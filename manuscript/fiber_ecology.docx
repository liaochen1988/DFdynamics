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D3B855" w14:textId="08388F4F" w:rsidR="00DD0C5B" w:rsidRPr="00BE70D2" w:rsidRDefault="00DD0C5B" w:rsidP="00DD0C5B">
      <w:pPr>
        <w:tabs>
          <w:tab w:val="left" w:pos="2627"/>
        </w:tabs>
        <w:rPr>
          <w:ins w:id="0" w:author="Chen Liao" w:date="2021-06-01T20:23:00Z"/>
          <w:b/>
          <w:bCs/>
          <w:color w:val="000000" w:themeColor="text1"/>
          <w:sz w:val="28"/>
          <w:szCs w:val="28"/>
          <w:rPrChange w:id="1" w:author="Chen Liao" w:date="2021-06-01T21:13:00Z">
            <w:rPr>
              <w:ins w:id="2" w:author="Chen Liao" w:date="2021-06-01T20:23:00Z"/>
              <w:b/>
              <w:bCs/>
              <w:color w:val="000000" w:themeColor="text1"/>
              <w:sz w:val="28"/>
              <w:szCs w:val="28"/>
            </w:rPr>
          </w:rPrChange>
        </w:rPr>
        <w:pPrChange w:id="3" w:author="Chen Liao" w:date="2021-06-01T20:24:00Z">
          <w:pPr/>
        </w:pPrChange>
      </w:pPr>
      <w:ins w:id="4" w:author="Chen Liao" w:date="2021-06-01T20:23:00Z">
        <w:r w:rsidRPr="00BB67D8">
          <w:rPr>
            <w:b/>
            <w:bCs/>
            <w:color w:val="000000" w:themeColor="text1"/>
            <w:sz w:val="28"/>
            <w:szCs w:val="28"/>
          </w:rPr>
          <w:t>Microbial ecology</w:t>
        </w:r>
      </w:ins>
      <w:ins w:id="5" w:author="Chen Liao" w:date="2021-06-01T20:24:00Z">
        <w:r w:rsidRPr="00BE70D2">
          <w:rPr>
            <w:b/>
            <w:bCs/>
            <w:color w:val="000000" w:themeColor="text1"/>
            <w:sz w:val="28"/>
            <w:szCs w:val="28"/>
            <w:rPrChange w:id="6" w:author="Chen Liao" w:date="2021-06-01T21:13:00Z">
              <w:rPr>
                <w:b/>
                <w:bCs/>
                <w:color w:val="000000" w:themeColor="text1"/>
                <w:sz w:val="28"/>
                <w:szCs w:val="28"/>
              </w:rPr>
            </w:rPrChange>
          </w:rPr>
          <w:t xml:space="preserve"> regulates </w:t>
        </w:r>
      </w:ins>
      <w:ins w:id="7" w:author="Chen Liao" w:date="2021-06-01T20:26:00Z">
        <w:r w:rsidR="00337419" w:rsidRPr="00BE70D2">
          <w:rPr>
            <w:b/>
            <w:bCs/>
            <w:color w:val="000000" w:themeColor="text1"/>
            <w:sz w:val="28"/>
            <w:szCs w:val="28"/>
            <w:rPrChange w:id="8" w:author="Chen Liao" w:date="2021-06-01T21:13:00Z">
              <w:rPr>
                <w:b/>
                <w:bCs/>
                <w:color w:val="000000" w:themeColor="text1"/>
                <w:sz w:val="28"/>
                <w:szCs w:val="28"/>
              </w:rPr>
            </w:rPrChange>
          </w:rPr>
          <w:t xml:space="preserve">baseline-dependent </w:t>
        </w:r>
      </w:ins>
      <w:ins w:id="9" w:author="Chen Liao" w:date="2021-06-01T20:27:00Z">
        <w:r w:rsidR="00162723" w:rsidRPr="00BE70D2">
          <w:rPr>
            <w:b/>
            <w:bCs/>
            <w:color w:val="000000" w:themeColor="text1"/>
            <w:sz w:val="28"/>
            <w:szCs w:val="28"/>
            <w:rPrChange w:id="10" w:author="Chen Liao" w:date="2021-06-01T21:13:00Z">
              <w:rPr>
                <w:b/>
                <w:bCs/>
                <w:color w:val="000000" w:themeColor="text1"/>
                <w:sz w:val="28"/>
                <w:szCs w:val="28"/>
              </w:rPr>
            </w:rPrChange>
          </w:rPr>
          <w:t xml:space="preserve">dietary </w:t>
        </w:r>
      </w:ins>
      <w:ins w:id="11" w:author="Chen Liao" w:date="2021-06-01T20:28:00Z">
        <w:r w:rsidR="005B0A85" w:rsidRPr="00BE70D2">
          <w:rPr>
            <w:b/>
            <w:bCs/>
            <w:color w:val="000000" w:themeColor="text1"/>
            <w:sz w:val="28"/>
            <w:szCs w:val="28"/>
            <w:rPrChange w:id="12" w:author="Chen Liao" w:date="2021-06-01T21:13:00Z">
              <w:rPr>
                <w:b/>
                <w:bCs/>
                <w:color w:val="000000" w:themeColor="text1"/>
                <w:sz w:val="28"/>
                <w:szCs w:val="28"/>
              </w:rPr>
            </w:rPrChange>
          </w:rPr>
          <w:t>dynamic</w:t>
        </w:r>
      </w:ins>
      <w:ins w:id="13" w:author="Chen Liao" w:date="2021-06-01T20:27:00Z">
        <w:r w:rsidR="00BF2B67" w:rsidRPr="00BE70D2">
          <w:rPr>
            <w:b/>
            <w:bCs/>
            <w:color w:val="000000" w:themeColor="text1"/>
            <w:sz w:val="28"/>
            <w:szCs w:val="28"/>
            <w:rPrChange w:id="14" w:author="Chen Liao" w:date="2021-06-01T21:13:00Z">
              <w:rPr>
                <w:b/>
                <w:bCs/>
                <w:color w:val="000000" w:themeColor="text1"/>
                <w:sz w:val="28"/>
                <w:szCs w:val="28"/>
              </w:rPr>
            </w:rPrChange>
          </w:rPr>
          <w:t>s</w:t>
        </w:r>
      </w:ins>
      <w:ins w:id="15" w:author="Chen Liao" w:date="2021-06-01T20:24:00Z">
        <w:r w:rsidRPr="00BE70D2">
          <w:rPr>
            <w:b/>
            <w:bCs/>
            <w:color w:val="000000" w:themeColor="text1"/>
            <w:sz w:val="28"/>
            <w:szCs w:val="28"/>
            <w:rPrChange w:id="16" w:author="Chen Liao" w:date="2021-06-01T21:13:00Z">
              <w:rPr>
                <w:b/>
                <w:bCs/>
                <w:color w:val="000000" w:themeColor="text1"/>
                <w:sz w:val="28"/>
                <w:szCs w:val="28"/>
              </w:rPr>
            </w:rPrChange>
          </w:rPr>
          <w:t xml:space="preserve"> of gut microbiota and</w:t>
        </w:r>
      </w:ins>
      <w:ins w:id="17" w:author="Chen Liao" w:date="2021-06-01T20:25:00Z">
        <w:r w:rsidR="001D0931" w:rsidRPr="00BE70D2">
          <w:rPr>
            <w:b/>
            <w:bCs/>
            <w:color w:val="000000" w:themeColor="text1"/>
            <w:sz w:val="28"/>
            <w:szCs w:val="28"/>
            <w:rPrChange w:id="18" w:author="Chen Liao" w:date="2021-06-01T21:13:00Z">
              <w:rPr>
                <w:b/>
                <w:bCs/>
                <w:color w:val="000000" w:themeColor="text1"/>
                <w:sz w:val="28"/>
                <w:szCs w:val="28"/>
              </w:rPr>
            </w:rPrChange>
          </w:rPr>
          <w:t xml:space="preserve"> </w:t>
        </w:r>
      </w:ins>
      <w:ins w:id="19" w:author="Chen Liao" w:date="2021-06-01T20:24:00Z">
        <w:r w:rsidRPr="00BE70D2">
          <w:rPr>
            <w:b/>
            <w:bCs/>
            <w:color w:val="000000" w:themeColor="text1"/>
            <w:sz w:val="28"/>
            <w:szCs w:val="28"/>
            <w:rPrChange w:id="20" w:author="Chen Liao" w:date="2021-06-01T21:13:00Z">
              <w:rPr>
                <w:b/>
                <w:bCs/>
                <w:color w:val="000000" w:themeColor="text1"/>
                <w:sz w:val="28"/>
                <w:szCs w:val="28"/>
              </w:rPr>
            </w:rPrChange>
          </w:rPr>
          <w:t>metabolism</w:t>
        </w:r>
      </w:ins>
    </w:p>
    <w:p w14:paraId="50BDD4B6" w14:textId="77777777" w:rsidR="00DD0C5B" w:rsidRPr="00BE70D2" w:rsidRDefault="00DD0C5B" w:rsidP="00E4430F">
      <w:pPr>
        <w:rPr>
          <w:ins w:id="21" w:author="Chen Liao" w:date="2021-06-01T20:23:00Z"/>
          <w:b/>
          <w:bCs/>
          <w:color w:val="000000" w:themeColor="text1"/>
          <w:sz w:val="28"/>
          <w:szCs w:val="28"/>
          <w:rPrChange w:id="22" w:author="Chen Liao" w:date="2021-06-01T21:13:00Z">
            <w:rPr>
              <w:ins w:id="23" w:author="Chen Liao" w:date="2021-06-01T20:23:00Z"/>
              <w:b/>
              <w:bCs/>
              <w:color w:val="000000" w:themeColor="text1"/>
              <w:sz w:val="28"/>
              <w:szCs w:val="28"/>
            </w:rPr>
          </w:rPrChange>
        </w:rPr>
      </w:pPr>
    </w:p>
    <w:p w14:paraId="31A55318" w14:textId="0F770224" w:rsidR="007217E1" w:rsidRPr="00BE70D2" w:rsidDel="00FB42F7" w:rsidRDefault="00DD0C5B">
      <w:pPr>
        <w:rPr>
          <w:del w:id="24" w:author="Chen Liao" w:date="2021-05-27T14:40:00Z"/>
          <w:b/>
          <w:bCs/>
          <w:color w:val="000000" w:themeColor="text1"/>
          <w:rPrChange w:id="25" w:author="Chen Liao" w:date="2021-06-01T21:13:00Z">
            <w:rPr>
              <w:del w:id="26" w:author="Chen Liao" w:date="2021-05-27T14:40:00Z"/>
              <w:b/>
              <w:bCs/>
              <w:color w:val="131413"/>
              <w:sz w:val="28"/>
              <w:szCs w:val="28"/>
            </w:rPr>
          </w:rPrChange>
        </w:rPr>
      </w:pPr>
      <w:ins w:id="27" w:author="Chen Liao" w:date="2021-06-01T20:23:00Z">
        <w:r w:rsidRPr="00BE70D2">
          <w:rPr>
            <w:b/>
            <w:bCs/>
            <w:color w:val="000000" w:themeColor="text1"/>
            <w:rPrChange w:id="28" w:author="Chen Liao" w:date="2021-06-01T21:13:00Z">
              <w:rPr>
                <w:b/>
                <w:bCs/>
                <w:color w:val="000000" w:themeColor="text1"/>
                <w:sz w:val="28"/>
                <w:szCs w:val="28"/>
              </w:rPr>
            </w:rPrChange>
          </w:rPr>
          <w:t xml:space="preserve">Running title: </w:t>
        </w:r>
      </w:ins>
      <w:commentRangeStart w:id="29"/>
      <w:r w:rsidR="007217E1" w:rsidRPr="00BE70D2">
        <w:rPr>
          <w:b/>
          <w:bCs/>
          <w:color w:val="000000" w:themeColor="text1"/>
          <w:rPrChange w:id="30" w:author="Chen Liao" w:date="2021-06-01T21:13:00Z">
            <w:rPr>
              <w:b/>
              <w:bCs/>
              <w:color w:val="131413"/>
              <w:sz w:val="28"/>
              <w:szCs w:val="28"/>
            </w:rPr>
          </w:rPrChange>
        </w:rPr>
        <w:t xml:space="preserve">Baseline microbiota </w:t>
      </w:r>
      <w:del w:id="31" w:author="Chen Liao" w:date="2021-05-27T14:41:00Z">
        <w:r w:rsidR="007217E1" w:rsidRPr="00BE70D2" w:rsidDel="00B319B4">
          <w:rPr>
            <w:b/>
            <w:bCs/>
            <w:color w:val="000000" w:themeColor="text1"/>
            <w:rPrChange w:id="32" w:author="Chen Liao" w:date="2021-06-01T21:13:00Z">
              <w:rPr>
                <w:b/>
                <w:bCs/>
                <w:color w:val="131413"/>
                <w:sz w:val="28"/>
                <w:szCs w:val="28"/>
              </w:rPr>
            </w:rPrChange>
          </w:rPr>
          <w:delText xml:space="preserve">composition </w:delText>
        </w:r>
      </w:del>
      <w:r w:rsidR="007217E1" w:rsidRPr="00BE70D2">
        <w:rPr>
          <w:b/>
          <w:bCs/>
          <w:color w:val="000000" w:themeColor="text1"/>
          <w:rPrChange w:id="33" w:author="Chen Liao" w:date="2021-06-01T21:13:00Z">
            <w:rPr>
              <w:b/>
              <w:bCs/>
              <w:color w:val="131413"/>
              <w:sz w:val="28"/>
              <w:szCs w:val="28"/>
            </w:rPr>
          </w:rPrChange>
        </w:rPr>
        <w:t>modulates prebiotic</w:t>
      </w:r>
      <w:del w:id="34" w:author="Chen Liao" w:date="2021-06-01T20:18:00Z">
        <w:r w:rsidR="007217E1" w:rsidRPr="00BE70D2" w:rsidDel="00DD0C5B">
          <w:rPr>
            <w:b/>
            <w:bCs/>
            <w:color w:val="000000" w:themeColor="text1"/>
            <w:rPrChange w:id="35" w:author="Chen Liao" w:date="2021-06-01T21:13:00Z">
              <w:rPr>
                <w:b/>
                <w:bCs/>
                <w:color w:val="131413"/>
                <w:sz w:val="28"/>
                <w:szCs w:val="28"/>
              </w:rPr>
            </w:rPrChange>
          </w:rPr>
          <w:delText>s</w:delText>
        </w:r>
      </w:del>
      <w:r w:rsidR="007217E1" w:rsidRPr="00BE70D2">
        <w:rPr>
          <w:b/>
          <w:bCs/>
          <w:color w:val="000000" w:themeColor="text1"/>
          <w:rPrChange w:id="36" w:author="Chen Liao" w:date="2021-06-01T21:13:00Z">
            <w:rPr>
              <w:b/>
              <w:bCs/>
              <w:color w:val="131413"/>
              <w:sz w:val="28"/>
              <w:szCs w:val="28"/>
            </w:rPr>
          </w:rPrChange>
        </w:rPr>
        <w:t xml:space="preserve">-mediated </w:t>
      </w:r>
      <w:ins w:id="37" w:author="Chen Liao" w:date="2021-05-27T14:41:00Z">
        <w:r w:rsidR="00B319B4" w:rsidRPr="00BE70D2">
          <w:rPr>
            <w:b/>
            <w:bCs/>
            <w:color w:val="000000" w:themeColor="text1"/>
            <w:rPrChange w:id="38" w:author="Chen Liao" w:date="2021-06-01T21:13:00Z">
              <w:rPr>
                <w:b/>
                <w:bCs/>
                <w:color w:val="131413"/>
                <w:sz w:val="28"/>
                <w:szCs w:val="28"/>
              </w:rPr>
            </w:rPrChange>
          </w:rPr>
          <w:t xml:space="preserve">ecological </w:t>
        </w:r>
      </w:ins>
      <w:r w:rsidR="007217E1" w:rsidRPr="00BE70D2">
        <w:rPr>
          <w:b/>
          <w:bCs/>
          <w:color w:val="000000" w:themeColor="text1"/>
          <w:rPrChange w:id="39" w:author="Chen Liao" w:date="2021-06-01T21:13:00Z">
            <w:rPr>
              <w:b/>
              <w:bCs/>
              <w:color w:val="131413"/>
              <w:sz w:val="28"/>
              <w:szCs w:val="28"/>
            </w:rPr>
          </w:rPrChange>
        </w:rPr>
        <w:t>dynamics of gut microbiota and SCFA metabolism</w:t>
      </w:r>
      <w:commentRangeEnd w:id="29"/>
      <w:r w:rsidR="0024450C" w:rsidRPr="00BE70D2">
        <w:rPr>
          <w:rStyle w:val="CommentReference"/>
          <w:color w:val="000000" w:themeColor="text1"/>
          <w:sz w:val="15"/>
          <w:szCs w:val="15"/>
          <w:rPrChange w:id="40" w:author="Chen Liao" w:date="2021-06-01T21:13:00Z">
            <w:rPr>
              <w:rStyle w:val="CommentReference"/>
            </w:rPr>
          </w:rPrChange>
        </w:rPr>
        <w:commentReference w:id="29"/>
      </w:r>
    </w:p>
    <w:p w14:paraId="71387E5B" w14:textId="77777777" w:rsidR="007217E1" w:rsidRPr="00BE70D2" w:rsidDel="00FB42F7" w:rsidRDefault="007217E1">
      <w:pPr>
        <w:rPr>
          <w:del w:id="41" w:author="Chen Liao" w:date="2021-05-27T14:40:00Z"/>
          <w:b/>
          <w:bCs/>
          <w:color w:val="000000" w:themeColor="text1"/>
          <w:shd w:val="clear" w:color="auto" w:fill="FFFFFF"/>
          <w:rPrChange w:id="42" w:author="Chen Liao" w:date="2021-06-01T21:13:00Z">
            <w:rPr>
              <w:del w:id="43" w:author="Chen Liao" w:date="2021-05-27T14:40:00Z"/>
              <w:b/>
              <w:bCs/>
              <w:color w:val="2A2A2A"/>
              <w:shd w:val="clear" w:color="auto" w:fill="FFFFFF"/>
            </w:rPr>
          </w:rPrChange>
        </w:rPr>
      </w:pPr>
    </w:p>
    <w:p w14:paraId="0D26D928" w14:textId="2A8F521A" w:rsidR="00F85F64" w:rsidRPr="00BE70D2" w:rsidDel="00FB42F7" w:rsidRDefault="00011B15">
      <w:pPr>
        <w:rPr>
          <w:del w:id="44" w:author="Chen Liao" w:date="2021-05-27T14:40:00Z"/>
          <w:rFonts w:eastAsiaTheme="minorEastAsia"/>
          <w:b/>
          <w:bCs/>
          <w:color w:val="000000" w:themeColor="text1"/>
          <w:shd w:val="clear" w:color="auto" w:fill="FFFFFF"/>
          <w:rPrChange w:id="45" w:author="Chen Liao" w:date="2021-06-01T21:13:00Z">
            <w:rPr>
              <w:del w:id="46" w:author="Chen Liao" w:date="2021-05-27T14:40:00Z"/>
              <w:rFonts w:eastAsiaTheme="minorEastAsia"/>
              <w:b/>
              <w:bCs/>
              <w:color w:val="2A2A2A"/>
              <w:shd w:val="clear" w:color="auto" w:fill="FFFFFF"/>
            </w:rPr>
          </w:rPrChange>
        </w:rPr>
      </w:pPr>
      <w:del w:id="47" w:author="Chen Liao" w:date="2021-05-27T14:40:00Z">
        <w:r w:rsidRPr="00BE70D2" w:rsidDel="00FB42F7">
          <w:rPr>
            <w:rFonts w:eastAsiaTheme="minorEastAsia"/>
            <w:b/>
            <w:bCs/>
            <w:color w:val="000000" w:themeColor="text1"/>
            <w:shd w:val="clear" w:color="auto" w:fill="FFFFFF"/>
            <w:rPrChange w:id="48" w:author="Chen Liao" w:date="2021-06-01T21:13:00Z">
              <w:rPr>
                <w:rFonts w:eastAsiaTheme="minorEastAsia"/>
                <w:b/>
                <w:bCs/>
                <w:color w:val="2A2A2A"/>
                <w:shd w:val="clear" w:color="auto" w:fill="FFFFFF"/>
              </w:rPr>
            </w:rPrChange>
          </w:rPr>
          <w:delText>Running title</w:delText>
        </w:r>
        <w:r w:rsidR="007217E1" w:rsidRPr="00BE70D2" w:rsidDel="00FB42F7">
          <w:rPr>
            <w:rFonts w:eastAsiaTheme="minorEastAsia"/>
            <w:b/>
            <w:bCs/>
            <w:color w:val="000000" w:themeColor="text1"/>
            <w:shd w:val="clear" w:color="auto" w:fill="FFFFFF"/>
            <w:rPrChange w:id="49" w:author="Chen Liao" w:date="2021-06-01T21:13:00Z">
              <w:rPr>
                <w:rFonts w:eastAsiaTheme="minorEastAsia"/>
                <w:b/>
                <w:bCs/>
                <w:color w:val="2A2A2A"/>
                <w:shd w:val="clear" w:color="auto" w:fill="FFFFFF"/>
              </w:rPr>
            </w:rPrChange>
          </w:rPr>
          <w:delText xml:space="preserve">: </w:delText>
        </w:r>
        <w:r w:rsidR="00F85F64" w:rsidRPr="00BE70D2" w:rsidDel="00FB42F7">
          <w:rPr>
            <w:b/>
            <w:bCs/>
            <w:color w:val="000000" w:themeColor="text1"/>
            <w:shd w:val="clear" w:color="auto" w:fill="FFFFFF"/>
            <w:rPrChange w:id="50" w:author="Chen Liao" w:date="2021-06-01T21:13:00Z">
              <w:rPr>
                <w:b/>
                <w:bCs/>
                <w:color w:val="2A2A2A"/>
                <w:shd w:val="clear" w:color="auto" w:fill="FFFFFF"/>
              </w:rPr>
            </w:rPrChange>
          </w:rPr>
          <w:delText>Dynamics is a missing link for understanding microbiota-dependent heterogeneity in dietary responses</w:delText>
        </w:r>
      </w:del>
    </w:p>
    <w:p w14:paraId="256CDBB1" w14:textId="77777777" w:rsidR="00B130C3" w:rsidRPr="00BE70D2" w:rsidRDefault="00B130C3" w:rsidP="00E4430F">
      <w:pPr>
        <w:rPr>
          <w:b/>
          <w:bCs/>
          <w:color w:val="000000" w:themeColor="text1"/>
          <w:shd w:val="clear" w:color="auto" w:fill="FFFFFF"/>
          <w:rPrChange w:id="51" w:author="Chen Liao" w:date="2021-06-01T21:13:00Z">
            <w:rPr>
              <w:b/>
              <w:bCs/>
              <w:color w:val="2A2A2A"/>
              <w:shd w:val="clear" w:color="auto" w:fill="FFFFFF"/>
            </w:rPr>
          </w:rPrChange>
        </w:rPr>
      </w:pPr>
    </w:p>
    <w:p w14:paraId="3C53A139" w14:textId="77777777" w:rsidR="00F85F64" w:rsidRPr="00BE70D2" w:rsidRDefault="00F85F64" w:rsidP="00C53471">
      <w:pPr>
        <w:rPr>
          <w:rFonts w:eastAsiaTheme="minorEastAsia"/>
          <w:b/>
          <w:bCs/>
          <w:color w:val="000000" w:themeColor="text1"/>
          <w:shd w:val="clear" w:color="auto" w:fill="FFFFFF"/>
          <w:rPrChange w:id="52" w:author="Chen Liao" w:date="2021-06-01T21:13:00Z">
            <w:rPr>
              <w:rFonts w:eastAsiaTheme="minorEastAsia"/>
              <w:b/>
              <w:bCs/>
              <w:color w:val="2A2A2A"/>
              <w:shd w:val="clear" w:color="auto" w:fill="FFFFFF"/>
            </w:rPr>
          </w:rPrChange>
        </w:rPr>
      </w:pPr>
    </w:p>
    <w:p w14:paraId="5F55163F" w14:textId="1148BC7F" w:rsidR="00011B15" w:rsidRPr="00BE70D2" w:rsidRDefault="00011B15" w:rsidP="00F86616">
      <w:pPr>
        <w:rPr>
          <w:rFonts w:eastAsiaTheme="minorEastAsia"/>
          <w:color w:val="000000" w:themeColor="text1"/>
          <w:sz w:val="22"/>
          <w:szCs w:val="22"/>
          <w:shd w:val="clear" w:color="auto" w:fill="FFFFFF"/>
          <w:rPrChange w:id="53" w:author="Chen Liao" w:date="2021-06-01T21:13:00Z">
            <w:rPr>
              <w:rFonts w:eastAsiaTheme="minorEastAsia"/>
              <w:color w:val="2A2A2A"/>
              <w:sz w:val="22"/>
              <w:szCs w:val="22"/>
              <w:shd w:val="clear" w:color="auto" w:fill="FFFFFF"/>
            </w:rPr>
          </w:rPrChange>
        </w:rPr>
      </w:pPr>
      <w:r w:rsidRPr="00BE70D2">
        <w:rPr>
          <w:rFonts w:eastAsiaTheme="minorEastAsia"/>
          <w:color w:val="000000" w:themeColor="text1"/>
          <w:sz w:val="22"/>
          <w:szCs w:val="22"/>
          <w:shd w:val="clear" w:color="auto" w:fill="FFFFFF"/>
          <w:rPrChange w:id="54" w:author="Chen Liao" w:date="2021-06-01T21:13:00Z">
            <w:rPr>
              <w:rFonts w:eastAsiaTheme="minorEastAsia"/>
              <w:color w:val="2A2A2A"/>
              <w:sz w:val="22"/>
              <w:szCs w:val="22"/>
              <w:shd w:val="clear" w:color="auto" w:fill="FFFFFF"/>
            </w:rPr>
          </w:rPrChange>
        </w:rPr>
        <w:t>Hongbin Liu</w:t>
      </w:r>
      <w:proofErr w:type="gramStart"/>
      <w:r w:rsidR="00F85F64" w:rsidRPr="00BE70D2">
        <w:rPr>
          <w:rFonts w:eastAsiaTheme="minorEastAsia"/>
          <w:color w:val="000000" w:themeColor="text1"/>
          <w:sz w:val="22"/>
          <w:szCs w:val="22"/>
          <w:shd w:val="clear" w:color="auto" w:fill="FFFFFF"/>
          <w:vertAlign w:val="superscript"/>
          <w:rPrChange w:id="55" w:author="Chen Liao" w:date="2021-06-01T21:13:00Z">
            <w:rPr>
              <w:rFonts w:eastAsiaTheme="minorEastAsia"/>
              <w:color w:val="2A2A2A"/>
              <w:sz w:val="22"/>
              <w:szCs w:val="22"/>
              <w:shd w:val="clear" w:color="auto" w:fill="FFFFFF"/>
              <w:vertAlign w:val="superscript"/>
            </w:rPr>
          </w:rPrChange>
        </w:rPr>
        <w:t>1,</w:t>
      </w:r>
      <w:r w:rsidRPr="00BE70D2">
        <w:rPr>
          <w:rFonts w:eastAsiaTheme="minorEastAsia"/>
          <w:color w:val="000000" w:themeColor="text1"/>
          <w:sz w:val="22"/>
          <w:szCs w:val="22"/>
          <w:shd w:val="clear" w:color="auto" w:fill="FFFFFF"/>
          <w:vertAlign w:val="superscript"/>
          <w:rPrChange w:id="56" w:author="Chen Liao" w:date="2021-06-01T21:13:00Z">
            <w:rPr>
              <w:rFonts w:eastAsiaTheme="minorEastAsia"/>
              <w:color w:val="2A2A2A"/>
              <w:sz w:val="22"/>
              <w:szCs w:val="22"/>
              <w:shd w:val="clear" w:color="auto" w:fill="FFFFFF"/>
              <w:vertAlign w:val="superscript"/>
            </w:rPr>
          </w:rPrChange>
        </w:rPr>
        <w:t>*</w:t>
      </w:r>
      <w:proofErr w:type="gramEnd"/>
      <w:r w:rsidRPr="00BE70D2">
        <w:rPr>
          <w:rFonts w:eastAsiaTheme="minorEastAsia"/>
          <w:color w:val="000000" w:themeColor="text1"/>
          <w:sz w:val="22"/>
          <w:szCs w:val="22"/>
          <w:shd w:val="clear" w:color="auto" w:fill="FFFFFF"/>
          <w:rPrChange w:id="57" w:author="Chen Liao" w:date="2021-06-01T21:13:00Z">
            <w:rPr>
              <w:rFonts w:eastAsiaTheme="minorEastAsia"/>
              <w:color w:val="2A2A2A"/>
              <w:sz w:val="22"/>
              <w:szCs w:val="22"/>
              <w:shd w:val="clear" w:color="auto" w:fill="FFFFFF"/>
            </w:rPr>
          </w:rPrChange>
        </w:rPr>
        <w:t>, Chen Liao</w:t>
      </w:r>
      <w:r w:rsidR="00F85F64" w:rsidRPr="00BE70D2">
        <w:rPr>
          <w:rFonts w:eastAsiaTheme="minorEastAsia"/>
          <w:color w:val="000000" w:themeColor="text1"/>
          <w:sz w:val="22"/>
          <w:szCs w:val="22"/>
          <w:shd w:val="clear" w:color="auto" w:fill="FFFFFF"/>
          <w:vertAlign w:val="superscript"/>
          <w:rPrChange w:id="58" w:author="Chen Liao" w:date="2021-06-01T21:13:00Z">
            <w:rPr>
              <w:rFonts w:eastAsiaTheme="minorEastAsia"/>
              <w:color w:val="2A2A2A"/>
              <w:sz w:val="22"/>
              <w:szCs w:val="22"/>
              <w:shd w:val="clear" w:color="auto" w:fill="FFFFFF"/>
              <w:vertAlign w:val="superscript"/>
            </w:rPr>
          </w:rPrChange>
        </w:rPr>
        <w:t>2,</w:t>
      </w:r>
      <w:r w:rsidRPr="00BE70D2">
        <w:rPr>
          <w:rFonts w:eastAsiaTheme="minorEastAsia"/>
          <w:color w:val="000000" w:themeColor="text1"/>
          <w:sz w:val="22"/>
          <w:szCs w:val="22"/>
          <w:shd w:val="clear" w:color="auto" w:fill="FFFFFF"/>
          <w:vertAlign w:val="superscript"/>
          <w:rPrChange w:id="59" w:author="Chen Liao" w:date="2021-06-01T21:13:00Z">
            <w:rPr>
              <w:rFonts w:eastAsiaTheme="minorEastAsia"/>
              <w:color w:val="2A2A2A"/>
              <w:sz w:val="22"/>
              <w:szCs w:val="22"/>
              <w:shd w:val="clear" w:color="auto" w:fill="FFFFFF"/>
              <w:vertAlign w:val="superscript"/>
            </w:rPr>
          </w:rPrChange>
        </w:rPr>
        <w:t>*</w:t>
      </w:r>
      <w:r w:rsidRPr="00BE70D2">
        <w:rPr>
          <w:rFonts w:eastAsiaTheme="minorEastAsia"/>
          <w:color w:val="000000" w:themeColor="text1"/>
          <w:sz w:val="22"/>
          <w:szCs w:val="22"/>
          <w:shd w:val="clear" w:color="auto" w:fill="FFFFFF"/>
          <w:rPrChange w:id="60" w:author="Chen Liao" w:date="2021-06-01T21:13:00Z">
            <w:rPr>
              <w:rFonts w:eastAsiaTheme="minorEastAsia"/>
              <w:color w:val="2A2A2A"/>
              <w:sz w:val="22"/>
              <w:szCs w:val="22"/>
              <w:shd w:val="clear" w:color="auto" w:fill="FFFFFF"/>
            </w:rPr>
          </w:rPrChange>
        </w:rPr>
        <w:t xml:space="preserve">, </w:t>
      </w:r>
      <w:proofErr w:type="spellStart"/>
      <w:r w:rsidR="009905BF" w:rsidRPr="00BE70D2">
        <w:rPr>
          <w:rFonts w:eastAsiaTheme="minorEastAsia"/>
          <w:color w:val="000000" w:themeColor="text1"/>
          <w:sz w:val="22"/>
          <w:szCs w:val="22"/>
          <w:shd w:val="clear" w:color="auto" w:fill="FFFFFF"/>
          <w:rPrChange w:id="61" w:author="Chen Liao" w:date="2021-06-01T21:13:00Z">
            <w:rPr>
              <w:rFonts w:eastAsiaTheme="minorEastAsia"/>
              <w:color w:val="2A2A2A"/>
              <w:sz w:val="22"/>
              <w:szCs w:val="22"/>
              <w:shd w:val="clear" w:color="auto" w:fill="FFFFFF"/>
            </w:rPr>
          </w:rPrChange>
        </w:rPr>
        <w:t>Jinhui</w:t>
      </w:r>
      <w:proofErr w:type="spellEnd"/>
      <w:r w:rsidR="009905BF" w:rsidRPr="00BE70D2">
        <w:rPr>
          <w:rFonts w:eastAsiaTheme="minorEastAsia"/>
          <w:color w:val="000000" w:themeColor="text1"/>
          <w:sz w:val="22"/>
          <w:szCs w:val="22"/>
          <w:shd w:val="clear" w:color="auto" w:fill="FFFFFF"/>
          <w:rPrChange w:id="62" w:author="Chen Liao" w:date="2021-06-01T21:13:00Z">
            <w:rPr>
              <w:rFonts w:eastAsiaTheme="minorEastAsia"/>
              <w:color w:val="2A2A2A"/>
              <w:sz w:val="22"/>
              <w:szCs w:val="22"/>
              <w:shd w:val="clear" w:color="auto" w:fill="FFFFFF"/>
            </w:rPr>
          </w:rPrChange>
        </w:rPr>
        <w:t xml:space="preserve"> Tang</w:t>
      </w:r>
      <w:r w:rsidR="00F85F64" w:rsidRPr="00BE70D2">
        <w:rPr>
          <w:rFonts w:eastAsiaTheme="minorEastAsia"/>
          <w:color w:val="000000" w:themeColor="text1"/>
          <w:sz w:val="22"/>
          <w:szCs w:val="22"/>
          <w:shd w:val="clear" w:color="auto" w:fill="FFFFFF"/>
          <w:vertAlign w:val="superscript"/>
          <w:rPrChange w:id="63" w:author="Chen Liao" w:date="2021-06-01T21:13:00Z">
            <w:rPr>
              <w:rFonts w:eastAsiaTheme="minorEastAsia"/>
              <w:color w:val="2A2A2A"/>
              <w:sz w:val="22"/>
              <w:szCs w:val="22"/>
              <w:shd w:val="clear" w:color="auto" w:fill="FFFFFF"/>
              <w:vertAlign w:val="superscript"/>
            </w:rPr>
          </w:rPrChange>
        </w:rPr>
        <w:t>1,</w:t>
      </w:r>
      <w:r w:rsidR="009905BF" w:rsidRPr="00BE70D2">
        <w:rPr>
          <w:rFonts w:eastAsiaTheme="minorEastAsia"/>
          <w:color w:val="000000" w:themeColor="text1"/>
          <w:sz w:val="22"/>
          <w:szCs w:val="22"/>
          <w:shd w:val="clear" w:color="auto" w:fill="FFFFFF"/>
          <w:rPrChange w:id="64" w:author="Chen Liao" w:date="2021-06-01T21:13:00Z">
            <w:rPr>
              <w:rFonts w:eastAsiaTheme="minorEastAsia"/>
              <w:color w:val="2A2A2A"/>
              <w:sz w:val="22"/>
              <w:szCs w:val="22"/>
              <w:shd w:val="clear" w:color="auto" w:fill="FFFFFF"/>
            </w:rPr>
          </w:rPrChange>
        </w:rPr>
        <w:t xml:space="preserve">, </w:t>
      </w:r>
      <w:proofErr w:type="spellStart"/>
      <w:r w:rsidR="009905BF" w:rsidRPr="00BE70D2">
        <w:rPr>
          <w:rFonts w:eastAsiaTheme="minorEastAsia"/>
          <w:color w:val="000000" w:themeColor="text1"/>
          <w:sz w:val="22"/>
          <w:szCs w:val="22"/>
          <w:shd w:val="clear" w:color="auto" w:fill="FFFFFF"/>
          <w:rPrChange w:id="65" w:author="Chen Liao" w:date="2021-06-01T21:13:00Z">
            <w:rPr>
              <w:rFonts w:eastAsiaTheme="minorEastAsia"/>
              <w:color w:val="2A2A2A"/>
              <w:sz w:val="22"/>
              <w:szCs w:val="22"/>
              <w:shd w:val="clear" w:color="auto" w:fill="FFFFFF"/>
            </w:rPr>
          </w:rPrChange>
        </w:rPr>
        <w:t>Junyu</w:t>
      </w:r>
      <w:proofErr w:type="spellEnd"/>
      <w:r w:rsidR="009905BF" w:rsidRPr="00BE70D2">
        <w:rPr>
          <w:rFonts w:eastAsiaTheme="minorEastAsia"/>
          <w:color w:val="000000" w:themeColor="text1"/>
          <w:sz w:val="22"/>
          <w:szCs w:val="22"/>
          <w:shd w:val="clear" w:color="auto" w:fill="FFFFFF"/>
          <w:rPrChange w:id="66" w:author="Chen Liao" w:date="2021-06-01T21:13:00Z">
            <w:rPr>
              <w:rFonts w:eastAsiaTheme="minorEastAsia"/>
              <w:color w:val="2A2A2A"/>
              <w:sz w:val="22"/>
              <w:szCs w:val="22"/>
              <w:shd w:val="clear" w:color="auto" w:fill="FFFFFF"/>
            </w:rPr>
          </w:rPrChange>
        </w:rPr>
        <w:t xml:space="preserve"> Chen</w:t>
      </w:r>
      <w:r w:rsidR="00F85F64" w:rsidRPr="00BE70D2">
        <w:rPr>
          <w:rFonts w:eastAsiaTheme="minorEastAsia"/>
          <w:color w:val="000000" w:themeColor="text1"/>
          <w:sz w:val="22"/>
          <w:szCs w:val="22"/>
          <w:shd w:val="clear" w:color="auto" w:fill="FFFFFF"/>
          <w:vertAlign w:val="superscript"/>
          <w:rPrChange w:id="67" w:author="Chen Liao" w:date="2021-06-01T21:13:00Z">
            <w:rPr>
              <w:rFonts w:eastAsiaTheme="minorEastAsia"/>
              <w:color w:val="2A2A2A"/>
              <w:sz w:val="22"/>
              <w:szCs w:val="22"/>
              <w:shd w:val="clear" w:color="auto" w:fill="FFFFFF"/>
              <w:vertAlign w:val="superscript"/>
            </w:rPr>
          </w:rPrChange>
        </w:rPr>
        <w:t>1,</w:t>
      </w:r>
      <w:r w:rsidR="009905BF" w:rsidRPr="00BE70D2">
        <w:rPr>
          <w:rFonts w:eastAsiaTheme="minorEastAsia"/>
          <w:color w:val="000000" w:themeColor="text1"/>
          <w:sz w:val="22"/>
          <w:szCs w:val="22"/>
          <w:shd w:val="clear" w:color="auto" w:fill="FFFFFF"/>
          <w:rPrChange w:id="68" w:author="Chen Liao" w:date="2021-06-01T21:13:00Z">
            <w:rPr>
              <w:rFonts w:eastAsiaTheme="minorEastAsia"/>
              <w:color w:val="2A2A2A"/>
              <w:sz w:val="22"/>
              <w:szCs w:val="22"/>
              <w:shd w:val="clear" w:color="auto" w:fill="FFFFFF"/>
            </w:rPr>
          </w:rPrChange>
        </w:rPr>
        <w:t xml:space="preserve">, </w:t>
      </w:r>
      <w:proofErr w:type="spellStart"/>
      <w:r w:rsidR="009905BF" w:rsidRPr="00BE70D2">
        <w:rPr>
          <w:rFonts w:eastAsiaTheme="minorEastAsia"/>
          <w:color w:val="000000" w:themeColor="text1"/>
          <w:sz w:val="22"/>
          <w:szCs w:val="22"/>
          <w:shd w:val="clear" w:color="auto" w:fill="FFFFFF"/>
          <w:rPrChange w:id="69" w:author="Chen Liao" w:date="2021-06-01T21:13:00Z">
            <w:rPr>
              <w:rFonts w:eastAsiaTheme="minorEastAsia"/>
              <w:color w:val="2A2A2A"/>
              <w:sz w:val="22"/>
              <w:szCs w:val="22"/>
              <w:shd w:val="clear" w:color="auto" w:fill="FFFFFF"/>
            </w:rPr>
          </w:rPrChange>
        </w:rPr>
        <w:t>Chaobi</w:t>
      </w:r>
      <w:proofErr w:type="spellEnd"/>
      <w:r w:rsidR="009905BF" w:rsidRPr="00BE70D2">
        <w:rPr>
          <w:rFonts w:eastAsiaTheme="minorEastAsia"/>
          <w:color w:val="000000" w:themeColor="text1"/>
          <w:sz w:val="22"/>
          <w:szCs w:val="22"/>
          <w:shd w:val="clear" w:color="auto" w:fill="FFFFFF"/>
          <w:rPrChange w:id="70" w:author="Chen Liao" w:date="2021-06-01T21:13:00Z">
            <w:rPr>
              <w:rFonts w:eastAsiaTheme="minorEastAsia"/>
              <w:color w:val="2A2A2A"/>
              <w:sz w:val="22"/>
              <w:szCs w:val="22"/>
              <w:shd w:val="clear" w:color="auto" w:fill="FFFFFF"/>
            </w:rPr>
          </w:rPrChange>
        </w:rPr>
        <w:t xml:space="preserve"> Lei</w:t>
      </w:r>
      <w:r w:rsidR="00F85F64" w:rsidRPr="00BE70D2">
        <w:rPr>
          <w:rFonts w:eastAsiaTheme="minorEastAsia"/>
          <w:color w:val="000000" w:themeColor="text1"/>
          <w:sz w:val="22"/>
          <w:szCs w:val="22"/>
          <w:shd w:val="clear" w:color="auto" w:fill="FFFFFF"/>
          <w:vertAlign w:val="superscript"/>
          <w:rPrChange w:id="71" w:author="Chen Liao" w:date="2021-06-01T21:13:00Z">
            <w:rPr>
              <w:rFonts w:eastAsiaTheme="minorEastAsia"/>
              <w:color w:val="2A2A2A"/>
              <w:sz w:val="22"/>
              <w:szCs w:val="22"/>
              <w:shd w:val="clear" w:color="auto" w:fill="FFFFFF"/>
              <w:vertAlign w:val="superscript"/>
            </w:rPr>
          </w:rPrChange>
        </w:rPr>
        <w:t>1,</w:t>
      </w:r>
      <w:r w:rsidR="009905BF" w:rsidRPr="00BE70D2">
        <w:rPr>
          <w:rFonts w:eastAsiaTheme="minorEastAsia"/>
          <w:color w:val="000000" w:themeColor="text1"/>
          <w:sz w:val="22"/>
          <w:szCs w:val="22"/>
          <w:shd w:val="clear" w:color="auto" w:fill="FFFFFF"/>
          <w:rPrChange w:id="72" w:author="Chen Liao" w:date="2021-06-01T21:13:00Z">
            <w:rPr>
              <w:rFonts w:eastAsiaTheme="minorEastAsia"/>
              <w:color w:val="2A2A2A"/>
              <w:sz w:val="22"/>
              <w:szCs w:val="22"/>
              <w:shd w:val="clear" w:color="auto" w:fill="FFFFFF"/>
            </w:rPr>
          </w:rPrChange>
        </w:rPr>
        <w:t xml:space="preserve">, </w:t>
      </w:r>
      <w:proofErr w:type="spellStart"/>
      <w:r w:rsidR="009905BF" w:rsidRPr="00BE70D2">
        <w:rPr>
          <w:rFonts w:eastAsiaTheme="minorEastAsia"/>
          <w:color w:val="000000" w:themeColor="text1"/>
          <w:sz w:val="22"/>
          <w:szCs w:val="22"/>
          <w:shd w:val="clear" w:color="auto" w:fill="FFFFFF"/>
          <w:rPrChange w:id="73" w:author="Chen Liao" w:date="2021-06-01T21:13:00Z">
            <w:rPr>
              <w:rFonts w:eastAsiaTheme="minorEastAsia"/>
              <w:color w:val="2A2A2A"/>
              <w:sz w:val="22"/>
              <w:szCs w:val="22"/>
              <w:shd w:val="clear" w:color="auto" w:fill="FFFFFF"/>
            </w:rPr>
          </w:rPrChange>
        </w:rPr>
        <w:t>Linggang</w:t>
      </w:r>
      <w:proofErr w:type="spellEnd"/>
      <w:r w:rsidR="009905BF" w:rsidRPr="00BE70D2">
        <w:rPr>
          <w:rFonts w:eastAsiaTheme="minorEastAsia"/>
          <w:color w:val="000000" w:themeColor="text1"/>
          <w:sz w:val="22"/>
          <w:szCs w:val="22"/>
          <w:shd w:val="clear" w:color="auto" w:fill="FFFFFF"/>
          <w:rPrChange w:id="74" w:author="Chen Liao" w:date="2021-06-01T21:13:00Z">
            <w:rPr>
              <w:rFonts w:eastAsiaTheme="minorEastAsia"/>
              <w:color w:val="2A2A2A"/>
              <w:sz w:val="22"/>
              <w:szCs w:val="22"/>
              <w:shd w:val="clear" w:color="auto" w:fill="FFFFFF"/>
            </w:rPr>
          </w:rPrChange>
        </w:rPr>
        <w:t xml:space="preserve"> Zheng</w:t>
      </w:r>
      <w:r w:rsidR="00F85F64" w:rsidRPr="00BE70D2">
        <w:rPr>
          <w:rFonts w:eastAsiaTheme="minorEastAsia"/>
          <w:color w:val="000000" w:themeColor="text1"/>
          <w:sz w:val="22"/>
          <w:szCs w:val="22"/>
          <w:shd w:val="clear" w:color="auto" w:fill="FFFFFF"/>
          <w:vertAlign w:val="superscript"/>
          <w:rPrChange w:id="75" w:author="Chen Liao" w:date="2021-06-01T21:13:00Z">
            <w:rPr>
              <w:rFonts w:eastAsiaTheme="minorEastAsia"/>
              <w:color w:val="2A2A2A"/>
              <w:sz w:val="22"/>
              <w:szCs w:val="22"/>
              <w:shd w:val="clear" w:color="auto" w:fill="FFFFFF"/>
              <w:vertAlign w:val="superscript"/>
            </w:rPr>
          </w:rPrChange>
        </w:rPr>
        <w:t>1,</w:t>
      </w:r>
      <w:r w:rsidR="009905BF" w:rsidRPr="00BE70D2">
        <w:rPr>
          <w:rFonts w:eastAsiaTheme="minorEastAsia"/>
          <w:color w:val="000000" w:themeColor="text1"/>
          <w:sz w:val="22"/>
          <w:szCs w:val="22"/>
          <w:shd w:val="clear" w:color="auto" w:fill="FFFFFF"/>
          <w:rPrChange w:id="76" w:author="Chen Liao" w:date="2021-06-01T21:13:00Z">
            <w:rPr>
              <w:rFonts w:eastAsiaTheme="minorEastAsia"/>
              <w:color w:val="2A2A2A"/>
              <w:sz w:val="22"/>
              <w:szCs w:val="22"/>
              <w:shd w:val="clear" w:color="auto" w:fill="FFFFFF"/>
            </w:rPr>
          </w:rPrChange>
        </w:rPr>
        <w:t xml:space="preserve">, </w:t>
      </w:r>
      <w:r w:rsidRPr="00BE70D2">
        <w:rPr>
          <w:rFonts w:eastAsiaTheme="minorEastAsia"/>
          <w:color w:val="000000" w:themeColor="text1"/>
          <w:sz w:val="22"/>
          <w:szCs w:val="22"/>
          <w:shd w:val="clear" w:color="auto" w:fill="FFFFFF"/>
          <w:rPrChange w:id="77" w:author="Chen Liao" w:date="2021-06-01T21:13:00Z">
            <w:rPr>
              <w:rFonts w:eastAsiaTheme="minorEastAsia"/>
              <w:color w:val="2A2A2A"/>
              <w:sz w:val="22"/>
              <w:szCs w:val="22"/>
              <w:shd w:val="clear" w:color="auto" w:fill="FFFFFF"/>
            </w:rPr>
          </w:rPrChange>
        </w:rPr>
        <w:t xml:space="preserve">XXX, </w:t>
      </w:r>
      <w:bookmarkStart w:id="78" w:name="OLE_LINK5"/>
      <w:r w:rsidRPr="00BE70D2">
        <w:rPr>
          <w:rFonts w:eastAsiaTheme="minorEastAsia"/>
          <w:color w:val="000000" w:themeColor="text1"/>
          <w:sz w:val="22"/>
          <w:szCs w:val="22"/>
          <w:shd w:val="clear" w:color="auto" w:fill="FFFFFF"/>
          <w:rPrChange w:id="79" w:author="Chen Liao" w:date="2021-06-01T21:13:00Z">
            <w:rPr>
              <w:rFonts w:eastAsiaTheme="minorEastAsia"/>
              <w:color w:val="2A2A2A"/>
              <w:sz w:val="22"/>
              <w:szCs w:val="22"/>
              <w:shd w:val="clear" w:color="auto" w:fill="FFFFFF"/>
            </w:rPr>
          </w:rPrChange>
        </w:rPr>
        <w:t>Joao Xavier</w:t>
      </w:r>
      <w:bookmarkEnd w:id="78"/>
      <w:r w:rsidR="00F85F64" w:rsidRPr="00BE70D2">
        <w:rPr>
          <w:rFonts w:eastAsiaTheme="minorEastAsia"/>
          <w:color w:val="000000" w:themeColor="text1"/>
          <w:sz w:val="22"/>
          <w:szCs w:val="22"/>
          <w:shd w:val="clear" w:color="auto" w:fill="FFFFFF"/>
          <w:vertAlign w:val="superscript"/>
          <w:rPrChange w:id="80" w:author="Chen Liao" w:date="2021-06-01T21:13:00Z">
            <w:rPr>
              <w:rFonts w:eastAsiaTheme="minorEastAsia"/>
              <w:color w:val="2A2A2A"/>
              <w:sz w:val="22"/>
              <w:szCs w:val="22"/>
              <w:shd w:val="clear" w:color="auto" w:fill="FFFFFF"/>
              <w:vertAlign w:val="superscript"/>
            </w:rPr>
          </w:rPrChange>
        </w:rPr>
        <w:t>2</w:t>
      </w:r>
      <w:r w:rsidRPr="00BE70D2">
        <w:rPr>
          <w:rFonts w:eastAsiaTheme="minorEastAsia"/>
          <w:color w:val="000000" w:themeColor="text1"/>
          <w:sz w:val="22"/>
          <w:szCs w:val="22"/>
          <w:shd w:val="clear" w:color="auto" w:fill="FFFFFF"/>
          <w:rPrChange w:id="81" w:author="Chen Liao" w:date="2021-06-01T21:13:00Z">
            <w:rPr>
              <w:rFonts w:eastAsiaTheme="minorEastAsia"/>
              <w:color w:val="2A2A2A"/>
              <w:sz w:val="22"/>
              <w:szCs w:val="22"/>
              <w:shd w:val="clear" w:color="auto" w:fill="FFFFFF"/>
            </w:rPr>
          </w:rPrChange>
        </w:rPr>
        <w:t>, Lei Dai</w:t>
      </w:r>
      <w:r w:rsidR="00F85F64" w:rsidRPr="00BE70D2">
        <w:rPr>
          <w:rFonts w:eastAsiaTheme="minorEastAsia"/>
          <w:color w:val="000000" w:themeColor="text1"/>
          <w:sz w:val="22"/>
          <w:szCs w:val="22"/>
          <w:shd w:val="clear" w:color="auto" w:fill="FFFFFF"/>
          <w:vertAlign w:val="superscript"/>
          <w:rPrChange w:id="82" w:author="Chen Liao" w:date="2021-06-01T21:13:00Z">
            <w:rPr>
              <w:rFonts w:eastAsiaTheme="minorEastAsia"/>
              <w:color w:val="2A2A2A"/>
              <w:sz w:val="22"/>
              <w:szCs w:val="22"/>
              <w:shd w:val="clear" w:color="auto" w:fill="FFFFFF"/>
              <w:vertAlign w:val="superscript"/>
            </w:rPr>
          </w:rPrChange>
        </w:rPr>
        <w:t>1,</w:t>
      </w:r>
      <w:r w:rsidR="009905BF" w:rsidRPr="00BE70D2">
        <w:rPr>
          <w:rFonts w:eastAsiaTheme="minorEastAsia"/>
          <w:color w:val="000000" w:themeColor="text1"/>
          <w:sz w:val="22"/>
          <w:szCs w:val="22"/>
          <w:shd w:val="clear" w:color="auto" w:fill="FFFFFF"/>
          <w:vertAlign w:val="superscript"/>
          <w:rPrChange w:id="83" w:author="Chen Liao" w:date="2021-06-01T21:13:00Z">
            <w:rPr>
              <w:rFonts w:eastAsiaTheme="minorEastAsia"/>
              <w:color w:val="2A2A2A"/>
              <w:sz w:val="22"/>
              <w:szCs w:val="22"/>
              <w:shd w:val="clear" w:color="auto" w:fill="FFFFFF"/>
              <w:vertAlign w:val="superscript"/>
            </w:rPr>
          </w:rPrChange>
        </w:rPr>
        <w:t>#</w:t>
      </w:r>
    </w:p>
    <w:p w14:paraId="11FA8B79" w14:textId="77777777" w:rsidR="00F85F64" w:rsidRPr="00BE70D2" w:rsidRDefault="00F85F64">
      <w:pPr>
        <w:rPr>
          <w:color w:val="000000" w:themeColor="text1"/>
          <w:sz w:val="22"/>
          <w:szCs w:val="22"/>
          <w:rPrChange w:id="84" w:author="Chen Liao" w:date="2021-06-01T21:13:00Z">
            <w:rPr>
              <w:sz w:val="22"/>
              <w:szCs w:val="22"/>
            </w:rPr>
          </w:rPrChange>
        </w:rPr>
        <w:pPrChange w:id="85" w:author="Chen Liao" w:date="2021-05-27T14:44:00Z">
          <w:pPr>
            <w:spacing w:line="276" w:lineRule="auto"/>
          </w:pPr>
        </w:pPrChange>
      </w:pPr>
      <w:r w:rsidRPr="00BE70D2">
        <w:rPr>
          <w:color w:val="000000" w:themeColor="text1"/>
          <w:sz w:val="22"/>
          <w:szCs w:val="22"/>
          <w:rPrChange w:id="86" w:author="Chen Liao" w:date="2021-06-01T21:13:00Z">
            <w:rPr>
              <w:sz w:val="22"/>
              <w:szCs w:val="22"/>
            </w:rPr>
          </w:rPrChange>
        </w:rPr>
        <w:t>1 CAS Key Laboratory of Quantitative Engineering Biology, Shenzhen Institute of Synthetic Biology, Shenzhen Institutes of Advanced Technology, Chinese Academy of Sciences, Shenzhen 518055, China</w:t>
      </w:r>
    </w:p>
    <w:p w14:paraId="53C54FF0" w14:textId="37409314" w:rsidR="00F85F64" w:rsidRPr="00BE70D2" w:rsidRDefault="00B130C3" w:rsidP="00C53471">
      <w:pPr>
        <w:rPr>
          <w:rFonts w:eastAsiaTheme="minorEastAsia"/>
          <w:color w:val="000000" w:themeColor="text1"/>
          <w:sz w:val="22"/>
          <w:szCs w:val="22"/>
          <w:rPrChange w:id="87" w:author="Chen Liao" w:date="2021-06-01T21:13:00Z">
            <w:rPr>
              <w:rFonts w:eastAsiaTheme="minorEastAsia"/>
              <w:sz w:val="22"/>
              <w:szCs w:val="22"/>
            </w:rPr>
          </w:rPrChange>
        </w:rPr>
      </w:pPr>
      <w:r w:rsidRPr="00BE70D2">
        <w:rPr>
          <w:rFonts w:eastAsiaTheme="minorEastAsia"/>
          <w:color w:val="000000" w:themeColor="text1"/>
          <w:sz w:val="22"/>
          <w:szCs w:val="22"/>
          <w:rPrChange w:id="88" w:author="Chen Liao" w:date="2021-06-01T21:13:00Z">
            <w:rPr>
              <w:rFonts w:eastAsiaTheme="minorEastAsia"/>
              <w:sz w:val="22"/>
              <w:szCs w:val="22"/>
            </w:rPr>
          </w:rPrChange>
        </w:rPr>
        <w:t xml:space="preserve">2 </w:t>
      </w:r>
      <w:ins w:id="89" w:author="Chen Liao" w:date="2021-05-27T14:39:00Z">
        <w:r w:rsidR="005A563C" w:rsidRPr="00BE70D2">
          <w:rPr>
            <w:rFonts w:eastAsiaTheme="minorEastAsia"/>
            <w:color w:val="000000" w:themeColor="text1"/>
            <w:sz w:val="22"/>
            <w:szCs w:val="22"/>
            <w:rPrChange w:id="90" w:author="Chen Liao" w:date="2021-06-01T21:13:00Z">
              <w:rPr>
                <w:rFonts w:eastAsiaTheme="minorEastAsia"/>
                <w:sz w:val="22"/>
                <w:szCs w:val="22"/>
              </w:rPr>
            </w:rPrChange>
          </w:rPr>
          <w:t xml:space="preserve">Program for Computational and Systems Biology, </w:t>
        </w:r>
      </w:ins>
      <w:r w:rsidRPr="00BE70D2">
        <w:rPr>
          <w:rFonts w:eastAsiaTheme="minorEastAsia"/>
          <w:color w:val="000000" w:themeColor="text1"/>
          <w:sz w:val="22"/>
          <w:szCs w:val="22"/>
          <w:rPrChange w:id="91" w:author="Chen Liao" w:date="2021-06-01T21:13:00Z">
            <w:rPr>
              <w:rFonts w:eastAsiaTheme="minorEastAsia"/>
              <w:sz w:val="22"/>
              <w:szCs w:val="22"/>
            </w:rPr>
          </w:rPrChange>
        </w:rPr>
        <w:t>Memorial Sloan</w:t>
      </w:r>
      <w:ins w:id="92" w:author="Chen Liao" w:date="2021-05-27T14:39:00Z">
        <w:r w:rsidR="005A563C" w:rsidRPr="00BE70D2">
          <w:rPr>
            <w:rFonts w:eastAsiaTheme="minorEastAsia"/>
            <w:color w:val="000000" w:themeColor="text1"/>
            <w:sz w:val="22"/>
            <w:szCs w:val="22"/>
            <w:rPrChange w:id="93" w:author="Chen Liao" w:date="2021-06-01T21:13:00Z">
              <w:rPr>
                <w:rFonts w:eastAsiaTheme="minorEastAsia"/>
                <w:sz w:val="22"/>
                <w:szCs w:val="22"/>
              </w:rPr>
            </w:rPrChange>
          </w:rPr>
          <w:t>-</w:t>
        </w:r>
      </w:ins>
      <w:del w:id="94" w:author="Chen Liao" w:date="2021-05-27T14:39:00Z">
        <w:r w:rsidRPr="00BE70D2" w:rsidDel="005A563C">
          <w:rPr>
            <w:rFonts w:eastAsiaTheme="minorEastAsia"/>
            <w:color w:val="000000" w:themeColor="text1"/>
            <w:sz w:val="22"/>
            <w:szCs w:val="22"/>
            <w:rPrChange w:id="95" w:author="Chen Liao" w:date="2021-06-01T21:13:00Z">
              <w:rPr>
                <w:rFonts w:eastAsiaTheme="minorEastAsia"/>
                <w:sz w:val="22"/>
                <w:szCs w:val="22"/>
              </w:rPr>
            </w:rPrChange>
          </w:rPr>
          <w:delText xml:space="preserve"> </w:delText>
        </w:r>
      </w:del>
      <w:r w:rsidRPr="00BE70D2">
        <w:rPr>
          <w:rFonts w:eastAsiaTheme="minorEastAsia"/>
          <w:color w:val="000000" w:themeColor="text1"/>
          <w:sz w:val="22"/>
          <w:szCs w:val="22"/>
          <w:rPrChange w:id="96" w:author="Chen Liao" w:date="2021-06-01T21:13:00Z">
            <w:rPr>
              <w:rFonts w:eastAsiaTheme="minorEastAsia"/>
              <w:sz w:val="22"/>
              <w:szCs w:val="22"/>
            </w:rPr>
          </w:rPrChange>
        </w:rPr>
        <w:t>Kettering Cancer Center</w:t>
      </w:r>
      <w:ins w:id="97" w:author="Chen Liao" w:date="2021-05-27T14:39:00Z">
        <w:r w:rsidR="005A563C" w:rsidRPr="00BE70D2">
          <w:rPr>
            <w:rFonts w:eastAsiaTheme="minorEastAsia"/>
            <w:color w:val="000000" w:themeColor="text1"/>
            <w:sz w:val="22"/>
            <w:szCs w:val="22"/>
            <w:rPrChange w:id="98" w:author="Chen Liao" w:date="2021-06-01T21:13:00Z">
              <w:rPr>
                <w:rFonts w:eastAsiaTheme="minorEastAsia"/>
                <w:sz w:val="22"/>
                <w:szCs w:val="22"/>
              </w:rPr>
            </w:rPrChange>
          </w:rPr>
          <w:t>, New York, NY, USA</w:t>
        </w:r>
      </w:ins>
    </w:p>
    <w:p w14:paraId="15D3E364" w14:textId="1056444F" w:rsidR="00B130C3" w:rsidRPr="00BE70D2" w:rsidRDefault="00B130C3" w:rsidP="00F86616">
      <w:pPr>
        <w:rPr>
          <w:rFonts w:eastAsiaTheme="minorEastAsia"/>
          <w:color w:val="000000" w:themeColor="text1"/>
          <w:sz w:val="22"/>
          <w:szCs w:val="22"/>
          <w:rPrChange w:id="99" w:author="Chen Liao" w:date="2021-06-01T21:13:00Z">
            <w:rPr>
              <w:rFonts w:eastAsiaTheme="minorEastAsia"/>
              <w:sz w:val="22"/>
              <w:szCs w:val="22"/>
            </w:rPr>
          </w:rPrChange>
        </w:rPr>
      </w:pPr>
    </w:p>
    <w:p w14:paraId="5887503B" w14:textId="77777777" w:rsidR="007217E1" w:rsidRPr="00BE70D2" w:rsidRDefault="007217E1" w:rsidP="00E6373F">
      <w:pPr>
        <w:rPr>
          <w:rFonts w:eastAsiaTheme="minorEastAsia"/>
          <w:color w:val="000000" w:themeColor="text1"/>
          <w:sz w:val="22"/>
          <w:szCs w:val="22"/>
          <w:rPrChange w:id="100" w:author="Chen Liao" w:date="2021-06-01T21:13:00Z">
            <w:rPr>
              <w:rFonts w:eastAsiaTheme="minorEastAsia"/>
              <w:sz w:val="22"/>
              <w:szCs w:val="22"/>
            </w:rPr>
          </w:rPrChange>
        </w:rPr>
      </w:pPr>
    </w:p>
    <w:p w14:paraId="53987FC1" w14:textId="5C5CC81C" w:rsidR="00F85F64" w:rsidRPr="00BE70D2" w:rsidRDefault="00F85F64">
      <w:pPr>
        <w:rPr>
          <w:color w:val="000000" w:themeColor="text1"/>
          <w:sz w:val="22"/>
          <w:szCs w:val="22"/>
          <w:rPrChange w:id="101" w:author="Chen Liao" w:date="2021-06-01T21:13:00Z">
            <w:rPr>
              <w:sz w:val="22"/>
              <w:szCs w:val="22"/>
            </w:rPr>
          </w:rPrChange>
        </w:rPr>
        <w:pPrChange w:id="102" w:author="Chen Liao" w:date="2021-05-27T14:44:00Z">
          <w:pPr>
            <w:spacing w:line="276" w:lineRule="auto"/>
          </w:pPr>
        </w:pPrChange>
      </w:pPr>
      <w:r w:rsidRPr="00BE70D2">
        <w:rPr>
          <w:color w:val="000000" w:themeColor="text1"/>
          <w:sz w:val="22"/>
          <w:szCs w:val="22"/>
          <w:rPrChange w:id="103" w:author="Chen Liao" w:date="2021-06-01T21:13:00Z">
            <w:rPr>
              <w:sz w:val="22"/>
              <w:szCs w:val="22"/>
            </w:rPr>
          </w:rPrChange>
        </w:rPr>
        <w:t>*: These authors contributed equally to this work</w:t>
      </w:r>
    </w:p>
    <w:p w14:paraId="1C69F997" w14:textId="77777777" w:rsidR="00F85F64" w:rsidRPr="00BE70D2" w:rsidRDefault="00F85F64">
      <w:pPr>
        <w:rPr>
          <w:rStyle w:val="Hyperlink"/>
          <w:color w:val="000000" w:themeColor="text1"/>
          <w:sz w:val="22"/>
          <w:szCs w:val="22"/>
          <w:rPrChange w:id="104" w:author="Chen Liao" w:date="2021-06-01T21:13:00Z">
            <w:rPr>
              <w:rStyle w:val="Hyperlink"/>
              <w:sz w:val="22"/>
              <w:szCs w:val="22"/>
            </w:rPr>
          </w:rPrChange>
        </w:rPr>
        <w:pPrChange w:id="105" w:author="Chen Liao" w:date="2021-05-27T14:44:00Z">
          <w:pPr>
            <w:spacing w:line="276" w:lineRule="auto"/>
          </w:pPr>
        </w:pPrChange>
      </w:pPr>
      <w:r w:rsidRPr="00BE70D2">
        <w:rPr>
          <w:color w:val="000000" w:themeColor="text1"/>
          <w:sz w:val="22"/>
          <w:szCs w:val="22"/>
          <w:rPrChange w:id="106" w:author="Chen Liao" w:date="2021-06-01T21:13:00Z">
            <w:rPr>
              <w:color w:val="0563C1" w:themeColor="hyperlink"/>
              <w:sz w:val="22"/>
              <w:szCs w:val="22"/>
              <w:u w:val="single"/>
            </w:rPr>
          </w:rPrChange>
        </w:rPr>
        <w:t xml:space="preserve">#: Correspondence: </w:t>
      </w:r>
      <w:r w:rsidR="00CD3DD2" w:rsidRPr="00BE70D2">
        <w:rPr>
          <w:color w:val="000000" w:themeColor="text1"/>
          <w:rPrChange w:id="107" w:author="Chen Liao" w:date="2021-06-01T21:13:00Z">
            <w:rPr/>
          </w:rPrChange>
        </w:rPr>
        <w:fldChar w:fldCharType="begin"/>
      </w:r>
      <w:r w:rsidR="00CD3DD2" w:rsidRPr="00BE70D2">
        <w:rPr>
          <w:color w:val="000000" w:themeColor="text1"/>
          <w:rPrChange w:id="108" w:author="Chen Liao" w:date="2021-06-01T21:13:00Z">
            <w:rPr/>
          </w:rPrChange>
        </w:rPr>
        <w:instrText xml:space="preserve"> HYPERLINK "mailto:lei.dai@siat.ac.cn" </w:instrText>
      </w:r>
      <w:r w:rsidR="00CD3DD2" w:rsidRPr="00BE70D2">
        <w:rPr>
          <w:color w:val="000000" w:themeColor="text1"/>
          <w:rPrChange w:id="109" w:author="Chen Liao" w:date="2021-06-01T21:13:00Z">
            <w:rPr>
              <w:rStyle w:val="Hyperlink"/>
              <w:sz w:val="22"/>
              <w:szCs w:val="22"/>
            </w:rPr>
          </w:rPrChange>
        </w:rPr>
        <w:fldChar w:fldCharType="separate"/>
      </w:r>
      <w:r w:rsidRPr="00BE70D2">
        <w:rPr>
          <w:rStyle w:val="Hyperlink"/>
          <w:color w:val="000000" w:themeColor="text1"/>
          <w:sz w:val="22"/>
          <w:szCs w:val="22"/>
          <w:rPrChange w:id="110" w:author="Chen Liao" w:date="2021-06-01T21:13:00Z">
            <w:rPr>
              <w:rStyle w:val="Hyperlink"/>
              <w:sz w:val="22"/>
              <w:szCs w:val="22"/>
            </w:rPr>
          </w:rPrChange>
        </w:rPr>
        <w:t>lei.dai@siat.ac.cn</w:t>
      </w:r>
      <w:r w:rsidR="00CD3DD2" w:rsidRPr="00BE70D2">
        <w:rPr>
          <w:rStyle w:val="Hyperlink"/>
          <w:color w:val="000000" w:themeColor="text1"/>
          <w:sz w:val="22"/>
          <w:szCs w:val="22"/>
          <w:rPrChange w:id="111" w:author="Chen Liao" w:date="2021-06-01T21:13:00Z">
            <w:rPr>
              <w:rStyle w:val="Hyperlink"/>
              <w:sz w:val="22"/>
              <w:szCs w:val="22"/>
            </w:rPr>
          </w:rPrChange>
        </w:rPr>
        <w:fldChar w:fldCharType="end"/>
      </w:r>
    </w:p>
    <w:p w14:paraId="176837BF" w14:textId="77777777" w:rsidR="00011B15" w:rsidRPr="00BE70D2" w:rsidRDefault="00011B15" w:rsidP="00C53471">
      <w:pPr>
        <w:rPr>
          <w:rFonts w:eastAsiaTheme="minorEastAsia"/>
          <w:color w:val="000000" w:themeColor="text1"/>
          <w:shd w:val="clear" w:color="auto" w:fill="FFFFFF"/>
          <w:rPrChange w:id="112" w:author="Chen Liao" w:date="2021-06-01T21:13:00Z">
            <w:rPr>
              <w:rFonts w:eastAsiaTheme="minorEastAsia"/>
              <w:color w:val="2A2A2A"/>
              <w:shd w:val="clear" w:color="auto" w:fill="FFFFFF"/>
            </w:rPr>
          </w:rPrChange>
        </w:rPr>
      </w:pPr>
    </w:p>
    <w:p w14:paraId="187A9A66" w14:textId="77777777" w:rsidR="00F85F64" w:rsidRPr="00BE70D2" w:rsidRDefault="00F85F64" w:rsidP="00E6373F">
      <w:pPr>
        <w:rPr>
          <w:b/>
          <w:bCs/>
          <w:color w:val="000000" w:themeColor="text1"/>
          <w:sz w:val="22"/>
          <w:szCs w:val="22"/>
          <w:shd w:val="clear" w:color="auto" w:fill="FFFFFF"/>
          <w:rPrChange w:id="113" w:author="Chen Liao" w:date="2021-06-01T21:13:00Z">
            <w:rPr>
              <w:b/>
              <w:bCs/>
              <w:sz w:val="22"/>
              <w:szCs w:val="22"/>
              <w:shd w:val="clear" w:color="auto" w:fill="FFFFFF"/>
            </w:rPr>
          </w:rPrChange>
        </w:rPr>
      </w:pPr>
      <w:bookmarkStart w:id="114" w:name="OLE_LINK26"/>
      <w:r w:rsidRPr="00BE70D2">
        <w:rPr>
          <w:b/>
          <w:bCs/>
          <w:color w:val="000000" w:themeColor="text1"/>
          <w:sz w:val="22"/>
          <w:szCs w:val="22"/>
          <w:shd w:val="clear" w:color="auto" w:fill="FFFFFF"/>
          <w:rPrChange w:id="115" w:author="Chen Liao" w:date="2021-06-01T21:13:00Z">
            <w:rPr>
              <w:b/>
              <w:bCs/>
              <w:sz w:val="22"/>
              <w:szCs w:val="22"/>
              <w:shd w:val="clear" w:color="auto" w:fill="FFFFFF"/>
            </w:rPr>
          </w:rPrChange>
        </w:rPr>
        <w:br w:type="page"/>
      </w:r>
    </w:p>
    <w:p w14:paraId="5401E209" w14:textId="27708C7E" w:rsidR="00B130C3" w:rsidRPr="00BE70D2" w:rsidRDefault="00B97578" w:rsidP="00E6373F">
      <w:pPr>
        <w:pStyle w:val="paragraph"/>
        <w:jc w:val="both"/>
        <w:rPr>
          <w:ins w:id="116" w:author="Chen Liao" w:date="2021-05-27T14:42:00Z"/>
          <w:rFonts w:ascii="Times New Roman" w:eastAsia="Times New Roman" w:hAnsi="Times New Roman" w:cs="Times New Roman"/>
          <w:color w:val="000000" w:themeColor="text1"/>
          <w:sz w:val="22"/>
          <w:szCs w:val="22"/>
          <w:shd w:val="clear" w:color="auto" w:fill="FFFFFF"/>
          <w:rPrChange w:id="117" w:author="Chen Liao" w:date="2021-06-01T21:13:00Z">
            <w:rPr>
              <w:ins w:id="118" w:author="Chen Liao" w:date="2021-05-27T14:42:00Z"/>
              <w:rFonts w:ascii="Times New Roman" w:eastAsia="Times New Roman" w:hAnsi="Times New Roman" w:cs="Times New Roman"/>
              <w:sz w:val="22"/>
              <w:szCs w:val="22"/>
              <w:shd w:val="clear" w:color="auto" w:fill="FFFFFF"/>
            </w:rPr>
          </w:rPrChange>
        </w:rPr>
      </w:pPr>
      <w:r w:rsidRPr="00BE70D2">
        <w:rPr>
          <w:rFonts w:ascii="Times New Roman" w:eastAsia="Times New Roman" w:hAnsi="Times New Roman" w:cs="Times New Roman"/>
          <w:b/>
          <w:bCs/>
          <w:color w:val="000000" w:themeColor="text1"/>
          <w:sz w:val="22"/>
          <w:szCs w:val="22"/>
          <w:shd w:val="clear" w:color="auto" w:fill="FFFFFF"/>
          <w:rPrChange w:id="119" w:author="Chen Liao" w:date="2021-06-01T21:13:00Z">
            <w:rPr>
              <w:rFonts w:ascii="Times New Roman" w:eastAsia="Times New Roman" w:hAnsi="Times New Roman" w:cs="Times New Roman"/>
              <w:b/>
              <w:bCs/>
              <w:sz w:val="22"/>
              <w:szCs w:val="22"/>
              <w:shd w:val="clear" w:color="auto" w:fill="FFFFFF"/>
            </w:rPr>
          </w:rPrChange>
        </w:rPr>
        <w:lastRenderedPageBreak/>
        <w:t>Abstract</w:t>
      </w:r>
      <w:r w:rsidRPr="00BE70D2">
        <w:rPr>
          <w:rFonts w:ascii="Times New Roman" w:eastAsia="Times New Roman" w:hAnsi="Times New Roman" w:cs="Times New Roman"/>
          <w:color w:val="000000" w:themeColor="text1"/>
          <w:sz w:val="22"/>
          <w:szCs w:val="22"/>
          <w:shd w:val="clear" w:color="auto" w:fill="FFFFFF"/>
          <w:rPrChange w:id="120" w:author="Chen Liao" w:date="2021-06-01T21:13:00Z">
            <w:rPr>
              <w:rFonts w:ascii="Times New Roman" w:eastAsia="Times New Roman" w:hAnsi="Times New Roman" w:cs="Times New Roman"/>
              <w:sz w:val="22"/>
              <w:szCs w:val="22"/>
              <w:shd w:val="clear" w:color="auto" w:fill="FFFFFF"/>
            </w:rPr>
          </w:rPrChange>
        </w:rPr>
        <w:t xml:space="preserve"> </w:t>
      </w:r>
    </w:p>
    <w:p w14:paraId="1A0CDBF2" w14:textId="5473656B" w:rsidR="00F72078" w:rsidRPr="00BE70D2" w:rsidRDefault="006D6F2F" w:rsidP="00F72078">
      <w:pPr>
        <w:jc w:val="both"/>
        <w:rPr>
          <w:ins w:id="121" w:author="Chen Liao" w:date="2021-06-01T16:01:00Z"/>
          <w:color w:val="000000" w:themeColor="text1"/>
          <w:sz w:val="22"/>
          <w:szCs w:val="22"/>
          <w:rPrChange w:id="122" w:author="Chen Liao" w:date="2021-06-01T21:13:00Z">
            <w:rPr>
              <w:ins w:id="123" w:author="Chen Liao" w:date="2021-06-01T16:01:00Z"/>
              <w:color w:val="000000" w:themeColor="text1"/>
              <w:sz w:val="22"/>
              <w:szCs w:val="22"/>
            </w:rPr>
          </w:rPrChange>
        </w:rPr>
      </w:pPr>
      <w:ins w:id="124" w:author="Chen Liao" w:date="2021-05-27T14:42:00Z">
        <w:r w:rsidRPr="00BE70D2">
          <w:rPr>
            <w:color w:val="000000" w:themeColor="text1"/>
            <w:sz w:val="22"/>
            <w:szCs w:val="22"/>
            <w:rPrChange w:id="125" w:author="Chen Liao" w:date="2021-06-01T21:13:00Z">
              <w:rPr>
                <w:sz w:val="22"/>
                <w:szCs w:val="22"/>
              </w:rPr>
            </w:rPrChange>
          </w:rPr>
          <w:t xml:space="preserve">Fiber intake indirectly promotes human health via gut microbiome and associated </w:t>
        </w:r>
        <w:proofErr w:type="gramStart"/>
        <w:r w:rsidRPr="00BE70D2">
          <w:rPr>
            <w:color w:val="000000" w:themeColor="text1"/>
            <w:sz w:val="22"/>
            <w:szCs w:val="22"/>
            <w:rPrChange w:id="126" w:author="Chen Liao" w:date="2021-06-01T21:13:00Z">
              <w:rPr>
                <w:sz w:val="22"/>
                <w:szCs w:val="22"/>
              </w:rPr>
            </w:rPrChange>
          </w:rPr>
          <w:t>metabolism</w:t>
        </w:r>
        <w:proofErr w:type="gramEnd"/>
        <w:r w:rsidRPr="00BE70D2">
          <w:rPr>
            <w:color w:val="000000" w:themeColor="text1"/>
            <w:sz w:val="22"/>
            <w:szCs w:val="22"/>
            <w:rPrChange w:id="127" w:author="Chen Liao" w:date="2021-06-01T21:13:00Z">
              <w:rPr>
                <w:sz w:val="22"/>
                <w:szCs w:val="22"/>
              </w:rPr>
            </w:rPrChange>
          </w:rPr>
          <w:t xml:space="preserve"> but the effects are highly personalized. While m</w:t>
        </w:r>
      </w:ins>
      <w:ins w:id="128" w:author="Chen Liao" w:date="2021-05-27T15:17:00Z">
        <w:r w:rsidR="001F02E7" w:rsidRPr="00BE70D2">
          <w:rPr>
            <w:color w:val="000000" w:themeColor="text1"/>
            <w:sz w:val="22"/>
            <w:szCs w:val="22"/>
            <w:rPrChange w:id="129" w:author="Chen Liao" w:date="2021-06-01T21:13:00Z">
              <w:rPr>
                <w:sz w:val="22"/>
                <w:szCs w:val="22"/>
              </w:rPr>
            </w:rPrChange>
          </w:rPr>
          <w:t>any</w:t>
        </w:r>
      </w:ins>
      <w:ins w:id="130" w:author="Chen Liao" w:date="2021-05-27T14:42:00Z">
        <w:r w:rsidRPr="00BE70D2">
          <w:rPr>
            <w:color w:val="000000" w:themeColor="text1"/>
            <w:sz w:val="22"/>
            <w:szCs w:val="22"/>
            <w:rPrChange w:id="131" w:author="Chen Liao" w:date="2021-06-01T21:13:00Z">
              <w:rPr>
                <w:sz w:val="22"/>
                <w:szCs w:val="22"/>
              </w:rPr>
            </w:rPrChange>
          </w:rPr>
          <w:t xml:space="preserve"> factors are possibly at play, the well-documented individuality has been mostly associated with baseline microbiota</w:t>
        </w:r>
      </w:ins>
      <w:ins w:id="132" w:author="Chen Liao" w:date="2021-05-27T22:40:00Z">
        <w:r w:rsidR="00D721E4" w:rsidRPr="00BE70D2">
          <w:rPr>
            <w:color w:val="000000" w:themeColor="text1"/>
            <w:sz w:val="22"/>
            <w:szCs w:val="22"/>
            <w:rPrChange w:id="133" w:author="Chen Liao" w:date="2021-06-01T21:13:00Z">
              <w:rPr>
                <w:sz w:val="22"/>
                <w:szCs w:val="22"/>
              </w:rPr>
            </w:rPrChange>
          </w:rPr>
          <w:t xml:space="preserve"> </w:t>
        </w:r>
      </w:ins>
      <w:ins w:id="134" w:author="Chen Liao" w:date="2021-05-27T14:42:00Z">
        <w:r w:rsidRPr="00BE70D2">
          <w:rPr>
            <w:color w:val="000000" w:themeColor="text1"/>
            <w:sz w:val="22"/>
            <w:szCs w:val="22"/>
            <w:rPrChange w:id="135" w:author="Chen Liao" w:date="2021-06-01T21:13:00Z">
              <w:rPr>
                <w:sz w:val="22"/>
                <w:szCs w:val="22"/>
              </w:rPr>
            </w:rPrChange>
          </w:rPr>
          <w:t xml:space="preserve">before dietary intervention. However, little is known about </w:t>
        </w:r>
      </w:ins>
      <w:ins w:id="136" w:author="Chen Liao" w:date="2021-05-27T22:34:00Z">
        <w:r w:rsidR="009111AA" w:rsidRPr="00BE70D2">
          <w:rPr>
            <w:color w:val="000000" w:themeColor="text1"/>
            <w:sz w:val="22"/>
            <w:szCs w:val="22"/>
            <w:rPrChange w:id="137" w:author="Chen Liao" w:date="2021-06-01T21:13:00Z">
              <w:rPr>
                <w:sz w:val="22"/>
                <w:szCs w:val="22"/>
              </w:rPr>
            </w:rPrChange>
          </w:rPr>
          <w:t>the</w:t>
        </w:r>
      </w:ins>
      <w:ins w:id="138" w:author="Chen Liao" w:date="2021-05-28T10:58:00Z">
        <w:r w:rsidR="00A435C8" w:rsidRPr="00BE70D2">
          <w:rPr>
            <w:color w:val="000000" w:themeColor="text1"/>
            <w:sz w:val="22"/>
            <w:szCs w:val="22"/>
            <w:rPrChange w:id="139" w:author="Chen Liao" w:date="2021-06-01T21:13:00Z">
              <w:rPr>
                <w:sz w:val="22"/>
                <w:szCs w:val="22"/>
              </w:rPr>
            </w:rPrChange>
          </w:rPr>
          <w:t xml:space="preserve"> fiber-induced</w:t>
        </w:r>
      </w:ins>
      <w:ins w:id="140" w:author="Chen Liao" w:date="2021-05-27T22:34:00Z">
        <w:r w:rsidR="009111AA" w:rsidRPr="00BE70D2">
          <w:rPr>
            <w:color w:val="000000" w:themeColor="text1"/>
            <w:sz w:val="22"/>
            <w:szCs w:val="22"/>
            <w:rPrChange w:id="141" w:author="Chen Liao" w:date="2021-06-01T21:13:00Z">
              <w:rPr>
                <w:sz w:val="22"/>
                <w:szCs w:val="22"/>
              </w:rPr>
            </w:rPrChange>
          </w:rPr>
          <w:t xml:space="preserve"> </w:t>
        </w:r>
      </w:ins>
      <w:ins w:id="142" w:author="Chen Liao" w:date="2021-05-27T14:42:00Z">
        <w:r w:rsidRPr="00BE70D2">
          <w:rPr>
            <w:color w:val="000000" w:themeColor="text1"/>
            <w:sz w:val="22"/>
            <w:szCs w:val="22"/>
            <w:rPrChange w:id="143" w:author="Chen Liao" w:date="2021-06-01T21:13:00Z">
              <w:rPr>
                <w:sz w:val="22"/>
                <w:szCs w:val="22"/>
              </w:rPr>
            </w:rPrChange>
          </w:rPr>
          <w:t>ecological dynamics</w:t>
        </w:r>
      </w:ins>
      <w:ins w:id="144" w:author="Chen Liao" w:date="2021-05-27T22:34:00Z">
        <w:r w:rsidR="009111AA" w:rsidRPr="00BE70D2">
          <w:rPr>
            <w:color w:val="000000" w:themeColor="text1"/>
            <w:sz w:val="22"/>
            <w:szCs w:val="22"/>
            <w:rPrChange w:id="145" w:author="Chen Liao" w:date="2021-06-01T21:13:00Z">
              <w:rPr>
                <w:sz w:val="22"/>
                <w:szCs w:val="22"/>
              </w:rPr>
            </w:rPrChange>
          </w:rPr>
          <w:t xml:space="preserve"> of gut community </w:t>
        </w:r>
      </w:ins>
      <w:ins w:id="146" w:author="Chen Liao" w:date="2021-05-28T10:58:00Z">
        <w:r w:rsidR="00A435C8" w:rsidRPr="00BE70D2">
          <w:rPr>
            <w:color w:val="000000" w:themeColor="text1"/>
            <w:sz w:val="22"/>
            <w:szCs w:val="22"/>
            <w:rPrChange w:id="147" w:author="Chen Liao" w:date="2021-06-01T21:13:00Z">
              <w:rPr>
                <w:sz w:val="22"/>
                <w:szCs w:val="22"/>
              </w:rPr>
            </w:rPrChange>
          </w:rPr>
          <w:t>and its baseline dependence</w:t>
        </w:r>
      </w:ins>
      <w:ins w:id="148" w:author="Chen Liao" w:date="2021-05-27T14:42:00Z">
        <w:r w:rsidRPr="00BE70D2">
          <w:rPr>
            <w:color w:val="000000" w:themeColor="text1"/>
            <w:sz w:val="22"/>
            <w:szCs w:val="22"/>
            <w:rPrChange w:id="149" w:author="Chen Liao" w:date="2021-06-01T21:13:00Z">
              <w:rPr>
                <w:sz w:val="22"/>
                <w:szCs w:val="22"/>
              </w:rPr>
            </w:rPrChange>
          </w:rPr>
          <w:t xml:space="preserve">, thus precluding in-depth understanding of the </w:t>
        </w:r>
      </w:ins>
      <w:ins w:id="150" w:author="Chen Liao" w:date="2021-05-27T14:54:00Z">
        <w:r w:rsidR="00D85FC4" w:rsidRPr="00BE70D2">
          <w:rPr>
            <w:color w:val="000000" w:themeColor="text1"/>
            <w:sz w:val="22"/>
            <w:szCs w:val="22"/>
            <w:rPrChange w:id="151" w:author="Chen Liao" w:date="2021-06-01T21:13:00Z">
              <w:rPr>
                <w:sz w:val="22"/>
                <w:szCs w:val="22"/>
              </w:rPr>
            </w:rPrChange>
          </w:rPr>
          <w:t>end-point</w:t>
        </w:r>
      </w:ins>
      <w:ins w:id="152" w:author="Chen Liao" w:date="2021-05-27T14:42:00Z">
        <w:r w:rsidRPr="00BE70D2">
          <w:rPr>
            <w:color w:val="000000" w:themeColor="text1"/>
            <w:sz w:val="22"/>
            <w:szCs w:val="22"/>
            <w:rPrChange w:id="153" w:author="Chen Liao" w:date="2021-06-01T21:13:00Z">
              <w:rPr>
                <w:sz w:val="22"/>
                <w:szCs w:val="22"/>
              </w:rPr>
            </w:rPrChange>
          </w:rPr>
          <w:t xml:space="preserve"> response heterogeneity. Here we supplied inulin to isogenic mice that carry </w:t>
        </w:r>
      </w:ins>
      <w:ins w:id="154" w:author="Chen Liao" w:date="2021-06-01T20:28:00Z">
        <w:r w:rsidR="009B28EF" w:rsidRPr="00BE70D2">
          <w:rPr>
            <w:color w:val="000000" w:themeColor="text1"/>
            <w:sz w:val="22"/>
            <w:szCs w:val="22"/>
            <w:rPrChange w:id="155" w:author="Chen Liao" w:date="2021-06-01T21:13:00Z">
              <w:rPr>
                <w:color w:val="000000" w:themeColor="text1"/>
                <w:sz w:val="22"/>
                <w:szCs w:val="22"/>
              </w:rPr>
            </w:rPrChange>
          </w:rPr>
          <w:t>four</w:t>
        </w:r>
      </w:ins>
      <w:ins w:id="156" w:author="Chen Liao" w:date="2021-05-27T14:42:00Z">
        <w:r w:rsidRPr="00BE70D2">
          <w:rPr>
            <w:color w:val="000000" w:themeColor="text1"/>
            <w:sz w:val="22"/>
            <w:szCs w:val="22"/>
            <w:rPrChange w:id="157" w:author="Chen Liao" w:date="2021-06-01T21:13:00Z">
              <w:rPr>
                <w:sz w:val="22"/>
                <w:szCs w:val="22"/>
              </w:rPr>
            </w:rPrChange>
          </w:rPr>
          <w:t xml:space="preserve"> distinct baseline microbiota for </w:t>
        </w:r>
      </w:ins>
      <w:ins w:id="158" w:author="Chen Liao" w:date="2021-06-01T20:28:00Z">
        <w:r w:rsidR="009B28EF" w:rsidRPr="00BE70D2">
          <w:rPr>
            <w:color w:val="000000" w:themeColor="text1"/>
            <w:sz w:val="22"/>
            <w:szCs w:val="22"/>
            <w:rPrChange w:id="159" w:author="Chen Liao" w:date="2021-06-01T21:13:00Z">
              <w:rPr>
                <w:color w:val="000000" w:themeColor="text1"/>
                <w:sz w:val="22"/>
                <w:szCs w:val="22"/>
              </w:rPr>
            </w:rPrChange>
          </w:rPr>
          <w:t>four</w:t>
        </w:r>
      </w:ins>
      <w:ins w:id="160" w:author="Chen Liao" w:date="2021-05-27T14:42:00Z">
        <w:r w:rsidRPr="00BE70D2">
          <w:rPr>
            <w:color w:val="000000" w:themeColor="text1"/>
            <w:sz w:val="22"/>
            <w:szCs w:val="22"/>
            <w:rPrChange w:id="161" w:author="Chen Liao" w:date="2021-06-01T21:13:00Z">
              <w:rPr>
                <w:sz w:val="22"/>
                <w:szCs w:val="22"/>
              </w:rPr>
            </w:rPrChange>
          </w:rPr>
          <w:t xml:space="preserve"> weeks and longitudinally </w:t>
        </w:r>
      </w:ins>
      <w:ins w:id="162" w:author="Chen Liao" w:date="2021-05-27T14:47:00Z">
        <w:r w:rsidR="00E4430F" w:rsidRPr="00BE70D2">
          <w:rPr>
            <w:color w:val="000000" w:themeColor="text1"/>
            <w:sz w:val="22"/>
            <w:szCs w:val="22"/>
            <w:rPrChange w:id="163" w:author="Chen Liao" w:date="2021-06-01T21:13:00Z">
              <w:rPr>
                <w:sz w:val="22"/>
                <w:szCs w:val="22"/>
              </w:rPr>
            </w:rPrChange>
          </w:rPr>
          <w:t>profiled</w:t>
        </w:r>
      </w:ins>
      <w:ins w:id="164" w:author="Chen Liao" w:date="2021-05-27T14:42:00Z">
        <w:r w:rsidRPr="00BE70D2">
          <w:rPr>
            <w:color w:val="000000" w:themeColor="text1"/>
            <w:sz w:val="22"/>
            <w:szCs w:val="22"/>
            <w:rPrChange w:id="165" w:author="Chen Liao" w:date="2021-06-01T21:13:00Z">
              <w:rPr>
                <w:sz w:val="22"/>
                <w:szCs w:val="22"/>
              </w:rPr>
            </w:rPrChange>
          </w:rPr>
          <w:t xml:space="preserve"> microbiome and short-chain fatty acids (SCFAs)</w:t>
        </w:r>
      </w:ins>
      <w:ins w:id="166" w:author="Chen Liao" w:date="2021-05-27T14:47:00Z">
        <w:r w:rsidR="00E4430F" w:rsidRPr="00BE70D2">
          <w:rPr>
            <w:color w:val="000000" w:themeColor="text1"/>
            <w:sz w:val="22"/>
            <w:szCs w:val="22"/>
            <w:rPrChange w:id="167" w:author="Chen Liao" w:date="2021-06-01T21:13:00Z">
              <w:rPr>
                <w:sz w:val="22"/>
                <w:szCs w:val="22"/>
              </w:rPr>
            </w:rPrChange>
          </w:rPr>
          <w:t xml:space="preserve"> </w:t>
        </w:r>
      </w:ins>
      <w:ins w:id="168" w:author="Chen Liao" w:date="2021-05-27T14:42:00Z">
        <w:r w:rsidRPr="00BE70D2">
          <w:rPr>
            <w:color w:val="000000" w:themeColor="text1"/>
            <w:sz w:val="22"/>
            <w:szCs w:val="22"/>
            <w:rPrChange w:id="169" w:author="Chen Liao" w:date="2021-06-01T21:13:00Z">
              <w:rPr>
                <w:sz w:val="22"/>
                <w:szCs w:val="22"/>
              </w:rPr>
            </w:rPrChange>
          </w:rPr>
          <w:t xml:space="preserve">in absolute abundance. Despite the microbiota and SCFAs share consensus </w:t>
        </w:r>
      </w:ins>
      <w:ins w:id="170" w:author="Chen Liao" w:date="2021-05-27T14:50:00Z">
        <w:r w:rsidR="00F35360" w:rsidRPr="00BE70D2">
          <w:rPr>
            <w:color w:val="000000" w:themeColor="text1"/>
            <w:sz w:val="22"/>
            <w:szCs w:val="22"/>
            <w:rPrChange w:id="171" w:author="Chen Liao" w:date="2021-06-01T21:13:00Z">
              <w:rPr>
                <w:sz w:val="22"/>
                <w:szCs w:val="22"/>
              </w:rPr>
            </w:rPrChange>
          </w:rPr>
          <w:t>two-phase</w:t>
        </w:r>
      </w:ins>
      <w:ins w:id="172" w:author="Chen Liao" w:date="2021-05-27T14:42:00Z">
        <w:r w:rsidRPr="00BE70D2">
          <w:rPr>
            <w:color w:val="000000" w:themeColor="text1"/>
            <w:sz w:val="22"/>
            <w:szCs w:val="22"/>
            <w:rPrChange w:id="173" w:author="Chen Liao" w:date="2021-06-01T21:13:00Z">
              <w:rPr>
                <w:sz w:val="22"/>
                <w:szCs w:val="22"/>
              </w:rPr>
            </w:rPrChange>
          </w:rPr>
          <w:t xml:space="preserve"> responses—short-term </w:t>
        </w:r>
      </w:ins>
      <w:ins w:id="174" w:author="Chen Liao" w:date="2021-05-27T15:20:00Z">
        <w:r w:rsidR="009F5366" w:rsidRPr="00BE70D2">
          <w:rPr>
            <w:color w:val="000000" w:themeColor="text1"/>
            <w:sz w:val="22"/>
            <w:szCs w:val="22"/>
            <w:rPrChange w:id="175" w:author="Chen Liao" w:date="2021-06-01T21:13:00Z">
              <w:rPr>
                <w:sz w:val="22"/>
                <w:szCs w:val="22"/>
              </w:rPr>
            </w:rPrChange>
          </w:rPr>
          <w:t>rapid stimulati</w:t>
        </w:r>
      </w:ins>
      <w:ins w:id="176" w:author="Chen Liao" w:date="2021-05-27T15:21:00Z">
        <w:r w:rsidR="009F5366" w:rsidRPr="00BE70D2">
          <w:rPr>
            <w:color w:val="000000" w:themeColor="text1"/>
            <w:sz w:val="22"/>
            <w:szCs w:val="22"/>
            <w:rPrChange w:id="177" w:author="Chen Liao" w:date="2021-06-01T21:13:00Z">
              <w:rPr>
                <w:sz w:val="22"/>
                <w:szCs w:val="22"/>
              </w:rPr>
            </w:rPrChange>
          </w:rPr>
          <w:t xml:space="preserve">on </w:t>
        </w:r>
      </w:ins>
      <w:ins w:id="178" w:author="Chen Liao" w:date="2021-05-27T14:42:00Z">
        <w:r w:rsidRPr="00BE70D2">
          <w:rPr>
            <w:color w:val="000000" w:themeColor="text1"/>
            <w:sz w:val="22"/>
            <w:szCs w:val="22"/>
            <w:rPrChange w:id="179" w:author="Chen Liao" w:date="2021-06-01T21:13:00Z">
              <w:rPr>
                <w:sz w:val="22"/>
                <w:szCs w:val="22"/>
              </w:rPr>
            </w:rPrChange>
          </w:rPr>
          <w:t>and long-term partial recovery, we confirmed that the dynamical shifts in the total bacterial load</w:t>
        </w:r>
      </w:ins>
      <w:ins w:id="180" w:author="Chen Liao" w:date="2021-05-27T15:22:00Z">
        <w:r w:rsidR="009A4F5A" w:rsidRPr="00BE70D2">
          <w:rPr>
            <w:color w:val="000000" w:themeColor="text1"/>
            <w:sz w:val="22"/>
            <w:szCs w:val="22"/>
            <w:rPrChange w:id="181" w:author="Chen Liao" w:date="2021-06-01T21:13:00Z">
              <w:rPr>
                <w:sz w:val="22"/>
                <w:szCs w:val="22"/>
              </w:rPr>
            </w:rPrChange>
          </w:rPr>
          <w:t>, butyrate and propionate concentration</w:t>
        </w:r>
      </w:ins>
      <w:ins w:id="182" w:author="Chen Liao" w:date="2021-05-27T15:52:00Z">
        <w:r w:rsidR="00B27421" w:rsidRPr="00BE70D2">
          <w:rPr>
            <w:color w:val="000000" w:themeColor="text1"/>
            <w:sz w:val="22"/>
            <w:szCs w:val="22"/>
            <w:rPrChange w:id="183" w:author="Chen Liao" w:date="2021-06-01T21:13:00Z">
              <w:rPr>
                <w:sz w:val="22"/>
                <w:szCs w:val="22"/>
              </w:rPr>
            </w:rPrChange>
          </w:rPr>
          <w:t>s</w:t>
        </w:r>
      </w:ins>
      <w:ins w:id="184" w:author="Chen Liao" w:date="2021-05-27T15:22:00Z">
        <w:r w:rsidR="009A4F5A" w:rsidRPr="00BE70D2">
          <w:rPr>
            <w:color w:val="000000" w:themeColor="text1"/>
            <w:sz w:val="22"/>
            <w:szCs w:val="22"/>
            <w:rPrChange w:id="185" w:author="Chen Liao" w:date="2021-06-01T21:13:00Z">
              <w:rPr>
                <w:sz w:val="22"/>
                <w:szCs w:val="22"/>
              </w:rPr>
            </w:rPrChange>
          </w:rPr>
          <w:t xml:space="preserve"> </w:t>
        </w:r>
      </w:ins>
      <w:ins w:id="186" w:author="Chen Liao" w:date="2021-05-27T14:42:00Z">
        <w:r w:rsidRPr="00BE70D2">
          <w:rPr>
            <w:color w:val="000000" w:themeColor="text1"/>
            <w:sz w:val="22"/>
            <w:szCs w:val="22"/>
            <w:rPrChange w:id="187" w:author="Chen Liao" w:date="2021-06-01T21:13:00Z">
              <w:rPr>
                <w:sz w:val="22"/>
                <w:szCs w:val="22"/>
              </w:rPr>
            </w:rPrChange>
          </w:rPr>
          <w:t xml:space="preserve">are indeed baseline-dependent. By combining statistical inference and ecological modeling, we revealed </w:t>
        </w:r>
      </w:ins>
      <w:ins w:id="188" w:author="Chen Liao" w:date="2021-06-01T17:03:00Z">
        <w:r w:rsidR="00652722" w:rsidRPr="00BE70D2">
          <w:rPr>
            <w:color w:val="000000" w:themeColor="text1"/>
            <w:sz w:val="22"/>
            <w:szCs w:val="22"/>
            <w:rPrChange w:id="189" w:author="Chen Liao" w:date="2021-06-01T21:13:00Z">
              <w:rPr>
                <w:color w:val="000000" w:themeColor="text1"/>
                <w:sz w:val="22"/>
                <w:szCs w:val="22"/>
              </w:rPr>
            </w:rPrChange>
          </w:rPr>
          <w:t xml:space="preserve">that </w:t>
        </w:r>
      </w:ins>
      <w:ins w:id="190" w:author="Chen Liao" w:date="2021-05-27T14:42:00Z">
        <w:r w:rsidRPr="00BE70D2">
          <w:rPr>
            <w:color w:val="000000" w:themeColor="text1"/>
            <w:sz w:val="22"/>
            <w:szCs w:val="22"/>
            <w:rPrChange w:id="191" w:author="Chen Liao" w:date="2021-06-01T21:13:00Z">
              <w:rPr>
                <w:sz w:val="22"/>
                <w:szCs w:val="22"/>
              </w:rPr>
            </w:rPrChange>
          </w:rPr>
          <w:t xml:space="preserve">a subcommunity of </w:t>
        </w:r>
      </w:ins>
      <w:ins w:id="192" w:author="Chen Liao" w:date="2021-06-02T01:28:00Z">
        <w:r w:rsidR="00164561">
          <w:rPr>
            <w:color w:val="000000" w:themeColor="text1"/>
            <w:sz w:val="22"/>
            <w:szCs w:val="22"/>
          </w:rPr>
          <w:t>seven</w:t>
        </w:r>
      </w:ins>
      <w:ins w:id="193" w:author="Chen Liao" w:date="2021-05-29T15:29:00Z">
        <w:r w:rsidR="006F2DA4" w:rsidRPr="00BE70D2">
          <w:rPr>
            <w:color w:val="000000" w:themeColor="text1"/>
            <w:sz w:val="22"/>
            <w:szCs w:val="22"/>
            <w:rPrChange w:id="194" w:author="Chen Liao" w:date="2021-06-01T21:13:00Z">
              <w:rPr>
                <w:color w:val="000000" w:themeColor="text1"/>
                <w:sz w:val="22"/>
                <w:szCs w:val="22"/>
              </w:rPr>
            </w:rPrChange>
          </w:rPr>
          <w:t xml:space="preserve"> </w:t>
        </w:r>
      </w:ins>
      <w:ins w:id="195" w:author="Chen Liao" w:date="2021-05-29T15:30:00Z">
        <w:r w:rsidR="006F2DA4" w:rsidRPr="00BE70D2">
          <w:rPr>
            <w:color w:val="000000" w:themeColor="text1"/>
            <w:sz w:val="22"/>
            <w:szCs w:val="22"/>
            <w:rPrChange w:id="196" w:author="Chen Liao" w:date="2021-06-01T21:13:00Z">
              <w:rPr>
                <w:color w:val="000000" w:themeColor="text1"/>
                <w:sz w:val="22"/>
                <w:szCs w:val="22"/>
              </w:rPr>
            </w:rPrChange>
          </w:rPr>
          <w:t>bacterial responders of inulin</w:t>
        </w:r>
      </w:ins>
      <w:ins w:id="197" w:author="Chen Liao" w:date="2021-06-01T17:03:00Z">
        <w:r w:rsidR="005D37BF" w:rsidRPr="00BE70D2">
          <w:rPr>
            <w:color w:val="000000" w:themeColor="text1"/>
            <w:sz w:val="22"/>
            <w:szCs w:val="22"/>
            <w:rPrChange w:id="198" w:author="Chen Liao" w:date="2021-06-01T21:13:00Z">
              <w:rPr>
                <w:color w:val="000000" w:themeColor="text1"/>
                <w:sz w:val="22"/>
                <w:szCs w:val="22"/>
              </w:rPr>
            </w:rPrChange>
          </w:rPr>
          <w:t xml:space="preserve">, including </w:t>
        </w:r>
      </w:ins>
      <w:ins w:id="199" w:author="Chen Liao" w:date="2021-06-02T01:28:00Z">
        <w:r w:rsidR="00164561">
          <w:rPr>
            <w:color w:val="000000" w:themeColor="text1"/>
            <w:sz w:val="22"/>
            <w:szCs w:val="22"/>
          </w:rPr>
          <w:t>five</w:t>
        </w:r>
      </w:ins>
      <w:ins w:id="200" w:author="Chen Liao" w:date="2021-06-01T17:03:00Z">
        <w:r w:rsidR="005D37BF" w:rsidRPr="00BE70D2">
          <w:rPr>
            <w:color w:val="000000" w:themeColor="text1"/>
            <w:sz w:val="22"/>
            <w:szCs w:val="22"/>
            <w:rPrChange w:id="201" w:author="Chen Liao" w:date="2021-06-01T21:13:00Z">
              <w:rPr>
                <w:color w:val="000000" w:themeColor="text1"/>
                <w:sz w:val="22"/>
                <w:szCs w:val="22"/>
              </w:rPr>
            </w:rPrChange>
          </w:rPr>
          <w:t xml:space="preserve"> putative degraders,</w:t>
        </w:r>
      </w:ins>
      <w:ins w:id="202" w:author="Chen Liao" w:date="2021-05-29T15:30:00Z">
        <w:r w:rsidR="006F2DA4" w:rsidRPr="00BE70D2">
          <w:rPr>
            <w:color w:val="000000" w:themeColor="text1"/>
            <w:sz w:val="22"/>
            <w:szCs w:val="22"/>
            <w:rPrChange w:id="203" w:author="Chen Liao" w:date="2021-06-01T21:13:00Z">
              <w:rPr>
                <w:color w:val="000000" w:themeColor="text1"/>
                <w:sz w:val="22"/>
                <w:szCs w:val="22"/>
              </w:rPr>
            </w:rPrChange>
          </w:rPr>
          <w:t xml:space="preserve"> </w:t>
        </w:r>
      </w:ins>
      <w:ins w:id="204" w:author="Chen Liao" w:date="2021-05-27T14:42:00Z">
        <w:r w:rsidRPr="00BE70D2">
          <w:rPr>
            <w:color w:val="000000" w:themeColor="text1"/>
            <w:sz w:val="22"/>
            <w:szCs w:val="22"/>
            <w:rPrChange w:id="205" w:author="Chen Liao" w:date="2021-06-01T21:13:00Z">
              <w:rPr>
                <w:sz w:val="22"/>
                <w:szCs w:val="22"/>
              </w:rPr>
            </w:rPrChange>
          </w:rPr>
          <w:t>almost fully determine the dynamics of microbiota</w:t>
        </w:r>
      </w:ins>
      <w:ins w:id="206" w:author="Chen Liao" w:date="2021-05-27T15:00:00Z">
        <w:r w:rsidR="0076138F" w:rsidRPr="00BE70D2">
          <w:rPr>
            <w:color w:val="000000" w:themeColor="text1"/>
            <w:sz w:val="22"/>
            <w:szCs w:val="22"/>
            <w:rPrChange w:id="207" w:author="Chen Liao" w:date="2021-06-01T21:13:00Z">
              <w:rPr>
                <w:sz w:val="22"/>
                <w:szCs w:val="22"/>
              </w:rPr>
            </w:rPrChange>
          </w:rPr>
          <w:t xml:space="preserve"> and the</w:t>
        </w:r>
      </w:ins>
      <w:ins w:id="208" w:author="Chen Liao" w:date="2021-05-29T15:29:00Z">
        <w:r w:rsidR="006F2DA4" w:rsidRPr="00BE70D2">
          <w:rPr>
            <w:color w:val="000000" w:themeColor="text1"/>
            <w:sz w:val="22"/>
            <w:szCs w:val="22"/>
            <w:rPrChange w:id="209" w:author="Chen Liao" w:date="2021-06-01T21:13:00Z">
              <w:rPr>
                <w:color w:val="000000" w:themeColor="text1"/>
                <w:sz w:val="22"/>
                <w:szCs w:val="22"/>
              </w:rPr>
            </w:rPrChange>
          </w:rPr>
          <w:t>ir</w:t>
        </w:r>
      </w:ins>
      <w:ins w:id="210" w:author="Chen Liao" w:date="2021-05-29T15:26:00Z">
        <w:r w:rsidR="00DB5FFF" w:rsidRPr="00BE70D2">
          <w:rPr>
            <w:color w:val="000000" w:themeColor="text1"/>
            <w:sz w:val="22"/>
            <w:szCs w:val="22"/>
            <w:rPrChange w:id="211" w:author="Chen Liao" w:date="2021-06-01T21:13:00Z">
              <w:rPr>
                <w:color w:val="000000" w:themeColor="text1"/>
                <w:sz w:val="22"/>
                <w:szCs w:val="22"/>
              </w:rPr>
            </w:rPrChange>
          </w:rPr>
          <w:t xml:space="preserve"> </w:t>
        </w:r>
      </w:ins>
      <w:ins w:id="212" w:author="Chen Liao" w:date="2021-05-27T15:00:00Z">
        <w:r w:rsidR="0076138F" w:rsidRPr="00BE70D2">
          <w:rPr>
            <w:color w:val="000000" w:themeColor="text1"/>
            <w:sz w:val="22"/>
            <w:szCs w:val="22"/>
            <w:rPrChange w:id="213" w:author="Chen Liao" w:date="2021-06-01T21:13:00Z">
              <w:rPr>
                <w:sz w:val="22"/>
                <w:szCs w:val="22"/>
              </w:rPr>
            </w:rPrChange>
          </w:rPr>
          <w:t xml:space="preserve">relative profiles </w:t>
        </w:r>
      </w:ins>
      <w:ins w:id="214" w:author="Chen Liao" w:date="2021-05-27T15:02:00Z">
        <w:r w:rsidR="008A6BF7" w:rsidRPr="00BE70D2">
          <w:rPr>
            <w:color w:val="000000" w:themeColor="text1"/>
            <w:sz w:val="22"/>
            <w:szCs w:val="22"/>
            <w:rPrChange w:id="215" w:author="Chen Liao" w:date="2021-06-01T21:13:00Z">
              <w:rPr>
                <w:sz w:val="22"/>
                <w:szCs w:val="22"/>
              </w:rPr>
            </w:rPrChange>
          </w:rPr>
          <w:t>were</w:t>
        </w:r>
      </w:ins>
      <w:ins w:id="216" w:author="Chen Liao" w:date="2021-05-27T15:53:00Z">
        <w:r w:rsidR="00A11C61" w:rsidRPr="00BE70D2">
          <w:rPr>
            <w:color w:val="000000" w:themeColor="text1"/>
            <w:sz w:val="22"/>
            <w:szCs w:val="22"/>
            <w:rPrChange w:id="217" w:author="Chen Liao" w:date="2021-06-01T21:13:00Z">
              <w:rPr>
                <w:sz w:val="22"/>
                <w:szCs w:val="22"/>
              </w:rPr>
            </w:rPrChange>
          </w:rPr>
          <w:t xml:space="preserve"> largely </w:t>
        </w:r>
      </w:ins>
      <w:ins w:id="218" w:author="Chen Liao" w:date="2021-05-27T15:02:00Z">
        <w:r w:rsidR="008A6BF7" w:rsidRPr="00BE70D2">
          <w:rPr>
            <w:color w:val="000000" w:themeColor="text1"/>
            <w:sz w:val="22"/>
            <w:szCs w:val="22"/>
            <w:rPrChange w:id="219" w:author="Chen Liao" w:date="2021-06-01T21:13:00Z">
              <w:rPr>
                <w:sz w:val="22"/>
                <w:szCs w:val="22"/>
              </w:rPr>
            </w:rPrChange>
          </w:rPr>
          <w:t xml:space="preserve">controlled by baseline abundance and interspecies competition. </w:t>
        </w:r>
      </w:ins>
      <w:ins w:id="220" w:author="Chen Liao" w:date="2021-05-28T10:10:00Z">
        <w:r w:rsidR="008E4827" w:rsidRPr="00BE70D2">
          <w:rPr>
            <w:color w:val="000000" w:themeColor="text1"/>
            <w:sz w:val="22"/>
            <w:szCs w:val="22"/>
            <w:rPrChange w:id="221" w:author="Chen Liao" w:date="2021-06-01T21:13:00Z">
              <w:rPr>
                <w:sz w:val="22"/>
                <w:szCs w:val="22"/>
              </w:rPr>
            </w:rPrChange>
          </w:rPr>
          <w:t xml:space="preserve">Despite </w:t>
        </w:r>
      </w:ins>
      <w:ins w:id="222" w:author="Chen Liao" w:date="2021-05-28T10:51:00Z">
        <w:r w:rsidR="007E4D28" w:rsidRPr="00BE70D2">
          <w:rPr>
            <w:color w:val="000000" w:themeColor="text1"/>
            <w:sz w:val="22"/>
            <w:szCs w:val="22"/>
            <w:rPrChange w:id="223" w:author="Chen Liao" w:date="2021-06-01T21:13:00Z">
              <w:rPr>
                <w:sz w:val="22"/>
                <w:szCs w:val="22"/>
              </w:rPr>
            </w:rPrChange>
          </w:rPr>
          <w:t xml:space="preserve">a </w:t>
        </w:r>
      </w:ins>
      <w:ins w:id="224" w:author="Chen Liao" w:date="2021-05-28T10:10:00Z">
        <w:r w:rsidR="008E4827" w:rsidRPr="00BE70D2">
          <w:rPr>
            <w:color w:val="000000" w:themeColor="text1"/>
            <w:sz w:val="22"/>
            <w:szCs w:val="22"/>
            <w:rPrChange w:id="225" w:author="Chen Liao" w:date="2021-06-01T21:13:00Z">
              <w:rPr>
                <w:sz w:val="22"/>
                <w:szCs w:val="22"/>
              </w:rPr>
            </w:rPrChange>
          </w:rPr>
          <w:t>cha</w:t>
        </w:r>
      </w:ins>
      <w:ins w:id="226" w:author="Chen Liao" w:date="2021-05-28T10:50:00Z">
        <w:r w:rsidR="007E4D28" w:rsidRPr="00BE70D2">
          <w:rPr>
            <w:color w:val="000000" w:themeColor="text1"/>
            <w:sz w:val="22"/>
            <w:szCs w:val="22"/>
            <w:rPrChange w:id="227" w:author="Chen Liao" w:date="2021-06-01T21:13:00Z">
              <w:rPr>
                <w:sz w:val="22"/>
                <w:szCs w:val="22"/>
              </w:rPr>
            </w:rPrChange>
          </w:rPr>
          <w:t>llenge</w:t>
        </w:r>
      </w:ins>
      <w:ins w:id="228" w:author="Chen Liao" w:date="2021-05-28T10:10:00Z">
        <w:r w:rsidR="008E4827" w:rsidRPr="00BE70D2">
          <w:rPr>
            <w:color w:val="000000" w:themeColor="text1"/>
            <w:sz w:val="22"/>
            <w:szCs w:val="22"/>
            <w:rPrChange w:id="229" w:author="Chen Liao" w:date="2021-06-01T21:13:00Z">
              <w:rPr>
                <w:sz w:val="22"/>
                <w:szCs w:val="22"/>
              </w:rPr>
            </w:rPrChange>
          </w:rPr>
          <w:t xml:space="preserve"> in </w:t>
        </w:r>
      </w:ins>
      <w:ins w:id="230" w:author="Chen Liao" w:date="2021-05-28T10:11:00Z">
        <w:r w:rsidR="00612ABF" w:rsidRPr="00BE70D2">
          <w:rPr>
            <w:color w:val="000000" w:themeColor="text1"/>
            <w:sz w:val="22"/>
            <w:szCs w:val="22"/>
            <w:rPrChange w:id="231" w:author="Chen Liao" w:date="2021-06-01T21:13:00Z">
              <w:rPr>
                <w:sz w:val="22"/>
                <w:szCs w:val="22"/>
              </w:rPr>
            </w:rPrChange>
          </w:rPr>
          <w:t>accurate predicti</w:t>
        </w:r>
      </w:ins>
      <w:ins w:id="232" w:author="Chen Liao" w:date="2021-05-28T10:51:00Z">
        <w:r w:rsidR="007E4D28" w:rsidRPr="00BE70D2">
          <w:rPr>
            <w:color w:val="000000" w:themeColor="text1"/>
            <w:sz w:val="22"/>
            <w:szCs w:val="22"/>
            <w:rPrChange w:id="233" w:author="Chen Liao" w:date="2021-06-01T21:13:00Z">
              <w:rPr>
                <w:sz w:val="22"/>
                <w:szCs w:val="22"/>
              </w:rPr>
            </w:rPrChange>
          </w:rPr>
          <w:t xml:space="preserve">on of </w:t>
        </w:r>
      </w:ins>
      <w:ins w:id="234" w:author="Chen Liao" w:date="2021-05-28T10:11:00Z">
        <w:r w:rsidR="00612ABF" w:rsidRPr="00BE70D2">
          <w:rPr>
            <w:color w:val="000000" w:themeColor="text1"/>
            <w:sz w:val="22"/>
            <w:szCs w:val="22"/>
            <w:rPrChange w:id="235" w:author="Chen Liao" w:date="2021-06-01T21:13:00Z">
              <w:rPr>
                <w:sz w:val="22"/>
                <w:szCs w:val="22"/>
              </w:rPr>
            </w:rPrChange>
          </w:rPr>
          <w:t>SCFAs from gut microbiota, we</w:t>
        </w:r>
      </w:ins>
      <w:ins w:id="236" w:author="Chen Liao" w:date="2021-05-28T10:49:00Z">
        <w:r w:rsidR="007E4D28" w:rsidRPr="00BE70D2">
          <w:rPr>
            <w:color w:val="000000" w:themeColor="text1"/>
            <w:sz w:val="22"/>
            <w:szCs w:val="22"/>
            <w:rPrChange w:id="237" w:author="Chen Liao" w:date="2021-06-01T21:13:00Z">
              <w:rPr>
                <w:sz w:val="22"/>
                <w:szCs w:val="22"/>
              </w:rPr>
            </w:rPrChange>
          </w:rPr>
          <w:t xml:space="preserve"> pro</w:t>
        </w:r>
      </w:ins>
      <w:ins w:id="238" w:author="Chen Liao" w:date="2021-05-28T10:50:00Z">
        <w:r w:rsidR="007E4D28" w:rsidRPr="00BE70D2">
          <w:rPr>
            <w:color w:val="000000" w:themeColor="text1"/>
            <w:sz w:val="22"/>
            <w:szCs w:val="22"/>
            <w:rPrChange w:id="239" w:author="Chen Liao" w:date="2021-06-01T21:13:00Z">
              <w:rPr>
                <w:sz w:val="22"/>
                <w:szCs w:val="22"/>
              </w:rPr>
            </w:rPrChange>
          </w:rPr>
          <w:t>vided</w:t>
        </w:r>
      </w:ins>
      <w:ins w:id="240" w:author="Chen Liao" w:date="2021-05-28T10:54:00Z">
        <w:r w:rsidR="00B1194F" w:rsidRPr="00BE70D2">
          <w:rPr>
            <w:color w:val="000000" w:themeColor="text1"/>
            <w:sz w:val="22"/>
            <w:szCs w:val="22"/>
            <w:rPrChange w:id="241" w:author="Chen Liao" w:date="2021-06-01T21:13:00Z">
              <w:rPr>
                <w:sz w:val="22"/>
                <w:szCs w:val="22"/>
              </w:rPr>
            </w:rPrChange>
          </w:rPr>
          <w:t xml:space="preserve"> </w:t>
        </w:r>
      </w:ins>
      <w:ins w:id="242" w:author="Chen Liao" w:date="2021-05-28T10:55:00Z">
        <w:r w:rsidR="00B1194F" w:rsidRPr="00BE70D2">
          <w:rPr>
            <w:color w:val="000000" w:themeColor="text1"/>
            <w:sz w:val="22"/>
            <w:szCs w:val="22"/>
            <w:rPrChange w:id="243" w:author="Chen Liao" w:date="2021-06-01T21:13:00Z">
              <w:rPr>
                <w:sz w:val="22"/>
                <w:szCs w:val="22"/>
              </w:rPr>
            </w:rPrChange>
          </w:rPr>
          <w:t xml:space="preserve">statistical </w:t>
        </w:r>
      </w:ins>
      <w:proofErr w:type="gramStart"/>
      <w:ins w:id="244" w:author="Chen Liao" w:date="2021-05-28T10:50:00Z">
        <w:r w:rsidR="007E4D28" w:rsidRPr="00BE70D2">
          <w:rPr>
            <w:color w:val="000000" w:themeColor="text1"/>
            <w:sz w:val="22"/>
            <w:szCs w:val="22"/>
            <w:rPrChange w:id="245" w:author="Chen Liao" w:date="2021-06-01T21:13:00Z">
              <w:rPr>
                <w:sz w:val="22"/>
                <w:szCs w:val="22"/>
              </w:rPr>
            </w:rPrChange>
          </w:rPr>
          <w:t>evidences</w:t>
        </w:r>
      </w:ins>
      <w:proofErr w:type="gramEnd"/>
      <w:ins w:id="246" w:author="Chen Liao" w:date="2021-05-28T10:51:00Z">
        <w:r w:rsidR="007E4D28" w:rsidRPr="00BE70D2">
          <w:rPr>
            <w:color w:val="000000" w:themeColor="text1"/>
            <w:sz w:val="22"/>
            <w:szCs w:val="22"/>
            <w:rPrChange w:id="247" w:author="Chen Liao" w:date="2021-06-01T21:13:00Z">
              <w:rPr>
                <w:sz w:val="22"/>
                <w:szCs w:val="22"/>
              </w:rPr>
            </w:rPrChange>
          </w:rPr>
          <w:t xml:space="preserve"> </w:t>
        </w:r>
      </w:ins>
      <w:ins w:id="248" w:author="Chen Liao" w:date="2021-05-28T10:52:00Z">
        <w:r w:rsidR="007E4D28" w:rsidRPr="00BE70D2">
          <w:rPr>
            <w:color w:val="000000" w:themeColor="text1"/>
            <w:sz w:val="22"/>
            <w:szCs w:val="22"/>
            <w:rPrChange w:id="249" w:author="Chen Liao" w:date="2021-06-01T21:13:00Z">
              <w:rPr>
                <w:sz w:val="22"/>
                <w:szCs w:val="22"/>
              </w:rPr>
            </w:rPrChange>
          </w:rPr>
          <w:t xml:space="preserve">that the </w:t>
        </w:r>
      </w:ins>
      <w:ins w:id="250" w:author="Chen Liao" w:date="2021-05-28T10:12:00Z">
        <w:r w:rsidR="00612ABF" w:rsidRPr="00BE70D2">
          <w:rPr>
            <w:color w:val="000000" w:themeColor="text1"/>
            <w:sz w:val="22"/>
            <w:szCs w:val="22"/>
            <w:rPrChange w:id="251" w:author="Chen Liao" w:date="2021-06-01T21:13:00Z">
              <w:rPr>
                <w:sz w:val="22"/>
                <w:szCs w:val="22"/>
              </w:rPr>
            </w:rPrChange>
          </w:rPr>
          <w:t>previously found</w:t>
        </w:r>
      </w:ins>
      <w:ins w:id="252" w:author="Chen Liao" w:date="2021-05-28T10:49:00Z">
        <w:r w:rsidR="007E4D28" w:rsidRPr="00BE70D2">
          <w:rPr>
            <w:color w:val="000000" w:themeColor="text1"/>
            <w:sz w:val="22"/>
            <w:szCs w:val="22"/>
            <w:rPrChange w:id="253" w:author="Chen Liao" w:date="2021-06-01T21:13:00Z">
              <w:rPr>
                <w:sz w:val="22"/>
                <w:szCs w:val="22"/>
              </w:rPr>
            </w:rPrChange>
          </w:rPr>
          <w:t xml:space="preserve"> correlation </w:t>
        </w:r>
      </w:ins>
      <w:ins w:id="254" w:author="Chen Liao" w:date="2021-06-01T20:30:00Z">
        <w:r w:rsidR="00472661" w:rsidRPr="00BE70D2">
          <w:rPr>
            <w:color w:val="000000" w:themeColor="text1"/>
            <w:sz w:val="22"/>
            <w:szCs w:val="22"/>
            <w:rPrChange w:id="255" w:author="Chen Liao" w:date="2021-06-01T21:13:00Z">
              <w:rPr>
                <w:color w:val="000000" w:themeColor="text1"/>
                <w:sz w:val="22"/>
                <w:szCs w:val="22"/>
              </w:rPr>
            </w:rPrChange>
          </w:rPr>
          <w:t>between</w:t>
        </w:r>
      </w:ins>
      <w:ins w:id="256" w:author="Chen Liao" w:date="2021-05-28T10:49:00Z">
        <w:r w:rsidR="007E4D28" w:rsidRPr="00BE70D2">
          <w:rPr>
            <w:color w:val="000000" w:themeColor="text1"/>
            <w:sz w:val="22"/>
            <w:szCs w:val="22"/>
            <w:rPrChange w:id="257" w:author="Chen Liao" w:date="2021-06-01T21:13:00Z">
              <w:rPr>
                <w:sz w:val="22"/>
                <w:szCs w:val="22"/>
              </w:rPr>
            </w:rPrChange>
          </w:rPr>
          <w:t xml:space="preserve"> </w:t>
        </w:r>
      </w:ins>
      <w:ins w:id="258" w:author="Chen Liao" w:date="2021-05-28T10:14:00Z">
        <w:r w:rsidR="00F36FAD" w:rsidRPr="00BE70D2">
          <w:rPr>
            <w:color w:val="000000" w:themeColor="text1"/>
            <w:sz w:val="22"/>
            <w:szCs w:val="22"/>
            <w:rPrChange w:id="259" w:author="Chen Liao" w:date="2021-06-01T21:13:00Z">
              <w:rPr>
                <w:sz w:val="22"/>
                <w:szCs w:val="22"/>
              </w:rPr>
            </w:rPrChange>
          </w:rPr>
          <w:t xml:space="preserve">bacterial load </w:t>
        </w:r>
      </w:ins>
      <w:ins w:id="260" w:author="Chen Liao" w:date="2021-06-01T20:30:00Z">
        <w:r w:rsidR="00472661" w:rsidRPr="00BE70D2">
          <w:rPr>
            <w:color w:val="000000" w:themeColor="text1"/>
            <w:sz w:val="22"/>
            <w:szCs w:val="22"/>
            <w:rPrChange w:id="261" w:author="Chen Liao" w:date="2021-06-01T21:13:00Z">
              <w:rPr>
                <w:color w:val="000000" w:themeColor="text1"/>
                <w:sz w:val="22"/>
                <w:szCs w:val="22"/>
              </w:rPr>
            </w:rPrChange>
          </w:rPr>
          <w:t>and</w:t>
        </w:r>
      </w:ins>
      <w:ins w:id="262" w:author="Chen Liao" w:date="2021-05-28T10:14:00Z">
        <w:r w:rsidR="00F36FAD" w:rsidRPr="00BE70D2">
          <w:rPr>
            <w:color w:val="000000" w:themeColor="text1"/>
            <w:sz w:val="22"/>
            <w:szCs w:val="22"/>
            <w:rPrChange w:id="263" w:author="Chen Liao" w:date="2021-06-01T21:13:00Z">
              <w:rPr>
                <w:sz w:val="22"/>
                <w:szCs w:val="22"/>
              </w:rPr>
            </w:rPrChange>
          </w:rPr>
          <w:t xml:space="preserve"> </w:t>
        </w:r>
      </w:ins>
      <w:ins w:id="264" w:author="Chen Liao" w:date="2021-05-28T10:49:00Z">
        <w:r w:rsidR="007E4D28" w:rsidRPr="00BE70D2">
          <w:rPr>
            <w:color w:val="000000" w:themeColor="text1"/>
            <w:sz w:val="22"/>
            <w:szCs w:val="22"/>
            <w:rPrChange w:id="265" w:author="Chen Liao" w:date="2021-06-01T21:13:00Z">
              <w:rPr>
                <w:sz w:val="22"/>
                <w:szCs w:val="22"/>
              </w:rPr>
            </w:rPrChange>
          </w:rPr>
          <w:t xml:space="preserve">propionate </w:t>
        </w:r>
      </w:ins>
      <w:ins w:id="266" w:author="Chen Liao" w:date="2021-06-01T20:30:00Z">
        <w:r w:rsidR="00472661" w:rsidRPr="00BE70D2">
          <w:rPr>
            <w:color w:val="000000" w:themeColor="text1"/>
            <w:sz w:val="22"/>
            <w:szCs w:val="22"/>
            <w:rPrChange w:id="267" w:author="Chen Liao" w:date="2021-06-01T21:13:00Z">
              <w:rPr>
                <w:color w:val="000000" w:themeColor="text1"/>
                <w:sz w:val="22"/>
                <w:szCs w:val="22"/>
              </w:rPr>
            </w:rPrChange>
          </w:rPr>
          <w:t xml:space="preserve">concentration </w:t>
        </w:r>
      </w:ins>
      <w:ins w:id="268" w:author="Chen Liao" w:date="2021-05-28T10:15:00Z">
        <w:r w:rsidR="00F36FAD" w:rsidRPr="00BE70D2">
          <w:rPr>
            <w:color w:val="000000" w:themeColor="text1"/>
            <w:sz w:val="22"/>
            <w:szCs w:val="22"/>
            <w:rPrChange w:id="269" w:author="Chen Liao" w:date="2021-06-01T21:13:00Z">
              <w:rPr>
                <w:sz w:val="22"/>
                <w:szCs w:val="22"/>
              </w:rPr>
            </w:rPrChange>
          </w:rPr>
          <w:t>may be</w:t>
        </w:r>
      </w:ins>
      <w:ins w:id="270" w:author="Chen Liao" w:date="2021-05-28T10:12:00Z">
        <w:r w:rsidR="00612ABF" w:rsidRPr="00BE70D2">
          <w:rPr>
            <w:color w:val="000000" w:themeColor="text1"/>
            <w:sz w:val="22"/>
            <w:szCs w:val="22"/>
            <w:rPrChange w:id="271" w:author="Chen Liao" w:date="2021-06-01T21:13:00Z">
              <w:rPr>
                <w:sz w:val="22"/>
                <w:szCs w:val="22"/>
              </w:rPr>
            </w:rPrChange>
          </w:rPr>
          <w:t xml:space="preserve"> mediated by these key</w:t>
        </w:r>
      </w:ins>
      <w:ins w:id="272" w:author="Chen Liao" w:date="2021-05-29T15:24:00Z">
        <w:r w:rsidR="009F6CF0" w:rsidRPr="00BE70D2">
          <w:rPr>
            <w:color w:val="000000" w:themeColor="text1"/>
            <w:sz w:val="22"/>
            <w:szCs w:val="22"/>
            <w:rPrChange w:id="273" w:author="Chen Liao" w:date="2021-06-01T21:13:00Z">
              <w:rPr>
                <w:color w:val="000000" w:themeColor="text1"/>
                <w:sz w:val="22"/>
                <w:szCs w:val="22"/>
              </w:rPr>
            </w:rPrChange>
          </w:rPr>
          <w:t>stone</w:t>
        </w:r>
      </w:ins>
      <w:ins w:id="274" w:author="Chen Liao" w:date="2021-05-28T10:12:00Z">
        <w:r w:rsidR="00612ABF" w:rsidRPr="00BE70D2">
          <w:rPr>
            <w:color w:val="000000" w:themeColor="text1"/>
            <w:sz w:val="22"/>
            <w:szCs w:val="22"/>
            <w:rPrChange w:id="275" w:author="Chen Liao" w:date="2021-06-01T21:13:00Z">
              <w:rPr>
                <w:sz w:val="22"/>
                <w:szCs w:val="22"/>
              </w:rPr>
            </w:rPrChange>
          </w:rPr>
          <w:t xml:space="preserve"> </w:t>
        </w:r>
      </w:ins>
      <w:ins w:id="276" w:author="Chen Liao" w:date="2021-05-29T15:26:00Z">
        <w:r w:rsidR="00DB5FFF" w:rsidRPr="00BE70D2">
          <w:rPr>
            <w:color w:val="000000" w:themeColor="text1"/>
            <w:sz w:val="22"/>
            <w:szCs w:val="22"/>
            <w:rPrChange w:id="277" w:author="Chen Liao" w:date="2021-06-01T21:13:00Z">
              <w:rPr>
                <w:color w:val="000000" w:themeColor="text1"/>
                <w:sz w:val="22"/>
                <w:szCs w:val="22"/>
              </w:rPr>
            </w:rPrChange>
          </w:rPr>
          <w:t>bacteria</w:t>
        </w:r>
      </w:ins>
      <w:ins w:id="278" w:author="Chen Liao" w:date="2021-05-28T10:13:00Z">
        <w:r w:rsidR="00612ABF" w:rsidRPr="00BE70D2">
          <w:rPr>
            <w:color w:val="000000" w:themeColor="text1"/>
            <w:sz w:val="22"/>
            <w:szCs w:val="22"/>
            <w:rPrChange w:id="279" w:author="Chen Liao" w:date="2021-06-01T21:13:00Z">
              <w:rPr>
                <w:sz w:val="22"/>
                <w:szCs w:val="22"/>
              </w:rPr>
            </w:rPrChange>
          </w:rPr>
          <w:t xml:space="preserve">. </w:t>
        </w:r>
      </w:ins>
      <w:ins w:id="280" w:author="Chen Liao" w:date="2021-05-27T15:49:00Z">
        <w:r w:rsidR="00B64BFA" w:rsidRPr="00BE70D2">
          <w:rPr>
            <w:color w:val="000000" w:themeColor="text1"/>
            <w:sz w:val="22"/>
            <w:szCs w:val="22"/>
            <w:rPrChange w:id="281" w:author="Chen Liao" w:date="2021-06-01T21:13:00Z">
              <w:rPr>
                <w:sz w:val="22"/>
                <w:szCs w:val="22"/>
              </w:rPr>
            </w:rPrChange>
          </w:rPr>
          <w:t>Fin</w:t>
        </w:r>
      </w:ins>
      <w:ins w:id="282" w:author="Chen Liao" w:date="2021-05-27T15:50:00Z">
        <w:r w:rsidR="00B64BFA" w:rsidRPr="00BE70D2">
          <w:rPr>
            <w:color w:val="000000" w:themeColor="text1"/>
            <w:sz w:val="22"/>
            <w:szCs w:val="22"/>
            <w:rPrChange w:id="283" w:author="Chen Liao" w:date="2021-06-01T21:13:00Z">
              <w:rPr>
                <w:sz w:val="22"/>
                <w:szCs w:val="22"/>
              </w:rPr>
            </w:rPrChange>
          </w:rPr>
          <w:t xml:space="preserve">ally, we demonstrated that </w:t>
        </w:r>
      </w:ins>
      <w:ins w:id="284" w:author="Chen Liao" w:date="2021-05-29T15:22:00Z">
        <w:r w:rsidR="00825302" w:rsidRPr="00BE70D2">
          <w:rPr>
            <w:color w:val="000000" w:themeColor="text1"/>
            <w:sz w:val="22"/>
            <w:szCs w:val="22"/>
            <w:rPrChange w:id="285" w:author="Chen Liao" w:date="2021-06-01T21:13:00Z">
              <w:rPr>
                <w:color w:val="000000" w:themeColor="text1"/>
                <w:sz w:val="22"/>
                <w:szCs w:val="22"/>
              </w:rPr>
            </w:rPrChange>
          </w:rPr>
          <w:t>some</w:t>
        </w:r>
      </w:ins>
      <w:ins w:id="286" w:author="Chen Liao" w:date="2021-05-27T14:42:00Z">
        <w:r w:rsidRPr="00BE70D2">
          <w:rPr>
            <w:color w:val="000000" w:themeColor="text1"/>
            <w:sz w:val="22"/>
            <w:szCs w:val="22"/>
            <w:rPrChange w:id="287" w:author="Chen Liao" w:date="2021-06-01T21:13:00Z">
              <w:rPr>
                <w:sz w:val="22"/>
                <w:szCs w:val="22"/>
              </w:rPr>
            </w:rPrChange>
          </w:rPr>
          <w:t xml:space="preserve"> major findings</w:t>
        </w:r>
      </w:ins>
      <w:ins w:id="288" w:author="Chen Liao" w:date="2021-05-28T11:01:00Z">
        <w:r w:rsidR="00C15764" w:rsidRPr="00BE70D2">
          <w:rPr>
            <w:color w:val="000000" w:themeColor="text1"/>
            <w:sz w:val="22"/>
            <w:szCs w:val="22"/>
            <w:rPrChange w:id="289" w:author="Chen Liao" w:date="2021-06-01T21:13:00Z">
              <w:rPr>
                <w:sz w:val="22"/>
                <w:szCs w:val="22"/>
              </w:rPr>
            </w:rPrChange>
          </w:rPr>
          <w:t xml:space="preserve"> from inulin</w:t>
        </w:r>
      </w:ins>
      <w:ins w:id="290" w:author="Chen Liao" w:date="2021-05-27T14:42:00Z">
        <w:r w:rsidRPr="00BE70D2">
          <w:rPr>
            <w:color w:val="000000" w:themeColor="text1"/>
            <w:sz w:val="22"/>
            <w:szCs w:val="22"/>
            <w:rPrChange w:id="291" w:author="Chen Liao" w:date="2021-06-01T21:13:00Z">
              <w:rPr>
                <w:sz w:val="22"/>
                <w:szCs w:val="22"/>
              </w:rPr>
            </w:rPrChange>
          </w:rPr>
          <w:t xml:space="preserve"> </w:t>
        </w:r>
      </w:ins>
      <w:ins w:id="292" w:author="Chen Liao" w:date="2021-05-29T15:22:00Z">
        <w:r w:rsidR="000B4EFC" w:rsidRPr="00BE70D2">
          <w:rPr>
            <w:color w:val="000000" w:themeColor="text1"/>
            <w:sz w:val="22"/>
            <w:szCs w:val="22"/>
            <w:rPrChange w:id="293" w:author="Chen Liao" w:date="2021-06-01T21:13:00Z">
              <w:rPr>
                <w:color w:val="000000" w:themeColor="text1"/>
                <w:sz w:val="22"/>
                <w:szCs w:val="22"/>
              </w:rPr>
            </w:rPrChange>
          </w:rPr>
          <w:t>are reproducible and generalizable</w:t>
        </w:r>
        <w:r w:rsidR="00BC1358" w:rsidRPr="00BE70D2">
          <w:rPr>
            <w:color w:val="000000" w:themeColor="text1"/>
            <w:sz w:val="22"/>
            <w:szCs w:val="22"/>
            <w:rPrChange w:id="294" w:author="Chen Liao" w:date="2021-06-01T21:13:00Z">
              <w:rPr>
                <w:color w:val="000000" w:themeColor="text1"/>
                <w:sz w:val="22"/>
                <w:szCs w:val="22"/>
              </w:rPr>
            </w:rPrChange>
          </w:rPr>
          <w:t xml:space="preserve"> to resistant s</w:t>
        </w:r>
      </w:ins>
      <w:ins w:id="295" w:author="Chen Liao" w:date="2021-05-29T15:23:00Z">
        <w:r w:rsidR="00BC1358" w:rsidRPr="00BE70D2">
          <w:rPr>
            <w:color w:val="000000" w:themeColor="text1"/>
            <w:sz w:val="22"/>
            <w:szCs w:val="22"/>
            <w:rPrChange w:id="296" w:author="Chen Liao" w:date="2021-06-01T21:13:00Z">
              <w:rPr>
                <w:color w:val="000000" w:themeColor="text1"/>
                <w:sz w:val="22"/>
                <w:szCs w:val="22"/>
              </w:rPr>
            </w:rPrChange>
          </w:rPr>
          <w:t>tarch intervention</w:t>
        </w:r>
      </w:ins>
      <w:ins w:id="297" w:author="Chen Liao" w:date="2021-05-29T15:22:00Z">
        <w:r w:rsidR="000B4EFC" w:rsidRPr="00BE70D2">
          <w:rPr>
            <w:color w:val="000000" w:themeColor="text1"/>
            <w:sz w:val="22"/>
            <w:szCs w:val="22"/>
            <w:rPrChange w:id="298" w:author="Chen Liao" w:date="2021-06-01T21:13:00Z">
              <w:rPr>
                <w:color w:val="000000" w:themeColor="text1"/>
                <w:sz w:val="22"/>
                <w:szCs w:val="22"/>
              </w:rPr>
            </w:rPrChange>
          </w:rPr>
          <w:t xml:space="preserve">. </w:t>
        </w:r>
      </w:ins>
      <w:ins w:id="299" w:author="Chen Liao" w:date="2021-05-27T15:51:00Z">
        <w:r w:rsidR="007C2E79" w:rsidRPr="00BE70D2">
          <w:rPr>
            <w:color w:val="000000" w:themeColor="text1"/>
            <w:sz w:val="22"/>
            <w:szCs w:val="22"/>
            <w:rPrChange w:id="300" w:author="Chen Liao" w:date="2021-06-01T21:13:00Z">
              <w:rPr>
                <w:sz w:val="22"/>
                <w:szCs w:val="22"/>
              </w:rPr>
            </w:rPrChange>
          </w:rPr>
          <w:t>Our</w:t>
        </w:r>
      </w:ins>
      <w:ins w:id="301" w:author="Chen Liao" w:date="2021-05-27T14:42:00Z">
        <w:r w:rsidRPr="00BE70D2">
          <w:rPr>
            <w:color w:val="000000" w:themeColor="text1"/>
            <w:sz w:val="22"/>
            <w:szCs w:val="22"/>
            <w:rPrChange w:id="302" w:author="Chen Liao" w:date="2021-06-01T21:13:00Z">
              <w:rPr>
                <w:sz w:val="22"/>
                <w:szCs w:val="22"/>
              </w:rPr>
            </w:rPrChange>
          </w:rPr>
          <w:t xml:space="preserve"> study emphasizes the importance of </w:t>
        </w:r>
      </w:ins>
      <w:ins w:id="303" w:author="Chen Liao" w:date="2021-06-01T20:30:00Z">
        <w:r w:rsidR="00D2486B" w:rsidRPr="00BE70D2">
          <w:rPr>
            <w:color w:val="000000" w:themeColor="text1"/>
            <w:sz w:val="22"/>
            <w:szCs w:val="22"/>
            <w:rPrChange w:id="304" w:author="Chen Liao" w:date="2021-06-01T21:13:00Z">
              <w:rPr>
                <w:color w:val="000000" w:themeColor="text1"/>
                <w:sz w:val="22"/>
                <w:szCs w:val="22"/>
              </w:rPr>
            </w:rPrChange>
          </w:rPr>
          <w:t>ecological network analysis</w:t>
        </w:r>
      </w:ins>
      <w:ins w:id="305" w:author="Chen Liao" w:date="2021-05-27T14:42:00Z">
        <w:r w:rsidRPr="00BE70D2">
          <w:rPr>
            <w:color w:val="000000" w:themeColor="text1"/>
            <w:sz w:val="22"/>
            <w:szCs w:val="22"/>
            <w:rPrChange w:id="306" w:author="Chen Liao" w:date="2021-06-01T21:13:00Z">
              <w:rPr>
                <w:sz w:val="22"/>
                <w:szCs w:val="22"/>
              </w:rPr>
            </w:rPrChange>
          </w:rPr>
          <w:t xml:space="preserve"> in mechanistic understanding of </w:t>
        </w:r>
      </w:ins>
      <w:ins w:id="307" w:author="Chen Liao" w:date="2021-05-29T15:23:00Z">
        <w:r w:rsidR="006420EB" w:rsidRPr="00BE70D2">
          <w:rPr>
            <w:color w:val="000000" w:themeColor="text1"/>
            <w:sz w:val="22"/>
            <w:szCs w:val="22"/>
            <w:rPrChange w:id="308" w:author="Chen Liao" w:date="2021-06-01T21:13:00Z">
              <w:rPr>
                <w:color w:val="000000" w:themeColor="text1"/>
                <w:sz w:val="22"/>
                <w:szCs w:val="22"/>
              </w:rPr>
            </w:rPrChange>
          </w:rPr>
          <w:t>individualized</w:t>
        </w:r>
      </w:ins>
      <w:ins w:id="309" w:author="Chen Liao" w:date="2021-05-27T14:42:00Z">
        <w:r w:rsidRPr="00BE70D2">
          <w:rPr>
            <w:color w:val="000000" w:themeColor="text1"/>
            <w:sz w:val="22"/>
            <w:szCs w:val="22"/>
            <w:rPrChange w:id="310" w:author="Chen Liao" w:date="2021-06-01T21:13:00Z">
              <w:rPr>
                <w:sz w:val="22"/>
                <w:szCs w:val="22"/>
              </w:rPr>
            </w:rPrChange>
          </w:rPr>
          <w:t xml:space="preserve"> responses to dietary fiber.</w:t>
        </w:r>
      </w:ins>
    </w:p>
    <w:p w14:paraId="23CA83FC" w14:textId="64368157" w:rsidR="006D6F2F" w:rsidRPr="00BE70D2" w:rsidDel="00F72078" w:rsidRDefault="00F72078">
      <w:pPr>
        <w:jc w:val="both"/>
        <w:rPr>
          <w:del w:id="311" w:author="Chen Liao" w:date="2021-06-01T16:01:00Z"/>
          <w:color w:val="000000" w:themeColor="text1"/>
          <w:sz w:val="22"/>
          <w:szCs w:val="22"/>
          <w:rPrChange w:id="312" w:author="Chen Liao" w:date="2021-06-01T21:13:00Z">
            <w:rPr>
              <w:del w:id="313" w:author="Chen Liao" w:date="2021-06-01T16:01:00Z"/>
              <w:rFonts w:ascii="Times New Roman" w:eastAsia="Times New Roman" w:hAnsi="Times New Roman" w:cs="Times New Roman"/>
              <w:sz w:val="22"/>
              <w:szCs w:val="22"/>
              <w:shd w:val="clear" w:color="auto" w:fill="FFFFFF"/>
            </w:rPr>
          </w:rPrChange>
        </w:rPr>
        <w:pPrChange w:id="314" w:author="Chen Liao" w:date="2021-06-01T16:01:00Z">
          <w:pPr>
            <w:pStyle w:val="paragraph"/>
            <w:jc w:val="both"/>
          </w:pPr>
        </w:pPrChange>
      </w:pPr>
      <w:ins w:id="315" w:author="Chen Liao" w:date="2021-06-01T16:01:00Z">
        <w:r w:rsidRPr="00BE70D2">
          <w:rPr>
            <w:color w:val="000000" w:themeColor="text1"/>
            <w:sz w:val="22"/>
            <w:szCs w:val="22"/>
            <w:rPrChange w:id="316" w:author="Chen Liao" w:date="2021-06-01T21:13:00Z">
              <w:rPr>
                <w:color w:val="000000" w:themeColor="text1"/>
                <w:sz w:val="22"/>
                <w:szCs w:val="22"/>
              </w:rPr>
            </w:rPrChange>
          </w:rPr>
          <w:br/>
        </w:r>
      </w:ins>
    </w:p>
    <w:p w14:paraId="6206A81A" w14:textId="22C593AD" w:rsidR="00DE3B59" w:rsidRPr="00BE70D2" w:rsidDel="00F72078" w:rsidRDefault="00B65F73">
      <w:pPr>
        <w:jc w:val="both"/>
        <w:rPr>
          <w:del w:id="317" w:author="Chen Liao" w:date="2021-06-01T16:01:00Z"/>
          <w:sz w:val="22"/>
          <w:szCs w:val="22"/>
          <w:shd w:val="clear" w:color="auto" w:fill="FFFFFF"/>
          <w:rPrChange w:id="318" w:author="Chen Liao" w:date="2021-06-01T21:13:00Z">
            <w:rPr>
              <w:del w:id="319" w:author="Chen Liao" w:date="2021-06-01T16:01:00Z"/>
              <w:sz w:val="22"/>
              <w:szCs w:val="22"/>
              <w:shd w:val="clear" w:color="auto" w:fill="FFFFFF"/>
            </w:rPr>
          </w:rPrChange>
        </w:rPr>
        <w:pPrChange w:id="320" w:author="Chen Liao" w:date="2021-06-01T16:01:00Z">
          <w:pPr>
            <w:pStyle w:val="paragraph"/>
            <w:jc w:val="both"/>
          </w:pPr>
        </w:pPrChange>
      </w:pPr>
      <w:commentRangeStart w:id="321"/>
      <w:del w:id="322" w:author="Chen Liao" w:date="2021-06-01T16:01:00Z">
        <w:r w:rsidRPr="00BE70D2" w:rsidDel="00F72078">
          <w:rPr>
            <w:sz w:val="22"/>
            <w:szCs w:val="22"/>
            <w:shd w:val="clear" w:color="auto" w:fill="FFFFFF"/>
            <w:rPrChange w:id="323" w:author="Chen Liao" w:date="2021-06-01T21:13:00Z">
              <w:rPr>
                <w:sz w:val="22"/>
                <w:szCs w:val="22"/>
                <w:shd w:val="clear" w:color="auto" w:fill="FFFFFF"/>
              </w:rPr>
            </w:rPrChange>
          </w:rPr>
          <w:delText xml:space="preserve">Gut microbiome is a complex ecosystem. </w:delText>
        </w:r>
        <w:r w:rsidR="006D6A95" w:rsidRPr="00BE70D2" w:rsidDel="00F72078">
          <w:rPr>
            <w:sz w:val="22"/>
            <w:szCs w:val="22"/>
            <w:shd w:val="clear" w:color="auto" w:fill="FFFFFF"/>
            <w:rPrChange w:id="324" w:author="Chen Liao" w:date="2021-06-01T21:13:00Z">
              <w:rPr>
                <w:sz w:val="22"/>
                <w:szCs w:val="22"/>
                <w:shd w:val="clear" w:color="auto" w:fill="FFFFFF"/>
              </w:rPr>
            </w:rPrChange>
          </w:rPr>
          <w:delText xml:space="preserve">Prebiotics </w:delText>
        </w:r>
        <w:r w:rsidR="007217E1" w:rsidRPr="00BE70D2" w:rsidDel="00F72078">
          <w:rPr>
            <w:sz w:val="22"/>
            <w:szCs w:val="22"/>
            <w:shd w:val="clear" w:color="auto" w:fill="FFFFFF"/>
            <w:rPrChange w:id="325" w:author="Chen Liao" w:date="2021-06-01T21:13:00Z">
              <w:rPr>
                <w:sz w:val="22"/>
                <w:szCs w:val="22"/>
                <w:shd w:val="clear" w:color="auto" w:fill="FFFFFF"/>
              </w:rPr>
            </w:rPrChange>
          </w:rPr>
          <w:delText>such as dietary fibers</w:delText>
        </w:r>
        <w:r w:rsidRPr="00BE70D2" w:rsidDel="00F72078">
          <w:rPr>
            <w:sz w:val="22"/>
            <w:szCs w:val="22"/>
            <w:shd w:val="clear" w:color="auto" w:fill="FFFFFF"/>
            <w:rPrChange w:id="326" w:author="Chen Liao" w:date="2021-06-01T21:13:00Z">
              <w:rPr>
                <w:sz w:val="22"/>
                <w:szCs w:val="22"/>
                <w:shd w:val="clear" w:color="auto" w:fill="FFFFFF"/>
              </w:rPr>
            </w:rPrChange>
          </w:rPr>
          <w:delText xml:space="preserve"> can lead to system-wide</w:delText>
        </w:r>
        <w:r w:rsidR="00F1565E" w:rsidRPr="00BE70D2" w:rsidDel="00F72078">
          <w:rPr>
            <w:sz w:val="22"/>
            <w:szCs w:val="22"/>
            <w:shd w:val="clear" w:color="auto" w:fill="FFFFFF"/>
            <w:rPrChange w:id="327" w:author="Chen Liao" w:date="2021-06-01T21:13:00Z">
              <w:rPr>
                <w:sz w:val="22"/>
                <w:szCs w:val="22"/>
                <w:shd w:val="clear" w:color="auto" w:fill="FFFFFF"/>
              </w:rPr>
            </w:rPrChange>
          </w:rPr>
          <w:delText xml:space="preserve"> shifts in</w:delText>
        </w:r>
        <w:r w:rsidRPr="00BE70D2" w:rsidDel="00F72078">
          <w:rPr>
            <w:sz w:val="22"/>
            <w:szCs w:val="22"/>
            <w:shd w:val="clear" w:color="auto" w:fill="FFFFFF"/>
            <w:rPrChange w:id="328" w:author="Chen Liao" w:date="2021-06-01T21:13:00Z">
              <w:rPr>
                <w:sz w:val="22"/>
                <w:szCs w:val="22"/>
                <w:shd w:val="clear" w:color="auto" w:fill="FFFFFF"/>
              </w:rPr>
            </w:rPrChange>
          </w:rPr>
          <w:delText xml:space="preserve"> microbiota </w:delText>
        </w:r>
        <w:r w:rsidR="00F1565E" w:rsidRPr="00BE70D2" w:rsidDel="00F72078">
          <w:rPr>
            <w:sz w:val="22"/>
            <w:szCs w:val="22"/>
            <w:shd w:val="clear" w:color="auto" w:fill="FFFFFF"/>
            <w:rPrChange w:id="329" w:author="Chen Liao" w:date="2021-06-01T21:13:00Z">
              <w:rPr>
                <w:sz w:val="22"/>
                <w:szCs w:val="22"/>
                <w:shd w:val="clear" w:color="auto" w:fill="FFFFFF"/>
              </w:rPr>
            </w:rPrChange>
          </w:rPr>
          <w:delText xml:space="preserve">composition </w:delText>
        </w:r>
        <w:r w:rsidRPr="00BE70D2" w:rsidDel="00F72078">
          <w:rPr>
            <w:sz w:val="22"/>
            <w:szCs w:val="22"/>
            <w:shd w:val="clear" w:color="auto" w:fill="FFFFFF"/>
            <w:rPrChange w:id="330" w:author="Chen Liao" w:date="2021-06-01T21:13:00Z">
              <w:rPr>
                <w:sz w:val="22"/>
                <w:szCs w:val="22"/>
                <w:shd w:val="clear" w:color="auto" w:fill="FFFFFF"/>
              </w:rPr>
            </w:rPrChange>
          </w:rPr>
          <w:delText xml:space="preserve">and metabolic </w:delText>
        </w:r>
        <w:r w:rsidR="00F1565E" w:rsidRPr="00BE70D2" w:rsidDel="00F72078">
          <w:rPr>
            <w:sz w:val="22"/>
            <w:szCs w:val="22"/>
            <w:shd w:val="clear" w:color="auto" w:fill="FFFFFF"/>
            <w:rPrChange w:id="331" w:author="Chen Liao" w:date="2021-06-01T21:13:00Z">
              <w:rPr>
                <w:sz w:val="22"/>
                <w:szCs w:val="22"/>
                <w:shd w:val="clear" w:color="auto" w:fill="FFFFFF"/>
              </w:rPr>
            </w:rPrChange>
          </w:rPr>
          <w:delText>capacity</w:delText>
        </w:r>
        <w:r w:rsidR="006D6A95" w:rsidRPr="00BE70D2" w:rsidDel="00F72078">
          <w:rPr>
            <w:sz w:val="22"/>
            <w:szCs w:val="22"/>
            <w:shd w:val="clear" w:color="auto" w:fill="FFFFFF"/>
            <w:rPrChange w:id="332" w:author="Chen Liao" w:date="2021-06-01T21:13:00Z">
              <w:rPr>
                <w:sz w:val="22"/>
                <w:szCs w:val="22"/>
                <w:shd w:val="clear" w:color="auto" w:fill="FFFFFF"/>
              </w:rPr>
            </w:rPrChange>
          </w:rPr>
          <w:delText>.</w:delText>
        </w:r>
        <w:r w:rsidR="006D6A95" w:rsidRPr="00BE70D2" w:rsidDel="00F72078">
          <w:rPr>
            <w:rFonts w:eastAsiaTheme="minorEastAsia"/>
            <w:sz w:val="22"/>
            <w:szCs w:val="22"/>
            <w:shd w:val="clear" w:color="auto" w:fill="FFFFFF"/>
            <w:rPrChange w:id="333" w:author="Chen Liao" w:date="2021-06-01T21:13:00Z">
              <w:rPr>
                <w:rFonts w:eastAsiaTheme="minorEastAsia"/>
                <w:sz w:val="22"/>
                <w:szCs w:val="22"/>
                <w:shd w:val="clear" w:color="auto" w:fill="FFFFFF"/>
              </w:rPr>
            </w:rPrChange>
          </w:rPr>
          <w:delText xml:space="preserve"> </w:delText>
        </w:r>
        <w:r w:rsidR="006D6A95" w:rsidRPr="00BE70D2" w:rsidDel="00F72078">
          <w:rPr>
            <w:sz w:val="22"/>
            <w:szCs w:val="22"/>
            <w:shd w:val="clear" w:color="auto" w:fill="FFFFFF"/>
            <w:rPrChange w:id="334" w:author="Chen Liao" w:date="2021-06-01T21:13:00Z">
              <w:rPr>
                <w:sz w:val="22"/>
                <w:szCs w:val="22"/>
                <w:shd w:val="clear" w:color="auto" w:fill="FFFFFF"/>
              </w:rPr>
            </w:rPrChange>
          </w:rPr>
          <w:delText xml:space="preserve">There is </w:delText>
        </w:r>
        <w:r w:rsidR="00F1565E" w:rsidRPr="00BE70D2" w:rsidDel="00F72078">
          <w:rPr>
            <w:sz w:val="22"/>
            <w:szCs w:val="22"/>
            <w:shd w:val="clear" w:color="auto" w:fill="FFFFFF"/>
            <w:rPrChange w:id="335" w:author="Chen Liao" w:date="2021-06-01T21:13:00Z">
              <w:rPr>
                <w:sz w:val="22"/>
                <w:szCs w:val="22"/>
                <w:shd w:val="clear" w:color="auto" w:fill="FFFFFF"/>
              </w:rPr>
            </w:rPrChange>
          </w:rPr>
          <w:delText>growing</w:delText>
        </w:r>
        <w:r w:rsidR="006D6A95" w:rsidRPr="00BE70D2" w:rsidDel="00F72078">
          <w:rPr>
            <w:sz w:val="22"/>
            <w:szCs w:val="22"/>
            <w:shd w:val="clear" w:color="auto" w:fill="FFFFFF"/>
            <w:rPrChange w:id="336" w:author="Chen Liao" w:date="2021-06-01T21:13:00Z">
              <w:rPr>
                <w:sz w:val="22"/>
                <w:szCs w:val="22"/>
                <w:shd w:val="clear" w:color="auto" w:fill="FFFFFF"/>
              </w:rPr>
            </w:rPrChange>
          </w:rPr>
          <w:delText xml:space="preserve"> evidence that the response to prebiotics intervention is dependent on the baseline gut microbiota, yet the underlying dynamical process remains largely unclear</w:delText>
        </w:r>
        <w:commentRangeEnd w:id="321"/>
        <w:r w:rsidR="00C00B58" w:rsidRPr="00BE70D2" w:rsidDel="00F72078">
          <w:rPr>
            <w:rStyle w:val="CommentReference"/>
            <w:rPrChange w:id="337" w:author="Chen Liao" w:date="2021-06-01T21:13:00Z">
              <w:rPr>
                <w:rStyle w:val="CommentReference"/>
              </w:rPr>
            </w:rPrChange>
          </w:rPr>
          <w:commentReference w:id="321"/>
        </w:r>
        <w:r w:rsidR="006D6A95" w:rsidRPr="00BE70D2" w:rsidDel="00F72078">
          <w:rPr>
            <w:sz w:val="22"/>
            <w:szCs w:val="22"/>
            <w:shd w:val="clear" w:color="auto" w:fill="FFFFFF"/>
            <w:rPrChange w:id="338" w:author="Chen Liao" w:date="2021-06-01T21:13:00Z">
              <w:rPr>
                <w:sz w:val="22"/>
                <w:szCs w:val="22"/>
                <w:shd w:val="clear" w:color="auto" w:fill="FFFFFF"/>
              </w:rPr>
            </w:rPrChange>
          </w:rPr>
          <w:delText xml:space="preserve">. </w:delText>
        </w:r>
        <w:r w:rsidR="00E5530A" w:rsidRPr="00BE70D2" w:rsidDel="00F72078">
          <w:rPr>
            <w:sz w:val="22"/>
            <w:szCs w:val="22"/>
            <w:shd w:val="clear" w:color="auto" w:fill="FFFFFF"/>
            <w:rPrChange w:id="339" w:author="Chen Liao" w:date="2021-06-01T21:13:00Z">
              <w:rPr>
                <w:sz w:val="22"/>
                <w:szCs w:val="22"/>
                <w:shd w:val="clear" w:color="auto" w:fill="FFFFFF"/>
              </w:rPr>
            </w:rPrChange>
          </w:rPr>
          <w:delText>To u</w:delText>
        </w:r>
        <w:r w:rsidR="006D6A95" w:rsidRPr="00BE70D2" w:rsidDel="00F72078">
          <w:rPr>
            <w:sz w:val="22"/>
            <w:szCs w:val="22"/>
            <w:shd w:val="clear" w:color="auto" w:fill="FFFFFF"/>
            <w:rPrChange w:id="340" w:author="Chen Liao" w:date="2021-06-01T21:13:00Z">
              <w:rPr>
                <w:sz w:val="22"/>
                <w:szCs w:val="22"/>
                <w:shd w:val="clear" w:color="auto" w:fill="FFFFFF"/>
              </w:rPr>
            </w:rPrChange>
          </w:rPr>
          <w:delText>nderstand the</w:delText>
        </w:r>
        <w:r w:rsidR="007217E1" w:rsidRPr="00BE70D2" w:rsidDel="00F72078">
          <w:rPr>
            <w:sz w:val="22"/>
            <w:szCs w:val="22"/>
            <w:shd w:val="clear" w:color="auto" w:fill="FFFFFF"/>
            <w:rPrChange w:id="341" w:author="Chen Liao" w:date="2021-06-01T21:13:00Z">
              <w:rPr>
                <w:sz w:val="22"/>
                <w:szCs w:val="22"/>
                <w:shd w:val="clear" w:color="auto" w:fill="FFFFFF"/>
              </w:rPr>
            </w:rPrChange>
          </w:rPr>
          <w:delText xml:space="preserve"> </w:delText>
        </w:r>
        <w:r w:rsidR="006D6A95" w:rsidRPr="00BE70D2" w:rsidDel="00F72078">
          <w:rPr>
            <w:sz w:val="22"/>
            <w:szCs w:val="22"/>
            <w:shd w:val="clear" w:color="auto" w:fill="FFFFFF"/>
            <w:rPrChange w:id="342" w:author="Chen Liao" w:date="2021-06-01T21:13:00Z">
              <w:rPr>
                <w:sz w:val="22"/>
                <w:szCs w:val="22"/>
                <w:shd w:val="clear" w:color="auto" w:fill="FFFFFF"/>
              </w:rPr>
            </w:rPrChange>
          </w:rPr>
          <w:delText>dynamical</w:delText>
        </w:r>
        <w:r w:rsidR="007217E1" w:rsidRPr="00BE70D2" w:rsidDel="00F72078">
          <w:rPr>
            <w:sz w:val="22"/>
            <w:szCs w:val="22"/>
            <w:shd w:val="clear" w:color="auto" w:fill="FFFFFF"/>
            <w:rPrChange w:id="343" w:author="Chen Liao" w:date="2021-06-01T21:13:00Z">
              <w:rPr>
                <w:sz w:val="22"/>
                <w:szCs w:val="22"/>
                <w:shd w:val="clear" w:color="auto" w:fill="FFFFFF"/>
              </w:rPr>
            </w:rPrChange>
          </w:rPr>
          <w:delText xml:space="preserve"> response </w:delText>
        </w:r>
        <w:r w:rsidR="00F1565E" w:rsidRPr="00BE70D2" w:rsidDel="00F72078">
          <w:rPr>
            <w:sz w:val="22"/>
            <w:szCs w:val="22"/>
            <w:shd w:val="clear" w:color="auto" w:fill="FFFFFF"/>
            <w:rPrChange w:id="344" w:author="Chen Liao" w:date="2021-06-01T21:13:00Z">
              <w:rPr>
                <w:sz w:val="22"/>
                <w:szCs w:val="22"/>
                <w:shd w:val="clear" w:color="auto" w:fill="FFFFFF"/>
              </w:rPr>
            </w:rPrChange>
          </w:rPr>
          <w:delText>of gut microbiota</w:delText>
        </w:r>
        <w:r w:rsidR="00E5530A" w:rsidRPr="00BE70D2" w:rsidDel="00F72078">
          <w:rPr>
            <w:sz w:val="22"/>
            <w:szCs w:val="22"/>
            <w:shd w:val="clear" w:color="auto" w:fill="FFFFFF"/>
            <w:rPrChange w:id="345" w:author="Chen Liao" w:date="2021-06-01T21:13:00Z">
              <w:rPr>
                <w:sz w:val="22"/>
                <w:szCs w:val="22"/>
                <w:shd w:val="clear" w:color="auto" w:fill="FFFFFF"/>
              </w:rPr>
            </w:rPrChange>
          </w:rPr>
          <w:delText xml:space="preserve"> to prebiotics,</w:delText>
        </w:r>
        <w:r w:rsidR="00EA32F4" w:rsidRPr="00BE70D2" w:rsidDel="00F72078">
          <w:rPr>
            <w:sz w:val="22"/>
            <w:szCs w:val="22"/>
            <w:shd w:val="clear" w:color="auto" w:fill="FFFFFF"/>
            <w:rPrChange w:id="346" w:author="Chen Liao" w:date="2021-06-01T21:13:00Z">
              <w:rPr>
                <w:sz w:val="22"/>
                <w:szCs w:val="22"/>
                <w:shd w:val="clear" w:color="auto" w:fill="FFFFFF"/>
              </w:rPr>
            </w:rPrChange>
          </w:rPr>
          <w:delText xml:space="preserve"> we </w:delText>
        </w:r>
        <w:r w:rsidR="009E61FB" w:rsidRPr="00BE70D2" w:rsidDel="00F72078">
          <w:rPr>
            <w:sz w:val="22"/>
            <w:szCs w:val="22"/>
            <w:shd w:val="clear" w:color="auto" w:fill="FFFFFF"/>
            <w:rPrChange w:id="347" w:author="Chen Liao" w:date="2021-06-01T21:13:00Z">
              <w:rPr>
                <w:sz w:val="22"/>
                <w:szCs w:val="22"/>
                <w:shd w:val="clear" w:color="auto" w:fill="FFFFFF"/>
              </w:rPr>
            </w:rPrChange>
          </w:rPr>
          <w:delText xml:space="preserve">treated </w:delText>
        </w:r>
        <w:r w:rsidR="0023463F" w:rsidRPr="00BE70D2" w:rsidDel="00F72078">
          <w:rPr>
            <w:sz w:val="22"/>
            <w:szCs w:val="22"/>
            <w:shd w:val="clear" w:color="auto" w:fill="FFFFFF"/>
            <w:rPrChange w:id="348" w:author="Chen Liao" w:date="2021-06-01T21:13:00Z">
              <w:rPr>
                <w:sz w:val="22"/>
                <w:szCs w:val="22"/>
                <w:shd w:val="clear" w:color="auto" w:fill="FFFFFF"/>
              </w:rPr>
            </w:rPrChange>
          </w:rPr>
          <w:delText xml:space="preserve">isogenic </w:delText>
        </w:r>
        <w:r w:rsidR="0076252A" w:rsidRPr="00BE70D2" w:rsidDel="00F72078">
          <w:rPr>
            <w:sz w:val="22"/>
            <w:szCs w:val="22"/>
            <w:shd w:val="clear" w:color="auto" w:fill="FFFFFF"/>
            <w:rPrChange w:id="349" w:author="Chen Liao" w:date="2021-06-01T21:13:00Z">
              <w:rPr>
                <w:sz w:val="22"/>
                <w:szCs w:val="22"/>
                <w:shd w:val="clear" w:color="auto" w:fill="FFFFFF"/>
              </w:rPr>
            </w:rPrChange>
          </w:rPr>
          <w:delText xml:space="preserve">mice </w:delText>
        </w:r>
        <w:r w:rsidR="0023463F" w:rsidRPr="00BE70D2" w:rsidDel="00F72078">
          <w:rPr>
            <w:sz w:val="22"/>
            <w:szCs w:val="22"/>
            <w:shd w:val="clear" w:color="auto" w:fill="FFFFFF"/>
            <w:rPrChange w:id="350" w:author="Chen Liao" w:date="2021-06-01T21:13:00Z">
              <w:rPr>
                <w:sz w:val="22"/>
                <w:szCs w:val="22"/>
                <w:shd w:val="clear" w:color="auto" w:fill="FFFFFF"/>
              </w:rPr>
            </w:rPrChange>
          </w:rPr>
          <w:delText>of</w:delText>
        </w:r>
        <w:r w:rsidR="0076252A" w:rsidRPr="00BE70D2" w:rsidDel="00F72078">
          <w:rPr>
            <w:sz w:val="22"/>
            <w:szCs w:val="22"/>
            <w:shd w:val="clear" w:color="auto" w:fill="FFFFFF"/>
            <w:rPrChange w:id="351" w:author="Chen Liao" w:date="2021-06-01T21:13:00Z">
              <w:rPr>
                <w:sz w:val="22"/>
                <w:szCs w:val="22"/>
                <w:shd w:val="clear" w:color="auto" w:fill="FFFFFF"/>
              </w:rPr>
            </w:rPrChange>
          </w:rPr>
          <w:delText xml:space="preserve"> distinct </w:delText>
        </w:r>
        <w:r w:rsidR="009E61FB" w:rsidRPr="00BE70D2" w:rsidDel="00F72078">
          <w:rPr>
            <w:sz w:val="22"/>
            <w:szCs w:val="22"/>
            <w:shd w:val="clear" w:color="auto" w:fill="FFFFFF"/>
            <w:rPrChange w:id="352" w:author="Chen Liao" w:date="2021-06-01T21:13:00Z">
              <w:rPr>
                <w:sz w:val="22"/>
                <w:szCs w:val="22"/>
                <w:shd w:val="clear" w:color="auto" w:fill="FFFFFF"/>
              </w:rPr>
            </w:rPrChange>
          </w:rPr>
          <w:delText xml:space="preserve">baseline gut </w:delText>
        </w:r>
        <w:r w:rsidR="00B97578" w:rsidRPr="00BE70D2" w:rsidDel="00F72078">
          <w:rPr>
            <w:sz w:val="22"/>
            <w:szCs w:val="22"/>
            <w:shd w:val="clear" w:color="auto" w:fill="FFFFFF"/>
            <w:rPrChange w:id="353" w:author="Chen Liao" w:date="2021-06-01T21:13:00Z">
              <w:rPr>
                <w:sz w:val="22"/>
                <w:szCs w:val="22"/>
                <w:shd w:val="clear" w:color="auto" w:fill="FFFFFF"/>
              </w:rPr>
            </w:rPrChange>
          </w:rPr>
          <w:delText xml:space="preserve">microbiota </w:delText>
        </w:r>
        <w:r w:rsidR="009E61FB" w:rsidRPr="00BE70D2" w:rsidDel="00F72078">
          <w:rPr>
            <w:sz w:val="22"/>
            <w:szCs w:val="22"/>
            <w:shd w:val="clear" w:color="auto" w:fill="FFFFFF"/>
            <w:rPrChange w:id="354" w:author="Chen Liao" w:date="2021-06-01T21:13:00Z">
              <w:rPr>
                <w:sz w:val="22"/>
                <w:szCs w:val="22"/>
                <w:shd w:val="clear" w:color="auto" w:fill="FFFFFF"/>
              </w:rPr>
            </w:rPrChange>
          </w:rPr>
          <w:delText>with dietary fibers</w:delText>
        </w:r>
        <w:r w:rsidR="00E5530A" w:rsidRPr="00BE70D2" w:rsidDel="00F72078">
          <w:rPr>
            <w:sz w:val="22"/>
            <w:szCs w:val="22"/>
            <w:shd w:val="clear" w:color="auto" w:fill="FFFFFF"/>
            <w:rPrChange w:id="355" w:author="Chen Liao" w:date="2021-06-01T21:13:00Z">
              <w:rPr>
                <w:sz w:val="22"/>
                <w:szCs w:val="22"/>
                <w:shd w:val="clear" w:color="auto" w:fill="FFFFFF"/>
              </w:rPr>
            </w:rPrChange>
          </w:rPr>
          <w:delText xml:space="preserve"> (inulin</w:delText>
        </w:r>
        <w:r w:rsidR="00CE35FB" w:rsidRPr="00BE70D2" w:rsidDel="00F72078">
          <w:rPr>
            <w:sz w:val="22"/>
            <w:szCs w:val="22"/>
            <w:shd w:val="clear" w:color="auto" w:fill="FFFFFF"/>
            <w:rPrChange w:id="356" w:author="Chen Liao" w:date="2021-06-01T21:13:00Z">
              <w:rPr>
                <w:sz w:val="22"/>
                <w:szCs w:val="22"/>
                <w:shd w:val="clear" w:color="auto" w:fill="FFFFFF"/>
              </w:rPr>
            </w:rPrChange>
          </w:rPr>
          <w:delText xml:space="preserve">, </w:delText>
        </w:r>
        <w:r w:rsidR="00E5530A" w:rsidRPr="00BE70D2" w:rsidDel="00F72078">
          <w:rPr>
            <w:sz w:val="22"/>
            <w:szCs w:val="22"/>
            <w:shd w:val="clear" w:color="auto" w:fill="FFFFFF"/>
            <w:rPrChange w:id="357" w:author="Chen Liao" w:date="2021-06-01T21:13:00Z">
              <w:rPr>
                <w:sz w:val="22"/>
                <w:szCs w:val="22"/>
                <w:shd w:val="clear" w:color="auto" w:fill="FFFFFF"/>
              </w:rPr>
            </w:rPrChange>
          </w:rPr>
          <w:delText>resistant starch)</w:delText>
        </w:r>
        <w:r w:rsidR="00F1565E" w:rsidRPr="00BE70D2" w:rsidDel="00F72078">
          <w:rPr>
            <w:sz w:val="22"/>
            <w:szCs w:val="22"/>
            <w:shd w:val="clear" w:color="auto" w:fill="FFFFFF"/>
            <w:rPrChange w:id="358" w:author="Chen Liao" w:date="2021-06-01T21:13:00Z">
              <w:rPr>
                <w:sz w:val="22"/>
                <w:szCs w:val="22"/>
                <w:shd w:val="clear" w:color="auto" w:fill="FFFFFF"/>
              </w:rPr>
            </w:rPrChange>
          </w:rPr>
          <w:delText xml:space="preserve"> </w:delText>
        </w:r>
        <w:r w:rsidR="00B97578" w:rsidRPr="00BE70D2" w:rsidDel="00F72078">
          <w:rPr>
            <w:sz w:val="22"/>
            <w:szCs w:val="22"/>
            <w:shd w:val="clear" w:color="auto" w:fill="FFFFFF"/>
            <w:rPrChange w:id="359" w:author="Chen Liao" w:date="2021-06-01T21:13:00Z">
              <w:rPr>
                <w:sz w:val="22"/>
                <w:szCs w:val="22"/>
                <w:shd w:val="clear" w:color="auto" w:fill="FFFFFF"/>
              </w:rPr>
            </w:rPrChange>
          </w:rPr>
          <w:delText>and</w:delText>
        </w:r>
        <w:r w:rsidR="0076252A" w:rsidRPr="00BE70D2" w:rsidDel="00F72078">
          <w:rPr>
            <w:sz w:val="22"/>
            <w:szCs w:val="22"/>
            <w:shd w:val="clear" w:color="auto" w:fill="FFFFFF"/>
            <w:rPrChange w:id="360" w:author="Chen Liao" w:date="2021-06-01T21:13:00Z">
              <w:rPr>
                <w:sz w:val="22"/>
                <w:szCs w:val="22"/>
                <w:shd w:val="clear" w:color="auto" w:fill="FFFFFF"/>
              </w:rPr>
            </w:rPrChange>
          </w:rPr>
          <w:delText xml:space="preserve"> </w:delText>
        </w:r>
        <w:r w:rsidR="009E61FB" w:rsidRPr="00BE70D2" w:rsidDel="00F72078">
          <w:rPr>
            <w:sz w:val="22"/>
            <w:szCs w:val="22"/>
            <w:shd w:val="clear" w:color="auto" w:fill="FFFFFF"/>
            <w:rPrChange w:id="361" w:author="Chen Liao" w:date="2021-06-01T21:13:00Z">
              <w:rPr>
                <w:sz w:val="22"/>
                <w:szCs w:val="22"/>
                <w:shd w:val="clear" w:color="auto" w:fill="FFFFFF"/>
              </w:rPr>
            </w:rPrChange>
          </w:rPr>
          <w:delText xml:space="preserve">tracked </w:delText>
        </w:r>
        <w:r w:rsidR="00BA3D0E" w:rsidRPr="00BE70D2" w:rsidDel="00F72078">
          <w:rPr>
            <w:sz w:val="22"/>
            <w:szCs w:val="22"/>
            <w:shd w:val="clear" w:color="auto" w:fill="FFFFFF"/>
            <w:rPrChange w:id="362" w:author="Chen Liao" w:date="2021-06-01T21:13:00Z">
              <w:rPr>
                <w:sz w:val="22"/>
                <w:szCs w:val="22"/>
                <w:shd w:val="clear" w:color="auto" w:fill="FFFFFF"/>
              </w:rPr>
            </w:rPrChange>
          </w:rPr>
          <w:delText>the dynamics of</w:delText>
        </w:r>
        <w:r w:rsidR="0076252A" w:rsidRPr="00BE70D2" w:rsidDel="00F72078">
          <w:rPr>
            <w:sz w:val="22"/>
            <w:szCs w:val="22"/>
            <w:shd w:val="clear" w:color="auto" w:fill="FFFFFF"/>
            <w:rPrChange w:id="363" w:author="Chen Liao" w:date="2021-06-01T21:13:00Z">
              <w:rPr>
                <w:sz w:val="22"/>
                <w:szCs w:val="22"/>
                <w:shd w:val="clear" w:color="auto" w:fill="FFFFFF"/>
              </w:rPr>
            </w:rPrChange>
          </w:rPr>
          <w:delText xml:space="preserve"> </w:delText>
        </w:r>
        <w:r w:rsidR="009E61FB" w:rsidRPr="00BE70D2" w:rsidDel="00F72078">
          <w:rPr>
            <w:sz w:val="22"/>
            <w:szCs w:val="22"/>
            <w:shd w:val="clear" w:color="auto" w:fill="FFFFFF"/>
            <w:rPrChange w:id="364" w:author="Chen Liao" w:date="2021-06-01T21:13:00Z">
              <w:rPr>
                <w:sz w:val="22"/>
                <w:szCs w:val="22"/>
                <w:shd w:val="clear" w:color="auto" w:fill="FFFFFF"/>
              </w:rPr>
            </w:rPrChange>
          </w:rPr>
          <w:delText xml:space="preserve">fecal </w:delText>
        </w:r>
        <w:r w:rsidR="00DE3B59" w:rsidRPr="00BE70D2" w:rsidDel="00F72078">
          <w:rPr>
            <w:sz w:val="22"/>
            <w:szCs w:val="22"/>
            <w:shd w:val="clear" w:color="auto" w:fill="FFFFFF"/>
            <w:rPrChange w:id="365" w:author="Chen Liao" w:date="2021-06-01T21:13:00Z">
              <w:rPr>
                <w:sz w:val="22"/>
                <w:szCs w:val="22"/>
                <w:shd w:val="clear" w:color="auto" w:fill="FFFFFF"/>
              </w:rPr>
            </w:rPrChange>
          </w:rPr>
          <w:delText>microbiome</w:delText>
        </w:r>
        <w:r w:rsidR="009E61FB" w:rsidRPr="00BE70D2" w:rsidDel="00F72078">
          <w:rPr>
            <w:sz w:val="22"/>
            <w:szCs w:val="22"/>
            <w:shd w:val="clear" w:color="auto" w:fill="FFFFFF"/>
            <w:rPrChange w:id="366" w:author="Chen Liao" w:date="2021-06-01T21:13:00Z">
              <w:rPr>
                <w:sz w:val="22"/>
                <w:szCs w:val="22"/>
                <w:shd w:val="clear" w:color="auto" w:fill="FFFFFF"/>
              </w:rPr>
            </w:rPrChange>
          </w:rPr>
          <w:delText xml:space="preserve"> </w:delText>
        </w:r>
        <w:r w:rsidR="00DE3B59" w:rsidRPr="00BE70D2" w:rsidDel="00F72078">
          <w:rPr>
            <w:sz w:val="22"/>
            <w:szCs w:val="22"/>
            <w:shd w:val="clear" w:color="auto" w:fill="FFFFFF"/>
            <w:rPrChange w:id="367" w:author="Chen Liao" w:date="2021-06-01T21:13:00Z">
              <w:rPr>
                <w:sz w:val="22"/>
                <w:szCs w:val="22"/>
                <w:shd w:val="clear" w:color="auto" w:fill="FFFFFF"/>
              </w:rPr>
            </w:rPrChange>
          </w:rPr>
          <w:delText>and</w:delText>
        </w:r>
        <w:r w:rsidR="00C80C2E" w:rsidRPr="00BE70D2" w:rsidDel="00F72078">
          <w:rPr>
            <w:sz w:val="22"/>
            <w:szCs w:val="22"/>
            <w:shd w:val="clear" w:color="auto" w:fill="FFFFFF"/>
            <w:rPrChange w:id="368" w:author="Chen Liao" w:date="2021-06-01T21:13:00Z">
              <w:rPr>
                <w:sz w:val="22"/>
                <w:szCs w:val="22"/>
                <w:shd w:val="clear" w:color="auto" w:fill="FFFFFF"/>
              </w:rPr>
            </w:rPrChange>
          </w:rPr>
          <w:delText xml:space="preserve"> </w:delText>
        </w:r>
        <w:r w:rsidR="002E7958" w:rsidRPr="00BE70D2" w:rsidDel="00F72078">
          <w:rPr>
            <w:sz w:val="22"/>
            <w:szCs w:val="22"/>
            <w:shd w:val="clear" w:color="auto" w:fill="FFFFFF"/>
            <w:rPrChange w:id="369" w:author="Chen Liao" w:date="2021-06-01T21:13:00Z">
              <w:rPr>
                <w:sz w:val="22"/>
                <w:szCs w:val="22"/>
                <w:shd w:val="clear" w:color="auto" w:fill="FFFFFF"/>
              </w:rPr>
            </w:rPrChange>
          </w:rPr>
          <w:delText>short-chain fatty acids</w:delText>
        </w:r>
        <w:r w:rsidR="00C80C2E" w:rsidRPr="00BE70D2" w:rsidDel="00F72078">
          <w:rPr>
            <w:sz w:val="22"/>
            <w:szCs w:val="22"/>
            <w:shd w:val="clear" w:color="auto" w:fill="FFFFFF"/>
            <w:rPrChange w:id="370" w:author="Chen Liao" w:date="2021-06-01T21:13:00Z">
              <w:rPr>
                <w:sz w:val="22"/>
                <w:szCs w:val="22"/>
                <w:shd w:val="clear" w:color="auto" w:fill="FFFFFF"/>
              </w:rPr>
            </w:rPrChange>
          </w:rPr>
          <w:delText xml:space="preserve"> (</w:delText>
        </w:r>
        <w:r w:rsidR="002E7958" w:rsidRPr="00BE70D2" w:rsidDel="00F72078">
          <w:rPr>
            <w:sz w:val="22"/>
            <w:szCs w:val="22"/>
            <w:shd w:val="clear" w:color="auto" w:fill="FFFFFF"/>
            <w:rPrChange w:id="371" w:author="Chen Liao" w:date="2021-06-01T21:13:00Z">
              <w:rPr>
                <w:sz w:val="22"/>
                <w:szCs w:val="22"/>
                <w:shd w:val="clear" w:color="auto" w:fill="FFFFFF"/>
              </w:rPr>
            </w:rPrChange>
          </w:rPr>
          <w:delText xml:space="preserve">SCFAs) </w:delText>
        </w:r>
        <w:r w:rsidR="00BA3D0E" w:rsidRPr="00BE70D2" w:rsidDel="00F72078">
          <w:rPr>
            <w:sz w:val="22"/>
            <w:szCs w:val="22"/>
            <w:shd w:val="clear" w:color="auto" w:fill="FFFFFF"/>
            <w:rPrChange w:id="372" w:author="Chen Liao" w:date="2021-06-01T21:13:00Z">
              <w:rPr>
                <w:sz w:val="22"/>
                <w:szCs w:val="22"/>
                <w:shd w:val="clear" w:color="auto" w:fill="FFFFFF"/>
              </w:rPr>
            </w:rPrChange>
          </w:rPr>
          <w:delText>over four weeks.</w:delText>
        </w:r>
        <w:r w:rsidR="004F1354" w:rsidRPr="00BE70D2" w:rsidDel="00F72078">
          <w:rPr>
            <w:sz w:val="22"/>
            <w:szCs w:val="22"/>
            <w:shd w:val="clear" w:color="auto" w:fill="FFFFFF"/>
            <w:rPrChange w:id="373" w:author="Chen Liao" w:date="2021-06-01T21:13:00Z">
              <w:rPr>
                <w:sz w:val="22"/>
                <w:szCs w:val="22"/>
                <w:shd w:val="clear" w:color="auto" w:fill="FFFFFF"/>
              </w:rPr>
            </w:rPrChange>
          </w:rPr>
          <w:delText xml:space="preserve"> </w:delText>
        </w:r>
        <w:commentRangeStart w:id="374"/>
        <w:r w:rsidR="00E5530A" w:rsidRPr="00BE70D2" w:rsidDel="00F72078">
          <w:rPr>
            <w:sz w:val="22"/>
            <w:szCs w:val="22"/>
            <w:shd w:val="clear" w:color="auto" w:fill="FFFFFF"/>
            <w:rPrChange w:id="375" w:author="Chen Liao" w:date="2021-06-01T21:13:00Z">
              <w:rPr>
                <w:sz w:val="22"/>
                <w:szCs w:val="22"/>
                <w:shd w:val="clear" w:color="auto" w:fill="FFFFFF"/>
              </w:rPr>
            </w:rPrChange>
          </w:rPr>
          <w:delText>Across different baseline microbiota, i</w:delText>
        </w:r>
        <w:r w:rsidR="00DC16D5" w:rsidRPr="00BE70D2" w:rsidDel="00F72078">
          <w:rPr>
            <w:sz w:val="22"/>
            <w:szCs w:val="22"/>
            <w:shd w:val="clear" w:color="auto" w:fill="FFFFFF"/>
            <w:rPrChange w:id="376" w:author="Chen Liao" w:date="2021-06-01T21:13:00Z">
              <w:rPr>
                <w:sz w:val="22"/>
                <w:szCs w:val="22"/>
                <w:shd w:val="clear" w:color="auto" w:fill="FFFFFF"/>
              </w:rPr>
            </w:rPrChange>
          </w:rPr>
          <w:delText>nulin induced</w:delText>
        </w:r>
        <w:r w:rsidR="006B39A8" w:rsidRPr="00BE70D2" w:rsidDel="00F72078">
          <w:rPr>
            <w:sz w:val="22"/>
            <w:szCs w:val="22"/>
            <w:shd w:val="clear" w:color="auto" w:fill="FFFFFF"/>
            <w:rPrChange w:id="377" w:author="Chen Liao" w:date="2021-06-01T21:13:00Z">
              <w:rPr>
                <w:sz w:val="22"/>
                <w:szCs w:val="22"/>
                <w:shd w:val="clear" w:color="auto" w:fill="FFFFFF"/>
              </w:rPr>
            </w:rPrChange>
          </w:rPr>
          <w:delText xml:space="preserve"> </w:delText>
        </w:r>
        <w:r w:rsidR="00E5530A" w:rsidRPr="00BE70D2" w:rsidDel="00F72078">
          <w:rPr>
            <w:sz w:val="22"/>
            <w:szCs w:val="22"/>
            <w:shd w:val="clear" w:color="auto" w:fill="FFFFFF"/>
            <w:rPrChange w:id="378" w:author="Chen Liao" w:date="2021-06-01T21:13:00Z">
              <w:rPr>
                <w:sz w:val="22"/>
                <w:szCs w:val="22"/>
                <w:shd w:val="clear" w:color="auto" w:fill="FFFFFF"/>
              </w:rPr>
            </w:rPrChange>
          </w:rPr>
          <w:delText xml:space="preserve">a larger increase in SCFAs than resistant starch. Moreover, we observed </w:delText>
        </w:r>
        <w:commentRangeStart w:id="379"/>
        <w:r w:rsidR="00E5530A" w:rsidRPr="00BE70D2" w:rsidDel="00F72078">
          <w:rPr>
            <w:sz w:val="22"/>
            <w:szCs w:val="22"/>
            <w:shd w:val="clear" w:color="auto" w:fill="FFFFFF"/>
            <w:rPrChange w:id="380" w:author="Chen Liao" w:date="2021-06-01T21:13:00Z">
              <w:rPr>
                <w:sz w:val="22"/>
                <w:szCs w:val="22"/>
                <w:shd w:val="clear" w:color="auto" w:fill="FFFFFF"/>
              </w:rPr>
            </w:rPrChange>
          </w:rPr>
          <w:delText xml:space="preserve">a </w:delText>
        </w:r>
        <w:commentRangeStart w:id="381"/>
        <w:r w:rsidR="00E5530A" w:rsidRPr="00BE70D2" w:rsidDel="00F72078">
          <w:rPr>
            <w:sz w:val="22"/>
            <w:szCs w:val="22"/>
            <w:shd w:val="clear" w:color="auto" w:fill="FFFFFF"/>
            <w:rPrChange w:id="382" w:author="Chen Liao" w:date="2021-06-01T21:13:00Z">
              <w:rPr>
                <w:sz w:val="22"/>
                <w:szCs w:val="22"/>
                <w:shd w:val="clear" w:color="auto" w:fill="FFFFFF"/>
              </w:rPr>
            </w:rPrChange>
          </w:rPr>
          <w:delText>general pattern</w:delText>
        </w:r>
        <w:commentRangeEnd w:id="381"/>
        <w:r w:rsidR="006215CF" w:rsidRPr="00BE70D2" w:rsidDel="00F72078">
          <w:rPr>
            <w:rStyle w:val="CommentReference"/>
            <w:rPrChange w:id="383" w:author="Chen Liao" w:date="2021-06-01T21:13:00Z">
              <w:rPr>
                <w:rStyle w:val="CommentReference"/>
              </w:rPr>
            </w:rPrChange>
          </w:rPr>
          <w:commentReference w:id="381"/>
        </w:r>
        <w:r w:rsidR="00E5530A" w:rsidRPr="00BE70D2" w:rsidDel="00F72078">
          <w:rPr>
            <w:sz w:val="22"/>
            <w:szCs w:val="22"/>
            <w:shd w:val="clear" w:color="auto" w:fill="FFFFFF"/>
            <w:rPrChange w:id="384" w:author="Chen Liao" w:date="2021-06-01T21:13:00Z">
              <w:rPr>
                <w:sz w:val="22"/>
                <w:szCs w:val="22"/>
                <w:shd w:val="clear" w:color="auto" w:fill="FFFFFF"/>
              </w:rPr>
            </w:rPrChange>
          </w:rPr>
          <w:delText xml:space="preserve"> of </w:delText>
        </w:r>
        <w:commentRangeStart w:id="385"/>
        <w:r w:rsidR="00DC16D5" w:rsidRPr="00BE70D2" w:rsidDel="00F72078">
          <w:rPr>
            <w:sz w:val="22"/>
            <w:szCs w:val="22"/>
            <w:shd w:val="clear" w:color="auto" w:fill="FFFFFF"/>
            <w:rPrChange w:id="386" w:author="Chen Liao" w:date="2021-06-01T21:13:00Z">
              <w:rPr>
                <w:sz w:val="22"/>
                <w:szCs w:val="22"/>
                <w:shd w:val="clear" w:color="auto" w:fill="FFFFFF"/>
              </w:rPr>
            </w:rPrChange>
          </w:rPr>
          <w:delText>b</w:delText>
        </w:r>
        <w:r w:rsidR="006B39A8" w:rsidRPr="00BE70D2" w:rsidDel="00F72078">
          <w:rPr>
            <w:sz w:val="22"/>
            <w:szCs w:val="22"/>
            <w:shd w:val="clear" w:color="auto" w:fill="FFFFFF"/>
            <w:rPrChange w:id="387" w:author="Chen Liao" w:date="2021-06-01T21:13:00Z">
              <w:rPr>
                <w:sz w:val="22"/>
                <w:szCs w:val="22"/>
                <w:shd w:val="clear" w:color="auto" w:fill="FFFFFF"/>
              </w:rPr>
            </w:rPrChange>
          </w:rPr>
          <w:delText>i</w:delText>
        </w:r>
        <w:r w:rsidR="009E61FB" w:rsidRPr="00BE70D2" w:rsidDel="00F72078">
          <w:rPr>
            <w:sz w:val="22"/>
            <w:szCs w:val="22"/>
            <w:shd w:val="clear" w:color="auto" w:fill="FFFFFF"/>
            <w:rPrChange w:id="388" w:author="Chen Liao" w:date="2021-06-01T21:13:00Z">
              <w:rPr>
                <w:sz w:val="22"/>
                <w:szCs w:val="22"/>
                <w:shd w:val="clear" w:color="auto" w:fill="FFFFFF"/>
              </w:rPr>
            </w:rPrChange>
          </w:rPr>
          <w:delText>-</w:delText>
        </w:r>
        <w:r w:rsidR="006B39A8" w:rsidRPr="00BE70D2" w:rsidDel="00F72078">
          <w:rPr>
            <w:sz w:val="22"/>
            <w:szCs w:val="22"/>
            <w:shd w:val="clear" w:color="auto" w:fill="FFFFFF"/>
            <w:rPrChange w:id="389" w:author="Chen Liao" w:date="2021-06-01T21:13:00Z">
              <w:rPr>
                <w:sz w:val="22"/>
                <w:szCs w:val="22"/>
                <w:shd w:val="clear" w:color="auto" w:fill="FFFFFF"/>
              </w:rPr>
            </w:rPrChange>
          </w:rPr>
          <w:delText xml:space="preserve">phasic </w:delText>
        </w:r>
        <w:r w:rsidR="00E5530A" w:rsidRPr="00BE70D2" w:rsidDel="00F72078">
          <w:rPr>
            <w:sz w:val="22"/>
            <w:szCs w:val="22"/>
            <w:shd w:val="clear" w:color="auto" w:fill="FFFFFF"/>
            <w:rPrChange w:id="390" w:author="Chen Liao" w:date="2021-06-01T21:13:00Z">
              <w:rPr>
                <w:sz w:val="22"/>
                <w:szCs w:val="22"/>
                <w:shd w:val="clear" w:color="auto" w:fill="FFFFFF"/>
              </w:rPr>
            </w:rPrChange>
          </w:rPr>
          <w:delText>response</w:delText>
        </w:r>
        <w:commentRangeEnd w:id="385"/>
        <w:r w:rsidR="00382425" w:rsidRPr="00BE70D2" w:rsidDel="00F72078">
          <w:rPr>
            <w:rStyle w:val="CommentReference"/>
            <w:rPrChange w:id="391" w:author="Chen Liao" w:date="2021-06-01T21:13:00Z">
              <w:rPr>
                <w:rStyle w:val="CommentReference"/>
              </w:rPr>
            </w:rPrChange>
          </w:rPr>
          <w:commentReference w:id="385"/>
        </w:r>
        <w:r w:rsidR="00F1565E" w:rsidRPr="00BE70D2" w:rsidDel="00F72078">
          <w:rPr>
            <w:sz w:val="22"/>
            <w:szCs w:val="22"/>
            <w:shd w:val="clear" w:color="auto" w:fill="FFFFFF"/>
            <w:rPrChange w:id="392" w:author="Chen Liao" w:date="2021-06-01T21:13:00Z">
              <w:rPr>
                <w:sz w:val="22"/>
                <w:szCs w:val="22"/>
                <w:shd w:val="clear" w:color="auto" w:fill="FFFFFF"/>
              </w:rPr>
            </w:rPrChange>
          </w:rPr>
          <w:delText xml:space="preserve"> </w:delText>
        </w:r>
        <w:r w:rsidR="0008234D" w:rsidRPr="00BE70D2" w:rsidDel="00F72078">
          <w:rPr>
            <w:sz w:val="22"/>
            <w:szCs w:val="22"/>
            <w:shd w:val="clear" w:color="auto" w:fill="FFFFFF"/>
            <w:rPrChange w:id="393" w:author="Chen Liao" w:date="2021-06-01T21:13:00Z">
              <w:rPr>
                <w:sz w:val="22"/>
                <w:szCs w:val="22"/>
                <w:shd w:val="clear" w:color="auto" w:fill="FFFFFF"/>
              </w:rPr>
            </w:rPrChange>
          </w:rPr>
          <w:delText>in</w:delText>
        </w:r>
        <w:r w:rsidR="006B39A8" w:rsidRPr="00BE70D2" w:rsidDel="00F72078">
          <w:rPr>
            <w:sz w:val="22"/>
            <w:szCs w:val="22"/>
            <w:shd w:val="clear" w:color="auto" w:fill="FFFFFF"/>
            <w:rPrChange w:id="394" w:author="Chen Liao" w:date="2021-06-01T21:13:00Z">
              <w:rPr>
                <w:sz w:val="22"/>
                <w:szCs w:val="22"/>
                <w:shd w:val="clear" w:color="auto" w:fill="FFFFFF"/>
              </w:rPr>
            </w:rPrChange>
          </w:rPr>
          <w:delText xml:space="preserve"> microbiota diversity</w:delText>
        </w:r>
        <w:r w:rsidR="006D6A95" w:rsidRPr="00BE70D2" w:rsidDel="00F72078">
          <w:rPr>
            <w:sz w:val="22"/>
            <w:szCs w:val="22"/>
            <w:shd w:val="clear" w:color="auto" w:fill="FFFFFF"/>
            <w:rPrChange w:id="395" w:author="Chen Liao" w:date="2021-06-01T21:13:00Z">
              <w:rPr>
                <w:sz w:val="22"/>
                <w:szCs w:val="22"/>
                <w:shd w:val="clear" w:color="auto" w:fill="FFFFFF"/>
              </w:rPr>
            </w:rPrChange>
          </w:rPr>
          <w:delText xml:space="preserve"> and SCFAs</w:delText>
        </w:r>
        <w:r w:rsidR="00A94280" w:rsidRPr="00BE70D2" w:rsidDel="00F72078">
          <w:rPr>
            <w:sz w:val="22"/>
            <w:szCs w:val="22"/>
            <w:shd w:val="clear" w:color="auto" w:fill="FFFFFF"/>
            <w:rPrChange w:id="396" w:author="Chen Liao" w:date="2021-06-01T21:13:00Z">
              <w:rPr>
                <w:sz w:val="22"/>
                <w:szCs w:val="22"/>
                <w:shd w:val="clear" w:color="auto" w:fill="FFFFFF"/>
              </w:rPr>
            </w:rPrChange>
          </w:rPr>
          <w:delText>,</w:delText>
        </w:r>
        <w:commentRangeEnd w:id="379"/>
        <w:r w:rsidR="00BB1A4F" w:rsidRPr="00BE70D2" w:rsidDel="00F72078">
          <w:rPr>
            <w:rStyle w:val="CommentReference"/>
            <w:rPrChange w:id="397" w:author="Chen Liao" w:date="2021-06-01T21:13:00Z">
              <w:rPr>
                <w:rStyle w:val="CommentReference"/>
              </w:rPr>
            </w:rPrChange>
          </w:rPr>
          <w:commentReference w:id="379"/>
        </w:r>
        <w:r w:rsidR="00AD4CB9" w:rsidRPr="00BE70D2" w:rsidDel="00F72078">
          <w:rPr>
            <w:sz w:val="22"/>
            <w:szCs w:val="22"/>
            <w:shd w:val="clear" w:color="auto" w:fill="FFFFFF"/>
            <w:rPrChange w:id="398" w:author="Chen Liao" w:date="2021-06-01T21:13:00Z">
              <w:rPr>
                <w:sz w:val="22"/>
                <w:szCs w:val="22"/>
                <w:shd w:val="clear" w:color="auto" w:fill="FFFFFF"/>
              </w:rPr>
            </w:rPrChange>
          </w:rPr>
          <w:delText xml:space="preserve"> which</w:delText>
        </w:r>
        <w:r w:rsidR="00367643" w:rsidRPr="00BE70D2" w:rsidDel="00F72078">
          <w:rPr>
            <w:sz w:val="22"/>
            <w:szCs w:val="22"/>
            <w:shd w:val="clear" w:color="auto" w:fill="FFFFFF"/>
            <w:rPrChange w:id="399" w:author="Chen Liao" w:date="2021-06-01T21:13:00Z">
              <w:rPr>
                <w:sz w:val="22"/>
                <w:szCs w:val="22"/>
                <w:shd w:val="clear" w:color="auto" w:fill="FFFFFF"/>
              </w:rPr>
            </w:rPrChange>
          </w:rPr>
          <w:delText xml:space="preserve"> </w:delText>
        </w:r>
        <w:r w:rsidR="00F1565E" w:rsidRPr="00BE70D2" w:rsidDel="00F72078">
          <w:rPr>
            <w:sz w:val="22"/>
            <w:szCs w:val="22"/>
            <w:shd w:val="clear" w:color="auto" w:fill="FFFFFF"/>
            <w:rPrChange w:id="400" w:author="Chen Liao" w:date="2021-06-01T21:13:00Z">
              <w:rPr>
                <w:sz w:val="22"/>
                <w:szCs w:val="22"/>
                <w:shd w:val="clear" w:color="auto" w:fill="FFFFFF"/>
              </w:rPr>
            </w:rPrChange>
          </w:rPr>
          <w:delText xml:space="preserve">changed </w:delText>
        </w:r>
        <w:r w:rsidR="009603D3" w:rsidRPr="00BE70D2" w:rsidDel="00F72078">
          <w:rPr>
            <w:sz w:val="22"/>
            <w:szCs w:val="22"/>
            <w:shd w:val="clear" w:color="auto" w:fill="FFFFFF"/>
            <w:rPrChange w:id="401" w:author="Chen Liao" w:date="2021-06-01T21:13:00Z">
              <w:rPr>
                <w:sz w:val="22"/>
                <w:szCs w:val="22"/>
                <w:shd w:val="clear" w:color="auto" w:fill="FFFFFF"/>
              </w:rPr>
            </w:rPrChange>
          </w:rPr>
          <w:delText>rapidly</w:delText>
        </w:r>
        <w:r w:rsidR="00A94280" w:rsidRPr="00BE70D2" w:rsidDel="00F72078">
          <w:rPr>
            <w:sz w:val="22"/>
            <w:szCs w:val="22"/>
            <w:shd w:val="clear" w:color="auto" w:fill="FFFFFF"/>
            <w:rPrChange w:id="402" w:author="Chen Liao" w:date="2021-06-01T21:13:00Z">
              <w:rPr>
                <w:sz w:val="22"/>
                <w:szCs w:val="22"/>
                <w:shd w:val="clear" w:color="auto" w:fill="FFFFFF"/>
              </w:rPr>
            </w:rPrChange>
          </w:rPr>
          <w:delText xml:space="preserve"> in</w:delText>
        </w:r>
        <w:r w:rsidR="009603D3" w:rsidRPr="00BE70D2" w:rsidDel="00F72078">
          <w:rPr>
            <w:sz w:val="22"/>
            <w:szCs w:val="22"/>
            <w:shd w:val="clear" w:color="auto" w:fill="FFFFFF"/>
            <w:rPrChange w:id="403" w:author="Chen Liao" w:date="2021-06-01T21:13:00Z">
              <w:rPr>
                <w:sz w:val="22"/>
                <w:szCs w:val="22"/>
                <w:shd w:val="clear" w:color="auto" w:fill="FFFFFF"/>
              </w:rPr>
            </w:rPrChange>
          </w:rPr>
          <w:delText xml:space="preserve"> the</w:delText>
        </w:r>
        <w:r w:rsidR="00A94280" w:rsidRPr="00BE70D2" w:rsidDel="00F72078">
          <w:rPr>
            <w:sz w:val="22"/>
            <w:szCs w:val="22"/>
            <w:shd w:val="clear" w:color="auto" w:fill="FFFFFF"/>
            <w:rPrChange w:id="404" w:author="Chen Liao" w:date="2021-06-01T21:13:00Z">
              <w:rPr>
                <w:sz w:val="22"/>
                <w:szCs w:val="22"/>
                <w:shd w:val="clear" w:color="auto" w:fill="FFFFFF"/>
              </w:rPr>
            </w:rPrChange>
          </w:rPr>
          <w:delText xml:space="preserve"> short</w:delText>
        </w:r>
        <w:r w:rsidR="009603D3" w:rsidRPr="00BE70D2" w:rsidDel="00F72078">
          <w:rPr>
            <w:sz w:val="22"/>
            <w:szCs w:val="22"/>
            <w:shd w:val="clear" w:color="auto" w:fill="FFFFFF"/>
            <w:rPrChange w:id="405" w:author="Chen Liao" w:date="2021-06-01T21:13:00Z">
              <w:rPr>
                <w:sz w:val="22"/>
                <w:szCs w:val="22"/>
                <w:shd w:val="clear" w:color="auto" w:fill="FFFFFF"/>
              </w:rPr>
            </w:rPrChange>
          </w:rPr>
          <w:delText xml:space="preserve"> </w:delText>
        </w:r>
        <w:r w:rsidR="00A94280" w:rsidRPr="00BE70D2" w:rsidDel="00F72078">
          <w:rPr>
            <w:sz w:val="22"/>
            <w:szCs w:val="22"/>
            <w:shd w:val="clear" w:color="auto" w:fill="FFFFFF"/>
            <w:rPrChange w:id="406" w:author="Chen Liao" w:date="2021-06-01T21:13:00Z">
              <w:rPr>
                <w:sz w:val="22"/>
                <w:szCs w:val="22"/>
                <w:shd w:val="clear" w:color="auto" w:fill="FFFFFF"/>
              </w:rPr>
            </w:rPrChange>
          </w:rPr>
          <w:delText xml:space="preserve">term </w:delText>
        </w:r>
        <w:r w:rsidR="00F1565E" w:rsidRPr="00BE70D2" w:rsidDel="00F72078">
          <w:rPr>
            <w:sz w:val="22"/>
            <w:szCs w:val="22"/>
            <w:shd w:val="clear" w:color="auto" w:fill="FFFFFF"/>
            <w:rPrChange w:id="407" w:author="Chen Liao" w:date="2021-06-01T21:13:00Z">
              <w:rPr>
                <w:sz w:val="22"/>
                <w:szCs w:val="22"/>
                <w:shd w:val="clear" w:color="auto" w:fill="FFFFFF"/>
              </w:rPr>
            </w:rPrChange>
          </w:rPr>
          <w:delText xml:space="preserve">and then </w:delText>
        </w:r>
        <w:r w:rsidR="00E5530A" w:rsidRPr="00BE70D2" w:rsidDel="00F72078">
          <w:rPr>
            <w:sz w:val="22"/>
            <w:szCs w:val="22"/>
            <w:shd w:val="clear" w:color="auto" w:fill="FFFFFF"/>
            <w:rPrChange w:id="408" w:author="Chen Liao" w:date="2021-06-01T21:13:00Z">
              <w:rPr>
                <w:sz w:val="22"/>
                <w:szCs w:val="22"/>
                <w:shd w:val="clear" w:color="auto" w:fill="FFFFFF"/>
              </w:rPr>
            </w:rPrChange>
          </w:rPr>
          <w:delText>returned to the steady-state level</w:delText>
        </w:r>
        <w:r w:rsidR="00343B9B" w:rsidRPr="00BE70D2" w:rsidDel="00F72078">
          <w:rPr>
            <w:sz w:val="22"/>
            <w:szCs w:val="22"/>
            <w:shd w:val="clear" w:color="auto" w:fill="FFFFFF"/>
            <w:rPrChange w:id="409" w:author="Chen Liao" w:date="2021-06-01T21:13:00Z">
              <w:rPr>
                <w:sz w:val="22"/>
                <w:szCs w:val="22"/>
                <w:shd w:val="clear" w:color="auto" w:fill="FFFFFF"/>
              </w:rPr>
            </w:rPrChange>
          </w:rPr>
          <w:delText>.</w:delText>
        </w:r>
        <w:r w:rsidR="009603D3" w:rsidRPr="00BE70D2" w:rsidDel="00F72078">
          <w:rPr>
            <w:rFonts w:eastAsiaTheme="minorEastAsia"/>
            <w:sz w:val="22"/>
            <w:szCs w:val="22"/>
            <w:shd w:val="clear" w:color="auto" w:fill="FFFFFF"/>
            <w:rPrChange w:id="410" w:author="Chen Liao" w:date="2021-06-01T21:13:00Z">
              <w:rPr>
                <w:rFonts w:eastAsiaTheme="minorEastAsia"/>
                <w:sz w:val="22"/>
                <w:szCs w:val="22"/>
                <w:shd w:val="clear" w:color="auto" w:fill="FFFFFF"/>
              </w:rPr>
            </w:rPrChange>
          </w:rPr>
          <w:delText xml:space="preserve"> </w:delText>
        </w:r>
        <w:r w:rsidR="0023463F" w:rsidRPr="00BE70D2" w:rsidDel="00F72078">
          <w:rPr>
            <w:sz w:val="22"/>
            <w:szCs w:val="22"/>
            <w:shd w:val="clear" w:color="auto" w:fill="FFFFFF"/>
            <w:rPrChange w:id="411" w:author="Chen Liao" w:date="2021-06-01T21:13:00Z">
              <w:rPr>
                <w:sz w:val="22"/>
                <w:szCs w:val="22"/>
                <w:shd w:val="clear" w:color="auto" w:fill="FFFFFF"/>
              </w:rPr>
            </w:rPrChange>
          </w:rPr>
          <w:delText>Using the generalized Lotka-Volterra model, w</w:delText>
        </w:r>
        <w:r w:rsidR="002437AC" w:rsidRPr="00BE70D2" w:rsidDel="00F72078">
          <w:rPr>
            <w:sz w:val="22"/>
            <w:szCs w:val="22"/>
            <w:shd w:val="clear" w:color="auto" w:fill="FFFFFF"/>
            <w:rPrChange w:id="412" w:author="Chen Liao" w:date="2021-06-01T21:13:00Z">
              <w:rPr>
                <w:sz w:val="22"/>
                <w:szCs w:val="22"/>
                <w:shd w:val="clear" w:color="auto" w:fill="FFFFFF"/>
              </w:rPr>
            </w:rPrChange>
          </w:rPr>
          <w:delText xml:space="preserve">e identified a </w:delText>
        </w:r>
        <w:r w:rsidR="0023463F" w:rsidRPr="00BE70D2" w:rsidDel="00F72078">
          <w:rPr>
            <w:sz w:val="22"/>
            <w:szCs w:val="22"/>
            <w:shd w:val="clear" w:color="auto" w:fill="FFFFFF"/>
            <w:rPrChange w:id="413" w:author="Chen Liao" w:date="2021-06-01T21:13:00Z">
              <w:rPr>
                <w:sz w:val="22"/>
                <w:szCs w:val="22"/>
                <w:shd w:val="clear" w:color="auto" w:fill="FFFFFF"/>
              </w:rPr>
            </w:rPrChange>
          </w:rPr>
          <w:delText xml:space="preserve">small group </w:delText>
        </w:r>
        <w:r w:rsidR="002437AC" w:rsidRPr="00BE70D2" w:rsidDel="00F72078">
          <w:rPr>
            <w:sz w:val="22"/>
            <w:szCs w:val="22"/>
            <w:shd w:val="clear" w:color="auto" w:fill="FFFFFF"/>
            <w:rPrChange w:id="414" w:author="Chen Liao" w:date="2021-06-01T21:13:00Z">
              <w:rPr>
                <w:sz w:val="22"/>
                <w:szCs w:val="22"/>
                <w:shd w:val="clear" w:color="auto" w:fill="FFFFFF"/>
              </w:rPr>
            </w:rPrChange>
          </w:rPr>
          <w:delText xml:space="preserve">of </w:delText>
        </w:r>
        <w:r w:rsidRPr="00BE70D2" w:rsidDel="00F72078">
          <w:rPr>
            <w:sz w:val="22"/>
            <w:szCs w:val="22"/>
            <w:shd w:val="clear" w:color="auto" w:fill="FFFFFF"/>
            <w:rPrChange w:id="415" w:author="Chen Liao" w:date="2021-06-01T21:13:00Z">
              <w:rPr>
                <w:sz w:val="22"/>
                <w:szCs w:val="22"/>
                <w:shd w:val="clear" w:color="auto" w:fill="FFFFFF"/>
              </w:rPr>
            </w:rPrChange>
          </w:rPr>
          <w:delText xml:space="preserve">bacterial taxa as </w:delText>
        </w:r>
        <w:r w:rsidR="002437AC" w:rsidRPr="00BE70D2" w:rsidDel="00F72078">
          <w:rPr>
            <w:sz w:val="22"/>
            <w:szCs w:val="22"/>
            <w:shd w:val="clear" w:color="auto" w:fill="FFFFFF"/>
            <w:rPrChange w:id="416" w:author="Chen Liao" w:date="2021-06-01T21:13:00Z">
              <w:rPr>
                <w:sz w:val="22"/>
                <w:szCs w:val="22"/>
                <w:shd w:val="clear" w:color="auto" w:fill="FFFFFF"/>
              </w:rPr>
            </w:rPrChange>
          </w:rPr>
          <w:delText xml:space="preserve">inulin </w:delText>
        </w:r>
        <w:r w:rsidR="00135732" w:rsidRPr="00BE70D2" w:rsidDel="00F72078">
          <w:rPr>
            <w:sz w:val="22"/>
            <w:szCs w:val="22"/>
            <w:shd w:val="clear" w:color="auto" w:fill="FFFFFF"/>
            <w:rPrChange w:id="417" w:author="Chen Liao" w:date="2021-06-01T21:13:00Z">
              <w:rPr>
                <w:sz w:val="22"/>
                <w:szCs w:val="22"/>
                <w:shd w:val="clear" w:color="auto" w:fill="FFFFFF"/>
              </w:rPr>
            </w:rPrChange>
          </w:rPr>
          <w:delText>responders</w:delText>
        </w:r>
        <w:r w:rsidRPr="00BE70D2" w:rsidDel="00F72078">
          <w:rPr>
            <w:sz w:val="22"/>
            <w:szCs w:val="22"/>
            <w:shd w:val="clear" w:color="auto" w:fill="FFFFFF"/>
            <w:rPrChange w:id="418" w:author="Chen Liao" w:date="2021-06-01T21:13:00Z">
              <w:rPr>
                <w:sz w:val="22"/>
                <w:szCs w:val="22"/>
                <w:shd w:val="clear" w:color="auto" w:fill="FFFFFF"/>
              </w:rPr>
            </w:rPrChange>
          </w:rPr>
          <w:delText>, which</w:delText>
        </w:r>
        <w:r w:rsidR="00414532" w:rsidRPr="00BE70D2" w:rsidDel="00F72078">
          <w:rPr>
            <w:sz w:val="22"/>
            <w:szCs w:val="22"/>
            <w:shd w:val="clear" w:color="auto" w:fill="FFFFFF"/>
            <w:rPrChange w:id="419" w:author="Chen Liao" w:date="2021-06-01T21:13:00Z">
              <w:rPr>
                <w:sz w:val="22"/>
                <w:szCs w:val="22"/>
                <w:shd w:val="clear" w:color="auto" w:fill="FFFFFF"/>
              </w:rPr>
            </w:rPrChange>
          </w:rPr>
          <w:delText xml:space="preserve"> collectively shape</w:delText>
        </w:r>
        <w:r w:rsidR="00FF1C34" w:rsidRPr="00BE70D2" w:rsidDel="00F72078">
          <w:rPr>
            <w:sz w:val="22"/>
            <w:szCs w:val="22"/>
            <w:shd w:val="clear" w:color="auto" w:fill="FFFFFF"/>
            <w:rPrChange w:id="420" w:author="Chen Liao" w:date="2021-06-01T21:13:00Z">
              <w:rPr>
                <w:sz w:val="22"/>
                <w:szCs w:val="22"/>
                <w:shd w:val="clear" w:color="auto" w:fill="FFFFFF"/>
              </w:rPr>
            </w:rPrChange>
          </w:rPr>
          <w:delText>d the</w:delText>
        </w:r>
        <w:r w:rsidRPr="00BE70D2" w:rsidDel="00F72078">
          <w:rPr>
            <w:sz w:val="22"/>
            <w:szCs w:val="22"/>
            <w:shd w:val="clear" w:color="auto" w:fill="FFFFFF"/>
            <w:rPrChange w:id="421" w:author="Chen Liao" w:date="2021-06-01T21:13:00Z">
              <w:rPr>
                <w:sz w:val="22"/>
                <w:szCs w:val="22"/>
                <w:shd w:val="clear" w:color="auto" w:fill="FFFFFF"/>
              </w:rPr>
            </w:rPrChange>
          </w:rPr>
          <w:delText xml:space="preserve"> </w:delText>
        </w:r>
        <w:r w:rsidR="00FF1C34" w:rsidRPr="00BE70D2" w:rsidDel="00F72078">
          <w:rPr>
            <w:sz w:val="22"/>
            <w:szCs w:val="22"/>
            <w:shd w:val="clear" w:color="auto" w:fill="FFFFFF"/>
            <w:rPrChange w:id="422" w:author="Chen Liao" w:date="2021-06-01T21:13:00Z">
              <w:rPr>
                <w:sz w:val="22"/>
                <w:szCs w:val="22"/>
                <w:shd w:val="clear" w:color="auto" w:fill="FFFFFF"/>
              </w:rPr>
            </w:rPrChange>
          </w:rPr>
          <w:delText xml:space="preserve">ecological </w:delText>
        </w:r>
        <w:r w:rsidR="00414532" w:rsidRPr="00BE70D2" w:rsidDel="00F72078">
          <w:rPr>
            <w:sz w:val="22"/>
            <w:szCs w:val="22"/>
            <w:shd w:val="clear" w:color="auto" w:fill="FFFFFF"/>
            <w:rPrChange w:id="423" w:author="Chen Liao" w:date="2021-06-01T21:13:00Z">
              <w:rPr>
                <w:sz w:val="22"/>
                <w:szCs w:val="22"/>
                <w:shd w:val="clear" w:color="auto" w:fill="FFFFFF"/>
              </w:rPr>
            </w:rPrChange>
          </w:rPr>
          <w:delText>dy</w:delText>
        </w:r>
        <w:r w:rsidR="004D6F94" w:rsidRPr="00BE70D2" w:rsidDel="00F72078">
          <w:rPr>
            <w:sz w:val="22"/>
            <w:szCs w:val="22"/>
            <w:shd w:val="clear" w:color="auto" w:fill="FFFFFF"/>
            <w:rPrChange w:id="424" w:author="Chen Liao" w:date="2021-06-01T21:13:00Z">
              <w:rPr>
                <w:sz w:val="22"/>
                <w:szCs w:val="22"/>
                <w:shd w:val="clear" w:color="auto" w:fill="FFFFFF"/>
              </w:rPr>
            </w:rPrChange>
          </w:rPr>
          <w:delText>na</w:delText>
        </w:r>
        <w:r w:rsidR="00414532" w:rsidRPr="00BE70D2" w:rsidDel="00F72078">
          <w:rPr>
            <w:sz w:val="22"/>
            <w:szCs w:val="22"/>
            <w:shd w:val="clear" w:color="auto" w:fill="FFFFFF"/>
            <w:rPrChange w:id="425" w:author="Chen Liao" w:date="2021-06-01T21:13:00Z">
              <w:rPr>
                <w:sz w:val="22"/>
                <w:szCs w:val="22"/>
                <w:shd w:val="clear" w:color="auto" w:fill="FFFFFF"/>
              </w:rPr>
            </w:rPrChange>
          </w:rPr>
          <w:delText>mics</w:delText>
        </w:r>
        <w:r w:rsidR="00FF1C34" w:rsidRPr="00BE70D2" w:rsidDel="00F72078">
          <w:rPr>
            <w:sz w:val="22"/>
            <w:szCs w:val="22"/>
            <w:shd w:val="clear" w:color="auto" w:fill="FFFFFF"/>
            <w:rPrChange w:id="426" w:author="Chen Liao" w:date="2021-06-01T21:13:00Z">
              <w:rPr>
                <w:sz w:val="22"/>
                <w:szCs w:val="22"/>
                <w:shd w:val="clear" w:color="auto" w:fill="FFFFFF"/>
              </w:rPr>
            </w:rPrChange>
          </w:rPr>
          <w:delText xml:space="preserve"> in response to dietary shifts</w:delText>
        </w:r>
        <w:r w:rsidR="00414532" w:rsidRPr="00BE70D2" w:rsidDel="00F72078">
          <w:rPr>
            <w:sz w:val="22"/>
            <w:szCs w:val="22"/>
            <w:shd w:val="clear" w:color="auto" w:fill="FFFFFF"/>
            <w:rPrChange w:id="427" w:author="Chen Liao" w:date="2021-06-01T21:13:00Z">
              <w:rPr>
                <w:sz w:val="22"/>
                <w:szCs w:val="22"/>
                <w:shd w:val="clear" w:color="auto" w:fill="FFFFFF"/>
              </w:rPr>
            </w:rPrChange>
          </w:rPr>
          <w:delText>.</w:delText>
        </w:r>
        <w:r w:rsidR="009603D3" w:rsidRPr="00BE70D2" w:rsidDel="00F72078">
          <w:rPr>
            <w:sz w:val="22"/>
            <w:szCs w:val="22"/>
            <w:shd w:val="clear" w:color="auto" w:fill="FFFFFF"/>
            <w:rPrChange w:id="428" w:author="Chen Liao" w:date="2021-06-01T21:13:00Z">
              <w:rPr>
                <w:sz w:val="22"/>
                <w:szCs w:val="22"/>
                <w:shd w:val="clear" w:color="auto" w:fill="FFFFFF"/>
              </w:rPr>
            </w:rPrChange>
          </w:rPr>
          <w:delText xml:space="preserve"> </w:delText>
        </w:r>
        <w:r w:rsidR="00E5530A" w:rsidRPr="00BE70D2" w:rsidDel="00F72078">
          <w:rPr>
            <w:sz w:val="22"/>
            <w:szCs w:val="22"/>
            <w:shd w:val="clear" w:color="auto" w:fill="FFFFFF"/>
            <w:rPrChange w:id="429" w:author="Chen Liao" w:date="2021-06-01T21:13:00Z">
              <w:rPr>
                <w:sz w:val="22"/>
                <w:szCs w:val="22"/>
                <w:shd w:val="clear" w:color="auto" w:fill="FFFFFF"/>
              </w:rPr>
            </w:rPrChange>
          </w:rPr>
          <w:delText>W</w:delText>
        </w:r>
        <w:r w:rsidR="00F1565E" w:rsidRPr="00BE70D2" w:rsidDel="00F72078">
          <w:rPr>
            <w:sz w:val="22"/>
            <w:szCs w:val="22"/>
            <w:shd w:val="clear" w:color="auto" w:fill="FFFFFF"/>
            <w:rPrChange w:id="430" w:author="Chen Liao" w:date="2021-06-01T21:13:00Z">
              <w:rPr>
                <w:sz w:val="22"/>
                <w:szCs w:val="22"/>
                <w:shd w:val="clear" w:color="auto" w:fill="FFFFFF"/>
              </w:rPr>
            </w:rPrChange>
          </w:rPr>
          <w:delText xml:space="preserve">e found that </w:delText>
        </w:r>
        <w:r w:rsidRPr="00BE70D2" w:rsidDel="00F72078">
          <w:rPr>
            <w:sz w:val="22"/>
            <w:szCs w:val="22"/>
            <w:shd w:val="clear" w:color="auto" w:fill="FFFFFF"/>
            <w:rPrChange w:id="431" w:author="Chen Liao" w:date="2021-06-01T21:13:00Z">
              <w:rPr>
                <w:sz w:val="22"/>
                <w:szCs w:val="22"/>
                <w:shd w:val="clear" w:color="auto" w:fill="FFFFFF"/>
              </w:rPr>
            </w:rPrChange>
          </w:rPr>
          <w:delText>t</w:delText>
        </w:r>
        <w:r w:rsidR="007A5370" w:rsidRPr="00BE70D2" w:rsidDel="00F72078">
          <w:rPr>
            <w:sz w:val="22"/>
            <w:szCs w:val="22"/>
            <w:shd w:val="clear" w:color="auto" w:fill="FFFFFF"/>
            <w:rPrChange w:id="432" w:author="Chen Liao" w:date="2021-06-01T21:13:00Z">
              <w:rPr>
                <w:sz w:val="22"/>
                <w:szCs w:val="22"/>
                <w:shd w:val="clear" w:color="auto" w:fill="FFFFFF"/>
              </w:rPr>
            </w:rPrChange>
          </w:rPr>
          <w:delText>he dynamics</w:delText>
        </w:r>
        <w:r w:rsidRPr="00BE70D2" w:rsidDel="00F72078">
          <w:rPr>
            <w:sz w:val="22"/>
            <w:szCs w:val="22"/>
            <w:shd w:val="clear" w:color="auto" w:fill="FFFFFF"/>
            <w:rPrChange w:id="433" w:author="Chen Liao" w:date="2021-06-01T21:13:00Z">
              <w:rPr>
                <w:sz w:val="22"/>
                <w:szCs w:val="22"/>
                <w:shd w:val="clear" w:color="auto" w:fill="FFFFFF"/>
              </w:rPr>
            </w:rPrChange>
          </w:rPr>
          <w:delText xml:space="preserve"> of ~20% bacterial taxa</w:delText>
        </w:r>
        <w:r w:rsidR="007A5370" w:rsidRPr="00BE70D2" w:rsidDel="00F72078">
          <w:rPr>
            <w:sz w:val="22"/>
            <w:szCs w:val="22"/>
            <w:shd w:val="clear" w:color="auto" w:fill="FFFFFF"/>
            <w:rPrChange w:id="434" w:author="Chen Liao" w:date="2021-06-01T21:13:00Z">
              <w:rPr>
                <w:sz w:val="22"/>
                <w:szCs w:val="22"/>
                <w:shd w:val="clear" w:color="auto" w:fill="FFFFFF"/>
              </w:rPr>
            </w:rPrChange>
          </w:rPr>
          <w:delText xml:space="preserve"> </w:delText>
        </w:r>
        <w:r w:rsidRPr="00BE70D2" w:rsidDel="00F72078">
          <w:rPr>
            <w:sz w:val="22"/>
            <w:szCs w:val="22"/>
            <w:shd w:val="clear" w:color="auto" w:fill="FFFFFF"/>
            <w:rPrChange w:id="435" w:author="Chen Liao" w:date="2021-06-01T21:13:00Z">
              <w:rPr>
                <w:sz w:val="22"/>
                <w:szCs w:val="22"/>
                <w:shd w:val="clear" w:color="auto" w:fill="FFFFFF"/>
              </w:rPr>
            </w:rPrChange>
          </w:rPr>
          <w:delText>was dependent on the</w:delText>
        </w:r>
        <w:r w:rsidR="007A5370" w:rsidRPr="00BE70D2" w:rsidDel="00F72078">
          <w:rPr>
            <w:sz w:val="22"/>
            <w:szCs w:val="22"/>
            <w:shd w:val="clear" w:color="auto" w:fill="FFFFFF"/>
            <w:rPrChange w:id="436" w:author="Chen Liao" w:date="2021-06-01T21:13:00Z">
              <w:rPr>
                <w:sz w:val="22"/>
                <w:szCs w:val="22"/>
                <w:shd w:val="clear" w:color="auto" w:fill="FFFFFF"/>
              </w:rPr>
            </w:rPrChange>
          </w:rPr>
          <w:delText xml:space="preserve"> baseline mi</w:delText>
        </w:r>
        <w:r w:rsidR="006D47E7" w:rsidRPr="00BE70D2" w:rsidDel="00F72078">
          <w:rPr>
            <w:sz w:val="22"/>
            <w:szCs w:val="22"/>
            <w:shd w:val="clear" w:color="auto" w:fill="FFFFFF"/>
            <w:rPrChange w:id="437" w:author="Chen Liao" w:date="2021-06-01T21:13:00Z">
              <w:rPr>
                <w:sz w:val="22"/>
                <w:szCs w:val="22"/>
                <w:shd w:val="clear" w:color="auto" w:fill="FFFFFF"/>
              </w:rPr>
            </w:rPrChange>
          </w:rPr>
          <w:delText>cro</w:delText>
        </w:r>
        <w:r w:rsidR="007A5370" w:rsidRPr="00BE70D2" w:rsidDel="00F72078">
          <w:rPr>
            <w:sz w:val="22"/>
            <w:szCs w:val="22"/>
            <w:shd w:val="clear" w:color="auto" w:fill="FFFFFF"/>
            <w:rPrChange w:id="438" w:author="Chen Liao" w:date="2021-06-01T21:13:00Z">
              <w:rPr>
                <w:sz w:val="22"/>
                <w:szCs w:val="22"/>
                <w:shd w:val="clear" w:color="auto" w:fill="FFFFFF"/>
              </w:rPr>
            </w:rPrChange>
          </w:rPr>
          <w:delText xml:space="preserve">biota </w:delText>
        </w:r>
        <w:r w:rsidR="00905329" w:rsidRPr="00BE70D2" w:rsidDel="00F72078">
          <w:rPr>
            <w:sz w:val="22"/>
            <w:szCs w:val="22"/>
            <w:shd w:val="clear" w:color="auto" w:fill="FFFFFF"/>
            <w:rPrChange w:id="439" w:author="Chen Liao" w:date="2021-06-01T21:13:00Z">
              <w:rPr>
                <w:sz w:val="22"/>
                <w:szCs w:val="22"/>
                <w:shd w:val="clear" w:color="auto" w:fill="FFFFFF"/>
              </w:rPr>
            </w:rPrChange>
          </w:rPr>
          <w:delText>composition</w:delText>
        </w:r>
        <w:r w:rsidR="007E70A9" w:rsidRPr="00BE70D2" w:rsidDel="00F72078">
          <w:rPr>
            <w:sz w:val="22"/>
            <w:szCs w:val="22"/>
            <w:shd w:val="clear" w:color="auto" w:fill="FFFFFF"/>
            <w:rPrChange w:id="440" w:author="Chen Liao" w:date="2021-06-01T21:13:00Z">
              <w:rPr>
                <w:sz w:val="22"/>
                <w:szCs w:val="22"/>
                <w:shd w:val="clear" w:color="auto" w:fill="FFFFFF"/>
              </w:rPr>
            </w:rPrChange>
          </w:rPr>
          <w:delText xml:space="preserve">. </w:delText>
        </w:r>
        <w:r w:rsidR="009603D3" w:rsidRPr="00BE70D2" w:rsidDel="00F72078">
          <w:rPr>
            <w:sz w:val="22"/>
            <w:szCs w:val="22"/>
            <w:shd w:val="clear" w:color="auto" w:fill="FFFFFF"/>
            <w:rPrChange w:id="441" w:author="Chen Liao" w:date="2021-06-01T21:13:00Z">
              <w:rPr>
                <w:sz w:val="22"/>
                <w:szCs w:val="22"/>
                <w:shd w:val="clear" w:color="auto" w:fill="FFFFFF"/>
              </w:rPr>
            </w:rPrChange>
          </w:rPr>
          <w:delText xml:space="preserve">Finally, we </w:delText>
        </w:r>
        <w:r w:rsidR="00F1565E" w:rsidRPr="00BE70D2" w:rsidDel="00F72078">
          <w:rPr>
            <w:sz w:val="22"/>
            <w:szCs w:val="22"/>
            <w:shd w:val="clear" w:color="auto" w:fill="FFFFFF"/>
            <w:rPrChange w:id="442" w:author="Chen Liao" w:date="2021-06-01T21:13:00Z">
              <w:rPr>
                <w:sz w:val="22"/>
                <w:szCs w:val="22"/>
                <w:shd w:val="clear" w:color="auto" w:fill="FFFFFF"/>
              </w:rPr>
            </w:rPrChange>
          </w:rPr>
          <w:delText>showed</w:delText>
        </w:r>
        <w:r w:rsidR="009603D3" w:rsidRPr="00BE70D2" w:rsidDel="00F72078">
          <w:rPr>
            <w:sz w:val="22"/>
            <w:szCs w:val="22"/>
            <w:shd w:val="clear" w:color="auto" w:fill="FFFFFF"/>
            <w:rPrChange w:id="443" w:author="Chen Liao" w:date="2021-06-01T21:13:00Z">
              <w:rPr>
                <w:sz w:val="22"/>
                <w:szCs w:val="22"/>
                <w:shd w:val="clear" w:color="auto" w:fill="FFFFFF"/>
              </w:rPr>
            </w:rPrChange>
          </w:rPr>
          <w:delText xml:space="preserve"> that </w:delText>
        </w:r>
        <w:r w:rsidR="00A721CB" w:rsidRPr="00BE70D2" w:rsidDel="00F72078">
          <w:rPr>
            <w:sz w:val="22"/>
            <w:szCs w:val="22"/>
            <w:shd w:val="clear" w:color="auto" w:fill="FFFFFF"/>
            <w:rPrChange w:id="444" w:author="Chen Liao" w:date="2021-06-01T21:13:00Z">
              <w:rPr>
                <w:sz w:val="22"/>
                <w:szCs w:val="22"/>
                <w:shd w:val="clear" w:color="auto" w:fill="FFFFFF"/>
              </w:rPr>
            </w:rPrChange>
          </w:rPr>
          <w:delText>t</w:delText>
        </w:r>
        <w:r w:rsidR="00537D81" w:rsidRPr="00BE70D2" w:rsidDel="00F72078">
          <w:rPr>
            <w:sz w:val="22"/>
            <w:szCs w:val="22"/>
            <w:shd w:val="clear" w:color="auto" w:fill="FFFFFF"/>
            <w:rPrChange w:id="445" w:author="Chen Liao" w:date="2021-06-01T21:13:00Z">
              <w:rPr>
                <w:sz w:val="22"/>
                <w:szCs w:val="22"/>
                <w:shd w:val="clear" w:color="auto" w:fill="FFFFFF"/>
              </w:rPr>
            </w:rPrChange>
          </w:rPr>
          <w:delText xml:space="preserve">he </w:delText>
        </w:r>
        <w:r w:rsidRPr="00BE70D2" w:rsidDel="00F72078">
          <w:rPr>
            <w:sz w:val="22"/>
            <w:szCs w:val="22"/>
            <w:shd w:val="clear" w:color="auto" w:fill="FFFFFF"/>
            <w:rPrChange w:id="446" w:author="Chen Liao" w:date="2021-06-01T21:13:00Z">
              <w:rPr>
                <w:sz w:val="22"/>
                <w:szCs w:val="22"/>
                <w:shd w:val="clear" w:color="auto" w:fill="FFFFFF"/>
              </w:rPr>
            </w:rPrChange>
          </w:rPr>
          <w:delText xml:space="preserve">strong heterogeneity in </w:delText>
        </w:r>
        <w:r w:rsidR="006D47E7" w:rsidRPr="00BE70D2" w:rsidDel="00F72078">
          <w:rPr>
            <w:sz w:val="22"/>
            <w:szCs w:val="22"/>
            <w:shd w:val="clear" w:color="auto" w:fill="FFFFFF"/>
            <w:rPrChange w:id="447" w:author="Chen Liao" w:date="2021-06-01T21:13:00Z">
              <w:rPr>
                <w:sz w:val="22"/>
                <w:szCs w:val="22"/>
                <w:shd w:val="clear" w:color="auto" w:fill="FFFFFF"/>
              </w:rPr>
            </w:rPrChange>
          </w:rPr>
          <w:delText>baselin</w:delText>
        </w:r>
        <w:r w:rsidR="00905329" w:rsidRPr="00BE70D2" w:rsidDel="00F72078">
          <w:rPr>
            <w:sz w:val="22"/>
            <w:szCs w:val="22"/>
            <w:shd w:val="clear" w:color="auto" w:fill="FFFFFF"/>
            <w:rPrChange w:id="448" w:author="Chen Liao" w:date="2021-06-01T21:13:00Z">
              <w:rPr>
                <w:sz w:val="22"/>
                <w:szCs w:val="22"/>
                <w:shd w:val="clear" w:color="auto" w:fill="FFFFFF"/>
              </w:rPr>
            </w:rPrChange>
          </w:rPr>
          <w:delText xml:space="preserve">e </w:delText>
        </w:r>
        <w:r w:rsidRPr="00BE70D2" w:rsidDel="00F72078">
          <w:rPr>
            <w:sz w:val="22"/>
            <w:szCs w:val="22"/>
            <w:shd w:val="clear" w:color="auto" w:fill="FFFFFF"/>
            <w:rPrChange w:id="449" w:author="Chen Liao" w:date="2021-06-01T21:13:00Z">
              <w:rPr>
                <w:sz w:val="22"/>
                <w:szCs w:val="22"/>
                <w:shd w:val="clear" w:color="auto" w:fill="FFFFFF"/>
              </w:rPr>
            </w:rPrChange>
          </w:rPr>
          <w:delText xml:space="preserve">gut microbiome </w:delText>
        </w:r>
        <w:r w:rsidR="00537D81" w:rsidRPr="00BE70D2" w:rsidDel="00F72078">
          <w:rPr>
            <w:sz w:val="22"/>
            <w:szCs w:val="22"/>
            <w:shd w:val="clear" w:color="auto" w:fill="FFFFFF"/>
            <w:rPrChange w:id="450" w:author="Chen Liao" w:date="2021-06-01T21:13:00Z">
              <w:rPr>
                <w:sz w:val="22"/>
                <w:szCs w:val="22"/>
                <w:shd w:val="clear" w:color="auto" w:fill="FFFFFF"/>
              </w:rPr>
            </w:rPrChange>
          </w:rPr>
          <w:delText>pose</w:delText>
        </w:r>
        <w:r w:rsidRPr="00BE70D2" w:rsidDel="00F72078">
          <w:rPr>
            <w:sz w:val="22"/>
            <w:szCs w:val="22"/>
            <w:shd w:val="clear" w:color="auto" w:fill="FFFFFF"/>
            <w:rPrChange w:id="451" w:author="Chen Liao" w:date="2021-06-01T21:13:00Z">
              <w:rPr>
                <w:sz w:val="22"/>
                <w:szCs w:val="22"/>
                <w:shd w:val="clear" w:color="auto" w:fill="FFFFFF"/>
              </w:rPr>
            </w:rPrChange>
          </w:rPr>
          <w:delText>d</w:delText>
        </w:r>
        <w:r w:rsidR="00537D81" w:rsidRPr="00BE70D2" w:rsidDel="00F72078">
          <w:rPr>
            <w:sz w:val="22"/>
            <w:szCs w:val="22"/>
            <w:shd w:val="clear" w:color="auto" w:fill="FFFFFF"/>
            <w:rPrChange w:id="452" w:author="Chen Liao" w:date="2021-06-01T21:13:00Z">
              <w:rPr>
                <w:sz w:val="22"/>
                <w:szCs w:val="22"/>
                <w:shd w:val="clear" w:color="auto" w:fill="FFFFFF"/>
              </w:rPr>
            </w:rPrChange>
          </w:rPr>
          <w:delText xml:space="preserve"> a great challenge</w:delText>
        </w:r>
        <w:r w:rsidR="00366C27" w:rsidRPr="00BE70D2" w:rsidDel="00F72078">
          <w:rPr>
            <w:sz w:val="22"/>
            <w:szCs w:val="22"/>
            <w:shd w:val="clear" w:color="auto" w:fill="FFFFFF"/>
            <w:rPrChange w:id="453" w:author="Chen Liao" w:date="2021-06-01T21:13:00Z">
              <w:rPr>
                <w:sz w:val="22"/>
                <w:szCs w:val="22"/>
                <w:shd w:val="clear" w:color="auto" w:fill="FFFFFF"/>
              </w:rPr>
            </w:rPrChange>
          </w:rPr>
          <w:delText xml:space="preserve"> to</w:delText>
        </w:r>
        <w:r w:rsidR="00537D81" w:rsidRPr="00BE70D2" w:rsidDel="00F72078">
          <w:rPr>
            <w:sz w:val="22"/>
            <w:szCs w:val="22"/>
            <w:shd w:val="clear" w:color="auto" w:fill="FFFFFF"/>
            <w:rPrChange w:id="454" w:author="Chen Liao" w:date="2021-06-01T21:13:00Z">
              <w:rPr>
                <w:sz w:val="22"/>
                <w:szCs w:val="22"/>
                <w:shd w:val="clear" w:color="auto" w:fill="FFFFFF"/>
              </w:rPr>
            </w:rPrChange>
          </w:rPr>
          <w:delText xml:space="preserve"> </w:delText>
        </w:r>
        <w:r w:rsidRPr="00BE70D2" w:rsidDel="00F72078">
          <w:rPr>
            <w:sz w:val="22"/>
            <w:szCs w:val="22"/>
            <w:shd w:val="clear" w:color="auto" w:fill="FFFFFF"/>
            <w:rPrChange w:id="455" w:author="Chen Liao" w:date="2021-06-01T21:13:00Z">
              <w:rPr>
                <w:sz w:val="22"/>
                <w:szCs w:val="22"/>
                <w:shd w:val="clear" w:color="auto" w:fill="FFFFFF"/>
              </w:rPr>
            </w:rPrChange>
          </w:rPr>
          <w:delText xml:space="preserve">the </w:delText>
        </w:r>
        <w:r w:rsidR="00537D81" w:rsidRPr="00BE70D2" w:rsidDel="00F72078">
          <w:rPr>
            <w:sz w:val="22"/>
            <w:szCs w:val="22"/>
            <w:shd w:val="clear" w:color="auto" w:fill="FFFFFF"/>
            <w:rPrChange w:id="456" w:author="Chen Liao" w:date="2021-06-01T21:13:00Z">
              <w:rPr>
                <w:sz w:val="22"/>
                <w:szCs w:val="22"/>
                <w:shd w:val="clear" w:color="auto" w:fill="FFFFFF"/>
              </w:rPr>
            </w:rPrChange>
          </w:rPr>
          <w:delText xml:space="preserve">prediction of </w:delText>
        </w:r>
        <w:r w:rsidR="00213C10" w:rsidRPr="00BE70D2" w:rsidDel="00F72078">
          <w:rPr>
            <w:sz w:val="22"/>
            <w:szCs w:val="22"/>
            <w:shd w:val="clear" w:color="auto" w:fill="FFFFFF"/>
            <w:rPrChange w:id="457" w:author="Chen Liao" w:date="2021-06-01T21:13:00Z">
              <w:rPr>
                <w:sz w:val="22"/>
                <w:szCs w:val="22"/>
                <w:shd w:val="clear" w:color="auto" w:fill="FFFFFF"/>
              </w:rPr>
            </w:rPrChange>
          </w:rPr>
          <w:delText>SCFA</w:delText>
        </w:r>
        <w:r w:rsidRPr="00BE70D2" w:rsidDel="00F72078">
          <w:rPr>
            <w:sz w:val="22"/>
            <w:szCs w:val="22"/>
            <w:shd w:val="clear" w:color="auto" w:fill="FFFFFF"/>
            <w:rPrChange w:id="458" w:author="Chen Liao" w:date="2021-06-01T21:13:00Z">
              <w:rPr>
                <w:sz w:val="22"/>
                <w:szCs w:val="22"/>
                <w:shd w:val="clear" w:color="auto" w:fill="FFFFFF"/>
              </w:rPr>
            </w:rPrChange>
          </w:rPr>
          <w:delText xml:space="preserve"> profiles</w:delText>
        </w:r>
        <w:r w:rsidR="00213C10" w:rsidRPr="00BE70D2" w:rsidDel="00F72078">
          <w:rPr>
            <w:sz w:val="22"/>
            <w:szCs w:val="22"/>
            <w:shd w:val="clear" w:color="auto" w:fill="FFFFFF"/>
            <w:rPrChange w:id="459" w:author="Chen Liao" w:date="2021-06-01T21:13:00Z">
              <w:rPr>
                <w:sz w:val="22"/>
                <w:szCs w:val="22"/>
                <w:shd w:val="clear" w:color="auto" w:fill="FFFFFF"/>
              </w:rPr>
            </w:rPrChange>
          </w:rPr>
          <w:delText xml:space="preserve"> from gut microbiota</w:delText>
        </w:r>
        <w:r w:rsidR="009603D3" w:rsidRPr="00BE70D2" w:rsidDel="00F72078">
          <w:rPr>
            <w:sz w:val="22"/>
            <w:szCs w:val="22"/>
            <w:shd w:val="clear" w:color="auto" w:fill="FFFFFF"/>
            <w:rPrChange w:id="460" w:author="Chen Liao" w:date="2021-06-01T21:13:00Z">
              <w:rPr>
                <w:sz w:val="22"/>
                <w:szCs w:val="22"/>
                <w:shd w:val="clear" w:color="auto" w:fill="FFFFFF"/>
              </w:rPr>
            </w:rPrChange>
          </w:rPr>
          <w:delText>, in accordance with previous studies in human</w:delText>
        </w:r>
        <w:r w:rsidR="00213C10" w:rsidRPr="00BE70D2" w:rsidDel="00F72078">
          <w:rPr>
            <w:sz w:val="22"/>
            <w:szCs w:val="22"/>
            <w:shd w:val="clear" w:color="auto" w:fill="FFFFFF"/>
            <w:rPrChange w:id="461" w:author="Chen Liao" w:date="2021-06-01T21:13:00Z">
              <w:rPr>
                <w:sz w:val="22"/>
                <w:szCs w:val="22"/>
                <w:shd w:val="clear" w:color="auto" w:fill="FFFFFF"/>
              </w:rPr>
            </w:rPrChange>
          </w:rPr>
          <w:delText xml:space="preserve">. </w:delText>
        </w:r>
        <w:commentRangeEnd w:id="374"/>
        <w:r w:rsidR="00FC0B66" w:rsidRPr="00BE70D2" w:rsidDel="00F72078">
          <w:rPr>
            <w:rStyle w:val="CommentReference"/>
            <w:rPrChange w:id="462" w:author="Chen Liao" w:date="2021-06-01T21:13:00Z">
              <w:rPr>
                <w:rStyle w:val="CommentReference"/>
              </w:rPr>
            </w:rPrChange>
          </w:rPr>
          <w:commentReference w:id="374"/>
        </w:r>
        <w:commentRangeStart w:id="463"/>
        <w:r w:rsidR="00AB2DFE" w:rsidRPr="00BE70D2" w:rsidDel="00F72078">
          <w:rPr>
            <w:sz w:val="22"/>
            <w:szCs w:val="22"/>
            <w:shd w:val="clear" w:color="auto" w:fill="FFFFFF"/>
            <w:rPrChange w:id="464" w:author="Chen Liao" w:date="2021-06-01T21:13:00Z">
              <w:rPr>
                <w:sz w:val="22"/>
                <w:szCs w:val="22"/>
                <w:shd w:val="clear" w:color="auto" w:fill="FFFFFF"/>
              </w:rPr>
            </w:rPrChange>
          </w:rPr>
          <w:delText>Our study</w:delText>
        </w:r>
        <w:r w:rsidR="00DE3B59" w:rsidRPr="00BE70D2" w:rsidDel="00F72078">
          <w:rPr>
            <w:sz w:val="22"/>
            <w:szCs w:val="22"/>
            <w:shd w:val="clear" w:color="auto" w:fill="FFFFFF"/>
            <w:rPrChange w:id="465" w:author="Chen Liao" w:date="2021-06-01T21:13:00Z">
              <w:rPr>
                <w:sz w:val="22"/>
                <w:szCs w:val="22"/>
                <w:shd w:val="clear" w:color="auto" w:fill="FFFFFF"/>
              </w:rPr>
            </w:rPrChange>
          </w:rPr>
          <w:delText xml:space="preserve"> </w:delText>
        </w:r>
        <w:r w:rsidR="00B75D99" w:rsidRPr="00BE70D2" w:rsidDel="00F72078">
          <w:rPr>
            <w:sz w:val="22"/>
            <w:szCs w:val="22"/>
            <w:shd w:val="clear" w:color="auto" w:fill="FFFFFF"/>
            <w:rPrChange w:id="466" w:author="Chen Liao" w:date="2021-06-01T21:13:00Z">
              <w:rPr>
                <w:sz w:val="22"/>
                <w:szCs w:val="22"/>
                <w:shd w:val="clear" w:color="auto" w:fill="FFFFFF"/>
              </w:rPr>
            </w:rPrChange>
          </w:rPr>
          <w:delText>reveals</w:delText>
        </w:r>
        <w:r w:rsidR="00CE35FB" w:rsidRPr="00BE70D2" w:rsidDel="00F72078">
          <w:rPr>
            <w:sz w:val="22"/>
            <w:szCs w:val="22"/>
            <w:shd w:val="clear" w:color="auto" w:fill="FFFFFF"/>
            <w:rPrChange w:id="467" w:author="Chen Liao" w:date="2021-06-01T21:13:00Z">
              <w:rPr>
                <w:sz w:val="22"/>
                <w:szCs w:val="22"/>
                <w:shd w:val="clear" w:color="auto" w:fill="FFFFFF"/>
              </w:rPr>
            </w:rPrChange>
          </w:rPr>
          <w:delText xml:space="preserve"> that the baseline microbiota composition modulates the dynamical response to prebiotics, calling for further studies on the role of gut microbiome in </w:delText>
        </w:r>
        <w:r w:rsidR="00DE3B59" w:rsidRPr="00BE70D2" w:rsidDel="00F72078">
          <w:rPr>
            <w:sz w:val="22"/>
            <w:szCs w:val="22"/>
            <w:shd w:val="clear" w:color="auto" w:fill="FFFFFF"/>
            <w:rPrChange w:id="468" w:author="Chen Liao" w:date="2021-06-01T21:13:00Z">
              <w:rPr>
                <w:sz w:val="22"/>
                <w:szCs w:val="22"/>
                <w:shd w:val="clear" w:color="auto" w:fill="FFFFFF"/>
              </w:rPr>
            </w:rPrChange>
          </w:rPr>
          <w:delText>personalized nutrition</w:delText>
        </w:r>
        <w:r w:rsidR="00CE35FB" w:rsidRPr="00BE70D2" w:rsidDel="00F72078">
          <w:rPr>
            <w:sz w:val="22"/>
            <w:szCs w:val="22"/>
            <w:shd w:val="clear" w:color="auto" w:fill="FFFFFF"/>
            <w:rPrChange w:id="469" w:author="Chen Liao" w:date="2021-06-01T21:13:00Z">
              <w:rPr>
                <w:sz w:val="22"/>
                <w:szCs w:val="22"/>
                <w:shd w:val="clear" w:color="auto" w:fill="FFFFFF"/>
              </w:rPr>
            </w:rPrChange>
          </w:rPr>
          <w:delText>.</w:delText>
        </w:r>
        <w:bookmarkEnd w:id="114"/>
        <w:commentRangeEnd w:id="463"/>
        <w:r w:rsidR="00C00B58" w:rsidRPr="00BE70D2" w:rsidDel="00F72078">
          <w:rPr>
            <w:rStyle w:val="CommentReference"/>
            <w:rPrChange w:id="470" w:author="Chen Liao" w:date="2021-06-01T21:13:00Z">
              <w:rPr>
                <w:rStyle w:val="CommentReference"/>
              </w:rPr>
            </w:rPrChange>
          </w:rPr>
          <w:commentReference w:id="463"/>
        </w:r>
      </w:del>
    </w:p>
    <w:p w14:paraId="2E905C29" w14:textId="77777777" w:rsidR="009603D3" w:rsidRPr="00BE70D2" w:rsidDel="00F72078" w:rsidRDefault="009603D3">
      <w:pPr>
        <w:jc w:val="both"/>
        <w:rPr>
          <w:del w:id="471" w:author="Chen Liao" w:date="2021-06-01T16:01:00Z"/>
          <w:sz w:val="22"/>
          <w:szCs w:val="22"/>
          <w:shd w:val="clear" w:color="auto" w:fill="FFFFFF"/>
          <w:rPrChange w:id="472" w:author="Chen Liao" w:date="2021-06-01T21:13:00Z">
            <w:rPr>
              <w:del w:id="473" w:author="Chen Liao" w:date="2021-06-01T16:01:00Z"/>
              <w:sz w:val="22"/>
              <w:szCs w:val="22"/>
              <w:shd w:val="clear" w:color="auto" w:fill="FFFFFF"/>
            </w:rPr>
          </w:rPrChange>
        </w:rPr>
        <w:pPrChange w:id="474" w:author="Chen Liao" w:date="2021-06-01T16:01:00Z">
          <w:pPr>
            <w:pStyle w:val="paragraph"/>
            <w:jc w:val="both"/>
          </w:pPr>
        </w:pPrChange>
      </w:pPr>
    </w:p>
    <w:p w14:paraId="21E350F5" w14:textId="6987A1EF" w:rsidR="002E7958" w:rsidRPr="00BE70D2" w:rsidRDefault="0004635E" w:rsidP="00F86616">
      <w:pPr>
        <w:jc w:val="both"/>
        <w:rPr>
          <w:color w:val="000000" w:themeColor="text1"/>
          <w:sz w:val="22"/>
          <w:szCs w:val="22"/>
          <w:shd w:val="clear" w:color="auto" w:fill="FFFFFF"/>
          <w:rPrChange w:id="475" w:author="Chen Liao" w:date="2021-06-01T21:13:00Z">
            <w:rPr>
              <w:sz w:val="22"/>
              <w:szCs w:val="22"/>
              <w:shd w:val="clear" w:color="auto" w:fill="FFFFFF"/>
            </w:rPr>
          </w:rPrChange>
        </w:rPr>
      </w:pPr>
      <w:r w:rsidRPr="00BE70D2">
        <w:rPr>
          <w:b/>
          <w:bCs/>
          <w:color w:val="000000" w:themeColor="text1"/>
          <w:sz w:val="22"/>
          <w:szCs w:val="22"/>
          <w:shd w:val="clear" w:color="auto" w:fill="FFFFFF"/>
          <w:rPrChange w:id="476" w:author="Chen Liao" w:date="2021-06-01T21:13:00Z">
            <w:rPr>
              <w:b/>
              <w:bCs/>
              <w:sz w:val="22"/>
              <w:szCs w:val="22"/>
              <w:shd w:val="clear" w:color="auto" w:fill="FFFFFF"/>
            </w:rPr>
          </w:rPrChange>
        </w:rPr>
        <w:t>Keywords:</w:t>
      </w:r>
      <w:r w:rsidRPr="00BE70D2">
        <w:rPr>
          <w:color w:val="000000" w:themeColor="text1"/>
          <w:sz w:val="22"/>
          <w:szCs w:val="22"/>
          <w:shd w:val="clear" w:color="auto" w:fill="FFFFFF"/>
          <w:rPrChange w:id="477" w:author="Chen Liao" w:date="2021-06-01T21:13:00Z">
            <w:rPr>
              <w:sz w:val="22"/>
              <w:szCs w:val="22"/>
              <w:shd w:val="clear" w:color="auto" w:fill="FFFFFF"/>
            </w:rPr>
          </w:rPrChange>
        </w:rPr>
        <w:t xml:space="preserve"> </w:t>
      </w:r>
      <w:r w:rsidR="00D6382F" w:rsidRPr="00BE70D2">
        <w:rPr>
          <w:color w:val="000000" w:themeColor="text1"/>
          <w:sz w:val="22"/>
          <w:szCs w:val="22"/>
          <w:shd w:val="clear" w:color="auto" w:fill="FFFFFF"/>
          <w:rPrChange w:id="478" w:author="Chen Liao" w:date="2021-06-01T21:13:00Z">
            <w:rPr>
              <w:sz w:val="22"/>
              <w:szCs w:val="22"/>
              <w:shd w:val="clear" w:color="auto" w:fill="FFFFFF"/>
            </w:rPr>
          </w:rPrChange>
        </w:rPr>
        <w:t>gut micr</w:t>
      </w:r>
      <w:r w:rsidR="00AE3682" w:rsidRPr="00BE70D2">
        <w:rPr>
          <w:color w:val="000000" w:themeColor="text1"/>
          <w:sz w:val="22"/>
          <w:szCs w:val="22"/>
          <w:shd w:val="clear" w:color="auto" w:fill="FFFFFF"/>
          <w:rPrChange w:id="479" w:author="Chen Liao" w:date="2021-06-01T21:13:00Z">
            <w:rPr>
              <w:sz w:val="22"/>
              <w:szCs w:val="22"/>
              <w:shd w:val="clear" w:color="auto" w:fill="FFFFFF"/>
            </w:rPr>
          </w:rPrChange>
        </w:rPr>
        <w:t>o</w:t>
      </w:r>
      <w:r w:rsidR="00D6382F" w:rsidRPr="00BE70D2">
        <w:rPr>
          <w:color w:val="000000" w:themeColor="text1"/>
          <w:sz w:val="22"/>
          <w:szCs w:val="22"/>
          <w:shd w:val="clear" w:color="auto" w:fill="FFFFFF"/>
          <w:rPrChange w:id="480" w:author="Chen Liao" w:date="2021-06-01T21:13:00Z">
            <w:rPr>
              <w:sz w:val="22"/>
              <w:szCs w:val="22"/>
              <w:shd w:val="clear" w:color="auto" w:fill="FFFFFF"/>
            </w:rPr>
          </w:rPrChange>
        </w:rPr>
        <w:t xml:space="preserve">biome, </w:t>
      </w:r>
      <w:del w:id="481" w:author="Chen Liao" w:date="2021-05-27T15:14:00Z">
        <w:r w:rsidR="009603D3" w:rsidRPr="00BE70D2" w:rsidDel="00AE2333">
          <w:rPr>
            <w:color w:val="000000" w:themeColor="text1"/>
            <w:sz w:val="22"/>
            <w:szCs w:val="22"/>
            <w:shd w:val="clear" w:color="auto" w:fill="FFFFFF"/>
            <w:rPrChange w:id="482" w:author="Chen Liao" w:date="2021-06-01T21:13:00Z">
              <w:rPr>
                <w:sz w:val="22"/>
                <w:szCs w:val="22"/>
                <w:shd w:val="clear" w:color="auto" w:fill="FFFFFF"/>
              </w:rPr>
            </w:rPrChange>
          </w:rPr>
          <w:delText>multi-omics</w:delText>
        </w:r>
        <w:r w:rsidR="0010117D" w:rsidRPr="00BE70D2" w:rsidDel="00AE2333">
          <w:rPr>
            <w:color w:val="000000" w:themeColor="text1"/>
            <w:sz w:val="22"/>
            <w:szCs w:val="22"/>
            <w:shd w:val="clear" w:color="auto" w:fill="FFFFFF"/>
            <w:rPrChange w:id="483" w:author="Chen Liao" w:date="2021-06-01T21:13:00Z">
              <w:rPr>
                <w:sz w:val="22"/>
                <w:szCs w:val="22"/>
                <w:shd w:val="clear" w:color="auto" w:fill="FFFFFF"/>
              </w:rPr>
            </w:rPrChange>
          </w:rPr>
          <w:delText xml:space="preserve">, </w:delText>
        </w:r>
      </w:del>
      <w:r w:rsidR="009603D3" w:rsidRPr="00BE70D2">
        <w:rPr>
          <w:color w:val="000000" w:themeColor="text1"/>
          <w:sz w:val="22"/>
          <w:szCs w:val="22"/>
          <w:shd w:val="clear" w:color="auto" w:fill="FFFFFF"/>
          <w:rPrChange w:id="484" w:author="Chen Liao" w:date="2021-06-01T21:13:00Z">
            <w:rPr>
              <w:sz w:val="22"/>
              <w:szCs w:val="22"/>
              <w:shd w:val="clear" w:color="auto" w:fill="FFFFFF"/>
            </w:rPr>
          </w:rPrChange>
        </w:rPr>
        <w:t>dietary fiber</w:t>
      </w:r>
      <w:del w:id="485" w:author="Chen Liao" w:date="2021-05-27T15:15:00Z">
        <w:r w:rsidR="009603D3" w:rsidRPr="00BE70D2" w:rsidDel="00AE2333">
          <w:rPr>
            <w:color w:val="000000" w:themeColor="text1"/>
            <w:sz w:val="22"/>
            <w:szCs w:val="22"/>
            <w:shd w:val="clear" w:color="auto" w:fill="FFFFFF"/>
            <w:rPrChange w:id="486" w:author="Chen Liao" w:date="2021-06-01T21:13:00Z">
              <w:rPr>
                <w:sz w:val="22"/>
                <w:szCs w:val="22"/>
                <w:shd w:val="clear" w:color="auto" w:fill="FFFFFF"/>
              </w:rPr>
            </w:rPrChange>
          </w:rPr>
          <w:delText>s</w:delText>
        </w:r>
      </w:del>
      <w:r w:rsidR="009603D3" w:rsidRPr="00BE70D2">
        <w:rPr>
          <w:color w:val="000000" w:themeColor="text1"/>
          <w:sz w:val="22"/>
          <w:szCs w:val="22"/>
          <w:shd w:val="clear" w:color="auto" w:fill="FFFFFF"/>
          <w:rPrChange w:id="487" w:author="Chen Liao" w:date="2021-06-01T21:13:00Z">
            <w:rPr>
              <w:sz w:val="22"/>
              <w:szCs w:val="22"/>
              <w:shd w:val="clear" w:color="auto" w:fill="FFFFFF"/>
            </w:rPr>
          </w:rPrChange>
        </w:rPr>
        <w:t xml:space="preserve">, </w:t>
      </w:r>
      <w:ins w:id="488" w:author="Chen Liao" w:date="2021-05-27T15:15:00Z">
        <w:r w:rsidR="00AE2333" w:rsidRPr="00BE70D2">
          <w:rPr>
            <w:color w:val="000000" w:themeColor="text1"/>
            <w:sz w:val="22"/>
            <w:szCs w:val="22"/>
            <w:shd w:val="clear" w:color="auto" w:fill="FFFFFF"/>
            <w:rPrChange w:id="489" w:author="Chen Liao" w:date="2021-06-01T21:13:00Z">
              <w:rPr>
                <w:sz w:val="22"/>
                <w:szCs w:val="22"/>
                <w:shd w:val="clear" w:color="auto" w:fill="FFFFFF"/>
              </w:rPr>
            </w:rPrChange>
          </w:rPr>
          <w:t xml:space="preserve">ecological </w:t>
        </w:r>
      </w:ins>
      <w:r w:rsidR="0010117D" w:rsidRPr="00BE70D2">
        <w:rPr>
          <w:color w:val="000000" w:themeColor="text1"/>
          <w:sz w:val="22"/>
          <w:szCs w:val="22"/>
          <w:shd w:val="clear" w:color="auto" w:fill="FFFFFF"/>
          <w:rPrChange w:id="490" w:author="Chen Liao" w:date="2021-06-01T21:13:00Z">
            <w:rPr>
              <w:sz w:val="22"/>
              <w:szCs w:val="22"/>
              <w:shd w:val="clear" w:color="auto" w:fill="FFFFFF"/>
            </w:rPr>
          </w:rPrChange>
        </w:rPr>
        <w:t xml:space="preserve">dynamics, </w:t>
      </w:r>
      <w:r w:rsidR="00D6382F" w:rsidRPr="00BE70D2">
        <w:rPr>
          <w:color w:val="000000" w:themeColor="text1"/>
          <w:sz w:val="22"/>
          <w:szCs w:val="22"/>
          <w:shd w:val="clear" w:color="auto" w:fill="FFFFFF"/>
          <w:rPrChange w:id="491" w:author="Chen Liao" w:date="2021-06-01T21:13:00Z">
            <w:rPr>
              <w:sz w:val="22"/>
              <w:szCs w:val="22"/>
              <w:shd w:val="clear" w:color="auto" w:fill="FFFFFF"/>
            </w:rPr>
          </w:rPrChange>
        </w:rPr>
        <w:t xml:space="preserve">short-chain fatty acids, </w:t>
      </w:r>
      <w:del w:id="492" w:author="Chen Liao" w:date="2021-05-27T15:15:00Z">
        <w:r w:rsidR="00D6382F" w:rsidRPr="00BE70D2" w:rsidDel="00AE2333">
          <w:rPr>
            <w:color w:val="000000" w:themeColor="text1"/>
            <w:sz w:val="22"/>
            <w:szCs w:val="22"/>
            <w:shd w:val="clear" w:color="auto" w:fill="FFFFFF"/>
            <w:rPrChange w:id="493" w:author="Chen Liao" w:date="2021-06-01T21:13:00Z">
              <w:rPr>
                <w:sz w:val="22"/>
                <w:szCs w:val="22"/>
                <w:shd w:val="clear" w:color="auto" w:fill="FFFFFF"/>
              </w:rPr>
            </w:rPrChange>
          </w:rPr>
          <w:delText xml:space="preserve">ecological </w:delText>
        </w:r>
        <w:r w:rsidR="00DC218E" w:rsidRPr="00BE70D2" w:rsidDel="00AE2333">
          <w:rPr>
            <w:color w:val="000000" w:themeColor="text1"/>
            <w:sz w:val="22"/>
            <w:szCs w:val="22"/>
            <w:shd w:val="clear" w:color="auto" w:fill="FFFFFF"/>
            <w:rPrChange w:id="494" w:author="Chen Liao" w:date="2021-06-01T21:13:00Z">
              <w:rPr>
                <w:sz w:val="22"/>
                <w:szCs w:val="22"/>
                <w:shd w:val="clear" w:color="auto" w:fill="FFFFFF"/>
              </w:rPr>
            </w:rPrChange>
          </w:rPr>
          <w:delText>network,</w:delText>
        </w:r>
      </w:del>
      <w:ins w:id="495" w:author="Chen Liao" w:date="2021-05-27T15:15:00Z">
        <w:r w:rsidR="00AE2333" w:rsidRPr="00BE70D2">
          <w:rPr>
            <w:color w:val="000000" w:themeColor="text1"/>
            <w:sz w:val="22"/>
            <w:szCs w:val="22"/>
            <w:shd w:val="clear" w:color="auto" w:fill="FFFFFF"/>
            <w:rPrChange w:id="496" w:author="Chen Liao" w:date="2021-06-01T21:13:00Z">
              <w:rPr>
                <w:sz w:val="22"/>
                <w:szCs w:val="22"/>
                <w:shd w:val="clear" w:color="auto" w:fill="FFFFFF"/>
              </w:rPr>
            </w:rPrChange>
          </w:rPr>
          <w:t>baseline</w:t>
        </w:r>
      </w:ins>
      <w:ins w:id="497" w:author="Chen Liao" w:date="2021-05-27T15:17:00Z">
        <w:r w:rsidR="00E5495D" w:rsidRPr="00BE70D2">
          <w:rPr>
            <w:color w:val="000000" w:themeColor="text1"/>
            <w:sz w:val="22"/>
            <w:szCs w:val="22"/>
            <w:shd w:val="clear" w:color="auto" w:fill="FFFFFF"/>
            <w:rPrChange w:id="498" w:author="Chen Liao" w:date="2021-06-01T21:13:00Z">
              <w:rPr>
                <w:sz w:val="22"/>
                <w:szCs w:val="22"/>
                <w:shd w:val="clear" w:color="auto" w:fill="FFFFFF"/>
              </w:rPr>
            </w:rPrChange>
          </w:rPr>
          <w:t xml:space="preserve">-dependent </w:t>
        </w:r>
      </w:ins>
      <w:ins w:id="499" w:author="Chen Liao" w:date="2021-05-27T15:15:00Z">
        <w:r w:rsidR="00AE2333" w:rsidRPr="00BE70D2">
          <w:rPr>
            <w:color w:val="000000" w:themeColor="text1"/>
            <w:sz w:val="22"/>
            <w:szCs w:val="22"/>
            <w:shd w:val="clear" w:color="auto" w:fill="FFFFFF"/>
            <w:rPrChange w:id="500" w:author="Chen Liao" w:date="2021-06-01T21:13:00Z">
              <w:rPr>
                <w:sz w:val="22"/>
                <w:szCs w:val="22"/>
                <w:shd w:val="clear" w:color="auto" w:fill="FFFFFF"/>
              </w:rPr>
            </w:rPrChange>
          </w:rPr>
          <w:t>dependence,</w:t>
        </w:r>
      </w:ins>
      <w:r w:rsidR="00D6382F" w:rsidRPr="00BE70D2">
        <w:rPr>
          <w:color w:val="000000" w:themeColor="text1"/>
          <w:sz w:val="22"/>
          <w:szCs w:val="22"/>
          <w:shd w:val="clear" w:color="auto" w:fill="FFFFFF"/>
          <w:rPrChange w:id="501" w:author="Chen Liao" w:date="2021-06-01T21:13:00Z">
            <w:rPr>
              <w:sz w:val="22"/>
              <w:szCs w:val="22"/>
              <w:shd w:val="clear" w:color="auto" w:fill="FFFFFF"/>
            </w:rPr>
          </w:rPrChange>
        </w:rPr>
        <w:t xml:space="preserve"> </w:t>
      </w:r>
      <w:del w:id="502" w:author="Chen Liao" w:date="2021-05-27T15:16:00Z">
        <w:r w:rsidR="00D6382F" w:rsidRPr="00BE70D2" w:rsidDel="00821E28">
          <w:rPr>
            <w:color w:val="000000" w:themeColor="text1"/>
            <w:sz w:val="22"/>
            <w:szCs w:val="22"/>
            <w:shd w:val="clear" w:color="auto" w:fill="FFFFFF"/>
            <w:rPrChange w:id="503" w:author="Chen Liao" w:date="2021-06-01T21:13:00Z">
              <w:rPr>
                <w:sz w:val="22"/>
                <w:szCs w:val="22"/>
                <w:shd w:val="clear" w:color="auto" w:fill="FFFFFF"/>
              </w:rPr>
            </w:rPrChange>
          </w:rPr>
          <w:delText>biphasic responses</w:delText>
        </w:r>
      </w:del>
      <w:ins w:id="504" w:author="Chen Liao" w:date="2021-05-27T15:15:00Z">
        <w:r w:rsidR="00AE2333" w:rsidRPr="00BE70D2">
          <w:rPr>
            <w:color w:val="000000" w:themeColor="text1"/>
            <w:sz w:val="22"/>
            <w:szCs w:val="22"/>
            <w:shd w:val="clear" w:color="auto" w:fill="FFFFFF"/>
            <w:rPrChange w:id="505" w:author="Chen Liao" w:date="2021-06-01T21:13:00Z">
              <w:rPr>
                <w:sz w:val="22"/>
                <w:szCs w:val="22"/>
                <w:shd w:val="clear" w:color="auto" w:fill="FFFFFF"/>
              </w:rPr>
            </w:rPrChange>
          </w:rPr>
          <w:t>generalized Lotka-Volterra</w:t>
        </w:r>
      </w:ins>
      <w:del w:id="506" w:author="Chen Liao" w:date="2021-05-27T15:15:00Z">
        <w:r w:rsidR="00DC218E" w:rsidRPr="00BE70D2" w:rsidDel="00AE2333">
          <w:rPr>
            <w:color w:val="000000" w:themeColor="text1"/>
            <w:sz w:val="22"/>
            <w:szCs w:val="22"/>
            <w:shd w:val="clear" w:color="auto" w:fill="FFFFFF"/>
            <w:rPrChange w:id="507" w:author="Chen Liao" w:date="2021-06-01T21:13:00Z">
              <w:rPr>
                <w:sz w:val="22"/>
                <w:szCs w:val="22"/>
                <w:shd w:val="clear" w:color="auto" w:fill="FFFFFF"/>
              </w:rPr>
            </w:rPrChange>
          </w:rPr>
          <w:delText xml:space="preserve"> </w:delText>
        </w:r>
      </w:del>
    </w:p>
    <w:p w14:paraId="55A65CB5" w14:textId="77777777" w:rsidR="00F67DA8" w:rsidRPr="00BE70D2" w:rsidRDefault="00F67DA8" w:rsidP="00E6373F">
      <w:pPr>
        <w:jc w:val="both"/>
        <w:rPr>
          <w:b/>
          <w:bCs/>
          <w:color w:val="000000" w:themeColor="text1"/>
          <w:shd w:val="clear" w:color="auto" w:fill="FFFFFF"/>
          <w:rPrChange w:id="508" w:author="Chen Liao" w:date="2021-06-01T21:13:00Z">
            <w:rPr>
              <w:b/>
              <w:bCs/>
              <w:color w:val="2A2A2A"/>
              <w:shd w:val="clear" w:color="auto" w:fill="FFFFFF"/>
            </w:rPr>
          </w:rPrChange>
        </w:rPr>
      </w:pPr>
      <w:r w:rsidRPr="00BE70D2">
        <w:rPr>
          <w:b/>
          <w:bCs/>
          <w:color w:val="000000" w:themeColor="text1"/>
          <w:shd w:val="clear" w:color="auto" w:fill="FFFFFF"/>
          <w:rPrChange w:id="509" w:author="Chen Liao" w:date="2021-06-01T21:13:00Z">
            <w:rPr>
              <w:b/>
              <w:bCs/>
              <w:color w:val="2A2A2A"/>
              <w:shd w:val="clear" w:color="auto" w:fill="FFFFFF"/>
            </w:rPr>
          </w:rPrChange>
        </w:rPr>
        <w:br w:type="page"/>
      </w:r>
    </w:p>
    <w:p w14:paraId="6F5CF456" w14:textId="26A9A832" w:rsidR="00C93D78" w:rsidRPr="00BE70D2" w:rsidRDefault="00C93D78" w:rsidP="00E6373F">
      <w:pPr>
        <w:jc w:val="both"/>
        <w:rPr>
          <w:b/>
          <w:bCs/>
          <w:color w:val="000000" w:themeColor="text1"/>
          <w:shd w:val="clear" w:color="auto" w:fill="FFFFFF"/>
          <w:rPrChange w:id="510" w:author="Chen Liao" w:date="2021-06-01T21:13:00Z">
            <w:rPr>
              <w:b/>
              <w:bCs/>
              <w:color w:val="2A2A2A"/>
              <w:shd w:val="clear" w:color="auto" w:fill="FFFFFF"/>
            </w:rPr>
          </w:rPrChange>
        </w:rPr>
      </w:pPr>
      <w:commentRangeStart w:id="511"/>
      <w:r w:rsidRPr="00BE70D2">
        <w:rPr>
          <w:b/>
          <w:bCs/>
          <w:color w:val="000000" w:themeColor="text1"/>
          <w:shd w:val="clear" w:color="auto" w:fill="FFFFFF"/>
          <w:rPrChange w:id="512" w:author="Chen Liao" w:date="2021-06-01T21:13:00Z">
            <w:rPr>
              <w:b/>
              <w:bCs/>
              <w:color w:val="2A2A2A"/>
              <w:shd w:val="clear" w:color="auto" w:fill="FFFFFF"/>
            </w:rPr>
          </w:rPrChange>
        </w:rPr>
        <w:lastRenderedPageBreak/>
        <w:t>Introduction</w:t>
      </w:r>
      <w:commentRangeEnd w:id="511"/>
      <w:r w:rsidR="00122E1A" w:rsidRPr="00BE70D2">
        <w:rPr>
          <w:rStyle w:val="CommentReference"/>
          <w:color w:val="000000" w:themeColor="text1"/>
          <w:rPrChange w:id="513" w:author="Chen Liao" w:date="2021-06-01T21:13:00Z">
            <w:rPr>
              <w:rStyle w:val="CommentReference"/>
            </w:rPr>
          </w:rPrChange>
        </w:rPr>
        <w:commentReference w:id="511"/>
      </w:r>
    </w:p>
    <w:p w14:paraId="49EF3941" w14:textId="77777777" w:rsidR="00142331" w:rsidRPr="00BE70D2" w:rsidRDefault="00142331" w:rsidP="00E6373F">
      <w:pPr>
        <w:jc w:val="both"/>
        <w:rPr>
          <w:b/>
          <w:bCs/>
          <w:color w:val="000000" w:themeColor="text1"/>
          <w:sz w:val="22"/>
          <w:szCs w:val="22"/>
          <w:shd w:val="clear" w:color="auto" w:fill="FFFFFF"/>
          <w:rPrChange w:id="514" w:author="Chen Liao" w:date="2021-06-01T21:13:00Z">
            <w:rPr>
              <w:b/>
              <w:bCs/>
              <w:color w:val="2A2A2A"/>
              <w:sz w:val="22"/>
              <w:szCs w:val="22"/>
              <w:shd w:val="clear" w:color="auto" w:fill="FFFFFF"/>
            </w:rPr>
          </w:rPrChange>
        </w:rPr>
      </w:pPr>
    </w:p>
    <w:p w14:paraId="3BCA0BC6" w14:textId="304DAF1F" w:rsidR="00451695" w:rsidRPr="00BE70D2" w:rsidRDefault="00CD5EC2" w:rsidP="00336C83">
      <w:pPr>
        <w:jc w:val="both"/>
        <w:rPr>
          <w:ins w:id="515" w:author="Chen Liao" w:date="2021-05-27T20:37:00Z"/>
          <w:color w:val="000000" w:themeColor="text1"/>
          <w:sz w:val="22"/>
          <w:szCs w:val="22"/>
          <w:shd w:val="clear" w:color="auto" w:fill="FFFFFF"/>
          <w:rPrChange w:id="516" w:author="Chen Liao" w:date="2021-06-01T21:13:00Z">
            <w:rPr>
              <w:ins w:id="517" w:author="Chen Liao" w:date="2021-05-27T20:37:00Z"/>
              <w:sz w:val="22"/>
              <w:szCs w:val="22"/>
              <w:shd w:val="clear" w:color="auto" w:fill="FFFFFF"/>
            </w:rPr>
          </w:rPrChange>
        </w:rPr>
      </w:pPr>
      <w:ins w:id="518" w:author="Chen Liao" w:date="2021-05-27T16:05:00Z">
        <w:r w:rsidRPr="00BE70D2">
          <w:rPr>
            <w:color w:val="000000" w:themeColor="text1"/>
            <w:sz w:val="22"/>
            <w:szCs w:val="22"/>
            <w:shd w:val="clear" w:color="auto" w:fill="FFFFFF"/>
            <w:rPrChange w:id="519" w:author="Chen Liao" w:date="2021-06-01T21:13:00Z">
              <w:rPr>
                <w:sz w:val="22"/>
                <w:szCs w:val="22"/>
                <w:shd w:val="clear" w:color="auto" w:fill="FFFFFF"/>
              </w:rPr>
            </w:rPrChange>
          </w:rPr>
          <w:t>Fermentable d</w:t>
        </w:r>
      </w:ins>
      <w:ins w:id="520" w:author="Chen Liao" w:date="2021-05-27T15:57:00Z">
        <w:r w:rsidRPr="00BE70D2">
          <w:rPr>
            <w:color w:val="000000" w:themeColor="text1"/>
            <w:sz w:val="22"/>
            <w:szCs w:val="22"/>
            <w:shd w:val="clear" w:color="auto" w:fill="FFFFFF"/>
            <w:rPrChange w:id="521" w:author="Chen Liao" w:date="2021-06-01T21:13:00Z">
              <w:rPr>
                <w:sz w:val="22"/>
                <w:szCs w:val="22"/>
                <w:shd w:val="clear" w:color="auto" w:fill="FFFFFF"/>
              </w:rPr>
            </w:rPrChange>
          </w:rPr>
          <w:t>ietary fiber</w:t>
        </w:r>
      </w:ins>
      <w:ins w:id="522" w:author="Chen Liao" w:date="2021-05-27T15:59:00Z">
        <w:r w:rsidRPr="00BE70D2">
          <w:rPr>
            <w:color w:val="000000" w:themeColor="text1"/>
            <w:sz w:val="22"/>
            <w:szCs w:val="22"/>
            <w:shd w:val="clear" w:color="auto" w:fill="FFFFFF"/>
            <w:rPrChange w:id="523" w:author="Chen Liao" w:date="2021-06-01T21:13:00Z">
              <w:rPr>
                <w:sz w:val="22"/>
                <w:szCs w:val="22"/>
                <w:shd w:val="clear" w:color="auto" w:fill="FFFFFF"/>
              </w:rPr>
            </w:rPrChange>
          </w:rPr>
          <w:t>s</w:t>
        </w:r>
      </w:ins>
      <w:ins w:id="524" w:author="Chen Liao" w:date="2021-05-27T16:01:00Z">
        <w:r w:rsidRPr="00BE70D2">
          <w:rPr>
            <w:color w:val="000000" w:themeColor="text1"/>
            <w:sz w:val="22"/>
            <w:szCs w:val="22"/>
            <w:shd w:val="clear" w:color="auto" w:fill="FFFFFF"/>
            <w:rPrChange w:id="525" w:author="Chen Liao" w:date="2021-06-01T21:13:00Z">
              <w:rPr>
                <w:sz w:val="22"/>
                <w:szCs w:val="22"/>
                <w:shd w:val="clear" w:color="auto" w:fill="FFFFFF"/>
              </w:rPr>
            </w:rPrChange>
          </w:rPr>
          <w:t xml:space="preserve"> </w:t>
        </w:r>
      </w:ins>
      <w:ins w:id="526" w:author="Chen Liao" w:date="2021-05-27T16:06:00Z">
        <w:r w:rsidRPr="00BE70D2">
          <w:rPr>
            <w:color w:val="000000" w:themeColor="text1"/>
            <w:sz w:val="22"/>
            <w:szCs w:val="22"/>
            <w:shd w:val="clear" w:color="auto" w:fill="FFFFFF"/>
            <w:rPrChange w:id="527" w:author="Chen Liao" w:date="2021-06-01T21:13:00Z">
              <w:rPr>
                <w:sz w:val="22"/>
                <w:szCs w:val="22"/>
                <w:shd w:val="clear" w:color="auto" w:fill="FFFFFF"/>
              </w:rPr>
            </w:rPrChange>
          </w:rPr>
          <w:t xml:space="preserve">such as inulin and resistant starch </w:t>
        </w:r>
      </w:ins>
      <w:ins w:id="528" w:author="Chen Liao" w:date="2021-05-27T15:57:00Z">
        <w:r w:rsidRPr="00BE70D2">
          <w:rPr>
            <w:color w:val="000000" w:themeColor="text1"/>
            <w:sz w:val="22"/>
            <w:szCs w:val="22"/>
            <w:shd w:val="clear" w:color="auto" w:fill="FFFFFF"/>
            <w:rPrChange w:id="529" w:author="Chen Liao" w:date="2021-06-01T21:13:00Z">
              <w:rPr>
                <w:sz w:val="22"/>
                <w:szCs w:val="22"/>
                <w:shd w:val="clear" w:color="auto" w:fill="FFFFFF"/>
              </w:rPr>
            </w:rPrChange>
          </w:rPr>
          <w:t>are edible carbohydrate polymers</w:t>
        </w:r>
      </w:ins>
      <w:ins w:id="530" w:author="Chen Liao" w:date="2021-05-27T16:02:00Z">
        <w:r w:rsidRPr="00BE70D2">
          <w:rPr>
            <w:color w:val="000000" w:themeColor="text1"/>
            <w:sz w:val="22"/>
            <w:szCs w:val="22"/>
            <w:shd w:val="clear" w:color="auto" w:fill="FFFFFF"/>
            <w:rPrChange w:id="531" w:author="Chen Liao" w:date="2021-06-01T21:13:00Z">
              <w:rPr>
                <w:sz w:val="22"/>
                <w:szCs w:val="22"/>
                <w:shd w:val="clear" w:color="auto" w:fill="FFFFFF"/>
              </w:rPr>
            </w:rPrChange>
          </w:rPr>
          <w:t xml:space="preserve"> that </w:t>
        </w:r>
      </w:ins>
      <w:ins w:id="532" w:author="Chen Liao" w:date="2021-05-27T16:56:00Z">
        <w:r w:rsidR="002233F3" w:rsidRPr="00BE70D2">
          <w:rPr>
            <w:color w:val="000000" w:themeColor="text1"/>
            <w:sz w:val="22"/>
            <w:szCs w:val="22"/>
            <w:shd w:val="clear" w:color="auto" w:fill="FFFFFF"/>
            <w:rPrChange w:id="533" w:author="Chen Liao" w:date="2021-06-01T21:13:00Z">
              <w:rPr>
                <w:sz w:val="22"/>
                <w:szCs w:val="22"/>
                <w:shd w:val="clear" w:color="auto" w:fill="FFFFFF"/>
              </w:rPr>
            </w:rPrChange>
          </w:rPr>
          <w:t xml:space="preserve">can </w:t>
        </w:r>
      </w:ins>
      <w:ins w:id="534" w:author="Chen Liao" w:date="2021-05-27T16:02:00Z">
        <w:r w:rsidRPr="00BE70D2">
          <w:rPr>
            <w:color w:val="000000" w:themeColor="text1"/>
            <w:sz w:val="22"/>
            <w:szCs w:val="22"/>
            <w:shd w:val="clear" w:color="auto" w:fill="FFFFFF"/>
            <w:rPrChange w:id="535" w:author="Chen Liao" w:date="2021-06-01T21:13:00Z">
              <w:rPr>
                <w:sz w:val="22"/>
                <w:szCs w:val="22"/>
                <w:shd w:val="clear" w:color="auto" w:fill="FFFFFF"/>
              </w:rPr>
            </w:rPrChange>
          </w:rPr>
          <w:t>escape colonic dig</w:t>
        </w:r>
      </w:ins>
      <w:ins w:id="536" w:author="Chen Liao" w:date="2021-05-27T16:03:00Z">
        <w:r w:rsidRPr="00BE70D2">
          <w:rPr>
            <w:color w:val="000000" w:themeColor="text1"/>
            <w:sz w:val="22"/>
            <w:szCs w:val="22"/>
            <w:shd w:val="clear" w:color="auto" w:fill="FFFFFF"/>
            <w:rPrChange w:id="537" w:author="Chen Liao" w:date="2021-06-01T21:13:00Z">
              <w:rPr>
                <w:sz w:val="22"/>
                <w:szCs w:val="22"/>
                <w:shd w:val="clear" w:color="auto" w:fill="FFFFFF"/>
              </w:rPr>
            </w:rPrChange>
          </w:rPr>
          <w:t xml:space="preserve">estions </w:t>
        </w:r>
      </w:ins>
      <w:ins w:id="538" w:author="Chen Liao" w:date="2021-05-27T16:06:00Z">
        <w:r w:rsidRPr="00BE70D2">
          <w:rPr>
            <w:color w:val="000000" w:themeColor="text1"/>
            <w:sz w:val="22"/>
            <w:szCs w:val="22"/>
            <w:shd w:val="clear" w:color="auto" w:fill="FFFFFF"/>
            <w:rPrChange w:id="539" w:author="Chen Liao" w:date="2021-06-01T21:13:00Z">
              <w:rPr>
                <w:sz w:val="22"/>
                <w:szCs w:val="22"/>
                <w:shd w:val="clear" w:color="auto" w:fill="FFFFFF"/>
              </w:rPr>
            </w:rPrChange>
          </w:rPr>
          <w:t xml:space="preserve">in the small intestine </w:t>
        </w:r>
      </w:ins>
      <w:ins w:id="540" w:author="Chen Liao" w:date="2021-05-27T16:08:00Z">
        <w:r w:rsidR="001856F1" w:rsidRPr="00BE70D2">
          <w:rPr>
            <w:color w:val="000000" w:themeColor="text1"/>
            <w:sz w:val="22"/>
            <w:szCs w:val="22"/>
            <w:shd w:val="clear" w:color="auto" w:fill="FFFFFF"/>
            <w:rPrChange w:id="541" w:author="Chen Liao" w:date="2021-06-01T21:13:00Z">
              <w:rPr>
                <w:sz w:val="22"/>
                <w:szCs w:val="22"/>
                <w:shd w:val="clear" w:color="auto" w:fill="FFFFFF"/>
              </w:rPr>
            </w:rPrChange>
          </w:rPr>
          <w:t xml:space="preserve">but are fermented by </w:t>
        </w:r>
      </w:ins>
      <w:ins w:id="542" w:author="Chen Liao" w:date="2021-05-27T16:07:00Z">
        <w:r w:rsidR="001856F1" w:rsidRPr="00BE70D2">
          <w:rPr>
            <w:color w:val="000000" w:themeColor="text1"/>
            <w:sz w:val="22"/>
            <w:szCs w:val="22"/>
            <w:shd w:val="clear" w:color="auto" w:fill="FFFFFF"/>
            <w:rPrChange w:id="543" w:author="Chen Liao" w:date="2021-06-01T21:13:00Z">
              <w:rPr>
                <w:sz w:val="22"/>
                <w:szCs w:val="22"/>
                <w:shd w:val="clear" w:color="auto" w:fill="FFFFFF"/>
              </w:rPr>
            </w:rPrChange>
          </w:rPr>
          <w:t>gut microbiota in the large intestine</w:t>
        </w:r>
      </w:ins>
      <w:ins w:id="544" w:author="Chen Liao" w:date="2021-05-27T16:08:00Z">
        <w:r w:rsidR="001856F1" w:rsidRPr="00BE70D2">
          <w:rPr>
            <w:color w:val="000000" w:themeColor="text1"/>
            <w:sz w:val="22"/>
            <w:szCs w:val="22"/>
            <w:shd w:val="clear" w:color="auto" w:fill="FFFFFF"/>
            <w:rPrChange w:id="545" w:author="Chen Liao" w:date="2021-06-01T21:13:00Z">
              <w:rPr>
                <w:sz w:val="22"/>
                <w:szCs w:val="22"/>
                <w:shd w:val="clear" w:color="auto" w:fill="FFFFFF"/>
              </w:rPr>
            </w:rPrChange>
          </w:rPr>
          <w:t xml:space="preserve">. </w:t>
        </w:r>
      </w:ins>
      <w:r w:rsidR="00CF04B2" w:rsidRPr="00BE70D2">
        <w:rPr>
          <w:color w:val="000000" w:themeColor="text1"/>
          <w:sz w:val="22"/>
          <w:szCs w:val="22"/>
          <w:shd w:val="clear" w:color="auto" w:fill="FFFFFF"/>
          <w:rPrChange w:id="546" w:author="Chen Liao" w:date="2021-06-01T21:13:00Z">
            <w:rPr>
              <w:sz w:val="22"/>
              <w:szCs w:val="22"/>
              <w:shd w:val="clear" w:color="auto" w:fill="FFFFFF"/>
            </w:rPr>
          </w:rPrChange>
        </w:rPr>
        <w:t>H</w:t>
      </w:r>
      <w:r w:rsidR="00A34C3D" w:rsidRPr="00BE70D2">
        <w:rPr>
          <w:color w:val="000000" w:themeColor="text1"/>
          <w:sz w:val="22"/>
          <w:szCs w:val="22"/>
          <w:shd w:val="clear" w:color="auto" w:fill="FFFFFF"/>
          <w:rPrChange w:id="547" w:author="Chen Liao" w:date="2021-06-01T21:13:00Z">
            <w:rPr>
              <w:sz w:val="22"/>
              <w:szCs w:val="22"/>
              <w:shd w:val="clear" w:color="auto" w:fill="FFFFFF"/>
            </w:rPr>
          </w:rPrChange>
        </w:rPr>
        <w:t xml:space="preserve">uman gut </w:t>
      </w:r>
      <w:r w:rsidR="00B97578" w:rsidRPr="00BE70D2">
        <w:rPr>
          <w:color w:val="000000" w:themeColor="text1"/>
          <w:sz w:val="22"/>
          <w:szCs w:val="22"/>
          <w:shd w:val="clear" w:color="auto" w:fill="FFFFFF"/>
          <w:rPrChange w:id="548" w:author="Chen Liao" w:date="2021-06-01T21:13:00Z">
            <w:rPr>
              <w:sz w:val="22"/>
              <w:szCs w:val="22"/>
              <w:shd w:val="clear" w:color="auto" w:fill="FFFFFF"/>
            </w:rPr>
          </w:rPrChange>
        </w:rPr>
        <w:t>microbiome</w:t>
      </w:r>
      <w:r w:rsidR="00CF04B2" w:rsidRPr="00BE70D2">
        <w:rPr>
          <w:color w:val="000000" w:themeColor="text1"/>
          <w:sz w:val="22"/>
          <w:szCs w:val="22"/>
          <w:shd w:val="clear" w:color="auto" w:fill="FFFFFF"/>
          <w:rPrChange w:id="549" w:author="Chen Liao" w:date="2021-06-01T21:13:00Z">
            <w:rPr>
              <w:sz w:val="22"/>
              <w:szCs w:val="22"/>
              <w:shd w:val="clear" w:color="auto" w:fill="FFFFFF"/>
            </w:rPr>
          </w:rPrChange>
        </w:rPr>
        <w:t xml:space="preserve"> </w:t>
      </w:r>
      <w:r w:rsidR="00CF0D3D" w:rsidRPr="00BE70D2">
        <w:rPr>
          <w:color w:val="000000" w:themeColor="text1"/>
          <w:sz w:val="22"/>
          <w:szCs w:val="22"/>
          <w:shd w:val="clear" w:color="auto" w:fill="FFFFFF"/>
          <w:rPrChange w:id="550" w:author="Chen Liao" w:date="2021-06-01T21:13:00Z">
            <w:rPr>
              <w:sz w:val="22"/>
              <w:szCs w:val="22"/>
              <w:shd w:val="clear" w:color="auto" w:fill="FFFFFF"/>
            </w:rPr>
          </w:rPrChange>
        </w:rPr>
        <w:t>harbors</w:t>
      </w:r>
      <w:r w:rsidR="00203483" w:rsidRPr="00BE70D2">
        <w:rPr>
          <w:color w:val="000000" w:themeColor="text1"/>
          <w:sz w:val="22"/>
          <w:szCs w:val="22"/>
          <w:shd w:val="clear" w:color="auto" w:fill="FFFFFF"/>
          <w:rPrChange w:id="551" w:author="Chen Liao" w:date="2021-06-01T21:13:00Z">
            <w:rPr>
              <w:sz w:val="22"/>
              <w:szCs w:val="22"/>
              <w:shd w:val="clear" w:color="auto" w:fill="FFFFFF"/>
            </w:rPr>
          </w:rPrChange>
        </w:rPr>
        <w:t xml:space="preserve"> </w:t>
      </w:r>
      <w:r w:rsidR="00F91E0B" w:rsidRPr="00BE70D2">
        <w:rPr>
          <w:color w:val="000000" w:themeColor="text1"/>
          <w:sz w:val="22"/>
          <w:szCs w:val="22"/>
          <w:shd w:val="clear" w:color="auto" w:fill="FFFFFF"/>
          <w:rPrChange w:id="552" w:author="Chen Liao" w:date="2021-06-01T21:13:00Z">
            <w:rPr>
              <w:sz w:val="22"/>
              <w:szCs w:val="22"/>
              <w:shd w:val="clear" w:color="auto" w:fill="FFFFFF"/>
            </w:rPr>
          </w:rPrChange>
        </w:rPr>
        <w:t>h</w:t>
      </w:r>
      <w:r w:rsidR="00C93D78" w:rsidRPr="00BE70D2">
        <w:rPr>
          <w:color w:val="000000" w:themeColor="text1"/>
          <w:sz w:val="22"/>
          <w:szCs w:val="22"/>
          <w:shd w:val="clear" w:color="auto" w:fill="FFFFFF"/>
          <w:rPrChange w:id="553" w:author="Chen Liao" w:date="2021-06-01T21:13:00Z">
            <w:rPr>
              <w:sz w:val="22"/>
              <w:szCs w:val="22"/>
              <w:shd w:val="clear" w:color="auto" w:fill="FFFFFF"/>
            </w:rPr>
          </w:rPrChange>
        </w:rPr>
        <w:t xml:space="preserve">undreds of trillions of microbes </w:t>
      </w:r>
      <w:ins w:id="554" w:author="Chen Liao" w:date="2021-05-27T16:56:00Z">
        <w:r w:rsidR="002233F3" w:rsidRPr="00BE70D2">
          <w:rPr>
            <w:color w:val="000000" w:themeColor="text1"/>
            <w:sz w:val="22"/>
            <w:szCs w:val="22"/>
            <w:shd w:val="clear" w:color="auto" w:fill="FFFFFF"/>
            <w:rPrChange w:id="555" w:author="Chen Liao" w:date="2021-06-01T21:13:00Z">
              <w:rPr>
                <w:sz w:val="22"/>
                <w:szCs w:val="22"/>
                <w:shd w:val="clear" w:color="auto" w:fill="FFFFFF"/>
              </w:rPr>
            </w:rPrChange>
          </w:rPr>
          <w:t xml:space="preserve">and their </w:t>
        </w:r>
      </w:ins>
      <w:ins w:id="556" w:author="Chen Liao" w:date="2021-05-27T16:57:00Z">
        <w:r w:rsidR="002233F3" w:rsidRPr="00BE70D2">
          <w:rPr>
            <w:color w:val="000000" w:themeColor="text1"/>
            <w:sz w:val="22"/>
            <w:szCs w:val="22"/>
            <w:shd w:val="clear" w:color="auto" w:fill="FFFFFF"/>
            <w:rPrChange w:id="557" w:author="Chen Liao" w:date="2021-06-01T21:13:00Z">
              <w:rPr>
                <w:sz w:val="22"/>
                <w:szCs w:val="22"/>
                <w:shd w:val="clear" w:color="auto" w:fill="FFFFFF"/>
              </w:rPr>
            </w:rPrChange>
          </w:rPr>
          <w:t xml:space="preserve">associated </w:t>
        </w:r>
      </w:ins>
      <w:ins w:id="558" w:author="Chen Liao" w:date="2021-05-27T17:08:00Z">
        <w:r w:rsidR="00A333C4" w:rsidRPr="00BE70D2">
          <w:rPr>
            <w:color w:val="000000" w:themeColor="text1"/>
            <w:sz w:val="22"/>
            <w:szCs w:val="22"/>
            <w:shd w:val="clear" w:color="auto" w:fill="FFFFFF"/>
            <w:rPrChange w:id="559" w:author="Chen Liao" w:date="2021-06-01T21:13:00Z">
              <w:rPr>
                <w:sz w:val="22"/>
                <w:szCs w:val="22"/>
                <w:shd w:val="clear" w:color="auto" w:fill="FFFFFF"/>
              </w:rPr>
            </w:rPrChange>
          </w:rPr>
          <w:t>metabolism</w:t>
        </w:r>
      </w:ins>
      <w:ins w:id="560" w:author="Chen Liao" w:date="2021-05-27T16:56:00Z">
        <w:r w:rsidR="002233F3" w:rsidRPr="00BE70D2">
          <w:rPr>
            <w:color w:val="000000" w:themeColor="text1"/>
            <w:sz w:val="22"/>
            <w:szCs w:val="22"/>
            <w:shd w:val="clear" w:color="auto" w:fill="FFFFFF"/>
            <w:rPrChange w:id="561" w:author="Chen Liao" w:date="2021-06-01T21:13:00Z">
              <w:rPr>
                <w:sz w:val="22"/>
                <w:szCs w:val="22"/>
                <w:shd w:val="clear" w:color="auto" w:fill="FFFFFF"/>
              </w:rPr>
            </w:rPrChange>
          </w:rPr>
          <w:t xml:space="preserve"> </w:t>
        </w:r>
      </w:ins>
      <w:r w:rsidR="000745EC" w:rsidRPr="00BE70D2">
        <w:rPr>
          <w:color w:val="000000" w:themeColor="text1"/>
          <w:sz w:val="22"/>
          <w:szCs w:val="22"/>
          <w:shd w:val="clear" w:color="auto" w:fill="FFFFFF"/>
          <w:rPrChange w:id="562" w:author="Chen Liao" w:date="2021-06-01T21:13:00Z">
            <w:rPr>
              <w:sz w:val="22"/>
              <w:szCs w:val="22"/>
              <w:shd w:val="clear" w:color="auto" w:fill="FFFFFF"/>
            </w:rPr>
          </w:rPrChange>
        </w:rPr>
        <w:t>that co-evolve with us</w:t>
      </w:r>
      <w:del w:id="563" w:author="Chen Liao" w:date="2021-05-27T21:23:00Z">
        <w:r w:rsidR="00A34C3D" w:rsidRPr="00BE70D2" w:rsidDel="004160AD">
          <w:rPr>
            <w:color w:val="000000" w:themeColor="text1"/>
            <w:sz w:val="22"/>
            <w:szCs w:val="22"/>
            <w:shd w:val="clear" w:color="auto" w:fill="FFFFFF"/>
            <w:rPrChange w:id="564" w:author="Chen Liao" w:date="2021-06-01T21:13:00Z">
              <w:rPr>
                <w:sz w:val="22"/>
                <w:szCs w:val="22"/>
                <w:shd w:val="clear" w:color="auto" w:fill="FFFFFF"/>
              </w:rPr>
            </w:rPrChange>
          </w:rPr>
          <w:delText xml:space="preserve"> </w:delText>
        </w:r>
        <w:r w:rsidR="00C93D78" w:rsidRPr="00BE70D2" w:rsidDel="004160AD">
          <w:rPr>
            <w:color w:val="000000" w:themeColor="text1"/>
            <w:sz w:val="22"/>
            <w:szCs w:val="22"/>
            <w:shd w:val="clear" w:color="auto" w:fill="FFFFFF"/>
            <w:rPrChange w:id="565" w:author="Chen Liao" w:date="2021-06-01T21:13:00Z">
              <w:rPr>
                <w:sz w:val="22"/>
                <w:szCs w:val="22"/>
                <w:shd w:val="clear" w:color="auto" w:fill="FFFFFF"/>
              </w:rPr>
            </w:rPrChange>
          </w:rPr>
          <w:delText>in the gastrointestinal</w:delText>
        </w:r>
        <w:r w:rsidR="004D26A3" w:rsidRPr="00BE70D2" w:rsidDel="004160AD">
          <w:rPr>
            <w:color w:val="000000" w:themeColor="text1"/>
            <w:sz w:val="22"/>
            <w:szCs w:val="22"/>
            <w:shd w:val="clear" w:color="auto" w:fill="FFFFFF"/>
            <w:rPrChange w:id="566" w:author="Chen Liao" w:date="2021-06-01T21:13:00Z">
              <w:rPr>
                <w:sz w:val="22"/>
                <w:szCs w:val="22"/>
                <w:shd w:val="clear" w:color="auto" w:fill="FFFFFF"/>
              </w:rPr>
            </w:rPrChange>
          </w:rPr>
          <w:delText xml:space="preserve"> </w:delText>
        </w:r>
        <w:r w:rsidR="00C93D78" w:rsidRPr="00BE70D2" w:rsidDel="004160AD">
          <w:rPr>
            <w:color w:val="000000" w:themeColor="text1"/>
            <w:sz w:val="22"/>
            <w:szCs w:val="22"/>
            <w:shd w:val="clear" w:color="auto" w:fill="FFFFFF"/>
            <w:rPrChange w:id="567" w:author="Chen Liao" w:date="2021-06-01T21:13:00Z">
              <w:rPr>
                <w:sz w:val="22"/>
                <w:szCs w:val="22"/>
                <w:shd w:val="clear" w:color="auto" w:fill="FFFFFF"/>
              </w:rPr>
            </w:rPrChange>
          </w:rPr>
          <w:delText>tract</w:delText>
        </w:r>
      </w:del>
      <w:r w:rsidR="00A34C3D" w:rsidRPr="00BE70D2">
        <w:rPr>
          <w:color w:val="000000" w:themeColor="text1"/>
          <w:sz w:val="22"/>
          <w:szCs w:val="22"/>
          <w:shd w:val="clear" w:color="auto" w:fill="FFFFFF"/>
          <w:rPrChange w:id="568" w:author="Chen Liao" w:date="2021-06-01T21:13:00Z">
            <w:rPr>
              <w:sz w:val="22"/>
              <w:szCs w:val="22"/>
              <w:shd w:val="clear" w:color="auto" w:fill="FFFFFF"/>
            </w:rPr>
          </w:rPrChange>
        </w:rPr>
        <w:t>.</w:t>
      </w:r>
      <w:r w:rsidR="000910D4" w:rsidRPr="00BE70D2">
        <w:rPr>
          <w:color w:val="000000" w:themeColor="text1"/>
          <w:sz w:val="22"/>
          <w:szCs w:val="22"/>
          <w:shd w:val="clear" w:color="auto" w:fill="FFFFFF"/>
          <w:rPrChange w:id="569" w:author="Chen Liao" w:date="2021-06-01T21:13:00Z">
            <w:rPr>
              <w:sz w:val="22"/>
              <w:szCs w:val="22"/>
              <w:shd w:val="clear" w:color="auto" w:fill="FFFFFF"/>
            </w:rPr>
          </w:rPrChange>
        </w:rPr>
        <w:t xml:space="preserve"> </w:t>
      </w:r>
      <w:ins w:id="570" w:author="Chen Liao" w:date="2021-05-27T16:11:00Z">
        <w:r w:rsidR="005D7283" w:rsidRPr="00BE70D2">
          <w:rPr>
            <w:color w:val="000000" w:themeColor="text1"/>
            <w:sz w:val="22"/>
            <w:szCs w:val="22"/>
            <w:shd w:val="clear" w:color="auto" w:fill="FFFFFF"/>
            <w:rPrChange w:id="571" w:author="Chen Liao" w:date="2021-06-01T21:13:00Z">
              <w:rPr>
                <w:sz w:val="22"/>
                <w:szCs w:val="22"/>
                <w:shd w:val="clear" w:color="auto" w:fill="FFFFFF"/>
              </w:rPr>
            </w:rPrChange>
          </w:rPr>
          <w:t xml:space="preserve">The </w:t>
        </w:r>
      </w:ins>
      <w:ins w:id="572" w:author="Chen Liao" w:date="2021-05-27T17:04:00Z">
        <w:r w:rsidR="00310F07" w:rsidRPr="00BE70D2">
          <w:rPr>
            <w:color w:val="000000" w:themeColor="text1"/>
            <w:sz w:val="22"/>
            <w:szCs w:val="22"/>
            <w:shd w:val="clear" w:color="auto" w:fill="FFFFFF"/>
            <w:rPrChange w:id="573" w:author="Chen Liao" w:date="2021-06-01T21:13:00Z">
              <w:rPr>
                <w:sz w:val="22"/>
                <w:szCs w:val="22"/>
                <w:shd w:val="clear" w:color="auto" w:fill="FFFFFF"/>
              </w:rPr>
            </w:rPrChange>
          </w:rPr>
          <w:t>major</w:t>
        </w:r>
      </w:ins>
      <w:ins w:id="574" w:author="Chen Liao" w:date="2021-05-27T17:02:00Z">
        <w:r w:rsidR="00310F07" w:rsidRPr="00BE70D2">
          <w:rPr>
            <w:color w:val="000000" w:themeColor="text1"/>
            <w:sz w:val="22"/>
            <w:szCs w:val="22"/>
            <w:shd w:val="clear" w:color="auto" w:fill="FFFFFF"/>
            <w:rPrChange w:id="575" w:author="Chen Liao" w:date="2021-06-01T21:13:00Z">
              <w:rPr>
                <w:sz w:val="22"/>
                <w:szCs w:val="22"/>
                <w:shd w:val="clear" w:color="auto" w:fill="FFFFFF"/>
              </w:rPr>
            </w:rPrChange>
          </w:rPr>
          <w:t xml:space="preserve"> </w:t>
        </w:r>
      </w:ins>
      <w:ins w:id="576" w:author="Chen Liao" w:date="2021-05-27T17:03:00Z">
        <w:r w:rsidR="00310F07" w:rsidRPr="00BE70D2">
          <w:rPr>
            <w:color w:val="000000" w:themeColor="text1"/>
            <w:sz w:val="22"/>
            <w:szCs w:val="22"/>
            <w:shd w:val="clear" w:color="auto" w:fill="FFFFFF"/>
            <w:rPrChange w:id="577" w:author="Chen Liao" w:date="2021-06-01T21:13:00Z">
              <w:rPr>
                <w:sz w:val="22"/>
                <w:szCs w:val="22"/>
                <w:shd w:val="clear" w:color="auto" w:fill="FFFFFF"/>
              </w:rPr>
            </w:rPrChange>
          </w:rPr>
          <w:t>anaerobic</w:t>
        </w:r>
      </w:ins>
      <w:ins w:id="578" w:author="Chen Liao" w:date="2021-05-27T17:02:00Z">
        <w:r w:rsidR="00310F07" w:rsidRPr="00BE70D2">
          <w:rPr>
            <w:color w:val="000000" w:themeColor="text1"/>
            <w:sz w:val="22"/>
            <w:szCs w:val="22"/>
            <w:shd w:val="clear" w:color="auto" w:fill="FFFFFF"/>
            <w:rPrChange w:id="579" w:author="Chen Liao" w:date="2021-06-01T21:13:00Z">
              <w:rPr>
                <w:sz w:val="22"/>
                <w:szCs w:val="22"/>
                <w:shd w:val="clear" w:color="auto" w:fill="FFFFFF"/>
              </w:rPr>
            </w:rPrChange>
          </w:rPr>
          <w:t xml:space="preserve"> </w:t>
        </w:r>
      </w:ins>
      <w:ins w:id="580" w:author="Chen Liao" w:date="2021-05-27T16:11:00Z">
        <w:r w:rsidR="005D7283" w:rsidRPr="00BE70D2">
          <w:rPr>
            <w:color w:val="000000" w:themeColor="text1"/>
            <w:sz w:val="22"/>
            <w:szCs w:val="22"/>
            <w:shd w:val="clear" w:color="auto" w:fill="FFFFFF"/>
            <w:rPrChange w:id="581" w:author="Chen Liao" w:date="2021-06-01T21:13:00Z">
              <w:rPr>
                <w:sz w:val="22"/>
                <w:szCs w:val="22"/>
                <w:shd w:val="clear" w:color="auto" w:fill="FFFFFF"/>
              </w:rPr>
            </w:rPrChange>
          </w:rPr>
          <w:t>fermentation</w:t>
        </w:r>
      </w:ins>
      <w:ins w:id="582" w:author="Chen Liao" w:date="2021-05-27T17:03:00Z">
        <w:r w:rsidR="00310F07" w:rsidRPr="00BE70D2">
          <w:rPr>
            <w:color w:val="000000" w:themeColor="text1"/>
            <w:sz w:val="22"/>
            <w:szCs w:val="22"/>
            <w:shd w:val="clear" w:color="auto" w:fill="FFFFFF"/>
            <w:rPrChange w:id="583" w:author="Chen Liao" w:date="2021-06-01T21:13:00Z">
              <w:rPr>
                <w:sz w:val="22"/>
                <w:szCs w:val="22"/>
                <w:shd w:val="clear" w:color="auto" w:fill="FFFFFF"/>
              </w:rPr>
            </w:rPrChange>
          </w:rPr>
          <w:t xml:space="preserve"> products</w:t>
        </w:r>
      </w:ins>
      <w:ins w:id="584" w:author="Chen Liao" w:date="2021-05-27T16:11:00Z">
        <w:r w:rsidR="005D7283" w:rsidRPr="00BE70D2">
          <w:rPr>
            <w:color w:val="000000" w:themeColor="text1"/>
            <w:sz w:val="22"/>
            <w:szCs w:val="22"/>
            <w:shd w:val="clear" w:color="auto" w:fill="FFFFFF"/>
            <w:rPrChange w:id="585" w:author="Chen Liao" w:date="2021-06-01T21:13:00Z">
              <w:rPr>
                <w:sz w:val="22"/>
                <w:szCs w:val="22"/>
                <w:shd w:val="clear" w:color="auto" w:fill="FFFFFF"/>
              </w:rPr>
            </w:rPrChange>
          </w:rPr>
          <w:t xml:space="preserve"> of </w:t>
        </w:r>
      </w:ins>
      <w:ins w:id="586" w:author="Chen Liao" w:date="2021-05-27T17:05:00Z">
        <w:r w:rsidR="00310F07" w:rsidRPr="00BE70D2">
          <w:rPr>
            <w:color w:val="000000" w:themeColor="text1"/>
            <w:sz w:val="22"/>
            <w:szCs w:val="22"/>
            <w:shd w:val="clear" w:color="auto" w:fill="FFFFFF"/>
            <w:rPrChange w:id="587" w:author="Chen Liao" w:date="2021-06-01T21:13:00Z">
              <w:rPr>
                <w:sz w:val="22"/>
                <w:szCs w:val="22"/>
                <w:shd w:val="clear" w:color="auto" w:fill="FFFFFF"/>
              </w:rPr>
            </w:rPrChange>
          </w:rPr>
          <w:t xml:space="preserve">gut </w:t>
        </w:r>
      </w:ins>
      <w:ins w:id="588" w:author="Chen Liao" w:date="2021-05-27T19:41:00Z">
        <w:r w:rsidR="00404D5B" w:rsidRPr="00BE70D2">
          <w:rPr>
            <w:color w:val="000000" w:themeColor="text1"/>
            <w:sz w:val="22"/>
            <w:szCs w:val="22"/>
            <w:shd w:val="clear" w:color="auto" w:fill="FFFFFF"/>
            <w:rPrChange w:id="589" w:author="Chen Liao" w:date="2021-06-01T21:13:00Z">
              <w:rPr>
                <w:sz w:val="22"/>
                <w:szCs w:val="22"/>
                <w:shd w:val="clear" w:color="auto" w:fill="FFFFFF"/>
              </w:rPr>
            </w:rPrChange>
          </w:rPr>
          <w:t>bacteria</w:t>
        </w:r>
      </w:ins>
      <w:ins w:id="590" w:author="Chen Liao" w:date="2021-05-27T16:11:00Z">
        <w:r w:rsidR="005D7283" w:rsidRPr="00BE70D2">
          <w:rPr>
            <w:color w:val="000000" w:themeColor="text1"/>
            <w:sz w:val="22"/>
            <w:szCs w:val="22"/>
            <w:shd w:val="clear" w:color="auto" w:fill="FFFFFF"/>
            <w:rPrChange w:id="591" w:author="Chen Liao" w:date="2021-06-01T21:13:00Z">
              <w:rPr>
                <w:sz w:val="22"/>
                <w:szCs w:val="22"/>
                <w:shd w:val="clear" w:color="auto" w:fill="FFFFFF"/>
              </w:rPr>
            </w:rPrChange>
          </w:rPr>
          <w:t xml:space="preserve"> </w:t>
        </w:r>
      </w:ins>
      <w:ins w:id="592" w:author="Chen Liao" w:date="2021-05-27T17:04:00Z">
        <w:r w:rsidR="00310F07" w:rsidRPr="00BE70D2">
          <w:rPr>
            <w:color w:val="000000" w:themeColor="text1"/>
            <w:sz w:val="22"/>
            <w:szCs w:val="22"/>
            <w:shd w:val="clear" w:color="auto" w:fill="FFFFFF"/>
            <w:rPrChange w:id="593" w:author="Chen Liao" w:date="2021-06-01T21:13:00Z">
              <w:rPr>
                <w:sz w:val="22"/>
                <w:szCs w:val="22"/>
                <w:shd w:val="clear" w:color="auto" w:fill="FFFFFF"/>
              </w:rPr>
            </w:rPrChange>
          </w:rPr>
          <w:t xml:space="preserve">in the large intestine are </w:t>
        </w:r>
      </w:ins>
      <w:ins w:id="594" w:author="Chen Liao" w:date="2021-05-27T16:57:00Z">
        <w:r w:rsidR="002233F3" w:rsidRPr="00BE70D2">
          <w:rPr>
            <w:color w:val="000000" w:themeColor="text1"/>
            <w:sz w:val="22"/>
            <w:szCs w:val="22"/>
            <w:shd w:val="clear" w:color="auto" w:fill="FFFFFF"/>
            <w:rPrChange w:id="595" w:author="Chen Liao" w:date="2021-06-01T21:13:00Z">
              <w:rPr>
                <w:sz w:val="22"/>
                <w:szCs w:val="22"/>
                <w:shd w:val="clear" w:color="auto" w:fill="FFFFFF"/>
              </w:rPr>
            </w:rPrChange>
          </w:rPr>
          <w:t>short-chain fatty acids (</w:t>
        </w:r>
      </w:ins>
      <w:r w:rsidR="001228A6" w:rsidRPr="00BE70D2">
        <w:rPr>
          <w:color w:val="000000" w:themeColor="text1"/>
          <w:sz w:val="22"/>
          <w:szCs w:val="22"/>
          <w:shd w:val="clear" w:color="auto" w:fill="FFFFFF"/>
          <w:rPrChange w:id="596" w:author="Chen Liao" w:date="2021-06-01T21:13:00Z">
            <w:rPr>
              <w:sz w:val="22"/>
              <w:szCs w:val="22"/>
              <w:shd w:val="clear" w:color="auto" w:fill="FFFFFF"/>
            </w:rPr>
          </w:rPrChange>
        </w:rPr>
        <w:t>SCFAs</w:t>
      </w:r>
      <w:ins w:id="597" w:author="Chen Liao" w:date="2021-05-27T16:57:00Z">
        <w:r w:rsidR="002233F3" w:rsidRPr="00BE70D2">
          <w:rPr>
            <w:color w:val="000000" w:themeColor="text1"/>
            <w:sz w:val="22"/>
            <w:szCs w:val="22"/>
            <w:shd w:val="clear" w:color="auto" w:fill="FFFFFF"/>
            <w:rPrChange w:id="598" w:author="Chen Liao" w:date="2021-06-01T21:13:00Z">
              <w:rPr>
                <w:sz w:val="22"/>
                <w:szCs w:val="22"/>
                <w:shd w:val="clear" w:color="auto" w:fill="FFFFFF"/>
              </w:rPr>
            </w:rPrChange>
          </w:rPr>
          <w:t>)</w:t>
        </w:r>
      </w:ins>
      <w:ins w:id="599" w:author="Chen Liao" w:date="2021-05-27T17:08:00Z">
        <w:r w:rsidR="00A333C4" w:rsidRPr="00BE70D2">
          <w:rPr>
            <w:color w:val="000000" w:themeColor="text1"/>
            <w:sz w:val="22"/>
            <w:szCs w:val="22"/>
            <w:shd w:val="clear" w:color="auto" w:fill="FFFFFF"/>
            <w:rPrChange w:id="600" w:author="Chen Liao" w:date="2021-06-01T21:13:00Z">
              <w:rPr>
                <w:sz w:val="22"/>
                <w:szCs w:val="22"/>
                <w:shd w:val="clear" w:color="auto" w:fill="FFFFFF"/>
              </w:rPr>
            </w:rPrChange>
          </w:rPr>
          <w:t>. SCFAs,</w:t>
        </w:r>
      </w:ins>
      <w:ins w:id="601" w:author="Chen Liao" w:date="2021-05-27T17:09:00Z">
        <w:r w:rsidR="00A333C4" w:rsidRPr="00BE70D2">
          <w:rPr>
            <w:color w:val="000000" w:themeColor="text1"/>
            <w:sz w:val="22"/>
            <w:szCs w:val="22"/>
            <w:shd w:val="clear" w:color="auto" w:fill="FFFFFF"/>
            <w:rPrChange w:id="602" w:author="Chen Liao" w:date="2021-06-01T21:13:00Z">
              <w:rPr>
                <w:sz w:val="22"/>
                <w:szCs w:val="22"/>
                <w:shd w:val="clear" w:color="auto" w:fill="FFFFFF"/>
              </w:rPr>
            </w:rPrChange>
          </w:rPr>
          <w:t xml:space="preserve"> mainly </w:t>
        </w:r>
      </w:ins>
      <w:ins w:id="603" w:author="Chen Liao" w:date="2021-05-27T17:06:00Z">
        <w:r w:rsidR="00310F07" w:rsidRPr="00BE70D2">
          <w:rPr>
            <w:color w:val="000000" w:themeColor="text1"/>
            <w:sz w:val="22"/>
            <w:szCs w:val="22"/>
            <w:shd w:val="clear" w:color="auto" w:fill="FFFFFF"/>
            <w:rPrChange w:id="604" w:author="Chen Liao" w:date="2021-06-01T21:13:00Z">
              <w:rPr>
                <w:sz w:val="22"/>
                <w:szCs w:val="22"/>
                <w:shd w:val="clear" w:color="auto" w:fill="FFFFFF"/>
              </w:rPr>
            </w:rPrChange>
          </w:rPr>
          <w:t>acetate, propionate and butyrate</w:t>
        </w:r>
      </w:ins>
      <w:ins w:id="605" w:author="Chen Liao" w:date="2021-05-27T17:09:00Z">
        <w:r w:rsidR="00A333C4" w:rsidRPr="00BE70D2">
          <w:rPr>
            <w:color w:val="000000" w:themeColor="text1"/>
            <w:sz w:val="22"/>
            <w:szCs w:val="22"/>
            <w:shd w:val="clear" w:color="auto" w:fill="FFFFFF"/>
            <w:rPrChange w:id="606" w:author="Chen Liao" w:date="2021-06-01T21:13:00Z">
              <w:rPr>
                <w:sz w:val="22"/>
                <w:szCs w:val="22"/>
                <w:shd w:val="clear" w:color="auto" w:fill="FFFFFF"/>
              </w:rPr>
            </w:rPrChange>
          </w:rPr>
          <w:t>,</w:t>
        </w:r>
      </w:ins>
      <w:ins w:id="607" w:author="Chen Liao" w:date="2021-05-27T19:27:00Z">
        <w:r w:rsidR="00C90849" w:rsidRPr="00BE70D2">
          <w:rPr>
            <w:color w:val="000000" w:themeColor="text1"/>
            <w:sz w:val="22"/>
            <w:szCs w:val="22"/>
            <w:shd w:val="clear" w:color="auto" w:fill="FFFFFF"/>
            <w:rPrChange w:id="608" w:author="Chen Liao" w:date="2021-06-01T21:13:00Z">
              <w:rPr>
                <w:sz w:val="22"/>
                <w:szCs w:val="22"/>
                <w:shd w:val="clear" w:color="auto" w:fill="FFFFFF"/>
              </w:rPr>
            </w:rPrChange>
          </w:rPr>
          <w:t xml:space="preserve"> </w:t>
        </w:r>
      </w:ins>
      <w:del w:id="609" w:author="Chen Liao" w:date="2021-05-27T17:09:00Z">
        <w:r w:rsidR="001228A6" w:rsidRPr="00BE70D2" w:rsidDel="00A333C4">
          <w:rPr>
            <w:color w:val="000000" w:themeColor="text1"/>
            <w:sz w:val="22"/>
            <w:szCs w:val="22"/>
            <w:shd w:val="clear" w:color="auto" w:fill="FFFFFF"/>
            <w:rPrChange w:id="610" w:author="Chen Liao" w:date="2021-06-01T21:13:00Z">
              <w:rPr>
                <w:sz w:val="22"/>
                <w:szCs w:val="22"/>
                <w:shd w:val="clear" w:color="auto" w:fill="FFFFFF"/>
              </w:rPr>
            </w:rPrChange>
          </w:rPr>
          <w:delText xml:space="preserve">, especially butyrate, </w:delText>
        </w:r>
        <w:r w:rsidR="009147B9" w:rsidRPr="00BE70D2" w:rsidDel="00A333C4">
          <w:rPr>
            <w:color w:val="000000" w:themeColor="text1"/>
            <w:sz w:val="22"/>
            <w:szCs w:val="22"/>
            <w:shd w:val="clear" w:color="auto" w:fill="FFFFFF"/>
            <w:rPrChange w:id="611" w:author="Chen Liao" w:date="2021-06-01T21:13:00Z">
              <w:rPr>
                <w:sz w:val="22"/>
                <w:szCs w:val="22"/>
                <w:shd w:val="clear" w:color="auto" w:fill="FFFFFF"/>
              </w:rPr>
            </w:rPrChange>
          </w:rPr>
          <w:delText xml:space="preserve">are important metabolites </w:delText>
        </w:r>
        <w:r w:rsidR="00CF04B2" w:rsidRPr="00BE70D2" w:rsidDel="00A333C4">
          <w:rPr>
            <w:color w:val="000000" w:themeColor="text1"/>
            <w:sz w:val="22"/>
            <w:szCs w:val="22"/>
            <w:shd w:val="clear" w:color="auto" w:fill="FFFFFF"/>
            <w:rPrChange w:id="612" w:author="Chen Liao" w:date="2021-06-01T21:13:00Z">
              <w:rPr>
                <w:sz w:val="22"/>
                <w:szCs w:val="22"/>
                <w:shd w:val="clear" w:color="auto" w:fill="FFFFFF"/>
              </w:rPr>
            </w:rPrChange>
          </w:rPr>
          <w:delText xml:space="preserve">of gut microbiota </w:delText>
        </w:r>
        <w:r w:rsidR="009147B9" w:rsidRPr="00BE70D2" w:rsidDel="00A333C4">
          <w:rPr>
            <w:color w:val="000000" w:themeColor="text1"/>
            <w:sz w:val="22"/>
            <w:szCs w:val="22"/>
            <w:shd w:val="clear" w:color="auto" w:fill="FFFFFF"/>
            <w:rPrChange w:id="613" w:author="Chen Liao" w:date="2021-06-01T21:13:00Z">
              <w:rPr>
                <w:sz w:val="22"/>
                <w:szCs w:val="22"/>
                <w:shd w:val="clear" w:color="auto" w:fill="FFFFFF"/>
              </w:rPr>
            </w:rPrChange>
          </w:rPr>
          <w:delText xml:space="preserve">that </w:delText>
        </w:r>
        <w:r w:rsidR="001228A6" w:rsidRPr="00BE70D2" w:rsidDel="00A333C4">
          <w:rPr>
            <w:color w:val="000000" w:themeColor="text1"/>
            <w:sz w:val="22"/>
            <w:szCs w:val="22"/>
            <w:shd w:val="clear" w:color="auto" w:fill="FFFFFF"/>
            <w:rPrChange w:id="614" w:author="Chen Liao" w:date="2021-06-01T21:13:00Z">
              <w:rPr>
                <w:sz w:val="22"/>
                <w:szCs w:val="22"/>
                <w:shd w:val="clear" w:color="auto" w:fill="FFFFFF"/>
              </w:rPr>
            </w:rPrChange>
          </w:rPr>
          <w:delText xml:space="preserve">have broad impacts on human host physiology, immune system and intestinal homeostasis by </w:delText>
        </w:r>
      </w:del>
      <w:del w:id="615" w:author="Chen Liao" w:date="2021-05-27T19:27:00Z">
        <w:r w:rsidR="001228A6" w:rsidRPr="00BE70D2" w:rsidDel="00C90849">
          <w:rPr>
            <w:color w:val="000000" w:themeColor="text1"/>
            <w:sz w:val="22"/>
            <w:szCs w:val="22"/>
            <w:shd w:val="clear" w:color="auto" w:fill="FFFFFF"/>
            <w:rPrChange w:id="616" w:author="Chen Liao" w:date="2021-06-01T21:13:00Z">
              <w:rPr>
                <w:sz w:val="22"/>
                <w:szCs w:val="22"/>
                <w:shd w:val="clear" w:color="auto" w:fill="FFFFFF"/>
              </w:rPr>
            </w:rPrChange>
          </w:rPr>
          <w:delText>play</w:delText>
        </w:r>
      </w:del>
      <w:del w:id="617" w:author="Chen Liao" w:date="2021-05-27T17:09:00Z">
        <w:r w:rsidR="001228A6" w:rsidRPr="00BE70D2" w:rsidDel="00A333C4">
          <w:rPr>
            <w:color w:val="000000" w:themeColor="text1"/>
            <w:sz w:val="22"/>
            <w:szCs w:val="22"/>
            <w:shd w:val="clear" w:color="auto" w:fill="FFFFFF"/>
            <w:rPrChange w:id="618" w:author="Chen Liao" w:date="2021-06-01T21:13:00Z">
              <w:rPr>
                <w:sz w:val="22"/>
                <w:szCs w:val="22"/>
                <w:shd w:val="clear" w:color="auto" w:fill="FFFFFF"/>
              </w:rPr>
            </w:rPrChange>
          </w:rPr>
          <w:delText>ing</w:delText>
        </w:r>
      </w:del>
      <w:del w:id="619" w:author="Chen Liao" w:date="2021-05-27T19:27:00Z">
        <w:r w:rsidR="001228A6" w:rsidRPr="00BE70D2" w:rsidDel="00C90849">
          <w:rPr>
            <w:color w:val="000000" w:themeColor="text1"/>
            <w:sz w:val="22"/>
            <w:szCs w:val="22"/>
            <w:shd w:val="clear" w:color="auto" w:fill="FFFFFF"/>
            <w:rPrChange w:id="620" w:author="Chen Liao" w:date="2021-06-01T21:13:00Z">
              <w:rPr>
                <w:sz w:val="22"/>
                <w:szCs w:val="22"/>
                <w:shd w:val="clear" w:color="auto" w:fill="FFFFFF"/>
              </w:rPr>
            </w:rPrChange>
          </w:rPr>
          <w:delText xml:space="preserve"> versatile roles as </w:delText>
        </w:r>
      </w:del>
      <w:del w:id="621" w:author="Chen Liao" w:date="2021-05-27T18:18:00Z">
        <w:r w:rsidR="001228A6" w:rsidRPr="00BE70D2" w:rsidDel="00C53471">
          <w:rPr>
            <w:color w:val="000000" w:themeColor="text1"/>
            <w:sz w:val="22"/>
            <w:szCs w:val="22"/>
            <w:shd w:val="clear" w:color="auto" w:fill="FFFFFF"/>
            <w:rPrChange w:id="622" w:author="Chen Liao" w:date="2021-06-01T21:13:00Z">
              <w:rPr>
                <w:sz w:val="22"/>
                <w:szCs w:val="22"/>
                <w:shd w:val="clear" w:color="auto" w:fill="FFFFFF"/>
              </w:rPr>
            </w:rPrChange>
          </w:rPr>
          <w:delText xml:space="preserve">histone deacetylases inhibitors, ligands of G-protein-coupled-receptors, and </w:delText>
        </w:r>
      </w:del>
      <w:del w:id="623" w:author="Chen Liao" w:date="2021-05-27T19:27:00Z">
        <w:r w:rsidR="001228A6" w:rsidRPr="00BE70D2" w:rsidDel="00C90849">
          <w:rPr>
            <w:color w:val="000000" w:themeColor="text1"/>
            <w:sz w:val="22"/>
            <w:szCs w:val="22"/>
            <w:shd w:val="clear" w:color="auto" w:fill="FFFFFF"/>
            <w:rPrChange w:id="624" w:author="Chen Liao" w:date="2021-06-01T21:13:00Z">
              <w:rPr>
                <w:sz w:val="22"/>
                <w:szCs w:val="22"/>
                <w:shd w:val="clear" w:color="auto" w:fill="FFFFFF"/>
              </w:rPr>
            </w:rPrChange>
          </w:rPr>
          <w:delText>energy sources for colonocytes</w:delText>
        </w:r>
      </w:del>
      <w:ins w:id="625" w:author="Chen Liao" w:date="2021-05-27T17:09:00Z">
        <w:r w:rsidR="00A333C4" w:rsidRPr="00BE70D2">
          <w:rPr>
            <w:color w:val="000000" w:themeColor="text1"/>
            <w:sz w:val="22"/>
            <w:szCs w:val="22"/>
            <w:shd w:val="clear" w:color="auto" w:fill="FFFFFF"/>
            <w:rPrChange w:id="626" w:author="Chen Liao" w:date="2021-06-01T21:13:00Z">
              <w:rPr>
                <w:sz w:val="22"/>
                <w:szCs w:val="22"/>
                <w:shd w:val="clear" w:color="auto" w:fill="FFFFFF"/>
              </w:rPr>
            </w:rPrChange>
          </w:rPr>
          <w:t>have broad impacts on human host physiology</w:t>
        </w:r>
      </w:ins>
      <w:ins w:id="627" w:author="Chen Liao" w:date="2021-05-27T19:24:00Z">
        <w:r w:rsidR="00A44DCB" w:rsidRPr="00BE70D2">
          <w:rPr>
            <w:color w:val="000000" w:themeColor="text1"/>
            <w:sz w:val="22"/>
            <w:szCs w:val="22"/>
            <w:shd w:val="clear" w:color="auto" w:fill="FFFFFF"/>
            <w:rPrChange w:id="628" w:author="Chen Liao" w:date="2021-06-01T21:13:00Z">
              <w:rPr>
                <w:sz w:val="22"/>
                <w:szCs w:val="22"/>
                <w:shd w:val="clear" w:color="auto" w:fill="FFFFFF"/>
              </w:rPr>
            </w:rPrChange>
          </w:rPr>
          <w:t xml:space="preserve"> (e.g.,</w:t>
        </w:r>
      </w:ins>
      <w:ins w:id="629" w:author="Chen Liao" w:date="2021-05-27T19:36:00Z">
        <w:r w:rsidR="00C46296" w:rsidRPr="00BE70D2">
          <w:rPr>
            <w:color w:val="000000" w:themeColor="text1"/>
            <w:sz w:val="22"/>
            <w:szCs w:val="22"/>
            <w:shd w:val="clear" w:color="auto" w:fill="FFFFFF"/>
            <w:rPrChange w:id="630" w:author="Chen Liao" w:date="2021-06-01T21:13:00Z">
              <w:rPr>
                <w:sz w:val="22"/>
                <w:szCs w:val="22"/>
                <w:shd w:val="clear" w:color="auto" w:fill="FFFFFF"/>
              </w:rPr>
            </w:rPrChange>
          </w:rPr>
          <w:t xml:space="preserve"> </w:t>
        </w:r>
      </w:ins>
      <w:commentRangeStart w:id="631"/>
      <w:ins w:id="632" w:author="Chen Liao" w:date="2021-05-27T19:39:00Z">
        <w:r w:rsidR="003D11E2" w:rsidRPr="00BE70D2">
          <w:rPr>
            <w:color w:val="000000" w:themeColor="text1"/>
            <w:sz w:val="22"/>
            <w:szCs w:val="22"/>
            <w:shd w:val="clear" w:color="auto" w:fill="FFFFFF"/>
            <w:rPrChange w:id="633" w:author="Chen Liao" w:date="2021-06-01T21:13:00Z">
              <w:rPr>
                <w:sz w:val="22"/>
                <w:szCs w:val="22"/>
                <w:shd w:val="clear" w:color="auto" w:fill="FFFFFF"/>
              </w:rPr>
            </w:rPrChange>
          </w:rPr>
          <w:t>stimulate glucagon-like peptide-1 secretion</w:t>
        </w:r>
      </w:ins>
      <w:commentRangeEnd w:id="631"/>
      <w:ins w:id="634" w:author="Chen Liao" w:date="2021-05-27T19:40:00Z">
        <w:r w:rsidR="003D11E2" w:rsidRPr="00BE70D2">
          <w:rPr>
            <w:color w:val="000000" w:themeColor="text1"/>
            <w:sz w:val="22"/>
            <w:szCs w:val="22"/>
            <w:shd w:val="clear" w:color="auto" w:fill="FFFFFF"/>
            <w:rPrChange w:id="635" w:author="Chen Liao" w:date="2021-06-01T21:13:00Z">
              <w:rPr>
                <w:rStyle w:val="CommentReference"/>
              </w:rPr>
            </w:rPrChange>
          </w:rPr>
          <w:commentReference w:id="631"/>
        </w:r>
      </w:ins>
      <w:ins w:id="636" w:author="Chen Liao" w:date="2021-05-27T19:25:00Z">
        <w:r w:rsidR="00A44DCB" w:rsidRPr="00BE70D2">
          <w:rPr>
            <w:color w:val="000000" w:themeColor="text1"/>
            <w:sz w:val="22"/>
            <w:szCs w:val="22"/>
            <w:shd w:val="clear" w:color="auto" w:fill="FFFFFF"/>
            <w:rPrChange w:id="637" w:author="Chen Liao" w:date="2021-06-01T21:13:00Z">
              <w:rPr>
                <w:sz w:val="22"/>
                <w:szCs w:val="22"/>
                <w:shd w:val="clear" w:color="auto" w:fill="FFFFFF"/>
              </w:rPr>
            </w:rPrChange>
          </w:rPr>
          <w:t>)</w:t>
        </w:r>
      </w:ins>
      <w:ins w:id="638" w:author="Chen Liao" w:date="2021-05-27T17:09:00Z">
        <w:r w:rsidR="00A333C4" w:rsidRPr="00BE70D2">
          <w:rPr>
            <w:color w:val="000000" w:themeColor="text1"/>
            <w:sz w:val="22"/>
            <w:szCs w:val="22"/>
            <w:shd w:val="clear" w:color="auto" w:fill="FFFFFF"/>
            <w:rPrChange w:id="639" w:author="Chen Liao" w:date="2021-06-01T21:13:00Z">
              <w:rPr>
                <w:sz w:val="22"/>
                <w:szCs w:val="22"/>
                <w:shd w:val="clear" w:color="auto" w:fill="FFFFFF"/>
              </w:rPr>
            </w:rPrChange>
          </w:rPr>
          <w:t xml:space="preserve">, immune system </w:t>
        </w:r>
      </w:ins>
      <w:ins w:id="640" w:author="Chen Liao" w:date="2021-05-27T19:25:00Z">
        <w:r w:rsidR="00A44DCB" w:rsidRPr="00BE70D2">
          <w:rPr>
            <w:color w:val="000000" w:themeColor="text1"/>
            <w:sz w:val="22"/>
            <w:szCs w:val="22"/>
            <w:shd w:val="clear" w:color="auto" w:fill="FFFFFF"/>
            <w:rPrChange w:id="641" w:author="Chen Liao" w:date="2021-06-01T21:13:00Z">
              <w:rPr>
                <w:sz w:val="22"/>
                <w:szCs w:val="22"/>
                <w:shd w:val="clear" w:color="auto" w:fill="FFFFFF"/>
              </w:rPr>
            </w:rPrChange>
          </w:rPr>
          <w:t xml:space="preserve">(e.g., </w:t>
        </w:r>
      </w:ins>
      <w:commentRangeStart w:id="642"/>
      <w:ins w:id="643" w:author="Chen Liao" w:date="2021-05-27T19:26:00Z">
        <w:r w:rsidR="00A44DCB" w:rsidRPr="00BE70D2">
          <w:rPr>
            <w:color w:val="000000" w:themeColor="text1"/>
            <w:sz w:val="22"/>
            <w:szCs w:val="22"/>
            <w:shd w:val="clear" w:color="auto" w:fill="FFFFFF"/>
            <w:rPrChange w:id="644" w:author="Chen Liao" w:date="2021-06-01T21:13:00Z">
              <w:rPr>
                <w:sz w:val="22"/>
                <w:szCs w:val="22"/>
                <w:shd w:val="clear" w:color="auto" w:fill="FFFFFF"/>
              </w:rPr>
            </w:rPrChange>
          </w:rPr>
          <w:t>regulate expression of pro-inflammatory cytokines</w:t>
        </w:r>
      </w:ins>
      <w:commentRangeEnd w:id="642"/>
      <w:ins w:id="645" w:author="Chen Liao" w:date="2021-05-27T19:31:00Z">
        <w:r w:rsidR="00D6350D" w:rsidRPr="00BE70D2">
          <w:rPr>
            <w:color w:val="000000" w:themeColor="text1"/>
            <w:sz w:val="22"/>
            <w:szCs w:val="22"/>
            <w:shd w:val="clear" w:color="auto" w:fill="FFFFFF"/>
            <w:rPrChange w:id="646" w:author="Chen Liao" w:date="2021-06-01T21:13:00Z">
              <w:rPr>
                <w:rStyle w:val="CommentReference"/>
              </w:rPr>
            </w:rPrChange>
          </w:rPr>
          <w:commentReference w:id="642"/>
        </w:r>
      </w:ins>
      <w:ins w:id="647" w:author="Chen Liao" w:date="2021-05-27T19:25:00Z">
        <w:r w:rsidR="00A44DCB" w:rsidRPr="00BE70D2">
          <w:rPr>
            <w:color w:val="000000" w:themeColor="text1"/>
            <w:sz w:val="22"/>
            <w:szCs w:val="22"/>
            <w:shd w:val="clear" w:color="auto" w:fill="FFFFFF"/>
            <w:rPrChange w:id="648" w:author="Chen Liao" w:date="2021-06-01T21:13:00Z">
              <w:rPr>
                <w:sz w:val="22"/>
                <w:szCs w:val="22"/>
                <w:shd w:val="clear" w:color="auto" w:fill="FFFFFF"/>
              </w:rPr>
            </w:rPrChange>
          </w:rPr>
          <w:t xml:space="preserve">) </w:t>
        </w:r>
      </w:ins>
      <w:ins w:id="649" w:author="Chen Liao" w:date="2021-05-27T17:09:00Z">
        <w:r w:rsidR="00A333C4" w:rsidRPr="00BE70D2">
          <w:rPr>
            <w:color w:val="000000" w:themeColor="text1"/>
            <w:sz w:val="22"/>
            <w:szCs w:val="22"/>
            <w:shd w:val="clear" w:color="auto" w:fill="FFFFFF"/>
            <w:rPrChange w:id="650" w:author="Chen Liao" w:date="2021-06-01T21:13:00Z">
              <w:rPr>
                <w:sz w:val="22"/>
                <w:szCs w:val="22"/>
                <w:shd w:val="clear" w:color="auto" w:fill="FFFFFF"/>
              </w:rPr>
            </w:rPrChange>
          </w:rPr>
          <w:t xml:space="preserve">and intestinal homeostasis </w:t>
        </w:r>
      </w:ins>
      <w:ins w:id="651" w:author="Chen Liao" w:date="2021-05-27T19:27:00Z">
        <w:r w:rsidR="00A44DCB" w:rsidRPr="00BE70D2">
          <w:rPr>
            <w:color w:val="000000" w:themeColor="text1"/>
            <w:sz w:val="22"/>
            <w:szCs w:val="22"/>
            <w:shd w:val="clear" w:color="auto" w:fill="FFFFFF"/>
            <w:rPrChange w:id="652" w:author="Chen Liao" w:date="2021-06-01T21:13:00Z">
              <w:rPr>
                <w:sz w:val="22"/>
                <w:szCs w:val="22"/>
                <w:shd w:val="clear" w:color="auto" w:fill="FFFFFF"/>
              </w:rPr>
            </w:rPrChange>
          </w:rPr>
          <w:t>(</w:t>
        </w:r>
      </w:ins>
      <w:ins w:id="653" w:author="Chen Liao" w:date="2021-05-27T19:28:00Z">
        <w:r w:rsidR="00424B6E" w:rsidRPr="00BE70D2">
          <w:rPr>
            <w:color w:val="000000" w:themeColor="text1"/>
            <w:sz w:val="22"/>
            <w:szCs w:val="22"/>
            <w:shd w:val="clear" w:color="auto" w:fill="FFFFFF"/>
            <w:rPrChange w:id="654" w:author="Chen Liao" w:date="2021-06-01T21:13:00Z">
              <w:rPr>
                <w:sz w:val="22"/>
                <w:szCs w:val="22"/>
                <w:shd w:val="clear" w:color="auto" w:fill="FFFFFF"/>
              </w:rPr>
            </w:rPrChange>
          </w:rPr>
          <w:t xml:space="preserve">e.g., </w:t>
        </w:r>
        <w:commentRangeStart w:id="655"/>
        <w:r w:rsidR="00424B6E" w:rsidRPr="00BE70D2">
          <w:rPr>
            <w:color w:val="000000" w:themeColor="text1"/>
            <w:sz w:val="22"/>
            <w:szCs w:val="22"/>
            <w:shd w:val="clear" w:color="auto" w:fill="FFFFFF"/>
            <w:rPrChange w:id="656" w:author="Chen Liao" w:date="2021-06-01T21:13:00Z">
              <w:rPr>
                <w:sz w:val="22"/>
                <w:szCs w:val="22"/>
                <w:shd w:val="clear" w:color="auto" w:fill="FFFFFF"/>
              </w:rPr>
            </w:rPrChange>
          </w:rPr>
          <w:t>serve as energy sources for colonocytes</w:t>
        </w:r>
      </w:ins>
      <w:commentRangeEnd w:id="655"/>
      <w:ins w:id="657" w:author="Chen Liao" w:date="2021-05-27T19:30:00Z">
        <w:r w:rsidR="00424B6E" w:rsidRPr="00BE70D2">
          <w:rPr>
            <w:color w:val="000000" w:themeColor="text1"/>
            <w:sz w:val="22"/>
            <w:szCs w:val="22"/>
            <w:shd w:val="clear" w:color="auto" w:fill="FFFFFF"/>
            <w:rPrChange w:id="658" w:author="Chen Liao" w:date="2021-06-01T21:13:00Z">
              <w:rPr>
                <w:rStyle w:val="CommentReference"/>
              </w:rPr>
            </w:rPrChange>
          </w:rPr>
          <w:commentReference w:id="655"/>
        </w:r>
      </w:ins>
      <w:ins w:id="659" w:author="Chen Liao" w:date="2021-05-27T19:27:00Z">
        <w:r w:rsidR="00A44DCB" w:rsidRPr="00BE70D2">
          <w:rPr>
            <w:color w:val="000000" w:themeColor="text1"/>
            <w:sz w:val="22"/>
            <w:szCs w:val="22"/>
            <w:shd w:val="clear" w:color="auto" w:fill="FFFFFF"/>
            <w:rPrChange w:id="660" w:author="Chen Liao" w:date="2021-06-01T21:13:00Z">
              <w:rPr>
                <w:sz w:val="22"/>
                <w:szCs w:val="22"/>
                <w:shd w:val="clear" w:color="auto" w:fill="FFFFFF"/>
              </w:rPr>
            </w:rPrChange>
          </w:rPr>
          <w:t>)</w:t>
        </w:r>
        <w:r w:rsidR="00C90849" w:rsidRPr="00BE70D2">
          <w:rPr>
            <w:color w:val="000000" w:themeColor="text1"/>
            <w:sz w:val="22"/>
            <w:szCs w:val="22"/>
            <w:shd w:val="clear" w:color="auto" w:fill="FFFFFF"/>
            <w:rPrChange w:id="661" w:author="Chen Liao" w:date="2021-06-01T21:13:00Z">
              <w:rPr>
                <w:sz w:val="22"/>
                <w:szCs w:val="22"/>
                <w:shd w:val="clear" w:color="auto" w:fill="FFFFFF"/>
              </w:rPr>
            </w:rPrChange>
          </w:rPr>
          <w:t xml:space="preserve"> </w:t>
        </w:r>
      </w:ins>
      <w:del w:id="662" w:author="Chen Liao" w:date="2021-05-27T17:09:00Z">
        <w:r w:rsidR="001228A6" w:rsidRPr="00BE70D2" w:rsidDel="00A333C4">
          <w:rPr>
            <w:color w:val="000000" w:themeColor="text1"/>
            <w:sz w:val="22"/>
            <w:szCs w:val="22"/>
            <w:shd w:val="clear" w:color="auto" w:fill="FFFFFF"/>
            <w:rPrChange w:id="663" w:author="Chen Liao" w:date="2021-06-01T21:13:00Z">
              <w:rPr>
                <w:sz w:val="22"/>
                <w:szCs w:val="22"/>
                <w:shd w:val="clear" w:color="auto" w:fill="FFFFFF"/>
              </w:rPr>
            </w:rPrChange>
          </w:rPr>
          <w:delText xml:space="preserve"> </w:delText>
        </w:r>
      </w:del>
      <w:r w:rsidR="001228A6" w:rsidRPr="00BE70D2">
        <w:rPr>
          <w:color w:val="000000" w:themeColor="text1"/>
          <w:sz w:val="22"/>
          <w:szCs w:val="22"/>
          <w:shd w:val="clear" w:color="auto" w:fill="FFFFFF"/>
          <w:rPrChange w:id="664" w:author="Chen Liao" w:date="2021-06-01T21:13:00Z">
            <w:rPr>
              <w:sz w:val="22"/>
              <w:szCs w:val="22"/>
              <w:shd w:val="clear" w:color="auto" w:fill="FFFFFF"/>
            </w:rPr>
          </w:rPrChange>
        </w:rPr>
        <w:fldChar w:fldCharType="begin"/>
      </w:r>
      <w:r w:rsidR="002E2A76" w:rsidRPr="00BE70D2">
        <w:rPr>
          <w:color w:val="000000" w:themeColor="text1"/>
          <w:sz w:val="22"/>
          <w:szCs w:val="22"/>
          <w:shd w:val="clear" w:color="auto" w:fill="FFFFFF"/>
          <w:rPrChange w:id="665" w:author="Chen Liao" w:date="2021-06-01T21:13:00Z">
            <w:rPr>
              <w:sz w:val="22"/>
              <w:szCs w:val="22"/>
              <w:shd w:val="clear" w:color="auto" w:fill="FFFFFF"/>
            </w:rPr>
          </w:rPrChange>
        </w:rPr>
        <w:instrText xml:space="preserve"> ADDIN NE.Ref.{028B9320-8B00-4648-AE93-0517F08E2C29}</w:instrText>
      </w:r>
      <w:r w:rsidR="001228A6" w:rsidRPr="00BE70D2">
        <w:rPr>
          <w:color w:val="000000" w:themeColor="text1"/>
          <w:sz w:val="22"/>
          <w:szCs w:val="22"/>
          <w:shd w:val="clear" w:color="auto" w:fill="FFFFFF"/>
          <w:rPrChange w:id="666" w:author="Chen Liao" w:date="2021-06-01T21:13:00Z">
            <w:rPr>
              <w:sz w:val="22"/>
              <w:szCs w:val="22"/>
              <w:shd w:val="clear" w:color="auto" w:fill="FFFFFF"/>
            </w:rPr>
          </w:rPrChange>
        </w:rPr>
        <w:fldChar w:fldCharType="separate"/>
      </w:r>
      <w:r w:rsidR="00D67D1E" w:rsidRPr="00BE70D2">
        <w:rPr>
          <w:color w:val="000000" w:themeColor="text1"/>
          <w:sz w:val="22"/>
          <w:szCs w:val="22"/>
          <w:shd w:val="clear" w:color="auto" w:fill="FFFFFF"/>
          <w:rPrChange w:id="667" w:author="Chen Liao" w:date="2021-06-01T21:13:00Z">
            <w:rPr>
              <w:rFonts w:eastAsiaTheme="minorEastAsia"/>
              <w:color w:val="080000"/>
              <w:sz w:val="22"/>
              <w:szCs w:val="22"/>
            </w:rPr>
          </w:rPrChange>
        </w:rPr>
        <w:t>[1]</w:t>
      </w:r>
      <w:r w:rsidR="001228A6" w:rsidRPr="00BE70D2">
        <w:rPr>
          <w:color w:val="000000" w:themeColor="text1"/>
          <w:sz w:val="22"/>
          <w:szCs w:val="22"/>
          <w:shd w:val="clear" w:color="auto" w:fill="FFFFFF"/>
          <w:rPrChange w:id="668" w:author="Chen Liao" w:date="2021-06-01T21:13:00Z">
            <w:rPr>
              <w:sz w:val="22"/>
              <w:szCs w:val="22"/>
              <w:shd w:val="clear" w:color="auto" w:fill="FFFFFF"/>
            </w:rPr>
          </w:rPrChange>
        </w:rPr>
        <w:fldChar w:fldCharType="end"/>
      </w:r>
      <w:r w:rsidR="001228A6" w:rsidRPr="00BE70D2">
        <w:rPr>
          <w:color w:val="000000" w:themeColor="text1"/>
          <w:sz w:val="22"/>
          <w:szCs w:val="22"/>
          <w:shd w:val="clear" w:color="auto" w:fill="FFFFFF"/>
          <w:rPrChange w:id="669" w:author="Chen Liao" w:date="2021-06-01T21:13:00Z">
            <w:rPr>
              <w:sz w:val="22"/>
              <w:szCs w:val="22"/>
              <w:shd w:val="clear" w:color="auto" w:fill="FFFFFF"/>
            </w:rPr>
          </w:rPrChange>
        </w:rPr>
        <w:t>.</w:t>
      </w:r>
      <w:ins w:id="670" w:author="Chen Liao" w:date="2021-05-27T17:09:00Z">
        <w:r w:rsidR="00A333C4" w:rsidRPr="00BE70D2">
          <w:rPr>
            <w:color w:val="000000" w:themeColor="text1"/>
            <w:sz w:val="22"/>
            <w:szCs w:val="22"/>
            <w:shd w:val="clear" w:color="auto" w:fill="FFFFFF"/>
            <w:rPrChange w:id="671" w:author="Chen Liao" w:date="2021-06-01T21:13:00Z">
              <w:rPr>
                <w:sz w:val="22"/>
                <w:szCs w:val="22"/>
                <w:shd w:val="clear" w:color="auto" w:fill="FFFFFF"/>
              </w:rPr>
            </w:rPrChange>
          </w:rPr>
          <w:t xml:space="preserve"> </w:t>
        </w:r>
      </w:ins>
      <w:del w:id="672" w:author="Chen Liao" w:date="2021-05-27T17:15:00Z">
        <w:r w:rsidR="001228A6" w:rsidRPr="00BE70D2" w:rsidDel="0042532D">
          <w:rPr>
            <w:color w:val="000000" w:themeColor="text1"/>
            <w:sz w:val="22"/>
            <w:szCs w:val="22"/>
            <w:shd w:val="clear" w:color="auto" w:fill="FFFFFF"/>
            <w:rPrChange w:id="673" w:author="Chen Liao" w:date="2021-06-01T21:13:00Z">
              <w:rPr>
                <w:sz w:val="22"/>
                <w:szCs w:val="22"/>
                <w:shd w:val="clear" w:color="auto" w:fill="FFFFFF"/>
              </w:rPr>
            </w:rPrChange>
          </w:rPr>
          <w:delText xml:space="preserve"> </w:delText>
        </w:r>
      </w:del>
      <w:proofErr w:type="spellStart"/>
      <w:ins w:id="674" w:author="Chen Liao" w:date="2021-05-27T17:15:00Z">
        <w:r w:rsidR="0042532D" w:rsidRPr="00BE70D2">
          <w:rPr>
            <w:color w:val="000000" w:themeColor="text1"/>
            <w:sz w:val="22"/>
            <w:szCs w:val="22"/>
            <w:shd w:val="clear" w:color="auto" w:fill="FFFFFF"/>
            <w:rPrChange w:id="675" w:author="Chen Liao" w:date="2021-06-01T21:13:00Z">
              <w:rPr>
                <w:sz w:val="22"/>
                <w:szCs w:val="22"/>
                <w:shd w:val="clear" w:color="auto" w:fill="FFFFFF"/>
              </w:rPr>
            </w:rPrChange>
          </w:rPr>
          <w:t>Converely</w:t>
        </w:r>
      </w:ins>
      <w:proofErr w:type="spellEnd"/>
      <w:ins w:id="676" w:author="Chen Liao" w:date="2021-05-27T17:16:00Z">
        <w:r w:rsidR="0042532D" w:rsidRPr="00BE70D2">
          <w:rPr>
            <w:color w:val="000000" w:themeColor="text1"/>
            <w:sz w:val="22"/>
            <w:szCs w:val="22"/>
            <w:shd w:val="clear" w:color="auto" w:fill="FFFFFF"/>
            <w:rPrChange w:id="677" w:author="Chen Liao" w:date="2021-06-01T21:13:00Z">
              <w:rPr>
                <w:sz w:val="22"/>
                <w:szCs w:val="22"/>
                <w:shd w:val="clear" w:color="auto" w:fill="FFFFFF"/>
              </w:rPr>
            </w:rPrChange>
          </w:rPr>
          <w:t>, i</w:t>
        </w:r>
      </w:ins>
      <w:del w:id="678" w:author="Chen Liao" w:date="2021-05-27T17:16:00Z">
        <w:r w:rsidR="001228A6" w:rsidRPr="00BE70D2" w:rsidDel="0042532D">
          <w:rPr>
            <w:color w:val="000000" w:themeColor="text1"/>
            <w:sz w:val="22"/>
            <w:szCs w:val="22"/>
            <w:shd w:val="clear" w:color="auto" w:fill="FFFFFF"/>
            <w:rPrChange w:id="679" w:author="Chen Liao" w:date="2021-06-01T21:13:00Z">
              <w:rPr>
                <w:sz w:val="22"/>
                <w:szCs w:val="22"/>
                <w:shd w:val="clear" w:color="auto" w:fill="FFFFFF"/>
              </w:rPr>
            </w:rPrChange>
          </w:rPr>
          <w:delText>I</w:delText>
        </w:r>
      </w:del>
      <w:r w:rsidR="001228A6" w:rsidRPr="00BE70D2">
        <w:rPr>
          <w:color w:val="000000" w:themeColor="text1"/>
          <w:sz w:val="22"/>
          <w:szCs w:val="22"/>
          <w:shd w:val="clear" w:color="auto" w:fill="FFFFFF"/>
          <w:rPrChange w:id="680" w:author="Chen Liao" w:date="2021-06-01T21:13:00Z">
            <w:rPr>
              <w:sz w:val="22"/>
              <w:szCs w:val="22"/>
              <w:shd w:val="clear" w:color="auto" w:fill="FFFFFF"/>
            </w:rPr>
          </w:rPrChange>
        </w:rPr>
        <w:t xml:space="preserve">mpaired SCFAs production </w:t>
      </w:r>
      <w:del w:id="681" w:author="Chen Liao" w:date="2021-05-27T19:41:00Z">
        <w:r w:rsidR="00CF04B2" w:rsidRPr="00BE70D2" w:rsidDel="00D963A6">
          <w:rPr>
            <w:color w:val="000000" w:themeColor="text1"/>
            <w:sz w:val="22"/>
            <w:szCs w:val="22"/>
            <w:shd w:val="clear" w:color="auto" w:fill="FFFFFF"/>
            <w:rPrChange w:id="682" w:author="Chen Liao" w:date="2021-06-01T21:13:00Z">
              <w:rPr>
                <w:sz w:val="22"/>
                <w:szCs w:val="22"/>
                <w:shd w:val="clear" w:color="auto" w:fill="FFFFFF"/>
              </w:rPr>
            </w:rPrChange>
          </w:rPr>
          <w:delText xml:space="preserve">of gut microbiota </w:delText>
        </w:r>
      </w:del>
      <w:r w:rsidR="001228A6" w:rsidRPr="00BE70D2">
        <w:rPr>
          <w:color w:val="000000" w:themeColor="text1"/>
          <w:sz w:val="22"/>
          <w:szCs w:val="22"/>
          <w:shd w:val="clear" w:color="auto" w:fill="FFFFFF"/>
          <w:rPrChange w:id="683" w:author="Chen Liao" w:date="2021-06-01T21:13:00Z">
            <w:rPr>
              <w:sz w:val="22"/>
              <w:szCs w:val="22"/>
              <w:shd w:val="clear" w:color="auto" w:fill="FFFFFF"/>
            </w:rPr>
          </w:rPrChange>
        </w:rPr>
        <w:t>has been</w:t>
      </w:r>
      <w:ins w:id="684" w:author="Chen Liao" w:date="2021-05-27T17:18:00Z">
        <w:r w:rsidR="00EC2008" w:rsidRPr="00BE70D2">
          <w:rPr>
            <w:color w:val="000000" w:themeColor="text1"/>
            <w:sz w:val="22"/>
            <w:szCs w:val="22"/>
            <w:shd w:val="clear" w:color="auto" w:fill="FFFFFF"/>
            <w:rPrChange w:id="685" w:author="Chen Liao" w:date="2021-06-01T21:13:00Z">
              <w:rPr>
                <w:sz w:val="22"/>
                <w:szCs w:val="22"/>
                <w:shd w:val="clear" w:color="auto" w:fill="FFFFFF"/>
              </w:rPr>
            </w:rPrChange>
          </w:rPr>
          <w:t xml:space="preserve"> </w:t>
        </w:r>
      </w:ins>
      <w:del w:id="686" w:author="Chen Liao" w:date="2021-05-27T17:22:00Z">
        <w:r w:rsidR="001228A6" w:rsidRPr="00BE70D2" w:rsidDel="00EC2008">
          <w:rPr>
            <w:color w:val="000000" w:themeColor="text1"/>
            <w:sz w:val="22"/>
            <w:szCs w:val="22"/>
            <w:shd w:val="clear" w:color="auto" w:fill="FFFFFF"/>
            <w:rPrChange w:id="687" w:author="Chen Liao" w:date="2021-06-01T21:13:00Z">
              <w:rPr>
                <w:sz w:val="22"/>
                <w:szCs w:val="22"/>
                <w:shd w:val="clear" w:color="auto" w:fill="FFFFFF"/>
              </w:rPr>
            </w:rPrChange>
          </w:rPr>
          <w:delText xml:space="preserve"> significantly </w:delText>
        </w:r>
      </w:del>
      <w:r w:rsidR="001228A6" w:rsidRPr="00BE70D2">
        <w:rPr>
          <w:color w:val="000000" w:themeColor="text1"/>
          <w:sz w:val="22"/>
          <w:szCs w:val="22"/>
          <w:shd w:val="clear" w:color="auto" w:fill="FFFFFF"/>
          <w:rPrChange w:id="688" w:author="Chen Liao" w:date="2021-06-01T21:13:00Z">
            <w:rPr>
              <w:sz w:val="22"/>
              <w:szCs w:val="22"/>
              <w:shd w:val="clear" w:color="auto" w:fill="FFFFFF"/>
            </w:rPr>
          </w:rPrChange>
        </w:rPr>
        <w:t xml:space="preserve">associated with </w:t>
      </w:r>
      <w:ins w:id="689" w:author="Chen Liao" w:date="2021-05-27T17:43:00Z">
        <w:r w:rsidR="00D2375F" w:rsidRPr="00BE70D2">
          <w:rPr>
            <w:color w:val="000000" w:themeColor="text1"/>
            <w:sz w:val="22"/>
            <w:szCs w:val="22"/>
            <w:shd w:val="clear" w:color="auto" w:fill="FFFFFF"/>
            <w:rPrChange w:id="690" w:author="Chen Liao" w:date="2021-06-01T21:13:00Z">
              <w:rPr>
                <w:sz w:val="22"/>
                <w:szCs w:val="22"/>
                <w:shd w:val="clear" w:color="auto" w:fill="FFFFFF"/>
              </w:rPr>
            </w:rPrChange>
          </w:rPr>
          <w:t xml:space="preserve">gut microbiota dysbiosis and </w:t>
        </w:r>
      </w:ins>
      <w:ins w:id="691" w:author="Chen Liao" w:date="2021-05-27T17:22:00Z">
        <w:r w:rsidR="00EC2008" w:rsidRPr="00BE70D2">
          <w:rPr>
            <w:color w:val="000000" w:themeColor="text1"/>
            <w:sz w:val="22"/>
            <w:szCs w:val="22"/>
            <w:shd w:val="clear" w:color="auto" w:fill="FFFFFF"/>
            <w:rPrChange w:id="692" w:author="Chen Liao" w:date="2021-06-01T21:13:00Z">
              <w:rPr>
                <w:sz w:val="22"/>
                <w:szCs w:val="22"/>
                <w:shd w:val="clear" w:color="auto" w:fill="FFFFFF"/>
              </w:rPr>
            </w:rPrChange>
          </w:rPr>
          <w:t xml:space="preserve">a </w:t>
        </w:r>
      </w:ins>
      <w:ins w:id="693" w:author="Chen Liao" w:date="2021-05-27T19:42:00Z">
        <w:r w:rsidR="00D963A6" w:rsidRPr="00BE70D2">
          <w:rPr>
            <w:color w:val="000000" w:themeColor="text1"/>
            <w:sz w:val="22"/>
            <w:szCs w:val="22"/>
            <w:shd w:val="clear" w:color="auto" w:fill="FFFFFF"/>
            <w:rPrChange w:id="694" w:author="Chen Liao" w:date="2021-06-01T21:13:00Z">
              <w:rPr>
                <w:sz w:val="22"/>
                <w:szCs w:val="22"/>
                <w:shd w:val="clear" w:color="auto" w:fill="FFFFFF"/>
              </w:rPr>
            </w:rPrChange>
          </w:rPr>
          <w:t>wide range</w:t>
        </w:r>
      </w:ins>
      <w:ins w:id="695" w:author="Chen Liao" w:date="2021-05-27T17:22:00Z">
        <w:r w:rsidR="00EC2008" w:rsidRPr="00BE70D2">
          <w:rPr>
            <w:color w:val="000000" w:themeColor="text1"/>
            <w:sz w:val="22"/>
            <w:szCs w:val="22"/>
            <w:shd w:val="clear" w:color="auto" w:fill="FFFFFF"/>
            <w:rPrChange w:id="696" w:author="Chen Liao" w:date="2021-06-01T21:13:00Z">
              <w:rPr>
                <w:sz w:val="22"/>
                <w:szCs w:val="22"/>
                <w:shd w:val="clear" w:color="auto" w:fill="FFFFFF"/>
              </w:rPr>
            </w:rPrChange>
          </w:rPr>
          <w:t xml:space="preserve"> of </w:t>
        </w:r>
        <w:proofErr w:type="spellStart"/>
        <w:r w:rsidR="00EC2008" w:rsidRPr="00BE70D2">
          <w:rPr>
            <w:color w:val="000000" w:themeColor="text1"/>
            <w:sz w:val="22"/>
            <w:szCs w:val="22"/>
            <w:shd w:val="clear" w:color="auto" w:fill="FFFFFF"/>
            <w:rPrChange w:id="697" w:author="Chen Liao" w:date="2021-06-01T21:13:00Z">
              <w:rPr>
                <w:sz w:val="22"/>
                <w:szCs w:val="22"/>
                <w:shd w:val="clear" w:color="auto" w:fill="FFFFFF"/>
              </w:rPr>
            </w:rPrChange>
          </w:rPr>
          <w:t>diesease</w:t>
        </w:r>
      </w:ins>
      <w:ins w:id="698" w:author="Chen Liao" w:date="2021-05-27T17:23:00Z">
        <w:r w:rsidR="00EC2008" w:rsidRPr="00BE70D2">
          <w:rPr>
            <w:color w:val="000000" w:themeColor="text1"/>
            <w:sz w:val="22"/>
            <w:szCs w:val="22"/>
            <w:shd w:val="clear" w:color="auto" w:fill="FFFFFF"/>
            <w:rPrChange w:id="699" w:author="Chen Liao" w:date="2021-06-01T21:13:00Z">
              <w:rPr>
                <w:sz w:val="22"/>
                <w:szCs w:val="22"/>
                <w:shd w:val="clear" w:color="auto" w:fill="FFFFFF"/>
              </w:rPr>
            </w:rPrChange>
          </w:rPr>
          <w:t>s</w:t>
        </w:r>
        <w:proofErr w:type="spellEnd"/>
        <w:r w:rsidR="00EC2008" w:rsidRPr="00BE70D2">
          <w:rPr>
            <w:color w:val="000000" w:themeColor="text1"/>
            <w:sz w:val="22"/>
            <w:szCs w:val="22"/>
            <w:shd w:val="clear" w:color="auto" w:fill="FFFFFF"/>
            <w:rPrChange w:id="700" w:author="Chen Liao" w:date="2021-06-01T21:13:00Z">
              <w:rPr>
                <w:sz w:val="22"/>
                <w:szCs w:val="22"/>
                <w:shd w:val="clear" w:color="auto" w:fill="FFFFFF"/>
              </w:rPr>
            </w:rPrChange>
          </w:rPr>
          <w:t xml:space="preserve"> </w:t>
        </w:r>
      </w:ins>
      <w:del w:id="701" w:author="Chen Liao" w:date="2021-05-27T17:23:00Z">
        <w:r w:rsidR="001228A6" w:rsidRPr="00BE70D2" w:rsidDel="00EC2008">
          <w:rPr>
            <w:color w:val="000000" w:themeColor="text1"/>
            <w:sz w:val="22"/>
            <w:szCs w:val="22"/>
            <w:shd w:val="clear" w:color="auto" w:fill="FFFFFF"/>
            <w:rPrChange w:id="702" w:author="Chen Liao" w:date="2021-06-01T21:13:00Z">
              <w:rPr>
                <w:sz w:val="22"/>
                <w:szCs w:val="22"/>
                <w:shd w:val="clear" w:color="auto" w:fill="FFFFFF"/>
              </w:rPr>
            </w:rPrChange>
          </w:rPr>
          <w:delText>metabolic diseases (e.g., type 2 diabetes mellitus,</w:delText>
        </w:r>
        <w:r w:rsidR="001228A6" w:rsidRPr="00BE70D2" w:rsidDel="00EC2008">
          <w:rPr>
            <w:color w:val="000000" w:themeColor="text1"/>
            <w:sz w:val="22"/>
            <w:szCs w:val="22"/>
            <w:shd w:val="clear" w:color="auto" w:fill="FFFFFF"/>
            <w:rPrChange w:id="703" w:author="Chen Liao" w:date="2021-06-01T21:13:00Z">
              <w:rPr>
                <w:sz w:val="22"/>
                <w:szCs w:val="22"/>
              </w:rPr>
            </w:rPrChange>
          </w:rPr>
          <w:delText xml:space="preserve"> </w:delText>
        </w:r>
        <w:r w:rsidR="001228A6" w:rsidRPr="00BE70D2" w:rsidDel="00EC2008">
          <w:rPr>
            <w:color w:val="000000" w:themeColor="text1"/>
            <w:sz w:val="22"/>
            <w:szCs w:val="22"/>
            <w:shd w:val="clear" w:color="auto" w:fill="FFFFFF"/>
            <w:rPrChange w:id="704" w:author="Chen Liao" w:date="2021-06-01T21:13:00Z">
              <w:rPr>
                <w:sz w:val="22"/>
                <w:szCs w:val="22"/>
                <w:shd w:val="clear" w:color="auto" w:fill="FFFFFF"/>
              </w:rPr>
            </w:rPrChange>
          </w:rPr>
          <w:delText xml:space="preserve">obesity) </w:delText>
        </w:r>
      </w:del>
      <w:r w:rsidR="001228A6" w:rsidRPr="00BE70D2">
        <w:rPr>
          <w:color w:val="000000" w:themeColor="text1"/>
          <w:sz w:val="22"/>
          <w:szCs w:val="22"/>
          <w:shd w:val="clear" w:color="auto" w:fill="FFFFFF"/>
          <w:rPrChange w:id="705" w:author="Chen Liao" w:date="2021-06-01T21:13:00Z">
            <w:rPr>
              <w:sz w:val="22"/>
              <w:szCs w:val="22"/>
              <w:shd w:val="clear" w:color="auto" w:fill="FFFFFF"/>
            </w:rPr>
          </w:rPrChange>
        </w:rPr>
        <w:fldChar w:fldCharType="begin"/>
      </w:r>
      <w:r w:rsidR="002E2A76" w:rsidRPr="00BE70D2">
        <w:rPr>
          <w:color w:val="000000" w:themeColor="text1"/>
          <w:sz w:val="22"/>
          <w:szCs w:val="22"/>
          <w:shd w:val="clear" w:color="auto" w:fill="FFFFFF"/>
          <w:rPrChange w:id="706" w:author="Chen Liao" w:date="2021-06-01T21:13:00Z">
            <w:rPr>
              <w:sz w:val="22"/>
              <w:szCs w:val="22"/>
              <w:shd w:val="clear" w:color="auto" w:fill="FFFFFF"/>
            </w:rPr>
          </w:rPrChange>
        </w:rPr>
        <w:instrText xml:space="preserve"> ADDIN NE.Ref.{F87C529A-2FCA-46BF-BDE1-9E84833B5F7C}</w:instrText>
      </w:r>
      <w:r w:rsidR="001228A6" w:rsidRPr="00BE70D2">
        <w:rPr>
          <w:color w:val="000000" w:themeColor="text1"/>
          <w:sz w:val="22"/>
          <w:szCs w:val="22"/>
          <w:shd w:val="clear" w:color="auto" w:fill="FFFFFF"/>
          <w:rPrChange w:id="707" w:author="Chen Liao" w:date="2021-06-01T21:13:00Z">
            <w:rPr>
              <w:sz w:val="22"/>
              <w:szCs w:val="22"/>
              <w:shd w:val="clear" w:color="auto" w:fill="FFFFFF"/>
            </w:rPr>
          </w:rPrChange>
        </w:rPr>
        <w:fldChar w:fldCharType="separate"/>
      </w:r>
      <w:r w:rsidR="00D67D1E" w:rsidRPr="00BE70D2">
        <w:rPr>
          <w:color w:val="000000" w:themeColor="text1"/>
          <w:sz w:val="22"/>
          <w:szCs w:val="22"/>
          <w:shd w:val="clear" w:color="auto" w:fill="FFFFFF"/>
          <w:rPrChange w:id="708" w:author="Chen Liao" w:date="2021-06-01T21:13:00Z">
            <w:rPr>
              <w:rFonts w:eastAsiaTheme="minorEastAsia"/>
              <w:color w:val="080000"/>
              <w:sz w:val="22"/>
              <w:szCs w:val="22"/>
            </w:rPr>
          </w:rPrChange>
        </w:rPr>
        <w:t>[2]</w:t>
      </w:r>
      <w:r w:rsidR="001228A6" w:rsidRPr="00BE70D2">
        <w:rPr>
          <w:color w:val="000000" w:themeColor="text1"/>
          <w:sz w:val="22"/>
          <w:szCs w:val="22"/>
          <w:shd w:val="clear" w:color="auto" w:fill="FFFFFF"/>
          <w:rPrChange w:id="709" w:author="Chen Liao" w:date="2021-06-01T21:13:00Z">
            <w:rPr>
              <w:sz w:val="22"/>
              <w:szCs w:val="22"/>
              <w:shd w:val="clear" w:color="auto" w:fill="FFFFFF"/>
            </w:rPr>
          </w:rPrChange>
        </w:rPr>
        <w:fldChar w:fldCharType="end"/>
      </w:r>
      <w:del w:id="710" w:author="Chen Liao" w:date="2021-05-27T17:23:00Z">
        <w:r w:rsidR="001228A6" w:rsidRPr="00BE70D2" w:rsidDel="00EC2008">
          <w:rPr>
            <w:color w:val="000000" w:themeColor="text1"/>
            <w:sz w:val="22"/>
            <w:szCs w:val="22"/>
            <w:shd w:val="clear" w:color="auto" w:fill="FFFFFF"/>
            <w:rPrChange w:id="711" w:author="Chen Liao" w:date="2021-06-01T21:13:00Z">
              <w:rPr>
                <w:sz w:val="22"/>
                <w:szCs w:val="22"/>
                <w:shd w:val="clear" w:color="auto" w:fill="FFFFFF"/>
              </w:rPr>
            </w:rPrChange>
          </w:rPr>
          <w:delText xml:space="preserve">, </w:delText>
        </w:r>
        <w:r w:rsidR="00277DB2" w:rsidRPr="00BE70D2" w:rsidDel="00EC2008">
          <w:rPr>
            <w:color w:val="000000" w:themeColor="text1"/>
            <w:sz w:val="22"/>
            <w:szCs w:val="22"/>
            <w:shd w:val="clear" w:color="auto" w:fill="FFFFFF"/>
            <w:rPrChange w:id="712" w:author="Chen Liao" w:date="2021-06-01T21:13:00Z">
              <w:rPr>
                <w:sz w:val="22"/>
                <w:szCs w:val="22"/>
                <w:shd w:val="clear" w:color="auto" w:fill="FFFFFF"/>
              </w:rPr>
            </w:rPrChange>
          </w:rPr>
          <w:delText xml:space="preserve">inflammatory bowel disease, </w:delText>
        </w:r>
        <w:r w:rsidR="001228A6" w:rsidRPr="00BE70D2" w:rsidDel="00EC2008">
          <w:rPr>
            <w:color w:val="000000" w:themeColor="text1"/>
            <w:sz w:val="22"/>
            <w:szCs w:val="22"/>
            <w:shd w:val="clear" w:color="auto" w:fill="FFFFFF"/>
            <w:rPrChange w:id="713" w:author="Chen Liao" w:date="2021-06-01T21:13:00Z">
              <w:rPr>
                <w:sz w:val="22"/>
                <w:szCs w:val="22"/>
                <w:shd w:val="clear" w:color="auto" w:fill="FFFFFF"/>
              </w:rPr>
            </w:rPrChange>
          </w:rPr>
          <w:delText>chronic Graft-versus-host-disease</w:delText>
        </w:r>
      </w:del>
      <w:r w:rsidR="0057141F" w:rsidRPr="00BE70D2">
        <w:rPr>
          <w:color w:val="000000" w:themeColor="text1"/>
          <w:sz w:val="22"/>
          <w:szCs w:val="22"/>
          <w:shd w:val="clear" w:color="auto" w:fill="FFFFFF"/>
          <w:rPrChange w:id="714" w:author="Chen Liao" w:date="2021-06-01T21:13:00Z">
            <w:rPr>
              <w:sz w:val="22"/>
              <w:szCs w:val="22"/>
              <w:shd w:val="clear" w:color="auto" w:fill="FFFFFF"/>
            </w:rPr>
          </w:rPrChange>
        </w:rPr>
        <w:fldChar w:fldCharType="begin"/>
      </w:r>
      <w:r w:rsidR="002E2A76" w:rsidRPr="00BE70D2">
        <w:rPr>
          <w:color w:val="000000" w:themeColor="text1"/>
          <w:sz w:val="22"/>
          <w:szCs w:val="22"/>
          <w:shd w:val="clear" w:color="auto" w:fill="FFFFFF"/>
          <w:rPrChange w:id="715" w:author="Chen Liao" w:date="2021-06-01T21:13:00Z">
            <w:rPr>
              <w:sz w:val="22"/>
              <w:szCs w:val="22"/>
              <w:shd w:val="clear" w:color="auto" w:fill="FFFFFF"/>
            </w:rPr>
          </w:rPrChange>
        </w:rPr>
        <w:instrText xml:space="preserve"> ADDIN NE.Ref.{37623B2C-ED1C-4D63-957A-CA651B22120E}</w:instrText>
      </w:r>
      <w:r w:rsidR="0057141F" w:rsidRPr="00BE70D2">
        <w:rPr>
          <w:color w:val="000000" w:themeColor="text1"/>
          <w:sz w:val="22"/>
          <w:szCs w:val="22"/>
          <w:shd w:val="clear" w:color="auto" w:fill="FFFFFF"/>
          <w:rPrChange w:id="716" w:author="Chen Liao" w:date="2021-06-01T21:13:00Z">
            <w:rPr>
              <w:sz w:val="22"/>
              <w:szCs w:val="22"/>
              <w:shd w:val="clear" w:color="auto" w:fill="FFFFFF"/>
            </w:rPr>
          </w:rPrChange>
        </w:rPr>
        <w:fldChar w:fldCharType="separate"/>
      </w:r>
      <w:r w:rsidR="00D67D1E" w:rsidRPr="00BE70D2">
        <w:rPr>
          <w:color w:val="000000" w:themeColor="text1"/>
          <w:sz w:val="22"/>
          <w:szCs w:val="22"/>
          <w:shd w:val="clear" w:color="auto" w:fill="FFFFFF"/>
          <w:rPrChange w:id="717" w:author="Chen Liao" w:date="2021-06-01T21:13:00Z">
            <w:rPr>
              <w:rFonts w:eastAsiaTheme="minorEastAsia"/>
              <w:color w:val="080000"/>
              <w:sz w:val="22"/>
              <w:szCs w:val="22"/>
            </w:rPr>
          </w:rPrChange>
        </w:rPr>
        <w:t>[3]</w:t>
      </w:r>
      <w:r w:rsidR="0057141F" w:rsidRPr="00BE70D2">
        <w:rPr>
          <w:color w:val="000000" w:themeColor="text1"/>
          <w:sz w:val="22"/>
          <w:szCs w:val="22"/>
          <w:shd w:val="clear" w:color="auto" w:fill="FFFFFF"/>
          <w:rPrChange w:id="718" w:author="Chen Liao" w:date="2021-06-01T21:13:00Z">
            <w:rPr>
              <w:sz w:val="22"/>
              <w:szCs w:val="22"/>
              <w:shd w:val="clear" w:color="auto" w:fill="FFFFFF"/>
            </w:rPr>
          </w:rPrChange>
        </w:rPr>
        <w:fldChar w:fldCharType="end"/>
      </w:r>
      <w:del w:id="719" w:author="Chen Liao" w:date="2021-05-27T17:23:00Z">
        <w:r w:rsidR="001228A6" w:rsidRPr="00BE70D2" w:rsidDel="00EC2008">
          <w:rPr>
            <w:color w:val="000000" w:themeColor="text1"/>
            <w:sz w:val="22"/>
            <w:szCs w:val="22"/>
            <w:shd w:val="clear" w:color="auto" w:fill="FFFFFF"/>
            <w:rPrChange w:id="720" w:author="Chen Liao" w:date="2021-06-01T21:13:00Z">
              <w:rPr>
                <w:sz w:val="22"/>
                <w:szCs w:val="22"/>
                <w:shd w:val="clear" w:color="auto" w:fill="FFFFFF"/>
              </w:rPr>
            </w:rPrChange>
          </w:rPr>
          <w:delText xml:space="preserve">, and efficacy of immunotherapy for solid tumors </w:delText>
        </w:r>
      </w:del>
      <w:r w:rsidR="001228A6" w:rsidRPr="00BE70D2">
        <w:rPr>
          <w:color w:val="000000" w:themeColor="text1"/>
          <w:sz w:val="22"/>
          <w:szCs w:val="22"/>
          <w:shd w:val="clear" w:color="auto" w:fill="FFFFFF"/>
          <w:rPrChange w:id="721" w:author="Chen Liao" w:date="2021-06-01T21:13:00Z">
            <w:rPr>
              <w:sz w:val="22"/>
              <w:szCs w:val="22"/>
              <w:shd w:val="clear" w:color="auto" w:fill="FFFFFF"/>
            </w:rPr>
          </w:rPrChange>
        </w:rPr>
        <w:fldChar w:fldCharType="begin"/>
      </w:r>
      <w:r w:rsidR="002E2A76" w:rsidRPr="00BE70D2">
        <w:rPr>
          <w:color w:val="000000" w:themeColor="text1"/>
          <w:sz w:val="22"/>
          <w:szCs w:val="22"/>
          <w:shd w:val="clear" w:color="auto" w:fill="FFFFFF"/>
          <w:rPrChange w:id="722" w:author="Chen Liao" w:date="2021-06-01T21:13:00Z">
            <w:rPr>
              <w:sz w:val="22"/>
              <w:szCs w:val="22"/>
              <w:shd w:val="clear" w:color="auto" w:fill="FFFFFF"/>
            </w:rPr>
          </w:rPrChange>
        </w:rPr>
        <w:instrText xml:space="preserve"> ADDIN NE.Ref.{3F5454DD-9219-4084-B4CB-FFECC114532A}</w:instrText>
      </w:r>
      <w:r w:rsidR="001228A6" w:rsidRPr="00BE70D2">
        <w:rPr>
          <w:color w:val="000000" w:themeColor="text1"/>
          <w:sz w:val="22"/>
          <w:szCs w:val="22"/>
          <w:shd w:val="clear" w:color="auto" w:fill="FFFFFF"/>
          <w:rPrChange w:id="723" w:author="Chen Liao" w:date="2021-06-01T21:13:00Z">
            <w:rPr>
              <w:sz w:val="22"/>
              <w:szCs w:val="22"/>
              <w:shd w:val="clear" w:color="auto" w:fill="FFFFFF"/>
            </w:rPr>
          </w:rPrChange>
        </w:rPr>
        <w:fldChar w:fldCharType="separate"/>
      </w:r>
      <w:r w:rsidR="00D67D1E" w:rsidRPr="00BE70D2">
        <w:rPr>
          <w:color w:val="000000" w:themeColor="text1"/>
          <w:sz w:val="22"/>
          <w:szCs w:val="22"/>
          <w:shd w:val="clear" w:color="auto" w:fill="FFFFFF"/>
          <w:rPrChange w:id="724" w:author="Chen Liao" w:date="2021-06-01T21:13:00Z">
            <w:rPr>
              <w:rFonts w:eastAsiaTheme="minorEastAsia"/>
              <w:color w:val="080000"/>
              <w:sz w:val="22"/>
              <w:szCs w:val="22"/>
            </w:rPr>
          </w:rPrChange>
        </w:rPr>
        <w:t>[4]</w:t>
      </w:r>
      <w:r w:rsidR="001228A6" w:rsidRPr="00BE70D2">
        <w:rPr>
          <w:color w:val="000000" w:themeColor="text1"/>
          <w:sz w:val="22"/>
          <w:szCs w:val="22"/>
          <w:shd w:val="clear" w:color="auto" w:fill="FFFFFF"/>
          <w:rPrChange w:id="725" w:author="Chen Liao" w:date="2021-06-01T21:13:00Z">
            <w:rPr>
              <w:sz w:val="22"/>
              <w:szCs w:val="22"/>
              <w:shd w:val="clear" w:color="auto" w:fill="FFFFFF"/>
            </w:rPr>
          </w:rPrChange>
        </w:rPr>
        <w:fldChar w:fldCharType="end"/>
      </w:r>
      <w:r w:rsidR="001228A6" w:rsidRPr="00BE70D2">
        <w:rPr>
          <w:color w:val="000000" w:themeColor="text1"/>
          <w:sz w:val="22"/>
          <w:szCs w:val="22"/>
          <w:shd w:val="clear" w:color="auto" w:fill="FFFFFF"/>
          <w:rPrChange w:id="726" w:author="Chen Liao" w:date="2021-06-01T21:13:00Z">
            <w:rPr>
              <w:sz w:val="22"/>
              <w:szCs w:val="22"/>
              <w:shd w:val="clear" w:color="auto" w:fill="FFFFFF"/>
            </w:rPr>
          </w:rPrChange>
        </w:rPr>
        <w:t xml:space="preserve">. </w:t>
      </w:r>
      <w:ins w:id="727" w:author="Chen Liao" w:date="2021-05-27T17:23:00Z">
        <w:r w:rsidR="002917C2" w:rsidRPr="00BE70D2">
          <w:rPr>
            <w:color w:val="000000" w:themeColor="text1"/>
            <w:sz w:val="22"/>
            <w:szCs w:val="22"/>
            <w:shd w:val="clear" w:color="auto" w:fill="FFFFFF"/>
            <w:rPrChange w:id="728" w:author="Chen Liao" w:date="2021-06-01T21:13:00Z">
              <w:rPr>
                <w:sz w:val="22"/>
                <w:szCs w:val="22"/>
                <w:shd w:val="clear" w:color="auto" w:fill="FFFFFF"/>
              </w:rPr>
            </w:rPrChange>
          </w:rPr>
          <w:t>T</w:t>
        </w:r>
      </w:ins>
      <w:ins w:id="729" w:author="Chen Liao" w:date="2021-05-27T17:43:00Z">
        <w:r w:rsidR="00D2375F" w:rsidRPr="00BE70D2">
          <w:rPr>
            <w:color w:val="000000" w:themeColor="text1"/>
            <w:sz w:val="22"/>
            <w:szCs w:val="22"/>
            <w:shd w:val="clear" w:color="auto" w:fill="FFFFFF"/>
            <w:rPrChange w:id="730" w:author="Chen Liao" w:date="2021-06-01T21:13:00Z">
              <w:rPr>
                <w:sz w:val="22"/>
                <w:szCs w:val="22"/>
                <w:shd w:val="clear" w:color="auto" w:fill="FFFFFF"/>
              </w:rPr>
            </w:rPrChange>
          </w:rPr>
          <w:t xml:space="preserve">o increase </w:t>
        </w:r>
      </w:ins>
      <w:ins w:id="731" w:author="Chen Liao" w:date="2021-05-27T21:10:00Z">
        <w:r w:rsidR="00AC731E" w:rsidRPr="00BE70D2">
          <w:rPr>
            <w:color w:val="000000" w:themeColor="text1"/>
            <w:sz w:val="22"/>
            <w:szCs w:val="22"/>
            <w:shd w:val="clear" w:color="auto" w:fill="FFFFFF"/>
            <w:rPrChange w:id="732" w:author="Chen Liao" w:date="2021-06-01T21:13:00Z">
              <w:rPr>
                <w:sz w:val="22"/>
                <w:szCs w:val="22"/>
                <w:shd w:val="clear" w:color="auto" w:fill="FFFFFF"/>
              </w:rPr>
            </w:rPrChange>
          </w:rPr>
          <w:t xml:space="preserve">intestinal levels of </w:t>
        </w:r>
      </w:ins>
      <w:ins w:id="733" w:author="Chen Liao" w:date="2021-05-27T21:09:00Z">
        <w:r w:rsidR="00AC731E" w:rsidRPr="00BE70D2">
          <w:rPr>
            <w:color w:val="000000" w:themeColor="text1"/>
            <w:sz w:val="22"/>
            <w:szCs w:val="22"/>
            <w:shd w:val="clear" w:color="auto" w:fill="FFFFFF"/>
            <w:rPrChange w:id="734" w:author="Chen Liao" w:date="2021-06-01T21:13:00Z">
              <w:rPr>
                <w:sz w:val="22"/>
                <w:szCs w:val="22"/>
                <w:shd w:val="clear" w:color="auto" w:fill="FFFFFF"/>
              </w:rPr>
            </w:rPrChange>
          </w:rPr>
          <w:t>SCF</w:t>
        </w:r>
      </w:ins>
      <w:ins w:id="735" w:author="Chen Liao" w:date="2021-05-27T21:10:00Z">
        <w:r w:rsidR="00AC731E" w:rsidRPr="00BE70D2">
          <w:rPr>
            <w:color w:val="000000" w:themeColor="text1"/>
            <w:sz w:val="22"/>
            <w:szCs w:val="22"/>
            <w:shd w:val="clear" w:color="auto" w:fill="FFFFFF"/>
            <w:rPrChange w:id="736" w:author="Chen Liao" w:date="2021-06-01T21:13:00Z">
              <w:rPr>
                <w:sz w:val="22"/>
                <w:szCs w:val="22"/>
                <w:shd w:val="clear" w:color="auto" w:fill="FFFFFF"/>
              </w:rPr>
            </w:rPrChange>
          </w:rPr>
          <w:t>As</w:t>
        </w:r>
        <w:r w:rsidR="007B0485" w:rsidRPr="00BE70D2">
          <w:rPr>
            <w:color w:val="000000" w:themeColor="text1"/>
            <w:sz w:val="22"/>
            <w:szCs w:val="22"/>
            <w:shd w:val="clear" w:color="auto" w:fill="FFFFFF"/>
            <w:rPrChange w:id="737" w:author="Chen Liao" w:date="2021-06-01T21:13:00Z">
              <w:rPr>
                <w:sz w:val="22"/>
                <w:szCs w:val="22"/>
                <w:shd w:val="clear" w:color="auto" w:fill="FFFFFF"/>
              </w:rPr>
            </w:rPrChange>
          </w:rPr>
          <w:t xml:space="preserve"> and eventually improve overall digestive health</w:t>
        </w:r>
        <w:r w:rsidR="00AC731E" w:rsidRPr="00BE70D2">
          <w:rPr>
            <w:color w:val="000000" w:themeColor="text1"/>
            <w:sz w:val="22"/>
            <w:szCs w:val="22"/>
            <w:shd w:val="clear" w:color="auto" w:fill="FFFFFF"/>
            <w:rPrChange w:id="738" w:author="Chen Liao" w:date="2021-06-01T21:13:00Z">
              <w:rPr>
                <w:sz w:val="22"/>
                <w:szCs w:val="22"/>
                <w:shd w:val="clear" w:color="auto" w:fill="FFFFFF"/>
              </w:rPr>
            </w:rPrChange>
          </w:rPr>
          <w:t>,</w:t>
        </w:r>
      </w:ins>
      <w:ins w:id="739" w:author="Chen Liao" w:date="2021-05-27T17:23:00Z">
        <w:r w:rsidR="002917C2" w:rsidRPr="00BE70D2">
          <w:rPr>
            <w:color w:val="000000" w:themeColor="text1"/>
            <w:sz w:val="22"/>
            <w:szCs w:val="22"/>
            <w:shd w:val="clear" w:color="auto" w:fill="FFFFFF"/>
            <w:rPrChange w:id="740" w:author="Chen Liao" w:date="2021-06-01T21:13:00Z">
              <w:rPr>
                <w:sz w:val="22"/>
                <w:szCs w:val="22"/>
                <w:shd w:val="clear" w:color="auto" w:fill="FFFFFF"/>
              </w:rPr>
            </w:rPrChange>
          </w:rPr>
          <w:t xml:space="preserve"> </w:t>
        </w:r>
      </w:ins>
      <w:ins w:id="741" w:author="Chen Liao" w:date="2021-05-27T17:24:00Z">
        <w:r w:rsidR="002917C2" w:rsidRPr="00BE70D2">
          <w:rPr>
            <w:color w:val="000000" w:themeColor="text1"/>
            <w:sz w:val="22"/>
            <w:szCs w:val="22"/>
            <w:shd w:val="clear" w:color="auto" w:fill="FFFFFF"/>
            <w:rPrChange w:id="742" w:author="Chen Liao" w:date="2021-06-01T21:13:00Z">
              <w:rPr>
                <w:sz w:val="22"/>
                <w:szCs w:val="22"/>
                <w:shd w:val="clear" w:color="auto" w:fill="FFFFFF"/>
              </w:rPr>
            </w:rPrChange>
          </w:rPr>
          <w:t xml:space="preserve">some </w:t>
        </w:r>
      </w:ins>
      <w:ins w:id="743" w:author="Chen Liao" w:date="2021-05-27T19:42:00Z">
        <w:r w:rsidR="00DC4536" w:rsidRPr="00BE70D2">
          <w:rPr>
            <w:color w:val="000000" w:themeColor="text1"/>
            <w:sz w:val="22"/>
            <w:szCs w:val="22"/>
            <w:shd w:val="clear" w:color="auto" w:fill="FFFFFF"/>
            <w:rPrChange w:id="744" w:author="Chen Liao" w:date="2021-06-01T21:13:00Z">
              <w:rPr>
                <w:sz w:val="22"/>
                <w:szCs w:val="22"/>
                <w:shd w:val="clear" w:color="auto" w:fill="FFFFFF"/>
              </w:rPr>
            </w:rPrChange>
          </w:rPr>
          <w:t>fiber molecules</w:t>
        </w:r>
      </w:ins>
      <w:ins w:id="745" w:author="Chen Liao" w:date="2021-05-27T17:47:00Z">
        <w:r w:rsidR="00F73D21" w:rsidRPr="00BE70D2">
          <w:rPr>
            <w:color w:val="000000" w:themeColor="text1"/>
            <w:sz w:val="22"/>
            <w:szCs w:val="22"/>
            <w:shd w:val="clear" w:color="auto" w:fill="FFFFFF"/>
            <w:rPrChange w:id="746" w:author="Chen Liao" w:date="2021-06-01T21:13:00Z">
              <w:rPr>
                <w:sz w:val="22"/>
                <w:szCs w:val="22"/>
                <w:shd w:val="clear" w:color="auto" w:fill="FFFFFF"/>
              </w:rPr>
            </w:rPrChange>
          </w:rPr>
          <w:t xml:space="preserve"> </w:t>
        </w:r>
      </w:ins>
      <w:ins w:id="747" w:author="Chen Liao" w:date="2021-05-27T17:24:00Z">
        <w:r w:rsidR="002917C2" w:rsidRPr="00BE70D2">
          <w:rPr>
            <w:color w:val="000000" w:themeColor="text1"/>
            <w:sz w:val="22"/>
            <w:szCs w:val="22"/>
            <w:shd w:val="clear" w:color="auto" w:fill="FFFFFF"/>
            <w:rPrChange w:id="748" w:author="Chen Liao" w:date="2021-06-01T21:13:00Z">
              <w:rPr>
                <w:sz w:val="22"/>
                <w:szCs w:val="22"/>
                <w:shd w:val="clear" w:color="auto" w:fill="FFFFFF"/>
              </w:rPr>
            </w:rPrChange>
          </w:rPr>
          <w:t xml:space="preserve">have been </w:t>
        </w:r>
      </w:ins>
      <w:ins w:id="749" w:author="Chen Liao" w:date="2021-05-27T17:45:00Z">
        <w:r w:rsidR="00D2375F" w:rsidRPr="00BE70D2">
          <w:rPr>
            <w:color w:val="000000" w:themeColor="text1"/>
            <w:sz w:val="22"/>
            <w:szCs w:val="22"/>
            <w:shd w:val="clear" w:color="auto" w:fill="FFFFFF"/>
            <w:rPrChange w:id="750" w:author="Chen Liao" w:date="2021-06-01T21:13:00Z">
              <w:rPr>
                <w:sz w:val="22"/>
                <w:szCs w:val="22"/>
                <w:shd w:val="clear" w:color="auto" w:fill="FFFFFF"/>
              </w:rPr>
            </w:rPrChange>
          </w:rPr>
          <w:t xml:space="preserve">considered </w:t>
        </w:r>
      </w:ins>
      <w:ins w:id="751" w:author="Chen Liao" w:date="2021-05-27T17:24:00Z">
        <w:r w:rsidR="002917C2" w:rsidRPr="00BE70D2">
          <w:rPr>
            <w:color w:val="000000" w:themeColor="text1"/>
            <w:sz w:val="22"/>
            <w:szCs w:val="22"/>
            <w:shd w:val="clear" w:color="auto" w:fill="FFFFFF"/>
            <w:rPrChange w:id="752" w:author="Chen Liao" w:date="2021-06-01T21:13:00Z">
              <w:rPr>
                <w:sz w:val="22"/>
                <w:szCs w:val="22"/>
                <w:shd w:val="clear" w:color="auto" w:fill="FFFFFF"/>
              </w:rPr>
            </w:rPrChange>
          </w:rPr>
          <w:t>as “prebiotics”</w:t>
        </w:r>
      </w:ins>
      <w:ins w:id="753" w:author="Chen Liao" w:date="2021-05-27T17:45:00Z">
        <w:r w:rsidR="00D2375F" w:rsidRPr="00BE70D2">
          <w:rPr>
            <w:color w:val="000000" w:themeColor="text1"/>
            <w:sz w:val="22"/>
            <w:szCs w:val="22"/>
            <w:shd w:val="clear" w:color="auto" w:fill="FFFFFF"/>
            <w:rPrChange w:id="754" w:author="Chen Liao" w:date="2021-06-01T21:13:00Z">
              <w:rPr>
                <w:sz w:val="22"/>
                <w:szCs w:val="22"/>
                <w:shd w:val="clear" w:color="auto" w:fill="FFFFFF"/>
              </w:rPr>
            </w:rPrChange>
          </w:rPr>
          <w:t xml:space="preserve"> and made commercially available</w:t>
        </w:r>
      </w:ins>
      <w:ins w:id="755" w:author="Chen Liao" w:date="2021-05-27T17:24:00Z">
        <w:r w:rsidR="002917C2" w:rsidRPr="00BE70D2">
          <w:rPr>
            <w:color w:val="000000" w:themeColor="text1"/>
            <w:sz w:val="22"/>
            <w:szCs w:val="22"/>
            <w:shd w:val="clear" w:color="auto" w:fill="FFFFFF"/>
            <w:rPrChange w:id="756" w:author="Chen Liao" w:date="2021-06-01T21:13:00Z">
              <w:rPr>
                <w:sz w:val="22"/>
                <w:szCs w:val="22"/>
                <w:shd w:val="clear" w:color="auto" w:fill="FFFFFF"/>
              </w:rPr>
            </w:rPrChange>
          </w:rPr>
          <w:t xml:space="preserve"> </w:t>
        </w:r>
      </w:ins>
      <w:ins w:id="757" w:author="Chen Liao" w:date="2021-05-27T17:45:00Z">
        <w:r w:rsidR="00F73D21" w:rsidRPr="00BE70D2">
          <w:rPr>
            <w:color w:val="000000" w:themeColor="text1"/>
            <w:sz w:val="22"/>
            <w:szCs w:val="22"/>
            <w:shd w:val="clear" w:color="auto" w:fill="FFFFFF"/>
            <w:rPrChange w:id="758" w:author="Chen Liao" w:date="2021-06-01T21:13:00Z">
              <w:rPr>
                <w:sz w:val="22"/>
                <w:szCs w:val="22"/>
                <w:shd w:val="clear" w:color="auto" w:fill="FFFFFF"/>
              </w:rPr>
            </w:rPrChange>
          </w:rPr>
          <w:t xml:space="preserve">based </w:t>
        </w:r>
      </w:ins>
      <w:ins w:id="759" w:author="Chen Liao" w:date="2021-05-27T17:25:00Z">
        <w:r w:rsidR="002917C2" w:rsidRPr="00BE70D2">
          <w:rPr>
            <w:color w:val="000000" w:themeColor="text1"/>
            <w:sz w:val="22"/>
            <w:szCs w:val="22"/>
            <w:shd w:val="clear" w:color="auto" w:fill="FFFFFF"/>
            <w:rPrChange w:id="760" w:author="Chen Liao" w:date="2021-06-01T21:13:00Z">
              <w:rPr>
                <w:sz w:val="22"/>
                <w:szCs w:val="22"/>
                <w:shd w:val="clear" w:color="auto" w:fill="FFFFFF"/>
              </w:rPr>
            </w:rPrChange>
          </w:rPr>
          <w:t xml:space="preserve">on the premise that they can selectively enrich beneficial </w:t>
        </w:r>
      </w:ins>
      <w:ins w:id="761" w:author="Chen Liao" w:date="2021-05-27T21:10:00Z">
        <w:r w:rsidR="007B0485" w:rsidRPr="00BE70D2">
          <w:rPr>
            <w:color w:val="000000" w:themeColor="text1"/>
            <w:sz w:val="22"/>
            <w:szCs w:val="22"/>
            <w:shd w:val="clear" w:color="auto" w:fill="FFFFFF"/>
            <w:rPrChange w:id="762" w:author="Chen Liao" w:date="2021-06-01T21:13:00Z">
              <w:rPr>
                <w:sz w:val="22"/>
                <w:szCs w:val="22"/>
                <w:shd w:val="clear" w:color="auto" w:fill="FFFFFF"/>
              </w:rPr>
            </w:rPrChange>
          </w:rPr>
          <w:t xml:space="preserve">SCFA-producing </w:t>
        </w:r>
      </w:ins>
      <w:ins w:id="763" w:author="Chen Liao" w:date="2021-05-27T19:43:00Z">
        <w:r w:rsidR="00DC4536" w:rsidRPr="00BE70D2">
          <w:rPr>
            <w:color w:val="000000" w:themeColor="text1"/>
            <w:sz w:val="22"/>
            <w:szCs w:val="22"/>
            <w:shd w:val="clear" w:color="auto" w:fill="FFFFFF"/>
            <w:rPrChange w:id="764" w:author="Chen Liao" w:date="2021-06-01T21:13:00Z">
              <w:rPr>
                <w:sz w:val="22"/>
                <w:szCs w:val="22"/>
                <w:shd w:val="clear" w:color="auto" w:fill="FFFFFF"/>
              </w:rPr>
            </w:rPrChange>
          </w:rPr>
          <w:t>bacteria</w:t>
        </w:r>
      </w:ins>
      <w:ins w:id="765" w:author="Chen Liao" w:date="2021-05-27T17:26:00Z">
        <w:r w:rsidR="002917C2" w:rsidRPr="00BE70D2">
          <w:rPr>
            <w:color w:val="000000" w:themeColor="text1"/>
            <w:sz w:val="22"/>
            <w:szCs w:val="22"/>
            <w:shd w:val="clear" w:color="auto" w:fill="FFFFFF"/>
            <w:rPrChange w:id="766" w:author="Chen Liao" w:date="2021-06-01T21:13:00Z">
              <w:rPr>
                <w:sz w:val="22"/>
                <w:szCs w:val="22"/>
                <w:shd w:val="clear" w:color="auto" w:fill="FFFFFF"/>
              </w:rPr>
            </w:rPrChange>
          </w:rPr>
          <w:t>.</w:t>
        </w:r>
      </w:ins>
      <w:ins w:id="767" w:author="Chen Liao" w:date="2021-05-27T17:41:00Z">
        <w:r w:rsidR="00D2375F" w:rsidRPr="00BE70D2">
          <w:rPr>
            <w:color w:val="000000" w:themeColor="text1"/>
            <w:sz w:val="22"/>
            <w:szCs w:val="22"/>
            <w:shd w:val="clear" w:color="auto" w:fill="FFFFFF"/>
            <w:rPrChange w:id="768" w:author="Chen Liao" w:date="2021-06-01T21:13:00Z">
              <w:rPr>
                <w:sz w:val="22"/>
                <w:szCs w:val="22"/>
                <w:shd w:val="clear" w:color="auto" w:fill="FFFFFF"/>
              </w:rPr>
            </w:rPrChange>
          </w:rPr>
          <w:t xml:space="preserve"> </w:t>
        </w:r>
      </w:ins>
      <w:ins w:id="769" w:author="Chen Liao" w:date="2021-05-27T21:26:00Z">
        <w:r w:rsidR="00A4572A" w:rsidRPr="00BE70D2">
          <w:rPr>
            <w:color w:val="000000" w:themeColor="text1"/>
            <w:sz w:val="22"/>
            <w:szCs w:val="22"/>
            <w:shd w:val="clear" w:color="auto" w:fill="FFFFFF"/>
            <w:rPrChange w:id="770" w:author="Chen Liao" w:date="2021-06-01T21:13:00Z">
              <w:rPr>
                <w:sz w:val="22"/>
                <w:szCs w:val="22"/>
                <w:shd w:val="clear" w:color="auto" w:fill="FFFFFF"/>
              </w:rPr>
            </w:rPrChange>
          </w:rPr>
          <w:t>To test this hypothesis, d</w:t>
        </w:r>
      </w:ins>
      <w:ins w:id="771" w:author="Chen Liao" w:date="2021-05-27T20:29:00Z">
        <w:r w:rsidR="00451695" w:rsidRPr="00BE70D2">
          <w:rPr>
            <w:color w:val="000000" w:themeColor="text1"/>
            <w:sz w:val="22"/>
            <w:szCs w:val="22"/>
            <w:shd w:val="clear" w:color="auto" w:fill="FFFFFF"/>
            <w:rPrChange w:id="772" w:author="Chen Liao" w:date="2021-06-01T21:13:00Z">
              <w:rPr>
                <w:sz w:val="22"/>
                <w:szCs w:val="22"/>
                <w:shd w:val="clear" w:color="auto" w:fill="FFFFFF"/>
              </w:rPr>
            </w:rPrChange>
          </w:rPr>
          <w:t>iet</w:t>
        </w:r>
      </w:ins>
      <w:ins w:id="773" w:author="Chen Liao" w:date="2021-05-28T13:33:00Z">
        <w:r w:rsidR="004F0FE6" w:rsidRPr="00BE70D2">
          <w:rPr>
            <w:color w:val="000000" w:themeColor="text1"/>
            <w:sz w:val="22"/>
            <w:szCs w:val="22"/>
            <w:shd w:val="clear" w:color="auto" w:fill="FFFFFF"/>
            <w:rPrChange w:id="774" w:author="Chen Liao" w:date="2021-06-01T21:13:00Z">
              <w:rPr>
                <w:sz w:val="22"/>
                <w:szCs w:val="22"/>
                <w:shd w:val="clear" w:color="auto" w:fill="FFFFFF"/>
              </w:rPr>
            </w:rPrChange>
          </w:rPr>
          <w:t>s</w:t>
        </w:r>
      </w:ins>
      <w:ins w:id="775" w:author="Chen Liao" w:date="2021-05-27T20:29:00Z">
        <w:r w:rsidR="00451695" w:rsidRPr="00BE70D2">
          <w:rPr>
            <w:color w:val="000000" w:themeColor="text1"/>
            <w:sz w:val="22"/>
            <w:szCs w:val="22"/>
            <w:shd w:val="clear" w:color="auto" w:fill="FFFFFF"/>
            <w:rPrChange w:id="776" w:author="Chen Liao" w:date="2021-06-01T21:13:00Z">
              <w:rPr>
                <w:sz w:val="22"/>
                <w:szCs w:val="22"/>
                <w:shd w:val="clear" w:color="auto" w:fill="FFFFFF"/>
              </w:rPr>
            </w:rPrChange>
          </w:rPr>
          <w:t xml:space="preserve"> </w:t>
        </w:r>
      </w:ins>
      <w:ins w:id="777" w:author="Chen Liao" w:date="2021-05-28T13:33:00Z">
        <w:r w:rsidR="004F0FE6" w:rsidRPr="00BE70D2">
          <w:rPr>
            <w:color w:val="000000" w:themeColor="text1"/>
            <w:sz w:val="22"/>
            <w:szCs w:val="22"/>
            <w:shd w:val="clear" w:color="auto" w:fill="FFFFFF"/>
            <w:rPrChange w:id="778" w:author="Chen Liao" w:date="2021-06-01T21:13:00Z">
              <w:rPr>
                <w:sz w:val="22"/>
                <w:szCs w:val="22"/>
                <w:shd w:val="clear" w:color="auto" w:fill="FFFFFF"/>
              </w:rPr>
            </w:rPrChange>
          </w:rPr>
          <w:t xml:space="preserve">supplemented with </w:t>
        </w:r>
      </w:ins>
      <w:ins w:id="779" w:author="Chen Liao" w:date="2021-05-27T20:29:00Z">
        <w:r w:rsidR="00451695" w:rsidRPr="00BE70D2">
          <w:rPr>
            <w:color w:val="000000" w:themeColor="text1"/>
            <w:sz w:val="22"/>
            <w:szCs w:val="22"/>
            <w:shd w:val="clear" w:color="auto" w:fill="FFFFFF"/>
            <w:rPrChange w:id="780" w:author="Chen Liao" w:date="2021-06-01T21:13:00Z">
              <w:rPr>
                <w:sz w:val="22"/>
                <w:szCs w:val="22"/>
                <w:shd w:val="clear" w:color="auto" w:fill="FFFFFF"/>
              </w:rPr>
            </w:rPrChange>
          </w:rPr>
          <w:t>prebiotics</w:t>
        </w:r>
      </w:ins>
      <w:ins w:id="781" w:author="Chen Liao" w:date="2021-05-27T20:36:00Z">
        <w:r w:rsidR="00CB4AF2" w:rsidRPr="00BE70D2">
          <w:rPr>
            <w:color w:val="000000" w:themeColor="text1"/>
            <w:sz w:val="22"/>
            <w:szCs w:val="22"/>
            <w:shd w:val="clear" w:color="auto" w:fill="FFFFFF"/>
            <w:rPrChange w:id="782" w:author="Chen Liao" w:date="2021-06-01T21:13:00Z">
              <w:rPr>
                <w:sz w:val="22"/>
                <w:szCs w:val="22"/>
                <w:shd w:val="clear" w:color="auto" w:fill="FFFFFF"/>
              </w:rPr>
            </w:rPrChange>
          </w:rPr>
          <w:t xml:space="preserve"> have been </w:t>
        </w:r>
      </w:ins>
      <w:ins w:id="783" w:author="Chen Liao" w:date="2021-05-27T20:37:00Z">
        <w:r w:rsidR="0086529A" w:rsidRPr="00BE70D2">
          <w:rPr>
            <w:color w:val="000000" w:themeColor="text1"/>
            <w:sz w:val="22"/>
            <w:szCs w:val="22"/>
            <w:shd w:val="clear" w:color="auto" w:fill="FFFFFF"/>
            <w:rPrChange w:id="784" w:author="Chen Liao" w:date="2021-06-01T21:13:00Z">
              <w:rPr>
                <w:sz w:val="22"/>
                <w:szCs w:val="22"/>
                <w:shd w:val="clear" w:color="auto" w:fill="FFFFFF"/>
              </w:rPr>
            </w:rPrChange>
          </w:rPr>
          <w:t xml:space="preserve">administered </w:t>
        </w:r>
      </w:ins>
      <w:ins w:id="785" w:author="Chen Liao" w:date="2021-05-27T20:36:00Z">
        <w:r w:rsidR="00CB4AF2" w:rsidRPr="00BE70D2">
          <w:rPr>
            <w:color w:val="000000" w:themeColor="text1"/>
            <w:sz w:val="22"/>
            <w:szCs w:val="22"/>
            <w:shd w:val="clear" w:color="auto" w:fill="FFFFFF"/>
            <w:rPrChange w:id="786" w:author="Chen Liao" w:date="2021-06-01T21:13:00Z">
              <w:rPr>
                <w:sz w:val="22"/>
                <w:szCs w:val="22"/>
                <w:shd w:val="clear" w:color="auto" w:fill="FFFFFF"/>
              </w:rPr>
            </w:rPrChange>
          </w:rPr>
          <w:t>as a therapeutic</w:t>
        </w:r>
      </w:ins>
      <w:ins w:id="787" w:author="Chen Liao" w:date="2021-05-27T20:29:00Z">
        <w:r w:rsidR="00451695" w:rsidRPr="00BE70D2">
          <w:rPr>
            <w:color w:val="000000" w:themeColor="text1"/>
            <w:sz w:val="22"/>
            <w:szCs w:val="22"/>
            <w:shd w:val="clear" w:color="auto" w:fill="FFFFFF"/>
            <w:rPrChange w:id="788" w:author="Chen Liao" w:date="2021-06-01T21:13:00Z">
              <w:rPr>
                <w:sz w:val="22"/>
                <w:szCs w:val="22"/>
                <w:shd w:val="clear" w:color="auto" w:fill="FFFFFF"/>
              </w:rPr>
            </w:rPrChange>
          </w:rPr>
          <w:t xml:space="preserve"> strategy </w:t>
        </w:r>
      </w:ins>
      <w:ins w:id="789" w:author="Chen Liao" w:date="2021-05-27T20:36:00Z">
        <w:r w:rsidR="00CB4AF2" w:rsidRPr="00BE70D2">
          <w:rPr>
            <w:color w:val="000000" w:themeColor="text1"/>
            <w:sz w:val="22"/>
            <w:szCs w:val="22"/>
            <w:shd w:val="clear" w:color="auto" w:fill="FFFFFF"/>
            <w:rPrChange w:id="790" w:author="Chen Liao" w:date="2021-06-01T21:13:00Z">
              <w:rPr>
                <w:sz w:val="22"/>
                <w:szCs w:val="22"/>
                <w:shd w:val="clear" w:color="auto" w:fill="FFFFFF"/>
              </w:rPr>
            </w:rPrChange>
          </w:rPr>
          <w:t>to modulate and restore</w:t>
        </w:r>
      </w:ins>
      <w:ins w:id="791" w:author="Chen Liao" w:date="2021-05-27T21:33:00Z">
        <w:r w:rsidR="007617E1" w:rsidRPr="00BE70D2">
          <w:rPr>
            <w:color w:val="000000" w:themeColor="text1"/>
            <w:sz w:val="22"/>
            <w:szCs w:val="22"/>
            <w:shd w:val="clear" w:color="auto" w:fill="FFFFFF"/>
            <w:rPrChange w:id="792" w:author="Chen Liao" w:date="2021-06-01T21:13:00Z">
              <w:rPr>
                <w:sz w:val="22"/>
                <w:szCs w:val="22"/>
                <w:shd w:val="clear" w:color="auto" w:fill="FFFFFF"/>
              </w:rPr>
            </w:rPrChange>
          </w:rPr>
          <w:t xml:space="preserve"> intestinal </w:t>
        </w:r>
      </w:ins>
      <w:ins w:id="793" w:author="Chen Liao" w:date="2021-05-28T13:37:00Z">
        <w:r w:rsidR="004F0FE6" w:rsidRPr="00BE70D2">
          <w:rPr>
            <w:color w:val="000000" w:themeColor="text1"/>
            <w:sz w:val="22"/>
            <w:szCs w:val="22"/>
            <w:shd w:val="clear" w:color="auto" w:fill="FFFFFF"/>
            <w:rPrChange w:id="794" w:author="Chen Liao" w:date="2021-06-01T21:13:00Z">
              <w:rPr>
                <w:sz w:val="22"/>
                <w:szCs w:val="22"/>
                <w:shd w:val="clear" w:color="auto" w:fill="FFFFFF"/>
              </w:rPr>
            </w:rPrChange>
          </w:rPr>
          <w:t xml:space="preserve">gut microbiota and </w:t>
        </w:r>
      </w:ins>
      <w:ins w:id="795" w:author="Chen Liao" w:date="2021-05-27T21:33:00Z">
        <w:r w:rsidR="007617E1" w:rsidRPr="00BE70D2">
          <w:rPr>
            <w:color w:val="000000" w:themeColor="text1"/>
            <w:sz w:val="22"/>
            <w:szCs w:val="22"/>
            <w:shd w:val="clear" w:color="auto" w:fill="FFFFFF"/>
            <w:rPrChange w:id="796" w:author="Chen Liao" w:date="2021-06-01T21:13:00Z">
              <w:rPr>
                <w:sz w:val="22"/>
                <w:szCs w:val="22"/>
                <w:shd w:val="clear" w:color="auto" w:fill="FFFFFF"/>
              </w:rPr>
            </w:rPrChange>
          </w:rPr>
          <w:t xml:space="preserve">SCFA levels </w:t>
        </w:r>
      </w:ins>
      <w:ins w:id="797" w:author="Chen Liao" w:date="2021-05-27T20:37:00Z">
        <w:r w:rsidR="00FC5FDD" w:rsidRPr="00BE70D2">
          <w:rPr>
            <w:color w:val="000000" w:themeColor="text1"/>
            <w:sz w:val="22"/>
            <w:szCs w:val="22"/>
            <w:shd w:val="clear" w:color="auto" w:fill="FFFFFF"/>
            <w:rPrChange w:id="798" w:author="Chen Liao" w:date="2021-06-01T21:13:00Z">
              <w:rPr>
                <w:sz w:val="22"/>
                <w:szCs w:val="22"/>
                <w:shd w:val="clear" w:color="auto" w:fill="FFFFFF"/>
              </w:rPr>
            </w:rPrChange>
          </w:rPr>
          <w:t>in clinical trial</w:t>
        </w:r>
      </w:ins>
      <w:ins w:id="799" w:author="Chen Liao" w:date="2021-05-27T21:34:00Z">
        <w:r w:rsidR="007617E1" w:rsidRPr="00BE70D2">
          <w:rPr>
            <w:color w:val="000000" w:themeColor="text1"/>
            <w:sz w:val="22"/>
            <w:szCs w:val="22"/>
            <w:shd w:val="clear" w:color="auto" w:fill="FFFFFF"/>
            <w:rPrChange w:id="800" w:author="Chen Liao" w:date="2021-06-01T21:13:00Z">
              <w:rPr>
                <w:sz w:val="22"/>
                <w:szCs w:val="22"/>
                <w:shd w:val="clear" w:color="auto" w:fill="FFFFFF"/>
              </w:rPr>
            </w:rPrChange>
          </w:rPr>
          <w:t>s</w:t>
        </w:r>
      </w:ins>
      <w:ins w:id="801" w:author="Chen Liao" w:date="2021-05-27T20:36:00Z">
        <w:r w:rsidR="00CB4AF2" w:rsidRPr="00BE70D2">
          <w:rPr>
            <w:color w:val="000000" w:themeColor="text1"/>
            <w:sz w:val="22"/>
            <w:szCs w:val="22"/>
            <w:shd w:val="clear" w:color="auto" w:fill="FFFFFF"/>
            <w:rPrChange w:id="802" w:author="Chen Liao" w:date="2021-06-01T21:13:00Z">
              <w:rPr>
                <w:sz w:val="22"/>
                <w:szCs w:val="22"/>
                <w:shd w:val="clear" w:color="auto" w:fill="FFFFFF"/>
              </w:rPr>
            </w:rPrChange>
          </w:rPr>
          <w:t xml:space="preserve">. </w:t>
        </w:r>
      </w:ins>
    </w:p>
    <w:p w14:paraId="68A6011C" w14:textId="59BAD34C" w:rsidR="00155B25" w:rsidRPr="00BE70D2" w:rsidDel="00FE4866" w:rsidRDefault="00155B25">
      <w:pPr>
        <w:jc w:val="both"/>
        <w:rPr>
          <w:del w:id="803" w:author="Chen Liao" w:date="2021-05-27T18:14:00Z"/>
          <w:color w:val="000000" w:themeColor="text1"/>
          <w:sz w:val="22"/>
          <w:szCs w:val="22"/>
          <w:shd w:val="clear" w:color="auto" w:fill="FFFFFF"/>
          <w:rPrChange w:id="804" w:author="Chen Liao" w:date="2021-06-01T21:13:00Z">
            <w:rPr>
              <w:del w:id="805" w:author="Chen Liao" w:date="2021-05-27T18:14:00Z"/>
              <w:sz w:val="22"/>
              <w:szCs w:val="22"/>
              <w:shd w:val="clear" w:color="auto" w:fill="FFFFFF"/>
            </w:rPr>
          </w:rPrChange>
        </w:rPr>
      </w:pPr>
    </w:p>
    <w:p w14:paraId="52BB6709" w14:textId="644BED98" w:rsidR="00627BB2" w:rsidRPr="00BE70D2" w:rsidRDefault="00627BB2" w:rsidP="00C53471">
      <w:pPr>
        <w:jc w:val="both"/>
        <w:rPr>
          <w:rFonts w:eastAsiaTheme="minorEastAsia"/>
          <w:color w:val="000000" w:themeColor="text1"/>
          <w:sz w:val="22"/>
          <w:szCs w:val="22"/>
          <w:rPrChange w:id="806" w:author="Chen Liao" w:date="2021-06-01T21:13:00Z">
            <w:rPr>
              <w:rFonts w:eastAsiaTheme="minorEastAsia"/>
              <w:sz w:val="22"/>
              <w:szCs w:val="22"/>
            </w:rPr>
          </w:rPrChange>
        </w:rPr>
      </w:pPr>
    </w:p>
    <w:p w14:paraId="0E2EF55C" w14:textId="04894A0C" w:rsidR="00C6056D" w:rsidRPr="00BE70D2" w:rsidDel="004603CE" w:rsidRDefault="004F0FE6">
      <w:pPr>
        <w:jc w:val="both"/>
        <w:rPr>
          <w:del w:id="807" w:author="Chen Liao" w:date="2021-05-27T21:44:00Z"/>
          <w:moveFrom w:id="808" w:author="Chen Liao" w:date="2021-05-27T18:14:00Z"/>
          <w:color w:val="000000" w:themeColor="text1"/>
          <w:sz w:val="22"/>
          <w:szCs w:val="22"/>
          <w:shd w:val="clear" w:color="auto" w:fill="FFFFFF"/>
          <w:rPrChange w:id="809" w:author="Chen Liao" w:date="2021-06-01T21:13:00Z">
            <w:rPr>
              <w:del w:id="810" w:author="Chen Liao" w:date="2021-05-27T21:44:00Z"/>
              <w:moveFrom w:id="811" w:author="Chen Liao" w:date="2021-05-27T18:14:00Z"/>
              <w:sz w:val="22"/>
              <w:szCs w:val="22"/>
              <w:shd w:val="clear" w:color="auto" w:fill="FFFFFF"/>
            </w:rPr>
          </w:rPrChange>
        </w:rPr>
        <w:pPrChange w:id="812" w:author="Chen Liao" w:date="2021-05-27T21:44:00Z">
          <w:pPr>
            <w:spacing w:after="240"/>
            <w:jc w:val="both"/>
          </w:pPr>
        </w:pPrChange>
      </w:pPr>
      <w:ins w:id="813" w:author="Chen Liao" w:date="2021-05-28T13:35:00Z">
        <w:r w:rsidRPr="00BE70D2">
          <w:rPr>
            <w:color w:val="000000" w:themeColor="text1"/>
            <w:sz w:val="22"/>
            <w:szCs w:val="22"/>
            <w:shd w:val="clear" w:color="auto" w:fill="FFFFFF"/>
            <w:rPrChange w:id="814" w:author="Chen Liao" w:date="2021-06-01T21:13:00Z">
              <w:rPr>
                <w:sz w:val="22"/>
                <w:szCs w:val="22"/>
                <w:shd w:val="clear" w:color="auto" w:fill="FFFFFF"/>
              </w:rPr>
            </w:rPrChange>
          </w:rPr>
          <w:t>To date, i</w:t>
        </w:r>
      </w:ins>
      <w:ins w:id="815" w:author="Chen Liao" w:date="2021-05-28T13:34:00Z">
        <w:r w:rsidRPr="00BE70D2">
          <w:rPr>
            <w:color w:val="000000" w:themeColor="text1"/>
            <w:sz w:val="22"/>
            <w:szCs w:val="22"/>
            <w:shd w:val="clear" w:color="auto" w:fill="FFFFFF"/>
            <w:rPrChange w:id="816" w:author="Chen Liao" w:date="2021-06-01T21:13:00Z">
              <w:rPr>
                <w:sz w:val="22"/>
                <w:szCs w:val="22"/>
                <w:shd w:val="clear" w:color="auto" w:fill="FFFFFF"/>
              </w:rPr>
            </w:rPrChange>
          </w:rPr>
          <w:t xml:space="preserve">t has been </w:t>
        </w:r>
      </w:ins>
      <w:ins w:id="817" w:author="Chen Liao" w:date="2021-05-28T13:41:00Z">
        <w:r w:rsidR="008B6584" w:rsidRPr="00BE70D2">
          <w:rPr>
            <w:color w:val="000000" w:themeColor="text1"/>
            <w:sz w:val="22"/>
            <w:szCs w:val="22"/>
            <w:shd w:val="clear" w:color="auto" w:fill="FFFFFF"/>
            <w:rPrChange w:id="818" w:author="Chen Liao" w:date="2021-06-01T21:13:00Z">
              <w:rPr>
                <w:sz w:val="22"/>
                <w:szCs w:val="22"/>
                <w:shd w:val="clear" w:color="auto" w:fill="FFFFFF"/>
              </w:rPr>
            </w:rPrChange>
          </w:rPr>
          <w:t>well established</w:t>
        </w:r>
      </w:ins>
      <w:ins w:id="819" w:author="Chen Liao" w:date="2021-05-28T13:35:00Z">
        <w:r w:rsidRPr="00BE70D2">
          <w:rPr>
            <w:color w:val="000000" w:themeColor="text1"/>
            <w:sz w:val="22"/>
            <w:szCs w:val="22"/>
            <w:shd w:val="clear" w:color="auto" w:fill="FFFFFF"/>
            <w:rPrChange w:id="820" w:author="Chen Liao" w:date="2021-06-01T21:13:00Z">
              <w:rPr>
                <w:sz w:val="22"/>
                <w:szCs w:val="22"/>
                <w:shd w:val="clear" w:color="auto" w:fill="FFFFFF"/>
              </w:rPr>
            </w:rPrChange>
          </w:rPr>
          <w:t xml:space="preserve"> that prebiotics </w:t>
        </w:r>
      </w:ins>
      <w:ins w:id="821" w:author="Chen Liao" w:date="2021-05-28T13:36:00Z">
        <w:r w:rsidRPr="00BE70D2">
          <w:rPr>
            <w:color w:val="000000" w:themeColor="text1"/>
            <w:sz w:val="22"/>
            <w:szCs w:val="22"/>
            <w:shd w:val="clear" w:color="auto" w:fill="FFFFFF"/>
            <w:rPrChange w:id="822" w:author="Chen Liao" w:date="2021-06-01T21:13:00Z">
              <w:rPr>
                <w:sz w:val="22"/>
                <w:szCs w:val="22"/>
                <w:shd w:val="clear" w:color="auto" w:fill="FFFFFF"/>
              </w:rPr>
            </w:rPrChange>
          </w:rPr>
          <w:t>can rapidly alter gut microbiota composition</w:t>
        </w:r>
      </w:ins>
      <w:ins w:id="823" w:author="Chen Liao" w:date="2021-05-28T13:38:00Z">
        <w:r w:rsidR="00FE3D50" w:rsidRPr="00BE70D2">
          <w:rPr>
            <w:color w:val="000000" w:themeColor="text1"/>
            <w:sz w:val="22"/>
            <w:szCs w:val="22"/>
            <w:shd w:val="clear" w:color="auto" w:fill="FFFFFF"/>
            <w:rPrChange w:id="824" w:author="Chen Liao" w:date="2021-06-01T21:13:00Z">
              <w:rPr>
                <w:sz w:val="22"/>
                <w:szCs w:val="22"/>
                <w:shd w:val="clear" w:color="auto" w:fill="FFFFFF"/>
              </w:rPr>
            </w:rPrChange>
          </w:rPr>
          <w:t xml:space="preserve">, including both relative abundance </w:t>
        </w:r>
      </w:ins>
      <w:ins w:id="825" w:author="Chen Liao" w:date="2021-05-28T13:40:00Z">
        <w:r w:rsidR="00FE3D50" w:rsidRPr="00BE70D2">
          <w:rPr>
            <w:color w:val="000000" w:themeColor="text1"/>
            <w:sz w:val="22"/>
            <w:szCs w:val="22"/>
            <w:shd w:val="clear" w:color="auto" w:fill="FFFFFF"/>
            <w:rPrChange w:id="826" w:author="Chen Liao" w:date="2021-06-01T21:13:00Z">
              <w:rPr>
                <w:sz w:val="22"/>
                <w:szCs w:val="22"/>
                <w:shd w:val="clear" w:color="auto" w:fill="FFFFFF"/>
              </w:rPr>
            </w:rPrChange>
          </w:rPr>
          <w:t xml:space="preserve">of individual </w:t>
        </w:r>
      </w:ins>
      <w:ins w:id="827" w:author="Chen Liao" w:date="2021-05-28T23:54:00Z">
        <w:r w:rsidR="00CD00DE" w:rsidRPr="00BE70D2">
          <w:rPr>
            <w:color w:val="000000" w:themeColor="text1"/>
            <w:sz w:val="22"/>
            <w:szCs w:val="22"/>
            <w:shd w:val="clear" w:color="auto" w:fill="FFFFFF"/>
            <w:rPrChange w:id="828" w:author="Chen Liao" w:date="2021-06-01T21:13:00Z">
              <w:rPr>
                <w:sz w:val="22"/>
                <w:szCs w:val="22"/>
                <w:shd w:val="clear" w:color="auto" w:fill="FFFFFF"/>
              </w:rPr>
            </w:rPrChange>
          </w:rPr>
          <w:t>bacteria</w:t>
        </w:r>
      </w:ins>
      <w:ins w:id="829" w:author="Chen Liao" w:date="2021-05-28T13:40:00Z">
        <w:r w:rsidR="00FE3D50" w:rsidRPr="00BE70D2">
          <w:rPr>
            <w:color w:val="000000" w:themeColor="text1"/>
            <w:sz w:val="22"/>
            <w:szCs w:val="22"/>
            <w:shd w:val="clear" w:color="auto" w:fill="FFFFFF"/>
            <w:rPrChange w:id="830" w:author="Chen Liao" w:date="2021-06-01T21:13:00Z">
              <w:rPr>
                <w:sz w:val="22"/>
                <w:szCs w:val="22"/>
                <w:shd w:val="clear" w:color="auto" w:fill="FFFFFF"/>
              </w:rPr>
            </w:rPrChange>
          </w:rPr>
          <w:t xml:space="preserve"> </w:t>
        </w:r>
      </w:ins>
      <w:ins w:id="831" w:author="Chen Liao" w:date="2021-05-28T13:38:00Z">
        <w:r w:rsidR="00FE3D50" w:rsidRPr="00BE70D2">
          <w:rPr>
            <w:color w:val="000000" w:themeColor="text1"/>
            <w:sz w:val="22"/>
            <w:szCs w:val="22"/>
            <w:shd w:val="clear" w:color="auto" w:fill="FFFFFF"/>
            <w:rPrChange w:id="832" w:author="Chen Liao" w:date="2021-06-01T21:13:00Z">
              <w:rPr>
                <w:sz w:val="22"/>
                <w:szCs w:val="22"/>
                <w:shd w:val="clear" w:color="auto" w:fill="FFFFFF"/>
              </w:rPr>
            </w:rPrChange>
          </w:rPr>
          <w:t xml:space="preserve">and </w:t>
        </w:r>
      </w:ins>
      <w:ins w:id="833" w:author="Chen Liao" w:date="2021-05-28T13:40:00Z">
        <w:r w:rsidR="00FE3D50" w:rsidRPr="00BE70D2">
          <w:rPr>
            <w:color w:val="000000" w:themeColor="text1"/>
            <w:sz w:val="22"/>
            <w:szCs w:val="22"/>
            <w:shd w:val="clear" w:color="auto" w:fill="FFFFFF"/>
            <w:rPrChange w:id="834" w:author="Chen Liao" w:date="2021-06-01T21:13:00Z">
              <w:rPr>
                <w:sz w:val="22"/>
                <w:szCs w:val="22"/>
                <w:shd w:val="clear" w:color="auto" w:fill="FFFFFF"/>
              </w:rPr>
            </w:rPrChange>
          </w:rPr>
          <w:t>their total load</w:t>
        </w:r>
      </w:ins>
      <w:ins w:id="835" w:author="Chen Liao" w:date="2021-05-28T13:36:00Z">
        <w:r w:rsidRPr="00BE70D2">
          <w:rPr>
            <w:color w:val="000000" w:themeColor="text1"/>
            <w:sz w:val="22"/>
            <w:szCs w:val="22"/>
            <w:shd w:val="clear" w:color="auto" w:fill="FFFFFF"/>
            <w:rPrChange w:id="836" w:author="Chen Liao" w:date="2021-06-01T21:13:00Z">
              <w:rPr>
                <w:sz w:val="22"/>
                <w:szCs w:val="22"/>
                <w:shd w:val="clear" w:color="auto" w:fill="FFFFFF"/>
              </w:rPr>
            </w:rPrChange>
          </w:rPr>
          <w:t xml:space="preserve">. </w:t>
        </w:r>
      </w:ins>
      <w:ins w:id="837" w:author="Chen Liao" w:date="2021-05-28T13:37:00Z">
        <w:r w:rsidR="006F3530" w:rsidRPr="00BE70D2">
          <w:rPr>
            <w:color w:val="000000" w:themeColor="text1"/>
            <w:sz w:val="22"/>
            <w:szCs w:val="22"/>
            <w:shd w:val="clear" w:color="auto" w:fill="FFFFFF"/>
            <w:rPrChange w:id="838" w:author="Chen Liao" w:date="2021-06-01T21:13:00Z">
              <w:rPr>
                <w:sz w:val="22"/>
                <w:szCs w:val="22"/>
                <w:shd w:val="clear" w:color="auto" w:fill="FFFFFF"/>
              </w:rPr>
            </w:rPrChange>
          </w:rPr>
          <w:t>However,</w:t>
        </w:r>
      </w:ins>
      <w:ins w:id="839" w:author="Chen Liao" w:date="2021-05-28T13:38:00Z">
        <w:r w:rsidR="006F3530" w:rsidRPr="00BE70D2">
          <w:rPr>
            <w:color w:val="000000" w:themeColor="text1"/>
            <w:sz w:val="22"/>
            <w:szCs w:val="22"/>
            <w:shd w:val="clear" w:color="auto" w:fill="FFFFFF"/>
            <w:rPrChange w:id="840" w:author="Chen Liao" w:date="2021-06-01T21:13:00Z">
              <w:rPr>
                <w:sz w:val="22"/>
                <w:szCs w:val="22"/>
                <w:shd w:val="clear" w:color="auto" w:fill="FFFFFF"/>
              </w:rPr>
            </w:rPrChange>
          </w:rPr>
          <w:t xml:space="preserve"> </w:t>
        </w:r>
      </w:ins>
      <w:ins w:id="841" w:author="Chen Liao" w:date="2021-05-27T21:42:00Z">
        <w:r w:rsidR="008B7AD9" w:rsidRPr="00BE70D2">
          <w:rPr>
            <w:color w:val="000000" w:themeColor="text1"/>
            <w:sz w:val="22"/>
            <w:szCs w:val="22"/>
            <w:shd w:val="clear" w:color="auto" w:fill="FFFFFF"/>
            <w:rPrChange w:id="842" w:author="Chen Liao" w:date="2021-06-01T21:13:00Z">
              <w:rPr>
                <w:sz w:val="22"/>
                <w:szCs w:val="22"/>
                <w:shd w:val="clear" w:color="auto" w:fill="FFFFFF"/>
              </w:rPr>
            </w:rPrChange>
          </w:rPr>
          <w:t>the</w:t>
        </w:r>
      </w:ins>
      <w:ins w:id="843" w:author="Chen Liao" w:date="2021-05-28T13:38:00Z">
        <w:r w:rsidR="006F3530" w:rsidRPr="00BE70D2">
          <w:rPr>
            <w:color w:val="000000" w:themeColor="text1"/>
            <w:sz w:val="22"/>
            <w:szCs w:val="22"/>
            <w:shd w:val="clear" w:color="auto" w:fill="FFFFFF"/>
            <w:rPrChange w:id="844" w:author="Chen Liao" w:date="2021-06-01T21:13:00Z">
              <w:rPr>
                <w:sz w:val="22"/>
                <w:szCs w:val="22"/>
                <w:shd w:val="clear" w:color="auto" w:fill="FFFFFF"/>
              </w:rPr>
            </w:rPrChange>
          </w:rPr>
          <w:t>ir</w:t>
        </w:r>
      </w:ins>
      <w:ins w:id="845" w:author="Chen Liao" w:date="2021-05-27T21:42:00Z">
        <w:r w:rsidR="008B7AD9" w:rsidRPr="00BE70D2">
          <w:rPr>
            <w:color w:val="000000" w:themeColor="text1"/>
            <w:sz w:val="22"/>
            <w:szCs w:val="22"/>
            <w:shd w:val="clear" w:color="auto" w:fill="FFFFFF"/>
            <w:rPrChange w:id="846" w:author="Chen Liao" w:date="2021-06-01T21:13:00Z">
              <w:rPr>
                <w:sz w:val="22"/>
                <w:szCs w:val="22"/>
                <w:shd w:val="clear" w:color="auto" w:fill="FFFFFF"/>
              </w:rPr>
            </w:rPrChange>
          </w:rPr>
          <w:t xml:space="preserve"> efficacy </w:t>
        </w:r>
      </w:ins>
      <w:ins w:id="847" w:author="Chen Liao" w:date="2021-05-27T21:43:00Z">
        <w:r w:rsidR="008B7AD9" w:rsidRPr="00BE70D2">
          <w:rPr>
            <w:color w:val="000000" w:themeColor="text1"/>
            <w:sz w:val="22"/>
            <w:szCs w:val="22"/>
            <w:shd w:val="clear" w:color="auto" w:fill="FFFFFF"/>
            <w:rPrChange w:id="848" w:author="Chen Liao" w:date="2021-06-01T21:13:00Z">
              <w:rPr>
                <w:sz w:val="22"/>
                <w:szCs w:val="22"/>
                <w:shd w:val="clear" w:color="auto" w:fill="FFFFFF"/>
              </w:rPr>
            </w:rPrChange>
          </w:rPr>
          <w:t xml:space="preserve">in stimulating SCFAs </w:t>
        </w:r>
      </w:ins>
      <w:ins w:id="849" w:author="Chen Liao" w:date="2021-05-28T13:41:00Z">
        <w:r w:rsidR="00C528B3" w:rsidRPr="00BE70D2">
          <w:rPr>
            <w:color w:val="000000" w:themeColor="text1"/>
            <w:sz w:val="22"/>
            <w:szCs w:val="22"/>
            <w:shd w:val="clear" w:color="auto" w:fill="FFFFFF"/>
            <w:rPrChange w:id="850" w:author="Chen Liao" w:date="2021-06-01T21:13:00Z">
              <w:rPr>
                <w:sz w:val="22"/>
                <w:szCs w:val="22"/>
                <w:shd w:val="clear" w:color="auto" w:fill="FFFFFF"/>
              </w:rPr>
            </w:rPrChange>
          </w:rPr>
          <w:t>remai</w:t>
        </w:r>
      </w:ins>
      <w:ins w:id="851" w:author="Chen Liao" w:date="2021-05-28T13:42:00Z">
        <w:r w:rsidR="00C528B3" w:rsidRPr="00BE70D2">
          <w:rPr>
            <w:color w:val="000000" w:themeColor="text1"/>
            <w:sz w:val="22"/>
            <w:szCs w:val="22"/>
            <w:shd w:val="clear" w:color="auto" w:fill="FFFFFF"/>
            <w:rPrChange w:id="852" w:author="Chen Liao" w:date="2021-06-01T21:13:00Z">
              <w:rPr>
                <w:sz w:val="22"/>
                <w:szCs w:val="22"/>
                <w:shd w:val="clear" w:color="auto" w:fill="FFFFFF"/>
              </w:rPr>
            </w:rPrChange>
          </w:rPr>
          <w:t>ns unclear</w:t>
        </w:r>
      </w:ins>
      <w:ins w:id="853" w:author="Chen Liao" w:date="2021-05-27T21:43:00Z">
        <w:r w:rsidR="004603CE" w:rsidRPr="00BE70D2">
          <w:rPr>
            <w:color w:val="000000" w:themeColor="text1"/>
            <w:sz w:val="22"/>
            <w:szCs w:val="22"/>
            <w:shd w:val="clear" w:color="auto" w:fill="FFFFFF"/>
            <w:rPrChange w:id="854" w:author="Chen Liao" w:date="2021-06-01T21:13:00Z">
              <w:rPr>
                <w:sz w:val="22"/>
                <w:szCs w:val="22"/>
                <w:shd w:val="clear" w:color="auto" w:fill="FFFFFF"/>
              </w:rPr>
            </w:rPrChange>
          </w:rPr>
          <w:t xml:space="preserve"> yet. </w:t>
        </w:r>
      </w:ins>
      <w:ins w:id="855" w:author="Chen Liao" w:date="2021-05-27T21:44:00Z">
        <w:r w:rsidR="004603CE" w:rsidRPr="00BE70D2">
          <w:rPr>
            <w:color w:val="000000" w:themeColor="text1"/>
            <w:sz w:val="22"/>
            <w:szCs w:val="22"/>
            <w:shd w:val="clear" w:color="auto" w:fill="FFFFFF"/>
            <w:rPrChange w:id="856" w:author="Chen Liao" w:date="2021-06-01T21:13:00Z">
              <w:rPr>
                <w:sz w:val="22"/>
                <w:szCs w:val="22"/>
                <w:shd w:val="clear" w:color="auto" w:fill="FFFFFF"/>
              </w:rPr>
            </w:rPrChange>
          </w:rPr>
          <w:t>Several</w:t>
        </w:r>
      </w:ins>
      <w:moveFromRangeStart w:id="857" w:author="Chen Liao" w:date="2021-05-27T18:14:00Z" w:name="move73031682"/>
      <w:commentRangeStart w:id="858"/>
      <w:moveFrom w:id="859" w:author="Chen Liao" w:date="2021-05-27T18:14:00Z">
        <w:del w:id="860" w:author="Chen Liao" w:date="2021-05-27T21:44:00Z">
          <w:r w:rsidR="00CF04B2" w:rsidRPr="00BE70D2" w:rsidDel="004603CE">
            <w:rPr>
              <w:color w:val="000000" w:themeColor="text1"/>
              <w:sz w:val="22"/>
              <w:szCs w:val="22"/>
              <w:shd w:val="clear" w:color="auto" w:fill="FFFFFF"/>
              <w:rPrChange w:id="861" w:author="Chen Liao" w:date="2021-06-01T21:13:00Z">
                <w:rPr>
                  <w:sz w:val="22"/>
                  <w:szCs w:val="22"/>
                  <w:shd w:val="clear" w:color="auto" w:fill="FFFFFF"/>
                </w:rPr>
              </w:rPrChange>
            </w:rPr>
            <w:delText xml:space="preserve">As </w:delText>
          </w:r>
          <w:r w:rsidR="00277DB2" w:rsidRPr="00BE70D2" w:rsidDel="004603CE">
            <w:rPr>
              <w:color w:val="000000" w:themeColor="text1"/>
              <w:sz w:val="22"/>
              <w:szCs w:val="22"/>
              <w:shd w:val="clear" w:color="auto" w:fill="FFFFFF"/>
              <w:rPrChange w:id="862" w:author="Chen Liao" w:date="2021-06-01T21:13:00Z">
                <w:rPr>
                  <w:sz w:val="22"/>
                  <w:szCs w:val="22"/>
                  <w:shd w:val="clear" w:color="auto" w:fill="FFFFFF"/>
                </w:rPr>
              </w:rPrChange>
            </w:rPr>
            <w:delText xml:space="preserve">the </w:delText>
          </w:r>
          <w:r w:rsidR="00CF04B2" w:rsidRPr="00BE70D2" w:rsidDel="004603CE">
            <w:rPr>
              <w:color w:val="000000" w:themeColor="text1"/>
              <w:sz w:val="22"/>
              <w:szCs w:val="22"/>
              <w:shd w:val="clear" w:color="auto" w:fill="FFFFFF"/>
              <w:rPrChange w:id="863" w:author="Chen Liao" w:date="2021-06-01T21:13:00Z">
                <w:rPr>
                  <w:sz w:val="22"/>
                  <w:szCs w:val="22"/>
                  <w:shd w:val="clear" w:color="auto" w:fill="FFFFFF"/>
                </w:rPr>
              </w:rPrChange>
            </w:rPr>
            <w:delText>substrate to beneficial commensal microbes including SCFA producers, prebiotic fibers (e.g., inulin and resistant starches) are often used as a</w:delText>
          </w:r>
          <w:r w:rsidR="00277DB2" w:rsidRPr="00BE70D2" w:rsidDel="004603CE">
            <w:rPr>
              <w:color w:val="000000" w:themeColor="text1"/>
              <w:sz w:val="22"/>
              <w:szCs w:val="22"/>
              <w:shd w:val="clear" w:color="auto" w:fill="FFFFFF"/>
              <w:rPrChange w:id="864" w:author="Chen Liao" w:date="2021-06-01T21:13:00Z">
                <w:rPr>
                  <w:sz w:val="22"/>
                  <w:szCs w:val="22"/>
                  <w:shd w:val="clear" w:color="auto" w:fill="FFFFFF"/>
                </w:rPr>
              </w:rPrChange>
            </w:rPr>
            <w:delText xml:space="preserve"> dietary</w:delText>
          </w:r>
          <w:r w:rsidR="00CF04B2" w:rsidRPr="00BE70D2" w:rsidDel="004603CE">
            <w:rPr>
              <w:color w:val="000000" w:themeColor="text1"/>
              <w:sz w:val="22"/>
              <w:szCs w:val="22"/>
              <w:shd w:val="clear" w:color="auto" w:fill="FFFFFF"/>
              <w:rPrChange w:id="865" w:author="Chen Liao" w:date="2021-06-01T21:13:00Z">
                <w:rPr>
                  <w:sz w:val="22"/>
                  <w:szCs w:val="22"/>
                  <w:shd w:val="clear" w:color="auto" w:fill="FFFFFF"/>
                </w:rPr>
              </w:rPrChange>
            </w:rPr>
            <w:delText xml:space="preserve"> intervention to promote the production of SCFAs. </w:delText>
          </w:r>
          <w:commentRangeEnd w:id="858"/>
          <w:r w:rsidR="00F75F2D" w:rsidRPr="00BE70D2" w:rsidDel="004603CE">
            <w:rPr>
              <w:rStyle w:val="CommentReference"/>
              <w:color w:val="000000" w:themeColor="text1"/>
              <w:rPrChange w:id="866" w:author="Chen Liao" w:date="2021-06-01T21:13:00Z">
                <w:rPr>
                  <w:rStyle w:val="CommentReference"/>
                </w:rPr>
              </w:rPrChange>
            </w:rPr>
            <w:commentReference w:id="858"/>
          </w:r>
          <w:r w:rsidR="002D1FE4" w:rsidRPr="00BE70D2" w:rsidDel="004603CE">
            <w:rPr>
              <w:color w:val="000000" w:themeColor="text1"/>
              <w:sz w:val="22"/>
              <w:szCs w:val="22"/>
              <w:shd w:val="clear" w:color="auto" w:fill="FFFFFF"/>
              <w:rPrChange w:id="867" w:author="Chen Liao" w:date="2021-06-01T21:13:00Z">
                <w:rPr>
                  <w:sz w:val="22"/>
                  <w:szCs w:val="22"/>
                  <w:shd w:val="clear" w:color="auto" w:fill="FFFFFF"/>
                </w:rPr>
              </w:rPrChange>
            </w:rPr>
            <w:delText>However, understanding the response of gut micro</w:delText>
          </w:r>
          <w:r w:rsidR="009603D3" w:rsidRPr="00BE70D2" w:rsidDel="004603CE">
            <w:rPr>
              <w:color w:val="000000" w:themeColor="text1"/>
              <w:sz w:val="22"/>
              <w:szCs w:val="22"/>
              <w:shd w:val="clear" w:color="auto" w:fill="FFFFFF"/>
              <w:rPrChange w:id="868" w:author="Chen Liao" w:date="2021-06-01T21:13:00Z">
                <w:rPr>
                  <w:sz w:val="22"/>
                  <w:szCs w:val="22"/>
                  <w:shd w:val="clear" w:color="auto" w:fill="FFFFFF"/>
                </w:rPr>
              </w:rPrChange>
            </w:rPr>
            <w:delText>bio</w:delText>
          </w:r>
          <w:r w:rsidR="002D1FE4" w:rsidRPr="00BE70D2" w:rsidDel="004603CE">
            <w:rPr>
              <w:color w:val="000000" w:themeColor="text1"/>
              <w:sz w:val="22"/>
              <w:szCs w:val="22"/>
              <w:shd w:val="clear" w:color="auto" w:fill="FFFFFF"/>
              <w:rPrChange w:id="869" w:author="Chen Liao" w:date="2021-06-01T21:13:00Z">
                <w:rPr>
                  <w:sz w:val="22"/>
                  <w:szCs w:val="22"/>
                  <w:shd w:val="clear" w:color="auto" w:fill="FFFFFF"/>
                </w:rPr>
              </w:rPrChange>
            </w:rPr>
            <w:delText>me to prebiotic interventions</w:delText>
          </w:r>
          <w:r w:rsidR="00CF04B2" w:rsidRPr="00BE70D2" w:rsidDel="004603CE">
            <w:rPr>
              <w:color w:val="000000" w:themeColor="text1"/>
              <w:sz w:val="22"/>
              <w:szCs w:val="22"/>
              <w:shd w:val="clear" w:color="auto" w:fill="FFFFFF"/>
              <w:rPrChange w:id="870" w:author="Chen Liao" w:date="2021-06-01T21:13:00Z">
                <w:rPr>
                  <w:sz w:val="22"/>
                  <w:szCs w:val="22"/>
                  <w:shd w:val="clear" w:color="auto" w:fill="FFFFFF"/>
                </w:rPr>
              </w:rPrChange>
            </w:rPr>
            <w:delText xml:space="preserve"> </w:delText>
          </w:r>
          <w:r w:rsidR="0068210B" w:rsidRPr="00BE70D2" w:rsidDel="004603CE">
            <w:rPr>
              <w:color w:val="000000" w:themeColor="text1"/>
              <w:sz w:val="22"/>
              <w:szCs w:val="22"/>
              <w:shd w:val="clear" w:color="auto" w:fill="FFFFFF"/>
              <w:rPrChange w:id="871" w:author="Chen Liao" w:date="2021-06-01T21:13:00Z">
                <w:rPr>
                  <w:sz w:val="22"/>
                  <w:szCs w:val="22"/>
                  <w:shd w:val="clear" w:color="auto" w:fill="FFFFFF"/>
                </w:rPr>
              </w:rPrChange>
            </w:rPr>
            <w:delText>requires a</w:delText>
          </w:r>
          <w:r w:rsidR="0026176C" w:rsidRPr="00BE70D2" w:rsidDel="004603CE">
            <w:rPr>
              <w:color w:val="000000" w:themeColor="text1"/>
              <w:sz w:val="22"/>
              <w:szCs w:val="22"/>
              <w:shd w:val="clear" w:color="auto" w:fill="FFFFFF"/>
              <w:rPrChange w:id="872" w:author="Chen Liao" w:date="2021-06-01T21:13:00Z">
                <w:rPr>
                  <w:sz w:val="22"/>
                  <w:szCs w:val="22"/>
                  <w:shd w:val="clear" w:color="auto" w:fill="FFFFFF"/>
                </w:rPr>
              </w:rPrChange>
            </w:rPr>
            <w:delText xml:space="preserve"> </w:delText>
          </w:r>
          <w:r w:rsidR="00B97578" w:rsidRPr="00BE70D2" w:rsidDel="004603CE">
            <w:rPr>
              <w:color w:val="000000" w:themeColor="text1"/>
              <w:sz w:val="22"/>
              <w:szCs w:val="22"/>
              <w:shd w:val="clear" w:color="auto" w:fill="FFFFFF"/>
              <w:rPrChange w:id="873" w:author="Chen Liao" w:date="2021-06-01T21:13:00Z">
                <w:rPr>
                  <w:sz w:val="22"/>
                  <w:szCs w:val="22"/>
                  <w:shd w:val="clear" w:color="auto" w:fill="FFFFFF"/>
                </w:rPr>
              </w:rPrChange>
            </w:rPr>
            <w:delText>system</w:delText>
          </w:r>
          <w:r w:rsidR="00D773C0" w:rsidRPr="00BE70D2" w:rsidDel="004603CE">
            <w:rPr>
              <w:color w:val="000000" w:themeColor="text1"/>
              <w:sz w:val="22"/>
              <w:szCs w:val="22"/>
              <w:shd w:val="clear" w:color="auto" w:fill="FFFFFF"/>
              <w:rPrChange w:id="874" w:author="Chen Liao" w:date="2021-06-01T21:13:00Z">
                <w:rPr>
                  <w:sz w:val="22"/>
                  <w:szCs w:val="22"/>
                  <w:shd w:val="clear" w:color="auto" w:fill="FFFFFF"/>
                </w:rPr>
              </w:rPrChange>
            </w:rPr>
            <w:delText>-level</w:delText>
          </w:r>
          <w:r w:rsidR="0068210B" w:rsidRPr="00BE70D2" w:rsidDel="004603CE">
            <w:rPr>
              <w:color w:val="000000" w:themeColor="text1"/>
              <w:sz w:val="22"/>
              <w:szCs w:val="22"/>
              <w:shd w:val="clear" w:color="auto" w:fill="FFFFFF"/>
              <w:rPrChange w:id="875" w:author="Chen Liao" w:date="2021-06-01T21:13:00Z">
                <w:rPr>
                  <w:sz w:val="22"/>
                  <w:szCs w:val="22"/>
                  <w:shd w:val="clear" w:color="auto" w:fill="FFFFFF"/>
                </w:rPr>
              </w:rPrChange>
            </w:rPr>
            <w:delText xml:space="preserve"> understanding of the</w:delText>
          </w:r>
          <w:r w:rsidR="00490E01" w:rsidRPr="00BE70D2" w:rsidDel="004603CE">
            <w:rPr>
              <w:color w:val="000000" w:themeColor="text1"/>
              <w:sz w:val="22"/>
              <w:szCs w:val="22"/>
              <w:shd w:val="clear" w:color="auto" w:fill="FFFFFF"/>
              <w:rPrChange w:id="876" w:author="Chen Liao" w:date="2021-06-01T21:13:00Z">
                <w:rPr>
                  <w:sz w:val="22"/>
                  <w:szCs w:val="22"/>
                  <w:shd w:val="clear" w:color="auto" w:fill="FFFFFF"/>
                </w:rPr>
              </w:rPrChange>
            </w:rPr>
            <w:delText xml:space="preserve"> </w:delText>
          </w:r>
          <w:r w:rsidR="00F976F1" w:rsidRPr="00BE70D2" w:rsidDel="004603CE">
            <w:rPr>
              <w:color w:val="000000" w:themeColor="text1"/>
              <w:sz w:val="22"/>
              <w:szCs w:val="22"/>
              <w:shd w:val="clear" w:color="auto" w:fill="FFFFFF"/>
              <w:rPrChange w:id="877" w:author="Chen Liao" w:date="2021-06-01T21:13:00Z">
                <w:rPr>
                  <w:sz w:val="22"/>
                  <w:szCs w:val="22"/>
                  <w:shd w:val="clear" w:color="auto" w:fill="FFFFFF"/>
                </w:rPr>
              </w:rPrChange>
            </w:rPr>
            <w:delText xml:space="preserve">complex </w:delText>
          </w:r>
          <w:r w:rsidR="00490E01" w:rsidRPr="00BE70D2" w:rsidDel="004603CE">
            <w:rPr>
              <w:color w:val="000000" w:themeColor="text1"/>
              <w:sz w:val="22"/>
              <w:szCs w:val="22"/>
              <w:shd w:val="clear" w:color="auto" w:fill="FFFFFF"/>
              <w:rPrChange w:id="878" w:author="Chen Liao" w:date="2021-06-01T21:13:00Z">
                <w:rPr>
                  <w:sz w:val="22"/>
                  <w:szCs w:val="22"/>
                  <w:shd w:val="clear" w:color="auto" w:fill="FFFFFF"/>
                </w:rPr>
              </w:rPrChange>
            </w:rPr>
            <w:delText>interplay between diet</w:delText>
          </w:r>
          <w:r w:rsidR="007C2583" w:rsidRPr="00BE70D2" w:rsidDel="004603CE">
            <w:rPr>
              <w:color w:val="000000" w:themeColor="text1"/>
              <w:sz w:val="22"/>
              <w:szCs w:val="22"/>
              <w:shd w:val="clear" w:color="auto" w:fill="FFFFFF"/>
              <w:rPrChange w:id="879" w:author="Chen Liao" w:date="2021-06-01T21:13:00Z">
                <w:rPr>
                  <w:sz w:val="22"/>
                  <w:szCs w:val="22"/>
                  <w:shd w:val="clear" w:color="auto" w:fill="FFFFFF"/>
                </w:rPr>
              </w:rPrChange>
            </w:rPr>
            <w:delText>ary fiber</w:delText>
          </w:r>
          <w:r w:rsidR="00490E01" w:rsidRPr="00BE70D2" w:rsidDel="004603CE">
            <w:rPr>
              <w:color w:val="000000" w:themeColor="text1"/>
              <w:sz w:val="22"/>
              <w:szCs w:val="22"/>
              <w:shd w:val="clear" w:color="auto" w:fill="FFFFFF"/>
              <w:rPrChange w:id="880" w:author="Chen Liao" w:date="2021-06-01T21:13:00Z">
                <w:rPr>
                  <w:sz w:val="22"/>
                  <w:szCs w:val="22"/>
                  <w:shd w:val="clear" w:color="auto" w:fill="FFFFFF"/>
                </w:rPr>
              </w:rPrChange>
            </w:rPr>
            <w:delText xml:space="preserve">, gut </w:delText>
          </w:r>
          <w:r w:rsidR="00C6371D" w:rsidRPr="00BE70D2" w:rsidDel="004603CE">
            <w:rPr>
              <w:color w:val="000000" w:themeColor="text1"/>
              <w:sz w:val="22"/>
              <w:szCs w:val="22"/>
              <w:shd w:val="clear" w:color="auto" w:fill="FFFFFF"/>
              <w:rPrChange w:id="881" w:author="Chen Liao" w:date="2021-06-01T21:13:00Z">
                <w:rPr>
                  <w:sz w:val="22"/>
                  <w:szCs w:val="22"/>
                  <w:shd w:val="clear" w:color="auto" w:fill="FFFFFF"/>
                </w:rPr>
              </w:rPrChange>
            </w:rPr>
            <w:delText>bacteria</w:delText>
          </w:r>
          <w:r w:rsidR="00490E01" w:rsidRPr="00BE70D2" w:rsidDel="004603CE">
            <w:rPr>
              <w:color w:val="000000" w:themeColor="text1"/>
              <w:sz w:val="22"/>
              <w:szCs w:val="22"/>
              <w:shd w:val="clear" w:color="auto" w:fill="FFFFFF"/>
              <w:rPrChange w:id="882" w:author="Chen Liao" w:date="2021-06-01T21:13:00Z">
                <w:rPr>
                  <w:sz w:val="22"/>
                  <w:szCs w:val="22"/>
                  <w:shd w:val="clear" w:color="auto" w:fill="FFFFFF"/>
                </w:rPr>
              </w:rPrChange>
            </w:rPr>
            <w:delText xml:space="preserve"> and </w:delText>
          </w:r>
          <w:r w:rsidR="00C6371D" w:rsidRPr="00BE70D2" w:rsidDel="004603CE">
            <w:rPr>
              <w:color w:val="000000" w:themeColor="text1"/>
              <w:sz w:val="22"/>
              <w:szCs w:val="22"/>
              <w:shd w:val="clear" w:color="auto" w:fill="FFFFFF"/>
              <w:rPrChange w:id="883" w:author="Chen Liao" w:date="2021-06-01T21:13:00Z">
                <w:rPr>
                  <w:sz w:val="22"/>
                  <w:szCs w:val="22"/>
                  <w:shd w:val="clear" w:color="auto" w:fill="FFFFFF"/>
                </w:rPr>
              </w:rPrChange>
            </w:rPr>
            <w:delText>SCFA metabolism</w:delText>
          </w:r>
          <w:r w:rsidR="004D0379" w:rsidRPr="00BE70D2" w:rsidDel="004603CE">
            <w:rPr>
              <w:color w:val="000000" w:themeColor="text1"/>
              <w:sz w:val="22"/>
              <w:szCs w:val="22"/>
              <w:shd w:val="clear" w:color="auto" w:fill="FFFFFF"/>
              <w:rPrChange w:id="884" w:author="Chen Liao" w:date="2021-06-01T21:13:00Z">
                <w:rPr>
                  <w:sz w:val="22"/>
                  <w:szCs w:val="22"/>
                  <w:shd w:val="clear" w:color="auto" w:fill="FFFFFF"/>
                </w:rPr>
              </w:rPrChange>
            </w:rPr>
            <w:delText>, which is only partially known.</w:delText>
          </w:r>
          <w:r w:rsidR="00490E01" w:rsidRPr="00BE70D2" w:rsidDel="004603CE">
            <w:rPr>
              <w:color w:val="000000" w:themeColor="text1"/>
              <w:sz w:val="22"/>
              <w:szCs w:val="22"/>
              <w:shd w:val="clear" w:color="auto" w:fill="FFFFFF"/>
              <w:rPrChange w:id="885" w:author="Chen Liao" w:date="2021-06-01T21:13:00Z">
                <w:rPr>
                  <w:sz w:val="22"/>
                  <w:szCs w:val="22"/>
                  <w:shd w:val="clear" w:color="auto" w:fill="FFFFFF"/>
                </w:rPr>
              </w:rPrChange>
            </w:rPr>
            <w:delText xml:space="preserve"> </w:delText>
          </w:r>
          <w:r w:rsidR="009E0988" w:rsidRPr="00BE70D2" w:rsidDel="004603CE">
            <w:rPr>
              <w:color w:val="000000" w:themeColor="text1"/>
              <w:sz w:val="22"/>
              <w:szCs w:val="22"/>
              <w:shd w:val="clear" w:color="auto" w:fill="FFFFFF"/>
              <w:rPrChange w:id="886" w:author="Chen Liao" w:date="2021-06-01T21:13:00Z">
                <w:rPr>
                  <w:sz w:val="22"/>
                  <w:szCs w:val="22"/>
                  <w:shd w:val="clear" w:color="auto" w:fill="FFFFFF"/>
                </w:rPr>
              </w:rPrChange>
            </w:rPr>
            <w:delText>The m</w:delText>
          </w:r>
          <w:r w:rsidR="00403BDE" w:rsidRPr="00BE70D2" w:rsidDel="004603CE">
            <w:rPr>
              <w:color w:val="000000" w:themeColor="text1"/>
              <w:sz w:val="22"/>
              <w:szCs w:val="22"/>
              <w:shd w:val="clear" w:color="auto" w:fill="FFFFFF"/>
              <w:rPrChange w:id="887" w:author="Chen Liao" w:date="2021-06-01T21:13:00Z">
                <w:rPr>
                  <w:sz w:val="22"/>
                  <w:szCs w:val="22"/>
                  <w:shd w:val="clear" w:color="auto" w:fill="FFFFFF"/>
                </w:rPr>
              </w:rPrChange>
            </w:rPr>
            <w:delText xml:space="preserve">icrobial conversion </w:delText>
          </w:r>
          <w:r w:rsidR="00D773C0" w:rsidRPr="00BE70D2" w:rsidDel="004603CE">
            <w:rPr>
              <w:color w:val="000000" w:themeColor="text1"/>
              <w:sz w:val="22"/>
              <w:szCs w:val="22"/>
              <w:shd w:val="clear" w:color="auto" w:fill="FFFFFF"/>
              <w:rPrChange w:id="888" w:author="Chen Liao" w:date="2021-06-01T21:13:00Z">
                <w:rPr>
                  <w:sz w:val="22"/>
                  <w:szCs w:val="22"/>
                  <w:shd w:val="clear" w:color="auto" w:fill="FFFFFF"/>
                </w:rPr>
              </w:rPrChange>
            </w:rPr>
            <w:delText xml:space="preserve">of </w:delText>
          </w:r>
          <w:r w:rsidR="00403BDE" w:rsidRPr="00BE70D2" w:rsidDel="004603CE">
            <w:rPr>
              <w:color w:val="000000" w:themeColor="text1"/>
              <w:sz w:val="22"/>
              <w:szCs w:val="22"/>
              <w:shd w:val="clear" w:color="auto" w:fill="FFFFFF"/>
              <w:rPrChange w:id="889" w:author="Chen Liao" w:date="2021-06-01T21:13:00Z">
                <w:rPr>
                  <w:sz w:val="22"/>
                  <w:szCs w:val="22"/>
                  <w:shd w:val="clear" w:color="auto" w:fill="FFFFFF"/>
                </w:rPr>
              </w:rPrChange>
            </w:rPr>
            <w:delText>dietary fiber</w:delText>
          </w:r>
          <w:r w:rsidR="00DB3D01" w:rsidRPr="00BE70D2" w:rsidDel="004603CE">
            <w:rPr>
              <w:color w:val="000000" w:themeColor="text1"/>
              <w:sz w:val="22"/>
              <w:szCs w:val="22"/>
              <w:shd w:val="clear" w:color="auto" w:fill="FFFFFF"/>
              <w:rPrChange w:id="890" w:author="Chen Liao" w:date="2021-06-01T21:13:00Z">
                <w:rPr>
                  <w:sz w:val="22"/>
                  <w:szCs w:val="22"/>
                  <w:shd w:val="clear" w:color="auto" w:fill="FFFFFF"/>
                </w:rPr>
              </w:rPrChange>
            </w:rPr>
            <w:delText>s</w:delText>
          </w:r>
          <w:r w:rsidR="00403BDE" w:rsidRPr="00BE70D2" w:rsidDel="004603CE">
            <w:rPr>
              <w:color w:val="000000" w:themeColor="text1"/>
              <w:sz w:val="22"/>
              <w:szCs w:val="22"/>
              <w:shd w:val="clear" w:color="auto" w:fill="FFFFFF"/>
              <w:rPrChange w:id="891" w:author="Chen Liao" w:date="2021-06-01T21:13:00Z">
                <w:rPr>
                  <w:sz w:val="22"/>
                  <w:szCs w:val="22"/>
                  <w:shd w:val="clear" w:color="auto" w:fill="FFFFFF"/>
                </w:rPr>
              </w:rPrChange>
            </w:rPr>
            <w:delText xml:space="preserve"> to SCFAs involve a number of </w:delText>
          </w:r>
          <w:r w:rsidR="00F975EA" w:rsidRPr="00BE70D2" w:rsidDel="004603CE">
            <w:rPr>
              <w:color w:val="000000" w:themeColor="text1"/>
              <w:sz w:val="22"/>
              <w:szCs w:val="22"/>
              <w:shd w:val="clear" w:color="auto" w:fill="FFFFFF"/>
              <w:rPrChange w:id="892" w:author="Chen Liao" w:date="2021-06-01T21:13:00Z">
                <w:rPr>
                  <w:sz w:val="22"/>
                  <w:szCs w:val="22"/>
                  <w:shd w:val="clear" w:color="auto" w:fill="FFFFFF"/>
                </w:rPr>
              </w:rPrChange>
            </w:rPr>
            <w:delText>metabolic</w:delText>
          </w:r>
          <w:r w:rsidR="00AD5534" w:rsidRPr="00BE70D2" w:rsidDel="004603CE">
            <w:rPr>
              <w:color w:val="000000" w:themeColor="text1"/>
              <w:sz w:val="22"/>
              <w:szCs w:val="22"/>
              <w:shd w:val="clear" w:color="auto" w:fill="FFFFFF"/>
              <w:rPrChange w:id="893" w:author="Chen Liao" w:date="2021-06-01T21:13:00Z">
                <w:rPr>
                  <w:sz w:val="22"/>
                  <w:szCs w:val="22"/>
                  <w:shd w:val="clear" w:color="auto" w:fill="FFFFFF"/>
                </w:rPr>
              </w:rPrChange>
            </w:rPr>
            <w:delText xml:space="preserve"> </w:delText>
          </w:r>
          <w:r w:rsidR="00403BDE" w:rsidRPr="00BE70D2" w:rsidDel="004603CE">
            <w:rPr>
              <w:color w:val="000000" w:themeColor="text1"/>
              <w:sz w:val="22"/>
              <w:szCs w:val="22"/>
              <w:shd w:val="clear" w:color="auto" w:fill="FFFFFF"/>
              <w:rPrChange w:id="894" w:author="Chen Liao" w:date="2021-06-01T21:13:00Z">
                <w:rPr>
                  <w:sz w:val="22"/>
                  <w:szCs w:val="22"/>
                  <w:shd w:val="clear" w:color="auto" w:fill="FFFFFF"/>
                </w:rPr>
              </w:rPrChange>
            </w:rPr>
            <w:delText>cascading events</w:delText>
          </w:r>
          <w:r w:rsidR="00AD5534" w:rsidRPr="00BE70D2" w:rsidDel="004603CE">
            <w:rPr>
              <w:color w:val="000000" w:themeColor="text1"/>
              <w:sz w:val="22"/>
              <w:szCs w:val="22"/>
              <w:shd w:val="clear" w:color="auto" w:fill="FFFFFF"/>
              <w:rPrChange w:id="895" w:author="Chen Liao" w:date="2021-06-01T21:13:00Z">
                <w:rPr>
                  <w:sz w:val="22"/>
                  <w:szCs w:val="22"/>
                  <w:shd w:val="clear" w:color="auto" w:fill="FFFFFF"/>
                </w:rPr>
              </w:rPrChange>
            </w:rPr>
            <w:delText xml:space="preserve"> </w:delText>
          </w:r>
          <w:r w:rsidR="00734A9B" w:rsidRPr="00BE70D2" w:rsidDel="004603CE">
            <w:rPr>
              <w:color w:val="000000" w:themeColor="text1"/>
              <w:sz w:val="22"/>
              <w:szCs w:val="22"/>
              <w:shd w:val="clear" w:color="auto" w:fill="FFFFFF"/>
              <w:rPrChange w:id="896" w:author="Chen Liao" w:date="2021-06-01T21:13:00Z">
                <w:rPr>
                  <w:sz w:val="22"/>
                  <w:szCs w:val="22"/>
                  <w:shd w:val="clear" w:color="auto" w:fill="FFFFFF"/>
                </w:rPr>
              </w:rPrChange>
            </w:rPr>
            <w:delText xml:space="preserve">operated by </w:delText>
          </w:r>
          <w:r w:rsidR="00403BDE" w:rsidRPr="00BE70D2" w:rsidDel="004603CE">
            <w:rPr>
              <w:color w:val="000000" w:themeColor="text1"/>
              <w:sz w:val="22"/>
              <w:szCs w:val="22"/>
              <w:shd w:val="clear" w:color="auto" w:fill="FFFFFF"/>
              <w:rPrChange w:id="897" w:author="Chen Liao" w:date="2021-06-01T21:13:00Z">
                <w:rPr>
                  <w:sz w:val="22"/>
                  <w:szCs w:val="22"/>
                  <w:shd w:val="clear" w:color="auto" w:fill="FFFFFF"/>
                </w:rPr>
              </w:rPrChange>
            </w:rPr>
            <w:delText>speci</w:delText>
          </w:r>
          <w:r w:rsidR="008F21AA" w:rsidRPr="00BE70D2" w:rsidDel="004603CE">
            <w:rPr>
              <w:color w:val="000000" w:themeColor="text1"/>
              <w:sz w:val="22"/>
              <w:szCs w:val="22"/>
              <w:shd w:val="clear" w:color="auto" w:fill="FFFFFF"/>
              <w:rPrChange w:id="898" w:author="Chen Liao" w:date="2021-06-01T21:13:00Z">
                <w:rPr>
                  <w:sz w:val="22"/>
                  <w:szCs w:val="22"/>
                  <w:shd w:val="clear" w:color="auto" w:fill="FFFFFF"/>
                </w:rPr>
              </w:rPrChange>
            </w:rPr>
            <w:delText>alized</w:delText>
          </w:r>
          <w:r w:rsidR="00403BDE" w:rsidRPr="00BE70D2" w:rsidDel="004603CE">
            <w:rPr>
              <w:color w:val="000000" w:themeColor="text1"/>
              <w:sz w:val="22"/>
              <w:szCs w:val="22"/>
              <w:shd w:val="clear" w:color="auto" w:fill="FFFFFF"/>
              <w:rPrChange w:id="899" w:author="Chen Liao" w:date="2021-06-01T21:13:00Z">
                <w:rPr>
                  <w:sz w:val="22"/>
                  <w:szCs w:val="22"/>
                  <w:shd w:val="clear" w:color="auto" w:fill="FFFFFF"/>
                </w:rPr>
              </w:rPrChange>
            </w:rPr>
            <w:delText xml:space="preserve"> members of the gut microbiota</w:delText>
          </w:r>
          <w:r w:rsidR="00AD5534" w:rsidRPr="00BE70D2" w:rsidDel="004603CE">
            <w:rPr>
              <w:color w:val="000000" w:themeColor="text1"/>
              <w:sz w:val="22"/>
              <w:szCs w:val="22"/>
              <w:shd w:val="clear" w:color="auto" w:fill="FFFFFF"/>
              <w:rPrChange w:id="900" w:author="Chen Liao" w:date="2021-06-01T21:13:00Z">
                <w:rPr>
                  <w:sz w:val="22"/>
                  <w:szCs w:val="22"/>
                  <w:shd w:val="clear" w:color="auto" w:fill="FFFFFF"/>
                </w:rPr>
              </w:rPrChange>
            </w:rPr>
            <w:delText xml:space="preserve">. </w:delText>
          </w:r>
          <w:r w:rsidR="00D43F21" w:rsidRPr="00BE70D2" w:rsidDel="004603CE">
            <w:rPr>
              <w:color w:val="000000" w:themeColor="text1"/>
              <w:sz w:val="22"/>
              <w:szCs w:val="22"/>
              <w:shd w:val="clear" w:color="auto" w:fill="FFFFFF"/>
              <w:rPrChange w:id="901" w:author="Chen Liao" w:date="2021-06-01T21:13:00Z">
                <w:rPr>
                  <w:sz w:val="22"/>
                  <w:szCs w:val="22"/>
                  <w:shd w:val="clear" w:color="auto" w:fill="FFFFFF"/>
                </w:rPr>
              </w:rPrChange>
            </w:rPr>
            <w:delText>C</w:delText>
          </w:r>
          <w:r w:rsidR="009C0B58" w:rsidRPr="00BE70D2" w:rsidDel="004603CE">
            <w:rPr>
              <w:color w:val="000000" w:themeColor="text1"/>
              <w:sz w:val="22"/>
              <w:szCs w:val="22"/>
              <w:shd w:val="clear" w:color="auto" w:fill="FFFFFF"/>
              <w:rPrChange w:id="902" w:author="Chen Liao" w:date="2021-06-01T21:13:00Z">
                <w:rPr>
                  <w:sz w:val="22"/>
                  <w:szCs w:val="22"/>
                  <w:shd w:val="clear" w:color="auto" w:fill="FFFFFF"/>
                </w:rPr>
              </w:rPrChange>
            </w:rPr>
            <w:delText>omplex polysaccharide</w:delText>
          </w:r>
          <w:r w:rsidR="002B66DF" w:rsidRPr="00BE70D2" w:rsidDel="004603CE">
            <w:rPr>
              <w:color w:val="000000" w:themeColor="text1"/>
              <w:sz w:val="22"/>
              <w:szCs w:val="22"/>
              <w:shd w:val="clear" w:color="auto" w:fill="FFFFFF"/>
              <w:rPrChange w:id="903" w:author="Chen Liao" w:date="2021-06-01T21:13:00Z">
                <w:rPr>
                  <w:sz w:val="22"/>
                  <w:szCs w:val="22"/>
                  <w:shd w:val="clear" w:color="auto" w:fill="FFFFFF"/>
                </w:rPr>
              </w:rPrChange>
            </w:rPr>
            <w:delText xml:space="preserve"> fibers</w:delText>
          </w:r>
          <w:r w:rsidR="009C0B58" w:rsidRPr="00BE70D2" w:rsidDel="004603CE">
            <w:rPr>
              <w:color w:val="000000" w:themeColor="text1"/>
              <w:sz w:val="22"/>
              <w:szCs w:val="22"/>
              <w:shd w:val="clear" w:color="auto" w:fill="FFFFFF"/>
              <w:rPrChange w:id="904" w:author="Chen Liao" w:date="2021-06-01T21:13:00Z">
                <w:rPr>
                  <w:sz w:val="22"/>
                  <w:szCs w:val="22"/>
                  <w:shd w:val="clear" w:color="auto" w:fill="FFFFFF"/>
                </w:rPr>
              </w:rPrChange>
            </w:rPr>
            <w:delText xml:space="preserve"> are first hydrolyzed by </w:delText>
          </w:r>
          <w:r w:rsidR="00B45FF0" w:rsidRPr="00BE70D2" w:rsidDel="004603CE">
            <w:rPr>
              <w:color w:val="000000" w:themeColor="text1"/>
              <w:sz w:val="22"/>
              <w:szCs w:val="22"/>
              <w:shd w:val="clear" w:color="auto" w:fill="FFFFFF"/>
              <w:rPrChange w:id="905" w:author="Chen Liao" w:date="2021-06-01T21:13:00Z">
                <w:rPr>
                  <w:sz w:val="22"/>
                  <w:szCs w:val="22"/>
                  <w:shd w:val="clear" w:color="auto" w:fill="FFFFFF"/>
                </w:rPr>
              </w:rPrChange>
            </w:rPr>
            <w:delText>fiber</w:delText>
          </w:r>
          <w:r w:rsidR="00735873" w:rsidRPr="00BE70D2" w:rsidDel="004603CE">
            <w:rPr>
              <w:color w:val="000000" w:themeColor="text1"/>
              <w:sz w:val="22"/>
              <w:szCs w:val="22"/>
              <w:shd w:val="clear" w:color="auto" w:fill="FFFFFF"/>
              <w:rPrChange w:id="906" w:author="Chen Liao" w:date="2021-06-01T21:13:00Z">
                <w:rPr>
                  <w:sz w:val="22"/>
                  <w:szCs w:val="22"/>
                  <w:shd w:val="clear" w:color="auto" w:fill="FFFFFF"/>
                </w:rPr>
              </w:rPrChange>
            </w:rPr>
            <w:delText>-</w:delText>
          </w:r>
          <w:r w:rsidR="00A1421C" w:rsidRPr="00BE70D2" w:rsidDel="004603CE">
            <w:rPr>
              <w:color w:val="000000" w:themeColor="text1"/>
              <w:sz w:val="22"/>
              <w:szCs w:val="22"/>
              <w:shd w:val="clear" w:color="auto" w:fill="FFFFFF"/>
              <w:rPrChange w:id="907" w:author="Chen Liao" w:date="2021-06-01T21:13:00Z">
                <w:rPr>
                  <w:sz w:val="22"/>
                  <w:szCs w:val="22"/>
                  <w:shd w:val="clear" w:color="auto" w:fill="FFFFFF"/>
                </w:rPr>
              </w:rPrChange>
            </w:rPr>
            <w:delText>degrad</w:delText>
          </w:r>
          <w:r w:rsidR="00735873" w:rsidRPr="00BE70D2" w:rsidDel="004603CE">
            <w:rPr>
              <w:color w:val="000000" w:themeColor="text1"/>
              <w:sz w:val="22"/>
              <w:szCs w:val="22"/>
              <w:shd w:val="clear" w:color="auto" w:fill="FFFFFF"/>
              <w:rPrChange w:id="908" w:author="Chen Liao" w:date="2021-06-01T21:13:00Z">
                <w:rPr>
                  <w:sz w:val="22"/>
                  <w:szCs w:val="22"/>
                  <w:shd w:val="clear" w:color="auto" w:fill="FFFFFF"/>
                </w:rPr>
              </w:rPrChange>
            </w:rPr>
            <w:delText>ing bacteria</w:delText>
          </w:r>
          <w:r w:rsidR="009C0B58" w:rsidRPr="00BE70D2" w:rsidDel="004603CE">
            <w:rPr>
              <w:color w:val="000000" w:themeColor="text1"/>
              <w:sz w:val="22"/>
              <w:szCs w:val="22"/>
              <w:shd w:val="clear" w:color="auto" w:fill="FFFFFF"/>
              <w:rPrChange w:id="909" w:author="Chen Liao" w:date="2021-06-01T21:13:00Z">
                <w:rPr>
                  <w:sz w:val="22"/>
                  <w:szCs w:val="22"/>
                  <w:shd w:val="clear" w:color="auto" w:fill="FFFFFF"/>
                </w:rPr>
              </w:rPrChange>
            </w:rPr>
            <w:delText>.</w:delText>
          </w:r>
          <w:r w:rsidR="00E52512" w:rsidRPr="00BE70D2" w:rsidDel="004603CE">
            <w:rPr>
              <w:color w:val="000000" w:themeColor="text1"/>
              <w:sz w:val="22"/>
              <w:szCs w:val="22"/>
              <w:shd w:val="clear" w:color="auto" w:fill="FFFFFF"/>
              <w:rPrChange w:id="910" w:author="Chen Liao" w:date="2021-06-01T21:13:00Z">
                <w:rPr>
                  <w:sz w:val="22"/>
                  <w:szCs w:val="22"/>
                  <w:shd w:val="clear" w:color="auto" w:fill="FFFFFF"/>
                </w:rPr>
              </w:rPrChange>
            </w:rPr>
            <w:delText xml:space="preserve"> The</w:delText>
          </w:r>
          <w:r w:rsidR="00735873" w:rsidRPr="00BE70D2" w:rsidDel="004603CE">
            <w:rPr>
              <w:color w:val="000000" w:themeColor="text1"/>
              <w:sz w:val="22"/>
              <w:szCs w:val="22"/>
              <w:shd w:val="clear" w:color="auto" w:fill="FFFFFF"/>
              <w:rPrChange w:id="911" w:author="Chen Liao" w:date="2021-06-01T21:13:00Z">
                <w:rPr>
                  <w:sz w:val="22"/>
                  <w:szCs w:val="22"/>
                  <w:shd w:val="clear" w:color="auto" w:fill="FFFFFF"/>
                </w:rPr>
              </w:rPrChange>
            </w:rPr>
            <w:delText>se</w:delText>
          </w:r>
          <w:r w:rsidR="00E52512" w:rsidRPr="00BE70D2" w:rsidDel="004603CE">
            <w:rPr>
              <w:color w:val="000000" w:themeColor="text1"/>
              <w:sz w:val="22"/>
              <w:szCs w:val="22"/>
              <w:shd w:val="clear" w:color="auto" w:fill="FFFFFF"/>
              <w:rPrChange w:id="912" w:author="Chen Liao" w:date="2021-06-01T21:13:00Z">
                <w:rPr>
                  <w:sz w:val="22"/>
                  <w:szCs w:val="22"/>
                  <w:shd w:val="clear" w:color="auto" w:fill="FFFFFF"/>
                </w:rPr>
              </w:rPrChange>
            </w:rPr>
            <w:delText xml:space="preserve"> </w:delText>
          </w:r>
          <w:r w:rsidR="00735873" w:rsidRPr="00BE70D2" w:rsidDel="004603CE">
            <w:rPr>
              <w:color w:val="000000" w:themeColor="text1"/>
              <w:sz w:val="22"/>
              <w:szCs w:val="22"/>
              <w:shd w:val="clear" w:color="auto" w:fill="FFFFFF"/>
              <w:rPrChange w:id="913" w:author="Chen Liao" w:date="2021-06-01T21:13:00Z">
                <w:rPr>
                  <w:sz w:val="22"/>
                  <w:szCs w:val="22"/>
                  <w:shd w:val="clear" w:color="auto" w:fill="FFFFFF"/>
                </w:rPr>
              </w:rPrChange>
            </w:rPr>
            <w:delText xml:space="preserve">primary </w:delText>
          </w:r>
          <w:r w:rsidR="00E52512" w:rsidRPr="00BE70D2" w:rsidDel="004603CE">
            <w:rPr>
              <w:color w:val="000000" w:themeColor="text1"/>
              <w:sz w:val="22"/>
              <w:szCs w:val="22"/>
              <w:shd w:val="clear" w:color="auto" w:fill="FFFFFF"/>
              <w:rPrChange w:id="914" w:author="Chen Liao" w:date="2021-06-01T21:13:00Z">
                <w:rPr>
                  <w:sz w:val="22"/>
                  <w:szCs w:val="22"/>
                  <w:shd w:val="clear" w:color="auto" w:fill="FFFFFF"/>
                </w:rPr>
              </w:rPrChange>
            </w:rPr>
            <w:delText>degrade</w:delText>
          </w:r>
          <w:r w:rsidR="00735873" w:rsidRPr="00BE70D2" w:rsidDel="004603CE">
            <w:rPr>
              <w:color w:val="000000" w:themeColor="text1"/>
              <w:sz w:val="22"/>
              <w:szCs w:val="22"/>
              <w:shd w:val="clear" w:color="auto" w:fill="FFFFFF"/>
              <w:rPrChange w:id="915" w:author="Chen Liao" w:date="2021-06-01T21:13:00Z">
                <w:rPr>
                  <w:sz w:val="22"/>
                  <w:szCs w:val="22"/>
                  <w:shd w:val="clear" w:color="auto" w:fill="FFFFFF"/>
                </w:rPr>
              </w:rPrChange>
            </w:rPr>
            <w:delText>r</w:delText>
          </w:r>
          <w:r w:rsidR="00E52512" w:rsidRPr="00BE70D2" w:rsidDel="004603CE">
            <w:rPr>
              <w:color w:val="000000" w:themeColor="text1"/>
              <w:sz w:val="22"/>
              <w:szCs w:val="22"/>
              <w:shd w:val="clear" w:color="auto" w:fill="FFFFFF"/>
              <w:rPrChange w:id="916" w:author="Chen Liao" w:date="2021-06-01T21:13:00Z">
                <w:rPr>
                  <w:sz w:val="22"/>
                  <w:szCs w:val="22"/>
                  <w:shd w:val="clear" w:color="auto" w:fill="FFFFFF"/>
                </w:rPr>
              </w:rPrChange>
            </w:rPr>
            <w:delText xml:space="preserve">s can </w:delText>
          </w:r>
          <w:r w:rsidR="00735873" w:rsidRPr="00BE70D2" w:rsidDel="004603CE">
            <w:rPr>
              <w:color w:val="000000" w:themeColor="text1"/>
              <w:sz w:val="22"/>
              <w:szCs w:val="22"/>
              <w:shd w:val="clear" w:color="auto" w:fill="FFFFFF"/>
              <w:rPrChange w:id="917" w:author="Chen Liao" w:date="2021-06-01T21:13:00Z">
                <w:rPr>
                  <w:sz w:val="22"/>
                  <w:szCs w:val="22"/>
                  <w:shd w:val="clear" w:color="auto" w:fill="FFFFFF"/>
                </w:rPr>
              </w:rPrChange>
            </w:rPr>
            <w:delText xml:space="preserve">either </w:delText>
          </w:r>
          <w:r w:rsidR="00E52512" w:rsidRPr="00BE70D2" w:rsidDel="004603CE">
            <w:rPr>
              <w:color w:val="000000" w:themeColor="text1"/>
              <w:sz w:val="22"/>
              <w:szCs w:val="22"/>
              <w:shd w:val="clear" w:color="auto" w:fill="FFFFFF"/>
              <w:rPrChange w:id="918" w:author="Chen Liao" w:date="2021-06-01T21:13:00Z">
                <w:rPr>
                  <w:sz w:val="22"/>
                  <w:szCs w:val="22"/>
                  <w:shd w:val="clear" w:color="auto" w:fill="FFFFFF"/>
                </w:rPr>
              </w:rPrChange>
            </w:rPr>
            <w:delText xml:space="preserve">produce SCFAs </w:delText>
          </w:r>
          <w:r w:rsidR="00735873" w:rsidRPr="00BE70D2" w:rsidDel="004603CE">
            <w:rPr>
              <w:color w:val="000000" w:themeColor="text1"/>
              <w:sz w:val="22"/>
              <w:szCs w:val="22"/>
              <w:shd w:val="clear" w:color="auto" w:fill="FFFFFF"/>
              <w:rPrChange w:id="919" w:author="Chen Liao" w:date="2021-06-01T21:13:00Z">
                <w:rPr>
                  <w:sz w:val="22"/>
                  <w:szCs w:val="22"/>
                  <w:shd w:val="clear" w:color="auto" w:fill="FFFFFF"/>
                </w:rPr>
              </w:rPrChange>
            </w:rPr>
            <w:delText xml:space="preserve">themselves </w:delText>
          </w:r>
          <w:r w:rsidR="00E52512" w:rsidRPr="00BE70D2" w:rsidDel="004603CE">
            <w:rPr>
              <w:color w:val="000000" w:themeColor="text1"/>
              <w:sz w:val="22"/>
              <w:szCs w:val="22"/>
              <w:shd w:val="clear" w:color="auto" w:fill="FFFFFF"/>
              <w:rPrChange w:id="920" w:author="Chen Liao" w:date="2021-06-01T21:13:00Z">
                <w:rPr>
                  <w:sz w:val="22"/>
                  <w:szCs w:val="22"/>
                  <w:shd w:val="clear" w:color="auto" w:fill="FFFFFF"/>
                </w:rPr>
              </w:rPrChange>
            </w:rPr>
            <w:delText>or</w:delText>
          </w:r>
          <w:r w:rsidR="001E011A" w:rsidRPr="00BE70D2" w:rsidDel="004603CE">
            <w:rPr>
              <w:color w:val="000000" w:themeColor="text1"/>
              <w:sz w:val="22"/>
              <w:szCs w:val="22"/>
              <w:shd w:val="clear" w:color="auto" w:fill="FFFFFF"/>
              <w:rPrChange w:id="921" w:author="Chen Liao" w:date="2021-06-01T21:13:00Z">
                <w:rPr>
                  <w:sz w:val="22"/>
                  <w:szCs w:val="22"/>
                  <w:shd w:val="clear" w:color="auto" w:fill="FFFFFF"/>
                </w:rPr>
              </w:rPrChange>
            </w:rPr>
            <w:delText xml:space="preserve"> </w:delText>
          </w:r>
          <w:r w:rsidR="00735873" w:rsidRPr="00BE70D2" w:rsidDel="004603CE">
            <w:rPr>
              <w:color w:val="000000" w:themeColor="text1"/>
              <w:sz w:val="22"/>
              <w:szCs w:val="22"/>
              <w:shd w:val="clear" w:color="auto" w:fill="FFFFFF"/>
              <w:rPrChange w:id="922" w:author="Chen Liao" w:date="2021-06-01T21:13:00Z">
                <w:rPr>
                  <w:sz w:val="22"/>
                  <w:szCs w:val="22"/>
                  <w:shd w:val="clear" w:color="auto" w:fill="FFFFFF"/>
                </w:rPr>
              </w:rPrChange>
            </w:rPr>
            <w:delText>fuel the fermentation pathway</w:delText>
          </w:r>
          <w:r w:rsidR="00872143" w:rsidRPr="00BE70D2" w:rsidDel="004603CE">
            <w:rPr>
              <w:color w:val="000000" w:themeColor="text1"/>
              <w:sz w:val="22"/>
              <w:szCs w:val="22"/>
              <w:shd w:val="clear" w:color="auto" w:fill="FFFFFF"/>
              <w:rPrChange w:id="923" w:author="Chen Liao" w:date="2021-06-01T21:13:00Z">
                <w:rPr>
                  <w:sz w:val="22"/>
                  <w:szCs w:val="22"/>
                  <w:shd w:val="clear" w:color="auto" w:fill="FFFFFF"/>
                </w:rPr>
              </w:rPrChange>
            </w:rPr>
            <w:delText>s</w:delText>
          </w:r>
          <w:r w:rsidR="00735873" w:rsidRPr="00BE70D2" w:rsidDel="004603CE">
            <w:rPr>
              <w:color w:val="000000" w:themeColor="text1"/>
              <w:sz w:val="22"/>
              <w:szCs w:val="22"/>
              <w:shd w:val="clear" w:color="auto" w:fill="FFFFFF"/>
              <w:rPrChange w:id="924" w:author="Chen Liao" w:date="2021-06-01T21:13:00Z">
                <w:rPr>
                  <w:sz w:val="22"/>
                  <w:szCs w:val="22"/>
                  <w:shd w:val="clear" w:color="auto" w:fill="FFFFFF"/>
                </w:rPr>
              </w:rPrChange>
            </w:rPr>
            <w:delText xml:space="preserve"> of </w:delText>
          </w:r>
          <w:r w:rsidR="00472320" w:rsidRPr="00BE70D2" w:rsidDel="004603CE">
            <w:rPr>
              <w:color w:val="000000" w:themeColor="text1"/>
              <w:sz w:val="22"/>
              <w:szCs w:val="22"/>
              <w:shd w:val="clear" w:color="auto" w:fill="FFFFFF"/>
              <w:rPrChange w:id="925" w:author="Chen Liao" w:date="2021-06-01T21:13:00Z">
                <w:rPr>
                  <w:sz w:val="22"/>
                  <w:szCs w:val="22"/>
                  <w:shd w:val="clear" w:color="auto" w:fill="FFFFFF"/>
                </w:rPr>
              </w:rPrChange>
            </w:rPr>
            <w:delText>downstream SCFA-producing bacter</w:delText>
          </w:r>
          <w:r w:rsidR="001154AB" w:rsidRPr="00BE70D2" w:rsidDel="004603CE">
            <w:rPr>
              <w:color w:val="000000" w:themeColor="text1"/>
              <w:sz w:val="22"/>
              <w:szCs w:val="22"/>
              <w:shd w:val="clear" w:color="auto" w:fill="FFFFFF"/>
              <w:rPrChange w:id="926" w:author="Chen Liao" w:date="2021-06-01T21:13:00Z">
                <w:rPr>
                  <w:sz w:val="22"/>
                  <w:szCs w:val="22"/>
                  <w:shd w:val="clear" w:color="auto" w:fill="FFFFFF"/>
                </w:rPr>
              </w:rPrChange>
            </w:rPr>
            <w:delText>ia</w:delText>
          </w:r>
          <w:r w:rsidR="00735873" w:rsidRPr="00BE70D2" w:rsidDel="004603CE">
            <w:rPr>
              <w:color w:val="000000" w:themeColor="text1"/>
              <w:sz w:val="22"/>
              <w:szCs w:val="22"/>
              <w:shd w:val="clear" w:color="auto" w:fill="FFFFFF"/>
              <w:rPrChange w:id="927" w:author="Chen Liao" w:date="2021-06-01T21:13:00Z">
                <w:rPr>
                  <w:sz w:val="22"/>
                  <w:szCs w:val="22"/>
                  <w:shd w:val="clear" w:color="auto" w:fill="FFFFFF"/>
                </w:rPr>
              </w:rPrChange>
            </w:rPr>
            <w:delText xml:space="preserve"> by releasing a wide range of accessible carbohydrates (e.g., </w:delText>
          </w:r>
          <w:r w:rsidR="00A1421C" w:rsidRPr="00BE70D2" w:rsidDel="004603CE">
            <w:rPr>
              <w:color w:val="000000" w:themeColor="text1"/>
              <w:sz w:val="22"/>
              <w:szCs w:val="22"/>
              <w:shd w:val="clear" w:color="auto" w:fill="FFFFFF"/>
              <w:rPrChange w:id="928" w:author="Chen Liao" w:date="2021-06-01T21:13:00Z">
                <w:rPr>
                  <w:sz w:val="22"/>
                  <w:szCs w:val="22"/>
                  <w:shd w:val="clear" w:color="auto" w:fill="FFFFFF"/>
                </w:rPr>
              </w:rPrChange>
            </w:rPr>
            <w:delText>mono</w:delText>
          </w:r>
          <w:r w:rsidR="00E619C5" w:rsidRPr="00BE70D2" w:rsidDel="004603CE">
            <w:rPr>
              <w:color w:val="000000" w:themeColor="text1"/>
              <w:sz w:val="22"/>
              <w:szCs w:val="22"/>
              <w:shd w:val="clear" w:color="auto" w:fill="FFFFFF"/>
              <w:rPrChange w:id="929" w:author="Chen Liao" w:date="2021-06-01T21:13:00Z">
                <w:rPr>
                  <w:sz w:val="22"/>
                  <w:szCs w:val="22"/>
                  <w:shd w:val="clear" w:color="auto" w:fill="FFFFFF"/>
                </w:rPr>
              </w:rPrChange>
            </w:rPr>
            <w:delText>- or</w:delText>
          </w:r>
          <w:r w:rsidR="00A1421C" w:rsidRPr="00BE70D2" w:rsidDel="004603CE">
            <w:rPr>
              <w:color w:val="000000" w:themeColor="text1"/>
              <w:sz w:val="22"/>
              <w:szCs w:val="22"/>
              <w:shd w:val="clear" w:color="auto" w:fill="FFFFFF"/>
              <w:rPrChange w:id="930" w:author="Chen Liao" w:date="2021-06-01T21:13:00Z">
                <w:rPr>
                  <w:sz w:val="22"/>
                  <w:szCs w:val="22"/>
                  <w:shd w:val="clear" w:color="auto" w:fill="FFFFFF"/>
                </w:rPr>
              </w:rPrChange>
            </w:rPr>
            <w:delText xml:space="preserve"> </w:delText>
          </w:r>
          <w:r w:rsidR="00B97578" w:rsidRPr="00BE70D2" w:rsidDel="004603CE">
            <w:rPr>
              <w:color w:val="000000" w:themeColor="text1"/>
              <w:sz w:val="22"/>
              <w:szCs w:val="22"/>
              <w:shd w:val="clear" w:color="auto" w:fill="FFFFFF"/>
              <w:rPrChange w:id="931" w:author="Chen Liao" w:date="2021-06-01T21:13:00Z">
                <w:rPr>
                  <w:sz w:val="22"/>
                  <w:szCs w:val="22"/>
                  <w:shd w:val="clear" w:color="auto" w:fill="FFFFFF"/>
                </w:rPr>
              </w:rPrChange>
            </w:rPr>
            <w:delText>oligosaccharides</w:delText>
          </w:r>
          <w:r w:rsidR="00735873" w:rsidRPr="00BE70D2" w:rsidDel="004603CE">
            <w:rPr>
              <w:color w:val="000000" w:themeColor="text1"/>
              <w:sz w:val="22"/>
              <w:szCs w:val="22"/>
              <w:shd w:val="clear" w:color="auto" w:fill="FFFFFF"/>
              <w:rPrChange w:id="932" w:author="Chen Liao" w:date="2021-06-01T21:13:00Z">
                <w:rPr>
                  <w:sz w:val="22"/>
                  <w:szCs w:val="22"/>
                  <w:shd w:val="clear" w:color="auto" w:fill="FFFFFF"/>
                </w:rPr>
              </w:rPrChange>
            </w:rPr>
            <w:delText>)</w:delText>
          </w:r>
          <w:r w:rsidR="001E011A" w:rsidRPr="00BE70D2" w:rsidDel="004603CE">
            <w:rPr>
              <w:color w:val="000000" w:themeColor="text1"/>
              <w:sz w:val="22"/>
              <w:szCs w:val="22"/>
              <w:shd w:val="clear" w:color="auto" w:fill="FFFFFF"/>
              <w:rPrChange w:id="933" w:author="Chen Liao" w:date="2021-06-01T21:13:00Z">
                <w:rPr>
                  <w:sz w:val="22"/>
                  <w:szCs w:val="22"/>
                  <w:shd w:val="clear" w:color="auto" w:fill="FFFFFF"/>
                </w:rPr>
              </w:rPrChange>
            </w:rPr>
            <w:delText xml:space="preserve"> </w:delText>
          </w:r>
          <w:r w:rsidR="00A1421C" w:rsidRPr="00BE70D2" w:rsidDel="004603CE">
            <w:rPr>
              <w:color w:val="000000" w:themeColor="text1"/>
              <w:sz w:val="22"/>
              <w:szCs w:val="22"/>
              <w:shd w:val="clear" w:color="auto" w:fill="FFFFFF"/>
              <w:rPrChange w:id="934" w:author="Chen Liao" w:date="2021-06-01T21:13:00Z">
                <w:rPr>
                  <w:sz w:val="22"/>
                  <w:szCs w:val="22"/>
                  <w:shd w:val="clear" w:color="auto" w:fill="FFFFFF"/>
                </w:rPr>
              </w:rPrChange>
            </w:rPr>
            <w:fldChar w:fldCharType="begin"/>
          </w:r>
          <w:r w:rsidR="002E2A76" w:rsidRPr="00BE70D2" w:rsidDel="004603CE">
            <w:rPr>
              <w:color w:val="000000" w:themeColor="text1"/>
              <w:sz w:val="22"/>
              <w:szCs w:val="22"/>
              <w:shd w:val="clear" w:color="auto" w:fill="FFFFFF"/>
              <w:rPrChange w:id="935" w:author="Chen Liao" w:date="2021-06-01T21:13:00Z">
                <w:rPr>
                  <w:sz w:val="22"/>
                  <w:szCs w:val="22"/>
                  <w:shd w:val="clear" w:color="auto" w:fill="FFFFFF"/>
                </w:rPr>
              </w:rPrChange>
            </w:rPr>
            <w:delInstrText xml:space="preserve"> ADDIN NE.Ref.{E0EC0640-6447-4D73-849F-F61019AAAF84}</w:delInstrText>
          </w:r>
          <w:r w:rsidR="00A1421C" w:rsidRPr="00BE70D2" w:rsidDel="004603CE">
            <w:rPr>
              <w:color w:val="000000" w:themeColor="text1"/>
              <w:sz w:val="22"/>
              <w:szCs w:val="22"/>
              <w:shd w:val="clear" w:color="auto" w:fill="FFFFFF"/>
              <w:rPrChange w:id="936" w:author="Chen Liao" w:date="2021-06-01T21:13:00Z">
                <w:rPr>
                  <w:sz w:val="22"/>
                  <w:szCs w:val="22"/>
                  <w:shd w:val="clear" w:color="auto" w:fill="FFFFFF"/>
                </w:rPr>
              </w:rPrChange>
            </w:rPr>
            <w:fldChar w:fldCharType="separate"/>
          </w:r>
          <w:r w:rsidR="00D67D1E" w:rsidRPr="00BE70D2" w:rsidDel="004603CE">
            <w:rPr>
              <w:rFonts w:eastAsiaTheme="minorEastAsia"/>
              <w:color w:val="000000" w:themeColor="text1"/>
              <w:sz w:val="22"/>
              <w:szCs w:val="22"/>
              <w:rPrChange w:id="937" w:author="Chen Liao" w:date="2021-06-01T21:13:00Z">
                <w:rPr>
                  <w:rFonts w:eastAsiaTheme="minorEastAsia"/>
                  <w:color w:val="080000"/>
                  <w:sz w:val="22"/>
                  <w:szCs w:val="22"/>
                </w:rPr>
              </w:rPrChange>
            </w:rPr>
            <w:delText>[5, 6]</w:delText>
          </w:r>
          <w:r w:rsidR="00A1421C" w:rsidRPr="00BE70D2" w:rsidDel="004603CE">
            <w:rPr>
              <w:color w:val="000000" w:themeColor="text1"/>
              <w:sz w:val="22"/>
              <w:szCs w:val="22"/>
              <w:shd w:val="clear" w:color="auto" w:fill="FFFFFF"/>
              <w:rPrChange w:id="938" w:author="Chen Liao" w:date="2021-06-01T21:13:00Z">
                <w:rPr>
                  <w:sz w:val="22"/>
                  <w:szCs w:val="22"/>
                  <w:shd w:val="clear" w:color="auto" w:fill="FFFFFF"/>
                </w:rPr>
              </w:rPrChange>
            </w:rPr>
            <w:fldChar w:fldCharType="end"/>
          </w:r>
          <w:r w:rsidR="00A1421C" w:rsidRPr="00BE70D2" w:rsidDel="004603CE">
            <w:rPr>
              <w:color w:val="000000" w:themeColor="text1"/>
              <w:sz w:val="22"/>
              <w:szCs w:val="22"/>
              <w:shd w:val="clear" w:color="auto" w:fill="FFFFFF"/>
              <w:rPrChange w:id="939" w:author="Chen Liao" w:date="2021-06-01T21:13:00Z">
                <w:rPr>
                  <w:sz w:val="22"/>
                  <w:szCs w:val="22"/>
                  <w:shd w:val="clear" w:color="auto" w:fill="FFFFFF"/>
                </w:rPr>
              </w:rPrChange>
            </w:rPr>
            <w:delText xml:space="preserve">. </w:delText>
          </w:r>
          <w:commentRangeStart w:id="940"/>
          <w:r w:rsidR="001159DD" w:rsidRPr="00BE70D2" w:rsidDel="004603CE">
            <w:rPr>
              <w:color w:val="000000" w:themeColor="text1"/>
              <w:sz w:val="22"/>
              <w:szCs w:val="22"/>
              <w:shd w:val="clear" w:color="auto" w:fill="FFFFFF"/>
              <w:rPrChange w:id="941" w:author="Chen Liao" w:date="2021-06-01T21:13:00Z">
                <w:rPr>
                  <w:sz w:val="22"/>
                  <w:szCs w:val="22"/>
                  <w:shd w:val="clear" w:color="auto" w:fill="FFFFFF"/>
                </w:rPr>
              </w:rPrChange>
            </w:rPr>
            <w:delText xml:space="preserve">For example, </w:delText>
          </w:r>
          <w:r w:rsidR="0051511B" w:rsidRPr="00BE70D2" w:rsidDel="004603CE">
            <w:rPr>
              <w:rStyle w:val="Emphasis"/>
              <w:color w:val="000000" w:themeColor="text1"/>
              <w:sz w:val="22"/>
              <w:szCs w:val="22"/>
              <w:shd w:val="clear" w:color="auto" w:fill="FFFFFF"/>
              <w:rPrChange w:id="942" w:author="Chen Liao" w:date="2021-06-01T21:13:00Z">
                <w:rPr>
                  <w:rStyle w:val="Emphasis"/>
                  <w:color w:val="000000"/>
                  <w:sz w:val="22"/>
                  <w:szCs w:val="22"/>
                  <w:shd w:val="clear" w:color="auto" w:fill="FFFFFF"/>
                </w:rPr>
              </w:rPrChange>
            </w:rPr>
            <w:delText>Roseburia</w:delText>
          </w:r>
          <w:r w:rsidR="0004782A" w:rsidRPr="00BE70D2" w:rsidDel="004603CE">
            <w:rPr>
              <w:color w:val="000000" w:themeColor="text1"/>
              <w:sz w:val="22"/>
              <w:szCs w:val="22"/>
              <w:shd w:val="clear" w:color="auto" w:fill="FFFFFF"/>
              <w:rPrChange w:id="943" w:author="Chen Liao" w:date="2021-06-01T21:13:00Z">
                <w:rPr>
                  <w:sz w:val="22"/>
                  <w:szCs w:val="22"/>
                  <w:shd w:val="clear" w:color="auto" w:fill="FFFFFF"/>
                </w:rPr>
              </w:rPrChange>
            </w:rPr>
            <w:delText xml:space="preserve"> </w:delText>
          </w:r>
          <w:r w:rsidR="000C3AFE" w:rsidRPr="00BE70D2" w:rsidDel="004603CE">
            <w:rPr>
              <w:color w:val="000000" w:themeColor="text1"/>
              <w:sz w:val="22"/>
              <w:szCs w:val="22"/>
              <w:shd w:val="clear" w:color="auto" w:fill="FFFFFF"/>
              <w:rPrChange w:id="944" w:author="Chen Liao" w:date="2021-06-01T21:13:00Z">
                <w:rPr>
                  <w:sz w:val="22"/>
                  <w:szCs w:val="22"/>
                  <w:shd w:val="clear" w:color="auto" w:fill="FFFFFF"/>
                </w:rPr>
              </w:rPrChange>
            </w:rPr>
            <w:delText xml:space="preserve">is not capable of using complex </w:delText>
          </w:r>
          <w:r w:rsidR="005479AB" w:rsidRPr="00BE70D2" w:rsidDel="004603CE">
            <w:rPr>
              <w:color w:val="000000" w:themeColor="text1"/>
              <w:sz w:val="22"/>
              <w:szCs w:val="22"/>
              <w:shd w:val="clear" w:color="auto" w:fill="FFFFFF"/>
              <w:rPrChange w:id="945" w:author="Chen Liao" w:date="2021-06-01T21:13:00Z">
                <w:rPr>
                  <w:sz w:val="22"/>
                  <w:szCs w:val="22"/>
                  <w:shd w:val="clear" w:color="auto" w:fill="FFFFFF"/>
                </w:rPr>
              </w:rPrChange>
            </w:rPr>
            <w:delText>fructo-oligosaccharides, but</w:delText>
          </w:r>
          <w:r w:rsidR="000C3AFE" w:rsidRPr="00BE70D2" w:rsidDel="004603CE">
            <w:rPr>
              <w:color w:val="000000" w:themeColor="text1"/>
              <w:sz w:val="22"/>
              <w:szCs w:val="22"/>
              <w:shd w:val="clear" w:color="auto" w:fill="FFFFFF"/>
              <w:rPrChange w:id="946" w:author="Chen Liao" w:date="2021-06-01T21:13:00Z">
                <w:rPr>
                  <w:sz w:val="22"/>
                  <w:szCs w:val="22"/>
                  <w:shd w:val="clear" w:color="auto" w:fill="FFFFFF"/>
                </w:rPr>
              </w:rPrChange>
            </w:rPr>
            <w:delText xml:space="preserve"> </w:delText>
          </w:r>
        </w:del>
        <w:ins w:id="947" w:author="刘 红宾" w:date="2021-04-27T11:48:00Z">
          <w:del w:id="948" w:author="Chen Liao" w:date="2021-05-27T21:44:00Z">
            <w:r w:rsidR="005424C7" w:rsidRPr="00BE70D2" w:rsidDel="004603CE">
              <w:rPr>
                <w:color w:val="000000" w:themeColor="text1"/>
                <w:sz w:val="22"/>
                <w:szCs w:val="22"/>
                <w:shd w:val="clear" w:color="auto" w:fill="FFFFFF"/>
                <w:rPrChange w:id="949" w:author="Chen Liao" w:date="2021-06-01T21:13:00Z">
                  <w:rPr>
                    <w:sz w:val="22"/>
                    <w:szCs w:val="22"/>
                    <w:shd w:val="clear" w:color="auto" w:fill="FFFFFF"/>
                  </w:rPr>
                </w:rPrChange>
              </w:rPr>
              <w:delText xml:space="preserve">which </w:delText>
            </w:r>
          </w:del>
        </w:ins>
        <w:del w:id="950" w:author="Chen Liao" w:date="2021-05-27T21:44:00Z">
          <w:r w:rsidR="000C3AFE" w:rsidRPr="00BE70D2" w:rsidDel="004603CE">
            <w:rPr>
              <w:color w:val="000000" w:themeColor="text1"/>
              <w:sz w:val="22"/>
              <w:szCs w:val="22"/>
              <w:shd w:val="clear" w:color="auto" w:fill="FFFFFF"/>
              <w:rPrChange w:id="951" w:author="Chen Liao" w:date="2021-06-01T21:13:00Z">
                <w:rPr>
                  <w:sz w:val="22"/>
                  <w:szCs w:val="22"/>
                  <w:shd w:val="clear" w:color="auto" w:fill="FFFFFF"/>
                </w:rPr>
              </w:rPrChange>
            </w:rPr>
            <w:delText xml:space="preserve">can </w:delText>
          </w:r>
          <w:r w:rsidR="005479AB" w:rsidRPr="00BE70D2" w:rsidDel="004603CE">
            <w:rPr>
              <w:color w:val="000000" w:themeColor="text1"/>
              <w:sz w:val="22"/>
              <w:szCs w:val="22"/>
              <w:shd w:val="clear" w:color="auto" w:fill="FFFFFF"/>
              <w:rPrChange w:id="952" w:author="Chen Liao" w:date="2021-06-01T21:13:00Z">
                <w:rPr>
                  <w:sz w:val="22"/>
                  <w:szCs w:val="22"/>
                  <w:shd w:val="clear" w:color="auto" w:fill="FFFFFF"/>
                </w:rPr>
              </w:rPrChange>
            </w:rPr>
            <w:delText xml:space="preserve">take advantage of substrate cross-feeding and </w:delText>
          </w:r>
          <w:r w:rsidR="0051511B" w:rsidRPr="00BE70D2" w:rsidDel="004603CE">
            <w:rPr>
              <w:color w:val="000000" w:themeColor="text1"/>
              <w:sz w:val="22"/>
              <w:szCs w:val="22"/>
              <w:shd w:val="clear" w:color="auto" w:fill="FFFFFF"/>
              <w:rPrChange w:id="953" w:author="Chen Liao" w:date="2021-06-01T21:13:00Z">
                <w:rPr>
                  <w:sz w:val="22"/>
                  <w:szCs w:val="22"/>
                  <w:shd w:val="clear" w:color="auto" w:fill="FFFFFF"/>
                </w:rPr>
              </w:rPrChange>
            </w:rPr>
            <w:delText xml:space="preserve">utilize </w:delText>
          </w:r>
          <w:r w:rsidR="000E162E" w:rsidRPr="00BE70D2" w:rsidDel="004603CE">
            <w:rPr>
              <w:color w:val="000000" w:themeColor="text1"/>
              <w:sz w:val="22"/>
              <w:szCs w:val="22"/>
              <w:shd w:val="clear" w:color="auto" w:fill="FFFFFF"/>
              <w:rPrChange w:id="954" w:author="Chen Liao" w:date="2021-06-01T21:13:00Z">
                <w:rPr>
                  <w:sz w:val="22"/>
                  <w:szCs w:val="22"/>
                  <w:shd w:val="clear" w:color="auto" w:fill="FFFFFF"/>
                </w:rPr>
              </w:rPrChange>
            </w:rPr>
            <w:delText>small fructo-oligosaccharides</w:delText>
          </w:r>
          <w:r w:rsidR="0004782A" w:rsidRPr="00BE70D2" w:rsidDel="004603CE">
            <w:rPr>
              <w:color w:val="000000" w:themeColor="text1"/>
              <w:sz w:val="22"/>
              <w:szCs w:val="22"/>
              <w:shd w:val="clear" w:color="auto" w:fill="FFFFFF"/>
              <w:rPrChange w:id="955" w:author="Chen Liao" w:date="2021-06-01T21:13:00Z">
                <w:rPr>
                  <w:sz w:val="22"/>
                  <w:szCs w:val="22"/>
                  <w:shd w:val="clear" w:color="auto" w:fill="FFFFFF"/>
                </w:rPr>
              </w:rPrChange>
            </w:rPr>
            <w:delText xml:space="preserve"> </w:delText>
          </w:r>
          <w:r w:rsidR="000E162E" w:rsidRPr="00BE70D2" w:rsidDel="004603CE">
            <w:rPr>
              <w:color w:val="000000" w:themeColor="text1"/>
              <w:sz w:val="22"/>
              <w:szCs w:val="22"/>
              <w:shd w:val="clear" w:color="auto" w:fill="FFFFFF"/>
              <w:rPrChange w:id="956" w:author="Chen Liao" w:date="2021-06-01T21:13:00Z">
                <w:rPr>
                  <w:sz w:val="22"/>
                  <w:szCs w:val="22"/>
                  <w:shd w:val="clear" w:color="auto" w:fill="FFFFFF"/>
                </w:rPr>
              </w:rPrChange>
            </w:rPr>
            <w:delText xml:space="preserve">released </w:delText>
          </w:r>
          <w:r w:rsidR="0004782A" w:rsidRPr="00BE70D2" w:rsidDel="004603CE">
            <w:rPr>
              <w:color w:val="000000" w:themeColor="text1"/>
              <w:sz w:val="22"/>
              <w:szCs w:val="22"/>
              <w:shd w:val="clear" w:color="auto" w:fill="FFFFFF"/>
              <w:rPrChange w:id="957" w:author="Chen Liao" w:date="2021-06-01T21:13:00Z">
                <w:rPr>
                  <w:sz w:val="22"/>
                  <w:szCs w:val="22"/>
                  <w:shd w:val="clear" w:color="auto" w:fill="FFFFFF"/>
                </w:rPr>
              </w:rPrChange>
            </w:rPr>
            <w:delText xml:space="preserve">by </w:delText>
          </w:r>
          <w:r w:rsidR="0004782A" w:rsidRPr="00BE70D2" w:rsidDel="004603CE">
            <w:rPr>
              <w:i/>
              <w:iCs/>
              <w:color w:val="000000" w:themeColor="text1"/>
              <w:sz w:val="22"/>
              <w:szCs w:val="22"/>
              <w:shd w:val="clear" w:color="auto" w:fill="FFFFFF"/>
              <w:rPrChange w:id="958" w:author="Chen Liao" w:date="2021-06-01T21:13:00Z">
                <w:rPr>
                  <w:i/>
                  <w:iCs/>
                  <w:sz w:val="22"/>
                  <w:szCs w:val="22"/>
                  <w:shd w:val="clear" w:color="auto" w:fill="FFFFFF"/>
                </w:rPr>
              </w:rPrChange>
            </w:rPr>
            <w:delText xml:space="preserve">Bifidobacterium </w:delText>
          </w:r>
          <w:r w:rsidR="00B97578" w:rsidRPr="00BE70D2" w:rsidDel="004603CE">
            <w:rPr>
              <w:i/>
              <w:iCs/>
              <w:color w:val="000000" w:themeColor="text1"/>
              <w:sz w:val="22"/>
              <w:szCs w:val="22"/>
              <w:shd w:val="clear" w:color="auto" w:fill="FFFFFF"/>
              <w:rPrChange w:id="959" w:author="Chen Liao" w:date="2021-06-01T21:13:00Z">
                <w:rPr>
                  <w:i/>
                  <w:iCs/>
                  <w:sz w:val="22"/>
                  <w:szCs w:val="22"/>
                  <w:shd w:val="clear" w:color="auto" w:fill="FFFFFF"/>
                </w:rPr>
              </w:rPrChange>
            </w:rPr>
            <w:delText>adolescents</w:delText>
          </w:r>
          <w:r w:rsidR="0004782A" w:rsidRPr="00BE70D2" w:rsidDel="004603CE">
            <w:rPr>
              <w:color w:val="000000" w:themeColor="text1"/>
              <w:sz w:val="22"/>
              <w:szCs w:val="22"/>
              <w:shd w:val="clear" w:color="auto" w:fill="FFFFFF"/>
              <w:rPrChange w:id="960" w:author="Chen Liao" w:date="2021-06-01T21:13:00Z">
                <w:rPr>
                  <w:sz w:val="22"/>
                  <w:szCs w:val="22"/>
                  <w:shd w:val="clear" w:color="auto" w:fill="FFFFFF"/>
                </w:rPr>
              </w:rPrChange>
            </w:rPr>
            <w:delText xml:space="preserve"> to</w:delText>
          </w:r>
          <w:r w:rsidR="000E162E" w:rsidRPr="00BE70D2" w:rsidDel="004603CE">
            <w:rPr>
              <w:color w:val="000000" w:themeColor="text1"/>
              <w:sz w:val="22"/>
              <w:szCs w:val="22"/>
              <w:shd w:val="clear" w:color="auto" w:fill="FFFFFF"/>
              <w:rPrChange w:id="961" w:author="Chen Liao" w:date="2021-06-01T21:13:00Z">
                <w:rPr>
                  <w:sz w:val="22"/>
                  <w:szCs w:val="22"/>
                  <w:shd w:val="clear" w:color="auto" w:fill="FFFFFF"/>
                </w:rPr>
              </w:rPrChange>
            </w:rPr>
            <w:delText xml:space="preserve"> produce</w:delText>
          </w:r>
          <w:r w:rsidR="0004782A" w:rsidRPr="00BE70D2" w:rsidDel="004603CE">
            <w:rPr>
              <w:color w:val="000000" w:themeColor="text1"/>
              <w:sz w:val="22"/>
              <w:szCs w:val="22"/>
              <w:shd w:val="clear" w:color="auto" w:fill="FFFFFF"/>
              <w:rPrChange w:id="962" w:author="Chen Liao" w:date="2021-06-01T21:13:00Z">
                <w:rPr>
                  <w:sz w:val="22"/>
                  <w:szCs w:val="22"/>
                  <w:shd w:val="clear" w:color="auto" w:fill="FFFFFF"/>
                </w:rPr>
              </w:rPrChange>
            </w:rPr>
            <w:delText xml:space="preserve"> </w:delText>
          </w:r>
          <w:r w:rsidR="001714B3" w:rsidRPr="00BE70D2" w:rsidDel="004603CE">
            <w:rPr>
              <w:color w:val="000000" w:themeColor="text1"/>
              <w:sz w:val="22"/>
              <w:szCs w:val="22"/>
              <w:shd w:val="clear" w:color="auto" w:fill="FFFFFF"/>
              <w:rPrChange w:id="963" w:author="Chen Liao" w:date="2021-06-01T21:13:00Z">
                <w:rPr>
                  <w:sz w:val="22"/>
                  <w:szCs w:val="22"/>
                  <w:shd w:val="clear" w:color="auto" w:fill="FFFFFF"/>
                </w:rPr>
              </w:rPrChange>
            </w:rPr>
            <w:delText>butyrate</w:delText>
          </w:r>
          <w:r w:rsidR="000E162E" w:rsidRPr="00BE70D2" w:rsidDel="004603CE">
            <w:rPr>
              <w:color w:val="000000" w:themeColor="text1"/>
              <w:sz w:val="22"/>
              <w:szCs w:val="22"/>
              <w:shd w:val="clear" w:color="auto" w:fill="FFFFFF"/>
              <w:rPrChange w:id="964" w:author="Chen Liao" w:date="2021-06-01T21:13:00Z">
                <w:rPr>
                  <w:sz w:val="22"/>
                  <w:szCs w:val="22"/>
                  <w:shd w:val="clear" w:color="auto" w:fill="FFFFFF"/>
                </w:rPr>
              </w:rPrChange>
            </w:rPr>
            <w:delText xml:space="preserve"> </w:delText>
          </w:r>
          <w:r w:rsidR="00996E61" w:rsidRPr="00BE70D2" w:rsidDel="004603CE">
            <w:rPr>
              <w:color w:val="000000" w:themeColor="text1"/>
              <w:sz w:val="22"/>
              <w:szCs w:val="22"/>
              <w:shd w:val="clear" w:color="auto" w:fill="FFFFFF"/>
              <w:rPrChange w:id="965" w:author="Chen Liao" w:date="2021-06-01T21:13:00Z">
                <w:rPr>
                  <w:sz w:val="22"/>
                  <w:szCs w:val="22"/>
                  <w:shd w:val="clear" w:color="auto" w:fill="FFFFFF"/>
                </w:rPr>
              </w:rPrChange>
            </w:rPr>
            <w:fldChar w:fldCharType="begin"/>
          </w:r>
          <w:r w:rsidR="002E2A76" w:rsidRPr="00BE70D2" w:rsidDel="004603CE">
            <w:rPr>
              <w:color w:val="000000" w:themeColor="text1"/>
              <w:sz w:val="22"/>
              <w:szCs w:val="22"/>
              <w:shd w:val="clear" w:color="auto" w:fill="FFFFFF"/>
              <w:rPrChange w:id="966" w:author="Chen Liao" w:date="2021-06-01T21:13:00Z">
                <w:rPr>
                  <w:sz w:val="22"/>
                  <w:szCs w:val="22"/>
                  <w:shd w:val="clear" w:color="auto" w:fill="FFFFFF"/>
                </w:rPr>
              </w:rPrChange>
            </w:rPr>
            <w:delInstrText xml:space="preserve"> ADDIN NE.Ref.{C998C189-685C-47D2-9780-3C81DCD83C0D}</w:delInstrText>
          </w:r>
          <w:r w:rsidR="00996E61" w:rsidRPr="00BE70D2" w:rsidDel="004603CE">
            <w:rPr>
              <w:color w:val="000000" w:themeColor="text1"/>
              <w:sz w:val="22"/>
              <w:szCs w:val="22"/>
              <w:shd w:val="clear" w:color="auto" w:fill="FFFFFF"/>
              <w:rPrChange w:id="967" w:author="Chen Liao" w:date="2021-06-01T21:13:00Z">
                <w:rPr>
                  <w:sz w:val="22"/>
                  <w:szCs w:val="22"/>
                  <w:shd w:val="clear" w:color="auto" w:fill="FFFFFF"/>
                </w:rPr>
              </w:rPrChange>
            </w:rPr>
            <w:fldChar w:fldCharType="separate"/>
          </w:r>
          <w:r w:rsidR="00D67D1E" w:rsidRPr="00BE70D2" w:rsidDel="004603CE">
            <w:rPr>
              <w:rFonts w:eastAsiaTheme="minorEastAsia"/>
              <w:color w:val="000000" w:themeColor="text1"/>
              <w:sz w:val="22"/>
              <w:szCs w:val="22"/>
              <w:rPrChange w:id="968" w:author="Chen Liao" w:date="2021-06-01T21:13:00Z">
                <w:rPr>
                  <w:rFonts w:eastAsiaTheme="minorEastAsia"/>
                  <w:color w:val="080000"/>
                  <w:sz w:val="22"/>
                  <w:szCs w:val="22"/>
                </w:rPr>
              </w:rPrChange>
            </w:rPr>
            <w:delText>[7]</w:delText>
          </w:r>
          <w:r w:rsidR="00996E61" w:rsidRPr="00BE70D2" w:rsidDel="004603CE">
            <w:rPr>
              <w:color w:val="000000" w:themeColor="text1"/>
              <w:sz w:val="22"/>
              <w:szCs w:val="22"/>
              <w:shd w:val="clear" w:color="auto" w:fill="FFFFFF"/>
              <w:rPrChange w:id="969" w:author="Chen Liao" w:date="2021-06-01T21:13:00Z">
                <w:rPr>
                  <w:sz w:val="22"/>
                  <w:szCs w:val="22"/>
                  <w:shd w:val="clear" w:color="auto" w:fill="FFFFFF"/>
                </w:rPr>
              </w:rPrChange>
            </w:rPr>
            <w:fldChar w:fldCharType="end"/>
          </w:r>
          <w:r w:rsidR="0004782A" w:rsidRPr="00BE70D2" w:rsidDel="004603CE">
            <w:rPr>
              <w:color w:val="000000" w:themeColor="text1"/>
              <w:sz w:val="22"/>
              <w:szCs w:val="22"/>
              <w:shd w:val="clear" w:color="auto" w:fill="FFFFFF"/>
              <w:rPrChange w:id="970" w:author="Chen Liao" w:date="2021-06-01T21:13:00Z">
                <w:rPr>
                  <w:sz w:val="22"/>
                  <w:szCs w:val="22"/>
                  <w:shd w:val="clear" w:color="auto" w:fill="FFFFFF"/>
                </w:rPr>
              </w:rPrChange>
            </w:rPr>
            <w:delText>.</w:delText>
          </w:r>
          <w:r w:rsidR="004C58B9" w:rsidRPr="00BE70D2" w:rsidDel="004603CE">
            <w:rPr>
              <w:color w:val="000000" w:themeColor="text1"/>
              <w:sz w:val="22"/>
              <w:szCs w:val="22"/>
              <w:shd w:val="clear" w:color="auto" w:fill="FFFFFF"/>
              <w:rPrChange w:id="971" w:author="Chen Liao" w:date="2021-06-01T21:13:00Z">
                <w:rPr>
                  <w:sz w:val="22"/>
                  <w:szCs w:val="22"/>
                  <w:shd w:val="clear" w:color="auto" w:fill="FFFFFF"/>
                </w:rPr>
              </w:rPrChange>
            </w:rPr>
            <w:delText xml:space="preserve"> </w:delText>
          </w:r>
          <w:r w:rsidR="00E00541" w:rsidRPr="00BE70D2" w:rsidDel="004603CE">
            <w:rPr>
              <w:color w:val="000000" w:themeColor="text1"/>
              <w:sz w:val="22"/>
              <w:szCs w:val="22"/>
              <w:shd w:val="clear" w:color="auto" w:fill="FFFFFF"/>
              <w:rPrChange w:id="972" w:author="Chen Liao" w:date="2021-06-01T21:13:00Z">
                <w:rPr>
                  <w:sz w:val="22"/>
                  <w:szCs w:val="22"/>
                  <w:shd w:val="clear" w:color="auto" w:fill="FFFFFF"/>
                </w:rPr>
              </w:rPrChange>
            </w:rPr>
            <w:delText>Similarly</w:delText>
          </w:r>
          <w:r w:rsidR="00E00541" w:rsidRPr="00BE70D2" w:rsidDel="004603CE">
            <w:rPr>
              <w:rFonts w:eastAsia="SimSun"/>
              <w:color w:val="000000" w:themeColor="text1"/>
              <w:sz w:val="22"/>
              <w:szCs w:val="22"/>
              <w:shd w:val="clear" w:color="auto" w:fill="FFFFFF"/>
              <w:rPrChange w:id="973" w:author="Chen Liao" w:date="2021-06-01T21:13:00Z">
                <w:rPr>
                  <w:rFonts w:ascii="SimSun" w:eastAsia="SimSun" w:hAnsi="SimSun" w:cs="SimSun"/>
                  <w:sz w:val="22"/>
                  <w:szCs w:val="22"/>
                  <w:shd w:val="clear" w:color="auto" w:fill="FFFFFF"/>
                </w:rPr>
              </w:rPrChange>
            </w:rPr>
            <w:delText>,</w:delText>
          </w:r>
          <w:r w:rsidR="00C57017" w:rsidRPr="00BE70D2" w:rsidDel="004603CE">
            <w:rPr>
              <w:color w:val="000000" w:themeColor="text1"/>
              <w:sz w:val="22"/>
              <w:szCs w:val="22"/>
              <w:shd w:val="clear" w:color="auto" w:fill="FFFFFF"/>
              <w:rPrChange w:id="974" w:author="Chen Liao" w:date="2021-06-01T21:13:00Z">
                <w:rPr>
                  <w:sz w:val="22"/>
                  <w:szCs w:val="22"/>
                  <w:shd w:val="clear" w:color="auto" w:fill="FFFFFF"/>
                </w:rPr>
              </w:rPrChange>
            </w:rPr>
            <w:delText xml:space="preserve"> </w:delText>
          </w:r>
          <w:r w:rsidR="00C57017" w:rsidRPr="00BE70D2" w:rsidDel="004603CE">
            <w:rPr>
              <w:i/>
              <w:iCs/>
              <w:color w:val="000000" w:themeColor="text1"/>
              <w:sz w:val="22"/>
              <w:szCs w:val="22"/>
              <w:shd w:val="clear" w:color="auto" w:fill="FFFFFF"/>
              <w:rPrChange w:id="975" w:author="Chen Liao" w:date="2021-06-01T21:13:00Z">
                <w:rPr>
                  <w:i/>
                  <w:iCs/>
                  <w:sz w:val="22"/>
                  <w:szCs w:val="22"/>
                  <w:shd w:val="clear" w:color="auto" w:fill="FFFFFF"/>
                </w:rPr>
              </w:rPrChange>
            </w:rPr>
            <w:delText>Anaerostipes caccae</w:delText>
          </w:r>
          <w:r w:rsidR="00C57017" w:rsidRPr="00BE70D2" w:rsidDel="004603CE">
            <w:rPr>
              <w:color w:val="000000" w:themeColor="text1"/>
              <w:sz w:val="22"/>
              <w:szCs w:val="22"/>
              <w:shd w:val="clear" w:color="auto" w:fill="FFFFFF"/>
              <w:rPrChange w:id="976" w:author="Chen Liao" w:date="2021-06-01T21:13:00Z">
                <w:rPr>
                  <w:sz w:val="22"/>
                  <w:szCs w:val="22"/>
                  <w:shd w:val="clear" w:color="auto" w:fill="FFFFFF"/>
                </w:rPr>
              </w:rPrChange>
            </w:rPr>
            <w:delText xml:space="preserve"> </w:delText>
          </w:r>
          <w:r w:rsidR="00566001" w:rsidRPr="00BE70D2" w:rsidDel="004603CE">
            <w:rPr>
              <w:color w:val="000000" w:themeColor="text1"/>
              <w:sz w:val="22"/>
              <w:szCs w:val="22"/>
              <w:shd w:val="clear" w:color="auto" w:fill="FFFFFF"/>
              <w:rPrChange w:id="977" w:author="Chen Liao" w:date="2021-06-01T21:13:00Z">
                <w:rPr>
                  <w:sz w:val="22"/>
                  <w:szCs w:val="22"/>
                  <w:shd w:val="clear" w:color="auto" w:fill="FFFFFF"/>
                </w:rPr>
              </w:rPrChange>
            </w:rPr>
            <w:delText xml:space="preserve">is not able to grow on human milk oligosaccharides except when grown in co-culture with </w:delText>
          </w:r>
          <w:r w:rsidR="00C73BE2" w:rsidRPr="00BE70D2" w:rsidDel="004603CE">
            <w:rPr>
              <w:i/>
              <w:iCs/>
              <w:color w:val="000000" w:themeColor="text1"/>
              <w:sz w:val="22"/>
              <w:szCs w:val="22"/>
              <w:shd w:val="clear" w:color="auto" w:fill="FFFFFF"/>
              <w:rPrChange w:id="978" w:author="Chen Liao" w:date="2021-06-01T21:13:00Z">
                <w:rPr>
                  <w:i/>
                  <w:iCs/>
                  <w:sz w:val="22"/>
                  <w:szCs w:val="22"/>
                  <w:shd w:val="clear" w:color="auto" w:fill="FFFFFF"/>
                </w:rPr>
              </w:rPrChange>
            </w:rPr>
            <w:delText>Bifidobacterium infantis</w:delText>
          </w:r>
          <w:r w:rsidR="00566001" w:rsidRPr="00BE70D2" w:rsidDel="004603CE">
            <w:rPr>
              <w:color w:val="000000" w:themeColor="text1"/>
              <w:sz w:val="22"/>
              <w:szCs w:val="22"/>
              <w:shd w:val="clear" w:color="auto" w:fill="FFFFFF"/>
              <w:rPrChange w:id="979" w:author="Chen Liao" w:date="2021-06-01T21:13:00Z">
                <w:rPr>
                  <w:sz w:val="22"/>
                  <w:szCs w:val="22"/>
                  <w:shd w:val="clear" w:color="auto" w:fill="FFFFFF"/>
                </w:rPr>
              </w:rPrChange>
            </w:rPr>
            <w:delText xml:space="preserve">, leading to growth </w:delText>
          </w:r>
          <w:r w:rsidR="00675036" w:rsidRPr="00BE70D2" w:rsidDel="004603CE">
            <w:rPr>
              <w:color w:val="000000" w:themeColor="text1"/>
              <w:sz w:val="22"/>
              <w:szCs w:val="22"/>
              <w:shd w:val="clear" w:color="auto" w:fill="FFFFFF"/>
              <w:rPrChange w:id="980" w:author="Chen Liao" w:date="2021-06-01T21:13:00Z">
                <w:rPr>
                  <w:sz w:val="22"/>
                  <w:szCs w:val="22"/>
                  <w:shd w:val="clear" w:color="auto" w:fill="FFFFFF"/>
                </w:rPr>
              </w:rPrChange>
            </w:rPr>
            <w:delText xml:space="preserve">on the liberated monosaccharides by </w:delText>
          </w:r>
          <w:r w:rsidR="00675036" w:rsidRPr="00BE70D2" w:rsidDel="004603CE">
            <w:rPr>
              <w:i/>
              <w:iCs/>
              <w:color w:val="000000" w:themeColor="text1"/>
              <w:sz w:val="22"/>
              <w:szCs w:val="22"/>
              <w:shd w:val="clear" w:color="auto" w:fill="FFFFFF"/>
              <w:rPrChange w:id="981" w:author="Chen Liao" w:date="2021-06-01T21:13:00Z">
                <w:rPr>
                  <w:i/>
                  <w:iCs/>
                  <w:sz w:val="22"/>
                  <w:szCs w:val="22"/>
                  <w:shd w:val="clear" w:color="auto" w:fill="FFFFFF"/>
                </w:rPr>
              </w:rPrChange>
            </w:rPr>
            <w:delText>B. infantis</w:delText>
          </w:r>
          <w:r w:rsidR="00675036" w:rsidRPr="00BE70D2" w:rsidDel="004603CE">
            <w:rPr>
              <w:color w:val="000000" w:themeColor="text1"/>
              <w:sz w:val="22"/>
              <w:szCs w:val="22"/>
              <w:shd w:val="clear" w:color="auto" w:fill="FFFFFF"/>
              <w:rPrChange w:id="982" w:author="Chen Liao" w:date="2021-06-01T21:13:00Z">
                <w:rPr>
                  <w:sz w:val="22"/>
                  <w:szCs w:val="22"/>
                  <w:shd w:val="clear" w:color="auto" w:fill="FFFFFF"/>
                </w:rPr>
              </w:rPrChange>
            </w:rPr>
            <w:delText xml:space="preserve"> </w:delText>
          </w:r>
          <w:r w:rsidR="00566001" w:rsidRPr="00BE70D2" w:rsidDel="004603CE">
            <w:rPr>
              <w:color w:val="000000" w:themeColor="text1"/>
              <w:sz w:val="22"/>
              <w:szCs w:val="22"/>
              <w:shd w:val="clear" w:color="auto" w:fill="FFFFFF"/>
              <w:rPrChange w:id="983" w:author="Chen Liao" w:date="2021-06-01T21:13:00Z">
                <w:rPr>
                  <w:sz w:val="22"/>
                  <w:szCs w:val="22"/>
                  <w:shd w:val="clear" w:color="auto" w:fill="FFFFFF"/>
                </w:rPr>
              </w:rPrChange>
            </w:rPr>
            <w:delText>and concomitant butyrate production</w:delText>
          </w:r>
          <w:r w:rsidR="00207151" w:rsidRPr="00BE70D2" w:rsidDel="004603CE">
            <w:rPr>
              <w:color w:val="000000" w:themeColor="text1"/>
              <w:sz w:val="22"/>
              <w:szCs w:val="22"/>
              <w:shd w:val="clear" w:color="auto" w:fill="FFFFFF"/>
              <w:rPrChange w:id="984" w:author="Chen Liao" w:date="2021-06-01T21:13:00Z">
                <w:rPr>
                  <w:sz w:val="22"/>
                  <w:szCs w:val="22"/>
                  <w:shd w:val="clear" w:color="auto" w:fill="FFFFFF"/>
                </w:rPr>
              </w:rPrChange>
            </w:rPr>
            <w:delText xml:space="preserve"> </w:delText>
          </w:r>
          <w:r w:rsidR="00207151" w:rsidRPr="00BE70D2" w:rsidDel="004603CE">
            <w:rPr>
              <w:color w:val="000000" w:themeColor="text1"/>
              <w:sz w:val="22"/>
              <w:szCs w:val="22"/>
              <w:shd w:val="clear" w:color="auto" w:fill="FFFFFF"/>
              <w:rPrChange w:id="985" w:author="Chen Liao" w:date="2021-06-01T21:13:00Z">
                <w:rPr>
                  <w:sz w:val="22"/>
                  <w:szCs w:val="22"/>
                  <w:shd w:val="clear" w:color="auto" w:fill="FFFFFF"/>
                </w:rPr>
              </w:rPrChange>
            </w:rPr>
            <w:fldChar w:fldCharType="begin"/>
          </w:r>
          <w:r w:rsidR="002E2A76" w:rsidRPr="00BE70D2" w:rsidDel="004603CE">
            <w:rPr>
              <w:color w:val="000000" w:themeColor="text1"/>
              <w:sz w:val="22"/>
              <w:szCs w:val="22"/>
              <w:shd w:val="clear" w:color="auto" w:fill="FFFFFF"/>
              <w:rPrChange w:id="986" w:author="Chen Liao" w:date="2021-06-01T21:13:00Z">
                <w:rPr>
                  <w:sz w:val="22"/>
                  <w:szCs w:val="22"/>
                  <w:shd w:val="clear" w:color="auto" w:fill="FFFFFF"/>
                </w:rPr>
              </w:rPrChange>
            </w:rPr>
            <w:delInstrText xml:space="preserve"> ADDIN NE.Ref.{98AF111D-7582-4D1F-A25F-7FF3D0DFF3B5}</w:delInstrText>
          </w:r>
          <w:r w:rsidR="00207151" w:rsidRPr="00BE70D2" w:rsidDel="004603CE">
            <w:rPr>
              <w:color w:val="000000" w:themeColor="text1"/>
              <w:sz w:val="22"/>
              <w:szCs w:val="22"/>
              <w:shd w:val="clear" w:color="auto" w:fill="FFFFFF"/>
              <w:rPrChange w:id="987" w:author="Chen Liao" w:date="2021-06-01T21:13:00Z">
                <w:rPr>
                  <w:sz w:val="22"/>
                  <w:szCs w:val="22"/>
                  <w:shd w:val="clear" w:color="auto" w:fill="FFFFFF"/>
                </w:rPr>
              </w:rPrChange>
            </w:rPr>
            <w:fldChar w:fldCharType="separate"/>
          </w:r>
          <w:r w:rsidR="00D67D1E" w:rsidRPr="00BE70D2" w:rsidDel="004603CE">
            <w:rPr>
              <w:rFonts w:eastAsiaTheme="minorEastAsia"/>
              <w:color w:val="000000" w:themeColor="text1"/>
              <w:sz w:val="22"/>
              <w:szCs w:val="22"/>
              <w:rPrChange w:id="988" w:author="Chen Liao" w:date="2021-06-01T21:13:00Z">
                <w:rPr>
                  <w:rFonts w:eastAsiaTheme="minorEastAsia"/>
                  <w:color w:val="080000"/>
                  <w:sz w:val="22"/>
                  <w:szCs w:val="22"/>
                </w:rPr>
              </w:rPrChange>
            </w:rPr>
            <w:delText>[8]</w:delText>
          </w:r>
          <w:r w:rsidR="00207151" w:rsidRPr="00BE70D2" w:rsidDel="004603CE">
            <w:rPr>
              <w:color w:val="000000" w:themeColor="text1"/>
              <w:sz w:val="22"/>
              <w:szCs w:val="22"/>
              <w:shd w:val="clear" w:color="auto" w:fill="FFFFFF"/>
              <w:rPrChange w:id="989" w:author="Chen Liao" w:date="2021-06-01T21:13:00Z">
                <w:rPr>
                  <w:sz w:val="22"/>
                  <w:szCs w:val="22"/>
                  <w:shd w:val="clear" w:color="auto" w:fill="FFFFFF"/>
                </w:rPr>
              </w:rPrChange>
            </w:rPr>
            <w:fldChar w:fldCharType="end"/>
          </w:r>
          <w:r w:rsidR="00C73BE2" w:rsidRPr="00BE70D2" w:rsidDel="004603CE">
            <w:rPr>
              <w:color w:val="000000" w:themeColor="text1"/>
              <w:sz w:val="22"/>
              <w:szCs w:val="22"/>
              <w:shd w:val="clear" w:color="auto" w:fill="FFFFFF"/>
              <w:rPrChange w:id="990" w:author="Chen Liao" w:date="2021-06-01T21:13:00Z">
                <w:rPr>
                  <w:sz w:val="22"/>
                  <w:szCs w:val="22"/>
                  <w:shd w:val="clear" w:color="auto" w:fill="FFFFFF"/>
                </w:rPr>
              </w:rPrChange>
            </w:rPr>
            <w:delText>.</w:delText>
          </w:r>
          <w:commentRangeEnd w:id="940"/>
          <w:r w:rsidR="00C54DAF" w:rsidRPr="00BE70D2" w:rsidDel="004603CE">
            <w:rPr>
              <w:rStyle w:val="CommentReference"/>
              <w:color w:val="000000" w:themeColor="text1"/>
              <w:rPrChange w:id="991" w:author="Chen Liao" w:date="2021-06-01T21:13:00Z">
                <w:rPr>
                  <w:rStyle w:val="CommentReference"/>
                </w:rPr>
              </w:rPrChange>
            </w:rPr>
            <w:commentReference w:id="940"/>
          </w:r>
        </w:del>
      </w:moveFrom>
    </w:p>
    <w:moveFromRangeEnd w:id="857"/>
    <w:p w14:paraId="599579D8" w14:textId="36D72229" w:rsidR="00AD35CC" w:rsidRPr="00BE70D2" w:rsidRDefault="001D05EF" w:rsidP="006D6F2F">
      <w:pPr>
        <w:jc w:val="both"/>
        <w:rPr>
          <w:ins w:id="992" w:author="Chen Liao" w:date="2021-05-28T16:41:00Z"/>
          <w:color w:val="000000" w:themeColor="text1"/>
          <w:sz w:val="22"/>
          <w:szCs w:val="22"/>
          <w:shd w:val="clear" w:color="auto" w:fill="FFFFFF"/>
          <w:rPrChange w:id="993" w:author="Chen Liao" w:date="2021-06-01T21:13:00Z">
            <w:rPr>
              <w:ins w:id="994" w:author="Chen Liao" w:date="2021-05-28T16:41:00Z"/>
              <w:sz w:val="22"/>
              <w:szCs w:val="22"/>
              <w:shd w:val="clear" w:color="auto" w:fill="FFFFFF"/>
            </w:rPr>
          </w:rPrChange>
        </w:rPr>
      </w:pPr>
      <w:del w:id="995" w:author="Chen Liao" w:date="2021-05-27T21:34:00Z">
        <w:r w:rsidRPr="00BE70D2" w:rsidDel="007617E1">
          <w:rPr>
            <w:color w:val="000000" w:themeColor="text1"/>
            <w:sz w:val="22"/>
            <w:szCs w:val="22"/>
            <w:shd w:val="clear" w:color="auto" w:fill="FFFFFF"/>
            <w:rPrChange w:id="996" w:author="Chen Liao" w:date="2021-06-01T21:13:00Z">
              <w:rPr>
                <w:sz w:val="22"/>
                <w:szCs w:val="22"/>
                <w:shd w:val="clear" w:color="auto" w:fill="FFFFFF"/>
              </w:rPr>
            </w:rPrChange>
          </w:rPr>
          <w:delText>S</w:delText>
        </w:r>
      </w:del>
      <w:del w:id="997" w:author="Chen Liao" w:date="2021-05-27T21:44:00Z">
        <w:r w:rsidRPr="00BE70D2" w:rsidDel="004603CE">
          <w:rPr>
            <w:color w:val="000000" w:themeColor="text1"/>
            <w:sz w:val="22"/>
            <w:szCs w:val="22"/>
            <w:shd w:val="clear" w:color="auto" w:fill="FFFFFF"/>
            <w:rPrChange w:id="998" w:author="Chen Liao" w:date="2021-06-01T21:13:00Z">
              <w:rPr>
                <w:sz w:val="22"/>
                <w:szCs w:val="22"/>
                <w:shd w:val="clear" w:color="auto" w:fill="FFFFFF"/>
              </w:rPr>
            </w:rPrChange>
          </w:rPr>
          <w:delText>everal</w:delText>
        </w:r>
      </w:del>
      <w:r w:rsidRPr="00BE70D2">
        <w:rPr>
          <w:color w:val="000000" w:themeColor="text1"/>
          <w:sz w:val="22"/>
          <w:szCs w:val="22"/>
          <w:shd w:val="clear" w:color="auto" w:fill="FFFFFF"/>
          <w:rPrChange w:id="999" w:author="Chen Liao" w:date="2021-06-01T21:13:00Z">
            <w:rPr>
              <w:sz w:val="22"/>
              <w:szCs w:val="22"/>
              <w:shd w:val="clear" w:color="auto" w:fill="FFFFFF"/>
            </w:rPr>
          </w:rPrChange>
        </w:rPr>
        <w:t xml:space="preserve"> </w:t>
      </w:r>
      <w:del w:id="1000" w:author="Chen Liao" w:date="2021-05-27T21:30:00Z">
        <w:r w:rsidRPr="00BE70D2" w:rsidDel="00A2222E">
          <w:rPr>
            <w:color w:val="000000" w:themeColor="text1"/>
            <w:sz w:val="22"/>
            <w:szCs w:val="22"/>
            <w:shd w:val="clear" w:color="auto" w:fill="FFFFFF"/>
            <w:rPrChange w:id="1001" w:author="Chen Liao" w:date="2021-06-01T21:13:00Z">
              <w:rPr>
                <w:sz w:val="22"/>
                <w:szCs w:val="22"/>
                <w:shd w:val="clear" w:color="auto" w:fill="FFFFFF"/>
              </w:rPr>
            </w:rPrChange>
          </w:rPr>
          <w:delText xml:space="preserve">independent </w:delText>
        </w:r>
      </w:del>
      <w:r w:rsidRPr="00BE70D2">
        <w:rPr>
          <w:color w:val="000000" w:themeColor="text1"/>
          <w:sz w:val="22"/>
          <w:szCs w:val="22"/>
          <w:shd w:val="clear" w:color="auto" w:fill="FFFFFF"/>
          <w:rPrChange w:id="1002" w:author="Chen Liao" w:date="2021-06-01T21:13:00Z">
            <w:rPr>
              <w:sz w:val="22"/>
              <w:szCs w:val="22"/>
              <w:shd w:val="clear" w:color="auto" w:fill="FFFFFF"/>
            </w:rPr>
          </w:rPrChange>
        </w:rPr>
        <w:t>clinical trials of healthy adults have collectively revealed that the ability of prebiotic fibers to</w:t>
      </w:r>
      <w:ins w:id="1003" w:author="Chen Liao" w:date="2021-05-28T15:35:00Z">
        <w:r w:rsidR="007C1012" w:rsidRPr="00BE70D2">
          <w:rPr>
            <w:color w:val="000000" w:themeColor="text1"/>
            <w:sz w:val="22"/>
            <w:szCs w:val="22"/>
            <w:shd w:val="clear" w:color="auto" w:fill="FFFFFF"/>
            <w:rPrChange w:id="1004" w:author="Chen Liao" w:date="2021-06-01T21:13:00Z">
              <w:rPr>
                <w:sz w:val="22"/>
                <w:szCs w:val="22"/>
                <w:shd w:val="clear" w:color="auto" w:fill="FFFFFF"/>
              </w:rPr>
            </w:rPrChange>
          </w:rPr>
          <w:t xml:space="preserve"> </w:t>
        </w:r>
      </w:ins>
      <w:ins w:id="1005" w:author="Chen Liao" w:date="2021-06-01T20:32:00Z">
        <w:r w:rsidR="00507B96" w:rsidRPr="00BE70D2">
          <w:rPr>
            <w:color w:val="000000" w:themeColor="text1"/>
            <w:sz w:val="22"/>
            <w:szCs w:val="22"/>
            <w:shd w:val="clear" w:color="auto" w:fill="FFFFFF"/>
            <w:rPrChange w:id="1006" w:author="Chen Liao" w:date="2021-06-01T21:13:00Z">
              <w:rPr>
                <w:color w:val="000000" w:themeColor="text1"/>
                <w:sz w:val="22"/>
                <w:szCs w:val="22"/>
                <w:shd w:val="clear" w:color="auto" w:fill="FFFFFF"/>
              </w:rPr>
            </w:rPrChange>
          </w:rPr>
          <w:t>induce</w:t>
        </w:r>
      </w:ins>
      <w:r w:rsidRPr="00BE70D2">
        <w:rPr>
          <w:color w:val="000000" w:themeColor="text1"/>
          <w:sz w:val="22"/>
          <w:szCs w:val="22"/>
          <w:shd w:val="clear" w:color="auto" w:fill="FFFFFF"/>
          <w:rPrChange w:id="1007" w:author="Chen Liao" w:date="2021-06-01T21:13:00Z">
            <w:rPr>
              <w:sz w:val="22"/>
              <w:szCs w:val="22"/>
              <w:shd w:val="clear" w:color="auto" w:fill="FFFFFF"/>
            </w:rPr>
          </w:rPrChange>
        </w:rPr>
        <w:t xml:space="preserve"> </w:t>
      </w:r>
      <w:del w:id="1008" w:author="Chen Liao" w:date="2021-05-28T14:01:00Z">
        <w:r w:rsidRPr="00BE70D2" w:rsidDel="00226332">
          <w:rPr>
            <w:color w:val="000000" w:themeColor="text1"/>
            <w:sz w:val="22"/>
            <w:szCs w:val="22"/>
            <w:shd w:val="clear" w:color="auto" w:fill="FFFFFF"/>
            <w:rPrChange w:id="1009" w:author="Chen Liao" w:date="2021-06-01T21:13:00Z">
              <w:rPr>
                <w:sz w:val="22"/>
                <w:szCs w:val="22"/>
                <w:shd w:val="clear" w:color="auto" w:fill="FFFFFF"/>
              </w:rPr>
            </w:rPrChange>
          </w:rPr>
          <w:delText>alte</w:delText>
        </w:r>
      </w:del>
      <w:del w:id="1010" w:author="Chen Liao" w:date="2021-05-28T14:00:00Z">
        <w:r w:rsidRPr="00BE70D2" w:rsidDel="00226332">
          <w:rPr>
            <w:color w:val="000000" w:themeColor="text1"/>
            <w:sz w:val="22"/>
            <w:szCs w:val="22"/>
            <w:shd w:val="clear" w:color="auto" w:fill="FFFFFF"/>
            <w:rPrChange w:id="1011" w:author="Chen Liao" w:date="2021-06-01T21:13:00Z">
              <w:rPr>
                <w:sz w:val="22"/>
                <w:szCs w:val="22"/>
                <w:shd w:val="clear" w:color="auto" w:fill="FFFFFF"/>
              </w:rPr>
            </w:rPrChange>
          </w:rPr>
          <w:delText xml:space="preserve">r </w:delText>
        </w:r>
      </w:del>
      <w:r w:rsidRPr="00BE70D2">
        <w:rPr>
          <w:color w:val="000000" w:themeColor="text1"/>
          <w:sz w:val="22"/>
          <w:szCs w:val="22"/>
          <w:shd w:val="clear" w:color="auto" w:fill="FFFFFF"/>
          <w:rPrChange w:id="1012" w:author="Chen Liao" w:date="2021-06-01T21:13:00Z">
            <w:rPr>
              <w:sz w:val="22"/>
              <w:szCs w:val="22"/>
              <w:shd w:val="clear" w:color="auto" w:fill="FFFFFF"/>
            </w:rPr>
          </w:rPrChange>
        </w:rPr>
        <w:t>SCFAs</w:t>
      </w:r>
      <w:ins w:id="1013" w:author="Chen Liao" w:date="2021-05-27T22:22:00Z">
        <w:r w:rsidR="00702359" w:rsidRPr="00BE70D2">
          <w:rPr>
            <w:color w:val="000000" w:themeColor="text1"/>
            <w:sz w:val="22"/>
            <w:szCs w:val="22"/>
            <w:shd w:val="clear" w:color="auto" w:fill="FFFFFF"/>
            <w:rPrChange w:id="1014" w:author="Chen Liao" w:date="2021-06-01T21:13:00Z">
              <w:rPr>
                <w:sz w:val="22"/>
                <w:szCs w:val="22"/>
                <w:shd w:val="clear" w:color="auto" w:fill="FFFFFF"/>
              </w:rPr>
            </w:rPrChange>
          </w:rPr>
          <w:t xml:space="preserve"> </w:t>
        </w:r>
      </w:ins>
      <w:ins w:id="1015" w:author="Chen Liao" w:date="2021-06-01T20:32:00Z">
        <w:r w:rsidR="00507B96" w:rsidRPr="00BE70D2">
          <w:rPr>
            <w:color w:val="000000" w:themeColor="text1"/>
            <w:sz w:val="22"/>
            <w:szCs w:val="22"/>
            <w:shd w:val="clear" w:color="auto" w:fill="FFFFFF"/>
            <w:rPrChange w:id="1016" w:author="Chen Liao" w:date="2021-06-01T21:13:00Z">
              <w:rPr>
                <w:color w:val="000000" w:themeColor="text1"/>
                <w:sz w:val="22"/>
                <w:szCs w:val="22"/>
                <w:shd w:val="clear" w:color="auto" w:fill="FFFFFF"/>
              </w:rPr>
            </w:rPrChange>
          </w:rPr>
          <w:t xml:space="preserve">production </w:t>
        </w:r>
      </w:ins>
      <w:del w:id="1017" w:author="Chen Liao" w:date="2021-05-27T22:22:00Z">
        <w:r w:rsidRPr="00BE70D2" w:rsidDel="00702359">
          <w:rPr>
            <w:color w:val="000000" w:themeColor="text1"/>
            <w:sz w:val="22"/>
            <w:szCs w:val="22"/>
            <w:shd w:val="clear" w:color="auto" w:fill="FFFFFF"/>
            <w:rPrChange w:id="1018" w:author="Chen Liao" w:date="2021-06-01T21:13:00Z">
              <w:rPr>
                <w:sz w:val="22"/>
                <w:szCs w:val="22"/>
                <w:shd w:val="clear" w:color="auto" w:fill="FFFFFF"/>
              </w:rPr>
            </w:rPrChange>
          </w:rPr>
          <w:delText xml:space="preserve"> profiles </w:delText>
        </w:r>
      </w:del>
      <w:r w:rsidRPr="00BE70D2">
        <w:rPr>
          <w:color w:val="000000" w:themeColor="text1"/>
          <w:sz w:val="22"/>
          <w:szCs w:val="22"/>
          <w:shd w:val="clear" w:color="auto" w:fill="FFFFFF"/>
          <w:rPrChange w:id="1019" w:author="Chen Liao" w:date="2021-06-01T21:13:00Z">
            <w:rPr>
              <w:sz w:val="22"/>
              <w:szCs w:val="22"/>
              <w:shd w:val="clear" w:color="auto" w:fill="FFFFFF"/>
            </w:rPr>
          </w:rPrChange>
        </w:rPr>
        <w:t xml:space="preserve">varies </w:t>
      </w:r>
      <w:r w:rsidR="002E733C" w:rsidRPr="00BE70D2">
        <w:rPr>
          <w:color w:val="000000" w:themeColor="text1"/>
          <w:sz w:val="22"/>
          <w:szCs w:val="22"/>
          <w:shd w:val="clear" w:color="auto" w:fill="FFFFFF"/>
          <w:rPrChange w:id="1020" w:author="Chen Liao" w:date="2021-06-01T21:13:00Z">
            <w:rPr>
              <w:sz w:val="22"/>
              <w:szCs w:val="22"/>
              <w:shd w:val="clear" w:color="auto" w:fill="FFFFFF"/>
            </w:rPr>
          </w:rPrChange>
        </w:rPr>
        <w:t>among individuals</w:t>
      </w:r>
      <w:r w:rsidRPr="00BE70D2">
        <w:rPr>
          <w:color w:val="000000" w:themeColor="text1"/>
          <w:sz w:val="22"/>
          <w:szCs w:val="22"/>
          <w:shd w:val="clear" w:color="auto" w:fill="FFFFFF"/>
          <w:rPrChange w:id="1021" w:author="Chen Liao" w:date="2021-06-01T21:13:00Z">
            <w:rPr>
              <w:sz w:val="22"/>
              <w:szCs w:val="22"/>
              <w:shd w:val="clear" w:color="auto" w:fill="FFFFFF"/>
            </w:rPr>
          </w:rPrChange>
        </w:rPr>
        <w:t xml:space="preserve"> </w:t>
      </w:r>
      <w:r w:rsidRPr="00BE70D2">
        <w:rPr>
          <w:color w:val="000000" w:themeColor="text1"/>
          <w:sz w:val="22"/>
          <w:szCs w:val="22"/>
          <w:shd w:val="clear" w:color="auto" w:fill="FFFFFF"/>
          <w:rPrChange w:id="1022" w:author="Chen Liao" w:date="2021-06-01T21:13:00Z">
            <w:rPr>
              <w:sz w:val="22"/>
              <w:szCs w:val="22"/>
              <w:shd w:val="clear" w:color="auto" w:fill="FFFFFF"/>
            </w:rPr>
          </w:rPrChange>
        </w:rPr>
        <w:fldChar w:fldCharType="begin"/>
      </w:r>
      <w:r w:rsidR="002E2A76" w:rsidRPr="00BE70D2">
        <w:rPr>
          <w:color w:val="000000" w:themeColor="text1"/>
          <w:sz w:val="22"/>
          <w:szCs w:val="22"/>
          <w:shd w:val="clear" w:color="auto" w:fill="FFFFFF"/>
          <w:rPrChange w:id="1023" w:author="Chen Liao" w:date="2021-06-01T21:13:00Z">
            <w:rPr>
              <w:sz w:val="22"/>
              <w:szCs w:val="22"/>
              <w:shd w:val="clear" w:color="auto" w:fill="FFFFFF"/>
            </w:rPr>
          </w:rPrChange>
        </w:rPr>
        <w:instrText xml:space="preserve"> ADDIN NE.Ref.{9D5B9D29-357D-4B84-A67D-49A0E7010CE2}</w:instrText>
      </w:r>
      <w:r w:rsidRPr="00BE70D2">
        <w:rPr>
          <w:color w:val="000000" w:themeColor="text1"/>
          <w:sz w:val="22"/>
          <w:szCs w:val="22"/>
          <w:shd w:val="clear" w:color="auto" w:fill="FFFFFF"/>
          <w:rPrChange w:id="1024" w:author="Chen Liao" w:date="2021-06-01T21:13:00Z">
            <w:rPr>
              <w:sz w:val="22"/>
              <w:szCs w:val="22"/>
              <w:shd w:val="clear" w:color="auto" w:fill="FFFFFF"/>
            </w:rPr>
          </w:rPrChange>
        </w:rPr>
        <w:fldChar w:fldCharType="separate"/>
      </w:r>
      <w:r w:rsidR="00D67D1E" w:rsidRPr="00BE70D2">
        <w:rPr>
          <w:rFonts w:eastAsiaTheme="minorEastAsia"/>
          <w:color w:val="000000" w:themeColor="text1"/>
          <w:sz w:val="22"/>
          <w:szCs w:val="22"/>
          <w:rPrChange w:id="1025" w:author="Chen Liao" w:date="2021-06-01T21:13:00Z">
            <w:rPr>
              <w:rFonts w:eastAsiaTheme="minorEastAsia"/>
              <w:color w:val="080000"/>
              <w:sz w:val="22"/>
              <w:szCs w:val="22"/>
            </w:rPr>
          </w:rPrChange>
        </w:rPr>
        <w:t>[9-12]</w:t>
      </w:r>
      <w:r w:rsidRPr="00BE70D2">
        <w:rPr>
          <w:color w:val="000000" w:themeColor="text1"/>
          <w:sz w:val="22"/>
          <w:szCs w:val="22"/>
          <w:shd w:val="clear" w:color="auto" w:fill="FFFFFF"/>
          <w:rPrChange w:id="1026" w:author="Chen Liao" w:date="2021-06-01T21:13:00Z">
            <w:rPr>
              <w:sz w:val="22"/>
              <w:szCs w:val="22"/>
              <w:shd w:val="clear" w:color="auto" w:fill="FFFFFF"/>
            </w:rPr>
          </w:rPrChange>
        </w:rPr>
        <w:fldChar w:fldCharType="end"/>
      </w:r>
      <w:r w:rsidRPr="00BE70D2">
        <w:rPr>
          <w:color w:val="000000" w:themeColor="text1"/>
          <w:sz w:val="22"/>
          <w:szCs w:val="22"/>
          <w:shd w:val="clear" w:color="auto" w:fill="FFFFFF"/>
          <w:rPrChange w:id="1027" w:author="Chen Liao" w:date="2021-06-01T21:13:00Z">
            <w:rPr>
              <w:sz w:val="22"/>
              <w:szCs w:val="22"/>
              <w:shd w:val="clear" w:color="auto" w:fill="FFFFFF"/>
            </w:rPr>
          </w:rPrChange>
        </w:rPr>
        <w:t xml:space="preserve">. </w:t>
      </w:r>
      <w:r w:rsidR="00B92707" w:rsidRPr="00BE70D2">
        <w:rPr>
          <w:color w:val="000000" w:themeColor="text1"/>
          <w:sz w:val="22"/>
          <w:szCs w:val="22"/>
          <w:shd w:val="clear" w:color="auto" w:fill="FFFFFF"/>
          <w:rPrChange w:id="1028" w:author="Chen Liao" w:date="2021-06-01T21:13:00Z">
            <w:rPr>
              <w:sz w:val="22"/>
              <w:szCs w:val="22"/>
              <w:shd w:val="clear" w:color="auto" w:fill="FFFFFF"/>
            </w:rPr>
          </w:rPrChange>
        </w:rPr>
        <w:t xml:space="preserve">For example, </w:t>
      </w:r>
      <w:r w:rsidR="00740C1F" w:rsidRPr="00BE70D2">
        <w:rPr>
          <w:color w:val="000000" w:themeColor="text1"/>
          <w:sz w:val="22"/>
          <w:szCs w:val="22"/>
          <w:shd w:val="clear" w:color="auto" w:fill="FFFFFF"/>
          <w:rPrChange w:id="1029" w:author="Chen Liao" w:date="2021-06-01T21:13:00Z">
            <w:rPr>
              <w:sz w:val="22"/>
              <w:szCs w:val="22"/>
              <w:shd w:val="clear" w:color="auto" w:fill="FFFFFF"/>
            </w:rPr>
          </w:rPrChange>
        </w:rPr>
        <w:t xml:space="preserve">Baxter </w:t>
      </w:r>
      <w:r w:rsidR="00740C1F" w:rsidRPr="00BE70D2">
        <w:rPr>
          <w:i/>
          <w:iCs/>
          <w:color w:val="000000" w:themeColor="text1"/>
          <w:sz w:val="22"/>
          <w:szCs w:val="22"/>
          <w:shd w:val="clear" w:color="auto" w:fill="FFFFFF"/>
          <w:rPrChange w:id="1030" w:author="Chen Liao" w:date="2021-06-01T21:13:00Z">
            <w:rPr>
              <w:sz w:val="22"/>
              <w:szCs w:val="22"/>
              <w:shd w:val="clear" w:color="auto" w:fill="FFFFFF"/>
            </w:rPr>
          </w:rPrChange>
        </w:rPr>
        <w:t>et al.</w:t>
      </w:r>
      <w:r w:rsidR="00740C1F" w:rsidRPr="00BE70D2">
        <w:rPr>
          <w:color w:val="000000" w:themeColor="text1"/>
          <w:sz w:val="22"/>
          <w:szCs w:val="22"/>
          <w:shd w:val="clear" w:color="auto" w:fill="FFFFFF"/>
          <w:rPrChange w:id="1031" w:author="Chen Liao" w:date="2021-06-01T21:13:00Z">
            <w:rPr>
              <w:sz w:val="22"/>
              <w:szCs w:val="22"/>
              <w:shd w:val="clear" w:color="auto" w:fill="FFFFFF"/>
            </w:rPr>
          </w:rPrChange>
        </w:rPr>
        <w:t xml:space="preserve"> shows that </w:t>
      </w:r>
      <w:r w:rsidR="00A1367D" w:rsidRPr="00BE70D2">
        <w:rPr>
          <w:color w:val="000000" w:themeColor="text1"/>
          <w:sz w:val="22"/>
          <w:szCs w:val="22"/>
          <w:shd w:val="clear" w:color="auto" w:fill="FFFFFF"/>
          <w:rPrChange w:id="1032" w:author="Chen Liao" w:date="2021-06-01T21:13:00Z">
            <w:rPr>
              <w:sz w:val="22"/>
              <w:szCs w:val="22"/>
              <w:shd w:val="clear" w:color="auto" w:fill="FFFFFF"/>
            </w:rPr>
          </w:rPrChange>
        </w:rPr>
        <w:t xml:space="preserve">resistant starch </w:t>
      </w:r>
      <w:r w:rsidR="00740C1F" w:rsidRPr="00BE70D2">
        <w:rPr>
          <w:color w:val="000000" w:themeColor="text1"/>
          <w:sz w:val="22"/>
          <w:szCs w:val="22"/>
          <w:shd w:val="clear" w:color="auto" w:fill="FFFFFF"/>
          <w:rPrChange w:id="1033" w:author="Chen Liao" w:date="2021-06-01T21:13:00Z">
            <w:rPr>
              <w:sz w:val="22"/>
              <w:szCs w:val="22"/>
              <w:shd w:val="clear" w:color="auto" w:fill="FFFFFF"/>
            </w:rPr>
          </w:rPrChange>
        </w:rPr>
        <w:t>was able to promote</w:t>
      </w:r>
      <w:r w:rsidR="00185E69" w:rsidRPr="00BE70D2">
        <w:rPr>
          <w:color w:val="000000" w:themeColor="text1"/>
          <w:sz w:val="22"/>
          <w:szCs w:val="22"/>
          <w:shd w:val="clear" w:color="auto" w:fill="FFFFFF"/>
          <w:rPrChange w:id="1034" w:author="Chen Liao" w:date="2021-06-01T21:13:00Z">
            <w:rPr>
              <w:sz w:val="22"/>
              <w:szCs w:val="22"/>
              <w:shd w:val="clear" w:color="auto" w:fill="FFFFFF"/>
            </w:rPr>
          </w:rPrChange>
        </w:rPr>
        <w:t xml:space="preserve"> </w:t>
      </w:r>
      <w:r w:rsidR="00740C1F" w:rsidRPr="00BE70D2">
        <w:rPr>
          <w:color w:val="000000" w:themeColor="text1"/>
          <w:sz w:val="22"/>
          <w:szCs w:val="22"/>
          <w:shd w:val="clear" w:color="auto" w:fill="FFFFFF"/>
          <w:rPrChange w:id="1035" w:author="Chen Liao" w:date="2021-06-01T21:13:00Z">
            <w:rPr>
              <w:sz w:val="22"/>
              <w:szCs w:val="22"/>
              <w:shd w:val="clear" w:color="auto" w:fill="FFFFFF"/>
            </w:rPr>
          </w:rPrChange>
        </w:rPr>
        <w:t xml:space="preserve">butyrate production </w:t>
      </w:r>
      <w:r w:rsidR="00185E69" w:rsidRPr="00BE70D2">
        <w:rPr>
          <w:color w:val="000000" w:themeColor="text1"/>
          <w:sz w:val="22"/>
          <w:szCs w:val="22"/>
          <w:shd w:val="clear" w:color="auto" w:fill="FFFFFF"/>
          <w:rPrChange w:id="1036" w:author="Chen Liao" w:date="2021-06-01T21:13:00Z">
            <w:rPr>
              <w:sz w:val="22"/>
              <w:szCs w:val="22"/>
              <w:shd w:val="clear" w:color="auto" w:fill="FFFFFF"/>
            </w:rPr>
          </w:rPrChange>
        </w:rPr>
        <w:t xml:space="preserve">in </w:t>
      </w:r>
      <w:r w:rsidR="00653AF5" w:rsidRPr="00BE70D2">
        <w:rPr>
          <w:color w:val="000000" w:themeColor="text1"/>
          <w:sz w:val="22"/>
          <w:szCs w:val="22"/>
          <w:shd w:val="clear" w:color="auto" w:fill="FFFFFF"/>
          <w:rPrChange w:id="1037" w:author="Chen Liao" w:date="2021-06-01T21:13:00Z">
            <w:rPr>
              <w:sz w:val="22"/>
              <w:szCs w:val="22"/>
              <w:shd w:val="clear" w:color="auto" w:fill="FFFFFF"/>
            </w:rPr>
          </w:rPrChange>
        </w:rPr>
        <w:t xml:space="preserve">only </w:t>
      </w:r>
      <w:r w:rsidR="00185E69" w:rsidRPr="00BE70D2">
        <w:rPr>
          <w:color w:val="000000" w:themeColor="text1"/>
          <w:sz w:val="22"/>
          <w:szCs w:val="22"/>
          <w:shd w:val="clear" w:color="auto" w:fill="FFFFFF"/>
          <w:rPrChange w:id="1038" w:author="Chen Liao" w:date="2021-06-01T21:13:00Z">
            <w:rPr>
              <w:sz w:val="22"/>
              <w:szCs w:val="22"/>
              <w:shd w:val="clear" w:color="auto" w:fill="FFFFFF"/>
            </w:rPr>
          </w:rPrChange>
        </w:rPr>
        <w:t xml:space="preserve">63% </w:t>
      </w:r>
      <w:del w:id="1039" w:author="Chen Liao" w:date="2021-05-27T21:35:00Z">
        <w:r w:rsidR="00740C1F" w:rsidRPr="00BE70D2" w:rsidDel="007617E1">
          <w:rPr>
            <w:color w:val="000000" w:themeColor="text1"/>
            <w:sz w:val="22"/>
            <w:szCs w:val="22"/>
            <w:shd w:val="clear" w:color="auto" w:fill="FFFFFF"/>
            <w:rPrChange w:id="1040" w:author="Chen Liao" w:date="2021-06-01T21:13:00Z">
              <w:rPr>
                <w:sz w:val="22"/>
                <w:szCs w:val="22"/>
                <w:shd w:val="clear" w:color="auto" w:fill="FFFFFF"/>
              </w:rPr>
            </w:rPrChange>
          </w:rPr>
          <w:delText>healthy young adults</w:delText>
        </w:r>
      </w:del>
      <w:ins w:id="1041" w:author="Chen Liao" w:date="2021-05-27T21:35:00Z">
        <w:r w:rsidR="007617E1" w:rsidRPr="00BE70D2">
          <w:rPr>
            <w:color w:val="000000" w:themeColor="text1"/>
            <w:sz w:val="22"/>
            <w:szCs w:val="22"/>
            <w:shd w:val="clear" w:color="auto" w:fill="FFFFFF"/>
            <w:rPrChange w:id="1042" w:author="Chen Liao" w:date="2021-06-01T21:13:00Z">
              <w:rPr>
                <w:sz w:val="22"/>
                <w:szCs w:val="22"/>
                <w:shd w:val="clear" w:color="auto" w:fill="FFFFFF"/>
              </w:rPr>
            </w:rPrChange>
          </w:rPr>
          <w:t>participa</w:t>
        </w:r>
        <w:r w:rsidR="001978E3" w:rsidRPr="00BE70D2">
          <w:rPr>
            <w:color w:val="000000" w:themeColor="text1"/>
            <w:sz w:val="22"/>
            <w:szCs w:val="22"/>
            <w:shd w:val="clear" w:color="auto" w:fill="FFFFFF"/>
            <w:rPrChange w:id="1043" w:author="Chen Liao" w:date="2021-06-01T21:13:00Z">
              <w:rPr>
                <w:sz w:val="22"/>
                <w:szCs w:val="22"/>
                <w:shd w:val="clear" w:color="auto" w:fill="FFFFFF"/>
              </w:rPr>
            </w:rPrChange>
          </w:rPr>
          <w:t>nts</w:t>
        </w:r>
      </w:ins>
      <w:r w:rsidR="00DA320B" w:rsidRPr="00BE70D2">
        <w:rPr>
          <w:color w:val="000000" w:themeColor="text1"/>
          <w:sz w:val="22"/>
          <w:szCs w:val="22"/>
          <w:shd w:val="clear" w:color="auto" w:fill="FFFFFF"/>
          <w:rPrChange w:id="1044" w:author="Chen Liao" w:date="2021-06-01T21:13:00Z">
            <w:rPr>
              <w:sz w:val="22"/>
              <w:szCs w:val="22"/>
              <w:shd w:val="clear" w:color="auto" w:fill="FFFFFF"/>
            </w:rPr>
          </w:rPrChange>
        </w:rPr>
        <w:t xml:space="preserve"> </w:t>
      </w:r>
      <w:r w:rsidR="00DA320B" w:rsidRPr="00BE70D2">
        <w:rPr>
          <w:color w:val="000000" w:themeColor="text1"/>
          <w:sz w:val="22"/>
          <w:szCs w:val="22"/>
          <w:shd w:val="clear" w:color="auto" w:fill="FFFFFF"/>
          <w:rPrChange w:id="1045" w:author="Chen Liao" w:date="2021-06-01T21:13:00Z">
            <w:rPr>
              <w:sz w:val="22"/>
              <w:szCs w:val="22"/>
              <w:shd w:val="clear" w:color="auto" w:fill="FFFFFF"/>
            </w:rPr>
          </w:rPrChange>
        </w:rPr>
        <w:fldChar w:fldCharType="begin"/>
      </w:r>
      <w:r w:rsidR="002E2A76" w:rsidRPr="00BE70D2">
        <w:rPr>
          <w:color w:val="000000" w:themeColor="text1"/>
          <w:sz w:val="22"/>
          <w:szCs w:val="22"/>
          <w:shd w:val="clear" w:color="auto" w:fill="FFFFFF"/>
          <w:rPrChange w:id="1046" w:author="Chen Liao" w:date="2021-06-01T21:13:00Z">
            <w:rPr>
              <w:sz w:val="22"/>
              <w:szCs w:val="22"/>
              <w:shd w:val="clear" w:color="auto" w:fill="FFFFFF"/>
            </w:rPr>
          </w:rPrChange>
        </w:rPr>
        <w:instrText xml:space="preserve"> ADDIN NE.Ref.{A76F18B2-95A5-416D-8C63-7ED29A75A45E}</w:instrText>
      </w:r>
      <w:r w:rsidR="00DA320B" w:rsidRPr="00BE70D2">
        <w:rPr>
          <w:color w:val="000000" w:themeColor="text1"/>
          <w:sz w:val="22"/>
          <w:szCs w:val="22"/>
          <w:shd w:val="clear" w:color="auto" w:fill="FFFFFF"/>
          <w:rPrChange w:id="1047" w:author="Chen Liao" w:date="2021-06-01T21:13:00Z">
            <w:rPr>
              <w:sz w:val="22"/>
              <w:szCs w:val="22"/>
              <w:shd w:val="clear" w:color="auto" w:fill="FFFFFF"/>
            </w:rPr>
          </w:rPrChange>
        </w:rPr>
        <w:fldChar w:fldCharType="separate"/>
      </w:r>
      <w:r w:rsidR="00D67D1E" w:rsidRPr="00BE70D2">
        <w:rPr>
          <w:rFonts w:eastAsiaTheme="minorEastAsia"/>
          <w:color w:val="000000" w:themeColor="text1"/>
          <w:sz w:val="22"/>
          <w:szCs w:val="22"/>
          <w:rPrChange w:id="1048" w:author="Chen Liao" w:date="2021-06-01T21:13:00Z">
            <w:rPr>
              <w:rFonts w:eastAsiaTheme="minorEastAsia"/>
              <w:color w:val="080000"/>
              <w:sz w:val="22"/>
              <w:szCs w:val="22"/>
            </w:rPr>
          </w:rPrChange>
        </w:rPr>
        <w:t>[10]</w:t>
      </w:r>
      <w:r w:rsidR="00DA320B" w:rsidRPr="00BE70D2">
        <w:rPr>
          <w:color w:val="000000" w:themeColor="text1"/>
          <w:sz w:val="22"/>
          <w:szCs w:val="22"/>
          <w:shd w:val="clear" w:color="auto" w:fill="FFFFFF"/>
          <w:rPrChange w:id="1049" w:author="Chen Liao" w:date="2021-06-01T21:13:00Z">
            <w:rPr>
              <w:sz w:val="22"/>
              <w:szCs w:val="22"/>
              <w:shd w:val="clear" w:color="auto" w:fill="FFFFFF"/>
            </w:rPr>
          </w:rPrChange>
        </w:rPr>
        <w:fldChar w:fldCharType="end"/>
      </w:r>
      <w:r w:rsidR="00740C1F" w:rsidRPr="00BE70D2">
        <w:rPr>
          <w:color w:val="000000" w:themeColor="text1"/>
          <w:sz w:val="22"/>
          <w:szCs w:val="22"/>
          <w:shd w:val="clear" w:color="auto" w:fill="FFFFFF"/>
          <w:rPrChange w:id="1050" w:author="Chen Liao" w:date="2021-06-01T21:13:00Z">
            <w:rPr>
              <w:sz w:val="22"/>
              <w:szCs w:val="22"/>
              <w:shd w:val="clear" w:color="auto" w:fill="FFFFFF"/>
            </w:rPr>
          </w:rPrChange>
        </w:rPr>
        <w:t>.</w:t>
      </w:r>
      <w:r w:rsidR="001843D0" w:rsidRPr="00BE70D2">
        <w:rPr>
          <w:color w:val="000000" w:themeColor="text1"/>
          <w:sz w:val="22"/>
          <w:szCs w:val="22"/>
          <w:shd w:val="clear" w:color="auto" w:fill="FFFFFF"/>
          <w:rPrChange w:id="1051" w:author="Chen Liao" w:date="2021-06-01T21:13:00Z">
            <w:rPr>
              <w:sz w:val="22"/>
              <w:szCs w:val="22"/>
              <w:shd w:val="clear" w:color="auto" w:fill="FFFFFF"/>
            </w:rPr>
          </w:rPrChange>
        </w:rPr>
        <w:t xml:space="preserve"> </w:t>
      </w:r>
      <w:ins w:id="1052" w:author="Chen Liao" w:date="2021-05-27T21:38:00Z">
        <w:r w:rsidR="008B7AD9" w:rsidRPr="00BE70D2">
          <w:rPr>
            <w:color w:val="000000" w:themeColor="text1"/>
            <w:sz w:val="22"/>
            <w:szCs w:val="22"/>
            <w:shd w:val="clear" w:color="auto" w:fill="FFFFFF"/>
            <w:rPrChange w:id="1053" w:author="Chen Liao" w:date="2021-06-01T21:13:00Z">
              <w:rPr>
                <w:sz w:val="22"/>
                <w:szCs w:val="22"/>
                <w:shd w:val="clear" w:color="auto" w:fill="FFFFFF"/>
              </w:rPr>
            </w:rPrChange>
          </w:rPr>
          <w:t>A</w:t>
        </w:r>
      </w:ins>
      <w:ins w:id="1054" w:author="Chen Liao" w:date="2021-05-27T21:39:00Z">
        <w:r w:rsidR="008B7AD9" w:rsidRPr="00BE70D2">
          <w:rPr>
            <w:color w:val="000000" w:themeColor="text1"/>
            <w:sz w:val="22"/>
            <w:szCs w:val="22"/>
            <w:shd w:val="clear" w:color="auto" w:fill="FFFFFF"/>
            <w:rPrChange w:id="1055" w:author="Chen Liao" w:date="2021-06-01T21:13:00Z">
              <w:rPr>
                <w:sz w:val="22"/>
                <w:szCs w:val="22"/>
                <w:shd w:val="clear" w:color="auto" w:fill="FFFFFF"/>
              </w:rPr>
            </w:rPrChange>
          </w:rPr>
          <w:t xml:space="preserve">lthough the </w:t>
        </w:r>
      </w:ins>
      <w:ins w:id="1056" w:author="Chen Liao" w:date="2021-05-27T21:55:00Z">
        <w:r w:rsidR="0042692B" w:rsidRPr="00BE70D2">
          <w:rPr>
            <w:color w:val="000000" w:themeColor="text1"/>
            <w:sz w:val="22"/>
            <w:szCs w:val="22"/>
            <w:shd w:val="clear" w:color="auto" w:fill="FFFFFF"/>
            <w:rPrChange w:id="1057" w:author="Chen Liao" w:date="2021-06-01T21:13:00Z">
              <w:rPr>
                <w:sz w:val="22"/>
                <w:szCs w:val="22"/>
                <w:shd w:val="clear" w:color="auto" w:fill="FFFFFF"/>
              </w:rPr>
            </w:rPrChange>
          </w:rPr>
          <w:t>i</w:t>
        </w:r>
      </w:ins>
      <w:ins w:id="1058" w:author="Chen Liao" w:date="2021-05-27T21:39:00Z">
        <w:r w:rsidR="008B7AD9" w:rsidRPr="00BE70D2">
          <w:rPr>
            <w:color w:val="000000" w:themeColor="text1"/>
            <w:sz w:val="22"/>
            <w:szCs w:val="22"/>
            <w:shd w:val="clear" w:color="auto" w:fill="FFFFFF"/>
            <w:rPrChange w:id="1059" w:author="Chen Liao" w:date="2021-06-01T21:13:00Z">
              <w:rPr>
                <w:sz w:val="22"/>
                <w:szCs w:val="22"/>
                <w:shd w:val="clear" w:color="auto" w:fill="FFFFFF"/>
              </w:rPr>
            </w:rPrChange>
          </w:rPr>
          <w:t xml:space="preserve">ndividualized response </w:t>
        </w:r>
      </w:ins>
      <w:ins w:id="1060" w:author="Chen Liao" w:date="2021-05-27T21:46:00Z">
        <w:r w:rsidR="00A56CAB" w:rsidRPr="00BE70D2">
          <w:rPr>
            <w:color w:val="000000" w:themeColor="text1"/>
            <w:sz w:val="22"/>
            <w:szCs w:val="22"/>
            <w:shd w:val="clear" w:color="auto" w:fill="FFFFFF"/>
            <w:rPrChange w:id="1061" w:author="Chen Liao" w:date="2021-06-01T21:13:00Z">
              <w:rPr>
                <w:sz w:val="22"/>
                <w:szCs w:val="22"/>
                <w:shd w:val="clear" w:color="auto" w:fill="FFFFFF"/>
              </w:rPr>
            </w:rPrChange>
          </w:rPr>
          <w:t xml:space="preserve">can arise from a combination of factors such as genetics and </w:t>
        </w:r>
      </w:ins>
      <w:ins w:id="1062" w:author="Chen Liao" w:date="2021-05-28T23:55:00Z">
        <w:r w:rsidR="00586CAA" w:rsidRPr="00BE70D2">
          <w:rPr>
            <w:color w:val="000000" w:themeColor="text1"/>
            <w:sz w:val="22"/>
            <w:szCs w:val="22"/>
            <w:shd w:val="clear" w:color="auto" w:fill="FFFFFF"/>
            <w:rPrChange w:id="1063" w:author="Chen Liao" w:date="2021-06-01T21:13:00Z">
              <w:rPr>
                <w:sz w:val="22"/>
                <w:szCs w:val="22"/>
                <w:shd w:val="clear" w:color="auto" w:fill="FFFFFF"/>
              </w:rPr>
            </w:rPrChange>
          </w:rPr>
          <w:t xml:space="preserve">diet </w:t>
        </w:r>
      </w:ins>
      <w:ins w:id="1064" w:author="Chen Liao" w:date="2021-05-27T21:46:00Z">
        <w:r w:rsidR="00A56CAB" w:rsidRPr="00BE70D2">
          <w:rPr>
            <w:color w:val="000000" w:themeColor="text1"/>
            <w:sz w:val="22"/>
            <w:szCs w:val="22"/>
            <w:shd w:val="clear" w:color="auto" w:fill="FFFFFF"/>
            <w:rPrChange w:id="1065" w:author="Chen Liao" w:date="2021-06-01T21:13:00Z">
              <w:rPr>
                <w:sz w:val="22"/>
                <w:szCs w:val="22"/>
                <w:shd w:val="clear" w:color="auto" w:fill="FFFFFF"/>
              </w:rPr>
            </w:rPrChange>
          </w:rPr>
          <w:t xml:space="preserve">history, </w:t>
        </w:r>
      </w:ins>
      <w:commentRangeStart w:id="1066"/>
      <w:del w:id="1067" w:author="Chen Liao" w:date="2021-05-27T21:47:00Z">
        <w:r w:rsidR="00C1015D" w:rsidRPr="00BE70D2" w:rsidDel="00A56CAB">
          <w:rPr>
            <w:color w:val="000000" w:themeColor="text1"/>
            <w:sz w:val="22"/>
            <w:szCs w:val="22"/>
            <w:shd w:val="clear" w:color="auto" w:fill="FFFFFF"/>
            <w:rPrChange w:id="1068" w:author="Chen Liao" w:date="2021-06-01T21:13:00Z">
              <w:rPr>
                <w:sz w:val="22"/>
                <w:szCs w:val="22"/>
                <w:shd w:val="clear" w:color="auto" w:fill="FFFFFF"/>
              </w:rPr>
            </w:rPrChange>
          </w:rPr>
          <w:delText>T</w:delText>
        </w:r>
      </w:del>
      <w:ins w:id="1069" w:author="Chen Liao" w:date="2021-05-27T21:47:00Z">
        <w:r w:rsidR="00A56CAB" w:rsidRPr="00BE70D2">
          <w:rPr>
            <w:color w:val="000000" w:themeColor="text1"/>
            <w:sz w:val="22"/>
            <w:szCs w:val="22"/>
            <w:shd w:val="clear" w:color="auto" w:fill="FFFFFF"/>
            <w:rPrChange w:id="1070" w:author="Chen Liao" w:date="2021-06-01T21:13:00Z">
              <w:rPr>
                <w:sz w:val="22"/>
                <w:szCs w:val="22"/>
                <w:shd w:val="clear" w:color="auto" w:fill="FFFFFF"/>
              </w:rPr>
            </w:rPrChange>
          </w:rPr>
          <w:t>t</w:t>
        </w:r>
      </w:ins>
      <w:r w:rsidR="00DD02E5" w:rsidRPr="00BE70D2">
        <w:rPr>
          <w:color w:val="000000" w:themeColor="text1"/>
          <w:sz w:val="22"/>
          <w:szCs w:val="22"/>
          <w:shd w:val="clear" w:color="auto" w:fill="FFFFFF"/>
          <w:rPrChange w:id="1071" w:author="Chen Liao" w:date="2021-06-01T21:13:00Z">
            <w:rPr>
              <w:sz w:val="22"/>
              <w:szCs w:val="22"/>
              <w:shd w:val="clear" w:color="auto" w:fill="FFFFFF"/>
            </w:rPr>
          </w:rPrChange>
        </w:rPr>
        <w:t xml:space="preserve">here is growing </w:t>
      </w:r>
      <w:r w:rsidR="00B97578" w:rsidRPr="00BE70D2">
        <w:rPr>
          <w:color w:val="000000" w:themeColor="text1"/>
          <w:sz w:val="22"/>
          <w:szCs w:val="22"/>
          <w:shd w:val="clear" w:color="auto" w:fill="FFFFFF"/>
          <w:rPrChange w:id="1072" w:author="Chen Liao" w:date="2021-06-01T21:13:00Z">
            <w:rPr>
              <w:sz w:val="22"/>
              <w:szCs w:val="22"/>
              <w:shd w:val="clear" w:color="auto" w:fill="FFFFFF"/>
            </w:rPr>
          </w:rPrChange>
        </w:rPr>
        <w:t>evidence</w:t>
      </w:r>
      <w:r w:rsidR="00DD02E5" w:rsidRPr="00BE70D2">
        <w:rPr>
          <w:color w:val="000000" w:themeColor="text1"/>
          <w:sz w:val="22"/>
          <w:szCs w:val="22"/>
          <w:shd w:val="clear" w:color="auto" w:fill="FFFFFF"/>
          <w:rPrChange w:id="1073" w:author="Chen Liao" w:date="2021-06-01T21:13:00Z">
            <w:rPr>
              <w:sz w:val="22"/>
              <w:szCs w:val="22"/>
              <w:shd w:val="clear" w:color="auto" w:fill="FFFFFF"/>
            </w:rPr>
          </w:rPrChange>
        </w:rPr>
        <w:t xml:space="preserve"> </w:t>
      </w:r>
      <w:r w:rsidR="003F6D54" w:rsidRPr="00BE70D2">
        <w:rPr>
          <w:color w:val="000000" w:themeColor="text1"/>
          <w:sz w:val="22"/>
          <w:szCs w:val="22"/>
          <w:shd w:val="clear" w:color="auto" w:fill="FFFFFF"/>
          <w:rPrChange w:id="1074" w:author="Chen Liao" w:date="2021-06-01T21:13:00Z">
            <w:rPr>
              <w:sz w:val="22"/>
              <w:szCs w:val="22"/>
              <w:shd w:val="clear" w:color="auto" w:fill="FFFFFF"/>
            </w:rPr>
          </w:rPrChange>
        </w:rPr>
        <w:t xml:space="preserve">that </w:t>
      </w:r>
      <w:commentRangeStart w:id="1075"/>
      <w:r w:rsidR="002C76E2" w:rsidRPr="00BE70D2">
        <w:rPr>
          <w:color w:val="000000" w:themeColor="text1"/>
          <w:sz w:val="22"/>
          <w:szCs w:val="22"/>
          <w:shd w:val="clear" w:color="auto" w:fill="FFFFFF"/>
          <w:rPrChange w:id="1076" w:author="Chen Liao" w:date="2021-06-01T21:13:00Z">
            <w:rPr>
              <w:sz w:val="22"/>
              <w:szCs w:val="22"/>
              <w:shd w:val="clear" w:color="auto" w:fill="FFFFFF"/>
            </w:rPr>
          </w:rPrChange>
        </w:rPr>
        <w:t>baseline</w:t>
      </w:r>
      <w:r w:rsidR="000B7B2E" w:rsidRPr="00BE70D2">
        <w:rPr>
          <w:color w:val="000000" w:themeColor="text1"/>
          <w:sz w:val="22"/>
          <w:szCs w:val="22"/>
          <w:shd w:val="clear" w:color="auto" w:fill="FFFFFF"/>
          <w:rPrChange w:id="1077" w:author="Chen Liao" w:date="2021-06-01T21:13:00Z">
            <w:rPr>
              <w:sz w:val="22"/>
              <w:szCs w:val="22"/>
              <w:shd w:val="clear" w:color="auto" w:fill="FFFFFF"/>
            </w:rPr>
          </w:rPrChange>
        </w:rPr>
        <w:t xml:space="preserve"> gut </w:t>
      </w:r>
      <w:r w:rsidR="00292258" w:rsidRPr="00BE70D2">
        <w:rPr>
          <w:color w:val="000000" w:themeColor="text1"/>
          <w:sz w:val="22"/>
          <w:szCs w:val="22"/>
          <w:shd w:val="clear" w:color="auto" w:fill="FFFFFF"/>
          <w:rPrChange w:id="1078" w:author="Chen Liao" w:date="2021-06-01T21:13:00Z">
            <w:rPr>
              <w:sz w:val="22"/>
              <w:szCs w:val="22"/>
              <w:shd w:val="clear" w:color="auto" w:fill="FFFFFF"/>
            </w:rPr>
          </w:rPrChange>
        </w:rPr>
        <w:t>microbiota</w:t>
      </w:r>
      <w:commentRangeEnd w:id="1075"/>
      <w:r w:rsidR="00A451DF" w:rsidRPr="00BE70D2">
        <w:rPr>
          <w:rStyle w:val="CommentReference"/>
          <w:color w:val="000000" w:themeColor="text1"/>
          <w:rPrChange w:id="1079" w:author="Chen Liao" w:date="2021-06-01T21:13:00Z">
            <w:rPr>
              <w:rStyle w:val="CommentReference"/>
            </w:rPr>
          </w:rPrChange>
        </w:rPr>
        <w:commentReference w:id="1075"/>
      </w:r>
      <w:r w:rsidR="00292258" w:rsidRPr="00BE70D2">
        <w:rPr>
          <w:color w:val="000000" w:themeColor="text1"/>
          <w:sz w:val="22"/>
          <w:szCs w:val="22"/>
          <w:shd w:val="clear" w:color="auto" w:fill="FFFFFF"/>
          <w:rPrChange w:id="1080" w:author="Chen Liao" w:date="2021-06-01T21:13:00Z">
            <w:rPr>
              <w:sz w:val="22"/>
              <w:szCs w:val="22"/>
              <w:shd w:val="clear" w:color="auto" w:fill="FFFFFF"/>
            </w:rPr>
          </w:rPrChange>
        </w:rPr>
        <w:t xml:space="preserve"> </w:t>
      </w:r>
      <w:del w:id="1081" w:author="Chen Liao" w:date="2021-05-27T21:55:00Z">
        <w:r w:rsidR="003F6D54" w:rsidRPr="00BE70D2" w:rsidDel="0042692B">
          <w:rPr>
            <w:color w:val="000000" w:themeColor="text1"/>
            <w:sz w:val="22"/>
            <w:szCs w:val="22"/>
            <w:shd w:val="clear" w:color="auto" w:fill="FFFFFF"/>
            <w:rPrChange w:id="1082" w:author="Chen Liao" w:date="2021-06-01T21:13:00Z">
              <w:rPr>
                <w:sz w:val="22"/>
                <w:szCs w:val="22"/>
                <w:shd w:val="clear" w:color="auto" w:fill="FFFFFF"/>
              </w:rPr>
            </w:rPrChange>
          </w:rPr>
          <w:delText>may be an important</w:delText>
        </w:r>
      </w:del>
      <w:ins w:id="1083" w:author="Chen Liao" w:date="2021-05-27T21:55:00Z">
        <w:r w:rsidR="0042692B" w:rsidRPr="00BE70D2">
          <w:rPr>
            <w:color w:val="000000" w:themeColor="text1"/>
            <w:sz w:val="22"/>
            <w:szCs w:val="22"/>
            <w:shd w:val="clear" w:color="auto" w:fill="FFFFFF"/>
            <w:rPrChange w:id="1084" w:author="Chen Liao" w:date="2021-06-01T21:13:00Z">
              <w:rPr>
                <w:sz w:val="22"/>
                <w:szCs w:val="22"/>
                <w:shd w:val="clear" w:color="auto" w:fill="FFFFFF"/>
              </w:rPr>
            </w:rPrChange>
          </w:rPr>
          <w:t>is a critical</w:t>
        </w:r>
      </w:ins>
      <w:r w:rsidR="003F6D54" w:rsidRPr="00BE70D2">
        <w:rPr>
          <w:color w:val="000000" w:themeColor="text1"/>
          <w:sz w:val="22"/>
          <w:szCs w:val="22"/>
          <w:shd w:val="clear" w:color="auto" w:fill="FFFFFF"/>
          <w:rPrChange w:id="1085" w:author="Chen Liao" w:date="2021-06-01T21:13:00Z">
            <w:rPr>
              <w:sz w:val="22"/>
              <w:szCs w:val="22"/>
              <w:shd w:val="clear" w:color="auto" w:fill="FFFFFF"/>
            </w:rPr>
          </w:rPrChange>
        </w:rPr>
        <w:t xml:space="preserve"> </w:t>
      </w:r>
      <w:del w:id="1086" w:author="Chen Liao" w:date="2021-05-27T21:55:00Z">
        <w:r w:rsidR="003F6D54" w:rsidRPr="00BE70D2" w:rsidDel="0042692B">
          <w:rPr>
            <w:color w:val="000000" w:themeColor="text1"/>
            <w:sz w:val="22"/>
            <w:szCs w:val="22"/>
            <w:shd w:val="clear" w:color="auto" w:fill="FFFFFF"/>
            <w:rPrChange w:id="1087" w:author="Chen Liao" w:date="2021-06-01T21:13:00Z">
              <w:rPr>
                <w:sz w:val="22"/>
                <w:szCs w:val="22"/>
                <w:shd w:val="clear" w:color="auto" w:fill="FFFFFF"/>
              </w:rPr>
            </w:rPrChange>
          </w:rPr>
          <w:delText xml:space="preserve">contributor to </w:delText>
        </w:r>
        <w:r w:rsidR="002C76E2" w:rsidRPr="00BE70D2" w:rsidDel="0042692B">
          <w:rPr>
            <w:color w:val="000000" w:themeColor="text1"/>
            <w:sz w:val="22"/>
            <w:szCs w:val="22"/>
            <w:shd w:val="clear" w:color="auto" w:fill="FFFFFF"/>
            <w:rPrChange w:id="1088" w:author="Chen Liao" w:date="2021-06-01T21:13:00Z">
              <w:rPr>
                <w:sz w:val="22"/>
                <w:szCs w:val="22"/>
                <w:shd w:val="clear" w:color="auto" w:fill="FFFFFF"/>
              </w:rPr>
            </w:rPrChange>
          </w:rPr>
          <w:delText>the</w:delText>
        </w:r>
      </w:del>
      <w:ins w:id="1089" w:author="Chen Liao" w:date="2021-05-27T21:55:00Z">
        <w:r w:rsidR="0042692B" w:rsidRPr="00BE70D2">
          <w:rPr>
            <w:color w:val="000000" w:themeColor="text1"/>
            <w:sz w:val="22"/>
            <w:szCs w:val="22"/>
            <w:shd w:val="clear" w:color="auto" w:fill="FFFFFF"/>
            <w:rPrChange w:id="1090" w:author="Chen Liao" w:date="2021-06-01T21:13:00Z">
              <w:rPr>
                <w:sz w:val="22"/>
                <w:szCs w:val="22"/>
                <w:shd w:val="clear" w:color="auto" w:fill="FFFFFF"/>
              </w:rPr>
            </w:rPrChange>
          </w:rPr>
          <w:t xml:space="preserve">factor </w:t>
        </w:r>
      </w:ins>
      <w:ins w:id="1091" w:author="Chen Liao" w:date="2021-06-01T20:38:00Z">
        <w:r w:rsidR="00D814BD" w:rsidRPr="00BE70D2">
          <w:rPr>
            <w:color w:val="000000" w:themeColor="text1"/>
            <w:sz w:val="22"/>
            <w:szCs w:val="22"/>
            <w:shd w:val="clear" w:color="auto" w:fill="FFFFFF"/>
            <w:rPrChange w:id="1092" w:author="Chen Liao" w:date="2021-06-01T21:13:00Z">
              <w:rPr>
                <w:color w:val="000000" w:themeColor="text1"/>
                <w:sz w:val="22"/>
                <w:szCs w:val="22"/>
                <w:shd w:val="clear" w:color="auto" w:fill="FFFFFF"/>
              </w:rPr>
            </w:rPrChange>
          </w:rPr>
          <w:t>for</w:t>
        </w:r>
      </w:ins>
      <w:ins w:id="1093" w:author="Chen Liao" w:date="2021-05-27T21:55:00Z">
        <w:r w:rsidR="0042692B" w:rsidRPr="00BE70D2">
          <w:rPr>
            <w:color w:val="000000" w:themeColor="text1"/>
            <w:sz w:val="22"/>
            <w:szCs w:val="22"/>
            <w:shd w:val="clear" w:color="auto" w:fill="FFFFFF"/>
            <w:rPrChange w:id="1094" w:author="Chen Liao" w:date="2021-06-01T21:13:00Z">
              <w:rPr>
                <w:sz w:val="22"/>
                <w:szCs w:val="22"/>
                <w:shd w:val="clear" w:color="auto" w:fill="FFFFFF"/>
              </w:rPr>
            </w:rPrChange>
          </w:rPr>
          <w:t xml:space="preserve"> </w:t>
        </w:r>
        <w:proofErr w:type="spellStart"/>
        <w:r w:rsidR="0042692B" w:rsidRPr="00BE70D2">
          <w:rPr>
            <w:color w:val="000000" w:themeColor="text1"/>
            <w:sz w:val="22"/>
            <w:szCs w:val="22"/>
            <w:shd w:val="clear" w:color="auto" w:fill="FFFFFF"/>
            <w:rPrChange w:id="1095" w:author="Chen Liao" w:date="2021-06-01T21:13:00Z">
              <w:rPr>
                <w:sz w:val="22"/>
                <w:szCs w:val="22"/>
                <w:shd w:val="clear" w:color="auto" w:fill="FFFFFF"/>
              </w:rPr>
            </w:rPrChange>
          </w:rPr>
          <w:t>explaning</w:t>
        </w:r>
        <w:proofErr w:type="spellEnd"/>
        <w:r w:rsidR="0042692B" w:rsidRPr="00BE70D2">
          <w:rPr>
            <w:color w:val="000000" w:themeColor="text1"/>
            <w:sz w:val="22"/>
            <w:szCs w:val="22"/>
            <w:shd w:val="clear" w:color="auto" w:fill="FFFFFF"/>
            <w:rPrChange w:id="1096" w:author="Chen Liao" w:date="2021-06-01T21:13:00Z">
              <w:rPr>
                <w:sz w:val="22"/>
                <w:szCs w:val="22"/>
                <w:shd w:val="clear" w:color="auto" w:fill="FFFFFF"/>
              </w:rPr>
            </w:rPrChange>
          </w:rPr>
          <w:t xml:space="preserve"> the</w:t>
        </w:r>
      </w:ins>
      <w:r w:rsidR="00292258" w:rsidRPr="00BE70D2">
        <w:rPr>
          <w:color w:val="000000" w:themeColor="text1"/>
          <w:sz w:val="22"/>
          <w:szCs w:val="22"/>
          <w:shd w:val="clear" w:color="auto" w:fill="FFFFFF"/>
          <w:rPrChange w:id="1097" w:author="Chen Liao" w:date="2021-06-01T21:13:00Z">
            <w:rPr>
              <w:sz w:val="22"/>
              <w:szCs w:val="22"/>
              <w:shd w:val="clear" w:color="auto" w:fill="FFFFFF"/>
            </w:rPr>
          </w:rPrChange>
        </w:rPr>
        <w:t xml:space="preserve"> observed heterogeneity</w:t>
      </w:r>
      <w:commentRangeEnd w:id="1066"/>
      <w:r w:rsidR="004333E0" w:rsidRPr="00BE70D2">
        <w:rPr>
          <w:rStyle w:val="CommentReference"/>
          <w:color w:val="000000" w:themeColor="text1"/>
          <w:rPrChange w:id="1098" w:author="Chen Liao" w:date="2021-06-01T21:13:00Z">
            <w:rPr>
              <w:rStyle w:val="CommentReference"/>
            </w:rPr>
          </w:rPrChange>
        </w:rPr>
        <w:commentReference w:id="1066"/>
      </w:r>
      <w:ins w:id="1099" w:author="Chen Liao" w:date="2021-05-28T14:02:00Z">
        <w:r w:rsidR="00226332" w:rsidRPr="00BE70D2">
          <w:rPr>
            <w:color w:val="000000" w:themeColor="text1"/>
            <w:sz w:val="22"/>
            <w:szCs w:val="22"/>
            <w:shd w:val="clear" w:color="auto" w:fill="FFFFFF"/>
            <w:rPrChange w:id="1100" w:author="Chen Liao" w:date="2021-06-01T21:13:00Z">
              <w:rPr>
                <w:sz w:val="22"/>
                <w:szCs w:val="22"/>
                <w:shd w:val="clear" w:color="auto" w:fill="FFFFFF"/>
              </w:rPr>
            </w:rPrChange>
          </w:rPr>
          <w:t xml:space="preserve"> at </w:t>
        </w:r>
      </w:ins>
      <w:del w:id="1101" w:author="Chen Liao" w:date="2021-05-28T14:04:00Z">
        <w:r w:rsidR="00DD1E5C" w:rsidRPr="00BE70D2" w:rsidDel="00CA24A7">
          <w:rPr>
            <w:color w:val="000000" w:themeColor="text1"/>
            <w:sz w:val="22"/>
            <w:szCs w:val="22"/>
            <w:shd w:val="clear" w:color="auto" w:fill="FFFFFF"/>
            <w:rPrChange w:id="1102" w:author="Chen Liao" w:date="2021-06-01T21:13:00Z">
              <w:rPr>
                <w:sz w:val="22"/>
                <w:szCs w:val="22"/>
                <w:shd w:val="clear" w:color="auto" w:fill="FFFFFF"/>
              </w:rPr>
            </w:rPrChange>
          </w:rPr>
          <w:delText xml:space="preserve"> </w:delText>
        </w:r>
      </w:del>
      <w:ins w:id="1103" w:author="Chen Liao" w:date="2021-05-28T14:04:00Z">
        <w:r w:rsidR="00CA24A7" w:rsidRPr="00BE70D2">
          <w:rPr>
            <w:color w:val="000000" w:themeColor="text1"/>
            <w:sz w:val="22"/>
            <w:szCs w:val="22"/>
            <w:shd w:val="clear" w:color="auto" w:fill="FFFFFF"/>
            <w:rPrChange w:id="1104" w:author="Chen Liao" w:date="2021-06-01T21:13:00Z">
              <w:rPr>
                <w:sz w:val="22"/>
                <w:szCs w:val="22"/>
                <w:shd w:val="clear" w:color="auto" w:fill="FFFFFF"/>
              </w:rPr>
            </w:rPrChange>
          </w:rPr>
          <w:t xml:space="preserve">multiple levels </w:t>
        </w:r>
      </w:ins>
      <w:r w:rsidR="00E20669" w:rsidRPr="00BE70D2">
        <w:rPr>
          <w:color w:val="000000" w:themeColor="text1"/>
          <w:sz w:val="22"/>
          <w:szCs w:val="22"/>
          <w:shd w:val="clear" w:color="auto" w:fill="FFFFFF"/>
          <w:rPrChange w:id="1105" w:author="Chen Liao" w:date="2021-06-01T21:13:00Z">
            <w:rPr>
              <w:sz w:val="22"/>
              <w:szCs w:val="22"/>
              <w:shd w:val="clear" w:color="auto" w:fill="FFFFFF"/>
            </w:rPr>
          </w:rPrChange>
        </w:rPr>
        <w:fldChar w:fldCharType="begin"/>
      </w:r>
      <w:r w:rsidR="002E2A76" w:rsidRPr="00BE70D2">
        <w:rPr>
          <w:color w:val="000000" w:themeColor="text1"/>
          <w:sz w:val="22"/>
          <w:szCs w:val="22"/>
          <w:shd w:val="clear" w:color="auto" w:fill="FFFFFF"/>
          <w:rPrChange w:id="1106" w:author="Chen Liao" w:date="2021-06-01T21:13:00Z">
            <w:rPr>
              <w:sz w:val="22"/>
              <w:szCs w:val="22"/>
              <w:shd w:val="clear" w:color="auto" w:fill="FFFFFF"/>
            </w:rPr>
          </w:rPrChange>
        </w:rPr>
        <w:instrText xml:space="preserve"> ADDIN NE.Ref.{91CE8208-7920-4F17-947E-C502CBDF6896}</w:instrText>
      </w:r>
      <w:r w:rsidR="00E20669" w:rsidRPr="00BE70D2">
        <w:rPr>
          <w:color w:val="000000" w:themeColor="text1"/>
          <w:sz w:val="22"/>
          <w:szCs w:val="22"/>
          <w:shd w:val="clear" w:color="auto" w:fill="FFFFFF"/>
          <w:rPrChange w:id="1107" w:author="Chen Liao" w:date="2021-06-01T21:13:00Z">
            <w:rPr>
              <w:sz w:val="22"/>
              <w:szCs w:val="22"/>
              <w:shd w:val="clear" w:color="auto" w:fill="FFFFFF"/>
            </w:rPr>
          </w:rPrChange>
        </w:rPr>
        <w:fldChar w:fldCharType="separate"/>
      </w:r>
      <w:r w:rsidR="00D67D1E" w:rsidRPr="00BE70D2">
        <w:rPr>
          <w:rFonts w:eastAsiaTheme="minorEastAsia"/>
          <w:color w:val="000000" w:themeColor="text1"/>
          <w:sz w:val="22"/>
          <w:szCs w:val="22"/>
          <w:rPrChange w:id="1108" w:author="Chen Liao" w:date="2021-06-01T21:13:00Z">
            <w:rPr>
              <w:rFonts w:eastAsiaTheme="minorEastAsia"/>
              <w:color w:val="080000"/>
              <w:sz w:val="22"/>
              <w:szCs w:val="22"/>
            </w:rPr>
          </w:rPrChange>
        </w:rPr>
        <w:t>[12, 13]</w:t>
      </w:r>
      <w:r w:rsidR="00E20669" w:rsidRPr="00BE70D2">
        <w:rPr>
          <w:color w:val="000000" w:themeColor="text1"/>
          <w:sz w:val="22"/>
          <w:szCs w:val="22"/>
          <w:shd w:val="clear" w:color="auto" w:fill="FFFFFF"/>
          <w:rPrChange w:id="1109" w:author="Chen Liao" w:date="2021-06-01T21:13:00Z">
            <w:rPr>
              <w:sz w:val="22"/>
              <w:szCs w:val="22"/>
              <w:shd w:val="clear" w:color="auto" w:fill="FFFFFF"/>
            </w:rPr>
          </w:rPrChange>
        </w:rPr>
        <w:fldChar w:fldCharType="end"/>
      </w:r>
      <w:ins w:id="1110" w:author="Chen Liao" w:date="2021-05-27T21:55:00Z">
        <w:r w:rsidR="0042692B" w:rsidRPr="00BE70D2">
          <w:rPr>
            <w:color w:val="000000" w:themeColor="text1"/>
            <w:sz w:val="22"/>
            <w:szCs w:val="22"/>
            <w:shd w:val="clear" w:color="auto" w:fill="FFFFFF"/>
            <w:rPrChange w:id="1111" w:author="Chen Liao" w:date="2021-06-01T21:13:00Z">
              <w:rPr>
                <w:sz w:val="22"/>
                <w:szCs w:val="22"/>
                <w:shd w:val="clear" w:color="auto" w:fill="FFFFFF"/>
              </w:rPr>
            </w:rPrChange>
          </w:rPr>
          <w:t xml:space="preserve">. </w:t>
        </w:r>
      </w:ins>
      <w:ins w:id="1112" w:author="Chen Liao" w:date="2021-05-28T18:13:00Z">
        <w:r w:rsidR="00B15330" w:rsidRPr="00BE70D2">
          <w:rPr>
            <w:color w:val="000000" w:themeColor="text1"/>
            <w:sz w:val="22"/>
            <w:szCs w:val="22"/>
            <w:shd w:val="clear" w:color="auto" w:fill="FFFFFF"/>
            <w:rPrChange w:id="1113" w:author="Chen Liao" w:date="2021-06-01T21:13:00Z">
              <w:rPr>
                <w:sz w:val="22"/>
                <w:szCs w:val="22"/>
                <w:shd w:val="clear" w:color="auto" w:fill="FFFFFF"/>
              </w:rPr>
            </w:rPrChange>
          </w:rPr>
          <w:t xml:space="preserve">The reason for the </w:t>
        </w:r>
      </w:ins>
      <w:ins w:id="1114" w:author="Chen Liao" w:date="2021-05-28T14:16:00Z">
        <w:r w:rsidR="00C009D1" w:rsidRPr="00BE70D2">
          <w:rPr>
            <w:color w:val="000000" w:themeColor="text1"/>
            <w:sz w:val="22"/>
            <w:szCs w:val="22"/>
            <w:shd w:val="clear" w:color="auto" w:fill="FFFFFF"/>
            <w:rPrChange w:id="1115" w:author="Chen Liao" w:date="2021-06-01T21:13:00Z">
              <w:rPr>
                <w:sz w:val="22"/>
                <w:szCs w:val="22"/>
                <w:shd w:val="clear" w:color="auto" w:fill="FFFFFF"/>
              </w:rPr>
            </w:rPrChange>
          </w:rPr>
          <w:t xml:space="preserve">inter-individual variation </w:t>
        </w:r>
      </w:ins>
      <w:ins w:id="1116" w:author="Chen Liao" w:date="2021-05-28T18:13:00Z">
        <w:r w:rsidR="00B15330" w:rsidRPr="00BE70D2">
          <w:rPr>
            <w:color w:val="000000" w:themeColor="text1"/>
            <w:sz w:val="22"/>
            <w:szCs w:val="22"/>
            <w:shd w:val="clear" w:color="auto" w:fill="FFFFFF"/>
            <w:rPrChange w:id="1117" w:author="Chen Liao" w:date="2021-06-01T21:13:00Z">
              <w:rPr>
                <w:sz w:val="22"/>
                <w:szCs w:val="22"/>
                <w:shd w:val="clear" w:color="auto" w:fill="FFFFFF"/>
              </w:rPr>
            </w:rPrChange>
          </w:rPr>
          <w:t xml:space="preserve">in fiber consumption </w:t>
        </w:r>
      </w:ins>
      <w:ins w:id="1118" w:author="Chen Liao" w:date="2021-05-28T15:37:00Z">
        <w:r w:rsidR="007C1012" w:rsidRPr="00BE70D2">
          <w:rPr>
            <w:color w:val="000000" w:themeColor="text1"/>
            <w:sz w:val="22"/>
            <w:szCs w:val="22"/>
            <w:shd w:val="clear" w:color="auto" w:fill="FFFFFF"/>
            <w:rPrChange w:id="1119" w:author="Chen Liao" w:date="2021-06-01T21:13:00Z">
              <w:rPr>
                <w:sz w:val="22"/>
                <w:szCs w:val="22"/>
                <w:shd w:val="clear" w:color="auto" w:fill="FFFFFF"/>
              </w:rPr>
            </w:rPrChange>
          </w:rPr>
          <w:t>can be explained by</w:t>
        </w:r>
      </w:ins>
      <w:ins w:id="1120" w:author="Chen Liao" w:date="2021-05-28T15:56:00Z">
        <w:r w:rsidR="000854E2" w:rsidRPr="00BE70D2">
          <w:rPr>
            <w:color w:val="000000" w:themeColor="text1"/>
            <w:sz w:val="22"/>
            <w:szCs w:val="22"/>
            <w:shd w:val="clear" w:color="auto" w:fill="FFFFFF"/>
            <w:rPrChange w:id="1121" w:author="Chen Liao" w:date="2021-06-01T21:13:00Z">
              <w:rPr>
                <w:sz w:val="22"/>
                <w:szCs w:val="22"/>
                <w:shd w:val="clear" w:color="auto" w:fill="FFFFFF"/>
              </w:rPr>
            </w:rPrChange>
          </w:rPr>
          <w:t xml:space="preserve"> the </w:t>
        </w:r>
      </w:ins>
      <w:ins w:id="1122" w:author="Chen Liao" w:date="2021-05-28T16:50:00Z">
        <w:r w:rsidR="00B33D1D" w:rsidRPr="00BE70D2">
          <w:rPr>
            <w:color w:val="000000" w:themeColor="text1"/>
            <w:sz w:val="22"/>
            <w:szCs w:val="22"/>
            <w:shd w:val="clear" w:color="auto" w:fill="FFFFFF"/>
            <w:rPrChange w:id="1123" w:author="Chen Liao" w:date="2021-06-01T21:13:00Z">
              <w:rPr>
                <w:sz w:val="22"/>
                <w:szCs w:val="22"/>
                <w:shd w:val="clear" w:color="auto" w:fill="FFFFFF"/>
              </w:rPr>
            </w:rPrChange>
          </w:rPr>
          <w:t>presence</w:t>
        </w:r>
      </w:ins>
      <w:ins w:id="1124" w:author="Chen Liao" w:date="2021-05-28T23:58:00Z">
        <w:r w:rsidR="00021132" w:rsidRPr="00BE70D2">
          <w:rPr>
            <w:color w:val="000000" w:themeColor="text1"/>
            <w:sz w:val="22"/>
            <w:szCs w:val="22"/>
            <w:shd w:val="clear" w:color="auto" w:fill="FFFFFF"/>
            <w:rPrChange w:id="1125" w:author="Chen Liao" w:date="2021-06-01T21:13:00Z">
              <w:rPr>
                <w:sz w:val="22"/>
                <w:szCs w:val="22"/>
                <w:shd w:val="clear" w:color="auto" w:fill="FFFFFF"/>
              </w:rPr>
            </w:rPrChange>
          </w:rPr>
          <w:t xml:space="preserve"> and </w:t>
        </w:r>
      </w:ins>
      <w:ins w:id="1126" w:author="Chen Liao" w:date="2021-05-28T14:17:00Z">
        <w:r w:rsidR="00FC50AF" w:rsidRPr="00BE70D2">
          <w:rPr>
            <w:color w:val="000000" w:themeColor="text1"/>
            <w:sz w:val="22"/>
            <w:szCs w:val="22"/>
            <w:shd w:val="clear" w:color="auto" w:fill="FFFFFF"/>
            <w:rPrChange w:id="1127" w:author="Chen Liao" w:date="2021-06-01T21:13:00Z">
              <w:rPr>
                <w:sz w:val="22"/>
                <w:szCs w:val="22"/>
                <w:shd w:val="clear" w:color="auto" w:fill="FFFFFF"/>
              </w:rPr>
            </w:rPrChange>
          </w:rPr>
          <w:t>absence</w:t>
        </w:r>
      </w:ins>
      <w:ins w:id="1128" w:author="Chen Liao" w:date="2021-05-28T14:16:00Z">
        <w:r w:rsidR="00C009D1" w:rsidRPr="00BE70D2">
          <w:rPr>
            <w:color w:val="000000" w:themeColor="text1"/>
            <w:sz w:val="22"/>
            <w:szCs w:val="22"/>
            <w:shd w:val="clear" w:color="auto" w:fill="FFFFFF"/>
            <w:rPrChange w:id="1129" w:author="Chen Liao" w:date="2021-06-01T21:13:00Z">
              <w:rPr>
                <w:sz w:val="22"/>
                <w:szCs w:val="22"/>
                <w:shd w:val="clear" w:color="auto" w:fill="FFFFFF"/>
              </w:rPr>
            </w:rPrChange>
          </w:rPr>
          <w:t xml:space="preserve"> of </w:t>
        </w:r>
      </w:ins>
      <w:ins w:id="1130" w:author="Chen Liao" w:date="2021-05-28T14:17:00Z">
        <w:r w:rsidR="00FC50AF" w:rsidRPr="00BE70D2">
          <w:rPr>
            <w:color w:val="000000" w:themeColor="text1"/>
            <w:sz w:val="22"/>
            <w:szCs w:val="22"/>
            <w:shd w:val="clear" w:color="auto" w:fill="FFFFFF"/>
            <w:rPrChange w:id="1131" w:author="Chen Liao" w:date="2021-06-01T21:13:00Z">
              <w:rPr>
                <w:sz w:val="22"/>
                <w:szCs w:val="22"/>
                <w:shd w:val="clear" w:color="auto" w:fill="FFFFFF"/>
              </w:rPr>
            </w:rPrChange>
          </w:rPr>
          <w:t xml:space="preserve">key </w:t>
        </w:r>
      </w:ins>
      <w:ins w:id="1132" w:author="Chen Liao" w:date="2021-05-28T14:16:00Z">
        <w:r w:rsidR="00C009D1" w:rsidRPr="00BE70D2">
          <w:rPr>
            <w:color w:val="000000" w:themeColor="text1"/>
            <w:sz w:val="22"/>
            <w:szCs w:val="22"/>
            <w:shd w:val="clear" w:color="auto" w:fill="FFFFFF"/>
            <w:rPrChange w:id="1133" w:author="Chen Liao" w:date="2021-06-01T21:13:00Z">
              <w:rPr>
                <w:sz w:val="22"/>
                <w:szCs w:val="22"/>
                <w:shd w:val="clear" w:color="auto" w:fill="FFFFFF"/>
              </w:rPr>
            </w:rPrChange>
          </w:rPr>
          <w:t>fi</w:t>
        </w:r>
      </w:ins>
      <w:ins w:id="1134" w:author="Chen Liao" w:date="2021-05-28T23:55:00Z">
        <w:r w:rsidR="00E13FED" w:rsidRPr="00BE70D2">
          <w:rPr>
            <w:color w:val="000000" w:themeColor="text1"/>
            <w:sz w:val="22"/>
            <w:szCs w:val="22"/>
            <w:shd w:val="clear" w:color="auto" w:fill="FFFFFF"/>
            <w:rPrChange w:id="1135" w:author="Chen Liao" w:date="2021-06-01T21:13:00Z">
              <w:rPr>
                <w:sz w:val="22"/>
                <w:szCs w:val="22"/>
                <w:shd w:val="clear" w:color="auto" w:fill="FFFFFF"/>
              </w:rPr>
            </w:rPrChange>
          </w:rPr>
          <w:t>b</w:t>
        </w:r>
      </w:ins>
      <w:ins w:id="1136" w:author="Chen Liao" w:date="2021-05-28T14:16:00Z">
        <w:r w:rsidR="00C009D1" w:rsidRPr="00BE70D2">
          <w:rPr>
            <w:color w:val="000000" w:themeColor="text1"/>
            <w:sz w:val="22"/>
            <w:szCs w:val="22"/>
            <w:shd w:val="clear" w:color="auto" w:fill="FFFFFF"/>
            <w:rPrChange w:id="1137" w:author="Chen Liao" w:date="2021-06-01T21:13:00Z">
              <w:rPr>
                <w:sz w:val="22"/>
                <w:szCs w:val="22"/>
                <w:shd w:val="clear" w:color="auto" w:fill="FFFFFF"/>
              </w:rPr>
            </w:rPrChange>
          </w:rPr>
          <w:t>er-</w:t>
        </w:r>
      </w:ins>
      <w:ins w:id="1138" w:author="Chen Liao" w:date="2021-05-28T14:17:00Z">
        <w:r w:rsidR="00C009D1" w:rsidRPr="00BE70D2">
          <w:rPr>
            <w:color w:val="000000" w:themeColor="text1"/>
            <w:sz w:val="22"/>
            <w:szCs w:val="22"/>
            <w:shd w:val="clear" w:color="auto" w:fill="FFFFFF"/>
            <w:rPrChange w:id="1139" w:author="Chen Liao" w:date="2021-06-01T21:13:00Z">
              <w:rPr>
                <w:sz w:val="22"/>
                <w:szCs w:val="22"/>
                <w:shd w:val="clear" w:color="auto" w:fill="FFFFFF"/>
              </w:rPr>
            </w:rPrChange>
          </w:rPr>
          <w:t>degrading bacteria</w:t>
        </w:r>
        <w:r w:rsidR="00FC50AF" w:rsidRPr="00BE70D2">
          <w:rPr>
            <w:color w:val="000000" w:themeColor="text1"/>
            <w:sz w:val="22"/>
            <w:szCs w:val="22"/>
            <w:shd w:val="clear" w:color="auto" w:fill="FFFFFF"/>
            <w:rPrChange w:id="1140" w:author="Chen Liao" w:date="2021-06-01T21:13:00Z">
              <w:rPr>
                <w:sz w:val="22"/>
                <w:szCs w:val="22"/>
                <w:shd w:val="clear" w:color="auto" w:fill="FFFFFF"/>
              </w:rPr>
            </w:rPrChange>
          </w:rPr>
          <w:t xml:space="preserve">. </w:t>
        </w:r>
      </w:ins>
      <w:ins w:id="1141" w:author="Chen Liao" w:date="2021-05-28T23:55:00Z">
        <w:r w:rsidR="00E13FED" w:rsidRPr="00BE70D2">
          <w:rPr>
            <w:color w:val="000000" w:themeColor="text1"/>
            <w:sz w:val="22"/>
            <w:szCs w:val="22"/>
            <w:shd w:val="clear" w:color="auto" w:fill="FFFFFF"/>
            <w:rPrChange w:id="1142" w:author="Chen Liao" w:date="2021-06-01T21:13:00Z">
              <w:rPr>
                <w:sz w:val="22"/>
                <w:szCs w:val="22"/>
                <w:shd w:val="clear" w:color="auto" w:fill="FFFFFF"/>
              </w:rPr>
            </w:rPrChange>
          </w:rPr>
          <w:t>One</w:t>
        </w:r>
      </w:ins>
      <w:ins w:id="1143" w:author="Chen Liao" w:date="2021-05-28T14:18:00Z">
        <w:r w:rsidR="00FC50AF" w:rsidRPr="00BE70D2">
          <w:rPr>
            <w:color w:val="000000" w:themeColor="text1"/>
            <w:sz w:val="22"/>
            <w:szCs w:val="22"/>
            <w:shd w:val="clear" w:color="auto" w:fill="FFFFFF"/>
            <w:rPrChange w:id="1144" w:author="Chen Liao" w:date="2021-06-01T21:13:00Z">
              <w:rPr>
                <w:sz w:val="22"/>
                <w:szCs w:val="22"/>
                <w:shd w:val="clear" w:color="auto" w:fill="FFFFFF"/>
              </w:rPr>
            </w:rPrChange>
          </w:rPr>
          <w:t xml:space="preserve"> famous example is the </w:t>
        </w:r>
      </w:ins>
      <w:ins w:id="1145" w:author="Chen Liao" w:date="2021-05-28T14:19:00Z">
        <w:r w:rsidR="00FC50AF" w:rsidRPr="00BE70D2">
          <w:rPr>
            <w:color w:val="000000" w:themeColor="text1"/>
            <w:sz w:val="22"/>
            <w:szCs w:val="22"/>
            <w:shd w:val="clear" w:color="auto" w:fill="FFFFFF"/>
            <w:rPrChange w:id="1146" w:author="Chen Liao" w:date="2021-06-01T21:13:00Z">
              <w:rPr>
                <w:sz w:val="22"/>
                <w:szCs w:val="22"/>
                <w:shd w:val="clear" w:color="auto" w:fill="FFFFFF"/>
              </w:rPr>
            </w:rPrChange>
          </w:rPr>
          <w:t xml:space="preserve">degradation of resistant starch by </w:t>
        </w:r>
        <w:proofErr w:type="spellStart"/>
        <w:r w:rsidR="00FC50AF" w:rsidRPr="00BE70D2">
          <w:rPr>
            <w:i/>
            <w:iCs/>
            <w:color w:val="000000" w:themeColor="text1"/>
            <w:sz w:val="22"/>
            <w:szCs w:val="22"/>
            <w:shd w:val="clear" w:color="auto" w:fill="FFFFFF"/>
            <w:rPrChange w:id="1147" w:author="Chen Liao" w:date="2021-06-01T21:13:00Z">
              <w:rPr>
                <w:sz w:val="22"/>
                <w:szCs w:val="22"/>
                <w:shd w:val="clear" w:color="auto" w:fill="FFFFFF"/>
              </w:rPr>
            </w:rPrChange>
          </w:rPr>
          <w:t>Ruminococcus</w:t>
        </w:r>
        <w:proofErr w:type="spellEnd"/>
        <w:r w:rsidR="00FC50AF" w:rsidRPr="00BE70D2">
          <w:rPr>
            <w:i/>
            <w:iCs/>
            <w:color w:val="000000" w:themeColor="text1"/>
            <w:sz w:val="22"/>
            <w:szCs w:val="22"/>
            <w:shd w:val="clear" w:color="auto" w:fill="FFFFFF"/>
            <w:rPrChange w:id="1148" w:author="Chen Liao" w:date="2021-06-01T21:13:00Z">
              <w:rPr>
                <w:sz w:val="22"/>
                <w:szCs w:val="22"/>
                <w:shd w:val="clear" w:color="auto" w:fill="FFFFFF"/>
              </w:rPr>
            </w:rPrChange>
          </w:rPr>
          <w:t xml:space="preserve"> </w:t>
        </w:r>
        <w:proofErr w:type="spellStart"/>
        <w:r w:rsidR="00FC50AF" w:rsidRPr="00BE70D2">
          <w:rPr>
            <w:i/>
            <w:iCs/>
            <w:color w:val="000000" w:themeColor="text1"/>
            <w:sz w:val="22"/>
            <w:szCs w:val="22"/>
            <w:shd w:val="clear" w:color="auto" w:fill="FFFFFF"/>
            <w:rPrChange w:id="1149" w:author="Chen Liao" w:date="2021-06-01T21:13:00Z">
              <w:rPr>
                <w:sz w:val="22"/>
                <w:szCs w:val="22"/>
                <w:shd w:val="clear" w:color="auto" w:fill="FFFFFF"/>
              </w:rPr>
            </w:rPrChange>
          </w:rPr>
          <w:t>brommi</w:t>
        </w:r>
        <w:proofErr w:type="spellEnd"/>
        <w:r w:rsidR="00FC50AF" w:rsidRPr="00BE70D2">
          <w:rPr>
            <w:color w:val="000000" w:themeColor="text1"/>
            <w:sz w:val="22"/>
            <w:szCs w:val="22"/>
            <w:shd w:val="clear" w:color="auto" w:fill="FFFFFF"/>
            <w:rPrChange w:id="1150" w:author="Chen Liao" w:date="2021-06-01T21:13:00Z">
              <w:rPr>
                <w:sz w:val="22"/>
                <w:szCs w:val="22"/>
                <w:shd w:val="clear" w:color="auto" w:fill="FFFFFF"/>
              </w:rPr>
            </w:rPrChange>
          </w:rPr>
          <w:t xml:space="preserve"> and </w:t>
        </w:r>
      </w:ins>
      <w:ins w:id="1151" w:author="Chen Liao" w:date="2021-05-28T14:23:00Z">
        <w:r w:rsidR="00FC50AF" w:rsidRPr="00BE70D2">
          <w:rPr>
            <w:color w:val="000000" w:themeColor="text1"/>
            <w:sz w:val="22"/>
            <w:szCs w:val="22"/>
            <w:shd w:val="clear" w:color="auto" w:fill="FFFFFF"/>
            <w:rPrChange w:id="1152" w:author="Chen Liao" w:date="2021-06-01T21:13:00Z">
              <w:rPr>
                <w:sz w:val="22"/>
                <w:szCs w:val="22"/>
                <w:shd w:val="clear" w:color="auto" w:fill="FFFFFF"/>
              </w:rPr>
            </w:rPrChange>
          </w:rPr>
          <w:t xml:space="preserve">the </w:t>
        </w:r>
      </w:ins>
      <w:ins w:id="1153" w:author="Chen Liao" w:date="2021-05-28T16:59:00Z">
        <w:r w:rsidR="00464A29" w:rsidRPr="00BE70D2">
          <w:rPr>
            <w:color w:val="000000" w:themeColor="text1"/>
            <w:sz w:val="22"/>
            <w:szCs w:val="22"/>
            <w:shd w:val="clear" w:color="auto" w:fill="FFFFFF"/>
            <w:rPrChange w:id="1154" w:author="Chen Liao" w:date="2021-06-01T21:13:00Z">
              <w:rPr>
                <w:sz w:val="22"/>
                <w:szCs w:val="22"/>
                <w:shd w:val="clear" w:color="auto" w:fill="FFFFFF"/>
              </w:rPr>
            </w:rPrChange>
          </w:rPr>
          <w:t>impaired</w:t>
        </w:r>
      </w:ins>
      <w:ins w:id="1155" w:author="Chen Liao" w:date="2021-05-28T14:24:00Z">
        <w:r w:rsidR="00FC50AF" w:rsidRPr="00BE70D2">
          <w:rPr>
            <w:color w:val="000000" w:themeColor="text1"/>
            <w:sz w:val="22"/>
            <w:szCs w:val="22"/>
            <w:shd w:val="clear" w:color="auto" w:fill="FFFFFF"/>
            <w:rPrChange w:id="1156" w:author="Chen Liao" w:date="2021-06-01T21:13:00Z">
              <w:rPr>
                <w:sz w:val="22"/>
                <w:szCs w:val="22"/>
                <w:shd w:val="clear" w:color="auto" w:fill="FFFFFF"/>
              </w:rPr>
            </w:rPrChange>
          </w:rPr>
          <w:t xml:space="preserve"> ability</w:t>
        </w:r>
      </w:ins>
      <w:ins w:id="1157" w:author="Chen Liao" w:date="2021-05-28T14:23:00Z">
        <w:r w:rsidR="00FC50AF" w:rsidRPr="00BE70D2">
          <w:rPr>
            <w:color w:val="000000" w:themeColor="text1"/>
            <w:sz w:val="22"/>
            <w:szCs w:val="22"/>
            <w:shd w:val="clear" w:color="auto" w:fill="FFFFFF"/>
            <w:rPrChange w:id="1158" w:author="Chen Liao" w:date="2021-06-01T21:13:00Z">
              <w:rPr>
                <w:sz w:val="22"/>
                <w:szCs w:val="22"/>
                <w:shd w:val="clear" w:color="auto" w:fill="FFFFFF"/>
              </w:rPr>
            </w:rPrChange>
          </w:rPr>
          <w:t xml:space="preserve"> of </w:t>
        </w:r>
      </w:ins>
      <w:ins w:id="1159" w:author="Chen Liao" w:date="2021-05-28T14:25:00Z">
        <w:r w:rsidR="00FC50AF" w:rsidRPr="00BE70D2">
          <w:rPr>
            <w:color w:val="000000" w:themeColor="text1"/>
            <w:sz w:val="22"/>
            <w:szCs w:val="22"/>
            <w:shd w:val="clear" w:color="auto" w:fill="FFFFFF"/>
            <w:rPrChange w:id="1160" w:author="Chen Liao" w:date="2021-06-01T21:13:00Z">
              <w:rPr>
                <w:sz w:val="22"/>
                <w:szCs w:val="22"/>
                <w:shd w:val="clear" w:color="auto" w:fill="FFFFFF"/>
              </w:rPr>
            </w:rPrChange>
          </w:rPr>
          <w:t xml:space="preserve">healthy </w:t>
        </w:r>
      </w:ins>
      <w:ins w:id="1161" w:author="Chen Liao" w:date="2021-05-28T16:59:00Z">
        <w:r w:rsidR="00464A29" w:rsidRPr="00BE70D2">
          <w:rPr>
            <w:color w:val="000000" w:themeColor="text1"/>
            <w:sz w:val="22"/>
            <w:szCs w:val="22"/>
            <w:shd w:val="clear" w:color="auto" w:fill="FFFFFF"/>
            <w:rPrChange w:id="1162" w:author="Chen Liao" w:date="2021-06-01T21:13:00Z">
              <w:rPr>
                <w:sz w:val="22"/>
                <w:szCs w:val="22"/>
                <w:shd w:val="clear" w:color="auto" w:fill="FFFFFF"/>
              </w:rPr>
            </w:rPrChange>
          </w:rPr>
          <w:t xml:space="preserve">human </w:t>
        </w:r>
      </w:ins>
      <w:ins w:id="1163" w:author="Chen Liao" w:date="2021-05-28T14:25:00Z">
        <w:r w:rsidR="00FC50AF" w:rsidRPr="00BE70D2">
          <w:rPr>
            <w:color w:val="000000" w:themeColor="text1"/>
            <w:sz w:val="22"/>
            <w:szCs w:val="22"/>
            <w:shd w:val="clear" w:color="auto" w:fill="FFFFFF"/>
            <w:rPrChange w:id="1164" w:author="Chen Liao" w:date="2021-06-01T21:13:00Z">
              <w:rPr>
                <w:sz w:val="22"/>
                <w:szCs w:val="22"/>
                <w:shd w:val="clear" w:color="auto" w:fill="FFFFFF"/>
              </w:rPr>
            </w:rPrChange>
          </w:rPr>
          <w:t xml:space="preserve">donors’ </w:t>
        </w:r>
      </w:ins>
      <w:ins w:id="1165" w:author="Chen Liao" w:date="2021-05-28T14:23:00Z">
        <w:r w:rsidR="00FC50AF" w:rsidRPr="00BE70D2">
          <w:rPr>
            <w:color w:val="000000" w:themeColor="text1"/>
            <w:sz w:val="22"/>
            <w:szCs w:val="22"/>
            <w:shd w:val="clear" w:color="auto" w:fill="FFFFFF"/>
            <w:rPrChange w:id="1166" w:author="Chen Liao" w:date="2021-06-01T21:13:00Z">
              <w:rPr>
                <w:sz w:val="22"/>
                <w:szCs w:val="22"/>
                <w:shd w:val="clear" w:color="auto" w:fill="FFFFFF"/>
              </w:rPr>
            </w:rPrChange>
          </w:rPr>
          <w:t xml:space="preserve">fecal samples </w:t>
        </w:r>
      </w:ins>
      <w:ins w:id="1167" w:author="Chen Liao" w:date="2021-05-28T14:25:00Z">
        <w:r w:rsidR="004B76F8" w:rsidRPr="00BE70D2">
          <w:rPr>
            <w:color w:val="000000" w:themeColor="text1"/>
            <w:sz w:val="22"/>
            <w:szCs w:val="22"/>
            <w:shd w:val="clear" w:color="auto" w:fill="FFFFFF"/>
            <w:rPrChange w:id="1168" w:author="Chen Liao" w:date="2021-06-01T21:13:00Z">
              <w:rPr>
                <w:sz w:val="22"/>
                <w:szCs w:val="22"/>
                <w:shd w:val="clear" w:color="auto" w:fill="FFFFFF"/>
              </w:rPr>
            </w:rPrChange>
          </w:rPr>
          <w:t xml:space="preserve">to ferment resistant starch </w:t>
        </w:r>
      </w:ins>
      <w:ins w:id="1169" w:author="Chen Liao" w:date="2021-05-28T16:51:00Z">
        <w:r w:rsidR="00B33D1D" w:rsidRPr="00BE70D2">
          <w:rPr>
            <w:color w:val="000000" w:themeColor="text1"/>
            <w:sz w:val="22"/>
            <w:szCs w:val="22"/>
            <w:shd w:val="clear" w:color="auto" w:fill="FFFFFF"/>
            <w:rPrChange w:id="1170" w:author="Chen Liao" w:date="2021-06-01T21:13:00Z">
              <w:rPr>
                <w:sz w:val="22"/>
                <w:szCs w:val="22"/>
                <w:shd w:val="clear" w:color="auto" w:fill="FFFFFF"/>
              </w:rPr>
            </w:rPrChange>
          </w:rPr>
          <w:t xml:space="preserve">can be </w:t>
        </w:r>
      </w:ins>
      <w:ins w:id="1171" w:author="Chen Liao" w:date="2021-05-28T14:25:00Z">
        <w:r w:rsidR="00FC50AF" w:rsidRPr="00BE70D2">
          <w:rPr>
            <w:i/>
            <w:iCs/>
            <w:color w:val="000000" w:themeColor="text1"/>
            <w:sz w:val="22"/>
            <w:szCs w:val="22"/>
            <w:shd w:val="clear" w:color="auto" w:fill="FFFFFF"/>
            <w:rPrChange w:id="1172" w:author="Chen Liao" w:date="2021-06-01T21:13:00Z">
              <w:rPr>
                <w:i/>
                <w:iCs/>
                <w:sz w:val="22"/>
                <w:szCs w:val="22"/>
                <w:shd w:val="clear" w:color="auto" w:fill="FFFFFF"/>
              </w:rPr>
            </w:rPrChange>
          </w:rPr>
          <w:t>in vitro</w:t>
        </w:r>
        <w:r w:rsidR="00FC50AF" w:rsidRPr="00BE70D2">
          <w:rPr>
            <w:color w:val="000000" w:themeColor="text1"/>
            <w:sz w:val="22"/>
            <w:szCs w:val="22"/>
            <w:shd w:val="clear" w:color="auto" w:fill="FFFFFF"/>
            <w:rPrChange w:id="1173" w:author="Chen Liao" w:date="2021-06-01T21:13:00Z">
              <w:rPr>
                <w:sz w:val="22"/>
                <w:szCs w:val="22"/>
                <w:shd w:val="clear" w:color="auto" w:fill="FFFFFF"/>
              </w:rPr>
            </w:rPrChange>
          </w:rPr>
          <w:t xml:space="preserve"> </w:t>
        </w:r>
      </w:ins>
      <w:ins w:id="1174" w:author="Chen Liao" w:date="2021-05-28T14:24:00Z">
        <w:r w:rsidR="00FC50AF" w:rsidRPr="00BE70D2">
          <w:rPr>
            <w:color w:val="000000" w:themeColor="text1"/>
            <w:sz w:val="22"/>
            <w:szCs w:val="22"/>
            <w:shd w:val="clear" w:color="auto" w:fill="FFFFFF"/>
            <w:rPrChange w:id="1175" w:author="Chen Liao" w:date="2021-06-01T21:13:00Z">
              <w:rPr>
                <w:i/>
                <w:iCs/>
                <w:sz w:val="22"/>
                <w:szCs w:val="22"/>
                <w:shd w:val="clear" w:color="auto" w:fill="FFFFFF"/>
              </w:rPr>
            </w:rPrChange>
          </w:rPr>
          <w:t xml:space="preserve">restored </w:t>
        </w:r>
      </w:ins>
      <w:ins w:id="1176" w:author="Chen Liao" w:date="2021-05-28T14:25:00Z">
        <w:r w:rsidR="004B76F8" w:rsidRPr="00BE70D2">
          <w:rPr>
            <w:color w:val="000000" w:themeColor="text1"/>
            <w:sz w:val="22"/>
            <w:szCs w:val="22"/>
            <w:shd w:val="clear" w:color="auto" w:fill="FFFFFF"/>
            <w:rPrChange w:id="1177" w:author="Chen Liao" w:date="2021-06-01T21:13:00Z">
              <w:rPr>
                <w:sz w:val="22"/>
                <w:szCs w:val="22"/>
                <w:shd w:val="clear" w:color="auto" w:fill="FFFFFF"/>
              </w:rPr>
            </w:rPrChange>
          </w:rPr>
          <w:t xml:space="preserve">by </w:t>
        </w:r>
      </w:ins>
      <w:ins w:id="1178" w:author="Chen Liao" w:date="2021-05-28T23:56:00Z">
        <w:r w:rsidR="00B035E0" w:rsidRPr="00BE70D2">
          <w:rPr>
            <w:color w:val="000000" w:themeColor="text1"/>
            <w:sz w:val="22"/>
            <w:szCs w:val="22"/>
            <w:shd w:val="clear" w:color="auto" w:fill="FFFFFF"/>
            <w:rPrChange w:id="1179" w:author="Chen Liao" w:date="2021-06-01T21:13:00Z">
              <w:rPr>
                <w:sz w:val="22"/>
                <w:szCs w:val="22"/>
                <w:shd w:val="clear" w:color="auto" w:fill="FFFFFF"/>
              </w:rPr>
            </w:rPrChange>
          </w:rPr>
          <w:t>their</w:t>
        </w:r>
      </w:ins>
      <w:ins w:id="1180" w:author="Chen Liao" w:date="2021-05-28T18:17:00Z">
        <w:r w:rsidR="00014902" w:rsidRPr="00BE70D2">
          <w:rPr>
            <w:color w:val="000000" w:themeColor="text1"/>
            <w:sz w:val="22"/>
            <w:szCs w:val="22"/>
            <w:shd w:val="clear" w:color="auto" w:fill="FFFFFF"/>
            <w:rPrChange w:id="1181" w:author="Chen Liao" w:date="2021-06-01T21:13:00Z">
              <w:rPr>
                <w:sz w:val="22"/>
                <w:szCs w:val="22"/>
                <w:shd w:val="clear" w:color="auto" w:fill="FFFFFF"/>
              </w:rPr>
            </w:rPrChange>
          </w:rPr>
          <w:t xml:space="preserve"> </w:t>
        </w:r>
      </w:ins>
      <w:ins w:id="1182" w:author="Chen Liao" w:date="2021-05-28T14:25:00Z">
        <w:r w:rsidR="004B76F8" w:rsidRPr="00BE70D2">
          <w:rPr>
            <w:color w:val="000000" w:themeColor="text1"/>
            <w:sz w:val="22"/>
            <w:szCs w:val="22"/>
            <w:shd w:val="clear" w:color="auto" w:fill="FFFFFF"/>
            <w:rPrChange w:id="1183" w:author="Chen Liao" w:date="2021-06-01T21:13:00Z">
              <w:rPr>
                <w:sz w:val="22"/>
                <w:szCs w:val="22"/>
                <w:shd w:val="clear" w:color="auto" w:fill="FFFFFF"/>
              </w:rPr>
            </w:rPrChange>
          </w:rPr>
          <w:t>co-incubation</w:t>
        </w:r>
      </w:ins>
      <w:ins w:id="1184" w:author="Chen Liao" w:date="2021-05-28T23:56:00Z">
        <w:r w:rsidR="00B035E0" w:rsidRPr="00BE70D2">
          <w:rPr>
            <w:color w:val="000000" w:themeColor="text1"/>
            <w:sz w:val="22"/>
            <w:szCs w:val="22"/>
            <w:shd w:val="clear" w:color="auto" w:fill="FFFFFF"/>
            <w:rPrChange w:id="1185" w:author="Chen Liao" w:date="2021-06-01T21:13:00Z">
              <w:rPr>
                <w:sz w:val="22"/>
                <w:szCs w:val="22"/>
                <w:shd w:val="clear" w:color="auto" w:fill="FFFFFF"/>
              </w:rPr>
            </w:rPrChange>
          </w:rPr>
          <w:t xml:space="preserve"> with </w:t>
        </w:r>
        <w:r w:rsidR="00B035E0" w:rsidRPr="00BE70D2">
          <w:rPr>
            <w:i/>
            <w:iCs/>
            <w:color w:val="000000" w:themeColor="text1"/>
            <w:sz w:val="22"/>
            <w:szCs w:val="22"/>
            <w:shd w:val="clear" w:color="auto" w:fill="FFFFFF"/>
            <w:rPrChange w:id="1186" w:author="Chen Liao" w:date="2021-06-01T21:13:00Z">
              <w:rPr>
                <w:sz w:val="22"/>
                <w:szCs w:val="22"/>
                <w:shd w:val="clear" w:color="auto" w:fill="FFFFFF"/>
              </w:rPr>
            </w:rPrChange>
          </w:rPr>
          <w:t xml:space="preserve">R. </w:t>
        </w:r>
        <w:proofErr w:type="spellStart"/>
        <w:r w:rsidR="00B035E0" w:rsidRPr="00BE70D2">
          <w:rPr>
            <w:i/>
            <w:iCs/>
            <w:color w:val="000000" w:themeColor="text1"/>
            <w:sz w:val="22"/>
            <w:szCs w:val="22"/>
            <w:shd w:val="clear" w:color="auto" w:fill="FFFFFF"/>
            <w:rPrChange w:id="1187" w:author="Chen Liao" w:date="2021-06-01T21:13:00Z">
              <w:rPr>
                <w:sz w:val="22"/>
                <w:szCs w:val="22"/>
                <w:shd w:val="clear" w:color="auto" w:fill="FFFFFF"/>
              </w:rPr>
            </w:rPrChange>
          </w:rPr>
          <w:t>brommi</w:t>
        </w:r>
      </w:ins>
      <w:proofErr w:type="spellEnd"/>
      <w:ins w:id="1188" w:author="Chen Liao" w:date="2021-05-28T18:18:00Z">
        <w:r w:rsidR="00E873FB" w:rsidRPr="00BE70D2">
          <w:rPr>
            <w:color w:val="000000" w:themeColor="text1"/>
            <w:sz w:val="22"/>
            <w:szCs w:val="22"/>
            <w:shd w:val="clear" w:color="auto" w:fill="FFFFFF"/>
            <w:rPrChange w:id="1189" w:author="Chen Liao" w:date="2021-06-01T21:13:00Z">
              <w:rPr>
                <w:sz w:val="22"/>
                <w:szCs w:val="22"/>
                <w:shd w:val="clear" w:color="auto" w:fill="FFFFFF"/>
              </w:rPr>
            </w:rPrChange>
          </w:rPr>
          <w:t xml:space="preserve">. </w:t>
        </w:r>
      </w:ins>
      <w:ins w:id="1190" w:author="Chen Liao" w:date="2021-05-28T17:56:00Z">
        <w:r w:rsidR="0058405C" w:rsidRPr="00BE70D2">
          <w:rPr>
            <w:color w:val="000000" w:themeColor="text1"/>
            <w:sz w:val="22"/>
            <w:szCs w:val="22"/>
            <w:shd w:val="clear" w:color="auto" w:fill="FFFFFF"/>
            <w:rPrChange w:id="1191" w:author="Chen Liao" w:date="2021-06-01T21:13:00Z">
              <w:rPr>
                <w:sz w:val="22"/>
                <w:szCs w:val="22"/>
                <w:shd w:val="clear" w:color="auto" w:fill="FFFFFF"/>
              </w:rPr>
            </w:rPrChange>
          </w:rPr>
          <w:t xml:space="preserve">The </w:t>
        </w:r>
      </w:ins>
      <w:ins w:id="1192" w:author="Chen Liao" w:date="2021-05-28T18:07:00Z">
        <w:r w:rsidR="00E935BB" w:rsidRPr="00BE70D2">
          <w:rPr>
            <w:color w:val="000000" w:themeColor="text1"/>
            <w:sz w:val="22"/>
            <w:szCs w:val="22"/>
            <w:shd w:val="clear" w:color="auto" w:fill="FFFFFF"/>
            <w:rPrChange w:id="1193" w:author="Chen Liao" w:date="2021-06-01T21:13:00Z">
              <w:rPr>
                <w:sz w:val="22"/>
                <w:szCs w:val="22"/>
                <w:shd w:val="clear" w:color="auto" w:fill="FFFFFF"/>
              </w:rPr>
            </w:rPrChange>
          </w:rPr>
          <w:t>baseline dependence of</w:t>
        </w:r>
      </w:ins>
      <w:ins w:id="1194" w:author="Chen Liao" w:date="2021-05-28T17:56:00Z">
        <w:r w:rsidR="0058405C" w:rsidRPr="00BE70D2">
          <w:rPr>
            <w:color w:val="000000" w:themeColor="text1"/>
            <w:sz w:val="22"/>
            <w:szCs w:val="22"/>
            <w:shd w:val="clear" w:color="auto" w:fill="FFFFFF"/>
            <w:rPrChange w:id="1195" w:author="Chen Liao" w:date="2021-06-01T21:13:00Z">
              <w:rPr>
                <w:sz w:val="22"/>
                <w:szCs w:val="22"/>
                <w:shd w:val="clear" w:color="auto" w:fill="FFFFFF"/>
              </w:rPr>
            </w:rPrChange>
          </w:rPr>
          <w:t xml:space="preserve"> microbiome</w:t>
        </w:r>
      </w:ins>
      <w:ins w:id="1196" w:author="Chen Liao" w:date="2021-05-28T18:01:00Z">
        <w:r w:rsidR="00FE0115" w:rsidRPr="00BE70D2">
          <w:rPr>
            <w:color w:val="000000" w:themeColor="text1"/>
            <w:sz w:val="22"/>
            <w:szCs w:val="22"/>
            <w:shd w:val="clear" w:color="auto" w:fill="FFFFFF"/>
            <w:rPrChange w:id="1197" w:author="Chen Liao" w:date="2021-06-01T21:13:00Z">
              <w:rPr>
                <w:sz w:val="22"/>
                <w:szCs w:val="22"/>
                <w:shd w:val="clear" w:color="auto" w:fill="FFFFFF"/>
              </w:rPr>
            </w:rPrChange>
          </w:rPr>
          <w:t xml:space="preserve"> and metabolome</w:t>
        </w:r>
      </w:ins>
      <w:ins w:id="1198" w:author="Chen Liao" w:date="2021-05-28T17:56:00Z">
        <w:r w:rsidR="0058405C" w:rsidRPr="00BE70D2">
          <w:rPr>
            <w:color w:val="000000" w:themeColor="text1"/>
            <w:sz w:val="22"/>
            <w:szCs w:val="22"/>
            <w:shd w:val="clear" w:color="auto" w:fill="FFFFFF"/>
            <w:rPrChange w:id="1199" w:author="Chen Liao" w:date="2021-06-01T21:13:00Z">
              <w:rPr>
                <w:sz w:val="22"/>
                <w:szCs w:val="22"/>
                <w:shd w:val="clear" w:color="auto" w:fill="FFFFFF"/>
              </w:rPr>
            </w:rPrChange>
          </w:rPr>
          <w:t xml:space="preserve"> </w:t>
        </w:r>
      </w:ins>
      <w:ins w:id="1200" w:author="Chen Liao" w:date="2021-05-28T18:15:00Z">
        <w:r w:rsidR="00493B22" w:rsidRPr="00BE70D2">
          <w:rPr>
            <w:color w:val="000000" w:themeColor="text1"/>
            <w:sz w:val="22"/>
            <w:szCs w:val="22"/>
            <w:shd w:val="clear" w:color="auto" w:fill="FFFFFF"/>
            <w:rPrChange w:id="1201" w:author="Chen Liao" w:date="2021-06-01T21:13:00Z">
              <w:rPr>
                <w:sz w:val="22"/>
                <w:szCs w:val="22"/>
                <w:shd w:val="clear" w:color="auto" w:fill="FFFFFF"/>
              </w:rPr>
            </w:rPrChange>
          </w:rPr>
          <w:t>variations</w:t>
        </w:r>
      </w:ins>
      <w:ins w:id="1202" w:author="Chen Liao" w:date="2021-05-28T17:56:00Z">
        <w:r w:rsidR="0058405C" w:rsidRPr="00BE70D2">
          <w:rPr>
            <w:color w:val="000000" w:themeColor="text1"/>
            <w:sz w:val="22"/>
            <w:szCs w:val="22"/>
            <w:shd w:val="clear" w:color="auto" w:fill="FFFFFF"/>
            <w:rPrChange w:id="1203" w:author="Chen Liao" w:date="2021-06-01T21:13:00Z">
              <w:rPr>
                <w:sz w:val="22"/>
                <w:szCs w:val="22"/>
                <w:shd w:val="clear" w:color="auto" w:fill="FFFFFF"/>
              </w:rPr>
            </w:rPrChange>
          </w:rPr>
          <w:t xml:space="preserve"> </w:t>
        </w:r>
      </w:ins>
      <w:ins w:id="1204" w:author="Chen Liao" w:date="2021-05-28T18:07:00Z">
        <w:r w:rsidR="00E935BB" w:rsidRPr="00BE70D2">
          <w:rPr>
            <w:color w:val="000000" w:themeColor="text1"/>
            <w:sz w:val="22"/>
            <w:szCs w:val="22"/>
            <w:shd w:val="clear" w:color="auto" w:fill="FFFFFF"/>
            <w:rPrChange w:id="1205" w:author="Chen Liao" w:date="2021-06-01T21:13:00Z">
              <w:rPr>
                <w:sz w:val="22"/>
                <w:szCs w:val="22"/>
                <w:shd w:val="clear" w:color="auto" w:fill="FFFFFF"/>
              </w:rPr>
            </w:rPrChange>
          </w:rPr>
          <w:t xml:space="preserve">was </w:t>
        </w:r>
      </w:ins>
      <w:ins w:id="1206" w:author="Chen Liao" w:date="2021-05-28T18:15:00Z">
        <w:r w:rsidR="00B15330" w:rsidRPr="00BE70D2">
          <w:rPr>
            <w:color w:val="000000" w:themeColor="text1"/>
            <w:sz w:val="22"/>
            <w:szCs w:val="22"/>
            <w:shd w:val="clear" w:color="auto" w:fill="FFFFFF"/>
            <w:rPrChange w:id="1207" w:author="Chen Liao" w:date="2021-06-01T21:13:00Z">
              <w:rPr>
                <w:sz w:val="22"/>
                <w:szCs w:val="22"/>
                <w:shd w:val="clear" w:color="auto" w:fill="FFFFFF"/>
              </w:rPr>
            </w:rPrChange>
          </w:rPr>
          <w:t xml:space="preserve">much less understood, </w:t>
        </w:r>
      </w:ins>
      <w:ins w:id="1208" w:author="Chen Liao" w:date="2021-05-29T15:32:00Z">
        <w:r w:rsidR="00051919" w:rsidRPr="00BE70D2">
          <w:rPr>
            <w:color w:val="000000" w:themeColor="text1"/>
            <w:sz w:val="22"/>
            <w:szCs w:val="22"/>
            <w:shd w:val="clear" w:color="auto" w:fill="FFFFFF"/>
            <w:rPrChange w:id="1209" w:author="Chen Liao" w:date="2021-06-01T21:13:00Z">
              <w:rPr>
                <w:color w:val="000000" w:themeColor="text1"/>
                <w:sz w:val="22"/>
                <w:szCs w:val="22"/>
                <w:shd w:val="clear" w:color="auto" w:fill="FFFFFF"/>
              </w:rPr>
            </w:rPrChange>
          </w:rPr>
          <w:t>al</w:t>
        </w:r>
      </w:ins>
      <w:ins w:id="1210" w:author="Chen Liao" w:date="2021-05-28T18:15:00Z">
        <w:r w:rsidR="00B31C27" w:rsidRPr="00BE70D2">
          <w:rPr>
            <w:color w:val="000000" w:themeColor="text1"/>
            <w:sz w:val="22"/>
            <w:szCs w:val="22"/>
            <w:shd w:val="clear" w:color="auto" w:fill="FFFFFF"/>
            <w:rPrChange w:id="1211" w:author="Chen Liao" w:date="2021-06-01T21:13:00Z">
              <w:rPr>
                <w:sz w:val="22"/>
                <w:szCs w:val="22"/>
                <w:shd w:val="clear" w:color="auto" w:fill="FFFFFF"/>
              </w:rPr>
            </w:rPrChange>
          </w:rPr>
          <w:t xml:space="preserve">though a few studies have </w:t>
        </w:r>
      </w:ins>
      <w:ins w:id="1212" w:author="Chen Liao" w:date="2021-05-28T18:08:00Z">
        <w:r w:rsidR="00E935BB" w:rsidRPr="00BE70D2">
          <w:rPr>
            <w:color w:val="000000" w:themeColor="text1"/>
            <w:sz w:val="22"/>
            <w:szCs w:val="22"/>
            <w:shd w:val="clear" w:color="auto" w:fill="FFFFFF"/>
            <w:rPrChange w:id="1213" w:author="Chen Liao" w:date="2021-06-01T21:13:00Z">
              <w:rPr>
                <w:sz w:val="22"/>
                <w:szCs w:val="22"/>
                <w:shd w:val="clear" w:color="auto" w:fill="FFFFFF"/>
              </w:rPr>
            </w:rPrChange>
          </w:rPr>
          <w:t xml:space="preserve">attributed </w:t>
        </w:r>
      </w:ins>
      <w:ins w:id="1214" w:author="Chen Liao" w:date="2021-05-28T18:15:00Z">
        <w:r w:rsidR="00B31C27" w:rsidRPr="00BE70D2">
          <w:rPr>
            <w:color w:val="000000" w:themeColor="text1"/>
            <w:sz w:val="22"/>
            <w:szCs w:val="22"/>
            <w:shd w:val="clear" w:color="auto" w:fill="FFFFFF"/>
            <w:rPrChange w:id="1215" w:author="Chen Liao" w:date="2021-06-01T21:13:00Z">
              <w:rPr>
                <w:sz w:val="22"/>
                <w:szCs w:val="22"/>
                <w:shd w:val="clear" w:color="auto" w:fill="FFFFFF"/>
              </w:rPr>
            </w:rPrChange>
          </w:rPr>
          <w:t xml:space="preserve">this individuality </w:t>
        </w:r>
      </w:ins>
      <w:ins w:id="1216" w:author="Chen Liao" w:date="2021-05-28T18:08:00Z">
        <w:r w:rsidR="00E935BB" w:rsidRPr="00BE70D2">
          <w:rPr>
            <w:color w:val="000000" w:themeColor="text1"/>
            <w:sz w:val="22"/>
            <w:szCs w:val="22"/>
            <w:shd w:val="clear" w:color="auto" w:fill="FFFFFF"/>
            <w:rPrChange w:id="1217" w:author="Chen Liao" w:date="2021-06-01T21:13:00Z">
              <w:rPr>
                <w:sz w:val="22"/>
                <w:szCs w:val="22"/>
                <w:shd w:val="clear" w:color="auto" w:fill="FFFFFF"/>
              </w:rPr>
            </w:rPrChange>
          </w:rPr>
          <w:t xml:space="preserve">to </w:t>
        </w:r>
      </w:ins>
      <w:ins w:id="1218" w:author="Chen Liao" w:date="2021-05-28T18:09:00Z">
        <w:r w:rsidR="00E935BB" w:rsidRPr="00BE70D2">
          <w:rPr>
            <w:color w:val="000000" w:themeColor="text1"/>
            <w:sz w:val="22"/>
            <w:szCs w:val="22"/>
            <w:shd w:val="clear" w:color="auto" w:fill="FFFFFF"/>
            <w:rPrChange w:id="1219" w:author="Chen Liao" w:date="2021-06-01T21:13:00Z">
              <w:rPr>
                <w:sz w:val="22"/>
                <w:szCs w:val="22"/>
                <w:shd w:val="clear" w:color="auto" w:fill="FFFFFF"/>
              </w:rPr>
            </w:rPrChange>
          </w:rPr>
          <w:t xml:space="preserve">the lack of </w:t>
        </w:r>
      </w:ins>
      <w:ins w:id="1220" w:author="Chen Liao" w:date="2021-05-28T18:16:00Z">
        <w:r w:rsidR="00493B22" w:rsidRPr="00BE70D2">
          <w:rPr>
            <w:color w:val="000000" w:themeColor="text1"/>
            <w:sz w:val="22"/>
            <w:szCs w:val="22"/>
            <w:shd w:val="clear" w:color="auto" w:fill="FFFFFF"/>
            <w:rPrChange w:id="1221" w:author="Chen Liao" w:date="2021-06-01T21:13:00Z">
              <w:rPr>
                <w:sz w:val="22"/>
                <w:szCs w:val="22"/>
                <w:shd w:val="clear" w:color="auto" w:fill="FFFFFF"/>
              </w:rPr>
            </w:rPrChange>
          </w:rPr>
          <w:t xml:space="preserve">specific </w:t>
        </w:r>
      </w:ins>
      <w:ins w:id="1222" w:author="Chen Liao" w:date="2021-05-28T18:09:00Z">
        <w:r w:rsidR="00E935BB" w:rsidRPr="00BE70D2">
          <w:rPr>
            <w:color w:val="000000" w:themeColor="text1"/>
            <w:sz w:val="22"/>
            <w:szCs w:val="22"/>
            <w:shd w:val="clear" w:color="auto" w:fill="FFFFFF"/>
            <w:rPrChange w:id="1223" w:author="Chen Liao" w:date="2021-06-01T21:13:00Z">
              <w:rPr>
                <w:sz w:val="22"/>
                <w:szCs w:val="22"/>
                <w:shd w:val="clear" w:color="auto" w:fill="FFFFFF"/>
              </w:rPr>
            </w:rPrChange>
          </w:rPr>
          <w:t xml:space="preserve">keystone species </w:t>
        </w:r>
      </w:ins>
      <w:ins w:id="1224" w:author="Chen Liao" w:date="2021-05-28T23:57:00Z">
        <w:r w:rsidR="00E84D4A" w:rsidRPr="00BE70D2">
          <w:rPr>
            <w:color w:val="000000" w:themeColor="text1"/>
            <w:sz w:val="22"/>
            <w:szCs w:val="22"/>
            <w:shd w:val="clear" w:color="auto" w:fill="FFFFFF"/>
            <w:rPrChange w:id="1225" w:author="Chen Liao" w:date="2021-06-01T21:13:00Z">
              <w:rPr>
                <w:sz w:val="22"/>
                <w:szCs w:val="22"/>
                <w:shd w:val="clear" w:color="auto" w:fill="FFFFFF"/>
              </w:rPr>
            </w:rPrChange>
          </w:rPr>
          <w:t xml:space="preserve">(e.g., SCFAs producers) </w:t>
        </w:r>
      </w:ins>
      <w:ins w:id="1226" w:author="Chen Liao" w:date="2021-05-29T21:02:00Z">
        <w:r w:rsidR="00E14621" w:rsidRPr="00BE70D2">
          <w:rPr>
            <w:color w:val="000000" w:themeColor="text1"/>
            <w:sz w:val="22"/>
            <w:szCs w:val="22"/>
            <w:shd w:val="clear" w:color="auto" w:fill="FFFFFF"/>
            <w:rPrChange w:id="1227" w:author="Chen Liao" w:date="2021-06-01T21:13:00Z">
              <w:rPr>
                <w:color w:val="000000" w:themeColor="text1"/>
                <w:sz w:val="22"/>
                <w:szCs w:val="22"/>
                <w:shd w:val="clear" w:color="auto" w:fill="FFFFFF"/>
              </w:rPr>
            </w:rPrChange>
          </w:rPr>
          <w:t>in</w:t>
        </w:r>
      </w:ins>
      <w:ins w:id="1228" w:author="Chen Liao" w:date="2021-06-01T20:40:00Z">
        <w:r w:rsidR="00F479B0" w:rsidRPr="00BE70D2">
          <w:rPr>
            <w:color w:val="000000" w:themeColor="text1"/>
            <w:sz w:val="22"/>
            <w:szCs w:val="22"/>
            <w:shd w:val="clear" w:color="auto" w:fill="FFFFFF"/>
            <w:rPrChange w:id="1229" w:author="Chen Liao" w:date="2021-06-01T21:13:00Z">
              <w:rPr>
                <w:color w:val="000000" w:themeColor="text1"/>
                <w:sz w:val="22"/>
                <w:szCs w:val="22"/>
                <w:shd w:val="clear" w:color="auto" w:fill="FFFFFF"/>
              </w:rPr>
            </w:rPrChange>
          </w:rPr>
          <w:t xml:space="preserve"> </w:t>
        </w:r>
      </w:ins>
      <w:ins w:id="1230" w:author="Chen Liao" w:date="2021-06-01T20:41:00Z">
        <w:r w:rsidR="00F479B0" w:rsidRPr="00BE70D2">
          <w:rPr>
            <w:color w:val="000000" w:themeColor="text1"/>
            <w:sz w:val="22"/>
            <w:szCs w:val="22"/>
            <w:shd w:val="clear" w:color="auto" w:fill="FFFFFF"/>
            <w:rPrChange w:id="1231" w:author="Chen Liao" w:date="2021-06-01T21:13:00Z">
              <w:rPr>
                <w:color w:val="000000" w:themeColor="text1"/>
                <w:sz w:val="22"/>
                <w:szCs w:val="22"/>
                <w:shd w:val="clear" w:color="auto" w:fill="FFFFFF"/>
              </w:rPr>
            </w:rPrChange>
          </w:rPr>
          <w:t xml:space="preserve">the composition of </w:t>
        </w:r>
      </w:ins>
      <w:ins w:id="1232" w:author="Chen Liao" w:date="2021-05-29T21:02:00Z">
        <w:r w:rsidR="00E14621" w:rsidRPr="00BE70D2">
          <w:rPr>
            <w:color w:val="000000" w:themeColor="text1"/>
            <w:sz w:val="22"/>
            <w:szCs w:val="22"/>
            <w:shd w:val="clear" w:color="auto" w:fill="FFFFFF"/>
            <w:rPrChange w:id="1233" w:author="Chen Liao" w:date="2021-06-01T21:13:00Z">
              <w:rPr>
                <w:color w:val="000000" w:themeColor="text1"/>
                <w:sz w:val="22"/>
                <w:szCs w:val="22"/>
                <w:shd w:val="clear" w:color="auto" w:fill="FFFFFF"/>
              </w:rPr>
            </w:rPrChange>
          </w:rPr>
          <w:t xml:space="preserve">baseline </w:t>
        </w:r>
      </w:ins>
      <w:ins w:id="1234" w:author="Chen Liao" w:date="2021-05-29T21:03:00Z">
        <w:r w:rsidR="00E14621" w:rsidRPr="00BE70D2">
          <w:rPr>
            <w:color w:val="000000" w:themeColor="text1"/>
            <w:sz w:val="22"/>
            <w:szCs w:val="22"/>
            <w:shd w:val="clear" w:color="auto" w:fill="FFFFFF"/>
            <w:rPrChange w:id="1235" w:author="Chen Liao" w:date="2021-06-01T21:13:00Z">
              <w:rPr>
                <w:color w:val="000000" w:themeColor="text1"/>
                <w:sz w:val="22"/>
                <w:szCs w:val="22"/>
                <w:shd w:val="clear" w:color="auto" w:fill="FFFFFF"/>
              </w:rPr>
            </w:rPrChange>
          </w:rPr>
          <w:t>microbiota</w:t>
        </w:r>
      </w:ins>
      <w:ins w:id="1236" w:author="Chen Liao" w:date="2021-05-29T21:02:00Z">
        <w:r w:rsidR="00E14621" w:rsidRPr="00BE70D2">
          <w:rPr>
            <w:color w:val="000000" w:themeColor="text1"/>
            <w:sz w:val="22"/>
            <w:szCs w:val="22"/>
            <w:shd w:val="clear" w:color="auto" w:fill="FFFFFF"/>
            <w:rPrChange w:id="1237" w:author="Chen Liao" w:date="2021-06-01T21:13:00Z">
              <w:rPr>
                <w:color w:val="000000" w:themeColor="text1"/>
                <w:sz w:val="22"/>
                <w:szCs w:val="22"/>
                <w:shd w:val="clear" w:color="auto" w:fill="FFFFFF"/>
              </w:rPr>
            </w:rPrChange>
          </w:rPr>
          <w:t xml:space="preserve"> or </w:t>
        </w:r>
      </w:ins>
      <w:ins w:id="1238" w:author="Chen Liao" w:date="2021-05-29T21:03:00Z">
        <w:r w:rsidR="00E14621" w:rsidRPr="00BE70D2">
          <w:rPr>
            <w:color w:val="000000" w:themeColor="text1"/>
            <w:sz w:val="22"/>
            <w:szCs w:val="22"/>
            <w:shd w:val="clear" w:color="auto" w:fill="FFFFFF"/>
            <w:rPrChange w:id="1239" w:author="Chen Liao" w:date="2021-06-01T21:13:00Z">
              <w:rPr>
                <w:color w:val="000000" w:themeColor="text1"/>
                <w:sz w:val="22"/>
                <w:szCs w:val="22"/>
                <w:shd w:val="clear" w:color="auto" w:fill="FFFFFF"/>
              </w:rPr>
            </w:rPrChange>
          </w:rPr>
          <w:t>the differences</w:t>
        </w:r>
      </w:ins>
      <w:ins w:id="1240" w:author="Chen Liao" w:date="2021-05-29T21:04:00Z">
        <w:r w:rsidR="00BB1824" w:rsidRPr="00BE70D2">
          <w:rPr>
            <w:color w:val="000000" w:themeColor="text1"/>
            <w:sz w:val="22"/>
            <w:szCs w:val="22"/>
            <w:shd w:val="clear" w:color="auto" w:fill="FFFFFF"/>
            <w:rPrChange w:id="1241" w:author="Chen Liao" w:date="2021-06-01T21:13:00Z">
              <w:rPr>
                <w:color w:val="000000" w:themeColor="text1"/>
                <w:sz w:val="22"/>
                <w:szCs w:val="22"/>
                <w:shd w:val="clear" w:color="auto" w:fill="FFFFFF"/>
              </w:rPr>
            </w:rPrChange>
          </w:rPr>
          <w:t xml:space="preserve"> in </w:t>
        </w:r>
      </w:ins>
      <w:ins w:id="1242" w:author="Chen Liao" w:date="2021-05-29T21:03:00Z">
        <w:r w:rsidR="00E14621" w:rsidRPr="00BE70D2">
          <w:rPr>
            <w:color w:val="000000" w:themeColor="text1"/>
            <w:sz w:val="22"/>
            <w:szCs w:val="22"/>
            <w:shd w:val="clear" w:color="auto" w:fill="FFFFFF"/>
            <w:rPrChange w:id="1243" w:author="Chen Liao" w:date="2021-06-01T21:13:00Z">
              <w:rPr>
                <w:color w:val="000000" w:themeColor="text1"/>
                <w:sz w:val="22"/>
                <w:szCs w:val="22"/>
                <w:shd w:val="clear" w:color="auto" w:fill="FFFFFF"/>
              </w:rPr>
            </w:rPrChange>
          </w:rPr>
          <w:t xml:space="preserve">their </w:t>
        </w:r>
      </w:ins>
      <w:proofErr w:type="gramStart"/>
      <w:ins w:id="1244" w:author="Chen Liao" w:date="2021-05-29T21:02:00Z">
        <w:r w:rsidR="00E14621" w:rsidRPr="00BE70D2">
          <w:rPr>
            <w:color w:val="000000" w:themeColor="text1"/>
            <w:sz w:val="22"/>
            <w:szCs w:val="22"/>
            <w:shd w:val="clear" w:color="auto" w:fill="FFFFFF"/>
            <w:rPrChange w:id="1245" w:author="Chen Liao" w:date="2021-06-01T21:13:00Z">
              <w:rPr>
                <w:color w:val="000000" w:themeColor="text1"/>
                <w:sz w:val="22"/>
                <w:szCs w:val="22"/>
                <w:shd w:val="clear" w:color="auto" w:fill="FFFFFF"/>
              </w:rPr>
            </w:rPrChange>
          </w:rPr>
          <w:t>principle</w:t>
        </w:r>
        <w:proofErr w:type="gramEnd"/>
        <w:r w:rsidR="00E14621" w:rsidRPr="00BE70D2">
          <w:rPr>
            <w:color w:val="000000" w:themeColor="text1"/>
            <w:sz w:val="22"/>
            <w:szCs w:val="22"/>
            <w:shd w:val="clear" w:color="auto" w:fill="FFFFFF"/>
            <w:rPrChange w:id="1246" w:author="Chen Liao" w:date="2021-06-01T21:13:00Z">
              <w:rPr>
                <w:color w:val="000000" w:themeColor="text1"/>
                <w:sz w:val="22"/>
                <w:szCs w:val="22"/>
                <w:shd w:val="clear" w:color="auto" w:fill="FFFFFF"/>
              </w:rPr>
            </w:rPrChange>
          </w:rPr>
          <w:t xml:space="preserve"> component</w:t>
        </w:r>
      </w:ins>
      <w:ins w:id="1247" w:author="Chen Liao" w:date="2021-05-28T18:10:00Z">
        <w:r w:rsidR="00E935BB" w:rsidRPr="00BE70D2">
          <w:rPr>
            <w:color w:val="000000" w:themeColor="text1"/>
            <w:sz w:val="22"/>
            <w:szCs w:val="22"/>
            <w:shd w:val="clear" w:color="auto" w:fill="FFFFFF"/>
            <w:rPrChange w:id="1248" w:author="Chen Liao" w:date="2021-06-01T21:13:00Z">
              <w:rPr>
                <w:sz w:val="22"/>
                <w:szCs w:val="22"/>
                <w:shd w:val="clear" w:color="auto" w:fill="FFFFFF"/>
              </w:rPr>
            </w:rPrChange>
          </w:rPr>
          <w:t xml:space="preserve">s. </w:t>
        </w:r>
      </w:ins>
      <w:ins w:id="1249" w:author="Chen Liao" w:date="2021-05-28T15:58:00Z">
        <w:r w:rsidR="000854E2" w:rsidRPr="00BE70D2">
          <w:rPr>
            <w:color w:val="000000" w:themeColor="text1"/>
            <w:sz w:val="22"/>
            <w:szCs w:val="22"/>
            <w:shd w:val="clear" w:color="auto" w:fill="FFFFFF"/>
            <w:rPrChange w:id="1250" w:author="Chen Liao" w:date="2021-06-01T21:13:00Z">
              <w:rPr>
                <w:sz w:val="22"/>
                <w:szCs w:val="22"/>
                <w:shd w:val="clear" w:color="auto" w:fill="FFFFFF"/>
              </w:rPr>
            </w:rPrChange>
          </w:rPr>
          <w:t xml:space="preserve">The variations in </w:t>
        </w:r>
      </w:ins>
      <w:ins w:id="1251" w:author="Chen Liao" w:date="2021-05-28T18:11:00Z">
        <w:r w:rsidR="00E935BB" w:rsidRPr="00BE70D2">
          <w:rPr>
            <w:color w:val="000000" w:themeColor="text1"/>
            <w:sz w:val="22"/>
            <w:szCs w:val="22"/>
            <w:shd w:val="clear" w:color="auto" w:fill="FFFFFF"/>
            <w:rPrChange w:id="1252" w:author="Chen Liao" w:date="2021-06-01T21:13:00Z">
              <w:rPr>
                <w:sz w:val="22"/>
                <w:szCs w:val="22"/>
                <w:shd w:val="clear" w:color="auto" w:fill="FFFFFF"/>
              </w:rPr>
            </w:rPrChange>
          </w:rPr>
          <w:t>gut multi-omics</w:t>
        </w:r>
      </w:ins>
      <w:ins w:id="1253" w:author="Chen Liao" w:date="2021-05-28T16:41:00Z">
        <w:r w:rsidR="006859DF" w:rsidRPr="00BE70D2">
          <w:rPr>
            <w:color w:val="000000" w:themeColor="text1"/>
            <w:sz w:val="22"/>
            <w:szCs w:val="22"/>
            <w:shd w:val="clear" w:color="auto" w:fill="FFFFFF"/>
            <w:rPrChange w:id="1254" w:author="Chen Liao" w:date="2021-06-01T21:13:00Z">
              <w:rPr>
                <w:sz w:val="22"/>
                <w:szCs w:val="22"/>
                <w:shd w:val="clear" w:color="auto" w:fill="FFFFFF"/>
              </w:rPr>
            </w:rPrChange>
          </w:rPr>
          <w:t xml:space="preserve"> </w:t>
        </w:r>
      </w:ins>
      <w:ins w:id="1255" w:author="Chen Liao" w:date="2021-05-28T15:58:00Z">
        <w:r w:rsidR="000854E2" w:rsidRPr="00BE70D2">
          <w:rPr>
            <w:color w:val="000000" w:themeColor="text1"/>
            <w:sz w:val="22"/>
            <w:szCs w:val="22"/>
            <w:shd w:val="clear" w:color="auto" w:fill="FFFFFF"/>
            <w:rPrChange w:id="1256" w:author="Chen Liao" w:date="2021-06-01T21:13:00Z">
              <w:rPr>
                <w:sz w:val="22"/>
                <w:szCs w:val="22"/>
                <w:shd w:val="clear" w:color="auto" w:fill="FFFFFF"/>
              </w:rPr>
            </w:rPrChange>
          </w:rPr>
          <w:t xml:space="preserve">can </w:t>
        </w:r>
      </w:ins>
      <w:ins w:id="1257" w:author="Chen Liao" w:date="2021-05-28T15:59:00Z">
        <w:r w:rsidR="000854E2" w:rsidRPr="00BE70D2">
          <w:rPr>
            <w:color w:val="000000" w:themeColor="text1"/>
            <w:sz w:val="22"/>
            <w:szCs w:val="22"/>
            <w:shd w:val="clear" w:color="auto" w:fill="FFFFFF"/>
            <w:rPrChange w:id="1258" w:author="Chen Liao" w:date="2021-06-01T21:13:00Z">
              <w:rPr>
                <w:sz w:val="22"/>
                <w:szCs w:val="22"/>
                <w:shd w:val="clear" w:color="auto" w:fill="FFFFFF"/>
              </w:rPr>
            </w:rPrChange>
          </w:rPr>
          <w:t xml:space="preserve">further </w:t>
        </w:r>
      </w:ins>
      <w:proofErr w:type="spellStart"/>
      <w:ins w:id="1259" w:author="Chen Liao" w:date="2021-05-28T15:58:00Z">
        <w:r w:rsidR="000854E2" w:rsidRPr="00BE70D2">
          <w:rPr>
            <w:color w:val="000000" w:themeColor="text1"/>
            <w:sz w:val="22"/>
            <w:szCs w:val="22"/>
            <w:shd w:val="clear" w:color="auto" w:fill="FFFFFF"/>
            <w:rPrChange w:id="1260" w:author="Chen Liao" w:date="2021-06-01T21:13:00Z">
              <w:rPr>
                <w:sz w:val="22"/>
                <w:szCs w:val="22"/>
                <w:shd w:val="clear" w:color="auto" w:fill="FFFFFF"/>
              </w:rPr>
            </w:rPrChange>
          </w:rPr>
          <w:t>propogate</w:t>
        </w:r>
        <w:proofErr w:type="spellEnd"/>
        <w:r w:rsidR="000854E2" w:rsidRPr="00BE70D2">
          <w:rPr>
            <w:color w:val="000000" w:themeColor="text1"/>
            <w:sz w:val="22"/>
            <w:szCs w:val="22"/>
            <w:shd w:val="clear" w:color="auto" w:fill="FFFFFF"/>
            <w:rPrChange w:id="1261" w:author="Chen Liao" w:date="2021-06-01T21:13:00Z">
              <w:rPr>
                <w:sz w:val="22"/>
                <w:szCs w:val="22"/>
                <w:shd w:val="clear" w:color="auto" w:fill="FFFFFF"/>
              </w:rPr>
            </w:rPrChange>
          </w:rPr>
          <w:t xml:space="preserve"> </w:t>
        </w:r>
      </w:ins>
      <w:ins w:id="1262" w:author="Chen Liao" w:date="2021-05-28T17:04:00Z">
        <w:r w:rsidR="00EC7F0F" w:rsidRPr="00BE70D2">
          <w:rPr>
            <w:color w:val="000000" w:themeColor="text1"/>
            <w:sz w:val="22"/>
            <w:szCs w:val="22"/>
            <w:shd w:val="clear" w:color="auto" w:fill="FFFFFF"/>
            <w:rPrChange w:id="1263" w:author="Chen Liao" w:date="2021-06-01T21:13:00Z">
              <w:rPr>
                <w:sz w:val="22"/>
                <w:szCs w:val="22"/>
                <w:shd w:val="clear" w:color="auto" w:fill="FFFFFF"/>
              </w:rPr>
            </w:rPrChange>
          </w:rPr>
          <w:t xml:space="preserve">to human host, </w:t>
        </w:r>
      </w:ins>
      <w:ins w:id="1264" w:author="Chen Liao" w:date="2021-05-28T16:39:00Z">
        <w:r w:rsidR="006859DF" w:rsidRPr="00BE70D2">
          <w:rPr>
            <w:color w:val="000000" w:themeColor="text1"/>
            <w:sz w:val="22"/>
            <w:szCs w:val="22"/>
            <w:shd w:val="clear" w:color="auto" w:fill="FFFFFF"/>
            <w:rPrChange w:id="1265" w:author="Chen Liao" w:date="2021-06-01T21:13:00Z">
              <w:rPr>
                <w:sz w:val="22"/>
                <w:szCs w:val="22"/>
                <w:shd w:val="clear" w:color="auto" w:fill="FFFFFF"/>
              </w:rPr>
            </w:rPrChange>
          </w:rPr>
          <w:t>result</w:t>
        </w:r>
      </w:ins>
      <w:ins w:id="1266" w:author="Chen Liao" w:date="2021-05-28T17:04:00Z">
        <w:r w:rsidR="00EC7F0F" w:rsidRPr="00BE70D2">
          <w:rPr>
            <w:color w:val="000000" w:themeColor="text1"/>
            <w:sz w:val="22"/>
            <w:szCs w:val="22"/>
            <w:shd w:val="clear" w:color="auto" w:fill="FFFFFF"/>
            <w:rPrChange w:id="1267" w:author="Chen Liao" w:date="2021-06-01T21:13:00Z">
              <w:rPr>
                <w:sz w:val="22"/>
                <w:szCs w:val="22"/>
                <w:shd w:val="clear" w:color="auto" w:fill="FFFFFF"/>
              </w:rPr>
            </w:rPrChange>
          </w:rPr>
          <w:t>ing</w:t>
        </w:r>
      </w:ins>
      <w:ins w:id="1268" w:author="Chen Liao" w:date="2021-05-28T16:39:00Z">
        <w:r w:rsidR="006859DF" w:rsidRPr="00BE70D2">
          <w:rPr>
            <w:color w:val="000000" w:themeColor="text1"/>
            <w:sz w:val="22"/>
            <w:szCs w:val="22"/>
            <w:shd w:val="clear" w:color="auto" w:fill="FFFFFF"/>
            <w:rPrChange w:id="1269" w:author="Chen Liao" w:date="2021-06-01T21:13:00Z">
              <w:rPr>
                <w:sz w:val="22"/>
                <w:szCs w:val="22"/>
                <w:shd w:val="clear" w:color="auto" w:fill="FFFFFF"/>
              </w:rPr>
            </w:rPrChange>
          </w:rPr>
          <w:t xml:space="preserve"> in </w:t>
        </w:r>
      </w:ins>
      <w:ins w:id="1270" w:author="Chen Liao" w:date="2021-05-28T16:49:00Z">
        <w:r w:rsidR="00E42A3F" w:rsidRPr="00BE70D2">
          <w:rPr>
            <w:color w:val="000000" w:themeColor="text1"/>
            <w:sz w:val="22"/>
            <w:szCs w:val="22"/>
            <w:shd w:val="clear" w:color="auto" w:fill="FFFFFF"/>
            <w:rPrChange w:id="1271" w:author="Chen Liao" w:date="2021-06-01T21:13:00Z">
              <w:rPr>
                <w:sz w:val="22"/>
                <w:szCs w:val="22"/>
                <w:shd w:val="clear" w:color="auto" w:fill="FFFFFF"/>
              </w:rPr>
            </w:rPrChange>
          </w:rPr>
          <w:t xml:space="preserve">heterogenous </w:t>
        </w:r>
      </w:ins>
      <w:ins w:id="1272" w:author="Chen Liao" w:date="2021-05-28T16:41:00Z">
        <w:r w:rsidR="006859DF" w:rsidRPr="00BE70D2">
          <w:rPr>
            <w:color w:val="000000" w:themeColor="text1"/>
            <w:sz w:val="22"/>
            <w:szCs w:val="22"/>
            <w:shd w:val="clear" w:color="auto" w:fill="FFFFFF"/>
            <w:rPrChange w:id="1273" w:author="Chen Liao" w:date="2021-06-01T21:13:00Z">
              <w:rPr>
                <w:sz w:val="22"/>
                <w:szCs w:val="22"/>
                <w:shd w:val="clear" w:color="auto" w:fill="FFFFFF"/>
              </w:rPr>
            </w:rPrChange>
          </w:rPr>
          <w:t xml:space="preserve">clinical outcomes such as </w:t>
        </w:r>
      </w:ins>
      <w:ins w:id="1274" w:author="Chen Liao" w:date="2021-05-28T15:55:00Z">
        <w:r w:rsidR="002A7DCA" w:rsidRPr="00BE70D2">
          <w:rPr>
            <w:color w:val="000000" w:themeColor="text1"/>
            <w:sz w:val="22"/>
            <w:szCs w:val="22"/>
            <w:shd w:val="clear" w:color="auto" w:fill="FFFFFF"/>
            <w:rPrChange w:id="1275" w:author="Chen Liao" w:date="2021-06-01T21:13:00Z">
              <w:rPr>
                <w:sz w:val="22"/>
                <w:szCs w:val="22"/>
                <w:shd w:val="clear" w:color="auto" w:fill="FFFFFF"/>
              </w:rPr>
            </w:rPrChange>
          </w:rPr>
          <w:t>body mass index</w:t>
        </w:r>
      </w:ins>
      <w:commentRangeStart w:id="1276"/>
      <w:ins w:id="1277" w:author="Chen Liao" w:date="2021-05-28T15:29:00Z">
        <w:r w:rsidR="004656EC" w:rsidRPr="00BE70D2">
          <w:rPr>
            <w:color w:val="000000" w:themeColor="text1"/>
            <w:sz w:val="22"/>
            <w:szCs w:val="22"/>
            <w:shd w:val="clear" w:color="auto" w:fill="FFFFFF"/>
            <w:rPrChange w:id="1278" w:author="Chen Liao" w:date="2021-06-01T21:13:00Z">
              <w:rPr>
                <w:sz w:val="22"/>
                <w:szCs w:val="22"/>
                <w:shd w:val="clear" w:color="auto" w:fill="FFFFFF"/>
              </w:rPr>
            </w:rPrChange>
          </w:rPr>
          <w:t xml:space="preserve"> </w:t>
        </w:r>
        <w:commentRangeEnd w:id="1276"/>
        <w:r w:rsidR="004656EC" w:rsidRPr="00BE70D2">
          <w:rPr>
            <w:rStyle w:val="CommentReference"/>
            <w:color w:val="000000" w:themeColor="text1"/>
            <w:rPrChange w:id="1279" w:author="Chen Liao" w:date="2021-06-01T21:13:00Z">
              <w:rPr>
                <w:rStyle w:val="CommentReference"/>
              </w:rPr>
            </w:rPrChange>
          </w:rPr>
          <w:commentReference w:id="1276"/>
        </w:r>
        <w:r w:rsidR="004656EC" w:rsidRPr="00BE70D2">
          <w:rPr>
            <w:color w:val="000000" w:themeColor="text1"/>
            <w:sz w:val="22"/>
            <w:szCs w:val="22"/>
            <w:shd w:val="clear" w:color="auto" w:fill="FFFFFF"/>
            <w:rPrChange w:id="1280" w:author="Chen Liao" w:date="2021-06-01T21:13:00Z">
              <w:rPr>
                <w:sz w:val="22"/>
                <w:szCs w:val="22"/>
                <w:shd w:val="clear" w:color="auto" w:fill="FFFFFF"/>
              </w:rPr>
            </w:rPrChange>
          </w:rPr>
          <w:t xml:space="preserve">and </w:t>
        </w:r>
      </w:ins>
      <w:ins w:id="1281" w:author="Chen Liao" w:date="2021-05-28T15:55:00Z">
        <w:r w:rsidR="002A7DCA" w:rsidRPr="00BE70D2">
          <w:rPr>
            <w:color w:val="000000" w:themeColor="text1"/>
            <w:sz w:val="22"/>
            <w:szCs w:val="22"/>
            <w:shd w:val="clear" w:color="auto" w:fill="FFFFFF"/>
            <w:rPrChange w:id="1282" w:author="Chen Liao" w:date="2021-06-01T21:13:00Z">
              <w:rPr>
                <w:sz w:val="22"/>
                <w:szCs w:val="22"/>
                <w:shd w:val="clear" w:color="auto" w:fill="FFFFFF"/>
              </w:rPr>
            </w:rPrChange>
          </w:rPr>
          <w:t>glucose</w:t>
        </w:r>
      </w:ins>
      <w:commentRangeStart w:id="1283"/>
      <w:ins w:id="1284" w:author="Chen Liao" w:date="2021-05-28T15:15:00Z">
        <w:r w:rsidR="008A6FF3" w:rsidRPr="00BE70D2">
          <w:rPr>
            <w:color w:val="000000" w:themeColor="text1"/>
            <w:sz w:val="22"/>
            <w:szCs w:val="22"/>
            <w:shd w:val="clear" w:color="auto" w:fill="FFFFFF"/>
            <w:rPrChange w:id="1285" w:author="Chen Liao" w:date="2021-06-01T21:13:00Z">
              <w:rPr>
                <w:sz w:val="22"/>
                <w:szCs w:val="22"/>
                <w:shd w:val="clear" w:color="auto" w:fill="FFFFFF"/>
              </w:rPr>
            </w:rPrChange>
          </w:rPr>
          <w:t xml:space="preserve"> </w:t>
        </w:r>
      </w:ins>
      <w:ins w:id="1286" w:author="Chen Liao" w:date="2021-05-28T15:16:00Z">
        <w:r w:rsidR="008A6FF3" w:rsidRPr="00BE70D2">
          <w:rPr>
            <w:color w:val="000000" w:themeColor="text1"/>
            <w:sz w:val="22"/>
            <w:szCs w:val="22"/>
            <w:shd w:val="clear" w:color="auto" w:fill="FFFFFF"/>
            <w:rPrChange w:id="1287" w:author="Chen Liao" w:date="2021-06-01T21:13:00Z">
              <w:rPr>
                <w:sz w:val="22"/>
                <w:szCs w:val="22"/>
                <w:shd w:val="clear" w:color="auto" w:fill="FFFFFF"/>
              </w:rPr>
            </w:rPrChange>
          </w:rPr>
          <w:t>tolerance</w:t>
        </w:r>
      </w:ins>
      <w:commentRangeEnd w:id="1283"/>
      <w:ins w:id="1288" w:author="Chen Liao" w:date="2021-05-28T15:30:00Z">
        <w:r w:rsidR="004656EC" w:rsidRPr="00BE70D2">
          <w:rPr>
            <w:rStyle w:val="CommentReference"/>
            <w:color w:val="000000" w:themeColor="text1"/>
            <w:rPrChange w:id="1289" w:author="Chen Liao" w:date="2021-06-01T21:13:00Z">
              <w:rPr>
                <w:rStyle w:val="CommentReference"/>
              </w:rPr>
            </w:rPrChange>
          </w:rPr>
          <w:commentReference w:id="1283"/>
        </w:r>
      </w:ins>
      <w:ins w:id="1290" w:author="Chen Liao" w:date="2021-05-28T15:29:00Z">
        <w:r w:rsidR="004656EC" w:rsidRPr="00BE70D2">
          <w:rPr>
            <w:color w:val="000000" w:themeColor="text1"/>
            <w:sz w:val="22"/>
            <w:szCs w:val="22"/>
            <w:shd w:val="clear" w:color="auto" w:fill="FFFFFF"/>
            <w:rPrChange w:id="1291" w:author="Chen Liao" w:date="2021-06-01T21:13:00Z">
              <w:rPr>
                <w:sz w:val="22"/>
                <w:szCs w:val="22"/>
                <w:shd w:val="clear" w:color="auto" w:fill="FFFFFF"/>
              </w:rPr>
            </w:rPrChange>
          </w:rPr>
          <w:t>.</w:t>
        </w:r>
      </w:ins>
    </w:p>
    <w:p w14:paraId="72F9AB63" w14:textId="5137AE33" w:rsidR="006859DF" w:rsidRPr="00BE70D2" w:rsidRDefault="006859DF" w:rsidP="006D6F2F">
      <w:pPr>
        <w:jc w:val="both"/>
        <w:rPr>
          <w:ins w:id="1292" w:author="Chen Liao" w:date="2021-05-28T16:57:00Z"/>
          <w:color w:val="000000" w:themeColor="text1"/>
          <w:sz w:val="22"/>
          <w:szCs w:val="22"/>
          <w:shd w:val="clear" w:color="auto" w:fill="FFFFFF"/>
          <w:rPrChange w:id="1293" w:author="Chen Liao" w:date="2021-06-01T21:13:00Z">
            <w:rPr>
              <w:ins w:id="1294" w:author="Chen Liao" w:date="2021-05-28T16:57:00Z"/>
              <w:sz w:val="22"/>
              <w:szCs w:val="22"/>
              <w:shd w:val="clear" w:color="auto" w:fill="FFFFFF"/>
            </w:rPr>
          </w:rPrChange>
        </w:rPr>
      </w:pPr>
    </w:p>
    <w:p w14:paraId="035372D0" w14:textId="06F2635E" w:rsidR="009E0702" w:rsidRPr="00BE70D2" w:rsidDel="00744504" w:rsidRDefault="00A617D4" w:rsidP="00744504">
      <w:pPr>
        <w:jc w:val="both"/>
        <w:rPr>
          <w:del w:id="1295" w:author="Chen Liao" w:date="2021-05-29T00:07:00Z"/>
          <w:color w:val="000000" w:themeColor="text1"/>
          <w:sz w:val="22"/>
          <w:szCs w:val="22"/>
          <w:shd w:val="clear" w:color="auto" w:fill="FFFFFF"/>
          <w:rPrChange w:id="1296" w:author="Chen Liao" w:date="2021-06-01T21:13:00Z">
            <w:rPr>
              <w:del w:id="1297" w:author="Chen Liao" w:date="2021-05-29T00:07:00Z"/>
              <w:sz w:val="22"/>
              <w:szCs w:val="22"/>
              <w:shd w:val="clear" w:color="auto" w:fill="FFFFFF"/>
            </w:rPr>
          </w:rPrChange>
        </w:rPr>
      </w:pPr>
      <w:ins w:id="1298" w:author="Chen Liao" w:date="2021-05-28T17:08:00Z">
        <w:r w:rsidRPr="00BE70D2">
          <w:rPr>
            <w:color w:val="000000" w:themeColor="text1"/>
            <w:sz w:val="22"/>
            <w:szCs w:val="22"/>
            <w:shd w:val="clear" w:color="auto" w:fill="FFFFFF"/>
            <w:rPrChange w:id="1299" w:author="Chen Liao" w:date="2021-06-01T21:13:00Z">
              <w:rPr>
                <w:sz w:val="22"/>
                <w:szCs w:val="22"/>
                <w:shd w:val="clear" w:color="auto" w:fill="FFFFFF"/>
              </w:rPr>
            </w:rPrChange>
          </w:rPr>
          <w:t>A</w:t>
        </w:r>
      </w:ins>
      <w:ins w:id="1300" w:author="Chen Liao" w:date="2021-05-28T17:06:00Z">
        <w:r w:rsidRPr="00BE70D2">
          <w:rPr>
            <w:color w:val="000000" w:themeColor="text1"/>
            <w:sz w:val="22"/>
            <w:szCs w:val="22"/>
            <w:shd w:val="clear" w:color="auto" w:fill="FFFFFF"/>
            <w:rPrChange w:id="1301" w:author="Chen Liao" w:date="2021-06-01T21:13:00Z">
              <w:rPr>
                <w:sz w:val="22"/>
                <w:szCs w:val="22"/>
                <w:shd w:val="clear" w:color="auto" w:fill="FFFFFF"/>
              </w:rPr>
            </w:rPrChange>
          </w:rPr>
          <w:t xml:space="preserve">s </w:t>
        </w:r>
      </w:ins>
      <w:ins w:id="1302" w:author="Chen Liao" w:date="2021-05-28T17:13:00Z">
        <w:r w:rsidR="00C14DFD" w:rsidRPr="00BE70D2">
          <w:rPr>
            <w:color w:val="000000" w:themeColor="text1"/>
            <w:sz w:val="22"/>
            <w:szCs w:val="22"/>
            <w:shd w:val="clear" w:color="auto" w:fill="FFFFFF"/>
            <w:rPrChange w:id="1303" w:author="Chen Liao" w:date="2021-06-01T21:13:00Z">
              <w:rPr>
                <w:sz w:val="22"/>
                <w:szCs w:val="22"/>
                <w:shd w:val="clear" w:color="auto" w:fill="FFFFFF"/>
              </w:rPr>
            </w:rPrChange>
          </w:rPr>
          <w:t>externally provided</w:t>
        </w:r>
      </w:ins>
      <w:ins w:id="1304" w:author="Chen Liao" w:date="2021-05-28T17:24:00Z">
        <w:r w:rsidR="00175FD8" w:rsidRPr="00BE70D2">
          <w:rPr>
            <w:color w:val="000000" w:themeColor="text1"/>
            <w:sz w:val="22"/>
            <w:szCs w:val="22"/>
            <w:shd w:val="clear" w:color="auto" w:fill="FFFFFF"/>
            <w:rPrChange w:id="1305" w:author="Chen Liao" w:date="2021-06-01T21:13:00Z">
              <w:rPr>
                <w:sz w:val="22"/>
                <w:szCs w:val="22"/>
                <w:shd w:val="clear" w:color="auto" w:fill="FFFFFF"/>
              </w:rPr>
            </w:rPrChange>
          </w:rPr>
          <w:t xml:space="preserve"> substrates</w:t>
        </w:r>
      </w:ins>
      <w:ins w:id="1306" w:author="Chen Liao" w:date="2021-05-28T17:10:00Z">
        <w:r w:rsidRPr="00BE70D2">
          <w:rPr>
            <w:color w:val="000000" w:themeColor="text1"/>
            <w:sz w:val="22"/>
            <w:szCs w:val="22"/>
            <w:shd w:val="clear" w:color="auto" w:fill="FFFFFF"/>
            <w:rPrChange w:id="1307" w:author="Chen Liao" w:date="2021-06-01T21:13:00Z">
              <w:rPr>
                <w:sz w:val="22"/>
                <w:szCs w:val="22"/>
                <w:shd w:val="clear" w:color="auto" w:fill="FFFFFF"/>
              </w:rPr>
            </w:rPrChange>
          </w:rPr>
          <w:t>, intake of</w:t>
        </w:r>
      </w:ins>
      <w:ins w:id="1308" w:author="Chen Liao" w:date="2021-05-28T17:07:00Z">
        <w:r w:rsidRPr="00BE70D2">
          <w:rPr>
            <w:color w:val="000000" w:themeColor="text1"/>
            <w:sz w:val="22"/>
            <w:szCs w:val="22"/>
            <w:shd w:val="clear" w:color="auto" w:fill="FFFFFF"/>
            <w:rPrChange w:id="1309" w:author="Chen Liao" w:date="2021-06-01T21:13:00Z">
              <w:rPr>
                <w:sz w:val="22"/>
                <w:szCs w:val="22"/>
                <w:shd w:val="clear" w:color="auto" w:fill="FFFFFF"/>
              </w:rPr>
            </w:rPrChange>
          </w:rPr>
          <w:t xml:space="preserve"> </w:t>
        </w:r>
      </w:ins>
      <w:ins w:id="1310" w:author="Chen Liao" w:date="2021-05-28T17:08:00Z">
        <w:r w:rsidRPr="00BE70D2">
          <w:rPr>
            <w:color w:val="000000" w:themeColor="text1"/>
            <w:sz w:val="22"/>
            <w:szCs w:val="22"/>
            <w:shd w:val="clear" w:color="auto" w:fill="FFFFFF"/>
            <w:rPrChange w:id="1311" w:author="Chen Liao" w:date="2021-06-01T21:13:00Z">
              <w:rPr>
                <w:sz w:val="22"/>
                <w:szCs w:val="22"/>
                <w:shd w:val="clear" w:color="auto" w:fill="FFFFFF"/>
              </w:rPr>
            </w:rPrChange>
          </w:rPr>
          <w:t xml:space="preserve">dietary fibers </w:t>
        </w:r>
      </w:ins>
      <w:ins w:id="1312" w:author="Chen Liao" w:date="2021-05-28T18:19:00Z">
        <w:r w:rsidR="00843948" w:rsidRPr="00BE70D2">
          <w:rPr>
            <w:color w:val="000000" w:themeColor="text1"/>
            <w:sz w:val="22"/>
            <w:szCs w:val="22"/>
            <w:shd w:val="clear" w:color="auto" w:fill="FFFFFF"/>
            <w:rPrChange w:id="1313" w:author="Chen Liao" w:date="2021-06-01T21:13:00Z">
              <w:rPr>
                <w:sz w:val="22"/>
                <w:szCs w:val="22"/>
                <w:shd w:val="clear" w:color="auto" w:fill="FFFFFF"/>
              </w:rPr>
            </w:rPrChange>
          </w:rPr>
          <w:t>perturbs</w:t>
        </w:r>
      </w:ins>
      <w:ins w:id="1314" w:author="Chen Liao" w:date="2021-05-28T17:08:00Z">
        <w:r w:rsidRPr="00BE70D2">
          <w:rPr>
            <w:color w:val="000000" w:themeColor="text1"/>
            <w:sz w:val="22"/>
            <w:szCs w:val="22"/>
            <w:shd w:val="clear" w:color="auto" w:fill="FFFFFF"/>
            <w:rPrChange w:id="1315" w:author="Chen Liao" w:date="2021-06-01T21:13:00Z">
              <w:rPr>
                <w:sz w:val="22"/>
                <w:szCs w:val="22"/>
                <w:shd w:val="clear" w:color="auto" w:fill="FFFFFF"/>
              </w:rPr>
            </w:rPrChange>
          </w:rPr>
          <w:t xml:space="preserve"> ecological niche</w:t>
        </w:r>
      </w:ins>
      <w:ins w:id="1316" w:author="Chen Liao" w:date="2021-05-28T17:12:00Z">
        <w:r w:rsidR="00B50CEF" w:rsidRPr="00BE70D2">
          <w:rPr>
            <w:color w:val="000000" w:themeColor="text1"/>
            <w:sz w:val="22"/>
            <w:szCs w:val="22"/>
            <w:shd w:val="clear" w:color="auto" w:fill="FFFFFF"/>
            <w:rPrChange w:id="1317" w:author="Chen Liao" w:date="2021-06-01T21:13:00Z">
              <w:rPr>
                <w:sz w:val="22"/>
                <w:szCs w:val="22"/>
                <w:shd w:val="clear" w:color="auto" w:fill="FFFFFF"/>
              </w:rPr>
            </w:rPrChange>
          </w:rPr>
          <w:t xml:space="preserve"> of substrate utilization</w:t>
        </w:r>
      </w:ins>
      <w:ins w:id="1318" w:author="Chen Liao" w:date="2021-05-28T17:08:00Z">
        <w:r w:rsidRPr="00BE70D2">
          <w:rPr>
            <w:color w:val="000000" w:themeColor="text1"/>
            <w:sz w:val="22"/>
            <w:szCs w:val="22"/>
            <w:shd w:val="clear" w:color="auto" w:fill="FFFFFF"/>
            <w:rPrChange w:id="1319" w:author="Chen Liao" w:date="2021-06-01T21:13:00Z">
              <w:rPr>
                <w:sz w:val="22"/>
                <w:szCs w:val="22"/>
                <w:shd w:val="clear" w:color="auto" w:fill="FFFFFF"/>
              </w:rPr>
            </w:rPrChange>
          </w:rPr>
          <w:t xml:space="preserve"> </w:t>
        </w:r>
      </w:ins>
      <w:ins w:id="1320" w:author="Chen Liao" w:date="2021-05-28T17:14:00Z">
        <w:r w:rsidR="00C14DFD" w:rsidRPr="00BE70D2">
          <w:rPr>
            <w:color w:val="000000" w:themeColor="text1"/>
            <w:sz w:val="22"/>
            <w:szCs w:val="22"/>
            <w:shd w:val="clear" w:color="auto" w:fill="FFFFFF"/>
            <w:rPrChange w:id="1321" w:author="Chen Liao" w:date="2021-06-01T21:13:00Z">
              <w:rPr>
                <w:sz w:val="22"/>
                <w:szCs w:val="22"/>
                <w:shd w:val="clear" w:color="auto" w:fill="FFFFFF"/>
              </w:rPr>
            </w:rPrChange>
          </w:rPr>
          <w:t xml:space="preserve">in the gut </w:t>
        </w:r>
      </w:ins>
      <w:ins w:id="1322" w:author="Chen Liao" w:date="2021-05-28T17:09:00Z">
        <w:r w:rsidRPr="00BE70D2">
          <w:rPr>
            <w:color w:val="000000" w:themeColor="text1"/>
            <w:sz w:val="22"/>
            <w:szCs w:val="22"/>
            <w:shd w:val="clear" w:color="auto" w:fill="FFFFFF"/>
            <w:rPrChange w:id="1323" w:author="Chen Liao" w:date="2021-06-01T21:13:00Z">
              <w:rPr>
                <w:sz w:val="22"/>
                <w:szCs w:val="22"/>
                <w:shd w:val="clear" w:color="auto" w:fill="FFFFFF"/>
              </w:rPr>
            </w:rPrChange>
          </w:rPr>
          <w:t xml:space="preserve">and </w:t>
        </w:r>
      </w:ins>
      <w:ins w:id="1324" w:author="Chen Liao" w:date="2021-05-28T17:14:00Z">
        <w:r w:rsidR="00C14DFD" w:rsidRPr="00BE70D2">
          <w:rPr>
            <w:color w:val="000000" w:themeColor="text1"/>
            <w:sz w:val="22"/>
            <w:szCs w:val="22"/>
            <w:shd w:val="clear" w:color="auto" w:fill="FFFFFF"/>
            <w:rPrChange w:id="1325" w:author="Chen Liao" w:date="2021-06-01T21:13:00Z">
              <w:rPr>
                <w:sz w:val="22"/>
                <w:szCs w:val="22"/>
                <w:shd w:val="clear" w:color="auto" w:fill="FFFFFF"/>
              </w:rPr>
            </w:rPrChange>
          </w:rPr>
          <w:t xml:space="preserve">thus selects for </w:t>
        </w:r>
      </w:ins>
      <w:ins w:id="1326" w:author="Chen Liao" w:date="2021-05-28T17:15:00Z">
        <w:r w:rsidR="00C14DFD" w:rsidRPr="00BE70D2">
          <w:rPr>
            <w:color w:val="000000" w:themeColor="text1"/>
            <w:sz w:val="22"/>
            <w:szCs w:val="22"/>
            <w:shd w:val="clear" w:color="auto" w:fill="FFFFFF"/>
            <w:rPrChange w:id="1327" w:author="Chen Liao" w:date="2021-06-01T21:13:00Z">
              <w:rPr>
                <w:sz w:val="22"/>
                <w:szCs w:val="22"/>
                <w:shd w:val="clear" w:color="auto" w:fill="FFFFFF"/>
              </w:rPr>
            </w:rPrChange>
          </w:rPr>
          <w:t xml:space="preserve">specific shifts </w:t>
        </w:r>
      </w:ins>
      <w:ins w:id="1328" w:author="Chen Liao" w:date="2021-05-28T18:19:00Z">
        <w:r w:rsidR="004F28CA" w:rsidRPr="00BE70D2">
          <w:rPr>
            <w:color w:val="000000" w:themeColor="text1"/>
            <w:sz w:val="22"/>
            <w:szCs w:val="22"/>
            <w:shd w:val="clear" w:color="auto" w:fill="FFFFFF"/>
            <w:rPrChange w:id="1329" w:author="Chen Liao" w:date="2021-06-01T21:13:00Z">
              <w:rPr>
                <w:sz w:val="22"/>
                <w:szCs w:val="22"/>
                <w:shd w:val="clear" w:color="auto" w:fill="FFFFFF"/>
              </w:rPr>
            </w:rPrChange>
          </w:rPr>
          <w:t>away from the</w:t>
        </w:r>
      </w:ins>
      <w:ins w:id="1330" w:author="Chen Liao" w:date="2021-05-28T17:15:00Z">
        <w:r w:rsidR="00C14DFD" w:rsidRPr="00BE70D2">
          <w:rPr>
            <w:color w:val="000000" w:themeColor="text1"/>
            <w:sz w:val="22"/>
            <w:szCs w:val="22"/>
            <w:shd w:val="clear" w:color="auto" w:fill="FFFFFF"/>
            <w:rPrChange w:id="1331" w:author="Chen Liao" w:date="2021-06-01T21:13:00Z">
              <w:rPr>
                <w:sz w:val="22"/>
                <w:szCs w:val="22"/>
                <w:shd w:val="clear" w:color="auto" w:fill="FFFFFF"/>
              </w:rPr>
            </w:rPrChange>
          </w:rPr>
          <w:t xml:space="preserve"> </w:t>
        </w:r>
      </w:ins>
      <w:ins w:id="1332" w:author="Chen Liao" w:date="2021-05-28T17:09:00Z">
        <w:r w:rsidRPr="00BE70D2">
          <w:rPr>
            <w:color w:val="000000" w:themeColor="text1"/>
            <w:sz w:val="22"/>
            <w:szCs w:val="22"/>
            <w:shd w:val="clear" w:color="auto" w:fill="FFFFFF"/>
            <w:rPrChange w:id="1333" w:author="Chen Liao" w:date="2021-06-01T21:13:00Z">
              <w:rPr>
                <w:sz w:val="22"/>
                <w:szCs w:val="22"/>
                <w:shd w:val="clear" w:color="auto" w:fill="FFFFFF"/>
              </w:rPr>
            </w:rPrChange>
          </w:rPr>
          <w:t>ba</w:t>
        </w:r>
      </w:ins>
      <w:ins w:id="1334" w:author="Chen Liao" w:date="2021-05-28T17:10:00Z">
        <w:r w:rsidRPr="00BE70D2">
          <w:rPr>
            <w:color w:val="000000" w:themeColor="text1"/>
            <w:sz w:val="22"/>
            <w:szCs w:val="22"/>
            <w:shd w:val="clear" w:color="auto" w:fill="FFFFFF"/>
            <w:rPrChange w:id="1335" w:author="Chen Liao" w:date="2021-06-01T21:13:00Z">
              <w:rPr>
                <w:sz w:val="22"/>
                <w:szCs w:val="22"/>
                <w:shd w:val="clear" w:color="auto" w:fill="FFFFFF"/>
              </w:rPr>
            </w:rPrChange>
          </w:rPr>
          <w:t xml:space="preserve">seline </w:t>
        </w:r>
      </w:ins>
      <w:ins w:id="1336" w:author="Chen Liao" w:date="2021-05-28T17:16:00Z">
        <w:r w:rsidR="00C14DFD" w:rsidRPr="00BE70D2">
          <w:rPr>
            <w:color w:val="000000" w:themeColor="text1"/>
            <w:sz w:val="22"/>
            <w:szCs w:val="22"/>
            <w:shd w:val="clear" w:color="auto" w:fill="FFFFFF"/>
            <w:rPrChange w:id="1337" w:author="Chen Liao" w:date="2021-06-01T21:13:00Z">
              <w:rPr>
                <w:sz w:val="22"/>
                <w:szCs w:val="22"/>
                <w:shd w:val="clear" w:color="auto" w:fill="FFFFFF"/>
              </w:rPr>
            </w:rPrChange>
          </w:rPr>
          <w:t>composition</w:t>
        </w:r>
      </w:ins>
      <w:ins w:id="1338" w:author="Chen Liao" w:date="2021-05-28T17:24:00Z">
        <w:r w:rsidR="00175FD8" w:rsidRPr="00BE70D2">
          <w:rPr>
            <w:color w:val="000000" w:themeColor="text1"/>
            <w:sz w:val="22"/>
            <w:szCs w:val="22"/>
            <w:shd w:val="clear" w:color="auto" w:fill="FFFFFF"/>
            <w:rPrChange w:id="1339" w:author="Chen Liao" w:date="2021-06-01T21:13:00Z">
              <w:rPr>
                <w:sz w:val="22"/>
                <w:szCs w:val="22"/>
                <w:shd w:val="clear" w:color="auto" w:fill="FFFFFF"/>
              </w:rPr>
            </w:rPrChange>
          </w:rPr>
          <w:t>.</w:t>
        </w:r>
      </w:ins>
      <w:ins w:id="1340" w:author="Chen Liao" w:date="2021-05-28T18:20:00Z">
        <w:r w:rsidR="00EA7851" w:rsidRPr="00BE70D2">
          <w:rPr>
            <w:color w:val="000000" w:themeColor="text1"/>
            <w:sz w:val="22"/>
            <w:szCs w:val="22"/>
            <w:shd w:val="clear" w:color="auto" w:fill="FFFFFF"/>
            <w:rPrChange w:id="1341" w:author="Chen Liao" w:date="2021-06-01T21:13:00Z">
              <w:rPr>
                <w:sz w:val="22"/>
                <w:szCs w:val="22"/>
                <w:shd w:val="clear" w:color="auto" w:fill="FFFFFF"/>
              </w:rPr>
            </w:rPrChange>
          </w:rPr>
          <w:t xml:space="preserve"> </w:t>
        </w:r>
      </w:ins>
      <w:ins w:id="1342" w:author="Chen Liao" w:date="2021-05-28T18:28:00Z">
        <w:r w:rsidR="00BA6284" w:rsidRPr="00BE70D2">
          <w:rPr>
            <w:color w:val="000000" w:themeColor="text1"/>
            <w:sz w:val="22"/>
            <w:szCs w:val="22"/>
            <w:shd w:val="clear" w:color="auto" w:fill="FFFFFF"/>
            <w:rPrChange w:id="1343" w:author="Chen Liao" w:date="2021-06-01T21:13:00Z">
              <w:rPr>
                <w:sz w:val="22"/>
                <w:szCs w:val="22"/>
                <w:shd w:val="clear" w:color="auto" w:fill="FFFFFF"/>
              </w:rPr>
            </w:rPrChange>
          </w:rPr>
          <w:t xml:space="preserve">We </w:t>
        </w:r>
      </w:ins>
      <w:ins w:id="1344" w:author="Chen Liao" w:date="2021-05-28T18:29:00Z">
        <w:r w:rsidR="00BA6284" w:rsidRPr="00BE70D2">
          <w:rPr>
            <w:color w:val="000000" w:themeColor="text1"/>
            <w:sz w:val="22"/>
            <w:szCs w:val="22"/>
            <w:shd w:val="clear" w:color="auto" w:fill="FFFFFF"/>
            <w:rPrChange w:id="1345" w:author="Chen Liao" w:date="2021-06-01T21:13:00Z">
              <w:rPr>
                <w:sz w:val="22"/>
                <w:szCs w:val="22"/>
                <w:shd w:val="clear" w:color="auto" w:fill="FFFFFF"/>
              </w:rPr>
            </w:rPrChange>
          </w:rPr>
          <w:t>propose that t</w:t>
        </w:r>
      </w:ins>
      <w:ins w:id="1346" w:author="Chen Liao" w:date="2021-05-28T18:28:00Z">
        <w:r w:rsidR="00BA6284" w:rsidRPr="00BE70D2">
          <w:rPr>
            <w:color w:val="000000" w:themeColor="text1"/>
            <w:sz w:val="22"/>
            <w:szCs w:val="22"/>
            <w:shd w:val="clear" w:color="auto" w:fill="FFFFFF"/>
            <w:rPrChange w:id="1347" w:author="Chen Liao" w:date="2021-06-01T21:13:00Z">
              <w:rPr>
                <w:sz w:val="22"/>
                <w:szCs w:val="22"/>
                <w:shd w:val="clear" w:color="auto" w:fill="FFFFFF"/>
              </w:rPr>
            </w:rPrChange>
          </w:rPr>
          <w:t xml:space="preserve">he </w:t>
        </w:r>
      </w:ins>
      <w:ins w:id="1348" w:author="Chen Liao" w:date="2021-05-28T18:36:00Z">
        <w:r w:rsidR="00DF4A9F" w:rsidRPr="00BE70D2">
          <w:rPr>
            <w:color w:val="000000" w:themeColor="text1"/>
            <w:sz w:val="22"/>
            <w:szCs w:val="22"/>
            <w:shd w:val="clear" w:color="auto" w:fill="FFFFFF"/>
            <w:rPrChange w:id="1349" w:author="Chen Liao" w:date="2021-06-01T21:13:00Z">
              <w:rPr>
                <w:sz w:val="22"/>
                <w:szCs w:val="22"/>
                <w:shd w:val="clear" w:color="auto" w:fill="FFFFFF"/>
              </w:rPr>
            </w:rPrChange>
          </w:rPr>
          <w:t xml:space="preserve">compositional </w:t>
        </w:r>
      </w:ins>
      <w:ins w:id="1350" w:author="Chen Liao" w:date="2021-05-28T18:28:00Z">
        <w:r w:rsidR="00BA6284" w:rsidRPr="00BE70D2">
          <w:rPr>
            <w:color w:val="000000" w:themeColor="text1"/>
            <w:sz w:val="22"/>
            <w:szCs w:val="22"/>
            <w:shd w:val="clear" w:color="auto" w:fill="FFFFFF"/>
            <w:rPrChange w:id="1351" w:author="Chen Liao" w:date="2021-06-01T21:13:00Z">
              <w:rPr>
                <w:sz w:val="22"/>
                <w:szCs w:val="22"/>
                <w:shd w:val="clear" w:color="auto" w:fill="FFFFFF"/>
              </w:rPr>
            </w:rPrChange>
          </w:rPr>
          <w:t>shift</w:t>
        </w:r>
      </w:ins>
      <w:ins w:id="1352" w:author="Chen Liao" w:date="2021-05-28T18:29:00Z">
        <w:r w:rsidR="00BA6284" w:rsidRPr="00BE70D2">
          <w:rPr>
            <w:color w:val="000000" w:themeColor="text1"/>
            <w:sz w:val="22"/>
            <w:szCs w:val="22"/>
            <w:shd w:val="clear" w:color="auto" w:fill="FFFFFF"/>
            <w:rPrChange w:id="1353" w:author="Chen Liao" w:date="2021-06-01T21:13:00Z">
              <w:rPr>
                <w:sz w:val="22"/>
                <w:szCs w:val="22"/>
                <w:shd w:val="clear" w:color="auto" w:fill="FFFFFF"/>
              </w:rPr>
            </w:rPrChange>
          </w:rPr>
          <w:t xml:space="preserve"> </w:t>
        </w:r>
      </w:ins>
      <w:ins w:id="1354" w:author="Chen Liao" w:date="2021-05-28T18:36:00Z">
        <w:r w:rsidR="00DF4A9F" w:rsidRPr="00BE70D2">
          <w:rPr>
            <w:color w:val="000000" w:themeColor="text1"/>
            <w:sz w:val="22"/>
            <w:szCs w:val="22"/>
            <w:shd w:val="clear" w:color="auto" w:fill="FFFFFF"/>
            <w:rPrChange w:id="1355" w:author="Chen Liao" w:date="2021-06-01T21:13:00Z">
              <w:rPr>
                <w:sz w:val="22"/>
                <w:szCs w:val="22"/>
                <w:shd w:val="clear" w:color="auto" w:fill="FFFFFF"/>
              </w:rPr>
            </w:rPrChange>
          </w:rPr>
          <w:t xml:space="preserve">in time can be abstracted </w:t>
        </w:r>
      </w:ins>
      <w:ins w:id="1356" w:author="Chen Liao" w:date="2021-05-28T18:37:00Z">
        <w:r w:rsidR="00DF4A9F" w:rsidRPr="00BE70D2">
          <w:rPr>
            <w:color w:val="000000" w:themeColor="text1"/>
            <w:sz w:val="22"/>
            <w:szCs w:val="22"/>
            <w:shd w:val="clear" w:color="auto" w:fill="FFFFFF"/>
            <w:rPrChange w:id="1357" w:author="Chen Liao" w:date="2021-06-01T21:13:00Z">
              <w:rPr>
                <w:sz w:val="22"/>
                <w:szCs w:val="22"/>
                <w:shd w:val="clear" w:color="auto" w:fill="FFFFFF"/>
              </w:rPr>
            </w:rPrChange>
          </w:rPr>
          <w:t>by the</w:t>
        </w:r>
      </w:ins>
      <w:ins w:id="1358" w:author="Chen Liao" w:date="2021-05-28T18:35:00Z">
        <w:r w:rsidR="00533E3D" w:rsidRPr="00BE70D2">
          <w:rPr>
            <w:color w:val="000000" w:themeColor="text1"/>
            <w:sz w:val="22"/>
            <w:szCs w:val="22"/>
            <w:shd w:val="clear" w:color="auto" w:fill="FFFFFF"/>
            <w:rPrChange w:id="1359" w:author="Chen Liao" w:date="2021-06-01T21:13:00Z">
              <w:rPr>
                <w:sz w:val="22"/>
                <w:szCs w:val="22"/>
                <w:shd w:val="clear" w:color="auto" w:fill="FFFFFF"/>
              </w:rPr>
            </w:rPrChange>
          </w:rPr>
          <w:t xml:space="preserve"> dy</w:t>
        </w:r>
      </w:ins>
      <w:ins w:id="1360" w:author="Chen Liao" w:date="2021-05-28T20:59:00Z">
        <w:r w:rsidR="00952015" w:rsidRPr="00BE70D2">
          <w:rPr>
            <w:color w:val="000000" w:themeColor="text1"/>
            <w:sz w:val="22"/>
            <w:szCs w:val="22"/>
            <w:shd w:val="clear" w:color="auto" w:fill="FFFFFF"/>
            <w:rPrChange w:id="1361" w:author="Chen Liao" w:date="2021-06-01T21:13:00Z">
              <w:rPr>
                <w:sz w:val="22"/>
                <w:szCs w:val="22"/>
                <w:shd w:val="clear" w:color="auto" w:fill="FFFFFF"/>
              </w:rPr>
            </w:rPrChange>
          </w:rPr>
          <w:t>na</w:t>
        </w:r>
      </w:ins>
      <w:ins w:id="1362" w:author="Chen Liao" w:date="2021-05-28T18:35:00Z">
        <w:r w:rsidR="00533E3D" w:rsidRPr="00BE70D2">
          <w:rPr>
            <w:color w:val="000000" w:themeColor="text1"/>
            <w:sz w:val="22"/>
            <w:szCs w:val="22"/>
            <w:shd w:val="clear" w:color="auto" w:fill="FFFFFF"/>
            <w:rPrChange w:id="1363" w:author="Chen Liao" w:date="2021-06-01T21:13:00Z">
              <w:rPr>
                <w:sz w:val="22"/>
                <w:szCs w:val="22"/>
                <w:shd w:val="clear" w:color="auto" w:fill="FFFFFF"/>
              </w:rPr>
            </w:rPrChange>
          </w:rPr>
          <w:t xml:space="preserve">mics of </w:t>
        </w:r>
      </w:ins>
      <w:ins w:id="1364" w:author="Chen Liao" w:date="2021-05-28T22:22:00Z">
        <w:r w:rsidR="009E5486" w:rsidRPr="00BE70D2">
          <w:rPr>
            <w:color w:val="000000" w:themeColor="text1"/>
            <w:sz w:val="22"/>
            <w:szCs w:val="22"/>
            <w:shd w:val="clear" w:color="auto" w:fill="FFFFFF"/>
            <w:rPrChange w:id="1365" w:author="Chen Liao" w:date="2021-06-01T21:13:00Z">
              <w:rPr>
                <w:sz w:val="22"/>
                <w:szCs w:val="22"/>
                <w:shd w:val="clear" w:color="auto" w:fill="FFFFFF"/>
              </w:rPr>
            </w:rPrChange>
          </w:rPr>
          <w:t>a baseline-</w:t>
        </w:r>
      </w:ins>
      <w:ins w:id="1366" w:author="Chen Liao" w:date="2021-05-28T22:27:00Z">
        <w:r w:rsidR="00836A8F" w:rsidRPr="00BE70D2">
          <w:rPr>
            <w:color w:val="000000" w:themeColor="text1"/>
            <w:sz w:val="22"/>
            <w:szCs w:val="22"/>
            <w:shd w:val="clear" w:color="auto" w:fill="FFFFFF"/>
            <w:rPrChange w:id="1367" w:author="Chen Liao" w:date="2021-06-01T21:13:00Z">
              <w:rPr>
                <w:sz w:val="22"/>
                <w:szCs w:val="22"/>
                <w:shd w:val="clear" w:color="auto" w:fill="FFFFFF"/>
              </w:rPr>
            </w:rPrChange>
          </w:rPr>
          <w:t>specific</w:t>
        </w:r>
      </w:ins>
      <w:ins w:id="1368" w:author="Chen Liao" w:date="2021-05-28T18:29:00Z">
        <w:r w:rsidR="00BA6284" w:rsidRPr="00BE70D2">
          <w:rPr>
            <w:color w:val="000000" w:themeColor="text1"/>
            <w:sz w:val="22"/>
            <w:szCs w:val="22"/>
            <w:shd w:val="clear" w:color="auto" w:fill="FFFFFF"/>
            <w:rPrChange w:id="1369" w:author="Chen Liao" w:date="2021-06-01T21:13:00Z">
              <w:rPr>
                <w:sz w:val="22"/>
                <w:szCs w:val="22"/>
                <w:shd w:val="clear" w:color="auto" w:fill="FFFFFF"/>
              </w:rPr>
            </w:rPrChange>
          </w:rPr>
          <w:t xml:space="preserve"> </w:t>
        </w:r>
      </w:ins>
      <w:ins w:id="1370" w:author="Chen Liao" w:date="2021-05-28T22:24:00Z">
        <w:r w:rsidR="009E5486" w:rsidRPr="00BE70D2">
          <w:rPr>
            <w:color w:val="000000" w:themeColor="text1"/>
            <w:sz w:val="22"/>
            <w:szCs w:val="22"/>
            <w:shd w:val="clear" w:color="auto" w:fill="FFFFFF"/>
            <w:rPrChange w:id="1371" w:author="Chen Liao" w:date="2021-06-01T21:13:00Z">
              <w:rPr>
                <w:sz w:val="22"/>
                <w:szCs w:val="22"/>
                <w:shd w:val="clear" w:color="auto" w:fill="FFFFFF"/>
              </w:rPr>
            </w:rPrChange>
          </w:rPr>
          <w:t xml:space="preserve">ecological </w:t>
        </w:r>
      </w:ins>
      <w:ins w:id="1372" w:author="Chen Liao" w:date="2021-05-28T18:29:00Z">
        <w:r w:rsidR="00BA6284" w:rsidRPr="00BE70D2">
          <w:rPr>
            <w:color w:val="000000" w:themeColor="text1"/>
            <w:sz w:val="22"/>
            <w:szCs w:val="22"/>
            <w:shd w:val="clear" w:color="auto" w:fill="FFFFFF"/>
            <w:rPrChange w:id="1373" w:author="Chen Liao" w:date="2021-06-01T21:13:00Z">
              <w:rPr>
                <w:sz w:val="22"/>
                <w:szCs w:val="22"/>
                <w:shd w:val="clear" w:color="auto" w:fill="FFFFFF"/>
              </w:rPr>
            </w:rPrChange>
          </w:rPr>
          <w:t xml:space="preserve">network </w:t>
        </w:r>
      </w:ins>
      <w:ins w:id="1374" w:author="Chen Liao" w:date="2021-05-28T22:24:00Z">
        <w:r w:rsidR="009E5486" w:rsidRPr="00BE70D2">
          <w:rPr>
            <w:color w:val="000000" w:themeColor="text1"/>
            <w:sz w:val="22"/>
            <w:szCs w:val="22"/>
            <w:shd w:val="clear" w:color="auto" w:fill="FFFFFF"/>
            <w:rPrChange w:id="1375" w:author="Chen Liao" w:date="2021-06-01T21:13:00Z">
              <w:rPr>
                <w:sz w:val="22"/>
                <w:szCs w:val="22"/>
                <w:shd w:val="clear" w:color="auto" w:fill="FFFFFF"/>
              </w:rPr>
            </w:rPrChange>
          </w:rPr>
          <w:t xml:space="preserve">selected by </w:t>
        </w:r>
      </w:ins>
      <w:ins w:id="1376" w:author="Chen Liao" w:date="2021-05-29T00:00:00Z">
        <w:r w:rsidR="0015286E" w:rsidRPr="00BE70D2">
          <w:rPr>
            <w:color w:val="000000" w:themeColor="text1"/>
            <w:sz w:val="22"/>
            <w:szCs w:val="22"/>
            <w:shd w:val="clear" w:color="auto" w:fill="FFFFFF"/>
            <w:rPrChange w:id="1377" w:author="Chen Liao" w:date="2021-06-01T21:13:00Z">
              <w:rPr>
                <w:sz w:val="22"/>
                <w:szCs w:val="22"/>
                <w:shd w:val="clear" w:color="auto" w:fill="FFFFFF"/>
              </w:rPr>
            </w:rPrChange>
          </w:rPr>
          <w:t xml:space="preserve">the </w:t>
        </w:r>
      </w:ins>
      <w:proofErr w:type="spellStart"/>
      <w:ins w:id="1378" w:author="Chen Liao" w:date="2021-05-28T22:25:00Z">
        <w:r w:rsidR="009E5486" w:rsidRPr="00BE70D2">
          <w:rPr>
            <w:color w:val="000000" w:themeColor="text1"/>
            <w:sz w:val="22"/>
            <w:szCs w:val="22"/>
            <w:shd w:val="clear" w:color="auto" w:fill="FFFFFF"/>
            <w:rPrChange w:id="1379" w:author="Chen Liao" w:date="2021-06-01T21:13:00Z">
              <w:rPr>
                <w:sz w:val="22"/>
                <w:szCs w:val="22"/>
                <w:shd w:val="clear" w:color="auto" w:fill="FFFFFF"/>
              </w:rPr>
            </w:rPrChange>
          </w:rPr>
          <w:t>infleunce</w:t>
        </w:r>
      </w:ins>
      <w:ins w:id="1380" w:author="Chen Liao" w:date="2021-05-28T22:28:00Z">
        <w:r w:rsidR="00836A8F" w:rsidRPr="00BE70D2">
          <w:rPr>
            <w:color w:val="000000" w:themeColor="text1"/>
            <w:sz w:val="22"/>
            <w:szCs w:val="22"/>
            <w:shd w:val="clear" w:color="auto" w:fill="FFFFFF"/>
            <w:rPrChange w:id="1381" w:author="Chen Liao" w:date="2021-06-01T21:13:00Z">
              <w:rPr>
                <w:sz w:val="22"/>
                <w:szCs w:val="22"/>
                <w:shd w:val="clear" w:color="auto" w:fill="FFFFFF"/>
              </w:rPr>
            </w:rPrChange>
          </w:rPr>
          <w:t>s</w:t>
        </w:r>
        <w:proofErr w:type="spellEnd"/>
        <w:r w:rsidR="00836A8F" w:rsidRPr="00BE70D2">
          <w:rPr>
            <w:color w:val="000000" w:themeColor="text1"/>
            <w:sz w:val="22"/>
            <w:szCs w:val="22"/>
            <w:shd w:val="clear" w:color="auto" w:fill="FFFFFF"/>
            <w:rPrChange w:id="1382" w:author="Chen Liao" w:date="2021-06-01T21:13:00Z">
              <w:rPr>
                <w:sz w:val="22"/>
                <w:szCs w:val="22"/>
                <w:shd w:val="clear" w:color="auto" w:fill="FFFFFF"/>
              </w:rPr>
            </w:rPrChange>
          </w:rPr>
          <w:t xml:space="preserve"> </w:t>
        </w:r>
      </w:ins>
      <w:ins w:id="1383" w:author="Chen Liao" w:date="2021-05-29T15:33:00Z">
        <w:r w:rsidR="00620DC3" w:rsidRPr="00BE70D2">
          <w:rPr>
            <w:color w:val="000000" w:themeColor="text1"/>
            <w:sz w:val="22"/>
            <w:szCs w:val="22"/>
            <w:shd w:val="clear" w:color="auto" w:fill="FFFFFF"/>
            <w:rPrChange w:id="1384" w:author="Chen Liao" w:date="2021-06-01T21:13:00Z">
              <w:rPr>
                <w:color w:val="000000" w:themeColor="text1"/>
                <w:sz w:val="22"/>
                <w:szCs w:val="22"/>
                <w:shd w:val="clear" w:color="auto" w:fill="FFFFFF"/>
              </w:rPr>
            </w:rPrChange>
          </w:rPr>
          <w:t>of dietary fiber</w:t>
        </w:r>
        <w:r w:rsidR="000D2FEA" w:rsidRPr="00BE70D2">
          <w:rPr>
            <w:color w:val="000000" w:themeColor="text1"/>
            <w:sz w:val="22"/>
            <w:szCs w:val="22"/>
            <w:shd w:val="clear" w:color="auto" w:fill="FFFFFF"/>
            <w:rPrChange w:id="1385" w:author="Chen Liao" w:date="2021-06-01T21:13:00Z">
              <w:rPr>
                <w:color w:val="000000" w:themeColor="text1"/>
                <w:sz w:val="22"/>
                <w:szCs w:val="22"/>
                <w:shd w:val="clear" w:color="auto" w:fill="FFFFFF"/>
              </w:rPr>
            </w:rPrChange>
          </w:rPr>
          <w:t>s</w:t>
        </w:r>
        <w:r w:rsidR="00620DC3" w:rsidRPr="00BE70D2">
          <w:rPr>
            <w:color w:val="000000" w:themeColor="text1"/>
            <w:sz w:val="22"/>
            <w:szCs w:val="22"/>
            <w:shd w:val="clear" w:color="auto" w:fill="FFFFFF"/>
            <w:rPrChange w:id="1386" w:author="Chen Liao" w:date="2021-06-01T21:13:00Z">
              <w:rPr>
                <w:color w:val="000000" w:themeColor="text1"/>
                <w:sz w:val="22"/>
                <w:szCs w:val="22"/>
                <w:shd w:val="clear" w:color="auto" w:fill="FFFFFF"/>
              </w:rPr>
            </w:rPrChange>
          </w:rPr>
          <w:t xml:space="preserve"> </w:t>
        </w:r>
      </w:ins>
      <w:ins w:id="1387" w:author="Chen Liao" w:date="2021-05-28T22:28:00Z">
        <w:r w:rsidR="00836A8F" w:rsidRPr="00BE70D2">
          <w:rPr>
            <w:color w:val="000000" w:themeColor="text1"/>
            <w:sz w:val="22"/>
            <w:szCs w:val="22"/>
            <w:shd w:val="clear" w:color="auto" w:fill="FFFFFF"/>
            <w:rPrChange w:id="1388" w:author="Chen Liao" w:date="2021-06-01T21:13:00Z">
              <w:rPr>
                <w:sz w:val="22"/>
                <w:szCs w:val="22"/>
                <w:shd w:val="clear" w:color="auto" w:fill="FFFFFF"/>
              </w:rPr>
            </w:rPrChange>
          </w:rPr>
          <w:t>on</w:t>
        </w:r>
      </w:ins>
      <w:ins w:id="1389" w:author="Chen Liao" w:date="2021-05-28T18:34:00Z">
        <w:r w:rsidR="00BA6284" w:rsidRPr="00BE70D2">
          <w:rPr>
            <w:color w:val="000000" w:themeColor="text1"/>
            <w:sz w:val="22"/>
            <w:szCs w:val="22"/>
            <w:shd w:val="clear" w:color="auto" w:fill="FFFFFF"/>
            <w:rPrChange w:id="1390" w:author="Chen Liao" w:date="2021-06-01T21:13:00Z">
              <w:rPr>
                <w:sz w:val="22"/>
                <w:szCs w:val="22"/>
                <w:shd w:val="clear" w:color="auto" w:fill="FFFFFF"/>
              </w:rPr>
            </w:rPrChange>
          </w:rPr>
          <w:t xml:space="preserve"> bacterial fitness and interactions (</w:t>
        </w:r>
        <w:r w:rsidR="00BA6284" w:rsidRPr="00BE70D2">
          <w:rPr>
            <w:color w:val="000000" w:themeColor="text1"/>
            <w:sz w:val="22"/>
            <w:szCs w:val="22"/>
            <w:highlight w:val="yellow"/>
            <w:shd w:val="clear" w:color="auto" w:fill="FFFFFF"/>
            <w:rPrChange w:id="1391" w:author="Chen Liao" w:date="2021-06-01T21:13:00Z">
              <w:rPr>
                <w:sz w:val="22"/>
                <w:szCs w:val="22"/>
                <w:shd w:val="clear" w:color="auto" w:fill="FFFFFF"/>
              </w:rPr>
            </w:rPrChange>
          </w:rPr>
          <w:t>Fig. 1A</w:t>
        </w:r>
        <w:r w:rsidR="00BA6284" w:rsidRPr="00BE70D2">
          <w:rPr>
            <w:color w:val="000000" w:themeColor="text1"/>
            <w:sz w:val="22"/>
            <w:szCs w:val="22"/>
            <w:shd w:val="clear" w:color="auto" w:fill="FFFFFF"/>
            <w:rPrChange w:id="1392" w:author="Chen Liao" w:date="2021-06-01T21:13:00Z">
              <w:rPr>
                <w:sz w:val="22"/>
                <w:szCs w:val="22"/>
                <w:shd w:val="clear" w:color="auto" w:fill="FFFFFF"/>
              </w:rPr>
            </w:rPrChange>
          </w:rPr>
          <w:t xml:space="preserve">). </w:t>
        </w:r>
      </w:ins>
      <w:ins w:id="1393" w:author="Chen Liao" w:date="2021-05-28T18:41:00Z">
        <w:r w:rsidR="00DF4A9F" w:rsidRPr="00BE70D2">
          <w:rPr>
            <w:color w:val="000000" w:themeColor="text1"/>
            <w:sz w:val="22"/>
            <w:szCs w:val="22"/>
            <w:shd w:val="clear" w:color="auto" w:fill="FFFFFF"/>
            <w:rPrChange w:id="1394" w:author="Chen Liao" w:date="2021-06-01T21:13:00Z">
              <w:rPr>
                <w:sz w:val="22"/>
                <w:szCs w:val="22"/>
                <w:shd w:val="clear" w:color="auto" w:fill="FFFFFF"/>
              </w:rPr>
            </w:rPrChange>
          </w:rPr>
          <w:t>S</w:t>
        </w:r>
      </w:ins>
      <w:ins w:id="1395" w:author="Chen Liao" w:date="2021-05-28T18:40:00Z">
        <w:r w:rsidR="00DF4A9F" w:rsidRPr="00BE70D2">
          <w:rPr>
            <w:color w:val="000000" w:themeColor="text1"/>
            <w:sz w:val="22"/>
            <w:szCs w:val="22"/>
            <w:shd w:val="clear" w:color="auto" w:fill="FFFFFF"/>
            <w:rPrChange w:id="1396" w:author="Chen Liao" w:date="2021-06-01T21:13:00Z">
              <w:rPr>
                <w:sz w:val="22"/>
                <w:szCs w:val="22"/>
                <w:shd w:val="clear" w:color="auto" w:fill="FFFFFF"/>
              </w:rPr>
            </w:rPrChange>
          </w:rPr>
          <w:t xml:space="preserve">everal robust </w:t>
        </w:r>
      </w:ins>
      <w:ins w:id="1397" w:author="Chen Liao" w:date="2021-05-28T18:54:00Z">
        <w:r w:rsidR="003A5F26" w:rsidRPr="00BE70D2">
          <w:rPr>
            <w:color w:val="000000" w:themeColor="text1"/>
            <w:sz w:val="22"/>
            <w:szCs w:val="22"/>
            <w:shd w:val="clear" w:color="auto" w:fill="FFFFFF"/>
            <w:rPrChange w:id="1398" w:author="Chen Liao" w:date="2021-06-01T21:13:00Z">
              <w:rPr>
                <w:sz w:val="22"/>
                <w:szCs w:val="22"/>
                <w:shd w:val="clear" w:color="auto" w:fill="FFFFFF"/>
              </w:rPr>
            </w:rPrChange>
          </w:rPr>
          <w:t>characteristics</w:t>
        </w:r>
      </w:ins>
      <w:ins w:id="1399" w:author="Chen Liao" w:date="2021-05-28T18:40:00Z">
        <w:r w:rsidR="00DF4A9F" w:rsidRPr="00BE70D2">
          <w:rPr>
            <w:color w:val="000000" w:themeColor="text1"/>
            <w:sz w:val="22"/>
            <w:szCs w:val="22"/>
            <w:shd w:val="clear" w:color="auto" w:fill="FFFFFF"/>
            <w:rPrChange w:id="1400" w:author="Chen Liao" w:date="2021-06-01T21:13:00Z">
              <w:rPr>
                <w:sz w:val="22"/>
                <w:szCs w:val="22"/>
                <w:shd w:val="clear" w:color="auto" w:fill="FFFFFF"/>
              </w:rPr>
            </w:rPrChange>
          </w:rPr>
          <w:t xml:space="preserve"> of ecological </w:t>
        </w:r>
      </w:ins>
      <w:ins w:id="1401" w:author="Chen Liao" w:date="2021-05-28T18:41:00Z">
        <w:r w:rsidR="00DF4A9F" w:rsidRPr="00BE70D2">
          <w:rPr>
            <w:color w:val="000000" w:themeColor="text1"/>
            <w:sz w:val="22"/>
            <w:szCs w:val="22"/>
            <w:shd w:val="clear" w:color="auto" w:fill="FFFFFF"/>
            <w:rPrChange w:id="1402" w:author="Chen Liao" w:date="2021-06-01T21:13:00Z">
              <w:rPr>
                <w:sz w:val="22"/>
                <w:szCs w:val="22"/>
                <w:shd w:val="clear" w:color="auto" w:fill="FFFFFF"/>
              </w:rPr>
            </w:rPrChange>
          </w:rPr>
          <w:t xml:space="preserve">responses of gut microbiota have been found so far. First, </w:t>
        </w:r>
      </w:ins>
      <w:commentRangeStart w:id="1403"/>
      <w:ins w:id="1404" w:author="Chen Liao" w:date="2021-05-28T18:56:00Z">
        <w:r w:rsidR="003A5F26" w:rsidRPr="00BE70D2">
          <w:rPr>
            <w:color w:val="000000" w:themeColor="text1"/>
            <w:sz w:val="22"/>
            <w:szCs w:val="22"/>
            <w:shd w:val="clear" w:color="auto" w:fill="FFFFFF"/>
            <w:rPrChange w:id="1405" w:author="Chen Liao" w:date="2021-06-01T21:13:00Z">
              <w:rPr>
                <w:sz w:val="22"/>
                <w:szCs w:val="22"/>
                <w:shd w:val="clear" w:color="auto" w:fill="FFFFFF"/>
              </w:rPr>
            </w:rPrChange>
          </w:rPr>
          <w:t xml:space="preserve">consumption of </w:t>
        </w:r>
      </w:ins>
      <w:ins w:id="1406" w:author="Chen Liao" w:date="2021-05-28T19:41:00Z">
        <w:r w:rsidR="003E6D1F" w:rsidRPr="00BE70D2">
          <w:rPr>
            <w:color w:val="000000" w:themeColor="text1"/>
            <w:sz w:val="22"/>
            <w:szCs w:val="22"/>
            <w:shd w:val="clear" w:color="auto" w:fill="FFFFFF"/>
            <w:rPrChange w:id="1407" w:author="Chen Liao" w:date="2021-06-01T21:13:00Z">
              <w:rPr>
                <w:sz w:val="22"/>
                <w:szCs w:val="22"/>
                <w:shd w:val="clear" w:color="auto" w:fill="FFFFFF"/>
              </w:rPr>
            </w:rPrChange>
          </w:rPr>
          <w:t xml:space="preserve">fibers </w:t>
        </w:r>
      </w:ins>
      <w:ins w:id="1408" w:author="Chen Liao" w:date="2021-05-28T18:57:00Z">
        <w:r w:rsidR="003A5F26" w:rsidRPr="00BE70D2">
          <w:rPr>
            <w:color w:val="000000" w:themeColor="text1"/>
            <w:sz w:val="22"/>
            <w:szCs w:val="22"/>
            <w:shd w:val="clear" w:color="auto" w:fill="FFFFFF"/>
            <w:rPrChange w:id="1409" w:author="Chen Liao" w:date="2021-06-01T21:13:00Z">
              <w:rPr>
                <w:sz w:val="22"/>
                <w:szCs w:val="22"/>
                <w:shd w:val="clear" w:color="auto" w:fill="FFFFFF"/>
              </w:rPr>
            </w:rPrChange>
          </w:rPr>
          <w:t xml:space="preserve">selectively enriches </w:t>
        </w:r>
      </w:ins>
      <w:ins w:id="1410" w:author="Chen Liao" w:date="2021-05-28T18:55:00Z">
        <w:r w:rsidR="003A5F26" w:rsidRPr="00BE70D2">
          <w:rPr>
            <w:color w:val="000000" w:themeColor="text1"/>
            <w:sz w:val="22"/>
            <w:szCs w:val="22"/>
            <w:shd w:val="clear" w:color="auto" w:fill="FFFFFF"/>
            <w:rPrChange w:id="1411" w:author="Chen Liao" w:date="2021-06-01T21:13:00Z">
              <w:rPr>
                <w:sz w:val="22"/>
                <w:szCs w:val="22"/>
                <w:shd w:val="clear" w:color="auto" w:fill="FFFFFF"/>
              </w:rPr>
            </w:rPrChange>
          </w:rPr>
          <w:t xml:space="preserve">a </w:t>
        </w:r>
      </w:ins>
      <w:ins w:id="1412" w:author="Chen Liao" w:date="2021-05-29T15:34:00Z">
        <w:r w:rsidR="000D2FEA" w:rsidRPr="00BE70D2">
          <w:rPr>
            <w:color w:val="000000" w:themeColor="text1"/>
            <w:sz w:val="22"/>
            <w:szCs w:val="22"/>
            <w:shd w:val="clear" w:color="auto" w:fill="FFFFFF"/>
            <w:rPrChange w:id="1413" w:author="Chen Liao" w:date="2021-06-01T21:13:00Z">
              <w:rPr>
                <w:color w:val="000000" w:themeColor="text1"/>
                <w:sz w:val="22"/>
                <w:szCs w:val="22"/>
                <w:shd w:val="clear" w:color="auto" w:fill="FFFFFF"/>
              </w:rPr>
            </w:rPrChange>
          </w:rPr>
          <w:t>fairly l</w:t>
        </w:r>
      </w:ins>
      <w:ins w:id="1414" w:author="Chen Liao" w:date="2021-05-28T18:57:00Z">
        <w:r w:rsidR="003A5F26" w:rsidRPr="00BE70D2">
          <w:rPr>
            <w:color w:val="000000" w:themeColor="text1"/>
            <w:sz w:val="22"/>
            <w:szCs w:val="22"/>
            <w:shd w:val="clear" w:color="auto" w:fill="FFFFFF"/>
            <w:rPrChange w:id="1415" w:author="Chen Liao" w:date="2021-06-01T21:13:00Z">
              <w:rPr>
                <w:sz w:val="22"/>
                <w:szCs w:val="22"/>
                <w:shd w:val="clear" w:color="auto" w:fill="FFFFFF"/>
              </w:rPr>
            </w:rPrChange>
          </w:rPr>
          <w:t>imited number of</w:t>
        </w:r>
      </w:ins>
      <w:ins w:id="1416" w:author="Chen Liao" w:date="2021-05-28T18:56:00Z">
        <w:r w:rsidR="003A5F26" w:rsidRPr="00BE70D2">
          <w:rPr>
            <w:color w:val="000000" w:themeColor="text1"/>
            <w:sz w:val="22"/>
            <w:szCs w:val="22"/>
            <w:shd w:val="clear" w:color="auto" w:fill="FFFFFF"/>
            <w:rPrChange w:id="1417" w:author="Chen Liao" w:date="2021-06-01T21:13:00Z">
              <w:rPr>
                <w:sz w:val="22"/>
                <w:szCs w:val="22"/>
                <w:shd w:val="clear" w:color="auto" w:fill="FFFFFF"/>
              </w:rPr>
            </w:rPrChange>
          </w:rPr>
          <w:t xml:space="preserve"> bacteria</w:t>
        </w:r>
      </w:ins>
      <w:ins w:id="1418" w:author="Chen Liao" w:date="2021-05-28T19:02:00Z">
        <w:r w:rsidR="003A5F26" w:rsidRPr="00BE70D2">
          <w:rPr>
            <w:color w:val="000000" w:themeColor="text1"/>
            <w:sz w:val="22"/>
            <w:szCs w:val="22"/>
            <w:shd w:val="clear" w:color="auto" w:fill="FFFFFF"/>
            <w:rPrChange w:id="1419" w:author="Chen Liao" w:date="2021-06-01T21:13:00Z">
              <w:rPr>
                <w:sz w:val="22"/>
                <w:szCs w:val="22"/>
                <w:shd w:val="clear" w:color="auto" w:fill="FFFFFF"/>
              </w:rPr>
            </w:rPrChange>
          </w:rPr>
          <w:t xml:space="preserve"> </w:t>
        </w:r>
      </w:ins>
      <w:ins w:id="1420" w:author="Chen Liao" w:date="2021-05-28T22:14:00Z">
        <w:r w:rsidR="00CD6D15" w:rsidRPr="00BE70D2">
          <w:rPr>
            <w:color w:val="000000" w:themeColor="text1"/>
            <w:sz w:val="22"/>
            <w:szCs w:val="22"/>
            <w:shd w:val="clear" w:color="auto" w:fill="FFFFFF"/>
            <w:rPrChange w:id="1421" w:author="Chen Liao" w:date="2021-06-01T21:13:00Z">
              <w:rPr>
                <w:sz w:val="22"/>
                <w:szCs w:val="22"/>
                <w:shd w:val="clear" w:color="auto" w:fill="FFFFFF"/>
              </w:rPr>
            </w:rPrChange>
          </w:rPr>
          <w:t xml:space="preserve">which </w:t>
        </w:r>
      </w:ins>
      <w:ins w:id="1422" w:author="Chen Liao" w:date="2021-05-28T19:17:00Z">
        <w:r w:rsidR="007F7CBD" w:rsidRPr="00BE70D2">
          <w:rPr>
            <w:color w:val="000000" w:themeColor="text1"/>
            <w:sz w:val="22"/>
            <w:szCs w:val="22"/>
            <w:shd w:val="clear" w:color="auto" w:fill="FFFFFF"/>
            <w:rPrChange w:id="1423" w:author="Chen Liao" w:date="2021-06-01T21:13:00Z">
              <w:rPr>
                <w:sz w:val="22"/>
                <w:szCs w:val="22"/>
                <w:shd w:val="clear" w:color="auto" w:fill="FFFFFF"/>
              </w:rPr>
            </w:rPrChange>
          </w:rPr>
          <w:t xml:space="preserve">rapidly </w:t>
        </w:r>
      </w:ins>
      <w:ins w:id="1424" w:author="Chen Liao" w:date="2021-05-28T22:14:00Z">
        <w:r w:rsidR="00DB5EBF" w:rsidRPr="00BE70D2">
          <w:rPr>
            <w:color w:val="000000" w:themeColor="text1"/>
            <w:sz w:val="22"/>
            <w:szCs w:val="22"/>
            <w:shd w:val="clear" w:color="auto" w:fill="FFFFFF"/>
            <w:rPrChange w:id="1425" w:author="Chen Liao" w:date="2021-06-01T21:13:00Z">
              <w:rPr>
                <w:sz w:val="22"/>
                <w:szCs w:val="22"/>
                <w:shd w:val="clear" w:color="auto" w:fill="FFFFFF"/>
              </w:rPr>
            </w:rPrChange>
          </w:rPr>
          <w:t xml:space="preserve">expand and </w:t>
        </w:r>
      </w:ins>
      <w:ins w:id="1426" w:author="Chen Liao" w:date="2021-05-28T19:01:00Z">
        <w:r w:rsidR="003A5F26" w:rsidRPr="00BE70D2">
          <w:rPr>
            <w:color w:val="000000" w:themeColor="text1"/>
            <w:sz w:val="22"/>
            <w:szCs w:val="22"/>
            <w:shd w:val="clear" w:color="auto" w:fill="FFFFFF"/>
            <w:rPrChange w:id="1427" w:author="Chen Liao" w:date="2021-06-01T21:13:00Z">
              <w:rPr>
                <w:sz w:val="22"/>
                <w:szCs w:val="22"/>
                <w:shd w:val="clear" w:color="auto" w:fill="FFFFFF"/>
              </w:rPr>
            </w:rPrChange>
          </w:rPr>
          <w:t xml:space="preserve">dominate the </w:t>
        </w:r>
      </w:ins>
      <w:ins w:id="1428" w:author="Chen Liao" w:date="2021-05-28T19:04:00Z">
        <w:r w:rsidR="0043685B" w:rsidRPr="00BE70D2">
          <w:rPr>
            <w:color w:val="000000" w:themeColor="text1"/>
            <w:sz w:val="22"/>
            <w:szCs w:val="22"/>
            <w:shd w:val="clear" w:color="auto" w:fill="FFFFFF"/>
            <w:rPrChange w:id="1429" w:author="Chen Liao" w:date="2021-06-01T21:13:00Z">
              <w:rPr>
                <w:sz w:val="22"/>
                <w:szCs w:val="22"/>
                <w:shd w:val="clear" w:color="auto" w:fill="FFFFFF"/>
              </w:rPr>
            </w:rPrChange>
          </w:rPr>
          <w:t xml:space="preserve">gut </w:t>
        </w:r>
      </w:ins>
      <w:ins w:id="1430" w:author="Chen Liao" w:date="2021-05-28T19:01:00Z">
        <w:r w:rsidR="003A5F26" w:rsidRPr="00BE70D2">
          <w:rPr>
            <w:color w:val="000000" w:themeColor="text1"/>
            <w:sz w:val="22"/>
            <w:szCs w:val="22"/>
            <w:shd w:val="clear" w:color="auto" w:fill="FFFFFF"/>
            <w:rPrChange w:id="1431" w:author="Chen Liao" w:date="2021-06-01T21:13:00Z">
              <w:rPr>
                <w:sz w:val="22"/>
                <w:szCs w:val="22"/>
                <w:shd w:val="clear" w:color="auto" w:fill="FFFFFF"/>
              </w:rPr>
            </w:rPrChange>
          </w:rPr>
          <w:t>microbiota after substantial induction</w:t>
        </w:r>
      </w:ins>
      <w:commentRangeEnd w:id="1403"/>
      <w:ins w:id="1432" w:author="Chen Liao" w:date="2021-05-28T20:25:00Z">
        <w:r w:rsidR="00A24A00" w:rsidRPr="00BE70D2">
          <w:rPr>
            <w:rStyle w:val="CommentReference"/>
            <w:color w:val="000000" w:themeColor="text1"/>
            <w:rPrChange w:id="1433" w:author="Chen Liao" w:date="2021-06-01T21:13:00Z">
              <w:rPr>
                <w:rStyle w:val="CommentReference"/>
              </w:rPr>
            </w:rPrChange>
          </w:rPr>
          <w:commentReference w:id="1403"/>
        </w:r>
      </w:ins>
      <w:ins w:id="1434" w:author="Chen Liao" w:date="2021-05-28T19:01:00Z">
        <w:r w:rsidR="003A5F26" w:rsidRPr="00BE70D2">
          <w:rPr>
            <w:color w:val="000000" w:themeColor="text1"/>
            <w:sz w:val="22"/>
            <w:szCs w:val="22"/>
            <w:shd w:val="clear" w:color="auto" w:fill="FFFFFF"/>
            <w:rPrChange w:id="1435" w:author="Chen Liao" w:date="2021-06-01T21:13:00Z">
              <w:rPr>
                <w:sz w:val="22"/>
                <w:szCs w:val="22"/>
                <w:shd w:val="clear" w:color="auto" w:fill="FFFFFF"/>
              </w:rPr>
            </w:rPrChange>
          </w:rPr>
          <w:t xml:space="preserve">. </w:t>
        </w:r>
      </w:ins>
      <w:ins w:id="1436" w:author="Chen Liao" w:date="2021-05-28T20:19:00Z">
        <w:r w:rsidR="00A24A00" w:rsidRPr="00BE70D2">
          <w:rPr>
            <w:color w:val="000000" w:themeColor="text1"/>
            <w:sz w:val="22"/>
            <w:szCs w:val="22"/>
            <w:shd w:val="clear" w:color="auto" w:fill="FFFFFF"/>
            <w:rPrChange w:id="1437" w:author="Chen Liao" w:date="2021-06-01T21:13:00Z">
              <w:rPr>
                <w:sz w:val="22"/>
                <w:szCs w:val="22"/>
                <w:shd w:val="clear" w:color="auto" w:fill="FFFFFF"/>
              </w:rPr>
            </w:rPrChange>
          </w:rPr>
          <w:t>In healthy</w:t>
        </w:r>
      </w:ins>
      <w:ins w:id="1438" w:author="Chen Liao" w:date="2021-05-28T20:29:00Z">
        <w:r w:rsidR="00121C58" w:rsidRPr="00BE70D2">
          <w:rPr>
            <w:color w:val="000000" w:themeColor="text1"/>
            <w:sz w:val="22"/>
            <w:szCs w:val="22"/>
            <w:shd w:val="clear" w:color="auto" w:fill="FFFFFF"/>
            <w:rPrChange w:id="1439" w:author="Chen Liao" w:date="2021-06-01T21:13:00Z">
              <w:rPr>
                <w:sz w:val="22"/>
                <w:szCs w:val="22"/>
                <w:shd w:val="clear" w:color="auto" w:fill="FFFFFF"/>
              </w:rPr>
            </w:rPrChange>
          </w:rPr>
          <w:t xml:space="preserve"> </w:t>
        </w:r>
      </w:ins>
      <w:ins w:id="1440" w:author="Chen Liao" w:date="2021-05-28T20:19:00Z">
        <w:r w:rsidR="00A24A00" w:rsidRPr="00BE70D2">
          <w:rPr>
            <w:color w:val="000000" w:themeColor="text1"/>
            <w:sz w:val="22"/>
            <w:szCs w:val="22"/>
            <w:shd w:val="clear" w:color="auto" w:fill="FFFFFF"/>
            <w:rPrChange w:id="1441" w:author="Chen Liao" w:date="2021-06-01T21:13:00Z">
              <w:rPr>
                <w:sz w:val="22"/>
                <w:szCs w:val="22"/>
                <w:shd w:val="clear" w:color="auto" w:fill="FFFFFF"/>
              </w:rPr>
            </w:rPrChange>
          </w:rPr>
          <w:t>people,</w:t>
        </w:r>
      </w:ins>
      <w:ins w:id="1442" w:author="Chen Liao" w:date="2021-05-28T20:25:00Z">
        <w:r w:rsidR="00A24A00" w:rsidRPr="00BE70D2">
          <w:rPr>
            <w:color w:val="000000" w:themeColor="text1"/>
            <w:sz w:val="22"/>
            <w:szCs w:val="22"/>
            <w:shd w:val="clear" w:color="auto" w:fill="FFFFFF"/>
            <w:rPrChange w:id="1443" w:author="Chen Liao" w:date="2021-06-01T21:13:00Z">
              <w:rPr>
                <w:sz w:val="22"/>
                <w:szCs w:val="22"/>
                <w:shd w:val="clear" w:color="auto" w:fill="FFFFFF"/>
              </w:rPr>
            </w:rPrChange>
          </w:rPr>
          <w:t xml:space="preserve"> </w:t>
        </w:r>
        <w:r w:rsidR="00A24A00" w:rsidRPr="00BE70D2">
          <w:rPr>
            <w:i/>
            <w:iCs/>
            <w:color w:val="000000" w:themeColor="text1"/>
            <w:sz w:val="22"/>
            <w:szCs w:val="22"/>
            <w:shd w:val="clear" w:color="auto" w:fill="FFFFFF"/>
            <w:rPrChange w:id="1444" w:author="Chen Liao" w:date="2021-06-01T21:13:00Z">
              <w:rPr>
                <w:sz w:val="22"/>
                <w:szCs w:val="22"/>
                <w:shd w:val="clear" w:color="auto" w:fill="FFFFFF"/>
              </w:rPr>
            </w:rPrChange>
          </w:rPr>
          <w:t>Bifidobacterium</w:t>
        </w:r>
      </w:ins>
      <w:ins w:id="1445" w:author="Chen Liao" w:date="2021-05-28T20:27:00Z">
        <w:r w:rsidR="00A24A00" w:rsidRPr="00BE70D2">
          <w:rPr>
            <w:i/>
            <w:iCs/>
            <w:color w:val="000000" w:themeColor="text1"/>
            <w:sz w:val="22"/>
            <w:szCs w:val="22"/>
            <w:shd w:val="clear" w:color="auto" w:fill="FFFFFF"/>
            <w:rPrChange w:id="1446" w:author="Chen Liao" w:date="2021-06-01T21:13:00Z">
              <w:rPr>
                <w:i/>
                <w:iCs/>
                <w:sz w:val="22"/>
                <w:szCs w:val="22"/>
                <w:shd w:val="clear" w:color="auto" w:fill="FFFFFF"/>
              </w:rPr>
            </w:rPrChange>
          </w:rPr>
          <w:t xml:space="preserve"> </w:t>
        </w:r>
      </w:ins>
      <w:ins w:id="1447" w:author="Chen Liao" w:date="2021-06-01T20:43:00Z">
        <w:r w:rsidR="000E0EE9" w:rsidRPr="00BE70D2">
          <w:rPr>
            <w:color w:val="000000" w:themeColor="text1"/>
            <w:sz w:val="22"/>
            <w:szCs w:val="22"/>
            <w:shd w:val="clear" w:color="auto" w:fill="FFFFFF"/>
            <w:rPrChange w:id="1448" w:author="Chen Liao" w:date="2021-06-01T21:13:00Z">
              <w:rPr>
                <w:color w:val="000000" w:themeColor="text1"/>
                <w:sz w:val="22"/>
                <w:szCs w:val="22"/>
                <w:shd w:val="clear" w:color="auto" w:fill="FFFFFF"/>
              </w:rPr>
            </w:rPrChange>
          </w:rPr>
          <w:t>species are</w:t>
        </w:r>
      </w:ins>
      <w:ins w:id="1449" w:author="Chen Liao" w:date="2021-05-28T20:28:00Z">
        <w:r w:rsidR="00121C58" w:rsidRPr="00BE70D2">
          <w:rPr>
            <w:color w:val="000000" w:themeColor="text1"/>
            <w:sz w:val="22"/>
            <w:szCs w:val="22"/>
            <w:shd w:val="clear" w:color="auto" w:fill="FFFFFF"/>
            <w:rPrChange w:id="1450" w:author="Chen Liao" w:date="2021-06-01T21:13:00Z">
              <w:rPr>
                <w:sz w:val="22"/>
                <w:szCs w:val="22"/>
                <w:shd w:val="clear" w:color="auto" w:fill="FFFFFF"/>
              </w:rPr>
            </w:rPrChange>
          </w:rPr>
          <w:t xml:space="preserve"> </w:t>
        </w:r>
      </w:ins>
      <w:ins w:id="1451" w:author="Chen Liao" w:date="2021-05-28T20:30:00Z">
        <w:r w:rsidR="00121C58" w:rsidRPr="00BE70D2">
          <w:rPr>
            <w:color w:val="000000" w:themeColor="text1"/>
            <w:sz w:val="22"/>
            <w:szCs w:val="22"/>
            <w:shd w:val="clear" w:color="auto" w:fill="FFFFFF"/>
            <w:rPrChange w:id="1452" w:author="Chen Liao" w:date="2021-06-01T21:13:00Z">
              <w:rPr>
                <w:sz w:val="22"/>
                <w:szCs w:val="22"/>
                <w:shd w:val="clear" w:color="auto" w:fill="FFFFFF"/>
              </w:rPr>
            </w:rPrChange>
          </w:rPr>
          <w:t>one of few</w:t>
        </w:r>
      </w:ins>
      <w:ins w:id="1453" w:author="Chen Liao" w:date="2021-05-28T20:28:00Z">
        <w:r w:rsidR="00121C58" w:rsidRPr="00BE70D2">
          <w:rPr>
            <w:color w:val="000000" w:themeColor="text1"/>
            <w:sz w:val="22"/>
            <w:szCs w:val="22"/>
            <w:shd w:val="clear" w:color="auto" w:fill="FFFFFF"/>
            <w:rPrChange w:id="1454" w:author="Chen Liao" w:date="2021-06-01T21:13:00Z">
              <w:rPr>
                <w:sz w:val="22"/>
                <w:szCs w:val="22"/>
                <w:shd w:val="clear" w:color="auto" w:fill="FFFFFF"/>
              </w:rPr>
            </w:rPrChange>
          </w:rPr>
          <w:t xml:space="preserve"> bacteria</w:t>
        </w:r>
      </w:ins>
      <w:ins w:id="1455" w:author="Chen Liao" w:date="2021-06-01T20:43:00Z">
        <w:r w:rsidR="00E67509" w:rsidRPr="00BE70D2">
          <w:rPr>
            <w:color w:val="000000" w:themeColor="text1"/>
            <w:sz w:val="22"/>
            <w:szCs w:val="22"/>
            <w:shd w:val="clear" w:color="auto" w:fill="FFFFFF"/>
            <w:rPrChange w:id="1456" w:author="Chen Liao" w:date="2021-06-01T21:13:00Z">
              <w:rPr>
                <w:color w:val="000000" w:themeColor="text1"/>
                <w:sz w:val="22"/>
                <w:szCs w:val="22"/>
                <w:shd w:val="clear" w:color="auto" w:fill="FFFFFF"/>
              </w:rPr>
            </w:rPrChange>
          </w:rPr>
          <w:t>l</w:t>
        </w:r>
      </w:ins>
      <w:ins w:id="1457" w:author="Chen Liao" w:date="2021-06-01T20:44:00Z">
        <w:r w:rsidR="009F4718" w:rsidRPr="00BE70D2">
          <w:rPr>
            <w:color w:val="000000" w:themeColor="text1"/>
            <w:sz w:val="22"/>
            <w:szCs w:val="22"/>
            <w:shd w:val="clear" w:color="auto" w:fill="FFFFFF"/>
            <w:rPrChange w:id="1458" w:author="Chen Liao" w:date="2021-06-01T21:13:00Z">
              <w:rPr>
                <w:color w:val="000000" w:themeColor="text1"/>
                <w:sz w:val="22"/>
                <w:szCs w:val="22"/>
                <w:shd w:val="clear" w:color="auto" w:fill="FFFFFF"/>
              </w:rPr>
            </w:rPrChange>
          </w:rPr>
          <w:t xml:space="preserve"> taxa</w:t>
        </w:r>
      </w:ins>
      <w:ins w:id="1459" w:author="Chen Liao" w:date="2021-05-28T20:28:00Z">
        <w:r w:rsidR="00121C58" w:rsidRPr="00BE70D2">
          <w:rPr>
            <w:color w:val="000000" w:themeColor="text1"/>
            <w:sz w:val="22"/>
            <w:szCs w:val="22"/>
            <w:shd w:val="clear" w:color="auto" w:fill="FFFFFF"/>
            <w:rPrChange w:id="1460" w:author="Chen Liao" w:date="2021-06-01T21:13:00Z">
              <w:rPr>
                <w:sz w:val="22"/>
                <w:szCs w:val="22"/>
                <w:shd w:val="clear" w:color="auto" w:fill="FFFFFF"/>
              </w:rPr>
            </w:rPrChange>
          </w:rPr>
          <w:t xml:space="preserve"> </w:t>
        </w:r>
      </w:ins>
      <w:ins w:id="1461" w:author="Chen Liao" w:date="2021-05-28T20:29:00Z">
        <w:r w:rsidR="00121C58" w:rsidRPr="00BE70D2">
          <w:rPr>
            <w:color w:val="000000" w:themeColor="text1"/>
            <w:sz w:val="22"/>
            <w:szCs w:val="22"/>
            <w:shd w:val="clear" w:color="auto" w:fill="FFFFFF"/>
            <w:rPrChange w:id="1462" w:author="Chen Liao" w:date="2021-06-01T21:13:00Z">
              <w:rPr>
                <w:sz w:val="22"/>
                <w:szCs w:val="22"/>
                <w:shd w:val="clear" w:color="auto" w:fill="FFFFFF"/>
              </w:rPr>
            </w:rPrChange>
          </w:rPr>
          <w:t>whose abundance consistently increase</w:t>
        </w:r>
      </w:ins>
      <w:ins w:id="1463" w:author="Chen Liao" w:date="2021-05-28T20:32:00Z">
        <w:r w:rsidR="00121C58" w:rsidRPr="00BE70D2">
          <w:rPr>
            <w:color w:val="000000" w:themeColor="text1"/>
            <w:sz w:val="22"/>
            <w:szCs w:val="22"/>
            <w:shd w:val="clear" w:color="auto" w:fill="FFFFFF"/>
            <w:rPrChange w:id="1464" w:author="Chen Liao" w:date="2021-06-01T21:13:00Z">
              <w:rPr>
                <w:sz w:val="22"/>
                <w:szCs w:val="22"/>
                <w:shd w:val="clear" w:color="auto" w:fill="FFFFFF"/>
              </w:rPr>
            </w:rPrChange>
          </w:rPr>
          <w:t>s</w:t>
        </w:r>
      </w:ins>
      <w:ins w:id="1465" w:author="Chen Liao" w:date="2021-05-28T20:33:00Z">
        <w:r w:rsidR="00121C58" w:rsidRPr="00BE70D2">
          <w:rPr>
            <w:color w:val="000000" w:themeColor="text1"/>
            <w:sz w:val="22"/>
            <w:szCs w:val="22"/>
            <w:shd w:val="clear" w:color="auto" w:fill="FFFFFF"/>
            <w:rPrChange w:id="1466" w:author="Chen Liao" w:date="2021-06-01T21:13:00Z">
              <w:rPr>
                <w:sz w:val="22"/>
                <w:szCs w:val="22"/>
                <w:shd w:val="clear" w:color="auto" w:fill="FFFFFF"/>
              </w:rPr>
            </w:rPrChange>
          </w:rPr>
          <w:t xml:space="preserve"> </w:t>
        </w:r>
      </w:ins>
      <w:ins w:id="1467" w:author="Chen Liao" w:date="2021-05-29T00:06:00Z">
        <w:r w:rsidR="00C465A1" w:rsidRPr="00BE70D2">
          <w:rPr>
            <w:color w:val="000000" w:themeColor="text1"/>
            <w:sz w:val="22"/>
            <w:szCs w:val="22"/>
            <w:shd w:val="clear" w:color="auto" w:fill="FFFFFF"/>
            <w:rPrChange w:id="1468" w:author="Chen Liao" w:date="2021-06-01T21:13:00Z">
              <w:rPr>
                <w:sz w:val="22"/>
                <w:szCs w:val="22"/>
                <w:shd w:val="clear" w:color="auto" w:fill="FFFFFF"/>
              </w:rPr>
            </w:rPrChange>
          </w:rPr>
          <w:t>following intake of diverse fibers</w:t>
        </w:r>
      </w:ins>
      <w:ins w:id="1469" w:author="Chen Liao" w:date="2021-05-28T21:01:00Z">
        <w:r w:rsidR="0007014B" w:rsidRPr="00BE70D2">
          <w:rPr>
            <w:color w:val="000000" w:themeColor="text1"/>
            <w:sz w:val="22"/>
            <w:szCs w:val="22"/>
            <w:shd w:val="clear" w:color="auto" w:fill="FFFFFF"/>
            <w:rPrChange w:id="1470" w:author="Chen Liao" w:date="2021-06-01T21:13:00Z">
              <w:rPr>
                <w:sz w:val="22"/>
                <w:szCs w:val="22"/>
                <w:shd w:val="clear" w:color="auto" w:fill="FFFFFF"/>
              </w:rPr>
            </w:rPrChange>
          </w:rPr>
          <w:t xml:space="preserve">. </w:t>
        </w:r>
      </w:ins>
      <w:ins w:id="1471" w:author="Chen Liao" w:date="2021-05-28T19:01:00Z">
        <w:r w:rsidR="003A5F26" w:rsidRPr="00BE70D2">
          <w:rPr>
            <w:color w:val="000000" w:themeColor="text1"/>
            <w:sz w:val="22"/>
            <w:szCs w:val="22"/>
            <w:shd w:val="clear" w:color="auto" w:fill="FFFFFF"/>
            <w:rPrChange w:id="1472" w:author="Chen Liao" w:date="2021-06-01T21:13:00Z">
              <w:rPr>
                <w:sz w:val="22"/>
                <w:szCs w:val="22"/>
                <w:shd w:val="clear" w:color="auto" w:fill="FFFFFF"/>
              </w:rPr>
            </w:rPrChange>
          </w:rPr>
          <w:t xml:space="preserve">Second, </w:t>
        </w:r>
      </w:ins>
      <w:ins w:id="1473" w:author="Chen Liao" w:date="2021-06-01T20:45:00Z">
        <w:r w:rsidR="009D44CB" w:rsidRPr="00BE70D2">
          <w:rPr>
            <w:color w:val="000000" w:themeColor="text1"/>
            <w:sz w:val="22"/>
            <w:szCs w:val="22"/>
            <w:shd w:val="clear" w:color="auto" w:fill="FFFFFF"/>
            <w:rPrChange w:id="1474" w:author="Chen Liao" w:date="2021-06-01T21:13:00Z">
              <w:rPr>
                <w:color w:val="000000" w:themeColor="text1"/>
                <w:sz w:val="22"/>
                <w:szCs w:val="22"/>
                <w:shd w:val="clear" w:color="auto" w:fill="FFFFFF"/>
              </w:rPr>
            </w:rPrChange>
          </w:rPr>
          <w:t>interspec</w:t>
        </w:r>
        <w:r w:rsidR="00E3480A" w:rsidRPr="00BE70D2">
          <w:rPr>
            <w:color w:val="000000" w:themeColor="text1"/>
            <w:sz w:val="22"/>
            <w:szCs w:val="22"/>
            <w:shd w:val="clear" w:color="auto" w:fill="FFFFFF"/>
            <w:rPrChange w:id="1475" w:author="Chen Liao" w:date="2021-06-01T21:13:00Z">
              <w:rPr>
                <w:color w:val="000000" w:themeColor="text1"/>
                <w:sz w:val="22"/>
                <w:szCs w:val="22"/>
                <w:shd w:val="clear" w:color="auto" w:fill="FFFFFF"/>
              </w:rPr>
            </w:rPrChange>
          </w:rPr>
          <w:t xml:space="preserve">ies </w:t>
        </w:r>
      </w:ins>
      <w:ins w:id="1476" w:author="Chen Liao" w:date="2021-05-28T19:02:00Z">
        <w:r w:rsidR="003A5F26" w:rsidRPr="00BE70D2">
          <w:rPr>
            <w:color w:val="000000" w:themeColor="text1"/>
            <w:sz w:val="22"/>
            <w:szCs w:val="22"/>
            <w:shd w:val="clear" w:color="auto" w:fill="FFFFFF"/>
            <w:rPrChange w:id="1477" w:author="Chen Liao" w:date="2021-06-01T21:13:00Z">
              <w:rPr>
                <w:sz w:val="22"/>
                <w:szCs w:val="22"/>
                <w:shd w:val="clear" w:color="auto" w:fill="FFFFFF"/>
              </w:rPr>
            </w:rPrChange>
          </w:rPr>
          <w:t>competit</w:t>
        </w:r>
      </w:ins>
      <w:ins w:id="1478" w:author="Chen Liao" w:date="2021-05-29T15:35:00Z">
        <w:r w:rsidR="00727C95" w:rsidRPr="00BE70D2">
          <w:rPr>
            <w:color w:val="000000" w:themeColor="text1"/>
            <w:sz w:val="22"/>
            <w:szCs w:val="22"/>
            <w:shd w:val="clear" w:color="auto" w:fill="FFFFFF"/>
            <w:rPrChange w:id="1479" w:author="Chen Liao" w:date="2021-06-01T21:13:00Z">
              <w:rPr>
                <w:color w:val="000000" w:themeColor="text1"/>
                <w:sz w:val="22"/>
                <w:szCs w:val="22"/>
                <w:shd w:val="clear" w:color="auto" w:fill="FFFFFF"/>
              </w:rPr>
            </w:rPrChange>
          </w:rPr>
          <w:t xml:space="preserve">ions </w:t>
        </w:r>
      </w:ins>
      <w:ins w:id="1480" w:author="Chen Liao" w:date="2021-05-28T19:02:00Z">
        <w:r w:rsidR="003A5F26" w:rsidRPr="00BE70D2">
          <w:rPr>
            <w:color w:val="000000" w:themeColor="text1"/>
            <w:sz w:val="22"/>
            <w:szCs w:val="22"/>
            <w:shd w:val="clear" w:color="auto" w:fill="FFFFFF"/>
            <w:rPrChange w:id="1481" w:author="Chen Liao" w:date="2021-06-01T21:13:00Z">
              <w:rPr>
                <w:sz w:val="22"/>
                <w:szCs w:val="22"/>
                <w:shd w:val="clear" w:color="auto" w:fill="FFFFFF"/>
              </w:rPr>
            </w:rPrChange>
          </w:rPr>
          <w:t xml:space="preserve">shape the relative profiles of these </w:t>
        </w:r>
      </w:ins>
      <w:ins w:id="1482" w:author="Chen Liao" w:date="2021-05-29T00:03:00Z">
        <w:r w:rsidR="00592955" w:rsidRPr="00BE70D2">
          <w:rPr>
            <w:color w:val="000000" w:themeColor="text1"/>
            <w:sz w:val="22"/>
            <w:szCs w:val="22"/>
            <w:shd w:val="clear" w:color="auto" w:fill="FFFFFF"/>
            <w:rPrChange w:id="1483" w:author="Chen Liao" w:date="2021-06-01T21:13:00Z">
              <w:rPr>
                <w:sz w:val="22"/>
                <w:szCs w:val="22"/>
                <w:shd w:val="clear" w:color="auto" w:fill="FFFFFF"/>
              </w:rPr>
            </w:rPrChange>
          </w:rPr>
          <w:t>key bacteria</w:t>
        </w:r>
      </w:ins>
      <w:ins w:id="1484" w:author="Chen Liao" w:date="2021-05-28T19:05:00Z">
        <w:r w:rsidR="0043685B" w:rsidRPr="00BE70D2">
          <w:rPr>
            <w:color w:val="000000" w:themeColor="text1"/>
            <w:sz w:val="22"/>
            <w:szCs w:val="22"/>
            <w:shd w:val="clear" w:color="auto" w:fill="FFFFFF"/>
            <w:rPrChange w:id="1485" w:author="Chen Liao" w:date="2021-06-01T21:13:00Z">
              <w:rPr>
                <w:sz w:val="22"/>
                <w:szCs w:val="22"/>
                <w:shd w:val="clear" w:color="auto" w:fill="FFFFFF"/>
              </w:rPr>
            </w:rPrChange>
          </w:rPr>
          <w:t xml:space="preserve">. </w:t>
        </w:r>
      </w:ins>
      <w:ins w:id="1486" w:author="Chen Liao" w:date="2021-05-28T21:06:00Z">
        <w:r w:rsidR="00C248F9" w:rsidRPr="00BE70D2">
          <w:rPr>
            <w:color w:val="000000" w:themeColor="text1"/>
            <w:sz w:val="22"/>
            <w:szCs w:val="22"/>
            <w:shd w:val="clear" w:color="auto" w:fill="FFFFFF"/>
            <w:rPrChange w:id="1487" w:author="Chen Liao" w:date="2021-06-01T21:13:00Z">
              <w:rPr>
                <w:sz w:val="22"/>
                <w:szCs w:val="22"/>
                <w:shd w:val="clear" w:color="auto" w:fill="FFFFFF"/>
              </w:rPr>
            </w:rPrChange>
          </w:rPr>
          <w:t>By administering</w:t>
        </w:r>
      </w:ins>
      <w:ins w:id="1488" w:author="Chen Liao" w:date="2021-05-28T21:04:00Z">
        <w:r w:rsidR="00C248F9" w:rsidRPr="00BE70D2">
          <w:rPr>
            <w:color w:val="000000" w:themeColor="text1"/>
            <w:sz w:val="22"/>
            <w:szCs w:val="22"/>
            <w:shd w:val="clear" w:color="auto" w:fill="FFFFFF"/>
            <w:rPrChange w:id="1489" w:author="Chen Liao" w:date="2021-06-01T21:13:00Z">
              <w:rPr>
                <w:sz w:val="22"/>
                <w:szCs w:val="22"/>
                <w:shd w:val="clear" w:color="auto" w:fill="FFFFFF"/>
              </w:rPr>
            </w:rPrChange>
          </w:rPr>
          <w:t xml:space="preserve"> multiple f</w:t>
        </w:r>
      </w:ins>
      <w:ins w:id="1490" w:author="Chen Liao" w:date="2021-05-28T21:05:00Z">
        <w:r w:rsidR="00C248F9" w:rsidRPr="00BE70D2">
          <w:rPr>
            <w:color w:val="000000" w:themeColor="text1"/>
            <w:sz w:val="22"/>
            <w:szCs w:val="22"/>
            <w:shd w:val="clear" w:color="auto" w:fill="FFFFFF"/>
            <w:rPrChange w:id="1491" w:author="Chen Liao" w:date="2021-06-01T21:13:00Z">
              <w:rPr>
                <w:sz w:val="22"/>
                <w:szCs w:val="22"/>
                <w:shd w:val="clear" w:color="auto" w:fill="FFFFFF"/>
              </w:rPr>
            </w:rPrChange>
          </w:rPr>
          <w:t>ibers</w:t>
        </w:r>
      </w:ins>
      <w:ins w:id="1492" w:author="Chen Liao" w:date="2021-05-28T21:06:00Z">
        <w:r w:rsidR="00C248F9" w:rsidRPr="00BE70D2">
          <w:rPr>
            <w:color w:val="000000" w:themeColor="text1"/>
            <w:sz w:val="22"/>
            <w:szCs w:val="22"/>
            <w:shd w:val="clear" w:color="auto" w:fill="FFFFFF"/>
            <w:rPrChange w:id="1493" w:author="Chen Liao" w:date="2021-06-01T21:13:00Z">
              <w:rPr>
                <w:sz w:val="22"/>
                <w:szCs w:val="22"/>
                <w:shd w:val="clear" w:color="auto" w:fill="FFFFFF"/>
              </w:rPr>
            </w:rPrChange>
          </w:rPr>
          <w:t xml:space="preserve"> to the murine gut</w:t>
        </w:r>
      </w:ins>
      <w:ins w:id="1494" w:author="Chen Liao" w:date="2021-05-28T21:05:00Z">
        <w:r w:rsidR="00C248F9" w:rsidRPr="00BE70D2">
          <w:rPr>
            <w:color w:val="000000" w:themeColor="text1"/>
            <w:sz w:val="22"/>
            <w:szCs w:val="22"/>
            <w:shd w:val="clear" w:color="auto" w:fill="FFFFFF"/>
            <w:rPrChange w:id="1495" w:author="Chen Liao" w:date="2021-06-01T21:13:00Z">
              <w:rPr>
                <w:sz w:val="22"/>
                <w:szCs w:val="22"/>
                <w:shd w:val="clear" w:color="auto" w:fill="FFFFFF"/>
              </w:rPr>
            </w:rPrChange>
          </w:rPr>
          <w:t xml:space="preserve">, </w:t>
        </w:r>
      </w:ins>
      <w:commentRangeStart w:id="1496"/>
      <w:proofErr w:type="spellStart"/>
      <w:ins w:id="1497" w:author="Chen Liao" w:date="2021-05-28T20:39:00Z">
        <w:r w:rsidR="00080BF1" w:rsidRPr="00BE70D2">
          <w:rPr>
            <w:color w:val="000000" w:themeColor="text1"/>
            <w:sz w:val="22"/>
            <w:szCs w:val="22"/>
            <w:shd w:val="clear" w:color="auto" w:fill="FFFFFF"/>
            <w:rPrChange w:id="1498" w:author="Chen Liao" w:date="2021-06-01T21:13:00Z">
              <w:rPr>
                <w:sz w:val="22"/>
                <w:szCs w:val="22"/>
                <w:shd w:val="clear" w:color="auto" w:fill="FFFFFF"/>
              </w:rPr>
            </w:rPrChange>
          </w:rPr>
          <w:t>Patnode</w:t>
        </w:r>
        <w:proofErr w:type="spellEnd"/>
        <w:r w:rsidR="00080BF1" w:rsidRPr="00BE70D2">
          <w:rPr>
            <w:color w:val="000000" w:themeColor="text1"/>
            <w:sz w:val="22"/>
            <w:szCs w:val="22"/>
            <w:shd w:val="clear" w:color="auto" w:fill="FFFFFF"/>
            <w:rPrChange w:id="1499" w:author="Chen Liao" w:date="2021-06-01T21:13:00Z">
              <w:rPr>
                <w:sz w:val="22"/>
                <w:szCs w:val="22"/>
                <w:shd w:val="clear" w:color="auto" w:fill="FFFFFF"/>
              </w:rPr>
            </w:rPrChange>
          </w:rPr>
          <w:t xml:space="preserve"> </w:t>
        </w:r>
        <w:r w:rsidR="00080BF1" w:rsidRPr="00BE70D2">
          <w:rPr>
            <w:i/>
            <w:iCs/>
            <w:color w:val="000000" w:themeColor="text1"/>
            <w:sz w:val="22"/>
            <w:szCs w:val="22"/>
            <w:shd w:val="clear" w:color="auto" w:fill="FFFFFF"/>
            <w:rPrChange w:id="1500" w:author="Chen Liao" w:date="2021-06-01T21:13:00Z">
              <w:rPr>
                <w:sz w:val="22"/>
                <w:szCs w:val="22"/>
                <w:shd w:val="clear" w:color="auto" w:fill="FFFFFF"/>
              </w:rPr>
            </w:rPrChange>
          </w:rPr>
          <w:t>et al.</w:t>
        </w:r>
        <w:r w:rsidR="00080BF1" w:rsidRPr="00BE70D2">
          <w:rPr>
            <w:color w:val="000000" w:themeColor="text1"/>
            <w:sz w:val="22"/>
            <w:szCs w:val="22"/>
            <w:shd w:val="clear" w:color="auto" w:fill="FFFFFF"/>
            <w:rPrChange w:id="1501" w:author="Chen Liao" w:date="2021-06-01T21:13:00Z">
              <w:rPr>
                <w:sz w:val="22"/>
                <w:szCs w:val="22"/>
                <w:shd w:val="clear" w:color="auto" w:fill="FFFFFF"/>
              </w:rPr>
            </w:rPrChange>
          </w:rPr>
          <w:t xml:space="preserve"> </w:t>
        </w:r>
      </w:ins>
      <w:commentRangeEnd w:id="1496"/>
      <w:ins w:id="1502" w:author="Chen Liao" w:date="2021-05-28T20:51:00Z">
        <w:r w:rsidR="000439E8" w:rsidRPr="00BE70D2">
          <w:rPr>
            <w:rStyle w:val="CommentReference"/>
            <w:color w:val="000000" w:themeColor="text1"/>
            <w:rPrChange w:id="1503" w:author="Chen Liao" w:date="2021-06-01T21:13:00Z">
              <w:rPr>
                <w:rStyle w:val="CommentReference"/>
              </w:rPr>
            </w:rPrChange>
          </w:rPr>
          <w:commentReference w:id="1496"/>
        </w:r>
      </w:ins>
      <w:ins w:id="1504" w:author="Chen Liao" w:date="2021-05-28T21:03:00Z">
        <w:r w:rsidR="00C248F9" w:rsidRPr="00BE70D2">
          <w:rPr>
            <w:color w:val="000000" w:themeColor="text1"/>
            <w:sz w:val="22"/>
            <w:szCs w:val="22"/>
            <w:shd w:val="clear" w:color="auto" w:fill="FFFFFF"/>
            <w:rPrChange w:id="1505" w:author="Chen Liao" w:date="2021-06-01T21:13:00Z">
              <w:rPr>
                <w:sz w:val="22"/>
                <w:szCs w:val="22"/>
                <w:shd w:val="clear" w:color="auto" w:fill="FFFFFF"/>
              </w:rPr>
            </w:rPrChange>
          </w:rPr>
          <w:t xml:space="preserve">identified competitive inhibition </w:t>
        </w:r>
      </w:ins>
      <w:ins w:id="1506" w:author="Chen Liao" w:date="2021-05-28T21:04:00Z">
        <w:r w:rsidR="00C248F9" w:rsidRPr="00BE70D2">
          <w:rPr>
            <w:color w:val="000000" w:themeColor="text1"/>
            <w:sz w:val="22"/>
            <w:szCs w:val="22"/>
            <w:shd w:val="clear" w:color="auto" w:fill="FFFFFF"/>
            <w:rPrChange w:id="1507" w:author="Chen Liao" w:date="2021-06-01T21:13:00Z">
              <w:rPr>
                <w:sz w:val="22"/>
                <w:szCs w:val="22"/>
                <w:shd w:val="clear" w:color="auto" w:fill="FFFFFF"/>
              </w:rPr>
            </w:rPrChange>
          </w:rPr>
          <w:t xml:space="preserve">as </w:t>
        </w:r>
      </w:ins>
      <w:ins w:id="1508" w:author="Chen Liao" w:date="2021-05-28T21:03:00Z">
        <w:r w:rsidR="00C248F9" w:rsidRPr="00BE70D2">
          <w:rPr>
            <w:color w:val="000000" w:themeColor="text1"/>
            <w:sz w:val="22"/>
            <w:szCs w:val="22"/>
            <w:shd w:val="clear" w:color="auto" w:fill="FFFFFF"/>
            <w:rPrChange w:id="1509" w:author="Chen Liao" w:date="2021-06-01T21:13:00Z">
              <w:rPr>
                <w:sz w:val="22"/>
                <w:szCs w:val="22"/>
                <w:shd w:val="clear" w:color="auto" w:fill="FFFFFF"/>
              </w:rPr>
            </w:rPrChange>
          </w:rPr>
          <w:t xml:space="preserve">the </w:t>
        </w:r>
      </w:ins>
      <w:ins w:id="1510" w:author="Chen Liao" w:date="2021-05-28T22:29:00Z">
        <w:r w:rsidR="00B4035A" w:rsidRPr="00BE70D2">
          <w:rPr>
            <w:color w:val="000000" w:themeColor="text1"/>
            <w:sz w:val="22"/>
            <w:szCs w:val="22"/>
            <w:shd w:val="clear" w:color="auto" w:fill="FFFFFF"/>
            <w:rPrChange w:id="1511" w:author="Chen Liao" w:date="2021-06-01T21:13:00Z">
              <w:rPr>
                <w:sz w:val="22"/>
                <w:szCs w:val="22"/>
                <w:shd w:val="clear" w:color="auto" w:fill="FFFFFF"/>
              </w:rPr>
            </w:rPrChange>
          </w:rPr>
          <w:t xml:space="preserve">ecological </w:t>
        </w:r>
      </w:ins>
      <w:ins w:id="1512" w:author="Chen Liao" w:date="2021-05-28T21:03:00Z">
        <w:r w:rsidR="00C248F9" w:rsidRPr="00BE70D2">
          <w:rPr>
            <w:color w:val="000000" w:themeColor="text1"/>
            <w:sz w:val="22"/>
            <w:szCs w:val="22"/>
            <w:shd w:val="clear" w:color="auto" w:fill="FFFFFF"/>
            <w:rPrChange w:id="1513" w:author="Chen Liao" w:date="2021-06-01T21:13:00Z">
              <w:rPr>
                <w:sz w:val="22"/>
                <w:szCs w:val="22"/>
                <w:shd w:val="clear" w:color="auto" w:fill="FFFFFF"/>
              </w:rPr>
            </w:rPrChange>
          </w:rPr>
          <w:t xml:space="preserve">mechanism for </w:t>
        </w:r>
      </w:ins>
      <w:ins w:id="1514" w:author="Chen Liao" w:date="2021-05-28T20:46:00Z">
        <w:r w:rsidR="00080BF1" w:rsidRPr="00BE70D2">
          <w:rPr>
            <w:color w:val="000000" w:themeColor="text1"/>
            <w:sz w:val="22"/>
            <w:szCs w:val="22"/>
            <w:shd w:val="clear" w:color="auto" w:fill="FFFFFF"/>
            <w:rPrChange w:id="1515" w:author="Chen Liao" w:date="2021-06-01T21:13:00Z">
              <w:rPr>
                <w:sz w:val="22"/>
                <w:szCs w:val="22"/>
                <w:shd w:val="clear" w:color="auto" w:fill="FFFFFF"/>
              </w:rPr>
            </w:rPrChange>
          </w:rPr>
          <w:t>consistent</w:t>
        </w:r>
      </w:ins>
      <w:ins w:id="1516" w:author="Chen Liao" w:date="2021-05-28T20:40:00Z">
        <w:r w:rsidR="00080BF1" w:rsidRPr="00BE70D2">
          <w:rPr>
            <w:color w:val="000000" w:themeColor="text1"/>
            <w:sz w:val="22"/>
            <w:szCs w:val="22"/>
            <w:shd w:val="clear" w:color="auto" w:fill="FFFFFF"/>
            <w:rPrChange w:id="1517" w:author="Chen Liao" w:date="2021-06-01T21:13:00Z">
              <w:rPr>
                <w:sz w:val="22"/>
                <w:szCs w:val="22"/>
                <w:shd w:val="clear" w:color="auto" w:fill="FFFFFF"/>
              </w:rPr>
            </w:rPrChange>
          </w:rPr>
          <w:t xml:space="preserve"> dominance of </w:t>
        </w:r>
        <w:r w:rsidR="00080BF1" w:rsidRPr="00BE70D2">
          <w:rPr>
            <w:i/>
            <w:iCs/>
            <w:color w:val="000000" w:themeColor="text1"/>
            <w:sz w:val="22"/>
            <w:szCs w:val="22"/>
            <w:shd w:val="clear" w:color="auto" w:fill="FFFFFF"/>
            <w:rPrChange w:id="1518" w:author="Chen Liao" w:date="2021-06-01T21:13:00Z">
              <w:rPr>
                <w:sz w:val="22"/>
                <w:szCs w:val="22"/>
                <w:shd w:val="clear" w:color="auto" w:fill="FFFFFF"/>
              </w:rPr>
            </w:rPrChange>
          </w:rPr>
          <w:t xml:space="preserve">Bacteroides </w:t>
        </w:r>
        <w:proofErr w:type="spellStart"/>
        <w:r w:rsidR="00080BF1" w:rsidRPr="00BE70D2">
          <w:rPr>
            <w:i/>
            <w:iCs/>
            <w:color w:val="000000" w:themeColor="text1"/>
            <w:sz w:val="22"/>
            <w:szCs w:val="22"/>
            <w:shd w:val="clear" w:color="auto" w:fill="FFFFFF"/>
            <w:rPrChange w:id="1519" w:author="Chen Liao" w:date="2021-06-01T21:13:00Z">
              <w:rPr>
                <w:sz w:val="22"/>
                <w:szCs w:val="22"/>
                <w:shd w:val="clear" w:color="auto" w:fill="FFFFFF"/>
              </w:rPr>
            </w:rPrChange>
          </w:rPr>
          <w:t>cellulosilyticus</w:t>
        </w:r>
        <w:proofErr w:type="spellEnd"/>
        <w:r w:rsidR="00080BF1" w:rsidRPr="00BE70D2">
          <w:rPr>
            <w:color w:val="000000" w:themeColor="text1"/>
            <w:sz w:val="22"/>
            <w:szCs w:val="22"/>
            <w:shd w:val="clear" w:color="auto" w:fill="FFFFFF"/>
            <w:rPrChange w:id="1520" w:author="Chen Liao" w:date="2021-06-01T21:13:00Z">
              <w:rPr>
                <w:sz w:val="22"/>
                <w:szCs w:val="22"/>
                <w:shd w:val="clear" w:color="auto" w:fill="FFFFFF"/>
              </w:rPr>
            </w:rPrChange>
          </w:rPr>
          <w:t xml:space="preserve"> over </w:t>
        </w:r>
        <w:proofErr w:type="spellStart"/>
        <w:r w:rsidR="00080BF1" w:rsidRPr="00BE70D2">
          <w:rPr>
            <w:i/>
            <w:iCs/>
            <w:color w:val="000000" w:themeColor="text1"/>
            <w:sz w:val="22"/>
            <w:szCs w:val="22"/>
            <w:shd w:val="clear" w:color="auto" w:fill="FFFFFF"/>
            <w:rPrChange w:id="1521" w:author="Chen Liao" w:date="2021-06-01T21:13:00Z">
              <w:rPr>
                <w:sz w:val="22"/>
                <w:szCs w:val="22"/>
                <w:shd w:val="clear" w:color="auto" w:fill="FFFFFF"/>
              </w:rPr>
            </w:rPrChange>
          </w:rPr>
          <w:t>Bacteroids</w:t>
        </w:r>
        <w:proofErr w:type="spellEnd"/>
        <w:r w:rsidR="00080BF1" w:rsidRPr="00BE70D2">
          <w:rPr>
            <w:i/>
            <w:iCs/>
            <w:color w:val="000000" w:themeColor="text1"/>
            <w:sz w:val="22"/>
            <w:szCs w:val="22"/>
            <w:shd w:val="clear" w:color="auto" w:fill="FFFFFF"/>
            <w:rPrChange w:id="1522" w:author="Chen Liao" w:date="2021-06-01T21:13:00Z">
              <w:rPr>
                <w:sz w:val="22"/>
                <w:szCs w:val="22"/>
                <w:shd w:val="clear" w:color="auto" w:fill="FFFFFF"/>
              </w:rPr>
            </w:rPrChange>
          </w:rPr>
          <w:t xml:space="preserve"> </w:t>
        </w:r>
        <w:proofErr w:type="spellStart"/>
        <w:r w:rsidR="00080BF1" w:rsidRPr="00BE70D2">
          <w:rPr>
            <w:i/>
            <w:iCs/>
            <w:color w:val="000000" w:themeColor="text1"/>
            <w:sz w:val="22"/>
            <w:szCs w:val="22"/>
            <w:shd w:val="clear" w:color="auto" w:fill="FFFFFF"/>
            <w:rPrChange w:id="1523" w:author="Chen Liao" w:date="2021-06-01T21:13:00Z">
              <w:rPr>
                <w:sz w:val="22"/>
                <w:szCs w:val="22"/>
                <w:shd w:val="clear" w:color="auto" w:fill="FFFFFF"/>
              </w:rPr>
            </w:rPrChange>
          </w:rPr>
          <w:t>vulgatus</w:t>
        </w:r>
        <w:proofErr w:type="spellEnd"/>
        <w:r w:rsidR="00080BF1" w:rsidRPr="00BE70D2">
          <w:rPr>
            <w:color w:val="000000" w:themeColor="text1"/>
            <w:sz w:val="22"/>
            <w:szCs w:val="22"/>
            <w:shd w:val="clear" w:color="auto" w:fill="FFFFFF"/>
            <w:rPrChange w:id="1524" w:author="Chen Liao" w:date="2021-06-01T21:13:00Z">
              <w:rPr>
                <w:sz w:val="22"/>
                <w:szCs w:val="22"/>
                <w:shd w:val="clear" w:color="auto" w:fill="FFFFFF"/>
              </w:rPr>
            </w:rPrChange>
          </w:rPr>
          <w:t xml:space="preserve"> </w:t>
        </w:r>
      </w:ins>
      <w:ins w:id="1525" w:author="Chen Liao" w:date="2021-05-28T20:41:00Z">
        <w:r w:rsidR="00080BF1" w:rsidRPr="00BE70D2">
          <w:rPr>
            <w:color w:val="000000" w:themeColor="text1"/>
            <w:sz w:val="22"/>
            <w:szCs w:val="22"/>
            <w:shd w:val="clear" w:color="auto" w:fill="FFFFFF"/>
            <w:rPrChange w:id="1526" w:author="Chen Liao" w:date="2021-06-01T21:13:00Z">
              <w:rPr>
                <w:sz w:val="22"/>
                <w:szCs w:val="22"/>
                <w:shd w:val="clear" w:color="auto" w:fill="FFFFFF"/>
              </w:rPr>
            </w:rPrChange>
          </w:rPr>
          <w:t xml:space="preserve">even though both species contain </w:t>
        </w:r>
      </w:ins>
      <w:ins w:id="1527" w:author="Chen Liao" w:date="2021-05-28T20:47:00Z">
        <w:r w:rsidR="00080BF1" w:rsidRPr="00BE70D2">
          <w:rPr>
            <w:color w:val="000000" w:themeColor="text1"/>
            <w:sz w:val="22"/>
            <w:szCs w:val="22"/>
            <w:shd w:val="clear" w:color="auto" w:fill="FFFFFF"/>
            <w:rPrChange w:id="1528" w:author="Chen Liao" w:date="2021-06-01T21:13:00Z">
              <w:rPr>
                <w:sz w:val="22"/>
                <w:szCs w:val="22"/>
                <w:shd w:val="clear" w:color="auto" w:fill="FFFFFF"/>
              </w:rPr>
            </w:rPrChange>
          </w:rPr>
          <w:t>fiber-processing polysaccharide utilization loci (PULs).</w:t>
        </w:r>
      </w:ins>
      <w:ins w:id="1529" w:author="Chen Liao" w:date="2021-05-28T20:48:00Z">
        <w:r w:rsidR="000439E8" w:rsidRPr="00BE70D2">
          <w:rPr>
            <w:color w:val="000000" w:themeColor="text1"/>
            <w:sz w:val="22"/>
            <w:szCs w:val="22"/>
            <w:shd w:val="clear" w:color="auto" w:fill="FFFFFF"/>
            <w:rPrChange w:id="1530" w:author="Chen Liao" w:date="2021-06-01T21:13:00Z">
              <w:rPr>
                <w:sz w:val="22"/>
                <w:szCs w:val="22"/>
                <w:shd w:val="clear" w:color="auto" w:fill="FFFFFF"/>
              </w:rPr>
            </w:rPrChange>
          </w:rPr>
          <w:t xml:space="preserve"> </w:t>
        </w:r>
      </w:ins>
      <w:ins w:id="1531" w:author="Chen Liao" w:date="2021-05-28T19:06:00Z">
        <w:r w:rsidR="0043685B" w:rsidRPr="00BE70D2">
          <w:rPr>
            <w:color w:val="000000" w:themeColor="text1"/>
            <w:sz w:val="22"/>
            <w:szCs w:val="22"/>
            <w:shd w:val="clear" w:color="auto" w:fill="FFFFFF"/>
            <w:rPrChange w:id="1532" w:author="Chen Liao" w:date="2021-06-01T21:13:00Z">
              <w:rPr>
                <w:sz w:val="22"/>
                <w:szCs w:val="22"/>
                <w:shd w:val="clear" w:color="auto" w:fill="FFFFFF"/>
              </w:rPr>
            </w:rPrChange>
          </w:rPr>
          <w:t xml:space="preserve">Third, </w:t>
        </w:r>
      </w:ins>
      <w:ins w:id="1533" w:author="Chen Liao" w:date="2021-05-28T20:51:00Z">
        <w:r w:rsidR="000439E8" w:rsidRPr="00BE70D2">
          <w:rPr>
            <w:color w:val="000000" w:themeColor="text1"/>
            <w:sz w:val="22"/>
            <w:szCs w:val="22"/>
            <w:shd w:val="clear" w:color="auto" w:fill="FFFFFF"/>
            <w:rPrChange w:id="1534" w:author="Chen Liao" w:date="2021-06-01T21:13:00Z">
              <w:rPr>
                <w:sz w:val="22"/>
                <w:szCs w:val="22"/>
                <w:shd w:val="clear" w:color="auto" w:fill="FFFFFF"/>
              </w:rPr>
            </w:rPrChange>
          </w:rPr>
          <w:t xml:space="preserve">production of </w:t>
        </w:r>
      </w:ins>
      <w:ins w:id="1535" w:author="Chen Liao" w:date="2021-05-28T19:08:00Z">
        <w:r w:rsidR="0043685B" w:rsidRPr="00BE70D2">
          <w:rPr>
            <w:color w:val="000000" w:themeColor="text1"/>
            <w:sz w:val="22"/>
            <w:szCs w:val="22"/>
            <w:shd w:val="clear" w:color="auto" w:fill="FFFFFF"/>
            <w:rPrChange w:id="1536" w:author="Chen Liao" w:date="2021-06-01T21:13:00Z">
              <w:rPr>
                <w:sz w:val="22"/>
                <w:szCs w:val="22"/>
                <w:shd w:val="clear" w:color="auto" w:fill="FFFFFF"/>
              </w:rPr>
            </w:rPrChange>
          </w:rPr>
          <w:t>SCFAs</w:t>
        </w:r>
      </w:ins>
      <w:ins w:id="1537" w:author="Chen Liao" w:date="2021-05-28T20:50:00Z">
        <w:r w:rsidR="000439E8" w:rsidRPr="00BE70D2">
          <w:rPr>
            <w:color w:val="000000" w:themeColor="text1"/>
            <w:sz w:val="22"/>
            <w:szCs w:val="22"/>
            <w:shd w:val="clear" w:color="auto" w:fill="FFFFFF"/>
            <w:rPrChange w:id="1538" w:author="Chen Liao" w:date="2021-06-01T21:13:00Z">
              <w:rPr>
                <w:sz w:val="22"/>
                <w:szCs w:val="22"/>
                <w:shd w:val="clear" w:color="auto" w:fill="FFFFFF"/>
              </w:rPr>
            </w:rPrChange>
          </w:rPr>
          <w:t xml:space="preserve">, especially butyrate, </w:t>
        </w:r>
      </w:ins>
      <w:ins w:id="1539" w:author="Chen Liao" w:date="2021-05-28T19:08:00Z">
        <w:r w:rsidR="0043685B" w:rsidRPr="00BE70D2">
          <w:rPr>
            <w:color w:val="000000" w:themeColor="text1"/>
            <w:sz w:val="22"/>
            <w:szCs w:val="22"/>
            <w:shd w:val="clear" w:color="auto" w:fill="FFFFFF"/>
            <w:rPrChange w:id="1540" w:author="Chen Liao" w:date="2021-06-01T21:13:00Z">
              <w:rPr>
                <w:sz w:val="22"/>
                <w:szCs w:val="22"/>
                <w:shd w:val="clear" w:color="auto" w:fill="FFFFFF"/>
              </w:rPr>
            </w:rPrChange>
          </w:rPr>
          <w:t>involve</w:t>
        </w:r>
      </w:ins>
      <w:ins w:id="1541" w:author="Chen Liao" w:date="2021-05-28T20:51:00Z">
        <w:r w:rsidR="000439E8" w:rsidRPr="00BE70D2">
          <w:rPr>
            <w:color w:val="000000" w:themeColor="text1"/>
            <w:sz w:val="22"/>
            <w:szCs w:val="22"/>
            <w:shd w:val="clear" w:color="auto" w:fill="FFFFFF"/>
            <w:rPrChange w:id="1542" w:author="Chen Liao" w:date="2021-06-01T21:13:00Z">
              <w:rPr>
                <w:sz w:val="22"/>
                <w:szCs w:val="22"/>
                <w:shd w:val="clear" w:color="auto" w:fill="FFFFFF"/>
              </w:rPr>
            </w:rPrChange>
          </w:rPr>
          <w:t>s</w:t>
        </w:r>
      </w:ins>
      <w:ins w:id="1543" w:author="Chen Liao" w:date="2021-05-28T19:08:00Z">
        <w:r w:rsidR="0043685B" w:rsidRPr="00BE70D2">
          <w:rPr>
            <w:color w:val="000000" w:themeColor="text1"/>
            <w:sz w:val="22"/>
            <w:szCs w:val="22"/>
            <w:shd w:val="clear" w:color="auto" w:fill="FFFFFF"/>
            <w:rPrChange w:id="1544" w:author="Chen Liao" w:date="2021-06-01T21:13:00Z">
              <w:rPr>
                <w:sz w:val="22"/>
                <w:szCs w:val="22"/>
                <w:shd w:val="clear" w:color="auto" w:fill="FFFFFF"/>
              </w:rPr>
            </w:rPrChange>
          </w:rPr>
          <w:t xml:space="preserve"> </w:t>
        </w:r>
      </w:ins>
      <w:ins w:id="1545" w:author="Chen Liao" w:date="2021-05-28T20:52:00Z">
        <w:r w:rsidR="00E06FDC" w:rsidRPr="00BE70D2">
          <w:rPr>
            <w:color w:val="000000" w:themeColor="text1"/>
            <w:sz w:val="22"/>
            <w:szCs w:val="22"/>
            <w:shd w:val="clear" w:color="auto" w:fill="FFFFFF"/>
            <w:rPrChange w:id="1546" w:author="Chen Liao" w:date="2021-06-01T21:13:00Z">
              <w:rPr>
                <w:sz w:val="22"/>
                <w:szCs w:val="22"/>
                <w:shd w:val="clear" w:color="auto" w:fill="FFFFFF"/>
              </w:rPr>
            </w:rPrChange>
          </w:rPr>
          <w:t xml:space="preserve">cross-feeding </w:t>
        </w:r>
      </w:ins>
      <w:proofErr w:type="spellStart"/>
      <w:ins w:id="1547" w:author="Chen Liao" w:date="2021-05-28T20:51:00Z">
        <w:r w:rsidR="000439E8" w:rsidRPr="00BE70D2">
          <w:rPr>
            <w:color w:val="000000" w:themeColor="text1"/>
            <w:sz w:val="22"/>
            <w:szCs w:val="22"/>
            <w:shd w:val="clear" w:color="auto" w:fill="FFFFFF"/>
            <w:rPrChange w:id="1548" w:author="Chen Liao" w:date="2021-06-01T21:13:00Z">
              <w:rPr>
                <w:sz w:val="22"/>
                <w:szCs w:val="22"/>
                <w:shd w:val="clear" w:color="auto" w:fill="FFFFFF"/>
              </w:rPr>
            </w:rPrChange>
          </w:rPr>
          <w:t>cooperation</w:t>
        </w:r>
      </w:ins>
      <w:ins w:id="1549" w:author="Chen Liao" w:date="2021-05-28T20:52:00Z">
        <w:r w:rsidR="00E06FDC" w:rsidRPr="00BE70D2">
          <w:rPr>
            <w:color w:val="000000" w:themeColor="text1"/>
            <w:sz w:val="22"/>
            <w:szCs w:val="22"/>
            <w:shd w:val="clear" w:color="auto" w:fill="FFFFFF"/>
            <w:rPrChange w:id="1550" w:author="Chen Liao" w:date="2021-06-01T21:13:00Z">
              <w:rPr>
                <w:sz w:val="22"/>
                <w:szCs w:val="22"/>
                <w:shd w:val="clear" w:color="auto" w:fill="FFFFFF"/>
              </w:rPr>
            </w:rPrChange>
          </w:rPr>
          <w:t>s</w:t>
        </w:r>
      </w:ins>
      <w:proofErr w:type="spellEnd"/>
      <w:ins w:id="1551" w:author="Chen Liao" w:date="2021-05-28T21:11:00Z">
        <w:r w:rsidR="00132637" w:rsidRPr="00BE70D2">
          <w:rPr>
            <w:color w:val="000000" w:themeColor="text1"/>
            <w:sz w:val="22"/>
            <w:szCs w:val="22"/>
            <w:shd w:val="clear" w:color="auto" w:fill="FFFFFF"/>
            <w:rPrChange w:id="1552" w:author="Chen Liao" w:date="2021-06-01T21:13:00Z">
              <w:rPr>
                <w:sz w:val="22"/>
                <w:szCs w:val="22"/>
                <w:shd w:val="clear" w:color="auto" w:fill="FFFFFF"/>
              </w:rPr>
            </w:rPrChange>
          </w:rPr>
          <w:t xml:space="preserve"> among specialized </w:t>
        </w:r>
      </w:ins>
      <w:ins w:id="1553" w:author="Chen Liao" w:date="2021-05-28T22:17:00Z">
        <w:r w:rsidR="00FA03AA" w:rsidRPr="00BE70D2">
          <w:rPr>
            <w:color w:val="000000" w:themeColor="text1"/>
            <w:sz w:val="22"/>
            <w:szCs w:val="22"/>
            <w:shd w:val="clear" w:color="auto" w:fill="FFFFFF"/>
            <w:rPrChange w:id="1554" w:author="Chen Liao" w:date="2021-06-01T21:13:00Z">
              <w:rPr>
                <w:sz w:val="22"/>
                <w:szCs w:val="22"/>
                <w:shd w:val="clear" w:color="auto" w:fill="FFFFFF"/>
              </w:rPr>
            </w:rPrChange>
          </w:rPr>
          <w:t>gut bacteria</w:t>
        </w:r>
      </w:ins>
      <w:ins w:id="1555" w:author="Chen Liao" w:date="2021-05-28T22:15:00Z">
        <w:r w:rsidR="00DB5EBF" w:rsidRPr="00BE70D2">
          <w:rPr>
            <w:color w:val="000000" w:themeColor="text1"/>
            <w:sz w:val="22"/>
            <w:szCs w:val="22"/>
            <w:shd w:val="clear" w:color="auto" w:fill="FFFFFF"/>
            <w:rPrChange w:id="1556" w:author="Chen Liao" w:date="2021-06-01T21:13:00Z">
              <w:rPr>
                <w:sz w:val="22"/>
                <w:szCs w:val="22"/>
                <w:shd w:val="clear" w:color="auto" w:fill="FFFFFF"/>
              </w:rPr>
            </w:rPrChange>
          </w:rPr>
          <w:t xml:space="preserve"> (</w:t>
        </w:r>
        <w:r w:rsidR="00DB5EBF" w:rsidRPr="00BE70D2">
          <w:rPr>
            <w:color w:val="000000" w:themeColor="text1"/>
            <w:sz w:val="22"/>
            <w:szCs w:val="22"/>
            <w:highlight w:val="yellow"/>
            <w:shd w:val="clear" w:color="auto" w:fill="FFFFFF"/>
            <w:rPrChange w:id="1557" w:author="Chen Liao" w:date="2021-06-01T21:13:00Z">
              <w:rPr>
                <w:sz w:val="22"/>
                <w:szCs w:val="22"/>
                <w:shd w:val="clear" w:color="auto" w:fill="FFFFFF"/>
              </w:rPr>
            </w:rPrChange>
          </w:rPr>
          <w:t>Fig. 1A</w:t>
        </w:r>
        <w:r w:rsidR="00DB5EBF" w:rsidRPr="00BE70D2">
          <w:rPr>
            <w:color w:val="000000" w:themeColor="text1"/>
            <w:sz w:val="22"/>
            <w:szCs w:val="22"/>
            <w:shd w:val="clear" w:color="auto" w:fill="FFFFFF"/>
            <w:rPrChange w:id="1558" w:author="Chen Liao" w:date="2021-06-01T21:13:00Z">
              <w:rPr>
                <w:sz w:val="22"/>
                <w:szCs w:val="22"/>
                <w:shd w:val="clear" w:color="auto" w:fill="FFFFFF"/>
              </w:rPr>
            </w:rPrChange>
          </w:rPr>
          <w:t>)</w:t>
        </w:r>
      </w:ins>
      <w:ins w:id="1559" w:author="Chen Liao" w:date="2021-05-28T19:08:00Z">
        <w:r w:rsidR="0043685B" w:rsidRPr="00BE70D2">
          <w:rPr>
            <w:color w:val="000000" w:themeColor="text1"/>
            <w:sz w:val="22"/>
            <w:szCs w:val="22"/>
            <w:shd w:val="clear" w:color="auto" w:fill="FFFFFF"/>
            <w:rPrChange w:id="1560" w:author="Chen Liao" w:date="2021-06-01T21:13:00Z">
              <w:rPr>
                <w:sz w:val="22"/>
                <w:szCs w:val="22"/>
                <w:shd w:val="clear" w:color="auto" w:fill="FFFFFF"/>
              </w:rPr>
            </w:rPrChange>
          </w:rPr>
          <w:t xml:space="preserve">. </w:t>
        </w:r>
      </w:ins>
      <w:ins w:id="1561" w:author="Chen Liao" w:date="2021-05-28T20:52:00Z">
        <w:r w:rsidR="003C0561" w:rsidRPr="00BE70D2">
          <w:rPr>
            <w:color w:val="000000" w:themeColor="text1"/>
            <w:sz w:val="22"/>
            <w:szCs w:val="22"/>
            <w:shd w:val="clear" w:color="auto" w:fill="FFFFFF"/>
            <w:rPrChange w:id="1562" w:author="Chen Liao" w:date="2021-06-01T21:13:00Z">
              <w:rPr>
                <w:sz w:val="22"/>
                <w:szCs w:val="22"/>
                <w:shd w:val="clear" w:color="auto" w:fill="FFFFFF"/>
              </w:rPr>
            </w:rPrChange>
          </w:rPr>
          <w:t xml:space="preserve">By </w:t>
        </w:r>
      </w:ins>
      <w:ins w:id="1563" w:author="Chen Liao" w:date="2021-05-28T19:44:00Z">
        <w:r w:rsidR="003E6D1F" w:rsidRPr="00BE70D2">
          <w:rPr>
            <w:color w:val="000000" w:themeColor="text1"/>
            <w:sz w:val="22"/>
            <w:szCs w:val="22"/>
            <w:shd w:val="clear" w:color="auto" w:fill="FFFFFF"/>
            <w:rPrChange w:id="1564" w:author="Chen Liao" w:date="2021-06-01T21:13:00Z">
              <w:rPr>
                <w:sz w:val="22"/>
                <w:szCs w:val="22"/>
                <w:shd w:val="clear" w:color="auto" w:fill="FFFFFF"/>
              </w:rPr>
            </w:rPrChange>
          </w:rPr>
          <w:t>hydrolyz</w:t>
        </w:r>
      </w:ins>
      <w:ins w:id="1565" w:author="Chen Liao" w:date="2021-05-28T20:52:00Z">
        <w:r w:rsidR="003C0561" w:rsidRPr="00BE70D2">
          <w:rPr>
            <w:color w:val="000000" w:themeColor="text1"/>
            <w:sz w:val="22"/>
            <w:szCs w:val="22"/>
            <w:shd w:val="clear" w:color="auto" w:fill="FFFFFF"/>
            <w:rPrChange w:id="1566" w:author="Chen Liao" w:date="2021-06-01T21:13:00Z">
              <w:rPr>
                <w:sz w:val="22"/>
                <w:szCs w:val="22"/>
                <w:shd w:val="clear" w:color="auto" w:fill="FFFFFF"/>
              </w:rPr>
            </w:rPrChange>
          </w:rPr>
          <w:t>ing</w:t>
        </w:r>
      </w:ins>
      <w:ins w:id="1567" w:author="Chen Liao" w:date="2021-05-28T19:44:00Z">
        <w:r w:rsidR="003E6D1F" w:rsidRPr="00BE70D2">
          <w:rPr>
            <w:color w:val="000000" w:themeColor="text1"/>
            <w:sz w:val="22"/>
            <w:szCs w:val="22"/>
            <w:shd w:val="clear" w:color="auto" w:fill="FFFFFF"/>
            <w:rPrChange w:id="1568" w:author="Chen Liao" w:date="2021-06-01T21:13:00Z">
              <w:rPr>
                <w:sz w:val="22"/>
                <w:szCs w:val="22"/>
                <w:shd w:val="clear" w:color="auto" w:fill="FFFFFF"/>
              </w:rPr>
            </w:rPrChange>
          </w:rPr>
          <w:t xml:space="preserve"> c</w:t>
        </w:r>
      </w:ins>
      <w:ins w:id="1569" w:author="Chen Liao" w:date="2021-05-28T19:08:00Z">
        <w:r w:rsidR="0043685B" w:rsidRPr="00BE70D2">
          <w:rPr>
            <w:color w:val="000000" w:themeColor="text1"/>
            <w:sz w:val="22"/>
            <w:szCs w:val="22"/>
            <w:shd w:val="clear" w:color="auto" w:fill="FFFFFF"/>
            <w:rPrChange w:id="1570" w:author="Chen Liao" w:date="2021-06-01T21:13:00Z">
              <w:rPr>
                <w:sz w:val="22"/>
                <w:szCs w:val="22"/>
                <w:shd w:val="clear" w:color="auto" w:fill="FFFFFF"/>
              </w:rPr>
            </w:rPrChange>
          </w:rPr>
          <w:t>omplex polysaccharide fibers</w:t>
        </w:r>
      </w:ins>
      <w:ins w:id="1571" w:author="Chen Liao" w:date="2021-05-28T20:52:00Z">
        <w:r w:rsidR="003C0561" w:rsidRPr="00BE70D2">
          <w:rPr>
            <w:color w:val="000000" w:themeColor="text1"/>
            <w:sz w:val="22"/>
            <w:szCs w:val="22"/>
            <w:shd w:val="clear" w:color="auto" w:fill="FFFFFF"/>
            <w:rPrChange w:id="1572" w:author="Chen Liao" w:date="2021-06-01T21:13:00Z">
              <w:rPr>
                <w:sz w:val="22"/>
                <w:szCs w:val="22"/>
                <w:shd w:val="clear" w:color="auto" w:fill="FFFFFF"/>
              </w:rPr>
            </w:rPrChange>
          </w:rPr>
          <w:t xml:space="preserve">, primary degraders </w:t>
        </w:r>
      </w:ins>
      <w:ins w:id="1573" w:author="Chen Liao" w:date="2021-05-28T19:45:00Z">
        <w:r w:rsidR="003E6D1F" w:rsidRPr="00BE70D2">
          <w:rPr>
            <w:color w:val="000000" w:themeColor="text1"/>
            <w:sz w:val="22"/>
            <w:szCs w:val="22"/>
            <w:shd w:val="clear" w:color="auto" w:fill="FFFFFF"/>
            <w:rPrChange w:id="1574" w:author="Chen Liao" w:date="2021-06-01T21:13:00Z">
              <w:rPr>
                <w:sz w:val="22"/>
                <w:szCs w:val="22"/>
                <w:shd w:val="clear" w:color="auto" w:fill="FFFFFF"/>
              </w:rPr>
            </w:rPrChange>
          </w:rPr>
          <w:t xml:space="preserve">release </w:t>
        </w:r>
      </w:ins>
      <w:ins w:id="1575" w:author="Chen Liao" w:date="2021-05-28T21:08:00Z">
        <w:r w:rsidR="00C80298" w:rsidRPr="00BE70D2">
          <w:rPr>
            <w:color w:val="000000" w:themeColor="text1"/>
            <w:sz w:val="22"/>
            <w:szCs w:val="22"/>
            <w:shd w:val="clear" w:color="auto" w:fill="FFFFFF"/>
            <w:rPrChange w:id="1576" w:author="Chen Liao" w:date="2021-06-01T21:13:00Z">
              <w:rPr>
                <w:sz w:val="22"/>
                <w:szCs w:val="22"/>
                <w:shd w:val="clear" w:color="auto" w:fill="FFFFFF"/>
              </w:rPr>
            </w:rPrChange>
          </w:rPr>
          <w:t xml:space="preserve">into the gut </w:t>
        </w:r>
      </w:ins>
      <w:ins w:id="1577" w:author="Chen Liao" w:date="2021-05-29T15:36:00Z">
        <w:r w:rsidR="00024AA8" w:rsidRPr="00BE70D2">
          <w:rPr>
            <w:color w:val="000000" w:themeColor="text1"/>
            <w:sz w:val="22"/>
            <w:szCs w:val="22"/>
            <w:shd w:val="clear" w:color="auto" w:fill="FFFFFF"/>
            <w:rPrChange w:id="1578" w:author="Chen Liao" w:date="2021-06-01T21:13:00Z">
              <w:rPr>
                <w:color w:val="000000" w:themeColor="text1"/>
                <w:sz w:val="22"/>
                <w:szCs w:val="22"/>
                <w:shd w:val="clear" w:color="auto" w:fill="FFFFFF"/>
              </w:rPr>
            </w:rPrChange>
          </w:rPr>
          <w:t xml:space="preserve">partially </w:t>
        </w:r>
      </w:ins>
      <w:ins w:id="1579" w:author="Chen Liao" w:date="2021-05-28T19:45:00Z">
        <w:r w:rsidR="003E6D1F" w:rsidRPr="00BE70D2">
          <w:rPr>
            <w:color w:val="000000" w:themeColor="text1"/>
            <w:sz w:val="22"/>
            <w:szCs w:val="22"/>
            <w:shd w:val="clear" w:color="auto" w:fill="FFFFFF"/>
            <w:rPrChange w:id="1580" w:author="Chen Liao" w:date="2021-06-01T21:13:00Z">
              <w:rPr>
                <w:sz w:val="22"/>
                <w:szCs w:val="22"/>
                <w:shd w:val="clear" w:color="auto" w:fill="FFFFFF"/>
              </w:rPr>
            </w:rPrChange>
          </w:rPr>
          <w:t xml:space="preserve">breakdown products </w:t>
        </w:r>
      </w:ins>
      <w:ins w:id="1581" w:author="Chen Liao" w:date="2021-05-28T19:46:00Z">
        <w:r w:rsidR="003E6D1F" w:rsidRPr="00BE70D2">
          <w:rPr>
            <w:color w:val="000000" w:themeColor="text1"/>
            <w:sz w:val="22"/>
            <w:szCs w:val="22"/>
            <w:shd w:val="clear" w:color="auto" w:fill="FFFFFF"/>
            <w:rPrChange w:id="1582" w:author="Chen Liao" w:date="2021-06-01T21:13:00Z">
              <w:rPr>
                <w:sz w:val="22"/>
                <w:szCs w:val="22"/>
                <w:shd w:val="clear" w:color="auto" w:fill="FFFFFF"/>
              </w:rPr>
            </w:rPrChange>
          </w:rPr>
          <w:t>(e.g., mono</w:t>
        </w:r>
      </w:ins>
      <w:ins w:id="1583" w:author="Chen Liao" w:date="2021-05-28T21:07:00Z">
        <w:r w:rsidR="00622785" w:rsidRPr="00BE70D2">
          <w:rPr>
            <w:color w:val="000000" w:themeColor="text1"/>
            <w:sz w:val="22"/>
            <w:szCs w:val="22"/>
            <w:shd w:val="clear" w:color="auto" w:fill="FFFFFF"/>
            <w:rPrChange w:id="1584" w:author="Chen Liao" w:date="2021-06-01T21:13:00Z">
              <w:rPr>
                <w:sz w:val="22"/>
                <w:szCs w:val="22"/>
                <w:shd w:val="clear" w:color="auto" w:fill="FFFFFF"/>
              </w:rPr>
            </w:rPrChange>
          </w:rPr>
          <w:t xml:space="preserve">- and </w:t>
        </w:r>
      </w:ins>
      <w:proofErr w:type="gramStart"/>
      <w:ins w:id="1585" w:author="Chen Liao" w:date="2021-05-28T19:46:00Z">
        <w:r w:rsidR="003E6D1F" w:rsidRPr="00BE70D2">
          <w:rPr>
            <w:color w:val="000000" w:themeColor="text1"/>
            <w:sz w:val="22"/>
            <w:szCs w:val="22"/>
            <w:shd w:val="clear" w:color="auto" w:fill="FFFFFF"/>
            <w:rPrChange w:id="1586" w:author="Chen Liao" w:date="2021-06-01T21:13:00Z">
              <w:rPr>
                <w:sz w:val="22"/>
                <w:szCs w:val="22"/>
                <w:shd w:val="clear" w:color="auto" w:fill="FFFFFF"/>
              </w:rPr>
            </w:rPrChange>
          </w:rPr>
          <w:t>oligo</w:t>
        </w:r>
      </w:ins>
      <w:ins w:id="1587" w:author="Chen Liao" w:date="2021-05-28T21:07:00Z">
        <w:r w:rsidR="00622785" w:rsidRPr="00BE70D2">
          <w:rPr>
            <w:color w:val="000000" w:themeColor="text1"/>
            <w:sz w:val="22"/>
            <w:szCs w:val="22"/>
            <w:shd w:val="clear" w:color="auto" w:fill="FFFFFF"/>
            <w:rPrChange w:id="1588" w:author="Chen Liao" w:date="2021-06-01T21:13:00Z">
              <w:rPr>
                <w:sz w:val="22"/>
                <w:szCs w:val="22"/>
                <w:shd w:val="clear" w:color="auto" w:fill="FFFFFF"/>
              </w:rPr>
            </w:rPrChange>
          </w:rPr>
          <w:t>-</w:t>
        </w:r>
      </w:ins>
      <w:ins w:id="1589" w:author="Chen Liao" w:date="2021-05-28T19:46:00Z">
        <w:r w:rsidR="003E6D1F" w:rsidRPr="00BE70D2">
          <w:rPr>
            <w:color w:val="000000" w:themeColor="text1"/>
            <w:sz w:val="22"/>
            <w:szCs w:val="22"/>
            <w:shd w:val="clear" w:color="auto" w:fill="FFFFFF"/>
            <w:rPrChange w:id="1590" w:author="Chen Liao" w:date="2021-06-01T21:13:00Z">
              <w:rPr>
                <w:sz w:val="22"/>
                <w:szCs w:val="22"/>
                <w:shd w:val="clear" w:color="auto" w:fill="FFFFFF"/>
              </w:rPr>
            </w:rPrChange>
          </w:rPr>
          <w:t>saccharides</w:t>
        </w:r>
        <w:proofErr w:type="gramEnd"/>
        <w:r w:rsidR="003E6D1F" w:rsidRPr="00BE70D2">
          <w:rPr>
            <w:color w:val="000000" w:themeColor="text1"/>
            <w:sz w:val="22"/>
            <w:szCs w:val="22"/>
            <w:shd w:val="clear" w:color="auto" w:fill="FFFFFF"/>
            <w:rPrChange w:id="1591" w:author="Chen Liao" w:date="2021-06-01T21:13:00Z">
              <w:rPr>
                <w:sz w:val="22"/>
                <w:szCs w:val="22"/>
                <w:shd w:val="clear" w:color="auto" w:fill="FFFFFF"/>
              </w:rPr>
            </w:rPrChange>
          </w:rPr>
          <w:t xml:space="preserve">) </w:t>
        </w:r>
      </w:ins>
      <w:ins w:id="1592" w:author="Chen Liao" w:date="2021-05-28T19:45:00Z">
        <w:r w:rsidR="003E6D1F" w:rsidRPr="00BE70D2">
          <w:rPr>
            <w:color w:val="000000" w:themeColor="text1"/>
            <w:sz w:val="22"/>
            <w:szCs w:val="22"/>
            <w:shd w:val="clear" w:color="auto" w:fill="FFFFFF"/>
            <w:rPrChange w:id="1593" w:author="Chen Liao" w:date="2021-06-01T21:13:00Z">
              <w:rPr>
                <w:sz w:val="22"/>
                <w:szCs w:val="22"/>
                <w:shd w:val="clear" w:color="auto" w:fill="FFFFFF"/>
              </w:rPr>
            </w:rPrChange>
          </w:rPr>
          <w:t>and fermentation metabolites</w:t>
        </w:r>
      </w:ins>
      <w:ins w:id="1594" w:author="Chen Liao" w:date="2021-05-28T19:46:00Z">
        <w:r w:rsidR="003E6D1F" w:rsidRPr="00BE70D2">
          <w:rPr>
            <w:color w:val="000000" w:themeColor="text1"/>
            <w:sz w:val="22"/>
            <w:szCs w:val="22"/>
            <w:shd w:val="clear" w:color="auto" w:fill="FFFFFF"/>
            <w:rPrChange w:id="1595" w:author="Chen Liao" w:date="2021-06-01T21:13:00Z">
              <w:rPr>
                <w:sz w:val="22"/>
                <w:szCs w:val="22"/>
                <w:shd w:val="clear" w:color="auto" w:fill="FFFFFF"/>
              </w:rPr>
            </w:rPrChange>
          </w:rPr>
          <w:t xml:space="preserve"> (e.g</w:t>
        </w:r>
      </w:ins>
      <w:ins w:id="1596" w:author="Chen Liao" w:date="2021-05-28T21:07:00Z">
        <w:r w:rsidR="00C80298" w:rsidRPr="00BE70D2">
          <w:rPr>
            <w:color w:val="000000" w:themeColor="text1"/>
            <w:sz w:val="22"/>
            <w:szCs w:val="22"/>
            <w:shd w:val="clear" w:color="auto" w:fill="FFFFFF"/>
            <w:rPrChange w:id="1597" w:author="Chen Liao" w:date="2021-06-01T21:13:00Z">
              <w:rPr>
                <w:sz w:val="22"/>
                <w:szCs w:val="22"/>
                <w:shd w:val="clear" w:color="auto" w:fill="FFFFFF"/>
              </w:rPr>
            </w:rPrChange>
          </w:rPr>
          <w:t>.</w:t>
        </w:r>
      </w:ins>
      <w:ins w:id="1598" w:author="Chen Liao" w:date="2021-05-28T19:46:00Z">
        <w:r w:rsidR="003E6D1F" w:rsidRPr="00BE70D2">
          <w:rPr>
            <w:color w:val="000000" w:themeColor="text1"/>
            <w:sz w:val="22"/>
            <w:szCs w:val="22"/>
            <w:shd w:val="clear" w:color="auto" w:fill="FFFFFF"/>
            <w:rPrChange w:id="1599" w:author="Chen Liao" w:date="2021-06-01T21:13:00Z">
              <w:rPr>
                <w:sz w:val="22"/>
                <w:szCs w:val="22"/>
                <w:shd w:val="clear" w:color="auto" w:fill="FFFFFF"/>
              </w:rPr>
            </w:rPrChange>
          </w:rPr>
          <w:t>, pyruvate)</w:t>
        </w:r>
      </w:ins>
      <w:ins w:id="1600" w:author="Chen Liao" w:date="2021-05-28T21:08:00Z">
        <w:r w:rsidR="00C80298" w:rsidRPr="00BE70D2">
          <w:rPr>
            <w:color w:val="000000" w:themeColor="text1"/>
            <w:sz w:val="22"/>
            <w:szCs w:val="22"/>
            <w:shd w:val="clear" w:color="auto" w:fill="FFFFFF"/>
            <w:rPrChange w:id="1601" w:author="Chen Liao" w:date="2021-06-01T21:13:00Z">
              <w:rPr>
                <w:sz w:val="22"/>
                <w:szCs w:val="22"/>
                <w:shd w:val="clear" w:color="auto" w:fill="FFFFFF"/>
              </w:rPr>
            </w:rPrChange>
          </w:rPr>
          <w:t xml:space="preserve">, </w:t>
        </w:r>
      </w:ins>
      <w:ins w:id="1602" w:author="Chen Liao" w:date="2021-05-28T19:49:00Z">
        <w:r w:rsidR="007678CA" w:rsidRPr="00BE70D2">
          <w:rPr>
            <w:color w:val="000000" w:themeColor="text1"/>
            <w:sz w:val="22"/>
            <w:szCs w:val="22"/>
            <w:shd w:val="clear" w:color="auto" w:fill="FFFFFF"/>
            <w:rPrChange w:id="1603" w:author="Chen Liao" w:date="2021-06-01T21:13:00Z">
              <w:rPr>
                <w:sz w:val="22"/>
                <w:szCs w:val="22"/>
                <w:shd w:val="clear" w:color="auto" w:fill="FFFFFF"/>
              </w:rPr>
            </w:rPrChange>
          </w:rPr>
          <w:t>which can respectively benefit the secondary fiber degraders and SCFAs producers</w:t>
        </w:r>
      </w:ins>
      <w:ins w:id="1604" w:author="Chen Liao" w:date="2021-05-28T20:53:00Z">
        <w:r w:rsidR="003C0561" w:rsidRPr="00BE70D2">
          <w:rPr>
            <w:color w:val="000000" w:themeColor="text1"/>
            <w:sz w:val="22"/>
            <w:szCs w:val="22"/>
            <w:shd w:val="clear" w:color="auto" w:fill="FFFFFF"/>
            <w:rPrChange w:id="1605" w:author="Chen Liao" w:date="2021-06-01T21:13:00Z">
              <w:rPr>
                <w:sz w:val="22"/>
                <w:szCs w:val="22"/>
                <w:shd w:val="clear" w:color="auto" w:fill="FFFFFF"/>
              </w:rPr>
            </w:rPrChange>
          </w:rPr>
          <w:t xml:space="preserve"> </w:t>
        </w:r>
      </w:ins>
      <w:ins w:id="1606" w:author="Chen Liao" w:date="2021-05-28T19:08:00Z">
        <w:r w:rsidR="0043685B" w:rsidRPr="00BE70D2">
          <w:rPr>
            <w:color w:val="000000" w:themeColor="text1"/>
            <w:sz w:val="22"/>
            <w:szCs w:val="22"/>
            <w:shd w:val="clear" w:color="auto" w:fill="FFFFFF"/>
            <w:rPrChange w:id="1607" w:author="Chen Liao" w:date="2021-06-01T21:13:00Z">
              <w:rPr>
                <w:sz w:val="22"/>
                <w:szCs w:val="22"/>
                <w:shd w:val="clear" w:color="auto" w:fill="FFFFFF"/>
              </w:rPr>
            </w:rPrChange>
          </w:rPr>
          <w:fldChar w:fldCharType="begin"/>
        </w:r>
        <w:r w:rsidR="0043685B" w:rsidRPr="00BE70D2">
          <w:rPr>
            <w:color w:val="000000" w:themeColor="text1"/>
            <w:sz w:val="22"/>
            <w:szCs w:val="22"/>
            <w:shd w:val="clear" w:color="auto" w:fill="FFFFFF"/>
            <w:rPrChange w:id="1608" w:author="Chen Liao" w:date="2021-06-01T21:13:00Z">
              <w:rPr>
                <w:sz w:val="22"/>
                <w:szCs w:val="22"/>
                <w:shd w:val="clear" w:color="auto" w:fill="FFFFFF"/>
              </w:rPr>
            </w:rPrChange>
          </w:rPr>
          <w:instrText xml:space="preserve"> ADDIN NE.Ref.{E0EC0640-6447-4D73-849F-F61019AAAF84}</w:instrText>
        </w:r>
        <w:r w:rsidR="0043685B" w:rsidRPr="00BE70D2">
          <w:rPr>
            <w:color w:val="000000" w:themeColor="text1"/>
            <w:sz w:val="22"/>
            <w:szCs w:val="22"/>
            <w:shd w:val="clear" w:color="auto" w:fill="FFFFFF"/>
            <w:rPrChange w:id="1609" w:author="Chen Liao" w:date="2021-06-01T21:13:00Z">
              <w:rPr>
                <w:sz w:val="22"/>
                <w:szCs w:val="22"/>
                <w:shd w:val="clear" w:color="auto" w:fill="FFFFFF"/>
              </w:rPr>
            </w:rPrChange>
          </w:rPr>
          <w:fldChar w:fldCharType="separate"/>
        </w:r>
        <w:r w:rsidR="0043685B" w:rsidRPr="00BE70D2">
          <w:rPr>
            <w:rFonts w:eastAsiaTheme="minorEastAsia"/>
            <w:color w:val="000000" w:themeColor="text1"/>
            <w:sz w:val="22"/>
            <w:szCs w:val="22"/>
            <w:rPrChange w:id="1610" w:author="Chen Liao" w:date="2021-06-01T21:13:00Z">
              <w:rPr>
                <w:rFonts w:eastAsiaTheme="minorEastAsia"/>
                <w:color w:val="080000"/>
                <w:sz w:val="22"/>
                <w:szCs w:val="22"/>
              </w:rPr>
            </w:rPrChange>
          </w:rPr>
          <w:t>[5, 6</w:t>
        </w:r>
      </w:ins>
      <w:ins w:id="1611" w:author="Chen Liao" w:date="2021-05-28T20:59:00Z">
        <w:r w:rsidR="00257F0A" w:rsidRPr="00BE70D2">
          <w:rPr>
            <w:rFonts w:eastAsiaTheme="minorEastAsia"/>
            <w:color w:val="000000" w:themeColor="text1"/>
            <w:sz w:val="22"/>
            <w:szCs w:val="22"/>
            <w:rPrChange w:id="1612" w:author="Chen Liao" w:date="2021-06-01T21:13:00Z">
              <w:rPr>
                <w:rFonts w:eastAsiaTheme="minorEastAsia"/>
                <w:color w:val="080000"/>
                <w:sz w:val="22"/>
                <w:szCs w:val="22"/>
              </w:rPr>
            </w:rPrChange>
          </w:rPr>
          <w:t>, 7, 8</w:t>
        </w:r>
      </w:ins>
      <w:ins w:id="1613" w:author="Chen Liao" w:date="2021-05-28T19:08:00Z">
        <w:r w:rsidR="0043685B" w:rsidRPr="00BE70D2">
          <w:rPr>
            <w:rFonts w:eastAsiaTheme="minorEastAsia"/>
            <w:color w:val="000000" w:themeColor="text1"/>
            <w:sz w:val="22"/>
            <w:szCs w:val="22"/>
            <w:rPrChange w:id="1614" w:author="Chen Liao" w:date="2021-06-01T21:13:00Z">
              <w:rPr>
                <w:rFonts w:eastAsiaTheme="minorEastAsia"/>
                <w:color w:val="080000"/>
                <w:sz w:val="22"/>
                <w:szCs w:val="22"/>
              </w:rPr>
            </w:rPrChange>
          </w:rPr>
          <w:t>]</w:t>
        </w:r>
        <w:r w:rsidR="0043685B" w:rsidRPr="00BE70D2">
          <w:rPr>
            <w:color w:val="000000" w:themeColor="text1"/>
            <w:sz w:val="22"/>
            <w:szCs w:val="22"/>
            <w:shd w:val="clear" w:color="auto" w:fill="FFFFFF"/>
            <w:rPrChange w:id="1615" w:author="Chen Liao" w:date="2021-06-01T21:13:00Z">
              <w:rPr>
                <w:sz w:val="22"/>
                <w:szCs w:val="22"/>
                <w:shd w:val="clear" w:color="auto" w:fill="FFFFFF"/>
              </w:rPr>
            </w:rPrChange>
          </w:rPr>
          <w:fldChar w:fldCharType="end"/>
        </w:r>
      </w:ins>
      <w:ins w:id="1616" w:author="Chen Liao" w:date="2021-05-28T19:49:00Z">
        <w:r w:rsidR="007678CA" w:rsidRPr="00BE70D2">
          <w:rPr>
            <w:color w:val="000000" w:themeColor="text1"/>
            <w:sz w:val="22"/>
            <w:szCs w:val="22"/>
            <w:shd w:val="clear" w:color="auto" w:fill="FFFFFF"/>
            <w:rPrChange w:id="1617" w:author="Chen Liao" w:date="2021-06-01T21:13:00Z">
              <w:rPr>
                <w:sz w:val="22"/>
                <w:szCs w:val="22"/>
                <w:shd w:val="clear" w:color="auto" w:fill="FFFFFF"/>
              </w:rPr>
            </w:rPrChange>
          </w:rPr>
          <w:t>.</w:t>
        </w:r>
      </w:ins>
      <w:ins w:id="1618" w:author="Chen Liao" w:date="2021-05-28T22:19:00Z">
        <w:r w:rsidR="0061537F" w:rsidRPr="00BE70D2">
          <w:rPr>
            <w:color w:val="000000" w:themeColor="text1"/>
            <w:sz w:val="22"/>
            <w:szCs w:val="22"/>
            <w:shd w:val="clear" w:color="auto" w:fill="FFFFFF"/>
            <w:rPrChange w:id="1619" w:author="Chen Liao" w:date="2021-06-01T21:13:00Z">
              <w:rPr>
                <w:sz w:val="22"/>
                <w:szCs w:val="22"/>
                <w:shd w:val="clear" w:color="auto" w:fill="FFFFFF"/>
              </w:rPr>
            </w:rPrChange>
          </w:rPr>
          <w:t xml:space="preserve"> Despite</w:t>
        </w:r>
      </w:ins>
      <w:ins w:id="1620" w:author="Chen Liao" w:date="2021-05-28T22:30:00Z">
        <w:r w:rsidR="00B4035A" w:rsidRPr="00BE70D2">
          <w:rPr>
            <w:color w:val="000000" w:themeColor="text1"/>
            <w:sz w:val="22"/>
            <w:szCs w:val="22"/>
            <w:shd w:val="clear" w:color="auto" w:fill="FFFFFF"/>
            <w:rPrChange w:id="1621" w:author="Chen Liao" w:date="2021-06-01T21:13:00Z">
              <w:rPr>
                <w:sz w:val="22"/>
                <w:szCs w:val="22"/>
                <w:shd w:val="clear" w:color="auto" w:fill="FFFFFF"/>
              </w:rPr>
            </w:rPrChange>
          </w:rPr>
          <w:t xml:space="preserve"> these</w:t>
        </w:r>
      </w:ins>
      <w:ins w:id="1622" w:author="Chen Liao" w:date="2021-05-28T22:19:00Z">
        <w:r w:rsidR="0061537F" w:rsidRPr="00BE70D2">
          <w:rPr>
            <w:color w:val="000000" w:themeColor="text1"/>
            <w:sz w:val="22"/>
            <w:szCs w:val="22"/>
            <w:shd w:val="clear" w:color="auto" w:fill="FFFFFF"/>
            <w:rPrChange w:id="1623" w:author="Chen Liao" w:date="2021-06-01T21:13:00Z">
              <w:rPr>
                <w:sz w:val="22"/>
                <w:szCs w:val="22"/>
                <w:shd w:val="clear" w:color="auto" w:fill="FFFFFF"/>
              </w:rPr>
            </w:rPrChange>
          </w:rPr>
          <w:t xml:space="preserve"> invaluable insights, </w:t>
        </w:r>
      </w:ins>
      <w:ins w:id="1624" w:author="Chen Liao" w:date="2021-05-28T22:20:00Z">
        <w:r w:rsidR="0061537F" w:rsidRPr="00BE70D2">
          <w:rPr>
            <w:color w:val="000000" w:themeColor="text1"/>
            <w:sz w:val="22"/>
            <w:szCs w:val="22"/>
            <w:shd w:val="clear" w:color="auto" w:fill="FFFFFF"/>
            <w:rPrChange w:id="1625" w:author="Chen Liao" w:date="2021-06-01T21:13:00Z">
              <w:rPr>
                <w:sz w:val="22"/>
                <w:szCs w:val="22"/>
                <w:shd w:val="clear" w:color="auto" w:fill="FFFFFF"/>
              </w:rPr>
            </w:rPrChange>
          </w:rPr>
          <w:t xml:space="preserve">our knowledge about the </w:t>
        </w:r>
      </w:ins>
      <w:ins w:id="1626" w:author="Chen Liao" w:date="2021-05-28T22:30:00Z">
        <w:r w:rsidR="00B4035A" w:rsidRPr="00BE70D2">
          <w:rPr>
            <w:color w:val="000000" w:themeColor="text1"/>
            <w:sz w:val="22"/>
            <w:szCs w:val="22"/>
            <w:shd w:val="clear" w:color="auto" w:fill="FFFFFF"/>
            <w:rPrChange w:id="1627" w:author="Chen Liao" w:date="2021-06-01T21:13:00Z">
              <w:rPr>
                <w:sz w:val="22"/>
                <w:szCs w:val="22"/>
                <w:shd w:val="clear" w:color="auto" w:fill="FFFFFF"/>
              </w:rPr>
            </w:rPrChange>
          </w:rPr>
          <w:t xml:space="preserve">fiber-induced </w:t>
        </w:r>
      </w:ins>
      <w:ins w:id="1628" w:author="Chen Liao" w:date="2021-05-28T22:20:00Z">
        <w:r w:rsidR="0061537F" w:rsidRPr="00BE70D2">
          <w:rPr>
            <w:color w:val="000000" w:themeColor="text1"/>
            <w:sz w:val="22"/>
            <w:szCs w:val="22"/>
            <w:shd w:val="clear" w:color="auto" w:fill="FFFFFF"/>
            <w:rPrChange w:id="1629" w:author="Chen Liao" w:date="2021-06-01T21:13:00Z">
              <w:rPr>
                <w:sz w:val="22"/>
                <w:szCs w:val="22"/>
                <w:shd w:val="clear" w:color="auto" w:fill="FFFFFF"/>
              </w:rPr>
            </w:rPrChange>
          </w:rPr>
          <w:t xml:space="preserve">ecological </w:t>
        </w:r>
      </w:ins>
      <w:proofErr w:type="spellStart"/>
      <w:ins w:id="1630" w:author="Chen Liao" w:date="2021-05-28T22:21:00Z">
        <w:r w:rsidR="0061537F" w:rsidRPr="00BE70D2">
          <w:rPr>
            <w:color w:val="000000" w:themeColor="text1"/>
            <w:sz w:val="22"/>
            <w:szCs w:val="22"/>
            <w:shd w:val="clear" w:color="auto" w:fill="FFFFFF"/>
            <w:rPrChange w:id="1631" w:author="Chen Liao" w:date="2021-06-01T21:13:00Z">
              <w:rPr>
                <w:sz w:val="22"/>
                <w:szCs w:val="22"/>
                <w:shd w:val="clear" w:color="auto" w:fill="FFFFFF"/>
              </w:rPr>
            </w:rPrChange>
          </w:rPr>
          <w:t>dyanmics</w:t>
        </w:r>
        <w:proofErr w:type="spellEnd"/>
        <w:r w:rsidR="0061537F" w:rsidRPr="00BE70D2">
          <w:rPr>
            <w:color w:val="000000" w:themeColor="text1"/>
            <w:sz w:val="22"/>
            <w:szCs w:val="22"/>
            <w:shd w:val="clear" w:color="auto" w:fill="FFFFFF"/>
            <w:rPrChange w:id="1632" w:author="Chen Liao" w:date="2021-06-01T21:13:00Z">
              <w:rPr>
                <w:sz w:val="22"/>
                <w:szCs w:val="22"/>
                <w:shd w:val="clear" w:color="auto" w:fill="FFFFFF"/>
              </w:rPr>
            </w:rPrChange>
          </w:rPr>
          <w:t xml:space="preserve"> and its </w:t>
        </w:r>
      </w:ins>
      <w:ins w:id="1633" w:author="Chen Liao" w:date="2021-05-28T22:30:00Z">
        <w:r w:rsidR="00B4035A" w:rsidRPr="00BE70D2">
          <w:rPr>
            <w:color w:val="000000" w:themeColor="text1"/>
            <w:sz w:val="22"/>
            <w:szCs w:val="22"/>
            <w:shd w:val="clear" w:color="auto" w:fill="FFFFFF"/>
            <w:rPrChange w:id="1634" w:author="Chen Liao" w:date="2021-06-01T21:13:00Z">
              <w:rPr>
                <w:sz w:val="22"/>
                <w:szCs w:val="22"/>
                <w:shd w:val="clear" w:color="auto" w:fill="FFFFFF"/>
              </w:rPr>
            </w:rPrChange>
          </w:rPr>
          <w:t xml:space="preserve">dependence on </w:t>
        </w:r>
      </w:ins>
      <w:ins w:id="1635" w:author="Chen Liao" w:date="2021-05-28T22:21:00Z">
        <w:r w:rsidR="0061537F" w:rsidRPr="00BE70D2">
          <w:rPr>
            <w:color w:val="000000" w:themeColor="text1"/>
            <w:sz w:val="22"/>
            <w:szCs w:val="22"/>
            <w:shd w:val="clear" w:color="auto" w:fill="FFFFFF"/>
            <w:rPrChange w:id="1636" w:author="Chen Liao" w:date="2021-06-01T21:13:00Z">
              <w:rPr>
                <w:sz w:val="22"/>
                <w:szCs w:val="22"/>
                <w:shd w:val="clear" w:color="auto" w:fill="FFFFFF"/>
              </w:rPr>
            </w:rPrChange>
          </w:rPr>
          <w:t>baseline microbiota remains limited.</w:t>
        </w:r>
      </w:ins>
      <w:del w:id="1637" w:author="Chen Liao" w:date="2021-05-27T21:55:00Z">
        <w:r w:rsidR="00AD3A43" w:rsidRPr="00BE70D2" w:rsidDel="0042692B">
          <w:rPr>
            <w:color w:val="000000" w:themeColor="text1"/>
            <w:sz w:val="22"/>
            <w:szCs w:val="22"/>
            <w:shd w:val="clear" w:color="auto" w:fill="FFFFFF"/>
            <w:rPrChange w:id="1638" w:author="Chen Liao" w:date="2021-06-01T21:13:00Z">
              <w:rPr>
                <w:sz w:val="22"/>
                <w:szCs w:val="22"/>
                <w:shd w:val="clear" w:color="auto" w:fill="FFFFFF"/>
              </w:rPr>
            </w:rPrChange>
          </w:rPr>
          <w:delText>,</w:delText>
        </w:r>
      </w:del>
      <w:del w:id="1639" w:author="Chen Liao" w:date="2021-05-28T14:27:00Z">
        <w:r w:rsidR="00AD3A43" w:rsidRPr="00BE70D2" w:rsidDel="00587BB5">
          <w:rPr>
            <w:color w:val="000000" w:themeColor="text1"/>
            <w:sz w:val="22"/>
            <w:szCs w:val="22"/>
            <w:shd w:val="clear" w:color="auto" w:fill="FFFFFF"/>
            <w:rPrChange w:id="1640" w:author="Chen Liao" w:date="2021-06-01T21:13:00Z">
              <w:rPr>
                <w:sz w:val="22"/>
                <w:szCs w:val="22"/>
                <w:shd w:val="clear" w:color="auto" w:fill="FFFFFF"/>
              </w:rPr>
            </w:rPrChange>
          </w:rPr>
          <w:delText xml:space="preserve"> as </w:delText>
        </w:r>
        <w:r w:rsidR="000B2CFF" w:rsidRPr="00BE70D2" w:rsidDel="00587BB5">
          <w:rPr>
            <w:color w:val="000000" w:themeColor="text1"/>
            <w:sz w:val="22"/>
            <w:szCs w:val="22"/>
            <w:shd w:val="clear" w:color="auto" w:fill="FFFFFF"/>
            <w:rPrChange w:id="1641" w:author="Chen Liao" w:date="2021-06-01T21:13:00Z">
              <w:rPr>
                <w:sz w:val="22"/>
                <w:szCs w:val="22"/>
                <w:shd w:val="clear" w:color="auto" w:fill="FFFFFF"/>
              </w:rPr>
            </w:rPrChange>
          </w:rPr>
          <w:delText>t</w:delText>
        </w:r>
        <w:r w:rsidR="00A23499" w:rsidRPr="00BE70D2" w:rsidDel="00587BB5">
          <w:rPr>
            <w:color w:val="000000" w:themeColor="text1"/>
            <w:sz w:val="22"/>
            <w:szCs w:val="22"/>
            <w:shd w:val="clear" w:color="auto" w:fill="FFFFFF"/>
            <w:rPrChange w:id="1642" w:author="Chen Liao" w:date="2021-06-01T21:13:00Z">
              <w:rPr>
                <w:sz w:val="22"/>
                <w:szCs w:val="22"/>
                <w:shd w:val="clear" w:color="auto" w:fill="FFFFFF"/>
              </w:rPr>
            </w:rPrChange>
          </w:rPr>
          <w:delText>he</w:delText>
        </w:r>
        <w:r w:rsidR="00576E39" w:rsidRPr="00BE70D2" w:rsidDel="00587BB5">
          <w:rPr>
            <w:rFonts w:eastAsiaTheme="minorEastAsia"/>
            <w:color w:val="000000" w:themeColor="text1"/>
            <w:sz w:val="22"/>
            <w:szCs w:val="22"/>
            <w:shd w:val="clear" w:color="auto" w:fill="FFFFFF"/>
            <w:rPrChange w:id="1643" w:author="Chen Liao" w:date="2021-06-01T21:13:00Z">
              <w:rPr>
                <w:rFonts w:eastAsiaTheme="minorEastAsia"/>
                <w:sz w:val="22"/>
                <w:szCs w:val="22"/>
                <w:shd w:val="clear" w:color="auto" w:fill="FFFFFF"/>
              </w:rPr>
            </w:rPrChange>
          </w:rPr>
          <w:delText xml:space="preserve"> </w:delText>
        </w:r>
        <w:r w:rsidR="00576E39" w:rsidRPr="00BE70D2" w:rsidDel="00587BB5">
          <w:rPr>
            <w:color w:val="000000" w:themeColor="text1"/>
            <w:sz w:val="22"/>
            <w:szCs w:val="22"/>
            <w:shd w:val="clear" w:color="auto" w:fill="FFFFFF"/>
            <w:rPrChange w:id="1644" w:author="Chen Liao" w:date="2021-06-01T21:13:00Z">
              <w:rPr>
                <w:sz w:val="22"/>
                <w:szCs w:val="22"/>
                <w:shd w:val="clear" w:color="auto" w:fill="FFFFFF"/>
              </w:rPr>
            </w:rPrChange>
          </w:rPr>
          <w:delText xml:space="preserve">presence and abundance of </w:delText>
        </w:r>
        <w:r w:rsidR="007332B8" w:rsidRPr="00BE70D2" w:rsidDel="00587BB5">
          <w:rPr>
            <w:color w:val="000000" w:themeColor="text1"/>
            <w:sz w:val="22"/>
            <w:szCs w:val="22"/>
            <w:shd w:val="clear" w:color="auto" w:fill="FFFFFF"/>
            <w:rPrChange w:id="1645" w:author="Chen Liao" w:date="2021-06-01T21:13:00Z">
              <w:rPr>
                <w:sz w:val="22"/>
                <w:szCs w:val="22"/>
                <w:shd w:val="clear" w:color="auto" w:fill="FFFFFF"/>
              </w:rPr>
            </w:rPrChange>
          </w:rPr>
          <w:delText>primary fiber</w:delText>
        </w:r>
        <w:r w:rsidR="00576E39" w:rsidRPr="00BE70D2" w:rsidDel="00587BB5">
          <w:rPr>
            <w:color w:val="000000" w:themeColor="text1"/>
            <w:sz w:val="22"/>
            <w:szCs w:val="22"/>
            <w:shd w:val="clear" w:color="auto" w:fill="FFFFFF"/>
            <w:rPrChange w:id="1646" w:author="Chen Liao" w:date="2021-06-01T21:13:00Z">
              <w:rPr>
                <w:sz w:val="22"/>
                <w:szCs w:val="22"/>
                <w:shd w:val="clear" w:color="auto" w:fill="FFFFFF"/>
              </w:rPr>
            </w:rPrChange>
          </w:rPr>
          <w:delText xml:space="preserve"> degraders and </w:delText>
        </w:r>
        <w:r w:rsidR="000D642C" w:rsidRPr="00BE70D2" w:rsidDel="00587BB5">
          <w:rPr>
            <w:color w:val="000000" w:themeColor="text1"/>
            <w:sz w:val="22"/>
            <w:szCs w:val="22"/>
            <w:shd w:val="clear" w:color="auto" w:fill="FFFFFF"/>
            <w:rPrChange w:id="1647" w:author="Chen Liao" w:date="2021-06-01T21:13:00Z">
              <w:rPr>
                <w:sz w:val="22"/>
                <w:szCs w:val="22"/>
                <w:shd w:val="clear" w:color="auto" w:fill="FFFFFF"/>
              </w:rPr>
            </w:rPrChange>
          </w:rPr>
          <w:delText>SCFAs producers</w:delText>
        </w:r>
        <w:r w:rsidR="00576E39" w:rsidRPr="00BE70D2" w:rsidDel="00587BB5">
          <w:rPr>
            <w:color w:val="000000" w:themeColor="text1"/>
            <w:sz w:val="22"/>
            <w:szCs w:val="22"/>
            <w:shd w:val="clear" w:color="auto" w:fill="FFFFFF"/>
            <w:rPrChange w:id="1648" w:author="Chen Liao" w:date="2021-06-01T21:13:00Z">
              <w:rPr>
                <w:sz w:val="22"/>
                <w:szCs w:val="22"/>
                <w:shd w:val="clear" w:color="auto" w:fill="FFFFFF"/>
              </w:rPr>
            </w:rPrChange>
          </w:rPr>
          <w:delText xml:space="preserve"> </w:delText>
        </w:r>
        <w:r w:rsidR="00F40231" w:rsidRPr="00BE70D2" w:rsidDel="00587BB5">
          <w:rPr>
            <w:color w:val="000000" w:themeColor="text1"/>
            <w:sz w:val="22"/>
            <w:szCs w:val="22"/>
            <w:shd w:val="clear" w:color="auto" w:fill="FFFFFF"/>
            <w:rPrChange w:id="1649" w:author="Chen Liao" w:date="2021-06-01T21:13:00Z">
              <w:rPr>
                <w:sz w:val="22"/>
                <w:szCs w:val="22"/>
                <w:shd w:val="clear" w:color="auto" w:fill="FFFFFF"/>
              </w:rPr>
            </w:rPrChange>
          </w:rPr>
          <w:delText xml:space="preserve">may </w:delText>
        </w:r>
        <w:r w:rsidR="0014620D" w:rsidRPr="00BE70D2" w:rsidDel="00587BB5">
          <w:rPr>
            <w:color w:val="000000" w:themeColor="text1"/>
            <w:sz w:val="22"/>
            <w:szCs w:val="22"/>
            <w:shd w:val="clear" w:color="auto" w:fill="FFFFFF"/>
            <w:rPrChange w:id="1650" w:author="Chen Liao" w:date="2021-06-01T21:13:00Z">
              <w:rPr>
                <w:sz w:val="22"/>
                <w:szCs w:val="22"/>
                <w:shd w:val="clear" w:color="auto" w:fill="FFFFFF"/>
              </w:rPr>
            </w:rPrChange>
          </w:rPr>
          <w:delText xml:space="preserve">trigger different ecological and metabolic processes that ultimately </w:delText>
        </w:r>
        <w:r w:rsidR="00F40231" w:rsidRPr="00BE70D2" w:rsidDel="00587BB5">
          <w:rPr>
            <w:color w:val="000000" w:themeColor="text1"/>
            <w:sz w:val="22"/>
            <w:szCs w:val="22"/>
            <w:shd w:val="clear" w:color="auto" w:fill="FFFFFF"/>
            <w:rPrChange w:id="1651" w:author="Chen Liao" w:date="2021-06-01T21:13:00Z">
              <w:rPr>
                <w:sz w:val="22"/>
                <w:szCs w:val="22"/>
                <w:shd w:val="clear" w:color="auto" w:fill="FFFFFF"/>
              </w:rPr>
            </w:rPrChange>
          </w:rPr>
          <w:delText xml:space="preserve">lead </w:delText>
        </w:r>
        <w:r w:rsidR="00576E39" w:rsidRPr="00BE70D2" w:rsidDel="00587BB5">
          <w:rPr>
            <w:color w:val="000000" w:themeColor="text1"/>
            <w:sz w:val="22"/>
            <w:szCs w:val="22"/>
            <w:shd w:val="clear" w:color="auto" w:fill="FFFFFF"/>
            <w:rPrChange w:id="1652" w:author="Chen Liao" w:date="2021-06-01T21:13:00Z">
              <w:rPr>
                <w:sz w:val="22"/>
                <w:szCs w:val="22"/>
                <w:shd w:val="clear" w:color="auto" w:fill="FFFFFF"/>
              </w:rPr>
            </w:rPrChange>
          </w:rPr>
          <w:delText>to personalized outcomes</w:delText>
        </w:r>
        <w:r w:rsidR="00576E39" w:rsidRPr="00BE70D2" w:rsidDel="00587BB5">
          <w:rPr>
            <w:color w:val="000000" w:themeColor="text1"/>
            <w:sz w:val="22"/>
            <w:szCs w:val="22"/>
            <w:shd w:val="clear" w:color="auto" w:fill="FFFFFF"/>
            <w:rPrChange w:id="1653" w:author="Chen Liao" w:date="2021-06-01T21:13:00Z">
              <w:rPr>
                <w:sz w:val="22"/>
                <w:szCs w:val="22"/>
                <w:shd w:val="clear" w:color="auto" w:fill="FFFFFF"/>
              </w:rPr>
            </w:rPrChange>
          </w:rPr>
          <w:fldChar w:fldCharType="begin"/>
        </w:r>
        <w:r w:rsidR="002E2A76" w:rsidRPr="00BE70D2" w:rsidDel="00587BB5">
          <w:rPr>
            <w:color w:val="000000" w:themeColor="text1"/>
            <w:sz w:val="22"/>
            <w:szCs w:val="22"/>
            <w:shd w:val="clear" w:color="auto" w:fill="FFFFFF"/>
            <w:rPrChange w:id="1654" w:author="Chen Liao" w:date="2021-06-01T21:13:00Z">
              <w:rPr>
                <w:sz w:val="22"/>
                <w:szCs w:val="22"/>
                <w:shd w:val="clear" w:color="auto" w:fill="FFFFFF"/>
              </w:rPr>
            </w:rPrChange>
          </w:rPr>
          <w:delInstrText xml:space="preserve"> ADDIN NE.Ref.{D1F3CB28-35E3-40C8-81B1-E4D5E3F3E2BB}</w:delInstrText>
        </w:r>
        <w:r w:rsidR="00576E39" w:rsidRPr="00BE70D2" w:rsidDel="00587BB5">
          <w:rPr>
            <w:color w:val="000000" w:themeColor="text1"/>
            <w:sz w:val="22"/>
            <w:szCs w:val="22"/>
            <w:shd w:val="clear" w:color="auto" w:fill="FFFFFF"/>
            <w:rPrChange w:id="1655" w:author="Chen Liao" w:date="2021-06-01T21:13:00Z">
              <w:rPr>
                <w:sz w:val="22"/>
                <w:szCs w:val="22"/>
                <w:shd w:val="clear" w:color="auto" w:fill="FFFFFF"/>
              </w:rPr>
            </w:rPrChange>
          </w:rPr>
          <w:fldChar w:fldCharType="separate"/>
        </w:r>
        <w:r w:rsidR="00D67D1E" w:rsidRPr="00BE70D2" w:rsidDel="00587BB5">
          <w:rPr>
            <w:rFonts w:eastAsiaTheme="minorEastAsia"/>
            <w:color w:val="000000" w:themeColor="text1"/>
            <w:sz w:val="22"/>
            <w:szCs w:val="22"/>
            <w:rPrChange w:id="1656" w:author="Chen Liao" w:date="2021-06-01T21:13:00Z">
              <w:rPr>
                <w:rFonts w:eastAsiaTheme="minorEastAsia"/>
                <w:color w:val="080000"/>
                <w:sz w:val="22"/>
                <w:szCs w:val="22"/>
              </w:rPr>
            </w:rPrChange>
          </w:rPr>
          <w:delText>[14]</w:delText>
        </w:r>
        <w:r w:rsidR="00576E39" w:rsidRPr="00BE70D2" w:rsidDel="00587BB5">
          <w:rPr>
            <w:color w:val="000000" w:themeColor="text1"/>
            <w:sz w:val="22"/>
            <w:szCs w:val="22"/>
            <w:shd w:val="clear" w:color="auto" w:fill="FFFFFF"/>
            <w:rPrChange w:id="1657" w:author="Chen Liao" w:date="2021-06-01T21:13:00Z">
              <w:rPr>
                <w:sz w:val="22"/>
                <w:szCs w:val="22"/>
                <w:shd w:val="clear" w:color="auto" w:fill="FFFFFF"/>
              </w:rPr>
            </w:rPrChange>
          </w:rPr>
          <w:fldChar w:fldCharType="end"/>
        </w:r>
        <w:r w:rsidR="00660C74" w:rsidRPr="00BE70D2" w:rsidDel="00587BB5">
          <w:rPr>
            <w:color w:val="000000" w:themeColor="text1"/>
            <w:sz w:val="22"/>
            <w:szCs w:val="22"/>
            <w:shd w:val="clear" w:color="auto" w:fill="FFFFFF"/>
            <w:rPrChange w:id="1658" w:author="Chen Liao" w:date="2021-06-01T21:13:00Z">
              <w:rPr>
                <w:sz w:val="22"/>
                <w:szCs w:val="22"/>
                <w:shd w:val="clear" w:color="auto" w:fill="FFFFFF"/>
              </w:rPr>
            </w:rPrChange>
          </w:rPr>
          <w:delText xml:space="preserve">. </w:delText>
        </w:r>
      </w:del>
      <w:del w:id="1659" w:author="Chen Liao" w:date="2021-05-28T15:31:00Z">
        <w:r w:rsidR="00211B70" w:rsidRPr="00BE70D2" w:rsidDel="002D059E">
          <w:rPr>
            <w:color w:val="000000" w:themeColor="text1"/>
            <w:sz w:val="22"/>
            <w:szCs w:val="22"/>
            <w:shd w:val="clear" w:color="auto" w:fill="FFFFFF"/>
            <w:rPrChange w:id="1660" w:author="Chen Liao" w:date="2021-06-01T21:13:00Z">
              <w:rPr>
                <w:sz w:val="22"/>
                <w:szCs w:val="22"/>
                <w:shd w:val="clear" w:color="auto" w:fill="FFFFFF"/>
              </w:rPr>
            </w:rPrChange>
          </w:rPr>
          <w:delText xml:space="preserve">For example, </w:delText>
        </w:r>
        <w:r w:rsidR="002F5E0F" w:rsidRPr="00BE70D2" w:rsidDel="002D059E">
          <w:rPr>
            <w:color w:val="000000" w:themeColor="text1"/>
            <w:sz w:val="22"/>
            <w:szCs w:val="22"/>
            <w:shd w:val="clear" w:color="auto" w:fill="FFFFFF"/>
            <w:rPrChange w:id="1661" w:author="Chen Liao" w:date="2021-06-01T21:13:00Z">
              <w:rPr>
                <w:sz w:val="22"/>
                <w:szCs w:val="22"/>
                <w:shd w:val="clear" w:color="auto" w:fill="FFFFFF"/>
              </w:rPr>
            </w:rPrChange>
          </w:rPr>
          <w:delText xml:space="preserve">inter-individual variation in the occurrence of </w:delText>
        </w:r>
        <w:r w:rsidR="002F5E0F" w:rsidRPr="00BE70D2" w:rsidDel="002D059E">
          <w:rPr>
            <w:i/>
            <w:iCs/>
            <w:color w:val="000000" w:themeColor="text1"/>
            <w:sz w:val="22"/>
            <w:szCs w:val="22"/>
            <w:shd w:val="clear" w:color="auto" w:fill="FFFFFF"/>
            <w:rPrChange w:id="1662" w:author="Chen Liao" w:date="2021-06-01T21:13:00Z">
              <w:rPr>
                <w:i/>
                <w:iCs/>
                <w:sz w:val="22"/>
                <w:szCs w:val="22"/>
                <w:shd w:val="clear" w:color="auto" w:fill="FFFFFF"/>
              </w:rPr>
            </w:rPrChange>
          </w:rPr>
          <w:delText>Ruminococcus</w:delText>
        </w:r>
        <w:r w:rsidR="002F5E0F" w:rsidRPr="00BE70D2" w:rsidDel="002D059E">
          <w:rPr>
            <w:rFonts w:eastAsiaTheme="minorEastAsia"/>
            <w:i/>
            <w:iCs/>
            <w:color w:val="000000" w:themeColor="text1"/>
            <w:sz w:val="22"/>
            <w:szCs w:val="22"/>
            <w:shd w:val="clear" w:color="auto" w:fill="FFFFFF"/>
            <w:rPrChange w:id="1663" w:author="Chen Liao" w:date="2021-06-01T21:13:00Z">
              <w:rPr>
                <w:rFonts w:eastAsiaTheme="minorEastAsia"/>
                <w:i/>
                <w:iCs/>
                <w:sz w:val="22"/>
                <w:szCs w:val="22"/>
                <w:shd w:val="clear" w:color="auto" w:fill="FFFFFF"/>
              </w:rPr>
            </w:rPrChange>
          </w:rPr>
          <w:delText xml:space="preserve"> </w:delText>
        </w:r>
        <w:r w:rsidR="002F5E0F" w:rsidRPr="00BE70D2" w:rsidDel="002D059E">
          <w:rPr>
            <w:i/>
            <w:iCs/>
            <w:color w:val="000000" w:themeColor="text1"/>
            <w:sz w:val="22"/>
            <w:szCs w:val="22"/>
            <w:shd w:val="clear" w:color="auto" w:fill="FFFFFF"/>
            <w:rPrChange w:id="1664" w:author="Chen Liao" w:date="2021-06-01T21:13:00Z">
              <w:rPr>
                <w:i/>
                <w:iCs/>
                <w:sz w:val="22"/>
                <w:szCs w:val="22"/>
                <w:shd w:val="clear" w:color="auto" w:fill="FFFFFF"/>
              </w:rPr>
            </w:rPrChange>
          </w:rPr>
          <w:delText>bromii</w:delText>
        </w:r>
        <w:r w:rsidR="002F5E0F" w:rsidRPr="00BE70D2" w:rsidDel="002D059E">
          <w:rPr>
            <w:color w:val="000000" w:themeColor="text1"/>
            <w:sz w:val="22"/>
            <w:szCs w:val="22"/>
            <w:shd w:val="clear" w:color="auto" w:fill="FFFFFF"/>
            <w:rPrChange w:id="1665" w:author="Chen Liao" w:date="2021-06-01T21:13:00Z">
              <w:rPr>
                <w:sz w:val="22"/>
                <w:szCs w:val="22"/>
                <w:shd w:val="clear" w:color="auto" w:fill="FFFFFF"/>
              </w:rPr>
            </w:rPrChange>
          </w:rPr>
          <w:delText xml:space="preserve"> may be a primary determination of variable</w:delText>
        </w:r>
        <w:r w:rsidR="00E77803" w:rsidRPr="00BE70D2" w:rsidDel="002D059E">
          <w:rPr>
            <w:color w:val="000000" w:themeColor="text1"/>
            <w:sz w:val="22"/>
            <w:szCs w:val="22"/>
            <w:shd w:val="clear" w:color="auto" w:fill="FFFFFF"/>
            <w:rPrChange w:id="1666" w:author="Chen Liao" w:date="2021-06-01T21:13:00Z">
              <w:rPr>
                <w:sz w:val="22"/>
                <w:szCs w:val="22"/>
                <w:shd w:val="clear" w:color="auto" w:fill="FFFFFF"/>
              </w:rPr>
            </w:rPrChange>
          </w:rPr>
          <w:delText xml:space="preserve"> microbial</w:delText>
        </w:r>
        <w:r w:rsidR="002F5E0F" w:rsidRPr="00BE70D2" w:rsidDel="002D059E">
          <w:rPr>
            <w:color w:val="000000" w:themeColor="text1"/>
            <w:sz w:val="22"/>
            <w:szCs w:val="22"/>
            <w:shd w:val="clear" w:color="auto" w:fill="FFFFFF"/>
            <w:rPrChange w:id="1667" w:author="Chen Liao" w:date="2021-06-01T21:13:00Z">
              <w:rPr>
                <w:sz w:val="22"/>
                <w:szCs w:val="22"/>
                <w:shd w:val="clear" w:color="auto" w:fill="FFFFFF"/>
              </w:rPr>
            </w:rPrChange>
          </w:rPr>
          <w:delText xml:space="preserve"> </w:delText>
        </w:r>
        <w:r w:rsidR="00E77803" w:rsidRPr="00BE70D2" w:rsidDel="002D059E">
          <w:rPr>
            <w:color w:val="000000" w:themeColor="text1"/>
            <w:sz w:val="22"/>
            <w:szCs w:val="22"/>
            <w:shd w:val="clear" w:color="auto" w:fill="FFFFFF"/>
            <w:rPrChange w:id="1668" w:author="Chen Liao" w:date="2021-06-01T21:13:00Z">
              <w:rPr>
                <w:sz w:val="22"/>
                <w:szCs w:val="22"/>
                <w:shd w:val="clear" w:color="auto" w:fill="FFFFFF"/>
              </w:rPr>
            </w:rPrChange>
          </w:rPr>
          <w:delText>responses</w:delText>
        </w:r>
        <w:r w:rsidR="002F5E0F" w:rsidRPr="00BE70D2" w:rsidDel="002D059E">
          <w:rPr>
            <w:color w:val="000000" w:themeColor="text1"/>
            <w:sz w:val="22"/>
            <w:szCs w:val="22"/>
            <w:shd w:val="clear" w:color="auto" w:fill="FFFFFF"/>
            <w:rPrChange w:id="1669" w:author="Chen Liao" w:date="2021-06-01T21:13:00Z">
              <w:rPr>
                <w:sz w:val="22"/>
                <w:szCs w:val="22"/>
                <w:shd w:val="clear" w:color="auto" w:fill="FFFFFF"/>
              </w:rPr>
            </w:rPrChange>
          </w:rPr>
          <w:delText xml:space="preserve"> </w:delText>
        </w:r>
        <w:r w:rsidR="00E77803" w:rsidRPr="00BE70D2" w:rsidDel="002D059E">
          <w:rPr>
            <w:color w:val="000000" w:themeColor="text1"/>
            <w:sz w:val="22"/>
            <w:szCs w:val="22"/>
            <w:shd w:val="clear" w:color="auto" w:fill="FFFFFF"/>
            <w:rPrChange w:id="1670" w:author="Chen Liao" w:date="2021-06-01T21:13:00Z">
              <w:rPr>
                <w:sz w:val="22"/>
                <w:szCs w:val="22"/>
                <w:shd w:val="clear" w:color="auto" w:fill="FFFFFF"/>
              </w:rPr>
            </w:rPrChange>
          </w:rPr>
          <w:delText xml:space="preserve">to resistant starch </w:delText>
        </w:r>
        <w:r w:rsidR="00E77803" w:rsidRPr="00BE70D2" w:rsidDel="002D059E">
          <w:rPr>
            <w:color w:val="000000" w:themeColor="text1"/>
            <w:sz w:val="22"/>
            <w:szCs w:val="22"/>
            <w:shd w:val="clear" w:color="auto" w:fill="FFFFFF"/>
            <w:rPrChange w:id="1671" w:author="Chen Liao" w:date="2021-06-01T21:13:00Z">
              <w:rPr>
                <w:sz w:val="22"/>
                <w:szCs w:val="22"/>
                <w:shd w:val="clear" w:color="auto" w:fill="FFFFFF"/>
              </w:rPr>
            </w:rPrChange>
          </w:rPr>
          <w:fldChar w:fldCharType="begin"/>
        </w:r>
        <w:r w:rsidR="00E77803" w:rsidRPr="00BE70D2" w:rsidDel="002D059E">
          <w:rPr>
            <w:color w:val="000000" w:themeColor="text1"/>
            <w:sz w:val="22"/>
            <w:szCs w:val="22"/>
            <w:shd w:val="clear" w:color="auto" w:fill="FFFFFF"/>
            <w:rPrChange w:id="1672" w:author="Chen Liao" w:date="2021-06-01T21:13:00Z">
              <w:rPr>
                <w:sz w:val="22"/>
                <w:szCs w:val="22"/>
                <w:shd w:val="clear" w:color="auto" w:fill="FFFFFF"/>
              </w:rPr>
            </w:rPrChange>
          </w:rPr>
          <w:delInstrText xml:space="preserve"> ADDIN NE.Ref.{BFA32DA1-2C97-4512-88C7-18DB170369A9}</w:delInstrText>
        </w:r>
        <w:r w:rsidR="00E77803" w:rsidRPr="00BE70D2" w:rsidDel="002D059E">
          <w:rPr>
            <w:color w:val="000000" w:themeColor="text1"/>
            <w:sz w:val="22"/>
            <w:szCs w:val="22"/>
            <w:shd w:val="clear" w:color="auto" w:fill="FFFFFF"/>
            <w:rPrChange w:id="1673" w:author="Chen Liao" w:date="2021-06-01T21:13:00Z">
              <w:rPr>
                <w:sz w:val="22"/>
                <w:szCs w:val="22"/>
                <w:shd w:val="clear" w:color="auto" w:fill="FFFFFF"/>
              </w:rPr>
            </w:rPrChange>
          </w:rPr>
          <w:fldChar w:fldCharType="separate"/>
        </w:r>
        <w:r w:rsidR="00D67D1E" w:rsidRPr="00BE70D2" w:rsidDel="002D059E">
          <w:rPr>
            <w:rFonts w:eastAsiaTheme="minorEastAsia"/>
            <w:color w:val="000000" w:themeColor="text1"/>
            <w:sz w:val="22"/>
            <w:szCs w:val="22"/>
            <w:rPrChange w:id="1674" w:author="Chen Liao" w:date="2021-06-01T21:13:00Z">
              <w:rPr>
                <w:rFonts w:eastAsiaTheme="minorEastAsia"/>
                <w:color w:val="080000"/>
                <w:sz w:val="22"/>
                <w:szCs w:val="22"/>
              </w:rPr>
            </w:rPrChange>
          </w:rPr>
          <w:delText>[14]</w:delText>
        </w:r>
        <w:r w:rsidR="00E77803" w:rsidRPr="00BE70D2" w:rsidDel="002D059E">
          <w:rPr>
            <w:color w:val="000000" w:themeColor="text1"/>
            <w:sz w:val="22"/>
            <w:szCs w:val="22"/>
            <w:shd w:val="clear" w:color="auto" w:fill="FFFFFF"/>
            <w:rPrChange w:id="1675" w:author="Chen Liao" w:date="2021-06-01T21:13:00Z">
              <w:rPr>
                <w:sz w:val="22"/>
                <w:szCs w:val="22"/>
                <w:shd w:val="clear" w:color="auto" w:fill="FFFFFF"/>
              </w:rPr>
            </w:rPrChange>
          </w:rPr>
          <w:fldChar w:fldCharType="end"/>
        </w:r>
        <w:r w:rsidR="00E77803" w:rsidRPr="00BE70D2" w:rsidDel="002D059E">
          <w:rPr>
            <w:color w:val="000000" w:themeColor="text1"/>
            <w:sz w:val="22"/>
            <w:szCs w:val="22"/>
            <w:shd w:val="clear" w:color="auto" w:fill="FFFFFF"/>
            <w:rPrChange w:id="1676" w:author="Chen Liao" w:date="2021-06-01T21:13:00Z">
              <w:rPr>
                <w:sz w:val="22"/>
                <w:szCs w:val="22"/>
                <w:shd w:val="clear" w:color="auto" w:fill="FFFFFF"/>
              </w:rPr>
            </w:rPrChange>
          </w:rPr>
          <w:delText>.</w:delText>
        </w:r>
        <w:commentRangeStart w:id="1677"/>
        <w:r w:rsidR="00386A6A" w:rsidRPr="00BE70D2" w:rsidDel="002D059E">
          <w:rPr>
            <w:color w:val="000000" w:themeColor="text1"/>
            <w:sz w:val="22"/>
            <w:szCs w:val="22"/>
            <w:shd w:val="clear" w:color="auto" w:fill="FFFFFF"/>
            <w:rPrChange w:id="1678" w:author="Chen Liao" w:date="2021-06-01T21:13:00Z">
              <w:rPr>
                <w:sz w:val="22"/>
                <w:szCs w:val="22"/>
                <w:shd w:val="clear" w:color="auto" w:fill="FFFFFF"/>
              </w:rPr>
            </w:rPrChange>
          </w:rPr>
          <w:delText xml:space="preserve"> </w:delText>
        </w:r>
        <w:commentRangeStart w:id="1679"/>
        <w:r w:rsidR="00386A6A" w:rsidRPr="00BE70D2" w:rsidDel="002D059E">
          <w:rPr>
            <w:color w:val="000000" w:themeColor="text1"/>
            <w:sz w:val="22"/>
            <w:szCs w:val="22"/>
            <w:shd w:val="clear" w:color="auto" w:fill="FFFFFF"/>
            <w:rPrChange w:id="1680" w:author="Chen Liao" w:date="2021-06-01T21:13:00Z">
              <w:rPr>
                <w:sz w:val="22"/>
                <w:szCs w:val="22"/>
                <w:shd w:val="clear" w:color="auto" w:fill="FFFFFF"/>
              </w:rPr>
            </w:rPrChange>
          </w:rPr>
          <w:delText xml:space="preserve">Similarly, </w:delText>
        </w:r>
        <w:r w:rsidR="00BA5C9A" w:rsidRPr="00BE70D2" w:rsidDel="002D059E">
          <w:rPr>
            <w:color w:val="000000" w:themeColor="text1"/>
            <w:sz w:val="22"/>
            <w:szCs w:val="22"/>
            <w:shd w:val="clear" w:color="auto" w:fill="FFFFFF"/>
            <w:rPrChange w:id="1681" w:author="Chen Liao" w:date="2021-06-01T21:13:00Z">
              <w:rPr>
                <w:sz w:val="22"/>
                <w:szCs w:val="22"/>
                <w:shd w:val="clear" w:color="auto" w:fill="FFFFFF"/>
              </w:rPr>
            </w:rPrChange>
          </w:rPr>
          <w:delText>individualized response</w:delText>
        </w:r>
        <w:r w:rsidR="000B0AE8" w:rsidRPr="00BE70D2" w:rsidDel="002D059E">
          <w:rPr>
            <w:color w:val="000000" w:themeColor="text1"/>
            <w:sz w:val="22"/>
            <w:szCs w:val="22"/>
            <w:shd w:val="clear" w:color="auto" w:fill="FFFFFF"/>
            <w:rPrChange w:id="1682" w:author="Chen Liao" w:date="2021-06-01T21:13:00Z">
              <w:rPr>
                <w:sz w:val="22"/>
                <w:szCs w:val="22"/>
                <w:shd w:val="clear" w:color="auto" w:fill="FFFFFF"/>
              </w:rPr>
            </w:rPrChange>
          </w:rPr>
          <w:delText>s</w:delText>
        </w:r>
        <w:r w:rsidR="00BA5C9A" w:rsidRPr="00BE70D2" w:rsidDel="002D059E">
          <w:rPr>
            <w:color w:val="000000" w:themeColor="text1"/>
            <w:sz w:val="22"/>
            <w:szCs w:val="22"/>
            <w:shd w:val="clear" w:color="auto" w:fill="FFFFFF"/>
            <w:rPrChange w:id="1683" w:author="Chen Liao" w:date="2021-06-01T21:13:00Z">
              <w:rPr>
                <w:sz w:val="22"/>
                <w:szCs w:val="22"/>
                <w:shd w:val="clear" w:color="auto" w:fill="FFFFFF"/>
              </w:rPr>
            </w:rPrChange>
          </w:rPr>
          <w:delText xml:space="preserve"> of gut microbiota induced by </w:delText>
        </w:r>
        <w:r w:rsidR="00096C5D" w:rsidRPr="00BE70D2" w:rsidDel="002D059E">
          <w:rPr>
            <w:color w:val="000000" w:themeColor="text1"/>
            <w:sz w:val="22"/>
            <w:szCs w:val="22"/>
            <w:shd w:val="clear" w:color="auto" w:fill="FFFFFF"/>
            <w:rPrChange w:id="1684" w:author="Chen Liao" w:date="2021-06-01T21:13:00Z">
              <w:rPr>
                <w:sz w:val="22"/>
                <w:szCs w:val="22"/>
                <w:shd w:val="clear" w:color="auto" w:fill="FFFFFF"/>
              </w:rPr>
            </w:rPrChange>
          </w:rPr>
          <w:delText xml:space="preserve">various </w:delText>
        </w:r>
        <w:r w:rsidR="00416AB9" w:rsidRPr="00BE70D2" w:rsidDel="002D059E">
          <w:rPr>
            <w:color w:val="000000" w:themeColor="text1"/>
            <w:sz w:val="22"/>
            <w:szCs w:val="22"/>
            <w:shd w:val="clear" w:color="auto" w:fill="FFFFFF"/>
            <w:rPrChange w:id="1685" w:author="Chen Liao" w:date="2021-06-01T21:13:00Z">
              <w:rPr>
                <w:sz w:val="22"/>
                <w:szCs w:val="22"/>
                <w:shd w:val="clear" w:color="auto" w:fill="FFFFFF"/>
              </w:rPr>
            </w:rPrChange>
          </w:rPr>
          <w:delText xml:space="preserve">pre-intervention </w:delText>
        </w:r>
        <w:r w:rsidR="00096C5D" w:rsidRPr="00BE70D2" w:rsidDel="002D059E">
          <w:rPr>
            <w:color w:val="000000" w:themeColor="text1"/>
            <w:sz w:val="22"/>
            <w:szCs w:val="22"/>
            <w:shd w:val="clear" w:color="auto" w:fill="FFFFFF"/>
            <w:rPrChange w:id="1686" w:author="Chen Liao" w:date="2021-06-01T21:13:00Z">
              <w:rPr>
                <w:sz w:val="22"/>
                <w:szCs w:val="22"/>
                <w:shd w:val="clear" w:color="auto" w:fill="FFFFFF"/>
              </w:rPr>
            </w:rPrChange>
          </w:rPr>
          <w:delText xml:space="preserve">presence and abundance of </w:delText>
        </w:r>
        <w:r w:rsidR="00BA5C9A" w:rsidRPr="00BE70D2" w:rsidDel="002D059E">
          <w:rPr>
            <w:color w:val="000000" w:themeColor="text1"/>
            <w:sz w:val="22"/>
            <w:szCs w:val="22"/>
            <w:shd w:val="clear" w:color="auto" w:fill="FFFFFF"/>
            <w:rPrChange w:id="1687" w:author="Chen Liao" w:date="2021-06-01T21:13:00Z">
              <w:rPr>
                <w:sz w:val="22"/>
                <w:szCs w:val="22"/>
                <w:shd w:val="clear" w:color="auto" w:fill="FFFFFF"/>
              </w:rPr>
            </w:rPrChange>
          </w:rPr>
          <w:delText>specific microbe ha</w:delText>
        </w:r>
        <w:r w:rsidR="000B0AE8" w:rsidRPr="00BE70D2" w:rsidDel="002D059E">
          <w:rPr>
            <w:color w:val="000000" w:themeColor="text1"/>
            <w:sz w:val="22"/>
            <w:szCs w:val="22"/>
            <w:shd w:val="clear" w:color="auto" w:fill="FFFFFF"/>
            <w:rPrChange w:id="1688" w:author="Chen Liao" w:date="2021-06-01T21:13:00Z">
              <w:rPr>
                <w:sz w:val="22"/>
                <w:szCs w:val="22"/>
                <w:shd w:val="clear" w:color="auto" w:fill="FFFFFF"/>
              </w:rPr>
            </w:rPrChange>
          </w:rPr>
          <w:delText>ve</w:delText>
        </w:r>
        <w:r w:rsidR="00BA5C9A" w:rsidRPr="00BE70D2" w:rsidDel="002D059E">
          <w:rPr>
            <w:color w:val="000000" w:themeColor="text1"/>
            <w:sz w:val="22"/>
            <w:szCs w:val="22"/>
            <w:shd w:val="clear" w:color="auto" w:fill="FFFFFF"/>
            <w:rPrChange w:id="1689" w:author="Chen Liao" w:date="2021-06-01T21:13:00Z">
              <w:rPr>
                <w:sz w:val="22"/>
                <w:szCs w:val="22"/>
                <w:shd w:val="clear" w:color="auto" w:fill="FFFFFF"/>
              </w:rPr>
            </w:rPrChange>
          </w:rPr>
          <w:delText xml:space="preserve"> been </w:delText>
        </w:r>
        <w:r w:rsidR="00F10BFC" w:rsidRPr="00BE70D2" w:rsidDel="002D059E">
          <w:rPr>
            <w:color w:val="000000" w:themeColor="text1"/>
            <w:sz w:val="22"/>
            <w:szCs w:val="22"/>
            <w:shd w:val="clear" w:color="auto" w:fill="FFFFFF"/>
            <w:rPrChange w:id="1690" w:author="Chen Liao" w:date="2021-06-01T21:13:00Z">
              <w:rPr>
                <w:sz w:val="22"/>
                <w:szCs w:val="22"/>
                <w:shd w:val="clear" w:color="auto" w:fill="FFFFFF"/>
              </w:rPr>
            </w:rPrChange>
          </w:rPr>
          <w:delText xml:space="preserve">widly </w:delText>
        </w:r>
        <w:r w:rsidR="00BA5C9A" w:rsidRPr="00BE70D2" w:rsidDel="002D059E">
          <w:rPr>
            <w:color w:val="000000" w:themeColor="text1"/>
            <w:sz w:val="22"/>
            <w:szCs w:val="22"/>
            <w:shd w:val="clear" w:color="auto" w:fill="FFFFFF"/>
            <w:rPrChange w:id="1691" w:author="Chen Liao" w:date="2021-06-01T21:13:00Z">
              <w:rPr>
                <w:sz w:val="22"/>
                <w:szCs w:val="22"/>
                <w:shd w:val="clear" w:color="auto" w:fill="FFFFFF"/>
              </w:rPr>
            </w:rPrChange>
          </w:rPr>
          <w:delText xml:space="preserve">observed for </w:delText>
        </w:r>
        <w:r w:rsidR="00CF26E3" w:rsidRPr="00BE70D2" w:rsidDel="002D059E">
          <w:rPr>
            <w:color w:val="000000" w:themeColor="text1"/>
            <w:sz w:val="22"/>
            <w:szCs w:val="22"/>
            <w:shd w:val="clear" w:color="auto" w:fill="FFFFFF"/>
            <w:rPrChange w:id="1692" w:author="Chen Liao" w:date="2021-06-01T21:13:00Z">
              <w:rPr>
                <w:sz w:val="22"/>
                <w:szCs w:val="22"/>
                <w:shd w:val="clear" w:color="auto" w:fill="FFFFFF"/>
              </w:rPr>
            </w:rPrChange>
          </w:rPr>
          <w:delText>other</w:delText>
        </w:r>
        <w:r w:rsidR="00BA5C9A" w:rsidRPr="00BE70D2" w:rsidDel="002D059E">
          <w:rPr>
            <w:color w:val="000000" w:themeColor="text1"/>
            <w:sz w:val="22"/>
            <w:szCs w:val="22"/>
            <w:shd w:val="clear" w:color="auto" w:fill="FFFFFF"/>
            <w:rPrChange w:id="1693" w:author="Chen Liao" w:date="2021-06-01T21:13:00Z">
              <w:rPr>
                <w:sz w:val="22"/>
                <w:szCs w:val="22"/>
                <w:shd w:val="clear" w:color="auto" w:fill="FFFFFF"/>
              </w:rPr>
            </w:rPrChange>
          </w:rPr>
          <w:delText xml:space="preserve"> interventions</w:delText>
        </w:r>
        <w:r w:rsidR="00CF26E3" w:rsidRPr="00BE70D2" w:rsidDel="002D059E">
          <w:rPr>
            <w:color w:val="000000" w:themeColor="text1"/>
            <w:sz w:val="22"/>
            <w:szCs w:val="22"/>
            <w:shd w:val="clear" w:color="auto" w:fill="FFFFFF"/>
            <w:rPrChange w:id="1694" w:author="Chen Liao" w:date="2021-06-01T21:13:00Z">
              <w:rPr>
                <w:sz w:val="22"/>
                <w:szCs w:val="22"/>
                <w:shd w:val="clear" w:color="auto" w:fill="FFFFFF"/>
              </w:rPr>
            </w:rPrChange>
          </w:rPr>
          <w:delText xml:space="preserve"> (e.g. drug </w:delText>
        </w:r>
        <w:r w:rsidR="00FF6DA6" w:rsidRPr="00BE70D2" w:rsidDel="002D059E">
          <w:rPr>
            <w:color w:val="000000" w:themeColor="text1"/>
            <w:sz w:val="22"/>
            <w:szCs w:val="22"/>
            <w:shd w:val="clear" w:color="auto" w:fill="FFFFFF"/>
            <w:rPrChange w:id="1695" w:author="Chen Liao" w:date="2021-06-01T21:13:00Z">
              <w:rPr>
                <w:sz w:val="22"/>
                <w:szCs w:val="22"/>
                <w:shd w:val="clear" w:color="auto" w:fill="FFFFFF"/>
              </w:rPr>
            </w:rPrChange>
          </w:rPr>
          <w:fldChar w:fldCharType="begin"/>
        </w:r>
        <w:r w:rsidR="00FF6DA6" w:rsidRPr="00BE70D2" w:rsidDel="002D059E">
          <w:rPr>
            <w:color w:val="000000" w:themeColor="text1"/>
            <w:sz w:val="22"/>
            <w:szCs w:val="22"/>
            <w:shd w:val="clear" w:color="auto" w:fill="FFFFFF"/>
            <w:rPrChange w:id="1696" w:author="Chen Liao" w:date="2021-06-01T21:13:00Z">
              <w:rPr>
                <w:sz w:val="22"/>
                <w:szCs w:val="22"/>
                <w:shd w:val="clear" w:color="auto" w:fill="FFFFFF"/>
              </w:rPr>
            </w:rPrChange>
          </w:rPr>
          <w:delInstrText xml:space="preserve"> ADDIN NE.Ref.{411E6475-AF46-4BAC-9690-944421627726}</w:delInstrText>
        </w:r>
        <w:r w:rsidR="00FF6DA6" w:rsidRPr="00BE70D2" w:rsidDel="002D059E">
          <w:rPr>
            <w:color w:val="000000" w:themeColor="text1"/>
            <w:sz w:val="22"/>
            <w:szCs w:val="22"/>
            <w:shd w:val="clear" w:color="auto" w:fill="FFFFFF"/>
            <w:rPrChange w:id="1697" w:author="Chen Liao" w:date="2021-06-01T21:13:00Z">
              <w:rPr>
                <w:sz w:val="22"/>
                <w:szCs w:val="22"/>
                <w:shd w:val="clear" w:color="auto" w:fill="FFFFFF"/>
              </w:rPr>
            </w:rPrChange>
          </w:rPr>
          <w:fldChar w:fldCharType="separate"/>
        </w:r>
        <w:r w:rsidR="00D67D1E" w:rsidRPr="00BE70D2" w:rsidDel="002D059E">
          <w:rPr>
            <w:rFonts w:eastAsiaTheme="minorEastAsia"/>
            <w:color w:val="000000" w:themeColor="text1"/>
            <w:sz w:val="22"/>
            <w:szCs w:val="22"/>
            <w:rPrChange w:id="1698" w:author="Chen Liao" w:date="2021-06-01T21:13:00Z">
              <w:rPr>
                <w:rFonts w:eastAsiaTheme="minorEastAsia"/>
                <w:color w:val="080000"/>
                <w:sz w:val="22"/>
                <w:szCs w:val="22"/>
              </w:rPr>
            </w:rPrChange>
          </w:rPr>
          <w:delText>[15]</w:delText>
        </w:r>
        <w:r w:rsidR="00FF6DA6" w:rsidRPr="00BE70D2" w:rsidDel="002D059E">
          <w:rPr>
            <w:color w:val="000000" w:themeColor="text1"/>
            <w:sz w:val="22"/>
            <w:szCs w:val="22"/>
            <w:shd w:val="clear" w:color="auto" w:fill="FFFFFF"/>
            <w:rPrChange w:id="1699" w:author="Chen Liao" w:date="2021-06-01T21:13:00Z">
              <w:rPr>
                <w:sz w:val="22"/>
                <w:szCs w:val="22"/>
                <w:shd w:val="clear" w:color="auto" w:fill="FFFFFF"/>
              </w:rPr>
            </w:rPrChange>
          </w:rPr>
          <w:fldChar w:fldCharType="end"/>
        </w:r>
        <w:r w:rsidR="00CF26E3" w:rsidRPr="00BE70D2" w:rsidDel="002D059E">
          <w:rPr>
            <w:color w:val="000000" w:themeColor="text1"/>
            <w:sz w:val="22"/>
            <w:szCs w:val="22"/>
            <w:shd w:val="clear" w:color="auto" w:fill="FFFFFF"/>
            <w:rPrChange w:id="1700" w:author="Chen Liao" w:date="2021-06-01T21:13:00Z">
              <w:rPr>
                <w:sz w:val="22"/>
                <w:szCs w:val="22"/>
                <w:shd w:val="clear" w:color="auto" w:fill="FFFFFF"/>
              </w:rPr>
            </w:rPrChange>
          </w:rPr>
          <w:delText>, probiotic</w:delText>
        </w:r>
        <w:r w:rsidR="00FF6DA6" w:rsidRPr="00BE70D2" w:rsidDel="002D059E">
          <w:rPr>
            <w:color w:val="000000" w:themeColor="text1"/>
            <w:sz w:val="22"/>
            <w:szCs w:val="22"/>
            <w:shd w:val="clear" w:color="auto" w:fill="FFFFFF"/>
            <w:rPrChange w:id="1701" w:author="Chen Liao" w:date="2021-06-01T21:13:00Z">
              <w:rPr>
                <w:sz w:val="22"/>
                <w:szCs w:val="22"/>
                <w:shd w:val="clear" w:color="auto" w:fill="FFFFFF"/>
              </w:rPr>
            </w:rPrChange>
          </w:rPr>
          <w:delText xml:space="preserve"> </w:delText>
        </w:r>
        <w:r w:rsidR="00FF6DA6" w:rsidRPr="00BE70D2" w:rsidDel="002D059E">
          <w:rPr>
            <w:color w:val="000000" w:themeColor="text1"/>
            <w:sz w:val="22"/>
            <w:szCs w:val="22"/>
            <w:shd w:val="clear" w:color="auto" w:fill="FFFFFF"/>
            <w:rPrChange w:id="1702" w:author="Chen Liao" w:date="2021-06-01T21:13:00Z">
              <w:rPr>
                <w:sz w:val="22"/>
                <w:szCs w:val="22"/>
                <w:shd w:val="clear" w:color="auto" w:fill="FFFFFF"/>
              </w:rPr>
            </w:rPrChange>
          </w:rPr>
          <w:fldChar w:fldCharType="begin"/>
        </w:r>
        <w:r w:rsidR="00FF6DA6" w:rsidRPr="00BE70D2" w:rsidDel="002D059E">
          <w:rPr>
            <w:color w:val="000000" w:themeColor="text1"/>
            <w:sz w:val="22"/>
            <w:szCs w:val="22"/>
            <w:shd w:val="clear" w:color="auto" w:fill="FFFFFF"/>
            <w:rPrChange w:id="1703" w:author="Chen Liao" w:date="2021-06-01T21:13:00Z">
              <w:rPr>
                <w:sz w:val="22"/>
                <w:szCs w:val="22"/>
                <w:shd w:val="clear" w:color="auto" w:fill="FFFFFF"/>
              </w:rPr>
            </w:rPrChange>
          </w:rPr>
          <w:delInstrText xml:space="preserve"> ADDIN NE.Ref.{329229C6-8237-4CF3-A45D-E16E84EAA823}</w:delInstrText>
        </w:r>
        <w:r w:rsidR="00FF6DA6" w:rsidRPr="00BE70D2" w:rsidDel="002D059E">
          <w:rPr>
            <w:color w:val="000000" w:themeColor="text1"/>
            <w:sz w:val="22"/>
            <w:szCs w:val="22"/>
            <w:shd w:val="clear" w:color="auto" w:fill="FFFFFF"/>
            <w:rPrChange w:id="1704" w:author="Chen Liao" w:date="2021-06-01T21:13:00Z">
              <w:rPr>
                <w:sz w:val="22"/>
                <w:szCs w:val="22"/>
                <w:shd w:val="clear" w:color="auto" w:fill="FFFFFF"/>
              </w:rPr>
            </w:rPrChange>
          </w:rPr>
          <w:fldChar w:fldCharType="separate"/>
        </w:r>
        <w:r w:rsidR="00D67D1E" w:rsidRPr="00BE70D2" w:rsidDel="002D059E">
          <w:rPr>
            <w:rFonts w:eastAsiaTheme="minorEastAsia"/>
            <w:color w:val="000000" w:themeColor="text1"/>
            <w:sz w:val="22"/>
            <w:szCs w:val="22"/>
            <w:rPrChange w:id="1705" w:author="Chen Liao" w:date="2021-06-01T21:13:00Z">
              <w:rPr>
                <w:rFonts w:eastAsiaTheme="minorEastAsia"/>
                <w:color w:val="080000"/>
                <w:sz w:val="22"/>
                <w:szCs w:val="22"/>
              </w:rPr>
            </w:rPrChange>
          </w:rPr>
          <w:delText>[16]</w:delText>
        </w:r>
        <w:r w:rsidR="00FF6DA6" w:rsidRPr="00BE70D2" w:rsidDel="002D059E">
          <w:rPr>
            <w:color w:val="000000" w:themeColor="text1"/>
            <w:sz w:val="22"/>
            <w:szCs w:val="22"/>
            <w:shd w:val="clear" w:color="auto" w:fill="FFFFFF"/>
            <w:rPrChange w:id="1706" w:author="Chen Liao" w:date="2021-06-01T21:13:00Z">
              <w:rPr>
                <w:sz w:val="22"/>
                <w:szCs w:val="22"/>
                <w:shd w:val="clear" w:color="auto" w:fill="FFFFFF"/>
              </w:rPr>
            </w:rPrChange>
          </w:rPr>
          <w:fldChar w:fldCharType="end"/>
        </w:r>
        <w:r w:rsidR="00CF26E3" w:rsidRPr="00BE70D2" w:rsidDel="002D059E">
          <w:rPr>
            <w:color w:val="000000" w:themeColor="text1"/>
            <w:sz w:val="22"/>
            <w:szCs w:val="22"/>
            <w:shd w:val="clear" w:color="auto" w:fill="FFFFFF"/>
            <w:rPrChange w:id="1707" w:author="Chen Liao" w:date="2021-06-01T21:13:00Z">
              <w:rPr>
                <w:sz w:val="22"/>
                <w:szCs w:val="22"/>
                <w:shd w:val="clear" w:color="auto" w:fill="FFFFFF"/>
              </w:rPr>
            </w:rPrChange>
          </w:rPr>
          <w:delText>, prebiotic</w:delText>
        </w:r>
        <w:r w:rsidR="00065B7D" w:rsidRPr="00BE70D2" w:rsidDel="002D059E">
          <w:rPr>
            <w:color w:val="000000" w:themeColor="text1"/>
            <w:sz w:val="22"/>
            <w:szCs w:val="22"/>
            <w:shd w:val="clear" w:color="auto" w:fill="FFFFFF"/>
            <w:rPrChange w:id="1708" w:author="Chen Liao" w:date="2021-06-01T21:13:00Z">
              <w:rPr>
                <w:sz w:val="22"/>
                <w:szCs w:val="22"/>
                <w:shd w:val="clear" w:color="auto" w:fill="FFFFFF"/>
              </w:rPr>
            </w:rPrChange>
          </w:rPr>
          <w:delText xml:space="preserve"> </w:delText>
        </w:r>
        <w:r w:rsidR="00065B7D" w:rsidRPr="00BE70D2" w:rsidDel="002D059E">
          <w:rPr>
            <w:color w:val="000000" w:themeColor="text1"/>
            <w:sz w:val="22"/>
            <w:szCs w:val="22"/>
            <w:shd w:val="clear" w:color="auto" w:fill="FFFFFF"/>
            <w:rPrChange w:id="1709" w:author="Chen Liao" w:date="2021-06-01T21:13:00Z">
              <w:rPr>
                <w:sz w:val="22"/>
                <w:szCs w:val="22"/>
                <w:shd w:val="clear" w:color="auto" w:fill="FFFFFF"/>
              </w:rPr>
            </w:rPrChange>
          </w:rPr>
          <w:fldChar w:fldCharType="begin"/>
        </w:r>
        <w:r w:rsidR="00065B7D" w:rsidRPr="00BE70D2" w:rsidDel="002D059E">
          <w:rPr>
            <w:color w:val="000000" w:themeColor="text1"/>
            <w:sz w:val="22"/>
            <w:szCs w:val="22"/>
            <w:shd w:val="clear" w:color="auto" w:fill="FFFFFF"/>
            <w:rPrChange w:id="1710" w:author="Chen Liao" w:date="2021-06-01T21:13:00Z">
              <w:rPr>
                <w:sz w:val="22"/>
                <w:szCs w:val="22"/>
                <w:shd w:val="clear" w:color="auto" w:fill="FFFFFF"/>
              </w:rPr>
            </w:rPrChange>
          </w:rPr>
          <w:delInstrText xml:space="preserve"> ADDIN NE.Ref.{5185E0BC-885F-449A-A209-7E8ACA7F4A16}</w:delInstrText>
        </w:r>
        <w:r w:rsidR="00065B7D" w:rsidRPr="00BE70D2" w:rsidDel="002D059E">
          <w:rPr>
            <w:color w:val="000000" w:themeColor="text1"/>
            <w:sz w:val="22"/>
            <w:szCs w:val="22"/>
            <w:shd w:val="clear" w:color="auto" w:fill="FFFFFF"/>
            <w:rPrChange w:id="1711" w:author="Chen Liao" w:date="2021-06-01T21:13:00Z">
              <w:rPr>
                <w:sz w:val="22"/>
                <w:szCs w:val="22"/>
                <w:shd w:val="clear" w:color="auto" w:fill="FFFFFF"/>
              </w:rPr>
            </w:rPrChange>
          </w:rPr>
          <w:fldChar w:fldCharType="separate"/>
        </w:r>
        <w:r w:rsidR="00D67D1E" w:rsidRPr="00BE70D2" w:rsidDel="002D059E">
          <w:rPr>
            <w:rFonts w:eastAsiaTheme="minorEastAsia"/>
            <w:color w:val="000000" w:themeColor="text1"/>
            <w:sz w:val="22"/>
            <w:szCs w:val="22"/>
            <w:rPrChange w:id="1712" w:author="Chen Liao" w:date="2021-06-01T21:13:00Z">
              <w:rPr>
                <w:rFonts w:eastAsiaTheme="minorEastAsia"/>
                <w:color w:val="080000"/>
                <w:sz w:val="22"/>
                <w:szCs w:val="22"/>
              </w:rPr>
            </w:rPrChange>
          </w:rPr>
          <w:delText>[17]</w:delText>
        </w:r>
        <w:r w:rsidR="00065B7D" w:rsidRPr="00BE70D2" w:rsidDel="002D059E">
          <w:rPr>
            <w:color w:val="000000" w:themeColor="text1"/>
            <w:sz w:val="22"/>
            <w:szCs w:val="22"/>
            <w:shd w:val="clear" w:color="auto" w:fill="FFFFFF"/>
            <w:rPrChange w:id="1713" w:author="Chen Liao" w:date="2021-06-01T21:13:00Z">
              <w:rPr>
                <w:sz w:val="22"/>
                <w:szCs w:val="22"/>
                <w:shd w:val="clear" w:color="auto" w:fill="FFFFFF"/>
              </w:rPr>
            </w:rPrChange>
          </w:rPr>
          <w:fldChar w:fldCharType="end"/>
        </w:r>
        <w:r w:rsidR="00CF26E3" w:rsidRPr="00BE70D2" w:rsidDel="002D059E">
          <w:rPr>
            <w:color w:val="000000" w:themeColor="text1"/>
            <w:sz w:val="22"/>
            <w:szCs w:val="22"/>
            <w:shd w:val="clear" w:color="auto" w:fill="FFFFFF"/>
            <w:rPrChange w:id="1714" w:author="Chen Liao" w:date="2021-06-01T21:13:00Z">
              <w:rPr>
                <w:sz w:val="22"/>
                <w:szCs w:val="22"/>
                <w:shd w:val="clear" w:color="auto" w:fill="FFFFFF"/>
              </w:rPr>
            </w:rPrChange>
          </w:rPr>
          <w:delText>).</w:delText>
        </w:r>
        <w:r w:rsidR="00065B7D" w:rsidRPr="00BE70D2" w:rsidDel="002D059E">
          <w:rPr>
            <w:color w:val="000000" w:themeColor="text1"/>
            <w:sz w:val="22"/>
            <w:szCs w:val="22"/>
            <w:shd w:val="clear" w:color="auto" w:fill="FFFFFF"/>
            <w:rPrChange w:id="1715" w:author="Chen Liao" w:date="2021-06-01T21:13:00Z">
              <w:rPr>
                <w:sz w:val="22"/>
                <w:szCs w:val="22"/>
                <w:shd w:val="clear" w:color="auto" w:fill="FFFFFF"/>
              </w:rPr>
            </w:rPrChange>
          </w:rPr>
          <w:delText xml:space="preserve"> </w:delText>
        </w:r>
      </w:del>
      <w:del w:id="1716" w:author="Chen Liao" w:date="2021-05-28T22:48:00Z">
        <w:r w:rsidR="00D82685" w:rsidRPr="00BE70D2" w:rsidDel="00F00834">
          <w:rPr>
            <w:color w:val="000000" w:themeColor="text1"/>
            <w:sz w:val="22"/>
            <w:szCs w:val="22"/>
            <w:shd w:val="clear" w:color="auto" w:fill="FFFFFF"/>
            <w:rPrChange w:id="1717" w:author="Chen Liao" w:date="2021-06-01T21:13:00Z">
              <w:rPr>
                <w:sz w:val="22"/>
                <w:szCs w:val="22"/>
                <w:shd w:val="clear" w:color="auto" w:fill="FFFFFF"/>
              </w:rPr>
            </w:rPrChange>
          </w:rPr>
          <w:delText xml:space="preserve">While </w:delText>
        </w:r>
        <w:r w:rsidR="003F6EE8" w:rsidRPr="00BE70D2" w:rsidDel="00F00834">
          <w:rPr>
            <w:color w:val="000000" w:themeColor="text1"/>
            <w:sz w:val="22"/>
            <w:szCs w:val="22"/>
            <w:shd w:val="clear" w:color="auto" w:fill="FFFFFF"/>
            <w:rPrChange w:id="1718" w:author="Chen Liao" w:date="2021-06-01T21:13:00Z">
              <w:rPr>
                <w:sz w:val="22"/>
                <w:szCs w:val="22"/>
                <w:shd w:val="clear" w:color="auto" w:fill="FFFFFF"/>
              </w:rPr>
            </w:rPrChange>
          </w:rPr>
          <w:delText>there is accumulating</w:delText>
        </w:r>
        <w:r w:rsidR="00D82685" w:rsidRPr="00BE70D2" w:rsidDel="00F00834">
          <w:rPr>
            <w:color w:val="000000" w:themeColor="text1"/>
            <w:sz w:val="22"/>
            <w:szCs w:val="22"/>
            <w:shd w:val="clear" w:color="auto" w:fill="FFFFFF"/>
            <w:rPrChange w:id="1719" w:author="Chen Liao" w:date="2021-06-01T21:13:00Z">
              <w:rPr>
                <w:sz w:val="22"/>
                <w:szCs w:val="22"/>
                <w:shd w:val="clear" w:color="auto" w:fill="FFFFFF"/>
              </w:rPr>
            </w:rPrChange>
          </w:rPr>
          <w:delText xml:space="preserve"> </w:delText>
        </w:r>
        <w:r w:rsidR="00B97578" w:rsidRPr="00BE70D2" w:rsidDel="00F00834">
          <w:rPr>
            <w:color w:val="000000" w:themeColor="text1"/>
            <w:sz w:val="22"/>
            <w:szCs w:val="22"/>
            <w:shd w:val="clear" w:color="auto" w:fill="FFFFFF"/>
            <w:rPrChange w:id="1720" w:author="Chen Liao" w:date="2021-06-01T21:13:00Z">
              <w:rPr>
                <w:sz w:val="22"/>
                <w:szCs w:val="22"/>
                <w:shd w:val="clear" w:color="auto" w:fill="FFFFFF"/>
              </w:rPr>
            </w:rPrChange>
          </w:rPr>
          <w:delText>evidence</w:delText>
        </w:r>
        <w:r w:rsidR="002D1FE4" w:rsidRPr="00BE70D2" w:rsidDel="00F00834">
          <w:rPr>
            <w:color w:val="000000" w:themeColor="text1"/>
            <w:sz w:val="22"/>
            <w:szCs w:val="22"/>
            <w:shd w:val="clear" w:color="auto" w:fill="FFFFFF"/>
            <w:rPrChange w:id="1721" w:author="Chen Liao" w:date="2021-06-01T21:13:00Z">
              <w:rPr>
                <w:sz w:val="22"/>
                <w:szCs w:val="22"/>
                <w:shd w:val="clear" w:color="auto" w:fill="FFFFFF"/>
              </w:rPr>
            </w:rPrChange>
          </w:rPr>
          <w:delText xml:space="preserve"> that the</w:delText>
        </w:r>
        <w:r w:rsidR="003F6EE8" w:rsidRPr="00BE70D2" w:rsidDel="00F00834">
          <w:rPr>
            <w:color w:val="000000" w:themeColor="text1"/>
            <w:sz w:val="22"/>
            <w:szCs w:val="22"/>
            <w:shd w:val="clear" w:color="auto" w:fill="FFFFFF"/>
            <w:rPrChange w:id="1722" w:author="Chen Liao" w:date="2021-06-01T21:13:00Z">
              <w:rPr>
                <w:sz w:val="22"/>
                <w:szCs w:val="22"/>
                <w:shd w:val="clear" w:color="auto" w:fill="FFFFFF"/>
              </w:rPr>
            </w:rPrChange>
          </w:rPr>
          <w:delText xml:space="preserve"> </w:delText>
        </w:r>
        <w:r w:rsidR="009A2CE5" w:rsidRPr="00BE70D2" w:rsidDel="00F00834">
          <w:rPr>
            <w:color w:val="000000" w:themeColor="text1"/>
            <w:sz w:val="22"/>
            <w:szCs w:val="22"/>
            <w:shd w:val="clear" w:color="auto" w:fill="FFFFFF"/>
            <w:rPrChange w:id="1723" w:author="Chen Liao" w:date="2021-06-01T21:13:00Z">
              <w:rPr>
                <w:sz w:val="22"/>
                <w:szCs w:val="22"/>
                <w:shd w:val="clear" w:color="auto" w:fill="FFFFFF"/>
              </w:rPr>
            </w:rPrChange>
          </w:rPr>
          <w:delText>endpoint</w:delText>
        </w:r>
        <w:r w:rsidR="003F6EE8" w:rsidRPr="00BE70D2" w:rsidDel="00F00834">
          <w:rPr>
            <w:color w:val="000000" w:themeColor="text1"/>
            <w:sz w:val="22"/>
            <w:szCs w:val="22"/>
            <w:shd w:val="clear" w:color="auto" w:fill="FFFFFF"/>
            <w:rPrChange w:id="1724" w:author="Chen Liao" w:date="2021-06-01T21:13:00Z">
              <w:rPr>
                <w:sz w:val="22"/>
                <w:szCs w:val="22"/>
                <w:shd w:val="clear" w:color="auto" w:fill="FFFFFF"/>
              </w:rPr>
            </w:rPrChange>
          </w:rPr>
          <w:delText xml:space="preserve"> </w:delText>
        </w:r>
        <w:r w:rsidR="002D1FE4" w:rsidRPr="00BE70D2" w:rsidDel="00F00834">
          <w:rPr>
            <w:color w:val="000000" w:themeColor="text1"/>
            <w:sz w:val="22"/>
            <w:szCs w:val="22"/>
            <w:shd w:val="clear" w:color="auto" w:fill="FFFFFF"/>
            <w:rPrChange w:id="1725" w:author="Chen Liao" w:date="2021-06-01T21:13:00Z">
              <w:rPr>
                <w:sz w:val="22"/>
                <w:szCs w:val="22"/>
                <w:shd w:val="clear" w:color="auto" w:fill="FFFFFF"/>
              </w:rPr>
            </w:rPrChange>
          </w:rPr>
          <w:delText>response to</w:delText>
        </w:r>
        <w:r w:rsidR="003F6EE8" w:rsidRPr="00BE70D2" w:rsidDel="00F00834">
          <w:rPr>
            <w:color w:val="000000" w:themeColor="text1"/>
            <w:sz w:val="22"/>
            <w:szCs w:val="22"/>
            <w:shd w:val="clear" w:color="auto" w:fill="FFFFFF"/>
            <w:rPrChange w:id="1726" w:author="Chen Liao" w:date="2021-06-01T21:13:00Z">
              <w:rPr>
                <w:sz w:val="22"/>
                <w:szCs w:val="22"/>
                <w:shd w:val="clear" w:color="auto" w:fill="FFFFFF"/>
              </w:rPr>
            </w:rPrChange>
          </w:rPr>
          <w:delText xml:space="preserve"> </w:delText>
        </w:r>
        <w:r w:rsidR="00CF04B2" w:rsidRPr="00BE70D2" w:rsidDel="00F00834">
          <w:rPr>
            <w:color w:val="000000" w:themeColor="text1"/>
            <w:sz w:val="22"/>
            <w:szCs w:val="22"/>
            <w:shd w:val="clear" w:color="auto" w:fill="FFFFFF"/>
            <w:rPrChange w:id="1727" w:author="Chen Liao" w:date="2021-06-01T21:13:00Z">
              <w:rPr>
                <w:sz w:val="22"/>
                <w:szCs w:val="22"/>
                <w:shd w:val="clear" w:color="auto" w:fill="FFFFFF"/>
              </w:rPr>
            </w:rPrChange>
          </w:rPr>
          <w:delText xml:space="preserve">dietary </w:delText>
        </w:r>
        <w:r w:rsidR="003F6EE8" w:rsidRPr="00BE70D2" w:rsidDel="00F00834">
          <w:rPr>
            <w:color w:val="000000" w:themeColor="text1"/>
            <w:sz w:val="22"/>
            <w:szCs w:val="22"/>
            <w:shd w:val="clear" w:color="auto" w:fill="FFFFFF"/>
            <w:rPrChange w:id="1728" w:author="Chen Liao" w:date="2021-06-01T21:13:00Z">
              <w:rPr>
                <w:sz w:val="22"/>
                <w:szCs w:val="22"/>
                <w:shd w:val="clear" w:color="auto" w:fill="FFFFFF"/>
              </w:rPr>
            </w:rPrChange>
          </w:rPr>
          <w:delText>interventions</w:delText>
        </w:r>
        <w:r w:rsidR="002D1FE4" w:rsidRPr="00BE70D2" w:rsidDel="00F00834">
          <w:rPr>
            <w:color w:val="000000" w:themeColor="text1"/>
            <w:sz w:val="22"/>
            <w:szCs w:val="22"/>
            <w:shd w:val="clear" w:color="auto" w:fill="FFFFFF"/>
            <w:rPrChange w:id="1729" w:author="Chen Liao" w:date="2021-06-01T21:13:00Z">
              <w:rPr>
                <w:sz w:val="22"/>
                <w:szCs w:val="22"/>
                <w:shd w:val="clear" w:color="auto" w:fill="FFFFFF"/>
              </w:rPr>
            </w:rPrChange>
          </w:rPr>
          <w:delText xml:space="preserve"> is individualized</w:delText>
        </w:r>
        <w:r w:rsidR="00C06140" w:rsidRPr="00BE70D2" w:rsidDel="00F00834">
          <w:rPr>
            <w:color w:val="000000" w:themeColor="text1"/>
            <w:sz w:val="22"/>
            <w:szCs w:val="22"/>
            <w:shd w:val="clear" w:color="auto" w:fill="FFFFFF"/>
            <w:rPrChange w:id="1730" w:author="Chen Liao" w:date="2021-06-01T21:13:00Z">
              <w:rPr>
                <w:sz w:val="22"/>
                <w:szCs w:val="22"/>
                <w:shd w:val="clear" w:color="auto" w:fill="FFFFFF"/>
              </w:rPr>
            </w:rPrChange>
          </w:rPr>
          <w:delText xml:space="preserve"> </w:delText>
        </w:r>
        <w:r w:rsidR="00CA14E0" w:rsidRPr="00BE70D2" w:rsidDel="00F00834">
          <w:rPr>
            <w:color w:val="000000" w:themeColor="text1"/>
            <w:sz w:val="22"/>
            <w:szCs w:val="22"/>
            <w:shd w:val="clear" w:color="auto" w:fill="FFFFFF"/>
            <w:rPrChange w:id="1731" w:author="Chen Liao" w:date="2021-06-01T21:13:00Z">
              <w:rPr>
                <w:sz w:val="22"/>
                <w:szCs w:val="22"/>
                <w:shd w:val="clear" w:color="auto" w:fill="FFFFFF"/>
              </w:rPr>
            </w:rPrChange>
          </w:rPr>
          <w:fldChar w:fldCharType="begin"/>
        </w:r>
        <w:r w:rsidR="002E2A76" w:rsidRPr="00BE70D2" w:rsidDel="00F00834">
          <w:rPr>
            <w:color w:val="000000" w:themeColor="text1"/>
            <w:sz w:val="22"/>
            <w:szCs w:val="22"/>
            <w:shd w:val="clear" w:color="auto" w:fill="FFFFFF"/>
            <w:rPrChange w:id="1732" w:author="Chen Liao" w:date="2021-06-01T21:13:00Z">
              <w:rPr>
                <w:sz w:val="22"/>
                <w:szCs w:val="22"/>
                <w:shd w:val="clear" w:color="auto" w:fill="FFFFFF"/>
              </w:rPr>
            </w:rPrChange>
          </w:rPr>
          <w:delInstrText xml:space="preserve"> ADDIN NE.Ref.{3A182EA5-00EB-4E2C-822A-31F640CCE769}</w:delInstrText>
        </w:r>
        <w:r w:rsidR="00CA14E0" w:rsidRPr="00BE70D2" w:rsidDel="00F00834">
          <w:rPr>
            <w:color w:val="000000" w:themeColor="text1"/>
            <w:sz w:val="22"/>
            <w:szCs w:val="22"/>
            <w:shd w:val="clear" w:color="auto" w:fill="FFFFFF"/>
            <w:rPrChange w:id="1733" w:author="Chen Liao" w:date="2021-06-01T21:13:00Z">
              <w:rPr>
                <w:sz w:val="22"/>
                <w:szCs w:val="22"/>
                <w:shd w:val="clear" w:color="auto" w:fill="FFFFFF"/>
              </w:rPr>
            </w:rPrChange>
          </w:rPr>
          <w:fldChar w:fldCharType="separate"/>
        </w:r>
        <w:r w:rsidR="00D67D1E" w:rsidRPr="00BE70D2" w:rsidDel="00F00834">
          <w:rPr>
            <w:rFonts w:eastAsiaTheme="minorEastAsia"/>
            <w:color w:val="000000" w:themeColor="text1"/>
            <w:sz w:val="22"/>
            <w:szCs w:val="22"/>
            <w:rPrChange w:id="1734" w:author="Chen Liao" w:date="2021-06-01T21:13:00Z">
              <w:rPr>
                <w:rFonts w:eastAsiaTheme="minorEastAsia"/>
                <w:color w:val="080000"/>
                <w:sz w:val="22"/>
                <w:szCs w:val="22"/>
              </w:rPr>
            </w:rPrChange>
          </w:rPr>
          <w:delText>[9-12]</w:delText>
        </w:r>
        <w:r w:rsidR="00CA14E0" w:rsidRPr="00BE70D2" w:rsidDel="00F00834">
          <w:rPr>
            <w:color w:val="000000" w:themeColor="text1"/>
            <w:sz w:val="22"/>
            <w:szCs w:val="22"/>
            <w:shd w:val="clear" w:color="auto" w:fill="FFFFFF"/>
            <w:rPrChange w:id="1735" w:author="Chen Liao" w:date="2021-06-01T21:13:00Z">
              <w:rPr>
                <w:sz w:val="22"/>
                <w:szCs w:val="22"/>
                <w:shd w:val="clear" w:color="auto" w:fill="FFFFFF"/>
              </w:rPr>
            </w:rPrChange>
          </w:rPr>
          <w:fldChar w:fldCharType="end"/>
        </w:r>
        <w:r w:rsidR="003F6EE8" w:rsidRPr="00BE70D2" w:rsidDel="00F00834">
          <w:rPr>
            <w:color w:val="000000" w:themeColor="text1"/>
            <w:sz w:val="22"/>
            <w:szCs w:val="22"/>
            <w:shd w:val="clear" w:color="auto" w:fill="FFFFFF"/>
            <w:rPrChange w:id="1736" w:author="Chen Liao" w:date="2021-06-01T21:13:00Z">
              <w:rPr>
                <w:sz w:val="22"/>
                <w:szCs w:val="22"/>
                <w:shd w:val="clear" w:color="auto" w:fill="FFFFFF"/>
              </w:rPr>
            </w:rPrChange>
          </w:rPr>
          <w:delText>,</w:delText>
        </w:r>
        <w:r w:rsidR="00DD76FD" w:rsidRPr="00BE70D2" w:rsidDel="00F00834">
          <w:rPr>
            <w:color w:val="000000" w:themeColor="text1"/>
            <w:sz w:val="22"/>
            <w:szCs w:val="22"/>
            <w:shd w:val="clear" w:color="auto" w:fill="FFFFFF"/>
            <w:rPrChange w:id="1737" w:author="Chen Liao" w:date="2021-06-01T21:13:00Z">
              <w:rPr>
                <w:sz w:val="22"/>
                <w:szCs w:val="22"/>
                <w:shd w:val="clear" w:color="auto" w:fill="FFFFFF"/>
              </w:rPr>
            </w:rPrChange>
          </w:rPr>
          <w:delText xml:space="preserve"> </w:delText>
        </w:r>
        <w:r w:rsidR="003F6EE8" w:rsidRPr="00BE70D2" w:rsidDel="00F00834">
          <w:rPr>
            <w:color w:val="000000" w:themeColor="text1"/>
            <w:sz w:val="22"/>
            <w:szCs w:val="22"/>
            <w:shd w:val="clear" w:color="auto" w:fill="FFFFFF"/>
            <w:rPrChange w:id="1738" w:author="Chen Liao" w:date="2021-06-01T21:13:00Z">
              <w:rPr>
                <w:sz w:val="22"/>
                <w:szCs w:val="22"/>
                <w:shd w:val="clear" w:color="auto" w:fill="FFFFFF"/>
              </w:rPr>
            </w:rPrChange>
          </w:rPr>
          <w:delText>t</w:delText>
        </w:r>
        <w:r w:rsidR="008D49C0" w:rsidRPr="00BE70D2" w:rsidDel="00F00834">
          <w:rPr>
            <w:color w:val="000000" w:themeColor="text1"/>
            <w:sz w:val="22"/>
            <w:szCs w:val="22"/>
            <w:shd w:val="clear" w:color="auto" w:fill="FFFFFF"/>
            <w:rPrChange w:id="1739" w:author="Chen Liao" w:date="2021-06-01T21:13:00Z">
              <w:rPr>
                <w:sz w:val="22"/>
                <w:szCs w:val="22"/>
                <w:shd w:val="clear" w:color="auto" w:fill="FFFFFF"/>
              </w:rPr>
            </w:rPrChange>
          </w:rPr>
          <w:delText xml:space="preserve">he dynamic processes </w:delText>
        </w:r>
        <w:r w:rsidR="003A179D" w:rsidRPr="00BE70D2" w:rsidDel="00F00834">
          <w:rPr>
            <w:color w:val="000000" w:themeColor="text1"/>
            <w:sz w:val="22"/>
            <w:szCs w:val="22"/>
            <w:shd w:val="clear" w:color="auto" w:fill="FFFFFF"/>
            <w:rPrChange w:id="1740" w:author="Chen Liao" w:date="2021-06-01T21:13:00Z">
              <w:rPr>
                <w:sz w:val="22"/>
                <w:szCs w:val="22"/>
                <w:shd w:val="clear" w:color="auto" w:fill="FFFFFF"/>
              </w:rPr>
            </w:rPrChange>
          </w:rPr>
          <w:delText xml:space="preserve">remain </w:delText>
        </w:r>
        <w:r w:rsidR="00CF04B2" w:rsidRPr="00BE70D2" w:rsidDel="00F00834">
          <w:rPr>
            <w:color w:val="000000" w:themeColor="text1"/>
            <w:sz w:val="22"/>
            <w:szCs w:val="22"/>
            <w:shd w:val="clear" w:color="auto" w:fill="FFFFFF"/>
            <w:rPrChange w:id="1741" w:author="Chen Liao" w:date="2021-06-01T21:13:00Z">
              <w:rPr>
                <w:sz w:val="22"/>
                <w:szCs w:val="22"/>
                <w:shd w:val="clear" w:color="auto" w:fill="FFFFFF"/>
              </w:rPr>
            </w:rPrChange>
          </w:rPr>
          <w:delText>large</w:delText>
        </w:r>
        <w:r w:rsidR="002E733C" w:rsidRPr="00BE70D2" w:rsidDel="00F00834">
          <w:rPr>
            <w:color w:val="000000" w:themeColor="text1"/>
            <w:sz w:val="22"/>
            <w:szCs w:val="22"/>
            <w:shd w:val="clear" w:color="auto" w:fill="FFFFFF"/>
            <w:rPrChange w:id="1742" w:author="Chen Liao" w:date="2021-06-01T21:13:00Z">
              <w:rPr>
                <w:sz w:val="22"/>
                <w:szCs w:val="22"/>
                <w:shd w:val="clear" w:color="auto" w:fill="FFFFFF"/>
              </w:rPr>
            </w:rPrChange>
          </w:rPr>
          <w:delText>ly</w:delText>
        </w:r>
        <w:r w:rsidR="00CF04B2" w:rsidRPr="00BE70D2" w:rsidDel="00F00834">
          <w:rPr>
            <w:color w:val="000000" w:themeColor="text1"/>
            <w:sz w:val="22"/>
            <w:szCs w:val="22"/>
            <w:shd w:val="clear" w:color="auto" w:fill="FFFFFF"/>
            <w:rPrChange w:id="1743" w:author="Chen Liao" w:date="2021-06-01T21:13:00Z">
              <w:rPr>
                <w:sz w:val="22"/>
                <w:szCs w:val="22"/>
                <w:shd w:val="clear" w:color="auto" w:fill="FFFFFF"/>
              </w:rPr>
            </w:rPrChange>
          </w:rPr>
          <w:delText xml:space="preserve"> </w:delText>
        </w:r>
        <w:r w:rsidR="003A179D" w:rsidRPr="00BE70D2" w:rsidDel="00F00834">
          <w:rPr>
            <w:color w:val="000000" w:themeColor="text1"/>
            <w:sz w:val="22"/>
            <w:szCs w:val="22"/>
            <w:shd w:val="clear" w:color="auto" w:fill="FFFFFF"/>
            <w:rPrChange w:id="1744" w:author="Chen Liao" w:date="2021-06-01T21:13:00Z">
              <w:rPr>
                <w:sz w:val="22"/>
                <w:szCs w:val="22"/>
                <w:shd w:val="clear" w:color="auto" w:fill="FFFFFF"/>
              </w:rPr>
            </w:rPrChange>
          </w:rPr>
          <w:delText>unclear</w:delText>
        </w:r>
        <w:commentRangeEnd w:id="1679"/>
        <w:r w:rsidR="00663E1A" w:rsidRPr="00BE70D2" w:rsidDel="00F00834">
          <w:rPr>
            <w:rStyle w:val="CommentReference"/>
            <w:color w:val="000000" w:themeColor="text1"/>
            <w:rPrChange w:id="1745" w:author="Chen Liao" w:date="2021-06-01T21:13:00Z">
              <w:rPr>
                <w:rStyle w:val="CommentReference"/>
              </w:rPr>
            </w:rPrChange>
          </w:rPr>
          <w:commentReference w:id="1679"/>
        </w:r>
        <w:r w:rsidR="00CF04B2" w:rsidRPr="00BE70D2" w:rsidDel="00F00834">
          <w:rPr>
            <w:color w:val="000000" w:themeColor="text1"/>
            <w:sz w:val="22"/>
            <w:szCs w:val="22"/>
            <w:shd w:val="clear" w:color="auto" w:fill="FFFFFF"/>
            <w:rPrChange w:id="1746" w:author="Chen Liao" w:date="2021-06-01T21:13:00Z">
              <w:rPr>
                <w:sz w:val="22"/>
                <w:szCs w:val="22"/>
                <w:shd w:val="clear" w:color="auto" w:fill="FFFFFF"/>
              </w:rPr>
            </w:rPrChange>
          </w:rPr>
          <w:delText>.</w:delText>
        </w:r>
        <w:r w:rsidR="003A179D" w:rsidRPr="00BE70D2" w:rsidDel="00F00834">
          <w:rPr>
            <w:color w:val="000000" w:themeColor="text1"/>
            <w:sz w:val="22"/>
            <w:szCs w:val="22"/>
            <w:shd w:val="clear" w:color="auto" w:fill="FFFFFF"/>
            <w:rPrChange w:id="1747" w:author="Chen Liao" w:date="2021-06-01T21:13:00Z">
              <w:rPr>
                <w:sz w:val="22"/>
                <w:szCs w:val="22"/>
                <w:shd w:val="clear" w:color="auto" w:fill="FFFFFF"/>
              </w:rPr>
            </w:rPrChange>
          </w:rPr>
          <w:delText xml:space="preserve"> </w:delText>
        </w:r>
        <w:r w:rsidR="001E3886" w:rsidRPr="00BE70D2" w:rsidDel="00F00834">
          <w:rPr>
            <w:color w:val="000000" w:themeColor="text1"/>
            <w:sz w:val="22"/>
            <w:szCs w:val="22"/>
            <w:shd w:val="clear" w:color="auto" w:fill="FFFFFF"/>
            <w:rPrChange w:id="1748" w:author="Chen Liao" w:date="2021-06-01T21:13:00Z">
              <w:rPr>
                <w:sz w:val="22"/>
                <w:szCs w:val="22"/>
                <w:shd w:val="clear" w:color="auto" w:fill="FFFFFF"/>
              </w:rPr>
            </w:rPrChange>
          </w:rPr>
          <w:delText>Do</w:delText>
        </w:r>
        <w:r w:rsidR="002E733C" w:rsidRPr="00BE70D2" w:rsidDel="00F00834">
          <w:rPr>
            <w:color w:val="000000" w:themeColor="text1"/>
            <w:sz w:val="22"/>
            <w:szCs w:val="22"/>
            <w:shd w:val="clear" w:color="auto" w:fill="FFFFFF"/>
            <w:rPrChange w:id="1749" w:author="Chen Liao" w:date="2021-06-01T21:13:00Z">
              <w:rPr>
                <w:sz w:val="22"/>
                <w:szCs w:val="22"/>
                <w:shd w:val="clear" w:color="auto" w:fill="FFFFFF"/>
              </w:rPr>
            </w:rPrChange>
          </w:rPr>
          <w:delText>es the dynamical response to</w:delText>
        </w:r>
        <w:r w:rsidR="001E3886" w:rsidRPr="00BE70D2" w:rsidDel="00F00834">
          <w:rPr>
            <w:color w:val="000000" w:themeColor="text1"/>
            <w:sz w:val="22"/>
            <w:szCs w:val="22"/>
            <w:shd w:val="clear" w:color="auto" w:fill="FFFFFF"/>
            <w:rPrChange w:id="1750" w:author="Chen Liao" w:date="2021-06-01T21:13:00Z">
              <w:rPr>
                <w:sz w:val="22"/>
                <w:szCs w:val="22"/>
                <w:shd w:val="clear" w:color="auto" w:fill="FFFFFF"/>
              </w:rPr>
            </w:rPrChange>
          </w:rPr>
          <w:delText xml:space="preserve"> </w:delText>
        </w:r>
        <w:r w:rsidR="002E733C" w:rsidRPr="00BE70D2" w:rsidDel="00F00834">
          <w:rPr>
            <w:color w:val="000000" w:themeColor="text1"/>
            <w:sz w:val="22"/>
            <w:szCs w:val="22"/>
            <w:shd w:val="clear" w:color="auto" w:fill="FFFFFF"/>
            <w:rPrChange w:id="1751" w:author="Chen Liao" w:date="2021-06-01T21:13:00Z">
              <w:rPr>
                <w:sz w:val="22"/>
                <w:szCs w:val="22"/>
                <w:shd w:val="clear" w:color="auto" w:fill="FFFFFF"/>
              </w:rPr>
            </w:rPrChange>
          </w:rPr>
          <w:delText xml:space="preserve">dietary </w:delText>
        </w:r>
        <w:r w:rsidR="002F7F8B" w:rsidRPr="00BE70D2" w:rsidDel="00F00834">
          <w:rPr>
            <w:color w:val="000000" w:themeColor="text1"/>
            <w:sz w:val="22"/>
            <w:szCs w:val="22"/>
            <w:shd w:val="clear" w:color="auto" w:fill="FFFFFF"/>
            <w:rPrChange w:id="1752" w:author="Chen Liao" w:date="2021-06-01T21:13:00Z">
              <w:rPr>
                <w:sz w:val="22"/>
                <w:szCs w:val="22"/>
                <w:shd w:val="clear" w:color="auto" w:fill="FFFFFF"/>
              </w:rPr>
            </w:rPrChange>
          </w:rPr>
          <w:delText xml:space="preserve">fibers </w:delText>
        </w:r>
        <w:r w:rsidR="002E733C" w:rsidRPr="00BE70D2" w:rsidDel="00F00834">
          <w:rPr>
            <w:color w:val="000000" w:themeColor="text1"/>
            <w:sz w:val="22"/>
            <w:szCs w:val="22"/>
            <w:shd w:val="clear" w:color="auto" w:fill="FFFFFF"/>
            <w:rPrChange w:id="1753" w:author="Chen Liao" w:date="2021-06-01T21:13:00Z">
              <w:rPr>
                <w:sz w:val="22"/>
                <w:szCs w:val="22"/>
                <w:shd w:val="clear" w:color="auto" w:fill="FFFFFF"/>
              </w:rPr>
            </w:rPrChange>
          </w:rPr>
          <w:delText>follow</w:delText>
        </w:r>
        <w:r w:rsidR="001E3886" w:rsidRPr="00BE70D2" w:rsidDel="00F00834">
          <w:rPr>
            <w:color w:val="000000" w:themeColor="text1"/>
            <w:sz w:val="22"/>
            <w:szCs w:val="22"/>
            <w:shd w:val="clear" w:color="auto" w:fill="FFFFFF"/>
            <w:rPrChange w:id="1754" w:author="Chen Liao" w:date="2021-06-01T21:13:00Z">
              <w:rPr>
                <w:sz w:val="22"/>
                <w:szCs w:val="22"/>
                <w:shd w:val="clear" w:color="auto" w:fill="FFFFFF"/>
              </w:rPr>
            </w:rPrChange>
          </w:rPr>
          <w:delText xml:space="preserve"> </w:delText>
        </w:r>
        <w:r w:rsidR="00720D71" w:rsidRPr="00BE70D2" w:rsidDel="00F00834">
          <w:rPr>
            <w:color w:val="000000" w:themeColor="text1"/>
            <w:sz w:val="22"/>
            <w:szCs w:val="22"/>
            <w:shd w:val="clear" w:color="auto" w:fill="FFFFFF"/>
            <w:rPrChange w:id="1755" w:author="Chen Liao" w:date="2021-06-01T21:13:00Z">
              <w:rPr>
                <w:sz w:val="22"/>
                <w:szCs w:val="22"/>
                <w:shd w:val="clear" w:color="auto" w:fill="FFFFFF"/>
              </w:rPr>
            </w:rPrChange>
          </w:rPr>
          <w:delText xml:space="preserve">general </w:delText>
        </w:r>
        <w:r w:rsidR="002E733C" w:rsidRPr="00BE70D2" w:rsidDel="00F00834">
          <w:rPr>
            <w:color w:val="000000" w:themeColor="text1"/>
            <w:sz w:val="22"/>
            <w:szCs w:val="22"/>
            <w:shd w:val="clear" w:color="auto" w:fill="FFFFFF"/>
            <w:rPrChange w:id="1756" w:author="Chen Liao" w:date="2021-06-01T21:13:00Z">
              <w:rPr>
                <w:sz w:val="22"/>
                <w:szCs w:val="22"/>
                <w:shd w:val="clear" w:color="auto" w:fill="FFFFFF"/>
              </w:rPr>
            </w:rPrChange>
          </w:rPr>
          <w:delText xml:space="preserve">patterns? Which elements </w:delText>
        </w:r>
        <w:r w:rsidR="00C14385" w:rsidRPr="00BE70D2" w:rsidDel="00F00834">
          <w:rPr>
            <w:color w:val="000000" w:themeColor="text1"/>
            <w:sz w:val="22"/>
            <w:szCs w:val="22"/>
            <w:shd w:val="clear" w:color="auto" w:fill="FFFFFF"/>
            <w:rPrChange w:id="1757" w:author="Chen Liao" w:date="2021-06-01T21:13:00Z">
              <w:rPr>
                <w:sz w:val="22"/>
                <w:szCs w:val="22"/>
                <w:shd w:val="clear" w:color="auto" w:fill="FFFFFF"/>
              </w:rPr>
            </w:rPrChange>
          </w:rPr>
          <w:delText xml:space="preserve">in </w:delText>
        </w:r>
        <w:r w:rsidR="002E733C" w:rsidRPr="00BE70D2" w:rsidDel="00F00834">
          <w:rPr>
            <w:color w:val="000000" w:themeColor="text1"/>
            <w:sz w:val="22"/>
            <w:szCs w:val="22"/>
            <w:shd w:val="clear" w:color="auto" w:fill="FFFFFF"/>
            <w:rPrChange w:id="1758" w:author="Chen Liao" w:date="2021-06-01T21:13:00Z">
              <w:rPr>
                <w:sz w:val="22"/>
                <w:szCs w:val="22"/>
                <w:shd w:val="clear" w:color="auto" w:fill="FFFFFF"/>
              </w:rPr>
            </w:rPrChange>
          </w:rPr>
          <w:delText xml:space="preserve">the </w:delText>
        </w:r>
        <w:r w:rsidR="00C14385" w:rsidRPr="00BE70D2" w:rsidDel="00F00834">
          <w:rPr>
            <w:color w:val="000000" w:themeColor="text1"/>
            <w:sz w:val="22"/>
            <w:szCs w:val="22"/>
            <w:shd w:val="clear" w:color="auto" w:fill="FFFFFF"/>
            <w:rPrChange w:id="1759" w:author="Chen Liao" w:date="2021-06-01T21:13:00Z">
              <w:rPr>
                <w:sz w:val="22"/>
                <w:szCs w:val="22"/>
                <w:shd w:val="clear" w:color="auto" w:fill="FFFFFF"/>
              </w:rPr>
            </w:rPrChange>
          </w:rPr>
          <w:delText>baseline microbiota</w:delText>
        </w:r>
        <w:r w:rsidR="002E733C" w:rsidRPr="00BE70D2" w:rsidDel="00F00834">
          <w:rPr>
            <w:color w:val="000000" w:themeColor="text1"/>
            <w:sz w:val="22"/>
            <w:szCs w:val="22"/>
            <w:shd w:val="clear" w:color="auto" w:fill="FFFFFF"/>
            <w:rPrChange w:id="1760" w:author="Chen Liao" w:date="2021-06-01T21:13:00Z">
              <w:rPr>
                <w:sz w:val="22"/>
                <w:szCs w:val="22"/>
                <w:shd w:val="clear" w:color="auto" w:fill="FFFFFF"/>
              </w:rPr>
            </w:rPrChange>
          </w:rPr>
          <w:delText xml:space="preserve"> determine the shift in gut ecosystem and metabolite production </w:delText>
        </w:r>
        <w:r w:rsidR="002E733C" w:rsidRPr="00BE70D2" w:rsidDel="00F00834">
          <w:rPr>
            <w:color w:val="000000" w:themeColor="text1"/>
            <w:sz w:val="22"/>
            <w:szCs w:val="22"/>
            <w:shd w:val="clear" w:color="auto" w:fill="FFFFFF"/>
            <w:rPrChange w:id="1761" w:author="Chen Liao" w:date="2021-06-01T21:13:00Z">
              <w:rPr>
                <w:sz w:val="22"/>
                <w:szCs w:val="22"/>
                <w:shd w:val="clear" w:color="auto" w:fill="FFFFFF"/>
              </w:rPr>
            </w:rPrChange>
          </w:rPr>
          <w:fldChar w:fldCharType="begin"/>
        </w:r>
        <w:r w:rsidR="002E2A76" w:rsidRPr="00BE70D2" w:rsidDel="00F00834">
          <w:rPr>
            <w:color w:val="000000" w:themeColor="text1"/>
            <w:sz w:val="22"/>
            <w:szCs w:val="22"/>
            <w:shd w:val="clear" w:color="auto" w:fill="FFFFFF"/>
            <w:rPrChange w:id="1762" w:author="Chen Liao" w:date="2021-06-01T21:13:00Z">
              <w:rPr>
                <w:sz w:val="22"/>
                <w:szCs w:val="22"/>
                <w:shd w:val="clear" w:color="auto" w:fill="FFFFFF"/>
              </w:rPr>
            </w:rPrChange>
          </w:rPr>
          <w:delInstrText xml:space="preserve"> ADDIN NE.Ref.{9545EFE1-7B11-40C0-8F44-7C794E98BE69}</w:delInstrText>
        </w:r>
        <w:r w:rsidR="002E733C" w:rsidRPr="00BE70D2" w:rsidDel="00F00834">
          <w:rPr>
            <w:color w:val="000000" w:themeColor="text1"/>
            <w:sz w:val="22"/>
            <w:szCs w:val="22"/>
            <w:shd w:val="clear" w:color="auto" w:fill="FFFFFF"/>
            <w:rPrChange w:id="1763" w:author="Chen Liao" w:date="2021-06-01T21:13:00Z">
              <w:rPr>
                <w:sz w:val="22"/>
                <w:szCs w:val="22"/>
                <w:shd w:val="clear" w:color="auto" w:fill="FFFFFF"/>
              </w:rPr>
            </w:rPrChange>
          </w:rPr>
          <w:fldChar w:fldCharType="separate"/>
        </w:r>
        <w:r w:rsidR="00D67D1E" w:rsidRPr="00BE70D2" w:rsidDel="00F00834">
          <w:rPr>
            <w:rFonts w:eastAsiaTheme="minorEastAsia"/>
            <w:color w:val="000000" w:themeColor="text1"/>
            <w:sz w:val="22"/>
            <w:szCs w:val="22"/>
            <w:rPrChange w:id="1764" w:author="Chen Liao" w:date="2021-06-01T21:13:00Z">
              <w:rPr>
                <w:rFonts w:eastAsiaTheme="minorEastAsia"/>
                <w:color w:val="080000"/>
                <w:sz w:val="22"/>
                <w:szCs w:val="22"/>
              </w:rPr>
            </w:rPrChange>
          </w:rPr>
          <w:delText>[17]</w:delText>
        </w:r>
        <w:r w:rsidR="002E733C" w:rsidRPr="00BE70D2" w:rsidDel="00F00834">
          <w:rPr>
            <w:color w:val="000000" w:themeColor="text1"/>
            <w:sz w:val="22"/>
            <w:szCs w:val="22"/>
            <w:shd w:val="clear" w:color="auto" w:fill="FFFFFF"/>
            <w:rPrChange w:id="1765" w:author="Chen Liao" w:date="2021-06-01T21:13:00Z">
              <w:rPr>
                <w:sz w:val="22"/>
                <w:szCs w:val="22"/>
                <w:shd w:val="clear" w:color="auto" w:fill="FFFFFF"/>
              </w:rPr>
            </w:rPrChange>
          </w:rPr>
          <w:fldChar w:fldCharType="end"/>
        </w:r>
        <w:r w:rsidR="00904B18" w:rsidRPr="00BE70D2" w:rsidDel="00F00834">
          <w:rPr>
            <w:color w:val="000000" w:themeColor="text1"/>
            <w:sz w:val="22"/>
            <w:szCs w:val="22"/>
            <w:shd w:val="clear" w:color="auto" w:fill="FFFFFF"/>
            <w:rPrChange w:id="1766" w:author="Chen Liao" w:date="2021-06-01T21:13:00Z">
              <w:rPr>
                <w:sz w:val="22"/>
                <w:szCs w:val="22"/>
                <w:shd w:val="clear" w:color="auto" w:fill="FFFFFF"/>
              </w:rPr>
            </w:rPrChange>
          </w:rPr>
          <w:delText>?</w:delText>
        </w:r>
        <w:r w:rsidR="00E930CB" w:rsidRPr="00BE70D2" w:rsidDel="00F00834">
          <w:rPr>
            <w:color w:val="000000" w:themeColor="text1"/>
            <w:sz w:val="22"/>
            <w:szCs w:val="22"/>
            <w:shd w:val="clear" w:color="auto" w:fill="FFFFFF"/>
            <w:rPrChange w:id="1767" w:author="Chen Liao" w:date="2021-06-01T21:13:00Z">
              <w:rPr>
                <w:sz w:val="22"/>
                <w:szCs w:val="22"/>
                <w:shd w:val="clear" w:color="auto" w:fill="FFFFFF"/>
              </w:rPr>
            </w:rPrChange>
          </w:rPr>
          <w:delText xml:space="preserve"> </w:delText>
        </w:r>
      </w:del>
      <w:moveFromRangeStart w:id="1768" w:author="Chen Liao" w:date="2021-05-28T23:15:00Z" w:name="move73135237"/>
      <w:moveFrom w:id="1769" w:author="Chen Liao" w:date="2021-05-28T23:15:00Z">
        <w:del w:id="1770" w:author="Chen Liao" w:date="2021-05-29T00:07:00Z">
          <w:r w:rsidR="00E11D3F" w:rsidRPr="00BE70D2" w:rsidDel="00744504">
            <w:rPr>
              <w:color w:val="000000" w:themeColor="text1"/>
              <w:sz w:val="22"/>
              <w:szCs w:val="22"/>
              <w:shd w:val="clear" w:color="auto" w:fill="FFFFFF"/>
              <w:rPrChange w:id="1771" w:author="Chen Liao" w:date="2021-06-01T21:13:00Z">
                <w:rPr>
                  <w:sz w:val="22"/>
                  <w:szCs w:val="22"/>
                  <w:shd w:val="clear" w:color="auto" w:fill="FFFFFF"/>
                </w:rPr>
              </w:rPrChange>
            </w:rPr>
            <w:delText>The key respond</w:delText>
          </w:r>
          <w:r w:rsidR="000A7DBC" w:rsidRPr="00BE70D2" w:rsidDel="00744504">
            <w:rPr>
              <w:color w:val="000000" w:themeColor="text1"/>
              <w:sz w:val="22"/>
              <w:szCs w:val="22"/>
              <w:shd w:val="clear" w:color="auto" w:fill="FFFFFF"/>
              <w:rPrChange w:id="1772" w:author="Chen Liao" w:date="2021-06-01T21:13:00Z">
                <w:rPr>
                  <w:sz w:val="22"/>
                  <w:szCs w:val="22"/>
                  <w:shd w:val="clear" w:color="auto" w:fill="FFFFFF"/>
                </w:rPr>
              </w:rPrChange>
            </w:rPr>
            <w:delText>ing-bacteria</w:delText>
          </w:r>
          <w:r w:rsidR="00E11D3F" w:rsidRPr="00BE70D2" w:rsidDel="00744504">
            <w:rPr>
              <w:color w:val="000000" w:themeColor="text1"/>
              <w:sz w:val="22"/>
              <w:szCs w:val="22"/>
              <w:shd w:val="clear" w:color="auto" w:fill="FFFFFF"/>
              <w:rPrChange w:id="1773" w:author="Chen Liao" w:date="2021-06-01T21:13:00Z">
                <w:rPr>
                  <w:sz w:val="22"/>
                  <w:szCs w:val="22"/>
                  <w:shd w:val="clear" w:color="auto" w:fill="FFFFFF"/>
                </w:rPr>
              </w:rPrChange>
            </w:rPr>
            <w:delText xml:space="preserve"> </w:delText>
          </w:r>
          <w:r w:rsidR="000A7DBC" w:rsidRPr="00BE70D2" w:rsidDel="00744504">
            <w:rPr>
              <w:color w:val="000000" w:themeColor="text1"/>
              <w:sz w:val="22"/>
              <w:szCs w:val="22"/>
              <w:shd w:val="clear" w:color="auto" w:fill="FFFFFF"/>
              <w:rPrChange w:id="1774" w:author="Chen Liao" w:date="2021-06-01T21:13:00Z">
                <w:rPr>
                  <w:sz w:val="22"/>
                  <w:szCs w:val="22"/>
                  <w:shd w:val="clear" w:color="auto" w:fill="FFFFFF"/>
                </w:rPr>
              </w:rPrChange>
            </w:rPr>
            <w:delText xml:space="preserve">in the baseline community </w:delText>
          </w:r>
          <w:r w:rsidR="00E11D3F" w:rsidRPr="00BE70D2" w:rsidDel="00744504">
            <w:rPr>
              <w:color w:val="000000" w:themeColor="text1"/>
              <w:sz w:val="22"/>
              <w:szCs w:val="22"/>
              <w:shd w:val="clear" w:color="auto" w:fill="FFFFFF"/>
              <w:rPrChange w:id="1775" w:author="Chen Liao" w:date="2021-06-01T21:13:00Z">
                <w:rPr>
                  <w:sz w:val="22"/>
                  <w:szCs w:val="22"/>
                  <w:shd w:val="clear" w:color="auto" w:fill="FFFFFF"/>
                </w:rPr>
              </w:rPrChange>
            </w:rPr>
            <w:delText xml:space="preserve">and their ecological interactions </w:delText>
          </w:r>
          <w:r w:rsidR="00FB4E67" w:rsidRPr="00BE70D2" w:rsidDel="00744504">
            <w:rPr>
              <w:color w:val="000000" w:themeColor="text1"/>
              <w:sz w:val="22"/>
              <w:szCs w:val="22"/>
              <w:shd w:val="clear" w:color="auto" w:fill="FFFFFF"/>
              <w:rPrChange w:id="1776" w:author="Chen Liao" w:date="2021-06-01T21:13:00Z">
                <w:rPr>
                  <w:sz w:val="22"/>
                  <w:szCs w:val="22"/>
                  <w:shd w:val="clear" w:color="auto" w:fill="FFFFFF"/>
                </w:rPr>
              </w:rPrChange>
            </w:rPr>
            <w:delText>can</w:delText>
          </w:r>
          <w:r w:rsidR="00E11D3F" w:rsidRPr="00BE70D2" w:rsidDel="00744504">
            <w:rPr>
              <w:color w:val="000000" w:themeColor="text1"/>
              <w:sz w:val="22"/>
              <w:szCs w:val="22"/>
              <w:shd w:val="clear" w:color="auto" w:fill="FFFFFF"/>
              <w:rPrChange w:id="1777" w:author="Chen Liao" w:date="2021-06-01T21:13:00Z">
                <w:rPr>
                  <w:sz w:val="22"/>
                  <w:szCs w:val="22"/>
                  <w:shd w:val="clear" w:color="auto" w:fill="FFFFFF"/>
                </w:rPr>
              </w:rPrChange>
            </w:rPr>
            <w:delText xml:space="preserve"> be inferred from </w:delText>
          </w:r>
          <w:r w:rsidR="00233B03" w:rsidRPr="00BE70D2" w:rsidDel="00744504">
            <w:rPr>
              <w:color w:val="000000" w:themeColor="text1"/>
              <w:sz w:val="22"/>
              <w:szCs w:val="22"/>
              <w:shd w:val="clear" w:color="auto" w:fill="FFFFFF"/>
              <w:rPrChange w:id="1778" w:author="Chen Liao" w:date="2021-06-01T21:13:00Z">
                <w:rPr>
                  <w:sz w:val="22"/>
                  <w:szCs w:val="22"/>
                  <w:shd w:val="clear" w:color="auto" w:fill="FFFFFF"/>
                </w:rPr>
              </w:rPrChange>
            </w:rPr>
            <w:delText>time series</w:delText>
          </w:r>
          <w:r w:rsidR="00E11D3F" w:rsidRPr="00BE70D2" w:rsidDel="00744504">
            <w:rPr>
              <w:color w:val="000000" w:themeColor="text1"/>
              <w:sz w:val="22"/>
              <w:szCs w:val="22"/>
              <w:shd w:val="clear" w:color="auto" w:fill="FFFFFF"/>
              <w:rPrChange w:id="1779" w:author="Chen Liao" w:date="2021-06-01T21:13:00Z">
                <w:rPr>
                  <w:sz w:val="22"/>
                  <w:szCs w:val="22"/>
                  <w:shd w:val="clear" w:color="auto" w:fill="FFFFFF"/>
                </w:rPr>
              </w:rPrChange>
            </w:rPr>
            <w:delText xml:space="preserve"> data with assistance from ecological dynamics model</w:delText>
          </w:r>
          <w:r w:rsidR="00A46FCE" w:rsidRPr="00BE70D2" w:rsidDel="00744504">
            <w:rPr>
              <w:color w:val="000000" w:themeColor="text1"/>
              <w:sz w:val="22"/>
              <w:szCs w:val="22"/>
              <w:shd w:val="clear" w:color="auto" w:fill="FFFFFF"/>
              <w:rPrChange w:id="1780" w:author="Chen Liao" w:date="2021-06-01T21:13:00Z">
                <w:rPr>
                  <w:sz w:val="22"/>
                  <w:szCs w:val="22"/>
                  <w:shd w:val="clear" w:color="auto" w:fill="FFFFFF"/>
                </w:rPr>
              </w:rPrChange>
            </w:rPr>
            <w:delText>s</w:delText>
          </w:r>
          <w:r w:rsidR="0070335E" w:rsidRPr="00BE70D2" w:rsidDel="00744504">
            <w:rPr>
              <w:color w:val="000000" w:themeColor="text1"/>
              <w:sz w:val="22"/>
              <w:szCs w:val="22"/>
              <w:shd w:val="clear" w:color="auto" w:fill="FFFFFF"/>
              <w:rPrChange w:id="1781" w:author="Chen Liao" w:date="2021-06-01T21:13:00Z">
                <w:rPr>
                  <w:sz w:val="22"/>
                  <w:szCs w:val="22"/>
                  <w:shd w:val="clear" w:color="auto" w:fill="FFFFFF"/>
                </w:rPr>
              </w:rPrChange>
            </w:rPr>
            <w:fldChar w:fldCharType="begin"/>
          </w:r>
          <w:r w:rsidR="002E2A76" w:rsidRPr="00BE70D2" w:rsidDel="00744504">
            <w:rPr>
              <w:color w:val="000000" w:themeColor="text1"/>
              <w:sz w:val="22"/>
              <w:szCs w:val="22"/>
              <w:shd w:val="clear" w:color="auto" w:fill="FFFFFF"/>
              <w:rPrChange w:id="1782" w:author="Chen Liao" w:date="2021-06-01T21:13:00Z">
                <w:rPr>
                  <w:sz w:val="22"/>
                  <w:szCs w:val="22"/>
                  <w:shd w:val="clear" w:color="auto" w:fill="FFFFFF"/>
                </w:rPr>
              </w:rPrChange>
            </w:rPr>
            <w:delInstrText xml:space="preserve"> ADDIN NE.Ref.{10FD22EA-16F4-4404-8F13-F4F19833E5E0}</w:delInstrText>
          </w:r>
          <w:r w:rsidR="0070335E" w:rsidRPr="00BE70D2" w:rsidDel="00744504">
            <w:rPr>
              <w:color w:val="000000" w:themeColor="text1"/>
              <w:sz w:val="22"/>
              <w:szCs w:val="22"/>
              <w:shd w:val="clear" w:color="auto" w:fill="FFFFFF"/>
              <w:rPrChange w:id="1783" w:author="Chen Liao" w:date="2021-06-01T21:13:00Z">
                <w:rPr>
                  <w:sz w:val="22"/>
                  <w:szCs w:val="22"/>
                  <w:shd w:val="clear" w:color="auto" w:fill="FFFFFF"/>
                </w:rPr>
              </w:rPrChange>
            </w:rPr>
            <w:fldChar w:fldCharType="separate"/>
          </w:r>
          <w:r w:rsidR="00D67D1E" w:rsidRPr="00BE70D2" w:rsidDel="00744504">
            <w:rPr>
              <w:rFonts w:eastAsiaTheme="minorEastAsia"/>
              <w:color w:val="000000" w:themeColor="text1"/>
              <w:sz w:val="22"/>
              <w:szCs w:val="22"/>
              <w:rPrChange w:id="1784" w:author="Chen Liao" w:date="2021-06-01T21:13:00Z">
                <w:rPr>
                  <w:rFonts w:eastAsiaTheme="minorEastAsia"/>
                  <w:color w:val="080000"/>
                  <w:sz w:val="22"/>
                  <w:szCs w:val="22"/>
                </w:rPr>
              </w:rPrChange>
            </w:rPr>
            <w:delText>[18]</w:delText>
          </w:r>
          <w:r w:rsidR="0070335E" w:rsidRPr="00BE70D2" w:rsidDel="00744504">
            <w:rPr>
              <w:color w:val="000000" w:themeColor="text1"/>
              <w:sz w:val="22"/>
              <w:szCs w:val="22"/>
              <w:shd w:val="clear" w:color="auto" w:fill="FFFFFF"/>
              <w:rPrChange w:id="1785" w:author="Chen Liao" w:date="2021-06-01T21:13:00Z">
                <w:rPr>
                  <w:sz w:val="22"/>
                  <w:szCs w:val="22"/>
                  <w:shd w:val="clear" w:color="auto" w:fill="FFFFFF"/>
                </w:rPr>
              </w:rPrChange>
            </w:rPr>
            <w:fldChar w:fldCharType="end"/>
          </w:r>
          <w:r w:rsidR="00E11D3F" w:rsidRPr="00BE70D2" w:rsidDel="00744504">
            <w:rPr>
              <w:color w:val="000000" w:themeColor="text1"/>
              <w:sz w:val="22"/>
              <w:szCs w:val="22"/>
              <w:shd w:val="clear" w:color="auto" w:fill="FFFFFF"/>
              <w:rPrChange w:id="1786" w:author="Chen Liao" w:date="2021-06-01T21:13:00Z">
                <w:rPr>
                  <w:sz w:val="22"/>
                  <w:szCs w:val="22"/>
                  <w:shd w:val="clear" w:color="auto" w:fill="FFFFFF"/>
                </w:rPr>
              </w:rPrChange>
            </w:rPr>
            <w:delText xml:space="preserve">. </w:delText>
          </w:r>
          <w:commentRangeStart w:id="1787"/>
          <w:r w:rsidR="002E733C" w:rsidRPr="00BE70D2" w:rsidDel="00744504">
            <w:rPr>
              <w:color w:val="000000" w:themeColor="text1"/>
              <w:sz w:val="22"/>
              <w:szCs w:val="22"/>
              <w:shd w:val="clear" w:color="auto" w:fill="FFFFFF"/>
              <w:rPrChange w:id="1788" w:author="Chen Liao" w:date="2021-06-01T21:13:00Z">
                <w:rPr>
                  <w:sz w:val="22"/>
                  <w:szCs w:val="22"/>
                  <w:shd w:val="clear" w:color="auto" w:fill="FFFFFF"/>
                </w:rPr>
              </w:rPrChange>
            </w:rPr>
            <w:delText>U</w:delText>
          </w:r>
          <w:r w:rsidR="000A7DBC" w:rsidRPr="00BE70D2" w:rsidDel="00744504">
            <w:rPr>
              <w:color w:val="000000" w:themeColor="text1"/>
              <w:sz w:val="22"/>
              <w:szCs w:val="22"/>
              <w:shd w:val="clear" w:color="auto" w:fill="FFFFFF"/>
              <w:rPrChange w:id="1789" w:author="Chen Liao" w:date="2021-06-01T21:13:00Z">
                <w:rPr>
                  <w:sz w:val="22"/>
                  <w:szCs w:val="22"/>
                  <w:shd w:val="clear" w:color="auto" w:fill="FFFFFF"/>
                </w:rPr>
              </w:rPrChange>
            </w:rPr>
            <w:delText xml:space="preserve">nderstanding the </w:delText>
          </w:r>
          <w:r w:rsidR="00FB4E67" w:rsidRPr="00BE70D2" w:rsidDel="00744504">
            <w:rPr>
              <w:color w:val="000000" w:themeColor="text1"/>
              <w:sz w:val="22"/>
              <w:szCs w:val="22"/>
              <w:shd w:val="clear" w:color="auto" w:fill="FFFFFF"/>
              <w:rPrChange w:id="1790" w:author="Chen Liao" w:date="2021-06-01T21:13:00Z">
                <w:rPr>
                  <w:sz w:val="22"/>
                  <w:szCs w:val="22"/>
                  <w:shd w:val="clear" w:color="auto" w:fill="FFFFFF"/>
                </w:rPr>
              </w:rPrChange>
            </w:rPr>
            <w:delText>dynamics of</w:delText>
          </w:r>
          <w:r w:rsidR="005E72C9" w:rsidRPr="00BE70D2" w:rsidDel="00744504">
            <w:rPr>
              <w:color w:val="000000" w:themeColor="text1"/>
              <w:sz w:val="22"/>
              <w:szCs w:val="22"/>
              <w:shd w:val="clear" w:color="auto" w:fill="FFFFFF"/>
              <w:rPrChange w:id="1791" w:author="Chen Liao" w:date="2021-06-01T21:13:00Z">
                <w:rPr>
                  <w:sz w:val="22"/>
                  <w:szCs w:val="22"/>
                  <w:shd w:val="clear" w:color="auto" w:fill="FFFFFF"/>
                </w:rPr>
              </w:rPrChange>
            </w:rPr>
            <w:delText xml:space="preserve"> </w:delText>
          </w:r>
          <w:r w:rsidR="000A7DBC" w:rsidRPr="00BE70D2" w:rsidDel="00744504">
            <w:rPr>
              <w:color w:val="000000" w:themeColor="text1"/>
              <w:sz w:val="22"/>
              <w:szCs w:val="22"/>
              <w:shd w:val="clear" w:color="auto" w:fill="FFFFFF"/>
              <w:rPrChange w:id="1792" w:author="Chen Liao" w:date="2021-06-01T21:13:00Z">
                <w:rPr>
                  <w:sz w:val="22"/>
                  <w:szCs w:val="22"/>
                  <w:shd w:val="clear" w:color="auto" w:fill="FFFFFF"/>
                </w:rPr>
              </w:rPrChange>
            </w:rPr>
            <w:delText>gut microbiome</w:delText>
          </w:r>
          <w:r w:rsidR="005E72C9" w:rsidRPr="00BE70D2" w:rsidDel="00744504">
            <w:rPr>
              <w:color w:val="000000" w:themeColor="text1"/>
              <w:sz w:val="22"/>
              <w:szCs w:val="22"/>
              <w:shd w:val="clear" w:color="auto" w:fill="FFFFFF"/>
              <w:rPrChange w:id="1793" w:author="Chen Liao" w:date="2021-06-01T21:13:00Z">
                <w:rPr>
                  <w:sz w:val="22"/>
                  <w:szCs w:val="22"/>
                  <w:shd w:val="clear" w:color="auto" w:fill="FFFFFF"/>
                </w:rPr>
              </w:rPrChange>
            </w:rPr>
            <w:delText xml:space="preserve"> </w:delText>
          </w:r>
          <w:r w:rsidR="000A7DBC" w:rsidRPr="00BE70D2" w:rsidDel="00744504">
            <w:rPr>
              <w:color w:val="000000" w:themeColor="text1"/>
              <w:sz w:val="22"/>
              <w:szCs w:val="22"/>
              <w:shd w:val="clear" w:color="auto" w:fill="FFFFFF"/>
              <w:rPrChange w:id="1794" w:author="Chen Liao" w:date="2021-06-01T21:13:00Z">
                <w:rPr>
                  <w:sz w:val="22"/>
                  <w:szCs w:val="22"/>
                  <w:shd w:val="clear" w:color="auto" w:fill="FFFFFF"/>
                </w:rPr>
              </w:rPrChange>
            </w:rPr>
            <w:delText>composition and metabolism</w:delText>
          </w:r>
          <w:r w:rsidR="005E72C9" w:rsidRPr="00BE70D2" w:rsidDel="00744504">
            <w:rPr>
              <w:color w:val="000000" w:themeColor="text1"/>
              <w:sz w:val="22"/>
              <w:szCs w:val="22"/>
              <w:shd w:val="clear" w:color="auto" w:fill="FFFFFF"/>
              <w:rPrChange w:id="1795" w:author="Chen Liao" w:date="2021-06-01T21:13:00Z">
                <w:rPr>
                  <w:sz w:val="22"/>
                  <w:szCs w:val="22"/>
                  <w:shd w:val="clear" w:color="auto" w:fill="FFFFFF"/>
                </w:rPr>
              </w:rPrChange>
            </w:rPr>
            <w:delText xml:space="preserve">, as well as </w:delText>
          </w:r>
          <w:r w:rsidR="000A7DBC" w:rsidRPr="00BE70D2" w:rsidDel="00744504">
            <w:rPr>
              <w:color w:val="000000" w:themeColor="text1"/>
              <w:sz w:val="22"/>
              <w:szCs w:val="22"/>
              <w:shd w:val="clear" w:color="auto" w:fill="FFFFFF"/>
              <w:rPrChange w:id="1796" w:author="Chen Liao" w:date="2021-06-01T21:13:00Z">
                <w:rPr>
                  <w:sz w:val="22"/>
                  <w:szCs w:val="22"/>
                  <w:shd w:val="clear" w:color="auto" w:fill="FFFFFF"/>
                </w:rPr>
              </w:rPrChange>
            </w:rPr>
            <w:delText>identifying</w:delText>
          </w:r>
          <w:r w:rsidR="005E72C9" w:rsidRPr="00BE70D2" w:rsidDel="00744504">
            <w:rPr>
              <w:color w:val="000000" w:themeColor="text1"/>
              <w:sz w:val="22"/>
              <w:szCs w:val="22"/>
              <w:shd w:val="clear" w:color="auto" w:fill="FFFFFF"/>
              <w:rPrChange w:id="1797" w:author="Chen Liao" w:date="2021-06-01T21:13:00Z">
                <w:rPr>
                  <w:sz w:val="22"/>
                  <w:szCs w:val="22"/>
                  <w:shd w:val="clear" w:color="auto" w:fill="FFFFFF"/>
                </w:rPr>
              </w:rPrChange>
            </w:rPr>
            <w:delText xml:space="preserve"> </w:delText>
          </w:r>
          <w:r w:rsidR="00FB4E67" w:rsidRPr="00BE70D2" w:rsidDel="00744504">
            <w:rPr>
              <w:color w:val="000000" w:themeColor="text1"/>
              <w:sz w:val="22"/>
              <w:szCs w:val="22"/>
              <w:shd w:val="clear" w:color="auto" w:fill="FFFFFF"/>
              <w:rPrChange w:id="1798" w:author="Chen Liao" w:date="2021-06-01T21:13:00Z">
                <w:rPr>
                  <w:sz w:val="22"/>
                  <w:szCs w:val="22"/>
                  <w:shd w:val="clear" w:color="auto" w:fill="FFFFFF"/>
                </w:rPr>
              </w:rPrChange>
            </w:rPr>
            <w:delText xml:space="preserve">key </w:delText>
          </w:r>
          <w:r w:rsidR="005E72C9" w:rsidRPr="00BE70D2" w:rsidDel="00744504">
            <w:rPr>
              <w:color w:val="000000" w:themeColor="text1"/>
              <w:sz w:val="22"/>
              <w:szCs w:val="22"/>
              <w:shd w:val="clear" w:color="auto" w:fill="FFFFFF"/>
              <w:rPrChange w:id="1799" w:author="Chen Liao" w:date="2021-06-01T21:13:00Z">
                <w:rPr>
                  <w:sz w:val="22"/>
                  <w:szCs w:val="22"/>
                  <w:shd w:val="clear" w:color="auto" w:fill="FFFFFF"/>
                </w:rPr>
              </w:rPrChange>
            </w:rPr>
            <w:delText>responders</w:delText>
          </w:r>
          <w:r w:rsidR="000A7DBC" w:rsidRPr="00BE70D2" w:rsidDel="00744504">
            <w:rPr>
              <w:color w:val="000000" w:themeColor="text1"/>
              <w:sz w:val="22"/>
              <w:szCs w:val="22"/>
              <w:shd w:val="clear" w:color="auto" w:fill="FFFFFF"/>
              <w:rPrChange w:id="1800" w:author="Chen Liao" w:date="2021-06-01T21:13:00Z">
                <w:rPr>
                  <w:sz w:val="22"/>
                  <w:szCs w:val="22"/>
                  <w:shd w:val="clear" w:color="auto" w:fill="FFFFFF"/>
                </w:rPr>
              </w:rPrChange>
            </w:rPr>
            <w:delText xml:space="preserve"> </w:delText>
          </w:r>
          <w:r w:rsidR="005E72C9" w:rsidRPr="00BE70D2" w:rsidDel="00744504">
            <w:rPr>
              <w:color w:val="000000" w:themeColor="text1"/>
              <w:sz w:val="22"/>
              <w:szCs w:val="22"/>
              <w:shd w:val="clear" w:color="auto" w:fill="FFFFFF"/>
              <w:rPrChange w:id="1801" w:author="Chen Liao" w:date="2021-06-01T21:13:00Z">
                <w:rPr>
                  <w:sz w:val="22"/>
                  <w:szCs w:val="22"/>
                  <w:shd w:val="clear" w:color="auto" w:fill="FFFFFF"/>
                </w:rPr>
              </w:rPrChange>
            </w:rPr>
            <w:delText xml:space="preserve">that </w:delText>
          </w:r>
          <w:r w:rsidR="0068398E" w:rsidRPr="00BE70D2" w:rsidDel="00744504">
            <w:rPr>
              <w:color w:val="000000" w:themeColor="text1"/>
              <w:sz w:val="22"/>
              <w:szCs w:val="22"/>
              <w:shd w:val="clear" w:color="auto" w:fill="FFFFFF"/>
              <w:rPrChange w:id="1802" w:author="Chen Liao" w:date="2021-06-01T21:13:00Z">
                <w:rPr>
                  <w:sz w:val="22"/>
                  <w:szCs w:val="22"/>
                  <w:shd w:val="clear" w:color="auto" w:fill="FFFFFF"/>
                </w:rPr>
              </w:rPrChange>
            </w:rPr>
            <w:delText>empowers prediction of individualized responses,</w:delText>
          </w:r>
          <w:r w:rsidR="00FB4E67" w:rsidRPr="00BE70D2" w:rsidDel="00744504">
            <w:rPr>
              <w:color w:val="000000" w:themeColor="text1"/>
              <w:sz w:val="22"/>
              <w:szCs w:val="22"/>
              <w:shd w:val="clear" w:color="auto" w:fill="FFFFFF"/>
              <w:rPrChange w:id="1803" w:author="Chen Liao" w:date="2021-06-01T21:13:00Z">
                <w:rPr>
                  <w:sz w:val="22"/>
                  <w:szCs w:val="22"/>
                  <w:shd w:val="clear" w:color="auto" w:fill="FFFFFF"/>
                </w:rPr>
              </w:rPrChange>
            </w:rPr>
            <w:delText xml:space="preserve"> is critical for the application of</w:delText>
          </w:r>
          <w:r w:rsidR="0068398E" w:rsidRPr="00BE70D2" w:rsidDel="00744504">
            <w:rPr>
              <w:color w:val="000000" w:themeColor="text1"/>
              <w:sz w:val="22"/>
              <w:szCs w:val="22"/>
              <w:shd w:val="clear" w:color="auto" w:fill="FFFFFF"/>
              <w:rPrChange w:id="1804" w:author="Chen Liao" w:date="2021-06-01T21:13:00Z">
                <w:rPr>
                  <w:sz w:val="22"/>
                  <w:szCs w:val="22"/>
                  <w:shd w:val="clear" w:color="auto" w:fill="FFFFFF"/>
                </w:rPr>
              </w:rPrChange>
            </w:rPr>
            <w:delText xml:space="preserve"> </w:delText>
          </w:r>
          <w:r w:rsidR="00352AFD" w:rsidRPr="00BE70D2" w:rsidDel="00744504">
            <w:rPr>
              <w:color w:val="000000" w:themeColor="text1"/>
              <w:sz w:val="22"/>
              <w:szCs w:val="22"/>
              <w:shd w:val="clear" w:color="auto" w:fill="FFFFFF"/>
              <w:rPrChange w:id="1805" w:author="Chen Liao" w:date="2021-06-01T21:13:00Z">
                <w:rPr>
                  <w:sz w:val="22"/>
                  <w:szCs w:val="22"/>
                  <w:shd w:val="clear" w:color="auto" w:fill="FFFFFF"/>
                </w:rPr>
              </w:rPrChange>
            </w:rPr>
            <w:delText xml:space="preserve">personalized </w:delText>
          </w:r>
          <w:r w:rsidR="00FB4E67" w:rsidRPr="00BE70D2" w:rsidDel="00744504">
            <w:rPr>
              <w:color w:val="000000" w:themeColor="text1"/>
              <w:sz w:val="22"/>
              <w:szCs w:val="22"/>
              <w:shd w:val="clear" w:color="auto" w:fill="FFFFFF"/>
              <w:rPrChange w:id="1806" w:author="Chen Liao" w:date="2021-06-01T21:13:00Z">
                <w:rPr>
                  <w:sz w:val="22"/>
                  <w:szCs w:val="22"/>
                  <w:shd w:val="clear" w:color="auto" w:fill="FFFFFF"/>
                </w:rPr>
              </w:rPrChange>
            </w:rPr>
            <w:delText xml:space="preserve">nutrition and </w:delText>
          </w:r>
          <w:r w:rsidR="00352AFD" w:rsidRPr="00BE70D2" w:rsidDel="00744504">
            <w:rPr>
              <w:color w:val="000000" w:themeColor="text1"/>
              <w:sz w:val="22"/>
              <w:szCs w:val="22"/>
              <w:shd w:val="clear" w:color="auto" w:fill="FFFFFF"/>
              <w:rPrChange w:id="1807" w:author="Chen Liao" w:date="2021-06-01T21:13:00Z">
                <w:rPr>
                  <w:sz w:val="22"/>
                  <w:szCs w:val="22"/>
                  <w:shd w:val="clear" w:color="auto" w:fill="FFFFFF"/>
                </w:rPr>
              </w:rPrChange>
            </w:rPr>
            <w:delText xml:space="preserve">medicine. </w:delText>
          </w:r>
          <w:commentRangeEnd w:id="1787"/>
          <w:r w:rsidR="007B2DBE" w:rsidRPr="00BE70D2" w:rsidDel="00744504">
            <w:rPr>
              <w:rStyle w:val="CommentReference"/>
              <w:color w:val="000000" w:themeColor="text1"/>
              <w:rPrChange w:id="1808" w:author="Chen Liao" w:date="2021-06-01T21:13:00Z">
                <w:rPr>
                  <w:rStyle w:val="CommentReference"/>
                </w:rPr>
              </w:rPrChange>
            </w:rPr>
            <w:commentReference w:id="1787"/>
          </w:r>
          <w:commentRangeEnd w:id="1677"/>
          <w:r w:rsidR="009414D4" w:rsidRPr="00BE70D2" w:rsidDel="00744504">
            <w:rPr>
              <w:rStyle w:val="CommentReference"/>
              <w:color w:val="000000" w:themeColor="text1"/>
              <w:rPrChange w:id="1809" w:author="Chen Liao" w:date="2021-06-01T21:13:00Z">
                <w:rPr>
                  <w:rStyle w:val="CommentReference"/>
                </w:rPr>
              </w:rPrChange>
            </w:rPr>
            <w:commentReference w:id="1677"/>
          </w:r>
        </w:del>
      </w:moveFrom>
    </w:p>
    <w:p w14:paraId="7D9052EF" w14:textId="18E7B03E" w:rsidR="00744504" w:rsidRPr="00BE70D2" w:rsidRDefault="00744504" w:rsidP="00744504">
      <w:pPr>
        <w:jc w:val="both"/>
        <w:rPr>
          <w:ins w:id="1810" w:author="Chen Liao" w:date="2021-05-29T00:07:00Z"/>
          <w:color w:val="000000" w:themeColor="text1"/>
          <w:sz w:val="22"/>
          <w:szCs w:val="22"/>
          <w:shd w:val="clear" w:color="auto" w:fill="FFFFFF"/>
          <w:rPrChange w:id="1811" w:author="Chen Liao" w:date="2021-06-01T21:13:00Z">
            <w:rPr>
              <w:ins w:id="1812" w:author="Chen Liao" w:date="2021-05-29T00:07:00Z"/>
              <w:sz w:val="22"/>
              <w:szCs w:val="22"/>
              <w:shd w:val="clear" w:color="auto" w:fill="FFFFFF"/>
            </w:rPr>
          </w:rPrChange>
        </w:rPr>
      </w:pPr>
    </w:p>
    <w:p w14:paraId="0B610741" w14:textId="63F4200C" w:rsidR="00744504" w:rsidRPr="00BE70D2" w:rsidRDefault="00744504" w:rsidP="00744504">
      <w:pPr>
        <w:jc w:val="both"/>
        <w:rPr>
          <w:ins w:id="1813" w:author="Chen Liao" w:date="2021-05-29T00:07:00Z"/>
          <w:color w:val="000000" w:themeColor="text1"/>
          <w:sz w:val="22"/>
          <w:szCs w:val="22"/>
          <w:shd w:val="clear" w:color="auto" w:fill="FFFFFF"/>
          <w:rPrChange w:id="1814" w:author="Chen Liao" w:date="2021-06-01T21:13:00Z">
            <w:rPr>
              <w:ins w:id="1815" w:author="Chen Liao" w:date="2021-05-29T00:07:00Z"/>
              <w:sz w:val="22"/>
              <w:szCs w:val="22"/>
              <w:shd w:val="clear" w:color="auto" w:fill="FFFFFF"/>
            </w:rPr>
          </w:rPrChange>
        </w:rPr>
      </w:pPr>
    </w:p>
    <w:p w14:paraId="277E5E7A" w14:textId="381AB6E4" w:rsidR="00744504" w:rsidRPr="00BE70D2" w:rsidRDefault="00744504">
      <w:pPr>
        <w:jc w:val="both"/>
        <w:rPr>
          <w:ins w:id="1816" w:author="Chen Liao" w:date="2021-05-29T00:07:00Z"/>
          <w:moveFrom w:id="1817" w:author="Chen Liao" w:date="2021-05-28T23:15:00Z"/>
          <w:color w:val="000000" w:themeColor="text1"/>
          <w:sz w:val="22"/>
          <w:szCs w:val="22"/>
          <w:shd w:val="clear" w:color="auto" w:fill="FFFFFF"/>
          <w:rPrChange w:id="1818" w:author="Chen Liao" w:date="2021-06-01T21:13:00Z">
            <w:rPr>
              <w:ins w:id="1819" w:author="Chen Liao" w:date="2021-05-29T00:07:00Z"/>
              <w:moveFrom w:id="1820" w:author="Chen Liao" w:date="2021-05-28T23:15:00Z"/>
              <w:sz w:val="22"/>
              <w:szCs w:val="22"/>
              <w:shd w:val="clear" w:color="auto" w:fill="FFFFFF"/>
            </w:rPr>
          </w:rPrChange>
        </w:rPr>
      </w:pPr>
      <w:ins w:id="1821" w:author="Chen Liao" w:date="2021-05-29T00:07:00Z">
        <w:r w:rsidRPr="00BE70D2">
          <w:rPr>
            <w:color w:val="000000" w:themeColor="text1"/>
            <w:sz w:val="22"/>
            <w:szCs w:val="22"/>
            <w:shd w:val="clear" w:color="auto" w:fill="FFFFFF"/>
            <w:rPrChange w:id="1822" w:author="Chen Liao" w:date="2021-06-01T21:13:00Z">
              <w:rPr>
                <w:sz w:val="22"/>
                <w:szCs w:val="22"/>
                <w:shd w:val="clear" w:color="auto" w:fill="FFFFFF"/>
              </w:rPr>
            </w:rPrChange>
          </w:rPr>
          <w:lastRenderedPageBreak/>
          <w:t>I</w:t>
        </w:r>
      </w:ins>
    </w:p>
    <w:moveFromRangeEnd w:id="1768"/>
    <w:p w14:paraId="739F3223" w14:textId="7B244072" w:rsidR="00B113FA" w:rsidRPr="00BE70D2" w:rsidDel="001615D1" w:rsidRDefault="00B113FA">
      <w:pPr>
        <w:jc w:val="both"/>
        <w:rPr>
          <w:del w:id="1823" w:author="Chen Liao" w:date="2021-05-28T22:46:00Z"/>
          <w:moveTo w:id="1824" w:author="Chen Liao" w:date="2021-05-27T18:14:00Z"/>
          <w:color w:val="000000" w:themeColor="text1"/>
          <w:sz w:val="22"/>
          <w:szCs w:val="22"/>
          <w:shd w:val="clear" w:color="auto" w:fill="FFFFFF"/>
          <w:rPrChange w:id="1825" w:author="Chen Liao" w:date="2021-06-01T21:13:00Z">
            <w:rPr>
              <w:del w:id="1826" w:author="Chen Liao" w:date="2021-05-28T22:46:00Z"/>
              <w:moveTo w:id="1827" w:author="Chen Liao" w:date="2021-05-27T18:14:00Z"/>
              <w:sz w:val="22"/>
              <w:szCs w:val="22"/>
              <w:shd w:val="clear" w:color="auto" w:fill="FFFFFF"/>
            </w:rPr>
          </w:rPrChange>
        </w:rPr>
        <w:pPrChange w:id="1828" w:author="Chen Liao" w:date="2021-05-29T00:07:00Z">
          <w:pPr>
            <w:spacing w:after="240"/>
            <w:jc w:val="both"/>
          </w:pPr>
        </w:pPrChange>
      </w:pPr>
      <w:moveToRangeStart w:id="1829" w:author="Chen Liao" w:date="2021-05-27T18:14:00Z" w:name="move73031682"/>
      <w:commentRangeStart w:id="1830"/>
      <w:moveTo w:id="1831" w:author="Chen Liao" w:date="2021-05-27T18:14:00Z">
        <w:del w:id="1832" w:author="Chen Liao" w:date="2021-05-28T18:54:00Z">
          <w:r w:rsidRPr="00BE70D2" w:rsidDel="003A5F26">
            <w:rPr>
              <w:color w:val="000000" w:themeColor="text1"/>
              <w:sz w:val="22"/>
              <w:szCs w:val="22"/>
              <w:shd w:val="clear" w:color="auto" w:fill="FFFFFF"/>
              <w:rPrChange w:id="1833" w:author="Chen Liao" w:date="2021-06-01T21:13:00Z">
                <w:rPr>
                  <w:sz w:val="22"/>
                  <w:szCs w:val="22"/>
                  <w:shd w:val="clear" w:color="auto" w:fill="FFFFFF"/>
                </w:rPr>
              </w:rPrChange>
            </w:rPr>
            <w:delText xml:space="preserve">As the substrate to beneficial commensal microbes including SCFA producers, prebiotic fibers (e.g., inulin and resistant starches) are often used as a dietary intervention to promote the production of SCFAs. </w:delText>
          </w:r>
        </w:del>
        <w:commentRangeEnd w:id="1830"/>
        <w:del w:id="1834" w:author="Chen Liao" w:date="2021-05-28T22:46:00Z">
          <w:r w:rsidRPr="00BE70D2" w:rsidDel="001615D1">
            <w:rPr>
              <w:rStyle w:val="CommentReference"/>
              <w:color w:val="000000" w:themeColor="text1"/>
              <w:rPrChange w:id="1835" w:author="Chen Liao" w:date="2021-06-01T21:13:00Z">
                <w:rPr>
                  <w:rStyle w:val="CommentReference"/>
                </w:rPr>
              </w:rPrChange>
            </w:rPr>
            <w:commentReference w:id="1830"/>
          </w:r>
          <w:r w:rsidRPr="00BE70D2" w:rsidDel="001615D1">
            <w:rPr>
              <w:color w:val="000000" w:themeColor="text1"/>
              <w:sz w:val="22"/>
              <w:szCs w:val="22"/>
              <w:shd w:val="clear" w:color="auto" w:fill="FFFFFF"/>
              <w:rPrChange w:id="1836" w:author="Chen Liao" w:date="2021-06-01T21:13:00Z">
                <w:rPr>
                  <w:sz w:val="22"/>
                  <w:szCs w:val="22"/>
                  <w:shd w:val="clear" w:color="auto" w:fill="FFFFFF"/>
                </w:rPr>
              </w:rPrChange>
            </w:rPr>
            <w:delText xml:space="preserve">However, understanding the response of gut microbiome to prebiotic interventions requires a system-level understanding of the complex interplay between dietary fiber, gut bacteria and SCFA metabolism, which is only partially known. </w:delText>
          </w:r>
        </w:del>
        <w:del w:id="1837" w:author="Chen Liao" w:date="2021-05-28T19:08:00Z">
          <w:r w:rsidRPr="00BE70D2" w:rsidDel="0043685B">
            <w:rPr>
              <w:color w:val="000000" w:themeColor="text1"/>
              <w:sz w:val="22"/>
              <w:szCs w:val="22"/>
              <w:shd w:val="clear" w:color="auto" w:fill="FFFFFF"/>
              <w:rPrChange w:id="1838" w:author="Chen Liao" w:date="2021-06-01T21:13:00Z">
                <w:rPr>
                  <w:sz w:val="22"/>
                  <w:szCs w:val="22"/>
                  <w:shd w:val="clear" w:color="auto" w:fill="FFFFFF"/>
                </w:rPr>
              </w:rPrChange>
            </w:rPr>
            <w:delText xml:space="preserve">The microbial conversion of dietary fibers to SCFAs involve a number of metabolic cascading events operated by specialized members of the gut microbiota. Complex polysaccharide fibers are first hydrolyzed by fiber-degrading bacteria. These primary degraders can either produce SCFAs themselves or fuel the fermentation pathways of downstream SCFA-producing bacteria by releasing a wide range of accessible carbohydrates (e.g., mono- or oligosaccharides) </w:delText>
          </w:r>
          <w:r w:rsidRPr="00BE70D2" w:rsidDel="0043685B">
            <w:rPr>
              <w:color w:val="000000" w:themeColor="text1"/>
              <w:sz w:val="22"/>
              <w:szCs w:val="22"/>
              <w:shd w:val="clear" w:color="auto" w:fill="FFFFFF"/>
              <w:rPrChange w:id="1839" w:author="Chen Liao" w:date="2021-06-01T21:13:00Z">
                <w:rPr>
                  <w:sz w:val="22"/>
                  <w:szCs w:val="22"/>
                  <w:shd w:val="clear" w:color="auto" w:fill="FFFFFF"/>
                </w:rPr>
              </w:rPrChange>
            </w:rPr>
            <w:fldChar w:fldCharType="begin"/>
          </w:r>
          <w:r w:rsidRPr="00BE70D2" w:rsidDel="0043685B">
            <w:rPr>
              <w:color w:val="000000" w:themeColor="text1"/>
              <w:sz w:val="22"/>
              <w:szCs w:val="22"/>
              <w:shd w:val="clear" w:color="auto" w:fill="FFFFFF"/>
              <w:rPrChange w:id="1840" w:author="Chen Liao" w:date="2021-06-01T21:13:00Z">
                <w:rPr>
                  <w:sz w:val="22"/>
                  <w:szCs w:val="22"/>
                  <w:shd w:val="clear" w:color="auto" w:fill="FFFFFF"/>
                </w:rPr>
              </w:rPrChange>
            </w:rPr>
            <w:delInstrText xml:space="preserve"> ADDIN NE.Ref.{E0EC0640-6447-4D73-849F-F61019AAAF84}</w:delInstrText>
          </w:r>
          <w:r w:rsidRPr="00BE70D2" w:rsidDel="0043685B">
            <w:rPr>
              <w:color w:val="000000" w:themeColor="text1"/>
              <w:sz w:val="22"/>
              <w:szCs w:val="22"/>
              <w:shd w:val="clear" w:color="auto" w:fill="FFFFFF"/>
              <w:rPrChange w:id="1841" w:author="Chen Liao" w:date="2021-06-01T21:13:00Z">
                <w:rPr>
                  <w:sz w:val="22"/>
                  <w:szCs w:val="22"/>
                  <w:shd w:val="clear" w:color="auto" w:fill="FFFFFF"/>
                </w:rPr>
              </w:rPrChange>
            </w:rPr>
            <w:fldChar w:fldCharType="separate"/>
          </w:r>
          <w:r w:rsidRPr="00BE70D2" w:rsidDel="0043685B">
            <w:rPr>
              <w:rFonts w:eastAsiaTheme="minorEastAsia"/>
              <w:color w:val="000000" w:themeColor="text1"/>
              <w:sz w:val="22"/>
              <w:szCs w:val="22"/>
              <w:rPrChange w:id="1842" w:author="Chen Liao" w:date="2021-06-01T21:13:00Z">
                <w:rPr>
                  <w:rFonts w:eastAsiaTheme="minorEastAsia"/>
                  <w:color w:val="080000"/>
                  <w:sz w:val="22"/>
                  <w:szCs w:val="22"/>
                </w:rPr>
              </w:rPrChange>
            </w:rPr>
            <w:delText>[5, 6]</w:delText>
          </w:r>
          <w:r w:rsidRPr="00BE70D2" w:rsidDel="0043685B">
            <w:rPr>
              <w:color w:val="000000" w:themeColor="text1"/>
              <w:sz w:val="22"/>
              <w:szCs w:val="22"/>
              <w:shd w:val="clear" w:color="auto" w:fill="FFFFFF"/>
              <w:rPrChange w:id="1843" w:author="Chen Liao" w:date="2021-06-01T21:13:00Z">
                <w:rPr>
                  <w:sz w:val="22"/>
                  <w:szCs w:val="22"/>
                  <w:shd w:val="clear" w:color="auto" w:fill="FFFFFF"/>
                </w:rPr>
              </w:rPrChange>
            </w:rPr>
            <w:fldChar w:fldCharType="end"/>
          </w:r>
          <w:r w:rsidRPr="00BE70D2" w:rsidDel="0043685B">
            <w:rPr>
              <w:color w:val="000000" w:themeColor="text1"/>
              <w:sz w:val="22"/>
              <w:szCs w:val="22"/>
              <w:shd w:val="clear" w:color="auto" w:fill="FFFFFF"/>
              <w:rPrChange w:id="1844" w:author="Chen Liao" w:date="2021-06-01T21:13:00Z">
                <w:rPr>
                  <w:sz w:val="22"/>
                  <w:szCs w:val="22"/>
                  <w:shd w:val="clear" w:color="auto" w:fill="FFFFFF"/>
                </w:rPr>
              </w:rPrChange>
            </w:rPr>
            <w:delText xml:space="preserve">. </w:delText>
          </w:r>
          <w:commentRangeStart w:id="1845"/>
          <w:r w:rsidRPr="00BE70D2" w:rsidDel="0043685B">
            <w:rPr>
              <w:color w:val="000000" w:themeColor="text1"/>
              <w:sz w:val="22"/>
              <w:szCs w:val="22"/>
              <w:shd w:val="clear" w:color="auto" w:fill="FFFFFF"/>
              <w:rPrChange w:id="1846" w:author="Chen Liao" w:date="2021-06-01T21:13:00Z">
                <w:rPr>
                  <w:sz w:val="22"/>
                  <w:szCs w:val="22"/>
                  <w:shd w:val="clear" w:color="auto" w:fill="FFFFFF"/>
                </w:rPr>
              </w:rPrChange>
            </w:rPr>
            <w:delText xml:space="preserve">For example, </w:delText>
          </w:r>
          <w:r w:rsidRPr="00BE70D2" w:rsidDel="0043685B">
            <w:rPr>
              <w:rStyle w:val="Emphasis"/>
              <w:color w:val="000000" w:themeColor="text1"/>
              <w:sz w:val="22"/>
              <w:szCs w:val="22"/>
              <w:shd w:val="clear" w:color="auto" w:fill="FFFFFF"/>
              <w:rPrChange w:id="1847" w:author="Chen Liao" w:date="2021-06-01T21:13:00Z">
                <w:rPr>
                  <w:rStyle w:val="Emphasis"/>
                  <w:color w:val="000000"/>
                  <w:sz w:val="22"/>
                  <w:szCs w:val="22"/>
                  <w:shd w:val="clear" w:color="auto" w:fill="FFFFFF"/>
                </w:rPr>
              </w:rPrChange>
            </w:rPr>
            <w:delText>Roseburia</w:delText>
          </w:r>
          <w:r w:rsidRPr="00BE70D2" w:rsidDel="0043685B">
            <w:rPr>
              <w:color w:val="000000" w:themeColor="text1"/>
              <w:sz w:val="22"/>
              <w:szCs w:val="22"/>
              <w:shd w:val="clear" w:color="auto" w:fill="FFFFFF"/>
              <w:rPrChange w:id="1848" w:author="Chen Liao" w:date="2021-06-01T21:13:00Z">
                <w:rPr>
                  <w:sz w:val="22"/>
                  <w:szCs w:val="22"/>
                  <w:shd w:val="clear" w:color="auto" w:fill="FFFFFF"/>
                </w:rPr>
              </w:rPrChange>
            </w:rPr>
            <w:delText xml:space="preserve"> is not capable of using complex fructo-oligosaccharides, but which can take advantage of substrate cross-feeding and utilize small fructo-oligosaccharides released by </w:delText>
          </w:r>
          <w:r w:rsidRPr="00BE70D2" w:rsidDel="0043685B">
            <w:rPr>
              <w:i/>
              <w:iCs/>
              <w:color w:val="000000" w:themeColor="text1"/>
              <w:sz w:val="22"/>
              <w:szCs w:val="22"/>
              <w:shd w:val="clear" w:color="auto" w:fill="FFFFFF"/>
              <w:rPrChange w:id="1849" w:author="Chen Liao" w:date="2021-06-01T21:13:00Z">
                <w:rPr>
                  <w:i/>
                  <w:iCs/>
                  <w:sz w:val="22"/>
                  <w:szCs w:val="22"/>
                  <w:shd w:val="clear" w:color="auto" w:fill="FFFFFF"/>
                </w:rPr>
              </w:rPrChange>
            </w:rPr>
            <w:delText>Bifidobacterium adolescents</w:delText>
          </w:r>
          <w:r w:rsidRPr="00BE70D2" w:rsidDel="0043685B">
            <w:rPr>
              <w:color w:val="000000" w:themeColor="text1"/>
              <w:sz w:val="22"/>
              <w:szCs w:val="22"/>
              <w:shd w:val="clear" w:color="auto" w:fill="FFFFFF"/>
              <w:rPrChange w:id="1850" w:author="Chen Liao" w:date="2021-06-01T21:13:00Z">
                <w:rPr>
                  <w:sz w:val="22"/>
                  <w:szCs w:val="22"/>
                  <w:shd w:val="clear" w:color="auto" w:fill="FFFFFF"/>
                </w:rPr>
              </w:rPrChange>
            </w:rPr>
            <w:delText xml:space="preserve"> to produce butyrate </w:delText>
          </w:r>
          <w:r w:rsidRPr="00BE70D2" w:rsidDel="0043685B">
            <w:rPr>
              <w:color w:val="000000" w:themeColor="text1"/>
              <w:sz w:val="22"/>
              <w:szCs w:val="22"/>
              <w:shd w:val="clear" w:color="auto" w:fill="FFFFFF"/>
              <w:rPrChange w:id="1851" w:author="Chen Liao" w:date="2021-06-01T21:13:00Z">
                <w:rPr>
                  <w:sz w:val="22"/>
                  <w:szCs w:val="22"/>
                  <w:shd w:val="clear" w:color="auto" w:fill="FFFFFF"/>
                </w:rPr>
              </w:rPrChange>
            </w:rPr>
            <w:fldChar w:fldCharType="begin"/>
          </w:r>
          <w:r w:rsidRPr="00BE70D2" w:rsidDel="0043685B">
            <w:rPr>
              <w:color w:val="000000" w:themeColor="text1"/>
              <w:sz w:val="22"/>
              <w:szCs w:val="22"/>
              <w:shd w:val="clear" w:color="auto" w:fill="FFFFFF"/>
              <w:rPrChange w:id="1852" w:author="Chen Liao" w:date="2021-06-01T21:13:00Z">
                <w:rPr>
                  <w:sz w:val="22"/>
                  <w:szCs w:val="22"/>
                  <w:shd w:val="clear" w:color="auto" w:fill="FFFFFF"/>
                </w:rPr>
              </w:rPrChange>
            </w:rPr>
            <w:delInstrText xml:space="preserve"> ADDIN NE.Ref.{C998C189-685C-47D2-9780-3C81DCD83C0D}</w:delInstrText>
          </w:r>
          <w:r w:rsidRPr="00BE70D2" w:rsidDel="0043685B">
            <w:rPr>
              <w:color w:val="000000" w:themeColor="text1"/>
              <w:sz w:val="22"/>
              <w:szCs w:val="22"/>
              <w:shd w:val="clear" w:color="auto" w:fill="FFFFFF"/>
              <w:rPrChange w:id="1853" w:author="Chen Liao" w:date="2021-06-01T21:13:00Z">
                <w:rPr>
                  <w:sz w:val="22"/>
                  <w:szCs w:val="22"/>
                  <w:shd w:val="clear" w:color="auto" w:fill="FFFFFF"/>
                </w:rPr>
              </w:rPrChange>
            </w:rPr>
            <w:fldChar w:fldCharType="separate"/>
          </w:r>
          <w:r w:rsidRPr="00BE70D2" w:rsidDel="0043685B">
            <w:rPr>
              <w:rFonts w:eastAsiaTheme="minorEastAsia"/>
              <w:color w:val="000000" w:themeColor="text1"/>
              <w:sz w:val="22"/>
              <w:szCs w:val="22"/>
              <w:rPrChange w:id="1854" w:author="Chen Liao" w:date="2021-06-01T21:13:00Z">
                <w:rPr>
                  <w:rFonts w:eastAsiaTheme="minorEastAsia"/>
                  <w:color w:val="080000"/>
                  <w:sz w:val="22"/>
                  <w:szCs w:val="22"/>
                </w:rPr>
              </w:rPrChange>
            </w:rPr>
            <w:delText>[7]</w:delText>
          </w:r>
          <w:r w:rsidRPr="00BE70D2" w:rsidDel="0043685B">
            <w:rPr>
              <w:color w:val="000000" w:themeColor="text1"/>
              <w:sz w:val="22"/>
              <w:szCs w:val="22"/>
              <w:shd w:val="clear" w:color="auto" w:fill="FFFFFF"/>
              <w:rPrChange w:id="1855" w:author="Chen Liao" w:date="2021-06-01T21:13:00Z">
                <w:rPr>
                  <w:sz w:val="22"/>
                  <w:szCs w:val="22"/>
                  <w:shd w:val="clear" w:color="auto" w:fill="FFFFFF"/>
                </w:rPr>
              </w:rPrChange>
            </w:rPr>
            <w:fldChar w:fldCharType="end"/>
          </w:r>
          <w:r w:rsidRPr="00BE70D2" w:rsidDel="0043685B">
            <w:rPr>
              <w:color w:val="000000" w:themeColor="text1"/>
              <w:sz w:val="22"/>
              <w:szCs w:val="22"/>
              <w:shd w:val="clear" w:color="auto" w:fill="FFFFFF"/>
              <w:rPrChange w:id="1856" w:author="Chen Liao" w:date="2021-06-01T21:13:00Z">
                <w:rPr>
                  <w:sz w:val="22"/>
                  <w:szCs w:val="22"/>
                  <w:shd w:val="clear" w:color="auto" w:fill="FFFFFF"/>
                </w:rPr>
              </w:rPrChange>
            </w:rPr>
            <w:delText>. Similarly</w:delText>
          </w:r>
          <w:r w:rsidRPr="00BE70D2" w:rsidDel="0043685B">
            <w:rPr>
              <w:rFonts w:eastAsia="SimSun"/>
              <w:color w:val="000000" w:themeColor="text1"/>
              <w:sz w:val="22"/>
              <w:szCs w:val="22"/>
              <w:shd w:val="clear" w:color="auto" w:fill="FFFFFF"/>
              <w:rPrChange w:id="1857" w:author="Chen Liao" w:date="2021-06-01T21:13:00Z">
                <w:rPr>
                  <w:rFonts w:ascii="SimSun" w:eastAsia="SimSun" w:hAnsi="SimSun" w:cs="SimSun"/>
                  <w:sz w:val="22"/>
                  <w:szCs w:val="22"/>
                  <w:shd w:val="clear" w:color="auto" w:fill="FFFFFF"/>
                </w:rPr>
              </w:rPrChange>
            </w:rPr>
            <w:delText>,</w:delText>
          </w:r>
          <w:r w:rsidRPr="00BE70D2" w:rsidDel="0043685B">
            <w:rPr>
              <w:color w:val="000000" w:themeColor="text1"/>
              <w:sz w:val="22"/>
              <w:szCs w:val="22"/>
              <w:shd w:val="clear" w:color="auto" w:fill="FFFFFF"/>
              <w:rPrChange w:id="1858" w:author="Chen Liao" w:date="2021-06-01T21:13:00Z">
                <w:rPr>
                  <w:sz w:val="22"/>
                  <w:szCs w:val="22"/>
                  <w:shd w:val="clear" w:color="auto" w:fill="FFFFFF"/>
                </w:rPr>
              </w:rPrChange>
            </w:rPr>
            <w:delText xml:space="preserve"> </w:delText>
          </w:r>
          <w:r w:rsidRPr="00BE70D2" w:rsidDel="0043685B">
            <w:rPr>
              <w:i/>
              <w:iCs/>
              <w:color w:val="000000" w:themeColor="text1"/>
              <w:sz w:val="22"/>
              <w:szCs w:val="22"/>
              <w:shd w:val="clear" w:color="auto" w:fill="FFFFFF"/>
              <w:rPrChange w:id="1859" w:author="Chen Liao" w:date="2021-06-01T21:13:00Z">
                <w:rPr>
                  <w:i/>
                  <w:iCs/>
                  <w:sz w:val="22"/>
                  <w:szCs w:val="22"/>
                  <w:shd w:val="clear" w:color="auto" w:fill="FFFFFF"/>
                </w:rPr>
              </w:rPrChange>
            </w:rPr>
            <w:delText>Anaerostipes caccae</w:delText>
          </w:r>
          <w:r w:rsidRPr="00BE70D2" w:rsidDel="0043685B">
            <w:rPr>
              <w:color w:val="000000" w:themeColor="text1"/>
              <w:sz w:val="22"/>
              <w:szCs w:val="22"/>
              <w:shd w:val="clear" w:color="auto" w:fill="FFFFFF"/>
              <w:rPrChange w:id="1860" w:author="Chen Liao" w:date="2021-06-01T21:13:00Z">
                <w:rPr>
                  <w:sz w:val="22"/>
                  <w:szCs w:val="22"/>
                  <w:shd w:val="clear" w:color="auto" w:fill="FFFFFF"/>
                </w:rPr>
              </w:rPrChange>
            </w:rPr>
            <w:delText xml:space="preserve"> is not able to grow on human milk oligosaccharides except when grown in co-culture with </w:delText>
          </w:r>
          <w:r w:rsidRPr="00BE70D2" w:rsidDel="0043685B">
            <w:rPr>
              <w:i/>
              <w:iCs/>
              <w:color w:val="000000" w:themeColor="text1"/>
              <w:sz w:val="22"/>
              <w:szCs w:val="22"/>
              <w:shd w:val="clear" w:color="auto" w:fill="FFFFFF"/>
              <w:rPrChange w:id="1861" w:author="Chen Liao" w:date="2021-06-01T21:13:00Z">
                <w:rPr>
                  <w:i/>
                  <w:iCs/>
                  <w:sz w:val="22"/>
                  <w:szCs w:val="22"/>
                  <w:shd w:val="clear" w:color="auto" w:fill="FFFFFF"/>
                </w:rPr>
              </w:rPrChange>
            </w:rPr>
            <w:delText>Bifidobacterium infantis</w:delText>
          </w:r>
          <w:r w:rsidRPr="00BE70D2" w:rsidDel="0043685B">
            <w:rPr>
              <w:color w:val="000000" w:themeColor="text1"/>
              <w:sz w:val="22"/>
              <w:szCs w:val="22"/>
              <w:shd w:val="clear" w:color="auto" w:fill="FFFFFF"/>
              <w:rPrChange w:id="1862" w:author="Chen Liao" w:date="2021-06-01T21:13:00Z">
                <w:rPr>
                  <w:sz w:val="22"/>
                  <w:szCs w:val="22"/>
                  <w:shd w:val="clear" w:color="auto" w:fill="FFFFFF"/>
                </w:rPr>
              </w:rPrChange>
            </w:rPr>
            <w:delText xml:space="preserve">, leading to growth on the liberated monosaccharides by </w:delText>
          </w:r>
          <w:r w:rsidRPr="00BE70D2" w:rsidDel="0043685B">
            <w:rPr>
              <w:i/>
              <w:iCs/>
              <w:color w:val="000000" w:themeColor="text1"/>
              <w:sz w:val="22"/>
              <w:szCs w:val="22"/>
              <w:shd w:val="clear" w:color="auto" w:fill="FFFFFF"/>
              <w:rPrChange w:id="1863" w:author="Chen Liao" w:date="2021-06-01T21:13:00Z">
                <w:rPr>
                  <w:i/>
                  <w:iCs/>
                  <w:sz w:val="22"/>
                  <w:szCs w:val="22"/>
                  <w:shd w:val="clear" w:color="auto" w:fill="FFFFFF"/>
                </w:rPr>
              </w:rPrChange>
            </w:rPr>
            <w:delText>B. infantis</w:delText>
          </w:r>
          <w:r w:rsidRPr="00BE70D2" w:rsidDel="0043685B">
            <w:rPr>
              <w:color w:val="000000" w:themeColor="text1"/>
              <w:sz w:val="22"/>
              <w:szCs w:val="22"/>
              <w:shd w:val="clear" w:color="auto" w:fill="FFFFFF"/>
              <w:rPrChange w:id="1864" w:author="Chen Liao" w:date="2021-06-01T21:13:00Z">
                <w:rPr>
                  <w:sz w:val="22"/>
                  <w:szCs w:val="22"/>
                  <w:shd w:val="clear" w:color="auto" w:fill="FFFFFF"/>
                </w:rPr>
              </w:rPrChange>
            </w:rPr>
            <w:delText xml:space="preserve"> and concomitant butyrate production </w:delText>
          </w:r>
          <w:r w:rsidRPr="00BE70D2" w:rsidDel="0043685B">
            <w:rPr>
              <w:color w:val="000000" w:themeColor="text1"/>
              <w:sz w:val="22"/>
              <w:szCs w:val="22"/>
              <w:shd w:val="clear" w:color="auto" w:fill="FFFFFF"/>
              <w:rPrChange w:id="1865" w:author="Chen Liao" w:date="2021-06-01T21:13:00Z">
                <w:rPr>
                  <w:sz w:val="22"/>
                  <w:szCs w:val="22"/>
                  <w:shd w:val="clear" w:color="auto" w:fill="FFFFFF"/>
                </w:rPr>
              </w:rPrChange>
            </w:rPr>
            <w:fldChar w:fldCharType="begin"/>
          </w:r>
          <w:r w:rsidRPr="00BE70D2" w:rsidDel="0043685B">
            <w:rPr>
              <w:color w:val="000000" w:themeColor="text1"/>
              <w:sz w:val="22"/>
              <w:szCs w:val="22"/>
              <w:shd w:val="clear" w:color="auto" w:fill="FFFFFF"/>
              <w:rPrChange w:id="1866" w:author="Chen Liao" w:date="2021-06-01T21:13:00Z">
                <w:rPr>
                  <w:sz w:val="22"/>
                  <w:szCs w:val="22"/>
                  <w:shd w:val="clear" w:color="auto" w:fill="FFFFFF"/>
                </w:rPr>
              </w:rPrChange>
            </w:rPr>
            <w:delInstrText xml:space="preserve"> ADDIN NE.Ref.{98AF111D-7582-4D1F-A25F-7FF3D0DFF3B5}</w:delInstrText>
          </w:r>
          <w:r w:rsidRPr="00BE70D2" w:rsidDel="0043685B">
            <w:rPr>
              <w:color w:val="000000" w:themeColor="text1"/>
              <w:sz w:val="22"/>
              <w:szCs w:val="22"/>
              <w:shd w:val="clear" w:color="auto" w:fill="FFFFFF"/>
              <w:rPrChange w:id="1867" w:author="Chen Liao" w:date="2021-06-01T21:13:00Z">
                <w:rPr>
                  <w:sz w:val="22"/>
                  <w:szCs w:val="22"/>
                  <w:shd w:val="clear" w:color="auto" w:fill="FFFFFF"/>
                </w:rPr>
              </w:rPrChange>
            </w:rPr>
            <w:fldChar w:fldCharType="separate"/>
          </w:r>
          <w:r w:rsidRPr="00BE70D2" w:rsidDel="0043685B">
            <w:rPr>
              <w:rFonts w:eastAsiaTheme="minorEastAsia"/>
              <w:color w:val="000000" w:themeColor="text1"/>
              <w:sz w:val="22"/>
              <w:szCs w:val="22"/>
              <w:rPrChange w:id="1868" w:author="Chen Liao" w:date="2021-06-01T21:13:00Z">
                <w:rPr>
                  <w:rFonts w:eastAsiaTheme="minorEastAsia"/>
                  <w:color w:val="080000"/>
                  <w:sz w:val="22"/>
                  <w:szCs w:val="22"/>
                </w:rPr>
              </w:rPrChange>
            </w:rPr>
            <w:delText>[8]</w:delText>
          </w:r>
          <w:r w:rsidRPr="00BE70D2" w:rsidDel="0043685B">
            <w:rPr>
              <w:color w:val="000000" w:themeColor="text1"/>
              <w:sz w:val="22"/>
              <w:szCs w:val="22"/>
              <w:shd w:val="clear" w:color="auto" w:fill="FFFFFF"/>
              <w:rPrChange w:id="1869" w:author="Chen Liao" w:date="2021-06-01T21:13:00Z">
                <w:rPr>
                  <w:sz w:val="22"/>
                  <w:szCs w:val="22"/>
                  <w:shd w:val="clear" w:color="auto" w:fill="FFFFFF"/>
                </w:rPr>
              </w:rPrChange>
            </w:rPr>
            <w:fldChar w:fldCharType="end"/>
          </w:r>
          <w:r w:rsidRPr="00BE70D2" w:rsidDel="0043685B">
            <w:rPr>
              <w:color w:val="000000" w:themeColor="text1"/>
              <w:sz w:val="22"/>
              <w:szCs w:val="22"/>
              <w:shd w:val="clear" w:color="auto" w:fill="FFFFFF"/>
              <w:rPrChange w:id="1870" w:author="Chen Liao" w:date="2021-06-01T21:13:00Z">
                <w:rPr>
                  <w:sz w:val="22"/>
                  <w:szCs w:val="22"/>
                  <w:shd w:val="clear" w:color="auto" w:fill="FFFFFF"/>
                </w:rPr>
              </w:rPrChange>
            </w:rPr>
            <w:delText>.</w:delText>
          </w:r>
          <w:commentRangeEnd w:id="1845"/>
          <w:r w:rsidRPr="00BE70D2" w:rsidDel="0043685B">
            <w:rPr>
              <w:rStyle w:val="CommentReference"/>
              <w:color w:val="000000" w:themeColor="text1"/>
              <w:rPrChange w:id="1871" w:author="Chen Liao" w:date="2021-06-01T21:13:00Z">
                <w:rPr>
                  <w:rStyle w:val="CommentReference"/>
                </w:rPr>
              </w:rPrChange>
            </w:rPr>
            <w:commentReference w:id="1845"/>
          </w:r>
        </w:del>
      </w:moveTo>
    </w:p>
    <w:moveToRangeEnd w:id="1829"/>
    <w:p w14:paraId="43A6DDFE" w14:textId="05E3BB6E" w:rsidR="00B113FA" w:rsidRPr="00BE70D2" w:rsidDel="00744504" w:rsidRDefault="00B113FA">
      <w:pPr>
        <w:jc w:val="both"/>
        <w:rPr>
          <w:del w:id="1872" w:author="Chen Liao" w:date="2021-05-29T00:07:00Z"/>
          <w:rFonts w:eastAsiaTheme="minorEastAsia"/>
          <w:color w:val="000000" w:themeColor="text1"/>
          <w:sz w:val="22"/>
          <w:szCs w:val="22"/>
          <w:shd w:val="clear" w:color="auto" w:fill="FFFFFF"/>
          <w:rPrChange w:id="1873" w:author="Chen Liao" w:date="2021-06-01T21:13:00Z">
            <w:rPr>
              <w:del w:id="1874" w:author="Chen Liao" w:date="2021-05-29T00:07:00Z"/>
              <w:rFonts w:eastAsiaTheme="minorEastAsia"/>
              <w:sz w:val="22"/>
              <w:szCs w:val="22"/>
              <w:shd w:val="clear" w:color="auto" w:fill="FFFFFF"/>
            </w:rPr>
          </w:rPrChange>
        </w:rPr>
      </w:pPr>
    </w:p>
    <w:p w14:paraId="36D6A825" w14:textId="705CB48A" w:rsidR="00217F4E" w:rsidRPr="00BE70D2" w:rsidDel="00892696" w:rsidRDefault="002D1FE4">
      <w:pPr>
        <w:jc w:val="both"/>
        <w:rPr>
          <w:del w:id="1875" w:author="Chen Liao" w:date="2021-05-28T23:34:00Z"/>
          <w:rFonts w:eastAsia="SimSun"/>
          <w:color w:val="000000" w:themeColor="text1"/>
          <w:sz w:val="22"/>
          <w:szCs w:val="22"/>
          <w:shd w:val="clear" w:color="auto" w:fill="FFFFFF"/>
          <w:rPrChange w:id="1876" w:author="Chen Liao" w:date="2021-06-01T21:13:00Z">
            <w:rPr>
              <w:del w:id="1877" w:author="Chen Liao" w:date="2021-05-28T23:34:00Z"/>
              <w:rFonts w:eastAsia="SimSun"/>
              <w:color w:val="2A2A2A"/>
              <w:sz w:val="22"/>
              <w:szCs w:val="22"/>
              <w:shd w:val="clear" w:color="auto" w:fill="FFFFFF"/>
            </w:rPr>
          </w:rPrChange>
        </w:rPr>
      </w:pPr>
      <w:del w:id="1878" w:author="Chen Liao" w:date="2021-05-29T00:07:00Z">
        <w:r w:rsidRPr="00BE70D2" w:rsidDel="00744504">
          <w:rPr>
            <w:color w:val="000000" w:themeColor="text1"/>
            <w:sz w:val="22"/>
            <w:szCs w:val="22"/>
            <w:shd w:val="clear" w:color="auto" w:fill="FFFFFF"/>
            <w:rPrChange w:id="1879" w:author="Chen Liao" w:date="2021-06-01T21:13:00Z">
              <w:rPr>
                <w:sz w:val="22"/>
                <w:szCs w:val="22"/>
                <w:shd w:val="clear" w:color="auto" w:fill="FFFFFF"/>
              </w:rPr>
            </w:rPrChange>
          </w:rPr>
          <w:delText>I</w:delText>
        </w:r>
      </w:del>
      <w:r w:rsidRPr="00BE70D2">
        <w:rPr>
          <w:color w:val="000000" w:themeColor="text1"/>
          <w:sz w:val="22"/>
          <w:szCs w:val="22"/>
          <w:shd w:val="clear" w:color="auto" w:fill="FFFFFF"/>
          <w:rPrChange w:id="1880" w:author="Chen Liao" w:date="2021-06-01T21:13:00Z">
            <w:rPr>
              <w:sz w:val="22"/>
              <w:szCs w:val="22"/>
              <w:shd w:val="clear" w:color="auto" w:fill="FFFFFF"/>
            </w:rPr>
          </w:rPrChange>
        </w:rPr>
        <w:t>n this study</w:t>
      </w:r>
      <w:r w:rsidR="00D103EB" w:rsidRPr="00BE70D2">
        <w:rPr>
          <w:color w:val="000000" w:themeColor="text1"/>
          <w:sz w:val="22"/>
          <w:szCs w:val="22"/>
          <w:shd w:val="clear" w:color="auto" w:fill="FFFFFF"/>
          <w:rPrChange w:id="1881" w:author="Chen Liao" w:date="2021-06-01T21:13:00Z">
            <w:rPr>
              <w:sz w:val="22"/>
              <w:szCs w:val="22"/>
              <w:shd w:val="clear" w:color="auto" w:fill="FFFFFF"/>
            </w:rPr>
          </w:rPrChange>
        </w:rPr>
        <w:t xml:space="preserve">, </w:t>
      </w:r>
      <w:commentRangeStart w:id="1882"/>
      <w:commentRangeStart w:id="1883"/>
      <w:r w:rsidR="00D103EB" w:rsidRPr="00BE70D2">
        <w:rPr>
          <w:color w:val="000000" w:themeColor="text1"/>
          <w:sz w:val="22"/>
          <w:szCs w:val="22"/>
          <w:shd w:val="clear" w:color="auto" w:fill="FFFFFF"/>
          <w:rPrChange w:id="1884" w:author="Chen Liao" w:date="2021-06-01T21:13:00Z">
            <w:rPr>
              <w:sz w:val="22"/>
              <w:szCs w:val="22"/>
              <w:shd w:val="clear" w:color="auto" w:fill="FFFFFF"/>
            </w:rPr>
          </w:rPrChange>
        </w:rPr>
        <w:t xml:space="preserve">we </w:t>
      </w:r>
      <w:r w:rsidRPr="00BE70D2">
        <w:rPr>
          <w:color w:val="000000" w:themeColor="text1"/>
          <w:sz w:val="22"/>
          <w:szCs w:val="22"/>
          <w:shd w:val="clear" w:color="auto" w:fill="FFFFFF"/>
          <w:rPrChange w:id="1885" w:author="Chen Liao" w:date="2021-06-01T21:13:00Z">
            <w:rPr>
              <w:sz w:val="22"/>
              <w:szCs w:val="22"/>
              <w:shd w:val="clear" w:color="auto" w:fill="FFFFFF"/>
            </w:rPr>
          </w:rPrChange>
        </w:rPr>
        <w:t>used</w:t>
      </w:r>
      <w:r w:rsidR="00D103EB" w:rsidRPr="00BE70D2">
        <w:rPr>
          <w:color w:val="000000" w:themeColor="text1"/>
          <w:sz w:val="22"/>
          <w:szCs w:val="22"/>
          <w:shd w:val="clear" w:color="auto" w:fill="FFFFFF"/>
          <w:rPrChange w:id="1886" w:author="Chen Liao" w:date="2021-06-01T21:13:00Z">
            <w:rPr>
              <w:sz w:val="22"/>
              <w:szCs w:val="22"/>
              <w:shd w:val="clear" w:color="auto" w:fill="FFFFFF"/>
            </w:rPr>
          </w:rPrChange>
        </w:rPr>
        <w:t xml:space="preserve"> </w:t>
      </w:r>
      <w:ins w:id="1887" w:author="Chen Liao" w:date="2021-05-28T22:46:00Z">
        <w:r w:rsidR="001615D1" w:rsidRPr="00BE70D2">
          <w:rPr>
            <w:color w:val="000000" w:themeColor="text1"/>
            <w:sz w:val="22"/>
            <w:szCs w:val="22"/>
            <w:shd w:val="clear" w:color="auto" w:fill="FFFFFF"/>
            <w:rPrChange w:id="1888" w:author="Chen Liao" w:date="2021-06-01T21:13:00Z">
              <w:rPr>
                <w:sz w:val="22"/>
                <w:szCs w:val="22"/>
                <w:shd w:val="clear" w:color="auto" w:fill="FFFFFF"/>
              </w:rPr>
            </w:rPrChange>
          </w:rPr>
          <w:t xml:space="preserve">age- and gender-matched </w:t>
        </w:r>
      </w:ins>
      <w:r w:rsidR="00D103EB" w:rsidRPr="00BE70D2">
        <w:rPr>
          <w:color w:val="000000" w:themeColor="text1"/>
          <w:sz w:val="22"/>
          <w:szCs w:val="22"/>
          <w:shd w:val="clear" w:color="auto" w:fill="FFFFFF"/>
          <w:rPrChange w:id="1889" w:author="Chen Liao" w:date="2021-06-01T21:13:00Z">
            <w:rPr>
              <w:sz w:val="22"/>
              <w:szCs w:val="22"/>
              <w:shd w:val="clear" w:color="auto" w:fill="FFFFFF"/>
            </w:rPr>
          </w:rPrChange>
        </w:rPr>
        <w:t xml:space="preserve">isogenic </w:t>
      </w:r>
      <w:r w:rsidR="00B97578" w:rsidRPr="00BE70D2">
        <w:rPr>
          <w:rFonts w:eastAsia="SimSun"/>
          <w:color w:val="000000" w:themeColor="text1"/>
          <w:sz w:val="22"/>
          <w:szCs w:val="22"/>
          <w:shd w:val="clear" w:color="auto" w:fill="FFFFFF"/>
          <w:rPrChange w:id="1890" w:author="Chen Liao" w:date="2021-06-01T21:13:00Z">
            <w:rPr>
              <w:rFonts w:eastAsia="SimSun"/>
              <w:color w:val="2A2A2A"/>
              <w:sz w:val="22"/>
              <w:szCs w:val="22"/>
              <w:shd w:val="clear" w:color="auto" w:fill="FFFFFF"/>
            </w:rPr>
          </w:rPrChange>
        </w:rPr>
        <w:t>mice</w:t>
      </w:r>
      <w:r w:rsidR="00D103EB" w:rsidRPr="00BE70D2">
        <w:rPr>
          <w:color w:val="000000" w:themeColor="text1"/>
          <w:sz w:val="22"/>
          <w:szCs w:val="22"/>
          <w:shd w:val="clear" w:color="auto" w:fill="FFFFFF"/>
          <w:rPrChange w:id="1891" w:author="Chen Liao" w:date="2021-06-01T21:13:00Z">
            <w:rPr>
              <w:sz w:val="22"/>
              <w:szCs w:val="22"/>
              <w:shd w:val="clear" w:color="auto" w:fill="FFFFFF"/>
            </w:rPr>
          </w:rPrChange>
        </w:rPr>
        <w:t xml:space="preserve"> </w:t>
      </w:r>
      <w:r w:rsidR="00B21789" w:rsidRPr="00BE70D2">
        <w:rPr>
          <w:color w:val="000000" w:themeColor="text1"/>
          <w:sz w:val="22"/>
          <w:szCs w:val="22"/>
          <w:shd w:val="clear" w:color="auto" w:fill="FFFFFF"/>
          <w:rPrChange w:id="1892" w:author="Chen Liao" w:date="2021-06-01T21:13:00Z">
            <w:rPr>
              <w:sz w:val="22"/>
              <w:szCs w:val="22"/>
              <w:shd w:val="clear" w:color="auto" w:fill="FFFFFF"/>
            </w:rPr>
          </w:rPrChange>
        </w:rPr>
        <w:t xml:space="preserve">that harbor </w:t>
      </w:r>
      <w:r w:rsidR="00B97578" w:rsidRPr="00BE70D2">
        <w:rPr>
          <w:color w:val="000000" w:themeColor="text1"/>
          <w:sz w:val="22"/>
          <w:szCs w:val="22"/>
          <w:shd w:val="clear" w:color="auto" w:fill="FFFFFF"/>
          <w:rPrChange w:id="1893" w:author="Chen Liao" w:date="2021-06-01T21:13:00Z">
            <w:rPr>
              <w:sz w:val="22"/>
              <w:szCs w:val="22"/>
              <w:shd w:val="clear" w:color="auto" w:fill="FFFFFF"/>
            </w:rPr>
          </w:rPrChange>
        </w:rPr>
        <w:t>distinct</w:t>
      </w:r>
      <w:r w:rsidR="00B21789" w:rsidRPr="00BE70D2">
        <w:rPr>
          <w:color w:val="000000" w:themeColor="text1"/>
          <w:sz w:val="22"/>
          <w:szCs w:val="22"/>
          <w:shd w:val="clear" w:color="auto" w:fill="FFFFFF"/>
          <w:rPrChange w:id="1894" w:author="Chen Liao" w:date="2021-06-01T21:13:00Z">
            <w:rPr>
              <w:sz w:val="22"/>
              <w:szCs w:val="22"/>
              <w:shd w:val="clear" w:color="auto" w:fill="FFFFFF"/>
            </w:rPr>
          </w:rPrChange>
        </w:rPr>
        <w:t xml:space="preserve"> </w:t>
      </w:r>
      <w:ins w:id="1895" w:author="Chen Liao" w:date="2021-05-28T22:56:00Z">
        <w:r w:rsidR="00F00834" w:rsidRPr="00BE70D2">
          <w:rPr>
            <w:color w:val="000000" w:themeColor="text1"/>
            <w:sz w:val="22"/>
            <w:szCs w:val="22"/>
            <w:shd w:val="clear" w:color="auto" w:fill="FFFFFF"/>
            <w:rPrChange w:id="1896" w:author="Chen Liao" w:date="2021-06-01T21:13:00Z">
              <w:rPr>
                <w:sz w:val="22"/>
                <w:szCs w:val="22"/>
                <w:shd w:val="clear" w:color="auto" w:fill="FFFFFF"/>
              </w:rPr>
            </w:rPrChange>
          </w:rPr>
          <w:t xml:space="preserve">baseline </w:t>
        </w:r>
      </w:ins>
      <w:r w:rsidR="00B21789" w:rsidRPr="00BE70D2">
        <w:rPr>
          <w:color w:val="000000" w:themeColor="text1"/>
          <w:sz w:val="22"/>
          <w:szCs w:val="22"/>
          <w:shd w:val="clear" w:color="auto" w:fill="FFFFFF"/>
          <w:rPrChange w:id="1897" w:author="Chen Liao" w:date="2021-06-01T21:13:00Z">
            <w:rPr>
              <w:sz w:val="22"/>
              <w:szCs w:val="22"/>
              <w:shd w:val="clear" w:color="auto" w:fill="FFFFFF"/>
            </w:rPr>
          </w:rPrChange>
        </w:rPr>
        <w:t>gut microbiota composition</w:t>
      </w:r>
      <w:r w:rsidR="00D103EB" w:rsidRPr="00BE70D2">
        <w:rPr>
          <w:color w:val="000000" w:themeColor="text1"/>
          <w:sz w:val="22"/>
          <w:szCs w:val="22"/>
          <w:shd w:val="clear" w:color="auto" w:fill="FFFFFF"/>
          <w:rPrChange w:id="1898" w:author="Chen Liao" w:date="2021-06-01T21:13:00Z">
            <w:rPr>
              <w:sz w:val="22"/>
              <w:szCs w:val="22"/>
              <w:shd w:val="clear" w:color="auto" w:fill="FFFFFF"/>
            </w:rPr>
          </w:rPrChange>
        </w:rPr>
        <w:t xml:space="preserve"> </w:t>
      </w:r>
      <w:r w:rsidR="00FA1758" w:rsidRPr="00BE70D2">
        <w:rPr>
          <w:color w:val="000000" w:themeColor="text1"/>
          <w:sz w:val="22"/>
          <w:szCs w:val="22"/>
          <w:shd w:val="clear" w:color="auto" w:fill="FFFFFF"/>
          <w:rPrChange w:id="1899" w:author="Chen Liao" w:date="2021-06-01T21:13:00Z">
            <w:rPr>
              <w:sz w:val="22"/>
              <w:szCs w:val="22"/>
              <w:shd w:val="clear" w:color="auto" w:fill="FFFFFF"/>
            </w:rPr>
          </w:rPrChange>
        </w:rPr>
        <w:t xml:space="preserve">to </w:t>
      </w:r>
      <w:r w:rsidR="00925343" w:rsidRPr="00BE70D2">
        <w:rPr>
          <w:color w:val="000000" w:themeColor="text1"/>
          <w:sz w:val="22"/>
          <w:szCs w:val="22"/>
          <w:shd w:val="clear" w:color="auto" w:fill="FFFFFF"/>
          <w:rPrChange w:id="1900" w:author="Chen Liao" w:date="2021-06-01T21:13:00Z">
            <w:rPr>
              <w:sz w:val="22"/>
              <w:szCs w:val="22"/>
              <w:shd w:val="clear" w:color="auto" w:fill="FFFFFF"/>
            </w:rPr>
          </w:rPrChange>
        </w:rPr>
        <w:t xml:space="preserve">study </w:t>
      </w:r>
      <w:del w:id="1901" w:author="Chen Liao" w:date="2021-05-28T22:36:00Z">
        <w:r w:rsidR="00E40AAA" w:rsidRPr="00BE70D2" w:rsidDel="00BD322C">
          <w:rPr>
            <w:color w:val="000000" w:themeColor="text1"/>
            <w:sz w:val="22"/>
            <w:szCs w:val="22"/>
            <w:shd w:val="clear" w:color="auto" w:fill="FFFFFF"/>
            <w:rPrChange w:id="1902" w:author="Chen Liao" w:date="2021-06-01T21:13:00Z">
              <w:rPr>
                <w:sz w:val="22"/>
                <w:szCs w:val="22"/>
                <w:shd w:val="clear" w:color="auto" w:fill="FFFFFF"/>
              </w:rPr>
            </w:rPrChange>
          </w:rPr>
          <w:delText xml:space="preserve">the </w:delText>
        </w:r>
      </w:del>
      <w:ins w:id="1903" w:author="Chen Liao" w:date="2021-05-28T22:36:00Z">
        <w:r w:rsidR="00BD322C" w:rsidRPr="00BE70D2">
          <w:rPr>
            <w:color w:val="000000" w:themeColor="text1"/>
            <w:sz w:val="22"/>
            <w:szCs w:val="22"/>
            <w:shd w:val="clear" w:color="auto" w:fill="FFFFFF"/>
            <w:rPrChange w:id="1904" w:author="Chen Liao" w:date="2021-06-01T21:13:00Z">
              <w:rPr>
                <w:sz w:val="22"/>
                <w:szCs w:val="22"/>
                <w:shd w:val="clear" w:color="auto" w:fill="FFFFFF"/>
              </w:rPr>
            </w:rPrChange>
          </w:rPr>
          <w:t xml:space="preserve">its </w:t>
        </w:r>
      </w:ins>
      <w:ins w:id="1905" w:author="Chen Liao" w:date="2021-05-28T22:35:00Z">
        <w:r w:rsidR="00BD322C" w:rsidRPr="00BE70D2">
          <w:rPr>
            <w:color w:val="000000" w:themeColor="text1"/>
            <w:sz w:val="22"/>
            <w:szCs w:val="22"/>
            <w:shd w:val="clear" w:color="auto" w:fill="FFFFFF"/>
            <w:rPrChange w:id="1906" w:author="Chen Liao" w:date="2021-06-01T21:13:00Z">
              <w:rPr>
                <w:sz w:val="22"/>
                <w:szCs w:val="22"/>
                <w:shd w:val="clear" w:color="auto" w:fill="FFFFFF"/>
              </w:rPr>
            </w:rPrChange>
          </w:rPr>
          <w:t xml:space="preserve">ecological dynamics </w:t>
        </w:r>
      </w:ins>
      <w:ins w:id="1907" w:author="Chen Liao" w:date="2021-05-28T22:36:00Z">
        <w:r w:rsidR="00BD322C" w:rsidRPr="00BE70D2">
          <w:rPr>
            <w:color w:val="000000" w:themeColor="text1"/>
            <w:sz w:val="22"/>
            <w:szCs w:val="22"/>
            <w:shd w:val="clear" w:color="auto" w:fill="FFFFFF"/>
            <w:rPrChange w:id="1908" w:author="Chen Liao" w:date="2021-06-01T21:13:00Z">
              <w:rPr>
                <w:sz w:val="22"/>
                <w:szCs w:val="22"/>
                <w:shd w:val="clear" w:color="auto" w:fill="FFFFFF"/>
              </w:rPr>
            </w:rPrChange>
          </w:rPr>
          <w:t xml:space="preserve">in </w:t>
        </w:r>
      </w:ins>
      <w:del w:id="1909" w:author="Chen Liao" w:date="2021-05-28T22:36:00Z">
        <w:r w:rsidR="00F64C80" w:rsidRPr="00BE70D2" w:rsidDel="00BD322C">
          <w:rPr>
            <w:color w:val="000000" w:themeColor="text1"/>
            <w:sz w:val="22"/>
            <w:szCs w:val="22"/>
            <w:shd w:val="clear" w:color="auto" w:fill="FFFFFF"/>
            <w:rPrChange w:id="1910" w:author="Chen Liao" w:date="2021-06-01T21:13:00Z">
              <w:rPr>
                <w:sz w:val="22"/>
                <w:szCs w:val="22"/>
                <w:shd w:val="clear" w:color="auto" w:fill="FFFFFF"/>
              </w:rPr>
            </w:rPrChange>
          </w:rPr>
          <w:delText>individuali</w:delText>
        </w:r>
        <w:r w:rsidR="00925343" w:rsidRPr="00BE70D2" w:rsidDel="00BD322C">
          <w:rPr>
            <w:color w:val="000000" w:themeColor="text1"/>
            <w:sz w:val="22"/>
            <w:szCs w:val="22"/>
            <w:shd w:val="clear" w:color="auto" w:fill="FFFFFF"/>
            <w:rPrChange w:id="1911" w:author="Chen Liao" w:date="2021-06-01T21:13:00Z">
              <w:rPr>
                <w:sz w:val="22"/>
                <w:szCs w:val="22"/>
                <w:shd w:val="clear" w:color="auto" w:fill="FFFFFF"/>
              </w:rPr>
            </w:rPrChange>
          </w:rPr>
          <w:delText xml:space="preserve">zed </w:delText>
        </w:r>
      </w:del>
      <w:r w:rsidR="00925343" w:rsidRPr="00BE70D2">
        <w:rPr>
          <w:color w:val="000000" w:themeColor="text1"/>
          <w:sz w:val="22"/>
          <w:szCs w:val="22"/>
          <w:shd w:val="clear" w:color="auto" w:fill="FFFFFF"/>
          <w:rPrChange w:id="1912" w:author="Chen Liao" w:date="2021-06-01T21:13:00Z">
            <w:rPr>
              <w:sz w:val="22"/>
              <w:szCs w:val="22"/>
              <w:shd w:val="clear" w:color="auto" w:fill="FFFFFF"/>
            </w:rPr>
          </w:rPrChange>
        </w:rPr>
        <w:t>response to dietary interventions</w:t>
      </w:r>
      <w:commentRangeEnd w:id="1882"/>
      <w:r w:rsidR="002A0589" w:rsidRPr="00BE70D2">
        <w:rPr>
          <w:rStyle w:val="CommentReference"/>
          <w:color w:val="000000" w:themeColor="text1"/>
          <w:rPrChange w:id="1913" w:author="Chen Liao" w:date="2021-06-01T21:13:00Z">
            <w:rPr>
              <w:rStyle w:val="CommentReference"/>
            </w:rPr>
          </w:rPrChange>
        </w:rPr>
        <w:commentReference w:id="1882"/>
      </w:r>
      <w:commentRangeEnd w:id="1883"/>
      <w:r w:rsidR="00597D75" w:rsidRPr="00BE70D2">
        <w:rPr>
          <w:rStyle w:val="CommentReference"/>
          <w:color w:val="000000" w:themeColor="text1"/>
          <w:rPrChange w:id="1914" w:author="Chen Liao" w:date="2021-06-01T21:13:00Z">
            <w:rPr>
              <w:rStyle w:val="CommentReference"/>
            </w:rPr>
          </w:rPrChange>
        </w:rPr>
        <w:commentReference w:id="1883"/>
      </w:r>
      <w:ins w:id="1915" w:author="Chen Liao" w:date="2021-05-28T22:36:00Z">
        <w:r w:rsidR="00BD322C" w:rsidRPr="00BE70D2">
          <w:rPr>
            <w:color w:val="000000" w:themeColor="text1"/>
            <w:sz w:val="22"/>
            <w:szCs w:val="22"/>
            <w:shd w:val="clear" w:color="auto" w:fill="FFFFFF"/>
            <w:rPrChange w:id="1916" w:author="Chen Liao" w:date="2021-06-01T21:13:00Z">
              <w:rPr>
                <w:sz w:val="22"/>
                <w:szCs w:val="22"/>
                <w:shd w:val="clear" w:color="auto" w:fill="FFFFFF"/>
              </w:rPr>
            </w:rPrChange>
          </w:rPr>
          <w:t xml:space="preserve"> an</w:t>
        </w:r>
      </w:ins>
      <w:ins w:id="1917" w:author="Chen Liao" w:date="2021-05-28T22:37:00Z">
        <w:r w:rsidR="00BD322C" w:rsidRPr="00BE70D2">
          <w:rPr>
            <w:color w:val="000000" w:themeColor="text1"/>
            <w:sz w:val="22"/>
            <w:szCs w:val="22"/>
            <w:shd w:val="clear" w:color="auto" w:fill="FFFFFF"/>
            <w:rPrChange w:id="1918" w:author="Chen Liao" w:date="2021-06-01T21:13:00Z">
              <w:rPr>
                <w:sz w:val="22"/>
                <w:szCs w:val="22"/>
                <w:shd w:val="clear" w:color="auto" w:fill="FFFFFF"/>
              </w:rPr>
            </w:rPrChange>
          </w:rPr>
          <w:t>d the inter</w:t>
        </w:r>
      </w:ins>
      <w:ins w:id="1919" w:author="Chen Liao" w:date="2021-05-28T22:46:00Z">
        <w:r w:rsidR="001615D1" w:rsidRPr="00BE70D2">
          <w:rPr>
            <w:color w:val="000000" w:themeColor="text1"/>
            <w:sz w:val="22"/>
            <w:szCs w:val="22"/>
            <w:shd w:val="clear" w:color="auto" w:fill="FFFFFF"/>
            <w:rPrChange w:id="1920" w:author="Chen Liao" w:date="2021-06-01T21:13:00Z">
              <w:rPr>
                <w:sz w:val="22"/>
                <w:szCs w:val="22"/>
                <w:shd w:val="clear" w:color="auto" w:fill="FFFFFF"/>
              </w:rPr>
            </w:rPrChange>
          </w:rPr>
          <w:t>-</w:t>
        </w:r>
      </w:ins>
      <w:ins w:id="1921" w:author="Chen Liao" w:date="2021-05-28T22:37:00Z">
        <w:r w:rsidR="00BD322C" w:rsidRPr="00BE70D2">
          <w:rPr>
            <w:color w:val="000000" w:themeColor="text1"/>
            <w:sz w:val="22"/>
            <w:szCs w:val="22"/>
            <w:shd w:val="clear" w:color="auto" w:fill="FFFFFF"/>
            <w:rPrChange w:id="1922" w:author="Chen Liao" w:date="2021-06-01T21:13:00Z">
              <w:rPr>
                <w:sz w:val="22"/>
                <w:szCs w:val="22"/>
                <w:shd w:val="clear" w:color="auto" w:fill="FFFFFF"/>
              </w:rPr>
            </w:rPrChange>
          </w:rPr>
          <w:t xml:space="preserve">individual variation </w:t>
        </w:r>
      </w:ins>
      <w:ins w:id="1923" w:author="Chen Liao" w:date="2021-05-28T22:40:00Z">
        <w:r w:rsidR="00BD322C" w:rsidRPr="00BE70D2">
          <w:rPr>
            <w:color w:val="000000" w:themeColor="text1"/>
            <w:sz w:val="22"/>
            <w:szCs w:val="22"/>
            <w:shd w:val="clear" w:color="auto" w:fill="FFFFFF"/>
            <w:rPrChange w:id="1924" w:author="Chen Liao" w:date="2021-06-01T21:13:00Z">
              <w:rPr>
                <w:sz w:val="22"/>
                <w:szCs w:val="22"/>
                <w:shd w:val="clear" w:color="auto" w:fill="FFFFFF"/>
              </w:rPr>
            </w:rPrChange>
          </w:rPr>
          <w:t>within</w:t>
        </w:r>
      </w:ins>
      <w:ins w:id="1925" w:author="Chen Liao" w:date="2021-05-28T22:37:00Z">
        <w:r w:rsidR="00BD322C" w:rsidRPr="00BE70D2">
          <w:rPr>
            <w:color w:val="000000" w:themeColor="text1"/>
            <w:sz w:val="22"/>
            <w:szCs w:val="22"/>
            <w:shd w:val="clear" w:color="auto" w:fill="FFFFFF"/>
            <w:rPrChange w:id="1926" w:author="Chen Liao" w:date="2021-06-01T21:13:00Z">
              <w:rPr>
                <w:sz w:val="22"/>
                <w:szCs w:val="22"/>
                <w:shd w:val="clear" w:color="auto" w:fill="FFFFFF"/>
              </w:rPr>
            </w:rPrChange>
          </w:rPr>
          <w:t xml:space="preserve"> these dynamical trajectories</w:t>
        </w:r>
      </w:ins>
      <w:r w:rsidR="00F64C80" w:rsidRPr="00BE70D2">
        <w:rPr>
          <w:color w:val="000000" w:themeColor="text1"/>
          <w:sz w:val="22"/>
          <w:szCs w:val="22"/>
          <w:shd w:val="clear" w:color="auto" w:fill="FFFFFF"/>
          <w:rPrChange w:id="1927" w:author="Chen Liao" w:date="2021-06-01T21:13:00Z">
            <w:rPr>
              <w:sz w:val="22"/>
              <w:szCs w:val="22"/>
              <w:shd w:val="clear" w:color="auto" w:fill="FFFFFF"/>
            </w:rPr>
          </w:rPrChange>
        </w:rPr>
        <w:t xml:space="preserve"> </w:t>
      </w:r>
      <w:r w:rsidR="002E52FA" w:rsidRPr="00BE70D2">
        <w:rPr>
          <w:color w:val="000000" w:themeColor="text1"/>
          <w:sz w:val="22"/>
          <w:szCs w:val="22"/>
          <w:shd w:val="clear" w:color="auto" w:fill="FFFFFF"/>
          <w:rPrChange w:id="1928" w:author="Chen Liao" w:date="2021-06-01T21:13:00Z">
            <w:rPr>
              <w:sz w:val="22"/>
              <w:szCs w:val="22"/>
              <w:shd w:val="clear" w:color="auto" w:fill="FFFFFF"/>
            </w:rPr>
          </w:rPrChange>
        </w:rPr>
        <w:fldChar w:fldCharType="begin"/>
      </w:r>
      <w:r w:rsidR="002E2A76" w:rsidRPr="00BE70D2">
        <w:rPr>
          <w:color w:val="000000" w:themeColor="text1"/>
          <w:sz w:val="22"/>
          <w:szCs w:val="22"/>
          <w:shd w:val="clear" w:color="auto" w:fill="FFFFFF"/>
          <w:rPrChange w:id="1929" w:author="Chen Liao" w:date="2021-06-01T21:13:00Z">
            <w:rPr>
              <w:sz w:val="22"/>
              <w:szCs w:val="22"/>
              <w:shd w:val="clear" w:color="auto" w:fill="FFFFFF"/>
            </w:rPr>
          </w:rPrChange>
        </w:rPr>
        <w:instrText xml:space="preserve"> ADDIN NE.Ref.{01F84759-D3C3-4785-98B5-411CA4ECE2C8}</w:instrText>
      </w:r>
      <w:r w:rsidR="002E52FA" w:rsidRPr="00BE70D2">
        <w:rPr>
          <w:color w:val="000000" w:themeColor="text1"/>
          <w:sz w:val="22"/>
          <w:szCs w:val="22"/>
          <w:shd w:val="clear" w:color="auto" w:fill="FFFFFF"/>
          <w:rPrChange w:id="1930" w:author="Chen Liao" w:date="2021-06-01T21:13:00Z">
            <w:rPr>
              <w:sz w:val="22"/>
              <w:szCs w:val="22"/>
              <w:shd w:val="clear" w:color="auto" w:fill="FFFFFF"/>
            </w:rPr>
          </w:rPrChange>
        </w:rPr>
        <w:fldChar w:fldCharType="separate"/>
      </w:r>
      <w:r w:rsidR="00D67D1E" w:rsidRPr="00BE70D2">
        <w:rPr>
          <w:rFonts w:eastAsiaTheme="minorEastAsia"/>
          <w:color w:val="000000" w:themeColor="text1"/>
          <w:sz w:val="22"/>
          <w:szCs w:val="22"/>
          <w:rPrChange w:id="1931" w:author="Chen Liao" w:date="2021-06-01T21:13:00Z">
            <w:rPr>
              <w:rFonts w:eastAsiaTheme="minorEastAsia"/>
              <w:color w:val="080000"/>
              <w:sz w:val="22"/>
              <w:szCs w:val="22"/>
            </w:rPr>
          </w:rPrChange>
        </w:rPr>
        <w:t>[19]</w:t>
      </w:r>
      <w:r w:rsidR="002E52FA" w:rsidRPr="00BE70D2">
        <w:rPr>
          <w:color w:val="000000" w:themeColor="text1"/>
          <w:sz w:val="22"/>
          <w:szCs w:val="22"/>
          <w:shd w:val="clear" w:color="auto" w:fill="FFFFFF"/>
          <w:rPrChange w:id="1932" w:author="Chen Liao" w:date="2021-06-01T21:13:00Z">
            <w:rPr>
              <w:sz w:val="22"/>
              <w:szCs w:val="22"/>
              <w:shd w:val="clear" w:color="auto" w:fill="FFFFFF"/>
            </w:rPr>
          </w:rPrChange>
        </w:rPr>
        <w:fldChar w:fldCharType="end"/>
      </w:r>
      <w:r w:rsidR="00F64C80" w:rsidRPr="00BE70D2">
        <w:rPr>
          <w:color w:val="000000" w:themeColor="text1"/>
          <w:sz w:val="22"/>
          <w:szCs w:val="22"/>
          <w:shd w:val="clear" w:color="auto" w:fill="FFFFFF"/>
          <w:rPrChange w:id="1933" w:author="Chen Liao" w:date="2021-06-01T21:13:00Z">
            <w:rPr>
              <w:sz w:val="22"/>
              <w:szCs w:val="22"/>
              <w:shd w:val="clear" w:color="auto" w:fill="FFFFFF"/>
            </w:rPr>
          </w:rPrChange>
        </w:rPr>
        <w:t>.</w:t>
      </w:r>
      <w:ins w:id="1934" w:author="Chen Liao" w:date="2021-05-28T22:37:00Z">
        <w:r w:rsidR="00BD322C" w:rsidRPr="00BE70D2">
          <w:rPr>
            <w:color w:val="000000" w:themeColor="text1"/>
            <w:sz w:val="22"/>
            <w:szCs w:val="22"/>
            <w:shd w:val="clear" w:color="auto" w:fill="FFFFFF"/>
            <w:rPrChange w:id="1935" w:author="Chen Liao" w:date="2021-06-01T21:13:00Z">
              <w:rPr>
                <w:sz w:val="22"/>
                <w:szCs w:val="22"/>
                <w:shd w:val="clear" w:color="auto" w:fill="FFFFFF"/>
              </w:rPr>
            </w:rPrChange>
          </w:rPr>
          <w:t xml:space="preserve"> Murine models, </w:t>
        </w:r>
      </w:ins>
      <w:del w:id="1936" w:author="Chen Liao" w:date="2021-05-28T22:37:00Z">
        <w:r w:rsidR="00F64C80" w:rsidRPr="00BE70D2" w:rsidDel="00BD322C">
          <w:rPr>
            <w:color w:val="000000" w:themeColor="text1"/>
            <w:sz w:val="22"/>
            <w:szCs w:val="22"/>
            <w:shd w:val="clear" w:color="auto" w:fill="FFFFFF"/>
            <w:rPrChange w:id="1937" w:author="Chen Liao" w:date="2021-06-01T21:13:00Z">
              <w:rPr>
                <w:sz w:val="22"/>
                <w:szCs w:val="22"/>
                <w:shd w:val="clear" w:color="auto" w:fill="FFFFFF"/>
              </w:rPr>
            </w:rPrChange>
          </w:rPr>
          <w:delText xml:space="preserve"> </w:delText>
        </w:r>
      </w:del>
      <w:ins w:id="1938" w:author="Chen Liao" w:date="2021-05-28T22:37:00Z">
        <w:r w:rsidR="00BD322C" w:rsidRPr="00BE70D2">
          <w:rPr>
            <w:color w:val="000000" w:themeColor="text1"/>
            <w:sz w:val="22"/>
            <w:szCs w:val="22"/>
            <w:shd w:val="clear" w:color="auto" w:fill="FFFFFF"/>
            <w:rPrChange w:id="1939" w:author="Chen Liao" w:date="2021-06-01T21:13:00Z">
              <w:rPr>
                <w:sz w:val="22"/>
                <w:szCs w:val="22"/>
                <w:shd w:val="clear" w:color="auto" w:fill="FFFFFF"/>
              </w:rPr>
            </w:rPrChange>
          </w:rPr>
          <w:t>as a complimentary alternative to clinical trials</w:t>
        </w:r>
      </w:ins>
      <w:ins w:id="1940" w:author="Chen Liao" w:date="2021-05-28T22:38:00Z">
        <w:r w:rsidR="00BD322C" w:rsidRPr="00BE70D2">
          <w:rPr>
            <w:color w:val="000000" w:themeColor="text1"/>
            <w:sz w:val="22"/>
            <w:szCs w:val="22"/>
            <w:shd w:val="clear" w:color="auto" w:fill="FFFFFF"/>
            <w:rPrChange w:id="1941" w:author="Chen Liao" w:date="2021-06-01T21:13:00Z">
              <w:rPr>
                <w:sz w:val="22"/>
                <w:szCs w:val="22"/>
                <w:shd w:val="clear" w:color="auto" w:fill="FFFFFF"/>
              </w:rPr>
            </w:rPrChange>
          </w:rPr>
          <w:t xml:space="preserve"> on humans</w:t>
        </w:r>
      </w:ins>
      <w:ins w:id="1942" w:author="Chen Liao" w:date="2021-05-28T22:37:00Z">
        <w:r w:rsidR="00BD322C" w:rsidRPr="00BE70D2">
          <w:rPr>
            <w:color w:val="000000" w:themeColor="text1"/>
            <w:sz w:val="22"/>
            <w:szCs w:val="22"/>
            <w:shd w:val="clear" w:color="auto" w:fill="FFFFFF"/>
            <w:rPrChange w:id="1943" w:author="Chen Liao" w:date="2021-06-01T21:13:00Z">
              <w:rPr>
                <w:sz w:val="22"/>
                <w:szCs w:val="22"/>
                <w:shd w:val="clear" w:color="auto" w:fill="FFFFFF"/>
              </w:rPr>
            </w:rPrChange>
          </w:rPr>
          <w:t xml:space="preserve">, has better controls over confounding variations between individuals driven by </w:t>
        </w:r>
      </w:ins>
      <w:ins w:id="1944" w:author="Chen Liao" w:date="2021-05-28T22:41:00Z">
        <w:r w:rsidR="00BD322C" w:rsidRPr="00BE70D2">
          <w:rPr>
            <w:color w:val="000000" w:themeColor="text1"/>
            <w:sz w:val="22"/>
            <w:szCs w:val="22"/>
            <w:shd w:val="clear" w:color="auto" w:fill="FFFFFF"/>
            <w:rPrChange w:id="1945" w:author="Chen Liao" w:date="2021-06-01T21:13:00Z">
              <w:rPr>
                <w:sz w:val="22"/>
                <w:szCs w:val="22"/>
                <w:shd w:val="clear" w:color="auto" w:fill="FFFFFF"/>
              </w:rPr>
            </w:rPrChange>
          </w:rPr>
          <w:t xml:space="preserve">genetic, </w:t>
        </w:r>
      </w:ins>
      <w:ins w:id="1946" w:author="Chen Liao" w:date="2021-05-28T22:37:00Z">
        <w:r w:rsidR="00BD322C" w:rsidRPr="00BE70D2">
          <w:rPr>
            <w:color w:val="000000" w:themeColor="text1"/>
            <w:sz w:val="22"/>
            <w:szCs w:val="22"/>
            <w:shd w:val="clear" w:color="auto" w:fill="FFFFFF"/>
            <w:rPrChange w:id="1947" w:author="Chen Liao" w:date="2021-06-01T21:13:00Z">
              <w:rPr>
                <w:sz w:val="22"/>
                <w:szCs w:val="22"/>
                <w:shd w:val="clear" w:color="auto" w:fill="FFFFFF"/>
              </w:rPr>
            </w:rPrChange>
          </w:rPr>
          <w:t>environmental</w:t>
        </w:r>
      </w:ins>
      <w:ins w:id="1948" w:author="Chen Liao" w:date="2021-05-28T22:41:00Z">
        <w:r w:rsidR="00BD322C" w:rsidRPr="00BE70D2">
          <w:rPr>
            <w:color w:val="000000" w:themeColor="text1"/>
            <w:sz w:val="22"/>
            <w:szCs w:val="22"/>
            <w:shd w:val="clear" w:color="auto" w:fill="FFFFFF"/>
            <w:rPrChange w:id="1949" w:author="Chen Liao" w:date="2021-06-01T21:13:00Z">
              <w:rPr>
                <w:sz w:val="22"/>
                <w:szCs w:val="22"/>
                <w:shd w:val="clear" w:color="auto" w:fill="FFFFFF"/>
              </w:rPr>
            </w:rPrChange>
          </w:rPr>
          <w:t xml:space="preserve"> </w:t>
        </w:r>
      </w:ins>
      <w:ins w:id="1950" w:author="Chen Liao" w:date="2021-05-28T22:37:00Z">
        <w:r w:rsidR="00BD322C" w:rsidRPr="00BE70D2">
          <w:rPr>
            <w:color w:val="000000" w:themeColor="text1"/>
            <w:sz w:val="22"/>
            <w:szCs w:val="22"/>
            <w:shd w:val="clear" w:color="auto" w:fill="FFFFFF"/>
            <w:rPrChange w:id="1951" w:author="Chen Liao" w:date="2021-06-01T21:13:00Z">
              <w:rPr>
                <w:sz w:val="22"/>
                <w:szCs w:val="22"/>
                <w:shd w:val="clear" w:color="auto" w:fill="FFFFFF"/>
              </w:rPr>
            </w:rPrChange>
          </w:rPr>
          <w:t xml:space="preserve">and other host differences. </w:t>
        </w:r>
      </w:ins>
      <w:r w:rsidR="00FB4E67" w:rsidRPr="00BE70D2">
        <w:rPr>
          <w:rFonts w:eastAsia="SimSun"/>
          <w:color w:val="000000" w:themeColor="text1"/>
          <w:sz w:val="22"/>
          <w:szCs w:val="22"/>
          <w:shd w:val="clear" w:color="auto" w:fill="FFFFFF"/>
          <w:rPrChange w:id="1952" w:author="Chen Liao" w:date="2021-06-01T21:13:00Z">
            <w:rPr>
              <w:rFonts w:eastAsia="SimSun"/>
              <w:color w:val="2A2A2A"/>
              <w:sz w:val="22"/>
              <w:szCs w:val="22"/>
              <w:shd w:val="clear" w:color="auto" w:fill="FFFFFF"/>
            </w:rPr>
          </w:rPrChange>
        </w:rPr>
        <w:t>W</w:t>
      </w:r>
      <w:r w:rsidR="0013030E" w:rsidRPr="00BE70D2">
        <w:rPr>
          <w:rFonts w:eastAsia="SimSun"/>
          <w:color w:val="000000" w:themeColor="text1"/>
          <w:sz w:val="22"/>
          <w:szCs w:val="22"/>
          <w:shd w:val="clear" w:color="auto" w:fill="FFFFFF"/>
          <w:rPrChange w:id="1953" w:author="Chen Liao" w:date="2021-06-01T21:13:00Z">
            <w:rPr>
              <w:rFonts w:eastAsia="SimSun"/>
              <w:color w:val="2A2A2A"/>
              <w:sz w:val="22"/>
              <w:szCs w:val="22"/>
              <w:shd w:val="clear" w:color="auto" w:fill="FFFFFF"/>
            </w:rPr>
          </w:rPrChange>
        </w:rPr>
        <w:t>e</w:t>
      </w:r>
      <w:r w:rsidR="0013030E" w:rsidRPr="00BE70D2">
        <w:rPr>
          <w:color w:val="000000" w:themeColor="text1"/>
          <w:sz w:val="22"/>
          <w:szCs w:val="22"/>
          <w:shd w:val="clear" w:color="auto" w:fill="FFFFFF"/>
          <w:rPrChange w:id="1954" w:author="Chen Liao" w:date="2021-06-01T21:13:00Z">
            <w:rPr>
              <w:sz w:val="22"/>
              <w:szCs w:val="22"/>
              <w:shd w:val="clear" w:color="auto" w:fill="FFFFFF"/>
            </w:rPr>
          </w:rPrChange>
        </w:rPr>
        <w:t xml:space="preserve"> </w:t>
      </w:r>
      <w:r w:rsidR="00B55DE3" w:rsidRPr="00BE70D2">
        <w:rPr>
          <w:color w:val="000000" w:themeColor="text1"/>
          <w:sz w:val="22"/>
          <w:szCs w:val="22"/>
          <w:shd w:val="clear" w:color="auto" w:fill="FFFFFF"/>
          <w:rPrChange w:id="1955" w:author="Chen Liao" w:date="2021-06-01T21:13:00Z">
            <w:rPr>
              <w:sz w:val="22"/>
              <w:szCs w:val="22"/>
              <w:shd w:val="clear" w:color="auto" w:fill="FFFFFF"/>
            </w:rPr>
          </w:rPrChange>
        </w:rPr>
        <w:t xml:space="preserve">monitored </w:t>
      </w:r>
      <w:r w:rsidR="00B21789" w:rsidRPr="00BE70D2">
        <w:rPr>
          <w:rFonts w:eastAsia="SimSun"/>
          <w:color w:val="000000" w:themeColor="text1"/>
          <w:sz w:val="22"/>
          <w:szCs w:val="22"/>
          <w:rPrChange w:id="1956" w:author="Chen Liao" w:date="2021-06-01T21:13:00Z">
            <w:rPr>
              <w:rFonts w:eastAsia="SimSun"/>
              <w:color w:val="131413"/>
              <w:sz w:val="22"/>
              <w:szCs w:val="22"/>
            </w:rPr>
          </w:rPrChange>
        </w:rPr>
        <w:t>t</w:t>
      </w:r>
      <w:r w:rsidR="00F3317C" w:rsidRPr="00BE70D2">
        <w:rPr>
          <w:rFonts w:eastAsia="SimSun"/>
          <w:color w:val="000000" w:themeColor="text1"/>
          <w:sz w:val="22"/>
          <w:szCs w:val="22"/>
          <w:rPrChange w:id="1957" w:author="Chen Liao" w:date="2021-06-01T21:13:00Z">
            <w:rPr>
              <w:rFonts w:eastAsia="SimSun"/>
              <w:color w:val="131413"/>
              <w:sz w:val="22"/>
              <w:szCs w:val="22"/>
            </w:rPr>
          </w:rPrChange>
        </w:rPr>
        <w:t>emporal</w:t>
      </w:r>
      <w:r w:rsidR="00B21789" w:rsidRPr="00BE70D2">
        <w:rPr>
          <w:rFonts w:eastAsia="SimSun"/>
          <w:color w:val="000000" w:themeColor="text1"/>
          <w:sz w:val="22"/>
          <w:szCs w:val="22"/>
          <w:rPrChange w:id="1958" w:author="Chen Liao" w:date="2021-06-01T21:13:00Z">
            <w:rPr>
              <w:rFonts w:eastAsia="SimSun"/>
              <w:color w:val="131413"/>
              <w:sz w:val="22"/>
              <w:szCs w:val="22"/>
            </w:rPr>
          </w:rPrChange>
        </w:rPr>
        <w:t xml:space="preserve"> shifts </w:t>
      </w:r>
      <w:r w:rsidR="00B55DE3" w:rsidRPr="00BE70D2">
        <w:rPr>
          <w:rFonts w:eastAsia="SimSun"/>
          <w:color w:val="000000" w:themeColor="text1"/>
          <w:sz w:val="22"/>
          <w:szCs w:val="22"/>
          <w:rPrChange w:id="1959" w:author="Chen Liao" w:date="2021-06-01T21:13:00Z">
            <w:rPr>
              <w:rFonts w:eastAsia="SimSun"/>
              <w:color w:val="131413"/>
              <w:sz w:val="22"/>
              <w:szCs w:val="22"/>
            </w:rPr>
          </w:rPrChange>
        </w:rPr>
        <w:t xml:space="preserve">in </w:t>
      </w:r>
      <w:r w:rsidRPr="00BE70D2">
        <w:rPr>
          <w:rFonts w:eastAsia="SimSun"/>
          <w:color w:val="000000" w:themeColor="text1"/>
          <w:sz w:val="22"/>
          <w:szCs w:val="22"/>
          <w:rPrChange w:id="1960" w:author="Chen Liao" w:date="2021-06-01T21:13:00Z">
            <w:rPr>
              <w:rFonts w:eastAsia="SimSun"/>
              <w:color w:val="131413"/>
              <w:sz w:val="22"/>
              <w:szCs w:val="22"/>
            </w:rPr>
          </w:rPrChange>
        </w:rPr>
        <w:t xml:space="preserve">the </w:t>
      </w:r>
      <w:del w:id="1961" w:author="Chen Liao" w:date="2021-05-28T22:50:00Z">
        <w:r w:rsidR="007048A5" w:rsidRPr="00BE70D2" w:rsidDel="00F00834">
          <w:rPr>
            <w:rFonts w:eastAsia="SimSun"/>
            <w:color w:val="000000" w:themeColor="text1"/>
            <w:sz w:val="22"/>
            <w:szCs w:val="22"/>
            <w:rPrChange w:id="1962" w:author="Chen Liao" w:date="2021-06-01T21:13:00Z">
              <w:rPr>
                <w:rFonts w:eastAsia="SimSun"/>
                <w:color w:val="131413"/>
                <w:sz w:val="22"/>
                <w:szCs w:val="22"/>
              </w:rPr>
            </w:rPrChange>
          </w:rPr>
          <w:delText>ecology</w:delText>
        </w:r>
      </w:del>
      <w:ins w:id="1963" w:author="Chen Liao" w:date="2021-05-28T22:50:00Z">
        <w:r w:rsidR="00F00834" w:rsidRPr="00BE70D2">
          <w:rPr>
            <w:rFonts w:eastAsia="SimSun"/>
            <w:color w:val="000000" w:themeColor="text1"/>
            <w:sz w:val="22"/>
            <w:szCs w:val="22"/>
            <w:rPrChange w:id="1964" w:author="Chen Liao" w:date="2021-06-01T21:13:00Z">
              <w:rPr>
                <w:rFonts w:eastAsia="SimSun"/>
                <w:color w:val="131413"/>
                <w:sz w:val="22"/>
                <w:szCs w:val="22"/>
              </w:rPr>
            </w:rPrChange>
          </w:rPr>
          <w:t>absolute abundance of</w:t>
        </w:r>
      </w:ins>
      <w:r w:rsidR="007048A5" w:rsidRPr="00BE70D2">
        <w:rPr>
          <w:rFonts w:eastAsia="SimSun"/>
          <w:color w:val="000000" w:themeColor="text1"/>
          <w:sz w:val="22"/>
          <w:szCs w:val="22"/>
          <w:rPrChange w:id="1965" w:author="Chen Liao" w:date="2021-06-01T21:13:00Z">
            <w:rPr>
              <w:rFonts w:eastAsia="SimSun"/>
              <w:color w:val="131413"/>
              <w:sz w:val="22"/>
              <w:szCs w:val="22"/>
            </w:rPr>
          </w:rPrChange>
        </w:rPr>
        <w:t xml:space="preserve"> </w:t>
      </w:r>
      <w:del w:id="1966" w:author="Chen Liao" w:date="2021-05-28T22:50:00Z">
        <w:r w:rsidR="007048A5" w:rsidRPr="00BE70D2" w:rsidDel="00F00834">
          <w:rPr>
            <w:rFonts w:eastAsia="SimSun"/>
            <w:color w:val="000000" w:themeColor="text1"/>
            <w:sz w:val="22"/>
            <w:szCs w:val="22"/>
            <w:rPrChange w:id="1967" w:author="Chen Liao" w:date="2021-06-01T21:13:00Z">
              <w:rPr>
                <w:rFonts w:eastAsia="SimSun"/>
                <w:color w:val="131413"/>
                <w:sz w:val="22"/>
                <w:szCs w:val="22"/>
              </w:rPr>
            </w:rPrChange>
          </w:rPr>
          <w:delText xml:space="preserve">and function </w:delText>
        </w:r>
        <w:r w:rsidR="00505170" w:rsidRPr="00BE70D2" w:rsidDel="00F00834">
          <w:rPr>
            <w:rFonts w:eastAsia="SimSun"/>
            <w:color w:val="000000" w:themeColor="text1"/>
            <w:sz w:val="22"/>
            <w:szCs w:val="22"/>
            <w:rPrChange w:id="1968" w:author="Chen Liao" w:date="2021-06-01T21:13:00Z">
              <w:rPr>
                <w:rFonts w:eastAsia="SimSun"/>
                <w:color w:val="131413"/>
                <w:sz w:val="22"/>
                <w:szCs w:val="22"/>
              </w:rPr>
            </w:rPrChange>
          </w:rPr>
          <w:delText xml:space="preserve">of </w:delText>
        </w:r>
      </w:del>
      <w:r w:rsidRPr="00BE70D2">
        <w:rPr>
          <w:rFonts w:eastAsia="SimSun"/>
          <w:color w:val="000000" w:themeColor="text1"/>
          <w:sz w:val="22"/>
          <w:szCs w:val="22"/>
          <w:rPrChange w:id="1969" w:author="Chen Liao" w:date="2021-06-01T21:13:00Z">
            <w:rPr>
              <w:rFonts w:eastAsia="SimSun"/>
              <w:color w:val="131413"/>
              <w:sz w:val="22"/>
              <w:szCs w:val="22"/>
            </w:rPr>
          </w:rPrChange>
        </w:rPr>
        <w:t xml:space="preserve">gut </w:t>
      </w:r>
      <w:del w:id="1970" w:author="Chen Liao" w:date="2021-05-28T22:55:00Z">
        <w:r w:rsidRPr="00BE70D2" w:rsidDel="00F00834">
          <w:rPr>
            <w:rFonts w:eastAsia="SimSun"/>
            <w:color w:val="000000" w:themeColor="text1"/>
            <w:sz w:val="22"/>
            <w:szCs w:val="22"/>
            <w:rPrChange w:id="1971" w:author="Chen Liao" w:date="2021-06-01T21:13:00Z">
              <w:rPr>
                <w:rFonts w:eastAsia="SimSun"/>
                <w:color w:val="131413"/>
                <w:sz w:val="22"/>
                <w:szCs w:val="22"/>
              </w:rPr>
            </w:rPrChange>
          </w:rPr>
          <w:delText xml:space="preserve">microbiota </w:delText>
        </w:r>
      </w:del>
      <w:ins w:id="1972" w:author="Chen Liao" w:date="2021-05-28T22:55:00Z">
        <w:r w:rsidR="00F00834" w:rsidRPr="00BE70D2">
          <w:rPr>
            <w:rFonts w:eastAsia="SimSun"/>
            <w:color w:val="000000" w:themeColor="text1"/>
            <w:sz w:val="22"/>
            <w:szCs w:val="22"/>
            <w:rPrChange w:id="1973" w:author="Chen Liao" w:date="2021-06-01T21:13:00Z">
              <w:rPr>
                <w:rFonts w:eastAsia="SimSun"/>
                <w:color w:val="131413"/>
                <w:sz w:val="22"/>
                <w:szCs w:val="22"/>
              </w:rPr>
            </w:rPrChange>
          </w:rPr>
          <w:t xml:space="preserve">bacteria and genes </w:t>
        </w:r>
      </w:ins>
      <w:r w:rsidR="00505170" w:rsidRPr="00BE70D2">
        <w:rPr>
          <w:rFonts w:eastAsia="SimSun"/>
          <w:color w:val="000000" w:themeColor="text1"/>
          <w:sz w:val="22"/>
          <w:szCs w:val="22"/>
          <w:rPrChange w:id="1974" w:author="Chen Liao" w:date="2021-06-01T21:13:00Z">
            <w:rPr>
              <w:rFonts w:eastAsia="SimSun"/>
              <w:color w:val="131413"/>
              <w:sz w:val="22"/>
              <w:szCs w:val="22"/>
            </w:rPr>
          </w:rPrChange>
        </w:rPr>
        <w:t>(</w:t>
      </w:r>
      <w:r w:rsidRPr="00BE70D2">
        <w:rPr>
          <w:rFonts w:eastAsia="SimSun"/>
          <w:color w:val="000000" w:themeColor="text1"/>
          <w:sz w:val="22"/>
          <w:szCs w:val="22"/>
          <w:rPrChange w:id="1975" w:author="Chen Liao" w:date="2021-06-01T21:13:00Z">
            <w:rPr>
              <w:rFonts w:eastAsia="SimSun"/>
              <w:color w:val="131413"/>
              <w:sz w:val="22"/>
              <w:szCs w:val="22"/>
            </w:rPr>
          </w:rPrChange>
        </w:rPr>
        <w:t xml:space="preserve">quantitative PCR, </w:t>
      </w:r>
      <w:r w:rsidR="00505170" w:rsidRPr="00BE70D2">
        <w:rPr>
          <w:rFonts w:eastAsia="SimSun"/>
          <w:color w:val="000000" w:themeColor="text1"/>
          <w:sz w:val="22"/>
          <w:szCs w:val="22"/>
          <w:rPrChange w:id="1976" w:author="Chen Liao" w:date="2021-06-01T21:13:00Z">
            <w:rPr>
              <w:rFonts w:eastAsia="SimSun"/>
              <w:color w:val="131413"/>
              <w:sz w:val="22"/>
              <w:szCs w:val="22"/>
            </w:rPr>
          </w:rPrChange>
        </w:rPr>
        <w:t xml:space="preserve">16S rRNA </w:t>
      </w:r>
      <w:r w:rsidRPr="00BE70D2">
        <w:rPr>
          <w:rFonts w:eastAsia="SimSun"/>
          <w:color w:val="000000" w:themeColor="text1"/>
          <w:sz w:val="22"/>
          <w:szCs w:val="22"/>
          <w:rPrChange w:id="1977" w:author="Chen Liao" w:date="2021-06-01T21:13:00Z">
            <w:rPr>
              <w:rFonts w:eastAsia="SimSun"/>
              <w:color w:val="131413"/>
              <w:sz w:val="22"/>
              <w:szCs w:val="22"/>
            </w:rPr>
          </w:rPrChange>
        </w:rPr>
        <w:t xml:space="preserve">amplicon </w:t>
      </w:r>
      <w:r w:rsidR="00505170" w:rsidRPr="00BE70D2">
        <w:rPr>
          <w:rFonts w:eastAsia="SimSun"/>
          <w:color w:val="000000" w:themeColor="text1"/>
          <w:sz w:val="22"/>
          <w:szCs w:val="22"/>
          <w:rPrChange w:id="1978" w:author="Chen Liao" w:date="2021-06-01T21:13:00Z">
            <w:rPr>
              <w:rFonts w:eastAsia="SimSun"/>
              <w:color w:val="131413"/>
              <w:sz w:val="22"/>
              <w:szCs w:val="22"/>
            </w:rPr>
          </w:rPrChange>
        </w:rPr>
        <w:t>sequencing</w:t>
      </w:r>
      <w:r w:rsidRPr="00BE70D2">
        <w:rPr>
          <w:rFonts w:eastAsia="SimSun"/>
          <w:color w:val="000000" w:themeColor="text1"/>
          <w:sz w:val="22"/>
          <w:szCs w:val="22"/>
          <w:rPrChange w:id="1979" w:author="Chen Liao" w:date="2021-06-01T21:13:00Z">
            <w:rPr>
              <w:rFonts w:eastAsia="SimSun"/>
              <w:color w:val="131413"/>
              <w:sz w:val="22"/>
              <w:szCs w:val="22"/>
            </w:rPr>
          </w:rPrChange>
        </w:rPr>
        <w:t xml:space="preserve">, </w:t>
      </w:r>
      <w:r w:rsidR="00505170" w:rsidRPr="00BE70D2">
        <w:rPr>
          <w:rFonts w:eastAsia="SimSun"/>
          <w:color w:val="000000" w:themeColor="text1"/>
          <w:sz w:val="22"/>
          <w:szCs w:val="22"/>
          <w:rPrChange w:id="1980" w:author="Chen Liao" w:date="2021-06-01T21:13:00Z">
            <w:rPr>
              <w:rFonts w:eastAsia="SimSun"/>
              <w:color w:val="131413"/>
              <w:sz w:val="22"/>
              <w:szCs w:val="22"/>
            </w:rPr>
          </w:rPrChange>
        </w:rPr>
        <w:t xml:space="preserve">metagenomics sequencing), </w:t>
      </w:r>
      <w:r w:rsidR="00B21789" w:rsidRPr="00BE70D2">
        <w:rPr>
          <w:rFonts w:eastAsia="SimSun"/>
          <w:color w:val="000000" w:themeColor="text1"/>
          <w:sz w:val="22"/>
          <w:szCs w:val="22"/>
          <w:rPrChange w:id="1981" w:author="Chen Liao" w:date="2021-06-01T21:13:00Z">
            <w:rPr>
              <w:rFonts w:eastAsia="SimSun"/>
              <w:color w:val="131413"/>
              <w:sz w:val="22"/>
              <w:szCs w:val="22"/>
            </w:rPr>
          </w:rPrChange>
        </w:rPr>
        <w:t xml:space="preserve">SCFAs </w:t>
      </w:r>
      <w:r w:rsidR="00505170" w:rsidRPr="00BE70D2">
        <w:rPr>
          <w:rFonts w:eastAsia="SimSun"/>
          <w:color w:val="000000" w:themeColor="text1"/>
          <w:sz w:val="22"/>
          <w:szCs w:val="22"/>
          <w:rPrChange w:id="1982" w:author="Chen Liao" w:date="2021-06-01T21:13:00Z">
            <w:rPr>
              <w:rFonts w:eastAsia="SimSun"/>
              <w:color w:val="131413"/>
              <w:sz w:val="22"/>
              <w:szCs w:val="22"/>
            </w:rPr>
          </w:rPrChange>
        </w:rPr>
        <w:t>concentration (targeted metabolome)</w:t>
      </w:r>
      <w:r w:rsidR="00B21789" w:rsidRPr="00BE70D2">
        <w:rPr>
          <w:rFonts w:eastAsia="SimSun"/>
          <w:color w:val="000000" w:themeColor="text1"/>
          <w:sz w:val="22"/>
          <w:szCs w:val="22"/>
          <w:rPrChange w:id="1983" w:author="Chen Liao" w:date="2021-06-01T21:13:00Z">
            <w:rPr>
              <w:rFonts w:eastAsia="SimSun"/>
              <w:color w:val="131413"/>
              <w:sz w:val="22"/>
              <w:szCs w:val="22"/>
            </w:rPr>
          </w:rPrChange>
        </w:rPr>
        <w:t xml:space="preserve"> </w:t>
      </w:r>
      <w:r w:rsidR="006039FA" w:rsidRPr="00BE70D2">
        <w:rPr>
          <w:rFonts w:eastAsia="SimSun"/>
          <w:color w:val="000000" w:themeColor="text1"/>
          <w:sz w:val="22"/>
          <w:szCs w:val="22"/>
          <w:rPrChange w:id="1984" w:author="Chen Liao" w:date="2021-06-01T21:13:00Z">
            <w:rPr>
              <w:rFonts w:eastAsia="SimSun"/>
              <w:color w:val="131413"/>
              <w:sz w:val="22"/>
              <w:szCs w:val="22"/>
            </w:rPr>
          </w:rPrChange>
        </w:rPr>
        <w:t>as well as physiological changes</w:t>
      </w:r>
      <w:r w:rsidR="00F3317C" w:rsidRPr="00BE70D2">
        <w:rPr>
          <w:rFonts w:eastAsia="SimSun"/>
          <w:color w:val="000000" w:themeColor="text1"/>
          <w:sz w:val="22"/>
          <w:szCs w:val="22"/>
          <w:rPrChange w:id="1985" w:author="Chen Liao" w:date="2021-06-01T21:13:00Z">
            <w:rPr>
              <w:rFonts w:eastAsia="SimSun"/>
              <w:color w:val="131413"/>
              <w:sz w:val="22"/>
              <w:szCs w:val="22"/>
            </w:rPr>
          </w:rPrChange>
        </w:rPr>
        <w:t xml:space="preserve"> </w:t>
      </w:r>
      <w:r w:rsidR="00B55DE3" w:rsidRPr="00BE70D2">
        <w:rPr>
          <w:rFonts w:eastAsia="SimSun"/>
          <w:color w:val="000000" w:themeColor="text1"/>
          <w:sz w:val="22"/>
          <w:szCs w:val="22"/>
          <w:rPrChange w:id="1986" w:author="Chen Liao" w:date="2021-06-01T21:13:00Z">
            <w:rPr>
              <w:rFonts w:eastAsia="SimSun"/>
              <w:color w:val="131413"/>
              <w:sz w:val="22"/>
              <w:szCs w:val="22"/>
            </w:rPr>
          </w:rPrChange>
        </w:rPr>
        <w:t xml:space="preserve">following </w:t>
      </w:r>
      <w:r w:rsidR="007048A5" w:rsidRPr="00BE70D2">
        <w:rPr>
          <w:rFonts w:eastAsia="SimSun"/>
          <w:color w:val="000000" w:themeColor="text1"/>
          <w:sz w:val="22"/>
          <w:szCs w:val="22"/>
          <w:rPrChange w:id="1987" w:author="Chen Liao" w:date="2021-06-01T21:13:00Z">
            <w:rPr>
              <w:rFonts w:eastAsia="SimSun"/>
              <w:color w:val="131413"/>
              <w:sz w:val="22"/>
              <w:szCs w:val="22"/>
            </w:rPr>
          </w:rPrChange>
        </w:rPr>
        <w:t xml:space="preserve">the </w:t>
      </w:r>
      <w:r w:rsidR="00B55DE3" w:rsidRPr="00BE70D2">
        <w:rPr>
          <w:rFonts w:eastAsia="SimSun"/>
          <w:color w:val="000000" w:themeColor="text1"/>
          <w:sz w:val="22"/>
          <w:szCs w:val="22"/>
          <w:rPrChange w:id="1988" w:author="Chen Liao" w:date="2021-06-01T21:13:00Z">
            <w:rPr>
              <w:rFonts w:eastAsia="SimSun"/>
              <w:color w:val="131413"/>
              <w:sz w:val="22"/>
              <w:szCs w:val="22"/>
            </w:rPr>
          </w:rPrChange>
        </w:rPr>
        <w:t>intervention of two fermentable fibers (inulin</w:t>
      </w:r>
      <w:r w:rsidR="00FB4E67" w:rsidRPr="00BE70D2">
        <w:rPr>
          <w:rFonts w:eastAsia="SimSun"/>
          <w:color w:val="000000" w:themeColor="text1"/>
          <w:sz w:val="22"/>
          <w:szCs w:val="22"/>
          <w:rPrChange w:id="1989" w:author="Chen Liao" w:date="2021-06-01T21:13:00Z">
            <w:rPr>
              <w:rFonts w:eastAsia="SimSun"/>
              <w:color w:val="131413"/>
              <w:sz w:val="22"/>
              <w:szCs w:val="22"/>
            </w:rPr>
          </w:rPrChange>
        </w:rPr>
        <w:t xml:space="preserve">, </w:t>
      </w:r>
      <w:r w:rsidR="00B55DE3" w:rsidRPr="00BE70D2">
        <w:rPr>
          <w:rFonts w:eastAsia="SimSun"/>
          <w:color w:val="000000" w:themeColor="text1"/>
          <w:sz w:val="22"/>
          <w:szCs w:val="22"/>
          <w:rPrChange w:id="1990" w:author="Chen Liao" w:date="2021-06-01T21:13:00Z">
            <w:rPr>
              <w:rFonts w:eastAsia="SimSun"/>
              <w:color w:val="131413"/>
              <w:sz w:val="22"/>
              <w:szCs w:val="22"/>
            </w:rPr>
          </w:rPrChange>
        </w:rPr>
        <w:t xml:space="preserve">resistant starch from maize) and cellulose </w:t>
      </w:r>
      <w:r w:rsidR="007048A5" w:rsidRPr="00BE70D2">
        <w:rPr>
          <w:rFonts w:eastAsia="SimSun"/>
          <w:color w:val="000000" w:themeColor="text1"/>
          <w:sz w:val="22"/>
          <w:szCs w:val="22"/>
          <w:rPrChange w:id="1991" w:author="Chen Liao" w:date="2021-06-01T21:13:00Z">
            <w:rPr>
              <w:rFonts w:eastAsia="SimSun"/>
              <w:color w:val="131413"/>
              <w:sz w:val="22"/>
              <w:szCs w:val="22"/>
            </w:rPr>
          </w:rPrChange>
        </w:rPr>
        <w:t>(</w:t>
      </w:r>
      <w:r w:rsidR="00B55DE3" w:rsidRPr="00BE70D2">
        <w:rPr>
          <w:rFonts w:eastAsia="SimSun"/>
          <w:color w:val="000000" w:themeColor="text1"/>
          <w:sz w:val="22"/>
          <w:szCs w:val="22"/>
          <w:rPrChange w:id="1992" w:author="Chen Liao" w:date="2021-06-01T21:13:00Z">
            <w:rPr>
              <w:rFonts w:eastAsia="SimSun"/>
              <w:color w:val="131413"/>
              <w:sz w:val="22"/>
              <w:szCs w:val="22"/>
            </w:rPr>
          </w:rPrChange>
        </w:rPr>
        <w:t>control</w:t>
      </w:r>
      <w:r w:rsidR="007048A5" w:rsidRPr="00BE70D2">
        <w:rPr>
          <w:rFonts w:eastAsia="SimSun"/>
          <w:color w:val="000000" w:themeColor="text1"/>
          <w:sz w:val="22"/>
          <w:szCs w:val="22"/>
          <w:rPrChange w:id="1993" w:author="Chen Liao" w:date="2021-06-01T21:13:00Z">
            <w:rPr>
              <w:rFonts w:eastAsia="SimSun"/>
              <w:color w:val="131413"/>
              <w:sz w:val="22"/>
              <w:szCs w:val="22"/>
            </w:rPr>
          </w:rPrChange>
        </w:rPr>
        <w:t xml:space="preserve"> group)</w:t>
      </w:r>
      <w:r w:rsidR="00B21789" w:rsidRPr="00BE70D2">
        <w:rPr>
          <w:rFonts w:eastAsia="SimSun"/>
          <w:color w:val="000000" w:themeColor="text1"/>
          <w:sz w:val="22"/>
          <w:szCs w:val="22"/>
          <w:rPrChange w:id="1994" w:author="Chen Liao" w:date="2021-06-01T21:13:00Z">
            <w:rPr>
              <w:rFonts w:eastAsia="SimSun"/>
              <w:color w:val="131413"/>
              <w:sz w:val="22"/>
              <w:szCs w:val="22"/>
            </w:rPr>
          </w:rPrChange>
        </w:rPr>
        <w:t xml:space="preserve"> </w:t>
      </w:r>
      <w:r w:rsidR="00B21789" w:rsidRPr="00BE70D2">
        <w:rPr>
          <w:rFonts w:eastAsia="SimSun"/>
          <w:color w:val="000000" w:themeColor="text1"/>
          <w:sz w:val="22"/>
          <w:szCs w:val="22"/>
          <w:shd w:val="clear" w:color="auto" w:fill="FFFFFF"/>
          <w:rPrChange w:id="1995" w:author="Chen Liao" w:date="2021-06-01T21:13:00Z">
            <w:rPr>
              <w:rFonts w:eastAsia="SimSun"/>
              <w:color w:val="2A2A2A"/>
              <w:sz w:val="22"/>
              <w:szCs w:val="22"/>
              <w:shd w:val="clear" w:color="auto" w:fill="FFFFFF"/>
            </w:rPr>
          </w:rPrChange>
        </w:rPr>
        <w:t>(</w:t>
      </w:r>
      <w:r w:rsidR="00B21789" w:rsidRPr="00BE70D2">
        <w:rPr>
          <w:rFonts w:eastAsia="SimSun"/>
          <w:color w:val="000000" w:themeColor="text1"/>
          <w:sz w:val="22"/>
          <w:szCs w:val="22"/>
          <w:highlight w:val="yellow"/>
          <w:shd w:val="clear" w:color="auto" w:fill="FFFFFF"/>
          <w:rPrChange w:id="1996" w:author="Chen Liao" w:date="2021-06-01T21:13:00Z">
            <w:rPr>
              <w:rFonts w:eastAsia="SimSun"/>
              <w:color w:val="2A2A2A"/>
              <w:sz w:val="22"/>
              <w:szCs w:val="22"/>
              <w:highlight w:val="yellow"/>
              <w:shd w:val="clear" w:color="auto" w:fill="FFFFFF"/>
            </w:rPr>
          </w:rPrChange>
        </w:rPr>
        <w:t>Fig</w:t>
      </w:r>
      <w:ins w:id="1997" w:author="Chen Liao" w:date="2021-05-28T23:14:00Z">
        <w:r w:rsidR="00407C03" w:rsidRPr="00BE70D2">
          <w:rPr>
            <w:rFonts w:eastAsia="SimSun"/>
            <w:color w:val="000000" w:themeColor="text1"/>
            <w:sz w:val="22"/>
            <w:szCs w:val="22"/>
            <w:highlight w:val="yellow"/>
            <w:shd w:val="clear" w:color="auto" w:fill="FFFFFF"/>
            <w:rPrChange w:id="1998" w:author="Chen Liao" w:date="2021-06-01T21:13:00Z">
              <w:rPr>
                <w:rFonts w:eastAsia="SimSun"/>
                <w:color w:val="2A2A2A"/>
                <w:sz w:val="22"/>
                <w:szCs w:val="22"/>
                <w:highlight w:val="yellow"/>
                <w:shd w:val="clear" w:color="auto" w:fill="FFFFFF"/>
              </w:rPr>
            </w:rPrChange>
          </w:rPr>
          <w:t>.</w:t>
        </w:r>
      </w:ins>
      <w:r w:rsidR="00B21789" w:rsidRPr="00BE70D2">
        <w:rPr>
          <w:rFonts w:eastAsia="SimSun"/>
          <w:color w:val="000000" w:themeColor="text1"/>
          <w:sz w:val="22"/>
          <w:szCs w:val="22"/>
          <w:highlight w:val="yellow"/>
          <w:shd w:val="clear" w:color="auto" w:fill="FFFFFF"/>
          <w:rPrChange w:id="1999" w:author="Chen Liao" w:date="2021-06-01T21:13:00Z">
            <w:rPr>
              <w:rFonts w:eastAsia="SimSun"/>
              <w:color w:val="2A2A2A"/>
              <w:sz w:val="22"/>
              <w:szCs w:val="22"/>
              <w:highlight w:val="yellow"/>
              <w:shd w:val="clear" w:color="auto" w:fill="FFFFFF"/>
            </w:rPr>
          </w:rPrChange>
        </w:rPr>
        <w:t xml:space="preserve"> 1</w:t>
      </w:r>
      <w:ins w:id="2000" w:author="Chen Liao" w:date="2021-05-28T22:59:00Z">
        <w:r w:rsidR="004E5FCF" w:rsidRPr="00BE70D2">
          <w:rPr>
            <w:rFonts w:eastAsia="SimSun"/>
            <w:color w:val="000000" w:themeColor="text1"/>
            <w:sz w:val="22"/>
            <w:szCs w:val="22"/>
            <w:highlight w:val="yellow"/>
            <w:shd w:val="clear" w:color="auto" w:fill="FFFFFF"/>
            <w:rPrChange w:id="2001" w:author="Chen Liao" w:date="2021-06-01T21:13:00Z">
              <w:rPr>
                <w:rFonts w:eastAsia="SimSun"/>
                <w:color w:val="2A2A2A"/>
                <w:sz w:val="22"/>
                <w:szCs w:val="22"/>
                <w:highlight w:val="yellow"/>
                <w:shd w:val="clear" w:color="auto" w:fill="FFFFFF"/>
              </w:rPr>
            </w:rPrChange>
          </w:rPr>
          <w:t>B</w:t>
        </w:r>
      </w:ins>
      <w:del w:id="2002" w:author="Chen Liao" w:date="2021-05-28T22:59:00Z">
        <w:r w:rsidR="00B21789" w:rsidRPr="00BE70D2" w:rsidDel="004E5FCF">
          <w:rPr>
            <w:rFonts w:eastAsia="SimSun"/>
            <w:color w:val="000000" w:themeColor="text1"/>
            <w:sz w:val="22"/>
            <w:szCs w:val="22"/>
            <w:highlight w:val="yellow"/>
            <w:shd w:val="clear" w:color="auto" w:fill="FFFFFF"/>
            <w:rPrChange w:id="2003" w:author="Chen Liao" w:date="2021-06-01T21:13:00Z">
              <w:rPr>
                <w:rFonts w:eastAsia="SimSun"/>
                <w:color w:val="2A2A2A"/>
                <w:sz w:val="22"/>
                <w:szCs w:val="22"/>
                <w:highlight w:val="yellow"/>
                <w:shd w:val="clear" w:color="auto" w:fill="FFFFFF"/>
              </w:rPr>
            </w:rPrChange>
          </w:rPr>
          <w:delText>A</w:delText>
        </w:r>
      </w:del>
      <w:r w:rsidR="00B21789" w:rsidRPr="00BE70D2">
        <w:rPr>
          <w:rFonts w:eastAsia="SimSun"/>
          <w:color w:val="000000" w:themeColor="text1"/>
          <w:sz w:val="22"/>
          <w:szCs w:val="22"/>
          <w:shd w:val="clear" w:color="auto" w:fill="FFFFFF"/>
          <w:rPrChange w:id="2004" w:author="Chen Liao" w:date="2021-06-01T21:13:00Z">
            <w:rPr>
              <w:rFonts w:eastAsia="SimSun"/>
              <w:color w:val="2A2A2A"/>
              <w:sz w:val="22"/>
              <w:szCs w:val="22"/>
              <w:shd w:val="clear" w:color="auto" w:fill="FFFFFF"/>
            </w:rPr>
          </w:rPrChange>
        </w:rPr>
        <w:t>).</w:t>
      </w:r>
      <w:r w:rsidR="00467CD2" w:rsidRPr="00BE70D2">
        <w:rPr>
          <w:rFonts w:eastAsia="SimSun"/>
          <w:color w:val="000000" w:themeColor="text1"/>
          <w:sz w:val="22"/>
          <w:szCs w:val="22"/>
          <w:shd w:val="clear" w:color="auto" w:fill="FFFFFF"/>
          <w:rPrChange w:id="2005" w:author="Chen Liao" w:date="2021-06-01T21:13:00Z">
            <w:rPr>
              <w:rFonts w:eastAsia="SimSun"/>
              <w:color w:val="2A2A2A"/>
              <w:sz w:val="22"/>
              <w:szCs w:val="22"/>
              <w:shd w:val="clear" w:color="auto" w:fill="FFFFFF"/>
            </w:rPr>
          </w:rPrChange>
        </w:rPr>
        <w:t xml:space="preserve"> </w:t>
      </w:r>
      <w:r w:rsidR="00B94E34" w:rsidRPr="00BE70D2">
        <w:rPr>
          <w:rFonts w:eastAsia="SimSun"/>
          <w:color w:val="000000" w:themeColor="text1"/>
          <w:sz w:val="22"/>
          <w:szCs w:val="22"/>
          <w:shd w:val="clear" w:color="auto" w:fill="FFFFFF"/>
          <w:rPrChange w:id="2006" w:author="Chen Liao" w:date="2021-06-01T21:13:00Z">
            <w:rPr>
              <w:rFonts w:eastAsia="SimSun"/>
              <w:color w:val="2A2A2A"/>
              <w:sz w:val="22"/>
              <w:szCs w:val="22"/>
              <w:shd w:val="clear" w:color="auto" w:fill="FFFFFF"/>
            </w:rPr>
          </w:rPrChange>
        </w:rPr>
        <w:t xml:space="preserve">Both inulin and resistant starch </w:t>
      </w:r>
      <w:r w:rsidR="007048A5" w:rsidRPr="00BE70D2">
        <w:rPr>
          <w:rFonts w:eastAsia="SimSun"/>
          <w:color w:val="000000" w:themeColor="text1"/>
          <w:sz w:val="22"/>
          <w:szCs w:val="22"/>
          <w:shd w:val="clear" w:color="auto" w:fill="FFFFFF"/>
          <w:rPrChange w:id="2007" w:author="Chen Liao" w:date="2021-06-01T21:13:00Z">
            <w:rPr>
              <w:rFonts w:eastAsia="SimSun"/>
              <w:color w:val="2A2A2A"/>
              <w:sz w:val="22"/>
              <w:szCs w:val="22"/>
              <w:shd w:val="clear" w:color="auto" w:fill="FFFFFF"/>
            </w:rPr>
          </w:rPrChange>
        </w:rPr>
        <w:t>are</w:t>
      </w:r>
      <w:r w:rsidR="00404676" w:rsidRPr="00BE70D2">
        <w:rPr>
          <w:rFonts w:eastAsia="SimSun"/>
          <w:color w:val="000000" w:themeColor="text1"/>
          <w:sz w:val="22"/>
          <w:szCs w:val="22"/>
          <w:shd w:val="clear" w:color="auto" w:fill="FFFFFF"/>
          <w:rPrChange w:id="2008" w:author="Chen Liao" w:date="2021-06-01T21:13:00Z">
            <w:rPr>
              <w:rFonts w:eastAsia="SimSun"/>
              <w:color w:val="2A2A2A"/>
              <w:sz w:val="22"/>
              <w:szCs w:val="22"/>
              <w:shd w:val="clear" w:color="auto" w:fill="FFFFFF"/>
            </w:rPr>
          </w:rPrChange>
        </w:rPr>
        <w:t xml:space="preserve"> </w:t>
      </w:r>
      <w:r w:rsidR="00A228A7" w:rsidRPr="00BE70D2">
        <w:rPr>
          <w:rFonts w:eastAsia="SimSun"/>
          <w:color w:val="000000" w:themeColor="text1"/>
          <w:sz w:val="22"/>
          <w:szCs w:val="22"/>
          <w:shd w:val="clear" w:color="auto" w:fill="FFFFFF"/>
          <w:rPrChange w:id="2009" w:author="Chen Liao" w:date="2021-06-01T21:13:00Z">
            <w:rPr>
              <w:rFonts w:eastAsia="SimSun"/>
              <w:color w:val="2A2A2A"/>
              <w:sz w:val="22"/>
              <w:szCs w:val="22"/>
              <w:shd w:val="clear" w:color="auto" w:fill="FFFFFF"/>
            </w:rPr>
          </w:rPrChange>
        </w:rPr>
        <w:t>degraded by gut bacteria</w:t>
      </w:r>
      <w:r w:rsidR="000F4714" w:rsidRPr="00BE70D2">
        <w:rPr>
          <w:rFonts w:eastAsia="SimSun"/>
          <w:color w:val="000000" w:themeColor="text1"/>
          <w:sz w:val="22"/>
          <w:szCs w:val="22"/>
          <w:shd w:val="clear" w:color="auto" w:fill="FFFFFF"/>
          <w:rPrChange w:id="2010" w:author="Chen Liao" w:date="2021-06-01T21:13:00Z">
            <w:rPr>
              <w:rFonts w:eastAsia="SimSun"/>
              <w:color w:val="2A2A2A"/>
              <w:sz w:val="22"/>
              <w:szCs w:val="22"/>
              <w:shd w:val="clear" w:color="auto" w:fill="FFFFFF"/>
            </w:rPr>
          </w:rPrChange>
        </w:rPr>
        <w:t xml:space="preserve"> in the cecum and colon</w:t>
      </w:r>
      <w:r w:rsidR="00A228A7" w:rsidRPr="00BE70D2">
        <w:rPr>
          <w:rFonts w:eastAsia="SimSun"/>
          <w:color w:val="000000" w:themeColor="text1"/>
          <w:sz w:val="22"/>
          <w:szCs w:val="22"/>
          <w:shd w:val="clear" w:color="auto" w:fill="FFFFFF"/>
          <w:rPrChange w:id="2011" w:author="Chen Liao" w:date="2021-06-01T21:13:00Z">
            <w:rPr>
              <w:rFonts w:eastAsia="SimSun"/>
              <w:color w:val="2A2A2A"/>
              <w:sz w:val="22"/>
              <w:szCs w:val="22"/>
              <w:shd w:val="clear" w:color="auto" w:fill="FFFFFF"/>
            </w:rPr>
          </w:rPrChange>
        </w:rPr>
        <w:t xml:space="preserve"> </w:t>
      </w:r>
      <w:r w:rsidR="00B94E34" w:rsidRPr="00BE70D2">
        <w:rPr>
          <w:rFonts w:eastAsia="SimSun"/>
          <w:color w:val="000000" w:themeColor="text1"/>
          <w:sz w:val="22"/>
          <w:szCs w:val="22"/>
          <w:rPrChange w:id="2012" w:author="Chen Liao" w:date="2021-06-01T21:13:00Z">
            <w:rPr>
              <w:rFonts w:eastAsia="SimSun"/>
              <w:color w:val="000000"/>
              <w:sz w:val="22"/>
              <w:szCs w:val="22"/>
            </w:rPr>
          </w:rPrChange>
        </w:rPr>
        <w:fldChar w:fldCharType="begin"/>
      </w:r>
      <w:r w:rsidR="002E2A76" w:rsidRPr="00BE70D2">
        <w:rPr>
          <w:rFonts w:eastAsia="SimSun"/>
          <w:color w:val="000000" w:themeColor="text1"/>
          <w:sz w:val="22"/>
          <w:szCs w:val="22"/>
          <w:rPrChange w:id="2013" w:author="Chen Liao" w:date="2021-06-01T21:13:00Z">
            <w:rPr>
              <w:rFonts w:eastAsia="SimSun"/>
              <w:color w:val="000000"/>
              <w:sz w:val="22"/>
              <w:szCs w:val="22"/>
            </w:rPr>
          </w:rPrChange>
        </w:rPr>
        <w:instrText xml:space="preserve"> ADDIN NE.Ref.{300B4D27-C6D9-4CD7-AF8C-AE4892D9E510}</w:instrText>
      </w:r>
      <w:r w:rsidR="00B94E34" w:rsidRPr="00BE70D2">
        <w:rPr>
          <w:rFonts w:eastAsia="SimSun"/>
          <w:color w:val="000000" w:themeColor="text1"/>
          <w:sz w:val="22"/>
          <w:szCs w:val="22"/>
          <w:rPrChange w:id="2014" w:author="Chen Liao" w:date="2021-06-01T21:13:00Z">
            <w:rPr>
              <w:rFonts w:eastAsia="SimSun"/>
              <w:color w:val="000000"/>
              <w:sz w:val="22"/>
              <w:szCs w:val="22"/>
            </w:rPr>
          </w:rPrChange>
        </w:rPr>
        <w:fldChar w:fldCharType="separate"/>
      </w:r>
      <w:r w:rsidR="00D67D1E" w:rsidRPr="00BE70D2">
        <w:rPr>
          <w:rFonts w:eastAsiaTheme="minorEastAsia"/>
          <w:color w:val="000000" w:themeColor="text1"/>
          <w:sz w:val="22"/>
          <w:szCs w:val="22"/>
          <w:rPrChange w:id="2015" w:author="Chen Liao" w:date="2021-06-01T21:13:00Z">
            <w:rPr>
              <w:rFonts w:eastAsiaTheme="minorEastAsia"/>
              <w:color w:val="080000"/>
              <w:sz w:val="22"/>
              <w:szCs w:val="22"/>
            </w:rPr>
          </w:rPrChange>
        </w:rPr>
        <w:t>[20, 21]</w:t>
      </w:r>
      <w:r w:rsidR="00B94E34" w:rsidRPr="00BE70D2">
        <w:rPr>
          <w:rFonts w:eastAsia="SimSun"/>
          <w:color w:val="000000" w:themeColor="text1"/>
          <w:sz w:val="22"/>
          <w:szCs w:val="22"/>
          <w:rPrChange w:id="2016" w:author="Chen Liao" w:date="2021-06-01T21:13:00Z">
            <w:rPr>
              <w:rFonts w:eastAsia="SimSun"/>
              <w:color w:val="000000"/>
              <w:sz w:val="22"/>
              <w:szCs w:val="22"/>
            </w:rPr>
          </w:rPrChange>
        </w:rPr>
        <w:fldChar w:fldCharType="end"/>
      </w:r>
      <w:r w:rsidR="005C720E" w:rsidRPr="00BE70D2">
        <w:rPr>
          <w:rFonts w:eastAsia="SimSun"/>
          <w:color w:val="000000" w:themeColor="text1"/>
          <w:sz w:val="22"/>
          <w:szCs w:val="22"/>
          <w:rPrChange w:id="2017" w:author="Chen Liao" w:date="2021-06-01T21:13:00Z">
            <w:rPr>
              <w:rFonts w:eastAsia="SimSun"/>
              <w:color w:val="000000"/>
              <w:sz w:val="22"/>
              <w:szCs w:val="22"/>
            </w:rPr>
          </w:rPrChange>
        </w:rPr>
        <w:t xml:space="preserve">, and </w:t>
      </w:r>
      <w:r w:rsidR="006028C9" w:rsidRPr="00BE70D2">
        <w:rPr>
          <w:rFonts w:eastAsia="SimSun"/>
          <w:color w:val="000000" w:themeColor="text1"/>
          <w:sz w:val="22"/>
          <w:szCs w:val="22"/>
          <w:rPrChange w:id="2018" w:author="Chen Liao" w:date="2021-06-01T21:13:00Z">
            <w:rPr>
              <w:rFonts w:eastAsia="SimSun"/>
              <w:color w:val="000000"/>
              <w:sz w:val="22"/>
              <w:szCs w:val="22"/>
            </w:rPr>
          </w:rPrChange>
        </w:rPr>
        <w:t>thus</w:t>
      </w:r>
      <w:r w:rsidR="005C720E" w:rsidRPr="00BE70D2">
        <w:rPr>
          <w:rFonts w:eastAsia="SimSun"/>
          <w:color w:val="000000" w:themeColor="text1"/>
          <w:sz w:val="22"/>
          <w:szCs w:val="22"/>
          <w:rPrChange w:id="2019" w:author="Chen Liao" w:date="2021-06-01T21:13:00Z">
            <w:rPr>
              <w:rFonts w:eastAsia="SimSun"/>
              <w:color w:val="000000"/>
              <w:sz w:val="22"/>
              <w:szCs w:val="22"/>
            </w:rPr>
          </w:rPrChange>
        </w:rPr>
        <w:t xml:space="preserve"> have been harnessed to stimulate the production of SCFAs</w:t>
      </w:r>
      <w:r w:rsidR="006028C9" w:rsidRPr="00BE70D2">
        <w:rPr>
          <w:rFonts w:eastAsia="SimSun"/>
          <w:color w:val="000000" w:themeColor="text1"/>
          <w:sz w:val="22"/>
          <w:szCs w:val="22"/>
          <w:rPrChange w:id="2020" w:author="Chen Liao" w:date="2021-06-01T21:13:00Z">
            <w:rPr>
              <w:rFonts w:eastAsia="SimSun"/>
              <w:color w:val="000000"/>
              <w:sz w:val="22"/>
              <w:szCs w:val="22"/>
            </w:rPr>
          </w:rPrChange>
        </w:rPr>
        <w:t xml:space="preserve"> </w:t>
      </w:r>
      <w:r w:rsidR="006028C9" w:rsidRPr="00BE70D2">
        <w:rPr>
          <w:rFonts w:eastAsia="SimSun"/>
          <w:color w:val="000000" w:themeColor="text1"/>
          <w:sz w:val="22"/>
          <w:szCs w:val="22"/>
          <w:rPrChange w:id="2021" w:author="Chen Liao" w:date="2021-06-01T21:13:00Z">
            <w:rPr>
              <w:rFonts w:eastAsia="SimSun"/>
              <w:color w:val="000000"/>
              <w:sz w:val="22"/>
              <w:szCs w:val="22"/>
            </w:rPr>
          </w:rPrChange>
        </w:rPr>
        <w:fldChar w:fldCharType="begin"/>
      </w:r>
      <w:r w:rsidR="00114E5B" w:rsidRPr="00BE70D2">
        <w:rPr>
          <w:rFonts w:eastAsia="SimSun"/>
          <w:color w:val="000000" w:themeColor="text1"/>
          <w:sz w:val="22"/>
          <w:szCs w:val="22"/>
          <w:rPrChange w:id="2022" w:author="Chen Liao" w:date="2021-06-01T21:13:00Z">
            <w:rPr>
              <w:rFonts w:eastAsia="SimSun"/>
              <w:color w:val="000000"/>
              <w:sz w:val="22"/>
              <w:szCs w:val="22"/>
            </w:rPr>
          </w:rPrChange>
        </w:rPr>
        <w:instrText xml:space="preserve"> ADDIN NE.Ref.{66820326-90BB-4F68-844C-348A4AB35B19}</w:instrText>
      </w:r>
      <w:r w:rsidR="006028C9" w:rsidRPr="00BE70D2">
        <w:rPr>
          <w:rFonts w:eastAsia="SimSun"/>
          <w:color w:val="000000" w:themeColor="text1"/>
          <w:sz w:val="22"/>
          <w:szCs w:val="22"/>
          <w:rPrChange w:id="2023" w:author="Chen Liao" w:date="2021-06-01T21:13:00Z">
            <w:rPr>
              <w:rFonts w:eastAsia="SimSun"/>
              <w:color w:val="000000"/>
              <w:sz w:val="22"/>
              <w:szCs w:val="22"/>
            </w:rPr>
          </w:rPrChange>
        </w:rPr>
        <w:fldChar w:fldCharType="separate"/>
      </w:r>
      <w:r w:rsidR="00D67D1E" w:rsidRPr="00BE70D2">
        <w:rPr>
          <w:rFonts w:eastAsiaTheme="minorEastAsia"/>
          <w:color w:val="000000" w:themeColor="text1"/>
          <w:sz w:val="22"/>
          <w:szCs w:val="22"/>
          <w:rPrChange w:id="2024" w:author="Chen Liao" w:date="2021-06-01T21:13:00Z">
            <w:rPr>
              <w:rFonts w:eastAsiaTheme="minorEastAsia"/>
              <w:color w:val="080000"/>
              <w:sz w:val="22"/>
              <w:szCs w:val="22"/>
            </w:rPr>
          </w:rPrChange>
        </w:rPr>
        <w:t>[10, 22]</w:t>
      </w:r>
      <w:r w:rsidR="006028C9" w:rsidRPr="00BE70D2">
        <w:rPr>
          <w:rFonts w:eastAsia="SimSun"/>
          <w:color w:val="000000" w:themeColor="text1"/>
          <w:sz w:val="22"/>
          <w:szCs w:val="22"/>
          <w:rPrChange w:id="2025" w:author="Chen Liao" w:date="2021-06-01T21:13:00Z">
            <w:rPr>
              <w:rFonts w:eastAsia="SimSun"/>
              <w:color w:val="000000"/>
              <w:sz w:val="22"/>
              <w:szCs w:val="22"/>
            </w:rPr>
          </w:rPrChange>
        </w:rPr>
        <w:fldChar w:fldCharType="end"/>
      </w:r>
      <w:r w:rsidR="00B94E34" w:rsidRPr="00BE70D2">
        <w:rPr>
          <w:rFonts w:eastAsia="SimSun"/>
          <w:color w:val="000000" w:themeColor="text1"/>
          <w:sz w:val="22"/>
          <w:szCs w:val="22"/>
          <w:rPrChange w:id="2026" w:author="Chen Liao" w:date="2021-06-01T21:13:00Z">
            <w:rPr>
              <w:rFonts w:eastAsia="SimSun"/>
              <w:color w:val="000000"/>
              <w:sz w:val="22"/>
              <w:szCs w:val="22"/>
            </w:rPr>
          </w:rPrChange>
        </w:rPr>
        <w:t xml:space="preserve">. </w:t>
      </w:r>
      <w:ins w:id="2027" w:author="Chen Liao" w:date="2021-05-28T23:15:00Z">
        <w:r w:rsidR="008A15C4" w:rsidRPr="00BE70D2">
          <w:rPr>
            <w:rFonts w:eastAsia="SimSun"/>
            <w:color w:val="000000" w:themeColor="text1"/>
            <w:sz w:val="22"/>
            <w:szCs w:val="22"/>
            <w:rPrChange w:id="2028" w:author="Chen Liao" w:date="2021-06-01T21:13:00Z">
              <w:rPr>
                <w:rFonts w:eastAsia="SimSun"/>
                <w:color w:val="000000"/>
                <w:sz w:val="22"/>
                <w:szCs w:val="22"/>
              </w:rPr>
            </w:rPrChange>
          </w:rPr>
          <w:t>M</w:t>
        </w:r>
      </w:ins>
      <w:del w:id="2029" w:author="Chen Liao" w:date="2021-05-28T23:15:00Z">
        <w:r w:rsidR="00467CD2" w:rsidRPr="00BE70D2" w:rsidDel="008A15C4">
          <w:rPr>
            <w:rFonts w:eastAsia="SimSun"/>
            <w:color w:val="000000" w:themeColor="text1"/>
            <w:sz w:val="22"/>
            <w:szCs w:val="22"/>
            <w:shd w:val="clear" w:color="auto" w:fill="FFFFFF"/>
            <w:rPrChange w:id="2030" w:author="Chen Liao" w:date="2021-06-01T21:13:00Z">
              <w:rPr>
                <w:rFonts w:eastAsia="SimSun"/>
                <w:color w:val="2A2A2A"/>
                <w:sz w:val="22"/>
                <w:szCs w:val="22"/>
                <w:shd w:val="clear" w:color="auto" w:fill="FFFFFF"/>
              </w:rPr>
            </w:rPrChange>
          </w:rPr>
          <w:delText>M</w:delText>
        </w:r>
      </w:del>
      <w:r w:rsidR="00467CD2" w:rsidRPr="00BE70D2">
        <w:rPr>
          <w:rFonts w:eastAsia="SimSun"/>
          <w:color w:val="000000" w:themeColor="text1"/>
          <w:sz w:val="22"/>
          <w:szCs w:val="22"/>
          <w:shd w:val="clear" w:color="auto" w:fill="FFFFFF"/>
          <w:rPrChange w:id="2031" w:author="Chen Liao" w:date="2021-06-01T21:13:00Z">
            <w:rPr>
              <w:rFonts w:eastAsia="SimSun"/>
              <w:color w:val="2A2A2A"/>
              <w:sz w:val="22"/>
              <w:szCs w:val="22"/>
              <w:shd w:val="clear" w:color="auto" w:fill="FFFFFF"/>
            </w:rPr>
          </w:rPrChange>
        </w:rPr>
        <w:t xml:space="preserve">otivated by </w:t>
      </w:r>
      <w:r w:rsidR="007048A5" w:rsidRPr="00BE70D2">
        <w:rPr>
          <w:rFonts w:eastAsia="SimSun"/>
          <w:color w:val="000000" w:themeColor="text1"/>
          <w:sz w:val="22"/>
          <w:szCs w:val="22"/>
          <w:shd w:val="clear" w:color="auto" w:fill="FFFFFF"/>
          <w:rPrChange w:id="2032" w:author="Chen Liao" w:date="2021-06-01T21:13:00Z">
            <w:rPr>
              <w:rFonts w:eastAsia="SimSun"/>
              <w:color w:val="2A2A2A"/>
              <w:sz w:val="22"/>
              <w:szCs w:val="22"/>
              <w:shd w:val="clear" w:color="auto" w:fill="FFFFFF"/>
            </w:rPr>
          </w:rPrChange>
        </w:rPr>
        <w:t>the</w:t>
      </w:r>
      <w:r w:rsidR="00467CD2" w:rsidRPr="00BE70D2">
        <w:rPr>
          <w:rFonts w:eastAsia="SimSun"/>
          <w:color w:val="000000" w:themeColor="text1"/>
          <w:sz w:val="22"/>
          <w:szCs w:val="22"/>
          <w:shd w:val="clear" w:color="auto" w:fill="FFFFFF"/>
          <w:rPrChange w:id="2033" w:author="Chen Liao" w:date="2021-06-01T21:13:00Z">
            <w:rPr>
              <w:rFonts w:eastAsia="SimSun"/>
              <w:color w:val="2A2A2A"/>
              <w:sz w:val="22"/>
              <w:szCs w:val="22"/>
              <w:shd w:val="clear" w:color="auto" w:fill="FFFFFF"/>
            </w:rPr>
          </w:rPrChange>
        </w:rPr>
        <w:t xml:space="preserve"> hypothesis that </w:t>
      </w:r>
      <w:r w:rsidR="007048A5" w:rsidRPr="00BE70D2">
        <w:rPr>
          <w:rFonts w:eastAsia="SimSun"/>
          <w:color w:val="000000" w:themeColor="text1"/>
          <w:sz w:val="22"/>
          <w:szCs w:val="22"/>
          <w:shd w:val="clear" w:color="auto" w:fill="FFFFFF"/>
          <w:rPrChange w:id="2034" w:author="Chen Liao" w:date="2021-06-01T21:13:00Z">
            <w:rPr>
              <w:rFonts w:eastAsia="SimSun"/>
              <w:color w:val="2A2A2A"/>
              <w:sz w:val="22"/>
              <w:szCs w:val="22"/>
              <w:shd w:val="clear" w:color="auto" w:fill="FFFFFF"/>
            </w:rPr>
          </w:rPrChange>
        </w:rPr>
        <w:t xml:space="preserve">individualized </w:t>
      </w:r>
      <w:r w:rsidR="009612A3" w:rsidRPr="00BE70D2">
        <w:rPr>
          <w:rFonts w:eastAsia="SimSun"/>
          <w:color w:val="000000" w:themeColor="text1"/>
          <w:sz w:val="22"/>
          <w:szCs w:val="22"/>
          <w:shd w:val="clear" w:color="auto" w:fill="FFFFFF"/>
          <w:rPrChange w:id="2035" w:author="Chen Liao" w:date="2021-06-01T21:13:00Z">
            <w:rPr>
              <w:rFonts w:eastAsia="SimSun"/>
              <w:color w:val="2A2A2A"/>
              <w:sz w:val="22"/>
              <w:szCs w:val="22"/>
              <w:shd w:val="clear" w:color="auto" w:fill="FFFFFF"/>
            </w:rPr>
          </w:rPrChange>
        </w:rPr>
        <w:t>dynamics</w:t>
      </w:r>
      <w:r w:rsidR="0097522A" w:rsidRPr="00BE70D2">
        <w:rPr>
          <w:rFonts w:eastAsia="SimSun"/>
          <w:color w:val="000000" w:themeColor="text1"/>
          <w:sz w:val="22"/>
          <w:szCs w:val="22"/>
          <w:shd w:val="clear" w:color="auto" w:fill="FFFFFF"/>
          <w:rPrChange w:id="2036" w:author="Chen Liao" w:date="2021-06-01T21:13:00Z">
            <w:rPr>
              <w:rFonts w:eastAsia="SimSun"/>
              <w:color w:val="2A2A2A"/>
              <w:sz w:val="22"/>
              <w:szCs w:val="22"/>
              <w:shd w:val="clear" w:color="auto" w:fill="FFFFFF"/>
            </w:rPr>
          </w:rPrChange>
        </w:rPr>
        <w:t xml:space="preserve"> </w:t>
      </w:r>
      <w:r w:rsidR="00F3317C" w:rsidRPr="00BE70D2">
        <w:rPr>
          <w:rFonts w:eastAsia="SimSun"/>
          <w:color w:val="000000" w:themeColor="text1"/>
          <w:sz w:val="22"/>
          <w:szCs w:val="22"/>
          <w:shd w:val="clear" w:color="auto" w:fill="FFFFFF"/>
          <w:rPrChange w:id="2037" w:author="Chen Liao" w:date="2021-06-01T21:13:00Z">
            <w:rPr>
              <w:rFonts w:eastAsia="SimSun"/>
              <w:color w:val="2A2A2A"/>
              <w:sz w:val="22"/>
              <w:szCs w:val="22"/>
              <w:shd w:val="clear" w:color="auto" w:fill="FFFFFF"/>
            </w:rPr>
          </w:rPrChange>
        </w:rPr>
        <w:t>of gut microbiota and SCFAs</w:t>
      </w:r>
      <w:r w:rsidR="00341853" w:rsidRPr="00BE70D2">
        <w:rPr>
          <w:rFonts w:eastAsia="SimSun"/>
          <w:color w:val="000000" w:themeColor="text1"/>
          <w:sz w:val="22"/>
          <w:szCs w:val="22"/>
          <w:shd w:val="clear" w:color="auto" w:fill="FFFFFF"/>
          <w:rPrChange w:id="2038" w:author="Chen Liao" w:date="2021-06-01T21:13:00Z">
            <w:rPr>
              <w:rFonts w:eastAsia="SimSun"/>
              <w:color w:val="2A2A2A"/>
              <w:sz w:val="22"/>
              <w:szCs w:val="22"/>
              <w:shd w:val="clear" w:color="auto" w:fill="FFFFFF"/>
            </w:rPr>
          </w:rPrChange>
        </w:rPr>
        <w:t xml:space="preserve"> </w:t>
      </w:r>
      <w:r w:rsidR="00F3317C" w:rsidRPr="00BE70D2">
        <w:rPr>
          <w:rFonts w:eastAsia="SimSun"/>
          <w:color w:val="000000" w:themeColor="text1"/>
          <w:sz w:val="22"/>
          <w:szCs w:val="22"/>
          <w:shd w:val="clear" w:color="auto" w:fill="FFFFFF"/>
          <w:rPrChange w:id="2039" w:author="Chen Liao" w:date="2021-06-01T21:13:00Z">
            <w:rPr>
              <w:rFonts w:eastAsia="SimSun"/>
              <w:color w:val="2A2A2A"/>
              <w:sz w:val="22"/>
              <w:szCs w:val="22"/>
              <w:shd w:val="clear" w:color="auto" w:fill="FFFFFF"/>
            </w:rPr>
          </w:rPrChange>
        </w:rPr>
        <w:t xml:space="preserve">are </w:t>
      </w:r>
      <w:r w:rsidR="00341853" w:rsidRPr="00BE70D2">
        <w:rPr>
          <w:rFonts w:eastAsia="SimSun"/>
          <w:color w:val="000000" w:themeColor="text1"/>
          <w:sz w:val="22"/>
          <w:szCs w:val="22"/>
          <w:shd w:val="clear" w:color="auto" w:fill="FFFFFF"/>
          <w:rPrChange w:id="2040" w:author="Chen Liao" w:date="2021-06-01T21:13:00Z">
            <w:rPr>
              <w:rFonts w:eastAsia="SimSun"/>
              <w:color w:val="2A2A2A"/>
              <w:sz w:val="22"/>
              <w:szCs w:val="22"/>
              <w:shd w:val="clear" w:color="auto" w:fill="FFFFFF"/>
            </w:rPr>
          </w:rPrChange>
        </w:rPr>
        <w:t xml:space="preserve">primed by </w:t>
      </w:r>
      <w:r w:rsidR="007048A5" w:rsidRPr="00BE70D2">
        <w:rPr>
          <w:rFonts w:eastAsia="SimSun"/>
          <w:color w:val="000000" w:themeColor="text1"/>
          <w:sz w:val="22"/>
          <w:szCs w:val="22"/>
          <w:shd w:val="clear" w:color="auto" w:fill="FFFFFF"/>
          <w:rPrChange w:id="2041" w:author="Chen Liao" w:date="2021-06-01T21:13:00Z">
            <w:rPr>
              <w:rFonts w:eastAsia="SimSun"/>
              <w:color w:val="2A2A2A"/>
              <w:sz w:val="22"/>
              <w:szCs w:val="22"/>
              <w:shd w:val="clear" w:color="auto" w:fill="FFFFFF"/>
            </w:rPr>
          </w:rPrChange>
        </w:rPr>
        <w:t xml:space="preserve">the baseline </w:t>
      </w:r>
      <w:r w:rsidR="00F3317C" w:rsidRPr="00BE70D2">
        <w:rPr>
          <w:rFonts w:eastAsia="SimSun"/>
          <w:color w:val="000000" w:themeColor="text1"/>
          <w:sz w:val="22"/>
          <w:szCs w:val="22"/>
          <w:shd w:val="clear" w:color="auto" w:fill="FFFFFF"/>
          <w:rPrChange w:id="2042" w:author="Chen Liao" w:date="2021-06-01T21:13:00Z">
            <w:rPr>
              <w:rFonts w:eastAsia="SimSun"/>
              <w:color w:val="2A2A2A"/>
              <w:sz w:val="22"/>
              <w:szCs w:val="22"/>
              <w:shd w:val="clear" w:color="auto" w:fill="FFFFFF"/>
            </w:rPr>
          </w:rPrChange>
        </w:rPr>
        <w:t>microbial community</w:t>
      </w:r>
      <w:r w:rsidR="002C1132" w:rsidRPr="00BE70D2">
        <w:rPr>
          <w:rFonts w:eastAsia="SimSun"/>
          <w:color w:val="000000" w:themeColor="text1"/>
          <w:sz w:val="22"/>
          <w:szCs w:val="22"/>
          <w:shd w:val="clear" w:color="auto" w:fill="FFFFFF"/>
          <w:rPrChange w:id="2043" w:author="Chen Liao" w:date="2021-06-01T21:13:00Z">
            <w:rPr>
              <w:rFonts w:eastAsia="SimSun"/>
              <w:color w:val="2A2A2A"/>
              <w:sz w:val="22"/>
              <w:szCs w:val="22"/>
              <w:shd w:val="clear" w:color="auto" w:fill="FFFFFF"/>
            </w:rPr>
          </w:rPrChange>
        </w:rPr>
        <w:t xml:space="preserve"> </w:t>
      </w:r>
      <w:r w:rsidR="00467CD2" w:rsidRPr="00BE70D2">
        <w:rPr>
          <w:rFonts w:eastAsia="SimSun"/>
          <w:color w:val="000000" w:themeColor="text1"/>
          <w:sz w:val="22"/>
          <w:szCs w:val="22"/>
          <w:shd w:val="clear" w:color="auto" w:fill="FFFFFF"/>
          <w:rPrChange w:id="2044" w:author="Chen Liao" w:date="2021-06-01T21:13:00Z">
            <w:rPr>
              <w:rFonts w:eastAsia="SimSun"/>
              <w:color w:val="2A2A2A"/>
              <w:sz w:val="22"/>
              <w:szCs w:val="22"/>
              <w:shd w:val="clear" w:color="auto" w:fill="FFFFFF"/>
            </w:rPr>
          </w:rPrChange>
        </w:rPr>
        <w:t>(</w:t>
      </w:r>
      <w:r w:rsidR="00467CD2" w:rsidRPr="00BE70D2">
        <w:rPr>
          <w:rFonts w:eastAsia="SimSun"/>
          <w:color w:val="000000" w:themeColor="text1"/>
          <w:sz w:val="22"/>
          <w:szCs w:val="22"/>
          <w:highlight w:val="yellow"/>
          <w:shd w:val="clear" w:color="auto" w:fill="FFFFFF"/>
          <w:rPrChange w:id="2045" w:author="Chen Liao" w:date="2021-06-01T21:13:00Z">
            <w:rPr>
              <w:rFonts w:eastAsia="SimSun"/>
              <w:color w:val="2A2A2A"/>
              <w:sz w:val="22"/>
              <w:szCs w:val="22"/>
              <w:highlight w:val="yellow"/>
              <w:shd w:val="clear" w:color="auto" w:fill="FFFFFF"/>
            </w:rPr>
          </w:rPrChange>
        </w:rPr>
        <w:t>Fig. 1</w:t>
      </w:r>
      <w:ins w:id="2046" w:author="Chen Liao" w:date="2021-05-28T22:59:00Z">
        <w:r w:rsidR="004E5FCF" w:rsidRPr="00BE70D2">
          <w:rPr>
            <w:rFonts w:eastAsia="SimSun"/>
            <w:color w:val="000000" w:themeColor="text1"/>
            <w:sz w:val="22"/>
            <w:szCs w:val="22"/>
            <w:highlight w:val="yellow"/>
            <w:shd w:val="clear" w:color="auto" w:fill="FFFFFF"/>
            <w:rPrChange w:id="2047" w:author="Chen Liao" w:date="2021-06-01T21:13:00Z">
              <w:rPr>
                <w:rFonts w:eastAsia="SimSun"/>
                <w:color w:val="2A2A2A"/>
                <w:sz w:val="22"/>
                <w:szCs w:val="22"/>
                <w:highlight w:val="yellow"/>
                <w:shd w:val="clear" w:color="auto" w:fill="FFFFFF"/>
              </w:rPr>
            </w:rPrChange>
          </w:rPr>
          <w:t>A</w:t>
        </w:r>
      </w:ins>
      <w:del w:id="2048" w:author="Chen Liao" w:date="2021-05-28T22:59:00Z">
        <w:r w:rsidR="00467CD2" w:rsidRPr="00BE70D2" w:rsidDel="004E5FCF">
          <w:rPr>
            <w:rFonts w:eastAsia="SimSun"/>
            <w:color w:val="000000" w:themeColor="text1"/>
            <w:sz w:val="22"/>
            <w:szCs w:val="22"/>
            <w:highlight w:val="yellow"/>
            <w:shd w:val="clear" w:color="auto" w:fill="FFFFFF"/>
            <w:rPrChange w:id="2049" w:author="Chen Liao" w:date="2021-06-01T21:13:00Z">
              <w:rPr>
                <w:rFonts w:eastAsia="SimSun"/>
                <w:color w:val="2A2A2A"/>
                <w:sz w:val="22"/>
                <w:szCs w:val="22"/>
                <w:highlight w:val="yellow"/>
                <w:shd w:val="clear" w:color="auto" w:fill="FFFFFF"/>
              </w:rPr>
            </w:rPrChange>
          </w:rPr>
          <w:delText>B</w:delText>
        </w:r>
      </w:del>
      <w:r w:rsidR="00467CD2" w:rsidRPr="00BE70D2">
        <w:rPr>
          <w:rFonts w:eastAsia="SimSun"/>
          <w:color w:val="000000" w:themeColor="text1"/>
          <w:sz w:val="22"/>
          <w:szCs w:val="22"/>
          <w:shd w:val="clear" w:color="auto" w:fill="FFFFFF"/>
          <w:rPrChange w:id="2050" w:author="Chen Liao" w:date="2021-06-01T21:13:00Z">
            <w:rPr>
              <w:rFonts w:eastAsia="SimSun"/>
              <w:color w:val="2A2A2A"/>
              <w:sz w:val="22"/>
              <w:szCs w:val="22"/>
              <w:shd w:val="clear" w:color="auto" w:fill="FFFFFF"/>
            </w:rPr>
          </w:rPrChange>
        </w:rPr>
        <w:t>)</w:t>
      </w:r>
      <w:r w:rsidR="00F3317C" w:rsidRPr="00BE70D2">
        <w:rPr>
          <w:rFonts w:eastAsia="SimSun"/>
          <w:color w:val="000000" w:themeColor="text1"/>
          <w:sz w:val="22"/>
          <w:szCs w:val="22"/>
          <w:shd w:val="clear" w:color="auto" w:fill="FFFFFF"/>
          <w:rPrChange w:id="2051" w:author="Chen Liao" w:date="2021-06-01T21:13:00Z">
            <w:rPr>
              <w:rFonts w:eastAsia="SimSun"/>
              <w:color w:val="2A2A2A"/>
              <w:sz w:val="22"/>
              <w:szCs w:val="22"/>
              <w:shd w:val="clear" w:color="auto" w:fill="FFFFFF"/>
            </w:rPr>
          </w:rPrChange>
        </w:rPr>
        <w:t xml:space="preserve">, </w:t>
      </w:r>
      <w:r w:rsidR="001741F1" w:rsidRPr="00BE70D2">
        <w:rPr>
          <w:rFonts w:eastAsia="SimSun"/>
          <w:color w:val="000000" w:themeColor="text1"/>
          <w:sz w:val="22"/>
          <w:szCs w:val="22"/>
          <w:shd w:val="clear" w:color="auto" w:fill="FFFFFF"/>
          <w:rPrChange w:id="2052" w:author="Chen Liao" w:date="2021-06-01T21:13:00Z">
            <w:rPr>
              <w:rFonts w:eastAsia="SimSun"/>
              <w:color w:val="2A2A2A"/>
              <w:sz w:val="22"/>
              <w:szCs w:val="22"/>
              <w:shd w:val="clear" w:color="auto" w:fill="FFFFFF"/>
            </w:rPr>
          </w:rPrChange>
        </w:rPr>
        <w:t xml:space="preserve">we </w:t>
      </w:r>
      <w:r w:rsidR="00F3317C" w:rsidRPr="00BE70D2">
        <w:rPr>
          <w:rFonts w:eastAsia="SimSun"/>
          <w:color w:val="000000" w:themeColor="text1"/>
          <w:sz w:val="22"/>
          <w:szCs w:val="22"/>
          <w:shd w:val="clear" w:color="auto" w:fill="FFFFFF"/>
          <w:rPrChange w:id="2053" w:author="Chen Liao" w:date="2021-06-01T21:13:00Z">
            <w:rPr>
              <w:rFonts w:eastAsia="SimSun"/>
              <w:color w:val="2A2A2A"/>
              <w:sz w:val="22"/>
              <w:szCs w:val="22"/>
              <w:shd w:val="clear" w:color="auto" w:fill="FFFFFF"/>
            </w:rPr>
          </w:rPrChange>
        </w:rPr>
        <w:t>developed</w:t>
      </w:r>
      <w:r w:rsidR="001741F1" w:rsidRPr="00BE70D2">
        <w:rPr>
          <w:rFonts w:eastAsia="SimSun"/>
          <w:color w:val="000000" w:themeColor="text1"/>
          <w:sz w:val="22"/>
          <w:szCs w:val="22"/>
          <w:shd w:val="clear" w:color="auto" w:fill="FFFFFF"/>
          <w:rPrChange w:id="2054" w:author="Chen Liao" w:date="2021-06-01T21:13:00Z">
            <w:rPr>
              <w:rFonts w:eastAsia="SimSun"/>
              <w:color w:val="2A2A2A"/>
              <w:sz w:val="22"/>
              <w:szCs w:val="22"/>
              <w:shd w:val="clear" w:color="auto" w:fill="FFFFFF"/>
            </w:rPr>
          </w:rPrChange>
        </w:rPr>
        <w:t xml:space="preserve"> </w:t>
      </w:r>
      <w:ins w:id="2055" w:author="Chen Liao" w:date="2021-05-28T23:42:00Z">
        <w:r w:rsidR="008451E2" w:rsidRPr="00BE70D2">
          <w:rPr>
            <w:rFonts w:eastAsia="SimSun"/>
            <w:color w:val="000000" w:themeColor="text1"/>
            <w:sz w:val="22"/>
            <w:szCs w:val="22"/>
            <w:shd w:val="clear" w:color="auto" w:fill="FFFFFF"/>
            <w:rPrChange w:id="2056" w:author="Chen Liao" w:date="2021-06-01T21:13:00Z">
              <w:rPr>
                <w:rFonts w:eastAsia="SimSun"/>
                <w:color w:val="2A2A2A"/>
                <w:sz w:val="22"/>
                <w:szCs w:val="22"/>
                <w:shd w:val="clear" w:color="auto" w:fill="FFFFFF"/>
              </w:rPr>
            </w:rPrChange>
          </w:rPr>
          <w:t xml:space="preserve">two </w:t>
        </w:r>
      </w:ins>
      <w:r w:rsidR="001741F1" w:rsidRPr="00BE70D2">
        <w:rPr>
          <w:rFonts w:eastAsia="SimSun"/>
          <w:color w:val="000000" w:themeColor="text1"/>
          <w:sz w:val="22"/>
          <w:szCs w:val="22"/>
          <w:shd w:val="clear" w:color="auto" w:fill="FFFFFF"/>
          <w:rPrChange w:id="2057" w:author="Chen Liao" w:date="2021-06-01T21:13:00Z">
            <w:rPr>
              <w:rFonts w:eastAsia="SimSun"/>
              <w:color w:val="2A2A2A"/>
              <w:sz w:val="22"/>
              <w:szCs w:val="22"/>
              <w:shd w:val="clear" w:color="auto" w:fill="FFFFFF"/>
            </w:rPr>
          </w:rPrChange>
        </w:rPr>
        <w:t>computational approaches</w:t>
      </w:r>
      <w:r w:rsidR="00F3317C" w:rsidRPr="00BE70D2">
        <w:rPr>
          <w:rFonts w:eastAsia="SimSun"/>
          <w:color w:val="000000" w:themeColor="text1"/>
          <w:sz w:val="22"/>
          <w:szCs w:val="22"/>
          <w:shd w:val="clear" w:color="auto" w:fill="FFFFFF"/>
          <w:rPrChange w:id="2058" w:author="Chen Liao" w:date="2021-06-01T21:13:00Z">
            <w:rPr>
              <w:rFonts w:eastAsia="SimSun"/>
              <w:color w:val="2A2A2A"/>
              <w:sz w:val="22"/>
              <w:szCs w:val="22"/>
              <w:shd w:val="clear" w:color="auto" w:fill="FFFFFF"/>
            </w:rPr>
          </w:rPrChange>
        </w:rPr>
        <w:t xml:space="preserve"> </w:t>
      </w:r>
      <w:ins w:id="2059" w:author="Chen Liao" w:date="2021-05-28T23:16:00Z">
        <w:r w:rsidR="00EE67FB" w:rsidRPr="00BE70D2">
          <w:rPr>
            <w:rFonts w:eastAsia="SimSun"/>
            <w:color w:val="000000" w:themeColor="text1"/>
            <w:sz w:val="22"/>
            <w:szCs w:val="22"/>
            <w:shd w:val="clear" w:color="auto" w:fill="FFFFFF"/>
            <w:rPrChange w:id="2060" w:author="Chen Liao" w:date="2021-06-01T21:13:00Z">
              <w:rPr>
                <w:rFonts w:eastAsia="SimSun"/>
                <w:color w:val="2A2A2A"/>
                <w:sz w:val="22"/>
                <w:szCs w:val="22"/>
                <w:shd w:val="clear" w:color="auto" w:fill="FFFFFF"/>
              </w:rPr>
            </w:rPrChange>
          </w:rPr>
          <w:t xml:space="preserve">that employed time series data </w:t>
        </w:r>
      </w:ins>
      <w:r w:rsidR="00F3317C" w:rsidRPr="00BE70D2">
        <w:rPr>
          <w:rFonts w:eastAsia="SimSun"/>
          <w:color w:val="000000" w:themeColor="text1"/>
          <w:sz w:val="22"/>
          <w:szCs w:val="22"/>
          <w:shd w:val="clear" w:color="auto" w:fill="FFFFFF"/>
          <w:rPrChange w:id="2061" w:author="Chen Liao" w:date="2021-06-01T21:13:00Z">
            <w:rPr>
              <w:rFonts w:eastAsia="SimSun"/>
              <w:color w:val="2A2A2A"/>
              <w:sz w:val="22"/>
              <w:szCs w:val="22"/>
              <w:shd w:val="clear" w:color="auto" w:fill="FFFFFF"/>
            </w:rPr>
          </w:rPrChange>
        </w:rPr>
        <w:t xml:space="preserve">to </w:t>
      </w:r>
      <w:r w:rsidR="007048A5" w:rsidRPr="00BE70D2">
        <w:rPr>
          <w:rFonts w:eastAsia="SimSun"/>
          <w:color w:val="000000" w:themeColor="text1"/>
          <w:sz w:val="22"/>
          <w:szCs w:val="22"/>
          <w:shd w:val="clear" w:color="auto" w:fill="FFFFFF"/>
          <w:rPrChange w:id="2062" w:author="Chen Liao" w:date="2021-06-01T21:13:00Z">
            <w:rPr>
              <w:rFonts w:eastAsia="SimSun"/>
              <w:color w:val="2A2A2A"/>
              <w:sz w:val="22"/>
              <w:szCs w:val="22"/>
              <w:shd w:val="clear" w:color="auto" w:fill="FFFFFF"/>
            </w:rPr>
          </w:rPrChange>
        </w:rPr>
        <w:t xml:space="preserve">analyze </w:t>
      </w:r>
      <w:r w:rsidR="001741F1" w:rsidRPr="00BE70D2">
        <w:rPr>
          <w:rFonts w:eastAsia="SimSun"/>
          <w:color w:val="000000" w:themeColor="text1"/>
          <w:sz w:val="22"/>
          <w:szCs w:val="22"/>
          <w:shd w:val="clear" w:color="auto" w:fill="FFFFFF"/>
          <w:rPrChange w:id="2063" w:author="Chen Liao" w:date="2021-06-01T21:13:00Z">
            <w:rPr>
              <w:rFonts w:eastAsia="SimSun"/>
              <w:color w:val="2A2A2A"/>
              <w:sz w:val="22"/>
              <w:szCs w:val="22"/>
              <w:shd w:val="clear" w:color="auto" w:fill="FFFFFF"/>
            </w:rPr>
          </w:rPrChange>
        </w:rPr>
        <w:t>the heterogeneity</w:t>
      </w:r>
      <w:r w:rsidR="007048A5" w:rsidRPr="00BE70D2">
        <w:rPr>
          <w:rFonts w:eastAsia="SimSun"/>
          <w:color w:val="000000" w:themeColor="text1"/>
          <w:sz w:val="22"/>
          <w:szCs w:val="22"/>
          <w:shd w:val="clear" w:color="auto" w:fill="FFFFFF"/>
          <w:rPrChange w:id="2064" w:author="Chen Liao" w:date="2021-06-01T21:13:00Z">
            <w:rPr>
              <w:rFonts w:eastAsia="SimSun"/>
              <w:color w:val="2A2A2A"/>
              <w:sz w:val="22"/>
              <w:szCs w:val="22"/>
              <w:shd w:val="clear" w:color="auto" w:fill="FFFFFF"/>
            </w:rPr>
          </w:rPrChange>
        </w:rPr>
        <w:t xml:space="preserve"> in dietary responses and study its </w:t>
      </w:r>
      <w:del w:id="2065" w:author="Chen Liao" w:date="2021-05-28T23:17:00Z">
        <w:r w:rsidR="007048A5" w:rsidRPr="00BE70D2" w:rsidDel="00EE67FB">
          <w:rPr>
            <w:rFonts w:eastAsia="SimSun"/>
            <w:color w:val="000000" w:themeColor="text1"/>
            <w:sz w:val="22"/>
            <w:szCs w:val="22"/>
            <w:shd w:val="clear" w:color="auto" w:fill="FFFFFF"/>
            <w:rPrChange w:id="2066" w:author="Chen Liao" w:date="2021-06-01T21:13:00Z">
              <w:rPr>
                <w:rFonts w:eastAsia="SimSun"/>
                <w:color w:val="2A2A2A"/>
                <w:sz w:val="22"/>
                <w:szCs w:val="22"/>
                <w:shd w:val="clear" w:color="auto" w:fill="FFFFFF"/>
              </w:rPr>
            </w:rPrChange>
          </w:rPr>
          <w:delText>causes and consequences</w:delText>
        </w:r>
      </w:del>
      <w:ins w:id="2067" w:author="Chen Liao" w:date="2021-05-28T23:17:00Z">
        <w:r w:rsidR="00EE67FB" w:rsidRPr="00BE70D2">
          <w:rPr>
            <w:rFonts w:eastAsia="SimSun"/>
            <w:color w:val="000000" w:themeColor="text1"/>
            <w:sz w:val="22"/>
            <w:szCs w:val="22"/>
            <w:shd w:val="clear" w:color="auto" w:fill="FFFFFF"/>
            <w:rPrChange w:id="2068" w:author="Chen Liao" w:date="2021-06-01T21:13:00Z">
              <w:rPr>
                <w:rFonts w:eastAsia="SimSun"/>
                <w:color w:val="2A2A2A"/>
                <w:sz w:val="22"/>
                <w:szCs w:val="22"/>
                <w:shd w:val="clear" w:color="auto" w:fill="FFFFFF"/>
              </w:rPr>
            </w:rPrChange>
          </w:rPr>
          <w:t>relationships with baseline composition</w:t>
        </w:r>
      </w:ins>
      <w:r w:rsidR="00F3317C" w:rsidRPr="00BE70D2">
        <w:rPr>
          <w:rFonts w:eastAsia="SimSun"/>
          <w:color w:val="000000" w:themeColor="text1"/>
          <w:sz w:val="22"/>
          <w:szCs w:val="22"/>
          <w:shd w:val="clear" w:color="auto" w:fill="FFFFFF"/>
          <w:rPrChange w:id="2069" w:author="Chen Liao" w:date="2021-06-01T21:13:00Z">
            <w:rPr>
              <w:rFonts w:eastAsia="SimSun"/>
              <w:color w:val="2A2A2A"/>
              <w:sz w:val="22"/>
              <w:szCs w:val="22"/>
              <w:shd w:val="clear" w:color="auto" w:fill="FFFFFF"/>
            </w:rPr>
          </w:rPrChange>
        </w:rPr>
        <w:t>.</w:t>
      </w:r>
      <w:r w:rsidR="00925343" w:rsidRPr="00BE70D2">
        <w:rPr>
          <w:rFonts w:eastAsia="SimSun"/>
          <w:color w:val="000000" w:themeColor="text1"/>
          <w:sz w:val="22"/>
          <w:szCs w:val="22"/>
          <w:shd w:val="clear" w:color="auto" w:fill="FFFFFF"/>
          <w:rPrChange w:id="2070" w:author="Chen Liao" w:date="2021-06-01T21:13:00Z">
            <w:rPr>
              <w:rFonts w:eastAsia="SimSun"/>
              <w:color w:val="2A2A2A"/>
              <w:sz w:val="22"/>
              <w:szCs w:val="22"/>
              <w:shd w:val="clear" w:color="auto" w:fill="FFFFFF"/>
            </w:rPr>
          </w:rPrChange>
        </w:rPr>
        <w:t xml:space="preserve"> </w:t>
      </w:r>
      <w:ins w:id="2071" w:author="Chen Liao" w:date="2021-05-28T23:26:00Z">
        <w:r w:rsidR="00F86616" w:rsidRPr="00BE70D2">
          <w:rPr>
            <w:rFonts w:eastAsia="SimSun"/>
            <w:color w:val="000000" w:themeColor="text1"/>
            <w:sz w:val="22"/>
            <w:szCs w:val="22"/>
            <w:shd w:val="clear" w:color="auto" w:fill="FFFFFF"/>
            <w:rPrChange w:id="2072" w:author="Chen Liao" w:date="2021-06-01T21:13:00Z">
              <w:rPr>
                <w:rFonts w:eastAsia="SimSun"/>
                <w:color w:val="2A2A2A"/>
                <w:sz w:val="22"/>
                <w:szCs w:val="22"/>
                <w:shd w:val="clear" w:color="auto" w:fill="FFFFFF"/>
              </w:rPr>
            </w:rPrChange>
          </w:rPr>
          <w:t>As the major finding</w:t>
        </w:r>
      </w:ins>
      <w:ins w:id="2073" w:author="Chen Liao" w:date="2021-05-29T00:09:00Z">
        <w:r w:rsidR="003B5F02" w:rsidRPr="00BE70D2">
          <w:rPr>
            <w:rFonts w:eastAsia="SimSun"/>
            <w:color w:val="000000" w:themeColor="text1"/>
            <w:sz w:val="22"/>
            <w:szCs w:val="22"/>
            <w:shd w:val="clear" w:color="auto" w:fill="FFFFFF"/>
            <w:rPrChange w:id="2074" w:author="Chen Liao" w:date="2021-06-01T21:13:00Z">
              <w:rPr>
                <w:rFonts w:eastAsia="SimSun"/>
                <w:color w:val="2A2A2A"/>
                <w:sz w:val="22"/>
                <w:szCs w:val="22"/>
                <w:shd w:val="clear" w:color="auto" w:fill="FFFFFF"/>
              </w:rPr>
            </w:rPrChange>
          </w:rPr>
          <w:t>s</w:t>
        </w:r>
      </w:ins>
      <w:ins w:id="2075" w:author="Chen Liao" w:date="2021-05-28T23:26:00Z">
        <w:r w:rsidR="00F86616" w:rsidRPr="00BE70D2">
          <w:rPr>
            <w:rFonts w:eastAsia="SimSun"/>
            <w:color w:val="000000" w:themeColor="text1"/>
            <w:sz w:val="22"/>
            <w:szCs w:val="22"/>
            <w:shd w:val="clear" w:color="auto" w:fill="FFFFFF"/>
            <w:rPrChange w:id="2076" w:author="Chen Liao" w:date="2021-06-01T21:13:00Z">
              <w:rPr>
                <w:rFonts w:eastAsia="SimSun"/>
                <w:color w:val="2A2A2A"/>
                <w:sz w:val="22"/>
                <w:szCs w:val="22"/>
                <w:shd w:val="clear" w:color="auto" w:fill="FFFFFF"/>
              </w:rPr>
            </w:rPrChange>
          </w:rPr>
          <w:t>, w</w:t>
        </w:r>
      </w:ins>
      <w:ins w:id="2077" w:author="Chen Liao" w:date="2021-05-28T23:22:00Z">
        <w:r w:rsidR="00F86616" w:rsidRPr="00BE70D2">
          <w:rPr>
            <w:rFonts w:eastAsia="SimSun"/>
            <w:color w:val="000000" w:themeColor="text1"/>
            <w:sz w:val="22"/>
            <w:szCs w:val="22"/>
            <w:shd w:val="clear" w:color="auto" w:fill="FFFFFF"/>
            <w:rPrChange w:id="2078" w:author="Chen Liao" w:date="2021-06-01T21:13:00Z">
              <w:rPr>
                <w:rFonts w:eastAsia="SimSun"/>
                <w:color w:val="2A2A2A"/>
                <w:sz w:val="22"/>
                <w:szCs w:val="22"/>
                <w:shd w:val="clear" w:color="auto" w:fill="FFFFFF"/>
              </w:rPr>
            </w:rPrChange>
          </w:rPr>
          <w:t xml:space="preserve">e </w:t>
        </w:r>
      </w:ins>
      <w:ins w:id="2079" w:author="Chen Liao" w:date="2021-05-28T23:26:00Z">
        <w:r w:rsidR="00F86616" w:rsidRPr="00BE70D2">
          <w:rPr>
            <w:rFonts w:eastAsia="SimSun"/>
            <w:color w:val="000000" w:themeColor="text1"/>
            <w:sz w:val="22"/>
            <w:szCs w:val="22"/>
            <w:shd w:val="clear" w:color="auto" w:fill="FFFFFF"/>
            <w:rPrChange w:id="2080" w:author="Chen Liao" w:date="2021-06-01T21:13:00Z">
              <w:rPr>
                <w:rFonts w:eastAsia="SimSun"/>
                <w:color w:val="2A2A2A"/>
                <w:sz w:val="22"/>
                <w:szCs w:val="22"/>
                <w:shd w:val="clear" w:color="auto" w:fill="FFFFFF"/>
              </w:rPr>
            </w:rPrChange>
          </w:rPr>
          <w:t>showed</w:t>
        </w:r>
      </w:ins>
      <w:ins w:id="2081" w:author="Chen Liao" w:date="2021-05-28T23:22:00Z">
        <w:r w:rsidR="00F86616" w:rsidRPr="00BE70D2">
          <w:rPr>
            <w:rFonts w:eastAsia="SimSun"/>
            <w:color w:val="000000" w:themeColor="text1"/>
            <w:sz w:val="22"/>
            <w:szCs w:val="22"/>
            <w:shd w:val="clear" w:color="auto" w:fill="FFFFFF"/>
            <w:rPrChange w:id="2082" w:author="Chen Liao" w:date="2021-06-01T21:13:00Z">
              <w:rPr>
                <w:rFonts w:eastAsia="SimSun"/>
                <w:color w:val="2A2A2A"/>
                <w:sz w:val="22"/>
                <w:szCs w:val="22"/>
                <w:shd w:val="clear" w:color="auto" w:fill="FFFFFF"/>
              </w:rPr>
            </w:rPrChange>
          </w:rPr>
          <w:t xml:space="preserve"> that </w:t>
        </w:r>
      </w:ins>
      <w:ins w:id="2083" w:author="Chen Liao" w:date="2021-06-01T20:52:00Z">
        <w:r w:rsidR="00A44DAF" w:rsidRPr="00BE70D2">
          <w:rPr>
            <w:rFonts w:eastAsia="SimSun"/>
            <w:color w:val="000000" w:themeColor="text1"/>
            <w:sz w:val="22"/>
            <w:szCs w:val="22"/>
            <w:shd w:val="clear" w:color="auto" w:fill="FFFFFF"/>
            <w:rPrChange w:id="2084" w:author="Chen Liao" w:date="2021-06-01T21:13:00Z">
              <w:rPr>
                <w:rFonts w:eastAsia="SimSun"/>
                <w:color w:val="000000" w:themeColor="text1"/>
                <w:sz w:val="22"/>
                <w:szCs w:val="22"/>
                <w:shd w:val="clear" w:color="auto" w:fill="FFFFFF"/>
              </w:rPr>
            </w:rPrChange>
          </w:rPr>
          <w:t xml:space="preserve">both </w:t>
        </w:r>
      </w:ins>
      <w:ins w:id="2085" w:author="Chen Liao" w:date="2021-05-28T23:24:00Z">
        <w:r w:rsidR="00F86616" w:rsidRPr="00BE70D2">
          <w:rPr>
            <w:rFonts w:eastAsia="SimSun"/>
            <w:color w:val="000000" w:themeColor="text1"/>
            <w:sz w:val="22"/>
            <w:szCs w:val="22"/>
            <w:shd w:val="clear" w:color="auto" w:fill="FFFFFF"/>
            <w:rPrChange w:id="2086" w:author="Chen Liao" w:date="2021-06-01T21:13:00Z">
              <w:rPr>
                <w:rFonts w:eastAsia="SimSun"/>
                <w:color w:val="2A2A2A"/>
                <w:sz w:val="22"/>
                <w:szCs w:val="22"/>
                <w:shd w:val="clear" w:color="auto" w:fill="FFFFFF"/>
              </w:rPr>
            </w:rPrChange>
          </w:rPr>
          <w:t>bacterial load</w:t>
        </w:r>
      </w:ins>
      <w:ins w:id="2087" w:author="Chen Liao" w:date="2021-05-28T23:23:00Z">
        <w:r w:rsidR="00F86616" w:rsidRPr="00BE70D2">
          <w:rPr>
            <w:rFonts w:eastAsia="SimSun"/>
            <w:color w:val="000000" w:themeColor="text1"/>
            <w:sz w:val="22"/>
            <w:szCs w:val="22"/>
            <w:shd w:val="clear" w:color="auto" w:fill="FFFFFF"/>
            <w:rPrChange w:id="2088" w:author="Chen Liao" w:date="2021-06-01T21:13:00Z">
              <w:rPr>
                <w:rFonts w:eastAsia="SimSun"/>
                <w:color w:val="2A2A2A"/>
                <w:sz w:val="22"/>
                <w:szCs w:val="22"/>
                <w:shd w:val="clear" w:color="auto" w:fill="FFFFFF"/>
              </w:rPr>
            </w:rPrChange>
          </w:rPr>
          <w:t xml:space="preserve"> and </w:t>
        </w:r>
      </w:ins>
      <w:ins w:id="2089" w:author="Chen Liao" w:date="2021-05-28T23:26:00Z">
        <w:r w:rsidR="00F86616" w:rsidRPr="00BE70D2">
          <w:rPr>
            <w:rFonts w:eastAsia="SimSun"/>
            <w:color w:val="000000" w:themeColor="text1"/>
            <w:sz w:val="22"/>
            <w:szCs w:val="22"/>
            <w:shd w:val="clear" w:color="auto" w:fill="FFFFFF"/>
            <w:rPrChange w:id="2090" w:author="Chen Liao" w:date="2021-06-01T21:13:00Z">
              <w:rPr>
                <w:rFonts w:eastAsia="SimSun"/>
                <w:color w:val="2A2A2A"/>
                <w:sz w:val="22"/>
                <w:szCs w:val="22"/>
                <w:shd w:val="clear" w:color="auto" w:fill="FFFFFF"/>
              </w:rPr>
            </w:rPrChange>
          </w:rPr>
          <w:t>propionate</w:t>
        </w:r>
      </w:ins>
      <w:ins w:id="2091" w:author="Chen Liao" w:date="2021-05-28T23:23:00Z">
        <w:r w:rsidR="00F86616" w:rsidRPr="00BE70D2">
          <w:rPr>
            <w:rFonts w:eastAsia="SimSun"/>
            <w:color w:val="000000" w:themeColor="text1"/>
            <w:sz w:val="22"/>
            <w:szCs w:val="22"/>
            <w:shd w:val="clear" w:color="auto" w:fill="FFFFFF"/>
            <w:rPrChange w:id="2092" w:author="Chen Liao" w:date="2021-06-01T21:13:00Z">
              <w:rPr>
                <w:rFonts w:eastAsia="SimSun"/>
                <w:color w:val="2A2A2A"/>
                <w:sz w:val="22"/>
                <w:szCs w:val="22"/>
                <w:shd w:val="clear" w:color="auto" w:fill="FFFFFF"/>
              </w:rPr>
            </w:rPrChange>
          </w:rPr>
          <w:t xml:space="preserve"> </w:t>
        </w:r>
      </w:ins>
      <w:ins w:id="2093" w:author="Chen Liao" w:date="2021-05-28T23:26:00Z">
        <w:r w:rsidR="001C6264" w:rsidRPr="00BE70D2">
          <w:rPr>
            <w:rFonts w:eastAsia="SimSun"/>
            <w:color w:val="000000" w:themeColor="text1"/>
            <w:sz w:val="22"/>
            <w:szCs w:val="22"/>
            <w:shd w:val="clear" w:color="auto" w:fill="FFFFFF"/>
            <w:rPrChange w:id="2094" w:author="Chen Liao" w:date="2021-06-01T21:13:00Z">
              <w:rPr>
                <w:rFonts w:eastAsia="SimSun"/>
                <w:color w:val="2A2A2A"/>
                <w:sz w:val="22"/>
                <w:szCs w:val="22"/>
                <w:shd w:val="clear" w:color="auto" w:fill="FFFFFF"/>
              </w:rPr>
            </w:rPrChange>
          </w:rPr>
          <w:t xml:space="preserve">concentration </w:t>
        </w:r>
      </w:ins>
      <w:proofErr w:type="spellStart"/>
      <w:ins w:id="2095" w:author="Chen Liao" w:date="2021-05-28T23:23:00Z">
        <w:r w:rsidR="00F86616" w:rsidRPr="00BE70D2">
          <w:rPr>
            <w:rFonts w:eastAsia="SimSun"/>
            <w:color w:val="000000" w:themeColor="text1"/>
            <w:sz w:val="22"/>
            <w:szCs w:val="22"/>
            <w:shd w:val="clear" w:color="auto" w:fill="FFFFFF"/>
            <w:rPrChange w:id="2096" w:author="Chen Liao" w:date="2021-06-01T21:13:00Z">
              <w:rPr>
                <w:rFonts w:eastAsia="SimSun"/>
                <w:color w:val="2A2A2A"/>
                <w:sz w:val="22"/>
                <w:szCs w:val="22"/>
                <w:shd w:val="clear" w:color="auto" w:fill="FFFFFF"/>
              </w:rPr>
            </w:rPrChange>
          </w:rPr>
          <w:t>exihibit</w:t>
        </w:r>
        <w:proofErr w:type="spellEnd"/>
        <w:r w:rsidR="00F86616" w:rsidRPr="00BE70D2">
          <w:rPr>
            <w:rFonts w:eastAsia="SimSun"/>
            <w:color w:val="000000" w:themeColor="text1"/>
            <w:sz w:val="22"/>
            <w:szCs w:val="22"/>
            <w:shd w:val="clear" w:color="auto" w:fill="FFFFFF"/>
            <w:rPrChange w:id="2097" w:author="Chen Liao" w:date="2021-06-01T21:13:00Z">
              <w:rPr>
                <w:rFonts w:eastAsia="SimSun"/>
                <w:color w:val="2A2A2A"/>
                <w:sz w:val="22"/>
                <w:szCs w:val="22"/>
                <w:shd w:val="clear" w:color="auto" w:fill="FFFFFF"/>
              </w:rPr>
            </w:rPrChange>
          </w:rPr>
          <w:t xml:space="preserve"> baseline-dependent responses </w:t>
        </w:r>
      </w:ins>
      <w:ins w:id="2098" w:author="Chen Liao" w:date="2021-05-29T00:09:00Z">
        <w:r w:rsidR="003B5F02" w:rsidRPr="00BE70D2">
          <w:rPr>
            <w:rFonts w:eastAsia="SimSun"/>
            <w:color w:val="000000" w:themeColor="text1"/>
            <w:sz w:val="22"/>
            <w:szCs w:val="22"/>
            <w:shd w:val="clear" w:color="auto" w:fill="FFFFFF"/>
            <w:rPrChange w:id="2099" w:author="Chen Liao" w:date="2021-06-01T21:13:00Z">
              <w:rPr>
                <w:rFonts w:eastAsia="SimSun"/>
                <w:color w:val="2A2A2A"/>
                <w:sz w:val="22"/>
                <w:szCs w:val="22"/>
                <w:shd w:val="clear" w:color="auto" w:fill="FFFFFF"/>
              </w:rPr>
            </w:rPrChange>
          </w:rPr>
          <w:t xml:space="preserve">which </w:t>
        </w:r>
      </w:ins>
      <w:ins w:id="2100" w:author="Chen Liao" w:date="2021-05-28T23:24:00Z">
        <w:r w:rsidR="00F86616" w:rsidRPr="00BE70D2">
          <w:rPr>
            <w:rFonts w:eastAsia="SimSun"/>
            <w:color w:val="000000" w:themeColor="text1"/>
            <w:sz w:val="22"/>
            <w:szCs w:val="22"/>
            <w:shd w:val="clear" w:color="auto" w:fill="FFFFFF"/>
            <w:rPrChange w:id="2101" w:author="Chen Liao" w:date="2021-06-01T21:13:00Z">
              <w:rPr>
                <w:rFonts w:eastAsia="SimSun"/>
                <w:color w:val="2A2A2A"/>
                <w:sz w:val="22"/>
                <w:szCs w:val="22"/>
                <w:shd w:val="clear" w:color="auto" w:fill="FFFFFF"/>
              </w:rPr>
            </w:rPrChange>
          </w:rPr>
          <w:t xml:space="preserve">can be </w:t>
        </w:r>
      </w:ins>
      <w:ins w:id="2102" w:author="Chen Liao" w:date="2021-05-28T23:29:00Z">
        <w:r w:rsidR="00DC4607" w:rsidRPr="00BE70D2">
          <w:rPr>
            <w:rFonts w:eastAsia="SimSun"/>
            <w:color w:val="000000" w:themeColor="text1"/>
            <w:sz w:val="22"/>
            <w:szCs w:val="22"/>
            <w:shd w:val="clear" w:color="auto" w:fill="FFFFFF"/>
            <w:rPrChange w:id="2103" w:author="Chen Liao" w:date="2021-06-01T21:13:00Z">
              <w:rPr>
                <w:rFonts w:eastAsia="SimSun"/>
                <w:color w:val="2A2A2A"/>
                <w:sz w:val="22"/>
                <w:szCs w:val="22"/>
                <w:shd w:val="clear" w:color="auto" w:fill="FFFFFF"/>
              </w:rPr>
            </w:rPrChange>
          </w:rPr>
          <w:t xml:space="preserve">linked to </w:t>
        </w:r>
      </w:ins>
      <w:ins w:id="2104" w:author="Chen Liao" w:date="2021-05-28T23:25:00Z">
        <w:r w:rsidR="00F86616" w:rsidRPr="00BE70D2">
          <w:rPr>
            <w:rFonts w:eastAsia="SimSun"/>
            <w:color w:val="000000" w:themeColor="text1"/>
            <w:sz w:val="22"/>
            <w:szCs w:val="22"/>
            <w:shd w:val="clear" w:color="auto" w:fill="FFFFFF"/>
            <w:rPrChange w:id="2105" w:author="Chen Liao" w:date="2021-06-01T21:13:00Z">
              <w:rPr>
                <w:rFonts w:eastAsia="SimSun"/>
                <w:color w:val="2A2A2A"/>
                <w:sz w:val="22"/>
                <w:szCs w:val="22"/>
                <w:shd w:val="clear" w:color="auto" w:fill="FFFFFF"/>
              </w:rPr>
            </w:rPrChange>
          </w:rPr>
          <w:t xml:space="preserve">the </w:t>
        </w:r>
      </w:ins>
      <w:ins w:id="2106" w:author="Chen Liao" w:date="2021-06-01T20:49:00Z">
        <w:r w:rsidR="007305A5" w:rsidRPr="00BE70D2">
          <w:rPr>
            <w:rFonts w:eastAsia="SimSun"/>
            <w:color w:val="000000" w:themeColor="text1"/>
            <w:sz w:val="22"/>
            <w:szCs w:val="22"/>
            <w:shd w:val="clear" w:color="auto" w:fill="FFFFFF"/>
            <w:rPrChange w:id="2107" w:author="Chen Liao" w:date="2021-06-01T21:13:00Z">
              <w:rPr>
                <w:rFonts w:eastAsia="SimSun"/>
                <w:color w:val="000000" w:themeColor="text1"/>
                <w:sz w:val="22"/>
                <w:szCs w:val="22"/>
                <w:shd w:val="clear" w:color="auto" w:fill="FFFFFF"/>
              </w:rPr>
            </w:rPrChange>
          </w:rPr>
          <w:t xml:space="preserve">baseline </w:t>
        </w:r>
      </w:ins>
      <w:ins w:id="2108" w:author="Chen Liao" w:date="2021-05-28T23:26:00Z">
        <w:r w:rsidR="001C6264" w:rsidRPr="00BE70D2">
          <w:rPr>
            <w:rFonts w:eastAsia="SimSun"/>
            <w:color w:val="000000" w:themeColor="text1"/>
            <w:sz w:val="22"/>
            <w:szCs w:val="22"/>
            <w:shd w:val="clear" w:color="auto" w:fill="FFFFFF"/>
            <w:rPrChange w:id="2109" w:author="Chen Liao" w:date="2021-06-01T21:13:00Z">
              <w:rPr>
                <w:rFonts w:eastAsia="SimSun"/>
                <w:color w:val="2A2A2A"/>
                <w:sz w:val="22"/>
                <w:szCs w:val="22"/>
                <w:shd w:val="clear" w:color="auto" w:fill="FFFFFF"/>
              </w:rPr>
            </w:rPrChange>
          </w:rPr>
          <w:t>abun</w:t>
        </w:r>
      </w:ins>
      <w:ins w:id="2110" w:author="Chen Liao" w:date="2021-06-01T20:51:00Z">
        <w:r w:rsidR="00A44DAF" w:rsidRPr="00BE70D2">
          <w:rPr>
            <w:rFonts w:eastAsia="SimSun"/>
            <w:color w:val="000000" w:themeColor="text1"/>
            <w:sz w:val="22"/>
            <w:szCs w:val="22"/>
            <w:shd w:val="clear" w:color="auto" w:fill="FFFFFF"/>
            <w:rPrChange w:id="2111" w:author="Chen Liao" w:date="2021-06-01T21:13:00Z">
              <w:rPr>
                <w:rFonts w:eastAsia="SimSun"/>
                <w:color w:val="000000" w:themeColor="text1"/>
                <w:sz w:val="22"/>
                <w:szCs w:val="22"/>
                <w:shd w:val="clear" w:color="auto" w:fill="FFFFFF"/>
              </w:rPr>
            </w:rPrChange>
          </w:rPr>
          <w:t>d</w:t>
        </w:r>
      </w:ins>
      <w:ins w:id="2112" w:author="Chen Liao" w:date="2021-05-28T23:26:00Z">
        <w:r w:rsidR="001C6264" w:rsidRPr="00BE70D2">
          <w:rPr>
            <w:rFonts w:eastAsia="SimSun"/>
            <w:color w:val="000000" w:themeColor="text1"/>
            <w:sz w:val="22"/>
            <w:szCs w:val="22"/>
            <w:shd w:val="clear" w:color="auto" w:fill="FFFFFF"/>
            <w:rPrChange w:id="2113" w:author="Chen Liao" w:date="2021-06-01T21:13:00Z">
              <w:rPr>
                <w:rFonts w:eastAsia="SimSun"/>
                <w:color w:val="2A2A2A"/>
                <w:sz w:val="22"/>
                <w:szCs w:val="22"/>
                <w:shd w:val="clear" w:color="auto" w:fill="FFFFFF"/>
              </w:rPr>
            </w:rPrChange>
          </w:rPr>
          <w:t xml:space="preserve">ance of </w:t>
        </w:r>
      </w:ins>
      <w:ins w:id="2114" w:author="Chen Liao" w:date="2021-05-28T23:32:00Z">
        <w:r w:rsidR="00892696" w:rsidRPr="00BE70D2">
          <w:rPr>
            <w:rFonts w:eastAsia="SimSun"/>
            <w:color w:val="000000" w:themeColor="text1"/>
            <w:sz w:val="22"/>
            <w:szCs w:val="22"/>
            <w:shd w:val="clear" w:color="auto" w:fill="FFFFFF"/>
            <w:rPrChange w:id="2115" w:author="Chen Liao" w:date="2021-06-01T21:13:00Z">
              <w:rPr>
                <w:rFonts w:eastAsia="SimSun"/>
                <w:color w:val="2A2A2A"/>
                <w:sz w:val="22"/>
                <w:szCs w:val="22"/>
                <w:shd w:val="clear" w:color="auto" w:fill="FFFFFF"/>
              </w:rPr>
            </w:rPrChange>
          </w:rPr>
          <w:t>a few</w:t>
        </w:r>
      </w:ins>
      <w:ins w:id="2116" w:author="Chen Liao" w:date="2021-05-28T23:27:00Z">
        <w:r w:rsidR="001C6264" w:rsidRPr="00BE70D2">
          <w:rPr>
            <w:rFonts w:eastAsia="SimSun"/>
            <w:color w:val="000000" w:themeColor="text1"/>
            <w:sz w:val="22"/>
            <w:szCs w:val="22"/>
            <w:shd w:val="clear" w:color="auto" w:fill="FFFFFF"/>
            <w:rPrChange w:id="2117" w:author="Chen Liao" w:date="2021-06-01T21:13:00Z">
              <w:rPr>
                <w:rFonts w:eastAsia="SimSun"/>
                <w:color w:val="2A2A2A"/>
                <w:sz w:val="22"/>
                <w:szCs w:val="22"/>
                <w:shd w:val="clear" w:color="auto" w:fill="FFFFFF"/>
              </w:rPr>
            </w:rPrChange>
          </w:rPr>
          <w:t xml:space="preserve"> </w:t>
        </w:r>
      </w:ins>
      <w:ins w:id="2118" w:author="Chen Liao" w:date="2021-05-28T23:39:00Z">
        <w:r w:rsidR="00621CB1" w:rsidRPr="00BE70D2">
          <w:rPr>
            <w:rFonts w:eastAsia="SimSun"/>
            <w:color w:val="000000" w:themeColor="text1"/>
            <w:sz w:val="22"/>
            <w:szCs w:val="22"/>
            <w:shd w:val="clear" w:color="auto" w:fill="FFFFFF"/>
            <w:rPrChange w:id="2119" w:author="Chen Liao" w:date="2021-06-01T21:13:00Z">
              <w:rPr>
                <w:rFonts w:eastAsia="SimSun"/>
                <w:color w:val="2A2A2A"/>
                <w:sz w:val="22"/>
                <w:szCs w:val="22"/>
                <w:shd w:val="clear" w:color="auto" w:fill="FFFFFF"/>
              </w:rPr>
            </w:rPrChange>
          </w:rPr>
          <w:t>re</w:t>
        </w:r>
      </w:ins>
      <w:ins w:id="2120" w:author="Chen Liao" w:date="2021-05-28T23:40:00Z">
        <w:r w:rsidR="00621CB1" w:rsidRPr="00BE70D2">
          <w:rPr>
            <w:rFonts w:eastAsia="SimSun"/>
            <w:color w:val="000000" w:themeColor="text1"/>
            <w:sz w:val="22"/>
            <w:szCs w:val="22"/>
            <w:shd w:val="clear" w:color="auto" w:fill="FFFFFF"/>
            <w:rPrChange w:id="2121" w:author="Chen Liao" w:date="2021-06-01T21:13:00Z">
              <w:rPr>
                <w:rFonts w:eastAsia="SimSun"/>
                <w:color w:val="2A2A2A"/>
                <w:sz w:val="22"/>
                <w:szCs w:val="22"/>
                <w:shd w:val="clear" w:color="auto" w:fill="FFFFFF"/>
              </w:rPr>
            </w:rPrChange>
          </w:rPr>
          <w:t>sponsive</w:t>
        </w:r>
      </w:ins>
      <w:ins w:id="2122" w:author="Chen Liao" w:date="2021-06-01T20:57:00Z">
        <w:r w:rsidR="00A44DAF" w:rsidRPr="00BE70D2">
          <w:rPr>
            <w:rFonts w:eastAsia="SimSun"/>
            <w:color w:val="000000" w:themeColor="text1"/>
            <w:sz w:val="22"/>
            <w:szCs w:val="22"/>
            <w:shd w:val="clear" w:color="auto" w:fill="FFFFFF"/>
            <w:rPrChange w:id="2123" w:author="Chen Liao" w:date="2021-06-01T21:13:00Z">
              <w:rPr>
                <w:rFonts w:eastAsia="SimSun"/>
                <w:color w:val="000000" w:themeColor="text1"/>
                <w:sz w:val="22"/>
                <w:szCs w:val="22"/>
                <w:shd w:val="clear" w:color="auto" w:fill="FFFFFF"/>
              </w:rPr>
            </w:rPrChange>
          </w:rPr>
          <w:t xml:space="preserve"> and potentially fiber-degrading</w:t>
        </w:r>
      </w:ins>
      <w:ins w:id="2124" w:author="Chen Liao" w:date="2021-05-28T23:40:00Z">
        <w:r w:rsidR="00621CB1" w:rsidRPr="00BE70D2">
          <w:rPr>
            <w:rFonts w:eastAsia="SimSun"/>
            <w:color w:val="000000" w:themeColor="text1"/>
            <w:sz w:val="22"/>
            <w:szCs w:val="22"/>
            <w:shd w:val="clear" w:color="auto" w:fill="FFFFFF"/>
            <w:rPrChange w:id="2125" w:author="Chen Liao" w:date="2021-06-01T21:13:00Z">
              <w:rPr>
                <w:rFonts w:eastAsia="SimSun"/>
                <w:color w:val="2A2A2A"/>
                <w:sz w:val="22"/>
                <w:szCs w:val="22"/>
                <w:shd w:val="clear" w:color="auto" w:fill="FFFFFF"/>
              </w:rPr>
            </w:rPrChange>
          </w:rPr>
          <w:t xml:space="preserve"> </w:t>
        </w:r>
      </w:ins>
      <w:ins w:id="2126" w:author="Chen Liao" w:date="2021-05-28T23:27:00Z">
        <w:r w:rsidR="001C6264" w:rsidRPr="00BE70D2">
          <w:rPr>
            <w:rFonts w:eastAsia="SimSun"/>
            <w:color w:val="000000" w:themeColor="text1"/>
            <w:sz w:val="22"/>
            <w:szCs w:val="22"/>
            <w:shd w:val="clear" w:color="auto" w:fill="FFFFFF"/>
            <w:rPrChange w:id="2127" w:author="Chen Liao" w:date="2021-06-01T21:13:00Z">
              <w:rPr>
                <w:rFonts w:eastAsia="SimSun"/>
                <w:color w:val="2A2A2A"/>
                <w:sz w:val="22"/>
                <w:szCs w:val="22"/>
                <w:shd w:val="clear" w:color="auto" w:fill="FFFFFF"/>
              </w:rPr>
            </w:rPrChange>
          </w:rPr>
          <w:t>bacteria</w:t>
        </w:r>
      </w:ins>
      <w:ins w:id="2128" w:author="Chen Liao" w:date="2021-05-28T23:28:00Z">
        <w:r w:rsidR="001C6264" w:rsidRPr="00BE70D2">
          <w:rPr>
            <w:rFonts w:eastAsia="SimSun"/>
            <w:color w:val="000000" w:themeColor="text1"/>
            <w:sz w:val="22"/>
            <w:szCs w:val="22"/>
            <w:shd w:val="clear" w:color="auto" w:fill="FFFFFF"/>
            <w:rPrChange w:id="2129" w:author="Chen Liao" w:date="2021-06-01T21:13:00Z">
              <w:rPr>
                <w:rFonts w:eastAsia="SimSun"/>
                <w:color w:val="2A2A2A"/>
                <w:sz w:val="22"/>
                <w:szCs w:val="22"/>
                <w:shd w:val="clear" w:color="auto" w:fill="FFFFFF"/>
              </w:rPr>
            </w:rPrChange>
          </w:rPr>
          <w:t xml:space="preserve">. </w:t>
        </w:r>
      </w:ins>
      <w:ins w:id="2130" w:author="Chen Liao" w:date="2021-06-01T20:49:00Z">
        <w:r w:rsidR="00674F6E" w:rsidRPr="00BE70D2">
          <w:rPr>
            <w:rFonts w:eastAsia="SimSun"/>
            <w:color w:val="000000" w:themeColor="text1"/>
            <w:sz w:val="22"/>
            <w:szCs w:val="22"/>
            <w:shd w:val="clear" w:color="auto" w:fill="FFFFFF"/>
            <w:rPrChange w:id="2131" w:author="Chen Liao" w:date="2021-06-01T21:13:00Z">
              <w:rPr>
                <w:rFonts w:eastAsia="SimSun"/>
                <w:color w:val="000000" w:themeColor="text1"/>
                <w:sz w:val="22"/>
                <w:szCs w:val="22"/>
                <w:shd w:val="clear" w:color="auto" w:fill="FFFFFF"/>
              </w:rPr>
            </w:rPrChange>
          </w:rPr>
          <w:t>T</w:t>
        </w:r>
      </w:ins>
      <w:ins w:id="2132" w:author="Chen Liao" w:date="2021-05-28T23:33:00Z">
        <w:r w:rsidR="00892696" w:rsidRPr="00BE70D2">
          <w:rPr>
            <w:rFonts w:eastAsia="SimSun"/>
            <w:color w:val="000000" w:themeColor="text1"/>
            <w:sz w:val="22"/>
            <w:szCs w:val="22"/>
            <w:shd w:val="clear" w:color="auto" w:fill="FFFFFF"/>
            <w:rPrChange w:id="2133" w:author="Chen Liao" w:date="2021-06-01T21:13:00Z">
              <w:rPr>
                <w:rFonts w:eastAsia="SimSun"/>
                <w:color w:val="2A2A2A"/>
                <w:sz w:val="22"/>
                <w:szCs w:val="22"/>
                <w:shd w:val="clear" w:color="auto" w:fill="FFFFFF"/>
              </w:rPr>
            </w:rPrChange>
          </w:rPr>
          <w:t>h</w:t>
        </w:r>
      </w:ins>
      <w:ins w:id="2134" w:author="Chen Liao" w:date="2021-06-01T20:54:00Z">
        <w:r w:rsidR="00A44DAF" w:rsidRPr="00BE70D2">
          <w:rPr>
            <w:rFonts w:eastAsia="SimSun"/>
            <w:color w:val="000000" w:themeColor="text1"/>
            <w:sz w:val="22"/>
            <w:szCs w:val="22"/>
            <w:shd w:val="clear" w:color="auto" w:fill="FFFFFF"/>
            <w:rPrChange w:id="2135" w:author="Chen Liao" w:date="2021-06-01T21:13:00Z">
              <w:rPr>
                <w:rFonts w:eastAsia="SimSun"/>
                <w:color w:val="000000" w:themeColor="text1"/>
                <w:sz w:val="22"/>
                <w:szCs w:val="22"/>
                <w:shd w:val="clear" w:color="auto" w:fill="FFFFFF"/>
              </w:rPr>
            </w:rPrChange>
          </w:rPr>
          <w:t>e dynamics of these</w:t>
        </w:r>
      </w:ins>
      <w:ins w:id="2136" w:author="Chen Liao" w:date="2021-05-28T23:33:00Z">
        <w:r w:rsidR="00892696" w:rsidRPr="00BE70D2">
          <w:rPr>
            <w:rFonts w:eastAsia="SimSun"/>
            <w:color w:val="000000" w:themeColor="text1"/>
            <w:sz w:val="22"/>
            <w:szCs w:val="22"/>
            <w:shd w:val="clear" w:color="auto" w:fill="FFFFFF"/>
            <w:rPrChange w:id="2137" w:author="Chen Liao" w:date="2021-06-01T21:13:00Z">
              <w:rPr>
                <w:rFonts w:eastAsia="SimSun"/>
                <w:color w:val="2A2A2A"/>
                <w:sz w:val="22"/>
                <w:szCs w:val="22"/>
                <w:shd w:val="clear" w:color="auto" w:fill="FFFFFF"/>
              </w:rPr>
            </w:rPrChange>
          </w:rPr>
          <w:t xml:space="preserve"> key</w:t>
        </w:r>
      </w:ins>
      <w:ins w:id="2138" w:author="Chen Liao" w:date="2021-06-01T20:52:00Z">
        <w:r w:rsidR="00A44DAF" w:rsidRPr="00BE70D2">
          <w:rPr>
            <w:rFonts w:eastAsia="SimSun"/>
            <w:color w:val="000000" w:themeColor="text1"/>
            <w:sz w:val="22"/>
            <w:szCs w:val="22"/>
            <w:shd w:val="clear" w:color="auto" w:fill="FFFFFF"/>
            <w:rPrChange w:id="2139" w:author="Chen Liao" w:date="2021-06-01T21:13:00Z">
              <w:rPr>
                <w:rFonts w:eastAsia="SimSun"/>
                <w:color w:val="000000" w:themeColor="text1"/>
                <w:sz w:val="22"/>
                <w:szCs w:val="22"/>
                <w:shd w:val="clear" w:color="auto" w:fill="FFFFFF"/>
              </w:rPr>
            </w:rPrChange>
          </w:rPr>
          <w:t xml:space="preserve">stone </w:t>
        </w:r>
      </w:ins>
      <w:ins w:id="2140" w:author="Chen Liao" w:date="2021-05-29T00:09:00Z">
        <w:r w:rsidR="00FC0D12" w:rsidRPr="00BE70D2">
          <w:rPr>
            <w:rFonts w:eastAsia="SimSun"/>
            <w:color w:val="000000" w:themeColor="text1"/>
            <w:sz w:val="22"/>
            <w:szCs w:val="22"/>
            <w:shd w:val="clear" w:color="auto" w:fill="FFFFFF"/>
            <w:rPrChange w:id="2141" w:author="Chen Liao" w:date="2021-06-01T21:13:00Z">
              <w:rPr>
                <w:rFonts w:eastAsia="SimSun"/>
                <w:color w:val="2A2A2A"/>
                <w:sz w:val="22"/>
                <w:szCs w:val="22"/>
                <w:shd w:val="clear" w:color="auto" w:fill="FFFFFF"/>
              </w:rPr>
            </w:rPrChange>
          </w:rPr>
          <w:t>responders</w:t>
        </w:r>
      </w:ins>
      <w:ins w:id="2142" w:author="Chen Liao" w:date="2021-05-28T23:33:00Z">
        <w:r w:rsidR="00892696" w:rsidRPr="00BE70D2">
          <w:rPr>
            <w:rFonts w:eastAsia="SimSun"/>
            <w:color w:val="000000" w:themeColor="text1"/>
            <w:sz w:val="22"/>
            <w:szCs w:val="22"/>
            <w:shd w:val="clear" w:color="auto" w:fill="FFFFFF"/>
            <w:rPrChange w:id="2143" w:author="Chen Liao" w:date="2021-06-01T21:13:00Z">
              <w:rPr>
                <w:rFonts w:eastAsia="SimSun"/>
                <w:color w:val="2A2A2A"/>
                <w:sz w:val="22"/>
                <w:szCs w:val="22"/>
                <w:shd w:val="clear" w:color="auto" w:fill="FFFFFF"/>
              </w:rPr>
            </w:rPrChange>
          </w:rPr>
          <w:t xml:space="preserve"> constitute the major</w:t>
        </w:r>
      </w:ins>
      <w:ins w:id="2144" w:author="Chen Liao" w:date="2021-06-01T20:53:00Z">
        <w:r w:rsidR="00A44DAF" w:rsidRPr="00BE70D2">
          <w:rPr>
            <w:rFonts w:eastAsia="SimSun"/>
            <w:color w:val="000000" w:themeColor="text1"/>
            <w:sz w:val="22"/>
            <w:szCs w:val="22"/>
            <w:shd w:val="clear" w:color="auto" w:fill="FFFFFF"/>
            <w:rPrChange w:id="2145" w:author="Chen Liao" w:date="2021-06-01T21:13:00Z">
              <w:rPr>
                <w:rFonts w:eastAsia="SimSun"/>
                <w:color w:val="000000" w:themeColor="text1"/>
                <w:sz w:val="22"/>
                <w:szCs w:val="22"/>
                <w:shd w:val="clear" w:color="auto" w:fill="FFFFFF"/>
              </w:rPr>
            </w:rPrChange>
          </w:rPr>
          <w:t xml:space="preserve"> shifts</w:t>
        </w:r>
      </w:ins>
      <w:ins w:id="2146" w:author="Chen Liao" w:date="2021-05-28T23:33:00Z">
        <w:r w:rsidR="00892696" w:rsidRPr="00BE70D2">
          <w:rPr>
            <w:rFonts w:eastAsia="SimSun"/>
            <w:color w:val="000000" w:themeColor="text1"/>
            <w:sz w:val="22"/>
            <w:szCs w:val="22"/>
            <w:shd w:val="clear" w:color="auto" w:fill="FFFFFF"/>
            <w:rPrChange w:id="2147" w:author="Chen Liao" w:date="2021-06-01T21:13:00Z">
              <w:rPr>
                <w:rFonts w:eastAsia="SimSun"/>
                <w:color w:val="2A2A2A"/>
                <w:sz w:val="22"/>
                <w:szCs w:val="22"/>
                <w:shd w:val="clear" w:color="auto" w:fill="FFFFFF"/>
              </w:rPr>
            </w:rPrChange>
          </w:rPr>
          <w:t xml:space="preserve"> </w:t>
        </w:r>
      </w:ins>
      <w:ins w:id="2148" w:author="Chen Liao" w:date="2021-06-01T20:54:00Z">
        <w:r w:rsidR="00A44DAF" w:rsidRPr="00BE70D2">
          <w:rPr>
            <w:rFonts w:eastAsia="SimSun"/>
            <w:color w:val="000000" w:themeColor="text1"/>
            <w:sz w:val="22"/>
            <w:szCs w:val="22"/>
            <w:shd w:val="clear" w:color="auto" w:fill="FFFFFF"/>
            <w:rPrChange w:id="2149" w:author="Chen Liao" w:date="2021-06-01T21:13:00Z">
              <w:rPr>
                <w:rFonts w:eastAsia="SimSun"/>
                <w:color w:val="000000" w:themeColor="text1"/>
                <w:sz w:val="22"/>
                <w:szCs w:val="22"/>
                <w:shd w:val="clear" w:color="auto" w:fill="FFFFFF"/>
              </w:rPr>
            </w:rPrChange>
          </w:rPr>
          <w:t>in the</w:t>
        </w:r>
      </w:ins>
      <w:ins w:id="2150" w:author="Chen Liao" w:date="2021-05-28T23:33:00Z">
        <w:r w:rsidR="00892696" w:rsidRPr="00BE70D2">
          <w:rPr>
            <w:rFonts w:eastAsia="SimSun"/>
            <w:color w:val="000000" w:themeColor="text1"/>
            <w:sz w:val="22"/>
            <w:szCs w:val="22"/>
            <w:shd w:val="clear" w:color="auto" w:fill="FFFFFF"/>
            <w:rPrChange w:id="2151" w:author="Chen Liao" w:date="2021-06-01T21:13:00Z">
              <w:rPr>
                <w:rFonts w:eastAsia="SimSun"/>
                <w:color w:val="2A2A2A"/>
                <w:sz w:val="22"/>
                <w:szCs w:val="22"/>
                <w:shd w:val="clear" w:color="auto" w:fill="FFFFFF"/>
              </w:rPr>
            </w:rPrChange>
          </w:rPr>
          <w:t xml:space="preserve"> </w:t>
        </w:r>
      </w:ins>
      <w:ins w:id="2152" w:author="Chen Liao" w:date="2021-05-29T15:38:00Z">
        <w:r w:rsidR="004A20F5" w:rsidRPr="00BE70D2">
          <w:rPr>
            <w:rFonts w:eastAsia="SimSun"/>
            <w:color w:val="000000" w:themeColor="text1"/>
            <w:sz w:val="22"/>
            <w:szCs w:val="22"/>
            <w:shd w:val="clear" w:color="auto" w:fill="FFFFFF"/>
            <w:rPrChange w:id="2153" w:author="Chen Liao" w:date="2021-06-01T21:13:00Z">
              <w:rPr>
                <w:rFonts w:eastAsia="SimSun"/>
                <w:color w:val="000000" w:themeColor="text1"/>
                <w:sz w:val="22"/>
                <w:szCs w:val="22"/>
                <w:shd w:val="clear" w:color="auto" w:fill="FFFFFF"/>
              </w:rPr>
            </w:rPrChange>
          </w:rPr>
          <w:t xml:space="preserve">gut </w:t>
        </w:r>
      </w:ins>
      <w:ins w:id="2154" w:author="Chen Liao" w:date="2021-06-01T20:54:00Z">
        <w:r w:rsidR="00A44DAF" w:rsidRPr="00BE70D2">
          <w:rPr>
            <w:rFonts w:eastAsia="SimSun"/>
            <w:color w:val="000000" w:themeColor="text1"/>
            <w:sz w:val="22"/>
            <w:szCs w:val="22"/>
            <w:shd w:val="clear" w:color="auto" w:fill="FFFFFF"/>
            <w:rPrChange w:id="2155" w:author="Chen Liao" w:date="2021-06-01T21:13:00Z">
              <w:rPr>
                <w:rFonts w:eastAsia="SimSun"/>
                <w:color w:val="000000" w:themeColor="text1"/>
                <w:sz w:val="22"/>
                <w:szCs w:val="22"/>
                <w:shd w:val="clear" w:color="auto" w:fill="FFFFFF"/>
              </w:rPr>
            </w:rPrChange>
          </w:rPr>
          <w:t>microbiota composition</w:t>
        </w:r>
      </w:ins>
      <w:ins w:id="2156" w:author="Chen Liao" w:date="2021-06-01T20:50:00Z">
        <w:r w:rsidR="00A44DAF" w:rsidRPr="00BE70D2">
          <w:rPr>
            <w:rFonts w:eastAsia="SimSun"/>
            <w:color w:val="000000" w:themeColor="text1"/>
            <w:sz w:val="22"/>
            <w:szCs w:val="22"/>
            <w:shd w:val="clear" w:color="auto" w:fill="FFFFFF"/>
            <w:rPrChange w:id="2157" w:author="Chen Liao" w:date="2021-06-01T21:13:00Z">
              <w:rPr>
                <w:rFonts w:eastAsia="SimSun"/>
                <w:color w:val="000000" w:themeColor="text1"/>
                <w:sz w:val="22"/>
                <w:szCs w:val="22"/>
                <w:shd w:val="clear" w:color="auto" w:fill="FFFFFF"/>
              </w:rPr>
            </w:rPrChange>
          </w:rPr>
          <w:t xml:space="preserve"> </w:t>
        </w:r>
      </w:ins>
      <w:ins w:id="2158" w:author="Chen Liao" w:date="2021-06-01T20:56:00Z">
        <w:r w:rsidR="00A44DAF" w:rsidRPr="00BE70D2">
          <w:rPr>
            <w:rFonts w:eastAsia="SimSun"/>
            <w:color w:val="000000" w:themeColor="text1"/>
            <w:sz w:val="22"/>
            <w:szCs w:val="22"/>
            <w:shd w:val="clear" w:color="auto" w:fill="FFFFFF"/>
            <w:rPrChange w:id="2159" w:author="Chen Liao" w:date="2021-06-01T21:13:00Z">
              <w:rPr>
                <w:rFonts w:eastAsia="SimSun"/>
                <w:color w:val="000000" w:themeColor="text1"/>
                <w:sz w:val="22"/>
                <w:szCs w:val="22"/>
                <w:shd w:val="clear" w:color="auto" w:fill="FFFFFF"/>
              </w:rPr>
            </w:rPrChange>
          </w:rPr>
          <w:t xml:space="preserve">due to their </w:t>
        </w:r>
      </w:ins>
      <w:ins w:id="2160" w:author="Chen Liao" w:date="2021-05-28T23:37:00Z">
        <w:r w:rsidR="00892696" w:rsidRPr="00BE70D2">
          <w:rPr>
            <w:rFonts w:eastAsia="SimSun"/>
            <w:color w:val="000000" w:themeColor="text1"/>
            <w:sz w:val="22"/>
            <w:szCs w:val="22"/>
            <w:shd w:val="clear" w:color="auto" w:fill="FFFFFF"/>
            <w:rPrChange w:id="2161" w:author="Chen Liao" w:date="2021-06-01T21:13:00Z">
              <w:rPr>
                <w:rFonts w:eastAsia="SimSun"/>
                <w:color w:val="2A2A2A"/>
                <w:sz w:val="22"/>
                <w:szCs w:val="22"/>
                <w:shd w:val="clear" w:color="auto" w:fill="FFFFFF"/>
              </w:rPr>
            </w:rPrChange>
          </w:rPr>
          <w:t xml:space="preserve">ability of fiber degradation </w:t>
        </w:r>
      </w:ins>
      <w:ins w:id="2162" w:author="Chen Liao" w:date="2021-06-01T20:57:00Z">
        <w:r w:rsidR="00A44DAF" w:rsidRPr="00BE70D2">
          <w:rPr>
            <w:rFonts w:eastAsia="SimSun"/>
            <w:color w:val="000000" w:themeColor="text1"/>
            <w:sz w:val="22"/>
            <w:szCs w:val="22"/>
            <w:shd w:val="clear" w:color="auto" w:fill="FFFFFF"/>
            <w:rPrChange w:id="2163" w:author="Chen Liao" w:date="2021-06-01T21:13:00Z">
              <w:rPr>
                <w:rFonts w:eastAsia="SimSun"/>
                <w:color w:val="000000" w:themeColor="text1"/>
                <w:sz w:val="22"/>
                <w:szCs w:val="22"/>
                <w:shd w:val="clear" w:color="auto" w:fill="FFFFFF"/>
              </w:rPr>
            </w:rPrChange>
          </w:rPr>
          <w:t xml:space="preserve">and </w:t>
        </w:r>
        <w:proofErr w:type="spellStart"/>
        <w:r w:rsidR="00A44DAF" w:rsidRPr="00BE70D2">
          <w:rPr>
            <w:rFonts w:eastAsia="SimSun"/>
            <w:color w:val="000000" w:themeColor="text1"/>
            <w:sz w:val="22"/>
            <w:szCs w:val="22"/>
            <w:shd w:val="clear" w:color="auto" w:fill="FFFFFF"/>
            <w:rPrChange w:id="2164" w:author="Chen Liao" w:date="2021-06-01T21:13:00Z">
              <w:rPr>
                <w:rFonts w:eastAsia="SimSun"/>
                <w:color w:val="000000" w:themeColor="text1"/>
                <w:sz w:val="22"/>
                <w:szCs w:val="22"/>
                <w:shd w:val="clear" w:color="auto" w:fill="FFFFFF"/>
              </w:rPr>
            </w:rPrChange>
          </w:rPr>
          <w:t>competitative</w:t>
        </w:r>
        <w:proofErr w:type="spellEnd"/>
        <w:r w:rsidR="00A44DAF" w:rsidRPr="00BE70D2">
          <w:rPr>
            <w:rFonts w:eastAsia="SimSun"/>
            <w:color w:val="000000" w:themeColor="text1"/>
            <w:sz w:val="22"/>
            <w:szCs w:val="22"/>
            <w:shd w:val="clear" w:color="auto" w:fill="FFFFFF"/>
            <w:rPrChange w:id="2165" w:author="Chen Liao" w:date="2021-06-01T21:13:00Z">
              <w:rPr>
                <w:rFonts w:eastAsia="SimSun"/>
                <w:color w:val="000000" w:themeColor="text1"/>
                <w:sz w:val="22"/>
                <w:szCs w:val="22"/>
                <w:shd w:val="clear" w:color="auto" w:fill="FFFFFF"/>
              </w:rPr>
            </w:rPrChange>
          </w:rPr>
          <w:t xml:space="preserve"> advantage over other </w:t>
        </w:r>
      </w:ins>
      <w:ins w:id="2166" w:author="Chen Liao" w:date="2021-06-01T20:58:00Z">
        <w:r w:rsidR="00A44DAF" w:rsidRPr="00BE70D2">
          <w:rPr>
            <w:rFonts w:eastAsia="SimSun"/>
            <w:color w:val="000000" w:themeColor="text1"/>
            <w:sz w:val="22"/>
            <w:szCs w:val="22"/>
            <w:shd w:val="clear" w:color="auto" w:fill="FFFFFF"/>
            <w:rPrChange w:id="2167" w:author="Chen Liao" w:date="2021-06-01T21:13:00Z">
              <w:rPr>
                <w:rFonts w:eastAsia="SimSun"/>
                <w:color w:val="000000" w:themeColor="text1"/>
                <w:sz w:val="22"/>
                <w:szCs w:val="22"/>
                <w:shd w:val="clear" w:color="auto" w:fill="FFFFFF"/>
              </w:rPr>
            </w:rPrChange>
          </w:rPr>
          <w:t>community member</w:t>
        </w:r>
        <w:r w:rsidR="00123D3A" w:rsidRPr="00BE70D2">
          <w:rPr>
            <w:rFonts w:eastAsia="SimSun"/>
            <w:color w:val="000000" w:themeColor="text1"/>
            <w:sz w:val="22"/>
            <w:szCs w:val="22"/>
            <w:shd w:val="clear" w:color="auto" w:fill="FFFFFF"/>
            <w:rPrChange w:id="2168" w:author="Chen Liao" w:date="2021-06-01T21:13:00Z">
              <w:rPr>
                <w:rFonts w:eastAsia="SimSun"/>
                <w:color w:val="000000" w:themeColor="text1"/>
                <w:sz w:val="22"/>
                <w:szCs w:val="22"/>
                <w:shd w:val="clear" w:color="auto" w:fill="FFFFFF"/>
              </w:rPr>
            </w:rPrChange>
          </w:rPr>
          <w:t>s</w:t>
        </w:r>
        <w:r w:rsidR="00A44DAF" w:rsidRPr="00BE70D2">
          <w:rPr>
            <w:rFonts w:eastAsia="SimSun"/>
            <w:color w:val="000000" w:themeColor="text1"/>
            <w:sz w:val="22"/>
            <w:szCs w:val="22"/>
            <w:shd w:val="clear" w:color="auto" w:fill="FFFFFF"/>
            <w:rPrChange w:id="2169" w:author="Chen Liao" w:date="2021-06-01T21:13:00Z">
              <w:rPr>
                <w:rFonts w:eastAsia="SimSun"/>
                <w:color w:val="000000" w:themeColor="text1"/>
                <w:sz w:val="22"/>
                <w:szCs w:val="22"/>
                <w:shd w:val="clear" w:color="auto" w:fill="FFFFFF"/>
              </w:rPr>
            </w:rPrChange>
          </w:rPr>
          <w:t xml:space="preserve">, while </w:t>
        </w:r>
      </w:ins>
      <w:ins w:id="2170" w:author="Chen Liao" w:date="2021-06-01T20:56:00Z">
        <w:r w:rsidR="00A44DAF" w:rsidRPr="00BE70D2">
          <w:rPr>
            <w:rFonts w:eastAsia="SimSun"/>
            <w:color w:val="000000" w:themeColor="text1"/>
            <w:sz w:val="22"/>
            <w:szCs w:val="22"/>
            <w:shd w:val="clear" w:color="auto" w:fill="FFFFFF"/>
            <w:rPrChange w:id="2171" w:author="Chen Liao" w:date="2021-06-01T21:13:00Z">
              <w:rPr>
                <w:rFonts w:eastAsia="SimSun"/>
                <w:color w:val="000000" w:themeColor="text1"/>
                <w:sz w:val="22"/>
                <w:szCs w:val="22"/>
                <w:shd w:val="clear" w:color="auto" w:fill="FFFFFF"/>
              </w:rPr>
            </w:rPrChange>
          </w:rPr>
          <w:t xml:space="preserve">their </w:t>
        </w:r>
      </w:ins>
      <w:ins w:id="2172" w:author="Chen Liao" w:date="2021-06-01T20:58:00Z">
        <w:r w:rsidR="00A44DAF" w:rsidRPr="00BE70D2">
          <w:rPr>
            <w:rFonts w:eastAsia="SimSun"/>
            <w:color w:val="000000" w:themeColor="text1"/>
            <w:sz w:val="22"/>
            <w:szCs w:val="22"/>
            <w:shd w:val="clear" w:color="auto" w:fill="FFFFFF"/>
            <w:rPrChange w:id="2173" w:author="Chen Liao" w:date="2021-06-01T21:13:00Z">
              <w:rPr>
                <w:rFonts w:eastAsia="SimSun"/>
                <w:color w:val="000000" w:themeColor="text1"/>
                <w:sz w:val="22"/>
                <w:szCs w:val="22"/>
                <w:shd w:val="clear" w:color="auto" w:fill="FFFFFF"/>
              </w:rPr>
            </w:rPrChange>
          </w:rPr>
          <w:t xml:space="preserve">relative profiles are controlled by </w:t>
        </w:r>
      </w:ins>
      <w:ins w:id="2174" w:author="Chen Liao" w:date="2021-05-28T23:37:00Z">
        <w:r w:rsidR="00892696" w:rsidRPr="00BE70D2">
          <w:rPr>
            <w:rFonts w:eastAsia="SimSun"/>
            <w:color w:val="000000" w:themeColor="text1"/>
            <w:sz w:val="22"/>
            <w:szCs w:val="22"/>
            <w:shd w:val="clear" w:color="auto" w:fill="FFFFFF"/>
            <w:rPrChange w:id="2175" w:author="Chen Liao" w:date="2021-06-01T21:13:00Z">
              <w:rPr>
                <w:rFonts w:eastAsia="SimSun"/>
                <w:color w:val="2A2A2A"/>
                <w:sz w:val="22"/>
                <w:szCs w:val="22"/>
                <w:shd w:val="clear" w:color="auto" w:fill="FFFFFF"/>
              </w:rPr>
            </w:rPrChange>
          </w:rPr>
          <w:t xml:space="preserve">fiber-induced </w:t>
        </w:r>
      </w:ins>
      <w:ins w:id="2176" w:author="Chen Liao" w:date="2021-05-28T23:34:00Z">
        <w:r w:rsidR="00892696" w:rsidRPr="00BE70D2">
          <w:rPr>
            <w:rFonts w:eastAsia="SimSun"/>
            <w:color w:val="000000" w:themeColor="text1"/>
            <w:sz w:val="22"/>
            <w:szCs w:val="22"/>
            <w:shd w:val="clear" w:color="auto" w:fill="FFFFFF"/>
            <w:rPrChange w:id="2177" w:author="Chen Liao" w:date="2021-06-01T21:13:00Z">
              <w:rPr>
                <w:rFonts w:eastAsia="SimSun"/>
                <w:color w:val="2A2A2A"/>
                <w:sz w:val="22"/>
                <w:szCs w:val="22"/>
                <w:shd w:val="clear" w:color="auto" w:fill="FFFFFF"/>
              </w:rPr>
            </w:rPrChange>
          </w:rPr>
          <w:t xml:space="preserve">interspecific </w:t>
        </w:r>
      </w:ins>
      <w:ins w:id="2178" w:author="Chen Liao" w:date="2021-06-01T20:58:00Z">
        <w:r w:rsidR="00A44DAF" w:rsidRPr="00BE70D2">
          <w:rPr>
            <w:rFonts w:eastAsia="SimSun"/>
            <w:color w:val="000000" w:themeColor="text1"/>
            <w:sz w:val="22"/>
            <w:szCs w:val="22"/>
            <w:shd w:val="clear" w:color="auto" w:fill="FFFFFF"/>
            <w:rPrChange w:id="2179" w:author="Chen Liao" w:date="2021-06-01T21:13:00Z">
              <w:rPr>
                <w:rFonts w:eastAsia="SimSun"/>
                <w:color w:val="000000" w:themeColor="text1"/>
                <w:sz w:val="22"/>
                <w:szCs w:val="22"/>
                <w:shd w:val="clear" w:color="auto" w:fill="FFFFFF"/>
              </w:rPr>
            </w:rPrChange>
          </w:rPr>
          <w:t>competitions</w:t>
        </w:r>
      </w:ins>
      <w:ins w:id="2180" w:author="Chen Liao" w:date="2021-05-28T23:37:00Z">
        <w:r w:rsidR="00892696" w:rsidRPr="00BE70D2">
          <w:rPr>
            <w:rFonts w:eastAsia="SimSun"/>
            <w:color w:val="000000" w:themeColor="text1"/>
            <w:sz w:val="22"/>
            <w:szCs w:val="22"/>
            <w:shd w:val="clear" w:color="auto" w:fill="FFFFFF"/>
            <w:rPrChange w:id="2181" w:author="Chen Liao" w:date="2021-06-01T21:13:00Z">
              <w:rPr>
                <w:rFonts w:eastAsia="SimSun"/>
                <w:color w:val="2A2A2A"/>
                <w:sz w:val="22"/>
                <w:szCs w:val="22"/>
                <w:shd w:val="clear" w:color="auto" w:fill="FFFFFF"/>
              </w:rPr>
            </w:rPrChange>
          </w:rPr>
          <w:t>.</w:t>
        </w:r>
      </w:ins>
      <w:ins w:id="2182" w:author="Chen Liao" w:date="2021-06-01T20:58:00Z">
        <w:r w:rsidR="00A44DAF" w:rsidRPr="00BE70D2">
          <w:rPr>
            <w:rFonts w:eastAsia="SimSun"/>
            <w:color w:val="000000" w:themeColor="text1"/>
            <w:sz w:val="22"/>
            <w:szCs w:val="22"/>
            <w:shd w:val="clear" w:color="auto" w:fill="FFFFFF"/>
            <w:rPrChange w:id="2183" w:author="Chen Liao" w:date="2021-06-01T21:13:00Z">
              <w:rPr>
                <w:rFonts w:eastAsia="SimSun"/>
                <w:color w:val="000000" w:themeColor="text1"/>
                <w:sz w:val="22"/>
                <w:szCs w:val="22"/>
                <w:shd w:val="clear" w:color="auto" w:fill="FFFFFF"/>
              </w:rPr>
            </w:rPrChange>
          </w:rPr>
          <w:t xml:space="preserve"> </w:t>
        </w:r>
      </w:ins>
      <w:ins w:id="2184" w:author="Chen Liao" w:date="2021-05-28T23:38:00Z">
        <w:r w:rsidR="00621CB1" w:rsidRPr="00BE70D2">
          <w:rPr>
            <w:rFonts w:eastAsia="SimSun"/>
            <w:color w:val="000000" w:themeColor="text1"/>
            <w:sz w:val="22"/>
            <w:szCs w:val="22"/>
            <w:shd w:val="clear" w:color="auto" w:fill="FFFFFF"/>
            <w:rPrChange w:id="2185" w:author="Chen Liao" w:date="2021-06-01T21:13:00Z">
              <w:rPr>
                <w:rFonts w:eastAsia="SimSun"/>
                <w:color w:val="2A2A2A"/>
                <w:sz w:val="22"/>
                <w:szCs w:val="22"/>
                <w:shd w:val="clear" w:color="auto" w:fill="FFFFFF"/>
              </w:rPr>
            </w:rPrChange>
          </w:rPr>
          <w:t xml:space="preserve">Our study </w:t>
        </w:r>
      </w:ins>
      <w:ins w:id="2186" w:author="Chen Liao" w:date="2021-05-28T23:39:00Z">
        <w:r w:rsidR="00621CB1" w:rsidRPr="00BE70D2">
          <w:rPr>
            <w:rFonts w:eastAsia="SimSun"/>
            <w:color w:val="000000" w:themeColor="text1"/>
            <w:sz w:val="22"/>
            <w:szCs w:val="22"/>
            <w:shd w:val="clear" w:color="auto" w:fill="FFFFFF"/>
            <w:rPrChange w:id="2187" w:author="Chen Liao" w:date="2021-06-01T21:13:00Z">
              <w:rPr>
                <w:rFonts w:eastAsia="SimSun"/>
                <w:color w:val="2A2A2A"/>
                <w:sz w:val="22"/>
                <w:szCs w:val="22"/>
                <w:shd w:val="clear" w:color="auto" w:fill="FFFFFF"/>
              </w:rPr>
            </w:rPrChange>
          </w:rPr>
          <w:t>indicated th</w:t>
        </w:r>
      </w:ins>
      <w:ins w:id="2188" w:author="Chen Liao" w:date="2021-05-28T23:40:00Z">
        <w:r w:rsidR="008451E2" w:rsidRPr="00BE70D2">
          <w:rPr>
            <w:rFonts w:eastAsia="SimSun"/>
            <w:color w:val="000000" w:themeColor="text1"/>
            <w:sz w:val="22"/>
            <w:szCs w:val="22"/>
            <w:shd w:val="clear" w:color="auto" w:fill="FFFFFF"/>
            <w:rPrChange w:id="2189" w:author="Chen Liao" w:date="2021-06-01T21:13:00Z">
              <w:rPr>
                <w:rFonts w:eastAsia="SimSun"/>
                <w:color w:val="2A2A2A"/>
                <w:sz w:val="22"/>
                <w:szCs w:val="22"/>
                <w:shd w:val="clear" w:color="auto" w:fill="FFFFFF"/>
              </w:rPr>
            </w:rPrChange>
          </w:rPr>
          <w:t xml:space="preserve">at </w:t>
        </w:r>
      </w:ins>
      <w:ins w:id="2190" w:author="Chen Liao" w:date="2021-05-28T23:41:00Z">
        <w:r w:rsidR="008451E2" w:rsidRPr="00BE70D2">
          <w:rPr>
            <w:rFonts w:eastAsia="SimSun"/>
            <w:color w:val="000000" w:themeColor="text1"/>
            <w:sz w:val="22"/>
            <w:szCs w:val="22"/>
            <w:shd w:val="clear" w:color="auto" w:fill="FFFFFF"/>
            <w:rPrChange w:id="2191" w:author="Chen Liao" w:date="2021-06-01T21:13:00Z">
              <w:rPr>
                <w:rFonts w:eastAsia="SimSun"/>
                <w:color w:val="2A2A2A"/>
                <w:sz w:val="22"/>
                <w:szCs w:val="22"/>
                <w:shd w:val="clear" w:color="auto" w:fill="FFFFFF"/>
              </w:rPr>
            </w:rPrChange>
          </w:rPr>
          <w:t xml:space="preserve">ecological inference of </w:t>
        </w:r>
      </w:ins>
      <w:ins w:id="2192" w:author="Chen Liao" w:date="2021-05-28T23:52:00Z">
        <w:r w:rsidR="00C8378F" w:rsidRPr="00BE70D2">
          <w:rPr>
            <w:rFonts w:eastAsia="SimSun"/>
            <w:color w:val="000000" w:themeColor="text1"/>
            <w:sz w:val="22"/>
            <w:szCs w:val="22"/>
            <w:shd w:val="clear" w:color="auto" w:fill="FFFFFF"/>
            <w:rPrChange w:id="2193" w:author="Chen Liao" w:date="2021-06-01T21:13:00Z">
              <w:rPr>
                <w:rFonts w:eastAsia="SimSun"/>
                <w:color w:val="2A2A2A"/>
                <w:sz w:val="22"/>
                <w:szCs w:val="22"/>
                <w:shd w:val="clear" w:color="auto" w:fill="FFFFFF"/>
              </w:rPr>
            </w:rPrChange>
          </w:rPr>
          <w:t xml:space="preserve">keystone </w:t>
        </w:r>
      </w:ins>
      <w:ins w:id="2194" w:author="Chen Liao" w:date="2021-06-01T21:00:00Z">
        <w:r w:rsidR="00ED177F" w:rsidRPr="00BE70D2">
          <w:rPr>
            <w:rFonts w:eastAsia="SimSun"/>
            <w:color w:val="000000" w:themeColor="text1"/>
            <w:sz w:val="22"/>
            <w:szCs w:val="22"/>
            <w:shd w:val="clear" w:color="auto" w:fill="FFFFFF"/>
            <w:rPrChange w:id="2195" w:author="Chen Liao" w:date="2021-06-01T21:13:00Z">
              <w:rPr>
                <w:rFonts w:eastAsia="SimSun"/>
                <w:color w:val="000000" w:themeColor="text1"/>
                <w:sz w:val="22"/>
                <w:szCs w:val="22"/>
                <w:shd w:val="clear" w:color="auto" w:fill="FFFFFF"/>
              </w:rPr>
            </w:rPrChange>
          </w:rPr>
          <w:t>fiber responders</w:t>
        </w:r>
      </w:ins>
      <w:ins w:id="2196" w:author="Chen Liao" w:date="2021-05-28T23:41:00Z">
        <w:r w:rsidR="008451E2" w:rsidRPr="00BE70D2">
          <w:rPr>
            <w:rFonts w:eastAsia="SimSun"/>
            <w:color w:val="000000" w:themeColor="text1"/>
            <w:sz w:val="22"/>
            <w:szCs w:val="22"/>
            <w:shd w:val="clear" w:color="auto" w:fill="FFFFFF"/>
            <w:rPrChange w:id="2197" w:author="Chen Liao" w:date="2021-06-01T21:13:00Z">
              <w:rPr>
                <w:rFonts w:eastAsia="SimSun"/>
                <w:color w:val="2A2A2A"/>
                <w:sz w:val="22"/>
                <w:szCs w:val="22"/>
                <w:shd w:val="clear" w:color="auto" w:fill="FFFFFF"/>
              </w:rPr>
            </w:rPrChange>
          </w:rPr>
          <w:t xml:space="preserve"> </w:t>
        </w:r>
      </w:ins>
      <w:ins w:id="2198" w:author="Chen Liao" w:date="2021-05-28T23:52:00Z">
        <w:r w:rsidR="00C8378F" w:rsidRPr="00BE70D2">
          <w:rPr>
            <w:rFonts w:eastAsia="SimSun"/>
            <w:color w:val="000000" w:themeColor="text1"/>
            <w:sz w:val="22"/>
            <w:szCs w:val="22"/>
            <w:shd w:val="clear" w:color="auto" w:fill="FFFFFF"/>
            <w:rPrChange w:id="2199" w:author="Chen Liao" w:date="2021-06-01T21:13:00Z">
              <w:rPr>
                <w:rFonts w:eastAsia="SimSun"/>
                <w:color w:val="2A2A2A"/>
                <w:sz w:val="22"/>
                <w:szCs w:val="22"/>
                <w:shd w:val="clear" w:color="auto" w:fill="FFFFFF"/>
              </w:rPr>
            </w:rPrChange>
          </w:rPr>
          <w:t>f</w:t>
        </w:r>
      </w:ins>
      <w:ins w:id="2200" w:author="Chen Liao" w:date="2021-05-28T23:42:00Z">
        <w:r w:rsidR="008451E2" w:rsidRPr="00BE70D2">
          <w:rPr>
            <w:rFonts w:eastAsia="SimSun"/>
            <w:color w:val="000000" w:themeColor="text1"/>
            <w:sz w:val="22"/>
            <w:szCs w:val="22"/>
            <w:shd w:val="clear" w:color="auto" w:fill="FFFFFF"/>
            <w:rPrChange w:id="2201" w:author="Chen Liao" w:date="2021-06-01T21:13:00Z">
              <w:rPr>
                <w:rFonts w:eastAsia="SimSun"/>
                <w:color w:val="2A2A2A"/>
                <w:sz w:val="22"/>
                <w:szCs w:val="22"/>
                <w:shd w:val="clear" w:color="auto" w:fill="FFFFFF"/>
              </w:rPr>
            </w:rPrChange>
          </w:rPr>
          <w:t>rom longitudinal data</w:t>
        </w:r>
      </w:ins>
      <w:ins w:id="2202" w:author="Chen Liao" w:date="2021-05-28T23:41:00Z">
        <w:r w:rsidR="008451E2" w:rsidRPr="00BE70D2">
          <w:rPr>
            <w:rFonts w:eastAsia="SimSun"/>
            <w:color w:val="000000" w:themeColor="text1"/>
            <w:sz w:val="22"/>
            <w:szCs w:val="22"/>
            <w:shd w:val="clear" w:color="auto" w:fill="FFFFFF"/>
            <w:rPrChange w:id="2203" w:author="Chen Liao" w:date="2021-06-01T21:13:00Z">
              <w:rPr>
                <w:rFonts w:eastAsia="SimSun"/>
                <w:color w:val="2A2A2A"/>
                <w:sz w:val="22"/>
                <w:szCs w:val="22"/>
                <w:shd w:val="clear" w:color="auto" w:fill="FFFFFF"/>
              </w:rPr>
            </w:rPrChange>
          </w:rPr>
          <w:t xml:space="preserve"> is critical for understanding</w:t>
        </w:r>
      </w:ins>
      <w:ins w:id="2204" w:author="Chen Liao" w:date="2021-05-28T23:53:00Z">
        <w:r w:rsidR="00841FA7" w:rsidRPr="00BE70D2">
          <w:rPr>
            <w:rFonts w:eastAsia="SimSun"/>
            <w:color w:val="000000" w:themeColor="text1"/>
            <w:sz w:val="22"/>
            <w:szCs w:val="22"/>
            <w:shd w:val="clear" w:color="auto" w:fill="FFFFFF"/>
            <w:rPrChange w:id="2205" w:author="Chen Liao" w:date="2021-06-01T21:13:00Z">
              <w:rPr>
                <w:rFonts w:eastAsia="SimSun"/>
                <w:color w:val="2A2A2A"/>
                <w:sz w:val="22"/>
                <w:szCs w:val="22"/>
                <w:shd w:val="clear" w:color="auto" w:fill="FFFFFF"/>
              </w:rPr>
            </w:rPrChange>
          </w:rPr>
          <w:t xml:space="preserve"> </w:t>
        </w:r>
      </w:ins>
      <w:ins w:id="2206" w:author="Chen Liao" w:date="2021-05-28T23:51:00Z">
        <w:r w:rsidR="009F139A" w:rsidRPr="00BE70D2">
          <w:rPr>
            <w:rFonts w:eastAsia="SimSun"/>
            <w:color w:val="000000" w:themeColor="text1"/>
            <w:sz w:val="22"/>
            <w:szCs w:val="22"/>
            <w:shd w:val="clear" w:color="auto" w:fill="FFFFFF"/>
            <w:rPrChange w:id="2207" w:author="Chen Liao" w:date="2021-06-01T21:13:00Z">
              <w:rPr>
                <w:rFonts w:eastAsia="SimSun"/>
                <w:color w:val="2A2A2A"/>
                <w:sz w:val="22"/>
                <w:szCs w:val="22"/>
                <w:shd w:val="clear" w:color="auto" w:fill="FFFFFF"/>
              </w:rPr>
            </w:rPrChange>
          </w:rPr>
          <w:t xml:space="preserve">the differential responses </w:t>
        </w:r>
      </w:ins>
      <w:ins w:id="2208" w:author="Chen Liao" w:date="2021-05-28T23:52:00Z">
        <w:r w:rsidR="00212A3A" w:rsidRPr="00BE70D2">
          <w:rPr>
            <w:rFonts w:eastAsia="SimSun"/>
            <w:color w:val="000000" w:themeColor="text1"/>
            <w:sz w:val="22"/>
            <w:szCs w:val="22"/>
            <w:shd w:val="clear" w:color="auto" w:fill="FFFFFF"/>
            <w:rPrChange w:id="2209" w:author="Chen Liao" w:date="2021-06-01T21:13:00Z">
              <w:rPr>
                <w:rFonts w:eastAsia="SimSun"/>
                <w:color w:val="2A2A2A"/>
                <w:sz w:val="22"/>
                <w:szCs w:val="22"/>
                <w:shd w:val="clear" w:color="auto" w:fill="FFFFFF"/>
              </w:rPr>
            </w:rPrChange>
          </w:rPr>
          <w:t xml:space="preserve">of gut microbiota </w:t>
        </w:r>
      </w:ins>
      <w:ins w:id="2210" w:author="Chen Liao" w:date="2021-05-28T23:51:00Z">
        <w:r w:rsidR="009F139A" w:rsidRPr="00BE70D2">
          <w:rPr>
            <w:rFonts w:eastAsia="SimSun"/>
            <w:color w:val="000000" w:themeColor="text1"/>
            <w:sz w:val="22"/>
            <w:szCs w:val="22"/>
            <w:shd w:val="clear" w:color="auto" w:fill="FFFFFF"/>
            <w:rPrChange w:id="2211" w:author="Chen Liao" w:date="2021-06-01T21:13:00Z">
              <w:rPr>
                <w:rFonts w:eastAsia="SimSun"/>
                <w:color w:val="2A2A2A"/>
                <w:sz w:val="22"/>
                <w:szCs w:val="22"/>
                <w:shd w:val="clear" w:color="auto" w:fill="FFFFFF"/>
              </w:rPr>
            </w:rPrChange>
          </w:rPr>
          <w:t>to dietary fiber perturbations.</w:t>
        </w:r>
      </w:ins>
      <w:commentRangeStart w:id="2212"/>
      <w:del w:id="2213" w:author="Chen Liao" w:date="2021-05-28T23:17:00Z">
        <w:r w:rsidR="009C35BA" w:rsidRPr="00BE70D2" w:rsidDel="00EE67FB">
          <w:rPr>
            <w:color w:val="000000" w:themeColor="text1"/>
            <w:sz w:val="22"/>
            <w:szCs w:val="22"/>
            <w:shd w:val="clear" w:color="auto" w:fill="FFFFFF"/>
            <w:rPrChange w:id="2214" w:author="Chen Liao" w:date="2021-06-01T21:13:00Z">
              <w:rPr>
                <w:sz w:val="22"/>
                <w:szCs w:val="22"/>
                <w:shd w:val="clear" w:color="auto" w:fill="FFFFFF"/>
              </w:rPr>
            </w:rPrChange>
          </w:rPr>
          <w:delText>We observed a general pattern of bi-phasic response in microbiota diversity and SCFAs, which changed rapidly in the short term and then returned to the steady-state level.</w:delText>
        </w:r>
        <w:r w:rsidR="009C35BA" w:rsidRPr="00BE70D2" w:rsidDel="00EE67FB">
          <w:rPr>
            <w:rFonts w:eastAsiaTheme="minorEastAsia"/>
            <w:color w:val="000000" w:themeColor="text1"/>
            <w:sz w:val="22"/>
            <w:szCs w:val="22"/>
            <w:shd w:val="clear" w:color="auto" w:fill="FFFFFF"/>
            <w:rPrChange w:id="2215" w:author="Chen Liao" w:date="2021-06-01T21:13:00Z">
              <w:rPr>
                <w:rFonts w:eastAsiaTheme="minorEastAsia"/>
                <w:sz w:val="22"/>
                <w:szCs w:val="22"/>
                <w:shd w:val="clear" w:color="auto" w:fill="FFFFFF"/>
              </w:rPr>
            </w:rPrChange>
          </w:rPr>
          <w:delText xml:space="preserve"> </w:delText>
        </w:r>
        <w:r w:rsidR="009C35BA" w:rsidRPr="00BE70D2" w:rsidDel="00EE67FB">
          <w:rPr>
            <w:color w:val="000000" w:themeColor="text1"/>
            <w:sz w:val="22"/>
            <w:szCs w:val="22"/>
            <w:shd w:val="clear" w:color="auto" w:fill="FFFFFF"/>
            <w:rPrChange w:id="2216" w:author="Chen Liao" w:date="2021-06-01T21:13:00Z">
              <w:rPr>
                <w:sz w:val="22"/>
                <w:szCs w:val="22"/>
                <w:shd w:val="clear" w:color="auto" w:fill="FFFFFF"/>
              </w:rPr>
            </w:rPrChange>
          </w:rPr>
          <w:delText xml:space="preserve">Using the generalized Lotka-Volterra model, </w:delText>
        </w:r>
      </w:del>
      <w:del w:id="2217" w:author="Chen Liao" w:date="2021-05-28T23:34:00Z">
        <w:r w:rsidR="009C35BA" w:rsidRPr="00BE70D2" w:rsidDel="00892696">
          <w:rPr>
            <w:color w:val="000000" w:themeColor="text1"/>
            <w:sz w:val="22"/>
            <w:szCs w:val="22"/>
            <w:shd w:val="clear" w:color="auto" w:fill="FFFFFF"/>
            <w:rPrChange w:id="2218" w:author="Chen Liao" w:date="2021-06-01T21:13:00Z">
              <w:rPr>
                <w:sz w:val="22"/>
                <w:szCs w:val="22"/>
                <w:shd w:val="clear" w:color="auto" w:fill="FFFFFF"/>
              </w:rPr>
            </w:rPrChange>
          </w:rPr>
          <w:delText>we identified a small group of bacterial taxa as inulin responders, the pre-intervention abundance of which collectively determined the ecological dynamics in response to dietary shifts</w:delText>
        </w:r>
        <w:r w:rsidR="009C35BA" w:rsidRPr="00BE70D2" w:rsidDel="00892696">
          <w:rPr>
            <w:rFonts w:eastAsia="SimSun"/>
            <w:color w:val="000000" w:themeColor="text1"/>
            <w:sz w:val="22"/>
            <w:szCs w:val="22"/>
            <w:shd w:val="clear" w:color="auto" w:fill="FFFFFF"/>
            <w:rPrChange w:id="2219" w:author="Chen Liao" w:date="2021-06-01T21:13:00Z">
              <w:rPr>
                <w:rFonts w:eastAsia="SimSun"/>
                <w:color w:val="2A2A2A"/>
                <w:sz w:val="22"/>
                <w:szCs w:val="22"/>
                <w:shd w:val="clear" w:color="auto" w:fill="FFFFFF"/>
              </w:rPr>
            </w:rPrChange>
          </w:rPr>
          <w:delText>.</w:delText>
        </w:r>
        <w:commentRangeEnd w:id="2212"/>
        <w:r w:rsidR="00542059" w:rsidRPr="00BE70D2" w:rsidDel="00892696">
          <w:rPr>
            <w:rStyle w:val="CommentReference"/>
            <w:color w:val="000000" w:themeColor="text1"/>
            <w:rPrChange w:id="2220" w:author="Chen Liao" w:date="2021-06-01T21:13:00Z">
              <w:rPr>
                <w:rStyle w:val="CommentReference"/>
              </w:rPr>
            </w:rPrChange>
          </w:rPr>
          <w:commentReference w:id="2212"/>
        </w:r>
      </w:del>
    </w:p>
    <w:p w14:paraId="399662B1" w14:textId="30F384F8" w:rsidR="00EE67FB" w:rsidRPr="00BE70D2" w:rsidDel="00841FA7" w:rsidRDefault="00EE67FB">
      <w:pPr>
        <w:jc w:val="both"/>
        <w:rPr>
          <w:del w:id="2221" w:author="Chen Liao" w:date="2021-05-28T23:53:00Z"/>
          <w:moveTo w:id="2222" w:author="Chen Liao" w:date="2021-05-28T23:15:00Z"/>
          <w:color w:val="000000" w:themeColor="text1"/>
          <w:sz w:val="22"/>
          <w:szCs w:val="22"/>
          <w:shd w:val="clear" w:color="auto" w:fill="FFFFFF"/>
          <w:rPrChange w:id="2223" w:author="Chen Liao" w:date="2021-06-01T21:13:00Z">
            <w:rPr>
              <w:del w:id="2224" w:author="Chen Liao" w:date="2021-05-28T23:53:00Z"/>
              <w:moveTo w:id="2225" w:author="Chen Liao" w:date="2021-05-28T23:15:00Z"/>
              <w:sz w:val="22"/>
              <w:szCs w:val="22"/>
              <w:shd w:val="clear" w:color="auto" w:fill="FFFFFF"/>
            </w:rPr>
          </w:rPrChange>
        </w:rPr>
      </w:pPr>
      <w:moveToRangeStart w:id="2226" w:author="Chen Liao" w:date="2021-05-28T23:15:00Z" w:name="move73135237"/>
      <w:moveTo w:id="2227" w:author="Chen Liao" w:date="2021-05-28T23:15:00Z">
        <w:del w:id="2228" w:author="Chen Liao" w:date="2021-05-28T23:53:00Z">
          <w:r w:rsidRPr="00BE70D2" w:rsidDel="00841FA7">
            <w:rPr>
              <w:color w:val="000000" w:themeColor="text1"/>
              <w:sz w:val="22"/>
              <w:szCs w:val="22"/>
              <w:shd w:val="clear" w:color="auto" w:fill="FFFFFF"/>
              <w:rPrChange w:id="2229" w:author="Chen Liao" w:date="2021-06-01T21:13:00Z">
                <w:rPr>
                  <w:sz w:val="22"/>
                  <w:szCs w:val="22"/>
                  <w:shd w:val="clear" w:color="auto" w:fill="FFFFFF"/>
                </w:rPr>
              </w:rPrChange>
            </w:rPr>
            <w:delText>The key responding-bacteria in the baseline community and their ecological interactions can be inferred from time series data with assistance from ecological dynamics models</w:delText>
          </w:r>
          <w:r w:rsidRPr="00BE70D2" w:rsidDel="00841FA7">
            <w:rPr>
              <w:color w:val="000000" w:themeColor="text1"/>
              <w:sz w:val="22"/>
              <w:szCs w:val="22"/>
              <w:shd w:val="clear" w:color="auto" w:fill="FFFFFF"/>
              <w:rPrChange w:id="2230" w:author="Chen Liao" w:date="2021-06-01T21:13:00Z">
                <w:rPr>
                  <w:sz w:val="22"/>
                  <w:szCs w:val="22"/>
                  <w:shd w:val="clear" w:color="auto" w:fill="FFFFFF"/>
                </w:rPr>
              </w:rPrChange>
            </w:rPr>
            <w:fldChar w:fldCharType="begin"/>
          </w:r>
          <w:r w:rsidRPr="00BE70D2" w:rsidDel="00841FA7">
            <w:rPr>
              <w:color w:val="000000" w:themeColor="text1"/>
              <w:sz w:val="22"/>
              <w:szCs w:val="22"/>
              <w:shd w:val="clear" w:color="auto" w:fill="FFFFFF"/>
              <w:rPrChange w:id="2231" w:author="Chen Liao" w:date="2021-06-01T21:13:00Z">
                <w:rPr>
                  <w:sz w:val="22"/>
                  <w:szCs w:val="22"/>
                  <w:shd w:val="clear" w:color="auto" w:fill="FFFFFF"/>
                </w:rPr>
              </w:rPrChange>
            </w:rPr>
            <w:delInstrText xml:space="preserve"> ADDIN NE.Ref.{10FD22EA-16F4-4404-8F13-F4F19833E5E0}</w:delInstrText>
          </w:r>
          <w:r w:rsidRPr="00BE70D2" w:rsidDel="00841FA7">
            <w:rPr>
              <w:color w:val="000000" w:themeColor="text1"/>
              <w:sz w:val="22"/>
              <w:szCs w:val="22"/>
              <w:shd w:val="clear" w:color="auto" w:fill="FFFFFF"/>
              <w:rPrChange w:id="2232" w:author="Chen Liao" w:date="2021-06-01T21:13:00Z">
                <w:rPr>
                  <w:sz w:val="22"/>
                  <w:szCs w:val="22"/>
                  <w:shd w:val="clear" w:color="auto" w:fill="FFFFFF"/>
                </w:rPr>
              </w:rPrChange>
            </w:rPr>
            <w:fldChar w:fldCharType="separate"/>
          </w:r>
          <w:r w:rsidRPr="00BE70D2" w:rsidDel="00841FA7">
            <w:rPr>
              <w:rFonts w:eastAsiaTheme="minorEastAsia"/>
              <w:color w:val="000000" w:themeColor="text1"/>
              <w:sz w:val="22"/>
              <w:szCs w:val="22"/>
              <w:rPrChange w:id="2233" w:author="Chen Liao" w:date="2021-06-01T21:13:00Z">
                <w:rPr>
                  <w:rFonts w:eastAsiaTheme="minorEastAsia"/>
                  <w:color w:val="080000"/>
                  <w:sz w:val="22"/>
                  <w:szCs w:val="22"/>
                </w:rPr>
              </w:rPrChange>
            </w:rPr>
            <w:delText>[18]</w:delText>
          </w:r>
          <w:r w:rsidRPr="00BE70D2" w:rsidDel="00841FA7">
            <w:rPr>
              <w:color w:val="000000" w:themeColor="text1"/>
              <w:sz w:val="22"/>
              <w:szCs w:val="22"/>
              <w:shd w:val="clear" w:color="auto" w:fill="FFFFFF"/>
              <w:rPrChange w:id="2234" w:author="Chen Liao" w:date="2021-06-01T21:13:00Z">
                <w:rPr>
                  <w:sz w:val="22"/>
                  <w:szCs w:val="22"/>
                  <w:shd w:val="clear" w:color="auto" w:fill="FFFFFF"/>
                </w:rPr>
              </w:rPrChange>
            </w:rPr>
            <w:fldChar w:fldCharType="end"/>
          </w:r>
          <w:r w:rsidRPr="00BE70D2" w:rsidDel="00841FA7">
            <w:rPr>
              <w:color w:val="000000" w:themeColor="text1"/>
              <w:sz w:val="22"/>
              <w:szCs w:val="22"/>
              <w:shd w:val="clear" w:color="auto" w:fill="FFFFFF"/>
              <w:rPrChange w:id="2235" w:author="Chen Liao" w:date="2021-06-01T21:13:00Z">
                <w:rPr>
                  <w:sz w:val="22"/>
                  <w:szCs w:val="22"/>
                  <w:shd w:val="clear" w:color="auto" w:fill="FFFFFF"/>
                </w:rPr>
              </w:rPrChange>
            </w:rPr>
            <w:delText xml:space="preserve">. </w:delText>
          </w:r>
          <w:commentRangeStart w:id="2236"/>
          <w:r w:rsidRPr="00BE70D2" w:rsidDel="00841FA7">
            <w:rPr>
              <w:color w:val="000000" w:themeColor="text1"/>
              <w:sz w:val="22"/>
              <w:szCs w:val="22"/>
              <w:shd w:val="clear" w:color="auto" w:fill="FFFFFF"/>
              <w:rPrChange w:id="2237" w:author="Chen Liao" w:date="2021-06-01T21:13:00Z">
                <w:rPr>
                  <w:sz w:val="22"/>
                  <w:szCs w:val="22"/>
                  <w:shd w:val="clear" w:color="auto" w:fill="FFFFFF"/>
                </w:rPr>
              </w:rPrChange>
            </w:rPr>
            <w:delText xml:space="preserve">Understanding the dynamics of gut microbiome composition and metabolism, as well as identifying key responders that empowers prediction of individualized responses, is critical for the application of personalized nutrition and medicine. </w:delText>
          </w:r>
          <w:commentRangeEnd w:id="2236"/>
          <w:r w:rsidRPr="00BE70D2" w:rsidDel="00841FA7">
            <w:rPr>
              <w:rStyle w:val="CommentReference"/>
              <w:color w:val="000000" w:themeColor="text1"/>
              <w:rPrChange w:id="2238" w:author="Chen Liao" w:date="2021-06-01T21:13:00Z">
                <w:rPr>
                  <w:rStyle w:val="CommentReference"/>
                </w:rPr>
              </w:rPrChange>
            </w:rPr>
            <w:commentReference w:id="2236"/>
          </w:r>
          <w:commentRangeStart w:id="2239"/>
          <w:commentRangeEnd w:id="2239"/>
          <w:r w:rsidRPr="00BE70D2" w:rsidDel="00841FA7">
            <w:rPr>
              <w:rStyle w:val="CommentReference"/>
              <w:color w:val="000000" w:themeColor="text1"/>
              <w:rPrChange w:id="2240" w:author="Chen Liao" w:date="2021-06-01T21:13:00Z">
                <w:rPr>
                  <w:rStyle w:val="CommentReference"/>
                </w:rPr>
              </w:rPrChange>
            </w:rPr>
            <w:commentReference w:id="2239"/>
          </w:r>
        </w:del>
      </w:moveTo>
    </w:p>
    <w:moveToRangeEnd w:id="2226"/>
    <w:p w14:paraId="2DF0BB2E" w14:textId="0940E6B4" w:rsidR="00EE67FB" w:rsidRPr="00BE70D2" w:rsidDel="00841FA7" w:rsidRDefault="00EE67FB">
      <w:pPr>
        <w:jc w:val="both"/>
        <w:rPr>
          <w:del w:id="2241" w:author="Chen Liao" w:date="2021-05-28T23:53:00Z"/>
          <w:b/>
          <w:bCs/>
          <w:color w:val="000000" w:themeColor="text1"/>
          <w:sz w:val="22"/>
          <w:szCs w:val="22"/>
          <w:rPrChange w:id="2242" w:author="Chen Liao" w:date="2021-06-01T21:13:00Z">
            <w:rPr>
              <w:del w:id="2243" w:author="Chen Liao" w:date="2021-05-28T23:53:00Z"/>
              <w:b/>
              <w:bCs/>
              <w:color w:val="000000" w:themeColor="text1"/>
              <w:sz w:val="22"/>
              <w:szCs w:val="22"/>
            </w:rPr>
          </w:rPrChange>
        </w:rPr>
      </w:pPr>
    </w:p>
    <w:p w14:paraId="00A62FF1" w14:textId="77777777" w:rsidR="0091607B" w:rsidRPr="00BE70D2" w:rsidRDefault="0091607B" w:rsidP="00AD66A8">
      <w:pPr>
        <w:jc w:val="both"/>
        <w:rPr>
          <w:b/>
          <w:bCs/>
          <w:color w:val="000000" w:themeColor="text1"/>
          <w:rPrChange w:id="2244" w:author="Chen Liao" w:date="2021-06-01T21:13:00Z">
            <w:rPr>
              <w:b/>
              <w:bCs/>
              <w:color w:val="000000" w:themeColor="text1"/>
            </w:rPr>
          </w:rPrChange>
        </w:rPr>
      </w:pPr>
      <w:r w:rsidRPr="00BE70D2">
        <w:rPr>
          <w:b/>
          <w:bCs/>
          <w:color w:val="000000" w:themeColor="text1"/>
          <w:rPrChange w:id="2245" w:author="Chen Liao" w:date="2021-06-01T21:13:00Z">
            <w:rPr>
              <w:b/>
              <w:bCs/>
              <w:color w:val="000000" w:themeColor="text1"/>
            </w:rPr>
          </w:rPrChange>
        </w:rPr>
        <w:br w:type="page"/>
      </w:r>
    </w:p>
    <w:p w14:paraId="5B73F7F1" w14:textId="2CB6ECC6" w:rsidR="00217F4E" w:rsidRPr="00BE70D2" w:rsidRDefault="00217F4E" w:rsidP="00AD66A8">
      <w:pPr>
        <w:jc w:val="both"/>
        <w:rPr>
          <w:b/>
          <w:bCs/>
          <w:color w:val="000000" w:themeColor="text1"/>
          <w:rPrChange w:id="2246" w:author="Chen Liao" w:date="2021-06-01T21:13:00Z">
            <w:rPr>
              <w:b/>
              <w:bCs/>
              <w:color w:val="000000" w:themeColor="text1"/>
            </w:rPr>
          </w:rPrChange>
        </w:rPr>
      </w:pPr>
      <w:r w:rsidRPr="00BE70D2">
        <w:rPr>
          <w:b/>
          <w:bCs/>
          <w:color w:val="000000" w:themeColor="text1"/>
          <w:rPrChange w:id="2247" w:author="Chen Liao" w:date="2021-06-01T21:13:00Z">
            <w:rPr>
              <w:b/>
              <w:bCs/>
              <w:color w:val="000000" w:themeColor="text1"/>
            </w:rPr>
          </w:rPrChange>
        </w:rPr>
        <w:lastRenderedPageBreak/>
        <w:t>Results</w:t>
      </w:r>
    </w:p>
    <w:p w14:paraId="13C46AD1" w14:textId="77777777" w:rsidR="00217F4E" w:rsidRPr="00BE70D2" w:rsidRDefault="00217F4E" w:rsidP="00E6373F">
      <w:pPr>
        <w:jc w:val="both"/>
        <w:rPr>
          <w:color w:val="000000" w:themeColor="text1"/>
          <w:sz w:val="22"/>
          <w:szCs w:val="22"/>
          <w:shd w:val="clear" w:color="auto" w:fill="FFFFFF"/>
          <w:rPrChange w:id="2248" w:author="Chen Liao" w:date="2021-06-01T21:13:00Z">
            <w:rPr>
              <w:sz w:val="22"/>
              <w:szCs w:val="22"/>
              <w:shd w:val="clear" w:color="auto" w:fill="FFFFFF"/>
            </w:rPr>
          </w:rPrChange>
        </w:rPr>
      </w:pPr>
    </w:p>
    <w:p w14:paraId="3A488C31" w14:textId="033487FA" w:rsidR="0076252A" w:rsidRPr="00BE70D2" w:rsidDel="00A05F02" w:rsidRDefault="00C94922" w:rsidP="00E6373F">
      <w:pPr>
        <w:jc w:val="both"/>
        <w:rPr>
          <w:del w:id="2249" w:author="Chen Liao" w:date="2021-06-01T21:05:00Z"/>
          <w:rFonts w:eastAsia="SimSun"/>
          <w:color w:val="000000" w:themeColor="text1"/>
          <w:sz w:val="22"/>
          <w:szCs w:val="22"/>
          <w:rPrChange w:id="2250" w:author="Chen Liao" w:date="2021-06-01T21:13:00Z">
            <w:rPr>
              <w:del w:id="2251" w:author="Chen Liao" w:date="2021-06-01T21:05:00Z"/>
              <w:rFonts w:eastAsia="SimSun"/>
              <w:color w:val="131413"/>
              <w:sz w:val="22"/>
              <w:szCs w:val="22"/>
            </w:rPr>
          </w:rPrChange>
        </w:rPr>
      </w:pPr>
      <w:ins w:id="2252" w:author="Chen Liao" w:date="2021-05-28T06:41:00Z">
        <w:r w:rsidRPr="00BE70D2">
          <w:rPr>
            <w:b/>
            <w:bCs/>
            <w:color w:val="000000" w:themeColor="text1"/>
            <w:sz w:val="22"/>
            <w:szCs w:val="22"/>
            <w:rPrChange w:id="2253" w:author="Chen Liao" w:date="2021-06-01T21:13:00Z">
              <w:rPr>
                <w:b/>
                <w:bCs/>
                <w:color w:val="000000" w:themeColor="text1"/>
                <w:sz w:val="22"/>
                <w:szCs w:val="22"/>
              </w:rPr>
            </w:rPrChange>
          </w:rPr>
          <w:t xml:space="preserve">Heterogenous </w:t>
        </w:r>
      </w:ins>
      <w:commentRangeStart w:id="2254"/>
      <w:commentRangeStart w:id="2255"/>
      <w:del w:id="2256" w:author="Chen Liao" w:date="2021-05-28T05:13:00Z">
        <w:r w:rsidR="00DE22F6" w:rsidRPr="00BE70D2" w:rsidDel="00BE1884">
          <w:rPr>
            <w:b/>
            <w:bCs/>
            <w:color w:val="000000" w:themeColor="text1"/>
            <w:sz w:val="22"/>
            <w:szCs w:val="22"/>
            <w:rPrChange w:id="2257" w:author="Chen Liao" w:date="2021-06-01T21:13:00Z">
              <w:rPr>
                <w:b/>
                <w:bCs/>
                <w:color w:val="000000" w:themeColor="text1"/>
                <w:sz w:val="22"/>
                <w:szCs w:val="22"/>
              </w:rPr>
            </w:rPrChange>
          </w:rPr>
          <w:delText>B</w:delText>
        </w:r>
      </w:del>
      <w:del w:id="2258" w:author="Chen Liao" w:date="2021-05-28T06:38:00Z">
        <w:r w:rsidR="00AD0876" w:rsidRPr="00BE70D2" w:rsidDel="0033015C">
          <w:rPr>
            <w:b/>
            <w:bCs/>
            <w:color w:val="000000" w:themeColor="text1"/>
            <w:sz w:val="22"/>
            <w:szCs w:val="22"/>
            <w:rPrChange w:id="2259" w:author="Chen Liao" w:date="2021-06-01T21:13:00Z">
              <w:rPr>
                <w:b/>
                <w:bCs/>
                <w:color w:val="000000" w:themeColor="text1"/>
                <w:sz w:val="22"/>
                <w:szCs w:val="22"/>
              </w:rPr>
            </w:rPrChange>
          </w:rPr>
          <w:delText>ase</w:delText>
        </w:r>
      </w:del>
      <w:ins w:id="2260" w:author="Chen Liao" w:date="2021-05-28T06:41:00Z">
        <w:r w:rsidRPr="00BE70D2">
          <w:rPr>
            <w:b/>
            <w:bCs/>
            <w:color w:val="000000" w:themeColor="text1"/>
            <w:sz w:val="22"/>
            <w:szCs w:val="22"/>
            <w:rPrChange w:id="2261" w:author="Chen Liao" w:date="2021-06-01T21:13:00Z">
              <w:rPr>
                <w:b/>
                <w:bCs/>
                <w:color w:val="000000" w:themeColor="text1"/>
                <w:sz w:val="22"/>
                <w:szCs w:val="22"/>
              </w:rPr>
            </w:rPrChange>
          </w:rPr>
          <w:t>b</w:t>
        </w:r>
      </w:ins>
      <w:del w:id="2262" w:author="Chen Liao" w:date="2021-05-28T06:38:00Z">
        <w:r w:rsidR="00AD0876" w:rsidRPr="00BE70D2" w:rsidDel="0033015C">
          <w:rPr>
            <w:b/>
            <w:bCs/>
            <w:color w:val="000000" w:themeColor="text1"/>
            <w:sz w:val="22"/>
            <w:szCs w:val="22"/>
            <w:rPrChange w:id="2263" w:author="Chen Liao" w:date="2021-06-01T21:13:00Z">
              <w:rPr>
                <w:b/>
                <w:bCs/>
                <w:color w:val="000000" w:themeColor="text1"/>
                <w:sz w:val="22"/>
                <w:szCs w:val="22"/>
              </w:rPr>
            </w:rPrChange>
          </w:rPr>
          <w:delText xml:space="preserve">line </w:delText>
        </w:r>
      </w:del>
      <w:del w:id="2264" w:author="Chen Liao" w:date="2021-05-28T06:41:00Z">
        <w:r w:rsidR="00DE22F6" w:rsidRPr="00BE70D2" w:rsidDel="00C94922">
          <w:rPr>
            <w:b/>
            <w:bCs/>
            <w:color w:val="000000" w:themeColor="text1"/>
            <w:sz w:val="22"/>
            <w:szCs w:val="22"/>
            <w:rPrChange w:id="2265" w:author="Chen Liao" w:date="2021-06-01T21:13:00Z">
              <w:rPr>
                <w:b/>
                <w:bCs/>
                <w:color w:val="000000" w:themeColor="text1"/>
                <w:sz w:val="22"/>
                <w:szCs w:val="22"/>
              </w:rPr>
            </w:rPrChange>
          </w:rPr>
          <w:delText>murine</w:delText>
        </w:r>
      </w:del>
      <w:ins w:id="2266" w:author="Chen Liao" w:date="2021-05-28T06:38:00Z">
        <w:r w:rsidR="0033015C" w:rsidRPr="00BE70D2">
          <w:rPr>
            <w:b/>
            <w:bCs/>
            <w:color w:val="000000" w:themeColor="text1"/>
            <w:sz w:val="22"/>
            <w:szCs w:val="22"/>
            <w:rPrChange w:id="2267" w:author="Chen Liao" w:date="2021-06-01T21:13:00Z">
              <w:rPr>
                <w:rFonts w:hint="eastAsia"/>
                <w:b/>
                <w:bCs/>
                <w:color w:val="000000" w:themeColor="text1"/>
                <w:sz w:val="22"/>
                <w:szCs w:val="22"/>
              </w:rPr>
            </w:rPrChange>
          </w:rPr>
          <w:t>aseline</w:t>
        </w:r>
      </w:ins>
      <w:r w:rsidR="00DE22F6" w:rsidRPr="00BE70D2">
        <w:rPr>
          <w:b/>
          <w:bCs/>
          <w:color w:val="000000" w:themeColor="text1"/>
          <w:sz w:val="22"/>
          <w:szCs w:val="22"/>
          <w:rPrChange w:id="2268" w:author="Chen Liao" w:date="2021-06-01T21:13:00Z">
            <w:rPr>
              <w:b/>
              <w:bCs/>
              <w:color w:val="000000" w:themeColor="text1"/>
              <w:sz w:val="22"/>
              <w:szCs w:val="22"/>
            </w:rPr>
          </w:rPrChange>
        </w:rPr>
        <w:t xml:space="preserve"> </w:t>
      </w:r>
      <w:r w:rsidR="00590F03" w:rsidRPr="00BE70D2">
        <w:rPr>
          <w:b/>
          <w:bCs/>
          <w:color w:val="000000" w:themeColor="text1"/>
          <w:sz w:val="22"/>
          <w:szCs w:val="22"/>
          <w:rPrChange w:id="2269" w:author="Chen Liao" w:date="2021-06-01T21:13:00Z">
            <w:rPr>
              <w:b/>
              <w:bCs/>
              <w:color w:val="000000" w:themeColor="text1"/>
              <w:sz w:val="22"/>
              <w:szCs w:val="22"/>
            </w:rPr>
          </w:rPrChange>
        </w:rPr>
        <w:t>gut</w:t>
      </w:r>
      <w:r w:rsidR="00AD0876" w:rsidRPr="00BE70D2">
        <w:rPr>
          <w:b/>
          <w:bCs/>
          <w:color w:val="000000" w:themeColor="text1"/>
          <w:sz w:val="22"/>
          <w:szCs w:val="22"/>
          <w:rPrChange w:id="2270" w:author="Chen Liao" w:date="2021-06-01T21:13:00Z">
            <w:rPr>
              <w:b/>
              <w:bCs/>
              <w:color w:val="000000" w:themeColor="text1"/>
              <w:sz w:val="22"/>
              <w:szCs w:val="22"/>
            </w:rPr>
          </w:rPrChange>
        </w:rPr>
        <w:t xml:space="preserve"> microbio</w:t>
      </w:r>
      <w:ins w:id="2271" w:author="Chen Liao" w:date="2021-05-28T06:38:00Z">
        <w:r w:rsidR="007718F6" w:rsidRPr="00BE70D2">
          <w:rPr>
            <w:b/>
            <w:bCs/>
            <w:color w:val="000000" w:themeColor="text1"/>
            <w:sz w:val="22"/>
            <w:szCs w:val="22"/>
            <w:rPrChange w:id="2272" w:author="Chen Liao" w:date="2021-06-01T21:13:00Z">
              <w:rPr>
                <w:b/>
                <w:bCs/>
                <w:color w:val="000000" w:themeColor="text1"/>
                <w:sz w:val="22"/>
                <w:szCs w:val="22"/>
              </w:rPr>
            </w:rPrChange>
          </w:rPr>
          <w:t>ta</w:t>
        </w:r>
      </w:ins>
      <w:del w:id="2273" w:author="Chen Liao" w:date="2021-05-28T06:38:00Z">
        <w:r w:rsidR="00AD0876" w:rsidRPr="00BE70D2" w:rsidDel="007718F6">
          <w:rPr>
            <w:b/>
            <w:bCs/>
            <w:color w:val="000000" w:themeColor="text1"/>
            <w:sz w:val="22"/>
            <w:szCs w:val="22"/>
            <w:rPrChange w:id="2274" w:author="Chen Liao" w:date="2021-06-01T21:13:00Z">
              <w:rPr>
                <w:b/>
                <w:bCs/>
                <w:color w:val="000000" w:themeColor="text1"/>
                <w:sz w:val="22"/>
                <w:szCs w:val="22"/>
              </w:rPr>
            </w:rPrChange>
          </w:rPr>
          <w:delText>me</w:delText>
        </w:r>
      </w:del>
      <w:r w:rsidR="00DE22F6" w:rsidRPr="00BE70D2">
        <w:rPr>
          <w:b/>
          <w:bCs/>
          <w:color w:val="000000" w:themeColor="text1"/>
          <w:sz w:val="22"/>
          <w:szCs w:val="22"/>
          <w:rPrChange w:id="2275" w:author="Chen Liao" w:date="2021-06-01T21:13:00Z">
            <w:rPr>
              <w:b/>
              <w:bCs/>
              <w:color w:val="000000" w:themeColor="text1"/>
              <w:sz w:val="22"/>
              <w:szCs w:val="22"/>
            </w:rPr>
          </w:rPrChange>
        </w:rPr>
        <w:t xml:space="preserve"> </w:t>
      </w:r>
      <w:ins w:id="2276" w:author="Chen Liao" w:date="2021-05-28T06:41:00Z">
        <w:r w:rsidRPr="00BE70D2">
          <w:rPr>
            <w:b/>
            <w:bCs/>
            <w:color w:val="000000" w:themeColor="text1"/>
            <w:sz w:val="22"/>
            <w:szCs w:val="22"/>
            <w:rPrChange w:id="2277" w:author="Chen Liao" w:date="2021-06-01T21:13:00Z">
              <w:rPr>
                <w:b/>
                <w:bCs/>
                <w:color w:val="000000" w:themeColor="text1"/>
                <w:sz w:val="22"/>
                <w:szCs w:val="22"/>
              </w:rPr>
            </w:rPrChange>
          </w:rPr>
          <w:t xml:space="preserve">composition </w:t>
        </w:r>
      </w:ins>
      <w:r w:rsidR="00DE22F6" w:rsidRPr="00BE70D2">
        <w:rPr>
          <w:b/>
          <w:bCs/>
          <w:color w:val="000000" w:themeColor="text1"/>
          <w:sz w:val="22"/>
          <w:szCs w:val="22"/>
          <w:rPrChange w:id="2278" w:author="Chen Liao" w:date="2021-06-01T21:13:00Z">
            <w:rPr>
              <w:b/>
              <w:bCs/>
              <w:color w:val="000000" w:themeColor="text1"/>
              <w:sz w:val="22"/>
              <w:szCs w:val="22"/>
            </w:rPr>
          </w:rPrChange>
        </w:rPr>
        <w:t xml:space="preserve">across </w:t>
      </w:r>
      <w:ins w:id="2279" w:author="Chen Liao" w:date="2021-05-28T06:42:00Z">
        <w:r w:rsidRPr="00BE70D2">
          <w:rPr>
            <w:b/>
            <w:bCs/>
            <w:color w:val="000000" w:themeColor="text1"/>
            <w:sz w:val="22"/>
            <w:szCs w:val="22"/>
            <w:rPrChange w:id="2280" w:author="Chen Liao" w:date="2021-06-01T21:13:00Z">
              <w:rPr>
                <w:b/>
                <w:bCs/>
                <w:color w:val="000000" w:themeColor="text1"/>
                <w:sz w:val="22"/>
                <w:szCs w:val="22"/>
              </w:rPr>
            </w:rPrChange>
          </w:rPr>
          <w:t xml:space="preserve">different </w:t>
        </w:r>
      </w:ins>
      <w:del w:id="2281" w:author="Chen Liao" w:date="2021-05-28T05:13:00Z">
        <w:r w:rsidR="00DE22F6" w:rsidRPr="00BE70D2" w:rsidDel="00BE1884">
          <w:rPr>
            <w:b/>
            <w:bCs/>
            <w:color w:val="000000" w:themeColor="text1"/>
            <w:sz w:val="22"/>
            <w:szCs w:val="22"/>
            <w:rPrChange w:id="2282" w:author="Chen Liao" w:date="2021-06-01T21:13:00Z">
              <w:rPr>
                <w:b/>
                <w:bCs/>
                <w:color w:val="000000" w:themeColor="text1"/>
                <w:sz w:val="22"/>
                <w:szCs w:val="22"/>
              </w:rPr>
            </w:rPrChange>
          </w:rPr>
          <w:delText xml:space="preserve">different </w:delText>
        </w:r>
      </w:del>
      <w:r w:rsidR="00DE22F6" w:rsidRPr="00BE70D2">
        <w:rPr>
          <w:b/>
          <w:bCs/>
          <w:color w:val="000000" w:themeColor="text1"/>
          <w:sz w:val="22"/>
          <w:szCs w:val="22"/>
          <w:rPrChange w:id="2283" w:author="Chen Liao" w:date="2021-06-01T21:13:00Z">
            <w:rPr>
              <w:b/>
              <w:bCs/>
              <w:color w:val="000000" w:themeColor="text1"/>
              <w:sz w:val="22"/>
              <w:szCs w:val="22"/>
            </w:rPr>
          </w:rPrChange>
        </w:rPr>
        <w:t>vendors</w:t>
      </w:r>
      <w:commentRangeEnd w:id="2254"/>
      <w:r w:rsidR="009C684C" w:rsidRPr="00BE70D2">
        <w:rPr>
          <w:rStyle w:val="CommentReference"/>
          <w:color w:val="000000" w:themeColor="text1"/>
          <w:rPrChange w:id="2284" w:author="Chen Liao" w:date="2021-06-01T21:13:00Z">
            <w:rPr>
              <w:rStyle w:val="CommentReference"/>
            </w:rPr>
          </w:rPrChange>
        </w:rPr>
        <w:commentReference w:id="2254"/>
      </w:r>
      <w:commentRangeEnd w:id="2255"/>
      <w:r w:rsidR="00CE1DD4" w:rsidRPr="00BE70D2">
        <w:rPr>
          <w:rStyle w:val="CommentReference"/>
          <w:color w:val="000000" w:themeColor="text1"/>
          <w:rPrChange w:id="2285" w:author="Chen Liao" w:date="2021-06-01T21:13:00Z">
            <w:rPr>
              <w:rStyle w:val="CommentReference"/>
            </w:rPr>
          </w:rPrChange>
        </w:rPr>
        <w:commentReference w:id="2255"/>
      </w:r>
      <w:r w:rsidR="00BD29AE" w:rsidRPr="00BE70D2">
        <w:rPr>
          <w:rFonts w:eastAsia="SimSun"/>
          <w:color w:val="000000" w:themeColor="text1"/>
          <w:sz w:val="22"/>
          <w:szCs w:val="22"/>
          <w:rPrChange w:id="2286" w:author="Chen Liao" w:date="2021-06-01T21:13:00Z">
            <w:rPr>
              <w:rFonts w:eastAsia="SimSun"/>
              <w:color w:val="131413"/>
              <w:sz w:val="22"/>
              <w:szCs w:val="22"/>
            </w:rPr>
          </w:rPrChange>
        </w:rPr>
        <w:t xml:space="preserve">. </w:t>
      </w:r>
      <w:r w:rsidR="00E21190" w:rsidRPr="00BE70D2">
        <w:rPr>
          <w:rFonts w:eastAsia="SimSun"/>
          <w:color w:val="000000" w:themeColor="text1"/>
          <w:sz w:val="22"/>
          <w:szCs w:val="22"/>
          <w:rPrChange w:id="2287" w:author="Chen Liao" w:date="2021-06-01T21:13:00Z">
            <w:rPr>
              <w:rFonts w:eastAsia="SimSun"/>
              <w:color w:val="131413"/>
              <w:sz w:val="22"/>
              <w:szCs w:val="22"/>
            </w:rPr>
          </w:rPrChange>
        </w:rPr>
        <w:t xml:space="preserve">Age- and gender-matched isogenic mice were purchased from four commercial vendors (Beijing, Guangdong, Hunan, Shanghai), </w:t>
      </w:r>
      <w:proofErr w:type="gramStart"/>
      <w:r w:rsidR="00E21190" w:rsidRPr="00BE70D2">
        <w:rPr>
          <w:rFonts w:eastAsia="SimSun"/>
          <w:color w:val="000000" w:themeColor="text1"/>
          <w:sz w:val="22"/>
          <w:szCs w:val="22"/>
          <w:rPrChange w:id="2288" w:author="Chen Liao" w:date="2021-06-01T21:13:00Z">
            <w:rPr>
              <w:rFonts w:eastAsia="SimSun"/>
              <w:color w:val="131413"/>
              <w:sz w:val="22"/>
              <w:szCs w:val="22"/>
            </w:rPr>
          </w:rPrChange>
        </w:rPr>
        <w:t>i.e.</w:t>
      </w:r>
      <w:proofErr w:type="gramEnd"/>
      <w:r w:rsidR="00E21190" w:rsidRPr="00BE70D2">
        <w:rPr>
          <w:rFonts w:eastAsia="SimSun"/>
          <w:color w:val="000000" w:themeColor="text1"/>
          <w:sz w:val="22"/>
          <w:szCs w:val="22"/>
          <w:rPrChange w:id="2289" w:author="Chen Liao" w:date="2021-06-01T21:13:00Z">
            <w:rPr>
              <w:rFonts w:eastAsia="SimSun"/>
              <w:color w:val="131413"/>
              <w:sz w:val="22"/>
              <w:szCs w:val="22"/>
            </w:rPr>
          </w:rPrChange>
        </w:rPr>
        <w:t xml:space="preserve"> independent breeder sources. </w:t>
      </w:r>
      <w:r w:rsidR="0042245E" w:rsidRPr="00BE70D2">
        <w:rPr>
          <w:rFonts w:eastAsia="SimSun"/>
          <w:color w:val="000000" w:themeColor="text1"/>
          <w:sz w:val="22"/>
          <w:szCs w:val="22"/>
          <w:rPrChange w:id="2290" w:author="Chen Liao" w:date="2021-06-01T21:13:00Z">
            <w:rPr>
              <w:rFonts w:eastAsia="SimSun"/>
              <w:color w:val="131413"/>
              <w:sz w:val="22"/>
              <w:szCs w:val="22"/>
            </w:rPr>
          </w:rPrChange>
        </w:rPr>
        <w:t>All</w:t>
      </w:r>
      <w:r w:rsidR="00032952" w:rsidRPr="00BE70D2">
        <w:rPr>
          <w:rFonts w:eastAsia="SimSun"/>
          <w:color w:val="000000" w:themeColor="text1"/>
          <w:sz w:val="22"/>
          <w:szCs w:val="22"/>
          <w:rPrChange w:id="2291" w:author="Chen Liao" w:date="2021-06-01T21:13:00Z">
            <w:rPr>
              <w:rFonts w:eastAsia="SimSun"/>
              <w:color w:val="131413"/>
              <w:sz w:val="22"/>
              <w:szCs w:val="22"/>
            </w:rPr>
          </w:rPrChange>
        </w:rPr>
        <w:t xml:space="preserve"> mice </w:t>
      </w:r>
      <w:r w:rsidR="007068E6" w:rsidRPr="00BE70D2">
        <w:rPr>
          <w:color w:val="000000" w:themeColor="text1"/>
          <w:sz w:val="22"/>
          <w:szCs w:val="22"/>
          <w:shd w:val="clear" w:color="auto" w:fill="FFFFFF"/>
          <w:rPrChange w:id="2292" w:author="Chen Liao" w:date="2021-06-01T21:13:00Z">
            <w:rPr>
              <w:color w:val="2A2A2A"/>
              <w:sz w:val="22"/>
              <w:szCs w:val="22"/>
              <w:shd w:val="clear" w:color="auto" w:fill="FFFFFF"/>
            </w:rPr>
          </w:rPrChange>
        </w:rPr>
        <w:t xml:space="preserve">were fed with cellulose-based diet 7 days prior to dietary fiber intervention. </w:t>
      </w:r>
      <w:r w:rsidR="00797D57" w:rsidRPr="00BE70D2">
        <w:rPr>
          <w:rStyle w:val="fontstyle01"/>
          <w:rFonts w:ascii="Times New Roman" w:hAnsi="Times New Roman"/>
          <w:color w:val="000000" w:themeColor="text1"/>
          <w:sz w:val="22"/>
          <w:szCs w:val="22"/>
          <w:rPrChange w:id="2293" w:author="Chen Liao" w:date="2021-06-01T21:13:00Z">
            <w:rPr>
              <w:rStyle w:val="fontstyle01"/>
              <w:rFonts w:ascii="Times New Roman" w:hAnsi="Times New Roman"/>
              <w:sz w:val="22"/>
              <w:szCs w:val="22"/>
            </w:rPr>
          </w:rPrChange>
        </w:rPr>
        <w:t xml:space="preserve">Consistent with previous studies </w:t>
      </w:r>
      <w:r w:rsidR="006E6649" w:rsidRPr="00BE70D2">
        <w:rPr>
          <w:rStyle w:val="fontstyle01"/>
          <w:rFonts w:ascii="Times New Roman" w:hAnsi="Times New Roman"/>
          <w:color w:val="000000" w:themeColor="text1"/>
          <w:sz w:val="22"/>
          <w:szCs w:val="22"/>
          <w:rPrChange w:id="2294" w:author="Chen Liao" w:date="2021-06-01T21:13:00Z">
            <w:rPr>
              <w:rStyle w:val="fontstyle01"/>
              <w:rFonts w:ascii="Times New Roman" w:hAnsi="Times New Roman"/>
              <w:sz w:val="22"/>
              <w:szCs w:val="22"/>
            </w:rPr>
          </w:rPrChange>
        </w:rPr>
        <w:fldChar w:fldCharType="begin"/>
      </w:r>
      <w:r w:rsidR="006E6649" w:rsidRPr="00BE70D2">
        <w:rPr>
          <w:rStyle w:val="fontstyle01"/>
          <w:rFonts w:ascii="Times New Roman" w:hAnsi="Times New Roman"/>
          <w:color w:val="000000" w:themeColor="text1"/>
          <w:sz w:val="22"/>
          <w:szCs w:val="22"/>
          <w:rPrChange w:id="2295" w:author="Chen Liao" w:date="2021-06-01T21:13:00Z">
            <w:rPr>
              <w:rStyle w:val="fontstyle01"/>
              <w:rFonts w:ascii="Times New Roman" w:hAnsi="Times New Roman"/>
              <w:sz w:val="22"/>
              <w:szCs w:val="22"/>
            </w:rPr>
          </w:rPrChange>
        </w:rPr>
        <w:instrText xml:space="preserve"> ADDIN NE.Ref.{B67DA7F2-DA21-4423-A8DC-515D861D87AB}</w:instrText>
      </w:r>
      <w:r w:rsidR="006E6649" w:rsidRPr="00BE70D2">
        <w:rPr>
          <w:rStyle w:val="fontstyle01"/>
          <w:rFonts w:ascii="Times New Roman" w:hAnsi="Times New Roman"/>
          <w:color w:val="000000" w:themeColor="text1"/>
          <w:sz w:val="22"/>
          <w:szCs w:val="22"/>
          <w:rPrChange w:id="2296" w:author="Chen Liao" w:date="2021-06-01T21:13:00Z">
            <w:rPr>
              <w:rStyle w:val="fontstyle01"/>
              <w:rFonts w:ascii="Times New Roman" w:hAnsi="Times New Roman"/>
              <w:sz w:val="22"/>
              <w:szCs w:val="22"/>
            </w:rPr>
          </w:rPrChange>
        </w:rPr>
        <w:fldChar w:fldCharType="separate"/>
      </w:r>
      <w:r w:rsidR="00D67D1E" w:rsidRPr="00BE70D2">
        <w:rPr>
          <w:rFonts w:eastAsiaTheme="minorEastAsia"/>
          <w:color w:val="000000" w:themeColor="text1"/>
          <w:sz w:val="22"/>
          <w:szCs w:val="22"/>
          <w:rPrChange w:id="2297" w:author="Chen Liao" w:date="2021-06-01T21:13:00Z">
            <w:rPr>
              <w:rFonts w:eastAsiaTheme="minorEastAsia"/>
              <w:color w:val="080000"/>
              <w:sz w:val="22"/>
              <w:szCs w:val="22"/>
            </w:rPr>
          </w:rPrChange>
        </w:rPr>
        <w:t>[23, 24]</w:t>
      </w:r>
      <w:r w:rsidR="006E6649" w:rsidRPr="00BE70D2">
        <w:rPr>
          <w:rStyle w:val="fontstyle01"/>
          <w:rFonts w:ascii="Times New Roman" w:hAnsi="Times New Roman"/>
          <w:color w:val="000000" w:themeColor="text1"/>
          <w:sz w:val="22"/>
          <w:szCs w:val="22"/>
          <w:rPrChange w:id="2298" w:author="Chen Liao" w:date="2021-06-01T21:13:00Z">
            <w:rPr>
              <w:rStyle w:val="fontstyle01"/>
              <w:rFonts w:ascii="Times New Roman" w:hAnsi="Times New Roman"/>
              <w:sz w:val="22"/>
              <w:szCs w:val="22"/>
            </w:rPr>
          </w:rPrChange>
        </w:rPr>
        <w:fldChar w:fldCharType="end"/>
      </w:r>
      <w:r w:rsidR="002D5EA7" w:rsidRPr="00BE70D2">
        <w:rPr>
          <w:color w:val="000000" w:themeColor="text1"/>
          <w:sz w:val="22"/>
          <w:szCs w:val="22"/>
          <w:shd w:val="clear" w:color="auto" w:fill="FFFFFF"/>
          <w:rPrChange w:id="2299" w:author="Chen Liao" w:date="2021-06-01T21:13:00Z">
            <w:rPr>
              <w:color w:val="2A2A2A"/>
              <w:sz w:val="22"/>
              <w:szCs w:val="22"/>
              <w:shd w:val="clear" w:color="auto" w:fill="FFFFFF"/>
            </w:rPr>
          </w:rPrChange>
        </w:rPr>
        <w:t>, the</w:t>
      </w:r>
      <w:r w:rsidR="007068E6" w:rsidRPr="00BE70D2">
        <w:rPr>
          <w:color w:val="000000" w:themeColor="text1"/>
          <w:sz w:val="22"/>
          <w:szCs w:val="22"/>
          <w:shd w:val="clear" w:color="auto" w:fill="FFFFFF"/>
          <w:rPrChange w:id="2300" w:author="Chen Liao" w:date="2021-06-01T21:13:00Z">
            <w:rPr>
              <w:color w:val="2A2A2A"/>
              <w:sz w:val="22"/>
              <w:szCs w:val="22"/>
              <w:shd w:val="clear" w:color="auto" w:fill="FFFFFF"/>
            </w:rPr>
          </w:rPrChange>
        </w:rPr>
        <w:t xml:space="preserve">se </w:t>
      </w:r>
      <w:r w:rsidR="00032952" w:rsidRPr="00BE70D2">
        <w:rPr>
          <w:color w:val="000000" w:themeColor="text1"/>
          <w:sz w:val="22"/>
          <w:szCs w:val="22"/>
          <w:shd w:val="clear" w:color="auto" w:fill="FFFFFF"/>
          <w:rPrChange w:id="2301" w:author="Chen Liao" w:date="2021-06-01T21:13:00Z">
            <w:rPr>
              <w:color w:val="2A2A2A"/>
              <w:sz w:val="22"/>
              <w:szCs w:val="22"/>
              <w:shd w:val="clear" w:color="auto" w:fill="FFFFFF"/>
            </w:rPr>
          </w:rPrChange>
        </w:rPr>
        <w:t>mice</w:t>
      </w:r>
      <w:r w:rsidR="002D5EA7" w:rsidRPr="00BE70D2">
        <w:rPr>
          <w:color w:val="000000" w:themeColor="text1"/>
          <w:sz w:val="22"/>
          <w:szCs w:val="22"/>
          <w:shd w:val="clear" w:color="auto" w:fill="FFFFFF"/>
          <w:rPrChange w:id="2302" w:author="Chen Liao" w:date="2021-06-01T21:13:00Z">
            <w:rPr>
              <w:color w:val="2A2A2A"/>
              <w:sz w:val="22"/>
              <w:szCs w:val="22"/>
              <w:shd w:val="clear" w:color="auto" w:fill="FFFFFF"/>
            </w:rPr>
          </w:rPrChange>
        </w:rPr>
        <w:t xml:space="preserve"> can be </w:t>
      </w:r>
      <w:r w:rsidR="004C1AFA" w:rsidRPr="00BE70D2">
        <w:rPr>
          <w:color w:val="000000" w:themeColor="text1"/>
          <w:sz w:val="22"/>
          <w:szCs w:val="22"/>
          <w:shd w:val="clear" w:color="auto" w:fill="FFFFFF"/>
          <w:rPrChange w:id="2303" w:author="Chen Liao" w:date="2021-06-01T21:13:00Z">
            <w:rPr>
              <w:color w:val="2A2A2A"/>
              <w:sz w:val="22"/>
              <w:szCs w:val="22"/>
              <w:shd w:val="clear" w:color="auto" w:fill="FFFFFF"/>
            </w:rPr>
          </w:rPrChange>
        </w:rPr>
        <w:t xml:space="preserve">naturally </w:t>
      </w:r>
      <w:r w:rsidR="002D5EA7" w:rsidRPr="00BE70D2">
        <w:rPr>
          <w:color w:val="000000" w:themeColor="text1"/>
          <w:sz w:val="22"/>
          <w:szCs w:val="22"/>
          <w:shd w:val="clear" w:color="auto" w:fill="FFFFFF"/>
          <w:rPrChange w:id="2304" w:author="Chen Liao" w:date="2021-06-01T21:13:00Z">
            <w:rPr>
              <w:color w:val="2A2A2A"/>
              <w:sz w:val="22"/>
              <w:szCs w:val="22"/>
              <w:shd w:val="clear" w:color="auto" w:fill="FFFFFF"/>
            </w:rPr>
          </w:rPrChange>
        </w:rPr>
        <w:t xml:space="preserve">divided by vendor sources </w:t>
      </w:r>
      <w:r w:rsidR="0007569A" w:rsidRPr="00BE70D2">
        <w:rPr>
          <w:color w:val="000000" w:themeColor="text1"/>
          <w:sz w:val="22"/>
          <w:szCs w:val="22"/>
          <w:shd w:val="clear" w:color="auto" w:fill="FFFFFF"/>
          <w:rPrChange w:id="2305" w:author="Chen Liao" w:date="2021-06-01T21:13:00Z">
            <w:rPr>
              <w:color w:val="2A2A2A"/>
              <w:sz w:val="22"/>
              <w:szCs w:val="22"/>
              <w:shd w:val="clear" w:color="auto" w:fill="FFFFFF"/>
            </w:rPr>
          </w:rPrChange>
        </w:rPr>
        <w:t>into</w:t>
      </w:r>
      <w:r w:rsidR="002D5EA7" w:rsidRPr="00BE70D2">
        <w:rPr>
          <w:color w:val="000000" w:themeColor="text1"/>
          <w:sz w:val="22"/>
          <w:szCs w:val="22"/>
          <w:shd w:val="clear" w:color="auto" w:fill="FFFFFF"/>
          <w:rPrChange w:id="2306" w:author="Chen Liao" w:date="2021-06-01T21:13:00Z">
            <w:rPr>
              <w:color w:val="2A2A2A"/>
              <w:sz w:val="22"/>
              <w:szCs w:val="22"/>
              <w:shd w:val="clear" w:color="auto" w:fill="FFFFFF"/>
            </w:rPr>
          </w:rPrChange>
        </w:rPr>
        <w:t xml:space="preserve"> groups </w:t>
      </w:r>
      <w:r w:rsidR="0007569A" w:rsidRPr="00BE70D2">
        <w:rPr>
          <w:color w:val="000000" w:themeColor="text1"/>
          <w:sz w:val="22"/>
          <w:szCs w:val="22"/>
          <w:shd w:val="clear" w:color="auto" w:fill="FFFFFF"/>
          <w:rPrChange w:id="2307" w:author="Chen Liao" w:date="2021-06-01T21:13:00Z">
            <w:rPr>
              <w:color w:val="2A2A2A"/>
              <w:sz w:val="22"/>
              <w:szCs w:val="22"/>
              <w:shd w:val="clear" w:color="auto" w:fill="FFFFFF"/>
            </w:rPr>
          </w:rPrChange>
        </w:rPr>
        <w:t>with distinct</w:t>
      </w:r>
      <w:r w:rsidR="002D5EA7" w:rsidRPr="00BE70D2">
        <w:rPr>
          <w:color w:val="000000" w:themeColor="text1"/>
          <w:sz w:val="22"/>
          <w:szCs w:val="22"/>
          <w:shd w:val="clear" w:color="auto" w:fill="FFFFFF"/>
          <w:rPrChange w:id="2308" w:author="Chen Liao" w:date="2021-06-01T21:13:00Z">
            <w:rPr>
              <w:color w:val="2A2A2A"/>
              <w:sz w:val="22"/>
              <w:szCs w:val="22"/>
              <w:shd w:val="clear" w:color="auto" w:fill="FFFFFF"/>
            </w:rPr>
          </w:rPrChange>
        </w:rPr>
        <w:t xml:space="preserve"> microbiota</w:t>
      </w:r>
      <w:r w:rsidR="00A71A85" w:rsidRPr="00BE70D2">
        <w:rPr>
          <w:color w:val="000000" w:themeColor="text1"/>
          <w:sz w:val="22"/>
          <w:szCs w:val="22"/>
          <w:shd w:val="clear" w:color="auto" w:fill="FFFFFF"/>
          <w:rPrChange w:id="2309" w:author="Chen Liao" w:date="2021-06-01T21:13:00Z">
            <w:rPr>
              <w:color w:val="2A2A2A"/>
              <w:sz w:val="22"/>
              <w:szCs w:val="22"/>
              <w:shd w:val="clear" w:color="auto" w:fill="FFFFFF"/>
            </w:rPr>
          </w:rPrChange>
        </w:rPr>
        <w:t xml:space="preserve"> composition</w:t>
      </w:r>
      <w:del w:id="2310" w:author="Chen Liao" w:date="2021-05-28T05:20:00Z">
        <w:r w:rsidR="002D5EA7" w:rsidRPr="00BE70D2" w:rsidDel="00DE7B48">
          <w:rPr>
            <w:color w:val="000000" w:themeColor="text1"/>
            <w:sz w:val="22"/>
            <w:szCs w:val="22"/>
            <w:shd w:val="clear" w:color="auto" w:fill="FFFFFF"/>
            <w:rPrChange w:id="2311" w:author="Chen Liao" w:date="2021-06-01T21:13:00Z">
              <w:rPr>
                <w:color w:val="2A2A2A"/>
                <w:sz w:val="22"/>
                <w:szCs w:val="22"/>
                <w:shd w:val="clear" w:color="auto" w:fill="FFFFFF"/>
              </w:rPr>
            </w:rPrChange>
          </w:rPr>
          <w:delText xml:space="preserve"> (</w:delText>
        </w:r>
        <w:r w:rsidR="002D5EA7" w:rsidRPr="00BE70D2" w:rsidDel="00DE7B48">
          <w:rPr>
            <w:color w:val="000000" w:themeColor="text1"/>
            <w:sz w:val="22"/>
            <w:szCs w:val="22"/>
            <w:highlight w:val="yellow"/>
            <w:shd w:val="clear" w:color="auto" w:fill="FFFFFF"/>
            <w:rPrChange w:id="2312" w:author="Chen Liao" w:date="2021-06-01T21:13:00Z">
              <w:rPr>
                <w:color w:val="2A2A2A"/>
                <w:sz w:val="22"/>
                <w:szCs w:val="22"/>
                <w:highlight w:val="yellow"/>
                <w:shd w:val="clear" w:color="auto" w:fill="FFFFFF"/>
              </w:rPr>
            </w:rPrChange>
          </w:rPr>
          <w:delText>Fig. 1</w:delText>
        </w:r>
      </w:del>
      <w:del w:id="2313" w:author="Chen Liao" w:date="2021-05-28T05:19:00Z">
        <w:r w:rsidR="00B97578" w:rsidRPr="00BE70D2" w:rsidDel="00DE7B48">
          <w:rPr>
            <w:color w:val="000000" w:themeColor="text1"/>
            <w:sz w:val="22"/>
            <w:szCs w:val="22"/>
            <w:highlight w:val="yellow"/>
            <w:shd w:val="clear" w:color="auto" w:fill="FFFFFF"/>
            <w:rPrChange w:id="2314" w:author="Chen Liao" w:date="2021-06-01T21:13:00Z">
              <w:rPr>
                <w:color w:val="2A2A2A"/>
                <w:sz w:val="22"/>
                <w:szCs w:val="22"/>
                <w:highlight w:val="yellow"/>
                <w:shd w:val="clear" w:color="auto" w:fill="FFFFFF"/>
              </w:rPr>
            </w:rPrChange>
          </w:rPr>
          <w:delText>C</w:delText>
        </w:r>
      </w:del>
      <w:del w:id="2315" w:author="Chen Liao" w:date="2021-05-28T05:20:00Z">
        <w:r w:rsidR="00B97578" w:rsidRPr="00BE70D2" w:rsidDel="00DE7B48">
          <w:rPr>
            <w:color w:val="000000" w:themeColor="text1"/>
            <w:sz w:val="22"/>
            <w:szCs w:val="22"/>
            <w:highlight w:val="yellow"/>
            <w:shd w:val="clear" w:color="auto" w:fill="FFFFFF"/>
            <w:rPrChange w:id="2316" w:author="Chen Liao" w:date="2021-06-01T21:13:00Z">
              <w:rPr>
                <w:color w:val="2A2A2A"/>
                <w:sz w:val="22"/>
                <w:szCs w:val="22"/>
                <w:highlight w:val="yellow"/>
                <w:shd w:val="clear" w:color="auto" w:fill="FFFFFF"/>
              </w:rPr>
            </w:rPrChange>
          </w:rPr>
          <w:delText xml:space="preserve">, </w:delText>
        </w:r>
      </w:del>
      <w:del w:id="2317" w:author="Chen Liao" w:date="2021-05-28T05:19:00Z">
        <w:r w:rsidR="00B97578" w:rsidRPr="00BE70D2" w:rsidDel="00DE7B48">
          <w:rPr>
            <w:color w:val="000000" w:themeColor="text1"/>
            <w:sz w:val="22"/>
            <w:szCs w:val="22"/>
            <w:highlight w:val="yellow"/>
            <w:shd w:val="clear" w:color="auto" w:fill="FFFFFF"/>
            <w:rPrChange w:id="2318" w:author="Chen Liao" w:date="2021-06-01T21:13:00Z">
              <w:rPr>
                <w:color w:val="2A2A2A"/>
                <w:sz w:val="22"/>
                <w:szCs w:val="22"/>
                <w:highlight w:val="yellow"/>
                <w:shd w:val="clear" w:color="auto" w:fill="FFFFFF"/>
              </w:rPr>
            </w:rPrChange>
          </w:rPr>
          <w:delText>D</w:delText>
        </w:r>
      </w:del>
      <w:del w:id="2319" w:author="Chen Liao" w:date="2021-05-28T05:20:00Z">
        <w:r w:rsidR="002D5EA7" w:rsidRPr="00BE70D2" w:rsidDel="00DE7B48">
          <w:rPr>
            <w:color w:val="000000" w:themeColor="text1"/>
            <w:sz w:val="22"/>
            <w:szCs w:val="22"/>
            <w:shd w:val="clear" w:color="auto" w:fill="FFFFFF"/>
            <w:rPrChange w:id="2320" w:author="Chen Liao" w:date="2021-06-01T21:13:00Z">
              <w:rPr>
                <w:color w:val="2A2A2A"/>
                <w:sz w:val="22"/>
                <w:szCs w:val="22"/>
                <w:shd w:val="clear" w:color="auto" w:fill="FFFFFF"/>
              </w:rPr>
            </w:rPrChange>
          </w:rPr>
          <w:delText>)</w:delText>
        </w:r>
      </w:del>
      <w:r w:rsidR="002D5EA7" w:rsidRPr="00BE70D2">
        <w:rPr>
          <w:color w:val="000000" w:themeColor="text1"/>
          <w:sz w:val="22"/>
          <w:szCs w:val="22"/>
          <w:shd w:val="clear" w:color="auto" w:fill="FFFFFF"/>
          <w:rPrChange w:id="2321" w:author="Chen Liao" w:date="2021-06-01T21:13:00Z">
            <w:rPr>
              <w:color w:val="2A2A2A"/>
              <w:sz w:val="22"/>
              <w:szCs w:val="22"/>
              <w:shd w:val="clear" w:color="auto" w:fill="FFFFFF"/>
            </w:rPr>
          </w:rPrChange>
        </w:rPr>
        <w:t xml:space="preserve">. </w:t>
      </w:r>
      <w:r w:rsidR="00B97578" w:rsidRPr="00BE70D2">
        <w:rPr>
          <w:color w:val="000000" w:themeColor="text1"/>
          <w:sz w:val="22"/>
          <w:szCs w:val="22"/>
          <w:shd w:val="clear" w:color="auto" w:fill="FFFFFF"/>
          <w:rPrChange w:id="2322" w:author="Chen Liao" w:date="2021-06-01T21:13:00Z">
            <w:rPr>
              <w:color w:val="2A2A2A"/>
              <w:sz w:val="22"/>
              <w:szCs w:val="22"/>
              <w:shd w:val="clear" w:color="auto" w:fill="FFFFFF"/>
            </w:rPr>
          </w:rPrChange>
        </w:rPr>
        <w:t>Beta-diversity (between-sample distance)</w:t>
      </w:r>
      <w:del w:id="2323" w:author="Chen Liao" w:date="2021-05-28T05:20:00Z">
        <w:r w:rsidR="00045481" w:rsidRPr="00BE70D2" w:rsidDel="00DE7B48">
          <w:rPr>
            <w:color w:val="000000" w:themeColor="text1"/>
            <w:sz w:val="22"/>
            <w:szCs w:val="22"/>
            <w:shd w:val="clear" w:color="auto" w:fill="FFFFFF"/>
            <w:rPrChange w:id="2324" w:author="Chen Liao" w:date="2021-06-01T21:13:00Z">
              <w:rPr>
                <w:color w:val="2A2A2A"/>
                <w:sz w:val="22"/>
                <w:szCs w:val="22"/>
                <w:shd w:val="clear" w:color="auto" w:fill="FFFFFF"/>
              </w:rPr>
            </w:rPrChange>
          </w:rPr>
          <w:delText>,</w:delText>
        </w:r>
      </w:del>
      <w:r w:rsidR="008E05B7" w:rsidRPr="00BE70D2">
        <w:rPr>
          <w:color w:val="000000" w:themeColor="text1"/>
          <w:sz w:val="22"/>
          <w:szCs w:val="22"/>
          <w:shd w:val="clear" w:color="auto" w:fill="FFFFFF"/>
          <w:rPrChange w:id="2325" w:author="Chen Liao" w:date="2021-06-01T21:13:00Z">
            <w:rPr>
              <w:color w:val="2A2A2A"/>
              <w:sz w:val="22"/>
              <w:szCs w:val="22"/>
              <w:shd w:val="clear" w:color="auto" w:fill="FFFFFF"/>
            </w:rPr>
          </w:rPrChange>
        </w:rPr>
        <w:t xml:space="preserve"> calculated by </w:t>
      </w:r>
      <w:bookmarkStart w:id="2326" w:name="OLE_LINK66"/>
      <w:bookmarkStart w:id="2327" w:name="OLE_LINK67"/>
      <w:r w:rsidR="008E05B7" w:rsidRPr="00BE70D2">
        <w:rPr>
          <w:color w:val="000000" w:themeColor="text1"/>
          <w:sz w:val="22"/>
          <w:szCs w:val="22"/>
          <w:shd w:val="clear" w:color="auto" w:fill="FFFFFF"/>
          <w:rPrChange w:id="2328" w:author="Chen Liao" w:date="2021-06-01T21:13:00Z">
            <w:rPr>
              <w:color w:val="2A2A2A"/>
              <w:sz w:val="22"/>
              <w:szCs w:val="22"/>
              <w:shd w:val="clear" w:color="auto" w:fill="FFFFFF"/>
            </w:rPr>
          </w:rPrChange>
        </w:rPr>
        <w:t>Aitchison distance</w:t>
      </w:r>
      <w:del w:id="2329" w:author="Chen Liao" w:date="2021-05-28T05:20:00Z">
        <w:r w:rsidR="002E3514" w:rsidRPr="00BE70D2" w:rsidDel="00DE7B48">
          <w:rPr>
            <w:color w:val="000000" w:themeColor="text1"/>
            <w:sz w:val="22"/>
            <w:szCs w:val="22"/>
            <w:shd w:val="clear" w:color="auto" w:fill="FFFFFF"/>
            <w:rPrChange w:id="2330" w:author="Chen Liao" w:date="2021-06-01T21:13:00Z">
              <w:rPr>
                <w:color w:val="2A2A2A"/>
                <w:sz w:val="22"/>
                <w:szCs w:val="22"/>
                <w:shd w:val="clear" w:color="auto" w:fill="FFFFFF"/>
              </w:rPr>
            </w:rPrChange>
          </w:rPr>
          <w:delText xml:space="preserve"> </w:delText>
        </w:r>
        <w:bookmarkEnd w:id="2326"/>
        <w:bookmarkEnd w:id="2327"/>
        <w:r w:rsidR="002E3514" w:rsidRPr="00BE70D2" w:rsidDel="00DE7B48">
          <w:rPr>
            <w:color w:val="000000" w:themeColor="text1"/>
            <w:sz w:val="22"/>
            <w:szCs w:val="22"/>
            <w:shd w:val="clear" w:color="auto" w:fill="FFFFFF"/>
            <w:rPrChange w:id="2331" w:author="Chen Liao" w:date="2021-06-01T21:13:00Z">
              <w:rPr>
                <w:color w:val="2A2A2A"/>
                <w:sz w:val="22"/>
                <w:szCs w:val="22"/>
                <w:shd w:val="clear" w:color="auto" w:fill="FFFFFF"/>
              </w:rPr>
            </w:rPrChange>
          </w:rPr>
          <w:delText>at the lowest classified taxonomy level</w:delText>
        </w:r>
        <w:r w:rsidR="008E05B7" w:rsidRPr="00BE70D2" w:rsidDel="00DE7B48">
          <w:rPr>
            <w:color w:val="000000" w:themeColor="text1"/>
            <w:sz w:val="22"/>
            <w:szCs w:val="22"/>
            <w:shd w:val="clear" w:color="auto" w:fill="FFFFFF"/>
            <w:rPrChange w:id="2332" w:author="Chen Liao" w:date="2021-06-01T21:13:00Z">
              <w:rPr>
                <w:color w:val="2A2A2A"/>
                <w:sz w:val="22"/>
                <w:szCs w:val="22"/>
                <w:shd w:val="clear" w:color="auto" w:fill="FFFFFF"/>
              </w:rPr>
            </w:rPrChange>
          </w:rPr>
          <w:delText>,</w:delText>
        </w:r>
      </w:del>
      <w:r w:rsidR="008E05B7" w:rsidRPr="00BE70D2">
        <w:rPr>
          <w:color w:val="000000" w:themeColor="text1"/>
          <w:sz w:val="22"/>
          <w:szCs w:val="22"/>
          <w:shd w:val="clear" w:color="auto" w:fill="FFFFFF"/>
          <w:rPrChange w:id="2333" w:author="Chen Liao" w:date="2021-06-01T21:13:00Z">
            <w:rPr>
              <w:color w:val="2A2A2A"/>
              <w:sz w:val="22"/>
              <w:szCs w:val="22"/>
              <w:shd w:val="clear" w:color="auto" w:fill="FFFFFF"/>
            </w:rPr>
          </w:rPrChange>
        </w:rPr>
        <w:t xml:space="preserve"> </w:t>
      </w:r>
      <w:r w:rsidR="00E101E1" w:rsidRPr="00BE70D2">
        <w:rPr>
          <w:color w:val="000000" w:themeColor="text1"/>
          <w:sz w:val="22"/>
          <w:szCs w:val="22"/>
          <w:shd w:val="clear" w:color="auto" w:fill="FFFFFF"/>
          <w:rPrChange w:id="2334" w:author="Chen Liao" w:date="2021-06-01T21:13:00Z">
            <w:rPr>
              <w:color w:val="2A2A2A"/>
              <w:sz w:val="22"/>
              <w:szCs w:val="22"/>
              <w:shd w:val="clear" w:color="auto" w:fill="FFFFFF"/>
            </w:rPr>
          </w:rPrChange>
        </w:rPr>
        <w:t xml:space="preserve">shows </w:t>
      </w:r>
      <w:r w:rsidR="002E3514" w:rsidRPr="00BE70D2">
        <w:rPr>
          <w:color w:val="000000" w:themeColor="text1"/>
          <w:sz w:val="22"/>
          <w:szCs w:val="22"/>
          <w:shd w:val="clear" w:color="auto" w:fill="FFFFFF"/>
          <w:rPrChange w:id="2335" w:author="Chen Liao" w:date="2021-06-01T21:13:00Z">
            <w:rPr>
              <w:color w:val="2A2A2A"/>
              <w:sz w:val="22"/>
              <w:szCs w:val="22"/>
              <w:shd w:val="clear" w:color="auto" w:fill="FFFFFF"/>
            </w:rPr>
          </w:rPrChange>
        </w:rPr>
        <w:t xml:space="preserve">that the baseline </w:t>
      </w:r>
      <w:r w:rsidR="00045481" w:rsidRPr="00BE70D2">
        <w:rPr>
          <w:color w:val="000000" w:themeColor="text1"/>
          <w:sz w:val="22"/>
          <w:szCs w:val="22"/>
          <w:shd w:val="clear" w:color="auto" w:fill="FFFFFF"/>
          <w:rPrChange w:id="2336" w:author="Chen Liao" w:date="2021-06-01T21:13:00Z">
            <w:rPr>
              <w:color w:val="2A2A2A"/>
              <w:sz w:val="22"/>
              <w:szCs w:val="22"/>
              <w:shd w:val="clear" w:color="auto" w:fill="FFFFFF"/>
            </w:rPr>
          </w:rPrChange>
        </w:rPr>
        <w:t>composition</w:t>
      </w:r>
      <w:r w:rsidR="002523A6" w:rsidRPr="00BE70D2">
        <w:rPr>
          <w:color w:val="000000" w:themeColor="text1"/>
          <w:sz w:val="22"/>
          <w:szCs w:val="22"/>
          <w:shd w:val="clear" w:color="auto" w:fill="FFFFFF"/>
          <w:rPrChange w:id="2337" w:author="Chen Liao" w:date="2021-06-01T21:13:00Z">
            <w:rPr>
              <w:color w:val="2A2A2A"/>
              <w:sz w:val="22"/>
              <w:szCs w:val="22"/>
              <w:shd w:val="clear" w:color="auto" w:fill="FFFFFF"/>
            </w:rPr>
          </w:rPrChange>
        </w:rPr>
        <w:t>s</w:t>
      </w:r>
      <w:r w:rsidR="002E3514" w:rsidRPr="00BE70D2">
        <w:rPr>
          <w:color w:val="000000" w:themeColor="text1"/>
          <w:sz w:val="22"/>
          <w:szCs w:val="22"/>
          <w:shd w:val="clear" w:color="auto" w:fill="FFFFFF"/>
          <w:rPrChange w:id="2338" w:author="Chen Liao" w:date="2021-06-01T21:13:00Z">
            <w:rPr>
              <w:color w:val="2A2A2A"/>
              <w:sz w:val="22"/>
              <w:szCs w:val="22"/>
              <w:shd w:val="clear" w:color="auto" w:fill="FFFFFF"/>
            </w:rPr>
          </w:rPrChange>
        </w:rPr>
        <w:t xml:space="preserve"> of our mice cluster by vendor (Adonis, </w:t>
      </w:r>
      <w:r w:rsidR="002E3514" w:rsidRPr="00BE70D2">
        <w:rPr>
          <w:i/>
          <w:iCs/>
          <w:color w:val="000000" w:themeColor="text1"/>
          <w:sz w:val="22"/>
          <w:szCs w:val="22"/>
          <w:shd w:val="clear" w:color="auto" w:fill="FFFFFF"/>
          <w:rPrChange w:id="2339" w:author="Chen Liao" w:date="2021-06-01T21:13:00Z">
            <w:rPr>
              <w:i/>
              <w:iCs/>
              <w:color w:val="2A2A2A"/>
              <w:sz w:val="22"/>
              <w:szCs w:val="22"/>
              <w:shd w:val="clear" w:color="auto" w:fill="FFFFFF"/>
            </w:rPr>
          </w:rPrChange>
        </w:rPr>
        <w:t>P</w:t>
      </w:r>
      <w:r w:rsidR="00131AF4" w:rsidRPr="00BE70D2">
        <w:rPr>
          <w:color w:val="000000" w:themeColor="text1"/>
          <w:sz w:val="22"/>
          <w:szCs w:val="22"/>
          <w:shd w:val="clear" w:color="auto" w:fill="FFFFFF"/>
          <w:rPrChange w:id="2340" w:author="Chen Liao" w:date="2021-06-01T21:13:00Z">
            <w:rPr>
              <w:color w:val="2A2A2A"/>
              <w:sz w:val="22"/>
              <w:szCs w:val="22"/>
              <w:shd w:val="clear" w:color="auto" w:fill="FFFFFF"/>
            </w:rPr>
          </w:rPrChange>
        </w:rPr>
        <w:t xml:space="preserve"> </w:t>
      </w:r>
      <w:r w:rsidR="002E3514" w:rsidRPr="00BE70D2">
        <w:rPr>
          <w:color w:val="000000" w:themeColor="text1"/>
          <w:sz w:val="22"/>
          <w:szCs w:val="22"/>
          <w:shd w:val="clear" w:color="auto" w:fill="FFFFFF"/>
          <w:rPrChange w:id="2341" w:author="Chen Liao" w:date="2021-06-01T21:13:00Z">
            <w:rPr>
              <w:color w:val="2A2A2A"/>
              <w:sz w:val="22"/>
              <w:szCs w:val="22"/>
              <w:shd w:val="clear" w:color="auto" w:fill="FFFFFF"/>
            </w:rPr>
          </w:rPrChange>
        </w:rPr>
        <w:t>&lt;</w:t>
      </w:r>
      <w:r w:rsidR="00131AF4" w:rsidRPr="00BE70D2">
        <w:rPr>
          <w:color w:val="000000" w:themeColor="text1"/>
          <w:sz w:val="22"/>
          <w:szCs w:val="22"/>
          <w:shd w:val="clear" w:color="auto" w:fill="FFFFFF"/>
          <w:rPrChange w:id="2342" w:author="Chen Liao" w:date="2021-06-01T21:13:00Z">
            <w:rPr>
              <w:color w:val="2A2A2A"/>
              <w:sz w:val="22"/>
              <w:szCs w:val="22"/>
              <w:shd w:val="clear" w:color="auto" w:fill="FFFFFF"/>
            </w:rPr>
          </w:rPrChange>
        </w:rPr>
        <w:t xml:space="preserve"> </w:t>
      </w:r>
      <w:r w:rsidR="002E3514" w:rsidRPr="00BE70D2">
        <w:rPr>
          <w:color w:val="000000" w:themeColor="text1"/>
          <w:sz w:val="22"/>
          <w:szCs w:val="22"/>
          <w:shd w:val="clear" w:color="auto" w:fill="FFFFFF"/>
          <w:rPrChange w:id="2343" w:author="Chen Liao" w:date="2021-06-01T21:13:00Z">
            <w:rPr>
              <w:color w:val="2A2A2A"/>
              <w:sz w:val="22"/>
              <w:szCs w:val="22"/>
              <w:shd w:val="clear" w:color="auto" w:fill="FFFFFF"/>
            </w:rPr>
          </w:rPrChange>
        </w:rPr>
        <w:t>0.001) and are characterized by distinct bacterial taxa</w:t>
      </w:r>
      <w:r w:rsidR="00E86076" w:rsidRPr="00BE70D2">
        <w:rPr>
          <w:color w:val="000000" w:themeColor="text1"/>
          <w:sz w:val="22"/>
          <w:szCs w:val="22"/>
          <w:shd w:val="clear" w:color="auto" w:fill="FFFFFF"/>
          <w:rPrChange w:id="2344" w:author="Chen Liao" w:date="2021-06-01T21:13:00Z">
            <w:rPr>
              <w:color w:val="2A2A2A"/>
              <w:sz w:val="22"/>
              <w:szCs w:val="22"/>
              <w:shd w:val="clear" w:color="auto" w:fill="FFFFFF"/>
            </w:rPr>
          </w:rPrChange>
        </w:rPr>
        <w:t xml:space="preserve"> (</w:t>
      </w:r>
      <w:r w:rsidR="00E86076" w:rsidRPr="00BE70D2">
        <w:rPr>
          <w:color w:val="000000" w:themeColor="text1"/>
          <w:sz w:val="22"/>
          <w:szCs w:val="22"/>
          <w:highlight w:val="yellow"/>
          <w:shd w:val="clear" w:color="auto" w:fill="FFFFFF"/>
          <w:rPrChange w:id="2345" w:author="Chen Liao" w:date="2021-06-01T21:13:00Z">
            <w:rPr>
              <w:color w:val="2A2A2A"/>
              <w:sz w:val="22"/>
              <w:szCs w:val="22"/>
              <w:highlight w:val="yellow"/>
              <w:shd w:val="clear" w:color="auto" w:fill="FFFFFF"/>
            </w:rPr>
          </w:rPrChange>
        </w:rPr>
        <w:t>Fig. 1</w:t>
      </w:r>
      <w:ins w:id="2346" w:author="Chen Liao" w:date="2021-05-29T15:40:00Z">
        <w:r w:rsidR="00926B99" w:rsidRPr="00BE70D2">
          <w:rPr>
            <w:color w:val="000000" w:themeColor="text1"/>
            <w:sz w:val="22"/>
            <w:szCs w:val="22"/>
            <w:highlight w:val="yellow"/>
            <w:shd w:val="clear" w:color="auto" w:fill="FFFFFF"/>
            <w:rPrChange w:id="2347" w:author="Chen Liao" w:date="2021-06-01T21:13:00Z">
              <w:rPr>
                <w:color w:val="000000" w:themeColor="text1"/>
                <w:sz w:val="22"/>
                <w:szCs w:val="22"/>
                <w:highlight w:val="yellow"/>
                <w:shd w:val="clear" w:color="auto" w:fill="FFFFFF"/>
              </w:rPr>
            </w:rPrChange>
          </w:rPr>
          <w:t>C</w:t>
        </w:r>
      </w:ins>
      <w:ins w:id="2348" w:author="Chen Liao" w:date="2021-05-29T16:14:00Z">
        <w:r w:rsidR="00526656" w:rsidRPr="00BE70D2">
          <w:rPr>
            <w:color w:val="000000" w:themeColor="text1"/>
            <w:sz w:val="22"/>
            <w:szCs w:val="22"/>
            <w:highlight w:val="yellow"/>
            <w:shd w:val="clear" w:color="auto" w:fill="FFFFFF"/>
            <w:rPrChange w:id="2349" w:author="Chen Liao" w:date="2021-06-01T21:13:00Z">
              <w:rPr>
                <w:color w:val="000000" w:themeColor="text1"/>
                <w:sz w:val="22"/>
                <w:szCs w:val="22"/>
                <w:highlight w:val="yellow"/>
                <w:shd w:val="clear" w:color="auto" w:fill="FFFFFF"/>
              </w:rPr>
            </w:rPrChange>
          </w:rPr>
          <w:t>,</w:t>
        </w:r>
      </w:ins>
      <w:ins w:id="2350" w:author="Chen Liao" w:date="2021-06-01T21:09:00Z">
        <w:r w:rsidR="00304797" w:rsidRPr="00BE70D2">
          <w:rPr>
            <w:color w:val="000000" w:themeColor="text1"/>
            <w:sz w:val="22"/>
            <w:szCs w:val="22"/>
            <w:highlight w:val="yellow"/>
            <w:shd w:val="clear" w:color="auto" w:fill="FFFFFF"/>
            <w:rPrChange w:id="2351" w:author="Chen Liao" w:date="2021-06-01T21:13:00Z">
              <w:rPr>
                <w:color w:val="000000" w:themeColor="text1"/>
                <w:sz w:val="22"/>
                <w:szCs w:val="22"/>
                <w:highlight w:val="yellow"/>
                <w:shd w:val="clear" w:color="auto" w:fill="FFFFFF"/>
              </w:rPr>
            </w:rPrChange>
          </w:rPr>
          <w:t xml:space="preserve"> Fig. </w:t>
        </w:r>
      </w:ins>
      <w:ins w:id="2352" w:author="Chen Liao" w:date="2021-05-29T16:14:00Z">
        <w:r w:rsidR="00526656" w:rsidRPr="00BE70D2">
          <w:rPr>
            <w:color w:val="000000" w:themeColor="text1"/>
            <w:sz w:val="22"/>
            <w:szCs w:val="22"/>
            <w:highlight w:val="yellow"/>
            <w:shd w:val="clear" w:color="auto" w:fill="FFFFFF"/>
            <w:rPrChange w:id="2353" w:author="Chen Liao" w:date="2021-06-01T21:13:00Z">
              <w:rPr>
                <w:color w:val="000000" w:themeColor="text1"/>
                <w:sz w:val="22"/>
                <w:szCs w:val="22"/>
                <w:highlight w:val="yellow"/>
                <w:shd w:val="clear" w:color="auto" w:fill="FFFFFF"/>
              </w:rPr>
            </w:rPrChange>
          </w:rPr>
          <w:t>S1</w:t>
        </w:r>
      </w:ins>
      <w:del w:id="2354" w:author="Chen Liao" w:date="2021-05-28T05:20:00Z">
        <w:r w:rsidR="00E86076" w:rsidRPr="00BE70D2" w:rsidDel="00DE7B48">
          <w:rPr>
            <w:color w:val="000000" w:themeColor="text1"/>
            <w:sz w:val="22"/>
            <w:szCs w:val="22"/>
            <w:highlight w:val="yellow"/>
            <w:shd w:val="clear" w:color="auto" w:fill="FFFFFF"/>
            <w:rPrChange w:id="2355" w:author="Chen Liao" w:date="2021-06-01T21:13:00Z">
              <w:rPr>
                <w:color w:val="2A2A2A"/>
                <w:sz w:val="22"/>
                <w:szCs w:val="22"/>
                <w:highlight w:val="yellow"/>
                <w:shd w:val="clear" w:color="auto" w:fill="FFFFFF"/>
              </w:rPr>
            </w:rPrChange>
          </w:rPr>
          <w:delText>C</w:delText>
        </w:r>
      </w:del>
      <w:r w:rsidR="00E86076" w:rsidRPr="00BE70D2">
        <w:rPr>
          <w:color w:val="000000" w:themeColor="text1"/>
          <w:sz w:val="22"/>
          <w:szCs w:val="22"/>
          <w:shd w:val="clear" w:color="auto" w:fill="FFFFFF"/>
          <w:rPrChange w:id="2356" w:author="Chen Liao" w:date="2021-06-01T21:13:00Z">
            <w:rPr>
              <w:color w:val="2A2A2A"/>
              <w:sz w:val="22"/>
              <w:szCs w:val="22"/>
              <w:shd w:val="clear" w:color="auto" w:fill="FFFFFF"/>
            </w:rPr>
          </w:rPrChange>
        </w:rPr>
        <w:t>)</w:t>
      </w:r>
      <w:r w:rsidR="002E3514" w:rsidRPr="00BE70D2">
        <w:rPr>
          <w:color w:val="000000" w:themeColor="text1"/>
          <w:sz w:val="22"/>
          <w:szCs w:val="22"/>
          <w:shd w:val="clear" w:color="auto" w:fill="FFFFFF"/>
          <w:rPrChange w:id="2357" w:author="Chen Liao" w:date="2021-06-01T21:13:00Z">
            <w:rPr>
              <w:color w:val="2A2A2A"/>
              <w:sz w:val="22"/>
              <w:szCs w:val="22"/>
              <w:shd w:val="clear" w:color="auto" w:fill="FFFFFF"/>
            </w:rPr>
          </w:rPrChange>
        </w:rPr>
        <w:t xml:space="preserve">. </w:t>
      </w:r>
      <w:r w:rsidR="006A7A4E" w:rsidRPr="00BE70D2">
        <w:rPr>
          <w:color w:val="000000" w:themeColor="text1"/>
          <w:sz w:val="22"/>
          <w:szCs w:val="22"/>
          <w:shd w:val="clear" w:color="auto" w:fill="FFFFFF"/>
          <w:rPrChange w:id="2358" w:author="Chen Liao" w:date="2021-06-01T21:13:00Z">
            <w:rPr>
              <w:color w:val="2A2A2A"/>
              <w:sz w:val="22"/>
              <w:szCs w:val="22"/>
              <w:shd w:val="clear" w:color="auto" w:fill="FFFFFF"/>
            </w:rPr>
          </w:rPrChange>
        </w:rPr>
        <w:t xml:space="preserve">For example, </w:t>
      </w:r>
      <w:r w:rsidR="006A7A4E" w:rsidRPr="00BE70D2">
        <w:rPr>
          <w:color w:val="000000" w:themeColor="text1"/>
          <w:sz w:val="22"/>
          <w:szCs w:val="22"/>
          <w:rPrChange w:id="2359" w:author="Chen Liao" w:date="2021-06-01T21:13:00Z">
            <w:rPr>
              <w:color w:val="242021"/>
              <w:sz w:val="22"/>
              <w:szCs w:val="22"/>
            </w:rPr>
          </w:rPrChange>
        </w:rPr>
        <w:t xml:space="preserve">Shanghai mice </w:t>
      </w:r>
      <w:del w:id="2360" w:author="Chen Liao" w:date="2021-05-28T05:23:00Z">
        <w:r w:rsidR="00E03E24" w:rsidRPr="00BE70D2" w:rsidDel="00E33974">
          <w:rPr>
            <w:color w:val="000000" w:themeColor="text1"/>
            <w:sz w:val="22"/>
            <w:szCs w:val="22"/>
            <w:rPrChange w:id="2361" w:author="Chen Liao" w:date="2021-06-01T21:13:00Z">
              <w:rPr>
                <w:color w:val="242021"/>
                <w:sz w:val="22"/>
                <w:szCs w:val="22"/>
              </w:rPr>
            </w:rPrChange>
          </w:rPr>
          <w:delText xml:space="preserve">lack </w:delText>
        </w:r>
      </w:del>
      <w:ins w:id="2362" w:author="Chen Liao" w:date="2021-05-28T05:23:00Z">
        <w:r w:rsidR="00E33974" w:rsidRPr="00BE70D2">
          <w:rPr>
            <w:color w:val="000000" w:themeColor="text1"/>
            <w:sz w:val="22"/>
            <w:szCs w:val="22"/>
            <w:rPrChange w:id="2363" w:author="Chen Liao" w:date="2021-06-01T21:13:00Z">
              <w:rPr>
                <w:color w:val="242021"/>
                <w:sz w:val="22"/>
                <w:szCs w:val="22"/>
              </w:rPr>
            </w:rPrChange>
          </w:rPr>
          <w:t>have low relative abundance</w:t>
        </w:r>
      </w:ins>
      <w:ins w:id="2364" w:author="Chen Liao" w:date="2021-05-28T06:42:00Z">
        <w:r w:rsidR="00654541" w:rsidRPr="00BE70D2">
          <w:rPr>
            <w:color w:val="000000" w:themeColor="text1"/>
            <w:sz w:val="22"/>
            <w:szCs w:val="22"/>
            <w:rPrChange w:id="2365" w:author="Chen Liao" w:date="2021-06-01T21:13:00Z">
              <w:rPr>
                <w:color w:val="242021"/>
                <w:sz w:val="22"/>
                <w:szCs w:val="22"/>
              </w:rPr>
            </w:rPrChange>
          </w:rPr>
          <w:t>s</w:t>
        </w:r>
      </w:ins>
      <w:ins w:id="2366" w:author="Chen Liao" w:date="2021-05-28T05:24:00Z">
        <w:r w:rsidR="00E33974" w:rsidRPr="00BE70D2">
          <w:rPr>
            <w:color w:val="000000" w:themeColor="text1"/>
            <w:sz w:val="22"/>
            <w:szCs w:val="22"/>
            <w:rPrChange w:id="2367" w:author="Chen Liao" w:date="2021-06-01T21:13:00Z">
              <w:rPr>
                <w:color w:val="242021"/>
                <w:sz w:val="22"/>
                <w:szCs w:val="22"/>
              </w:rPr>
            </w:rPrChange>
          </w:rPr>
          <w:t xml:space="preserve"> of </w:t>
        </w:r>
      </w:ins>
      <w:r w:rsidR="006A7A4E" w:rsidRPr="00BE70D2">
        <w:rPr>
          <w:color w:val="000000" w:themeColor="text1"/>
          <w:sz w:val="22"/>
          <w:szCs w:val="22"/>
          <w:rPrChange w:id="2368" w:author="Chen Liao" w:date="2021-06-01T21:13:00Z">
            <w:rPr>
              <w:color w:val="242021"/>
              <w:sz w:val="22"/>
              <w:szCs w:val="22"/>
            </w:rPr>
          </w:rPrChange>
        </w:rPr>
        <w:t xml:space="preserve">several </w:t>
      </w:r>
      <w:r w:rsidR="00D8528C" w:rsidRPr="00BE70D2">
        <w:rPr>
          <w:color w:val="000000" w:themeColor="text1"/>
          <w:sz w:val="22"/>
          <w:szCs w:val="22"/>
          <w:rPrChange w:id="2369" w:author="Chen Liao" w:date="2021-06-01T21:13:00Z">
            <w:rPr>
              <w:color w:val="242021"/>
              <w:sz w:val="22"/>
              <w:szCs w:val="22"/>
            </w:rPr>
          </w:rPrChange>
        </w:rPr>
        <w:t xml:space="preserve">commensal </w:t>
      </w:r>
      <w:del w:id="2370" w:author="Chen Liao" w:date="2021-05-28T06:43:00Z">
        <w:r w:rsidR="00BD32F3" w:rsidRPr="00BE70D2" w:rsidDel="003C676A">
          <w:rPr>
            <w:color w:val="000000" w:themeColor="text1"/>
            <w:sz w:val="22"/>
            <w:szCs w:val="22"/>
            <w:rPrChange w:id="2371" w:author="Chen Liao" w:date="2021-06-01T21:13:00Z">
              <w:rPr>
                <w:color w:val="242021"/>
                <w:sz w:val="22"/>
                <w:szCs w:val="22"/>
              </w:rPr>
            </w:rPrChange>
          </w:rPr>
          <w:delText xml:space="preserve">complex </w:delText>
        </w:r>
      </w:del>
      <w:r w:rsidR="00E05159" w:rsidRPr="00BE70D2">
        <w:rPr>
          <w:color w:val="000000" w:themeColor="text1"/>
          <w:sz w:val="22"/>
          <w:szCs w:val="22"/>
          <w:rPrChange w:id="2372" w:author="Chen Liao" w:date="2021-06-01T21:13:00Z">
            <w:rPr>
              <w:color w:val="242021"/>
              <w:sz w:val="22"/>
              <w:szCs w:val="22"/>
            </w:rPr>
          </w:rPrChange>
        </w:rPr>
        <w:t>polysaccharide</w:t>
      </w:r>
      <w:ins w:id="2373" w:author="Chen Liao" w:date="2021-05-28T06:43:00Z">
        <w:r w:rsidR="003C676A" w:rsidRPr="00BE70D2">
          <w:rPr>
            <w:color w:val="000000" w:themeColor="text1"/>
            <w:sz w:val="22"/>
            <w:szCs w:val="22"/>
            <w:rPrChange w:id="2374" w:author="Chen Liao" w:date="2021-06-01T21:13:00Z">
              <w:rPr>
                <w:color w:val="242021"/>
                <w:sz w:val="22"/>
                <w:szCs w:val="22"/>
              </w:rPr>
            </w:rPrChange>
          </w:rPr>
          <w:t>-</w:t>
        </w:r>
      </w:ins>
      <w:del w:id="2375" w:author="Chen Liao" w:date="2021-05-28T06:43:00Z">
        <w:r w:rsidR="00E05159" w:rsidRPr="00BE70D2" w:rsidDel="003C676A">
          <w:rPr>
            <w:color w:val="000000" w:themeColor="text1"/>
            <w:sz w:val="22"/>
            <w:szCs w:val="22"/>
            <w:rPrChange w:id="2376" w:author="Chen Liao" w:date="2021-06-01T21:13:00Z">
              <w:rPr>
                <w:color w:val="242021"/>
                <w:sz w:val="22"/>
                <w:szCs w:val="22"/>
              </w:rPr>
            </w:rPrChange>
          </w:rPr>
          <w:delText>s</w:delText>
        </w:r>
        <w:r w:rsidR="00BD32F3" w:rsidRPr="00BE70D2" w:rsidDel="003C676A">
          <w:rPr>
            <w:color w:val="000000" w:themeColor="text1"/>
            <w:sz w:val="22"/>
            <w:szCs w:val="22"/>
            <w:rPrChange w:id="2377" w:author="Chen Liao" w:date="2021-06-01T21:13:00Z">
              <w:rPr>
                <w:color w:val="242021"/>
                <w:sz w:val="22"/>
                <w:szCs w:val="22"/>
              </w:rPr>
            </w:rPrChange>
          </w:rPr>
          <w:delText xml:space="preserve"> </w:delText>
        </w:r>
      </w:del>
      <w:r w:rsidR="00BD32F3" w:rsidRPr="00BE70D2">
        <w:rPr>
          <w:color w:val="000000" w:themeColor="text1"/>
          <w:sz w:val="22"/>
          <w:szCs w:val="22"/>
          <w:rPrChange w:id="2378" w:author="Chen Liao" w:date="2021-06-01T21:13:00Z">
            <w:rPr>
              <w:color w:val="242021"/>
              <w:sz w:val="22"/>
              <w:szCs w:val="22"/>
            </w:rPr>
          </w:rPrChange>
        </w:rPr>
        <w:t>degrad</w:t>
      </w:r>
      <w:ins w:id="2379" w:author="Chen Liao" w:date="2021-05-28T06:43:00Z">
        <w:r w:rsidR="003C676A" w:rsidRPr="00BE70D2">
          <w:rPr>
            <w:color w:val="000000" w:themeColor="text1"/>
            <w:sz w:val="22"/>
            <w:szCs w:val="22"/>
            <w:rPrChange w:id="2380" w:author="Chen Liao" w:date="2021-06-01T21:13:00Z">
              <w:rPr>
                <w:color w:val="242021"/>
                <w:sz w:val="22"/>
                <w:szCs w:val="22"/>
              </w:rPr>
            </w:rPrChange>
          </w:rPr>
          <w:t>ing bacteria</w:t>
        </w:r>
      </w:ins>
      <w:del w:id="2381" w:author="Chen Liao" w:date="2021-05-28T06:43:00Z">
        <w:r w:rsidR="00BD32F3" w:rsidRPr="00BE70D2" w:rsidDel="003C676A">
          <w:rPr>
            <w:color w:val="000000" w:themeColor="text1"/>
            <w:sz w:val="22"/>
            <w:szCs w:val="22"/>
            <w:rPrChange w:id="2382" w:author="Chen Liao" w:date="2021-06-01T21:13:00Z">
              <w:rPr>
                <w:color w:val="242021"/>
                <w:sz w:val="22"/>
                <w:szCs w:val="22"/>
              </w:rPr>
            </w:rPrChange>
          </w:rPr>
          <w:delText>ers</w:delText>
        </w:r>
      </w:del>
      <w:r w:rsidR="00BD32F3" w:rsidRPr="00BE70D2" w:rsidDel="00BD32F3">
        <w:rPr>
          <w:color w:val="000000" w:themeColor="text1"/>
          <w:sz w:val="22"/>
          <w:szCs w:val="22"/>
          <w:rPrChange w:id="2383" w:author="Chen Liao" w:date="2021-06-01T21:13:00Z">
            <w:rPr>
              <w:color w:val="242021"/>
              <w:sz w:val="22"/>
              <w:szCs w:val="22"/>
            </w:rPr>
          </w:rPrChange>
        </w:rPr>
        <w:t xml:space="preserve"> </w:t>
      </w:r>
      <w:r w:rsidR="00D8528C" w:rsidRPr="00BE70D2">
        <w:rPr>
          <w:color w:val="000000" w:themeColor="text1"/>
          <w:sz w:val="22"/>
          <w:szCs w:val="22"/>
          <w:rPrChange w:id="2384" w:author="Chen Liao" w:date="2021-06-01T21:13:00Z">
            <w:rPr>
              <w:color w:val="242021"/>
              <w:sz w:val="22"/>
              <w:szCs w:val="22"/>
            </w:rPr>
          </w:rPrChange>
        </w:rPr>
        <w:t>such as</w:t>
      </w:r>
      <w:r w:rsidR="006A7A4E" w:rsidRPr="00BE70D2">
        <w:rPr>
          <w:color w:val="000000" w:themeColor="text1"/>
          <w:sz w:val="22"/>
          <w:szCs w:val="22"/>
          <w:rPrChange w:id="2385" w:author="Chen Liao" w:date="2021-06-01T21:13:00Z">
            <w:rPr>
              <w:color w:val="242021"/>
              <w:sz w:val="22"/>
              <w:szCs w:val="22"/>
            </w:rPr>
          </w:rPrChange>
        </w:rPr>
        <w:t xml:space="preserve"> </w:t>
      </w:r>
      <w:proofErr w:type="spellStart"/>
      <w:r w:rsidR="006A7A4E" w:rsidRPr="00BE70D2">
        <w:rPr>
          <w:i/>
          <w:iCs/>
          <w:color w:val="000000" w:themeColor="text1"/>
          <w:sz w:val="22"/>
          <w:szCs w:val="22"/>
          <w:shd w:val="clear" w:color="auto" w:fill="FFFFFF"/>
          <w:rPrChange w:id="2386" w:author="Chen Liao" w:date="2021-06-01T21:13:00Z">
            <w:rPr>
              <w:i/>
              <w:iCs/>
              <w:sz w:val="22"/>
              <w:szCs w:val="22"/>
              <w:shd w:val="clear" w:color="auto" w:fill="FFFFFF"/>
            </w:rPr>
          </w:rPrChange>
        </w:rPr>
        <w:t>Muribaculaceae</w:t>
      </w:r>
      <w:proofErr w:type="spellEnd"/>
      <w:r w:rsidR="006A7A4E" w:rsidRPr="00BE70D2">
        <w:rPr>
          <w:color w:val="000000" w:themeColor="text1"/>
          <w:sz w:val="22"/>
          <w:szCs w:val="22"/>
          <w:shd w:val="clear" w:color="auto" w:fill="FFFFFF"/>
          <w:rPrChange w:id="2387" w:author="Chen Liao" w:date="2021-06-01T21:13:00Z">
            <w:rPr>
              <w:sz w:val="22"/>
              <w:szCs w:val="22"/>
              <w:shd w:val="clear" w:color="auto" w:fill="FFFFFF"/>
            </w:rPr>
          </w:rPrChange>
        </w:rPr>
        <w:t xml:space="preserve"> a</w:t>
      </w:r>
      <w:r w:rsidR="00D8528C" w:rsidRPr="00BE70D2">
        <w:rPr>
          <w:color w:val="000000" w:themeColor="text1"/>
          <w:sz w:val="22"/>
          <w:szCs w:val="22"/>
          <w:shd w:val="clear" w:color="auto" w:fill="FFFFFF"/>
          <w:rPrChange w:id="2388" w:author="Chen Liao" w:date="2021-06-01T21:13:00Z">
            <w:rPr>
              <w:sz w:val="22"/>
              <w:szCs w:val="22"/>
              <w:shd w:val="clear" w:color="auto" w:fill="FFFFFF"/>
            </w:rPr>
          </w:rPrChange>
        </w:rPr>
        <w:t xml:space="preserve">nd </w:t>
      </w:r>
      <w:proofErr w:type="spellStart"/>
      <w:r w:rsidR="00D8528C" w:rsidRPr="00BE70D2">
        <w:rPr>
          <w:i/>
          <w:iCs/>
          <w:color w:val="000000" w:themeColor="text1"/>
          <w:sz w:val="22"/>
          <w:szCs w:val="22"/>
          <w:shd w:val="clear" w:color="auto" w:fill="FFFFFF"/>
          <w:rPrChange w:id="2389" w:author="Chen Liao" w:date="2021-06-01T21:13:00Z">
            <w:rPr>
              <w:i/>
              <w:iCs/>
              <w:sz w:val="22"/>
              <w:szCs w:val="22"/>
              <w:shd w:val="clear" w:color="auto" w:fill="FFFFFF"/>
            </w:rPr>
          </w:rPrChange>
        </w:rPr>
        <w:t>Rikenellaceae</w:t>
      </w:r>
      <w:proofErr w:type="spellEnd"/>
      <w:r w:rsidR="00BD32F3" w:rsidRPr="00BE70D2">
        <w:rPr>
          <w:i/>
          <w:iCs/>
          <w:color w:val="000000" w:themeColor="text1"/>
          <w:sz w:val="22"/>
          <w:szCs w:val="22"/>
          <w:shd w:val="clear" w:color="auto" w:fill="FFFFFF"/>
          <w:rPrChange w:id="2390" w:author="Chen Liao" w:date="2021-06-01T21:13:00Z">
            <w:rPr>
              <w:i/>
              <w:iCs/>
              <w:sz w:val="22"/>
              <w:szCs w:val="22"/>
              <w:shd w:val="clear" w:color="auto" w:fill="FFFFFF"/>
            </w:rPr>
          </w:rPrChange>
        </w:rPr>
        <w:t xml:space="preserve"> </w:t>
      </w:r>
      <w:r w:rsidR="00BD32F3" w:rsidRPr="00BE70D2">
        <w:rPr>
          <w:color w:val="000000" w:themeColor="text1"/>
          <w:sz w:val="22"/>
          <w:szCs w:val="22"/>
          <w:shd w:val="clear" w:color="auto" w:fill="FFFFFF"/>
          <w:rPrChange w:id="2391" w:author="Chen Liao" w:date="2021-06-01T21:13:00Z">
            <w:rPr>
              <w:sz w:val="22"/>
              <w:szCs w:val="22"/>
              <w:shd w:val="clear" w:color="auto" w:fill="FFFFFF"/>
            </w:rPr>
          </w:rPrChange>
        </w:rPr>
        <w:fldChar w:fldCharType="begin"/>
      </w:r>
      <w:r w:rsidR="002E2A76" w:rsidRPr="00BE70D2">
        <w:rPr>
          <w:color w:val="000000" w:themeColor="text1"/>
          <w:sz w:val="22"/>
          <w:szCs w:val="22"/>
          <w:shd w:val="clear" w:color="auto" w:fill="FFFFFF"/>
          <w:rPrChange w:id="2392" w:author="Chen Liao" w:date="2021-06-01T21:13:00Z">
            <w:rPr>
              <w:sz w:val="22"/>
              <w:szCs w:val="22"/>
              <w:shd w:val="clear" w:color="auto" w:fill="FFFFFF"/>
            </w:rPr>
          </w:rPrChange>
        </w:rPr>
        <w:instrText xml:space="preserve"> ADDIN NE.Ref.{904149DB-9372-4638-8513-A5BD6B99F9D9}</w:instrText>
      </w:r>
      <w:r w:rsidR="00BD32F3" w:rsidRPr="00BE70D2">
        <w:rPr>
          <w:color w:val="000000" w:themeColor="text1"/>
          <w:sz w:val="22"/>
          <w:szCs w:val="22"/>
          <w:shd w:val="clear" w:color="auto" w:fill="FFFFFF"/>
          <w:rPrChange w:id="2393" w:author="Chen Liao" w:date="2021-06-01T21:13:00Z">
            <w:rPr>
              <w:sz w:val="22"/>
              <w:szCs w:val="22"/>
              <w:shd w:val="clear" w:color="auto" w:fill="FFFFFF"/>
            </w:rPr>
          </w:rPrChange>
        </w:rPr>
        <w:fldChar w:fldCharType="separate"/>
      </w:r>
      <w:r w:rsidR="00D67D1E" w:rsidRPr="00BE70D2">
        <w:rPr>
          <w:rFonts w:eastAsiaTheme="minorEastAsia"/>
          <w:color w:val="000000" w:themeColor="text1"/>
          <w:sz w:val="22"/>
          <w:szCs w:val="22"/>
          <w:rPrChange w:id="2394" w:author="Chen Liao" w:date="2021-06-01T21:13:00Z">
            <w:rPr>
              <w:rFonts w:eastAsiaTheme="minorEastAsia"/>
              <w:color w:val="080000"/>
              <w:sz w:val="22"/>
              <w:szCs w:val="22"/>
            </w:rPr>
          </w:rPrChange>
        </w:rPr>
        <w:t>[25, 26]</w:t>
      </w:r>
      <w:r w:rsidR="00BD32F3" w:rsidRPr="00BE70D2">
        <w:rPr>
          <w:color w:val="000000" w:themeColor="text1"/>
          <w:sz w:val="22"/>
          <w:szCs w:val="22"/>
          <w:shd w:val="clear" w:color="auto" w:fill="FFFFFF"/>
          <w:rPrChange w:id="2395" w:author="Chen Liao" w:date="2021-06-01T21:13:00Z">
            <w:rPr>
              <w:sz w:val="22"/>
              <w:szCs w:val="22"/>
              <w:shd w:val="clear" w:color="auto" w:fill="FFFFFF"/>
            </w:rPr>
          </w:rPrChange>
        </w:rPr>
        <w:fldChar w:fldCharType="end"/>
      </w:r>
      <w:r w:rsidR="006A7A4E" w:rsidRPr="00BE70D2">
        <w:rPr>
          <w:color w:val="000000" w:themeColor="text1"/>
          <w:sz w:val="22"/>
          <w:szCs w:val="22"/>
          <w:rPrChange w:id="2396" w:author="Chen Liao" w:date="2021-06-01T21:13:00Z">
            <w:rPr>
              <w:color w:val="242021"/>
              <w:sz w:val="22"/>
              <w:szCs w:val="22"/>
            </w:rPr>
          </w:rPrChange>
        </w:rPr>
        <w:t>.</w:t>
      </w:r>
      <w:r w:rsidR="00416F12" w:rsidRPr="00BE70D2">
        <w:rPr>
          <w:color w:val="000000" w:themeColor="text1"/>
          <w:sz w:val="22"/>
          <w:szCs w:val="22"/>
          <w:rPrChange w:id="2397" w:author="Chen Liao" w:date="2021-06-01T21:13:00Z">
            <w:rPr>
              <w:color w:val="242021"/>
              <w:sz w:val="22"/>
              <w:szCs w:val="22"/>
            </w:rPr>
          </w:rPrChange>
        </w:rPr>
        <w:t xml:space="preserve"> </w:t>
      </w:r>
      <w:r w:rsidR="002E3514" w:rsidRPr="00BE70D2">
        <w:rPr>
          <w:color w:val="000000" w:themeColor="text1"/>
          <w:sz w:val="22"/>
          <w:szCs w:val="22"/>
          <w:shd w:val="clear" w:color="auto" w:fill="FFFFFF"/>
          <w:rPrChange w:id="2398" w:author="Chen Liao" w:date="2021-06-01T21:13:00Z">
            <w:rPr>
              <w:color w:val="2A2A2A"/>
              <w:sz w:val="22"/>
              <w:szCs w:val="22"/>
              <w:shd w:val="clear" w:color="auto" w:fill="FFFFFF"/>
            </w:rPr>
          </w:rPrChange>
        </w:rPr>
        <w:t>The profound inter</w:t>
      </w:r>
      <w:r w:rsidR="00973F20" w:rsidRPr="00BE70D2">
        <w:rPr>
          <w:color w:val="000000" w:themeColor="text1"/>
          <w:sz w:val="22"/>
          <w:szCs w:val="22"/>
          <w:shd w:val="clear" w:color="auto" w:fill="FFFFFF"/>
          <w:rPrChange w:id="2399" w:author="Chen Liao" w:date="2021-06-01T21:13:00Z">
            <w:rPr>
              <w:color w:val="2A2A2A"/>
              <w:sz w:val="22"/>
              <w:szCs w:val="22"/>
              <w:shd w:val="clear" w:color="auto" w:fill="FFFFFF"/>
            </w:rPr>
          </w:rPrChange>
        </w:rPr>
        <w:t>-</w:t>
      </w:r>
      <w:r w:rsidR="002E3514" w:rsidRPr="00BE70D2">
        <w:rPr>
          <w:color w:val="000000" w:themeColor="text1"/>
          <w:sz w:val="22"/>
          <w:szCs w:val="22"/>
          <w:shd w:val="clear" w:color="auto" w:fill="FFFFFF"/>
          <w:rPrChange w:id="2400" w:author="Chen Liao" w:date="2021-06-01T21:13:00Z">
            <w:rPr>
              <w:color w:val="2A2A2A"/>
              <w:sz w:val="22"/>
              <w:szCs w:val="22"/>
              <w:shd w:val="clear" w:color="auto" w:fill="FFFFFF"/>
            </w:rPr>
          </w:rPrChange>
        </w:rPr>
        <w:t>vendor difference</w:t>
      </w:r>
      <w:ins w:id="2401" w:author="Chen Liao" w:date="2021-05-29T16:15:00Z">
        <w:r w:rsidR="00991366" w:rsidRPr="00BE70D2">
          <w:rPr>
            <w:color w:val="000000" w:themeColor="text1"/>
            <w:sz w:val="22"/>
            <w:szCs w:val="22"/>
            <w:shd w:val="clear" w:color="auto" w:fill="FFFFFF"/>
            <w:rPrChange w:id="2402" w:author="Chen Liao" w:date="2021-06-01T21:13:00Z">
              <w:rPr>
                <w:color w:val="000000" w:themeColor="text1"/>
                <w:sz w:val="22"/>
                <w:szCs w:val="22"/>
                <w:shd w:val="clear" w:color="auto" w:fill="FFFFFF"/>
              </w:rPr>
            </w:rPrChange>
          </w:rPr>
          <w:t>s are also noticeable at the level</w:t>
        </w:r>
      </w:ins>
      <w:ins w:id="2403" w:author="Chen Liao" w:date="2021-05-29T16:16:00Z">
        <w:r w:rsidR="00991366" w:rsidRPr="00BE70D2">
          <w:rPr>
            <w:color w:val="000000" w:themeColor="text1"/>
            <w:sz w:val="22"/>
            <w:szCs w:val="22"/>
            <w:shd w:val="clear" w:color="auto" w:fill="FFFFFF"/>
            <w:rPrChange w:id="2404" w:author="Chen Liao" w:date="2021-06-01T21:13:00Z">
              <w:rPr>
                <w:color w:val="000000" w:themeColor="text1"/>
                <w:sz w:val="22"/>
                <w:szCs w:val="22"/>
                <w:shd w:val="clear" w:color="auto" w:fill="FFFFFF"/>
              </w:rPr>
            </w:rPrChange>
          </w:rPr>
          <w:t xml:space="preserve"> of presence and absence of bacteria: </w:t>
        </w:r>
      </w:ins>
      <w:del w:id="2405" w:author="Chen Liao" w:date="2021-05-29T16:15:00Z">
        <w:r w:rsidR="00F1798A" w:rsidRPr="00BE70D2" w:rsidDel="00991366">
          <w:rPr>
            <w:color w:val="000000" w:themeColor="text1"/>
            <w:sz w:val="22"/>
            <w:szCs w:val="22"/>
            <w:shd w:val="clear" w:color="auto" w:fill="FFFFFF"/>
            <w:rPrChange w:id="2406" w:author="Chen Liao" w:date="2021-06-01T21:13:00Z">
              <w:rPr>
                <w:color w:val="2A2A2A"/>
                <w:sz w:val="22"/>
                <w:szCs w:val="22"/>
                <w:shd w:val="clear" w:color="auto" w:fill="FFFFFF"/>
              </w:rPr>
            </w:rPrChange>
          </w:rPr>
          <w:delText xml:space="preserve"> (Adonis, </w:delText>
        </w:r>
        <w:r w:rsidR="00F1798A" w:rsidRPr="00BE70D2" w:rsidDel="00991366">
          <w:rPr>
            <w:i/>
            <w:iCs/>
            <w:color w:val="000000" w:themeColor="text1"/>
            <w:sz w:val="22"/>
            <w:szCs w:val="22"/>
            <w:shd w:val="clear" w:color="auto" w:fill="FFFFFF"/>
            <w:rPrChange w:id="2407" w:author="Chen Liao" w:date="2021-06-01T21:13:00Z">
              <w:rPr>
                <w:i/>
                <w:iCs/>
                <w:color w:val="2A2A2A"/>
                <w:sz w:val="22"/>
                <w:szCs w:val="22"/>
                <w:shd w:val="clear" w:color="auto" w:fill="FFFFFF"/>
              </w:rPr>
            </w:rPrChange>
          </w:rPr>
          <w:delText>P</w:delText>
        </w:r>
        <w:r w:rsidR="00131AF4" w:rsidRPr="00BE70D2" w:rsidDel="00991366">
          <w:rPr>
            <w:color w:val="000000" w:themeColor="text1"/>
            <w:sz w:val="22"/>
            <w:szCs w:val="22"/>
            <w:shd w:val="clear" w:color="auto" w:fill="FFFFFF"/>
            <w:rPrChange w:id="2408" w:author="Chen Liao" w:date="2021-06-01T21:13:00Z">
              <w:rPr>
                <w:color w:val="2A2A2A"/>
                <w:sz w:val="22"/>
                <w:szCs w:val="22"/>
                <w:shd w:val="clear" w:color="auto" w:fill="FFFFFF"/>
              </w:rPr>
            </w:rPrChange>
          </w:rPr>
          <w:delText xml:space="preserve"> </w:delText>
        </w:r>
        <w:r w:rsidR="00F1798A" w:rsidRPr="00BE70D2" w:rsidDel="00991366">
          <w:rPr>
            <w:color w:val="000000" w:themeColor="text1"/>
            <w:sz w:val="22"/>
            <w:szCs w:val="22"/>
            <w:shd w:val="clear" w:color="auto" w:fill="FFFFFF"/>
            <w:rPrChange w:id="2409" w:author="Chen Liao" w:date="2021-06-01T21:13:00Z">
              <w:rPr>
                <w:color w:val="2A2A2A"/>
                <w:sz w:val="22"/>
                <w:szCs w:val="22"/>
                <w:shd w:val="clear" w:color="auto" w:fill="FFFFFF"/>
              </w:rPr>
            </w:rPrChange>
          </w:rPr>
          <w:delText>&lt;</w:delText>
        </w:r>
        <w:r w:rsidR="00131AF4" w:rsidRPr="00BE70D2" w:rsidDel="00991366">
          <w:rPr>
            <w:color w:val="000000" w:themeColor="text1"/>
            <w:sz w:val="22"/>
            <w:szCs w:val="22"/>
            <w:shd w:val="clear" w:color="auto" w:fill="FFFFFF"/>
            <w:rPrChange w:id="2410" w:author="Chen Liao" w:date="2021-06-01T21:13:00Z">
              <w:rPr>
                <w:color w:val="2A2A2A"/>
                <w:sz w:val="22"/>
                <w:szCs w:val="22"/>
                <w:shd w:val="clear" w:color="auto" w:fill="FFFFFF"/>
              </w:rPr>
            </w:rPrChange>
          </w:rPr>
          <w:delText xml:space="preserve"> </w:delText>
        </w:r>
        <w:r w:rsidR="00F1798A" w:rsidRPr="00BE70D2" w:rsidDel="00991366">
          <w:rPr>
            <w:color w:val="000000" w:themeColor="text1"/>
            <w:sz w:val="22"/>
            <w:szCs w:val="22"/>
            <w:shd w:val="clear" w:color="auto" w:fill="FFFFFF"/>
            <w:rPrChange w:id="2411" w:author="Chen Liao" w:date="2021-06-01T21:13:00Z">
              <w:rPr>
                <w:color w:val="2A2A2A"/>
                <w:sz w:val="22"/>
                <w:szCs w:val="22"/>
                <w:shd w:val="clear" w:color="auto" w:fill="FFFFFF"/>
              </w:rPr>
            </w:rPrChange>
          </w:rPr>
          <w:delText>0.001)</w:delText>
        </w:r>
        <w:r w:rsidR="002E3514" w:rsidRPr="00BE70D2" w:rsidDel="00991366">
          <w:rPr>
            <w:color w:val="000000" w:themeColor="text1"/>
            <w:sz w:val="22"/>
            <w:szCs w:val="22"/>
            <w:shd w:val="clear" w:color="auto" w:fill="FFFFFF"/>
            <w:rPrChange w:id="2412" w:author="Chen Liao" w:date="2021-06-01T21:13:00Z">
              <w:rPr>
                <w:color w:val="2A2A2A"/>
                <w:sz w:val="22"/>
                <w:szCs w:val="22"/>
                <w:shd w:val="clear" w:color="auto" w:fill="FFFFFF"/>
              </w:rPr>
            </w:rPrChange>
          </w:rPr>
          <w:delText xml:space="preserve"> </w:delText>
        </w:r>
        <w:r w:rsidR="00557D91" w:rsidRPr="00BE70D2" w:rsidDel="00991366">
          <w:rPr>
            <w:color w:val="000000" w:themeColor="text1"/>
            <w:sz w:val="22"/>
            <w:szCs w:val="22"/>
            <w:shd w:val="clear" w:color="auto" w:fill="FFFFFF"/>
            <w:rPrChange w:id="2413" w:author="Chen Liao" w:date="2021-06-01T21:13:00Z">
              <w:rPr>
                <w:color w:val="2A2A2A"/>
                <w:sz w:val="22"/>
                <w:szCs w:val="22"/>
                <w:shd w:val="clear" w:color="auto" w:fill="FFFFFF"/>
              </w:rPr>
            </w:rPrChange>
          </w:rPr>
          <w:delText>was also</w:delText>
        </w:r>
        <w:r w:rsidR="002E3514" w:rsidRPr="00BE70D2" w:rsidDel="00991366">
          <w:rPr>
            <w:color w:val="000000" w:themeColor="text1"/>
            <w:sz w:val="22"/>
            <w:szCs w:val="22"/>
            <w:shd w:val="clear" w:color="auto" w:fill="FFFFFF"/>
            <w:rPrChange w:id="2414" w:author="Chen Liao" w:date="2021-06-01T21:13:00Z">
              <w:rPr>
                <w:color w:val="2A2A2A"/>
                <w:sz w:val="22"/>
                <w:szCs w:val="22"/>
                <w:shd w:val="clear" w:color="auto" w:fill="FFFFFF"/>
              </w:rPr>
            </w:rPrChange>
          </w:rPr>
          <w:delText xml:space="preserve"> observed at</w:delText>
        </w:r>
        <w:r w:rsidR="00B51A34" w:rsidRPr="00BE70D2" w:rsidDel="00991366">
          <w:rPr>
            <w:color w:val="000000" w:themeColor="text1"/>
            <w:sz w:val="22"/>
            <w:szCs w:val="22"/>
            <w:shd w:val="clear" w:color="auto" w:fill="FFFFFF"/>
            <w:rPrChange w:id="2415" w:author="Chen Liao" w:date="2021-06-01T21:13:00Z">
              <w:rPr>
                <w:color w:val="2A2A2A"/>
                <w:sz w:val="22"/>
                <w:szCs w:val="22"/>
                <w:shd w:val="clear" w:color="auto" w:fill="FFFFFF"/>
              </w:rPr>
            </w:rPrChange>
          </w:rPr>
          <w:delText xml:space="preserve"> </w:delText>
        </w:r>
        <w:r w:rsidR="00557D91" w:rsidRPr="00BE70D2" w:rsidDel="00991366">
          <w:rPr>
            <w:color w:val="000000" w:themeColor="text1"/>
            <w:sz w:val="22"/>
            <w:szCs w:val="22"/>
            <w:shd w:val="clear" w:color="auto" w:fill="FFFFFF"/>
            <w:rPrChange w:id="2416" w:author="Chen Liao" w:date="2021-06-01T21:13:00Z">
              <w:rPr>
                <w:color w:val="2A2A2A"/>
                <w:sz w:val="22"/>
                <w:szCs w:val="22"/>
                <w:shd w:val="clear" w:color="auto" w:fill="FFFFFF"/>
              </w:rPr>
            </w:rPrChange>
          </w:rPr>
          <w:delText xml:space="preserve">the family </w:delText>
        </w:r>
        <w:r w:rsidR="00B51A34" w:rsidRPr="00BE70D2" w:rsidDel="00991366">
          <w:rPr>
            <w:color w:val="000000" w:themeColor="text1"/>
            <w:sz w:val="22"/>
            <w:szCs w:val="22"/>
            <w:shd w:val="clear" w:color="auto" w:fill="FFFFFF"/>
            <w:rPrChange w:id="2417" w:author="Chen Liao" w:date="2021-06-01T21:13:00Z">
              <w:rPr>
                <w:color w:val="2A2A2A"/>
                <w:sz w:val="22"/>
                <w:szCs w:val="22"/>
                <w:shd w:val="clear" w:color="auto" w:fill="FFFFFF"/>
              </w:rPr>
            </w:rPrChange>
          </w:rPr>
          <w:delText>level</w:delText>
        </w:r>
        <w:r w:rsidR="00FB04A4" w:rsidRPr="00BE70D2" w:rsidDel="00991366">
          <w:rPr>
            <w:color w:val="000000" w:themeColor="text1"/>
            <w:sz w:val="22"/>
            <w:szCs w:val="22"/>
            <w:shd w:val="clear" w:color="auto" w:fill="FFFFFF"/>
            <w:rPrChange w:id="2418" w:author="Chen Liao" w:date="2021-06-01T21:13:00Z">
              <w:rPr>
                <w:color w:val="2A2A2A"/>
                <w:sz w:val="22"/>
                <w:szCs w:val="22"/>
                <w:shd w:val="clear" w:color="auto" w:fill="FFFFFF"/>
              </w:rPr>
            </w:rPrChange>
          </w:rPr>
          <w:delText xml:space="preserve"> </w:delText>
        </w:r>
        <w:bookmarkStart w:id="2419" w:name="OLE_LINK3"/>
        <w:bookmarkStart w:id="2420" w:name="OLE_LINK4"/>
        <w:r w:rsidR="00FB04A4" w:rsidRPr="00BE70D2" w:rsidDel="00991366">
          <w:rPr>
            <w:color w:val="000000" w:themeColor="text1"/>
            <w:sz w:val="22"/>
            <w:szCs w:val="22"/>
            <w:shd w:val="clear" w:color="auto" w:fill="FFFFFF"/>
            <w:rPrChange w:id="2421" w:author="Chen Liao" w:date="2021-06-01T21:13:00Z">
              <w:rPr>
                <w:color w:val="2A2A2A"/>
                <w:sz w:val="22"/>
                <w:szCs w:val="22"/>
                <w:shd w:val="clear" w:color="auto" w:fill="FFFFFF"/>
              </w:rPr>
            </w:rPrChange>
          </w:rPr>
          <w:delText>(</w:delText>
        </w:r>
        <w:bookmarkEnd w:id="2419"/>
        <w:bookmarkEnd w:id="2420"/>
        <w:r w:rsidR="00557D91" w:rsidRPr="00BE70D2" w:rsidDel="00991366">
          <w:rPr>
            <w:color w:val="000000" w:themeColor="text1"/>
            <w:sz w:val="22"/>
            <w:szCs w:val="22"/>
            <w:highlight w:val="yellow"/>
            <w:shd w:val="clear" w:color="auto" w:fill="FFFFFF"/>
            <w:rPrChange w:id="2422" w:author="Chen Liao" w:date="2021-06-01T21:13:00Z">
              <w:rPr>
                <w:color w:val="2A2A2A"/>
                <w:sz w:val="22"/>
                <w:szCs w:val="22"/>
                <w:highlight w:val="yellow"/>
                <w:shd w:val="clear" w:color="auto" w:fill="FFFFFF"/>
              </w:rPr>
            </w:rPrChange>
          </w:rPr>
          <w:delText xml:space="preserve">Fig. </w:delText>
        </w:r>
      </w:del>
      <w:del w:id="2423" w:author="Chen Liao" w:date="2021-05-28T05:21:00Z">
        <w:r w:rsidR="00557D91" w:rsidRPr="00BE70D2" w:rsidDel="00E33974">
          <w:rPr>
            <w:color w:val="000000" w:themeColor="text1"/>
            <w:sz w:val="22"/>
            <w:szCs w:val="22"/>
            <w:highlight w:val="yellow"/>
            <w:shd w:val="clear" w:color="auto" w:fill="FFFFFF"/>
            <w:rPrChange w:id="2424" w:author="Chen Liao" w:date="2021-06-01T21:13:00Z">
              <w:rPr>
                <w:color w:val="2A2A2A"/>
                <w:sz w:val="22"/>
                <w:szCs w:val="22"/>
                <w:highlight w:val="yellow"/>
                <w:shd w:val="clear" w:color="auto" w:fill="FFFFFF"/>
              </w:rPr>
            </w:rPrChange>
          </w:rPr>
          <w:delText>1D</w:delText>
        </w:r>
      </w:del>
      <w:del w:id="2425" w:author="Chen Liao" w:date="2021-05-29T16:15:00Z">
        <w:r w:rsidR="00FB04A4" w:rsidRPr="00BE70D2" w:rsidDel="00991366">
          <w:rPr>
            <w:color w:val="000000" w:themeColor="text1"/>
            <w:sz w:val="22"/>
            <w:szCs w:val="22"/>
            <w:shd w:val="clear" w:color="auto" w:fill="FFFFFF"/>
            <w:rPrChange w:id="2426" w:author="Chen Liao" w:date="2021-06-01T21:13:00Z">
              <w:rPr>
                <w:color w:val="2A2A2A"/>
                <w:sz w:val="22"/>
                <w:szCs w:val="22"/>
                <w:shd w:val="clear" w:color="auto" w:fill="FFFFFF"/>
              </w:rPr>
            </w:rPrChange>
          </w:rPr>
          <w:delText>)</w:delText>
        </w:r>
        <w:r w:rsidR="00B51A34" w:rsidRPr="00BE70D2" w:rsidDel="00991366">
          <w:rPr>
            <w:color w:val="000000" w:themeColor="text1"/>
            <w:sz w:val="22"/>
            <w:szCs w:val="22"/>
            <w:shd w:val="clear" w:color="auto" w:fill="FFFFFF"/>
            <w:rPrChange w:id="2427" w:author="Chen Liao" w:date="2021-06-01T21:13:00Z">
              <w:rPr>
                <w:color w:val="2A2A2A"/>
                <w:sz w:val="22"/>
                <w:szCs w:val="22"/>
                <w:shd w:val="clear" w:color="auto" w:fill="FFFFFF"/>
              </w:rPr>
            </w:rPrChange>
          </w:rPr>
          <w:delText>.</w:delText>
        </w:r>
      </w:del>
      <w:del w:id="2428" w:author="Chen Liao" w:date="2021-05-29T16:13:00Z">
        <w:r w:rsidR="005E61D1" w:rsidRPr="00BE70D2" w:rsidDel="00696D7B">
          <w:rPr>
            <w:color w:val="000000" w:themeColor="text1"/>
            <w:sz w:val="22"/>
            <w:szCs w:val="22"/>
            <w:shd w:val="clear" w:color="auto" w:fill="FFFFFF"/>
            <w:rPrChange w:id="2429" w:author="Chen Liao" w:date="2021-06-01T21:13:00Z">
              <w:rPr>
                <w:color w:val="2A2A2A"/>
                <w:sz w:val="22"/>
                <w:szCs w:val="22"/>
                <w:shd w:val="clear" w:color="auto" w:fill="FFFFFF"/>
              </w:rPr>
            </w:rPrChange>
          </w:rPr>
          <w:delText xml:space="preserve"> </w:delText>
        </w:r>
      </w:del>
      <w:moveToRangeStart w:id="2430" w:author="Chen Liao" w:date="2021-05-28T05:24:00Z" w:name="move73071906"/>
      <w:moveTo w:id="2431" w:author="Chen Liao" w:date="2021-05-28T05:24:00Z">
        <w:del w:id="2432" w:author="Chen Liao" w:date="2021-05-29T15:59:00Z">
          <w:r w:rsidR="00EB62E5" w:rsidRPr="00BE70D2" w:rsidDel="00BE0D3F">
            <w:rPr>
              <w:rFonts w:eastAsiaTheme="minorEastAsia"/>
              <w:color w:val="000000" w:themeColor="text1"/>
              <w:sz w:val="22"/>
              <w:szCs w:val="22"/>
              <w:rPrChange w:id="2433" w:author="Chen Liao" w:date="2021-06-01T21:13:00Z">
                <w:rPr>
                  <w:rFonts w:eastAsiaTheme="minorEastAsia"/>
                  <w:sz w:val="22"/>
                  <w:szCs w:val="22"/>
                </w:rPr>
              </w:rPrChange>
            </w:rPr>
            <w:delText xml:space="preserve">By counting the presence and absence of each bacterial taxa in </w:delText>
          </w:r>
        </w:del>
        <w:del w:id="2434" w:author="Chen Liao" w:date="2021-05-28T05:26:00Z">
          <w:r w:rsidR="00EB62E5" w:rsidRPr="00BE70D2" w:rsidDel="00EB62E5">
            <w:rPr>
              <w:rFonts w:eastAsiaTheme="minorEastAsia"/>
              <w:color w:val="000000" w:themeColor="text1"/>
              <w:sz w:val="22"/>
              <w:szCs w:val="22"/>
              <w:rPrChange w:id="2435" w:author="Chen Liao" w:date="2021-06-01T21:13:00Z">
                <w:rPr>
                  <w:rFonts w:eastAsiaTheme="minorEastAsia"/>
                  <w:sz w:val="22"/>
                  <w:szCs w:val="22"/>
                </w:rPr>
              </w:rPrChange>
            </w:rPr>
            <w:delText xml:space="preserve">the </w:delText>
          </w:r>
        </w:del>
        <w:del w:id="2436" w:author="Chen Liao" w:date="2021-05-29T15:59:00Z">
          <w:r w:rsidR="00EB62E5" w:rsidRPr="00BE70D2" w:rsidDel="00BE0D3F">
            <w:rPr>
              <w:rFonts w:eastAsiaTheme="minorEastAsia"/>
              <w:color w:val="000000" w:themeColor="text1"/>
              <w:sz w:val="22"/>
              <w:szCs w:val="22"/>
              <w:rPrChange w:id="2437" w:author="Chen Liao" w:date="2021-06-01T21:13:00Z">
                <w:rPr>
                  <w:rFonts w:eastAsiaTheme="minorEastAsia"/>
                  <w:sz w:val="22"/>
                  <w:szCs w:val="22"/>
                </w:rPr>
              </w:rPrChange>
            </w:rPr>
            <w:delText>baseline samples</w:delText>
          </w:r>
        </w:del>
        <w:del w:id="2438" w:author="Chen Liao" w:date="2021-05-28T05:27:00Z">
          <w:r w:rsidR="00EB62E5" w:rsidRPr="00BE70D2" w:rsidDel="00EB62E5">
            <w:rPr>
              <w:rFonts w:eastAsiaTheme="minorEastAsia"/>
              <w:color w:val="000000" w:themeColor="text1"/>
              <w:sz w:val="22"/>
              <w:szCs w:val="22"/>
              <w:rPrChange w:id="2439" w:author="Chen Liao" w:date="2021-06-01T21:13:00Z">
                <w:rPr>
                  <w:rFonts w:eastAsiaTheme="minorEastAsia"/>
                  <w:sz w:val="22"/>
                  <w:szCs w:val="22"/>
                </w:rPr>
              </w:rPrChange>
            </w:rPr>
            <w:delText xml:space="preserve"> (</w:delText>
          </w:r>
          <w:r w:rsidR="00EB62E5" w:rsidRPr="00BE70D2" w:rsidDel="00EB62E5">
            <w:rPr>
              <w:rFonts w:eastAsiaTheme="minorEastAsia"/>
              <w:color w:val="000000" w:themeColor="text1"/>
              <w:sz w:val="22"/>
              <w:szCs w:val="22"/>
              <w:highlight w:val="yellow"/>
              <w:rPrChange w:id="2440" w:author="Chen Liao" w:date="2021-06-01T21:13:00Z">
                <w:rPr>
                  <w:rFonts w:eastAsiaTheme="minorEastAsia"/>
                  <w:sz w:val="22"/>
                  <w:szCs w:val="22"/>
                  <w:highlight w:val="yellow"/>
                </w:rPr>
              </w:rPrChange>
            </w:rPr>
            <w:delText xml:space="preserve">Fig. </w:delText>
          </w:r>
        </w:del>
        <w:del w:id="2441" w:author="Chen Liao" w:date="2021-05-28T05:25:00Z">
          <w:r w:rsidR="00EB62E5" w:rsidRPr="00BE70D2" w:rsidDel="00EB62E5">
            <w:rPr>
              <w:rFonts w:eastAsiaTheme="minorEastAsia"/>
              <w:color w:val="000000" w:themeColor="text1"/>
              <w:sz w:val="22"/>
              <w:szCs w:val="22"/>
              <w:highlight w:val="yellow"/>
              <w:rPrChange w:id="2442" w:author="Chen Liao" w:date="2021-06-01T21:13:00Z">
                <w:rPr>
                  <w:rFonts w:eastAsiaTheme="minorEastAsia"/>
                  <w:sz w:val="22"/>
                  <w:szCs w:val="22"/>
                  <w:highlight w:val="yellow"/>
                </w:rPr>
              </w:rPrChange>
            </w:rPr>
            <w:delText>5</w:delText>
          </w:r>
        </w:del>
        <w:del w:id="2443" w:author="Chen Liao" w:date="2021-05-28T05:27:00Z">
          <w:r w:rsidR="00EB62E5" w:rsidRPr="00BE70D2" w:rsidDel="00EB62E5">
            <w:rPr>
              <w:rFonts w:eastAsiaTheme="minorEastAsia"/>
              <w:color w:val="000000" w:themeColor="text1"/>
              <w:sz w:val="22"/>
              <w:szCs w:val="22"/>
              <w:highlight w:val="yellow"/>
              <w:rPrChange w:id="2444" w:author="Chen Liao" w:date="2021-06-01T21:13:00Z">
                <w:rPr>
                  <w:rFonts w:eastAsiaTheme="minorEastAsia"/>
                  <w:sz w:val="22"/>
                  <w:szCs w:val="22"/>
                  <w:highlight w:val="yellow"/>
                </w:rPr>
              </w:rPrChange>
            </w:rPr>
            <w:delText>C</w:delText>
          </w:r>
        </w:del>
        <w:del w:id="2445" w:author="Chen Liao" w:date="2021-05-28T05:25:00Z">
          <w:r w:rsidR="00EB62E5" w:rsidRPr="00BE70D2" w:rsidDel="00EB62E5">
            <w:rPr>
              <w:rFonts w:eastAsiaTheme="minorEastAsia"/>
              <w:color w:val="000000" w:themeColor="text1"/>
              <w:sz w:val="22"/>
              <w:szCs w:val="22"/>
              <w:highlight w:val="yellow"/>
              <w:rPrChange w:id="2446" w:author="Chen Liao" w:date="2021-06-01T21:13:00Z">
                <w:rPr>
                  <w:rFonts w:eastAsiaTheme="minorEastAsia"/>
                  <w:sz w:val="22"/>
                  <w:szCs w:val="22"/>
                  <w:highlight w:val="yellow"/>
                </w:rPr>
              </w:rPrChange>
            </w:rPr>
            <w:delText>, S11B</w:delText>
          </w:r>
        </w:del>
        <w:del w:id="2447" w:author="Chen Liao" w:date="2021-05-28T05:27:00Z">
          <w:r w:rsidR="00EB62E5" w:rsidRPr="00BE70D2" w:rsidDel="00EB62E5">
            <w:rPr>
              <w:rFonts w:eastAsiaTheme="minorEastAsia"/>
              <w:color w:val="000000" w:themeColor="text1"/>
              <w:sz w:val="22"/>
              <w:szCs w:val="22"/>
              <w:rPrChange w:id="2448" w:author="Chen Liao" w:date="2021-06-01T21:13:00Z">
                <w:rPr>
                  <w:rFonts w:eastAsiaTheme="minorEastAsia"/>
                  <w:sz w:val="22"/>
                  <w:szCs w:val="22"/>
                </w:rPr>
              </w:rPrChange>
            </w:rPr>
            <w:delText xml:space="preserve">), </w:delText>
          </w:r>
        </w:del>
        <w:del w:id="2449" w:author="Chen Liao" w:date="2021-05-29T15:59:00Z">
          <w:r w:rsidR="00EB62E5" w:rsidRPr="00BE70D2" w:rsidDel="00BE0D3F">
            <w:rPr>
              <w:rFonts w:eastAsiaTheme="minorEastAsia"/>
              <w:color w:val="000000" w:themeColor="text1"/>
              <w:sz w:val="22"/>
              <w:szCs w:val="22"/>
              <w:rPrChange w:id="2450" w:author="Chen Liao" w:date="2021-06-01T21:13:00Z">
                <w:rPr>
                  <w:rFonts w:eastAsiaTheme="minorEastAsia"/>
                  <w:sz w:val="22"/>
                  <w:szCs w:val="22"/>
                </w:rPr>
              </w:rPrChange>
            </w:rPr>
            <w:delText xml:space="preserve">we found that about 85% bacteria </w:delText>
          </w:r>
        </w:del>
        <w:del w:id="2451" w:author="Chen Liao" w:date="2021-05-29T16:17:00Z">
          <w:r w:rsidR="00EB62E5" w:rsidRPr="00BE70D2" w:rsidDel="00E02FF2">
            <w:rPr>
              <w:rFonts w:eastAsiaTheme="minorEastAsia"/>
              <w:color w:val="000000" w:themeColor="text1"/>
              <w:sz w:val="22"/>
              <w:szCs w:val="22"/>
              <w:rPrChange w:id="2452" w:author="Chen Liao" w:date="2021-06-01T21:13:00Z">
                <w:rPr>
                  <w:rFonts w:eastAsiaTheme="minorEastAsia"/>
                  <w:sz w:val="22"/>
                  <w:szCs w:val="22"/>
                </w:rPr>
              </w:rPrChange>
            </w:rPr>
            <w:delText xml:space="preserve">were </w:delText>
          </w:r>
        </w:del>
        <w:del w:id="2453" w:author="Chen Liao" w:date="2021-05-29T16:04:00Z">
          <w:r w:rsidR="00EB62E5" w:rsidRPr="00BE70D2" w:rsidDel="00410E8F">
            <w:rPr>
              <w:rFonts w:eastAsiaTheme="minorEastAsia"/>
              <w:color w:val="000000" w:themeColor="text1"/>
              <w:sz w:val="22"/>
              <w:szCs w:val="22"/>
              <w:rPrChange w:id="2454" w:author="Chen Liao" w:date="2021-06-01T21:13:00Z">
                <w:rPr>
                  <w:rFonts w:eastAsiaTheme="minorEastAsia"/>
                  <w:sz w:val="22"/>
                  <w:szCs w:val="22"/>
                </w:rPr>
              </w:rPrChange>
            </w:rPr>
            <w:delText>only present</w:delText>
          </w:r>
        </w:del>
      </w:moveTo>
      <w:ins w:id="2455" w:author="Chen Liao" w:date="2021-05-29T16:11:00Z">
        <w:r w:rsidR="00410E8F" w:rsidRPr="00BE70D2">
          <w:rPr>
            <w:rFonts w:eastAsiaTheme="minorEastAsia"/>
            <w:color w:val="000000" w:themeColor="text1"/>
            <w:sz w:val="22"/>
            <w:szCs w:val="22"/>
            <w:rPrChange w:id="2456" w:author="Chen Liao" w:date="2021-06-01T21:13:00Z">
              <w:rPr>
                <w:rFonts w:eastAsiaTheme="minorEastAsia"/>
                <w:color w:val="000000" w:themeColor="text1"/>
                <w:sz w:val="22"/>
                <w:szCs w:val="22"/>
              </w:rPr>
            </w:rPrChange>
          </w:rPr>
          <w:t>~65% taxa were entirely absent in at least one vendor</w:t>
        </w:r>
      </w:ins>
      <w:ins w:id="2457" w:author="Chen Liao" w:date="2021-05-29T16:17:00Z">
        <w:r w:rsidR="00E02FF2" w:rsidRPr="00BE70D2">
          <w:rPr>
            <w:rFonts w:eastAsiaTheme="minorEastAsia"/>
            <w:color w:val="000000" w:themeColor="text1"/>
            <w:sz w:val="22"/>
            <w:szCs w:val="22"/>
            <w:rPrChange w:id="2458" w:author="Chen Liao" w:date="2021-06-01T21:13:00Z">
              <w:rPr>
                <w:rFonts w:eastAsiaTheme="minorEastAsia"/>
                <w:color w:val="000000" w:themeColor="text1"/>
                <w:sz w:val="22"/>
                <w:szCs w:val="22"/>
              </w:rPr>
            </w:rPrChange>
          </w:rPr>
          <w:t xml:space="preserve"> and </w:t>
        </w:r>
      </w:ins>
      <w:ins w:id="2459" w:author="Chen Liao" w:date="2021-05-29T16:18:00Z">
        <w:r w:rsidR="000E4E1F" w:rsidRPr="00BE70D2">
          <w:rPr>
            <w:rFonts w:eastAsiaTheme="minorEastAsia"/>
            <w:color w:val="000000" w:themeColor="text1"/>
            <w:sz w:val="22"/>
            <w:szCs w:val="22"/>
            <w:rPrChange w:id="2460" w:author="Chen Liao" w:date="2021-06-01T21:13:00Z">
              <w:rPr>
                <w:rFonts w:eastAsiaTheme="minorEastAsia"/>
                <w:color w:val="000000" w:themeColor="text1"/>
                <w:sz w:val="22"/>
                <w:szCs w:val="22"/>
              </w:rPr>
            </w:rPrChange>
          </w:rPr>
          <w:t xml:space="preserve">only </w:t>
        </w:r>
      </w:ins>
      <w:ins w:id="2461" w:author="Chen Liao" w:date="2021-05-29T16:17:00Z">
        <w:r w:rsidR="00E02FF2" w:rsidRPr="00BE70D2">
          <w:rPr>
            <w:color w:val="000000" w:themeColor="text1"/>
            <w:sz w:val="22"/>
            <w:szCs w:val="22"/>
            <w:shd w:val="clear" w:color="auto" w:fill="FFFFFF"/>
            <w:rPrChange w:id="2462" w:author="Chen Liao" w:date="2021-06-01T21:13:00Z">
              <w:rPr>
                <w:color w:val="000000" w:themeColor="text1"/>
                <w:sz w:val="22"/>
                <w:szCs w:val="22"/>
                <w:shd w:val="clear" w:color="auto" w:fill="FFFFFF"/>
              </w:rPr>
            </w:rPrChange>
          </w:rPr>
          <w:t>~</w:t>
        </w:r>
      </w:ins>
      <w:ins w:id="2463" w:author="Chen Liao" w:date="2021-05-29T16:18:00Z">
        <w:r w:rsidR="00484003" w:rsidRPr="00BE70D2">
          <w:rPr>
            <w:color w:val="000000" w:themeColor="text1"/>
            <w:sz w:val="22"/>
            <w:szCs w:val="22"/>
            <w:shd w:val="clear" w:color="auto" w:fill="FFFFFF"/>
            <w:rPrChange w:id="2464" w:author="Chen Liao" w:date="2021-06-01T21:13:00Z">
              <w:rPr>
                <w:color w:val="000000" w:themeColor="text1"/>
                <w:sz w:val="22"/>
                <w:szCs w:val="22"/>
                <w:shd w:val="clear" w:color="auto" w:fill="FFFFFF"/>
              </w:rPr>
            </w:rPrChange>
          </w:rPr>
          <w:t>1</w:t>
        </w:r>
      </w:ins>
      <w:ins w:id="2465" w:author="Chen Liao" w:date="2021-05-29T16:17:00Z">
        <w:r w:rsidR="00E02FF2" w:rsidRPr="00BE70D2">
          <w:rPr>
            <w:color w:val="000000" w:themeColor="text1"/>
            <w:sz w:val="22"/>
            <w:szCs w:val="22"/>
            <w:shd w:val="clear" w:color="auto" w:fill="FFFFFF"/>
            <w:rPrChange w:id="2466" w:author="Chen Liao" w:date="2021-06-01T21:13:00Z">
              <w:rPr>
                <w:color w:val="000000" w:themeColor="text1"/>
                <w:sz w:val="22"/>
                <w:szCs w:val="22"/>
                <w:shd w:val="clear" w:color="auto" w:fill="FFFFFF"/>
              </w:rPr>
            </w:rPrChange>
          </w:rPr>
          <w:t xml:space="preserve">0% bacterial taxa </w:t>
        </w:r>
        <w:r w:rsidR="00E02FF2" w:rsidRPr="00BE70D2">
          <w:rPr>
            <w:rFonts w:eastAsiaTheme="minorEastAsia"/>
            <w:color w:val="000000" w:themeColor="text1"/>
            <w:sz w:val="22"/>
            <w:szCs w:val="22"/>
            <w:rPrChange w:id="2467" w:author="Chen Liao" w:date="2021-06-01T21:13:00Z">
              <w:rPr>
                <w:rFonts w:eastAsiaTheme="minorEastAsia"/>
                <w:color w:val="000000" w:themeColor="text1"/>
                <w:sz w:val="22"/>
                <w:szCs w:val="22"/>
              </w:rPr>
            </w:rPrChange>
          </w:rPr>
          <w:t xml:space="preserve">were </w:t>
        </w:r>
      </w:ins>
      <w:ins w:id="2468" w:author="Chen Liao" w:date="2021-05-29T16:18:00Z">
        <w:r w:rsidR="00484003" w:rsidRPr="00BE70D2">
          <w:rPr>
            <w:rFonts w:eastAsiaTheme="minorEastAsia"/>
            <w:color w:val="000000" w:themeColor="text1"/>
            <w:sz w:val="22"/>
            <w:szCs w:val="22"/>
            <w:rPrChange w:id="2469" w:author="Chen Liao" w:date="2021-06-01T21:13:00Z">
              <w:rPr>
                <w:rFonts w:eastAsiaTheme="minorEastAsia"/>
                <w:color w:val="000000" w:themeColor="text1"/>
                <w:sz w:val="22"/>
                <w:szCs w:val="22"/>
              </w:rPr>
            </w:rPrChange>
          </w:rPr>
          <w:t xml:space="preserve">present in all mice (and </w:t>
        </w:r>
        <w:r w:rsidR="00D14E00" w:rsidRPr="00BE70D2">
          <w:rPr>
            <w:rFonts w:eastAsiaTheme="minorEastAsia"/>
            <w:color w:val="000000" w:themeColor="text1"/>
            <w:sz w:val="22"/>
            <w:szCs w:val="22"/>
            <w:rPrChange w:id="2470" w:author="Chen Liao" w:date="2021-06-01T21:13:00Z">
              <w:rPr>
                <w:rFonts w:eastAsiaTheme="minorEastAsia"/>
                <w:color w:val="000000" w:themeColor="text1"/>
                <w:sz w:val="22"/>
                <w:szCs w:val="22"/>
              </w:rPr>
            </w:rPrChange>
          </w:rPr>
          <w:t xml:space="preserve">thus </w:t>
        </w:r>
        <w:r w:rsidR="00484003" w:rsidRPr="00BE70D2">
          <w:rPr>
            <w:rFonts w:eastAsiaTheme="minorEastAsia"/>
            <w:color w:val="000000" w:themeColor="text1"/>
            <w:sz w:val="22"/>
            <w:szCs w:val="22"/>
            <w:rPrChange w:id="2471" w:author="Chen Liao" w:date="2021-06-01T21:13:00Z">
              <w:rPr>
                <w:rFonts w:eastAsiaTheme="minorEastAsia"/>
                <w:color w:val="000000" w:themeColor="text1"/>
                <w:sz w:val="22"/>
                <w:szCs w:val="22"/>
              </w:rPr>
            </w:rPrChange>
          </w:rPr>
          <w:t xml:space="preserve">all vendors) </w:t>
        </w:r>
      </w:ins>
      <w:moveTo w:id="2472" w:author="Chen Liao" w:date="2021-05-28T05:24:00Z">
        <w:del w:id="2473" w:author="Chen Liao" w:date="2021-05-29T16:05:00Z">
          <w:r w:rsidR="00EB62E5" w:rsidRPr="00BE70D2" w:rsidDel="00410E8F">
            <w:rPr>
              <w:rFonts w:eastAsiaTheme="minorEastAsia"/>
              <w:color w:val="000000" w:themeColor="text1"/>
              <w:sz w:val="22"/>
              <w:szCs w:val="22"/>
              <w:rPrChange w:id="2474" w:author="Chen Liao" w:date="2021-06-01T21:13:00Z">
                <w:rPr>
                  <w:rFonts w:eastAsiaTheme="minorEastAsia"/>
                  <w:sz w:val="22"/>
                  <w:szCs w:val="22"/>
                </w:rPr>
              </w:rPrChange>
            </w:rPr>
            <w:delText xml:space="preserve"> in a subset of mice and &gt;70% was not present in all vendors</w:delText>
          </w:r>
        </w:del>
      </w:moveTo>
      <w:ins w:id="2475" w:author="Chen Liao" w:date="2021-05-28T05:27:00Z">
        <w:r w:rsidR="00EB62E5" w:rsidRPr="00BE70D2">
          <w:rPr>
            <w:rFonts w:eastAsiaTheme="minorEastAsia"/>
            <w:color w:val="000000" w:themeColor="text1"/>
            <w:sz w:val="22"/>
            <w:szCs w:val="22"/>
            <w:rPrChange w:id="2476" w:author="Chen Liao" w:date="2021-06-01T21:13:00Z">
              <w:rPr>
                <w:rFonts w:eastAsiaTheme="minorEastAsia"/>
                <w:sz w:val="22"/>
                <w:szCs w:val="22"/>
              </w:rPr>
            </w:rPrChange>
          </w:rPr>
          <w:t>(</w:t>
        </w:r>
        <w:r w:rsidR="00EB62E5" w:rsidRPr="00BE70D2">
          <w:rPr>
            <w:rFonts w:eastAsiaTheme="minorEastAsia"/>
            <w:color w:val="000000" w:themeColor="text1"/>
            <w:sz w:val="22"/>
            <w:szCs w:val="22"/>
            <w:highlight w:val="yellow"/>
            <w:rPrChange w:id="2477" w:author="Chen Liao" w:date="2021-06-01T21:13:00Z">
              <w:rPr>
                <w:rFonts w:eastAsiaTheme="minorEastAsia"/>
                <w:sz w:val="22"/>
                <w:szCs w:val="22"/>
                <w:highlight w:val="yellow"/>
              </w:rPr>
            </w:rPrChange>
          </w:rPr>
          <w:t>Fig. 1</w:t>
        </w:r>
      </w:ins>
      <w:ins w:id="2478" w:author="Chen Liao" w:date="2021-05-29T16:13:00Z">
        <w:r w:rsidR="00622952" w:rsidRPr="00BE70D2">
          <w:rPr>
            <w:rFonts w:eastAsiaTheme="minorEastAsia"/>
            <w:color w:val="000000" w:themeColor="text1"/>
            <w:sz w:val="22"/>
            <w:szCs w:val="22"/>
            <w:highlight w:val="yellow"/>
            <w:rPrChange w:id="2479" w:author="Chen Liao" w:date="2021-06-01T21:13:00Z">
              <w:rPr>
                <w:rFonts w:eastAsiaTheme="minorEastAsia"/>
                <w:color w:val="000000" w:themeColor="text1"/>
                <w:sz w:val="22"/>
                <w:szCs w:val="22"/>
                <w:highlight w:val="yellow"/>
              </w:rPr>
            </w:rPrChange>
          </w:rPr>
          <w:t>D</w:t>
        </w:r>
      </w:ins>
      <w:ins w:id="2480" w:author="Chen Liao" w:date="2021-05-28T05:27:00Z">
        <w:r w:rsidR="00EB62E5" w:rsidRPr="00BE70D2">
          <w:rPr>
            <w:rFonts w:eastAsiaTheme="minorEastAsia"/>
            <w:color w:val="000000" w:themeColor="text1"/>
            <w:sz w:val="22"/>
            <w:szCs w:val="22"/>
            <w:rPrChange w:id="2481" w:author="Chen Liao" w:date="2021-06-01T21:13:00Z">
              <w:rPr>
                <w:rFonts w:eastAsiaTheme="minorEastAsia"/>
                <w:sz w:val="22"/>
                <w:szCs w:val="22"/>
              </w:rPr>
            </w:rPrChange>
          </w:rPr>
          <w:t>)</w:t>
        </w:r>
        <w:r w:rsidR="00093FD8" w:rsidRPr="00BE70D2">
          <w:rPr>
            <w:rFonts w:eastAsiaTheme="minorEastAsia"/>
            <w:color w:val="000000" w:themeColor="text1"/>
            <w:sz w:val="22"/>
            <w:szCs w:val="22"/>
            <w:rPrChange w:id="2482" w:author="Chen Liao" w:date="2021-06-01T21:13:00Z">
              <w:rPr>
                <w:rFonts w:eastAsiaTheme="minorEastAsia"/>
                <w:sz w:val="22"/>
                <w:szCs w:val="22"/>
              </w:rPr>
            </w:rPrChange>
          </w:rPr>
          <w:t>.</w:t>
        </w:r>
        <w:r w:rsidR="00EB62E5" w:rsidRPr="00BE70D2">
          <w:rPr>
            <w:rFonts w:eastAsiaTheme="minorEastAsia"/>
            <w:color w:val="000000" w:themeColor="text1"/>
            <w:sz w:val="22"/>
            <w:szCs w:val="22"/>
            <w:rPrChange w:id="2483" w:author="Chen Liao" w:date="2021-06-01T21:13:00Z">
              <w:rPr>
                <w:rFonts w:eastAsiaTheme="minorEastAsia"/>
                <w:sz w:val="22"/>
                <w:szCs w:val="22"/>
              </w:rPr>
            </w:rPrChange>
          </w:rPr>
          <w:t xml:space="preserve"> </w:t>
        </w:r>
      </w:ins>
      <w:moveTo w:id="2484" w:author="Chen Liao" w:date="2021-05-28T05:24:00Z">
        <w:del w:id="2485" w:author="Chen Liao" w:date="2021-05-28T05:27:00Z">
          <w:r w:rsidR="00EB62E5" w:rsidRPr="00BE70D2" w:rsidDel="00EB62E5">
            <w:rPr>
              <w:rFonts w:eastAsiaTheme="minorEastAsia"/>
              <w:color w:val="000000" w:themeColor="text1"/>
              <w:sz w:val="22"/>
              <w:szCs w:val="22"/>
              <w:rPrChange w:id="2486" w:author="Chen Liao" w:date="2021-06-01T21:13:00Z">
                <w:rPr>
                  <w:rFonts w:eastAsiaTheme="minorEastAsia"/>
                  <w:sz w:val="22"/>
                  <w:szCs w:val="22"/>
                </w:rPr>
              </w:rPrChange>
            </w:rPr>
            <w:delText xml:space="preserve"> regardless of the intervention</w:delText>
          </w:r>
          <w:r w:rsidR="00EB62E5" w:rsidRPr="00BE70D2" w:rsidDel="00A02267">
            <w:rPr>
              <w:rFonts w:eastAsiaTheme="minorEastAsia"/>
              <w:color w:val="000000" w:themeColor="text1"/>
              <w:sz w:val="22"/>
              <w:szCs w:val="22"/>
              <w:rPrChange w:id="2487" w:author="Chen Liao" w:date="2021-06-01T21:13:00Z">
                <w:rPr>
                  <w:rFonts w:eastAsiaTheme="minorEastAsia"/>
                  <w:sz w:val="22"/>
                  <w:szCs w:val="22"/>
                </w:rPr>
              </w:rPrChange>
            </w:rPr>
            <w:delText xml:space="preserve">. </w:delText>
          </w:r>
        </w:del>
      </w:moveTo>
      <w:moveToRangeEnd w:id="2430"/>
      <w:r w:rsidR="00F02ACD" w:rsidRPr="00BE70D2">
        <w:rPr>
          <w:color w:val="000000" w:themeColor="text1"/>
          <w:sz w:val="22"/>
          <w:szCs w:val="22"/>
          <w:shd w:val="clear" w:color="auto" w:fill="FFFFFF"/>
          <w:rPrChange w:id="2488" w:author="Chen Liao" w:date="2021-06-01T21:13:00Z">
            <w:rPr>
              <w:color w:val="2A2A2A"/>
              <w:sz w:val="22"/>
              <w:szCs w:val="22"/>
              <w:shd w:val="clear" w:color="auto" w:fill="FFFFFF"/>
            </w:rPr>
          </w:rPrChange>
        </w:rPr>
        <w:t>Due to the high</w:t>
      </w:r>
      <w:r w:rsidR="005E61D1" w:rsidRPr="00BE70D2">
        <w:rPr>
          <w:color w:val="000000" w:themeColor="text1"/>
          <w:sz w:val="22"/>
          <w:szCs w:val="22"/>
          <w:shd w:val="clear" w:color="auto" w:fill="FFFFFF"/>
          <w:rPrChange w:id="2489" w:author="Chen Liao" w:date="2021-06-01T21:13:00Z">
            <w:rPr>
              <w:color w:val="2A2A2A"/>
              <w:sz w:val="22"/>
              <w:szCs w:val="22"/>
              <w:shd w:val="clear" w:color="auto" w:fill="FFFFFF"/>
            </w:rPr>
          </w:rPrChange>
        </w:rPr>
        <w:t xml:space="preserve"> between-vendor varia</w:t>
      </w:r>
      <w:r w:rsidR="00EC11C4" w:rsidRPr="00BE70D2">
        <w:rPr>
          <w:color w:val="000000" w:themeColor="text1"/>
          <w:sz w:val="22"/>
          <w:szCs w:val="22"/>
          <w:shd w:val="clear" w:color="auto" w:fill="FFFFFF"/>
          <w:rPrChange w:id="2490" w:author="Chen Liao" w:date="2021-06-01T21:13:00Z">
            <w:rPr>
              <w:color w:val="2A2A2A"/>
              <w:sz w:val="22"/>
              <w:szCs w:val="22"/>
              <w:shd w:val="clear" w:color="auto" w:fill="FFFFFF"/>
            </w:rPr>
          </w:rPrChange>
        </w:rPr>
        <w:t>tion</w:t>
      </w:r>
      <w:r w:rsidR="005E61D1" w:rsidRPr="00BE70D2">
        <w:rPr>
          <w:color w:val="000000" w:themeColor="text1"/>
          <w:sz w:val="22"/>
          <w:szCs w:val="22"/>
          <w:shd w:val="clear" w:color="auto" w:fill="FFFFFF"/>
          <w:rPrChange w:id="2491" w:author="Chen Liao" w:date="2021-06-01T21:13:00Z">
            <w:rPr>
              <w:color w:val="2A2A2A"/>
              <w:sz w:val="22"/>
              <w:szCs w:val="22"/>
              <w:shd w:val="clear" w:color="auto" w:fill="FFFFFF"/>
            </w:rPr>
          </w:rPrChange>
        </w:rPr>
        <w:t xml:space="preserve">, </w:t>
      </w:r>
      <w:bookmarkStart w:id="2492" w:name="OLE_LINK70"/>
      <w:bookmarkStart w:id="2493" w:name="OLE_LINK71"/>
      <w:bookmarkStart w:id="2494" w:name="OLE_LINK68"/>
      <w:bookmarkStart w:id="2495" w:name="OLE_LINK69"/>
      <w:r w:rsidR="005E61D1" w:rsidRPr="00BE70D2">
        <w:rPr>
          <w:color w:val="000000" w:themeColor="text1"/>
          <w:sz w:val="22"/>
          <w:szCs w:val="22"/>
          <w:shd w:val="clear" w:color="auto" w:fill="FFFFFF"/>
          <w:rPrChange w:id="2496" w:author="Chen Liao" w:date="2021-06-01T21:13:00Z">
            <w:rPr>
              <w:color w:val="2A2A2A"/>
              <w:sz w:val="22"/>
              <w:szCs w:val="22"/>
              <w:shd w:val="clear" w:color="auto" w:fill="FFFFFF"/>
            </w:rPr>
          </w:rPrChange>
        </w:rPr>
        <w:t xml:space="preserve">mice from the same vendor can be </w:t>
      </w:r>
      <w:r w:rsidR="00426AA3" w:rsidRPr="00BE70D2">
        <w:rPr>
          <w:color w:val="000000" w:themeColor="text1"/>
          <w:sz w:val="22"/>
          <w:szCs w:val="22"/>
          <w:shd w:val="clear" w:color="auto" w:fill="FFFFFF"/>
          <w:rPrChange w:id="2497" w:author="Chen Liao" w:date="2021-06-01T21:13:00Z">
            <w:rPr>
              <w:color w:val="2A2A2A"/>
              <w:sz w:val="22"/>
              <w:szCs w:val="22"/>
              <w:shd w:val="clear" w:color="auto" w:fill="FFFFFF"/>
            </w:rPr>
          </w:rPrChange>
        </w:rPr>
        <w:t xml:space="preserve">effectively </w:t>
      </w:r>
      <w:del w:id="2498" w:author="Chen Liao" w:date="2021-05-28T06:44:00Z">
        <w:r w:rsidR="005E61D1" w:rsidRPr="00BE70D2" w:rsidDel="00712A7A">
          <w:rPr>
            <w:color w:val="000000" w:themeColor="text1"/>
            <w:sz w:val="22"/>
            <w:szCs w:val="22"/>
            <w:shd w:val="clear" w:color="auto" w:fill="FFFFFF"/>
            <w:rPrChange w:id="2499" w:author="Chen Liao" w:date="2021-06-01T21:13:00Z">
              <w:rPr>
                <w:color w:val="2A2A2A"/>
                <w:sz w:val="22"/>
                <w:szCs w:val="22"/>
                <w:shd w:val="clear" w:color="auto" w:fill="FFFFFF"/>
              </w:rPr>
            </w:rPrChange>
          </w:rPr>
          <w:delText xml:space="preserve">treated </w:delText>
        </w:r>
      </w:del>
      <w:ins w:id="2500" w:author="Chen Liao" w:date="2021-05-28T06:44:00Z">
        <w:r w:rsidR="00712A7A" w:rsidRPr="00BE70D2">
          <w:rPr>
            <w:color w:val="000000" w:themeColor="text1"/>
            <w:sz w:val="22"/>
            <w:szCs w:val="22"/>
            <w:shd w:val="clear" w:color="auto" w:fill="FFFFFF"/>
            <w:rPrChange w:id="2501" w:author="Chen Liao" w:date="2021-06-01T21:13:00Z">
              <w:rPr>
                <w:color w:val="2A2A2A"/>
                <w:sz w:val="22"/>
                <w:szCs w:val="22"/>
                <w:shd w:val="clear" w:color="auto" w:fill="FFFFFF"/>
              </w:rPr>
            </w:rPrChange>
          </w:rPr>
          <w:t xml:space="preserve">considered </w:t>
        </w:r>
      </w:ins>
      <w:r w:rsidR="005E61D1" w:rsidRPr="00BE70D2">
        <w:rPr>
          <w:color w:val="000000" w:themeColor="text1"/>
          <w:sz w:val="22"/>
          <w:szCs w:val="22"/>
          <w:shd w:val="clear" w:color="auto" w:fill="FFFFFF"/>
          <w:rPrChange w:id="2502" w:author="Chen Liao" w:date="2021-06-01T21:13:00Z">
            <w:rPr>
              <w:color w:val="2A2A2A"/>
              <w:sz w:val="22"/>
              <w:szCs w:val="22"/>
              <w:shd w:val="clear" w:color="auto" w:fill="FFFFFF"/>
            </w:rPr>
          </w:rPrChange>
        </w:rPr>
        <w:t xml:space="preserve">as </w:t>
      </w:r>
      <w:bookmarkStart w:id="2503" w:name="OLE_LINK54"/>
      <w:bookmarkStart w:id="2504" w:name="OLE_LINK55"/>
      <w:bookmarkStart w:id="2505" w:name="OLE_LINK72"/>
      <w:r w:rsidR="005E61D1" w:rsidRPr="00BE70D2">
        <w:rPr>
          <w:color w:val="000000" w:themeColor="text1"/>
          <w:sz w:val="22"/>
          <w:szCs w:val="22"/>
          <w:shd w:val="clear" w:color="auto" w:fill="FFFFFF"/>
          <w:rPrChange w:id="2506" w:author="Chen Liao" w:date="2021-06-01T21:13:00Z">
            <w:rPr>
              <w:color w:val="2A2A2A"/>
              <w:sz w:val="22"/>
              <w:szCs w:val="22"/>
              <w:shd w:val="clear" w:color="auto" w:fill="FFFFFF"/>
            </w:rPr>
          </w:rPrChange>
        </w:rPr>
        <w:t>independent biological replicates</w:t>
      </w:r>
      <w:bookmarkEnd w:id="2492"/>
      <w:bookmarkEnd w:id="2493"/>
      <w:bookmarkEnd w:id="2503"/>
      <w:bookmarkEnd w:id="2504"/>
      <w:bookmarkEnd w:id="2505"/>
      <w:r w:rsidR="005E61D1" w:rsidRPr="00BE70D2">
        <w:rPr>
          <w:color w:val="000000" w:themeColor="text1"/>
          <w:sz w:val="22"/>
          <w:szCs w:val="22"/>
          <w:shd w:val="clear" w:color="auto" w:fill="FFFFFF"/>
          <w:rPrChange w:id="2507" w:author="Chen Liao" w:date="2021-06-01T21:13:00Z">
            <w:rPr>
              <w:color w:val="2A2A2A"/>
              <w:sz w:val="22"/>
              <w:szCs w:val="22"/>
              <w:shd w:val="clear" w:color="auto" w:fill="FFFFFF"/>
            </w:rPr>
          </w:rPrChange>
        </w:rPr>
        <w:t xml:space="preserve"> </w:t>
      </w:r>
      <w:r w:rsidR="003227DE" w:rsidRPr="00BE70D2">
        <w:rPr>
          <w:color w:val="000000" w:themeColor="text1"/>
          <w:sz w:val="22"/>
          <w:szCs w:val="22"/>
          <w:shd w:val="clear" w:color="auto" w:fill="FFFFFF"/>
          <w:rPrChange w:id="2508" w:author="Chen Liao" w:date="2021-06-01T21:13:00Z">
            <w:rPr>
              <w:color w:val="2A2A2A"/>
              <w:sz w:val="22"/>
              <w:szCs w:val="22"/>
              <w:shd w:val="clear" w:color="auto" w:fill="FFFFFF"/>
            </w:rPr>
          </w:rPrChange>
        </w:rPr>
        <w:t>for each baseline microbiota</w:t>
      </w:r>
      <w:bookmarkEnd w:id="2494"/>
      <w:bookmarkEnd w:id="2495"/>
      <w:r w:rsidR="00DA734D" w:rsidRPr="00BE70D2">
        <w:rPr>
          <w:color w:val="000000" w:themeColor="text1"/>
          <w:sz w:val="22"/>
          <w:szCs w:val="22"/>
          <w:shd w:val="clear" w:color="auto" w:fill="FFFFFF"/>
          <w:rPrChange w:id="2509" w:author="Chen Liao" w:date="2021-06-01T21:13:00Z">
            <w:rPr>
              <w:color w:val="2A2A2A"/>
              <w:sz w:val="22"/>
              <w:szCs w:val="22"/>
              <w:shd w:val="clear" w:color="auto" w:fill="FFFFFF"/>
            </w:rPr>
          </w:rPrChange>
        </w:rPr>
        <w:t xml:space="preserve"> </w:t>
      </w:r>
      <w:r w:rsidR="00554C49" w:rsidRPr="00BE70D2">
        <w:rPr>
          <w:color w:val="000000" w:themeColor="text1"/>
          <w:sz w:val="22"/>
          <w:szCs w:val="22"/>
          <w:shd w:val="clear" w:color="auto" w:fill="FFFFFF"/>
          <w:rPrChange w:id="2510" w:author="Chen Liao" w:date="2021-06-01T21:13:00Z">
            <w:rPr>
              <w:color w:val="2A2A2A"/>
              <w:sz w:val="22"/>
              <w:szCs w:val="22"/>
              <w:shd w:val="clear" w:color="auto" w:fill="FFFFFF"/>
            </w:rPr>
          </w:rPrChange>
        </w:rPr>
        <w:t>composition</w:t>
      </w:r>
      <w:r w:rsidR="00DA734D" w:rsidRPr="00BE70D2">
        <w:rPr>
          <w:color w:val="000000" w:themeColor="text1"/>
          <w:sz w:val="22"/>
          <w:szCs w:val="22"/>
          <w:shd w:val="clear" w:color="auto" w:fill="FFFFFF"/>
          <w:rPrChange w:id="2511" w:author="Chen Liao" w:date="2021-06-01T21:13:00Z">
            <w:rPr>
              <w:color w:val="2A2A2A"/>
              <w:sz w:val="22"/>
              <w:szCs w:val="22"/>
              <w:shd w:val="clear" w:color="auto" w:fill="FFFFFF"/>
            </w:rPr>
          </w:rPrChange>
        </w:rPr>
        <w:t>.</w:t>
      </w:r>
    </w:p>
    <w:p w14:paraId="57136324" w14:textId="64F39720" w:rsidR="00C9657D" w:rsidRPr="00BE70D2" w:rsidRDefault="00C9657D" w:rsidP="00E6373F">
      <w:pPr>
        <w:jc w:val="both"/>
        <w:rPr>
          <w:color w:val="000000" w:themeColor="text1"/>
          <w:sz w:val="22"/>
          <w:szCs w:val="22"/>
          <w:rPrChange w:id="2512" w:author="Chen Liao" w:date="2021-06-01T21:13:00Z">
            <w:rPr>
              <w:sz w:val="22"/>
              <w:szCs w:val="22"/>
            </w:rPr>
          </w:rPrChange>
        </w:rPr>
      </w:pPr>
    </w:p>
    <w:p w14:paraId="514C53D7" w14:textId="693B3F09" w:rsidR="00387BA9" w:rsidRPr="00BE70D2" w:rsidRDefault="00A05F02" w:rsidP="00E6373F">
      <w:pPr>
        <w:jc w:val="center"/>
        <w:rPr>
          <w:color w:val="000000" w:themeColor="text1"/>
          <w:sz w:val="22"/>
          <w:szCs w:val="22"/>
          <w:rPrChange w:id="2513" w:author="Chen Liao" w:date="2021-06-01T21:13:00Z">
            <w:rPr>
              <w:sz w:val="22"/>
              <w:szCs w:val="22"/>
            </w:rPr>
          </w:rPrChange>
        </w:rPr>
      </w:pPr>
      <w:ins w:id="2514" w:author="Chen Liao" w:date="2021-06-01T21:05:00Z">
        <w:r w:rsidRPr="00BE70D2">
          <w:rPr>
            <w:noProof/>
            <w:color w:val="000000" w:themeColor="text1"/>
            <w:sz w:val="22"/>
            <w:szCs w:val="22"/>
            <w:rPrChange w:id="2515" w:author="Chen Liao" w:date="2021-06-01T21:13:00Z">
              <w:rPr>
                <w:noProof/>
                <w:color w:val="000000" w:themeColor="text1"/>
                <w:sz w:val="22"/>
                <w:szCs w:val="22"/>
              </w:rPr>
            </w:rPrChange>
          </w:rPr>
          <w:drawing>
            <wp:inline distT="0" distB="0" distL="0" distR="0" wp14:anchorId="20EE2E9D" wp14:editId="165A5870">
              <wp:extent cx="4673600" cy="5726009"/>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4674565" cy="5727191"/>
                      </a:xfrm>
                      <a:prstGeom prst="rect">
                        <a:avLst/>
                      </a:prstGeom>
                    </pic:spPr>
                  </pic:pic>
                </a:graphicData>
              </a:graphic>
            </wp:inline>
          </w:drawing>
        </w:r>
      </w:ins>
      <w:commentRangeStart w:id="2516"/>
      <w:del w:id="2517" w:author="Chen Liao" w:date="2021-05-28T05:14:00Z">
        <w:r w:rsidR="00CF09B0" w:rsidRPr="00BE70D2" w:rsidDel="00361150">
          <w:rPr>
            <w:noProof/>
            <w:color w:val="000000" w:themeColor="text1"/>
            <w:sz w:val="22"/>
            <w:szCs w:val="22"/>
            <w:rPrChange w:id="2518" w:author="Chen Liao" w:date="2021-06-01T21:13:00Z">
              <w:rPr>
                <w:noProof/>
                <w:sz w:val="22"/>
                <w:szCs w:val="22"/>
              </w:rPr>
            </w:rPrChange>
          </w:rPr>
          <w:drawing>
            <wp:inline distT="0" distB="0" distL="0" distR="0" wp14:anchorId="316B7A56" wp14:editId="740E7820">
              <wp:extent cx="5040671" cy="3383947"/>
              <wp:effectExtent l="0" t="0" r="127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42436" cy="3385132"/>
                      </a:xfrm>
                      <a:prstGeom prst="rect">
                        <a:avLst/>
                      </a:prstGeom>
                    </pic:spPr>
                  </pic:pic>
                </a:graphicData>
              </a:graphic>
            </wp:inline>
          </w:drawing>
        </w:r>
      </w:del>
      <w:commentRangeEnd w:id="2516"/>
      <w:r w:rsidR="000C07A4" w:rsidRPr="00BE70D2">
        <w:rPr>
          <w:rStyle w:val="CommentReference"/>
          <w:color w:val="000000" w:themeColor="text1"/>
          <w:rPrChange w:id="2519" w:author="Chen Liao" w:date="2021-06-01T21:13:00Z">
            <w:rPr>
              <w:rStyle w:val="CommentReference"/>
            </w:rPr>
          </w:rPrChange>
        </w:rPr>
        <w:commentReference w:id="2516"/>
      </w:r>
    </w:p>
    <w:p w14:paraId="2F634C79" w14:textId="77777777" w:rsidR="00F37203" w:rsidRPr="00BE70D2" w:rsidDel="00A05F02" w:rsidRDefault="00F37203" w:rsidP="00E6373F">
      <w:pPr>
        <w:jc w:val="both"/>
        <w:rPr>
          <w:del w:id="2520" w:author="Chen Liao" w:date="2021-06-01T21:05:00Z"/>
          <w:color w:val="000000" w:themeColor="text1"/>
          <w:sz w:val="22"/>
          <w:szCs w:val="22"/>
          <w:rPrChange w:id="2521" w:author="Chen Liao" w:date="2021-06-01T21:13:00Z">
            <w:rPr>
              <w:del w:id="2522" w:author="Chen Liao" w:date="2021-06-01T21:05:00Z"/>
              <w:sz w:val="22"/>
              <w:szCs w:val="22"/>
            </w:rPr>
          </w:rPrChange>
        </w:rPr>
      </w:pPr>
    </w:p>
    <w:p w14:paraId="616E8336" w14:textId="4D7B26FE" w:rsidR="00A83394" w:rsidRPr="00BE70D2" w:rsidRDefault="00C9657D" w:rsidP="00E6373F">
      <w:pPr>
        <w:pStyle w:val="paragraph"/>
        <w:spacing w:before="0" w:beforeAutospacing="0" w:after="0" w:afterAutospacing="0"/>
        <w:jc w:val="both"/>
        <w:rPr>
          <w:rFonts w:ascii="Times New Roman" w:hAnsi="Times New Roman" w:cs="Times New Roman"/>
          <w:color w:val="000000" w:themeColor="text1"/>
          <w:sz w:val="20"/>
          <w:szCs w:val="20"/>
          <w:rPrChange w:id="2523" w:author="Chen Liao" w:date="2021-06-01T21:13:00Z">
            <w:rPr>
              <w:rFonts w:ascii="Times New Roman" w:hAnsi="Times New Roman" w:cs="Times New Roman"/>
              <w:sz w:val="20"/>
              <w:szCs w:val="20"/>
            </w:rPr>
          </w:rPrChange>
        </w:rPr>
      </w:pPr>
      <w:r w:rsidRPr="00BE70D2">
        <w:rPr>
          <w:rFonts w:ascii="Times New Roman" w:hAnsi="Times New Roman" w:cs="Times New Roman"/>
          <w:b/>
          <w:bCs/>
          <w:color w:val="000000" w:themeColor="text1"/>
          <w:sz w:val="20"/>
          <w:szCs w:val="20"/>
          <w:rPrChange w:id="2524" w:author="Chen Liao" w:date="2021-06-01T21:13:00Z">
            <w:rPr>
              <w:rFonts w:ascii="Times New Roman" w:hAnsi="Times New Roman" w:cs="Times New Roman"/>
              <w:b/>
              <w:bCs/>
              <w:sz w:val="20"/>
              <w:szCs w:val="20"/>
            </w:rPr>
          </w:rPrChange>
        </w:rPr>
        <w:t xml:space="preserve">Figure 1. </w:t>
      </w:r>
      <w:ins w:id="2525" w:author="Chen Liao" w:date="2021-05-28T06:19:00Z">
        <w:r w:rsidR="00DF2067" w:rsidRPr="00BE70D2">
          <w:rPr>
            <w:rFonts w:ascii="Times New Roman" w:hAnsi="Times New Roman" w:cs="Times New Roman"/>
            <w:b/>
            <w:bCs/>
            <w:color w:val="000000" w:themeColor="text1"/>
            <w:sz w:val="20"/>
            <w:szCs w:val="20"/>
            <w:rPrChange w:id="2526" w:author="Chen Liao" w:date="2021-06-01T21:13:00Z">
              <w:rPr>
                <w:rFonts w:ascii="Times New Roman" w:hAnsi="Times New Roman" w:cs="Times New Roman"/>
                <w:b/>
                <w:bCs/>
                <w:sz w:val="20"/>
                <w:szCs w:val="20"/>
              </w:rPr>
            </w:rPrChange>
          </w:rPr>
          <w:t>High-resolu</w:t>
        </w:r>
      </w:ins>
      <w:ins w:id="2527" w:author="Chen Liao" w:date="2021-05-28T06:20:00Z">
        <w:r w:rsidR="00DF2067" w:rsidRPr="00BE70D2">
          <w:rPr>
            <w:rFonts w:ascii="Times New Roman" w:hAnsi="Times New Roman" w:cs="Times New Roman"/>
            <w:b/>
            <w:bCs/>
            <w:color w:val="000000" w:themeColor="text1"/>
            <w:sz w:val="20"/>
            <w:szCs w:val="20"/>
            <w:rPrChange w:id="2528" w:author="Chen Liao" w:date="2021-06-01T21:13:00Z">
              <w:rPr>
                <w:rFonts w:ascii="Times New Roman" w:hAnsi="Times New Roman" w:cs="Times New Roman"/>
                <w:b/>
                <w:bCs/>
                <w:sz w:val="20"/>
                <w:szCs w:val="20"/>
              </w:rPr>
            </w:rPrChange>
          </w:rPr>
          <w:t>tion t</w:t>
        </w:r>
      </w:ins>
      <w:del w:id="2529" w:author="Chen Liao" w:date="2021-05-28T06:18:00Z">
        <w:r w:rsidR="003137EE" w:rsidRPr="00BE70D2" w:rsidDel="008C6B59">
          <w:rPr>
            <w:rFonts w:ascii="Times New Roman" w:hAnsi="Times New Roman" w:cs="Times New Roman"/>
            <w:b/>
            <w:bCs/>
            <w:color w:val="000000" w:themeColor="text1"/>
            <w:sz w:val="20"/>
            <w:szCs w:val="20"/>
            <w:rPrChange w:id="2530" w:author="Chen Liao" w:date="2021-06-01T21:13:00Z">
              <w:rPr>
                <w:rFonts w:ascii="Times New Roman" w:hAnsi="Times New Roman" w:cs="Times New Roman"/>
                <w:b/>
                <w:bCs/>
                <w:sz w:val="20"/>
                <w:szCs w:val="20"/>
              </w:rPr>
            </w:rPrChange>
          </w:rPr>
          <w:delText>Integration of time-series</w:delText>
        </w:r>
        <w:r w:rsidR="00D04133" w:rsidRPr="00BE70D2" w:rsidDel="008C6B59">
          <w:rPr>
            <w:rFonts w:ascii="Times New Roman" w:hAnsi="Times New Roman" w:cs="Times New Roman"/>
            <w:b/>
            <w:bCs/>
            <w:color w:val="000000" w:themeColor="text1"/>
            <w:sz w:val="20"/>
            <w:szCs w:val="20"/>
            <w:rPrChange w:id="2531" w:author="Chen Liao" w:date="2021-06-01T21:13:00Z">
              <w:rPr>
                <w:rFonts w:ascii="Times New Roman" w:hAnsi="Times New Roman" w:cs="Times New Roman"/>
                <w:b/>
                <w:bCs/>
                <w:sz w:val="20"/>
                <w:szCs w:val="20"/>
              </w:rPr>
            </w:rPrChange>
          </w:rPr>
          <w:delText xml:space="preserve"> </w:delText>
        </w:r>
        <w:r w:rsidR="003137EE" w:rsidRPr="00BE70D2" w:rsidDel="008C6B59">
          <w:rPr>
            <w:rFonts w:ascii="Times New Roman" w:hAnsi="Times New Roman" w:cs="Times New Roman"/>
            <w:b/>
            <w:bCs/>
            <w:color w:val="000000" w:themeColor="text1"/>
            <w:sz w:val="20"/>
            <w:szCs w:val="20"/>
            <w:rPrChange w:id="2532" w:author="Chen Liao" w:date="2021-06-01T21:13:00Z">
              <w:rPr>
                <w:rFonts w:ascii="Times New Roman" w:hAnsi="Times New Roman" w:cs="Times New Roman"/>
                <w:b/>
                <w:bCs/>
                <w:sz w:val="20"/>
                <w:szCs w:val="20"/>
              </w:rPr>
            </w:rPrChange>
          </w:rPr>
          <w:delText xml:space="preserve">data </w:delText>
        </w:r>
      </w:del>
      <w:ins w:id="2533" w:author="Chen Liao" w:date="2021-05-28T06:18:00Z">
        <w:r w:rsidR="008C6B59" w:rsidRPr="00BE70D2">
          <w:rPr>
            <w:rFonts w:ascii="Times New Roman" w:hAnsi="Times New Roman" w:cs="Times New Roman"/>
            <w:b/>
            <w:bCs/>
            <w:color w:val="000000" w:themeColor="text1"/>
            <w:sz w:val="20"/>
            <w:szCs w:val="20"/>
            <w:rPrChange w:id="2534" w:author="Chen Liao" w:date="2021-06-01T21:13:00Z">
              <w:rPr>
                <w:rFonts w:ascii="Times New Roman" w:hAnsi="Times New Roman" w:cs="Times New Roman"/>
                <w:b/>
                <w:bCs/>
                <w:sz w:val="20"/>
                <w:szCs w:val="20"/>
              </w:rPr>
            </w:rPrChange>
          </w:rPr>
          <w:t xml:space="preserve">emporal profiling of </w:t>
        </w:r>
      </w:ins>
      <w:ins w:id="2535" w:author="Chen Liao" w:date="2021-05-28T06:20:00Z">
        <w:r w:rsidR="00DF2067" w:rsidRPr="00BE70D2">
          <w:rPr>
            <w:rFonts w:ascii="Times New Roman" w:hAnsi="Times New Roman" w:cs="Times New Roman"/>
            <w:b/>
            <w:bCs/>
            <w:color w:val="000000" w:themeColor="text1"/>
            <w:sz w:val="20"/>
            <w:szCs w:val="20"/>
            <w:rPrChange w:id="2536" w:author="Chen Liao" w:date="2021-06-01T21:13:00Z">
              <w:rPr>
                <w:rFonts w:ascii="Times New Roman" w:hAnsi="Times New Roman" w:cs="Times New Roman"/>
                <w:b/>
                <w:bCs/>
                <w:sz w:val="20"/>
                <w:szCs w:val="20"/>
              </w:rPr>
            </w:rPrChange>
          </w:rPr>
          <w:t xml:space="preserve">murine gut microbiota </w:t>
        </w:r>
      </w:ins>
      <w:ins w:id="2537" w:author="Chen Liao" w:date="2021-05-29T00:19:00Z">
        <w:r w:rsidR="006D5450" w:rsidRPr="00BE70D2">
          <w:rPr>
            <w:rFonts w:ascii="Times New Roman" w:hAnsi="Times New Roman" w:cs="Times New Roman"/>
            <w:b/>
            <w:bCs/>
            <w:color w:val="000000" w:themeColor="text1"/>
            <w:sz w:val="20"/>
            <w:szCs w:val="20"/>
            <w:rPrChange w:id="2538" w:author="Chen Liao" w:date="2021-06-01T21:13:00Z">
              <w:rPr>
                <w:rFonts w:ascii="Times New Roman" w:hAnsi="Times New Roman" w:cs="Times New Roman"/>
                <w:b/>
                <w:bCs/>
                <w:sz w:val="20"/>
                <w:szCs w:val="20"/>
              </w:rPr>
            </w:rPrChange>
          </w:rPr>
          <w:t xml:space="preserve">and metabolome </w:t>
        </w:r>
      </w:ins>
      <w:del w:id="2539" w:author="Chen Liao" w:date="2021-05-28T06:20:00Z">
        <w:r w:rsidR="003137EE" w:rsidRPr="00BE70D2" w:rsidDel="00DF2067">
          <w:rPr>
            <w:rFonts w:ascii="Times New Roman" w:hAnsi="Times New Roman" w:cs="Times New Roman"/>
            <w:b/>
            <w:bCs/>
            <w:color w:val="000000" w:themeColor="text1"/>
            <w:sz w:val="20"/>
            <w:szCs w:val="20"/>
            <w:rPrChange w:id="2540" w:author="Chen Liao" w:date="2021-06-01T21:13:00Z">
              <w:rPr>
                <w:rFonts w:ascii="Times New Roman" w:hAnsi="Times New Roman" w:cs="Times New Roman"/>
                <w:b/>
                <w:bCs/>
                <w:sz w:val="20"/>
                <w:szCs w:val="20"/>
              </w:rPr>
            </w:rPrChange>
          </w:rPr>
          <w:delText xml:space="preserve">and systems modeling </w:delText>
        </w:r>
      </w:del>
      <w:r w:rsidR="003137EE" w:rsidRPr="00BE70D2">
        <w:rPr>
          <w:rFonts w:ascii="Times New Roman" w:hAnsi="Times New Roman" w:cs="Times New Roman"/>
          <w:b/>
          <w:bCs/>
          <w:color w:val="000000" w:themeColor="text1"/>
          <w:sz w:val="20"/>
          <w:szCs w:val="20"/>
          <w:rPrChange w:id="2541" w:author="Chen Liao" w:date="2021-06-01T21:13:00Z">
            <w:rPr>
              <w:rFonts w:ascii="Times New Roman" w:hAnsi="Times New Roman" w:cs="Times New Roman"/>
              <w:b/>
              <w:bCs/>
              <w:sz w:val="20"/>
              <w:szCs w:val="20"/>
            </w:rPr>
          </w:rPrChange>
        </w:rPr>
        <w:t>to study the</w:t>
      </w:r>
      <w:ins w:id="2542" w:author="Chen Liao" w:date="2021-05-28T06:21:00Z">
        <w:r w:rsidR="006B475B" w:rsidRPr="00BE70D2">
          <w:rPr>
            <w:rFonts w:ascii="Times New Roman" w:hAnsi="Times New Roman" w:cs="Times New Roman"/>
            <w:b/>
            <w:bCs/>
            <w:color w:val="000000" w:themeColor="text1"/>
            <w:sz w:val="20"/>
            <w:szCs w:val="20"/>
            <w:rPrChange w:id="2543" w:author="Chen Liao" w:date="2021-06-01T21:13:00Z">
              <w:rPr>
                <w:rFonts w:ascii="Times New Roman" w:hAnsi="Times New Roman" w:cs="Times New Roman"/>
                <w:b/>
                <w:bCs/>
                <w:sz w:val="20"/>
                <w:szCs w:val="20"/>
              </w:rPr>
            </w:rPrChange>
          </w:rPr>
          <w:t>ir</w:t>
        </w:r>
      </w:ins>
      <w:r w:rsidR="003137EE" w:rsidRPr="00BE70D2">
        <w:rPr>
          <w:rFonts w:ascii="Times New Roman" w:hAnsi="Times New Roman" w:cs="Times New Roman"/>
          <w:b/>
          <w:bCs/>
          <w:color w:val="000000" w:themeColor="text1"/>
          <w:sz w:val="20"/>
          <w:szCs w:val="20"/>
          <w:rPrChange w:id="2544" w:author="Chen Liao" w:date="2021-06-01T21:13:00Z">
            <w:rPr>
              <w:rFonts w:ascii="Times New Roman" w:hAnsi="Times New Roman" w:cs="Times New Roman"/>
              <w:b/>
              <w:bCs/>
              <w:sz w:val="20"/>
              <w:szCs w:val="20"/>
            </w:rPr>
          </w:rPrChange>
        </w:rPr>
        <w:t xml:space="preserve"> individualized </w:t>
      </w:r>
      <w:del w:id="2545" w:author="Chen Liao" w:date="2021-05-28T06:19:00Z">
        <w:r w:rsidR="003137EE" w:rsidRPr="00BE70D2" w:rsidDel="008C6B59">
          <w:rPr>
            <w:rFonts w:ascii="Times New Roman" w:hAnsi="Times New Roman" w:cs="Times New Roman"/>
            <w:b/>
            <w:bCs/>
            <w:color w:val="000000" w:themeColor="text1"/>
            <w:sz w:val="20"/>
            <w:szCs w:val="20"/>
            <w:rPrChange w:id="2546" w:author="Chen Liao" w:date="2021-06-01T21:13:00Z">
              <w:rPr>
                <w:rFonts w:ascii="Times New Roman" w:hAnsi="Times New Roman" w:cs="Times New Roman"/>
                <w:b/>
                <w:bCs/>
                <w:sz w:val="20"/>
                <w:szCs w:val="20"/>
              </w:rPr>
            </w:rPrChange>
          </w:rPr>
          <w:delText xml:space="preserve">response </w:delText>
        </w:r>
      </w:del>
      <w:ins w:id="2547" w:author="Chen Liao" w:date="2021-05-29T00:19:00Z">
        <w:r w:rsidR="004A21A7" w:rsidRPr="00BE70D2">
          <w:rPr>
            <w:rFonts w:ascii="Times New Roman" w:hAnsi="Times New Roman" w:cs="Times New Roman"/>
            <w:b/>
            <w:bCs/>
            <w:color w:val="000000" w:themeColor="text1"/>
            <w:sz w:val="20"/>
            <w:szCs w:val="20"/>
            <w:rPrChange w:id="2548" w:author="Chen Liao" w:date="2021-06-01T21:13:00Z">
              <w:rPr>
                <w:rFonts w:ascii="Times New Roman" w:hAnsi="Times New Roman" w:cs="Times New Roman"/>
                <w:b/>
                <w:bCs/>
                <w:sz w:val="20"/>
                <w:szCs w:val="20"/>
              </w:rPr>
            </w:rPrChange>
          </w:rPr>
          <w:t xml:space="preserve">responses </w:t>
        </w:r>
      </w:ins>
      <w:ins w:id="2549" w:author="Chen Liao" w:date="2021-05-29T00:20:00Z">
        <w:r w:rsidR="00B54391" w:rsidRPr="00BE70D2">
          <w:rPr>
            <w:rFonts w:ascii="Times New Roman" w:hAnsi="Times New Roman" w:cs="Times New Roman"/>
            <w:b/>
            <w:bCs/>
            <w:color w:val="000000" w:themeColor="text1"/>
            <w:sz w:val="20"/>
            <w:szCs w:val="20"/>
            <w:rPrChange w:id="2550" w:author="Chen Liao" w:date="2021-06-01T21:13:00Z">
              <w:rPr>
                <w:rFonts w:ascii="Times New Roman" w:hAnsi="Times New Roman" w:cs="Times New Roman"/>
                <w:b/>
                <w:bCs/>
                <w:sz w:val="20"/>
                <w:szCs w:val="20"/>
              </w:rPr>
            </w:rPrChange>
          </w:rPr>
          <w:t>during</w:t>
        </w:r>
      </w:ins>
      <w:ins w:id="2551" w:author="Chen Liao" w:date="2021-05-28T06:19:00Z">
        <w:r w:rsidR="008C6B59" w:rsidRPr="00BE70D2">
          <w:rPr>
            <w:rFonts w:ascii="Times New Roman" w:hAnsi="Times New Roman" w:cs="Times New Roman"/>
            <w:b/>
            <w:bCs/>
            <w:color w:val="000000" w:themeColor="text1"/>
            <w:sz w:val="20"/>
            <w:szCs w:val="20"/>
            <w:rPrChange w:id="2552" w:author="Chen Liao" w:date="2021-06-01T21:13:00Z">
              <w:rPr>
                <w:rFonts w:ascii="Times New Roman" w:hAnsi="Times New Roman" w:cs="Times New Roman"/>
                <w:b/>
                <w:bCs/>
                <w:sz w:val="20"/>
                <w:szCs w:val="20"/>
              </w:rPr>
            </w:rPrChange>
          </w:rPr>
          <w:t xml:space="preserve"> </w:t>
        </w:r>
      </w:ins>
      <w:del w:id="2553" w:author="Chen Liao" w:date="2021-05-28T06:21:00Z">
        <w:r w:rsidR="003137EE" w:rsidRPr="00BE70D2" w:rsidDel="006B475B">
          <w:rPr>
            <w:rFonts w:ascii="Times New Roman" w:hAnsi="Times New Roman" w:cs="Times New Roman"/>
            <w:b/>
            <w:bCs/>
            <w:color w:val="000000" w:themeColor="text1"/>
            <w:sz w:val="20"/>
            <w:szCs w:val="20"/>
            <w:rPrChange w:id="2554" w:author="Chen Liao" w:date="2021-06-01T21:13:00Z">
              <w:rPr>
                <w:rFonts w:ascii="Times New Roman" w:hAnsi="Times New Roman" w:cs="Times New Roman"/>
                <w:b/>
                <w:bCs/>
                <w:sz w:val="20"/>
                <w:szCs w:val="20"/>
              </w:rPr>
            </w:rPrChange>
          </w:rPr>
          <w:delText>of gut microbiota</w:delText>
        </w:r>
        <w:r w:rsidR="00D04133" w:rsidRPr="00BE70D2" w:rsidDel="006B475B">
          <w:rPr>
            <w:rFonts w:ascii="Times New Roman" w:hAnsi="Times New Roman" w:cs="Times New Roman"/>
            <w:b/>
            <w:bCs/>
            <w:color w:val="000000" w:themeColor="text1"/>
            <w:sz w:val="20"/>
            <w:szCs w:val="20"/>
            <w:rPrChange w:id="2555" w:author="Chen Liao" w:date="2021-06-01T21:13:00Z">
              <w:rPr>
                <w:rFonts w:ascii="Times New Roman" w:hAnsi="Times New Roman" w:cs="Times New Roman"/>
                <w:b/>
                <w:bCs/>
                <w:sz w:val="20"/>
                <w:szCs w:val="20"/>
              </w:rPr>
            </w:rPrChange>
          </w:rPr>
          <w:delText xml:space="preserve"> </w:delText>
        </w:r>
      </w:del>
      <w:del w:id="2556" w:author="Chen Liao" w:date="2021-05-28T06:19:00Z">
        <w:r w:rsidR="00D04133" w:rsidRPr="00BE70D2" w:rsidDel="008C6B59">
          <w:rPr>
            <w:rFonts w:ascii="Times New Roman" w:hAnsi="Times New Roman" w:cs="Times New Roman"/>
            <w:b/>
            <w:bCs/>
            <w:color w:val="000000" w:themeColor="text1"/>
            <w:sz w:val="20"/>
            <w:szCs w:val="20"/>
            <w:rPrChange w:id="2557" w:author="Chen Liao" w:date="2021-06-01T21:13:00Z">
              <w:rPr>
                <w:rFonts w:ascii="Times New Roman" w:hAnsi="Times New Roman" w:cs="Times New Roman"/>
                <w:b/>
                <w:bCs/>
                <w:sz w:val="20"/>
                <w:szCs w:val="20"/>
              </w:rPr>
            </w:rPrChange>
          </w:rPr>
          <w:delText>to</w:delText>
        </w:r>
      </w:del>
      <w:del w:id="2558" w:author="Chen Liao" w:date="2021-05-28T06:21:00Z">
        <w:r w:rsidR="00D04133" w:rsidRPr="00BE70D2" w:rsidDel="006B475B">
          <w:rPr>
            <w:rFonts w:ascii="Times New Roman" w:hAnsi="Times New Roman" w:cs="Times New Roman"/>
            <w:b/>
            <w:bCs/>
            <w:color w:val="000000" w:themeColor="text1"/>
            <w:sz w:val="20"/>
            <w:szCs w:val="20"/>
            <w:rPrChange w:id="2559" w:author="Chen Liao" w:date="2021-06-01T21:13:00Z">
              <w:rPr>
                <w:rFonts w:ascii="Times New Roman" w:hAnsi="Times New Roman" w:cs="Times New Roman"/>
                <w:b/>
                <w:bCs/>
                <w:sz w:val="20"/>
                <w:szCs w:val="20"/>
              </w:rPr>
            </w:rPrChange>
          </w:rPr>
          <w:delText xml:space="preserve"> </w:delText>
        </w:r>
      </w:del>
      <w:del w:id="2560" w:author="Chen Liao" w:date="2021-05-28T05:30:00Z">
        <w:r w:rsidR="00D04133" w:rsidRPr="00BE70D2" w:rsidDel="006375A1">
          <w:rPr>
            <w:rFonts w:ascii="Times New Roman" w:hAnsi="Times New Roman" w:cs="Times New Roman"/>
            <w:b/>
            <w:bCs/>
            <w:color w:val="000000" w:themeColor="text1"/>
            <w:sz w:val="20"/>
            <w:szCs w:val="20"/>
            <w:rPrChange w:id="2561" w:author="Chen Liao" w:date="2021-06-01T21:13:00Z">
              <w:rPr>
                <w:rFonts w:ascii="Times New Roman" w:hAnsi="Times New Roman" w:cs="Times New Roman"/>
                <w:b/>
                <w:bCs/>
                <w:sz w:val="20"/>
                <w:szCs w:val="20"/>
              </w:rPr>
            </w:rPrChange>
          </w:rPr>
          <w:delText>dietary interventions</w:delText>
        </w:r>
      </w:del>
      <w:ins w:id="2562" w:author="Chen Liao" w:date="2021-05-29T00:16:00Z">
        <w:r w:rsidR="00766C96" w:rsidRPr="00BE70D2">
          <w:rPr>
            <w:rFonts w:ascii="Times New Roman" w:hAnsi="Times New Roman" w:cs="Times New Roman"/>
            <w:b/>
            <w:bCs/>
            <w:color w:val="000000" w:themeColor="text1"/>
            <w:sz w:val="20"/>
            <w:szCs w:val="20"/>
            <w:rPrChange w:id="2563" w:author="Chen Liao" w:date="2021-06-01T21:13:00Z">
              <w:rPr>
                <w:rFonts w:ascii="Times New Roman" w:hAnsi="Times New Roman" w:cs="Times New Roman"/>
                <w:b/>
                <w:bCs/>
                <w:sz w:val="20"/>
                <w:szCs w:val="20"/>
              </w:rPr>
            </w:rPrChange>
          </w:rPr>
          <w:t>dietary</w:t>
        </w:r>
      </w:ins>
      <w:ins w:id="2564" w:author="Chen Liao" w:date="2021-05-28T06:21:00Z">
        <w:r w:rsidR="006B475B" w:rsidRPr="00BE70D2">
          <w:rPr>
            <w:rFonts w:ascii="Times New Roman" w:hAnsi="Times New Roman" w:cs="Times New Roman"/>
            <w:b/>
            <w:bCs/>
            <w:color w:val="000000" w:themeColor="text1"/>
            <w:sz w:val="20"/>
            <w:szCs w:val="20"/>
            <w:rPrChange w:id="2565" w:author="Chen Liao" w:date="2021-06-01T21:13:00Z">
              <w:rPr>
                <w:rFonts w:ascii="Times New Roman" w:hAnsi="Times New Roman" w:cs="Times New Roman"/>
                <w:b/>
                <w:bCs/>
                <w:sz w:val="20"/>
                <w:szCs w:val="20"/>
              </w:rPr>
            </w:rPrChange>
          </w:rPr>
          <w:t xml:space="preserve"> </w:t>
        </w:r>
      </w:ins>
      <w:ins w:id="2566" w:author="Chen Liao" w:date="2021-05-29T00:20:00Z">
        <w:r w:rsidR="00F33482" w:rsidRPr="00BE70D2">
          <w:rPr>
            <w:rFonts w:ascii="Times New Roman" w:hAnsi="Times New Roman" w:cs="Times New Roman"/>
            <w:b/>
            <w:bCs/>
            <w:color w:val="000000" w:themeColor="text1"/>
            <w:sz w:val="20"/>
            <w:szCs w:val="20"/>
            <w:rPrChange w:id="2567" w:author="Chen Liao" w:date="2021-06-01T21:13:00Z">
              <w:rPr>
                <w:rFonts w:ascii="Times New Roman" w:hAnsi="Times New Roman" w:cs="Times New Roman"/>
                <w:b/>
                <w:bCs/>
                <w:sz w:val="20"/>
                <w:szCs w:val="20"/>
              </w:rPr>
            </w:rPrChange>
          </w:rPr>
          <w:t xml:space="preserve">fiber </w:t>
        </w:r>
      </w:ins>
      <w:ins w:id="2568" w:author="Chen Liao" w:date="2021-05-28T06:24:00Z">
        <w:r w:rsidR="006B475B" w:rsidRPr="00BE70D2">
          <w:rPr>
            <w:rFonts w:ascii="Times New Roman" w:hAnsi="Times New Roman" w:cs="Times New Roman"/>
            <w:b/>
            <w:bCs/>
            <w:color w:val="000000" w:themeColor="text1"/>
            <w:sz w:val="20"/>
            <w:szCs w:val="20"/>
            <w:rPrChange w:id="2569" w:author="Chen Liao" w:date="2021-06-01T21:13:00Z">
              <w:rPr>
                <w:rFonts w:ascii="Times New Roman" w:hAnsi="Times New Roman" w:cs="Times New Roman"/>
                <w:b/>
                <w:bCs/>
                <w:sz w:val="20"/>
                <w:szCs w:val="20"/>
              </w:rPr>
            </w:rPrChange>
          </w:rPr>
          <w:t>intervention</w:t>
        </w:r>
      </w:ins>
      <w:r w:rsidRPr="00BE70D2">
        <w:rPr>
          <w:rFonts w:ascii="Times New Roman" w:hAnsi="Times New Roman" w:cs="Times New Roman"/>
          <w:b/>
          <w:bCs/>
          <w:color w:val="000000" w:themeColor="text1"/>
          <w:sz w:val="20"/>
          <w:szCs w:val="20"/>
          <w:rPrChange w:id="2570" w:author="Chen Liao" w:date="2021-06-01T21:13:00Z">
            <w:rPr>
              <w:rFonts w:ascii="Times New Roman" w:hAnsi="Times New Roman" w:cs="Times New Roman"/>
              <w:b/>
              <w:bCs/>
              <w:sz w:val="20"/>
              <w:szCs w:val="20"/>
            </w:rPr>
          </w:rPrChange>
        </w:rPr>
        <w:t>.</w:t>
      </w:r>
      <w:ins w:id="2571" w:author="Chen Liao" w:date="2021-05-28T05:31:00Z">
        <w:r w:rsidR="00B75208" w:rsidRPr="00BE70D2">
          <w:rPr>
            <w:rFonts w:ascii="Times New Roman" w:hAnsi="Times New Roman" w:cs="Times New Roman"/>
            <w:color w:val="000000" w:themeColor="text1"/>
            <w:sz w:val="20"/>
            <w:szCs w:val="20"/>
            <w:rPrChange w:id="2572" w:author="Chen Liao" w:date="2021-06-01T21:13:00Z">
              <w:rPr>
                <w:rFonts w:ascii="Times New Roman" w:hAnsi="Times New Roman" w:cs="Times New Roman"/>
                <w:sz w:val="20"/>
                <w:szCs w:val="20"/>
              </w:rPr>
            </w:rPrChange>
          </w:rPr>
          <w:t xml:space="preserve"> </w:t>
        </w:r>
      </w:ins>
      <w:del w:id="2573" w:author="Chen Liao" w:date="2021-05-28T05:31:00Z">
        <w:r w:rsidR="007155CD" w:rsidRPr="00BE70D2" w:rsidDel="00B75208">
          <w:rPr>
            <w:rFonts w:ascii="Times New Roman" w:hAnsi="Times New Roman" w:cs="Times New Roman"/>
            <w:color w:val="000000" w:themeColor="text1"/>
            <w:sz w:val="20"/>
            <w:szCs w:val="20"/>
            <w:rPrChange w:id="2574" w:author="Chen Liao" w:date="2021-06-01T21:13:00Z">
              <w:rPr>
                <w:rFonts w:ascii="Times New Roman" w:hAnsi="Times New Roman" w:cs="Times New Roman"/>
                <w:sz w:val="20"/>
                <w:szCs w:val="20"/>
              </w:rPr>
            </w:rPrChange>
          </w:rPr>
          <w:delText xml:space="preserve"> </w:delText>
        </w:r>
      </w:del>
      <w:del w:id="2575" w:author="Chen Liao" w:date="2021-05-28T05:30:00Z">
        <w:r w:rsidRPr="00BE70D2" w:rsidDel="007C1203">
          <w:rPr>
            <w:rFonts w:ascii="Times New Roman" w:hAnsi="Times New Roman" w:cs="Times New Roman"/>
            <w:b/>
            <w:bCs/>
            <w:color w:val="000000" w:themeColor="text1"/>
            <w:sz w:val="20"/>
            <w:szCs w:val="20"/>
            <w:rPrChange w:id="2576" w:author="Chen Liao" w:date="2021-06-01T21:13:00Z">
              <w:rPr>
                <w:rFonts w:ascii="Times New Roman" w:hAnsi="Times New Roman" w:cs="Times New Roman"/>
                <w:b/>
                <w:bCs/>
                <w:sz w:val="20"/>
                <w:szCs w:val="20"/>
              </w:rPr>
            </w:rPrChange>
          </w:rPr>
          <w:delText>A</w:delText>
        </w:r>
        <w:r w:rsidR="003D5E87" w:rsidRPr="00BE70D2" w:rsidDel="007C1203">
          <w:rPr>
            <w:rFonts w:ascii="Times New Roman" w:hAnsi="Times New Roman" w:cs="Times New Roman"/>
            <w:color w:val="000000" w:themeColor="text1"/>
            <w:sz w:val="20"/>
            <w:szCs w:val="20"/>
            <w:rPrChange w:id="2577" w:author="Chen Liao" w:date="2021-06-01T21:13:00Z">
              <w:rPr>
                <w:rFonts w:ascii="Times New Roman" w:hAnsi="Times New Roman" w:cs="Times New Roman"/>
                <w:sz w:val="20"/>
                <w:szCs w:val="20"/>
              </w:rPr>
            </w:rPrChange>
          </w:rPr>
          <w:delText>.</w:delText>
        </w:r>
        <w:r w:rsidR="007155CD" w:rsidRPr="00BE70D2" w:rsidDel="007C1203">
          <w:rPr>
            <w:rFonts w:ascii="Times New Roman" w:hAnsi="Times New Roman" w:cs="Times New Roman"/>
            <w:color w:val="000000" w:themeColor="text1"/>
            <w:sz w:val="20"/>
            <w:szCs w:val="20"/>
            <w:rPrChange w:id="2578" w:author="Chen Liao" w:date="2021-06-01T21:13:00Z">
              <w:rPr>
                <w:rFonts w:ascii="Times New Roman" w:hAnsi="Times New Roman" w:cs="Times New Roman"/>
                <w:sz w:val="20"/>
                <w:szCs w:val="20"/>
              </w:rPr>
            </w:rPrChange>
          </w:rPr>
          <w:delText xml:space="preserve"> </w:delText>
        </w:r>
        <w:r w:rsidR="00A32833" w:rsidRPr="00BE70D2" w:rsidDel="007C1203">
          <w:rPr>
            <w:rFonts w:ascii="Times New Roman" w:hAnsi="Times New Roman" w:cs="Times New Roman"/>
            <w:color w:val="000000" w:themeColor="text1"/>
            <w:sz w:val="20"/>
            <w:szCs w:val="20"/>
            <w:rPrChange w:id="2579" w:author="Chen Liao" w:date="2021-06-01T21:13:00Z">
              <w:rPr>
                <w:rFonts w:ascii="Times New Roman" w:hAnsi="Times New Roman" w:cs="Times New Roman"/>
                <w:sz w:val="20"/>
                <w:szCs w:val="20"/>
              </w:rPr>
            </w:rPrChange>
          </w:rPr>
          <w:delText>E</w:delText>
        </w:r>
        <w:r w:rsidR="00EA0F85" w:rsidRPr="00BE70D2" w:rsidDel="007C1203">
          <w:rPr>
            <w:rFonts w:ascii="Times New Roman" w:hAnsi="Times New Roman" w:cs="Times New Roman"/>
            <w:color w:val="000000" w:themeColor="text1"/>
            <w:sz w:val="20"/>
            <w:szCs w:val="20"/>
            <w:rPrChange w:id="2580" w:author="Chen Liao" w:date="2021-06-01T21:13:00Z">
              <w:rPr>
                <w:rFonts w:ascii="Times New Roman" w:hAnsi="Times New Roman" w:cs="Times New Roman"/>
                <w:sz w:val="20"/>
                <w:szCs w:val="20"/>
              </w:rPr>
            </w:rPrChange>
          </w:rPr>
          <w:delText>xperiment</w:delText>
        </w:r>
        <w:r w:rsidR="00A32833" w:rsidRPr="00BE70D2" w:rsidDel="007C1203">
          <w:rPr>
            <w:rFonts w:ascii="Times New Roman" w:hAnsi="Times New Roman" w:cs="Times New Roman"/>
            <w:color w:val="000000" w:themeColor="text1"/>
            <w:sz w:val="20"/>
            <w:szCs w:val="20"/>
            <w:rPrChange w:id="2581" w:author="Chen Liao" w:date="2021-06-01T21:13:00Z">
              <w:rPr>
                <w:rFonts w:ascii="Times New Roman" w:hAnsi="Times New Roman" w:cs="Times New Roman"/>
                <w:sz w:val="20"/>
                <w:szCs w:val="20"/>
              </w:rPr>
            </w:rPrChange>
          </w:rPr>
          <w:delText>al design</w:delText>
        </w:r>
        <w:r w:rsidRPr="00BE70D2" w:rsidDel="007C1203">
          <w:rPr>
            <w:rFonts w:ascii="Times New Roman" w:hAnsi="Times New Roman" w:cs="Times New Roman"/>
            <w:color w:val="000000" w:themeColor="text1"/>
            <w:sz w:val="20"/>
            <w:szCs w:val="20"/>
            <w:rPrChange w:id="2582" w:author="Chen Liao" w:date="2021-06-01T21:13:00Z">
              <w:rPr>
                <w:rFonts w:ascii="Times New Roman" w:hAnsi="Times New Roman" w:cs="Times New Roman"/>
                <w:sz w:val="20"/>
                <w:szCs w:val="20"/>
              </w:rPr>
            </w:rPrChange>
          </w:rPr>
          <w:delText xml:space="preserve">. </w:delText>
        </w:r>
        <w:r w:rsidR="00956185" w:rsidRPr="00BE70D2" w:rsidDel="007C1203">
          <w:rPr>
            <w:rFonts w:ascii="Times New Roman" w:hAnsi="Times New Roman" w:cs="Times New Roman"/>
            <w:color w:val="000000" w:themeColor="text1"/>
            <w:sz w:val="20"/>
            <w:szCs w:val="20"/>
            <w:rPrChange w:id="2583" w:author="Chen Liao" w:date="2021-06-01T21:13:00Z">
              <w:rPr>
                <w:rFonts w:ascii="Times New Roman" w:hAnsi="Times New Roman" w:cs="Times New Roman"/>
                <w:sz w:val="20"/>
                <w:szCs w:val="20"/>
              </w:rPr>
            </w:rPrChange>
          </w:rPr>
          <w:delText xml:space="preserve">Gray </w:delText>
        </w:r>
        <w:r w:rsidR="00AE7BC2" w:rsidRPr="00BE70D2" w:rsidDel="007C1203">
          <w:rPr>
            <w:rFonts w:ascii="Times New Roman" w:hAnsi="Times New Roman" w:cs="Times New Roman"/>
            <w:color w:val="000000" w:themeColor="text1"/>
            <w:sz w:val="20"/>
            <w:szCs w:val="20"/>
            <w:rPrChange w:id="2584" w:author="Chen Liao" w:date="2021-06-01T21:13:00Z">
              <w:rPr>
                <w:rFonts w:ascii="Times New Roman" w:hAnsi="Times New Roman" w:cs="Times New Roman"/>
                <w:sz w:val="20"/>
                <w:szCs w:val="20"/>
              </w:rPr>
            </w:rPrChange>
          </w:rPr>
          <w:delText>dots</w:delText>
        </w:r>
        <w:r w:rsidRPr="00BE70D2" w:rsidDel="007C1203">
          <w:rPr>
            <w:rFonts w:ascii="Times New Roman" w:hAnsi="Times New Roman" w:cs="Times New Roman"/>
            <w:color w:val="000000" w:themeColor="text1"/>
            <w:sz w:val="20"/>
            <w:szCs w:val="20"/>
            <w:rPrChange w:id="2585" w:author="Chen Liao" w:date="2021-06-01T21:13:00Z">
              <w:rPr>
                <w:rFonts w:ascii="Times New Roman" w:hAnsi="Times New Roman" w:cs="Times New Roman"/>
                <w:sz w:val="20"/>
                <w:szCs w:val="20"/>
              </w:rPr>
            </w:rPrChange>
          </w:rPr>
          <w:delText xml:space="preserve"> indicate the days on which </w:delText>
        </w:r>
        <w:r w:rsidR="00590DA8" w:rsidRPr="00BE70D2" w:rsidDel="007C1203">
          <w:rPr>
            <w:rFonts w:ascii="Times New Roman" w:hAnsi="Times New Roman" w:cs="Times New Roman"/>
            <w:color w:val="000000" w:themeColor="text1"/>
            <w:sz w:val="20"/>
            <w:szCs w:val="20"/>
            <w:rPrChange w:id="2586" w:author="Chen Liao" w:date="2021-06-01T21:13:00Z">
              <w:rPr>
                <w:rFonts w:ascii="Times New Roman" w:hAnsi="Times New Roman" w:cs="Times New Roman"/>
                <w:sz w:val="20"/>
                <w:szCs w:val="20"/>
              </w:rPr>
            </w:rPrChange>
          </w:rPr>
          <w:delText>data</w:delText>
        </w:r>
        <w:r w:rsidR="00F37203" w:rsidRPr="00BE70D2" w:rsidDel="007C1203">
          <w:rPr>
            <w:rFonts w:ascii="Times New Roman" w:hAnsi="Times New Roman" w:cs="Times New Roman"/>
            <w:color w:val="000000" w:themeColor="text1"/>
            <w:sz w:val="20"/>
            <w:szCs w:val="20"/>
            <w:rPrChange w:id="2587" w:author="Chen Liao" w:date="2021-06-01T21:13:00Z">
              <w:rPr>
                <w:rFonts w:ascii="Times New Roman" w:hAnsi="Times New Roman" w:cs="Times New Roman"/>
                <w:sz w:val="20"/>
                <w:szCs w:val="20"/>
              </w:rPr>
            </w:rPrChange>
          </w:rPr>
          <w:delText xml:space="preserve"> </w:delText>
        </w:r>
        <w:r w:rsidRPr="00BE70D2" w:rsidDel="007C1203">
          <w:rPr>
            <w:rFonts w:ascii="Times New Roman" w:hAnsi="Times New Roman" w:cs="Times New Roman"/>
            <w:color w:val="000000" w:themeColor="text1"/>
            <w:sz w:val="20"/>
            <w:szCs w:val="20"/>
            <w:rPrChange w:id="2588" w:author="Chen Liao" w:date="2021-06-01T21:13:00Z">
              <w:rPr>
                <w:rFonts w:ascii="Times New Roman" w:hAnsi="Times New Roman" w:cs="Times New Roman"/>
                <w:sz w:val="20"/>
                <w:szCs w:val="20"/>
              </w:rPr>
            </w:rPrChange>
          </w:rPr>
          <w:delText>were collected</w:delText>
        </w:r>
      </w:del>
      <w:ins w:id="2589" w:author="刘 红宾" w:date="2021-04-27T16:45:00Z">
        <w:del w:id="2590" w:author="Chen Liao" w:date="2021-05-28T05:30:00Z">
          <w:r w:rsidR="00A329E8" w:rsidRPr="00BE70D2" w:rsidDel="007C1203">
            <w:rPr>
              <w:rFonts w:ascii="Times New Roman" w:hAnsi="Times New Roman" w:cs="Times New Roman"/>
              <w:color w:val="000000" w:themeColor="text1"/>
              <w:sz w:val="20"/>
              <w:szCs w:val="20"/>
              <w:rPrChange w:id="2591" w:author="Chen Liao" w:date="2021-06-01T21:13:00Z">
                <w:rPr>
                  <w:rFonts w:ascii="Times New Roman" w:hAnsi="Times New Roman" w:cs="Times New Roman"/>
                  <w:sz w:val="20"/>
                  <w:szCs w:val="20"/>
                </w:rPr>
              </w:rPrChange>
            </w:rPr>
            <w:delText xml:space="preserve"> from fecal samples</w:delText>
          </w:r>
        </w:del>
      </w:ins>
      <w:del w:id="2592" w:author="Chen Liao" w:date="2021-05-28T05:30:00Z">
        <w:r w:rsidRPr="00BE70D2" w:rsidDel="007C1203">
          <w:rPr>
            <w:rFonts w:ascii="Times New Roman" w:hAnsi="Times New Roman" w:cs="Times New Roman"/>
            <w:color w:val="000000" w:themeColor="text1"/>
            <w:sz w:val="20"/>
            <w:szCs w:val="20"/>
            <w:rPrChange w:id="2593" w:author="Chen Liao" w:date="2021-06-01T21:13:00Z">
              <w:rPr>
                <w:rFonts w:ascii="Times New Roman" w:hAnsi="Times New Roman" w:cs="Times New Roman"/>
                <w:sz w:val="20"/>
                <w:szCs w:val="20"/>
              </w:rPr>
            </w:rPrChange>
          </w:rPr>
          <w:delText>.</w:delText>
        </w:r>
        <w:r w:rsidR="007155CD" w:rsidRPr="00BE70D2" w:rsidDel="007C1203">
          <w:rPr>
            <w:rFonts w:ascii="Times New Roman" w:hAnsi="Times New Roman" w:cs="Times New Roman"/>
            <w:color w:val="000000" w:themeColor="text1"/>
            <w:sz w:val="20"/>
            <w:szCs w:val="20"/>
            <w:rPrChange w:id="2594" w:author="Chen Liao" w:date="2021-06-01T21:13:00Z">
              <w:rPr>
                <w:rFonts w:ascii="Times New Roman" w:hAnsi="Times New Roman" w:cs="Times New Roman"/>
                <w:sz w:val="20"/>
                <w:szCs w:val="20"/>
              </w:rPr>
            </w:rPrChange>
          </w:rPr>
          <w:delText xml:space="preserve"> </w:delText>
        </w:r>
      </w:del>
      <w:del w:id="2595" w:author="Chen Liao" w:date="2021-05-28T05:31:00Z">
        <w:r w:rsidR="004B615C" w:rsidRPr="00BE70D2" w:rsidDel="00B75208">
          <w:rPr>
            <w:rFonts w:ascii="Times New Roman" w:hAnsi="Times New Roman" w:cs="Times New Roman"/>
            <w:b/>
            <w:bCs/>
            <w:color w:val="000000" w:themeColor="text1"/>
            <w:sz w:val="20"/>
            <w:szCs w:val="20"/>
            <w:rPrChange w:id="2596" w:author="Chen Liao" w:date="2021-06-01T21:13:00Z">
              <w:rPr>
                <w:rFonts w:ascii="Times New Roman" w:hAnsi="Times New Roman" w:cs="Times New Roman"/>
                <w:b/>
                <w:bCs/>
                <w:sz w:val="20"/>
                <w:szCs w:val="20"/>
              </w:rPr>
            </w:rPrChange>
          </w:rPr>
          <w:delText>B</w:delText>
        </w:r>
      </w:del>
      <w:ins w:id="2597" w:author="Chen Liao" w:date="2021-05-28T05:31:00Z">
        <w:r w:rsidR="00B75208" w:rsidRPr="00BE70D2">
          <w:rPr>
            <w:rFonts w:ascii="Times New Roman" w:hAnsi="Times New Roman" w:cs="Times New Roman"/>
            <w:b/>
            <w:bCs/>
            <w:color w:val="000000" w:themeColor="text1"/>
            <w:sz w:val="20"/>
            <w:szCs w:val="20"/>
            <w:rPrChange w:id="2598" w:author="Chen Liao" w:date="2021-06-01T21:13:00Z">
              <w:rPr>
                <w:rFonts w:ascii="Times New Roman" w:hAnsi="Times New Roman" w:cs="Times New Roman"/>
                <w:b/>
                <w:bCs/>
                <w:sz w:val="20"/>
                <w:szCs w:val="20"/>
              </w:rPr>
            </w:rPrChange>
          </w:rPr>
          <w:t>A</w:t>
        </w:r>
      </w:ins>
      <w:r w:rsidR="004B615C" w:rsidRPr="00BE70D2">
        <w:rPr>
          <w:rFonts w:ascii="Times New Roman" w:hAnsi="Times New Roman" w:cs="Times New Roman"/>
          <w:color w:val="000000" w:themeColor="text1"/>
          <w:sz w:val="20"/>
          <w:szCs w:val="20"/>
          <w:rPrChange w:id="2599" w:author="Chen Liao" w:date="2021-06-01T21:13:00Z">
            <w:rPr>
              <w:rFonts w:ascii="Times New Roman" w:hAnsi="Times New Roman" w:cs="Times New Roman"/>
              <w:sz w:val="20"/>
              <w:szCs w:val="20"/>
            </w:rPr>
          </w:rPrChange>
        </w:rPr>
        <w:t xml:space="preserve">. </w:t>
      </w:r>
      <w:ins w:id="2600" w:author="Chen Liao" w:date="2021-05-28T05:35:00Z">
        <w:r w:rsidR="002C58CA" w:rsidRPr="00BE70D2">
          <w:rPr>
            <w:rFonts w:ascii="Times New Roman" w:hAnsi="Times New Roman" w:cs="Times New Roman"/>
            <w:color w:val="000000" w:themeColor="text1"/>
            <w:sz w:val="20"/>
            <w:szCs w:val="20"/>
            <w:rPrChange w:id="2601" w:author="Chen Liao" w:date="2021-06-01T21:13:00Z">
              <w:rPr>
                <w:rFonts w:ascii="Times New Roman" w:hAnsi="Times New Roman" w:cs="Times New Roman"/>
                <w:sz w:val="20"/>
                <w:szCs w:val="20"/>
              </w:rPr>
            </w:rPrChange>
          </w:rPr>
          <w:t>An ecological perspective</w:t>
        </w:r>
      </w:ins>
      <w:ins w:id="2602" w:author="Chen Liao" w:date="2021-05-28T05:31:00Z">
        <w:r w:rsidR="002C58CA" w:rsidRPr="00BE70D2">
          <w:rPr>
            <w:rFonts w:ascii="Times New Roman" w:hAnsi="Times New Roman" w:cs="Times New Roman"/>
            <w:color w:val="000000" w:themeColor="text1"/>
            <w:sz w:val="20"/>
            <w:szCs w:val="20"/>
            <w:rPrChange w:id="2603" w:author="Chen Liao" w:date="2021-06-01T21:13:00Z">
              <w:rPr>
                <w:rFonts w:ascii="Times New Roman" w:hAnsi="Times New Roman" w:cs="Times New Roman"/>
                <w:sz w:val="20"/>
                <w:szCs w:val="20"/>
              </w:rPr>
            </w:rPrChange>
          </w:rPr>
          <w:t xml:space="preserve"> of baseline-depen</w:t>
        </w:r>
      </w:ins>
      <w:ins w:id="2604" w:author="Chen Liao" w:date="2021-05-28T05:32:00Z">
        <w:r w:rsidR="002C58CA" w:rsidRPr="00BE70D2">
          <w:rPr>
            <w:rFonts w:ascii="Times New Roman" w:hAnsi="Times New Roman" w:cs="Times New Roman"/>
            <w:color w:val="000000" w:themeColor="text1"/>
            <w:sz w:val="20"/>
            <w:szCs w:val="20"/>
            <w:rPrChange w:id="2605" w:author="Chen Liao" w:date="2021-06-01T21:13:00Z">
              <w:rPr>
                <w:rFonts w:ascii="Times New Roman" w:hAnsi="Times New Roman" w:cs="Times New Roman"/>
                <w:sz w:val="20"/>
                <w:szCs w:val="20"/>
              </w:rPr>
            </w:rPrChange>
          </w:rPr>
          <w:t>dent dynamical responses of gut microbiota and SCFAs.</w:t>
        </w:r>
      </w:ins>
      <w:ins w:id="2606" w:author="Chen Liao" w:date="2021-05-28T05:33:00Z">
        <w:r w:rsidR="002C58CA" w:rsidRPr="00BE70D2">
          <w:rPr>
            <w:rFonts w:ascii="Times New Roman" w:hAnsi="Times New Roman" w:cs="Times New Roman"/>
            <w:color w:val="000000" w:themeColor="text1"/>
            <w:sz w:val="20"/>
            <w:szCs w:val="20"/>
            <w:rPrChange w:id="2607" w:author="Chen Liao" w:date="2021-06-01T21:13:00Z">
              <w:rPr>
                <w:rFonts w:ascii="Times New Roman" w:hAnsi="Times New Roman" w:cs="Times New Roman"/>
                <w:sz w:val="20"/>
                <w:szCs w:val="20"/>
              </w:rPr>
            </w:rPrChange>
          </w:rPr>
          <w:t xml:space="preserve"> </w:t>
        </w:r>
      </w:ins>
      <w:ins w:id="2608" w:author="Chen Liao" w:date="2021-05-28T05:44:00Z">
        <w:r w:rsidR="00DE35ED" w:rsidRPr="00BE70D2">
          <w:rPr>
            <w:rFonts w:ascii="Times New Roman" w:hAnsi="Times New Roman" w:cs="Times New Roman"/>
            <w:color w:val="000000" w:themeColor="text1"/>
            <w:sz w:val="20"/>
            <w:szCs w:val="20"/>
            <w:rPrChange w:id="2609" w:author="Chen Liao" w:date="2021-06-01T21:13:00Z">
              <w:rPr>
                <w:rFonts w:ascii="Times New Roman" w:hAnsi="Times New Roman" w:cs="Times New Roman"/>
                <w:sz w:val="20"/>
                <w:szCs w:val="20"/>
              </w:rPr>
            </w:rPrChange>
          </w:rPr>
          <w:t>Administration of d</w:t>
        </w:r>
      </w:ins>
      <w:ins w:id="2610" w:author="Chen Liao" w:date="2021-05-28T05:42:00Z">
        <w:r w:rsidR="005F64B0" w:rsidRPr="00BE70D2">
          <w:rPr>
            <w:rFonts w:ascii="Times New Roman" w:hAnsi="Times New Roman" w:cs="Times New Roman"/>
            <w:color w:val="000000" w:themeColor="text1"/>
            <w:sz w:val="20"/>
            <w:szCs w:val="20"/>
            <w:rPrChange w:id="2611" w:author="Chen Liao" w:date="2021-06-01T21:13:00Z">
              <w:rPr>
                <w:rFonts w:ascii="Times New Roman" w:hAnsi="Times New Roman" w:cs="Times New Roman"/>
                <w:sz w:val="20"/>
                <w:szCs w:val="20"/>
              </w:rPr>
            </w:rPrChange>
          </w:rPr>
          <w:t>ietary fiber</w:t>
        </w:r>
      </w:ins>
      <w:ins w:id="2612" w:author="Chen Liao" w:date="2021-05-28T05:44:00Z">
        <w:r w:rsidR="00DE35ED" w:rsidRPr="00BE70D2">
          <w:rPr>
            <w:rFonts w:ascii="Times New Roman" w:hAnsi="Times New Roman" w:cs="Times New Roman"/>
            <w:color w:val="000000" w:themeColor="text1"/>
            <w:sz w:val="20"/>
            <w:szCs w:val="20"/>
            <w:rPrChange w:id="2613" w:author="Chen Liao" w:date="2021-06-01T21:13:00Z">
              <w:rPr>
                <w:rFonts w:ascii="Times New Roman" w:hAnsi="Times New Roman" w:cs="Times New Roman"/>
                <w:sz w:val="20"/>
                <w:szCs w:val="20"/>
              </w:rPr>
            </w:rPrChange>
          </w:rPr>
          <w:t>s alter</w:t>
        </w:r>
      </w:ins>
      <w:ins w:id="2614" w:author="Chen Liao" w:date="2021-05-28T05:45:00Z">
        <w:r w:rsidR="00DE35ED" w:rsidRPr="00BE70D2">
          <w:rPr>
            <w:rFonts w:ascii="Times New Roman" w:hAnsi="Times New Roman" w:cs="Times New Roman"/>
            <w:color w:val="000000" w:themeColor="text1"/>
            <w:sz w:val="20"/>
            <w:szCs w:val="20"/>
            <w:rPrChange w:id="2615" w:author="Chen Liao" w:date="2021-06-01T21:13:00Z">
              <w:rPr>
                <w:rFonts w:ascii="Times New Roman" w:hAnsi="Times New Roman" w:cs="Times New Roman"/>
                <w:sz w:val="20"/>
                <w:szCs w:val="20"/>
              </w:rPr>
            </w:rPrChange>
          </w:rPr>
          <w:t>s</w:t>
        </w:r>
      </w:ins>
      <w:ins w:id="2616" w:author="Chen Liao" w:date="2021-05-28T05:44:00Z">
        <w:r w:rsidR="00DE35ED" w:rsidRPr="00BE70D2">
          <w:rPr>
            <w:rFonts w:ascii="Times New Roman" w:hAnsi="Times New Roman" w:cs="Times New Roman"/>
            <w:color w:val="000000" w:themeColor="text1"/>
            <w:sz w:val="20"/>
            <w:szCs w:val="20"/>
            <w:rPrChange w:id="2617" w:author="Chen Liao" w:date="2021-06-01T21:13:00Z">
              <w:rPr>
                <w:rFonts w:ascii="Times New Roman" w:hAnsi="Times New Roman" w:cs="Times New Roman"/>
                <w:sz w:val="20"/>
                <w:szCs w:val="20"/>
              </w:rPr>
            </w:rPrChange>
          </w:rPr>
          <w:t xml:space="preserve"> ecological </w:t>
        </w:r>
      </w:ins>
      <w:ins w:id="2618" w:author="Chen Liao" w:date="2021-05-28T05:48:00Z">
        <w:r w:rsidR="00DE35ED" w:rsidRPr="00BE70D2">
          <w:rPr>
            <w:rFonts w:ascii="Times New Roman" w:hAnsi="Times New Roman" w:cs="Times New Roman"/>
            <w:color w:val="000000" w:themeColor="text1"/>
            <w:sz w:val="20"/>
            <w:szCs w:val="20"/>
            <w:rPrChange w:id="2619" w:author="Chen Liao" w:date="2021-06-01T21:13:00Z">
              <w:rPr>
                <w:rFonts w:ascii="Times New Roman" w:hAnsi="Times New Roman" w:cs="Times New Roman"/>
                <w:sz w:val="20"/>
                <w:szCs w:val="20"/>
              </w:rPr>
            </w:rPrChange>
          </w:rPr>
          <w:t xml:space="preserve">substrate </w:t>
        </w:r>
      </w:ins>
      <w:ins w:id="2620" w:author="Chen Liao" w:date="2021-05-28T05:44:00Z">
        <w:r w:rsidR="00DE35ED" w:rsidRPr="00BE70D2">
          <w:rPr>
            <w:rFonts w:ascii="Times New Roman" w:hAnsi="Times New Roman" w:cs="Times New Roman"/>
            <w:color w:val="000000" w:themeColor="text1"/>
            <w:sz w:val="20"/>
            <w:szCs w:val="20"/>
            <w:rPrChange w:id="2621" w:author="Chen Liao" w:date="2021-06-01T21:13:00Z">
              <w:rPr>
                <w:rFonts w:ascii="Times New Roman" w:hAnsi="Times New Roman" w:cs="Times New Roman"/>
                <w:sz w:val="20"/>
                <w:szCs w:val="20"/>
              </w:rPr>
            </w:rPrChange>
          </w:rPr>
          <w:t>niche in the gut and</w:t>
        </w:r>
      </w:ins>
      <w:ins w:id="2622" w:author="Chen Liao" w:date="2021-05-28T05:34:00Z">
        <w:r w:rsidR="002C58CA" w:rsidRPr="00BE70D2">
          <w:rPr>
            <w:rFonts w:ascii="Times New Roman" w:hAnsi="Times New Roman" w:cs="Times New Roman"/>
            <w:color w:val="000000" w:themeColor="text1"/>
            <w:sz w:val="20"/>
            <w:szCs w:val="20"/>
            <w:rPrChange w:id="2623" w:author="Chen Liao" w:date="2021-06-01T21:13:00Z">
              <w:rPr>
                <w:rFonts w:ascii="Times New Roman" w:hAnsi="Times New Roman" w:cs="Times New Roman"/>
                <w:sz w:val="20"/>
                <w:szCs w:val="20"/>
              </w:rPr>
            </w:rPrChange>
          </w:rPr>
          <w:t xml:space="preserve"> </w:t>
        </w:r>
      </w:ins>
      <w:ins w:id="2624" w:author="Chen Liao" w:date="2021-05-28T05:39:00Z">
        <w:r w:rsidR="002C58CA" w:rsidRPr="00BE70D2">
          <w:rPr>
            <w:rFonts w:ascii="Times New Roman" w:hAnsi="Times New Roman" w:cs="Times New Roman"/>
            <w:color w:val="000000" w:themeColor="text1"/>
            <w:sz w:val="20"/>
            <w:szCs w:val="20"/>
            <w:rPrChange w:id="2625" w:author="Chen Liao" w:date="2021-06-01T21:13:00Z">
              <w:rPr>
                <w:rFonts w:ascii="Times New Roman" w:hAnsi="Times New Roman" w:cs="Times New Roman"/>
                <w:sz w:val="20"/>
                <w:szCs w:val="20"/>
              </w:rPr>
            </w:rPrChange>
          </w:rPr>
          <w:t xml:space="preserve">selects for </w:t>
        </w:r>
      </w:ins>
      <w:proofErr w:type="gramStart"/>
      <w:ins w:id="2626" w:author="Chen Liao" w:date="2021-05-28T05:35:00Z">
        <w:r w:rsidR="002C58CA" w:rsidRPr="00BE70D2">
          <w:rPr>
            <w:rFonts w:ascii="Times New Roman" w:hAnsi="Times New Roman" w:cs="Times New Roman"/>
            <w:color w:val="000000" w:themeColor="text1"/>
            <w:sz w:val="20"/>
            <w:szCs w:val="20"/>
            <w:rPrChange w:id="2627" w:author="Chen Liao" w:date="2021-06-01T21:13:00Z">
              <w:rPr>
                <w:rFonts w:ascii="Times New Roman" w:hAnsi="Times New Roman" w:cs="Times New Roman"/>
                <w:sz w:val="20"/>
                <w:szCs w:val="20"/>
              </w:rPr>
            </w:rPrChange>
          </w:rPr>
          <w:t>an</w:t>
        </w:r>
        <w:proofErr w:type="gramEnd"/>
        <w:r w:rsidR="002C58CA" w:rsidRPr="00BE70D2">
          <w:rPr>
            <w:rFonts w:ascii="Times New Roman" w:hAnsi="Times New Roman" w:cs="Times New Roman"/>
            <w:color w:val="000000" w:themeColor="text1"/>
            <w:sz w:val="20"/>
            <w:szCs w:val="20"/>
            <w:rPrChange w:id="2628" w:author="Chen Liao" w:date="2021-06-01T21:13:00Z">
              <w:rPr>
                <w:rFonts w:ascii="Times New Roman" w:hAnsi="Times New Roman" w:cs="Times New Roman"/>
                <w:sz w:val="20"/>
                <w:szCs w:val="20"/>
              </w:rPr>
            </w:rPrChange>
          </w:rPr>
          <w:t xml:space="preserve"> unique </w:t>
        </w:r>
      </w:ins>
      <w:ins w:id="2629" w:author="Chen Liao" w:date="2021-05-28T05:34:00Z">
        <w:r w:rsidR="002C58CA" w:rsidRPr="00BE70D2">
          <w:rPr>
            <w:rFonts w:ascii="Times New Roman" w:hAnsi="Times New Roman" w:cs="Times New Roman"/>
            <w:color w:val="000000" w:themeColor="text1"/>
            <w:sz w:val="20"/>
            <w:szCs w:val="20"/>
            <w:rPrChange w:id="2630" w:author="Chen Liao" w:date="2021-06-01T21:13:00Z">
              <w:rPr>
                <w:rFonts w:ascii="Times New Roman" w:hAnsi="Times New Roman" w:cs="Times New Roman"/>
                <w:sz w:val="20"/>
                <w:szCs w:val="20"/>
              </w:rPr>
            </w:rPrChange>
          </w:rPr>
          <w:t xml:space="preserve">ecological network </w:t>
        </w:r>
      </w:ins>
      <w:ins w:id="2631" w:author="Chen Liao" w:date="2021-05-29T00:15:00Z">
        <w:r w:rsidR="0082240B" w:rsidRPr="00BE70D2">
          <w:rPr>
            <w:rFonts w:ascii="Times New Roman" w:hAnsi="Times New Roman" w:cs="Times New Roman"/>
            <w:color w:val="000000" w:themeColor="text1"/>
            <w:sz w:val="20"/>
            <w:szCs w:val="20"/>
            <w:rPrChange w:id="2632" w:author="Chen Liao" w:date="2021-06-01T21:13:00Z">
              <w:rPr>
                <w:rFonts w:ascii="Times New Roman" w:hAnsi="Times New Roman" w:cs="Times New Roman"/>
                <w:sz w:val="20"/>
                <w:szCs w:val="20"/>
              </w:rPr>
            </w:rPrChange>
          </w:rPr>
          <w:t>for each</w:t>
        </w:r>
      </w:ins>
      <w:ins w:id="2633" w:author="Chen Liao" w:date="2021-05-28T05:40:00Z">
        <w:r w:rsidR="002C58CA" w:rsidRPr="00BE70D2">
          <w:rPr>
            <w:rFonts w:ascii="Times New Roman" w:hAnsi="Times New Roman" w:cs="Times New Roman"/>
            <w:color w:val="000000" w:themeColor="text1"/>
            <w:sz w:val="20"/>
            <w:szCs w:val="20"/>
            <w:rPrChange w:id="2634" w:author="Chen Liao" w:date="2021-06-01T21:13:00Z">
              <w:rPr>
                <w:rFonts w:ascii="Times New Roman" w:hAnsi="Times New Roman" w:cs="Times New Roman"/>
                <w:sz w:val="20"/>
                <w:szCs w:val="20"/>
              </w:rPr>
            </w:rPrChange>
          </w:rPr>
          <w:t xml:space="preserve"> </w:t>
        </w:r>
      </w:ins>
      <w:ins w:id="2635" w:author="Chen Liao" w:date="2021-05-29T00:15:00Z">
        <w:r w:rsidR="0082240B" w:rsidRPr="00BE70D2">
          <w:rPr>
            <w:rFonts w:ascii="Times New Roman" w:hAnsi="Times New Roman" w:cs="Times New Roman"/>
            <w:color w:val="000000" w:themeColor="text1"/>
            <w:sz w:val="20"/>
            <w:szCs w:val="20"/>
            <w:rPrChange w:id="2636" w:author="Chen Liao" w:date="2021-06-01T21:13:00Z">
              <w:rPr>
                <w:rFonts w:ascii="Times New Roman" w:hAnsi="Times New Roman" w:cs="Times New Roman"/>
                <w:sz w:val="20"/>
                <w:szCs w:val="20"/>
              </w:rPr>
            </w:rPrChange>
          </w:rPr>
          <w:t>baseline microbiota type</w:t>
        </w:r>
      </w:ins>
      <w:ins w:id="2637" w:author="Chen Liao" w:date="2021-05-29T00:16:00Z">
        <w:r w:rsidR="00E875F2" w:rsidRPr="00BE70D2">
          <w:rPr>
            <w:rFonts w:ascii="Times New Roman" w:hAnsi="Times New Roman" w:cs="Times New Roman"/>
            <w:color w:val="000000" w:themeColor="text1"/>
            <w:sz w:val="20"/>
            <w:szCs w:val="20"/>
            <w:rPrChange w:id="2638" w:author="Chen Liao" w:date="2021-06-01T21:13:00Z">
              <w:rPr>
                <w:rFonts w:ascii="Times New Roman" w:hAnsi="Times New Roman" w:cs="Times New Roman"/>
                <w:sz w:val="20"/>
                <w:szCs w:val="20"/>
              </w:rPr>
            </w:rPrChange>
          </w:rPr>
          <w:t>.</w:t>
        </w:r>
      </w:ins>
      <w:ins w:id="2639" w:author="Chen Liao" w:date="2021-05-28T05:45:00Z">
        <w:r w:rsidR="00DE35ED" w:rsidRPr="00BE70D2">
          <w:rPr>
            <w:rFonts w:ascii="Times New Roman" w:hAnsi="Times New Roman" w:cs="Times New Roman"/>
            <w:color w:val="000000" w:themeColor="text1"/>
            <w:sz w:val="20"/>
            <w:szCs w:val="20"/>
            <w:rPrChange w:id="2640" w:author="Chen Liao" w:date="2021-06-01T21:13:00Z">
              <w:rPr>
                <w:rFonts w:ascii="Times New Roman" w:hAnsi="Times New Roman" w:cs="Times New Roman"/>
                <w:sz w:val="20"/>
                <w:szCs w:val="20"/>
              </w:rPr>
            </w:rPrChange>
          </w:rPr>
          <w:t xml:space="preserve"> </w:t>
        </w:r>
      </w:ins>
      <w:ins w:id="2641" w:author="Chen Liao" w:date="2021-05-28T05:56:00Z">
        <w:r w:rsidR="00383849" w:rsidRPr="00BE70D2">
          <w:rPr>
            <w:rFonts w:ascii="Times New Roman" w:hAnsi="Times New Roman" w:cs="Times New Roman"/>
            <w:color w:val="000000" w:themeColor="text1"/>
            <w:sz w:val="20"/>
            <w:szCs w:val="20"/>
            <w:rPrChange w:id="2642" w:author="Chen Liao" w:date="2021-06-01T21:13:00Z">
              <w:rPr>
                <w:rFonts w:ascii="Times New Roman" w:hAnsi="Times New Roman" w:cs="Times New Roman"/>
                <w:sz w:val="20"/>
                <w:szCs w:val="20"/>
              </w:rPr>
            </w:rPrChange>
          </w:rPr>
          <w:t>Within the network, a</w:t>
        </w:r>
      </w:ins>
      <w:ins w:id="2643" w:author="Chen Liao" w:date="2021-05-28T05:54:00Z">
        <w:r w:rsidR="000C264F" w:rsidRPr="00BE70D2">
          <w:rPr>
            <w:rFonts w:ascii="Times New Roman" w:hAnsi="Times New Roman" w:cs="Times New Roman"/>
            <w:color w:val="000000" w:themeColor="text1"/>
            <w:sz w:val="20"/>
            <w:szCs w:val="20"/>
            <w:rPrChange w:id="2644" w:author="Chen Liao" w:date="2021-06-01T21:13:00Z">
              <w:rPr>
                <w:rFonts w:ascii="Times New Roman" w:hAnsi="Times New Roman" w:cs="Times New Roman"/>
                <w:sz w:val="20"/>
                <w:szCs w:val="20"/>
              </w:rPr>
            </w:rPrChange>
          </w:rPr>
          <w:t xml:space="preserve"> few gut </w:t>
        </w:r>
      </w:ins>
      <w:ins w:id="2645" w:author="Chen Liao" w:date="2021-05-28T06:25:00Z">
        <w:r w:rsidR="001F3700" w:rsidRPr="00BE70D2">
          <w:rPr>
            <w:rFonts w:ascii="Times New Roman" w:hAnsi="Times New Roman" w:cs="Times New Roman"/>
            <w:color w:val="000000" w:themeColor="text1"/>
            <w:sz w:val="20"/>
            <w:szCs w:val="20"/>
            <w:rPrChange w:id="2646" w:author="Chen Liao" w:date="2021-06-01T21:13:00Z">
              <w:rPr>
                <w:rFonts w:ascii="Times New Roman" w:hAnsi="Times New Roman" w:cs="Times New Roman"/>
                <w:sz w:val="20"/>
                <w:szCs w:val="20"/>
              </w:rPr>
            </w:rPrChange>
          </w:rPr>
          <w:t>bacteria</w:t>
        </w:r>
      </w:ins>
      <w:ins w:id="2647" w:author="Chen Liao" w:date="2021-05-28T05:54:00Z">
        <w:r w:rsidR="000C264F" w:rsidRPr="00BE70D2">
          <w:rPr>
            <w:rFonts w:ascii="Times New Roman" w:hAnsi="Times New Roman" w:cs="Times New Roman"/>
            <w:color w:val="000000" w:themeColor="text1"/>
            <w:sz w:val="20"/>
            <w:szCs w:val="20"/>
            <w:rPrChange w:id="2648" w:author="Chen Liao" w:date="2021-06-01T21:13:00Z">
              <w:rPr>
                <w:rFonts w:ascii="Times New Roman" w:hAnsi="Times New Roman" w:cs="Times New Roman"/>
                <w:sz w:val="20"/>
                <w:szCs w:val="20"/>
              </w:rPr>
            </w:rPrChange>
          </w:rPr>
          <w:t xml:space="preserve"> play</w:t>
        </w:r>
      </w:ins>
      <w:ins w:id="2649" w:author="Chen Liao" w:date="2021-05-28T05:56:00Z">
        <w:r w:rsidR="00AA649E" w:rsidRPr="00BE70D2">
          <w:rPr>
            <w:rFonts w:ascii="Times New Roman" w:hAnsi="Times New Roman" w:cs="Times New Roman"/>
            <w:color w:val="000000" w:themeColor="text1"/>
            <w:sz w:val="20"/>
            <w:szCs w:val="20"/>
            <w:rPrChange w:id="2650" w:author="Chen Liao" w:date="2021-06-01T21:13:00Z">
              <w:rPr>
                <w:rFonts w:ascii="Times New Roman" w:hAnsi="Times New Roman" w:cs="Times New Roman"/>
                <w:sz w:val="20"/>
                <w:szCs w:val="20"/>
              </w:rPr>
            </w:rPrChange>
          </w:rPr>
          <w:t>ing</w:t>
        </w:r>
      </w:ins>
      <w:ins w:id="2651" w:author="Chen Liao" w:date="2021-05-28T05:54:00Z">
        <w:r w:rsidR="000C264F" w:rsidRPr="00BE70D2">
          <w:rPr>
            <w:rFonts w:ascii="Times New Roman" w:hAnsi="Times New Roman" w:cs="Times New Roman"/>
            <w:color w:val="000000" w:themeColor="text1"/>
            <w:sz w:val="20"/>
            <w:szCs w:val="20"/>
            <w:rPrChange w:id="2652" w:author="Chen Liao" w:date="2021-06-01T21:13:00Z">
              <w:rPr>
                <w:rFonts w:ascii="Times New Roman" w:hAnsi="Times New Roman" w:cs="Times New Roman"/>
                <w:sz w:val="20"/>
                <w:szCs w:val="20"/>
              </w:rPr>
            </w:rPrChange>
          </w:rPr>
          <w:t xml:space="preserve"> key metabolic roles as </w:t>
        </w:r>
      </w:ins>
      <w:ins w:id="2653" w:author="Chen Liao" w:date="2021-05-28T05:40:00Z">
        <w:r w:rsidR="002C58CA" w:rsidRPr="00BE70D2">
          <w:rPr>
            <w:rFonts w:ascii="Times New Roman" w:hAnsi="Times New Roman" w:cs="Times New Roman"/>
            <w:color w:val="000000" w:themeColor="text1"/>
            <w:sz w:val="20"/>
            <w:szCs w:val="20"/>
            <w:rPrChange w:id="2654" w:author="Chen Liao" w:date="2021-06-01T21:13:00Z">
              <w:rPr>
                <w:rFonts w:ascii="Times New Roman" w:hAnsi="Times New Roman" w:cs="Times New Roman"/>
                <w:sz w:val="20"/>
                <w:szCs w:val="20"/>
              </w:rPr>
            </w:rPrChange>
          </w:rPr>
          <w:t>primary</w:t>
        </w:r>
      </w:ins>
      <w:ins w:id="2655" w:author="Chen Liao" w:date="2021-05-28T05:55:00Z">
        <w:r w:rsidR="000C264F" w:rsidRPr="00BE70D2">
          <w:rPr>
            <w:rFonts w:ascii="Times New Roman" w:hAnsi="Times New Roman" w:cs="Times New Roman"/>
            <w:color w:val="000000" w:themeColor="text1"/>
            <w:sz w:val="20"/>
            <w:szCs w:val="20"/>
            <w:rPrChange w:id="2656" w:author="Chen Liao" w:date="2021-06-01T21:13:00Z">
              <w:rPr>
                <w:rFonts w:ascii="Times New Roman" w:hAnsi="Times New Roman" w:cs="Times New Roman"/>
                <w:sz w:val="20"/>
                <w:szCs w:val="20"/>
              </w:rPr>
            </w:rPrChange>
          </w:rPr>
          <w:t>/s</w:t>
        </w:r>
      </w:ins>
      <w:ins w:id="2657" w:author="Chen Liao" w:date="2021-05-28T05:40:00Z">
        <w:r w:rsidR="002C58CA" w:rsidRPr="00BE70D2">
          <w:rPr>
            <w:rFonts w:ascii="Times New Roman" w:hAnsi="Times New Roman" w:cs="Times New Roman"/>
            <w:color w:val="000000" w:themeColor="text1"/>
            <w:sz w:val="20"/>
            <w:szCs w:val="20"/>
            <w:rPrChange w:id="2658" w:author="Chen Liao" w:date="2021-06-01T21:13:00Z">
              <w:rPr>
                <w:rFonts w:ascii="Times New Roman" w:hAnsi="Times New Roman" w:cs="Times New Roman"/>
                <w:sz w:val="20"/>
                <w:szCs w:val="20"/>
              </w:rPr>
            </w:rPrChange>
          </w:rPr>
          <w:t xml:space="preserve">econdary degraders </w:t>
        </w:r>
      </w:ins>
      <w:ins w:id="2659" w:author="Chen Liao" w:date="2021-05-28T05:55:00Z">
        <w:r w:rsidR="000C264F" w:rsidRPr="00BE70D2">
          <w:rPr>
            <w:rFonts w:ascii="Times New Roman" w:hAnsi="Times New Roman" w:cs="Times New Roman"/>
            <w:color w:val="000000" w:themeColor="text1"/>
            <w:sz w:val="20"/>
            <w:szCs w:val="20"/>
            <w:rPrChange w:id="2660" w:author="Chen Liao" w:date="2021-06-01T21:13:00Z">
              <w:rPr>
                <w:rFonts w:ascii="Times New Roman" w:hAnsi="Times New Roman" w:cs="Times New Roman"/>
                <w:sz w:val="20"/>
                <w:szCs w:val="20"/>
              </w:rPr>
            </w:rPrChange>
          </w:rPr>
          <w:t>and</w:t>
        </w:r>
      </w:ins>
      <w:ins w:id="2661" w:author="Chen Liao" w:date="2021-05-28T05:41:00Z">
        <w:r w:rsidR="002C58CA" w:rsidRPr="00BE70D2">
          <w:rPr>
            <w:rFonts w:ascii="Times New Roman" w:hAnsi="Times New Roman" w:cs="Times New Roman"/>
            <w:color w:val="000000" w:themeColor="text1"/>
            <w:sz w:val="20"/>
            <w:szCs w:val="20"/>
            <w:rPrChange w:id="2662" w:author="Chen Liao" w:date="2021-06-01T21:13:00Z">
              <w:rPr>
                <w:rFonts w:ascii="Times New Roman" w:hAnsi="Times New Roman" w:cs="Times New Roman"/>
                <w:sz w:val="20"/>
                <w:szCs w:val="20"/>
              </w:rPr>
            </w:rPrChange>
          </w:rPr>
          <w:t xml:space="preserve"> SCFAs fermenters</w:t>
        </w:r>
      </w:ins>
      <w:ins w:id="2663" w:author="Chen Liao" w:date="2021-05-28T05:55:00Z">
        <w:r w:rsidR="000C264F" w:rsidRPr="00BE70D2">
          <w:rPr>
            <w:rFonts w:ascii="Times New Roman" w:hAnsi="Times New Roman" w:cs="Times New Roman"/>
            <w:color w:val="000000" w:themeColor="text1"/>
            <w:sz w:val="20"/>
            <w:szCs w:val="20"/>
            <w:rPrChange w:id="2664" w:author="Chen Liao" w:date="2021-06-01T21:13:00Z">
              <w:rPr>
                <w:rFonts w:ascii="Times New Roman" w:hAnsi="Times New Roman" w:cs="Times New Roman"/>
                <w:sz w:val="20"/>
                <w:szCs w:val="20"/>
              </w:rPr>
            </w:rPrChange>
          </w:rPr>
          <w:t xml:space="preserve"> </w:t>
        </w:r>
      </w:ins>
      <w:ins w:id="2665" w:author="Chen Liao" w:date="2021-05-28T05:47:00Z">
        <w:r w:rsidR="00DE35ED" w:rsidRPr="00BE70D2">
          <w:rPr>
            <w:rFonts w:ascii="Times New Roman" w:hAnsi="Times New Roman" w:cs="Times New Roman"/>
            <w:color w:val="000000" w:themeColor="text1"/>
            <w:sz w:val="20"/>
            <w:szCs w:val="20"/>
            <w:rPrChange w:id="2666" w:author="Chen Liao" w:date="2021-06-01T21:13:00Z">
              <w:rPr>
                <w:rFonts w:ascii="Times New Roman" w:hAnsi="Times New Roman" w:cs="Times New Roman"/>
                <w:sz w:val="20"/>
                <w:szCs w:val="20"/>
              </w:rPr>
            </w:rPrChange>
          </w:rPr>
          <w:t xml:space="preserve">drives </w:t>
        </w:r>
      </w:ins>
      <w:ins w:id="2667" w:author="Chen Liao" w:date="2021-05-29T00:14:00Z">
        <w:r w:rsidR="0053512B" w:rsidRPr="00BE70D2">
          <w:rPr>
            <w:rFonts w:ascii="Times New Roman" w:hAnsi="Times New Roman" w:cs="Times New Roman"/>
            <w:color w:val="000000" w:themeColor="text1"/>
            <w:sz w:val="20"/>
            <w:szCs w:val="20"/>
            <w:rPrChange w:id="2668" w:author="Chen Liao" w:date="2021-06-01T21:13:00Z">
              <w:rPr>
                <w:rFonts w:ascii="Times New Roman" w:hAnsi="Times New Roman" w:cs="Times New Roman"/>
                <w:sz w:val="20"/>
                <w:szCs w:val="20"/>
              </w:rPr>
            </w:rPrChange>
          </w:rPr>
          <w:t>heterogenous</w:t>
        </w:r>
      </w:ins>
      <w:ins w:id="2669" w:author="Chen Liao" w:date="2021-05-28T05:55:00Z">
        <w:r w:rsidR="000C264F" w:rsidRPr="00BE70D2">
          <w:rPr>
            <w:rFonts w:ascii="Times New Roman" w:hAnsi="Times New Roman" w:cs="Times New Roman"/>
            <w:color w:val="000000" w:themeColor="text1"/>
            <w:sz w:val="20"/>
            <w:szCs w:val="20"/>
            <w:rPrChange w:id="2670" w:author="Chen Liao" w:date="2021-06-01T21:13:00Z">
              <w:rPr>
                <w:rFonts w:ascii="Times New Roman" w:hAnsi="Times New Roman" w:cs="Times New Roman"/>
                <w:sz w:val="20"/>
                <w:szCs w:val="20"/>
              </w:rPr>
            </w:rPrChange>
          </w:rPr>
          <w:t xml:space="preserve"> </w:t>
        </w:r>
      </w:ins>
      <w:ins w:id="2671" w:author="Chen Liao" w:date="2021-05-28T06:25:00Z">
        <w:r w:rsidR="009C0FEC" w:rsidRPr="00BE70D2">
          <w:rPr>
            <w:rFonts w:ascii="Times New Roman" w:hAnsi="Times New Roman" w:cs="Times New Roman"/>
            <w:color w:val="000000" w:themeColor="text1"/>
            <w:sz w:val="20"/>
            <w:szCs w:val="20"/>
            <w:rPrChange w:id="2672" w:author="Chen Liao" w:date="2021-06-01T21:13:00Z">
              <w:rPr>
                <w:rFonts w:ascii="Times New Roman" w:hAnsi="Times New Roman" w:cs="Times New Roman"/>
                <w:sz w:val="20"/>
                <w:szCs w:val="20"/>
              </w:rPr>
            </w:rPrChange>
          </w:rPr>
          <w:t xml:space="preserve">responses </w:t>
        </w:r>
        <w:r w:rsidR="00DE0066" w:rsidRPr="00BE70D2">
          <w:rPr>
            <w:rFonts w:ascii="Times New Roman" w:hAnsi="Times New Roman" w:cs="Times New Roman"/>
            <w:color w:val="000000" w:themeColor="text1"/>
            <w:sz w:val="20"/>
            <w:szCs w:val="20"/>
            <w:rPrChange w:id="2673" w:author="Chen Liao" w:date="2021-06-01T21:13:00Z">
              <w:rPr>
                <w:rFonts w:ascii="Times New Roman" w:hAnsi="Times New Roman" w:cs="Times New Roman"/>
                <w:sz w:val="20"/>
                <w:szCs w:val="20"/>
              </w:rPr>
            </w:rPrChange>
          </w:rPr>
          <w:t>of bacteria and SCFAs</w:t>
        </w:r>
      </w:ins>
      <w:ins w:id="2674" w:author="Chen Liao" w:date="2021-05-29T00:16:00Z">
        <w:r w:rsidR="00E875F2" w:rsidRPr="00BE70D2">
          <w:rPr>
            <w:rFonts w:ascii="Times New Roman" w:hAnsi="Times New Roman" w:cs="Times New Roman"/>
            <w:color w:val="000000" w:themeColor="text1"/>
            <w:sz w:val="20"/>
            <w:szCs w:val="20"/>
            <w:rPrChange w:id="2675" w:author="Chen Liao" w:date="2021-06-01T21:13:00Z">
              <w:rPr>
                <w:rFonts w:ascii="Times New Roman" w:hAnsi="Times New Roman" w:cs="Times New Roman"/>
                <w:sz w:val="20"/>
                <w:szCs w:val="20"/>
              </w:rPr>
            </w:rPrChange>
          </w:rPr>
          <w:t xml:space="preserve"> vi</w:t>
        </w:r>
      </w:ins>
      <w:ins w:id="2676" w:author="Chen Liao" w:date="2021-05-29T00:18:00Z">
        <w:r w:rsidR="004925B6" w:rsidRPr="00BE70D2">
          <w:rPr>
            <w:rFonts w:ascii="Times New Roman" w:hAnsi="Times New Roman" w:cs="Times New Roman"/>
            <w:color w:val="000000" w:themeColor="text1"/>
            <w:sz w:val="20"/>
            <w:szCs w:val="20"/>
            <w:rPrChange w:id="2677" w:author="Chen Liao" w:date="2021-06-01T21:13:00Z">
              <w:rPr>
                <w:rFonts w:ascii="Times New Roman" w:hAnsi="Times New Roman" w:cs="Times New Roman"/>
                <w:sz w:val="20"/>
                <w:szCs w:val="20"/>
              </w:rPr>
            </w:rPrChange>
          </w:rPr>
          <w:t>a</w:t>
        </w:r>
      </w:ins>
      <w:ins w:id="2678" w:author="Chen Liao" w:date="2021-05-29T00:16:00Z">
        <w:r w:rsidR="00E875F2" w:rsidRPr="00BE70D2">
          <w:rPr>
            <w:rFonts w:ascii="Times New Roman" w:hAnsi="Times New Roman" w:cs="Times New Roman"/>
            <w:color w:val="000000" w:themeColor="text1"/>
            <w:sz w:val="20"/>
            <w:szCs w:val="20"/>
            <w:rPrChange w:id="2679" w:author="Chen Liao" w:date="2021-06-01T21:13:00Z">
              <w:rPr>
                <w:rFonts w:ascii="Times New Roman" w:hAnsi="Times New Roman" w:cs="Times New Roman"/>
                <w:sz w:val="20"/>
                <w:szCs w:val="20"/>
              </w:rPr>
            </w:rPrChange>
          </w:rPr>
          <w:t xml:space="preserve"> dive</w:t>
        </w:r>
      </w:ins>
      <w:ins w:id="2680" w:author="Chen Liao" w:date="2021-05-29T00:18:00Z">
        <w:r w:rsidR="00220452" w:rsidRPr="00BE70D2">
          <w:rPr>
            <w:rFonts w:ascii="Times New Roman" w:hAnsi="Times New Roman" w:cs="Times New Roman"/>
            <w:color w:val="000000" w:themeColor="text1"/>
            <w:sz w:val="20"/>
            <w:szCs w:val="20"/>
            <w:rPrChange w:id="2681" w:author="Chen Liao" w:date="2021-06-01T21:13:00Z">
              <w:rPr>
                <w:rFonts w:ascii="Times New Roman" w:hAnsi="Times New Roman" w:cs="Times New Roman"/>
                <w:sz w:val="20"/>
                <w:szCs w:val="20"/>
              </w:rPr>
            </w:rPrChange>
          </w:rPr>
          <w:t>r</w:t>
        </w:r>
      </w:ins>
      <w:ins w:id="2682" w:author="Chen Liao" w:date="2021-05-29T00:16:00Z">
        <w:r w:rsidR="00E875F2" w:rsidRPr="00BE70D2">
          <w:rPr>
            <w:rFonts w:ascii="Times New Roman" w:hAnsi="Times New Roman" w:cs="Times New Roman"/>
            <w:color w:val="000000" w:themeColor="text1"/>
            <w:sz w:val="20"/>
            <w:szCs w:val="20"/>
            <w:rPrChange w:id="2683" w:author="Chen Liao" w:date="2021-06-01T21:13:00Z">
              <w:rPr>
                <w:rFonts w:ascii="Times New Roman" w:hAnsi="Times New Roman" w:cs="Times New Roman"/>
                <w:sz w:val="20"/>
                <w:szCs w:val="20"/>
              </w:rPr>
            </w:rPrChange>
          </w:rPr>
          <w:t>se ecological interactions (</w:t>
        </w:r>
        <w:r w:rsidR="00BD190C" w:rsidRPr="00BE70D2">
          <w:rPr>
            <w:rFonts w:ascii="Times New Roman" w:hAnsi="Times New Roman" w:cs="Times New Roman"/>
            <w:color w:val="000000" w:themeColor="text1"/>
            <w:sz w:val="20"/>
            <w:szCs w:val="20"/>
            <w:rPrChange w:id="2684" w:author="Chen Liao" w:date="2021-06-01T21:13:00Z">
              <w:rPr>
                <w:rFonts w:ascii="Times New Roman" w:hAnsi="Times New Roman" w:cs="Times New Roman"/>
                <w:sz w:val="20"/>
                <w:szCs w:val="20"/>
              </w:rPr>
            </w:rPrChange>
          </w:rPr>
          <w:t xml:space="preserve">e.g., </w:t>
        </w:r>
      </w:ins>
      <w:ins w:id="2685" w:author="Chen Liao" w:date="2021-05-29T00:18:00Z">
        <w:r w:rsidR="00220452" w:rsidRPr="00BE70D2">
          <w:rPr>
            <w:rFonts w:ascii="Times New Roman" w:hAnsi="Times New Roman" w:cs="Times New Roman"/>
            <w:color w:val="000000" w:themeColor="text1"/>
            <w:sz w:val="20"/>
            <w:szCs w:val="20"/>
            <w:rPrChange w:id="2686" w:author="Chen Liao" w:date="2021-06-01T21:13:00Z">
              <w:rPr>
                <w:rFonts w:ascii="Times New Roman" w:hAnsi="Times New Roman" w:cs="Times New Roman"/>
                <w:sz w:val="20"/>
                <w:szCs w:val="20"/>
              </w:rPr>
            </w:rPrChange>
          </w:rPr>
          <w:t xml:space="preserve">resource </w:t>
        </w:r>
      </w:ins>
      <w:proofErr w:type="spellStart"/>
      <w:ins w:id="2687" w:author="Chen Liao" w:date="2021-05-29T00:16:00Z">
        <w:r w:rsidR="00E875F2" w:rsidRPr="00BE70D2">
          <w:rPr>
            <w:rFonts w:ascii="Times New Roman" w:hAnsi="Times New Roman" w:cs="Times New Roman"/>
            <w:color w:val="000000" w:themeColor="text1"/>
            <w:sz w:val="20"/>
            <w:szCs w:val="20"/>
            <w:rPrChange w:id="2688" w:author="Chen Liao" w:date="2021-06-01T21:13:00Z">
              <w:rPr>
                <w:rFonts w:ascii="Times New Roman" w:hAnsi="Times New Roman" w:cs="Times New Roman"/>
                <w:sz w:val="20"/>
                <w:szCs w:val="20"/>
              </w:rPr>
            </w:rPrChange>
          </w:rPr>
          <w:t>compeitition</w:t>
        </w:r>
        <w:proofErr w:type="spellEnd"/>
        <w:r w:rsidR="00E875F2" w:rsidRPr="00BE70D2">
          <w:rPr>
            <w:rFonts w:ascii="Times New Roman" w:hAnsi="Times New Roman" w:cs="Times New Roman"/>
            <w:color w:val="000000" w:themeColor="text1"/>
            <w:sz w:val="20"/>
            <w:szCs w:val="20"/>
            <w:rPrChange w:id="2689" w:author="Chen Liao" w:date="2021-06-01T21:13:00Z">
              <w:rPr>
                <w:rFonts w:ascii="Times New Roman" w:hAnsi="Times New Roman" w:cs="Times New Roman"/>
                <w:sz w:val="20"/>
                <w:szCs w:val="20"/>
              </w:rPr>
            </w:rPrChange>
          </w:rPr>
          <w:t xml:space="preserve"> and cross-feeding)</w:t>
        </w:r>
      </w:ins>
      <w:ins w:id="2690" w:author="Chen Liao" w:date="2021-05-28T05:40:00Z">
        <w:r w:rsidR="002C58CA" w:rsidRPr="00BE70D2">
          <w:rPr>
            <w:rFonts w:ascii="Times New Roman" w:hAnsi="Times New Roman" w:cs="Times New Roman"/>
            <w:color w:val="000000" w:themeColor="text1"/>
            <w:sz w:val="20"/>
            <w:szCs w:val="20"/>
            <w:rPrChange w:id="2691" w:author="Chen Liao" w:date="2021-06-01T21:13:00Z">
              <w:rPr>
                <w:rFonts w:ascii="Times New Roman" w:hAnsi="Times New Roman" w:cs="Times New Roman"/>
                <w:sz w:val="20"/>
                <w:szCs w:val="20"/>
              </w:rPr>
            </w:rPrChange>
          </w:rPr>
          <w:t>.</w:t>
        </w:r>
      </w:ins>
      <w:ins w:id="2692" w:author="Chen Liao" w:date="2021-05-28T05:41:00Z">
        <w:r w:rsidR="002C58CA" w:rsidRPr="00BE70D2">
          <w:rPr>
            <w:rFonts w:ascii="Times New Roman" w:hAnsi="Times New Roman" w:cs="Times New Roman"/>
            <w:color w:val="000000" w:themeColor="text1"/>
            <w:sz w:val="20"/>
            <w:szCs w:val="20"/>
            <w:rPrChange w:id="2693" w:author="Chen Liao" w:date="2021-06-01T21:13:00Z">
              <w:rPr>
                <w:rFonts w:ascii="Times New Roman" w:hAnsi="Times New Roman" w:cs="Times New Roman"/>
                <w:sz w:val="20"/>
                <w:szCs w:val="20"/>
              </w:rPr>
            </w:rPrChange>
          </w:rPr>
          <w:t xml:space="preserve"> </w:t>
        </w:r>
      </w:ins>
      <w:ins w:id="2694" w:author="Chen Liao" w:date="2021-05-29T00:12:00Z">
        <w:r w:rsidR="00CC3DF7" w:rsidRPr="00BE70D2">
          <w:rPr>
            <w:rFonts w:ascii="Times New Roman" w:hAnsi="Times New Roman" w:cs="Times New Roman"/>
            <w:b/>
            <w:bCs/>
            <w:color w:val="000000" w:themeColor="text1"/>
            <w:sz w:val="20"/>
            <w:szCs w:val="20"/>
            <w:rPrChange w:id="2695" w:author="Chen Liao" w:date="2021-06-01T21:13:00Z">
              <w:rPr>
                <w:rFonts w:ascii="Times New Roman" w:hAnsi="Times New Roman" w:cs="Times New Roman"/>
                <w:b/>
                <w:bCs/>
                <w:sz w:val="20"/>
                <w:szCs w:val="20"/>
              </w:rPr>
            </w:rPrChange>
          </w:rPr>
          <w:t>B</w:t>
        </w:r>
        <w:r w:rsidR="00CC3DF7" w:rsidRPr="00BE70D2">
          <w:rPr>
            <w:rFonts w:ascii="Times New Roman" w:hAnsi="Times New Roman" w:cs="Times New Roman"/>
            <w:color w:val="000000" w:themeColor="text1"/>
            <w:sz w:val="20"/>
            <w:szCs w:val="20"/>
            <w:rPrChange w:id="2696" w:author="Chen Liao" w:date="2021-06-01T21:13:00Z">
              <w:rPr>
                <w:rFonts w:ascii="Times New Roman" w:hAnsi="Times New Roman" w:cs="Times New Roman"/>
                <w:sz w:val="20"/>
                <w:szCs w:val="20"/>
              </w:rPr>
            </w:rPrChange>
          </w:rPr>
          <w:t xml:space="preserve">. Experimental design. All mice from the four vendors were continuously fed with either </w:t>
        </w:r>
      </w:ins>
      <w:ins w:id="2697" w:author="Chen Liao" w:date="2021-05-29T00:13:00Z">
        <w:r w:rsidR="00640FDC" w:rsidRPr="00BE70D2">
          <w:rPr>
            <w:rFonts w:ascii="Times New Roman" w:hAnsi="Times New Roman" w:cs="Times New Roman"/>
            <w:color w:val="000000" w:themeColor="text1"/>
            <w:sz w:val="20"/>
            <w:szCs w:val="20"/>
            <w:rPrChange w:id="2698" w:author="Chen Liao" w:date="2021-06-01T21:13:00Z">
              <w:rPr>
                <w:rFonts w:ascii="Times New Roman" w:hAnsi="Times New Roman" w:cs="Times New Roman"/>
                <w:sz w:val="20"/>
                <w:szCs w:val="20"/>
              </w:rPr>
            </w:rPrChange>
          </w:rPr>
          <w:t>dietary fiber (</w:t>
        </w:r>
      </w:ins>
      <w:ins w:id="2699" w:author="Chen Liao" w:date="2021-05-29T00:12:00Z">
        <w:r w:rsidR="00CC3DF7" w:rsidRPr="00BE70D2">
          <w:rPr>
            <w:rFonts w:ascii="Times New Roman" w:hAnsi="Times New Roman" w:cs="Times New Roman"/>
            <w:color w:val="000000" w:themeColor="text1"/>
            <w:sz w:val="20"/>
            <w:szCs w:val="20"/>
            <w:rPrChange w:id="2700" w:author="Chen Liao" w:date="2021-06-01T21:13:00Z">
              <w:rPr>
                <w:rFonts w:ascii="Times New Roman" w:hAnsi="Times New Roman" w:cs="Times New Roman"/>
                <w:sz w:val="20"/>
                <w:szCs w:val="20"/>
              </w:rPr>
            </w:rPrChange>
          </w:rPr>
          <w:t>inulin</w:t>
        </w:r>
      </w:ins>
      <w:ins w:id="2701" w:author="Chen Liao" w:date="2021-05-29T00:13:00Z">
        <w:r w:rsidR="00640FDC" w:rsidRPr="00BE70D2">
          <w:rPr>
            <w:rFonts w:ascii="Times New Roman" w:hAnsi="Times New Roman" w:cs="Times New Roman"/>
            <w:color w:val="000000" w:themeColor="text1"/>
            <w:sz w:val="20"/>
            <w:szCs w:val="20"/>
            <w:rPrChange w:id="2702" w:author="Chen Liao" w:date="2021-06-01T21:13:00Z">
              <w:rPr>
                <w:rFonts w:ascii="Times New Roman" w:hAnsi="Times New Roman" w:cs="Times New Roman"/>
                <w:sz w:val="20"/>
                <w:szCs w:val="20"/>
              </w:rPr>
            </w:rPrChange>
          </w:rPr>
          <w:t xml:space="preserve"> or resistant starch)</w:t>
        </w:r>
      </w:ins>
      <w:ins w:id="2703" w:author="Chen Liao" w:date="2021-05-29T00:12:00Z">
        <w:r w:rsidR="00CC3DF7" w:rsidRPr="00BE70D2">
          <w:rPr>
            <w:rFonts w:ascii="Times New Roman" w:hAnsi="Times New Roman" w:cs="Times New Roman"/>
            <w:color w:val="000000" w:themeColor="text1"/>
            <w:sz w:val="20"/>
            <w:szCs w:val="20"/>
            <w:rPrChange w:id="2704" w:author="Chen Liao" w:date="2021-06-01T21:13:00Z">
              <w:rPr>
                <w:rFonts w:ascii="Times New Roman" w:hAnsi="Times New Roman" w:cs="Times New Roman"/>
                <w:sz w:val="20"/>
                <w:szCs w:val="20"/>
              </w:rPr>
            </w:rPrChange>
          </w:rPr>
          <w:t xml:space="preserve">- or cellulose-supplemented diets for </w:t>
        </w:r>
      </w:ins>
      <w:ins w:id="2705" w:author="Chen Liao" w:date="2021-06-02T01:27:00Z">
        <w:r w:rsidR="005F7461">
          <w:rPr>
            <w:rFonts w:ascii="Times New Roman" w:hAnsi="Times New Roman" w:cs="Times New Roman"/>
            <w:color w:val="000000" w:themeColor="text1"/>
            <w:sz w:val="20"/>
            <w:szCs w:val="20"/>
          </w:rPr>
          <w:t>four</w:t>
        </w:r>
      </w:ins>
      <w:ins w:id="2706" w:author="Chen Liao" w:date="2021-05-29T00:12:00Z">
        <w:r w:rsidR="00CC3DF7" w:rsidRPr="00BE70D2">
          <w:rPr>
            <w:rFonts w:ascii="Times New Roman" w:hAnsi="Times New Roman" w:cs="Times New Roman"/>
            <w:color w:val="000000" w:themeColor="text1"/>
            <w:sz w:val="20"/>
            <w:szCs w:val="20"/>
            <w:rPrChange w:id="2707" w:author="Chen Liao" w:date="2021-06-01T21:13:00Z">
              <w:rPr>
                <w:rFonts w:ascii="Times New Roman" w:hAnsi="Times New Roman" w:cs="Times New Roman"/>
                <w:sz w:val="20"/>
                <w:szCs w:val="20"/>
              </w:rPr>
            </w:rPrChange>
          </w:rPr>
          <w:t xml:space="preserve"> weeks. Gray dots indicate the days on which data were collected from fecal samples. </w:t>
        </w:r>
        <w:r w:rsidR="00CC3DF7" w:rsidRPr="00BE70D2">
          <w:rPr>
            <w:rFonts w:ascii="Times New Roman" w:hAnsi="Times New Roman" w:cs="Times New Roman"/>
            <w:b/>
            <w:bCs/>
            <w:color w:val="000000" w:themeColor="text1"/>
            <w:sz w:val="20"/>
            <w:szCs w:val="20"/>
            <w:rPrChange w:id="2708" w:author="Chen Liao" w:date="2021-06-01T21:13:00Z">
              <w:rPr>
                <w:rFonts w:ascii="Times New Roman" w:hAnsi="Times New Roman" w:cs="Times New Roman"/>
                <w:sz w:val="20"/>
                <w:szCs w:val="20"/>
              </w:rPr>
            </w:rPrChange>
          </w:rPr>
          <w:t>C</w:t>
        </w:r>
      </w:ins>
      <w:del w:id="2709" w:author="Chen Liao" w:date="2021-05-28T05:41:00Z">
        <w:r w:rsidR="00A32833" w:rsidRPr="00BE70D2" w:rsidDel="002C58CA">
          <w:rPr>
            <w:rFonts w:ascii="Times New Roman" w:hAnsi="Times New Roman" w:cs="Times New Roman"/>
            <w:color w:val="000000" w:themeColor="text1"/>
            <w:sz w:val="20"/>
            <w:szCs w:val="20"/>
            <w:rPrChange w:id="2710" w:author="Chen Liao" w:date="2021-06-01T21:13:00Z">
              <w:rPr>
                <w:rFonts w:ascii="Times New Roman" w:hAnsi="Times New Roman" w:cs="Times New Roman"/>
                <w:sz w:val="20"/>
                <w:szCs w:val="20"/>
              </w:rPr>
            </w:rPrChange>
          </w:rPr>
          <w:delText>A</w:delText>
        </w:r>
        <w:commentRangeStart w:id="2711"/>
        <w:r w:rsidR="00A32833" w:rsidRPr="00BE70D2" w:rsidDel="002C58CA">
          <w:rPr>
            <w:rFonts w:ascii="Times New Roman" w:hAnsi="Times New Roman" w:cs="Times New Roman"/>
            <w:color w:val="000000" w:themeColor="text1"/>
            <w:sz w:val="20"/>
            <w:szCs w:val="20"/>
            <w:rPrChange w:id="2712" w:author="Chen Liao" w:date="2021-06-01T21:13:00Z">
              <w:rPr>
                <w:rFonts w:ascii="Times New Roman" w:hAnsi="Times New Roman" w:cs="Times New Roman"/>
                <w:sz w:val="20"/>
                <w:szCs w:val="20"/>
              </w:rPr>
            </w:rPrChange>
          </w:rPr>
          <w:delText>nalysis</w:delText>
        </w:r>
        <w:r w:rsidR="00E374A1" w:rsidRPr="00BE70D2" w:rsidDel="002C58CA">
          <w:rPr>
            <w:rFonts w:ascii="Times New Roman" w:hAnsi="Times New Roman" w:cs="Times New Roman"/>
            <w:color w:val="000000" w:themeColor="text1"/>
            <w:sz w:val="20"/>
            <w:szCs w:val="20"/>
            <w:rPrChange w:id="2713" w:author="Chen Liao" w:date="2021-06-01T21:13:00Z">
              <w:rPr>
                <w:rFonts w:ascii="Times New Roman" w:hAnsi="Times New Roman" w:cs="Times New Roman"/>
                <w:sz w:val="20"/>
                <w:szCs w:val="20"/>
              </w:rPr>
            </w:rPrChange>
          </w:rPr>
          <w:delText xml:space="preserve"> of </w:delText>
        </w:r>
        <w:r w:rsidR="008C6BE1" w:rsidRPr="00BE70D2" w:rsidDel="002C58CA">
          <w:rPr>
            <w:rFonts w:ascii="Times New Roman" w:hAnsi="Times New Roman" w:cs="Times New Roman"/>
            <w:color w:val="000000" w:themeColor="text1"/>
            <w:sz w:val="20"/>
            <w:szCs w:val="20"/>
            <w:rPrChange w:id="2714" w:author="Chen Liao" w:date="2021-06-01T21:13:00Z">
              <w:rPr>
                <w:rFonts w:ascii="Times New Roman" w:hAnsi="Times New Roman" w:cs="Times New Roman"/>
                <w:sz w:val="20"/>
                <w:szCs w:val="20"/>
              </w:rPr>
            </w:rPrChange>
          </w:rPr>
          <w:delText>baseline-dependent dynamical responses</w:delText>
        </w:r>
        <w:r w:rsidR="00A32833" w:rsidRPr="00BE70D2" w:rsidDel="002C58CA">
          <w:rPr>
            <w:rFonts w:ascii="Times New Roman" w:hAnsi="Times New Roman" w:cs="Times New Roman"/>
            <w:color w:val="000000" w:themeColor="text1"/>
            <w:sz w:val="20"/>
            <w:szCs w:val="20"/>
            <w:rPrChange w:id="2715" w:author="Chen Liao" w:date="2021-06-01T21:13:00Z">
              <w:rPr>
                <w:rFonts w:ascii="Times New Roman" w:hAnsi="Times New Roman" w:cs="Times New Roman"/>
                <w:sz w:val="20"/>
                <w:szCs w:val="20"/>
              </w:rPr>
            </w:rPrChange>
          </w:rPr>
          <w:delText xml:space="preserve"> from the perspective of microbial ecology</w:delText>
        </w:r>
        <w:r w:rsidR="008C6BE1" w:rsidRPr="00BE70D2" w:rsidDel="002C58CA">
          <w:rPr>
            <w:rFonts w:ascii="Times New Roman" w:hAnsi="Times New Roman" w:cs="Times New Roman"/>
            <w:color w:val="000000" w:themeColor="text1"/>
            <w:sz w:val="20"/>
            <w:szCs w:val="20"/>
            <w:rPrChange w:id="2716" w:author="Chen Liao" w:date="2021-06-01T21:13:00Z">
              <w:rPr>
                <w:rFonts w:ascii="Times New Roman" w:hAnsi="Times New Roman" w:cs="Times New Roman"/>
                <w:sz w:val="20"/>
                <w:szCs w:val="20"/>
              </w:rPr>
            </w:rPrChange>
          </w:rPr>
          <w:delText xml:space="preserve">. </w:delText>
        </w:r>
        <w:r w:rsidR="004B615C" w:rsidRPr="00BE70D2" w:rsidDel="002C58CA">
          <w:rPr>
            <w:rFonts w:ascii="Times New Roman" w:hAnsi="Times New Roman" w:cs="Times New Roman"/>
            <w:color w:val="000000" w:themeColor="text1"/>
            <w:sz w:val="20"/>
            <w:szCs w:val="20"/>
            <w:rPrChange w:id="2717" w:author="Chen Liao" w:date="2021-06-01T21:13:00Z">
              <w:rPr>
                <w:rFonts w:ascii="Times New Roman" w:hAnsi="Times New Roman" w:cs="Times New Roman"/>
                <w:sz w:val="20"/>
                <w:szCs w:val="20"/>
              </w:rPr>
            </w:rPrChange>
          </w:rPr>
          <w:delText xml:space="preserve">We </w:delText>
        </w:r>
        <w:r w:rsidR="00A32833" w:rsidRPr="00BE70D2" w:rsidDel="002C58CA">
          <w:rPr>
            <w:rFonts w:ascii="Times New Roman" w:hAnsi="Times New Roman" w:cs="Times New Roman"/>
            <w:color w:val="000000" w:themeColor="text1"/>
            <w:sz w:val="20"/>
            <w:szCs w:val="20"/>
            <w:rPrChange w:id="2718" w:author="Chen Liao" w:date="2021-06-01T21:13:00Z">
              <w:rPr>
                <w:rFonts w:ascii="Times New Roman" w:hAnsi="Times New Roman" w:cs="Times New Roman"/>
                <w:sz w:val="20"/>
                <w:szCs w:val="20"/>
              </w:rPr>
            </w:rPrChange>
          </w:rPr>
          <w:delText xml:space="preserve">performed </w:delText>
        </w:r>
        <w:r w:rsidR="008E7FFD" w:rsidRPr="00BE70D2" w:rsidDel="002C58CA">
          <w:rPr>
            <w:rFonts w:ascii="Times New Roman" w:hAnsi="Times New Roman" w:cs="Times New Roman"/>
            <w:color w:val="000000" w:themeColor="text1"/>
            <w:sz w:val="20"/>
            <w:szCs w:val="20"/>
            <w:rPrChange w:id="2719" w:author="Chen Liao" w:date="2021-06-01T21:13:00Z">
              <w:rPr>
                <w:rFonts w:ascii="Times New Roman" w:hAnsi="Times New Roman" w:cs="Times New Roman"/>
                <w:sz w:val="20"/>
                <w:szCs w:val="20"/>
              </w:rPr>
            </w:rPrChange>
          </w:rPr>
          <w:delText xml:space="preserve">mathematical </w:delText>
        </w:r>
        <w:r w:rsidR="004B615C" w:rsidRPr="00BE70D2" w:rsidDel="002C58CA">
          <w:rPr>
            <w:rFonts w:ascii="Times New Roman" w:hAnsi="Times New Roman" w:cs="Times New Roman"/>
            <w:color w:val="000000" w:themeColor="text1"/>
            <w:sz w:val="20"/>
            <w:szCs w:val="20"/>
            <w:rPrChange w:id="2720" w:author="Chen Liao" w:date="2021-06-01T21:13:00Z">
              <w:rPr>
                <w:rFonts w:ascii="Times New Roman" w:hAnsi="Times New Roman" w:cs="Times New Roman"/>
                <w:sz w:val="20"/>
                <w:szCs w:val="20"/>
              </w:rPr>
            </w:rPrChange>
          </w:rPr>
          <w:delText xml:space="preserve">modeling to infer </w:delText>
        </w:r>
        <w:r w:rsidR="00A32833" w:rsidRPr="00BE70D2" w:rsidDel="002C58CA">
          <w:rPr>
            <w:rFonts w:ascii="Times New Roman" w:hAnsi="Times New Roman" w:cs="Times New Roman"/>
            <w:color w:val="000000" w:themeColor="text1"/>
            <w:sz w:val="20"/>
            <w:szCs w:val="20"/>
            <w:rPrChange w:id="2721" w:author="Chen Liao" w:date="2021-06-01T21:13:00Z">
              <w:rPr>
                <w:rFonts w:ascii="Times New Roman" w:hAnsi="Times New Roman" w:cs="Times New Roman"/>
                <w:sz w:val="20"/>
                <w:szCs w:val="20"/>
              </w:rPr>
            </w:rPrChange>
          </w:rPr>
          <w:delText xml:space="preserve">the </w:delText>
        </w:r>
        <w:r w:rsidR="006147FA" w:rsidRPr="00BE70D2" w:rsidDel="002C58CA">
          <w:rPr>
            <w:rFonts w:ascii="Times New Roman" w:hAnsi="Times New Roman" w:cs="Times New Roman"/>
            <w:color w:val="000000" w:themeColor="text1"/>
            <w:sz w:val="20"/>
            <w:szCs w:val="20"/>
            <w:rPrChange w:id="2722" w:author="Chen Liao" w:date="2021-06-01T21:13:00Z">
              <w:rPr>
                <w:rFonts w:ascii="Times New Roman" w:hAnsi="Times New Roman" w:cs="Times New Roman"/>
                <w:sz w:val="20"/>
                <w:szCs w:val="20"/>
              </w:rPr>
            </w:rPrChange>
          </w:rPr>
          <w:delText xml:space="preserve">ecological network and </w:delText>
        </w:r>
        <w:r w:rsidR="004B615C" w:rsidRPr="00BE70D2" w:rsidDel="002C58CA">
          <w:rPr>
            <w:rFonts w:ascii="Times New Roman" w:hAnsi="Times New Roman" w:cs="Times New Roman"/>
            <w:color w:val="000000" w:themeColor="text1"/>
            <w:sz w:val="20"/>
            <w:szCs w:val="20"/>
            <w:rPrChange w:id="2723" w:author="Chen Liao" w:date="2021-06-01T21:13:00Z">
              <w:rPr>
                <w:rFonts w:ascii="Times New Roman" w:hAnsi="Times New Roman" w:cs="Times New Roman"/>
                <w:sz w:val="20"/>
                <w:szCs w:val="20"/>
              </w:rPr>
            </w:rPrChange>
          </w:rPr>
          <w:delText xml:space="preserve">key fiber responders. </w:delText>
        </w:r>
      </w:del>
      <w:bookmarkStart w:id="2724" w:name="OLE_LINK28"/>
      <w:bookmarkStart w:id="2725" w:name="OLE_LINK29"/>
      <w:commentRangeEnd w:id="2711"/>
      <w:del w:id="2726" w:author="Chen Liao" w:date="2021-05-29T00:12:00Z">
        <w:r w:rsidR="009414D4" w:rsidRPr="00BE70D2" w:rsidDel="00CC3DF7">
          <w:rPr>
            <w:rStyle w:val="CommentReference"/>
            <w:rFonts w:ascii="Times New Roman" w:eastAsia="Times New Roman" w:hAnsi="Times New Roman" w:cs="Times New Roman"/>
            <w:color w:val="000000" w:themeColor="text1"/>
            <w:sz w:val="20"/>
            <w:szCs w:val="20"/>
            <w:rPrChange w:id="2727" w:author="Chen Liao" w:date="2021-06-01T21:13:00Z">
              <w:rPr>
                <w:rStyle w:val="CommentReference"/>
                <w:rFonts w:ascii="Times New Roman" w:eastAsia="Times New Roman" w:hAnsi="Times New Roman" w:cs="Times New Roman"/>
              </w:rPr>
            </w:rPrChange>
          </w:rPr>
          <w:commentReference w:id="2711"/>
        </w:r>
      </w:del>
      <w:del w:id="2728" w:author="Chen Liao" w:date="2021-05-28T06:02:00Z">
        <w:r w:rsidR="00D740C1" w:rsidRPr="00BE70D2" w:rsidDel="0009794A">
          <w:rPr>
            <w:rFonts w:ascii="Times New Roman" w:hAnsi="Times New Roman" w:cs="Times New Roman"/>
            <w:b/>
            <w:bCs/>
            <w:color w:val="000000" w:themeColor="text1"/>
            <w:sz w:val="20"/>
            <w:szCs w:val="20"/>
            <w:rPrChange w:id="2729" w:author="Chen Liao" w:date="2021-06-01T21:13:00Z">
              <w:rPr>
                <w:rFonts w:ascii="Times New Roman" w:hAnsi="Times New Roman" w:cs="Times New Roman"/>
                <w:b/>
                <w:bCs/>
                <w:sz w:val="20"/>
                <w:szCs w:val="20"/>
              </w:rPr>
            </w:rPrChange>
          </w:rPr>
          <w:delText>C</w:delText>
        </w:r>
      </w:del>
      <w:r w:rsidR="003D5E87" w:rsidRPr="00BE70D2">
        <w:rPr>
          <w:rFonts w:ascii="Times New Roman" w:hAnsi="Times New Roman" w:cs="Times New Roman"/>
          <w:color w:val="000000" w:themeColor="text1"/>
          <w:sz w:val="20"/>
          <w:szCs w:val="20"/>
          <w:rPrChange w:id="2730" w:author="Chen Liao" w:date="2021-06-01T21:13:00Z">
            <w:rPr>
              <w:rFonts w:ascii="Times New Roman" w:hAnsi="Times New Roman" w:cs="Times New Roman"/>
              <w:sz w:val="20"/>
              <w:szCs w:val="20"/>
            </w:rPr>
          </w:rPrChange>
        </w:rPr>
        <w:t>.</w:t>
      </w:r>
      <w:bookmarkEnd w:id="2724"/>
      <w:bookmarkEnd w:id="2725"/>
      <w:r w:rsidR="007F3178" w:rsidRPr="00BE70D2">
        <w:rPr>
          <w:rFonts w:ascii="Times New Roman" w:hAnsi="Times New Roman" w:cs="Times New Roman"/>
          <w:color w:val="000000" w:themeColor="text1"/>
          <w:sz w:val="20"/>
          <w:szCs w:val="20"/>
          <w:rPrChange w:id="2731" w:author="Chen Liao" w:date="2021-06-01T21:13:00Z">
            <w:rPr>
              <w:rFonts w:ascii="Times New Roman" w:hAnsi="Times New Roman" w:cs="Times New Roman"/>
              <w:sz w:val="20"/>
              <w:szCs w:val="20"/>
            </w:rPr>
          </w:rPrChange>
        </w:rPr>
        <w:t xml:space="preserve"> </w:t>
      </w:r>
      <w:r w:rsidR="00A32833" w:rsidRPr="00BE70D2">
        <w:rPr>
          <w:rFonts w:ascii="Times New Roman" w:hAnsi="Times New Roman" w:cs="Times New Roman"/>
          <w:color w:val="000000" w:themeColor="text1"/>
          <w:sz w:val="20"/>
          <w:szCs w:val="20"/>
          <w:rPrChange w:id="2732" w:author="Chen Liao" w:date="2021-06-01T21:13:00Z">
            <w:rPr>
              <w:rFonts w:ascii="Times New Roman" w:hAnsi="Times New Roman" w:cs="Times New Roman"/>
              <w:sz w:val="20"/>
              <w:szCs w:val="20"/>
            </w:rPr>
          </w:rPrChange>
        </w:rPr>
        <w:t>B</w:t>
      </w:r>
      <w:r w:rsidR="00F7487F" w:rsidRPr="00BE70D2">
        <w:rPr>
          <w:rFonts w:ascii="Times New Roman" w:hAnsi="Times New Roman" w:cs="Times New Roman"/>
          <w:color w:val="000000" w:themeColor="text1"/>
          <w:sz w:val="20"/>
          <w:szCs w:val="20"/>
          <w:rPrChange w:id="2733" w:author="Chen Liao" w:date="2021-06-01T21:13:00Z">
            <w:rPr>
              <w:rFonts w:ascii="Times New Roman" w:hAnsi="Times New Roman" w:cs="Times New Roman"/>
              <w:sz w:val="20"/>
              <w:szCs w:val="20"/>
            </w:rPr>
          </w:rPrChange>
        </w:rPr>
        <w:t>aseline microbiota</w:t>
      </w:r>
      <w:r w:rsidR="0071697F" w:rsidRPr="00BE70D2">
        <w:rPr>
          <w:rFonts w:ascii="Times New Roman" w:hAnsi="Times New Roman" w:cs="Times New Roman"/>
          <w:color w:val="000000" w:themeColor="text1"/>
          <w:sz w:val="20"/>
          <w:szCs w:val="20"/>
          <w:rPrChange w:id="2734" w:author="Chen Liao" w:date="2021-06-01T21:13:00Z">
            <w:rPr>
              <w:rFonts w:ascii="Times New Roman" w:hAnsi="Times New Roman" w:cs="Times New Roman"/>
              <w:sz w:val="20"/>
              <w:szCs w:val="20"/>
            </w:rPr>
          </w:rPrChange>
        </w:rPr>
        <w:t xml:space="preserve"> composition</w:t>
      </w:r>
      <w:r w:rsidR="00667A5D" w:rsidRPr="00BE70D2">
        <w:rPr>
          <w:rFonts w:ascii="Times New Roman" w:hAnsi="Times New Roman" w:cs="Times New Roman"/>
          <w:color w:val="000000" w:themeColor="text1"/>
          <w:sz w:val="20"/>
          <w:szCs w:val="20"/>
          <w:rPrChange w:id="2735" w:author="Chen Liao" w:date="2021-06-01T21:13:00Z">
            <w:rPr>
              <w:rFonts w:ascii="Times New Roman" w:hAnsi="Times New Roman" w:cs="Times New Roman"/>
              <w:sz w:val="20"/>
              <w:szCs w:val="20"/>
            </w:rPr>
          </w:rPrChange>
        </w:rPr>
        <w:t xml:space="preserve"> </w:t>
      </w:r>
      <w:r w:rsidR="007F3178" w:rsidRPr="00BE70D2">
        <w:rPr>
          <w:rFonts w:ascii="Times New Roman" w:hAnsi="Times New Roman" w:cs="Times New Roman"/>
          <w:color w:val="000000" w:themeColor="text1"/>
          <w:sz w:val="20"/>
          <w:szCs w:val="20"/>
          <w:rPrChange w:id="2736" w:author="Chen Liao" w:date="2021-06-01T21:13:00Z">
            <w:rPr>
              <w:rFonts w:ascii="Times New Roman" w:hAnsi="Times New Roman" w:cs="Times New Roman"/>
              <w:sz w:val="20"/>
              <w:szCs w:val="20"/>
            </w:rPr>
          </w:rPrChange>
        </w:rPr>
        <w:t xml:space="preserve">shown in </w:t>
      </w:r>
      <w:ins w:id="2737" w:author="Chen Liao" w:date="2021-05-28T05:59:00Z">
        <w:r w:rsidR="00BC014D" w:rsidRPr="00BE70D2">
          <w:rPr>
            <w:rFonts w:ascii="Times New Roman" w:hAnsi="Times New Roman" w:cs="Times New Roman"/>
            <w:color w:val="000000" w:themeColor="text1"/>
            <w:sz w:val="20"/>
            <w:szCs w:val="20"/>
            <w:rPrChange w:id="2738" w:author="Chen Liao" w:date="2021-06-01T21:13:00Z">
              <w:rPr>
                <w:rFonts w:ascii="Times New Roman" w:hAnsi="Times New Roman" w:cs="Times New Roman"/>
                <w:sz w:val="20"/>
                <w:szCs w:val="20"/>
              </w:rPr>
            </w:rPrChange>
          </w:rPr>
          <w:t xml:space="preserve">robust </w:t>
        </w:r>
      </w:ins>
      <w:proofErr w:type="spellStart"/>
      <w:r w:rsidR="007F3178" w:rsidRPr="00BE70D2">
        <w:rPr>
          <w:rFonts w:ascii="Times New Roman" w:hAnsi="Times New Roman" w:cs="Times New Roman"/>
          <w:color w:val="000000" w:themeColor="text1"/>
          <w:sz w:val="20"/>
          <w:szCs w:val="20"/>
          <w:rPrChange w:id="2739" w:author="Chen Liao" w:date="2021-06-01T21:13:00Z">
            <w:rPr>
              <w:rFonts w:ascii="Times New Roman" w:hAnsi="Times New Roman" w:cs="Times New Roman"/>
              <w:sz w:val="20"/>
              <w:szCs w:val="20"/>
            </w:rPr>
          </w:rPrChange>
        </w:rPr>
        <w:t>PCoA</w:t>
      </w:r>
      <w:proofErr w:type="spellEnd"/>
      <w:r w:rsidR="007F3178" w:rsidRPr="00BE70D2">
        <w:rPr>
          <w:rFonts w:ascii="Times New Roman" w:hAnsi="Times New Roman" w:cs="Times New Roman"/>
          <w:color w:val="000000" w:themeColor="text1"/>
          <w:sz w:val="20"/>
          <w:szCs w:val="20"/>
          <w:rPrChange w:id="2740" w:author="Chen Liao" w:date="2021-06-01T21:13:00Z">
            <w:rPr>
              <w:rFonts w:ascii="Times New Roman" w:hAnsi="Times New Roman" w:cs="Times New Roman"/>
              <w:sz w:val="20"/>
              <w:szCs w:val="20"/>
            </w:rPr>
          </w:rPrChange>
        </w:rPr>
        <w:t xml:space="preserve"> (principal coordinate analysis)</w:t>
      </w:r>
      <w:r w:rsidR="00962BB5" w:rsidRPr="00BE70D2">
        <w:rPr>
          <w:rFonts w:ascii="Times New Roman" w:hAnsi="Times New Roman" w:cs="Times New Roman"/>
          <w:color w:val="000000" w:themeColor="text1"/>
          <w:sz w:val="20"/>
          <w:szCs w:val="20"/>
          <w:shd w:val="clear" w:color="auto" w:fill="FFFFFF"/>
          <w:rPrChange w:id="2741" w:author="Chen Liao" w:date="2021-06-01T21:13:00Z">
            <w:rPr>
              <w:rFonts w:ascii="Times New Roman" w:hAnsi="Times New Roman" w:cs="Times New Roman"/>
              <w:color w:val="2A2A2A"/>
              <w:sz w:val="20"/>
              <w:szCs w:val="20"/>
              <w:shd w:val="clear" w:color="auto" w:fill="FFFFFF"/>
            </w:rPr>
          </w:rPrChange>
        </w:rPr>
        <w:t xml:space="preserve"> </w:t>
      </w:r>
      <w:ins w:id="2742" w:author="Chen Liao" w:date="2021-05-28T05:58:00Z">
        <w:r w:rsidR="00BC014D" w:rsidRPr="00BE70D2">
          <w:rPr>
            <w:rFonts w:ascii="Times New Roman" w:hAnsi="Times New Roman" w:cs="Times New Roman"/>
            <w:color w:val="000000" w:themeColor="text1"/>
            <w:sz w:val="20"/>
            <w:szCs w:val="20"/>
            <w:shd w:val="clear" w:color="auto" w:fill="FFFFFF"/>
            <w:rPrChange w:id="2743" w:author="Chen Liao" w:date="2021-06-01T21:13:00Z">
              <w:rPr>
                <w:rFonts w:ascii="Times New Roman" w:hAnsi="Times New Roman" w:cs="Times New Roman"/>
                <w:color w:val="2A2A2A"/>
                <w:sz w:val="20"/>
                <w:szCs w:val="20"/>
                <w:shd w:val="clear" w:color="auto" w:fill="FFFFFF"/>
              </w:rPr>
            </w:rPrChange>
          </w:rPr>
          <w:t>biplot</w:t>
        </w:r>
      </w:ins>
      <w:del w:id="2744" w:author="Chen Liao" w:date="2021-05-28T05:59:00Z">
        <w:r w:rsidR="00962BB5" w:rsidRPr="00BE70D2" w:rsidDel="00BC014D">
          <w:rPr>
            <w:rFonts w:ascii="Times New Roman" w:hAnsi="Times New Roman" w:cs="Times New Roman"/>
            <w:color w:val="000000" w:themeColor="text1"/>
            <w:sz w:val="20"/>
            <w:szCs w:val="20"/>
            <w:shd w:val="clear" w:color="auto" w:fill="FFFFFF"/>
            <w:rPrChange w:id="2745" w:author="Chen Liao" w:date="2021-06-01T21:13:00Z">
              <w:rPr>
                <w:rFonts w:ascii="Times New Roman" w:hAnsi="Times New Roman" w:cs="Times New Roman"/>
                <w:color w:val="2A2A2A"/>
                <w:sz w:val="20"/>
                <w:szCs w:val="20"/>
                <w:shd w:val="clear" w:color="auto" w:fill="FFFFFF"/>
              </w:rPr>
            </w:rPrChange>
          </w:rPr>
          <w:delText xml:space="preserve">using recently developed tools that are robust for investigating compositional data: DEICODE </w:delText>
        </w:r>
        <w:r w:rsidR="00962BB5" w:rsidRPr="00BE70D2" w:rsidDel="00BC014D">
          <w:rPr>
            <w:rFonts w:ascii="Times New Roman" w:hAnsi="Times New Roman" w:cs="Times New Roman"/>
            <w:color w:val="000000" w:themeColor="text1"/>
            <w:sz w:val="20"/>
            <w:szCs w:val="20"/>
            <w:shd w:val="clear" w:color="auto" w:fill="FFFFFF"/>
            <w:rPrChange w:id="2746" w:author="Chen Liao" w:date="2021-06-01T21:13:00Z">
              <w:rPr>
                <w:rFonts w:ascii="Times New Roman" w:hAnsi="Times New Roman" w:cs="Times New Roman"/>
                <w:color w:val="2A2A2A"/>
                <w:sz w:val="20"/>
                <w:szCs w:val="20"/>
                <w:shd w:val="clear" w:color="auto" w:fill="FFFFFF"/>
              </w:rPr>
            </w:rPrChange>
          </w:rPr>
          <w:fldChar w:fldCharType="begin"/>
        </w:r>
        <w:r w:rsidR="002E2A76" w:rsidRPr="00BE70D2" w:rsidDel="00BC014D">
          <w:rPr>
            <w:rFonts w:ascii="Times New Roman" w:hAnsi="Times New Roman" w:cs="Times New Roman"/>
            <w:color w:val="000000" w:themeColor="text1"/>
            <w:sz w:val="20"/>
            <w:szCs w:val="20"/>
            <w:shd w:val="clear" w:color="auto" w:fill="FFFFFF"/>
            <w:rPrChange w:id="2747" w:author="Chen Liao" w:date="2021-06-01T21:13:00Z">
              <w:rPr>
                <w:rFonts w:ascii="Times New Roman" w:hAnsi="Times New Roman" w:cs="Times New Roman"/>
                <w:color w:val="2A2A2A"/>
                <w:sz w:val="20"/>
                <w:szCs w:val="20"/>
                <w:shd w:val="clear" w:color="auto" w:fill="FFFFFF"/>
              </w:rPr>
            </w:rPrChange>
          </w:rPr>
          <w:delInstrText xml:space="preserve"> ADDIN NE.Ref.{78BC2D8E-9613-4999-B875-2C7AAA5C43F8}</w:delInstrText>
        </w:r>
        <w:r w:rsidR="00962BB5" w:rsidRPr="00BE70D2" w:rsidDel="00BC014D">
          <w:rPr>
            <w:rFonts w:ascii="Times New Roman" w:hAnsi="Times New Roman" w:cs="Times New Roman"/>
            <w:color w:val="000000" w:themeColor="text1"/>
            <w:sz w:val="20"/>
            <w:szCs w:val="20"/>
            <w:shd w:val="clear" w:color="auto" w:fill="FFFFFF"/>
            <w:rPrChange w:id="2748" w:author="Chen Liao" w:date="2021-06-01T21:13:00Z">
              <w:rPr>
                <w:rFonts w:ascii="Times New Roman" w:hAnsi="Times New Roman" w:cs="Times New Roman"/>
                <w:color w:val="2A2A2A"/>
                <w:sz w:val="20"/>
                <w:szCs w:val="20"/>
                <w:shd w:val="clear" w:color="auto" w:fill="FFFFFF"/>
              </w:rPr>
            </w:rPrChange>
          </w:rPr>
          <w:fldChar w:fldCharType="separate"/>
        </w:r>
        <w:r w:rsidR="00D67D1E" w:rsidRPr="00BE70D2" w:rsidDel="00BC014D">
          <w:rPr>
            <w:rFonts w:ascii="Times New Roman" w:hAnsi="Times New Roman" w:cs="Times New Roman"/>
            <w:color w:val="000000" w:themeColor="text1"/>
            <w:sz w:val="20"/>
            <w:szCs w:val="20"/>
            <w:rPrChange w:id="2749" w:author="Chen Liao" w:date="2021-06-01T21:13:00Z">
              <w:rPr>
                <w:rFonts w:hAnsiTheme="minorHAnsi"/>
                <w:color w:val="080000"/>
                <w:sz w:val="20"/>
                <w:szCs w:val="20"/>
              </w:rPr>
            </w:rPrChange>
          </w:rPr>
          <w:delText>[27]</w:delText>
        </w:r>
        <w:r w:rsidR="00962BB5" w:rsidRPr="00BE70D2" w:rsidDel="00BC014D">
          <w:rPr>
            <w:rFonts w:ascii="Times New Roman" w:hAnsi="Times New Roman" w:cs="Times New Roman"/>
            <w:color w:val="000000" w:themeColor="text1"/>
            <w:sz w:val="20"/>
            <w:szCs w:val="20"/>
            <w:shd w:val="clear" w:color="auto" w:fill="FFFFFF"/>
            <w:rPrChange w:id="2750" w:author="Chen Liao" w:date="2021-06-01T21:13:00Z">
              <w:rPr>
                <w:rFonts w:ascii="Times New Roman" w:hAnsi="Times New Roman" w:cs="Times New Roman"/>
                <w:color w:val="2A2A2A"/>
                <w:sz w:val="20"/>
                <w:szCs w:val="20"/>
                <w:shd w:val="clear" w:color="auto" w:fill="FFFFFF"/>
              </w:rPr>
            </w:rPrChange>
          </w:rPr>
          <w:fldChar w:fldCharType="end"/>
        </w:r>
      </w:del>
      <w:r w:rsidR="00962BB5" w:rsidRPr="00BE70D2">
        <w:rPr>
          <w:rFonts w:ascii="Times New Roman" w:hAnsi="Times New Roman" w:cs="Times New Roman"/>
          <w:color w:val="000000" w:themeColor="text1"/>
          <w:sz w:val="20"/>
          <w:szCs w:val="20"/>
          <w:shd w:val="clear" w:color="auto" w:fill="FFFFFF"/>
          <w:rPrChange w:id="2751" w:author="Chen Liao" w:date="2021-06-01T21:13:00Z">
            <w:rPr>
              <w:rFonts w:ascii="Times New Roman" w:hAnsi="Times New Roman" w:cs="Times New Roman"/>
              <w:color w:val="2A2A2A"/>
              <w:sz w:val="20"/>
              <w:szCs w:val="20"/>
              <w:shd w:val="clear" w:color="auto" w:fill="FFFFFF"/>
            </w:rPr>
          </w:rPrChange>
        </w:rPr>
        <w:t>.</w:t>
      </w:r>
      <w:r w:rsidR="00A32833" w:rsidRPr="00BE70D2">
        <w:rPr>
          <w:rFonts w:ascii="Times New Roman" w:hAnsi="Times New Roman" w:cs="Times New Roman"/>
          <w:color w:val="000000" w:themeColor="text1"/>
          <w:sz w:val="20"/>
          <w:szCs w:val="20"/>
          <w:shd w:val="clear" w:color="auto" w:fill="FFFFFF"/>
          <w:rPrChange w:id="2752" w:author="Chen Liao" w:date="2021-06-01T21:13:00Z">
            <w:rPr>
              <w:rFonts w:ascii="Times New Roman" w:hAnsi="Times New Roman" w:cs="Times New Roman"/>
              <w:color w:val="2A2A2A"/>
              <w:sz w:val="20"/>
              <w:szCs w:val="20"/>
              <w:shd w:val="clear" w:color="auto" w:fill="FFFFFF"/>
            </w:rPr>
          </w:rPrChange>
        </w:rPr>
        <w:t xml:space="preserve"> </w:t>
      </w:r>
      <w:ins w:id="2753" w:author="Chen Liao" w:date="2021-05-28T06:00:00Z">
        <w:r w:rsidR="001B7835" w:rsidRPr="00BE70D2">
          <w:rPr>
            <w:rFonts w:ascii="Times New Roman" w:hAnsi="Times New Roman" w:cs="Times New Roman"/>
            <w:color w:val="000000" w:themeColor="text1"/>
            <w:sz w:val="20"/>
            <w:szCs w:val="20"/>
            <w:shd w:val="clear" w:color="auto" w:fill="FFFFFF"/>
            <w:rPrChange w:id="2754" w:author="Chen Liao" w:date="2021-06-01T21:13:00Z">
              <w:rPr>
                <w:rFonts w:ascii="Times New Roman" w:hAnsi="Times New Roman" w:cs="Times New Roman"/>
                <w:color w:val="2A2A2A"/>
                <w:sz w:val="20"/>
                <w:szCs w:val="20"/>
                <w:shd w:val="clear" w:color="auto" w:fill="FFFFFF"/>
              </w:rPr>
            </w:rPrChange>
          </w:rPr>
          <w:t>Isogenic age- and gender-</w:t>
        </w:r>
        <w:proofErr w:type="spellStart"/>
        <w:r w:rsidR="001B7835" w:rsidRPr="00BE70D2">
          <w:rPr>
            <w:rFonts w:ascii="Times New Roman" w:hAnsi="Times New Roman" w:cs="Times New Roman"/>
            <w:color w:val="000000" w:themeColor="text1"/>
            <w:sz w:val="20"/>
            <w:szCs w:val="20"/>
            <w:shd w:val="clear" w:color="auto" w:fill="FFFFFF"/>
            <w:rPrChange w:id="2755" w:author="Chen Liao" w:date="2021-06-01T21:13:00Z">
              <w:rPr>
                <w:rFonts w:ascii="Times New Roman" w:hAnsi="Times New Roman" w:cs="Times New Roman"/>
                <w:color w:val="2A2A2A"/>
                <w:sz w:val="20"/>
                <w:szCs w:val="20"/>
                <w:shd w:val="clear" w:color="auto" w:fill="FFFFFF"/>
              </w:rPr>
            </w:rPrChange>
          </w:rPr>
          <w:t>matced</w:t>
        </w:r>
        <w:proofErr w:type="spellEnd"/>
        <w:r w:rsidR="001B7835" w:rsidRPr="00BE70D2">
          <w:rPr>
            <w:rFonts w:ascii="Times New Roman" w:hAnsi="Times New Roman" w:cs="Times New Roman"/>
            <w:color w:val="000000" w:themeColor="text1"/>
            <w:sz w:val="20"/>
            <w:szCs w:val="20"/>
            <w:shd w:val="clear" w:color="auto" w:fill="FFFFFF"/>
            <w:rPrChange w:id="2756" w:author="Chen Liao" w:date="2021-06-01T21:13:00Z">
              <w:rPr>
                <w:rFonts w:ascii="Times New Roman" w:hAnsi="Times New Roman" w:cs="Times New Roman"/>
                <w:color w:val="2A2A2A"/>
                <w:sz w:val="20"/>
                <w:szCs w:val="20"/>
                <w:shd w:val="clear" w:color="auto" w:fill="FFFFFF"/>
              </w:rPr>
            </w:rPrChange>
          </w:rPr>
          <w:t xml:space="preserve"> </w:t>
        </w:r>
        <w:r w:rsidR="001B7835" w:rsidRPr="00BE70D2">
          <w:rPr>
            <w:rFonts w:ascii="Times New Roman" w:hAnsi="Times New Roman" w:cs="Times New Roman"/>
            <w:color w:val="000000" w:themeColor="text1"/>
            <w:sz w:val="20"/>
            <w:szCs w:val="20"/>
            <w:rPrChange w:id="2757" w:author="Chen Liao" w:date="2021-06-01T21:13:00Z">
              <w:rPr>
                <w:rFonts w:ascii="Times New Roman" w:hAnsi="Times New Roman" w:cs="Times New Roman"/>
                <w:sz w:val="20"/>
                <w:szCs w:val="20"/>
              </w:rPr>
            </w:rPrChange>
          </w:rPr>
          <w:t>m</w:t>
        </w:r>
      </w:ins>
      <w:del w:id="2758" w:author="Chen Liao" w:date="2021-05-28T06:00:00Z">
        <w:r w:rsidR="00A32833" w:rsidRPr="00BE70D2" w:rsidDel="001B7835">
          <w:rPr>
            <w:rFonts w:ascii="Times New Roman" w:hAnsi="Times New Roman" w:cs="Times New Roman"/>
            <w:color w:val="000000" w:themeColor="text1"/>
            <w:sz w:val="20"/>
            <w:szCs w:val="20"/>
            <w:rPrChange w:id="2759" w:author="Chen Liao" w:date="2021-06-01T21:13:00Z">
              <w:rPr>
                <w:rFonts w:ascii="Times New Roman" w:hAnsi="Times New Roman" w:cs="Times New Roman"/>
                <w:sz w:val="20"/>
                <w:szCs w:val="20"/>
              </w:rPr>
            </w:rPrChange>
          </w:rPr>
          <w:delText>M</w:delText>
        </w:r>
      </w:del>
      <w:r w:rsidR="00667A5D" w:rsidRPr="00BE70D2">
        <w:rPr>
          <w:rFonts w:ascii="Times New Roman" w:hAnsi="Times New Roman" w:cs="Times New Roman"/>
          <w:color w:val="000000" w:themeColor="text1"/>
          <w:sz w:val="20"/>
          <w:szCs w:val="20"/>
          <w:rPrChange w:id="2760" w:author="Chen Liao" w:date="2021-06-01T21:13:00Z">
            <w:rPr>
              <w:rFonts w:ascii="Times New Roman" w:hAnsi="Times New Roman" w:cs="Times New Roman"/>
              <w:sz w:val="20"/>
              <w:szCs w:val="20"/>
            </w:rPr>
          </w:rPrChange>
        </w:rPr>
        <w:t xml:space="preserve">ice </w:t>
      </w:r>
      <w:proofErr w:type="gramStart"/>
      <w:r w:rsidR="00A32833" w:rsidRPr="00BE70D2">
        <w:rPr>
          <w:rFonts w:ascii="Times New Roman" w:hAnsi="Times New Roman" w:cs="Times New Roman"/>
          <w:color w:val="000000" w:themeColor="text1"/>
          <w:sz w:val="20"/>
          <w:szCs w:val="20"/>
          <w:rPrChange w:id="2761" w:author="Chen Liao" w:date="2021-06-01T21:13:00Z">
            <w:rPr>
              <w:rFonts w:ascii="Times New Roman" w:hAnsi="Times New Roman" w:cs="Times New Roman"/>
              <w:sz w:val="20"/>
              <w:szCs w:val="20"/>
            </w:rPr>
          </w:rPrChange>
        </w:rPr>
        <w:t>were</w:t>
      </w:r>
      <w:proofErr w:type="gramEnd"/>
      <w:r w:rsidR="00A32833" w:rsidRPr="00BE70D2">
        <w:rPr>
          <w:rFonts w:ascii="Times New Roman" w:hAnsi="Times New Roman" w:cs="Times New Roman"/>
          <w:color w:val="000000" w:themeColor="text1"/>
          <w:sz w:val="20"/>
          <w:szCs w:val="20"/>
          <w:rPrChange w:id="2762" w:author="Chen Liao" w:date="2021-06-01T21:13:00Z">
            <w:rPr>
              <w:rFonts w:ascii="Times New Roman" w:hAnsi="Times New Roman" w:cs="Times New Roman"/>
              <w:sz w:val="20"/>
              <w:szCs w:val="20"/>
            </w:rPr>
          </w:rPrChange>
        </w:rPr>
        <w:t xml:space="preserve"> </w:t>
      </w:r>
      <w:r w:rsidR="00667A5D" w:rsidRPr="00BE70D2">
        <w:rPr>
          <w:rFonts w:ascii="Times New Roman" w:hAnsi="Times New Roman" w:cs="Times New Roman"/>
          <w:color w:val="000000" w:themeColor="text1"/>
          <w:sz w:val="20"/>
          <w:szCs w:val="20"/>
          <w:rPrChange w:id="2763" w:author="Chen Liao" w:date="2021-06-01T21:13:00Z">
            <w:rPr>
              <w:rFonts w:ascii="Times New Roman" w:hAnsi="Times New Roman" w:cs="Times New Roman"/>
              <w:sz w:val="20"/>
              <w:szCs w:val="20"/>
            </w:rPr>
          </w:rPrChange>
        </w:rPr>
        <w:t>purchased from four different vendors</w:t>
      </w:r>
      <w:r w:rsidR="007F3178" w:rsidRPr="00BE70D2">
        <w:rPr>
          <w:rFonts w:ascii="Times New Roman" w:hAnsi="Times New Roman" w:cs="Times New Roman"/>
          <w:color w:val="000000" w:themeColor="text1"/>
          <w:sz w:val="20"/>
          <w:szCs w:val="20"/>
          <w:rPrChange w:id="2764" w:author="Chen Liao" w:date="2021-06-01T21:13:00Z">
            <w:rPr>
              <w:rFonts w:ascii="Times New Roman" w:hAnsi="Times New Roman" w:cs="Times New Roman"/>
              <w:sz w:val="20"/>
              <w:szCs w:val="20"/>
            </w:rPr>
          </w:rPrChange>
        </w:rPr>
        <w:t xml:space="preserve"> (Beijing, Guangdong, Hunan, Shanghai)</w:t>
      </w:r>
      <w:ins w:id="2765" w:author="Chen Liao" w:date="2021-05-28T06:00:00Z">
        <w:r w:rsidR="00767993" w:rsidRPr="00BE70D2">
          <w:rPr>
            <w:rFonts w:ascii="Times New Roman" w:hAnsi="Times New Roman" w:cs="Times New Roman"/>
            <w:color w:val="000000" w:themeColor="text1"/>
            <w:sz w:val="20"/>
            <w:szCs w:val="20"/>
            <w:rPrChange w:id="2766" w:author="Chen Liao" w:date="2021-06-01T21:13:00Z">
              <w:rPr>
                <w:rFonts w:ascii="Times New Roman" w:hAnsi="Times New Roman" w:cs="Times New Roman"/>
                <w:sz w:val="20"/>
                <w:szCs w:val="20"/>
              </w:rPr>
            </w:rPrChange>
          </w:rPr>
          <w:t>. G</w:t>
        </w:r>
      </w:ins>
      <w:del w:id="2767" w:author="Chen Liao" w:date="2021-05-28T06:00:00Z">
        <w:r w:rsidR="007F3178" w:rsidRPr="00BE70D2" w:rsidDel="00767993">
          <w:rPr>
            <w:rFonts w:ascii="Times New Roman" w:hAnsi="Times New Roman" w:cs="Times New Roman"/>
            <w:color w:val="000000" w:themeColor="text1"/>
            <w:sz w:val="20"/>
            <w:szCs w:val="20"/>
            <w:rPrChange w:id="2768" w:author="Chen Liao" w:date="2021-06-01T21:13:00Z">
              <w:rPr>
                <w:rFonts w:ascii="Times New Roman" w:hAnsi="Times New Roman" w:cs="Times New Roman"/>
                <w:sz w:val="20"/>
                <w:szCs w:val="20"/>
              </w:rPr>
            </w:rPrChange>
          </w:rPr>
          <w:delText xml:space="preserve"> </w:delText>
        </w:r>
        <w:r w:rsidR="00C12191" w:rsidRPr="00BE70D2" w:rsidDel="00767993">
          <w:rPr>
            <w:rFonts w:ascii="Times New Roman" w:hAnsi="Times New Roman" w:cs="Times New Roman"/>
            <w:color w:val="000000" w:themeColor="text1"/>
            <w:sz w:val="20"/>
            <w:szCs w:val="20"/>
            <w:rPrChange w:id="2769" w:author="Chen Liao" w:date="2021-06-01T21:13:00Z">
              <w:rPr>
                <w:rFonts w:ascii="Times New Roman" w:hAnsi="Times New Roman" w:cs="Times New Roman"/>
                <w:sz w:val="20"/>
                <w:szCs w:val="20"/>
              </w:rPr>
            </w:rPrChange>
          </w:rPr>
          <w:delText>and g</w:delText>
        </w:r>
      </w:del>
      <w:r w:rsidR="00C12191" w:rsidRPr="00BE70D2">
        <w:rPr>
          <w:rFonts w:ascii="Times New Roman" w:hAnsi="Times New Roman" w:cs="Times New Roman"/>
          <w:color w:val="000000" w:themeColor="text1"/>
          <w:sz w:val="20"/>
          <w:szCs w:val="20"/>
          <w:rPrChange w:id="2770" w:author="Chen Liao" w:date="2021-06-01T21:13:00Z">
            <w:rPr>
              <w:rFonts w:ascii="Times New Roman" w:hAnsi="Times New Roman" w:cs="Times New Roman"/>
              <w:sz w:val="20"/>
              <w:szCs w:val="20"/>
            </w:rPr>
          </w:rPrChange>
        </w:rPr>
        <w:t xml:space="preserve">ray arrows represent </w:t>
      </w:r>
      <w:r w:rsidR="00AE6AE9" w:rsidRPr="00BE70D2">
        <w:rPr>
          <w:rFonts w:ascii="Times New Roman" w:hAnsi="Times New Roman" w:cs="Times New Roman"/>
          <w:color w:val="000000" w:themeColor="text1"/>
          <w:sz w:val="20"/>
          <w:szCs w:val="20"/>
          <w:rPrChange w:id="2771" w:author="Chen Liao" w:date="2021-06-01T21:13:00Z">
            <w:rPr>
              <w:rFonts w:ascii="Times New Roman" w:hAnsi="Times New Roman" w:cs="Times New Roman"/>
              <w:sz w:val="20"/>
              <w:szCs w:val="20"/>
            </w:rPr>
          </w:rPrChange>
        </w:rPr>
        <w:t xml:space="preserve">the </w:t>
      </w:r>
      <w:r w:rsidR="00F7487F" w:rsidRPr="00BE70D2">
        <w:rPr>
          <w:rFonts w:ascii="Times New Roman" w:hAnsi="Times New Roman" w:cs="Times New Roman"/>
          <w:color w:val="000000" w:themeColor="text1"/>
          <w:sz w:val="20"/>
          <w:szCs w:val="20"/>
          <w:rPrChange w:id="2772" w:author="Chen Liao" w:date="2021-06-01T21:13:00Z">
            <w:rPr>
              <w:rFonts w:ascii="Times New Roman" w:hAnsi="Times New Roman" w:cs="Times New Roman"/>
              <w:sz w:val="20"/>
              <w:szCs w:val="20"/>
            </w:rPr>
          </w:rPrChange>
        </w:rPr>
        <w:t xml:space="preserve">dominant </w:t>
      </w:r>
      <w:r w:rsidR="00C12191" w:rsidRPr="00BE70D2">
        <w:rPr>
          <w:rFonts w:ascii="Times New Roman" w:hAnsi="Times New Roman" w:cs="Times New Roman"/>
          <w:color w:val="000000" w:themeColor="text1"/>
          <w:sz w:val="20"/>
          <w:szCs w:val="20"/>
          <w:rPrChange w:id="2773" w:author="Chen Liao" w:date="2021-06-01T21:13:00Z">
            <w:rPr>
              <w:rFonts w:ascii="Times New Roman" w:hAnsi="Times New Roman" w:cs="Times New Roman"/>
              <w:sz w:val="20"/>
              <w:szCs w:val="20"/>
            </w:rPr>
          </w:rPrChange>
        </w:rPr>
        <w:t xml:space="preserve">bacterial </w:t>
      </w:r>
      <w:r w:rsidR="00EB1995" w:rsidRPr="00BE70D2">
        <w:rPr>
          <w:rFonts w:ascii="Times New Roman" w:hAnsi="Times New Roman" w:cs="Times New Roman"/>
          <w:color w:val="000000" w:themeColor="text1"/>
          <w:sz w:val="20"/>
          <w:szCs w:val="20"/>
          <w:rPrChange w:id="2774" w:author="Chen Liao" w:date="2021-06-01T21:13:00Z">
            <w:rPr>
              <w:rFonts w:ascii="Times New Roman" w:hAnsi="Times New Roman" w:cs="Times New Roman"/>
              <w:sz w:val="20"/>
              <w:szCs w:val="20"/>
            </w:rPr>
          </w:rPrChange>
        </w:rPr>
        <w:t>taxa</w:t>
      </w:r>
      <w:r w:rsidR="00F7487F" w:rsidRPr="00BE70D2">
        <w:rPr>
          <w:rFonts w:ascii="Times New Roman" w:hAnsi="Times New Roman" w:cs="Times New Roman"/>
          <w:color w:val="000000" w:themeColor="text1"/>
          <w:sz w:val="20"/>
          <w:szCs w:val="20"/>
          <w:rPrChange w:id="2775" w:author="Chen Liao" w:date="2021-06-01T21:13:00Z">
            <w:rPr>
              <w:rFonts w:ascii="Times New Roman" w:hAnsi="Times New Roman" w:cs="Times New Roman"/>
              <w:sz w:val="20"/>
              <w:szCs w:val="20"/>
            </w:rPr>
          </w:rPrChange>
        </w:rPr>
        <w:t xml:space="preserve"> in the</w:t>
      </w:r>
      <w:r w:rsidR="00D16E09" w:rsidRPr="00BE70D2">
        <w:rPr>
          <w:rFonts w:ascii="Times New Roman" w:hAnsi="Times New Roman" w:cs="Times New Roman"/>
          <w:color w:val="000000" w:themeColor="text1"/>
          <w:sz w:val="20"/>
          <w:szCs w:val="20"/>
          <w:rPrChange w:id="2776" w:author="Chen Liao" w:date="2021-06-01T21:13:00Z">
            <w:rPr>
              <w:rFonts w:ascii="Times New Roman" w:hAnsi="Times New Roman" w:cs="Times New Roman"/>
              <w:sz w:val="20"/>
              <w:szCs w:val="20"/>
            </w:rPr>
          </w:rPrChange>
        </w:rPr>
        <w:t>se</w:t>
      </w:r>
      <w:r w:rsidR="00F7487F" w:rsidRPr="00BE70D2">
        <w:rPr>
          <w:rFonts w:ascii="Times New Roman" w:hAnsi="Times New Roman" w:cs="Times New Roman"/>
          <w:color w:val="000000" w:themeColor="text1"/>
          <w:sz w:val="20"/>
          <w:szCs w:val="20"/>
          <w:rPrChange w:id="2777" w:author="Chen Liao" w:date="2021-06-01T21:13:00Z">
            <w:rPr>
              <w:rFonts w:ascii="Times New Roman" w:hAnsi="Times New Roman" w:cs="Times New Roman"/>
              <w:sz w:val="20"/>
              <w:szCs w:val="20"/>
            </w:rPr>
          </w:rPrChange>
        </w:rPr>
        <w:t xml:space="preserve"> samples</w:t>
      </w:r>
      <w:r w:rsidR="00C12191" w:rsidRPr="00BE70D2">
        <w:rPr>
          <w:rFonts w:ascii="Times New Roman" w:hAnsi="Times New Roman" w:cs="Times New Roman"/>
          <w:color w:val="000000" w:themeColor="text1"/>
          <w:sz w:val="20"/>
          <w:szCs w:val="20"/>
          <w:rPrChange w:id="2778" w:author="Chen Liao" w:date="2021-06-01T21:13:00Z">
            <w:rPr>
              <w:rFonts w:ascii="Times New Roman" w:hAnsi="Times New Roman" w:cs="Times New Roman"/>
              <w:sz w:val="20"/>
              <w:szCs w:val="20"/>
            </w:rPr>
          </w:rPrChange>
        </w:rPr>
        <w:t xml:space="preserve">. </w:t>
      </w:r>
      <w:r w:rsidR="00AE6AE9" w:rsidRPr="00BE70D2">
        <w:rPr>
          <w:rFonts w:ascii="Times New Roman" w:hAnsi="Times New Roman" w:cs="Times New Roman"/>
          <w:color w:val="000000" w:themeColor="text1"/>
          <w:sz w:val="20"/>
          <w:szCs w:val="20"/>
          <w:rPrChange w:id="2779" w:author="Chen Liao" w:date="2021-06-01T21:13:00Z">
            <w:rPr>
              <w:rFonts w:ascii="Times New Roman" w:hAnsi="Times New Roman" w:cs="Times New Roman"/>
              <w:sz w:val="20"/>
              <w:szCs w:val="20"/>
            </w:rPr>
          </w:rPrChange>
        </w:rPr>
        <w:t xml:space="preserve">Adonis analysis was performed to test for differences in baseline gut microbiota composition across </w:t>
      </w:r>
      <w:ins w:id="2780" w:author="Chen Liao" w:date="2021-05-29T16:24:00Z">
        <w:r w:rsidR="009E1299" w:rsidRPr="00BE70D2">
          <w:rPr>
            <w:rFonts w:ascii="Times New Roman" w:hAnsi="Times New Roman" w:cs="Times New Roman"/>
            <w:color w:val="000000" w:themeColor="text1"/>
            <w:sz w:val="20"/>
            <w:szCs w:val="20"/>
            <w:rPrChange w:id="2781" w:author="Chen Liao" w:date="2021-06-01T21:13:00Z">
              <w:rPr>
                <w:rFonts w:ascii="Times New Roman" w:hAnsi="Times New Roman" w:cs="Times New Roman"/>
                <w:color w:val="000000" w:themeColor="text1"/>
                <w:sz w:val="20"/>
                <w:szCs w:val="20"/>
              </w:rPr>
            </w:rPrChange>
          </w:rPr>
          <w:t xml:space="preserve">the </w:t>
        </w:r>
      </w:ins>
      <w:r w:rsidR="00AE6AE9" w:rsidRPr="00BE70D2">
        <w:rPr>
          <w:rFonts w:ascii="Times New Roman" w:hAnsi="Times New Roman" w:cs="Times New Roman"/>
          <w:color w:val="000000" w:themeColor="text1"/>
          <w:sz w:val="20"/>
          <w:szCs w:val="20"/>
          <w:rPrChange w:id="2782" w:author="Chen Liao" w:date="2021-06-01T21:13:00Z">
            <w:rPr>
              <w:rFonts w:ascii="Times New Roman" w:hAnsi="Times New Roman" w:cs="Times New Roman"/>
              <w:sz w:val="20"/>
              <w:szCs w:val="20"/>
            </w:rPr>
          </w:rPrChange>
        </w:rPr>
        <w:t xml:space="preserve">four vendors (P&lt;0.001). </w:t>
      </w:r>
      <w:bookmarkStart w:id="2783" w:name="OLE_LINK1"/>
      <w:bookmarkStart w:id="2784" w:name="OLE_LINK2"/>
      <w:bookmarkStart w:id="2785" w:name="OLE_LINK15"/>
      <w:del w:id="2786" w:author="Chen Liao" w:date="2021-05-28T06:26:00Z">
        <w:r w:rsidR="0062642F" w:rsidRPr="00BE70D2" w:rsidDel="00722A95">
          <w:rPr>
            <w:rFonts w:ascii="Times New Roman" w:hAnsi="Times New Roman" w:cs="Times New Roman"/>
            <w:color w:val="000000" w:themeColor="text1"/>
            <w:sz w:val="20"/>
            <w:szCs w:val="20"/>
            <w:rPrChange w:id="2787" w:author="Chen Liao" w:date="2021-06-01T21:13:00Z">
              <w:rPr>
                <w:rFonts w:ascii="Times New Roman" w:hAnsi="Times New Roman" w:cs="Times New Roman"/>
                <w:sz w:val="20"/>
                <w:szCs w:val="20"/>
              </w:rPr>
            </w:rPrChange>
          </w:rPr>
          <w:delText>“</w:delText>
        </w:r>
      </w:del>
      <w:r w:rsidR="0062642F" w:rsidRPr="00BE70D2">
        <w:rPr>
          <w:rFonts w:ascii="Times New Roman" w:hAnsi="Times New Roman" w:cs="Times New Roman"/>
          <w:color w:val="000000" w:themeColor="text1"/>
          <w:sz w:val="20"/>
          <w:szCs w:val="20"/>
          <w:rPrChange w:id="2788" w:author="Chen Liao" w:date="2021-06-01T21:13:00Z">
            <w:rPr>
              <w:rFonts w:ascii="Times New Roman" w:hAnsi="Times New Roman" w:cs="Times New Roman"/>
              <w:sz w:val="20"/>
              <w:szCs w:val="20"/>
            </w:rPr>
          </w:rPrChange>
        </w:rPr>
        <w:t>Un.</w:t>
      </w:r>
      <w:del w:id="2789" w:author="Chen Liao" w:date="2021-05-28T06:26:00Z">
        <w:r w:rsidR="0062642F" w:rsidRPr="00BE70D2" w:rsidDel="00722A95">
          <w:rPr>
            <w:rFonts w:ascii="Times New Roman" w:hAnsi="Times New Roman" w:cs="Times New Roman"/>
            <w:color w:val="000000" w:themeColor="text1"/>
            <w:sz w:val="20"/>
            <w:szCs w:val="20"/>
            <w:rPrChange w:id="2790" w:author="Chen Liao" w:date="2021-06-01T21:13:00Z">
              <w:rPr>
                <w:rFonts w:ascii="Times New Roman" w:hAnsi="Times New Roman" w:cs="Times New Roman"/>
                <w:sz w:val="20"/>
                <w:szCs w:val="20"/>
              </w:rPr>
            </w:rPrChange>
          </w:rPr>
          <w:delText>”</w:delText>
        </w:r>
      </w:del>
      <w:ins w:id="2791" w:author="Chen Liao" w:date="2021-05-28T05:52:00Z">
        <w:r w:rsidR="00DE35ED" w:rsidRPr="00BE70D2">
          <w:rPr>
            <w:rFonts w:ascii="Times New Roman" w:hAnsi="Times New Roman" w:cs="Times New Roman"/>
            <w:color w:val="000000" w:themeColor="text1"/>
            <w:sz w:val="20"/>
            <w:szCs w:val="20"/>
            <w:rPrChange w:id="2792" w:author="Chen Liao" w:date="2021-06-01T21:13:00Z">
              <w:rPr>
                <w:rFonts w:ascii="Times New Roman" w:hAnsi="Times New Roman" w:cs="Times New Roman"/>
                <w:sz w:val="20"/>
                <w:szCs w:val="20"/>
              </w:rPr>
            </w:rPrChange>
          </w:rPr>
          <w:t>: unclassified</w:t>
        </w:r>
      </w:ins>
      <w:ins w:id="2793" w:author="Chen Liao" w:date="2021-05-28T09:02:00Z">
        <w:r w:rsidR="000D0D77" w:rsidRPr="00BE70D2">
          <w:rPr>
            <w:rFonts w:ascii="Times New Roman" w:hAnsi="Times New Roman" w:cs="Times New Roman"/>
            <w:color w:val="000000" w:themeColor="text1"/>
            <w:sz w:val="20"/>
            <w:szCs w:val="20"/>
            <w:rPrChange w:id="2794" w:author="Chen Liao" w:date="2021-06-01T21:13:00Z">
              <w:rPr>
                <w:rFonts w:ascii="Times New Roman" w:hAnsi="Times New Roman" w:cs="Times New Roman"/>
                <w:sz w:val="20"/>
                <w:szCs w:val="20"/>
              </w:rPr>
            </w:rPrChange>
          </w:rPr>
          <w:t>/uncultured</w:t>
        </w:r>
      </w:ins>
      <w:del w:id="2795" w:author="Chen Liao" w:date="2021-05-28T05:52:00Z">
        <w:r w:rsidR="0062642F" w:rsidRPr="00BE70D2" w:rsidDel="00DE35ED">
          <w:rPr>
            <w:rFonts w:ascii="Times New Roman" w:hAnsi="Times New Roman" w:cs="Times New Roman"/>
            <w:color w:val="000000" w:themeColor="text1"/>
            <w:sz w:val="20"/>
            <w:szCs w:val="20"/>
            <w:rPrChange w:id="2796" w:author="Chen Liao" w:date="2021-06-01T21:13:00Z">
              <w:rPr>
                <w:rFonts w:ascii="Times New Roman" w:hAnsi="Times New Roman" w:cs="Times New Roman"/>
                <w:sz w:val="20"/>
                <w:szCs w:val="20"/>
              </w:rPr>
            </w:rPrChange>
          </w:rPr>
          <w:delText xml:space="preserve"> </w:delText>
        </w:r>
        <w:r w:rsidR="00A32833" w:rsidRPr="00BE70D2" w:rsidDel="00DE35ED">
          <w:rPr>
            <w:rFonts w:ascii="Times New Roman" w:hAnsi="Times New Roman" w:cs="Times New Roman"/>
            <w:color w:val="000000" w:themeColor="text1"/>
            <w:sz w:val="20"/>
            <w:szCs w:val="20"/>
            <w:rPrChange w:id="2797" w:author="Chen Liao" w:date="2021-06-01T21:13:00Z">
              <w:rPr>
                <w:rFonts w:ascii="Times New Roman" w:hAnsi="Times New Roman" w:cs="Times New Roman"/>
                <w:sz w:val="20"/>
                <w:szCs w:val="20"/>
              </w:rPr>
            </w:rPrChange>
          </w:rPr>
          <w:delText>Labels indicate</w:delText>
        </w:r>
        <w:r w:rsidR="0062642F" w:rsidRPr="00BE70D2" w:rsidDel="00DE35ED">
          <w:rPr>
            <w:rFonts w:ascii="Times New Roman" w:hAnsi="Times New Roman" w:cs="Times New Roman"/>
            <w:color w:val="000000" w:themeColor="text1"/>
            <w:sz w:val="20"/>
            <w:szCs w:val="20"/>
            <w:rPrChange w:id="2798" w:author="Chen Liao" w:date="2021-06-01T21:13:00Z">
              <w:rPr>
                <w:rFonts w:ascii="Times New Roman" w:hAnsi="Times New Roman" w:cs="Times New Roman"/>
                <w:sz w:val="20"/>
                <w:szCs w:val="20"/>
              </w:rPr>
            </w:rPrChange>
          </w:rPr>
          <w:delText xml:space="preserve"> bacteria</w:delText>
        </w:r>
        <w:r w:rsidR="00A32833" w:rsidRPr="00BE70D2" w:rsidDel="00DE35ED">
          <w:rPr>
            <w:rFonts w:ascii="Times New Roman" w:hAnsi="Times New Roman" w:cs="Times New Roman"/>
            <w:color w:val="000000" w:themeColor="text1"/>
            <w:sz w:val="20"/>
            <w:szCs w:val="20"/>
            <w:rPrChange w:id="2799" w:author="Chen Liao" w:date="2021-06-01T21:13:00Z">
              <w:rPr>
                <w:rFonts w:ascii="Times New Roman" w:hAnsi="Times New Roman" w:cs="Times New Roman"/>
                <w:sz w:val="20"/>
                <w:szCs w:val="20"/>
              </w:rPr>
            </w:rPrChange>
          </w:rPr>
          <w:delText xml:space="preserve"> taxa</w:delText>
        </w:r>
        <w:r w:rsidR="0062642F" w:rsidRPr="00BE70D2" w:rsidDel="00DE35ED">
          <w:rPr>
            <w:rFonts w:ascii="Times New Roman" w:hAnsi="Times New Roman" w:cs="Times New Roman"/>
            <w:color w:val="000000" w:themeColor="text1"/>
            <w:sz w:val="20"/>
            <w:szCs w:val="20"/>
            <w:rPrChange w:id="2800" w:author="Chen Liao" w:date="2021-06-01T21:13:00Z">
              <w:rPr>
                <w:rFonts w:ascii="Times New Roman" w:hAnsi="Times New Roman" w:cs="Times New Roman"/>
                <w:sz w:val="20"/>
                <w:szCs w:val="20"/>
              </w:rPr>
            </w:rPrChange>
          </w:rPr>
          <w:delText xml:space="preserve"> that are unclassified</w:delText>
        </w:r>
        <w:r w:rsidR="00A32833" w:rsidRPr="00BE70D2" w:rsidDel="00DE35ED">
          <w:rPr>
            <w:rFonts w:ascii="Times New Roman" w:hAnsi="Times New Roman" w:cs="Times New Roman"/>
            <w:color w:val="000000" w:themeColor="text1"/>
            <w:sz w:val="20"/>
            <w:szCs w:val="20"/>
            <w:rPrChange w:id="2801" w:author="Chen Liao" w:date="2021-06-01T21:13:00Z">
              <w:rPr>
                <w:rFonts w:ascii="Times New Roman" w:hAnsi="Times New Roman" w:cs="Times New Roman"/>
                <w:sz w:val="20"/>
                <w:szCs w:val="20"/>
              </w:rPr>
            </w:rPrChange>
          </w:rPr>
          <w:delText xml:space="preserve"> at the lower taxonomic level</w:delText>
        </w:r>
        <w:r w:rsidR="00AE6AE9" w:rsidRPr="00BE70D2" w:rsidDel="00DE35ED">
          <w:rPr>
            <w:rFonts w:ascii="Times New Roman" w:hAnsi="Times New Roman" w:cs="Times New Roman"/>
            <w:color w:val="000000" w:themeColor="text1"/>
            <w:sz w:val="20"/>
            <w:szCs w:val="20"/>
            <w:rPrChange w:id="2802" w:author="Chen Liao" w:date="2021-06-01T21:13:00Z">
              <w:rPr>
                <w:rFonts w:ascii="Times New Roman" w:hAnsi="Times New Roman" w:cs="Times New Roman"/>
                <w:sz w:val="20"/>
                <w:szCs w:val="20"/>
              </w:rPr>
            </w:rPrChange>
          </w:rPr>
          <w:delText xml:space="preserve"> (Methods)</w:delText>
        </w:r>
      </w:del>
      <w:r w:rsidR="0062642F" w:rsidRPr="00BE70D2">
        <w:rPr>
          <w:rFonts w:ascii="Times New Roman" w:hAnsi="Times New Roman" w:cs="Times New Roman"/>
          <w:color w:val="000000" w:themeColor="text1"/>
          <w:sz w:val="20"/>
          <w:szCs w:val="20"/>
          <w:rPrChange w:id="2803" w:author="Chen Liao" w:date="2021-06-01T21:13:00Z">
            <w:rPr>
              <w:rFonts w:ascii="Times New Roman" w:hAnsi="Times New Roman" w:cs="Times New Roman"/>
              <w:sz w:val="20"/>
              <w:szCs w:val="20"/>
            </w:rPr>
          </w:rPrChange>
        </w:rPr>
        <w:t xml:space="preserve">. </w:t>
      </w:r>
      <w:ins w:id="2804" w:author="Chen Liao" w:date="2021-05-29T00:12:00Z">
        <w:r w:rsidR="00CC3DF7" w:rsidRPr="00BE70D2">
          <w:rPr>
            <w:rFonts w:ascii="Times New Roman" w:hAnsi="Times New Roman" w:cs="Times New Roman"/>
            <w:b/>
            <w:bCs/>
            <w:color w:val="000000" w:themeColor="text1"/>
            <w:sz w:val="20"/>
            <w:szCs w:val="20"/>
            <w:rPrChange w:id="2805" w:author="Chen Liao" w:date="2021-06-01T21:13:00Z">
              <w:rPr>
                <w:rFonts w:ascii="Times New Roman" w:hAnsi="Times New Roman" w:cs="Times New Roman"/>
                <w:b/>
                <w:bCs/>
                <w:sz w:val="20"/>
                <w:szCs w:val="20"/>
              </w:rPr>
            </w:rPrChange>
          </w:rPr>
          <w:t>D</w:t>
        </w:r>
      </w:ins>
      <w:ins w:id="2806" w:author="Chen Liao" w:date="2021-05-28T06:02:00Z">
        <w:r w:rsidR="0009794A" w:rsidRPr="00BE70D2">
          <w:rPr>
            <w:rFonts w:ascii="Times New Roman" w:hAnsi="Times New Roman" w:cs="Times New Roman"/>
            <w:color w:val="000000" w:themeColor="text1"/>
            <w:sz w:val="20"/>
            <w:szCs w:val="20"/>
            <w:rPrChange w:id="2807" w:author="Chen Liao" w:date="2021-06-01T21:13:00Z">
              <w:rPr>
                <w:rFonts w:ascii="Times New Roman" w:hAnsi="Times New Roman" w:cs="Times New Roman"/>
                <w:sz w:val="20"/>
                <w:szCs w:val="20"/>
              </w:rPr>
            </w:rPrChange>
          </w:rPr>
          <w:t xml:space="preserve">. </w:t>
        </w:r>
      </w:ins>
      <w:ins w:id="2808" w:author="Chen Liao" w:date="2021-05-28T06:26:00Z">
        <w:r w:rsidR="00184F2F" w:rsidRPr="00BE70D2">
          <w:rPr>
            <w:rFonts w:ascii="Times New Roman" w:hAnsi="Times New Roman" w:cs="Times New Roman"/>
            <w:color w:val="000000" w:themeColor="text1"/>
            <w:sz w:val="20"/>
            <w:szCs w:val="20"/>
            <w:rPrChange w:id="2809" w:author="Chen Liao" w:date="2021-06-01T21:13:00Z">
              <w:rPr>
                <w:rFonts w:ascii="Times New Roman" w:hAnsi="Times New Roman" w:cs="Times New Roman"/>
                <w:sz w:val="20"/>
                <w:szCs w:val="20"/>
              </w:rPr>
            </w:rPrChange>
          </w:rPr>
          <w:t xml:space="preserve">Top </w:t>
        </w:r>
      </w:ins>
      <w:ins w:id="2810" w:author="Chen Liao" w:date="2021-06-02T01:27:00Z">
        <w:r w:rsidR="00164561">
          <w:rPr>
            <w:rFonts w:ascii="Times New Roman" w:hAnsi="Times New Roman" w:cs="Times New Roman"/>
            <w:color w:val="000000" w:themeColor="text1"/>
            <w:sz w:val="20"/>
            <w:szCs w:val="20"/>
          </w:rPr>
          <w:t>four</w:t>
        </w:r>
      </w:ins>
      <w:ins w:id="2811" w:author="Chen Liao" w:date="2021-05-28T06:26:00Z">
        <w:r w:rsidR="00184F2F" w:rsidRPr="00BE70D2">
          <w:rPr>
            <w:rFonts w:ascii="Times New Roman" w:hAnsi="Times New Roman" w:cs="Times New Roman"/>
            <w:color w:val="000000" w:themeColor="text1"/>
            <w:sz w:val="20"/>
            <w:szCs w:val="20"/>
            <w:rPrChange w:id="2812" w:author="Chen Liao" w:date="2021-06-01T21:13:00Z">
              <w:rPr>
                <w:rFonts w:ascii="Times New Roman" w:hAnsi="Times New Roman" w:cs="Times New Roman"/>
                <w:sz w:val="20"/>
                <w:szCs w:val="20"/>
              </w:rPr>
            </w:rPrChange>
          </w:rPr>
          <w:t xml:space="preserve"> panels: </w:t>
        </w:r>
      </w:ins>
      <w:moveToRangeStart w:id="2813" w:author="Chen Liao" w:date="2021-05-28T06:02:00Z" w:name="move73074143"/>
      <w:moveTo w:id="2814" w:author="Chen Liao" w:date="2021-05-28T06:02:00Z">
        <w:del w:id="2815" w:author="Chen Liao" w:date="2021-05-28T06:02:00Z">
          <w:r w:rsidR="0009794A" w:rsidRPr="00BE70D2" w:rsidDel="0009794A">
            <w:rPr>
              <w:rFonts w:ascii="Times New Roman" w:hAnsi="Times New Roman" w:cs="Times New Roman"/>
              <w:b/>
              <w:bCs/>
              <w:color w:val="000000" w:themeColor="text1"/>
              <w:sz w:val="20"/>
              <w:szCs w:val="20"/>
              <w:rPrChange w:id="2816" w:author="Chen Liao" w:date="2021-06-01T21:13:00Z">
                <w:rPr>
                  <w:b/>
                  <w:bCs/>
                  <w:color w:val="000000"/>
                  <w:sz w:val="20"/>
                  <w:szCs w:val="20"/>
                </w:rPr>
              </w:rPrChange>
            </w:rPr>
            <w:delText>C</w:delText>
          </w:r>
          <w:r w:rsidR="0009794A" w:rsidRPr="00BE70D2" w:rsidDel="0009794A">
            <w:rPr>
              <w:rFonts w:ascii="Times New Roman" w:hAnsi="Times New Roman" w:cs="Times New Roman"/>
              <w:color w:val="000000" w:themeColor="text1"/>
              <w:sz w:val="20"/>
              <w:szCs w:val="20"/>
              <w:rPrChange w:id="2817" w:author="Chen Liao" w:date="2021-06-01T21:13:00Z">
                <w:rPr>
                  <w:color w:val="000000"/>
                  <w:sz w:val="20"/>
                  <w:szCs w:val="20"/>
                </w:rPr>
              </w:rPrChange>
            </w:rPr>
            <w:delText xml:space="preserve">. </w:delText>
          </w:r>
        </w:del>
      </w:moveTo>
      <w:ins w:id="2818" w:author="Chen Liao" w:date="2021-05-28T06:26:00Z">
        <w:r w:rsidR="00184F2F" w:rsidRPr="00BE70D2">
          <w:rPr>
            <w:rFonts w:ascii="Times New Roman" w:hAnsi="Times New Roman" w:cs="Times New Roman"/>
            <w:color w:val="000000" w:themeColor="text1"/>
            <w:sz w:val="20"/>
            <w:szCs w:val="20"/>
            <w:shd w:val="clear" w:color="auto" w:fill="FFFFFF"/>
            <w:rPrChange w:id="2819" w:author="Chen Liao" w:date="2021-06-01T21:13:00Z">
              <w:rPr>
                <w:rFonts w:ascii="Times New Roman" w:hAnsi="Times New Roman" w:cs="Times New Roman"/>
                <w:color w:val="2A2A2A"/>
                <w:sz w:val="20"/>
                <w:szCs w:val="20"/>
                <w:shd w:val="clear" w:color="auto" w:fill="FFFFFF"/>
              </w:rPr>
            </w:rPrChange>
          </w:rPr>
          <w:t>p</w:t>
        </w:r>
      </w:ins>
      <w:moveTo w:id="2820" w:author="Chen Liao" w:date="2021-05-28T06:02:00Z">
        <w:del w:id="2821" w:author="Chen Liao" w:date="2021-05-28T06:26:00Z">
          <w:r w:rsidR="0009794A" w:rsidRPr="00BE70D2" w:rsidDel="00184F2F">
            <w:rPr>
              <w:rFonts w:ascii="Times New Roman" w:hAnsi="Times New Roman" w:cs="Times New Roman"/>
              <w:color w:val="000000" w:themeColor="text1"/>
              <w:sz w:val="20"/>
              <w:szCs w:val="20"/>
              <w:shd w:val="clear" w:color="auto" w:fill="FFFFFF"/>
              <w:rPrChange w:id="2822" w:author="Chen Liao" w:date="2021-06-01T21:13:00Z">
                <w:rPr>
                  <w:color w:val="000000"/>
                  <w:sz w:val="20"/>
                  <w:szCs w:val="20"/>
                </w:rPr>
              </w:rPrChange>
            </w:rPr>
            <w:delText>P</w:delText>
          </w:r>
        </w:del>
        <w:r w:rsidR="0009794A" w:rsidRPr="00BE70D2">
          <w:rPr>
            <w:rFonts w:ascii="Times New Roman" w:hAnsi="Times New Roman" w:cs="Times New Roman"/>
            <w:color w:val="000000" w:themeColor="text1"/>
            <w:sz w:val="20"/>
            <w:szCs w:val="20"/>
            <w:shd w:val="clear" w:color="auto" w:fill="FFFFFF"/>
            <w:rPrChange w:id="2823" w:author="Chen Liao" w:date="2021-06-01T21:13:00Z">
              <w:rPr>
                <w:color w:val="000000"/>
                <w:sz w:val="20"/>
                <w:szCs w:val="20"/>
              </w:rPr>
            </w:rPrChange>
          </w:rPr>
          <w:t>resence (</w:t>
        </w:r>
        <w:del w:id="2824" w:author="Chen Liao" w:date="2021-05-28T06:03:00Z">
          <w:r w:rsidR="0009794A" w:rsidRPr="00BE70D2" w:rsidDel="00F365BD">
            <w:rPr>
              <w:rFonts w:ascii="Times New Roman" w:hAnsi="Times New Roman" w:cs="Times New Roman"/>
              <w:color w:val="000000" w:themeColor="text1"/>
              <w:sz w:val="20"/>
              <w:szCs w:val="20"/>
              <w:shd w:val="clear" w:color="auto" w:fill="FFFFFF"/>
              <w:rPrChange w:id="2825" w:author="Chen Liao" w:date="2021-06-01T21:13:00Z">
                <w:rPr>
                  <w:color w:val="000000"/>
                  <w:sz w:val="20"/>
                  <w:szCs w:val="20"/>
                </w:rPr>
              </w:rPrChange>
            </w:rPr>
            <w:delText>threshold: 0.001%</w:delText>
          </w:r>
        </w:del>
      </w:moveTo>
      <w:ins w:id="2826" w:author="Chen Liao" w:date="2021-05-28T06:03:00Z">
        <w:r w:rsidR="00F365BD" w:rsidRPr="00BE70D2">
          <w:rPr>
            <w:rFonts w:ascii="Times New Roman" w:hAnsi="Times New Roman" w:cs="Times New Roman"/>
            <w:color w:val="000000" w:themeColor="text1"/>
            <w:sz w:val="20"/>
            <w:szCs w:val="20"/>
            <w:shd w:val="clear" w:color="auto" w:fill="FFFFFF"/>
            <w:rPrChange w:id="2827" w:author="Chen Liao" w:date="2021-06-01T21:13:00Z">
              <w:rPr>
                <w:rFonts w:ascii="Times New Roman" w:hAnsi="Times New Roman" w:cs="Times New Roman"/>
                <w:color w:val="2A2A2A"/>
                <w:sz w:val="20"/>
                <w:szCs w:val="20"/>
                <w:shd w:val="clear" w:color="auto" w:fill="FFFFFF"/>
              </w:rPr>
            </w:rPrChange>
          </w:rPr>
          <w:t xml:space="preserve">white </w:t>
        </w:r>
      </w:ins>
      <w:ins w:id="2828" w:author="Chen Liao" w:date="2021-05-29T16:24:00Z">
        <w:r w:rsidR="00354545" w:rsidRPr="00BE70D2">
          <w:rPr>
            <w:rFonts w:ascii="Times New Roman" w:hAnsi="Times New Roman" w:cs="Times New Roman"/>
            <w:color w:val="000000" w:themeColor="text1"/>
            <w:sz w:val="20"/>
            <w:szCs w:val="20"/>
            <w:shd w:val="clear" w:color="auto" w:fill="FFFFFF"/>
            <w:rPrChange w:id="2829" w:author="Chen Liao" w:date="2021-06-01T21:13:00Z">
              <w:rPr>
                <w:rFonts w:ascii="Times New Roman" w:hAnsi="Times New Roman" w:cs="Times New Roman"/>
                <w:color w:val="000000" w:themeColor="text1"/>
                <w:sz w:val="20"/>
                <w:szCs w:val="20"/>
                <w:shd w:val="clear" w:color="auto" w:fill="FFFFFF"/>
              </w:rPr>
            </w:rPrChange>
          </w:rPr>
          <w:t>blocks</w:t>
        </w:r>
      </w:ins>
      <w:ins w:id="2830" w:author="Chen Liao" w:date="2021-05-28T06:03:00Z">
        <w:r w:rsidR="00F365BD" w:rsidRPr="00BE70D2">
          <w:rPr>
            <w:rFonts w:ascii="Times New Roman" w:hAnsi="Times New Roman" w:cs="Times New Roman"/>
            <w:color w:val="000000" w:themeColor="text1"/>
            <w:sz w:val="20"/>
            <w:szCs w:val="20"/>
            <w:shd w:val="clear" w:color="auto" w:fill="FFFFFF"/>
            <w:rPrChange w:id="2831" w:author="Chen Liao" w:date="2021-06-01T21:13:00Z">
              <w:rPr>
                <w:rFonts w:ascii="Times New Roman" w:hAnsi="Times New Roman" w:cs="Times New Roman"/>
                <w:color w:val="2A2A2A"/>
                <w:sz w:val="20"/>
                <w:szCs w:val="20"/>
                <w:shd w:val="clear" w:color="auto" w:fill="FFFFFF"/>
              </w:rPr>
            </w:rPrChange>
          </w:rPr>
          <w:t xml:space="preserve"> indicate absence</w:t>
        </w:r>
      </w:ins>
      <w:moveTo w:id="2832" w:author="Chen Liao" w:date="2021-05-28T06:02:00Z">
        <w:r w:rsidR="0009794A" w:rsidRPr="00BE70D2">
          <w:rPr>
            <w:rFonts w:ascii="Times New Roman" w:hAnsi="Times New Roman" w:cs="Times New Roman"/>
            <w:color w:val="000000" w:themeColor="text1"/>
            <w:sz w:val="20"/>
            <w:szCs w:val="20"/>
            <w:shd w:val="clear" w:color="auto" w:fill="FFFFFF"/>
            <w:rPrChange w:id="2833" w:author="Chen Liao" w:date="2021-06-01T21:13:00Z">
              <w:rPr>
                <w:color w:val="000000"/>
                <w:sz w:val="20"/>
                <w:szCs w:val="20"/>
              </w:rPr>
            </w:rPrChange>
          </w:rPr>
          <w:t>)</w:t>
        </w:r>
      </w:moveTo>
      <w:ins w:id="2834" w:author="Chen Liao" w:date="2021-05-28T06:03:00Z">
        <w:r w:rsidR="00F365BD" w:rsidRPr="00BE70D2">
          <w:rPr>
            <w:rFonts w:ascii="Times New Roman" w:hAnsi="Times New Roman" w:cs="Times New Roman"/>
            <w:color w:val="000000" w:themeColor="text1"/>
            <w:sz w:val="20"/>
            <w:szCs w:val="20"/>
            <w:shd w:val="clear" w:color="auto" w:fill="FFFFFF"/>
            <w:rPrChange w:id="2835" w:author="Chen Liao" w:date="2021-06-01T21:13:00Z">
              <w:rPr>
                <w:rFonts w:ascii="Times New Roman" w:hAnsi="Times New Roman" w:cs="Times New Roman"/>
                <w:color w:val="2A2A2A"/>
                <w:sz w:val="20"/>
                <w:szCs w:val="20"/>
                <w:shd w:val="clear" w:color="auto" w:fill="FFFFFF"/>
              </w:rPr>
            </w:rPrChange>
          </w:rPr>
          <w:t xml:space="preserve"> and abundance </w:t>
        </w:r>
      </w:ins>
      <w:ins w:id="2836" w:author="Chen Liao" w:date="2021-05-28T06:04:00Z">
        <w:r w:rsidR="00F365BD" w:rsidRPr="00BE70D2">
          <w:rPr>
            <w:rFonts w:ascii="Times New Roman" w:hAnsi="Times New Roman" w:cs="Times New Roman"/>
            <w:color w:val="000000" w:themeColor="text1"/>
            <w:sz w:val="20"/>
            <w:szCs w:val="20"/>
            <w:shd w:val="clear" w:color="auto" w:fill="FFFFFF"/>
            <w:rPrChange w:id="2837" w:author="Chen Liao" w:date="2021-06-01T21:13:00Z">
              <w:rPr>
                <w:rFonts w:ascii="Times New Roman" w:hAnsi="Times New Roman" w:cs="Times New Roman"/>
                <w:color w:val="2A2A2A"/>
                <w:sz w:val="20"/>
                <w:szCs w:val="20"/>
                <w:shd w:val="clear" w:color="auto" w:fill="FFFFFF"/>
              </w:rPr>
            </w:rPrChange>
          </w:rPr>
          <w:t>(colored b</w:t>
        </w:r>
      </w:ins>
      <w:ins w:id="2838" w:author="Chen Liao" w:date="2021-05-29T16:24:00Z">
        <w:r w:rsidR="00354545" w:rsidRPr="00BE70D2">
          <w:rPr>
            <w:rFonts w:ascii="Times New Roman" w:hAnsi="Times New Roman" w:cs="Times New Roman"/>
            <w:color w:val="000000" w:themeColor="text1"/>
            <w:sz w:val="20"/>
            <w:szCs w:val="20"/>
            <w:shd w:val="clear" w:color="auto" w:fill="FFFFFF"/>
            <w:rPrChange w:id="2839" w:author="Chen Liao" w:date="2021-06-01T21:13:00Z">
              <w:rPr>
                <w:rFonts w:ascii="Times New Roman" w:hAnsi="Times New Roman" w:cs="Times New Roman"/>
                <w:color w:val="000000" w:themeColor="text1"/>
                <w:sz w:val="20"/>
                <w:szCs w:val="20"/>
                <w:shd w:val="clear" w:color="auto" w:fill="FFFFFF"/>
              </w:rPr>
            </w:rPrChange>
          </w:rPr>
          <w:t>locks</w:t>
        </w:r>
      </w:ins>
      <w:ins w:id="2840" w:author="Chen Liao" w:date="2021-05-28T06:04:00Z">
        <w:r w:rsidR="00F365BD" w:rsidRPr="00BE70D2">
          <w:rPr>
            <w:rFonts w:ascii="Times New Roman" w:hAnsi="Times New Roman" w:cs="Times New Roman"/>
            <w:color w:val="000000" w:themeColor="text1"/>
            <w:sz w:val="20"/>
            <w:szCs w:val="20"/>
            <w:shd w:val="clear" w:color="auto" w:fill="FFFFFF"/>
            <w:rPrChange w:id="2841" w:author="Chen Liao" w:date="2021-06-01T21:13:00Z">
              <w:rPr>
                <w:rFonts w:ascii="Times New Roman" w:hAnsi="Times New Roman" w:cs="Times New Roman"/>
                <w:color w:val="2A2A2A"/>
                <w:sz w:val="20"/>
                <w:szCs w:val="20"/>
                <w:shd w:val="clear" w:color="auto" w:fill="FFFFFF"/>
              </w:rPr>
            </w:rPrChange>
          </w:rPr>
          <w:t xml:space="preserve">) </w:t>
        </w:r>
      </w:ins>
      <w:moveTo w:id="2842" w:author="Chen Liao" w:date="2021-05-28T06:02:00Z">
        <w:del w:id="2843" w:author="Chen Liao" w:date="2021-05-28T06:03:00Z">
          <w:r w:rsidR="0009794A" w:rsidRPr="00BE70D2" w:rsidDel="00F365BD">
            <w:rPr>
              <w:rFonts w:ascii="Times New Roman" w:hAnsi="Times New Roman" w:cs="Times New Roman"/>
              <w:color w:val="000000" w:themeColor="text1"/>
              <w:sz w:val="20"/>
              <w:szCs w:val="20"/>
              <w:shd w:val="clear" w:color="auto" w:fill="FFFFFF"/>
              <w:rPrChange w:id="2844" w:author="Chen Liao" w:date="2021-06-01T21:13:00Z">
                <w:rPr>
                  <w:color w:val="000000"/>
                  <w:sz w:val="20"/>
                  <w:szCs w:val="20"/>
                </w:rPr>
              </w:rPrChange>
            </w:rPr>
            <w:delText xml:space="preserve"> </w:delText>
          </w:r>
        </w:del>
        <w:del w:id="2845" w:author="Chen Liao" w:date="2021-05-28T06:05:00Z">
          <w:r w:rsidR="0009794A" w:rsidRPr="00BE70D2" w:rsidDel="00F365BD">
            <w:rPr>
              <w:rFonts w:ascii="Times New Roman" w:hAnsi="Times New Roman" w:cs="Times New Roman"/>
              <w:color w:val="000000" w:themeColor="text1"/>
              <w:sz w:val="20"/>
              <w:szCs w:val="20"/>
              <w:shd w:val="clear" w:color="auto" w:fill="FFFFFF"/>
              <w:rPrChange w:id="2846" w:author="Chen Liao" w:date="2021-06-01T21:13:00Z">
                <w:rPr>
                  <w:color w:val="000000"/>
                  <w:sz w:val="20"/>
                  <w:szCs w:val="20"/>
                </w:rPr>
              </w:rPrChange>
            </w:rPr>
            <w:delText xml:space="preserve">and prevalence </w:delText>
          </w:r>
        </w:del>
        <w:r w:rsidR="0009794A" w:rsidRPr="00BE70D2">
          <w:rPr>
            <w:rFonts w:ascii="Times New Roman" w:hAnsi="Times New Roman" w:cs="Times New Roman"/>
            <w:color w:val="000000" w:themeColor="text1"/>
            <w:sz w:val="20"/>
            <w:szCs w:val="20"/>
            <w:shd w:val="clear" w:color="auto" w:fill="FFFFFF"/>
            <w:rPrChange w:id="2847" w:author="Chen Liao" w:date="2021-06-01T21:13:00Z">
              <w:rPr>
                <w:color w:val="000000"/>
                <w:sz w:val="20"/>
                <w:szCs w:val="20"/>
              </w:rPr>
            </w:rPrChange>
          </w:rPr>
          <w:t xml:space="preserve">of bacterial taxa in </w:t>
        </w:r>
      </w:moveTo>
      <w:ins w:id="2848" w:author="Chen Liao" w:date="2021-05-28T06:05:00Z">
        <w:r w:rsidR="00F365BD" w:rsidRPr="00BE70D2">
          <w:rPr>
            <w:rFonts w:ascii="Times New Roman" w:hAnsi="Times New Roman" w:cs="Times New Roman"/>
            <w:color w:val="000000" w:themeColor="text1"/>
            <w:sz w:val="20"/>
            <w:szCs w:val="20"/>
            <w:shd w:val="clear" w:color="auto" w:fill="FFFFFF"/>
            <w:rPrChange w:id="2849" w:author="Chen Liao" w:date="2021-06-01T21:13:00Z">
              <w:rPr>
                <w:rFonts w:ascii="Times New Roman" w:hAnsi="Times New Roman" w:cs="Times New Roman"/>
                <w:color w:val="2A2A2A"/>
                <w:sz w:val="20"/>
                <w:szCs w:val="20"/>
                <w:shd w:val="clear" w:color="auto" w:fill="FFFFFF"/>
              </w:rPr>
            </w:rPrChange>
          </w:rPr>
          <w:t>the</w:t>
        </w:r>
      </w:ins>
      <w:ins w:id="2850" w:author="Chen Liao" w:date="2021-05-29T16:25:00Z">
        <w:r w:rsidR="009E20B1" w:rsidRPr="00BE70D2">
          <w:rPr>
            <w:rFonts w:ascii="Times New Roman" w:hAnsi="Times New Roman" w:cs="Times New Roman"/>
            <w:color w:val="000000" w:themeColor="text1"/>
            <w:sz w:val="20"/>
            <w:szCs w:val="20"/>
            <w:shd w:val="clear" w:color="auto" w:fill="FFFFFF"/>
            <w:rPrChange w:id="2851" w:author="Chen Liao" w:date="2021-06-01T21:13:00Z">
              <w:rPr>
                <w:rFonts w:ascii="Times New Roman" w:hAnsi="Times New Roman" w:cs="Times New Roman"/>
                <w:color w:val="000000" w:themeColor="text1"/>
                <w:sz w:val="20"/>
                <w:szCs w:val="20"/>
                <w:shd w:val="clear" w:color="auto" w:fill="FFFFFF"/>
              </w:rPr>
            </w:rPrChange>
          </w:rPr>
          <w:t xml:space="preserve"> </w:t>
        </w:r>
      </w:ins>
      <w:moveTo w:id="2852" w:author="Chen Liao" w:date="2021-05-28T06:02:00Z">
        <w:r w:rsidR="0009794A" w:rsidRPr="00BE70D2">
          <w:rPr>
            <w:rFonts w:ascii="Times New Roman" w:hAnsi="Times New Roman" w:cs="Times New Roman"/>
            <w:color w:val="000000" w:themeColor="text1"/>
            <w:sz w:val="20"/>
            <w:szCs w:val="20"/>
            <w:shd w:val="clear" w:color="auto" w:fill="FFFFFF"/>
            <w:rPrChange w:id="2853" w:author="Chen Liao" w:date="2021-06-01T21:13:00Z">
              <w:rPr>
                <w:color w:val="000000"/>
                <w:sz w:val="20"/>
                <w:szCs w:val="20"/>
              </w:rPr>
            </w:rPrChange>
          </w:rPr>
          <w:t xml:space="preserve">baseline </w:t>
        </w:r>
        <w:del w:id="2854" w:author="Chen Liao" w:date="2021-05-28T06:05:00Z">
          <w:r w:rsidR="0009794A" w:rsidRPr="00BE70D2" w:rsidDel="00F365BD">
            <w:rPr>
              <w:rFonts w:ascii="Times New Roman" w:hAnsi="Times New Roman" w:cs="Times New Roman"/>
              <w:color w:val="000000" w:themeColor="text1"/>
              <w:sz w:val="20"/>
              <w:szCs w:val="20"/>
              <w:shd w:val="clear" w:color="auto" w:fill="FFFFFF"/>
              <w:rPrChange w:id="2855" w:author="Chen Liao" w:date="2021-06-01T21:13:00Z">
                <w:rPr>
                  <w:color w:val="000000"/>
                  <w:sz w:val="20"/>
                  <w:szCs w:val="20"/>
                </w:rPr>
              </w:rPrChange>
            </w:rPr>
            <w:delText>microbiota across mice and vendors</w:delText>
          </w:r>
        </w:del>
      </w:moveTo>
      <w:ins w:id="2856" w:author="Chen Liao" w:date="2021-05-28T06:05:00Z">
        <w:r w:rsidR="00F365BD" w:rsidRPr="00BE70D2">
          <w:rPr>
            <w:rFonts w:ascii="Times New Roman" w:hAnsi="Times New Roman" w:cs="Times New Roman"/>
            <w:color w:val="000000" w:themeColor="text1"/>
            <w:sz w:val="20"/>
            <w:szCs w:val="20"/>
            <w:shd w:val="clear" w:color="auto" w:fill="FFFFFF"/>
            <w:rPrChange w:id="2857" w:author="Chen Liao" w:date="2021-06-01T21:13:00Z">
              <w:rPr>
                <w:rFonts w:ascii="Times New Roman" w:hAnsi="Times New Roman" w:cs="Times New Roman"/>
                <w:color w:val="2A2A2A"/>
                <w:sz w:val="20"/>
                <w:szCs w:val="20"/>
                <w:shd w:val="clear" w:color="auto" w:fill="FFFFFF"/>
              </w:rPr>
            </w:rPrChange>
          </w:rPr>
          <w:t>samples</w:t>
        </w:r>
        <w:r w:rsidR="00C74A0E" w:rsidRPr="00BE70D2">
          <w:rPr>
            <w:rFonts w:ascii="Times New Roman" w:hAnsi="Times New Roman" w:cs="Times New Roman"/>
            <w:color w:val="000000" w:themeColor="text1"/>
            <w:sz w:val="20"/>
            <w:szCs w:val="20"/>
            <w:shd w:val="clear" w:color="auto" w:fill="FFFFFF"/>
            <w:rPrChange w:id="2858" w:author="Chen Liao" w:date="2021-06-01T21:13:00Z">
              <w:rPr>
                <w:rFonts w:ascii="Times New Roman" w:hAnsi="Times New Roman" w:cs="Times New Roman"/>
                <w:color w:val="2A2A2A"/>
                <w:sz w:val="20"/>
                <w:szCs w:val="20"/>
                <w:shd w:val="clear" w:color="auto" w:fill="FFFFFF"/>
              </w:rPr>
            </w:rPrChange>
          </w:rPr>
          <w:t xml:space="preserve">. </w:t>
        </w:r>
      </w:ins>
      <w:ins w:id="2859" w:author="Chen Liao" w:date="2021-05-28T06:27:00Z">
        <w:r w:rsidR="00184F2F" w:rsidRPr="00BE70D2">
          <w:rPr>
            <w:rFonts w:ascii="Times New Roman" w:hAnsi="Times New Roman" w:cs="Times New Roman"/>
            <w:color w:val="000000" w:themeColor="text1"/>
            <w:sz w:val="20"/>
            <w:szCs w:val="20"/>
            <w:shd w:val="clear" w:color="auto" w:fill="FFFFFF"/>
            <w:rPrChange w:id="2860" w:author="Chen Liao" w:date="2021-06-01T21:13:00Z">
              <w:rPr>
                <w:rFonts w:ascii="Times New Roman" w:hAnsi="Times New Roman" w:cs="Times New Roman"/>
                <w:color w:val="2A2A2A"/>
                <w:sz w:val="20"/>
                <w:szCs w:val="20"/>
                <w:shd w:val="clear" w:color="auto" w:fill="FFFFFF"/>
              </w:rPr>
            </w:rPrChange>
          </w:rPr>
          <w:t xml:space="preserve">Bottom panel: </w:t>
        </w:r>
      </w:ins>
      <w:moveTo w:id="2861" w:author="Chen Liao" w:date="2021-05-28T06:02:00Z">
        <w:del w:id="2862" w:author="Chen Liao" w:date="2021-05-28T06:05:00Z">
          <w:r w:rsidR="0009794A" w:rsidRPr="00BE70D2" w:rsidDel="00C74A0E">
            <w:rPr>
              <w:rFonts w:ascii="Times New Roman" w:hAnsi="Times New Roman" w:cs="Times New Roman"/>
              <w:color w:val="000000" w:themeColor="text1"/>
              <w:sz w:val="20"/>
              <w:szCs w:val="20"/>
              <w:shd w:val="clear" w:color="auto" w:fill="FFFFFF"/>
              <w:rPrChange w:id="2863" w:author="Chen Liao" w:date="2021-06-01T21:13:00Z">
                <w:rPr>
                  <w:color w:val="000000"/>
                  <w:sz w:val="20"/>
                  <w:szCs w:val="20"/>
                </w:rPr>
              </w:rPrChange>
            </w:rPr>
            <w:delText>. In the bottom panel, t</w:delText>
          </w:r>
        </w:del>
      </w:moveTo>
      <w:ins w:id="2864" w:author="Chen Liao" w:date="2021-05-28T06:27:00Z">
        <w:r w:rsidR="00184F2F" w:rsidRPr="00BE70D2">
          <w:rPr>
            <w:rFonts w:ascii="Times New Roman" w:hAnsi="Times New Roman" w:cs="Times New Roman"/>
            <w:color w:val="000000" w:themeColor="text1"/>
            <w:sz w:val="20"/>
            <w:szCs w:val="20"/>
            <w:shd w:val="clear" w:color="auto" w:fill="FFFFFF"/>
            <w:rPrChange w:id="2865" w:author="Chen Liao" w:date="2021-06-01T21:13:00Z">
              <w:rPr>
                <w:rFonts w:ascii="Times New Roman" w:hAnsi="Times New Roman" w:cs="Times New Roman"/>
                <w:color w:val="2A2A2A"/>
                <w:sz w:val="20"/>
                <w:szCs w:val="20"/>
                <w:shd w:val="clear" w:color="auto" w:fill="FFFFFF"/>
              </w:rPr>
            </w:rPrChange>
          </w:rPr>
          <w:t>t</w:t>
        </w:r>
      </w:ins>
      <w:moveTo w:id="2866" w:author="Chen Liao" w:date="2021-05-28T06:02:00Z">
        <w:r w:rsidR="0009794A" w:rsidRPr="00BE70D2">
          <w:rPr>
            <w:rFonts w:ascii="Times New Roman" w:hAnsi="Times New Roman" w:cs="Times New Roman"/>
            <w:color w:val="000000" w:themeColor="text1"/>
            <w:sz w:val="20"/>
            <w:szCs w:val="20"/>
            <w:shd w:val="clear" w:color="auto" w:fill="FFFFFF"/>
            <w:rPrChange w:id="2867" w:author="Chen Liao" w:date="2021-06-01T21:13:00Z">
              <w:rPr>
                <w:color w:val="000000"/>
                <w:sz w:val="20"/>
                <w:szCs w:val="20"/>
              </w:rPr>
            </w:rPrChange>
          </w:rPr>
          <w:t xml:space="preserve">he prevalence score of a </w:t>
        </w:r>
        <w:proofErr w:type="spellStart"/>
        <w:r w:rsidR="0009794A" w:rsidRPr="00BE70D2">
          <w:rPr>
            <w:rFonts w:ascii="Times New Roman" w:hAnsi="Times New Roman" w:cs="Times New Roman"/>
            <w:color w:val="000000" w:themeColor="text1"/>
            <w:sz w:val="20"/>
            <w:szCs w:val="20"/>
            <w:shd w:val="clear" w:color="auto" w:fill="FFFFFF"/>
            <w:rPrChange w:id="2868" w:author="Chen Liao" w:date="2021-06-01T21:13:00Z">
              <w:rPr>
                <w:color w:val="000000"/>
                <w:sz w:val="20"/>
                <w:szCs w:val="20"/>
              </w:rPr>
            </w:rPrChange>
          </w:rPr>
          <w:t>taxon</w:t>
        </w:r>
        <w:proofErr w:type="spellEnd"/>
        <w:r w:rsidR="0009794A" w:rsidRPr="00BE70D2">
          <w:rPr>
            <w:rFonts w:ascii="Times New Roman" w:hAnsi="Times New Roman" w:cs="Times New Roman"/>
            <w:color w:val="000000" w:themeColor="text1"/>
            <w:sz w:val="20"/>
            <w:szCs w:val="20"/>
            <w:shd w:val="clear" w:color="auto" w:fill="FFFFFF"/>
            <w:rPrChange w:id="2869" w:author="Chen Liao" w:date="2021-06-01T21:13:00Z">
              <w:rPr>
                <w:color w:val="000000"/>
                <w:sz w:val="20"/>
                <w:szCs w:val="20"/>
              </w:rPr>
            </w:rPrChange>
          </w:rPr>
          <w:t xml:space="preserve"> across mice (</w:t>
        </w:r>
        <w:del w:id="2870" w:author="Chen Liao" w:date="2021-05-28T06:27:00Z">
          <w:r w:rsidR="0009794A" w:rsidRPr="00BE70D2" w:rsidDel="00184F2F">
            <w:rPr>
              <w:rFonts w:ascii="Times New Roman" w:hAnsi="Times New Roman" w:cs="Times New Roman"/>
              <w:color w:val="000000" w:themeColor="text1"/>
              <w:sz w:val="20"/>
              <w:szCs w:val="20"/>
              <w:shd w:val="clear" w:color="auto" w:fill="FFFFFF"/>
              <w:rPrChange w:id="2871" w:author="Chen Liao" w:date="2021-06-01T21:13:00Z">
                <w:rPr>
                  <w:color w:val="000000"/>
                  <w:sz w:val="20"/>
                  <w:szCs w:val="20"/>
                </w:rPr>
              </w:rPrChange>
            </w:rPr>
            <w:delText xml:space="preserve">solid line) was </w:delText>
          </w:r>
        </w:del>
        <w:r w:rsidR="0009794A" w:rsidRPr="00BE70D2">
          <w:rPr>
            <w:rFonts w:ascii="Times New Roman" w:hAnsi="Times New Roman" w:cs="Times New Roman"/>
            <w:color w:val="000000" w:themeColor="text1"/>
            <w:sz w:val="20"/>
            <w:szCs w:val="20"/>
            <w:shd w:val="clear" w:color="auto" w:fill="FFFFFF"/>
            <w:rPrChange w:id="2872" w:author="Chen Liao" w:date="2021-06-01T21:13:00Z">
              <w:rPr>
                <w:color w:val="000000"/>
                <w:sz w:val="20"/>
                <w:szCs w:val="20"/>
              </w:rPr>
            </w:rPrChange>
          </w:rPr>
          <w:t xml:space="preserve">defined as the fraction of </w:t>
        </w:r>
      </w:moveTo>
      <w:ins w:id="2873" w:author="Chen Liao" w:date="2021-05-28T06:48:00Z">
        <w:r w:rsidR="00B34BEB" w:rsidRPr="00BE70D2">
          <w:rPr>
            <w:rFonts w:ascii="Times New Roman" w:hAnsi="Times New Roman" w:cs="Times New Roman"/>
            <w:color w:val="000000" w:themeColor="text1"/>
            <w:sz w:val="20"/>
            <w:szCs w:val="20"/>
            <w:shd w:val="clear" w:color="auto" w:fill="FFFFFF"/>
            <w:rPrChange w:id="2874" w:author="Chen Liao" w:date="2021-06-01T21:13:00Z">
              <w:rPr>
                <w:rFonts w:ascii="Times New Roman" w:hAnsi="Times New Roman" w:cs="Times New Roman"/>
                <w:color w:val="2A2A2A"/>
                <w:sz w:val="20"/>
                <w:szCs w:val="20"/>
                <w:shd w:val="clear" w:color="auto" w:fill="FFFFFF"/>
              </w:rPr>
            </w:rPrChange>
          </w:rPr>
          <w:t xml:space="preserve">all </w:t>
        </w:r>
      </w:ins>
      <w:moveTo w:id="2875" w:author="Chen Liao" w:date="2021-05-28T06:02:00Z">
        <w:r w:rsidR="0009794A" w:rsidRPr="00BE70D2">
          <w:rPr>
            <w:rFonts w:ascii="Times New Roman" w:hAnsi="Times New Roman" w:cs="Times New Roman"/>
            <w:color w:val="000000" w:themeColor="text1"/>
            <w:sz w:val="20"/>
            <w:szCs w:val="20"/>
            <w:shd w:val="clear" w:color="auto" w:fill="FFFFFF"/>
            <w:rPrChange w:id="2876" w:author="Chen Liao" w:date="2021-06-01T21:13:00Z">
              <w:rPr>
                <w:color w:val="000000"/>
                <w:sz w:val="20"/>
                <w:szCs w:val="20"/>
              </w:rPr>
            </w:rPrChange>
          </w:rPr>
          <w:t>mice that contains this taxon</w:t>
        </w:r>
      </w:moveTo>
      <w:ins w:id="2877" w:author="Chen Liao" w:date="2021-05-28T06:48:00Z">
        <w:r w:rsidR="00B34BEB" w:rsidRPr="00BE70D2">
          <w:rPr>
            <w:rFonts w:ascii="Times New Roman" w:hAnsi="Times New Roman" w:cs="Times New Roman"/>
            <w:color w:val="000000" w:themeColor="text1"/>
            <w:sz w:val="20"/>
            <w:szCs w:val="20"/>
            <w:shd w:val="clear" w:color="auto" w:fill="FFFFFF"/>
            <w:rPrChange w:id="2878" w:author="Chen Liao" w:date="2021-06-01T21:13:00Z">
              <w:rPr>
                <w:rFonts w:ascii="Times New Roman" w:hAnsi="Times New Roman" w:cs="Times New Roman"/>
                <w:color w:val="2A2A2A"/>
                <w:sz w:val="20"/>
                <w:szCs w:val="20"/>
                <w:shd w:val="clear" w:color="auto" w:fill="FFFFFF"/>
              </w:rPr>
            </w:rPrChange>
          </w:rPr>
          <w:t xml:space="preserve">) </w:t>
        </w:r>
      </w:ins>
      <w:moveTo w:id="2879" w:author="Chen Liao" w:date="2021-05-28T06:02:00Z">
        <w:del w:id="2880" w:author="Chen Liao" w:date="2021-05-28T06:48:00Z">
          <w:r w:rsidR="0009794A" w:rsidRPr="00BE70D2" w:rsidDel="00B34BEB">
            <w:rPr>
              <w:rFonts w:ascii="Times New Roman" w:hAnsi="Times New Roman" w:cs="Times New Roman"/>
              <w:color w:val="000000" w:themeColor="text1"/>
              <w:sz w:val="20"/>
              <w:szCs w:val="20"/>
              <w:shd w:val="clear" w:color="auto" w:fill="FFFFFF"/>
              <w:rPrChange w:id="2881" w:author="Chen Liao" w:date="2021-06-01T21:13:00Z">
                <w:rPr>
                  <w:color w:val="000000"/>
                  <w:sz w:val="20"/>
                  <w:szCs w:val="20"/>
                </w:rPr>
              </w:rPrChange>
            </w:rPr>
            <w:delText xml:space="preserve"> in their baseline microbiota</w:delText>
          </w:r>
        </w:del>
      </w:moveTo>
      <w:ins w:id="2882" w:author="Chen Liao" w:date="2021-05-28T06:27:00Z">
        <w:r w:rsidR="00184F2F" w:rsidRPr="00BE70D2">
          <w:rPr>
            <w:rFonts w:ascii="Times New Roman" w:hAnsi="Times New Roman" w:cs="Times New Roman"/>
            <w:color w:val="000000" w:themeColor="text1"/>
            <w:sz w:val="20"/>
            <w:szCs w:val="20"/>
            <w:shd w:val="clear" w:color="auto" w:fill="FFFFFF"/>
            <w:rPrChange w:id="2883" w:author="Chen Liao" w:date="2021-06-01T21:13:00Z">
              <w:rPr>
                <w:rFonts w:ascii="Times New Roman" w:hAnsi="Times New Roman" w:cs="Times New Roman"/>
                <w:color w:val="2A2A2A"/>
                <w:sz w:val="20"/>
                <w:szCs w:val="20"/>
                <w:shd w:val="clear" w:color="auto" w:fill="FFFFFF"/>
              </w:rPr>
            </w:rPrChange>
          </w:rPr>
          <w:t xml:space="preserve">or </w:t>
        </w:r>
      </w:ins>
      <w:moveTo w:id="2884" w:author="Chen Liao" w:date="2021-05-28T06:02:00Z">
        <w:del w:id="2885" w:author="Chen Liao" w:date="2021-05-28T06:27:00Z">
          <w:r w:rsidR="0009794A" w:rsidRPr="00BE70D2" w:rsidDel="00184F2F">
            <w:rPr>
              <w:rFonts w:ascii="Times New Roman" w:hAnsi="Times New Roman" w:cs="Times New Roman"/>
              <w:color w:val="000000" w:themeColor="text1"/>
              <w:sz w:val="20"/>
              <w:szCs w:val="20"/>
              <w:shd w:val="clear" w:color="auto" w:fill="FFFFFF"/>
              <w:rPrChange w:id="2886" w:author="Chen Liao" w:date="2021-06-01T21:13:00Z">
                <w:rPr>
                  <w:color w:val="000000"/>
                  <w:sz w:val="20"/>
                  <w:szCs w:val="20"/>
                </w:rPr>
              </w:rPrChange>
            </w:rPr>
            <w:delText xml:space="preserve"> and that across </w:delText>
          </w:r>
        </w:del>
        <w:r w:rsidR="0009794A" w:rsidRPr="00BE70D2">
          <w:rPr>
            <w:rFonts w:ascii="Times New Roman" w:hAnsi="Times New Roman" w:cs="Times New Roman"/>
            <w:color w:val="000000" w:themeColor="text1"/>
            <w:sz w:val="20"/>
            <w:szCs w:val="20"/>
            <w:shd w:val="clear" w:color="auto" w:fill="FFFFFF"/>
            <w:rPrChange w:id="2887" w:author="Chen Liao" w:date="2021-06-01T21:13:00Z">
              <w:rPr>
                <w:color w:val="000000"/>
                <w:sz w:val="20"/>
                <w:szCs w:val="20"/>
              </w:rPr>
            </w:rPrChange>
          </w:rPr>
          <w:t>vendors (</w:t>
        </w:r>
        <w:del w:id="2888" w:author="Chen Liao" w:date="2021-05-28T06:27:00Z">
          <w:r w:rsidR="0009794A" w:rsidRPr="00BE70D2" w:rsidDel="00184F2F">
            <w:rPr>
              <w:rFonts w:ascii="Times New Roman" w:hAnsi="Times New Roman" w:cs="Times New Roman"/>
              <w:color w:val="000000" w:themeColor="text1"/>
              <w:sz w:val="20"/>
              <w:szCs w:val="20"/>
              <w:shd w:val="clear" w:color="auto" w:fill="FFFFFF"/>
              <w:rPrChange w:id="2889" w:author="Chen Liao" w:date="2021-06-01T21:13:00Z">
                <w:rPr>
                  <w:color w:val="000000"/>
                  <w:sz w:val="20"/>
                  <w:szCs w:val="20"/>
                </w:rPr>
              </w:rPrChange>
            </w:rPr>
            <w:delText xml:space="preserve">dashed line) was </w:delText>
          </w:r>
        </w:del>
        <w:r w:rsidR="0009794A" w:rsidRPr="00BE70D2">
          <w:rPr>
            <w:rFonts w:ascii="Times New Roman" w:hAnsi="Times New Roman" w:cs="Times New Roman"/>
            <w:color w:val="000000" w:themeColor="text1"/>
            <w:sz w:val="20"/>
            <w:szCs w:val="20"/>
            <w:shd w:val="clear" w:color="auto" w:fill="FFFFFF"/>
            <w:rPrChange w:id="2890" w:author="Chen Liao" w:date="2021-06-01T21:13:00Z">
              <w:rPr>
                <w:color w:val="000000"/>
                <w:sz w:val="20"/>
                <w:szCs w:val="20"/>
              </w:rPr>
            </w:rPrChange>
          </w:rPr>
          <w:t>defined as the fraction of vendors whose mice all contain this taxon</w:t>
        </w:r>
      </w:moveTo>
      <w:ins w:id="2891" w:author="Chen Liao" w:date="2021-05-28T06:27:00Z">
        <w:r w:rsidR="00184F2F" w:rsidRPr="00BE70D2">
          <w:rPr>
            <w:rFonts w:ascii="Times New Roman" w:hAnsi="Times New Roman" w:cs="Times New Roman"/>
            <w:color w:val="000000" w:themeColor="text1"/>
            <w:sz w:val="20"/>
            <w:szCs w:val="20"/>
            <w:shd w:val="clear" w:color="auto" w:fill="FFFFFF"/>
            <w:rPrChange w:id="2892" w:author="Chen Liao" w:date="2021-06-01T21:13:00Z">
              <w:rPr>
                <w:rFonts w:ascii="Times New Roman" w:hAnsi="Times New Roman" w:cs="Times New Roman"/>
                <w:color w:val="2A2A2A"/>
                <w:sz w:val="20"/>
                <w:szCs w:val="20"/>
                <w:shd w:val="clear" w:color="auto" w:fill="FFFFFF"/>
              </w:rPr>
            </w:rPrChange>
          </w:rPr>
          <w:t>)</w:t>
        </w:r>
      </w:ins>
      <w:moveTo w:id="2893" w:author="Chen Liao" w:date="2021-05-28T06:02:00Z">
        <w:del w:id="2894" w:author="Chen Liao" w:date="2021-05-28T06:28:00Z">
          <w:r w:rsidR="0009794A" w:rsidRPr="00BE70D2" w:rsidDel="00C57969">
            <w:rPr>
              <w:rFonts w:ascii="Times New Roman" w:hAnsi="Times New Roman" w:cs="Times New Roman"/>
              <w:color w:val="000000" w:themeColor="text1"/>
              <w:sz w:val="20"/>
              <w:szCs w:val="20"/>
              <w:shd w:val="clear" w:color="auto" w:fill="FFFFFF"/>
              <w:rPrChange w:id="2895" w:author="Chen Liao" w:date="2021-06-01T21:13:00Z">
                <w:rPr>
                  <w:color w:val="000000"/>
                  <w:sz w:val="20"/>
                  <w:szCs w:val="20"/>
                </w:rPr>
              </w:rPrChange>
            </w:rPr>
            <w:delText>.</w:delText>
          </w:r>
        </w:del>
      </w:moveTo>
      <w:ins w:id="2896" w:author="Chen Liao" w:date="2021-05-28T06:37:00Z">
        <w:r w:rsidR="0033015C" w:rsidRPr="00BE70D2">
          <w:rPr>
            <w:rFonts w:ascii="Times New Roman" w:hAnsi="Times New Roman" w:cs="Times New Roman"/>
            <w:color w:val="000000" w:themeColor="text1"/>
            <w:sz w:val="20"/>
            <w:szCs w:val="20"/>
            <w:rPrChange w:id="2897" w:author="Chen Liao" w:date="2021-06-01T21:13:00Z">
              <w:rPr>
                <w:color w:val="000000"/>
                <w:sz w:val="20"/>
                <w:szCs w:val="20"/>
              </w:rPr>
            </w:rPrChange>
          </w:rPr>
          <w:t xml:space="preserve">. </w:t>
        </w:r>
      </w:ins>
      <w:moveTo w:id="2898" w:author="Chen Liao" w:date="2021-05-28T06:02:00Z">
        <w:del w:id="2899" w:author="Chen Liao" w:date="2021-05-28T06:28:00Z">
          <w:r w:rsidR="0009794A" w:rsidRPr="00BE70D2" w:rsidDel="00C57969">
            <w:rPr>
              <w:rFonts w:ascii="Times New Roman" w:hAnsi="Times New Roman" w:cs="Times New Roman"/>
              <w:color w:val="000000" w:themeColor="text1"/>
              <w:sz w:val="20"/>
              <w:szCs w:val="20"/>
              <w:rPrChange w:id="2900" w:author="Chen Liao" w:date="2021-06-01T21:13:00Z">
                <w:rPr>
                  <w:color w:val="000000"/>
                  <w:sz w:val="20"/>
                  <w:szCs w:val="20"/>
                </w:rPr>
              </w:rPrChange>
            </w:rPr>
            <w:delText xml:space="preserve"> </w:delText>
          </w:r>
        </w:del>
      </w:moveTo>
      <w:moveToRangeEnd w:id="2813"/>
      <w:del w:id="2901" w:author="Chen Liao" w:date="2021-05-28T06:37:00Z">
        <w:r w:rsidR="00D740C1" w:rsidRPr="00BE70D2" w:rsidDel="0033015C">
          <w:rPr>
            <w:rFonts w:ascii="Times New Roman" w:hAnsi="Times New Roman" w:cs="Times New Roman"/>
            <w:b/>
            <w:bCs/>
            <w:color w:val="000000" w:themeColor="text1"/>
            <w:sz w:val="20"/>
            <w:szCs w:val="20"/>
            <w:rPrChange w:id="2902" w:author="Chen Liao" w:date="2021-06-01T21:13:00Z">
              <w:rPr>
                <w:rFonts w:ascii="Times New Roman" w:hAnsi="Times New Roman" w:cs="Times New Roman"/>
                <w:b/>
                <w:bCs/>
                <w:sz w:val="20"/>
                <w:szCs w:val="20"/>
              </w:rPr>
            </w:rPrChange>
          </w:rPr>
          <w:delText>D</w:delText>
        </w:r>
        <w:r w:rsidR="00D740C1" w:rsidRPr="00BE70D2" w:rsidDel="0033015C">
          <w:rPr>
            <w:rFonts w:ascii="Times New Roman" w:hAnsi="Times New Roman" w:cs="Times New Roman"/>
            <w:color w:val="000000" w:themeColor="text1"/>
            <w:sz w:val="20"/>
            <w:szCs w:val="20"/>
            <w:rPrChange w:id="2903" w:author="Chen Liao" w:date="2021-06-01T21:13:00Z">
              <w:rPr>
                <w:rFonts w:ascii="Times New Roman" w:hAnsi="Times New Roman" w:cs="Times New Roman"/>
                <w:sz w:val="20"/>
                <w:szCs w:val="20"/>
              </w:rPr>
            </w:rPrChange>
          </w:rPr>
          <w:delText xml:space="preserve">. </w:delText>
        </w:r>
        <w:r w:rsidR="004708ED" w:rsidRPr="00BE70D2" w:rsidDel="0033015C">
          <w:rPr>
            <w:rFonts w:ascii="Times New Roman" w:hAnsi="Times New Roman" w:cs="Times New Roman"/>
            <w:color w:val="000000" w:themeColor="text1"/>
            <w:sz w:val="20"/>
            <w:szCs w:val="20"/>
            <w:rPrChange w:id="2904" w:author="Chen Liao" w:date="2021-06-01T21:13:00Z">
              <w:rPr>
                <w:rFonts w:ascii="Times New Roman" w:hAnsi="Times New Roman" w:cs="Times New Roman"/>
                <w:sz w:val="20"/>
                <w:szCs w:val="20"/>
              </w:rPr>
            </w:rPrChange>
          </w:rPr>
          <w:delText>The b</w:delText>
        </w:r>
        <w:r w:rsidR="00D740C1" w:rsidRPr="00BE70D2" w:rsidDel="0033015C">
          <w:rPr>
            <w:rFonts w:ascii="Times New Roman" w:hAnsi="Times New Roman" w:cs="Times New Roman"/>
            <w:color w:val="000000" w:themeColor="text1"/>
            <w:sz w:val="20"/>
            <w:szCs w:val="20"/>
            <w:rPrChange w:id="2905" w:author="Chen Liao" w:date="2021-06-01T21:13:00Z">
              <w:rPr>
                <w:rFonts w:ascii="Times New Roman" w:hAnsi="Times New Roman" w:cs="Times New Roman"/>
                <w:sz w:val="20"/>
                <w:szCs w:val="20"/>
              </w:rPr>
            </w:rPrChange>
          </w:rPr>
          <w:delText xml:space="preserve">aseline gut microbiota composition </w:delText>
        </w:r>
        <w:r w:rsidR="006659F3" w:rsidRPr="00BE70D2" w:rsidDel="0033015C">
          <w:rPr>
            <w:rFonts w:ascii="Times New Roman" w:hAnsi="Times New Roman" w:cs="Times New Roman"/>
            <w:color w:val="000000" w:themeColor="text1"/>
            <w:sz w:val="20"/>
            <w:szCs w:val="20"/>
            <w:rPrChange w:id="2906" w:author="Chen Liao" w:date="2021-06-01T21:13:00Z">
              <w:rPr>
                <w:rFonts w:ascii="Times New Roman" w:hAnsi="Times New Roman" w:cs="Times New Roman"/>
                <w:sz w:val="20"/>
                <w:szCs w:val="20"/>
              </w:rPr>
            </w:rPrChange>
          </w:rPr>
          <w:delText>at family level.</w:delText>
        </w:r>
        <w:r w:rsidR="00262E98" w:rsidRPr="00BE70D2" w:rsidDel="0033015C">
          <w:rPr>
            <w:rFonts w:ascii="Times New Roman" w:hAnsi="Times New Roman" w:cs="Times New Roman"/>
            <w:color w:val="000000" w:themeColor="text1"/>
            <w:sz w:val="20"/>
            <w:szCs w:val="20"/>
            <w:rPrChange w:id="2907" w:author="Chen Liao" w:date="2021-06-01T21:13:00Z">
              <w:rPr>
                <w:rFonts w:ascii="Times New Roman" w:hAnsi="Times New Roman" w:cs="Times New Roman"/>
                <w:sz w:val="20"/>
                <w:szCs w:val="20"/>
              </w:rPr>
            </w:rPrChange>
          </w:rPr>
          <w:delText xml:space="preserve"> B</w:delText>
        </w:r>
        <w:r w:rsidR="00EF782D" w:rsidRPr="00BE70D2" w:rsidDel="0033015C">
          <w:rPr>
            <w:rFonts w:ascii="Times New Roman" w:hAnsi="Times New Roman" w:cs="Times New Roman"/>
            <w:color w:val="000000" w:themeColor="text1"/>
            <w:sz w:val="20"/>
            <w:szCs w:val="20"/>
            <w:rPrChange w:id="2908" w:author="Chen Liao" w:date="2021-06-01T21:13:00Z">
              <w:rPr>
                <w:rFonts w:ascii="Times New Roman" w:hAnsi="Times New Roman" w:cs="Times New Roman"/>
                <w:sz w:val="20"/>
                <w:szCs w:val="20"/>
              </w:rPr>
            </w:rPrChange>
          </w:rPr>
          <w:delText xml:space="preserve">ars represent </w:delText>
        </w:r>
        <w:r w:rsidR="00AE6AE9" w:rsidRPr="00BE70D2" w:rsidDel="0033015C">
          <w:rPr>
            <w:rFonts w:ascii="Times New Roman" w:hAnsi="Times New Roman" w:cs="Times New Roman"/>
            <w:color w:val="000000" w:themeColor="text1"/>
            <w:sz w:val="20"/>
            <w:szCs w:val="20"/>
            <w:rPrChange w:id="2909" w:author="Chen Liao" w:date="2021-06-01T21:13:00Z">
              <w:rPr>
                <w:rFonts w:ascii="Times New Roman" w:hAnsi="Times New Roman" w:cs="Times New Roman"/>
                <w:sz w:val="20"/>
                <w:szCs w:val="20"/>
              </w:rPr>
            </w:rPrChange>
          </w:rPr>
          <w:delText xml:space="preserve">individual </w:delText>
        </w:r>
        <w:r w:rsidR="00262E98" w:rsidRPr="00BE70D2" w:rsidDel="0033015C">
          <w:rPr>
            <w:rFonts w:ascii="Times New Roman" w:hAnsi="Times New Roman" w:cs="Times New Roman"/>
            <w:color w:val="000000" w:themeColor="text1"/>
            <w:sz w:val="20"/>
            <w:szCs w:val="20"/>
            <w:rPrChange w:id="2910" w:author="Chen Liao" w:date="2021-06-01T21:13:00Z">
              <w:rPr>
                <w:rFonts w:ascii="Times New Roman" w:hAnsi="Times New Roman" w:cs="Times New Roman"/>
                <w:sz w:val="20"/>
                <w:szCs w:val="20"/>
              </w:rPr>
            </w:rPrChange>
          </w:rPr>
          <w:delText>mice</w:delText>
        </w:r>
        <w:r w:rsidR="00AE6AE9" w:rsidRPr="00BE70D2" w:rsidDel="0033015C">
          <w:rPr>
            <w:rFonts w:ascii="Times New Roman" w:hAnsi="Times New Roman" w:cs="Times New Roman"/>
            <w:color w:val="000000" w:themeColor="text1"/>
            <w:sz w:val="20"/>
            <w:szCs w:val="20"/>
            <w:rPrChange w:id="2911" w:author="Chen Liao" w:date="2021-06-01T21:13:00Z">
              <w:rPr>
                <w:rFonts w:ascii="Times New Roman" w:hAnsi="Times New Roman" w:cs="Times New Roman"/>
                <w:sz w:val="20"/>
                <w:szCs w:val="20"/>
              </w:rPr>
            </w:rPrChange>
          </w:rPr>
          <w:delText xml:space="preserve"> (n=15)</w:delText>
        </w:r>
        <w:r w:rsidR="00EF782D" w:rsidRPr="00BE70D2" w:rsidDel="0033015C">
          <w:rPr>
            <w:rFonts w:ascii="Times New Roman" w:hAnsi="Times New Roman" w:cs="Times New Roman"/>
            <w:color w:val="000000" w:themeColor="text1"/>
            <w:sz w:val="20"/>
            <w:szCs w:val="20"/>
            <w:rPrChange w:id="2912" w:author="Chen Liao" w:date="2021-06-01T21:13:00Z">
              <w:rPr>
                <w:rFonts w:ascii="Times New Roman" w:hAnsi="Times New Roman" w:cs="Times New Roman"/>
                <w:sz w:val="20"/>
                <w:szCs w:val="20"/>
              </w:rPr>
            </w:rPrChange>
          </w:rPr>
          <w:delText>.</w:delText>
        </w:r>
      </w:del>
      <w:bookmarkEnd w:id="2783"/>
      <w:bookmarkEnd w:id="2784"/>
      <w:bookmarkEnd w:id="2785"/>
    </w:p>
    <w:p w14:paraId="60C244C3" w14:textId="4E4C271C" w:rsidR="00A83394" w:rsidRPr="00BE70D2" w:rsidDel="006216B3" w:rsidRDefault="00A83394" w:rsidP="00E6373F">
      <w:pPr>
        <w:jc w:val="both"/>
        <w:rPr>
          <w:del w:id="2913" w:author="Chen Liao" w:date="2021-05-29T16:25:00Z"/>
          <w:rFonts w:eastAsia="SimSun"/>
          <w:color w:val="000000" w:themeColor="text1"/>
          <w:sz w:val="22"/>
          <w:szCs w:val="22"/>
          <w:rPrChange w:id="2914" w:author="Chen Liao" w:date="2021-06-01T21:13:00Z">
            <w:rPr>
              <w:del w:id="2915" w:author="Chen Liao" w:date="2021-05-29T16:25:00Z"/>
              <w:rFonts w:eastAsia="SimSun"/>
              <w:sz w:val="22"/>
              <w:szCs w:val="22"/>
            </w:rPr>
          </w:rPrChange>
        </w:rPr>
      </w:pPr>
    </w:p>
    <w:p w14:paraId="5A853B95" w14:textId="77777777" w:rsidR="00DE22F6" w:rsidRPr="00BE70D2" w:rsidRDefault="00DE22F6" w:rsidP="00E6373F">
      <w:pPr>
        <w:jc w:val="both"/>
        <w:rPr>
          <w:rFonts w:eastAsia="SimSun"/>
          <w:color w:val="000000" w:themeColor="text1"/>
          <w:sz w:val="22"/>
          <w:szCs w:val="22"/>
          <w:rPrChange w:id="2916" w:author="Chen Liao" w:date="2021-06-01T21:13:00Z">
            <w:rPr>
              <w:rFonts w:eastAsia="SimSun"/>
              <w:sz w:val="22"/>
              <w:szCs w:val="22"/>
            </w:rPr>
          </w:rPrChange>
        </w:rPr>
      </w:pPr>
    </w:p>
    <w:p w14:paraId="45C0899B" w14:textId="59F0419C" w:rsidR="00324157" w:rsidRPr="00BE70D2" w:rsidDel="002701EB" w:rsidRDefault="005105BE">
      <w:pPr>
        <w:pStyle w:val="paragraph"/>
        <w:jc w:val="both"/>
        <w:rPr>
          <w:del w:id="2917" w:author="Chen Liao" w:date="2021-05-28T07:57:00Z"/>
          <w:rFonts w:ascii="Times New Roman" w:hAnsi="Times New Roman" w:cs="Times New Roman"/>
          <w:color w:val="000000" w:themeColor="text1"/>
          <w:sz w:val="22"/>
          <w:szCs w:val="22"/>
          <w:u w:val="single"/>
          <w:rPrChange w:id="2918" w:author="Chen Liao" w:date="2021-06-01T21:13:00Z">
            <w:rPr>
              <w:del w:id="2919" w:author="Chen Liao" w:date="2021-05-28T07:57:00Z"/>
              <w:sz w:val="22"/>
              <w:szCs w:val="22"/>
            </w:rPr>
          </w:rPrChange>
        </w:rPr>
        <w:pPrChange w:id="2920" w:author="Chen Liao" w:date="2021-06-01T07:15:00Z">
          <w:pPr>
            <w:pStyle w:val="paragraph"/>
            <w:spacing w:before="0" w:beforeAutospacing="0" w:after="0" w:afterAutospacing="0"/>
            <w:jc w:val="both"/>
          </w:pPr>
        </w:pPrChange>
      </w:pPr>
      <w:bookmarkStart w:id="2921" w:name="OLE_LINK60"/>
      <w:bookmarkStart w:id="2922" w:name="OLE_LINK61"/>
      <w:commentRangeStart w:id="2923"/>
      <w:commentRangeStart w:id="2924"/>
      <w:del w:id="2925" w:author="Chen Liao" w:date="2021-05-29T00:21:00Z">
        <w:r w:rsidRPr="00BE70D2" w:rsidDel="004276C3">
          <w:rPr>
            <w:rFonts w:ascii="Times New Roman" w:hAnsi="Times New Roman" w:cs="Times New Roman"/>
            <w:b/>
            <w:bCs/>
            <w:color w:val="000000" w:themeColor="text1"/>
            <w:sz w:val="22"/>
            <w:szCs w:val="22"/>
            <w:rPrChange w:id="2926" w:author="Chen Liao" w:date="2021-06-01T21:13:00Z">
              <w:rPr>
                <w:rFonts w:ascii="Times New Roman" w:hAnsi="Times New Roman" w:cs="Times New Roman"/>
                <w:b/>
                <w:bCs/>
                <w:color w:val="000000" w:themeColor="text1"/>
                <w:sz w:val="22"/>
                <w:szCs w:val="22"/>
              </w:rPr>
            </w:rPrChange>
          </w:rPr>
          <w:delText>Bi</w:delText>
        </w:r>
        <w:r w:rsidR="00AE6AE9" w:rsidRPr="00BE70D2" w:rsidDel="004276C3">
          <w:rPr>
            <w:rFonts w:ascii="Times New Roman" w:hAnsi="Times New Roman" w:cs="Times New Roman"/>
            <w:b/>
            <w:bCs/>
            <w:color w:val="000000" w:themeColor="text1"/>
            <w:sz w:val="22"/>
            <w:szCs w:val="22"/>
            <w:rPrChange w:id="2927" w:author="Chen Liao" w:date="2021-06-01T21:13:00Z">
              <w:rPr>
                <w:rFonts w:ascii="Times New Roman" w:hAnsi="Times New Roman" w:cs="Times New Roman"/>
                <w:b/>
                <w:bCs/>
                <w:color w:val="000000" w:themeColor="text1"/>
                <w:sz w:val="22"/>
                <w:szCs w:val="22"/>
              </w:rPr>
            </w:rPrChange>
          </w:rPr>
          <w:delText>-</w:delText>
        </w:r>
        <w:r w:rsidRPr="00BE70D2" w:rsidDel="004276C3">
          <w:rPr>
            <w:rFonts w:ascii="Times New Roman" w:hAnsi="Times New Roman" w:cs="Times New Roman"/>
            <w:b/>
            <w:bCs/>
            <w:color w:val="000000" w:themeColor="text1"/>
            <w:sz w:val="22"/>
            <w:szCs w:val="22"/>
            <w:rPrChange w:id="2928" w:author="Chen Liao" w:date="2021-06-01T21:13:00Z">
              <w:rPr>
                <w:rFonts w:ascii="Times New Roman" w:hAnsi="Times New Roman" w:cs="Times New Roman"/>
                <w:b/>
                <w:bCs/>
                <w:color w:val="000000" w:themeColor="text1"/>
                <w:sz w:val="22"/>
                <w:szCs w:val="22"/>
              </w:rPr>
            </w:rPrChange>
          </w:rPr>
          <w:delText>phasic</w:delText>
        </w:r>
        <w:commentRangeEnd w:id="2923"/>
        <w:r w:rsidR="000C07A4" w:rsidRPr="00BE70D2" w:rsidDel="004276C3">
          <w:rPr>
            <w:rStyle w:val="CommentReference"/>
            <w:rFonts w:ascii="Times New Roman" w:hAnsi="Times New Roman" w:cs="Times New Roman"/>
            <w:color w:val="000000" w:themeColor="text1"/>
            <w:sz w:val="22"/>
            <w:szCs w:val="22"/>
            <w:rPrChange w:id="2929" w:author="Chen Liao" w:date="2021-06-01T21:13:00Z">
              <w:rPr>
                <w:rStyle w:val="CommentReference"/>
              </w:rPr>
            </w:rPrChange>
          </w:rPr>
          <w:commentReference w:id="2923"/>
        </w:r>
        <w:r w:rsidRPr="00BE70D2" w:rsidDel="004276C3">
          <w:rPr>
            <w:rFonts w:ascii="Times New Roman" w:hAnsi="Times New Roman" w:cs="Times New Roman"/>
            <w:b/>
            <w:bCs/>
            <w:color w:val="000000" w:themeColor="text1"/>
            <w:sz w:val="22"/>
            <w:szCs w:val="22"/>
            <w:rPrChange w:id="2930" w:author="Chen Liao" w:date="2021-06-01T21:13:00Z">
              <w:rPr>
                <w:rFonts w:ascii="Times New Roman" w:hAnsi="Times New Roman" w:cs="Times New Roman"/>
                <w:b/>
                <w:bCs/>
                <w:color w:val="000000" w:themeColor="text1"/>
                <w:sz w:val="22"/>
                <w:szCs w:val="22"/>
              </w:rPr>
            </w:rPrChange>
          </w:rPr>
          <w:delText xml:space="preserve"> </w:delText>
        </w:r>
      </w:del>
      <w:ins w:id="2931" w:author="Chen Liao" w:date="2021-05-29T00:21:00Z">
        <w:r w:rsidR="004276C3" w:rsidRPr="00BE70D2">
          <w:rPr>
            <w:rFonts w:ascii="Times New Roman" w:hAnsi="Times New Roman" w:cs="Times New Roman"/>
            <w:b/>
            <w:bCs/>
            <w:color w:val="000000" w:themeColor="text1"/>
            <w:sz w:val="22"/>
            <w:szCs w:val="22"/>
            <w:rPrChange w:id="2932" w:author="Chen Liao" w:date="2021-06-01T21:13:00Z">
              <w:rPr>
                <w:rFonts w:ascii="Times New Roman" w:hAnsi="Times New Roman" w:cs="Times New Roman"/>
                <w:b/>
                <w:bCs/>
                <w:color w:val="000000" w:themeColor="text1"/>
                <w:sz w:val="22"/>
                <w:szCs w:val="22"/>
              </w:rPr>
            </w:rPrChange>
          </w:rPr>
          <w:t>T</w:t>
        </w:r>
      </w:ins>
      <w:ins w:id="2933" w:author="Chen Liao" w:date="2021-05-28T06:12:00Z">
        <w:r w:rsidR="00C37E58" w:rsidRPr="00BE70D2">
          <w:rPr>
            <w:rFonts w:ascii="Times New Roman" w:hAnsi="Times New Roman" w:cs="Times New Roman"/>
            <w:b/>
            <w:bCs/>
            <w:color w:val="000000" w:themeColor="text1"/>
            <w:sz w:val="22"/>
            <w:szCs w:val="22"/>
            <w:rPrChange w:id="2934" w:author="Chen Liao" w:date="2021-06-01T21:13:00Z">
              <w:rPr>
                <w:b/>
                <w:bCs/>
                <w:color w:val="000000" w:themeColor="text1"/>
                <w:sz w:val="22"/>
                <w:szCs w:val="22"/>
              </w:rPr>
            </w:rPrChange>
          </w:rPr>
          <w:t>wo-phase</w:t>
        </w:r>
        <w:r w:rsidR="00C37E58" w:rsidRPr="00BE70D2">
          <w:rPr>
            <w:rFonts w:ascii="Times New Roman" w:hAnsi="Times New Roman" w:cs="Times New Roman"/>
            <w:b/>
            <w:bCs/>
            <w:color w:val="000000" w:themeColor="text1"/>
            <w:sz w:val="22"/>
            <w:szCs w:val="22"/>
            <w:rPrChange w:id="2935" w:author="Chen Liao" w:date="2021-06-01T21:13:00Z">
              <w:rPr>
                <w:rFonts w:ascii="Times New Roman" w:hAnsi="Times New Roman" w:cs="Times New Roman"/>
                <w:b/>
                <w:bCs/>
                <w:color w:val="000000" w:themeColor="text1"/>
                <w:sz w:val="22"/>
                <w:szCs w:val="22"/>
              </w:rPr>
            </w:rPrChange>
          </w:rPr>
          <w:t xml:space="preserve"> </w:t>
        </w:r>
      </w:ins>
      <w:r w:rsidR="00C0785F" w:rsidRPr="00BE70D2">
        <w:rPr>
          <w:rFonts w:ascii="Times New Roman" w:hAnsi="Times New Roman" w:cs="Times New Roman"/>
          <w:b/>
          <w:bCs/>
          <w:color w:val="000000" w:themeColor="text1"/>
          <w:sz w:val="22"/>
          <w:szCs w:val="22"/>
          <w:rPrChange w:id="2936" w:author="Chen Liao" w:date="2021-06-01T21:13:00Z">
            <w:rPr>
              <w:b/>
              <w:bCs/>
              <w:color w:val="000000"/>
              <w:sz w:val="22"/>
              <w:szCs w:val="22"/>
            </w:rPr>
          </w:rPrChange>
        </w:rPr>
        <w:t xml:space="preserve">dynamics </w:t>
      </w:r>
      <w:proofErr w:type="gramStart"/>
      <w:r w:rsidR="00C0785F" w:rsidRPr="00BE70D2">
        <w:rPr>
          <w:rFonts w:ascii="Times New Roman" w:hAnsi="Times New Roman" w:cs="Times New Roman"/>
          <w:b/>
          <w:bCs/>
          <w:color w:val="000000" w:themeColor="text1"/>
          <w:sz w:val="22"/>
          <w:szCs w:val="22"/>
          <w:rPrChange w:id="2937" w:author="Chen Liao" w:date="2021-06-01T21:13:00Z">
            <w:rPr>
              <w:b/>
              <w:bCs/>
              <w:color w:val="000000"/>
              <w:sz w:val="22"/>
              <w:szCs w:val="22"/>
            </w:rPr>
          </w:rPrChange>
        </w:rPr>
        <w:t>of  gut</w:t>
      </w:r>
      <w:proofErr w:type="gramEnd"/>
      <w:r w:rsidR="00C0785F" w:rsidRPr="00BE70D2">
        <w:rPr>
          <w:rFonts w:ascii="Times New Roman" w:hAnsi="Times New Roman" w:cs="Times New Roman"/>
          <w:b/>
          <w:bCs/>
          <w:color w:val="000000" w:themeColor="text1"/>
          <w:sz w:val="22"/>
          <w:szCs w:val="22"/>
          <w:rPrChange w:id="2938" w:author="Chen Liao" w:date="2021-06-01T21:13:00Z">
            <w:rPr>
              <w:b/>
              <w:bCs/>
              <w:color w:val="000000"/>
              <w:sz w:val="22"/>
              <w:szCs w:val="22"/>
            </w:rPr>
          </w:rPrChange>
        </w:rPr>
        <w:t xml:space="preserve"> microbiome and SCFA metabolism</w:t>
      </w:r>
      <w:r w:rsidR="002B27C3" w:rsidRPr="00BE70D2">
        <w:rPr>
          <w:rStyle w:val="fontstyle01"/>
          <w:rFonts w:ascii="Times New Roman" w:hAnsi="Times New Roman" w:cs="Times New Roman"/>
          <w:color w:val="000000" w:themeColor="text1"/>
          <w:sz w:val="22"/>
          <w:szCs w:val="22"/>
          <w:rPrChange w:id="2939" w:author="Chen Liao" w:date="2021-06-01T21:13:00Z">
            <w:rPr>
              <w:rStyle w:val="fontstyle01"/>
              <w:rFonts w:ascii="Times New Roman" w:hAnsi="Times New Roman"/>
              <w:sz w:val="22"/>
              <w:szCs w:val="22"/>
            </w:rPr>
          </w:rPrChange>
        </w:rPr>
        <w:t>.</w:t>
      </w:r>
      <w:bookmarkEnd w:id="2921"/>
      <w:bookmarkEnd w:id="2922"/>
      <w:commentRangeEnd w:id="2924"/>
      <w:r w:rsidR="007940E7" w:rsidRPr="00BE70D2">
        <w:rPr>
          <w:rStyle w:val="CommentReference"/>
          <w:rFonts w:ascii="Times New Roman" w:hAnsi="Times New Roman" w:cs="Times New Roman"/>
          <w:color w:val="000000" w:themeColor="text1"/>
          <w:sz w:val="22"/>
          <w:szCs w:val="22"/>
          <w:rPrChange w:id="2940" w:author="Chen Liao" w:date="2021-06-01T21:13:00Z">
            <w:rPr>
              <w:rStyle w:val="CommentReference"/>
            </w:rPr>
          </w:rPrChange>
        </w:rPr>
        <w:commentReference w:id="2924"/>
      </w:r>
      <w:r w:rsidR="002B27C3" w:rsidRPr="00BE70D2">
        <w:rPr>
          <w:rStyle w:val="fontstyle01"/>
          <w:rFonts w:ascii="Times New Roman" w:hAnsi="Times New Roman" w:cs="Times New Roman"/>
          <w:color w:val="000000" w:themeColor="text1"/>
          <w:sz w:val="22"/>
          <w:szCs w:val="22"/>
          <w:rPrChange w:id="2941" w:author="Chen Liao" w:date="2021-06-01T21:13:00Z">
            <w:rPr>
              <w:rStyle w:val="fontstyle01"/>
              <w:rFonts w:ascii="Times New Roman" w:hAnsi="Times New Roman"/>
              <w:sz w:val="22"/>
              <w:szCs w:val="22"/>
            </w:rPr>
          </w:rPrChange>
        </w:rPr>
        <w:t xml:space="preserve"> </w:t>
      </w:r>
      <w:r w:rsidR="00935A18" w:rsidRPr="00BE70D2">
        <w:rPr>
          <w:rStyle w:val="fontstyle01"/>
          <w:rFonts w:ascii="Times New Roman" w:hAnsi="Times New Roman" w:cs="Times New Roman"/>
          <w:color w:val="000000" w:themeColor="text1"/>
          <w:sz w:val="22"/>
          <w:szCs w:val="22"/>
          <w:rPrChange w:id="2942" w:author="Chen Liao" w:date="2021-06-01T21:13:00Z">
            <w:rPr>
              <w:rStyle w:val="fontstyle01"/>
              <w:rFonts w:ascii="Times New Roman" w:hAnsi="Times New Roman"/>
              <w:sz w:val="22"/>
              <w:szCs w:val="22"/>
            </w:rPr>
          </w:rPrChange>
        </w:rPr>
        <w:t xml:space="preserve">Dietary intake of inulin </w:t>
      </w:r>
      <w:del w:id="2943" w:author="Chen Liao" w:date="2021-05-28T07:09:00Z">
        <w:r w:rsidR="00935A18" w:rsidRPr="00BE70D2" w:rsidDel="00F5051A">
          <w:rPr>
            <w:rStyle w:val="fontstyle01"/>
            <w:rFonts w:ascii="Times New Roman" w:hAnsi="Times New Roman" w:cs="Times New Roman"/>
            <w:color w:val="000000" w:themeColor="text1"/>
            <w:sz w:val="22"/>
            <w:szCs w:val="22"/>
            <w:rPrChange w:id="2944" w:author="Chen Liao" w:date="2021-06-01T21:13:00Z">
              <w:rPr>
                <w:rStyle w:val="fontstyle01"/>
                <w:rFonts w:ascii="Times New Roman" w:hAnsi="Times New Roman"/>
                <w:sz w:val="22"/>
                <w:szCs w:val="22"/>
              </w:rPr>
            </w:rPrChange>
          </w:rPr>
          <w:delText>and resistant starch</w:delText>
        </w:r>
        <w:r w:rsidR="00913E74" w:rsidRPr="00BE70D2" w:rsidDel="00F5051A">
          <w:rPr>
            <w:rStyle w:val="fontstyle01"/>
            <w:rFonts w:ascii="Times New Roman" w:hAnsi="Times New Roman" w:cs="Times New Roman"/>
            <w:color w:val="000000" w:themeColor="text1"/>
            <w:sz w:val="22"/>
            <w:szCs w:val="22"/>
            <w:rPrChange w:id="2945" w:author="Chen Liao" w:date="2021-06-01T21:13:00Z">
              <w:rPr>
                <w:rStyle w:val="fontstyle01"/>
                <w:rFonts w:ascii="Times New Roman" w:hAnsi="Times New Roman"/>
                <w:sz w:val="22"/>
                <w:szCs w:val="22"/>
              </w:rPr>
            </w:rPrChange>
          </w:rPr>
          <w:delText xml:space="preserve"> </w:delText>
        </w:r>
      </w:del>
      <w:bookmarkStart w:id="2946" w:name="OLE_LINK42"/>
      <w:bookmarkStart w:id="2947" w:name="OLE_LINK43"/>
      <w:r w:rsidR="00913E74" w:rsidRPr="00BE70D2">
        <w:rPr>
          <w:rStyle w:val="fontstyle01"/>
          <w:rFonts w:ascii="Times New Roman" w:hAnsi="Times New Roman" w:cs="Times New Roman"/>
          <w:color w:val="000000" w:themeColor="text1"/>
          <w:sz w:val="22"/>
          <w:szCs w:val="22"/>
          <w:rPrChange w:id="2948" w:author="Chen Liao" w:date="2021-06-01T21:13:00Z">
            <w:rPr>
              <w:rStyle w:val="fontstyle01"/>
              <w:rFonts w:ascii="Times New Roman" w:hAnsi="Times New Roman"/>
              <w:sz w:val="22"/>
              <w:szCs w:val="22"/>
            </w:rPr>
          </w:rPrChange>
        </w:rPr>
        <w:t>increase</w:t>
      </w:r>
      <w:r w:rsidR="00935A18" w:rsidRPr="00BE70D2">
        <w:rPr>
          <w:rStyle w:val="fontstyle01"/>
          <w:rFonts w:ascii="Times New Roman" w:hAnsi="Times New Roman" w:cs="Times New Roman"/>
          <w:color w:val="000000" w:themeColor="text1"/>
          <w:sz w:val="22"/>
          <w:szCs w:val="22"/>
          <w:rPrChange w:id="2949" w:author="Chen Liao" w:date="2021-06-01T21:13:00Z">
            <w:rPr>
              <w:rStyle w:val="fontstyle01"/>
              <w:rFonts w:ascii="Times New Roman" w:hAnsi="Times New Roman"/>
              <w:sz w:val="22"/>
              <w:szCs w:val="22"/>
            </w:rPr>
          </w:rPrChange>
        </w:rPr>
        <w:t xml:space="preserve">s </w:t>
      </w:r>
      <w:bookmarkStart w:id="2950" w:name="OLE_LINK44"/>
      <w:bookmarkStart w:id="2951" w:name="OLE_LINK45"/>
      <w:r w:rsidR="00935A18" w:rsidRPr="00BE70D2">
        <w:rPr>
          <w:rStyle w:val="fontstyle01"/>
          <w:rFonts w:ascii="Times New Roman" w:hAnsi="Times New Roman" w:cs="Times New Roman"/>
          <w:color w:val="000000" w:themeColor="text1"/>
          <w:sz w:val="22"/>
          <w:szCs w:val="22"/>
          <w:rPrChange w:id="2952" w:author="Chen Liao" w:date="2021-06-01T21:13:00Z">
            <w:rPr>
              <w:rStyle w:val="fontstyle01"/>
              <w:rFonts w:ascii="Times New Roman" w:hAnsi="Times New Roman"/>
              <w:sz w:val="22"/>
              <w:szCs w:val="22"/>
            </w:rPr>
          </w:rPrChange>
        </w:rPr>
        <w:t xml:space="preserve">mice </w:t>
      </w:r>
      <w:r w:rsidR="00913E74" w:rsidRPr="00BE70D2">
        <w:rPr>
          <w:rStyle w:val="fontstyle01"/>
          <w:rFonts w:ascii="Times New Roman" w:hAnsi="Times New Roman" w:cs="Times New Roman"/>
          <w:color w:val="000000" w:themeColor="text1"/>
          <w:sz w:val="22"/>
          <w:szCs w:val="22"/>
          <w:rPrChange w:id="2953" w:author="Chen Liao" w:date="2021-06-01T21:13:00Z">
            <w:rPr>
              <w:rStyle w:val="fontstyle01"/>
              <w:rFonts w:ascii="Times New Roman" w:hAnsi="Times New Roman"/>
              <w:sz w:val="22"/>
              <w:szCs w:val="22"/>
            </w:rPr>
          </w:rPrChange>
        </w:rPr>
        <w:t xml:space="preserve">body weight </w:t>
      </w:r>
      <w:bookmarkEnd w:id="2946"/>
      <w:bookmarkEnd w:id="2947"/>
      <w:bookmarkEnd w:id="2950"/>
      <w:bookmarkEnd w:id="2951"/>
      <w:r w:rsidR="00913E74" w:rsidRPr="00BE70D2">
        <w:rPr>
          <w:rStyle w:val="fontstyle01"/>
          <w:rFonts w:ascii="Times New Roman" w:hAnsi="Times New Roman" w:cs="Times New Roman"/>
          <w:color w:val="000000" w:themeColor="text1"/>
          <w:sz w:val="22"/>
          <w:szCs w:val="22"/>
          <w:rPrChange w:id="2954" w:author="Chen Liao" w:date="2021-06-01T21:13:00Z">
            <w:rPr>
              <w:rStyle w:val="fontstyle01"/>
              <w:rFonts w:ascii="Times New Roman" w:hAnsi="Times New Roman"/>
              <w:sz w:val="22"/>
              <w:szCs w:val="22"/>
            </w:rPr>
          </w:rPrChange>
        </w:rPr>
        <w:t xml:space="preserve">gradually over </w:t>
      </w:r>
      <w:r w:rsidR="00B97578" w:rsidRPr="00BE70D2">
        <w:rPr>
          <w:rStyle w:val="fontstyle01"/>
          <w:rFonts w:ascii="Times New Roman" w:hAnsi="Times New Roman" w:cs="Times New Roman"/>
          <w:color w:val="000000" w:themeColor="text1"/>
          <w:sz w:val="22"/>
          <w:szCs w:val="22"/>
          <w:rPrChange w:id="2955" w:author="Chen Liao" w:date="2021-06-01T21:13:00Z">
            <w:rPr>
              <w:rStyle w:val="fontstyle01"/>
              <w:rFonts w:ascii="Times New Roman" w:hAnsi="Times New Roman"/>
              <w:sz w:val="22"/>
              <w:szCs w:val="22"/>
            </w:rPr>
          </w:rPrChange>
        </w:rPr>
        <w:t>time,</w:t>
      </w:r>
      <w:r w:rsidR="00913E74" w:rsidRPr="00BE70D2">
        <w:rPr>
          <w:rStyle w:val="fontstyle01"/>
          <w:rFonts w:ascii="Times New Roman" w:hAnsi="Times New Roman" w:cs="Times New Roman"/>
          <w:color w:val="000000" w:themeColor="text1"/>
          <w:sz w:val="22"/>
          <w:szCs w:val="22"/>
          <w:rPrChange w:id="2956" w:author="Chen Liao" w:date="2021-06-01T21:13:00Z">
            <w:rPr>
              <w:rStyle w:val="fontstyle01"/>
              <w:rFonts w:ascii="Times New Roman" w:hAnsi="Times New Roman"/>
              <w:sz w:val="22"/>
              <w:szCs w:val="22"/>
            </w:rPr>
          </w:rPrChange>
        </w:rPr>
        <w:t xml:space="preserve"> </w:t>
      </w:r>
      <w:r w:rsidR="007E1BA9" w:rsidRPr="00BE70D2">
        <w:rPr>
          <w:rStyle w:val="fontstyle01"/>
          <w:rFonts w:ascii="Times New Roman" w:hAnsi="Times New Roman" w:cs="Times New Roman"/>
          <w:color w:val="000000" w:themeColor="text1"/>
          <w:sz w:val="22"/>
          <w:szCs w:val="22"/>
          <w:rPrChange w:id="2957" w:author="Chen Liao" w:date="2021-06-01T21:13:00Z">
            <w:rPr>
              <w:rStyle w:val="fontstyle01"/>
              <w:rFonts w:ascii="Times New Roman" w:hAnsi="Times New Roman"/>
              <w:sz w:val="22"/>
              <w:szCs w:val="22"/>
            </w:rPr>
          </w:rPrChange>
        </w:rPr>
        <w:t>but</w:t>
      </w:r>
      <w:r w:rsidR="00913E74" w:rsidRPr="00BE70D2">
        <w:rPr>
          <w:rStyle w:val="fontstyle01"/>
          <w:rFonts w:ascii="Times New Roman" w:hAnsi="Times New Roman" w:cs="Times New Roman"/>
          <w:color w:val="000000" w:themeColor="text1"/>
          <w:sz w:val="22"/>
          <w:szCs w:val="22"/>
          <w:rPrChange w:id="2958" w:author="Chen Liao" w:date="2021-06-01T21:13:00Z">
            <w:rPr>
              <w:rStyle w:val="fontstyle01"/>
              <w:rFonts w:ascii="Times New Roman" w:hAnsi="Times New Roman"/>
              <w:sz w:val="22"/>
              <w:szCs w:val="22"/>
            </w:rPr>
          </w:rPrChange>
        </w:rPr>
        <w:t xml:space="preserve"> the amount of body weight gain is </w:t>
      </w:r>
      <w:bookmarkStart w:id="2959" w:name="OLE_LINK33"/>
      <w:bookmarkStart w:id="2960" w:name="OLE_LINK38"/>
      <w:r w:rsidR="00DD04DF" w:rsidRPr="00BE70D2">
        <w:rPr>
          <w:rStyle w:val="fontstyle01"/>
          <w:rFonts w:ascii="Times New Roman" w:hAnsi="Times New Roman" w:cs="Times New Roman"/>
          <w:color w:val="000000" w:themeColor="text1"/>
          <w:sz w:val="22"/>
          <w:szCs w:val="22"/>
          <w:rPrChange w:id="2961" w:author="Chen Liao" w:date="2021-06-01T21:13:00Z">
            <w:rPr>
              <w:rStyle w:val="fontstyle01"/>
              <w:rFonts w:ascii="Times New Roman" w:hAnsi="Times New Roman"/>
              <w:sz w:val="22"/>
              <w:szCs w:val="22"/>
            </w:rPr>
          </w:rPrChange>
        </w:rPr>
        <w:t>generally insignificant compared</w:t>
      </w:r>
      <w:r w:rsidR="007E1BA9" w:rsidRPr="00BE70D2">
        <w:rPr>
          <w:rStyle w:val="fontstyle01"/>
          <w:rFonts w:ascii="Times New Roman" w:hAnsi="Times New Roman" w:cs="Times New Roman"/>
          <w:color w:val="000000" w:themeColor="text1"/>
          <w:sz w:val="22"/>
          <w:szCs w:val="22"/>
          <w:rPrChange w:id="2962" w:author="Chen Liao" w:date="2021-06-01T21:13:00Z">
            <w:rPr>
              <w:rStyle w:val="fontstyle01"/>
              <w:rFonts w:ascii="Times New Roman" w:hAnsi="Times New Roman"/>
              <w:sz w:val="22"/>
              <w:szCs w:val="22"/>
            </w:rPr>
          </w:rPrChange>
        </w:rPr>
        <w:t xml:space="preserve"> to mice treated with </w:t>
      </w:r>
      <w:bookmarkStart w:id="2963" w:name="OLE_LINK48"/>
      <w:bookmarkStart w:id="2964" w:name="OLE_LINK49"/>
      <w:r w:rsidR="00740171" w:rsidRPr="00BE70D2">
        <w:rPr>
          <w:rStyle w:val="fontstyle01"/>
          <w:rFonts w:ascii="Times New Roman" w:hAnsi="Times New Roman" w:cs="Times New Roman"/>
          <w:color w:val="000000" w:themeColor="text1"/>
          <w:sz w:val="22"/>
          <w:szCs w:val="22"/>
          <w:rPrChange w:id="2965" w:author="Chen Liao" w:date="2021-06-01T21:13:00Z">
            <w:rPr>
              <w:rStyle w:val="fontstyle01"/>
              <w:rFonts w:ascii="Times New Roman" w:hAnsi="Times New Roman"/>
              <w:sz w:val="22"/>
              <w:szCs w:val="22"/>
            </w:rPr>
          </w:rPrChange>
        </w:rPr>
        <w:t xml:space="preserve">the cellulose control </w:t>
      </w:r>
      <w:r w:rsidR="007E1BA9" w:rsidRPr="00BE70D2">
        <w:rPr>
          <w:rStyle w:val="fontstyle01"/>
          <w:rFonts w:ascii="Times New Roman" w:hAnsi="Times New Roman" w:cs="Times New Roman"/>
          <w:color w:val="000000" w:themeColor="text1"/>
          <w:sz w:val="22"/>
          <w:szCs w:val="22"/>
          <w:rPrChange w:id="2966" w:author="Chen Liao" w:date="2021-06-01T21:13:00Z">
            <w:rPr>
              <w:rStyle w:val="fontstyle01"/>
              <w:rFonts w:ascii="Times New Roman" w:hAnsi="Times New Roman"/>
              <w:sz w:val="22"/>
              <w:szCs w:val="22"/>
            </w:rPr>
          </w:rPrChange>
        </w:rPr>
        <w:t>(</w:t>
      </w:r>
      <w:r w:rsidR="007E1BA9" w:rsidRPr="00BE70D2">
        <w:rPr>
          <w:rStyle w:val="fontstyle01"/>
          <w:rFonts w:ascii="Times New Roman" w:hAnsi="Times New Roman" w:cs="Times New Roman"/>
          <w:color w:val="000000" w:themeColor="text1"/>
          <w:sz w:val="22"/>
          <w:szCs w:val="22"/>
          <w:highlight w:val="yellow"/>
          <w:rPrChange w:id="2967" w:author="Chen Liao" w:date="2021-06-01T21:13:00Z">
            <w:rPr>
              <w:rStyle w:val="fontstyle01"/>
              <w:rFonts w:ascii="Times New Roman" w:hAnsi="Times New Roman"/>
              <w:sz w:val="22"/>
              <w:szCs w:val="22"/>
              <w:highlight w:val="yellow"/>
            </w:rPr>
          </w:rPrChange>
        </w:rPr>
        <w:t xml:space="preserve">Fig. </w:t>
      </w:r>
      <w:del w:id="2968" w:author="Chen Liao" w:date="2021-05-28T06:59:00Z">
        <w:r w:rsidR="0063666F" w:rsidRPr="00BE70D2" w:rsidDel="001856B1">
          <w:rPr>
            <w:rStyle w:val="fontstyle01"/>
            <w:rFonts w:ascii="Times New Roman" w:hAnsi="Times New Roman" w:cs="Times New Roman"/>
            <w:color w:val="000000" w:themeColor="text1"/>
            <w:sz w:val="22"/>
            <w:szCs w:val="22"/>
            <w:highlight w:val="yellow"/>
            <w:rPrChange w:id="2969" w:author="Chen Liao" w:date="2021-06-01T21:13:00Z">
              <w:rPr>
                <w:rStyle w:val="fontstyle01"/>
                <w:rFonts w:ascii="Times New Roman" w:hAnsi="Times New Roman"/>
                <w:sz w:val="22"/>
                <w:szCs w:val="22"/>
                <w:highlight w:val="yellow"/>
              </w:rPr>
            </w:rPrChange>
          </w:rPr>
          <w:delText>S</w:delText>
        </w:r>
        <w:r w:rsidR="007E1BA9" w:rsidRPr="00BE70D2" w:rsidDel="001856B1">
          <w:rPr>
            <w:rStyle w:val="fontstyle01"/>
            <w:rFonts w:ascii="Times New Roman" w:hAnsi="Times New Roman" w:cs="Times New Roman"/>
            <w:color w:val="000000" w:themeColor="text1"/>
            <w:sz w:val="22"/>
            <w:szCs w:val="22"/>
            <w:highlight w:val="yellow"/>
            <w:rPrChange w:id="2970" w:author="Chen Liao" w:date="2021-06-01T21:13:00Z">
              <w:rPr>
                <w:rStyle w:val="fontstyle01"/>
                <w:rFonts w:ascii="Times New Roman" w:hAnsi="Times New Roman"/>
                <w:sz w:val="22"/>
                <w:szCs w:val="22"/>
                <w:highlight w:val="yellow"/>
              </w:rPr>
            </w:rPrChange>
          </w:rPr>
          <w:delText>1</w:delText>
        </w:r>
        <w:r w:rsidR="00DA094A" w:rsidRPr="00BE70D2" w:rsidDel="001856B1">
          <w:rPr>
            <w:rStyle w:val="fontstyle01"/>
            <w:rFonts w:ascii="Times New Roman" w:hAnsi="Times New Roman" w:cs="Times New Roman"/>
            <w:color w:val="000000" w:themeColor="text1"/>
            <w:sz w:val="22"/>
            <w:szCs w:val="22"/>
            <w:highlight w:val="yellow"/>
            <w:rPrChange w:id="2971" w:author="Chen Liao" w:date="2021-06-01T21:13:00Z">
              <w:rPr>
                <w:rStyle w:val="fontstyle01"/>
                <w:rFonts w:ascii="Times New Roman" w:hAnsi="Times New Roman"/>
                <w:sz w:val="22"/>
                <w:szCs w:val="22"/>
                <w:highlight w:val="yellow"/>
              </w:rPr>
            </w:rPrChange>
          </w:rPr>
          <w:delText>A</w:delText>
        </w:r>
      </w:del>
      <w:ins w:id="2972" w:author="Chen Liao" w:date="2021-05-28T06:59:00Z">
        <w:r w:rsidR="001856B1" w:rsidRPr="00BE70D2">
          <w:rPr>
            <w:rStyle w:val="fontstyle01"/>
            <w:rFonts w:ascii="Times New Roman" w:hAnsi="Times New Roman" w:cs="Times New Roman"/>
            <w:color w:val="000000" w:themeColor="text1"/>
            <w:sz w:val="22"/>
            <w:szCs w:val="22"/>
            <w:highlight w:val="yellow"/>
            <w:rPrChange w:id="2973" w:author="Chen Liao" w:date="2021-06-01T21:13:00Z">
              <w:rPr>
                <w:rStyle w:val="fontstyle01"/>
                <w:rFonts w:ascii="Times New Roman" w:hAnsi="Times New Roman"/>
                <w:sz w:val="22"/>
                <w:szCs w:val="22"/>
                <w:highlight w:val="yellow"/>
              </w:rPr>
            </w:rPrChange>
          </w:rPr>
          <w:t>S2A</w:t>
        </w:r>
      </w:ins>
      <w:r w:rsidR="007E1BA9" w:rsidRPr="00BE70D2">
        <w:rPr>
          <w:rStyle w:val="fontstyle01"/>
          <w:rFonts w:ascii="Times New Roman" w:hAnsi="Times New Roman" w:cs="Times New Roman"/>
          <w:color w:val="000000" w:themeColor="text1"/>
          <w:sz w:val="22"/>
          <w:szCs w:val="22"/>
          <w:rPrChange w:id="2974" w:author="Chen Liao" w:date="2021-06-01T21:13:00Z">
            <w:rPr>
              <w:rStyle w:val="fontstyle01"/>
              <w:rFonts w:ascii="Times New Roman" w:hAnsi="Times New Roman"/>
              <w:sz w:val="22"/>
              <w:szCs w:val="22"/>
            </w:rPr>
          </w:rPrChange>
        </w:rPr>
        <w:t>)</w:t>
      </w:r>
      <w:bookmarkEnd w:id="2963"/>
      <w:bookmarkEnd w:id="2964"/>
      <w:r w:rsidR="007E1BA9" w:rsidRPr="00BE70D2">
        <w:rPr>
          <w:rStyle w:val="fontstyle01"/>
          <w:rFonts w:ascii="Times New Roman" w:hAnsi="Times New Roman" w:cs="Times New Roman"/>
          <w:color w:val="000000" w:themeColor="text1"/>
          <w:sz w:val="22"/>
          <w:szCs w:val="22"/>
          <w:rPrChange w:id="2975" w:author="Chen Liao" w:date="2021-06-01T21:13:00Z">
            <w:rPr>
              <w:rStyle w:val="fontstyle01"/>
              <w:rFonts w:ascii="Times New Roman" w:hAnsi="Times New Roman"/>
              <w:sz w:val="22"/>
              <w:szCs w:val="22"/>
            </w:rPr>
          </w:rPrChange>
        </w:rPr>
        <w:t xml:space="preserve">. </w:t>
      </w:r>
      <w:r w:rsidR="005344A8" w:rsidRPr="00BE70D2">
        <w:rPr>
          <w:rStyle w:val="fontstyle01"/>
          <w:rFonts w:ascii="Times New Roman" w:hAnsi="Times New Roman" w:cs="Times New Roman"/>
          <w:color w:val="000000" w:themeColor="text1"/>
          <w:sz w:val="22"/>
          <w:szCs w:val="22"/>
          <w:rPrChange w:id="2976" w:author="Chen Liao" w:date="2021-06-01T21:13:00Z">
            <w:rPr>
              <w:rStyle w:val="fontstyle01"/>
              <w:rFonts w:ascii="Times New Roman" w:hAnsi="Times New Roman"/>
              <w:sz w:val="22"/>
              <w:szCs w:val="22"/>
            </w:rPr>
          </w:rPrChange>
        </w:rPr>
        <w:t xml:space="preserve">Although there </w:t>
      </w:r>
      <w:r w:rsidR="001E5766" w:rsidRPr="00BE70D2">
        <w:rPr>
          <w:rStyle w:val="fontstyle01"/>
          <w:rFonts w:ascii="Times New Roman" w:hAnsi="Times New Roman" w:cs="Times New Roman"/>
          <w:color w:val="000000" w:themeColor="text1"/>
          <w:sz w:val="22"/>
          <w:szCs w:val="22"/>
          <w:rPrChange w:id="2977" w:author="Chen Liao" w:date="2021-06-01T21:13:00Z">
            <w:rPr>
              <w:rStyle w:val="fontstyle01"/>
              <w:rFonts w:ascii="Times New Roman" w:hAnsi="Times New Roman"/>
              <w:sz w:val="22"/>
              <w:szCs w:val="22"/>
            </w:rPr>
          </w:rPrChange>
        </w:rPr>
        <w:t>were n</w:t>
      </w:r>
      <w:r w:rsidR="00935A18" w:rsidRPr="00BE70D2">
        <w:rPr>
          <w:rStyle w:val="fontstyle01"/>
          <w:rFonts w:ascii="Times New Roman" w:hAnsi="Times New Roman" w:cs="Times New Roman"/>
          <w:color w:val="000000" w:themeColor="text1"/>
          <w:sz w:val="22"/>
          <w:szCs w:val="22"/>
          <w:rPrChange w:id="2978" w:author="Chen Liao" w:date="2021-06-01T21:13:00Z">
            <w:rPr>
              <w:rStyle w:val="fontstyle01"/>
              <w:rFonts w:ascii="Times New Roman" w:hAnsi="Times New Roman"/>
              <w:sz w:val="22"/>
              <w:szCs w:val="22"/>
            </w:rPr>
          </w:rPrChange>
        </w:rPr>
        <w:t xml:space="preserve">o obvious </w:t>
      </w:r>
      <w:r w:rsidR="001E5766" w:rsidRPr="00BE70D2">
        <w:rPr>
          <w:rStyle w:val="fontstyle01"/>
          <w:rFonts w:ascii="Times New Roman" w:hAnsi="Times New Roman" w:cs="Times New Roman"/>
          <w:color w:val="000000" w:themeColor="text1"/>
          <w:sz w:val="22"/>
          <w:szCs w:val="22"/>
          <w:rPrChange w:id="2979" w:author="Chen Liao" w:date="2021-06-01T21:13:00Z">
            <w:rPr>
              <w:rStyle w:val="fontstyle01"/>
              <w:rFonts w:ascii="Times New Roman" w:hAnsi="Times New Roman"/>
              <w:sz w:val="22"/>
              <w:szCs w:val="22"/>
            </w:rPr>
          </w:rPrChange>
        </w:rPr>
        <w:t xml:space="preserve">temporal </w:t>
      </w:r>
      <w:r w:rsidR="00574D98" w:rsidRPr="00BE70D2">
        <w:rPr>
          <w:rStyle w:val="fontstyle01"/>
          <w:rFonts w:ascii="Times New Roman" w:hAnsi="Times New Roman" w:cs="Times New Roman"/>
          <w:color w:val="000000" w:themeColor="text1"/>
          <w:sz w:val="22"/>
          <w:szCs w:val="22"/>
          <w:rPrChange w:id="2980" w:author="Chen Liao" w:date="2021-06-01T21:13:00Z">
            <w:rPr>
              <w:rStyle w:val="fontstyle01"/>
              <w:rFonts w:ascii="Times New Roman" w:hAnsi="Times New Roman"/>
              <w:sz w:val="22"/>
              <w:szCs w:val="22"/>
            </w:rPr>
          </w:rPrChange>
        </w:rPr>
        <w:t>patterns</w:t>
      </w:r>
      <w:r w:rsidR="00935A18" w:rsidRPr="00BE70D2">
        <w:rPr>
          <w:rStyle w:val="fontstyle01"/>
          <w:rFonts w:ascii="Times New Roman" w:hAnsi="Times New Roman" w:cs="Times New Roman"/>
          <w:color w:val="000000" w:themeColor="text1"/>
          <w:sz w:val="22"/>
          <w:szCs w:val="22"/>
          <w:rPrChange w:id="2981" w:author="Chen Liao" w:date="2021-06-01T21:13:00Z">
            <w:rPr>
              <w:rStyle w:val="fontstyle01"/>
              <w:rFonts w:ascii="Times New Roman" w:hAnsi="Times New Roman"/>
              <w:sz w:val="22"/>
              <w:szCs w:val="22"/>
            </w:rPr>
          </w:rPrChange>
        </w:rPr>
        <w:t xml:space="preserve"> </w:t>
      </w:r>
      <w:r w:rsidR="001E5766" w:rsidRPr="00BE70D2">
        <w:rPr>
          <w:rStyle w:val="fontstyle01"/>
          <w:rFonts w:ascii="Times New Roman" w:hAnsi="Times New Roman" w:cs="Times New Roman"/>
          <w:color w:val="000000" w:themeColor="text1"/>
          <w:sz w:val="22"/>
          <w:szCs w:val="22"/>
          <w:rPrChange w:id="2982" w:author="Chen Liao" w:date="2021-06-01T21:13:00Z">
            <w:rPr>
              <w:rStyle w:val="fontstyle01"/>
              <w:rFonts w:ascii="Times New Roman" w:hAnsi="Times New Roman"/>
              <w:sz w:val="22"/>
              <w:szCs w:val="22"/>
            </w:rPr>
          </w:rPrChange>
        </w:rPr>
        <w:t>in the</w:t>
      </w:r>
      <w:r w:rsidR="00935A18" w:rsidRPr="00BE70D2">
        <w:rPr>
          <w:rStyle w:val="fontstyle01"/>
          <w:rFonts w:ascii="Times New Roman" w:hAnsi="Times New Roman" w:cs="Times New Roman"/>
          <w:color w:val="000000" w:themeColor="text1"/>
          <w:sz w:val="22"/>
          <w:szCs w:val="22"/>
          <w:rPrChange w:id="2983" w:author="Chen Liao" w:date="2021-06-01T21:13:00Z">
            <w:rPr>
              <w:rStyle w:val="fontstyle01"/>
              <w:rFonts w:ascii="Times New Roman" w:hAnsi="Times New Roman"/>
              <w:sz w:val="22"/>
              <w:szCs w:val="22"/>
            </w:rPr>
          </w:rPrChange>
        </w:rPr>
        <w:t xml:space="preserve"> </w:t>
      </w:r>
      <w:ins w:id="2984" w:author="Chen Liao" w:date="2021-05-28T07:09:00Z">
        <w:r w:rsidR="00F5051A" w:rsidRPr="00BE70D2">
          <w:rPr>
            <w:rStyle w:val="fontstyle01"/>
            <w:rFonts w:ascii="Times New Roman" w:hAnsi="Times New Roman" w:cs="Times New Roman"/>
            <w:color w:val="000000" w:themeColor="text1"/>
            <w:sz w:val="22"/>
            <w:szCs w:val="22"/>
            <w:rPrChange w:id="2985" w:author="Chen Liao" w:date="2021-06-01T21:13:00Z">
              <w:rPr>
                <w:rStyle w:val="fontstyle01"/>
                <w:rFonts w:ascii="Times New Roman" w:hAnsi="Times New Roman"/>
                <w:sz w:val="22"/>
                <w:szCs w:val="22"/>
              </w:rPr>
            </w:rPrChange>
          </w:rPr>
          <w:t xml:space="preserve">inulin </w:t>
        </w:r>
      </w:ins>
      <w:del w:id="2986" w:author="Chen Liao" w:date="2021-05-28T07:09:00Z">
        <w:r w:rsidR="00935A18" w:rsidRPr="00BE70D2" w:rsidDel="00F5051A">
          <w:rPr>
            <w:rStyle w:val="fontstyle01"/>
            <w:rFonts w:ascii="Times New Roman" w:hAnsi="Times New Roman" w:cs="Times New Roman"/>
            <w:color w:val="000000" w:themeColor="text1"/>
            <w:sz w:val="22"/>
            <w:szCs w:val="22"/>
            <w:rPrChange w:id="2987" w:author="Chen Liao" w:date="2021-06-01T21:13:00Z">
              <w:rPr>
                <w:rStyle w:val="fontstyle01"/>
                <w:rFonts w:ascii="Times New Roman" w:hAnsi="Times New Roman"/>
                <w:sz w:val="22"/>
                <w:szCs w:val="22"/>
              </w:rPr>
            </w:rPrChange>
          </w:rPr>
          <w:delText xml:space="preserve">fiber </w:delText>
        </w:r>
      </w:del>
      <w:r w:rsidR="00935A18" w:rsidRPr="00BE70D2">
        <w:rPr>
          <w:rStyle w:val="fontstyle01"/>
          <w:rFonts w:ascii="Times New Roman" w:hAnsi="Times New Roman" w:cs="Times New Roman"/>
          <w:color w:val="000000" w:themeColor="text1"/>
          <w:sz w:val="22"/>
          <w:szCs w:val="22"/>
          <w:rPrChange w:id="2988" w:author="Chen Liao" w:date="2021-06-01T21:13:00Z">
            <w:rPr>
              <w:rStyle w:val="fontstyle01"/>
              <w:rFonts w:ascii="Times New Roman" w:hAnsi="Times New Roman"/>
              <w:sz w:val="22"/>
              <w:szCs w:val="22"/>
            </w:rPr>
          </w:rPrChange>
        </w:rPr>
        <w:t>intake</w:t>
      </w:r>
      <w:r w:rsidR="00574D98" w:rsidRPr="00BE70D2">
        <w:rPr>
          <w:rStyle w:val="fontstyle01"/>
          <w:rFonts w:ascii="Times New Roman" w:hAnsi="Times New Roman" w:cs="Times New Roman"/>
          <w:color w:val="000000" w:themeColor="text1"/>
          <w:sz w:val="22"/>
          <w:szCs w:val="22"/>
          <w:rPrChange w:id="2989" w:author="Chen Liao" w:date="2021-06-01T21:13:00Z">
            <w:rPr>
              <w:rStyle w:val="fontstyle01"/>
              <w:rFonts w:ascii="Times New Roman" w:hAnsi="Times New Roman"/>
              <w:sz w:val="22"/>
              <w:szCs w:val="22"/>
            </w:rPr>
          </w:rPrChange>
        </w:rPr>
        <w:t xml:space="preserve"> (</w:t>
      </w:r>
      <w:r w:rsidR="00574D98" w:rsidRPr="00BE70D2">
        <w:rPr>
          <w:rStyle w:val="fontstyle01"/>
          <w:rFonts w:ascii="Times New Roman" w:hAnsi="Times New Roman" w:cs="Times New Roman"/>
          <w:color w:val="000000" w:themeColor="text1"/>
          <w:sz w:val="22"/>
          <w:szCs w:val="22"/>
          <w:highlight w:val="yellow"/>
          <w:rPrChange w:id="2990" w:author="Chen Liao" w:date="2021-06-01T21:13:00Z">
            <w:rPr>
              <w:rStyle w:val="fontstyle01"/>
              <w:rFonts w:ascii="Times New Roman" w:hAnsi="Times New Roman"/>
              <w:sz w:val="22"/>
              <w:szCs w:val="22"/>
              <w:highlight w:val="yellow"/>
            </w:rPr>
          </w:rPrChange>
        </w:rPr>
        <w:t xml:space="preserve">Fig. </w:t>
      </w:r>
      <w:del w:id="2991" w:author="Chen Liao" w:date="2021-05-28T06:59:00Z">
        <w:r w:rsidR="00574D98" w:rsidRPr="00BE70D2" w:rsidDel="001856B1">
          <w:rPr>
            <w:rStyle w:val="fontstyle01"/>
            <w:rFonts w:ascii="Times New Roman" w:hAnsi="Times New Roman" w:cs="Times New Roman"/>
            <w:color w:val="000000" w:themeColor="text1"/>
            <w:sz w:val="22"/>
            <w:szCs w:val="22"/>
            <w:highlight w:val="yellow"/>
            <w:rPrChange w:id="2992" w:author="Chen Liao" w:date="2021-06-01T21:13:00Z">
              <w:rPr>
                <w:rStyle w:val="fontstyle01"/>
                <w:rFonts w:ascii="Times New Roman" w:hAnsi="Times New Roman"/>
                <w:sz w:val="22"/>
                <w:szCs w:val="22"/>
                <w:highlight w:val="yellow"/>
              </w:rPr>
            </w:rPrChange>
          </w:rPr>
          <w:delText>S1</w:delText>
        </w:r>
        <w:r w:rsidR="00B97578" w:rsidRPr="00BE70D2" w:rsidDel="001856B1">
          <w:rPr>
            <w:rStyle w:val="fontstyle01"/>
            <w:rFonts w:ascii="Times New Roman" w:hAnsi="Times New Roman" w:cs="Times New Roman"/>
            <w:color w:val="000000" w:themeColor="text1"/>
            <w:sz w:val="22"/>
            <w:szCs w:val="22"/>
            <w:highlight w:val="yellow"/>
            <w:rPrChange w:id="2993" w:author="Chen Liao" w:date="2021-06-01T21:13:00Z">
              <w:rPr>
                <w:rStyle w:val="fontstyle01"/>
                <w:rFonts w:ascii="Times New Roman" w:hAnsi="Times New Roman"/>
                <w:sz w:val="22"/>
                <w:szCs w:val="22"/>
                <w:highlight w:val="yellow"/>
              </w:rPr>
            </w:rPrChange>
          </w:rPr>
          <w:delText>B</w:delText>
        </w:r>
      </w:del>
      <w:ins w:id="2994" w:author="Chen Liao" w:date="2021-05-28T06:59:00Z">
        <w:r w:rsidR="001856B1" w:rsidRPr="00BE70D2">
          <w:rPr>
            <w:rStyle w:val="fontstyle01"/>
            <w:rFonts w:ascii="Times New Roman" w:hAnsi="Times New Roman" w:cs="Times New Roman"/>
            <w:color w:val="000000" w:themeColor="text1"/>
            <w:sz w:val="22"/>
            <w:szCs w:val="22"/>
            <w:highlight w:val="yellow"/>
            <w:rPrChange w:id="2995" w:author="Chen Liao" w:date="2021-06-01T21:13:00Z">
              <w:rPr>
                <w:rStyle w:val="fontstyle01"/>
                <w:rFonts w:ascii="Times New Roman" w:hAnsi="Times New Roman"/>
                <w:sz w:val="22"/>
                <w:szCs w:val="22"/>
                <w:highlight w:val="yellow"/>
              </w:rPr>
            </w:rPrChange>
          </w:rPr>
          <w:t>S2B</w:t>
        </w:r>
      </w:ins>
      <w:r w:rsidR="00B97578" w:rsidRPr="00BE70D2">
        <w:rPr>
          <w:rStyle w:val="fontstyle01"/>
          <w:rFonts w:ascii="Times New Roman" w:hAnsi="Times New Roman" w:cs="Times New Roman"/>
          <w:color w:val="000000" w:themeColor="text1"/>
          <w:sz w:val="22"/>
          <w:szCs w:val="22"/>
          <w:highlight w:val="yellow"/>
          <w:rPrChange w:id="2996" w:author="Chen Liao" w:date="2021-06-01T21:13:00Z">
            <w:rPr>
              <w:rStyle w:val="fontstyle01"/>
              <w:rFonts w:ascii="Times New Roman" w:hAnsi="Times New Roman"/>
              <w:sz w:val="22"/>
              <w:szCs w:val="22"/>
              <w:highlight w:val="yellow"/>
            </w:rPr>
          </w:rPrChange>
        </w:rPr>
        <w:t>, C</w:t>
      </w:r>
      <w:r w:rsidR="00574D98" w:rsidRPr="00BE70D2">
        <w:rPr>
          <w:rStyle w:val="fontstyle01"/>
          <w:rFonts w:ascii="Times New Roman" w:hAnsi="Times New Roman" w:cs="Times New Roman"/>
          <w:color w:val="000000" w:themeColor="text1"/>
          <w:sz w:val="22"/>
          <w:szCs w:val="22"/>
          <w:rPrChange w:id="2997" w:author="Chen Liao" w:date="2021-06-01T21:13:00Z">
            <w:rPr>
              <w:rStyle w:val="fontstyle01"/>
              <w:rFonts w:ascii="Times New Roman" w:hAnsi="Times New Roman"/>
              <w:sz w:val="22"/>
              <w:szCs w:val="22"/>
            </w:rPr>
          </w:rPrChange>
        </w:rPr>
        <w:t>)</w:t>
      </w:r>
      <w:r w:rsidR="00935A18" w:rsidRPr="00BE70D2">
        <w:rPr>
          <w:rStyle w:val="fontstyle01"/>
          <w:rFonts w:ascii="Times New Roman" w:hAnsi="Times New Roman" w:cs="Times New Roman"/>
          <w:color w:val="000000" w:themeColor="text1"/>
          <w:sz w:val="22"/>
          <w:szCs w:val="22"/>
          <w:rPrChange w:id="2998" w:author="Chen Liao" w:date="2021-06-01T21:13:00Z">
            <w:rPr>
              <w:rStyle w:val="fontstyle01"/>
              <w:rFonts w:ascii="Times New Roman" w:hAnsi="Times New Roman"/>
              <w:sz w:val="22"/>
              <w:szCs w:val="22"/>
            </w:rPr>
          </w:rPrChange>
        </w:rPr>
        <w:t xml:space="preserve"> and fecal </w:t>
      </w:r>
      <w:r w:rsidR="00B1402B" w:rsidRPr="00BE70D2">
        <w:rPr>
          <w:rStyle w:val="fontstyle01"/>
          <w:rFonts w:ascii="Times New Roman" w:hAnsi="Times New Roman" w:cs="Times New Roman"/>
          <w:color w:val="000000" w:themeColor="text1"/>
          <w:sz w:val="22"/>
          <w:szCs w:val="22"/>
          <w:rPrChange w:id="2999" w:author="Chen Liao" w:date="2021-06-01T21:13:00Z">
            <w:rPr>
              <w:rStyle w:val="fontstyle01"/>
              <w:rFonts w:ascii="Times New Roman" w:hAnsi="Times New Roman"/>
              <w:sz w:val="22"/>
              <w:szCs w:val="22"/>
            </w:rPr>
          </w:rPrChange>
        </w:rPr>
        <w:t>weight</w:t>
      </w:r>
      <w:r w:rsidR="00574D98" w:rsidRPr="00BE70D2">
        <w:rPr>
          <w:rStyle w:val="fontstyle01"/>
          <w:rFonts w:ascii="Times New Roman" w:hAnsi="Times New Roman" w:cs="Times New Roman"/>
          <w:color w:val="000000" w:themeColor="text1"/>
          <w:sz w:val="22"/>
          <w:szCs w:val="22"/>
          <w:rPrChange w:id="3000" w:author="Chen Liao" w:date="2021-06-01T21:13:00Z">
            <w:rPr>
              <w:rStyle w:val="fontstyle01"/>
              <w:rFonts w:ascii="Times New Roman" w:hAnsi="Times New Roman"/>
              <w:sz w:val="22"/>
              <w:szCs w:val="22"/>
            </w:rPr>
          </w:rPrChange>
        </w:rPr>
        <w:t xml:space="preserve"> (</w:t>
      </w:r>
      <w:r w:rsidR="00574D98" w:rsidRPr="00BE70D2">
        <w:rPr>
          <w:rStyle w:val="fontstyle01"/>
          <w:rFonts w:ascii="Times New Roman" w:hAnsi="Times New Roman" w:cs="Times New Roman"/>
          <w:color w:val="000000" w:themeColor="text1"/>
          <w:sz w:val="22"/>
          <w:szCs w:val="22"/>
          <w:highlight w:val="yellow"/>
          <w:rPrChange w:id="3001" w:author="Chen Liao" w:date="2021-06-01T21:13:00Z">
            <w:rPr>
              <w:rStyle w:val="fontstyle01"/>
              <w:rFonts w:ascii="Times New Roman" w:hAnsi="Times New Roman"/>
              <w:sz w:val="22"/>
              <w:szCs w:val="22"/>
              <w:highlight w:val="yellow"/>
            </w:rPr>
          </w:rPrChange>
        </w:rPr>
        <w:t xml:space="preserve">Fig. </w:t>
      </w:r>
      <w:del w:id="3002" w:author="Chen Liao" w:date="2021-05-28T06:59:00Z">
        <w:r w:rsidR="00574D98" w:rsidRPr="00BE70D2" w:rsidDel="001856B1">
          <w:rPr>
            <w:rStyle w:val="fontstyle01"/>
            <w:rFonts w:ascii="Times New Roman" w:hAnsi="Times New Roman" w:cs="Times New Roman"/>
            <w:color w:val="000000" w:themeColor="text1"/>
            <w:sz w:val="22"/>
            <w:szCs w:val="22"/>
            <w:highlight w:val="yellow"/>
            <w:rPrChange w:id="3003" w:author="Chen Liao" w:date="2021-06-01T21:13:00Z">
              <w:rPr>
                <w:rStyle w:val="fontstyle01"/>
                <w:rFonts w:ascii="Times New Roman" w:hAnsi="Times New Roman"/>
                <w:sz w:val="22"/>
                <w:szCs w:val="22"/>
                <w:highlight w:val="yellow"/>
              </w:rPr>
            </w:rPrChange>
          </w:rPr>
          <w:delText>S1D</w:delText>
        </w:r>
      </w:del>
      <w:ins w:id="3004" w:author="Chen Liao" w:date="2021-05-28T06:59:00Z">
        <w:r w:rsidR="001856B1" w:rsidRPr="00BE70D2">
          <w:rPr>
            <w:rStyle w:val="fontstyle01"/>
            <w:rFonts w:ascii="Times New Roman" w:hAnsi="Times New Roman" w:cs="Times New Roman"/>
            <w:color w:val="000000" w:themeColor="text1"/>
            <w:sz w:val="22"/>
            <w:szCs w:val="22"/>
            <w:highlight w:val="yellow"/>
            <w:rPrChange w:id="3005" w:author="Chen Liao" w:date="2021-06-01T21:13:00Z">
              <w:rPr>
                <w:rStyle w:val="fontstyle01"/>
                <w:rFonts w:ascii="Times New Roman" w:hAnsi="Times New Roman"/>
                <w:sz w:val="22"/>
                <w:szCs w:val="22"/>
                <w:highlight w:val="yellow"/>
              </w:rPr>
            </w:rPrChange>
          </w:rPr>
          <w:t>S2D</w:t>
        </w:r>
      </w:ins>
      <w:r w:rsidR="00574D98" w:rsidRPr="00BE70D2">
        <w:rPr>
          <w:rStyle w:val="fontstyle01"/>
          <w:rFonts w:ascii="Times New Roman" w:hAnsi="Times New Roman" w:cs="Times New Roman"/>
          <w:color w:val="000000" w:themeColor="text1"/>
          <w:sz w:val="22"/>
          <w:szCs w:val="22"/>
          <w:rPrChange w:id="3006" w:author="Chen Liao" w:date="2021-06-01T21:13:00Z">
            <w:rPr>
              <w:rStyle w:val="fontstyle01"/>
              <w:rFonts w:ascii="Times New Roman" w:hAnsi="Times New Roman"/>
              <w:sz w:val="22"/>
              <w:szCs w:val="22"/>
            </w:rPr>
          </w:rPrChange>
        </w:rPr>
        <w:t>)</w:t>
      </w:r>
      <w:r w:rsidR="00510E82" w:rsidRPr="00BE70D2">
        <w:rPr>
          <w:rStyle w:val="fontstyle01"/>
          <w:rFonts w:ascii="Times New Roman" w:hAnsi="Times New Roman" w:cs="Times New Roman"/>
          <w:color w:val="000000" w:themeColor="text1"/>
          <w:sz w:val="22"/>
          <w:szCs w:val="22"/>
          <w:rPrChange w:id="3007" w:author="Chen Liao" w:date="2021-06-01T21:13:00Z">
            <w:rPr>
              <w:rStyle w:val="fontstyle01"/>
              <w:rFonts w:ascii="Times New Roman" w:hAnsi="Times New Roman"/>
              <w:sz w:val="22"/>
              <w:szCs w:val="22"/>
            </w:rPr>
          </w:rPrChange>
        </w:rPr>
        <w:t xml:space="preserve">, the fecal weight </w:t>
      </w:r>
      <w:r w:rsidR="00574D98" w:rsidRPr="00BE70D2">
        <w:rPr>
          <w:rStyle w:val="fontstyle01"/>
          <w:rFonts w:ascii="Times New Roman" w:hAnsi="Times New Roman" w:cs="Times New Roman"/>
          <w:color w:val="000000" w:themeColor="text1"/>
          <w:sz w:val="22"/>
          <w:szCs w:val="22"/>
          <w:rPrChange w:id="3008" w:author="Chen Liao" w:date="2021-06-01T21:13:00Z">
            <w:rPr>
              <w:rStyle w:val="fontstyle01"/>
              <w:rFonts w:ascii="Times New Roman" w:hAnsi="Times New Roman"/>
              <w:sz w:val="22"/>
              <w:szCs w:val="22"/>
            </w:rPr>
          </w:rPrChange>
        </w:rPr>
        <w:t>was</w:t>
      </w:r>
      <w:r w:rsidR="00510E82" w:rsidRPr="00BE70D2">
        <w:rPr>
          <w:rStyle w:val="fontstyle01"/>
          <w:rFonts w:ascii="Times New Roman" w:hAnsi="Times New Roman" w:cs="Times New Roman"/>
          <w:color w:val="000000" w:themeColor="text1"/>
          <w:sz w:val="22"/>
          <w:szCs w:val="22"/>
          <w:rPrChange w:id="3009" w:author="Chen Liao" w:date="2021-06-01T21:13:00Z">
            <w:rPr>
              <w:rStyle w:val="fontstyle01"/>
              <w:rFonts w:ascii="Times New Roman" w:hAnsi="Times New Roman"/>
              <w:sz w:val="22"/>
              <w:szCs w:val="22"/>
            </w:rPr>
          </w:rPrChange>
        </w:rPr>
        <w:t xml:space="preserve"> </w:t>
      </w:r>
      <w:r w:rsidR="00D3795C" w:rsidRPr="00BE70D2">
        <w:rPr>
          <w:rStyle w:val="fontstyle01"/>
          <w:rFonts w:ascii="Times New Roman" w:hAnsi="Times New Roman" w:cs="Times New Roman"/>
          <w:color w:val="000000" w:themeColor="text1"/>
          <w:sz w:val="22"/>
          <w:szCs w:val="22"/>
          <w:rPrChange w:id="3010" w:author="Chen Liao" w:date="2021-06-01T21:13:00Z">
            <w:rPr>
              <w:rStyle w:val="fontstyle01"/>
              <w:rFonts w:ascii="Times New Roman" w:hAnsi="Times New Roman"/>
              <w:sz w:val="22"/>
              <w:szCs w:val="22"/>
            </w:rPr>
          </w:rPrChange>
        </w:rPr>
        <w:t xml:space="preserve">dramatically </w:t>
      </w:r>
      <w:r w:rsidR="00510E82" w:rsidRPr="00BE70D2">
        <w:rPr>
          <w:rStyle w:val="fontstyle01"/>
          <w:rFonts w:ascii="Times New Roman" w:hAnsi="Times New Roman" w:cs="Times New Roman"/>
          <w:color w:val="000000" w:themeColor="text1"/>
          <w:sz w:val="22"/>
          <w:szCs w:val="22"/>
          <w:rPrChange w:id="3011" w:author="Chen Liao" w:date="2021-06-01T21:13:00Z">
            <w:rPr>
              <w:rStyle w:val="fontstyle01"/>
              <w:rFonts w:ascii="Times New Roman" w:hAnsi="Times New Roman"/>
              <w:sz w:val="22"/>
              <w:szCs w:val="22"/>
            </w:rPr>
          </w:rPrChange>
        </w:rPr>
        <w:t>lower in inulin</w:t>
      </w:r>
      <w:del w:id="3012" w:author="Chen Liao" w:date="2021-05-28T07:10:00Z">
        <w:r w:rsidR="00510E82" w:rsidRPr="00BE70D2" w:rsidDel="00F5051A">
          <w:rPr>
            <w:rStyle w:val="fontstyle01"/>
            <w:rFonts w:ascii="Times New Roman" w:hAnsi="Times New Roman" w:cs="Times New Roman"/>
            <w:color w:val="000000" w:themeColor="text1"/>
            <w:sz w:val="22"/>
            <w:szCs w:val="22"/>
            <w:rPrChange w:id="3013" w:author="Chen Liao" w:date="2021-06-01T21:13:00Z">
              <w:rPr>
                <w:rStyle w:val="fontstyle01"/>
                <w:rFonts w:ascii="Times New Roman" w:hAnsi="Times New Roman"/>
                <w:sz w:val="22"/>
                <w:szCs w:val="22"/>
              </w:rPr>
            </w:rPrChange>
          </w:rPr>
          <w:delText>- and resistant starch</w:delText>
        </w:r>
      </w:del>
      <w:r w:rsidR="00510E82" w:rsidRPr="00BE70D2">
        <w:rPr>
          <w:rStyle w:val="fontstyle01"/>
          <w:rFonts w:ascii="Times New Roman" w:hAnsi="Times New Roman" w:cs="Times New Roman"/>
          <w:color w:val="000000" w:themeColor="text1"/>
          <w:sz w:val="22"/>
          <w:szCs w:val="22"/>
          <w:rPrChange w:id="3014" w:author="Chen Liao" w:date="2021-06-01T21:13:00Z">
            <w:rPr>
              <w:rStyle w:val="fontstyle01"/>
              <w:rFonts w:ascii="Times New Roman" w:hAnsi="Times New Roman"/>
              <w:sz w:val="22"/>
              <w:szCs w:val="22"/>
            </w:rPr>
          </w:rPrChange>
        </w:rPr>
        <w:t>-</w:t>
      </w:r>
      <w:r w:rsidR="001C68CC" w:rsidRPr="00BE70D2">
        <w:rPr>
          <w:rStyle w:val="fontstyle01"/>
          <w:rFonts w:ascii="Times New Roman" w:hAnsi="Times New Roman" w:cs="Times New Roman"/>
          <w:color w:val="000000" w:themeColor="text1"/>
          <w:sz w:val="22"/>
          <w:szCs w:val="22"/>
          <w:rPrChange w:id="3015" w:author="Chen Liao" w:date="2021-06-01T21:13:00Z">
            <w:rPr>
              <w:rStyle w:val="fontstyle01"/>
              <w:rFonts w:ascii="Times New Roman" w:hAnsi="Times New Roman"/>
              <w:sz w:val="22"/>
              <w:szCs w:val="22"/>
            </w:rPr>
          </w:rPrChange>
        </w:rPr>
        <w:t>fed</w:t>
      </w:r>
      <w:r w:rsidR="00510E82" w:rsidRPr="00BE70D2">
        <w:rPr>
          <w:rStyle w:val="fontstyle01"/>
          <w:rFonts w:ascii="Times New Roman" w:hAnsi="Times New Roman" w:cs="Times New Roman"/>
          <w:color w:val="000000" w:themeColor="text1"/>
          <w:sz w:val="22"/>
          <w:szCs w:val="22"/>
          <w:rPrChange w:id="3016" w:author="Chen Liao" w:date="2021-06-01T21:13:00Z">
            <w:rPr>
              <w:rStyle w:val="fontstyle01"/>
              <w:rFonts w:ascii="Times New Roman" w:hAnsi="Times New Roman"/>
              <w:sz w:val="22"/>
              <w:szCs w:val="22"/>
            </w:rPr>
          </w:rPrChange>
        </w:rPr>
        <w:t xml:space="preserve"> mice</w:t>
      </w:r>
      <w:r w:rsidR="005344A8" w:rsidRPr="00BE70D2">
        <w:rPr>
          <w:rStyle w:val="fontstyle01"/>
          <w:rFonts w:ascii="Times New Roman" w:hAnsi="Times New Roman" w:cs="Times New Roman"/>
          <w:color w:val="000000" w:themeColor="text1"/>
          <w:sz w:val="22"/>
          <w:szCs w:val="22"/>
          <w:rPrChange w:id="3017" w:author="Chen Liao" w:date="2021-06-01T21:13:00Z">
            <w:rPr>
              <w:rStyle w:val="fontstyle01"/>
              <w:rFonts w:ascii="Times New Roman" w:hAnsi="Times New Roman"/>
              <w:sz w:val="22"/>
              <w:szCs w:val="22"/>
            </w:rPr>
          </w:rPrChange>
        </w:rPr>
        <w:t xml:space="preserve">, </w:t>
      </w:r>
      <w:r w:rsidR="00F81E79" w:rsidRPr="00BE70D2">
        <w:rPr>
          <w:rStyle w:val="fontstyle01"/>
          <w:rFonts w:ascii="Times New Roman" w:hAnsi="Times New Roman" w:cs="Times New Roman"/>
          <w:color w:val="000000" w:themeColor="text1"/>
          <w:sz w:val="22"/>
          <w:szCs w:val="22"/>
          <w:rPrChange w:id="3018" w:author="Chen Liao" w:date="2021-06-01T21:13:00Z">
            <w:rPr>
              <w:rStyle w:val="fontstyle01"/>
              <w:rFonts w:ascii="Times New Roman" w:hAnsi="Times New Roman"/>
              <w:sz w:val="22"/>
              <w:szCs w:val="22"/>
            </w:rPr>
          </w:rPrChange>
        </w:rPr>
        <w:t>suggesting</w:t>
      </w:r>
      <w:r w:rsidR="005344A8" w:rsidRPr="00BE70D2">
        <w:rPr>
          <w:rStyle w:val="fontstyle01"/>
          <w:rFonts w:ascii="Times New Roman" w:hAnsi="Times New Roman" w:cs="Times New Roman"/>
          <w:color w:val="000000" w:themeColor="text1"/>
          <w:sz w:val="22"/>
          <w:szCs w:val="22"/>
          <w:rPrChange w:id="3019" w:author="Chen Liao" w:date="2021-06-01T21:13:00Z">
            <w:rPr>
              <w:rStyle w:val="fontstyle01"/>
              <w:rFonts w:ascii="Times New Roman" w:hAnsi="Times New Roman"/>
              <w:sz w:val="22"/>
              <w:szCs w:val="22"/>
            </w:rPr>
          </w:rPrChange>
        </w:rPr>
        <w:t xml:space="preserve"> </w:t>
      </w:r>
      <w:ins w:id="3020" w:author="Chen Liao" w:date="2021-05-28T07:33:00Z">
        <w:r w:rsidR="00DB3A2E" w:rsidRPr="00BE70D2">
          <w:rPr>
            <w:rStyle w:val="fontstyle01"/>
            <w:rFonts w:ascii="Times New Roman" w:hAnsi="Times New Roman" w:cs="Times New Roman"/>
            <w:color w:val="000000" w:themeColor="text1"/>
            <w:sz w:val="22"/>
            <w:szCs w:val="22"/>
            <w:rPrChange w:id="3021" w:author="Chen Liao" w:date="2021-06-01T21:13:00Z">
              <w:rPr>
                <w:rStyle w:val="fontstyle01"/>
                <w:rFonts w:ascii="Times New Roman" w:hAnsi="Times New Roman"/>
                <w:sz w:val="22"/>
                <w:szCs w:val="22"/>
              </w:rPr>
            </w:rPrChange>
          </w:rPr>
          <w:t xml:space="preserve">that intestinal </w:t>
        </w:r>
      </w:ins>
      <w:ins w:id="3022" w:author="Chen Liao" w:date="2021-05-28T07:22:00Z">
        <w:r w:rsidR="00324157" w:rsidRPr="00BE70D2">
          <w:rPr>
            <w:rStyle w:val="fontstyle01"/>
            <w:rFonts w:ascii="Times New Roman" w:hAnsi="Times New Roman" w:cs="Times New Roman"/>
            <w:color w:val="000000" w:themeColor="text1"/>
            <w:sz w:val="22"/>
            <w:szCs w:val="22"/>
            <w:rPrChange w:id="3023" w:author="Chen Liao" w:date="2021-06-01T21:13:00Z">
              <w:rPr>
                <w:rStyle w:val="fontstyle01"/>
                <w:rFonts w:ascii="Times New Roman" w:hAnsi="Times New Roman"/>
                <w:sz w:val="22"/>
                <w:szCs w:val="22"/>
              </w:rPr>
            </w:rPrChange>
          </w:rPr>
          <w:t>absorption of inulin</w:t>
        </w:r>
      </w:ins>
      <w:ins w:id="3024" w:author="Chen Liao" w:date="2021-05-28T07:34:00Z">
        <w:r w:rsidR="00DB3A2E" w:rsidRPr="00BE70D2">
          <w:rPr>
            <w:rStyle w:val="fontstyle01"/>
            <w:rFonts w:ascii="Times New Roman" w:hAnsi="Times New Roman" w:cs="Times New Roman"/>
            <w:color w:val="000000" w:themeColor="text1"/>
            <w:sz w:val="22"/>
            <w:szCs w:val="22"/>
            <w:rPrChange w:id="3025" w:author="Chen Liao" w:date="2021-06-01T21:13:00Z">
              <w:rPr>
                <w:rStyle w:val="fontstyle01"/>
                <w:rFonts w:ascii="Times New Roman" w:hAnsi="Times New Roman"/>
                <w:sz w:val="22"/>
                <w:szCs w:val="22"/>
              </w:rPr>
            </w:rPrChange>
          </w:rPr>
          <w:t xml:space="preserve"> may cause</w:t>
        </w:r>
      </w:ins>
      <w:ins w:id="3026" w:author="Chen Liao" w:date="2021-05-28T07:22:00Z">
        <w:r w:rsidR="00324157" w:rsidRPr="00BE70D2">
          <w:rPr>
            <w:rStyle w:val="fontstyle01"/>
            <w:rFonts w:ascii="Times New Roman" w:hAnsi="Times New Roman" w:cs="Times New Roman"/>
            <w:color w:val="000000" w:themeColor="text1"/>
            <w:sz w:val="22"/>
            <w:szCs w:val="22"/>
            <w:rPrChange w:id="3027" w:author="Chen Liao" w:date="2021-06-01T21:13:00Z">
              <w:rPr>
                <w:rStyle w:val="fontstyle01"/>
                <w:rFonts w:ascii="Times New Roman" w:hAnsi="Times New Roman"/>
                <w:sz w:val="22"/>
                <w:szCs w:val="22"/>
              </w:rPr>
            </w:rPrChange>
          </w:rPr>
          <w:t xml:space="preserve"> </w:t>
        </w:r>
      </w:ins>
      <w:r w:rsidR="00F81E79" w:rsidRPr="00BE70D2">
        <w:rPr>
          <w:rStyle w:val="fontstyle01"/>
          <w:rFonts w:ascii="Times New Roman" w:hAnsi="Times New Roman" w:cs="Times New Roman"/>
          <w:color w:val="000000" w:themeColor="text1"/>
          <w:sz w:val="22"/>
          <w:szCs w:val="22"/>
          <w:rPrChange w:id="3028" w:author="Chen Liao" w:date="2021-06-01T21:13:00Z">
            <w:rPr>
              <w:rStyle w:val="fontstyle01"/>
              <w:rFonts w:ascii="Times New Roman" w:hAnsi="Times New Roman"/>
              <w:sz w:val="22"/>
              <w:szCs w:val="22"/>
            </w:rPr>
          </w:rPrChange>
        </w:rPr>
        <w:t>increase</w:t>
      </w:r>
      <w:r w:rsidR="00764FD8" w:rsidRPr="00BE70D2">
        <w:rPr>
          <w:rStyle w:val="fontstyle01"/>
          <w:rFonts w:ascii="Times New Roman" w:hAnsi="Times New Roman" w:cs="Times New Roman"/>
          <w:color w:val="000000" w:themeColor="text1"/>
          <w:sz w:val="22"/>
          <w:szCs w:val="22"/>
          <w:rPrChange w:id="3029" w:author="Chen Liao" w:date="2021-06-01T21:13:00Z">
            <w:rPr>
              <w:rStyle w:val="fontstyle01"/>
              <w:rFonts w:ascii="Times New Roman" w:hAnsi="Times New Roman"/>
              <w:sz w:val="22"/>
              <w:szCs w:val="22"/>
            </w:rPr>
          </w:rPrChange>
        </w:rPr>
        <w:t>d</w:t>
      </w:r>
      <w:r w:rsidR="008F3364" w:rsidRPr="00BE70D2">
        <w:rPr>
          <w:rStyle w:val="fontstyle01"/>
          <w:rFonts w:ascii="Times New Roman" w:hAnsi="Times New Roman" w:cs="Times New Roman"/>
          <w:color w:val="000000" w:themeColor="text1"/>
          <w:sz w:val="22"/>
          <w:szCs w:val="22"/>
          <w:rPrChange w:id="3030" w:author="Chen Liao" w:date="2021-06-01T21:13:00Z">
            <w:rPr>
              <w:rStyle w:val="fontstyle01"/>
              <w:rFonts w:ascii="Times New Roman" w:hAnsi="Times New Roman"/>
              <w:sz w:val="22"/>
              <w:szCs w:val="22"/>
            </w:rPr>
          </w:rPrChange>
        </w:rPr>
        <w:t xml:space="preserve"> </w:t>
      </w:r>
      <w:r w:rsidR="005344A8" w:rsidRPr="00BE70D2">
        <w:rPr>
          <w:rStyle w:val="fontstyle01"/>
          <w:rFonts w:ascii="Times New Roman" w:hAnsi="Times New Roman" w:cs="Times New Roman"/>
          <w:color w:val="000000" w:themeColor="text1"/>
          <w:sz w:val="22"/>
          <w:szCs w:val="22"/>
          <w:rPrChange w:id="3031" w:author="Chen Liao" w:date="2021-06-01T21:13:00Z">
            <w:rPr>
              <w:rStyle w:val="fontstyle01"/>
              <w:rFonts w:ascii="Times New Roman" w:hAnsi="Times New Roman"/>
              <w:sz w:val="22"/>
              <w:szCs w:val="22"/>
            </w:rPr>
          </w:rPrChange>
        </w:rPr>
        <w:t>colonic transit time</w:t>
      </w:r>
      <w:r w:rsidR="00264FE9" w:rsidRPr="00BE70D2">
        <w:rPr>
          <w:rStyle w:val="fontstyle01"/>
          <w:rFonts w:ascii="Times New Roman" w:hAnsi="Times New Roman" w:cs="Times New Roman"/>
          <w:color w:val="000000" w:themeColor="text1"/>
          <w:sz w:val="22"/>
          <w:szCs w:val="22"/>
          <w:rPrChange w:id="3032" w:author="Chen Liao" w:date="2021-06-01T21:13:00Z">
            <w:rPr>
              <w:rStyle w:val="fontstyle01"/>
              <w:rFonts w:ascii="Times New Roman" w:hAnsi="Times New Roman"/>
              <w:sz w:val="22"/>
              <w:szCs w:val="22"/>
            </w:rPr>
          </w:rPrChange>
        </w:rPr>
        <w:t xml:space="preserve"> and decreased defecation frequency</w:t>
      </w:r>
      <w:r w:rsidR="00A01C8C" w:rsidRPr="00BE70D2">
        <w:rPr>
          <w:rStyle w:val="fontstyle01"/>
          <w:rFonts w:ascii="Times New Roman" w:hAnsi="Times New Roman" w:cs="Times New Roman"/>
          <w:color w:val="000000" w:themeColor="text1"/>
          <w:sz w:val="22"/>
          <w:szCs w:val="22"/>
          <w:rPrChange w:id="3033" w:author="Chen Liao" w:date="2021-06-01T21:13:00Z">
            <w:rPr>
              <w:rStyle w:val="fontstyle01"/>
              <w:rFonts w:ascii="Times New Roman" w:hAnsi="Times New Roman"/>
              <w:sz w:val="22"/>
              <w:szCs w:val="22"/>
            </w:rPr>
          </w:rPrChange>
        </w:rPr>
        <w:t>.</w:t>
      </w:r>
      <w:r w:rsidR="00740171" w:rsidRPr="00BE70D2">
        <w:rPr>
          <w:rStyle w:val="fontstyle01"/>
          <w:rFonts w:ascii="Times New Roman" w:hAnsi="Times New Roman" w:cs="Times New Roman"/>
          <w:color w:val="000000" w:themeColor="text1"/>
          <w:sz w:val="22"/>
          <w:szCs w:val="22"/>
          <w:rPrChange w:id="3034" w:author="Chen Liao" w:date="2021-06-01T21:13:00Z">
            <w:rPr>
              <w:rStyle w:val="fontstyle01"/>
              <w:rFonts w:ascii="Times New Roman" w:hAnsi="Times New Roman"/>
              <w:sz w:val="22"/>
              <w:szCs w:val="22"/>
            </w:rPr>
          </w:rPrChange>
        </w:rPr>
        <w:t xml:space="preserve"> </w:t>
      </w:r>
      <w:ins w:id="3035" w:author="Chen Liao" w:date="2021-05-28T08:01:00Z">
        <w:r w:rsidR="009D2458" w:rsidRPr="00BE70D2">
          <w:rPr>
            <w:rStyle w:val="fontstyle01"/>
            <w:rFonts w:ascii="Times New Roman" w:hAnsi="Times New Roman" w:cs="Times New Roman"/>
            <w:color w:val="000000" w:themeColor="text1"/>
            <w:sz w:val="22"/>
            <w:szCs w:val="22"/>
            <w:rPrChange w:id="3036" w:author="Chen Liao" w:date="2021-06-01T21:13:00Z">
              <w:rPr>
                <w:rStyle w:val="fontstyle01"/>
                <w:rFonts w:ascii="Times New Roman" w:hAnsi="Times New Roman"/>
                <w:sz w:val="22"/>
                <w:szCs w:val="22"/>
              </w:rPr>
            </w:rPrChange>
          </w:rPr>
          <w:t xml:space="preserve">Except for Shanghai mice, the </w:t>
        </w:r>
        <w:r w:rsidR="009D2458" w:rsidRPr="00BE70D2">
          <w:rPr>
            <w:rFonts w:ascii="Times New Roman" w:hAnsi="Times New Roman" w:cs="Times New Roman"/>
            <w:color w:val="000000" w:themeColor="text1"/>
            <w:sz w:val="22"/>
            <w:szCs w:val="22"/>
            <w:rPrChange w:id="3037" w:author="Chen Liao" w:date="2021-06-01T21:13:00Z">
              <w:rPr>
                <w:color w:val="242021"/>
                <w:sz w:val="22"/>
                <w:szCs w:val="22"/>
              </w:rPr>
            </w:rPrChange>
          </w:rPr>
          <w:t>inulin absorption nourished gut microbes by rapidly boosting their density to more than 70% of maximum load</w:t>
        </w:r>
      </w:ins>
      <w:ins w:id="3038" w:author="Chen Liao" w:date="2021-06-01T21:11:00Z">
        <w:r w:rsidR="001F0279" w:rsidRPr="00BE70D2">
          <w:rPr>
            <w:rFonts w:ascii="Times New Roman" w:hAnsi="Times New Roman" w:cs="Times New Roman"/>
            <w:color w:val="000000" w:themeColor="text1"/>
            <w:sz w:val="22"/>
            <w:szCs w:val="22"/>
            <w:rPrChange w:id="3039" w:author="Chen Liao" w:date="2021-06-01T21:13:00Z">
              <w:rPr>
                <w:rFonts w:ascii="Times New Roman" w:hAnsi="Times New Roman" w:cs="Times New Roman"/>
                <w:color w:val="000000" w:themeColor="text1"/>
                <w:sz w:val="22"/>
                <w:szCs w:val="22"/>
              </w:rPr>
            </w:rPrChange>
          </w:rPr>
          <w:t xml:space="preserve"> within 24 hours</w:t>
        </w:r>
      </w:ins>
      <w:ins w:id="3040" w:author="Chen Liao" w:date="2021-05-28T08:01:00Z">
        <w:r w:rsidR="009D2458" w:rsidRPr="00BE70D2">
          <w:rPr>
            <w:rFonts w:ascii="Times New Roman" w:hAnsi="Times New Roman" w:cs="Times New Roman"/>
            <w:color w:val="000000" w:themeColor="text1"/>
            <w:sz w:val="22"/>
            <w:szCs w:val="22"/>
            <w:rPrChange w:id="3041" w:author="Chen Liao" w:date="2021-06-01T21:13:00Z">
              <w:rPr>
                <w:color w:val="242021"/>
                <w:sz w:val="22"/>
                <w:szCs w:val="22"/>
              </w:rPr>
            </w:rPrChange>
          </w:rPr>
          <w:t xml:space="preserve"> (</w:t>
        </w:r>
        <w:r w:rsidR="009D2458" w:rsidRPr="00BE70D2">
          <w:rPr>
            <w:rFonts w:ascii="Times New Roman" w:hAnsi="Times New Roman" w:cs="Times New Roman"/>
            <w:color w:val="000000" w:themeColor="text1"/>
            <w:sz w:val="22"/>
            <w:szCs w:val="22"/>
            <w:highlight w:val="yellow"/>
            <w:rPrChange w:id="3042" w:author="Chen Liao" w:date="2021-06-01T21:13:00Z">
              <w:rPr>
                <w:color w:val="242021"/>
                <w:sz w:val="22"/>
                <w:szCs w:val="22"/>
              </w:rPr>
            </w:rPrChange>
          </w:rPr>
          <w:t>Fig. 2A</w:t>
        </w:r>
        <w:r w:rsidR="009D2458" w:rsidRPr="00BE70D2">
          <w:rPr>
            <w:rFonts w:ascii="Times New Roman" w:hAnsi="Times New Roman" w:cs="Times New Roman"/>
            <w:color w:val="000000" w:themeColor="text1"/>
            <w:sz w:val="22"/>
            <w:szCs w:val="22"/>
            <w:rPrChange w:id="3043" w:author="Chen Liao" w:date="2021-06-01T21:13:00Z">
              <w:rPr>
                <w:color w:val="242021"/>
                <w:sz w:val="22"/>
                <w:szCs w:val="22"/>
              </w:rPr>
            </w:rPrChange>
          </w:rPr>
          <w:t>). More interest</w:t>
        </w:r>
      </w:ins>
      <w:ins w:id="3044" w:author="Chen Liao" w:date="2021-05-28T08:02:00Z">
        <w:r w:rsidR="009D2458" w:rsidRPr="00BE70D2">
          <w:rPr>
            <w:rFonts w:ascii="Times New Roman" w:hAnsi="Times New Roman" w:cs="Times New Roman"/>
            <w:color w:val="000000" w:themeColor="text1"/>
            <w:sz w:val="22"/>
            <w:szCs w:val="22"/>
            <w:rPrChange w:id="3045" w:author="Chen Liao" w:date="2021-06-01T21:13:00Z">
              <w:rPr>
                <w:color w:val="242021"/>
                <w:sz w:val="22"/>
                <w:szCs w:val="22"/>
              </w:rPr>
            </w:rPrChange>
          </w:rPr>
          <w:t xml:space="preserve">ingly, </w:t>
        </w:r>
        <w:r w:rsidR="009D2458" w:rsidRPr="00BE70D2">
          <w:rPr>
            <w:rStyle w:val="fontstyle01"/>
            <w:rFonts w:ascii="Times New Roman" w:hAnsi="Times New Roman" w:cs="Times New Roman"/>
            <w:color w:val="000000" w:themeColor="text1"/>
            <w:sz w:val="22"/>
            <w:szCs w:val="22"/>
            <w:rPrChange w:id="3046" w:author="Chen Liao" w:date="2021-06-01T21:13:00Z">
              <w:rPr>
                <w:rStyle w:val="fontstyle01"/>
                <w:rFonts w:ascii="Times New Roman" w:hAnsi="Times New Roman"/>
                <w:sz w:val="22"/>
                <w:szCs w:val="22"/>
              </w:rPr>
            </w:rPrChange>
          </w:rPr>
          <w:t xml:space="preserve">inulin </w:t>
        </w:r>
      </w:ins>
      <w:del w:id="3047" w:author="Chen Liao" w:date="2021-05-28T07:20:00Z">
        <w:r w:rsidR="00740171" w:rsidRPr="00BE70D2" w:rsidDel="00324157">
          <w:rPr>
            <w:rStyle w:val="fontstyle01"/>
            <w:rFonts w:ascii="Times New Roman" w:hAnsi="Times New Roman" w:cs="Times New Roman"/>
            <w:color w:val="000000" w:themeColor="text1"/>
            <w:sz w:val="22"/>
            <w:szCs w:val="22"/>
            <w:rPrChange w:id="3048" w:author="Chen Liao" w:date="2021-06-01T21:13:00Z">
              <w:rPr>
                <w:rStyle w:val="fontstyle01"/>
                <w:rFonts w:ascii="Times New Roman" w:hAnsi="Times New Roman"/>
                <w:sz w:val="22"/>
                <w:szCs w:val="22"/>
              </w:rPr>
            </w:rPrChange>
          </w:rPr>
          <w:delText>Accordingly,</w:delText>
        </w:r>
        <w:r w:rsidR="001059B7" w:rsidRPr="00BE70D2" w:rsidDel="00324157">
          <w:rPr>
            <w:rStyle w:val="fontstyle01"/>
            <w:rFonts w:ascii="Times New Roman" w:hAnsi="Times New Roman" w:cs="Times New Roman"/>
            <w:color w:val="000000" w:themeColor="text1"/>
            <w:sz w:val="22"/>
            <w:szCs w:val="22"/>
            <w:rPrChange w:id="3049" w:author="Chen Liao" w:date="2021-06-01T21:13:00Z">
              <w:rPr>
                <w:rStyle w:val="fontstyle01"/>
                <w:rFonts w:ascii="Times New Roman" w:hAnsi="Times New Roman"/>
                <w:sz w:val="22"/>
                <w:szCs w:val="22"/>
              </w:rPr>
            </w:rPrChange>
          </w:rPr>
          <w:delText xml:space="preserve"> </w:delText>
        </w:r>
      </w:del>
      <w:del w:id="3050" w:author="Chen Liao" w:date="2021-05-28T08:02:00Z">
        <w:r w:rsidR="00764FD8" w:rsidRPr="00BE70D2" w:rsidDel="009D2458">
          <w:rPr>
            <w:rStyle w:val="fontstyle01"/>
            <w:rFonts w:ascii="Times New Roman" w:hAnsi="Times New Roman" w:cs="Times New Roman"/>
            <w:color w:val="000000" w:themeColor="text1"/>
            <w:sz w:val="22"/>
            <w:szCs w:val="22"/>
            <w:rPrChange w:id="3051" w:author="Chen Liao" w:date="2021-06-01T21:13:00Z">
              <w:rPr>
                <w:rStyle w:val="fontstyle01"/>
                <w:rFonts w:ascii="Times New Roman" w:hAnsi="Times New Roman"/>
                <w:sz w:val="22"/>
                <w:szCs w:val="22"/>
              </w:rPr>
            </w:rPrChange>
          </w:rPr>
          <w:delText xml:space="preserve">the </w:delText>
        </w:r>
      </w:del>
      <w:del w:id="3052" w:author="Chen Liao" w:date="2021-05-28T07:34:00Z">
        <w:r w:rsidR="00764FD8" w:rsidRPr="00BE70D2" w:rsidDel="001154C3">
          <w:rPr>
            <w:rStyle w:val="fontstyle01"/>
            <w:rFonts w:ascii="Times New Roman" w:hAnsi="Times New Roman" w:cs="Times New Roman"/>
            <w:color w:val="000000" w:themeColor="text1"/>
            <w:sz w:val="22"/>
            <w:szCs w:val="22"/>
            <w:rPrChange w:id="3053" w:author="Chen Liao" w:date="2021-06-01T21:13:00Z">
              <w:rPr>
                <w:rStyle w:val="fontstyle01"/>
                <w:rFonts w:ascii="Times New Roman" w:hAnsi="Times New Roman"/>
                <w:sz w:val="22"/>
                <w:szCs w:val="22"/>
              </w:rPr>
            </w:rPrChange>
          </w:rPr>
          <w:delText xml:space="preserve">intestinal </w:delText>
        </w:r>
      </w:del>
      <w:del w:id="3054" w:author="Chen Liao" w:date="2021-05-28T08:02:00Z">
        <w:r w:rsidR="00764FD8" w:rsidRPr="00BE70D2" w:rsidDel="009D2458">
          <w:rPr>
            <w:rStyle w:val="fontstyle01"/>
            <w:rFonts w:ascii="Times New Roman" w:hAnsi="Times New Roman" w:cs="Times New Roman"/>
            <w:color w:val="000000" w:themeColor="text1"/>
            <w:sz w:val="22"/>
            <w:szCs w:val="22"/>
            <w:rPrChange w:id="3055" w:author="Chen Liao" w:date="2021-06-01T21:13:00Z">
              <w:rPr>
                <w:rStyle w:val="fontstyle01"/>
                <w:rFonts w:ascii="Times New Roman" w:hAnsi="Times New Roman"/>
                <w:sz w:val="22"/>
                <w:szCs w:val="22"/>
              </w:rPr>
            </w:rPrChange>
          </w:rPr>
          <w:delText xml:space="preserve">absorption </w:delText>
        </w:r>
      </w:del>
      <w:del w:id="3056" w:author="Chen Liao" w:date="2021-05-28T07:20:00Z">
        <w:r w:rsidR="00764FD8" w:rsidRPr="00BE70D2" w:rsidDel="00324157">
          <w:rPr>
            <w:rStyle w:val="fontstyle01"/>
            <w:rFonts w:ascii="Times New Roman" w:hAnsi="Times New Roman" w:cs="Times New Roman"/>
            <w:color w:val="000000" w:themeColor="text1"/>
            <w:sz w:val="22"/>
            <w:szCs w:val="22"/>
            <w:rPrChange w:id="3057" w:author="Chen Liao" w:date="2021-06-01T21:13:00Z">
              <w:rPr>
                <w:rStyle w:val="fontstyle01"/>
                <w:rFonts w:ascii="Times New Roman" w:hAnsi="Times New Roman"/>
                <w:sz w:val="22"/>
                <w:szCs w:val="22"/>
              </w:rPr>
            </w:rPrChange>
          </w:rPr>
          <w:delText xml:space="preserve">of </w:delText>
        </w:r>
        <w:r w:rsidR="00B9597B" w:rsidRPr="00BE70D2" w:rsidDel="00324157">
          <w:rPr>
            <w:rStyle w:val="fontstyle01"/>
            <w:rFonts w:ascii="Times New Roman" w:hAnsi="Times New Roman" w:cs="Times New Roman"/>
            <w:color w:val="000000" w:themeColor="text1"/>
            <w:sz w:val="22"/>
            <w:szCs w:val="22"/>
            <w:rPrChange w:id="3058" w:author="Chen Liao" w:date="2021-06-01T21:13:00Z">
              <w:rPr>
                <w:rStyle w:val="fontstyle01"/>
                <w:rFonts w:ascii="Times New Roman" w:hAnsi="Times New Roman"/>
                <w:sz w:val="22"/>
                <w:szCs w:val="22"/>
              </w:rPr>
            </w:rPrChange>
          </w:rPr>
          <w:delText xml:space="preserve">both fermentable </w:delText>
        </w:r>
        <w:r w:rsidR="00764FD8" w:rsidRPr="00BE70D2" w:rsidDel="00324157">
          <w:rPr>
            <w:rStyle w:val="fontstyle01"/>
            <w:rFonts w:ascii="Times New Roman" w:hAnsi="Times New Roman" w:cs="Times New Roman"/>
            <w:color w:val="000000" w:themeColor="text1"/>
            <w:sz w:val="22"/>
            <w:szCs w:val="22"/>
            <w:rPrChange w:id="3059" w:author="Chen Liao" w:date="2021-06-01T21:13:00Z">
              <w:rPr>
                <w:rStyle w:val="fontstyle01"/>
                <w:rFonts w:ascii="Times New Roman" w:hAnsi="Times New Roman"/>
                <w:sz w:val="22"/>
                <w:szCs w:val="22"/>
              </w:rPr>
            </w:rPrChange>
          </w:rPr>
          <w:delText xml:space="preserve">fibers </w:delText>
        </w:r>
      </w:del>
      <w:del w:id="3060" w:author="Chen Liao" w:date="2021-05-28T08:02:00Z">
        <w:r w:rsidR="00764FD8" w:rsidRPr="00BE70D2" w:rsidDel="009D2458">
          <w:rPr>
            <w:rStyle w:val="fontstyle01"/>
            <w:rFonts w:ascii="Times New Roman" w:hAnsi="Times New Roman" w:cs="Times New Roman"/>
            <w:color w:val="000000" w:themeColor="text1"/>
            <w:sz w:val="22"/>
            <w:szCs w:val="22"/>
            <w:rPrChange w:id="3061" w:author="Chen Liao" w:date="2021-06-01T21:13:00Z">
              <w:rPr>
                <w:rStyle w:val="fontstyle01"/>
                <w:rFonts w:ascii="Times New Roman" w:hAnsi="Times New Roman"/>
                <w:sz w:val="22"/>
                <w:szCs w:val="22"/>
              </w:rPr>
            </w:rPrChange>
          </w:rPr>
          <w:delText>by gut microbiota</w:delText>
        </w:r>
        <w:r w:rsidR="00740171" w:rsidRPr="00BE70D2" w:rsidDel="009D2458">
          <w:rPr>
            <w:rStyle w:val="fontstyle01"/>
            <w:rFonts w:ascii="Times New Roman" w:hAnsi="Times New Roman" w:cs="Times New Roman"/>
            <w:color w:val="000000" w:themeColor="text1"/>
            <w:sz w:val="22"/>
            <w:szCs w:val="22"/>
            <w:rPrChange w:id="3062" w:author="Chen Liao" w:date="2021-06-01T21:13:00Z">
              <w:rPr>
                <w:rStyle w:val="fontstyle01"/>
                <w:rFonts w:ascii="Times New Roman" w:hAnsi="Times New Roman"/>
                <w:sz w:val="22"/>
                <w:szCs w:val="22"/>
              </w:rPr>
            </w:rPrChange>
          </w:rPr>
          <w:delText xml:space="preserve"> </w:delText>
        </w:r>
      </w:del>
      <w:ins w:id="3063" w:author="Chen Liao" w:date="2021-05-28T07:23:00Z">
        <w:r w:rsidR="004878A9" w:rsidRPr="00BE70D2">
          <w:rPr>
            <w:rStyle w:val="fontstyle01"/>
            <w:rFonts w:ascii="Times New Roman" w:hAnsi="Times New Roman" w:cs="Times New Roman"/>
            <w:color w:val="000000" w:themeColor="text1"/>
            <w:sz w:val="22"/>
            <w:szCs w:val="22"/>
            <w:rPrChange w:id="3064" w:author="Chen Liao" w:date="2021-06-01T21:13:00Z">
              <w:rPr>
                <w:rStyle w:val="fontstyle01"/>
                <w:rFonts w:ascii="Times New Roman" w:hAnsi="Times New Roman"/>
                <w:sz w:val="22"/>
                <w:szCs w:val="22"/>
              </w:rPr>
            </w:rPrChange>
          </w:rPr>
          <w:t xml:space="preserve">induced a </w:t>
        </w:r>
      </w:ins>
      <w:ins w:id="3065" w:author="Chen Liao" w:date="2021-05-28T07:29:00Z">
        <w:r w:rsidR="00D47F50" w:rsidRPr="00BE70D2">
          <w:rPr>
            <w:rStyle w:val="fontstyle01"/>
            <w:rFonts w:ascii="Times New Roman" w:hAnsi="Times New Roman" w:cs="Times New Roman"/>
            <w:color w:val="000000" w:themeColor="text1"/>
            <w:sz w:val="22"/>
            <w:szCs w:val="22"/>
            <w:rPrChange w:id="3066" w:author="Chen Liao" w:date="2021-06-01T21:13:00Z">
              <w:rPr>
                <w:rStyle w:val="fontstyle01"/>
                <w:rFonts w:ascii="Times New Roman" w:hAnsi="Times New Roman"/>
                <w:sz w:val="22"/>
                <w:szCs w:val="22"/>
              </w:rPr>
            </w:rPrChange>
          </w:rPr>
          <w:t>qualitatively consistent</w:t>
        </w:r>
      </w:ins>
      <w:ins w:id="3067" w:author="Chen Liao" w:date="2021-05-28T07:28:00Z">
        <w:r w:rsidR="007D77EC" w:rsidRPr="00BE70D2">
          <w:rPr>
            <w:rStyle w:val="fontstyle01"/>
            <w:rFonts w:ascii="Times New Roman" w:hAnsi="Times New Roman" w:cs="Times New Roman"/>
            <w:color w:val="000000" w:themeColor="text1"/>
            <w:sz w:val="22"/>
            <w:szCs w:val="22"/>
            <w:rPrChange w:id="3068" w:author="Chen Liao" w:date="2021-06-01T21:13:00Z">
              <w:rPr>
                <w:rStyle w:val="fontstyle01"/>
                <w:rFonts w:ascii="Times New Roman" w:hAnsi="Times New Roman"/>
                <w:sz w:val="22"/>
                <w:szCs w:val="22"/>
              </w:rPr>
            </w:rPrChange>
          </w:rPr>
          <w:t xml:space="preserve"> </w:t>
        </w:r>
      </w:ins>
      <w:ins w:id="3069" w:author="Chen Liao" w:date="2021-05-29T00:21:00Z">
        <w:r w:rsidR="00BA31AF" w:rsidRPr="00BE70D2">
          <w:rPr>
            <w:rStyle w:val="fontstyle01"/>
            <w:rFonts w:ascii="Times New Roman" w:hAnsi="Times New Roman" w:cs="Times New Roman"/>
            <w:color w:val="000000" w:themeColor="text1"/>
            <w:sz w:val="22"/>
            <w:szCs w:val="22"/>
            <w:rPrChange w:id="3070" w:author="Chen Liao" w:date="2021-06-01T21:13:00Z">
              <w:rPr>
                <w:rStyle w:val="fontstyle01"/>
                <w:rFonts w:ascii="Times New Roman" w:hAnsi="Times New Roman"/>
                <w:sz w:val="22"/>
                <w:szCs w:val="22"/>
              </w:rPr>
            </w:rPrChange>
          </w:rPr>
          <w:t xml:space="preserve">two-phase </w:t>
        </w:r>
      </w:ins>
      <w:ins w:id="3071" w:author="Chen Liao" w:date="2021-05-28T07:23:00Z">
        <w:r w:rsidR="004878A9" w:rsidRPr="00BE70D2">
          <w:rPr>
            <w:rStyle w:val="fontstyle01"/>
            <w:rFonts w:ascii="Times New Roman" w:hAnsi="Times New Roman" w:cs="Times New Roman"/>
            <w:color w:val="000000" w:themeColor="text1"/>
            <w:sz w:val="22"/>
            <w:szCs w:val="22"/>
            <w:rPrChange w:id="3072" w:author="Chen Liao" w:date="2021-06-01T21:13:00Z">
              <w:rPr>
                <w:rStyle w:val="fontstyle01"/>
                <w:rFonts w:ascii="Times New Roman" w:hAnsi="Times New Roman"/>
                <w:sz w:val="22"/>
                <w:szCs w:val="22"/>
              </w:rPr>
            </w:rPrChange>
          </w:rPr>
          <w:t xml:space="preserve">dynamics of </w:t>
        </w:r>
      </w:ins>
      <w:moveToRangeStart w:id="3073" w:author="Chen Liao" w:date="2021-05-28T07:21:00Z" w:name="move73078907"/>
      <w:moveTo w:id="3074" w:author="Chen Liao" w:date="2021-05-28T07:21:00Z">
        <w:del w:id="3075" w:author="Chen Liao" w:date="2021-05-28T07:24:00Z">
          <w:r w:rsidR="00324157" w:rsidRPr="00BE70D2" w:rsidDel="004878A9">
            <w:rPr>
              <w:rFonts w:ascii="Times New Roman" w:hAnsi="Times New Roman" w:cs="Times New Roman"/>
              <w:color w:val="000000" w:themeColor="text1"/>
              <w:sz w:val="22"/>
              <w:szCs w:val="22"/>
              <w:rPrChange w:id="3076" w:author="Chen Liao" w:date="2021-06-01T21:13:00Z">
                <w:rPr>
                  <w:sz w:val="22"/>
                  <w:szCs w:val="22"/>
                </w:rPr>
              </w:rPrChange>
            </w:rPr>
            <w:delText xml:space="preserve">we observed similar biphasic, but undershoot, dynamics in </w:delText>
          </w:r>
        </w:del>
        <w:r w:rsidR="00324157" w:rsidRPr="00BE70D2">
          <w:rPr>
            <w:rFonts w:ascii="Times New Roman" w:hAnsi="Times New Roman" w:cs="Times New Roman"/>
            <w:color w:val="000000" w:themeColor="text1"/>
            <w:sz w:val="22"/>
            <w:szCs w:val="22"/>
            <w:rPrChange w:id="3077" w:author="Chen Liao" w:date="2021-06-01T21:13:00Z">
              <w:rPr>
                <w:sz w:val="22"/>
                <w:szCs w:val="22"/>
              </w:rPr>
            </w:rPrChange>
          </w:rPr>
          <w:t xml:space="preserve">the gut </w:t>
        </w:r>
      </w:moveTo>
      <w:ins w:id="3078" w:author="Chen Liao" w:date="2021-05-28T08:03:00Z">
        <w:r w:rsidR="000C3DE4" w:rsidRPr="00BE70D2">
          <w:rPr>
            <w:rFonts w:ascii="Times New Roman" w:hAnsi="Times New Roman" w:cs="Times New Roman"/>
            <w:color w:val="000000" w:themeColor="text1"/>
            <w:sz w:val="22"/>
            <w:szCs w:val="22"/>
            <w:rPrChange w:id="3079" w:author="Chen Liao" w:date="2021-06-01T21:13:00Z">
              <w:rPr>
                <w:sz w:val="22"/>
                <w:szCs w:val="22"/>
              </w:rPr>
            </w:rPrChange>
          </w:rPr>
          <w:t xml:space="preserve">microbiota </w:t>
        </w:r>
      </w:ins>
      <w:moveTo w:id="3080" w:author="Chen Liao" w:date="2021-05-28T07:21:00Z">
        <w:del w:id="3081" w:author="Chen Liao" w:date="2021-05-28T08:03:00Z">
          <w:r w:rsidR="00324157" w:rsidRPr="00BE70D2" w:rsidDel="000C3DE4">
            <w:rPr>
              <w:rFonts w:ascii="Times New Roman" w:hAnsi="Times New Roman" w:cs="Times New Roman"/>
              <w:color w:val="000000" w:themeColor="text1"/>
              <w:sz w:val="22"/>
              <w:szCs w:val="22"/>
              <w:rPrChange w:id="3082" w:author="Chen Liao" w:date="2021-06-01T21:13:00Z">
                <w:rPr>
                  <w:sz w:val="22"/>
                  <w:szCs w:val="22"/>
                </w:rPr>
              </w:rPrChange>
            </w:rPr>
            <w:delText>bio</w:delText>
          </w:r>
        </w:del>
        <w:r w:rsidR="00324157" w:rsidRPr="00BE70D2">
          <w:rPr>
            <w:rFonts w:ascii="Times New Roman" w:hAnsi="Times New Roman" w:cs="Times New Roman"/>
            <w:color w:val="000000" w:themeColor="text1"/>
            <w:sz w:val="22"/>
            <w:szCs w:val="22"/>
            <w:rPrChange w:id="3083" w:author="Chen Liao" w:date="2021-06-01T21:13:00Z">
              <w:rPr>
                <w:sz w:val="22"/>
                <w:szCs w:val="22"/>
              </w:rPr>
            </w:rPrChange>
          </w:rPr>
          <w:t>diversity</w:t>
        </w:r>
      </w:moveTo>
      <w:ins w:id="3084" w:author="Chen Liao" w:date="2021-05-28T07:24:00Z">
        <w:r w:rsidR="004878A9" w:rsidRPr="00BE70D2">
          <w:rPr>
            <w:rFonts w:ascii="Times New Roman" w:hAnsi="Times New Roman" w:cs="Times New Roman"/>
            <w:color w:val="000000" w:themeColor="text1"/>
            <w:sz w:val="22"/>
            <w:szCs w:val="22"/>
            <w:rPrChange w:id="3085" w:author="Chen Liao" w:date="2021-06-01T21:13:00Z">
              <w:rPr>
                <w:sz w:val="22"/>
                <w:szCs w:val="22"/>
              </w:rPr>
            </w:rPrChange>
          </w:rPr>
          <w:t xml:space="preserve"> (</w:t>
        </w:r>
        <w:r w:rsidR="004878A9" w:rsidRPr="00BE70D2">
          <w:rPr>
            <w:rFonts w:ascii="Times New Roman" w:hAnsi="Times New Roman" w:cs="Times New Roman"/>
            <w:color w:val="000000" w:themeColor="text1"/>
            <w:sz w:val="22"/>
            <w:szCs w:val="22"/>
            <w:highlight w:val="yellow"/>
            <w:rPrChange w:id="3086" w:author="Chen Liao" w:date="2021-06-01T21:13:00Z">
              <w:rPr>
                <w:sz w:val="22"/>
                <w:szCs w:val="22"/>
                <w:highlight w:val="yellow"/>
              </w:rPr>
            </w:rPrChange>
          </w:rPr>
          <w:t>Fig. 2</w:t>
        </w:r>
      </w:ins>
      <w:ins w:id="3087" w:author="Chen Liao" w:date="2021-05-28T08:01:00Z">
        <w:r w:rsidR="009D2458" w:rsidRPr="00BE70D2">
          <w:rPr>
            <w:rFonts w:ascii="Times New Roman" w:hAnsi="Times New Roman" w:cs="Times New Roman"/>
            <w:color w:val="000000" w:themeColor="text1"/>
            <w:sz w:val="22"/>
            <w:szCs w:val="22"/>
            <w:highlight w:val="yellow"/>
            <w:rPrChange w:id="3088" w:author="Chen Liao" w:date="2021-06-01T21:13:00Z">
              <w:rPr>
                <w:sz w:val="22"/>
                <w:szCs w:val="22"/>
                <w:highlight w:val="yellow"/>
              </w:rPr>
            </w:rPrChange>
          </w:rPr>
          <w:t>B</w:t>
        </w:r>
      </w:ins>
      <w:ins w:id="3089" w:author="Chen Liao" w:date="2021-05-28T07:24:00Z">
        <w:r w:rsidR="004878A9" w:rsidRPr="00BE70D2">
          <w:rPr>
            <w:rFonts w:ascii="Times New Roman" w:hAnsi="Times New Roman" w:cs="Times New Roman"/>
            <w:color w:val="000000" w:themeColor="text1"/>
            <w:sz w:val="22"/>
            <w:szCs w:val="22"/>
            <w:rPrChange w:id="3090" w:author="Chen Liao" w:date="2021-06-01T21:13:00Z">
              <w:rPr>
                <w:sz w:val="22"/>
                <w:szCs w:val="22"/>
              </w:rPr>
            </w:rPrChange>
          </w:rPr>
          <w:t>)</w:t>
        </w:r>
      </w:ins>
      <w:moveTo w:id="3091" w:author="Chen Liao" w:date="2021-05-28T07:21:00Z">
        <w:r w:rsidR="00324157" w:rsidRPr="00BE70D2">
          <w:rPr>
            <w:rFonts w:ascii="Times New Roman" w:hAnsi="Times New Roman" w:cs="Times New Roman"/>
            <w:color w:val="000000" w:themeColor="text1"/>
            <w:sz w:val="22"/>
            <w:szCs w:val="22"/>
            <w:rPrChange w:id="3092" w:author="Chen Liao" w:date="2021-06-01T21:13:00Z">
              <w:rPr>
                <w:sz w:val="22"/>
                <w:szCs w:val="22"/>
              </w:rPr>
            </w:rPrChange>
          </w:rPr>
          <w:t xml:space="preserve">, which drops </w:t>
        </w:r>
      </w:moveTo>
      <w:ins w:id="3093" w:author="Chen Liao" w:date="2021-05-28T07:25:00Z">
        <w:r w:rsidR="00A31C29" w:rsidRPr="00BE70D2">
          <w:rPr>
            <w:rFonts w:ascii="Times New Roman" w:hAnsi="Times New Roman" w:cs="Times New Roman"/>
            <w:color w:val="000000" w:themeColor="text1"/>
            <w:sz w:val="22"/>
            <w:szCs w:val="22"/>
            <w:rPrChange w:id="3094" w:author="Chen Liao" w:date="2021-06-01T21:13:00Z">
              <w:rPr>
                <w:sz w:val="22"/>
                <w:szCs w:val="22"/>
              </w:rPr>
            </w:rPrChange>
          </w:rPr>
          <w:t>rapidly in the short-term</w:t>
        </w:r>
      </w:ins>
      <w:moveTo w:id="3095" w:author="Chen Liao" w:date="2021-05-28T07:21:00Z">
        <w:del w:id="3096" w:author="Chen Liao" w:date="2021-05-28T07:25:00Z">
          <w:r w:rsidR="00324157" w:rsidRPr="00BE70D2" w:rsidDel="00A31C29">
            <w:rPr>
              <w:rFonts w:ascii="Times New Roman" w:hAnsi="Times New Roman" w:cs="Times New Roman"/>
              <w:color w:val="000000" w:themeColor="text1"/>
              <w:sz w:val="22"/>
              <w:szCs w:val="22"/>
              <w:rPrChange w:id="3097" w:author="Chen Liao" w:date="2021-06-01T21:13:00Z">
                <w:rPr>
                  <w:sz w:val="22"/>
                  <w:szCs w:val="22"/>
                </w:rPr>
              </w:rPrChange>
            </w:rPr>
            <w:delText>initially</w:delText>
          </w:r>
        </w:del>
        <w:r w:rsidR="00324157" w:rsidRPr="00BE70D2">
          <w:rPr>
            <w:rFonts w:ascii="Times New Roman" w:hAnsi="Times New Roman" w:cs="Times New Roman"/>
            <w:color w:val="000000" w:themeColor="text1"/>
            <w:sz w:val="22"/>
            <w:szCs w:val="22"/>
            <w:rPrChange w:id="3098" w:author="Chen Liao" w:date="2021-06-01T21:13:00Z">
              <w:rPr>
                <w:sz w:val="22"/>
                <w:szCs w:val="22"/>
              </w:rPr>
            </w:rPrChange>
          </w:rPr>
          <w:t xml:space="preserve"> before </w:t>
        </w:r>
      </w:moveTo>
      <w:ins w:id="3099" w:author="Chen Liao" w:date="2021-05-28T07:25:00Z">
        <w:r w:rsidR="00A31C29" w:rsidRPr="00BE70D2">
          <w:rPr>
            <w:rFonts w:ascii="Times New Roman" w:hAnsi="Times New Roman" w:cs="Times New Roman"/>
            <w:color w:val="000000" w:themeColor="text1"/>
            <w:sz w:val="22"/>
            <w:szCs w:val="22"/>
            <w:rPrChange w:id="3100" w:author="Chen Liao" w:date="2021-06-01T21:13:00Z">
              <w:rPr>
                <w:sz w:val="22"/>
                <w:szCs w:val="22"/>
              </w:rPr>
            </w:rPrChange>
          </w:rPr>
          <w:t xml:space="preserve">a </w:t>
        </w:r>
      </w:ins>
      <w:moveTo w:id="3101" w:author="Chen Liao" w:date="2021-05-28T07:21:00Z">
        <w:r w:rsidR="00324157" w:rsidRPr="00BE70D2">
          <w:rPr>
            <w:rFonts w:ascii="Times New Roman" w:hAnsi="Times New Roman" w:cs="Times New Roman"/>
            <w:color w:val="000000" w:themeColor="text1"/>
            <w:sz w:val="22"/>
            <w:szCs w:val="22"/>
            <w:rPrChange w:id="3102" w:author="Chen Liao" w:date="2021-06-01T21:13:00Z">
              <w:rPr>
                <w:sz w:val="22"/>
                <w:szCs w:val="22"/>
              </w:rPr>
            </w:rPrChange>
          </w:rPr>
          <w:t>gradual increase</w:t>
        </w:r>
      </w:moveTo>
      <w:ins w:id="3103" w:author="Chen Liao" w:date="2021-05-28T07:25:00Z">
        <w:r w:rsidR="00A31C29" w:rsidRPr="00BE70D2">
          <w:rPr>
            <w:rFonts w:ascii="Times New Roman" w:hAnsi="Times New Roman" w:cs="Times New Roman"/>
            <w:color w:val="000000" w:themeColor="text1"/>
            <w:sz w:val="22"/>
            <w:szCs w:val="22"/>
            <w:rPrChange w:id="3104" w:author="Chen Liao" w:date="2021-06-01T21:13:00Z">
              <w:rPr>
                <w:sz w:val="22"/>
                <w:szCs w:val="22"/>
              </w:rPr>
            </w:rPrChange>
          </w:rPr>
          <w:t xml:space="preserve"> in the long-term</w:t>
        </w:r>
      </w:ins>
      <w:ins w:id="3105" w:author="Chen Liao" w:date="2021-05-28T07:24:00Z">
        <w:r w:rsidR="00A31C29" w:rsidRPr="00BE70D2">
          <w:rPr>
            <w:rFonts w:ascii="Times New Roman" w:hAnsi="Times New Roman" w:cs="Times New Roman"/>
            <w:color w:val="000000" w:themeColor="text1"/>
            <w:sz w:val="22"/>
            <w:szCs w:val="22"/>
            <w:rPrChange w:id="3106" w:author="Chen Liao" w:date="2021-06-01T21:13:00Z">
              <w:rPr>
                <w:sz w:val="22"/>
                <w:szCs w:val="22"/>
              </w:rPr>
            </w:rPrChange>
          </w:rPr>
          <w:t xml:space="preserve"> (i.e., undershoot)</w:t>
        </w:r>
      </w:ins>
      <w:moveTo w:id="3107" w:author="Chen Liao" w:date="2021-05-28T07:21:00Z">
        <w:del w:id="3108" w:author="Chen Liao" w:date="2021-05-28T07:24:00Z">
          <w:r w:rsidR="00324157" w:rsidRPr="00BE70D2" w:rsidDel="004878A9">
            <w:rPr>
              <w:rFonts w:ascii="Times New Roman" w:hAnsi="Times New Roman" w:cs="Times New Roman"/>
              <w:color w:val="000000" w:themeColor="text1"/>
              <w:sz w:val="22"/>
              <w:szCs w:val="22"/>
              <w:rPrChange w:id="3109" w:author="Chen Liao" w:date="2021-06-01T21:13:00Z">
                <w:rPr>
                  <w:sz w:val="22"/>
                  <w:szCs w:val="22"/>
                </w:rPr>
              </w:rPrChange>
            </w:rPr>
            <w:delText xml:space="preserve"> (</w:delText>
          </w:r>
          <w:r w:rsidR="00324157" w:rsidRPr="00BE70D2" w:rsidDel="004878A9">
            <w:rPr>
              <w:rFonts w:ascii="Times New Roman" w:hAnsi="Times New Roman" w:cs="Times New Roman"/>
              <w:color w:val="000000" w:themeColor="text1"/>
              <w:sz w:val="22"/>
              <w:szCs w:val="22"/>
              <w:highlight w:val="yellow"/>
              <w:rPrChange w:id="3110" w:author="Chen Liao" w:date="2021-06-01T21:13:00Z">
                <w:rPr>
                  <w:sz w:val="22"/>
                  <w:szCs w:val="22"/>
                  <w:highlight w:val="yellow"/>
                </w:rPr>
              </w:rPrChange>
            </w:rPr>
            <w:delText>Fig. 2B</w:delText>
          </w:r>
          <w:r w:rsidR="00324157" w:rsidRPr="00BE70D2" w:rsidDel="004878A9">
            <w:rPr>
              <w:rFonts w:ascii="Times New Roman" w:hAnsi="Times New Roman" w:cs="Times New Roman"/>
              <w:color w:val="000000" w:themeColor="text1"/>
              <w:sz w:val="22"/>
              <w:szCs w:val="22"/>
              <w:rPrChange w:id="3111" w:author="Chen Liao" w:date="2021-06-01T21:13:00Z">
                <w:rPr>
                  <w:sz w:val="22"/>
                  <w:szCs w:val="22"/>
                </w:rPr>
              </w:rPrChange>
            </w:rPr>
            <w:delText>)</w:delText>
          </w:r>
        </w:del>
        <w:r w:rsidR="00324157" w:rsidRPr="00BE70D2">
          <w:rPr>
            <w:rFonts w:ascii="Times New Roman" w:hAnsi="Times New Roman" w:cs="Times New Roman"/>
            <w:color w:val="000000" w:themeColor="text1"/>
            <w:sz w:val="22"/>
            <w:szCs w:val="22"/>
            <w:rPrChange w:id="3112" w:author="Chen Liao" w:date="2021-06-01T21:13:00Z">
              <w:rPr>
                <w:sz w:val="22"/>
                <w:szCs w:val="22"/>
              </w:rPr>
            </w:rPrChange>
          </w:rPr>
          <w:t xml:space="preserve">. </w:t>
        </w:r>
        <w:r w:rsidR="00324157" w:rsidRPr="00BE70D2">
          <w:rPr>
            <w:rStyle w:val="fontstyle01"/>
            <w:rFonts w:ascii="Times New Roman" w:hAnsi="Times New Roman" w:cs="Times New Roman"/>
            <w:color w:val="000000" w:themeColor="text1"/>
            <w:sz w:val="22"/>
            <w:szCs w:val="22"/>
            <w:rPrChange w:id="3113" w:author="Chen Liao" w:date="2021-06-01T21:13:00Z">
              <w:rPr>
                <w:rStyle w:val="fontstyle01"/>
                <w:rFonts w:ascii="Times New Roman" w:hAnsi="Times New Roman"/>
                <w:sz w:val="22"/>
                <w:szCs w:val="22"/>
              </w:rPr>
            </w:rPrChange>
          </w:rPr>
          <w:t xml:space="preserve">Concordantly, we observed rapid but non-monotonic complex changes in the relative abundance of several dominant bacterial taxa such as </w:t>
        </w:r>
        <w:r w:rsidR="00324157" w:rsidRPr="00BE70D2">
          <w:rPr>
            <w:rStyle w:val="fontstyle01"/>
            <w:rFonts w:ascii="Times New Roman" w:hAnsi="Times New Roman" w:cs="Times New Roman"/>
            <w:i/>
            <w:iCs/>
            <w:color w:val="000000" w:themeColor="text1"/>
            <w:sz w:val="22"/>
            <w:szCs w:val="22"/>
            <w:rPrChange w:id="3114" w:author="Chen Liao" w:date="2021-06-01T21:13:00Z">
              <w:rPr>
                <w:rStyle w:val="fontstyle01"/>
                <w:rFonts w:ascii="Times New Roman" w:hAnsi="Times New Roman"/>
                <w:i/>
                <w:iCs/>
                <w:sz w:val="22"/>
                <w:szCs w:val="22"/>
              </w:rPr>
            </w:rPrChange>
          </w:rPr>
          <w:t>Bacteroides</w:t>
        </w:r>
        <w:r w:rsidR="00324157" w:rsidRPr="00BE70D2">
          <w:rPr>
            <w:rStyle w:val="fontstyle01"/>
            <w:rFonts w:ascii="Times New Roman" w:hAnsi="Times New Roman" w:cs="Times New Roman"/>
            <w:color w:val="000000" w:themeColor="text1"/>
            <w:sz w:val="22"/>
            <w:szCs w:val="22"/>
            <w:rPrChange w:id="3115" w:author="Chen Liao" w:date="2021-06-01T21:13:00Z">
              <w:rPr>
                <w:rStyle w:val="fontstyle01"/>
                <w:rFonts w:ascii="Times New Roman" w:hAnsi="Times New Roman"/>
                <w:sz w:val="22"/>
                <w:szCs w:val="22"/>
              </w:rPr>
            </w:rPrChange>
          </w:rPr>
          <w:t xml:space="preserve"> and </w:t>
        </w:r>
        <w:r w:rsidR="00324157" w:rsidRPr="00BE70D2">
          <w:rPr>
            <w:rStyle w:val="fontstyle01"/>
            <w:rFonts w:ascii="Times New Roman" w:hAnsi="Times New Roman" w:cs="Times New Roman"/>
            <w:i/>
            <w:iCs/>
            <w:color w:val="000000" w:themeColor="text1"/>
            <w:sz w:val="22"/>
            <w:szCs w:val="22"/>
            <w:rPrChange w:id="3116" w:author="Chen Liao" w:date="2021-06-01T21:13:00Z">
              <w:rPr>
                <w:rStyle w:val="fontstyle01"/>
                <w:rFonts w:ascii="Times New Roman" w:hAnsi="Times New Roman"/>
                <w:sz w:val="22"/>
                <w:szCs w:val="22"/>
              </w:rPr>
            </w:rPrChange>
          </w:rPr>
          <w:t xml:space="preserve">unclassified </w:t>
        </w:r>
        <w:proofErr w:type="spellStart"/>
        <w:r w:rsidR="00324157" w:rsidRPr="00BE70D2">
          <w:rPr>
            <w:rStyle w:val="fontstyle01"/>
            <w:rFonts w:ascii="Times New Roman" w:hAnsi="Times New Roman" w:cs="Times New Roman"/>
            <w:i/>
            <w:iCs/>
            <w:color w:val="000000" w:themeColor="text1"/>
            <w:sz w:val="22"/>
            <w:szCs w:val="22"/>
            <w:rPrChange w:id="3117" w:author="Chen Liao" w:date="2021-06-01T21:13:00Z">
              <w:rPr>
                <w:rStyle w:val="fontstyle01"/>
                <w:rFonts w:ascii="Times New Roman" w:hAnsi="Times New Roman"/>
                <w:i/>
                <w:iCs/>
                <w:sz w:val="22"/>
                <w:szCs w:val="22"/>
              </w:rPr>
            </w:rPrChange>
          </w:rPr>
          <w:t>Muribaculaceae</w:t>
        </w:r>
        <w:proofErr w:type="spellEnd"/>
        <w:r w:rsidR="00324157" w:rsidRPr="00BE70D2">
          <w:rPr>
            <w:rStyle w:val="fontstyle01"/>
            <w:rFonts w:ascii="Times New Roman" w:hAnsi="Times New Roman" w:cs="Times New Roman"/>
            <w:color w:val="000000" w:themeColor="text1"/>
            <w:sz w:val="22"/>
            <w:szCs w:val="22"/>
            <w:rPrChange w:id="3118" w:author="Chen Liao" w:date="2021-06-01T21:13:00Z">
              <w:rPr>
                <w:rStyle w:val="fontstyle01"/>
                <w:rFonts w:ascii="Times New Roman" w:hAnsi="Times New Roman"/>
                <w:sz w:val="22"/>
                <w:szCs w:val="22"/>
              </w:rPr>
            </w:rPrChange>
          </w:rPr>
          <w:t xml:space="preserve"> (</w:t>
        </w:r>
        <w:r w:rsidR="00324157" w:rsidRPr="00BE70D2">
          <w:rPr>
            <w:rStyle w:val="fontstyle01"/>
            <w:rFonts w:ascii="Times New Roman" w:hAnsi="Times New Roman" w:cs="Times New Roman"/>
            <w:color w:val="000000" w:themeColor="text1"/>
            <w:sz w:val="22"/>
            <w:szCs w:val="22"/>
            <w:highlight w:val="yellow"/>
            <w:rPrChange w:id="3119" w:author="Chen Liao" w:date="2021-06-01T21:13:00Z">
              <w:rPr>
                <w:rStyle w:val="fontstyle01"/>
                <w:rFonts w:ascii="Times New Roman" w:hAnsi="Times New Roman"/>
                <w:sz w:val="22"/>
                <w:szCs w:val="22"/>
                <w:highlight w:val="yellow"/>
              </w:rPr>
            </w:rPrChange>
          </w:rPr>
          <w:t>Fig. 2</w:t>
        </w:r>
      </w:moveTo>
      <w:ins w:id="3120" w:author="Chen Liao" w:date="2021-05-28T08:03:00Z">
        <w:r w:rsidR="00324DF7" w:rsidRPr="00BE70D2">
          <w:rPr>
            <w:rStyle w:val="fontstyle01"/>
            <w:rFonts w:ascii="Times New Roman" w:hAnsi="Times New Roman" w:cs="Times New Roman"/>
            <w:color w:val="000000" w:themeColor="text1"/>
            <w:sz w:val="22"/>
            <w:szCs w:val="22"/>
            <w:highlight w:val="yellow"/>
            <w:rPrChange w:id="3121" w:author="Chen Liao" w:date="2021-06-01T21:13:00Z">
              <w:rPr>
                <w:rStyle w:val="fontstyle01"/>
                <w:rFonts w:ascii="Times New Roman" w:hAnsi="Times New Roman"/>
                <w:sz w:val="22"/>
                <w:szCs w:val="22"/>
                <w:highlight w:val="yellow"/>
              </w:rPr>
            </w:rPrChange>
          </w:rPr>
          <w:t>C</w:t>
        </w:r>
      </w:ins>
      <w:moveTo w:id="3122" w:author="Chen Liao" w:date="2021-05-28T07:21:00Z">
        <w:del w:id="3123" w:author="Chen Liao" w:date="2021-05-28T07:26:00Z">
          <w:r w:rsidR="00324157" w:rsidRPr="00BE70D2" w:rsidDel="002276E8">
            <w:rPr>
              <w:rStyle w:val="fontstyle01"/>
              <w:rFonts w:ascii="Times New Roman" w:hAnsi="Times New Roman" w:cs="Times New Roman"/>
              <w:color w:val="000000" w:themeColor="text1"/>
              <w:sz w:val="22"/>
              <w:szCs w:val="22"/>
              <w:highlight w:val="yellow"/>
              <w:rPrChange w:id="3124" w:author="Chen Liao" w:date="2021-06-01T21:13:00Z">
                <w:rPr>
                  <w:rStyle w:val="fontstyle01"/>
                  <w:rFonts w:ascii="Times New Roman" w:hAnsi="Times New Roman"/>
                  <w:sz w:val="22"/>
                  <w:szCs w:val="22"/>
                  <w:highlight w:val="yellow"/>
                </w:rPr>
              </w:rPrChange>
            </w:rPr>
            <w:delText>C</w:delText>
          </w:r>
        </w:del>
        <w:r w:rsidR="00324157" w:rsidRPr="00BE70D2">
          <w:rPr>
            <w:rStyle w:val="fontstyle01"/>
            <w:rFonts w:ascii="Times New Roman" w:hAnsi="Times New Roman" w:cs="Times New Roman"/>
            <w:color w:val="000000" w:themeColor="text1"/>
            <w:sz w:val="22"/>
            <w:szCs w:val="22"/>
            <w:rPrChange w:id="3125" w:author="Chen Liao" w:date="2021-06-01T21:13:00Z">
              <w:rPr>
                <w:rStyle w:val="fontstyle01"/>
                <w:rFonts w:ascii="Times New Roman" w:hAnsi="Times New Roman"/>
                <w:sz w:val="22"/>
                <w:szCs w:val="22"/>
              </w:rPr>
            </w:rPrChange>
          </w:rPr>
          <w:t xml:space="preserve">). </w:t>
        </w:r>
        <w:del w:id="3126" w:author="Chen Liao" w:date="2021-05-28T07:26:00Z">
          <w:r w:rsidR="00324157" w:rsidRPr="00BE70D2" w:rsidDel="001F4023">
            <w:rPr>
              <w:rFonts w:ascii="Times New Roman" w:hAnsi="Times New Roman" w:cs="Times New Roman"/>
              <w:color w:val="000000" w:themeColor="text1"/>
              <w:sz w:val="22"/>
              <w:szCs w:val="22"/>
              <w:rPrChange w:id="3127" w:author="Chen Liao" w:date="2021-06-01T21:13:00Z">
                <w:rPr>
                  <w:sz w:val="22"/>
                  <w:szCs w:val="22"/>
                </w:rPr>
              </w:rPrChange>
            </w:rPr>
            <w:delText xml:space="preserve">Similar to SCFA dynamics, the trends of biodiversity are qualitatively consistent but quantitatively different across the four vendors. </w:delText>
          </w:r>
        </w:del>
        <w:commentRangeStart w:id="3128"/>
        <w:del w:id="3129" w:author="Chen Liao" w:date="2021-05-28T07:31:00Z">
          <w:r w:rsidR="00324157" w:rsidRPr="00BE70D2" w:rsidDel="00D47F50">
            <w:rPr>
              <w:rFonts w:ascii="Times New Roman" w:hAnsi="Times New Roman" w:cs="Times New Roman"/>
              <w:color w:val="000000" w:themeColor="text1"/>
              <w:sz w:val="22"/>
              <w:szCs w:val="22"/>
              <w:rPrChange w:id="3130" w:author="Chen Liao" w:date="2021-06-01T21:13:00Z">
                <w:rPr>
                  <w:sz w:val="22"/>
                  <w:szCs w:val="22"/>
                </w:rPr>
              </w:rPrChange>
            </w:rPr>
            <w:delText>We further showed that</w:delText>
          </w:r>
        </w:del>
      </w:moveTo>
      <w:ins w:id="3131" w:author="Chen Liao" w:date="2021-05-28T07:31:00Z">
        <w:r w:rsidR="00D47F50" w:rsidRPr="00BE70D2">
          <w:rPr>
            <w:rFonts w:ascii="Times New Roman" w:hAnsi="Times New Roman" w:cs="Times New Roman"/>
            <w:color w:val="000000" w:themeColor="text1"/>
            <w:sz w:val="22"/>
            <w:szCs w:val="22"/>
            <w:rPrChange w:id="3132" w:author="Chen Liao" w:date="2021-06-01T21:13:00Z">
              <w:rPr>
                <w:sz w:val="22"/>
                <w:szCs w:val="22"/>
              </w:rPr>
            </w:rPrChange>
          </w:rPr>
          <w:t>T</w:t>
        </w:r>
      </w:ins>
      <w:moveTo w:id="3133" w:author="Chen Liao" w:date="2021-05-28T07:21:00Z">
        <w:del w:id="3134" w:author="Chen Liao" w:date="2021-05-28T07:31:00Z">
          <w:r w:rsidR="00324157" w:rsidRPr="00BE70D2" w:rsidDel="00D47F50">
            <w:rPr>
              <w:rFonts w:ascii="Times New Roman" w:hAnsi="Times New Roman" w:cs="Times New Roman"/>
              <w:color w:val="000000" w:themeColor="text1"/>
              <w:sz w:val="22"/>
              <w:szCs w:val="22"/>
              <w:rPrChange w:id="3135" w:author="Chen Liao" w:date="2021-06-01T21:13:00Z">
                <w:rPr>
                  <w:sz w:val="22"/>
                  <w:szCs w:val="22"/>
                </w:rPr>
              </w:rPrChange>
            </w:rPr>
            <w:delText xml:space="preserve"> t</w:delText>
          </w:r>
        </w:del>
        <w:r w:rsidR="00324157" w:rsidRPr="00BE70D2">
          <w:rPr>
            <w:rFonts w:ascii="Times New Roman" w:hAnsi="Times New Roman" w:cs="Times New Roman"/>
            <w:color w:val="000000" w:themeColor="text1"/>
            <w:sz w:val="22"/>
            <w:szCs w:val="22"/>
            <w:rPrChange w:id="3136" w:author="Chen Liao" w:date="2021-06-01T21:13:00Z">
              <w:rPr>
                <w:sz w:val="22"/>
                <w:szCs w:val="22"/>
              </w:rPr>
            </w:rPrChange>
          </w:rPr>
          <w:t xml:space="preserve">he </w:t>
        </w:r>
        <w:del w:id="3137" w:author="Chen Liao" w:date="2021-05-28T07:31:00Z">
          <w:r w:rsidR="00324157" w:rsidRPr="00BE70D2" w:rsidDel="00947CB0">
            <w:rPr>
              <w:rFonts w:ascii="Times New Roman" w:hAnsi="Times New Roman" w:cs="Times New Roman"/>
              <w:color w:val="000000" w:themeColor="text1"/>
              <w:sz w:val="22"/>
              <w:szCs w:val="22"/>
              <w:rPrChange w:id="3138" w:author="Chen Liao" w:date="2021-06-01T21:13:00Z">
                <w:rPr>
                  <w:sz w:val="22"/>
                  <w:szCs w:val="22"/>
                </w:rPr>
              </w:rPrChange>
            </w:rPr>
            <w:delText>undershoot</w:delText>
          </w:r>
        </w:del>
      </w:moveTo>
      <w:ins w:id="3139" w:author="Chen Liao" w:date="2021-05-28T07:31:00Z">
        <w:r w:rsidR="00947CB0" w:rsidRPr="00BE70D2">
          <w:rPr>
            <w:rFonts w:ascii="Times New Roman" w:hAnsi="Times New Roman" w:cs="Times New Roman"/>
            <w:color w:val="000000" w:themeColor="text1"/>
            <w:sz w:val="22"/>
            <w:szCs w:val="22"/>
            <w:rPrChange w:id="3140" w:author="Chen Liao" w:date="2021-06-01T21:13:00Z">
              <w:rPr>
                <w:sz w:val="22"/>
                <w:szCs w:val="22"/>
              </w:rPr>
            </w:rPrChange>
          </w:rPr>
          <w:t xml:space="preserve">initial loss of </w:t>
        </w:r>
      </w:ins>
      <w:moveTo w:id="3141" w:author="Chen Liao" w:date="2021-05-28T07:21:00Z">
        <w:del w:id="3142" w:author="Chen Liao" w:date="2021-05-28T07:31:00Z">
          <w:r w:rsidR="00324157" w:rsidRPr="00BE70D2" w:rsidDel="00947CB0">
            <w:rPr>
              <w:rFonts w:ascii="Times New Roman" w:hAnsi="Times New Roman" w:cs="Times New Roman"/>
              <w:color w:val="000000" w:themeColor="text1"/>
              <w:sz w:val="22"/>
              <w:szCs w:val="22"/>
              <w:rPrChange w:id="3143" w:author="Chen Liao" w:date="2021-06-01T21:13:00Z">
                <w:rPr>
                  <w:sz w:val="22"/>
                  <w:szCs w:val="22"/>
                </w:rPr>
              </w:rPrChange>
            </w:rPr>
            <w:delText xml:space="preserve"> dynamics of </w:delText>
          </w:r>
        </w:del>
        <w:r w:rsidR="00324157" w:rsidRPr="00BE70D2">
          <w:rPr>
            <w:rFonts w:ascii="Times New Roman" w:hAnsi="Times New Roman" w:cs="Times New Roman"/>
            <w:color w:val="000000" w:themeColor="text1"/>
            <w:sz w:val="22"/>
            <w:szCs w:val="22"/>
            <w:rPrChange w:id="3144" w:author="Chen Liao" w:date="2021-06-01T21:13:00Z">
              <w:rPr>
                <w:sz w:val="22"/>
                <w:szCs w:val="22"/>
              </w:rPr>
            </w:rPrChange>
          </w:rPr>
          <w:t xml:space="preserve">biodiversity </w:t>
        </w:r>
      </w:moveTo>
      <w:ins w:id="3145" w:author="Chen Liao" w:date="2021-06-01T21:12:00Z">
        <w:r w:rsidR="00794255" w:rsidRPr="00BE70D2">
          <w:rPr>
            <w:rFonts w:ascii="Times New Roman" w:hAnsi="Times New Roman" w:cs="Times New Roman"/>
            <w:color w:val="000000" w:themeColor="text1"/>
            <w:sz w:val="22"/>
            <w:szCs w:val="22"/>
            <w:rPrChange w:id="3146" w:author="Chen Liao" w:date="2021-06-01T21:13:00Z">
              <w:rPr>
                <w:rFonts w:ascii="Times New Roman" w:hAnsi="Times New Roman" w:cs="Times New Roman"/>
                <w:color w:val="000000" w:themeColor="text1"/>
                <w:sz w:val="22"/>
                <w:szCs w:val="22"/>
              </w:rPr>
            </w:rPrChange>
          </w:rPr>
          <w:t xml:space="preserve">is </w:t>
        </w:r>
      </w:ins>
      <w:moveTo w:id="3147" w:author="Chen Liao" w:date="2021-05-28T07:21:00Z">
        <w:r w:rsidR="00324157" w:rsidRPr="00BE70D2">
          <w:rPr>
            <w:rFonts w:ascii="Times New Roman" w:hAnsi="Times New Roman" w:cs="Times New Roman"/>
            <w:color w:val="000000" w:themeColor="text1"/>
            <w:sz w:val="22"/>
            <w:szCs w:val="22"/>
            <w:rPrChange w:id="3148" w:author="Chen Liao" w:date="2021-06-01T21:13:00Z">
              <w:rPr>
                <w:sz w:val="22"/>
                <w:szCs w:val="22"/>
              </w:rPr>
            </w:rPrChange>
          </w:rPr>
          <w:t xml:space="preserve">primarily </w:t>
        </w:r>
        <w:del w:id="3149" w:author="Chen Liao" w:date="2021-06-01T21:12:00Z">
          <w:r w:rsidR="00324157" w:rsidRPr="00BE70D2" w:rsidDel="00794255">
            <w:rPr>
              <w:rFonts w:ascii="Times New Roman" w:hAnsi="Times New Roman" w:cs="Times New Roman"/>
              <w:color w:val="000000" w:themeColor="text1"/>
              <w:sz w:val="22"/>
              <w:szCs w:val="22"/>
              <w:rPrChange w:id="3150" w:author="Chen Liao" w:date="2021-06-01T21:13:00Z">
                <w:rPr>
                  <w:sz w:val="22"/>
                  <w:szCs w:val="22"/>
                </w:rPr>
              </w:rPrChange>
            </w:rPr>
            <w:delText>resulted from</w:delText>
          </w:r>
        </w:del>
      </w:moveTo>
      <w:ins w:id="3151" w:author="Chen Liao" w:date="2021-06-01T21:12:00Z">
        <w:r w:rsidR="00794255" w:rsidRPr="00BE70D2">
          <w:rPr>
            <w:rFonts w:ascii="Times New Roman" w:hAnsi="Times New Roman" w:cs="Times New Roman"/>
            <w:color w:val="000000" w:themeColor="text1"/>
            <w:sz w:val="22"/>
            <w:szCs w:val="22"/>
            <w:rPrChange w:id="3152" w:author="Chen Liao" w:date="2021-06-01T21:13:00Z">
              <w:rPr>
                <w:rFonts w:ascii="Times New Roman" w:hAnsi="Times New Roman" w:cs="Times New Roman"/>
                <w:color w:val="000000" w:themeColor="text1"/>
                <w:sz w:val="22"/>
                <w:szCs w:val="22"/>
              </w:rPr>
            </w:rPrChange>
          </w:rPr>
          <w:t>due to</w:t>
        </w:r>
      </w:ins>
      <w:moveTo w:id="3153" w:author="Chen Liao" w:date="2021-05-28T07:21:00Z">
        <w:r w:rsidR="00324157" w:rsidRPr="00BE70D2">
          <w:rPr>
            <w:rFonts w:ascii="Times New Roman" w:hAnsi="Times New Roman" w:cs="Times New Roman"/>
            <w:color w:val="000000" w:themeColor="text1"/>
            <w:sz w:val="22"/>
            <w:szCs w:val="22"/>
            <w:rPrChange w:id="3154" w:author="Chen Liao" w:date="2021-06-01T21:13:00Z">
              <w:rPr>
                <w:sz w:val="22"/>
                <w:szCs w:val="22"/>
              </w:rPr>
            </w:rPrChange>
          </w:rPr>
          <w:t xml:space="preserve"> </w:t>
        </w:r>
      </w:moveTo>
      <w:ins w:id="3155" w:author="Chen Liao" w:date="2021-06-01T21:12:00Z">
        <w:r w:rsidR="00794255" w:rsidRPr="00BE70D2">
          <w:rPr>
            <w:rFonts w:ascii="Times New Roman" w:hAnsi="Times New Roman" w:cs="Times New Roman"/>
            <w:color w:val="000000" w:themeColor="text1"/>
            <w:sz w:val="22"/>
            <w:szCs w:val="22"/>
            <w:rPrChange w:id="3156" w:author="Chen Liao" w:date="2021-06-01T21:13:00Z">
              <w:rPr>
                <w:rFonts w:ascii="Times New Roman" w:hAnsi="Times New Roman" w:cs="Times New Roman"/>
                <w:color w:val="000000" w:themeColor="text1"/>
                <w:sz w:val="22"/>
                <w:szCs w:val="22"/>
              </w:rPr>
            </w:rPrChange>
          </w:rPr>
          <w:t xml:space="preserve">the </w:t>
        </w:r>
      </w:ins>
      <w:moveTo w:id="3157" w:author="Chen Liao" w:date="2021-05-28T07:21:00Z">
        <w:r w:rsidR="00324157" w:rsidRPr="00BE70D2">
          <w:rPr>
            <w:rFonts w:ascii="Times New Roman" w:hAnsi="Times New Roman" w:cs="Times New Roman"/>
            <w:color w:val="000000" w:themeColor="text1"/>
            <w:sz w:val="22"/>
            <w:szCs w:val="22"/>
            <w:rPrChange w:id="3158" w:author="Chen Liao" w:date="2021-06-01T21:13:00Z">
              <w:rPr>
                <w:sz w:val="22"/>
                <w:szCs w:val="22"/>
              </w:rPr>
            </w:rPrChange>
          </w:rPr>
          <w:t>changes in evenness (</w:t>
        </w:r>
        <w:r w:rsidR="00324157" w:rsidRPr="00BE70D2">
          <w:rPr>
            <w:rFonts w:ascii="Times New Roman" w:hAnsi="Times New Roman" w:cs="Times New Roman"/>
            <w:color w:val="000000" w:themeColor="text1"/>
            <w:sz w:val="22"/>
            <w:szCs w:val="22"/>
            <w:highlight w:val="yellow"/>
            <w:rPrChange w:id="3159" w:author="Chen Liao" w:date="2021-06-01T21:13:00Z">
              <w:rPr>
                <w:sz w:val="22"/>
                <w:szCs w:val="22"/>
                <w:highlight w:val="yellow"/>
              </w:rPr>
            </w:rPrChange>
          </w:rPr>
          <w:t>Fig. S3A</w:t>
        </w:r>
        <w:r w:rsidR="00324157" w:rsidRPr="00BE70D2">
          <w:rPr>
            <w:rFonts w:ascii="Times New Roman" w:hAnsi="Times New Roman" w:cs="Times New Roman"/>
            <w:color w:val="000000" w:themeColor="text1"/>
            <w:sz w:val="22"/>
            <w:szCs w:val="22"/>
            <w:rPrChange w:id="3160" w:author="Chen Liao" w:date="2021-06-01T21:13:00Z">
              <w:rPr>
                <w:sz w:val="22"/>
                <w:szCs w:val="22"/>
              </w:rPr>
            </w:rPrChange>
          </w:rPr>
          <w:t>), not richness (</w:t>
        </w:r>
        <w:r w:rsidR="00324157" w:rsidRPr="00BE70D2">
          <w:rPr>
            <w:rFonts w:ascii="Times New Roman" w:hAnsi="Times New Roman" w:cs="Times New Roman"/>
            <w:color w:val="000000" w:themeColor="text1"/>
            <w:sz w:val="22"/>
            <w:szCs w:val="22"/>
            <w:highlight w:val="yellow"/>
            <w:rPrChange w:id="3161" w:author="Chen Liao" w:date="2021-06-01T21:13:00Z">
              <w:rPr>
                <w:sz w:val="22"/>
                <w:szCs w:val="22"/>
                <w:highlight w:val="yellow"/>
              </w:rPr>
            </w:rPrChange>
          </w:rPr>
          <w:t>Fig. S3B</w:t>
        </w:r>
        <w:r w:rsidR="00324157" w:rsidRPr="00BE70D2">
          <w:rPr>
            <w:rFonts w:ascii="Times New Roman" w:hAnsi="Times New Roman" w:cs="Times New Roman"/>
            <w:color w:val="000000" w:themeColor="text1"/>
            <w:sz w:val="22"/>
            <w:szCs w:val="22"/>
            <w:rPrChange w:id="3162" w:author="Chen Liao" w:date="2021-06-01T21:13:00Z">
              <w:rPr>
                <w:sz w:val="22"/>
                <w:szCs w:val="22"/>
              </w:rPr>
            </w:rPrChange>
          </w:rPr>
          <w:t xml:space="preserve">), suggesting </w:t>
        </w:r>
        <w:del w:id="3163" w:author="Chen Liao" w:date="2021-06-01T21:14:00Z">
          <w:r w:rsidR="00324157" w:rsidRPr="00BE70D2" w:rsidDel="00BB67D8">
            <w:rPr>
              <w:rFonts w:ascii="Times New Roman" w:hAnsi="Times New Roman" w:cs="Times New Roman"/>
              <w:color w:val="000000" w:themeColor="text1"/>
              <w:sz w:val="22"/>
              <w:szCs w:val="22"/>
              <w:rPrChange w:id="3164" w:author="Chen Liao" w:date="2021-06-01T21:13:00Z">
                <w:rPr>
                  <w:sz w:val="22"/>
                  <w:szCs w:val="22"/>
                </w:rPr>
              </w:rPrChange>
            </w:rPr>
            <w:delText>tha</w:delText>
          </w:r>
        </w:del>
      </w:moveTo>
      <w:ins w:id="3165" w:author="Chen Liao" w:date="2021-06-01T21:14:00Z">
        <w:r w:rsidR="00BB67D8">
          <w:rPr>
            <w:rFonts w:ascii="Times New Roman" w:hAnsi="Times New Roman" w:cs="Times New Roman"/>
            <w:color w:val="000000" w:themeColor="text1"/>
            <w:sz w:val="22"/>
            <w:szCs w:val="22"/>
          </w:rPr>
          <w:t xml:space="preserve">an ecological mechanism </w:t>
        </w:r>
      </w:ins>
      <w:moveTo w:id="3166" w:author="Chen Liao" w:date="2021-05-28T07:21:00Z">
        <w:del w:id="3167" w:author="Chen Liao" w:date="2021-06-01T21:14:00Z">
          <w:r w:rsidR="00324157" w:rsidRPr="00BE70D2" w:rsidDel="00BB67D8">
            <w:rPr>
              <w:rFonts w:ascii="Times New Roman" w:hAnsi="Times New Roman" w:cs="Times New Roman"/>
              <w:color w:val="000000" w:themeColor="text1"/>
              <w:sz w:val="22"/>
              <w:szCs w:val="22"/>
              <w:rPrChange w:id="3168" w:author="Chen Liao" w:date="2021-06-01T21:13:00Z">
                <w:rPr>
                  <w:sz w:val="22"/>
                  <w:szCs w:val="22"/>
                </w:rPr>
              </w:rPrChange>
            </w:rPr>
            <w:delText xml:space="preserve">t </w:delText>
          </w:r>
        </w:del>
        <w:del w:id="3169" w:author="Chen Liao" w:date="2021-05-28T07:32:00Z">
          <w:r w:rsidR="00324157" w:rsidRPr="00BE70D2" w:rsidDel="00947CB0">
            <w:rPr>
              <w:rFonts w:ascii="Times New Roman" w:hAnsi="Times New Roman" w:cs="Times New Roman"/>
              <w:color w:val="000000" w:themeColor="text1"/>
              <w:sz w:val="22"/>
              <w:szCs w:val="22"/>
              <w:rPrChange w:id="3170" w:author="Chen Liao" w:date="2021-06-01T21:13:00Z">
                <w:rPr>
                  <w:sz w:val="22"/>
                  <w:szCs w:val="22"/>
                </w:rPr>
              </w:rPrChange>
            </w:rPr>
            <w:delText xml:space="preserve">the </w:delText>
          </w:r>
        </w:del>
        <w:del w:id="3171" w:author="Chen Liao" w:date="2021-05-28T07:31:00Z">
          <w:r w:rsidR="00324157" w:rsidRPr="00BE70D2" w:rsidDel="00DD7CB1">
            <w:rPr>
              <w:rFonts w:ascii="Times New Roman" w:hAnsi="Times New Roman" w:cs="Times New Roman"/>
              <w:color w:val="000000" w:themeColor="text1"/>
              <w:sz w:val="22"/>
              <w:szCs w:val="22"/>
              <w:rPrChange w:id="3172" w:author="Chen Liao" w:date="2021-06-01T21:13:00Z">
                <w:rPr>
                  <w:sz w:val="22"/>
                  <w:szCs w:val="22"/>
                </w:rPr>
              </w:rPrChange>
            </w:rPr>
            <w:delText>decreased</w:delText>
          </w:r>
        </w:del>
        <w:del w:id="3173" w:author="Chen Liao" w:date="2021-05-28T07:32:00Z">
          <w:r w:rsidR="00324157" w:rsidRPr="00BE70D2" w:rsidDel="00947CB0">
            <w:rPr>
              <w:rFonts w:ascii="Times New Roman" w:hAnsi="Times New Roman" w:cs="Times New Roman"/>
              <w:color w:val="000000" w:themeColor="text1"/>
              <w:sz w:val="22"/>
              <w:szCs w:val="22"/>
              <w:rPrChange w:id="3174" w:author="Chen Liao" w:date="2021-06-01T21:13:00Z">
                <w:rPr>
                  <w:sz w:val="22"/>
                  <w:szCs w:val="22"/>
                </w:rPr>
              </w:rPrChange>
            </w:rPr>
            <w:delText xml:space="preserve"> biodiversity</w:delText>
          </w:r>
        </w:del>
        <w:del w:id="3175" w:author="Chen Liao" w:date="2021-06-01T21:14:00Z">
          <w:r w:rsidR="00324157" w:rsidRPr="00BE70D2" w:rsidDel="00BB67D8">
            <w:rPr>
              <w:rFonts w:ascii="Times New Roman" w:hAnsi="Times New Roman" w:cs="Times New Roman"/>
              <w:color w:val="000000" w:themeColor="text1"/>
              <w:sz w:val="22"/>
              <w:szCs w:val="22"/>
              <w:rPrChange w:id="3176" w:author="Chen Liao" w:date="2021-06-01T21:13:00Z">
                <w:rPr>
                  <w:sz w:val="22"/>
                  <w:szCs w:val="22"/>
                </w:rPr>
              </w:rPrChange>
            </w:rPr>
            <w:delText xml:space="preserve"> was likely caused by an</w:delText>
          </w:r>
        </w:del>
      </w:moveTo>
      <w:ins w:id="3177" w:author="Chen Liao" w:date="2021-06-01T21:14:00Z">
        <w:r w:rsidR="00BB67D8">
          <w:rPr>
            <w:rFonts w:ascii="Times New Roman" w:hAnsi="Times New Roman" w:cs="Times New Roman"/>
            <w:color w:val="000000" w:themeColor="text1"/>
            <w:sz w:val="22"/>
            <w:szCs w:val="22"/>
          </w:rPr>
          <w:t>caused by</w:t>
        </w:r>
      </w:ins>
      <w:moveTo w:id="3178" w:author="Chen Liao" w:date="2021-05-28T07:21:00Z">
        <w:r w:rsidR="00324157" w:rsidRPr="00BE70D2">
          <w:rPr>
            <w:rFonts w:ascii="Times New Roman" w:hAnsi="Times New Roman" w:cs="Times New Roman"/>
            <w:color w:val="000000" w:themeColor="text1"/>
            <w:sz w:val="22"/>
            <w:szCs w:val="22"/>
            <w:rPrChange w:id="3179" w:author="Chen Liao" w:date="2021-06-01T21:13:00Z">
              <w:rPr>
                <w:sz w:val="22"/>
                <w:szCs w:val="22"/>
              </w:rPr>
            </w:rPrChange>
          </w:rPr>
          <w:t xml:space="preserve"> expansion of resident bacteria, rather than </w:t>
        </w:r>
      </w:moveTo>
      <w:ins w:id="3180" w:author="Chen Liao" w:date="2021-06-01T21:17:00Z">
        <w:r w:rsidR="00BB67D8">
          <w:rPr>
            <w:rFonts w:ascii="Times New Roman" w:hAnsi="Times New Roman" w:cs="Times New Roman"/>
            <w:color w:val="000000" w:themeColor="text1"/>
            <w:sz w:val="22"/>
            <w:szCs w:val="22"/>
          </w:rPr>
          <w:t xml:space="preserve">gut </w:t>
        </w:r>
      </w:ins>
      <w:ins w:id="3181" w:author="Chen Liao" w:date="2021-06-01T21:14:00Z">
        <w:r w:rsidR="00BB67D8">
          <w:rPr>
            <w:rFonts w:ascii="Times New Roman" w:hAnsi="Times New Roman" w:cs="Times New Roman"/>
            <w:color w:val="000000" w:themeColor="text1"/>
            <w:sz w:val="22"/>
            <w:szCs w:val="22"/>
          </w:rPr>
          <w:t>invasion</w:t>
        </w:r>
      </w:ins>
      <w:moveTo w:id="3182" w:author="Chen Liao" w:date="2021-05-28T07:21:00Z">
        <w:del w:id="3183" w:author="Chen Liao" w:date="2021-06-01T21:14:00Z">
          <w:r w:rsidR="00324157" w:rsidRPr="00BE70D2" w:rsidDel="00BB67D8">
            <w:rPr>
              <w:rFonts w:ascii="Times New Roman" w:hAnsi="Times New Roman" w:cs="Times New Roman"/>
              <w:color w:val="000000" w:themeColor="text1"/>
              <w:sz w:val="22"/>
              <w:szCs w:val="22"/>
              <w:rPrChange w:id="3184" w:author="Chen Liao" w:date="2021-06-01T21:13:00Z">
                <w:rPr>
                  <w:sz w:val="22"/>
                  <w:szCs w:val="22"/>
                </w:rPr>
              </w:rPrChange>
            </w:rPr>
            <w:delText>invaders</w:delText>
          </w:r>
        </w:del>
        <w:r w:rsidR="00324157" w:rsidRPr="00BE70D2">
          <w:rPr>
            <w:rFonts w:ascii="Times New Roman" w:hAnsi="Times New Roman" w:cs="Times New Roman"/>
            <w:color w:val="000000" w:themeColor="text1"/>
            <w:sz w:val="22"/>
            <w:szCs w:val="22"/>
            <w:rPrChange w:id="3185" w:author="Chen Liao" w:date="2021-06-01T21:13:00Z">
              <w:rPr>
                <w:sz w:val="22"/>
                <w:szCs w:val="22"/>
              </w:rPr>
            </w:rPrChange>
          </w:rPr>
          <w:t>.</w:t>
        </w:r>
        <w:commentRangeEnd w:id="3128"/>
        <w:r w:rsidR="00324157" w:rsidRPr="00BE70D2">
          <w:rPr>
            <w:rStyle w:val="CommentReference"/>
            <w:rFonts w:ascii="Times New Roman" w:hAnsi="Times New Roman" w:cs="Times New Roman"/>
            <w:color w:val="000000" w:themeColor="text1"/>
            <w:sz w:val="22"/>
            <w:szCs w:val="22"/>
            <w:rPrChange w:id="3186" w:author="Chen Liao" w:date="2021-06-01T21:13:00Z">
              <w:rPr>
                <w:rStyle w:val="CommentReference"/>
              </w:rPr>
            </w:rPrChange>
          </w:rPr>
          <w:commentReference w:id="3128"/>
        </w:r>
        <w:r w:rsidR="00324157" w:rsidRPr="00BE70D2">
          <w:rPr>
            <w:rFonts w:ascii="Times New Roman" w:hAnsi="Times New Roman" w:cs="Times New Roman"/>
            <w:color w:val="000000" w:themeColor="text1"/>
            <w:sz w:val="22"/>
            <w:szCs w:val="22"/>
            <w:rPrChange w:id="3187" w:author="Chen Liao" w:date="2021-06-01T21:13:00Z">
              <w:rPr>
                <w:sz w:val="22"/>
                <w:szCs w:val="22"/>
              </w:rPr>
            </w:rPrChange>
          </w:rPr>
          <w:t xml:space="preserve"> </w:t>
        </w:r>
        <w:del w:id="3188" w:author="Chen Liao" w:date="2021-05-28T07:26:00Z">
          <w:r w:rsidR="00324157" w:rsidRPr="00BE70D2" w:rsidDel="001F4023">
            <w:rPr>
              <w:rFonts w:ascii="Times New Roman" w:hAnsi="Times New Roman" w:cs="Times New Roman"/>
              <w:color w:val="000000" w:themeColor="text1"/>
              <w:sz w:val="22"/>
              <w:szCs w:val="22"/>
              <w:rPrChange w:id="3189" w:author="Chen Liao" w:date="2021-06-01T21:13:00Z">
                <w:rPr>
                  <w:sz w:val="22"/>
                  <w:szCs w:val="22"/>
                </w:rPr>
              </w:rPrChange>
            </w:rPr>
            <w:delText>Supporting these findings, metagenomic sequencing revealed that the initial (day 0), short (day 5)- and long (day 31)-term microbiomes have distinct gene family profiles and functions (</w:delText>
          </w:r>
          <w:r w:rsidR="00324157" w:rsidRPr="00BE70D2" w:rsidDel="001F4023">
            <w:rPr>
              <w:rFonts w:ascii="Times New Roman" w:hAnsi="Times New Roman" w:cs="Times New Roman"/>
              <w:color w:val="000000" w:themeColor="text1"/>
              <w:sz w:val="22"/>
              <w:szCs w:val="22"/>
              <w:highlight w:val="yellow"/>
              <w:rPrChange w:id="3190" w:author="Chen Liao" w:date="2021-06-01T21:13:00Z">
                <w:rPr>
                  <w:sz w:val="22"/>
                  <w:szCs w:val="22"/>
                  <w:highlight w:val="yellow"/>
                </w:rPr>
              </w:rPrChange>
            </w:rPr>
            <w:delText>Fig. 2D</w:delText>
          </w:r>
          <w:r w:rsidR="00324157" w:rsidRPr="00BE70D2" w:rsidDel="001F4023">
            <w:rPr>
              <w:rFonts w:ascii="Times New Roman" w:hAnsi="Times New Roman" w:cs="Times New Roman"/>
              <w:color w:val="000000" w:themeColor="text1"/>
              <w:sz w:val="22"/>
              <w:szCs w:val="22"/>
              <w:rPrChange w:id="3191" w:author="Chen Liao" w:date="2021-06-01T21:13:00Z">
                <w:rPr>
                  <w:sz w:val="22"/>
                  <w:szCs w:val="22"/>
                </w:rPr>
              </w:rPrChange>
            </w:rPr>
            <w:delText xml:space="preserve">). </w:delText>
          </w:r>
        </w:del>
        <w:del w:id="3192" w:author="Chen Liao" w:date="2021-05-29T16:30:00Z">
          <w:r w:rsidR="00324157" w:rsidRPr="00BE70D2" w:rsidDel="00D57A68">
            <w:rPr>
              <w:rFonts w:ascii="Times New Roman" w:hAnsi="Times New Roman" w:cs="Times New Roman"/>
              <w:color w:val="000000" w:themeColor="text1"/>
              <w:sz w:val="22"/>
              <w:szCs w:val="22"/>
              <w:rPrChange w:id="3193" w:author="Chen Liao" w:date="2021-06-01T21:13:00Z">
                <w:rPr>
                  <w:sz w:val="22"/>
                  <w:szCs w:val="22"/>
                </w:rPr>
              </w:rPrChange>
            </w:rPr>
            <w:delText xml:space="preserve">Our dynamics data confirms previous studies on the role of dietary fibers to quickly alter gut microbiota diversity and composition on the timescale of a day independent of the baseline microbiota </w:delText>
          </w:r>
          <w:r w:rsidR="00324157" w:rsidRPr="00BE70D2" w:rsidDel="00D57A68">
            <w:rPr>
              <w:rFonts w:ascii="Times New Roman" w:hAnsi="Times New Roman" w:cs="Times New Roman"/>
              <w:color w:val="000000" w:themeColor="text1"/>
              <w:sz w:val="22"/>
              <w:szCs w:val="22"/>
              <w:rPrChange w:id="3194" w:author="Chen Liao" w:date="2021-06-01T21:13:00Z">
                <w:rPr>
                  <w:sz w:val="22"/>
                  <w:szCs w:val="22"/>
                </w:rPr>
              </w:rPrChange>
            </w:rPr>
            <w:fldChar w:fldCharType="begin"/>
          </w:r>
          <w:r w:rsidR="00324157" w:rsidRPr="00BE70D2" w:rsidDel="00D57A68">
            <w:rPr>
              <w:rFonts w:ascii="Times New Roman" w:hAnsi="Times New Roman" w:cs="Times New Roman"/>
              <w:color w:val="000000" w:themeColor="text1"/>
              <w:sz w:val="22"/>
              <w:szCs w:val="22"/>
              <w:rPrChange w:id="3195" w:author="Chen Liao" w:date="2021-06-01T21:13:00Z">
                <w:rPr>
                  <w:sz w:val="22"/>
                  <w:szCs w:val="22"/>
                </w:rPr>
              </w:rPrChange>
            </w:rPr>
            <w:delInstrText xml:space="preserve"> ADDIN NE.Ref.{365A4E56-496A-4774-BB56-2402BD807A21}</w:delInstrText>
          </w:r>
          <w:r w:rsidR="00324157" w:rsidRPr="00BE70D2" w:rsidDel="00D57A68">
            <w:rPr>
              <w:rFonts w:ascii="Times New Roman" w:hAnsi="Times New Roman" w:cs="Times New Roman"/>
              <w:color w:val="000000" w:themeColor="text1"/>
              <w:sz w:val="22"/>
              <w:szCs w:val="22"/>
              <w:rPrChange w:id="3196" w:author="Chen Liao" w:date="2021-06-01T21:13:00Z">
                <w:rPr>
                  <w:sz w:val="22"/>
                  <w:szCs w:val="22"/>
                </w:rPr>
              </w:rPrChange>
            </w:rPr>
            <w:fldChar w:fldCharType="separate"/>
          </w:r>
          <w:r w:rsidR="00324157" w:rsidRPr="00BE70D2" w:rsidDel="00D57A68">
            <w:rPr>
              <w:rFonts w:ascii="Times New Roman" w:eastAsiaTheme="minorEastAsia" w:hAnsi="Times New Roman" w:cs="Times New Roman"/>
              <w:color w:val="000000" w:themeColor="text1"/>
              <w:sz w:val="22"/>
              <w:szCs w:val="22"/>
              <w:rPrChange w:id="3197" w:author="Chen Liao" w:date="2021-06-01T21:13:00Z">
                <w:rPr>
                  <w:rFonts w:eastAsiaTheme="minorEastAsia"/>
                  <w:color w:val="080000"/>
                  <w:sz w:val="22"/>
                  <w:szCs w:val="22"/>
                </w:rPr>
              </w:rPrChange>
            </w:rPr>
            <w:delText>[29, 30]</w:delText>
          </w:r>
          <w:r w:rsidR="00324157" w:rsidRPr="00BE70D2" w:rsidDel="00D57A68">
            <w:rPr>
              <w:rFonts w:ascii="Times New Roman" w:hAnsi="Times New Roman" w:cs="Times New Roman"/>
              <w:color w:val="000000" w:themeColor="text1"/>
              <w:sz w:val="22"/>
              <w:szCs w:val="22"/>
              <w:rPrChange w:id="3198" w:author="Chen Liao" w:date="2021-06-01T21:13:00Z">
                <w:rPr>
                  <w:sz w:val="22"/>
                  <w:szCs w:val="22"/>
                </w:rPr>
              </w:rPrChange>
            </w:rPr>
            <w:fldChar w:fldCharType="end"/>
          </w:r>
          <w:r w:rsidR="00324157" w:rsidRPr="00BE70D2" w:rsidDel="00D57A68">
            <w:rPr>
              <w:rFonts w:ascii="Times New Roman" w:hAnsi="Times New Roman" w:cs="Times New Roman"/>
              <w:color w:val="000000" w:themeColor="text1"/>
              <w:sz w:val="22"/>
              <w:szCs w:val="22"/>
              <w:rPrChange w:id="3199" w:author="Chen Liao" w:date="2021-06-01T21:13:00Z">
                <w:rPr>
                  <w:sz w:val="22"/>
                  <w:szCs w:val="22"/>
                </w:rPr>
              </w:rPrChange>
            </w:rPr>
            <w:delText>.</w:delText>
          </w:r>
        </w:del>
      </w:moveTo>
      <w:ins w:id="3200" w:author="Chen Liao" w:date="2021-05-28T08:35:00Z">
        <w:r w:rsidR="005A3A63" w:rsidRPr="00BE70D2">
          <w:rPr>
            <w:rFonts w:ascii="Times New Roman" w:hAnsi="Times New Roman" w:cs="Times New Roman"/>
            <w:color w:val="000000" w:themeColor="text1"/>
            <w:sz w:val="22"/>
            <w:szCs w:val="22"/>
            <w:rPrChange w:id="3201" w:author="Chen Liao" w:date="2021-06-01T21:13:00Z">
              <w:rPr>
                <w:sz w:val="22"/>
                <w:szCs w:val="22"/>
              </w:rPr>
            </w:rPrChange>
          </w:rPr>
          <w:t xml:space="preserve">Notably, the long-term recovery is only partial </w:t>
        </w:r>
      </w:ins>
      <w:ins w:id="3202" w:author="Chen Liao" w:date="2021-05-28T08:36:00Z">
        <w:r w:rsidR="001E5DF7" w:rsidRPr="00BE70D2">
          <w:rPr>
            <w:rFonts w:ascii="Times New Roman" w:hAnsi="Times New Roman" w:cs="Times New Roman"/>
            <w:color w:val="000000" w:themeColor="text1"/>
            <w:sz w:val="22"/>
            <w:szCs w:val="22"/>
            <w:rPrChange w:id="3203" w:author="Chen Liao" w:date="2021-06-01T21:13:00Z">
              <w:rPr>
                <w:sz w:val="22"/>
                <w:szCs w:val="22"/>
              </w:rPr>
            </w:rPrChange>
          </w:rPr>
          <w:t xml:space="preserve">for Beijing and Hunan mice </w:t>
        </w:r>
      </w:ins>
      <w:ins w:id="3204" w:author="Chen Liao" w:date="2021-05-28T08:35:00Z">
        <w:r w:rsidR="005A3A63" w:rsidRPr="00BE70D2">
          <w:rPr>
            <w:rFonts w:ascii="Times New Roman" w:hAnsi="Times New Roman" w:cs="Times New Roman"/>
            <w:color w:val="000000" w:themeColor="text1"/>
            <w:sz w:val="22"/>
            <w:szCs w:val="22"/>
            <w:rPrChange w:id="3205" w:author="Chen Liao" w:date="2021-06-01T21:13:00Z">
              <w:rPr>
                <w:sz w:val="22"/>
                <w:szCs w:val="22"/>
              </w:rPr>
            </w:rPrChange>
          </w:rPr>
          <w:t xml:space="preserve">with </w:t>
        </w:r>
      </w:ins>
      <w:ins w:id="3206" w:author="Chen Liao" w:date="2021-05-28T08:36:00Z">
        <w:r w:rsidR="001E5DF7" w:rsidRPr="00BE70D2">
          <w:rPr>
            <w:rFonts w:ascii="Times New Roman" w:hAnsi="Times New Roman" w:cs="Times New Roman"/>
            <w:color w:val="000000" w:themeColor="text1"/>
            <w:sz w:val="22"/>
            <w:szCs w:val="22"/>
            <w:rPrChange w:id="3207" w:author="Chen Liao" w:date="2021-06-01T21:13:00Z">
              <w:rPr>
                <w:sz w:val="22"/>
                <w:szCs w:val="22"/>
              </w:rPr>
            </w:rPrChange>
          </w:rPr>
          <w:t xml:space="preserve">much </w:t>
        </w:r>
      </w:ins>
      <w:ins w:id="3208" w:author="Chen Liao" w:date="2021-05-28T08:35:00Z">
        <w:r w:rsidR="005A3A63" w:rsidRPr="00BE70D2">
          <w:rPr>
            <w:rFonts w:ascii="Times New Roman" w:hAnsi="Times New Roman" w:cs="Times New Roman"/>
            <w:color w:val="000000" w:themeColor="text1"/>
            <w:sz w:val="22"/>
            <w:szCs w:val="22"/>
            <w:rPrChange w:id="3209" w:author="Chen Liao" w:date="2021-06-01T21:13:00Z">
              <w:rPr>
                <w:sz w:val="22"/>
                <w:szCs w:val="22"/>
              </w:rPr>
            </w:rPrChange>
          </w:rPr>
          <w:t xml:space="preserve">lower gut microbiota diversity at day 31 compared to day 0. </w:t>
        </w:r>
      </w:ins>
      <w:ins w:id="3210" w:author="Chen Liao" w:date="2021-06-01T07:16:00Z">
        <w:r w:rsidR="00A14AFA" w:rsidRPr="00BE70D2">
          <w:rPr>
            <w:rFonts w:ascii="Times New Roman" w:hAnsi="Times New Roman" w:cs="Times New Roman"/>
            <w:color w:val="000000" w:themeColor="text1"/>
            <w:sz w:val="22"/>
            <w:szCs w:val="22"/>
            <w:rPrChange w:id="3211" w:author="Chen Liao" w:date="2021-06-01T21:13:00Z">
              <w:rPr>
                <w:rFonts w:ascii="Times New Roman" w:hAnsi="Times New Roman" w:cs="Times New Roman"/>
                <w:color w:val="000000" w:themeColor="text1"/>
                <w:sz w:val="22"/>
                <w:szCs w:val="22"/>
              </w:rPr>
            </w:rPrChange>
          </w:rPr>
          <w:t>Collectively, o</w:t>
        </w:r>
      </w:ins>
      <w:ins w:id="3212" w:author="Chen Liao" w:date="2021-06-01T07:15:00Z">
        <w:r w:rsidR="00A14AFA" w:rsidRPr="00BE70D2">
          <w:rPr>
            <w:rFonts w:ascii="Times New Roman" w:hAnsi="Times New Roman" w:cs="Times New Roman"/>
            <w:color w:val="000000" w:themeColor="text1"/>
            <w:sz w:val="22"/>
            <w:szCs w:val="22"/>
            <w:rPrChange w:id="3213" w:author="Chen Liao" w:date="2021-06-01T21:13:00Z">
              <w:rPr>
                <w:rFonts w:ascii="Times New Roman" w:hAnsi="Times New Roman" w:cs="Times New Roman"/>
                <w:color w:val="000000" w:themeColor="text1"/>
                <w:sz w:val="22"/>
                <w:szCs w:val="22"/>
              </w:rPr>
            </w:rPrChange>
          </w:rPr>
          <w:t>ur dynamics data confirms previous studies on the role of dietary fibers to quickly alter gut microbiota diversity and composition on the time</w:t>
        </w:r>
      </w:ins>
      <w:ins w:id="3214" w:author="Chen Liao" w:date="2021-06-01T21:17:00Z">
        <w:r w:rsidR="00777557">
          <w:rPr>
            <w:rFonts w:ascii="Times New Roman" w:hAnsi="Times New Roman" w:cs="Times New Roman"/>
            <w:color w:val="000000" w:themeColor="text1"/>
            <w:sz w:val="22"/>
            <w:szCs w:val="22"/>
          </w:rPr>
          <w:t xml:space="preserve"> </w:t>
        </w:r>
      </w:ins>
      <w:ins w:id="3215" w:author="Chen Liao" w:date="2021-06-01T07:15:00Z">
        <w:r w:rsidR="00A14AFA" w:rsidRPr="00BE70D2">
          <w:rPr>
            <w:rFonts w:ascii="Times New Roman" w:hAnsi="Times New Roman" w:cs="Times New Roman"/>
            <w:color w:val="000000" w:themeColor="text1"/>
            <w:sz w:val="22"/>
            <w:szCs w:val="22"/>
            <w:rPrChange w:id="3216" w:author="Chen Liao" w:date="2021-06-01T21:13:00Z">
              <w:rPr>
                <w:rFonts w:ascii="Times New Roman" w:hAnsi="Times New Roman" w:cs="Times New Roman"/>
                <w:color w:val="000000" w:themeColor="text1"/>
                <w:sz w:val="22"/>
                <w:szCs w:val="22"/>
              </w:rPr>
            </w:rPrChange>
          </w:rPr>
          <w:t xml:space="preserve">scale of a day </w:t>
        </w:r>
        <w:r w:rsidR="00A14AFA" w:rsidRPr="00BE70D2">
          <w:rPr>
            <w:rFonts w:ascii="Times New Roman" w:hAnsi="Times New Roman" w:cs="Times New Roman"/>
            <w:color w:val="000000" w:themeColor="text1"/>
            <w:sz w:val="22"/>
            <w:szCs w:val="22"/>
            <w:rPrChange w:id="3217" w:author="Chen Liao" w:date="2021-06-01T21:13:00Z">
              <w:rPr>
                <w:color w:val="000000" w:themeColor="text1"/>
                <w:sz w:val="22"/>
                <w:szCs w:val="22"/>
              </w:rPr>
            </w:rPrChange>
          </w:rPr>
          <w:fldChar w:fldCharType="begin"/>
        </w:r>
        <w:r w:rsidR="00A14AFA" w:rsidRPr="00BE70D2">
          <w:rPr>
            <w:rFonts w:ascii="Times New Roman" w:hAnsi="Times New Roman" w:cs="Times New Roman"/>
            <w:color w:val="000000" w:themeColor="text1"/>
            <w:sz w:val="22"/>
            <w:szCs w:val="22"/>
            <w:rPrChange w:id="3218" w:author="Chen Liao" w:date="2021-06-01T21:13:00Z">
              <w:rPr>
                <w:rFonts w:ascii="Times New Roman" w:hAnsi="Times New Roman" w:cs="Times New Roman"/>
                <w:color w:val="000000" w:themeColor="text1"/>
                <w:sz w:val="22"/>
                <w:szCs w:val="22"/>
              </w:rPr>
            </w:rPrChange>
          </w:rPr>
          <w:instrText xml:space="preserve"> ADDIN NE.Ref.{365A4E56-496A-4774-BB56-2402BD807A21}</w:instrText>
        </w:r>
        <w:r w:rsidR="00A14AFA" w:rsidRPr="00BE70D2">
          <w:rPr>
            <w:rFonts w:ascii="Times New Roman" w:hAnsi="Times New Roman" w:cs="Times New Roman"/>
            <w:color w:val="000000" w:themeColor="text1"/>
            <w:sz w:val="22"/>
            <w:szCs w:val="22"/>
            <w:rPrChange w:id="3219" w:author="Chen Liao" w:date="2021-06-01T21:13:00Z">
              <w:rPr>
                <w:color w:val="000000" w:themeColor="text1"/>
                <w:sz w:val="22"/>
                <w:szCs w:val="22"/>
              </w:rPr>
            </w:rPrChange>
          </w:rPr>
          <w:fldChar w:fldCharType="separate"/>
        </w:r>
        <w:r w:rsidR="00A14AFA" w:rsidRPr="00BE70D2">
          <w:rPr>
            <w:rFonts w:ascii="Times New Roman" w:eastAsiaTheme="minorEastAsia" w:hAnsi="Times New Roman" w:cs="Times New Roman"/>
            <w:color w:val="000000" w:themeColor="text1"/>
            <w:sz w:val="22"/>
            <w:szCs w:val="22"/>
            <w:rPrChange w:id="3220" w:author="Chen Liao" w:date="2021-06-01T21:13:00Z">
              <w:rPr>
                <w:rFonts w:ascii="Times New Roman" w:eastAsiaTheme="minorEastAsia" w:hAnsi="Times New Roman" w:cs="Times New Roman"/>
                <w:color w:val="000000" w:themeColor="text1"/>
                <w:sz w:val="22"/>
                <w:szCs w:val="22"/>
              </w:rPr>
            </w:rPrChange>
          </w:rPr>
          <w:t>[29, 30]</w:t>
        </w:r>
        <w:r w:rsidR="00A14AFA" w:rsidRPr="00BE70D2">
          <w:rPr>
            <w:rFonts w:ascii="Times New Roman" w:hAnsi="Times New Roman" w:cs="Times New Roman"/>
            <w:color w:val="000000" w:themeColor="text1"/>
            <w:sz w:val="22"/>
            <w:szCs w:val="22"/>
            <w:rPrChange w:id="3221" w:author="Chen Liao" w:date="2021-06-01T21:13:00Z">
              <w:rPr>
                <w:color w:val="000000" w:themeColor="text1"/>
                <w:sz w:val="22"/>
                <w:szCs w:val="22"/>
              </w:rPr>
            </w:rPrChange>
          </w:rPr>
          <w:fldChar w:fldCharType="end"/>
        </w:r>
        <w:r w:rsidR="00A14AFA" w:rsidRPr="00BE70D2">
          <w:rPr>
            <w:rFonts w:ascii="Times New Roman" w:hAnsi="Times New Roman" w:cs="Times New Roman"/>
            <w:color w:val="000000" w:themeColor="text1"/>
            <w:sz w:val="22"/>
            <w:szCs w:val="22"/>
            <w:rPrChange w:id="3222" w:author="Chen Liao" w:date="2021-06-01T21:13:00Z">
              <w:rPr>
                <w:rFonts w:ascii="Times New Roman" w:hAnsi="Times New Roman" w:cs="Times New Roman"/>
                <w:color w:val="000000" w:themeColor="text1"/>
                <w:sz w:val="22"/>
                <w:szCs w:val="22"/>
              </w:rPr>
            </w:rPrChange>
          </w:rPr>
          <w:t>.</w:t>
        </w:r>
      </w:ins>
      <w:moveTo w:id="3223" w:author="Chen Liao" w:date="2021-05-28T07:21:00Z">
        <w:del w:id="3224" w:author="Chen Liao" w:date="2021-05-28T07:57:00Z">
          <w:r w:rsidR="00324157" w:rsidRPr="00BE70D2" w:rsidDel="002701EB">
            <w:rPr>
              <w:rFonts w:ascii="Times New Roman" w:hAnsi="Times New Roman" w:cs="Times New Roman"/>
              <w:color w:val="000000" w:themeColor="text1"/>
              <w:sz w:val="22"/>
              <w:szCs w:val="22"/>
              <w:rPrChange w:id="3225" w:author="Chen Liao" w:date="2021-06-01T21:13:00Z">
                <w:rPr>
                  <w:sz w:val="22"/>
                  <w:szCs w:val="22"/>
                </w:rPr>
              </w:rPrChange>
            </w:rPr>
            <w:delText xml:space="preserve"> </w:delText>
          </w:r>
        </w:del>
      </w:moveTo>
    </w:p>
    <w:moveToRangeEnd w:id="3073"/>
    <w:p w14:paraId="253AAD46" w14:textId="4A4A30FB" w:rsidR="002D611A" w:rsidRPr="00BE70D2" w:rsidDel="00AF0650" w:rsidRDefault="001059B7" w:rsidP="00AF0650">
      <w:pPr>
        <w:pStyle w:val="paragraph"/>
        <w:jc w:val="both"/>
        <w:rPr>
          <w:del w:id="3226" w:author="Chen Liao" w:date="2021-05-28T07:50:00Z"/>
          <w:rFonts w:ascii="Times New Roman" w:hAnsi="Times New Roman" w:cs="Times New Roman"/>
          <w:color w:val="000000" w:themeColor="text1"/>
          <w:sz w:val="22"/>
          <w:szCs w:val="22"/>
          <w:rPrChange w:id="3227" w:author="Chen Liao" w:date="2021-06-01T21:13:00Z">
            <w:rPr>
              <w:del w:id="3228" w:author="Chen Liao" w:date="2021-05-28T07:50:00Z"/>
              <w:rFonts w:ascii="Times New Roman" w:hAnsi="Times New Roman" w:cs="Times New Roman"/>
              <w:color w:val="000000" w:themeColor="text1"/>
              <w:sz w:val="22"/>
              <w:szCs w:val="22"/>
            </w:rPr>
          </w:rPrChange>
        </w:rPr>
      </w:pPr>
      <w:del w:id="3229" w:author="Chen Liao" w:date="2021-05-28T07:50:00Z">
        <w:r w:rsidRPr="00BE70D2" w:rsidDel="00C13C14">
          <w:rPr>
            <w:rStyle w:val="fontstyle01"/>
            <w:rFonts w:ascii="Times New Roman" w:hAnsi="Times New Roman" w:cs="Times New Roman"/>
            <w:color w:val="000000" w:themeColor="text1"/>
            <w:sz w:val="22"/>
            <w:szCs w:val="22"/>
            <w:rPrChange w:id="3230" w:author="Chen Liao" w:date="2021-06-01T21:13:00Z">
              <w:rPr>
                <w:rStyle w:val="fontstyle01"/>
                <w:rFonts w:ascii="Times New Roman" w:hAnsi="Times New Roman"/>
                <w:sz w:val="22"/>
                <w:szCs w:val="22"/>
              </w:rPr>
            </w:rPrChange>
          </w:rPr>
          <w:delText>promoted</w:delText>
        </w:r>
        <w:r w:rsidR="00DD04DF" w:rsidRPr="00BE70D2" w:rsidDel="00C13C14">
          <w:rPr>
            <w:rStyle w:val="fontstyle01"/>
            <w:rFonts w:ascii="Times New Roman" w:hAnsi="Times New Roman" w:cs="Times New Roman"/>
            <w:color w:val="000000" w:themeColor="text1"/>
            <w:sz w:val="22"/>
            <w:szCs w:val="22"/>
            <w:rPrChange w:id="3231" w:author="Chen Liao" w:date="2021-06-01T21:13:00Z">
              <w:rPr>
                <w:rStyle w:val="fontstyle01"/>
                <w:rFonts w:ascii="Times New Roman" w:hAnsi="Times New Roman"/>
                <w:sz w:val="22"/>
                <w:szCs w:val="22"/>
              </w:rPr>
            </w:rPrChange>
          </w:rPr>
          <w:delText xml:space="preserve"> fecal SCFA </w:delText>
        </w:r>
        <w:r w:rsidR="009D60CD" w:rsidRPr="00BE70D2" w:rsidDel="00C13C14">
          <w:rPr>
            <w:rStyle w:val="fontstyle01"/>
            <w:rFonts w:ascii="Times New Roman" w:hAnsi="Times New Roman" w:cs="Times New Roman"/>
            <w:color w:val="000000" w:themeColor="text1"/>
            <w:sz w:val="22"/>
            <w:szCs w:val="22"/>
            <w:rPrChange w:id="3232" w:author="Chen Liao" w:date="2021-06-01T21:13:00Z">
              <w:rPr>
                <w:rStyle w:val="fontstyle01"/>
                <w:rFonts w:ascii="Times New Roman" w:hAnsi="Times New Roman"/>
                <w:sz w:val="22"/>
                <w:szCs w:val="22"/>
              </w:rPr>
            </w:rPrChange>
          </w:rPr>
          <w:delText>concentration</w:delText>
        </w:r>
        <w:r w:rsidRPr="00BE70D2" w:rsidDel="00C13C14">
          <w:rPr>
            <w:rStyle w:val="fontstyle01"/>
            <w:rFonts w:ascii="Times New Roman" w:hAnsi="Times New Roman" w:cs="Times New Roman"/>
            <w:color w:val="000000" w:themeColor="text1"/>
            <w:sz w:val="22"/>
            <w:szCs w:val="22"/>
            <w:rPrChange w:id="3233" w:author="Chen Liao" w:date="2021-06-01T21:13:00Z">
              <w:rPr>
                <w:rStyle w:val="fontstyle01"/>
                <w:rFonts w:ascii="Times New Roman" w:hAnsi="Times New Roman"/>
                <w:sz w:val="22"/>
                <w:szCs w:val="22"/>
              </w:rPr>
            </w:rPrChange>
          </w:rPr>
          <w:delText xml:space="preserve"> </w:delText>
        </w:r>
        <w:r w:rsidR="00455EE5" w:rsidRPr="00BE70D2" w:rsidDel="00C13C14">
          <w:rPr>
            <w:rStyle w:val="fontstyle01"/>
            <w:rFonts w:ascii="Times New Roman" w:hAnsi="Times New Roman" w:cs="Times New Roman"/>
            <w:color w:val="000000" w:themeColor="text1"/>
            <w:sz w:val="22"/>
            <w:szCs w:val="22"/>
            <w:rPrChange w:id="3234" w:author="Chen Liao" w:date="2021-06-01T21:13:00Z">
              <w:rPr>
                <w:rStyle w:val="fontstyle01"/>
                <w:rFonts w:ascii="Times New Roman" w:hAnsi="Times New Roman"/>
                <w:sz w:val="22"/>
                <w:szCs w:val="22"/>
              </w:rPr>
            </w:rPrChange>
          </w:rPr>
          <w:delText>(</w:delText>
        </w:r>
        <w:r w:rsidR="00455EE5" w:rsidRPr="00BE70D2" w:rsidDel="00C13C14">
          <w:rPr>
            <w:rStyle w:val="fontstyle01"/>
            <w:rFonts w:ascii="Times New Roman" w:hAnsi="Times New Roman" w:cs="Times New Roman"/>
            <w:color w:val="000000" w:themeColor="text1"/>
            <w:sz w:val="22"/>
            <w:szCs w:val="22"/>
            <w:highlight w:val="yellow"/>
            <w:rPrChange w:id="3235" w:author="Chen Liao" w:date="2021-06-01T21:13:00Z">
              <w:rPr>
                <w:rStyle w:val="fontstyle01"/>
                <w:rFonts w:ascii="Times New Roman" w:hAnsi="Times New Roman"/>
                <w:sz w:val="22"/>
                <w:szCs w:val="22"/>
                <w:highlight w:val="yellow"/>
              </w:rPr>
            </w:rPrChange>
          </w:rPr>
          <w:delText>Fig. 2A</w:delText>
        </w:r>
        <w:r w:rsidR="003B1FA2" w:rsidRPr="00BE70D2" w:rsidDel="00C13C14">
          <w:rPr>
            <w:rStyle w:val="fontstyle01"/>
            <w:rFonts w:ascii="Times New Roman" w:hAnsi="Times New Roman" w:cs="Times New Roman"/>
            <w:color w:val="000000" w:themeColor="text1"/>
            <w:sz w:val="22"/>
            <w:szCs w:val="22"/>
            <w:highlight w:val="yellow"/>
            <w:rPrChange w:id="3236" w:author="Chen Liao" w:date="2021-06-01T21:13:00Z">
              <w:rPr>
                <w:rStyle w:val="fontstyle01"/>
                <w:rFonts w:ascii="Times New Roman" w:hAnsi="Times New Roman"/>
                <w:sz w:val="22"/>
                <w:szCs w:val="22"/>
                <w:highlight w:val="yellow"/>
              </w:rPr>
            </w:rPrChange>
          </w:rPr>
          <w:delText>, S2A</w:delText>
        </w:r>
        <w:r w:rsidR="00455EE5" w:rsidRPr="00BE70D2" w:rsidDel="00C13C14">
          <w:rPr>
            <w:rStyle w:val="fontstyle01"/>
            <w:rFonts w:ascii="Times New Roman" w:hAnsi="Times New Roman" w:cs="Times New Roman"/>
            <w:color w:val="000000" w:themeColor="text1"/>
            <w:sz w:val="22"/>
            <w:szCs w:val="22"/>
            <w:rPrChange w:id="3237" w:author="Chen Liao" w:date="2021-06-01T21:13:00Z">
              <w:rPr>
                <w:rStyle w:val="fontstyle01"/>
                <w:rFonts w:ascii="Times New Roman" w:hAnsi="Times New Roman"/>
                <w:sz w:val="22"/>
                <w:szCs w:val="22"/>
              </w:rPr>
            </w:rPrChange>
          </w:rPr>
          <w:delText>)</w:delText>
        </w:r>
        <w:r w:rsidR="00DD04DF" w:rsidRPr="00BE70D2" w:rsidDel="00C13C14">
          <w:rPr>
            <w:rStyle w:val="fontstyle01"/>
            <w:rFonts w:ascii="Times New Roman" w:hAnsi="Times New Roman" w:cs="Times New Roman"/>
            <w:color w:val="000000" w:themeColor="text1"/>
            <w:sz w:val="22"/>
            <w:szCs w:val="22"/>
            <w:rPrChange w:id="3238" w:author="Chen Liao" w:date="2021-06-01T21:13:00Z">
              <w:rPr>
                <w:rStyle w:val="fontstyle01"/>
                <w:rFonts w:ascii="Times New Roman" w:hAnsi="Times New Roman"/>
                <w:sz w:val="22"/>
                <w:szCs w:val="22"/>
              </w:rPr>
            </w:rPrChange>
          </w:rPr>
          <w:delText xml:space="preserve">. </w:delText>
        </w:r>
        <w:r w:rsidR="00501F20" w:rsidRPr="00BE70D2" w:rsidDel="00C13C14">
          <w:rPr>
            <w:rStyle w:val="fontstyle01"/>
            <w:rFonts w:ascii="Times New Roman" w:hAnsi="Times New Roman" w:cs="Times New Roman"/>
            <w:color w:val="000000" w:themeColor="text1"/>
            <w:sz w:val="22"/>
            <w:szCs w:val="22"/>
            <w:rPrChange w:id="3239" w:author="Chen Liao" w:date="2021-06-01T21:13:00Z">
              <w:rPr>
                <w:rStyle w:val="fontstyle01"/>
                <w:rFonts w:ascii="Times New Roman" w:hAnsi="Times New Roman"/>
                <w:sz w:val="22"/>
                <w:szCs w:val="22"/>
              </w:rPr>
            </w:rPrChange>
          </w:rPr>
          <w:delText xml:space="preserve">Consistent with </w:delText>
        </w:r>
        <w:bookmarkStart w:id="3240" w:name="OLE_LINK64"/>
        <w:bookmarkStart w:id="3241" w:name="OLE_LINK65"/>
        <w:r w:rsidR="001F6BC7" w:rsidRPr="00BE70D2" w:rsidDel="00C13C14">
          <w:rPr>
            <w:rStyle w:val="fontstyle01"/>
            <w:rFonts w:ascii="Times New Roman" w:hAnsi="Times New Roman" w:cs="Times New Roman"/>
            <w:color w:val="000000" w:themeColor="text1"/>
            <w:sz w:val="22"/>
            <w:szCs w:val="22"/>
            <w:rPrChange w:id="3242" w:author="Chen Liao" w:date="2021-06-01T21:13:00Z">
              <w:rPr>
                <w:rStyle w:val="fontstyle01"/>
                <w:rFonts w:ascii="Times New Roman" w:hAnsi="Times New Roman"/>
                <w:sz w:val="22"/>
                <w:szCs w:val="22"/>
              </w:rPr>
            </w:rPrChange>
          </w:rPr>
          <w:delText>previous</w:delText>
        </w:r>
        <w:r w:rsidR="00B2005E" w:rsidRPr="00BE70D2" w:rsidDel="00C13C14">
          <w:rPr>
            <w:rStyle w:val="fontstyle01"/>
            <w:rFonts w:ascii="Times New Roman" w:hAnsi="Times New Roman" w:cs="Times New Roman"/>
            <w:color w:val="000000" w:themeColor="text1"/>
            <w:sz w:val="22"/>
            <w:szCs w:val="22"/>
            <w:rPrChange w:id="3243" w:author="Chen Liao" w:date="2021-06-01T21:13:00Z">
              <w:rPr>
                <w:rStyle w:val="fontstyle01"/>
                <w:rFonts w:ascii="Times New Roman" w:hAnsi="Times New Roman"/>
                <w:sz w:val="22"/>
                <w:szCs w:val="22"/>
              </w:rPr>
            </w:rPrChange>
          </w:rPr>
          <w:delText xml:space="preserve"> human</w:delText>
        </w:r>
        <w:bookmarkEnd w:id="3240"/>
        <w:bookmarkEnd w:id="3241"/>
        <w:r w:rsidR="001F6BC7" w:rsidRPr="00BE70D2" w:rsidDel="00C13C14">
          <w:rPr>
            <w:rStyle w:val="fontstyle01"/>
            <w:rFonts w:ascii="Times New Roman" w:hAnsi="Times New Roman" w:cs="Times New Roman"/>
            <w:color w:val="000000" w:themeColor="text1"/>
            <w:sz w:val="22"/>
            <w:szCs w:val="22"/>
            <w:rPrChange w:id="3244" w:author="Chen Liao" w:date="2021-06-01T21:13:00Z">
              <w:rPr>
                <w:rStyle w:val="fontstyle01"/>
                <w:rFonts w:ascii="Times New Roman" w:hAnsi="Times New Roman"/>
                <w:sz w:val="22"/>
                <w:szCs w:val="22"/>
              </w:rPr>
            </w:rPrChange>
          </w:rPr>
          <w:delText xml:space="preserve"> studies</w:delText>
        </w:r>
        <w:r w:rsidR="000A3273" w:rsidRPr="00BE70D2" w:rsidDel="00C13C14">
          <w:rPr>
            <w:rStyle w:val="fontstyle01"/>
            <w:rFonts w:ascii="Times New Roman" w:hAnsi="Times New Roman" w:cs="Times New Roman"/>
            <w:color w:val="000000" w:themeColor="text1"/>
            <w:sz w:val="22"/>
            <w:szCs w:val="22"/>
            <w:rPrChange w:id="3245" w:author="Chen Liao" w:date="2021-06-01T21:13:00Z">
              <w:rPr>
                <w:rStyle w:val="fontstyle01"/>
                <w:rFonts w:ascii="Times New Roman" w:hAnsi="Times New Roman"/>
                <w:sz w:val="22"/>
                <w:szCs w:val="22"/>
              </w:rPr>
            </w:rPrChange>
          </w:rPr>
          <w:delText xml:space="preserve"> </w:delText>
        </w:r>
        <w:r w:rsidR="000A3273" w:rsidRPr="00BE70D2" w:rsidDel="00C13C14">
          <w:rPr>
            <w:rStyle w:val="fontstyle01"/>
            <w:rFonts w:ascii="Times New Roman" w:hAnsi="Times New Roman" w:cs="Times New Roman"/>
            <w:color w:val="000000" w:themeColor="text1"/>
            <w:sz w:val="22"/>
            <w:szCs w:val="22"/>
            <w:rPrChange w:id="3246" w:author="Chen Liao" w:date="2021-06-01T21:13:00Z">
              <w:rPr>
                <w:rStyle w:val="fontstyle01"/>
                <w:rFonts w:ascii="Times New Roman" w:hAnsi="Times New Roman"/>
                <w:sz w:val="22"/>
                <w:szCs w:val="22"/>
              </w:rPr>
            </w:rPrChange>
          </w:rPr>
          <w:fldChar w:fldCharType="begin"/>
        </w:r>
        <w:r w:rsidR="002E2A76" w:rsidRPr="00BE70D2" w:rsidDel="00C13C14">
          <w:rPr>
            <w:rStyle w:val="fontstyle01"/>
            <w:rFonts w:ascii="Times New Roman" w:hAnsi="Times New Roman" w:cs="Times New Roman"/>
            <w:color w:val="000000" w:themeColor="text1"/>
            <w:sz w:val="22"/>
            <w:szCs w:val="22"/>
            <w:rPrChange w:id="3247" w:author="Chen Liao" w:date="2021-06-01T21:13:00Z">
              <w:rPr>
                <w:rStyle w:val="fontstyle01"/>
                <w:rFonts w:ascii="Times New Roman" w:hAnsi="Times New Roman"/>
                <w:sz w:val="22"/>
                <w:szCs w:val="22"/>
              </w:rPr>
            </w:rPrChange>
          </w:rPr>
          <w:delInstrText xml:space="preserve"> ADDIN NE.Ref.{F4EC8689-46E2-41E4-AF01-58B7DFED2885}</w:delInstrText>
        </w:r>
        <w:r w:rsidR="000A3273" w:rsidRPr="00BE70D2" w:rsidDel="00C13C14">
          <w:rPr>
            <w:rStyle w:val="fontstyle01"/>
            <w:rFonts w:ascii="Times New Roman" w:hAnsi="Times New Roman" w:cs="Times New Roman"/>
            <w:color w:val="000000" w:themeColor="text1"/>
            <w:sz w:val="22"/>
            <w:szCs w:val="22"/>
            <w:rPrChange w:id="3248" w:author="Chen Liao" w:date="2021-06-01T21:13:00Z">
              <w:rPr>
                <w:rStyle w:val="fontstyle01"/>
                <w:rFonts w:ascii="Times New Roman" w:hAnsi="Times New Roman"/>
                <w:sz w:val="22"/>
                <w:szCs w:val="22"/>
              </w:rPr>
            </w:rPrChange>
          </w:rPr>
          <w:fldChar w:fldCharType="separate"/>
        </w:r>
        <w:r w:rsidR="00D67D1E" w:rsidRPr="00BE70D2" w:rsidDel="00C13C14">
          <w:rPr>
            <w:rFonts w:ascii="Times New Roman" w:hAnsi="Times New Roman" w:cs="Times New Roman"/>
            <w:color w:val="000000" w:themeColor="text1"/>
            <w:sz w:val="22"/>
            <w:szCs w:val="22"/>
            <w:rPrChange w:id="3249" w:author="Chen Liao" w:date="2021-06-01T21:13:00Z">
              <w:rPr>
                <w:rFonts w:hAnsiTheme="minorHAnsi"/>
                <w:color w:val="080000"/>
                <w:sz w:val="22"/>
                <w:szCs w:val="22"/>
              </w:rPr>
            </w:rPrChange>
          </w:rPr>
          <w:delText>[10, 28]</w:delText>
        </w:r>
        <w:r w:rsidR="000A3273" w:rsidRPr="00BE70D2" w:rsidDel="00C13C14">
          <w:rPr>
            <w:rStyle w:val="fontstyle01"/>
            <w:rFonts w:ascii="Times New Roman" w:hAnsi="Times New Roman" w:cs="Times New Roman"/>
            <w:color w:val="000000" w:themeColor="text1"/>
            <w:sz w:val="22"/>
            <w:szCs w:val="22"/>
            <w:rPrChange w:id="3250" w:author="Chen Liao" w:date="2021-06-01T21:13:00Z">
              <w:rPr>
                <w:rStyle w:val="fontstyle01"/>
                <w:rFonts w:ascii="Times New Roman" w:hAnsi="Times New Roman"/>
                <w:sz w:val="22"/>
                <w:szCs w:val="22"/>
              </w:rPr>
            </w:rPrChange>
          </w:rPr>
          <w:fldChar w:fldCharType="end"/>
        </w:r>
        <w:r w:rsidR="00501F20" w:rsidRPr="00BE70D2" w:rsidDel="00C13C14">
          <w:rPr>
            <w:rStyle w:val="fontstyle01"/>
            <w:rFonts w:ascii="Times New Roman" w:hAnsi="Times New Roman" w:cs="Times New Roman"/>
            <w:color w:val="000000" w:themeColor="text1"/>
            <w:sz w:val="22"/>
            <w:szCs w:val="22"/>
            <w:rPrChange w:id="3251" w:author="Chen Liao" w:date="2021-06-01T21:13:00Z">
              <w:rPr>
                <w:rStyle w:val="fontstyle01"/>
                <w:rFonts w:ascii="Times New Roman" w:hAnsi="Times New Roman"/>
                <w:sz w:val="22"/>
                <w:szCs w:val="22"/>
              </w:rPr>
            </w:rPrChange>
          </w:rPr>
          <w:delText>, i</w:delText>
        </w:r>
        <w:r w:rsidR="00FC6F64" w:rsidRPr="00BE70D2" w:rsidDel="00C13C14">
          <w:rPr>
            <w:rStyle w:val="fontstyle01"/>
            <w:rFonts w:ascii="Times New Roman" w:hAnsi="Times New Roman" w:cs="Times New Roman"/>
            <w:color w:val="000000" w:themeColor="text1"/>
            <w:sz w:val="22"/>
            <w:szCs w:val="22"/>
            <w:rPrChange w:id="3252" w:author="Chen Liao" w:date="2021-06-01T21:13:00Z">
              <w:rPr>
                <w:rStyle w:val="fontstyle01"/>
                <w:rFonts w:ascii="Times New Roman" w:hAnsi="Times New Roman"/>
                <w:sz w:val="22"/>
                <w:szCs w:val="22"/>
              </w:rPr>
            </w:rPrChange>
          </w:rPr>
          <w:delText xml:space="preserve">nulin stimulated higher </w:delText>
        </w:r>
        <w:r w:rsidR="00501F20" w:rsidRPr="00BE70D2" w:rsidDel="00C13C14">
          <w:rPr>
            <w:rStyle w:val="fontstyle01"/>
            <w:rFonts w:ascii="Times New Roman" w:hAnsi="Times New Roman" w:cs="Times New Roman"/>
            <w:color w:val="000000" w:themeColor="text1"/>
            <w:sz w:val="22"/>
            <w:szCs w:val="22"/>
            <w:rPrChange w:id="3253" w:author="Chen Liao" w:date="2021-06-01T21:13:00Z">
              <w:rPr>
                <w:rStyle w:val="fontstyle01"/>
                <w:rFonts w:ascii="Times New Roman" w:hAnsi="Times New Roman"/>
                <w:sz w:val="22"/>
                <w:szCs w:val="22"/>
              </w:rPr>
            </w:rPrChange>
          </w:rPr>
          <w:delText xml:space="preserve">production of total and three major </w:delText>
        </w:r>
        <w:r w:rsidR="00E74570" w:rsidRPr="00BE70D2" w:rsidDel="00C13C14">
          <w:rPr>
            <w:rStyle w:val="fontstyle01"/>
            <w:rFonts w:ascii="Times New Roman" w:hAnsi="Times New Roman" w:cs="Times New Roman"/>
            <w:color w:val="000000" w:themeColor="text1"/>
            <w:sz w:val="22"/>
            <w:szCs w:val="22"/>
            <w:rPrChange w:id="3254" w:author="Chen Liao" w:date="2021-06-01T21:13:00Z">
              <w:rPr>
                <w:rStyle w:val="fontstyle01"/>
                <w:rFonts w:ascii="Times New Roman" w:hAnsi="Times New Roman"/>
                <w:sz w:val="22"/>
                <w:szCs w:val="22"/>
              </w:rPr>
            </w:rPrChange>
          </w:rPr>
          <w:delText xml:space="preserve">individual </w:delText>
        </w:r>
        <w:r w:rsidR="00501F20" w:rsidRPr="00BE70D2" w:rsidDel="00C13C14">
          <w:rPr>
            <w:rStyle w:val="fontstyle01"/>
            <w:rFonts w:ascii="Times New Roman" w:hAnsi="Times New Roman" w:cs="Times New Roman"/>
            <w:color w:val="000000" w:themeColor="text1"/>
            <w:sz w:val="22"/>
            <w:szCs w:val="22"/>
            <w:rPrChange w:id="3255" w:author="Chen Liao" w:date="2021-06-01T21:13:00Z">
              <w:rPr>
                <w:rStyle w:val="fontstyle01"/>
                <w:rFonts w:ascii="Times New Roman" w:hAnsi="Times New Roman"/>
                <w:sz w:val="22"/>
                <w:szCs w:val="22"/>
              </w:rPr>
            </w:rPrChange>
          </w:rPr>
          <w:delText>SCFAs (acetate, propionate</w:delText>
        </w:r>
        <w:r w:rsidR="00DA39CE" w:rsidRPr="00BE70D2" w:rsidDel="00C13C14">
          <w:rPr>
            <w:rStyle w:val="fontstyle01"/>
            <w:rFonts w:ascii="Times New Roman" w:hAnsi="Times New Roman" w:cs="Times New Roman"/>
            <w:color w:val="000000" w:themeColor="text1"/>
            <w:sz w:val="22"/>
            <w:szCs w:val="22"/>
            <w:rPrChange w:id="3256" w:author="Chen Liao" w:date="2021-06-01T21:13:00Z">
              <w:rPr>
                <w:rStyle w:val="fontstyle01"/>
                <w:rFonts w:ascii="Times New Roman" w:hAnsi="Times New Roman"/>
                <w:sz w:val="22"/>
                <w:szCs w:val="22"/>
              </w:rPr>
            </w:rPrChange>
          </w:rPr>
          <w:delText>, and butyrate</w:delText>
        </w:r>
        <w:r w:rsidR="00501F20" w:rsidRPr="00BE70D2" w:rsidDel="00C13C14">
          <w:rPr>
            <w:rStyle w:val="fontstyle01"/>
            <w:rFonts w:ascii="Times New Roman" w:hAnsi="Times New Roman" w:cs="Times New Roman"/>
            <w:color w:val="000000" w:themeColor="text1"/>
            <w:sz w:val="22"/>
            <w:szCs w:val="22"/>
            <w:rPrChange w:id="3257" w:author="Chen Liao" w:date="2021-06-01T21:13:00Z">
              <w:rPr>
                <w:rStyle w:val="fontstyle01"/>
                <w:rFonts w:ascii="Times New Roman" w:hAnsi="Times New Roman"/>
                <w:sz w:val="22"/>
                <w:szCs w:val="22"/>
              </w:rPr>
            </w:rPrChange>
          </w:rPr>
          <w:delText xml:space="preserve">) </w:delText>
        </w:r>
        <w:r w:rsidR="00FC6F64" w:rsidRPr="00BE70D2" w:rsidDel="00C13C14">
          <w:rPr>
            <w:rStyle w:val="fontstyle01"/>
            <w:rFonts w:ascii="Times New Roman" w:hAnsi="Times New Roman" w:cs="Times New Roman"/>
            <w:color w:val="000000" w:themeColor="text1"/>
            <w:sz w:val="22"/>
            <w:szCs w:val="22"/>
            <w:rPrChange w:id="3258" w:author="Chen Liao" w:date="2021-06-01T21:13:00Z">
              <w:rPr>
                <w:rStyle w:val="fontstyle01"/>
                <w:rFonts w:ascii="Times New Roman" w:hAnsi="Times New Roman"/>
                <w:sz w:val="22"/>
                <w:szCs w:val="22"/>
              </w:rPr>
            </w:rPrChange>
          </w:rPr>
          <w:delText>than resistant starch</w:delText>
        </w:r>
        <w:r w:rsidR="00501F20" w:rsidRPr="00BE70D2" w:rsidDel="00C13C14">
          <w:rPr>
            <w:rStyle w:val="fontstyle01"/>
            <w:rFonts w:ascii="Times New Roman" w:hAnsi="Times New Roman" w:cs="Times New Roman"/>
            <w:color w:val="000000" w:themeColor="text1"/>
            <w:sz w:val="22"/>
            <w:szCs w:val="22"/>
            <w:rPrChange w:id="3259" w:author="Chen Liao" w:date="2021-06-01T21:13:00Z">
              <w:rPr>
                <w:rStyle w:val="fontstyle01"/>
                <w:rFonts w:ascii="Times New Roman" w:hAnsi="Times New Roman"/>
                <w:sz w:val="22"/>
                <w:szCs w:val="22"/>
              </w:rPr>
            </w:rPrChange>
          </w:rPr>
          <w:delText xml:space="preserve"> </w:delText>
        </w:r>
        <w:r w:rsidR="009573E7" w:rsidRPr="00BE70D2" w:rsidDel="00C13C14">
          <w:rPr>
            <w:rStyle w:val="fontstyle01"/>
            <w:rFonts w:ascii="Times New Roman" w:hAnsi="Times New Roman" w:cs="Times New Roman"/>
            <w:color w:val="000000" w:themeColor="text1"/>
            <w:sz w:val="22"/>
            <w:szCs w:val="22"/>
            <w:rPrChange w:id="3260" w:author="Chen Liao" w:date="2021-06-01T21:13:00Z">
              <w:rPr>
                <w:rStyle w:val="fontstyle01"/>
                <w:rFonts w:ascii="Times New Roman" w:hAnsi="Times New Roman"/>
                <w:sz w:val="22"/>
                <w:szCs w:val="22"/>
              </w:rPr>
            </w:rPrChange>
          </w:rPr>
          <w:delText>regardless of baseline microbiota</w:delText>
        </w:r>
        <w:r w:rsidR="00144339" w:rsidRPr="00BE70D2" w:rsidDel="00C13C14">
          <w:rPr>
            <w:rStyle w:val="fontstyle01"/>
            <w:rFonts w:ascii="Times New Roman" w:hAnsi="Times New Roman" w:cs="Times New Roman"/>
            <w:color w:val="000000" w:themeColor="text1"/>
            <w:sz w:val="22"/>
            <w:szCs w:val="22"/>
            <w:rPrChange w:id="3261" w:author="Chen Liao" w:date="2021-06-01T21:13:00Z">
              <w:rPr>
                <w:rStyle w:val="fontstyle01"/>
                <w:rFonts w:ascii="Times New Roman" w:hAnsi="Times New Roman"/>
                <w:sz w:val="22"/>
                <w:szCs w:val="22"/>
              </w:rPr>
            </w:rPrChange>
          </w:rPr>
          <w:delText xml:space="preserve"> (</w:delText>
        </w:r>
        <w:r w:rsidR="00D6420D" w:rsidRPr="00BE70D2" w:rsidDel="00C13C14">
          <w:rPr>
            <w:rStyle w:val="fontstyle01"/>
            <w:rFonts w:ascii="Times New Roman" w:hAnsi="Times New Roman" w:cs="Times New Roman"/>
            <w:color w:val="000000" w:themeColor="text1"/>
            <w:sz w:val="22"/>
            <w:szCs w:val="22"/>
            <w:highlight w:val="yellow"/>
            <w:rPrChange w:id="3262" w:author="Chen Liao" w:date="2021-06-01T21:13:00Z">
              <w:rPr>
                <w:rStyle w:val="fontstyle01"/>
                <w:rFonts w:ascii="Times New Roman" w:hAnsi="Times New Roman"/>
                <w:sz w:val="22"/>
                <w:szCs w:val="22"/>
                <w:highlight w:val="yellow"/>
              </w:rPr>
            </w:rPrChange>
          </w:rPr>
          <w:delText xml:space="preserve">Fig. </w:delText>
        </w:r>
        <w:r w:rsidR="007A2D4A" w:rsidRPr="00BE70D2" w:rsidDel="00C13C14">
          <w:rPr>
            <w:rStyle w:val="fontstyle01"/>
            <w:rFonts w:ascii="Times New Roman" w:hAnsi="Times New Roman" w:cs="Times New Roman"/>
            <w:color w:val="000000" w:themeColor="text1"/>
            <w:sz w:val="22"/>
            <w:szCs w:val="22"/>
            <w:highlight w:val="yellow"/>
            <w:rPrChange w:id="3263" w:author="Chen Liao" w:date="2021-06-01T21:13:00Z">
              <w:rPr>
                <w:rStyle w:val="fontstyle01"/>
                <w:rFonts w:ascii="Times New Roman" w:hAnsi="Times New Roman"/>
                <w:sz w:val="22"/>
                <w:szCs w:val="22"/>
                <w:highlight w:val="yellow"/>
              </w:rPr>
            </w:rPrChange>
          </w:rPr>
          <w:delText>S</w:delText>
        </w:r>
        <w:r w:rsidR="00EF702F" w:rsidRPr="00BE70D2" w:rsidDel="00C13C14">
          <w:rPr>
            <w:rStyle w:val="fontstyle01"/>
            <w:rFonts w:ascii="Times New Roman" w:hAnsi="Times New Roman" w:cs="Times New Roman"/>
            <w:color w:val="000000" w:themeColor="text1"/>
            <w:sz w:val="22"/>
            <w:szCs w:val="22"/>
            <w:highlight w:val="yellow"/>
            <w:rPrChange w:id="3264" w:author="Chen Liao" w:date="2021-06-01T21:13:00Z">
              <w:rPr>
                <w:rStyle w:val="fontstyle01"/>
                <w:rFonts w:ascii="Times New Roman" w:hAnsi="Times New Roman"/>
                <w:sz w:val="22"/>
                <w:szCs w:val="22"/>
                <w:highlight w:val="yellow"/>
              </w:rPr>
            </w:rPrChange>
          </w:rPr>
          <w:delText>2</w:delText>
        </w:r>
        <w:r w:rsidR="003B1FA2" w:rsidRPr="00BE70D2" w:rsidDel="00C13C14">
          <w:rPr>
            <w:rStyle w:val="fontstyle01"/>
            <w:rFonts w:ascii="Times New Roman" w:hAnsi="Times New Roman" w:cs="Times New Roman"/>
            <w:color w:val="000000" w:themeColor="text1"/>
            <w:sz w:val="22"/>
            <w:szCs w:val="22"/>
            <w:highlight w:val="yellow"/>
            <w:rPrChange w:id="3265" w:author="Chen Liao" w:date="2021-06-01T21:13:00Z">
              <w:rPr>
                <w:rStyle w:val="fontstyle01"/>
                <w:rFonts w:ascii="Times New Roman" w:hAnsi="Times New Roman"/>
                <w:sz w:val="22"/>
                <w:szCs w:val="22"/>
                <w:highlight w:val="yellow"/>
              </w:rPr>
            </w:rPrChange>
          </w:rPr>
          <w:delText>B</w:delText>
        </w:r>
        <w:r w:rsidR="00144339" w:rsidRPr="00BE70D2" w:rsidDel="00C13C14">
          <w:rPr>
            <w:rStyle w:val="fontstyle01"/>
            <w:rFonts w:ascii="Times New Roman" w:hAnsi="Times New Roman" w:cs="Times New Roman"/>
            <w:color w:val="000000" w:themeColor="text1"/>
            <w:sz w:val="22"/>
            <w:szCs w:val="22"/>
            <w:rPrChange w:id="3266" w:author="Chen Liao" w:date="2021-06-01T21:13:00Z">
              <w:rPr>
                <w:rStyle w:val="fontstyle01"/>
                <w:rFonts w:ascii="Times New Roman" w:hAnsi="Times New Roman"/>
                <w:sz w:val="22"/>
                <w:szCs w:val="22"/>
              </w:rPr>
            </w:rPrChange>
          </w:rPr>
          <w:delText>)</w:delText>
        </w:r>
        <w:r w:rsidR="00501F20" w:rsidRPr="00BE70D2" w:rsidDel="00C13C14">
          <w:rPr>
            <w:rStyle w:val="fontstyle01"/>
            <w:rFonts w:ascii="Times New Roman" w:hAnsi="Times New Roman" w:cs="Times New Roman"/>
            <w:color w:val="000000" w:themeColor="text1"/>
            <w:sz w:val="22"/>
            <w:szCs w:val="22"/>
            <w:rPrChange w:id="3267" w:author="Chen Liao" w:date="2021-06-01T21:13:00Z">
              <w:rPr>
                <w:rStyle w:val="fontstyle01"/>
                <w:rFonts w:ascii="Times New Roman" w:hAnsi="Times New Roman"/>
                <w:sz w:val="22"/>
                <w:szCs w:val="22"/>
              </w:rPr>
            </w:rPrChange>
          </w:rPr>
          <w:delText xml:space="preserve">. </w:delText>
        </w:r>
        <w:r w:rsidR="009573E7" w:rsidRPr="00BE70D2" w:rsidDel="00C13C14">
          <w:rPr>
            <w:rStyle w:val="fontstyle01"/>
            <w:rFonts w:ascii="Times New Roman" w:hAnsi="Times New Roman" w:cs="Times New Roman"/>
            <w:color w:val="000000" w:themeColor="text1"/>
            <w:sz w:val="22"/>
            <w:szCs w:val="22"/>
            <w:rPrChange w:id="3268" w:author="Chen Liao" w:date="2021-06-01T21:13:00Z">
              <w:rPr>
                <w:rStyle w:val="fontstyle01"/>
                <w:rFonts w:ascii="Times New Roman" w:hAnsi="Times New Roman"/>
                <w:sz w:val="22"/>
                <w:szCs w:val="22"/>
              </w:rPr>
            </w:rPrChange>
          </w:rPr>
          <w:delText>Still</w:delText>
        </w:r>
        <w:r w:rsidR="00501F20" w:rsidRPr="00BE70D2" w:rsidDel="00C13C14">
          <w:rPr>
            <w:rStyle w:val="fontstyle01"/>
            <w:rFonts w:ascii="Times New Roman" w:hAnsi="Times New Roman" w:cs="Times New Roman"/>
            <w:color w:val="000000" w:themeColor="text1"/>
            <w:sz w:val="22"/>
            <w:szCs w:val="22"/>
            <w:rPrChange w:id="3269" w:author="Chen Liao" w:date="2021-06-01T21:13:00Z">
              <w:rPr>
                <w:rStyle w:val="fontstyle01"/>
                <w:rFonts w:ascii="Times New Roman" w:hAnsi="Times New Roman"/>
                <w:sz w:val="22"/>
                <w:szCs w:val="22"/>
              </w:rPr>
            </w:rPrChange>
          </w:rPr>
          <w:delText>, the quantitative difference</w:delText>
        </w:r>
        <w:r w:rsidR="00EF204E" w:rsidRPr="00BE70D2" w:rsidDel="00C13C14">
          <w:rPr>
            <w:rStyle w:val="fontstyle01"/>
            <w:rFonts w:ascii="Times New Roman" w:hAnsi="Times New Roman" w:cs="Times New Roman"/>
            <w:color w:val="000000" w:themeColor="text1"/>
            <w:sz w:val="22"/>
            <w:szCs w:val="22"/>
            <w:rPrChange w:id="3270" w:author="Chen Liao" w:date="2021-06-01T21:13:00Z">
              <w:rPr>
                <w:rStyle w:val="fontstyle01"/>
                <w:rFonts w:ascii="Times New Roman" w:hAnsi="Times New Roman"/>
                <w:sz w:val="22"/>
                <w:szCs w:val="22"/>
              </w:rPr>
            </w:rPrChange>
          </w:rPr>
          <w:delText>s</w:delText>
        </w:r>
        <w:r w:rsidR="00140176" w:rsidRPr="00BE70D2" w:rsidDel="00C13C14">
          <w:rPr>
            <w:rStyle w:val="fontstyle01"/>
            <w:rFonts w:ascii="Times New Roman" w:hAnsi="Times New Roman" w:cs="Times New Roman"/>
            <w:color w:val="000000" w:themeColor="text1"/>
            <w:sz w:val="22"/>
            <w:szCs w:val="22"/>
            <w:rPrChange w:id="3271" w:author="Chen Liao" w:date="2021-06-01T21:13:00Z">
              <w:rPr>
                <w:rStyle w:val="fontstyle01"/>
                <w:rFonts w:ascii="Times New Roman" w:hAnsi="Times New Roman"/>
                <w:sz w:val="22"/>
                <w:szCs w:val="22"/>
              </w:rPr>
            </w:rPrChange>
          </w:rPr>
          <w:delText xml:space="preserve"> </w:delText>
        </w:r>
        <w:r w:rsidR="00FD2796" w:rsidRPr="00BE70D2" w:rsidDel="00C13C14">
          <w:rPr>
            <w:rStyle w:val="fontstyle01"/>
            <w:rFonts w:ascii="Times New Roman" w:hAnsi="Times New Roman" w:cs="Times New Roman"/>
            <w:color w:val="000000" w:themeColor="text1"/>
            <w:sz w:val="22"/>
            <w:szCs w:val="22"/>
            <w:rPrChange w:id="3272" w:author="Chen Liao" w:date="2021-06-01T21:13:00Z">
              <w:rPr>
                <w:rStyle w:val="fontstyle01"/>
                <w:rFonts w:ascii="Times New Roman" w:hAnsi="Times New Roman"/>
                <w:sz w:val="22"/>
                <w:szCs w:val="22"/>
              </w:rPr>
            </w:rPrChange>
          </w:rPr>
          <w:delText xml:space="preserve">in the stimulating effects of </w:delText>
        </w:r>
        <w:r w:rsidR="00501F20" w:rsidRPr="00BE70D2" w:rsidDel="00C13C14">
          <w:rPr>
            <w:rStyle w:val="fontstyle01"/>
            <w:rFonts w:ascii="Times New Roman" w:hAnsi="Times New Roman" w:cs="Times New Roman"/>
            <w:color w:val="000000" w:themeColor="text1"/>
            <w:sz w:val="22"/>
            <w:szCs w:val="22"/>
            <w:rPrChange w:id="3273" w:author="Chen Liao" w:date="2021-06-01T21:13:00Z">
              <w:rPr>
                <w:rStyle w:val="fontstyle01"/>
                <w:rFonts w:ascii="Times New Roman" w:hAnsi="Times New Roman"/>
                <w:sz w:val="22"/>
                <w:szCs w:val="22"/>
              </w:rPr>
            </w:rPrChange>
          </w:rPr>
          <w:delText xml:space="preserve">inulin and resistant starch </w:delText>
        </w:r>
        <w:r w:rsidR="00EF204E" w:rsidRPr="00BE70D2" w:rsidDel="00C13C14">
          <w:rPr>
            <w:rStyle w:val="fontstyle01"/>
            <w:rFonts w:ascii="Times New Roman" w:hAnsi="Times New Roman" w:cs="Times New Roman"/>
            <w:color w:val="000000" w:themeColor="text1"/>
            <w:sz w:val="22"/>
            <w:szCs w:val="22"/>
            <w:rPrChange w:id="3274" w:author="Chen Liao" w:date="2021-06-01T21:13:00Z">
              <w:rPr>
                <w:rStyle w:val="fontstyle01"/>
                <w:rFonts w:ascii="Times New Roman" w:hAnsi="Times New Roman"/>
                <w:sz w:val="22"/>
                <w:szCs w:val="22"/>
              </w:rPr>
            </w:rPrChange>
          </w:rPr>
          <w:delText>are</w:delText>
        </w:r>
        <w:r w:rsidR="00501F20" w:rsidRPr="00BE70D2" w:rsidDel="00C13C14">
          <w:rPr>
            <w:rStyle w:val="fontstyle01"/>
            <w:rFonts w:ascii="Times New Roman" w:hAnsi="Times New Roman" w:cs="Times New Roman"/>
            <w:color w:val="000000" w:themeColor="text1"/>
            <w:sz w:val="22"/>
            <w:szCs w:val="22"/>
            <w:rPrChange w:id="3275" w:author="Chen Liao" w:date="2021-06-01T21:13:00Z">
              <w:rPr>
                <w:rStyle w:val="fontstyle01"/>
                <w:rFonts w:ascii="Times New Roman" w:hAnsi="Times New Roman"/>
                <w:sz w:val="22"/>
                <w:szCs w:val="22"/>
              </w:rPr>
            </w:rPrChange>
          </w:rPr>
          <w:delText xml:space="preserve"> </w:delText>
        </w:r>
        <w:r w:rsidR="009573E7" w:rsidRPr="00BE70D2" w:rsidDel="00C13C14">
          <w:rPr>
            <w:rStyle w:val="fontstyle01"/>
            <w:rFonts w:ascii="Times New Roman" w:hAnsi="Times New Roman" w:cs="Times New Roman"/>
            <w:color w:val="000000" w:themeColor="text1"/>
            <w:sz w:val="22"/>
            <w:szCs w:val="22"/>
            <w:rPrChange w:id="3276" w:author="Chen Liao" w:date="2021-06-01T21:13:00Z">
              <w:rPr>
                <w:rStyle w:val="fontstyle01"/>
                <w:rFonts w:ascii="Times New Roman" w:hAnsi="Times New Roman"/>
                <w:sz w:val="22"/>
                <w:szCs w:val="22"/>
              </w:rPr>
            </w:rPrChange>
          </w:rPr>
          <w:delText>SCFA-</w:delText>
        </w:r>
        <w:r w:rsidR="00501F20" w:rsidRPr="00BE70D2" w:rsidDel="00C13C14">
          <w:rPr>
            <w:rStyle w:val="fontstyle01"/>
            <w:rFonts w:ascii="Times New Roman" w:hAnsi="Times New Roman" w:cs="Times New Roman"/>
            <w:color w:val="000000" w:themeColor="text1"/>
            <w:sz w:val="22"/>
            <w:szCs w:val="22"/>
            <w:rPrChange w:id="3277" w:author="Chen Liao" w:date="2021-06-01T21:13:00Z">
              <w:rPr>
                <w:rStyle w:val="fontstyle01"/>
                <w:rFonts w:ascii="Times New Roman" w:hAnsi="Times New Roman"/>
                <w:sz w:val="22"/>
                <w:szCs w:val="22"/>
              </w:rPr>
            </w:rPrChange>
          </w:rPr>
          <w:delText xml:space="preserve"> and</w:delText>
        </w:r>
        <w:r w:rsidR="00142EEA" w:rsidRPr="00BE70D2" w:rsidDel="00C13C14">
          <w:rPr>
            <w:rStyle w:val="fontstyle01"/>
            <w:rFonts w:ascii="Times New Roman" w:hAnsi="Times New Roman" w:cs="Times New Roman"/>
            <w:color w:val="000000" w:themeColor="text1"/>
            <w:sz w:val="22"/>
            <w:szCs w:val="22"/>
            <w:rPrChange w:id="3278" w:author="Chen Liao" w:date="2021-06-01T21:13:00Z">
              <w:rPr>
                <w:rStyle w:val="fontstyle01"/>
                <w:rFonts w:ascii="Times New Roman" w:hAnsi="Times New Roman"/>
                <w:sz w:val="22"/>
                <w:szCs w:val="22"/>
              </w:rPr>
            </w:rPrChange>
          </w:rPr>
          <w:delText xml:space="preserve"> </w:delText>
        </w:r>
        <w:r w:rsidR="009573E7" w:rsidRPr="00BE70D2" w:rsidDel="00C13C14">
          <w:rPr>
            <w:rStyle w:val="fontstyle01"/>
            <w:rFonts w:ascii="Times New Roman" w:hAnsi="Times New Roman" w:cs="Times New Roman"/>
            <w:color w:val="000000" w:themeColor="text1"/>
            <w:sz w:val="22"/>
            <w:szCs w:val="22"/>
            <w:rPrChange w:id="3279" w:author="Chen Liao" w:date="2021-06-01T21:13:00Z">
              <w:rPr>
                <w:rStyle w:val="fontstyle01"/>
                <w:rFonts w:ascii="Times New Roman" w:hAnsi="Times New Roman"/>
                <w:sz w:val="22"/>
                <w:szCs w:val="22"/>
              </w:rPr>
            </w:rPrChange>
          </w:rPr>
          <w:delText>baseline-</w:delText>
        </w:r>
        <w:r w:rsidR="00083AA2" w:rsidRPr="00BE70D2" w:rsidDel="00C13C14">
          <w:rPr>
            <w:rStyle w:val="fontstyle01"/>
            <w:rFonts w:ascii="Times New Roman" w:hAnsi="Times New Roman" w:cs="Times New Roman"/>
            <w:color w:val="000000" w:themeColor="text1"/>
            <w:sz w:val="22"/>
            <w:szCs w:val="22"/>
            <w:rPrChange w:id="3280" w:author="Chen Liao" w:date="2021-06-01T21:13:00Z">
              <w:rPr>
                <w:rStyle w:val="fontstyle01"/>
                <w:rFonts w:ascii="Times New Roman" w:hAnsi="Times New Roman"/>
                <w:sz w:val="22"/>
                <w:szCs w:val="22"/>
              </w:rPr>
            </w:rPrChange>
          </w:rPr>
          <w:delText>dependent</w:delText>
        </w:r>
        <w:r w:rsidR="00501F20" w:rsidRPr="00BE70D2" w:rsidDel="00C13C14">
          <w:rPr>
            <w:rStyle w:val="fontstyle01"/>
            <w:rFonts w:ascii="Times New Roman" w:hAnsi="Times New Roman" w:cs="Times New Roman"/>
            <w:color w:val="000000" w:themeColor="text1"/>
            <w:sz w:val="22"/>
            <w:szCs w:val="22"/>
            <w:rPrChange w:id="3281" w:author="Chen Liao" w:date="2021-06-01T21:13:00Z">
              <w:rPr>
                <w:rStyle w:val="fontstyle01"/>
                <w:rFonts w:ascii="Times New Roman" w:hAnsi="Times New Roman"/>
                <w:sz w:val="22"/>
                <w:szCs w:val="22"/>
              </w:rPr>
            </w:rPrChange>
          </w:rPr>
          <w:delText xml:space="preserve">. </w:delText>
        </w:r>
      </w:del>
    </w:p>
    <w:p w14:paraId="1B45E8E6" w14:textId="77777777" w:rsidR="00AF0650" w:rsidRPr="00BE70D2" w:rsidRDefault="00AF0650" w:rsidP="005858A5">
      <w:pPr>
        <w:pStyle w:val="paragraph"/>
        <w:spacing w:before="0" w:beforeAutospacing="0" w:after="0" w:afterAutospacing="0"/>
        <w:jc w:val="both"/>
        <w:rPr>
          <w:ins w:id="3282" w:author="Chen Liao" w:date="2021-05-30T00:02:00Z"/>
          <w:rStyle w:val="fontstyle01"/>
          <w:rFonts w:ascii="Times New Roman" w:hAnsi="Times New Roman" w:cs="Times New Roman"/>
          <w:color w:val="000000" w:themeColor="text1"/>
          <w:sz w:val="22"/>
          <w:szCs w:val="22"/>
          <w:rPrChange w:id="3283" w:author="Chen Liao" w:date="2021-06-01T21:13:00Z">
            <w:rPr>
              <w:ins w:id="3284" w:author="Chen Liao" w:date="2021-05-30T00:02:00Z"/>
              <w:rStyle w:val="fontstyle01"/>
              <w:rFonts w:ascii="Times New Roman" w:hAnsi="Times New Roman" w:cs="Times New Roman"/>
              <w:color w:val="auto"/>
              <w:sz w:val="22"/>
              <w:szCs w:val="22"/>
            </w:rPr>
          </w:rPrChange>
        </w:rPr>
      </w:pPr>
    </w:p>
    <w:p w14:paraId="29C552EC" w14:textId="113AB80B" w:rsidR="000C0D98" w:rsidRPr="00BE70D2" w:rsidDel="00C13C14" w:rsidRDefault="000C0D98">
      <w:pPr>
        <w:jc w:val="both"/>
        <w:rPr>
          <w:del w:id="3285" w:author="Chen Liao" w:date="2021-05-28T07:50:00Z"/>
          <w:rStyle w:val="fontstyle01"/>
          <w:rFonts w:ascii="Times New Roman" w:hAnsi="Times New Roman"/>
          <w:color w:val="000000" w:themeColor="text1"/>
          <w:sz w:val="22"/>
          <w:szCs w:val="22"/>
          <w:rPrChange w:id="3286" w:author="Chen Liao" w:date="2021-06-01T21:13:00Z">
            <w:rPr>
              <w:del w:id="3287" w:author="Chen Liao" w:date="2021-05-28T07:50:00Z"/>
              <w:rStyle w:val="fontstyle01"/>
              <w:rFonts w:ascii="Times New Roman" w:eastAsia="SimSun" w:hAnsi="Times New Roman" w:cs="SimSun"/>
              <w:sz w:val="22"/>
              <w:szCs w:val="22"/>
            </w:rPr>
          </w:rPrChange>
        </w:rPr>
      </w:pPr>
    </w:p>
    <w:p w14:paraId="7AB259B9" w14:textId="25231EAC" w:rsidR="00CA019D" w:rsidRPr="00BE70D2" w:rsidDel="002701EB" w:rsidRDefault="005903A3">
      <w:pPr>
        <w:pStyle w:val="ListParagraph"/>
        <w:ind w:left="0"/>
        <w:jc w:val="both"/>
        <w:rPr>
          <w:del w:id="3288" w:author="Chen Liao" w:date="2021-05-28T07:57:00Z"/>
          <w:moveFrom w:id="3289" w:author="Chen Liao" w:date="2021-05-28T07:21:00Z"/>
          <w:color w:val="000000" w:themeColor="text1"/>
          <w:sz w:val="22"/>
          <w:szCs w:val="22"/>
          <w:rPrChange w:id="3290" w:author="Chen Liao" w:date="2021-06-01T21:13:00Z">
            <w:rPr>
              <w:del w:id="3291" w:author="Chen Liao" w:date="2021-05-28T07:57:00Z"/>
              <w:moveFrom w:id="3292" w:author="Chen Liao" w:date="2021-05-28T07:21:00Z"/>
              <w:sz w:val="22"/>
              <w:szCs w:val="22"/>
            </w:rPr>
          </w:rPrChange>
        </w:rPr>
      </w:pPr>
      <w:del w:id="3293" w:author="Chen Liao" w:date="2021-05-28T07:50:00Z">
        <w:r w:rsidRPr="00BE70D2" w:rsidDel="00C13C14">
          <w:rPr>
            <w:rStyle w:val="fontstyle01"/>
            <w:rFonts w:ascii="Times New Roman" w:hAnsi="Times New Roman"/>
            <w:color w:val="000000" w:themeColor="text1"/>
            <w:sz w:val="22"/>
            <w:szCs w:val="22"/>
            <w:rPrChange w:id="3294" w:author="Chen Liao" w:date="2021-06-01T21:13:00Z">
              <w:rPr>
                <w:rStyle w:val="fontstyle01"/>
                <w:rFonts w:ascii="Times New Roman" w:hAnsi="Times New Roman"/>
                <w:sz w:val="22"/>
                <w:szCs w:val="22"/>
              </w:rPr>
            </w:rPrChange>
          </w:rPr>
          <w:delText xml:space="preserve">Except for Shanghai </w:delText>
        </w:r>
        <w:r w:rsidRPr="00BE70D2" w:rsidDel="00C13C14">
          <w:rPr>
            <w:color w:val="000000" w:themeColor="text1"/>
            <w:sz w:val="22"/>
            <w:szCs w:val="22"/>
            <w:rPrChange w:id="3295" w:author="Chen Liao" w:date="2021-06-01T21:13:00Z">
              <w:rPr>
                <w:sz w:val="22"/>
                <w:szCs w:val="22"/>
              </w:rPr>
            </w:rPrChange>
          </w:rPr>
          <w:delText xml:space="preserve">mice whose propionate production was notably delayed and compromised,  </w:delText>
        </w:r>
        <w:r w:rsidRPr="00BE70D2" w:rsidDel="00C13C14">
          <w:rPr>
            <w:rStyle w:val="fontstyle01"/>
            <w:rFonts w:ascii="Times New Roman" w:hAnsi="Times New Roman"/>
            <w:color w:val="000000" w:themeColor="text1"/>
            <w:sz w:val="22"/>
            <w:szCs w:val="22"/>
            <w:rPrChange w:id="3296" w:author="Chen Liao" w:date="2021-06-01T21:13:00Z">
              <w:rPr>
                <w:rStyle w:val="fontstyle01"/>
                <w:rFonts w:ascii="Times New Roman" w:hAnsi="Times New Roman"/>
                <w:sz w:val="22"/>
                <w:szCs w:val="22"/>
              </w:rPr>
            </w:rPrChange>
          </w:rPr>
          <w:delText>t</w:delText>
        </w:r>
        <w:r w:rsidR="00FC6F64" w:rsidRPr="00BE70D2" w:rsidDel="00C13C14">
          <w:rPr>
            <w:rStyle w:val="fontstyle01"/>
            <w:rFonts w:ascii="Times New Roman" w:hAnsi="Times New Roman"/>
            <w:color w:val="000000" w:themeColor="text1"/>
            <w:sz w:val="22"/>
            <w:szCs w:val="22"/>
            <w:rPrChange w:id="3297" w:author="Chen Liao" w:date="2021-06-01T21:13:00Z">
              <w:rPr>
                <w:rStyle w:val="fontstyle01"/>
                <w:rFonts w:ascii="Times New Roman" w:hAnsi="Times New Roman"/>
                <w:sz w:val="22"/>
                <w:szCs w:val="22"/>
              </w:rPr>
            </w:rPrChange>
          </w:rPr>
          <w:delText xml:space="preserve">he </w:delText>
        </w:r>
        <w:r w:rsidR="009573E7" w:rsidRPr="00BE70D2" w:rsidDel="00C13C14">
          <w:rPr>
            <w:rStyle w:val="fontstyle01"/>
            <w:rFonts w:ascii="Times New Roman" w:hAnsi="Times New Roman"/>
            <w:color w:val="000000" w:themeColor="text1"/>
            <w:sz w:val="22"/>
            <w:szCs w:val="22"/>
            <w:rPrChange w:id="3298" w:author="Chen Liao" w:date="2021-06-01T21:13:00Z">
              <w:rPr>
                <w:rStyle w:val="fontstyle01"/>
                <w:rFonts w:ascii="Times New Roman" w:hAnsi="Times New Roman"/>
                <w:sz w:val="22"/>
                <w:szCs w:val="22"/>
              </w:rPr>
            </w:rPrChange>
          </w:rPr>
          <w:delText>inulin</w:delText>
        </w:r>
        <w:r w:rsidR="001A3285" w:rsidRPr="00BE70D2" w:rsidDel="00C13C14">
          <w:rPr>
            <w:rStyle w:val="fontstyle01"/>
            <w:rFonts w:ascii="Times New Roman" w:hAnsi="Times New Roman"/>
            <w:color w:val="000000" w:themeColor="text1"/>
            <w:sz w:val="22"/>
            <w:szCs w:val="22"/>
            <w:rPrChange w:id="3299" w:author="Chen Liao" w:date="2021-06-01T21:13:00Z">
              <w:rPr>
                <w:rStyle w:val="fontstyle01"/>
                <w:rFonts w:ascii="Times New Roman" w:hAnsi="Times New Roman"/>
                <w:sz w:val="22"/>
                <w:szCs w:val="22"/>
              </w:rPr>
            </w:rPrChange>
          </w:rPr>
          <w:delText>-</w:delText>
        </w:r>
        <w:bookmarkStart w:id="3300" w:name="OLE_LINK52"/>
        <w:bookmarkStart w:id="3301" w:name="OLE_LINK53"/>
        <w:r w:rsidR="001A3285" w:rsidRPr="00BE70D2" w:rsidDel="00C13C14">
          <w:rPr>
            <w:rStyle w:val="fontstyle01"/>
            <w:rFonts w:ascii="Times New Roman" w:hAnsi="Times New Roman"/>
            <w:color w:val="000000" w:themeColor="text1"/>
            <w:sz w:val="22"/>
            <w:szCs w:val="22"/>
            <w:rPrChange w:id="3302" w:author="Chen Liao" w:date="2021-06-01T21:13:00Z">
              <w:rPr>
                <w:rStyle w:val="fontstyle01"/>
                <w:rFonts w:ascii="Times New Roman" w:hAnsi="Times New Roman"/>
                <w:sz w:val="22"/>
                <w:szCs w:val="22"/>
              </w:rPr>
            </w:rPrChange>
          </w:rPr>
          <w:delText xml:space="preserve">induced </w:delText>
        </w:r>
        <w:r w:rsidR="00055148" w:rsidRPr="00BE70D2" w:rsidDel="00C13C14">
          <w:rPr>
            <w:rStyle w:val="fontstyle01"/>
            <w:rFonts w:ascii="Times New Roman" w:hAnsi="Times New Roman"/>
            <w:color w:val="000000" w:themeColor="text1"/>
            <w:sz w:val="22"/>
            <w:szCs w:val="22"/>
            <w:rPrChange w:id="3303" w:author="Chen Liao" w:date="2021-06-01T21:13:00Z">
              <w:rPr>
                <w:rStyle w:val="fontstyle01"/>
                <w:rFonts w:ascii="Times New Roman" w:hAnsi="Times New Roman"/>
                <w:sz w:val="22"/>
                <w:szCs w:val="22"/>
              </w:rPr>
            </w:rPrChange>
          </w:rPr>
          <w:delText>changes in fecal SCFA concentratio</w:delText>
        </w:r>
        <w:r w:rsidR="004B204F" w:rsidRPr="00BE70D2" w:rsidDel="00C13C14">
          <w:rPr>
            <w:rStyle w:val="fontstyle01"/>
            <w:rFonts w:ascii="Times New Roman" w:hAnsi="Times New Roman"/>
            <w:color w:val="000000" w:themeColor="text1"/>
            <w:sz w:val="22"/>
            <w:szCs w:val="22"/>
            <w:rPrChange w:id="3304" w:author="Chen Liao" w:date="2021-06-01T21:13:00Z">
              <w:rPr>
                <w:rStyle w:val="fontstyle01"/>
                <w:rFonts w:ascii="Times New Roman" w:hAnsi="Times New Roman"/>
                <w:sz w:val="22"/>
                <w:szCs w:val="22"/>
              </w:rPr>
            </w:rPrChange>
          </w:rPr>
          <w:delText>n</w:delText>
        </w:r>
        <w:r w:rsidR="0082155E" w:rsidRPr="00BE70D2" w:rsidDel="00C13C14">
          <w:rPr>
            <w:rStyle w:val="fontstyle01"/>
            <w:rFonts w:ascii="Times New Roman" w:hAnsi="Times New Roman"/>
            <w:color w:val="000000" w:themeColor="text1"/>
            <w:sz w:val="22"/>
            <w:szCs w:val="22"/>
            <w:rPrChange w:id="3305" w:author="Chen Liao" w:date="2021-06-01T21:13:00Z">
              <w:rPr>
                <w:rStyle w:val="fontstyle01"/>
                <w:rFonts w:ascii="Times New Roman" w:hAnsi="Times New Roman"/>
                <w:sz w:val="22"/>
                <w:szCs w:val="22"/>
              </w:rPr>
            </w:rPrChange>
          </w:rPr>
          <w:delText xml:space="preserve"> </w:delText>
        </w:r>
        <w:bookmarkEnd w:id="3300"/>
        <w:bookmarkEnd w:id="3301"/>
        <w:r w:rsidR="00FC6F64" w:rsidRPr="00BE70D2" w:rsidDel="00C13C14">
          <w:rPr>
            <w:rStyle w:val="fontstyle01"/>
            <w:rFonts w:ascii="Times New Roman" w:hAnsi="Times New Roman"/>
            <w:color w:val="000000" w:themeColor="text1"/>
            <w:sz w:val="22"/>
            <w:szCs w:val="22"/>
            <w:rPrChange w:id="3306" w:author="Chen Liao" w:date="2021-06-01T21:13:00Z">
              <w:rPr>
                <w:rStyle w:val="fontstyle01"/>
                <w:rFonts w:ascii="Times New Roman" w:hAnsi="Times New Roman"/>
                <w:sz w:val="22"/>
                <w:szCs w:val="22"/>
              </w:rPr>
            </w:rPrChange>
          </w:rPr>
          <w:delText xml:space="preserve">follow </w:delText>
        </w:r>
        <w:r w:rsidR="00B54D4E" w:rsidRPr="00BE70D2" w:rsidDel="00C13C14">
          <w:rPr>
            <w:rStyle w:val="fontstyle01"/>
            <w:rFonts w:ascii="Times New Roman" w:hAnsi="Times New Roman"/>
            <w:color w:val="000000" w:themeColor="text1"/>
            <w:sz w:val="22"/>
            <w:szCs w:val="22"/>
            <w:rPrChange w:id="3307" w:author="Chen Liao" w:date="2021-06-01T21:13:00Z">
              <w:rPr>
                <w:rStyle w:val="fontstyle01"/>
                <w:rFonts w:ascii="Times New Roman" w:hAnsi="Times New Roman"/>
                <w:sz w:val="22"/>
                <w:szCs w:val="22"/>
              </w:rPr>
            </w:rPrChange>
          </w:rPr>
          <w:delText xml:space="preserve">a universal </w:delText>
        </w:r>
        <w:r w:rsidR="009573E7" w:rsidRPr="00BE70D2" w:rsidDel="00C13C14">
          <w:rPr>
            <w:rStyle w:val="fontstyle01"/>
            <w:rFonts w:ascii="Times New Roman" w:hAnsi="Times New Roman"/>
            <w:color w:val="000000" w:themeColor="text1"/>
            <w:sz w:val="22"/>
            <w:szCs w:val="22"/>
            <w:rPrChange w:id="3308" w:author="Chen Liao" w:date="2021-06-01T21:13:00Z">
              <w:rPr>
                <w:rStyle w:val="fontstyle01"/>
                <w:rFonts w:ascii="Times New Roman" w:hAnsi="Times New Roman"/>
                <w:sz w:val="22"/>
                <w:szCs w:val="22"/>
              </w:rPr>
            </w:rPrChange>
          </w:rPr>
          <w:delText>biphasic</w:delText>
        </w:r>
        <w:r w:rsidR="00FC6F64" w:rsidRPr="00BE70D2" w:rsidDel="00C13C14">
          <w:rPr>
            <w:rStyle w:val="fontstyle01"/>
            <w:rFonts w:ascii="Times New Roman" w:hAnsi="Times New Roman"/>
            <w:color w:val="000000" w:themeColor="text1"/>
            <w:sz w:val="22"/>
            <w:szCs w:val="22"/>
            <w:rPrChange w:id="3309" w:author="Chen Liao" w:date="2021-06-01T21:13:00Z">
              <w:rPr>
                <w:rStyle w:val="fontstyle01"/>
                <w:rFonts w:ascii="Times New Roman" w:hAnsi="Times New Roman"/>
                <w:sz w:val="22"/>
                <w:szCs w:val="22"/>
              </w:rPr>
            </w:rPrChange>
          </w:rPr>
          <w:delText xml:space="preserve"> dynamics: their levels peaked in short-term </w:delText>
        </w:r>
        <w:r w:rsidR="001706CB" w:rsidRPr="00BE70D2" w:rsidDel="00C13C14">
          <w:rPr>
            <w:rStyle w:val="fontstyle01"/>
            <w:rFonts w:ascii="Times New Roman" w:hAnsi="Times New Roman"/>
            <w:color w:val="000000" w:themeColor="text1"/>
            <w:sz w:val="22"/>
            <w:szCs w:val="22"/>
            <w:rPrChange w:id="3310" w:author="Chen Liao" w:date="2021-06-01T21:13:00Z">
              <w:rPr>
                <w:rStyle w:val="fontstyle01"/>
                <w:rFonts w:ascii="Times New Roman" w:hAnsi="Times New Roman"/>
                <w:sz w:val="22"/>
                <w:szCs w:val="22"/>
              </w:rPr>
            </w:rPrChange>
          </w:rPr>
          <w:delText xml:space="preserve">before gradually decreasing </w:delText>
        </w:r>
        <w:r w:rsidR="009573E7" w:rsidRPr="00BE70D2" w:rsidDel="00C13C14">
          <w:rPr>
            <w:rStyle w:val="fontstyle01"/>
            <w:rFonts w:ascii="Times New Roman" w:hAnsi="Times New Roman"/>
            <w:color w:val="000000" w:themeColor="text1"/>
            <w:sz w:val="22"/>
            <w:szCs w:val="22"/>
            <w:rPrChange w:id="3311" w:author="Chen Liao" w:date="2021-06-01T21:13:00Z">
              <w:rPr>
                <w:rStyle w:val="fontstyle01"/>
                <w:rFonts w:ascii="Times New Roman" w:hAnsi="Times New Roman"/>
                <w:sz w:val="22"/>
                <w:szCs w:val="22"/>
              </w:rPr>
            </w:rPrChange>
          </w:rPr>
          <w:delText>until steady states</w:delText>
        </w:r>
        <w:r w:rsidR="00156D06" w:rsidRPr="00BE70D2" w:rsidDel="00C13C14">
          <w:rPr>
            <w:rStyle w:val="fontstyle01"/>
            <w:rFonts w:ascii="Times New Roman" w:hAnsi="Times New Roman"/>
            <w:color w:val="000000" w:themeColor="text1"/>
            <w:sz w:val="22"/>
            <w:szCs w:val="22"/>
            <w:rPrChange w:id="3312" w:author="Chen Liao" w:date="2021-06-01T21:13:00Z">
              <w:rPr>
                <w:rStyle w:val="fontstyle01"/>
                <w:rFonts w:ascii="Times New Roman" w:hAnsi="Times New Roman"/>
                <w:sz w:val="22"/>
                <w:szCs w:val="22"/>
              </w:rPr>
            </w:rPrChange>
          </w:rPr>
          <w:delText xml:space="preserve"> (</w:delText>
        </w:r>
        <w:r w:rsidR="00156D06" w:rsidRPr="00BE70D2" w:rsidDel="00C13C14">
          <w:rPr>
            <w:rStyle w:val="fontstyle01"/>
            <w:rFonts w:ascii="Times New Roman" w:hAnsi="Times New Roman"/>
            <w:color w:val="000000" w:themeColor="text1"/>
            <w:sz w:val="22"/>
            <w:szCs w:val="22"/>
            <w:highlight w:val="yellow"/>
            <w:rPrChange w:id="3313" w:author="Chen Liao" w:date="2021-06-01T21:13:00Z">
              <w:rPr>
                <w:rStyle w:val="fontstyle01"/>
                <w:rFonts w:ascii="Times New Roman" w:hAnsi="Times New Roman"/>
                <w:sz w:val="22"/>
                <w:szCs w:val="22"/>
                <w:highlight w:val="yellow"/>
              </w:rPr>
            </w:rPrChange>
          </w:rPr>
          <w:delText>Fig. 2A, S2A</w:delText>
        </w:r>
        <w:r w:rsidR="00156D06" w:rsidRPr="00BE70D2" w:rsidDel="00C13C14">
          <w:rPr>
            <w:rStyle w:val="fontstyle01"/>
            <w:rFonts w:ascii="Times New Roman" w:hAnsi="Times New Roman"/>
            <w:color w:val="000000" w:themeColor="text1"/>
            <w:sz w:val="22"/>
            <w:szCs w:val="22"/>
            <w:rPrChange w:id="3314" w:author="Chen Liao" w:date="2021-06-01T21:13:00Z">
              <w:rPr>
                <w:rStyle w:val="fontstyle01"/>
                <w:rFonts w:ascii="Times New Roman" w:hAnsi="Times New Roman"/>
                <w:sz w:val="22"/>
                <w:szCs w:val="22"/>
              </w:rPr>
            </w:rPrChange>
          </w:rPr>
          <w:delText>)</w:delText>
        </w:r>
        <w:r w:rsidR="001706CB" w:rsidRPr="00BE70D2" w:rsidDel="00C13C14">
          <w:rPr>
            <w:rStyle w:val="fontstyle01"/>
            <w:rFonts w:ascii="Times New Roman" w:hAnsi="Times New Roman"/>
            <w:color w:val="000000" w:themeColor="text1"/>
            <w:sz w:val="22"/>
            <w:szCs w:val="22"/>
            <w:rPrChange w:id="3315" w:author="Chen Liao" w:date="2021-06-01T21:13:00Z">
              <w:rPr>
                <w:rStyle w:val="fontstyle01"/>
                <w:rFonts w:ascii="Times New Roman" w:hAnsi="Times New Roman"/>
                <w:sz w:val="22"/>
                <w:szCs w:val="22"/>
              </w:rPr>
            </w:rPrChange>
          </w:rPr>
          <w:delText xml:space="preserve">. </w:delText>
        </w:r>
        <w:r w:rsidR="00DC658F" w:rsidRPr="00BE70D2" w:rsidDel="00C13C14">
          <w:rPr>
            <w:rStyle w:val="fontstyle01"/>
            <w:rFonts w:ascii="Times New Roman" w:hAnsi="Times New Roman"/>
            <w:color w:val="000000" w:themeColor="text1"/>
            <w:sz w:val="22"/>
            <w:szCs w:val="22"/>
            <w:rPrChange w:id="3316" w:author="Chen Liao" w:date="2021-06-01T21:13:00Z">
              <w:rPr>
                <w:rStyle w:val="fontstyle01"/>
                <w:rFonts w:ascii="Times New Roman" w:hAnsi="Times New Roman"/>
                <w:sz w:val="22"/>
                <w:szCs w:val="22"/>
              </w:rPr>
            </w:rPrChange>
          </w:rPr>
          <w:delText xml:space="preserve">Depending on the </w:delText>
        </w:r>
        <w:r w:rsidR="00B97578" w:rsidRPr="00BE70D2" w:rsidDel="00C13C14">
          <w:rPr>
            <w:rStyle w:val="fontstyle01"/>
            <w:rFonts w:ascii="Times New Roman" w:hAnsi="Times New Roman"/>
            <w:color w:val="000000" w:themeColor="text1"/>
            <w:sz w:val="22"/>
            <w:szCs w:val="22"/>
            <w:rPrChange w:id="3317" w:author="Chen Liao" w:date="2021-06-01T21:13:00Z">
              <w:rPr>
                <w:rStyle w:val="fontstyle01"/>
                <w:rFonts w:ascii="Times New Roman" w:hAnsi="Times New Roman"/>
                <w:sz w:val="22"/>
                <w:szCs w:val="22"/>
              </w:rPr>
            </w:rPrChange>
          </w:rPr>
          <w:delText>baseline</w:delText>
        </w:r>
        <w:r w:rsidR="009573E7" w:rsidRPr="00BE70D2" w:rsidDel="00C13C14">
          <w:rPr>
            <w:rStyle w:val="fontstyle01"/>
            <w:rFonts w:ascii="Times New Roman" w:hAnsi="Times New Roman"/>
            <w:color w:val="000000" w:themeColor="text1"/>
            <w:sz w:val="22"/>
            <w:szCs w:val="22"/>
            <w:rPrChange w:id="3318" w:author="Chen Liao" w:date="2021-06-01T21:13:00Z">
              <w:rPr>
                <w:rStyle w:val="fontstyle01"/>
                <w:rFonts w:ascii="Times New Roman" w:hAnsi="Times New Roman"/>
                <w:sz w:val="22"/>
                <w:szCs w:val="22"/>
              </w:rPr>
            </w:rPrChange>
          </w:rPr>
          <w:delText xml:space="preserve"> microbiota</w:delText>
        </w:r>
        <w:r w:rsidR="001706CB" w:rsidRPr="00BE70D2" w:rsidDel="00C13C14">
          <w:rPr>
            <w:rStyle w:val="fontstyle01"/>
            <w:rFonts w:ascii="Times New Roman" w:hAnsi="Times New Roman"/>
            <w:color w:val="000000" w:themeColor="text1"/>
            <w:sz w:val="22"/>
            <w:szCs w:val="22"/>
            <w:rPrChange w:id="3319" w:author="Chen Liao" w:date="2021-06-01T21:13:00Z">
              <w:rPr>
                <w:rStyle w:val="fontstyle01"/>
                <w:rFonts w:ascii="Times New Roman" w:hAnsi="Times New Roman"/>
                <w:sz w:val="22"/>
                <w:szCs w:val="22"/>
              </w:rPr>
            </w:rPrChange>
          </w:rPr>
          <w:delText xml:space="preserve">, the </w:delText>
        </w:r>
        <w:r w:rsidR="00DC658F" w:rsidRPr="00BE70D2" w:rsidDel="00C13C14">
          <w:rPr>
            <w:rStyle w:val="fontstyle01"/>
            <w:rFonts w:ascii="Times New Roman" w:hAnsi="Times New Roman"/>
            <w:color w:val="000000" w:themeColor="text1"/>
            <w:sz w:val="22"/>
            <w:szCs w:val="22"/>
            <w:rPrChange w:id="3320" w:author="Chen Liao" w:date="2021-06-01T21:13:00Z">
              <w:rPr>
                <w:rStyle w:val="fontstyle01"/>
                <w:rFonts w:ascii="Times New Roman" w:hAnsi="Times New Roman"/>
                <w:sz w:val="22"/>
                <w:szCs w:val="22"/>
              </w:rPr>
            </w:rPrChange>
          </w:rPr>
          <w:delText>mean</w:delText>
        </w:r>
        <w:r w:rsidR="009573E7" w:rsidRPr="00BE70D2" w:rsidDel="00C13C14">
          <w:rPr>
            <w:rStyle w:val="fontstyle01"/>
            <w:rFonts w:ascii="Times New Roman" w:hAnsi="Times New Roman"/>
            <w:color w:val="000000" w:themeColor="text1"/>
            <w:sz w:val="22"/>
            <w:szCs w:val="22"/>
            <w:rPrChange w:id="3321" w:author="Chen Liao" w:date="2021-06-01T21:13:00Z">
              <w:rPr>
                <w:rStyle w:val="fontstyle01"/>
                <w:rFonts w:ascii="Times New Roman" w:hAnsi="Times New Roman"/>
                <w:sz w:val="22"/>
                <w:szCs w:val="22"/>
              </w:rPr>
            </w:rPrChange>
          </w:rPr>
          <w:delText xml:space="preserve"> </w:delText>
        </w:r>
        <w:r w:rsidR="009A2CE5" w:rsidRPr="00BE70D2" w:rsidDel="00C13C14">
          <w:rPr>
            <w:rStyle w:val="fontstyle01"/>
            <w:rFonts w:ascii="Times New Roman" w:hAnsi="Times New Roman"/>
            <w:color w:val="000000" w:themeColor="text1"/>
            <w:sz w:val="22"/>
            <w:szCs w:val="22"/>
            <w:rPrChange w:id="3322" w:author="Chen Liao" w:date="2021-06-01T21:13:00Z">
              <w:rPr>
                <w:rStyle w:val="fontstyle01"/>
                <w:rFonts w:ascii="Times New Roman" w:hAnsi="Times New Roman"/>
                <w:sz w:val="22"/>
                <w:szCs w:val="22"/>
              </w:rPr>
            </w:rPrChange>
          </w:rPr>
          <w:delText>endpoint</w:delText>
        </w:r>
        <w:r w:rsidR="001706CB" w:rsidRPr="00BE70D2" w:rsidDel="00C13C14">
          <w:rPr>
            <w:rStyle w:val="fontstyle01"/>
            <w:rFonts w:ascii="Times New Roman" w:hAnsi="Times New Roman"/>
            <w:color w:val="000000" w:themeColor="text1"/>
            <w:sz w:val="22"/>
            <w:szCs w:val="22"/>
            <w:rPrChange w:id="3323" w:author="Chen Liao" w:date="2021-06-01T21:13:00Z">
              <w:rPr>
                <w:rStyle w:val="fontstyle01"/>
                <w:rFonts w:ascii="Times New Roman" w:hAnsi="Times New Roman"/>
                <w:sz w:val="22"/>
                <w:szCs w:val="22"/>
              </w:rPr>
            </w:rPrChange>
          </w:rPr>
          <w:delText xml:space="preserve"> level of total SCFA </w:delText>
        </w:r>
        <w:r w:rsidR="00E433FA" w:rsidRPr="00BE70D2" w:rsidDel="00C13C14">
          <w:rPr>
            <w:rStyle w:val="fontstyle01"/>
            <w:rFonts w:ascii="Times New Roman" w:hAnsi="Times New Roman"/>
            <w:color w:val="000000" w:themeColor="text1"/>
            <w:sz w:val="22"/>
            <w:szCs w:val="22"/>
            <w:rPrChange w:id="3324" w:author="Chen Liao" w:date="2021-06-01T21:13:00Z">
              <w:rPr>
                <w:rStyle w:val="fontstyle01"/>
                <w:rFonts w:ascii="Times New Roman" w:hAnsi="Times New Roman"/>
                <w:sz w:val="22"/>
                <w:szCs w:val="22"/>
              </w:rPr>
            </w:rPrChange>
          </w:rPr>
          <w:delText xml:space="preserve">at day 31 </w:delText>
        </w:r>
        <w:r w:rsidR="001706CB" w:rsidRPr="00BE70D2" w:rsidDel="00C13C14">
          <w:rPr>
            <w:rStyle w:val="fontstyle01"/>
            <w:rFonts w:ascii="Times New Roman" w:hAnsi="Times New Roman"/>
            <w:color w:val="000000" w:themeColor="text1"/>
            <w:sz w:val="22"/>
            <w:szCs w:val="22"/>
            <w:rPrChange w:id="3325" w:author="Chen Liao" w:date="2021-06-01T21:13:00Z">
              <w:rPr>
                <w:rStyle w:val="fontstyle01"/>
                <w:rFonts w:ascii="Times New Roman" w:hAnsi="Times New Roman"/>
                <w:sz w:val="22"/>
                <w:szCs w:val="22"/>
              </w:rPr>
            </w:rPrChange>
          </w:rPr>
          <w:delText xml:space="preserve">is </w:delText>
        </w:r>
        <w:r w:rsidR="00DC658F" w:rsidRPr="00BE70D2" w:rsidDel="00C13C14">
          <w:rPr>
            <w:rStyle w:val="fontstyle01"/>
            <w:rFonts w:ascii="Times New Roman" w:hAnsi="Times New Roman"/>
            <w:color w:val="000000" w:themeColor="text1"/>
            <w:sz w:val="22"/>
            <w:szCs w:val="22"/>
            <w:rPrChange w:id="3326" w:author="Chen Liao" w:date="2021-06-01T21:13:00Z">
              <w:rPr>
                <w:rStyle w:val="fontstyle01"/>
                <w:rFonts w:ascii="Times New Roman" w:hAnsi="Times New Roman"/>
                <w:sz w:val="22"/>
                <w:szCs w:val="22"/>
              </w:rPr>
            </w:rPrChange>
          </w:rPr>
          <w:delText>6</w:delText>
        </w:r>
        <w:r w:rsidR="001706CB" w:rsidRPr="00BE70D2" w:rsidDel="00C13C14">
          <w:rPr>
            <w:rStyle w:val="fontstyle01"/>
            <w:rFonts w:ascii="Times New Roman" w:hAnsi="Times New Roman"/>
            <w:color w:val="000000" w:themeColor="text1"/>
            <w:sz w:val="22"/>
            <w:szCs w:val="22"/>
            <w:rPrChange w:id="3327" w:author="Chen Liao" w:date="2021-06-01T21:13:00Z">
              <w:rPr>
                <w:rStyle w:val="fontstyle01"/>
                <w:rFonts w:ascii="Times New Roman" w:hAnsi="Times New Roman"/>
                <w:sz w:val="22"/>
                <w:szCs w:val="22"/>
              </w:rPr>
            </w:rPrChange>
          </w:rPr>
          <w:delText>0%</w:delText>
        </w:r>
        <w:r w:rsidR="00DC658F" w:rsidRPr="00BE70D2" w:rsidDel="00C13C14">
          <w:rPr>
            <w:rStyle w:val="fontstyle01"/>
            <w:rFonts w:ascii="Times New Roman" w:hAnsi="Times New Roman"/>
            <w:color w:val="000000" w:themeColor="text1"/>
            <w:sz w:val="22"/>
            <w:szCs w:val="22"/>
            <w:rPrChange w:id="3328" w:author="Chen Liao" w:date="2021-06-01T21:13:00Z">
              <w:rPr>
                <w:rStyle w:val="fontstyle01"/>
                <w:rFonts w:ascii="Times New Roman" w:hAnsi="Times New Roman"/>
                <w:sz w:val="22"/>
                <w:szCs w:val="22"/>
              </w:rPr>
            </w:rPrChange>
          </w:rPr>
          <w:delText>-65%</w:delText>
        </w:r>
        <w:r w:rsidR="001706CB" w:rsidRPr="00BE70D2" w:rsidDel="00C13C14">
          <w:rPr>
            <w:rStyle w:val="fontstyle01"/>
            <w:rFonts w:ascii="Times New Roman" w:hAnsi="Times New Roman"/>
            <w:color w:val="000000" w:themeColor="text1"/>
            <w:sz w:val="22"/>
            <w:szCs w:val="22"/>
            <w:rPrChange w:id="3329" w:author="Chen Liao" w:date="2021-06-01T21:13:00Z">
              <w:rPr>
                <w:rStyle w:val="fontstyle01"/>
                <w:rFonts w:ascii="Times New Roman" w:hAnsi="Times New Roman"/>
                <w:sz w:val="22"/>
                <w:szCs w:val="22"/>
              </w:rPr>
            </w:rPrChange>
          </w:rPr>
          <w:delText xml:space="preserve"> of its peak but </w:delText>
        </w:r>
        <w:r w:rsidR="00DC658F" w:rsidRPr="00BE70D2" w:rsidDel="00C13C14">
          <w:rPr>
            <w:rStyle w:val="fontstyle01"/>
            <w:rFonts w:ascii="Times New Roman" w:hAnsi="Times New Roman"/>
            <w:color w:val="000000" w:themeColor="text1"/>
            <w:sz w:val="22"/>
            <w:szCs w:val="22"/>
            <w:rPrChange w:id="3330" w:author="Chen Liao" w:date="2021-06-01T21:13:00Z">
              <w:rPr>
                <w:rStyle w:val="fontstyle01"/>
                <w:rFonts w:ascii="Times New Roman" w:hAnsi="Times New Roman"/>
                <w:sz w:val="22"/>
                <w:szCs w:val="22"/>
              </w:rPr>
            </w:rPrChange>
          </w:rPr>
          <w:delText>2.0-3.5 times as</w:delText>
        </w:r>
        <w:r w:rsidR="001706CB" w:rsidRPr="00BE70D2" w:rsidDel="00C13C14">
          <w:rPr>
            <w:rStyle w:val="fontstyle01"/>
            <w:rFonts w:ascii="Times New Roman" w:hAnsi="Times New Roman"/>
            <w:color w:val="000000" w:themeColor="text1"/>
            <w:sz w:val="22"/>
            <w:szCs w:val="22"/>
            <w:rPrChange w:id="3331" w:author="Chen Liao" w:date="2021-06-01T21:13:00Z">
              <w:rPr>
                <w:rStyle w:val="fontstyle01"/>
                <w:rFonts w:ascii="Times New Roman" w:hAnsi="Times New Roman"/>
                <w:sz w:val="22"/>
                <w:szCs w:val="22"/>
              </w:rPr>
            </w:rPrChange>
          </w:rPr>
          <w:delText xml:space="preserve"> high</w:delText>
        </w:r>
        <w:r w:rsidR="00DC658F" w:rsidRPr="00BE70D2" w:rsidDel="00C13C14">
          <w:rPr>
            <w:rStyle w:val="fontstyle01"/>
            <w:rFonts w:ascii="Times New Roman" w:hAnsi="Times New Roman"/>
            <w:color w:val="000000" w:themeColor="text1"/>
            <w:sz w:val="22"/>
            <w:szCs w:val="22"/>
            <w:rPrChange w:id="3332" w:author="Chen Liao" w:date="2021-06-01T21:13:00Z">
              <w:rPr>
                <w:rStyle w:val="fontstyle01"/>
                <w:rFonts w:ascii="Times New Roman" w:hAnsi="Times New Roman"/>
                <w:sz w:val="22"/>
                <w:szCs w:val="22"/>
              </w:rPr>
            </w:rPrChange>
          </w:rPr>
          <w:delText xml:space="preserve"> as</w:delText>
        </w:r>
        <w:r w:rsidR="001706CB" w:rsidRPr="00BE70D2" w:rsidDel="00C13C14">
          <w:rPr>
            <w:rStyle w:val="fontstyle01"/>
            <w:rFonts w:ascii="Times New Roman" w:hAnsi="Times New Roman"/>
            <w:color w:val="000000" w:themeColor="text1"/>
            <w:sz w:val="22"/>
            <w:szCs w:val="22"/>
            <w:rPrChange w:id="3333" w:author="Chen Liao" w:date="2021-06-01T21:13:00Z">
              <w:rPr>
                <w:rStyle w:val="fontstyle01"/>
                <w:rFonts w:ascii="Times New Roman" w:hAnsi="Times New Roman"/>
                <w:sz w:val="22"/>
                <w:szCs w:val="22"/>
              </w:rPr>
            </w:rPrChange>
          </w:rPr>
          <w:delText xml:space="preserve"> its baseline level</w:delText>
        </w:r>
        <w:r w:rsidR="00E433FA" w:rsidRPr="00BE70D2" w:rsidDel="00C13C14">
          <w:rPr>
            <w:rStyle w:val="fontstyle01"/>
            <w:rFonts w:ascii="Times New Roman" w:hAnsi="Times New Roman"/>
            <w:color w:val="000000" w:themeColor="text1"/>
            <w:sz w:val="22"/>
            <w:szCs w:val="22"/>
            <w:rPrChange w:id="3334" w:author="Chen Liao" w:date="2021-06-01T21:13:00Z">
              <w:rPr>
                <w:rStyle w:val="fontstyle01"/>
                <w:rFonts w:ascii="Times New Roman" w:hAnsi="Times New Roman"/>
                <w:sz w:val="22"/>
                <w:szCs w:val="22"/>
              </w:rPr>
            </w:rPrChange>
          </w:rPr>
          <w:delText xml:space="preserve"> at day 0</w:delText>
        </w:r>
        <w:r w:rsidR="001706CB" w:rsidRPr="00BE70D2" w:rsidDel="00C13C14">
          <w:rPr>
            <w:rStyle w:val="fontstyle01"/>
            <w:rFonts w:ascii="Times New Roman" w:hAnsi="Times New Roman"/>
            <w:color w:val="000000" w:themeColor="text1"/>
            <w:sz w:val="22"/>
            <w:szCs w:val="22"/>
            <w:rPrChange w:id="3335" w:author="Chen Liao" w:date="2021-06-01T21:13:00Z">
              <w:rPr>
                <w:rStyle w:val="fontstyle01"/>
                <w:rFonts w:ascii="Times New Roman" w:hAnsi="Times New Roman"/>
                <w:sz w:val="22"/>
                <w:szCs w:val="22"/>
              </w:rPr>
            </w:rPrChange>
          </w:rPr>
          <w:delText xml:space="preserve">. </w:delText>
        </w:r>
        <w:r w:rsidR="00142EEA" w:rsidRPr="00BE70D2" w:rsidDel="00C13C14">
          <w:rPr>
            <w:rStyle w:val="fontstyle01"/>
            <w:rFonts w:ascii="Times New Roman" w:hAnsi="Times New Roman"/>
            <w:color w:val="000000" w:themeColor="text1"/>
            <w:sz w:val="22"/>
            <w:szCs w:val="22"/>
            <w:rPrChange w:id="3336" w:author="Chen Liao" w:date="2021-06-01T21:13:00Z">
              <w:rPr>
                <w:rStyle w:val="fontstyle01"/>
                <w:rFonts w:ascii="Times New Roman" w:hAnsi="Times New Roman"/>
                <w:sz w:val="22"/>
                <w:szCs w:val="22"/>
              </w:rPr>
            </w:rPrChange>
          </w:rPr>
          <w:delText xml:space="preserve">The long-term </w:delText>
        </w:r>
        <w:r w:rsidR="009573E7" w:rsidRPr="00BE70D2" w:rsidDel="00C13C14">
          <w:rPr>
            <w:rStyle w:val="fontstyle01"/>
            <w:rFonts w:ascii="Times New Roman" w:hAnsi="Times New Roman"/>
            <w:color w:val="000000" w:themeColor="text1"/>
            <w:sz w:val="22"/>
            <w:szCs w:val="22"/>
            <w:rPrChange w:id="3337" w:author="Chen Liao" w:date="2021-06-01T21:13:00Z">
              <w:rPr>
                <w:rStyle w:val="fontstyle01"/>
                <w:rFonts w:ascii="Times New Roman" w:hAnsi="Times New Roman"/>
                <w:sz w:val="22"/>
                <w:szCs w:val="22"/>
              </w:rPr>
            </w:rPrChange>
          </w:rPr>
          <w:delText>decrease</w:delText>
        </w:r>
        <w:r w:rsidR="00142EEA" w:rsidRPr="00BE70D2" w:rsidDel="00C13C14">
          <w:rPr>
            <w:rStyle w:val="fontstyle01"/>
            <w:rFonts w:ascii="Times New Roman" w:hAnsi="Times New Roman"/>
            <w:color w:val="000000" w:themeColor="text1"/>
            <w:sz w:val="22"/>
            <w:szCs w:val="22"/>
            <w:rPrChange w:id="3338" w:author="Chen Liao" w:date="2021-06-01T21:13:00Z">
              <w:rPr>
                <w:rStyle w:val="fontstyle01"/>
                <w:rFonts w:ascii="Times New Roman" w:hAnsi="Times New Roman"/>
                <w:sz w:val="22"/>
                <w:szCs w:val="22"/>
              </w:rPr>
            </w:rPrChange>
          </w:rPr>
          <w:delText xml:space="preserve"> in fecal SCFA concentration was not a result of </w:delText>
        </w:r>
        <w:r w:rsidR="009F616E" w:rsidRPr="00BE70D2" w:rsidDel="00C13C14">
          <w:rPr>
            <w:color w:val="000000" w:themeColor="text1"/>
            <w:sz w:val="22"/>
            <w:szCs w:val="22"/>
            <w:rPrChange w:id="3339" w:author="Chen Liao" w:date="2021-06-01T21:13:00Z">
              <w:rPr>
                <w:sz w:val="22"/>
                <w:szCs w:val="22"/>
              </w:rPr>
            </w:rPrChange>
          </w:rPr>
          <w:delText xml:space="preserve">reduced diet intake as </w:delText>
        </w:r>
        <w:r w:rsidR="00142EEA" w:rsidRPr="00BE70D2" w:rsidDel="00C13C14">
          <w:rPr>
            <w:color w:val="000000" w:themeColor="text1"/>
            <w:sz w:val="22"/>
            <w:szCs w:val="22"/>
            <w:rPrChange w:id="3340" w:author="Chen Liao" w:date="2021-06-01T21:13:00Z">
              <w:rPr>
                <w:sz w:val="22"/>
                <w:szCs w:val="22"/>
              </w:rPr>
            </w:rPrChange>
          </w:rPr>
          <w:delText xml:space="preserve">the intake rate remains largely unchanged over time </w:delText>
        </w:r>
        <w:r w:rsidR="009F616E" w:rsidRPr="00BE70D2" w:rsidDel="00C13C14">
          <w:rPr>
            <w:color w:val="000000" w:themeColor="text1"/>
            <w:sz w:val="22"/>
            <w:szCs w:val="22"/>
            <w:rPrChange w:id="3341" w:author="Chen Liao" w:date="2021-06-01T21:13:00Z">
              <w:rPr>
                <w:sz w:val="22"/>
                <w:szCs w:val="22"/>
              </w:rPr>
            </w:rPrChange>
          </w:rPr>
          <w:delText>(</w:delText>
        </w:r>
        <w:r w:rsidR="00C1184F" w:rsidRPr="00BE70D2" w:rsidDel="00C13C14">
          <w:rPr>
            <w:color w:val="000000" w:themeColor="text1"/>
            <w:sz w:val="22"/>
            <w:szCs w:val="22"/>
            <w:highlight w:val="yellow"/>
            <w:rPrChange w:id="3342" w:author="Chen Liao" w:date="2021-06-01T21:13:00Z">
              <w:rPr>
                <w:sz w:val="22"/>
                <w:szCs w:val="22"/>
                <w:highlight w:val="yellow"/>
              </w:rPr>
            </w:rPrChange>
          </w:rPr>
          <w:delText xml:space="preserve">Fig. </w:delText>
        </w:r>
        <w:r w:rsidR="00537D5D" w:rsidRPr="00BE70D2" w:rsidDel="00C13C14">
          <w:rPr>
            <w:color w:val="000000" w:themeColor="text1"/>
            <w:sz w:val="22"/>
            <w:szCs w:val="22"/>
            <w:highlight w:val="yellow"/>
            <w:rPrChange w:id="3343" w:author="Chen Liao" w:date="2021-06-01T21:13:00Z">
              <w:rPr>
                <w:sz w:val="22"/>
                <w:szCs w:val="22"/>
                <w:highlight w:val="yellow"/>
              </w:rPr>
            </w:rPrChange>
          </w:rPr>
          <w:delText>S</w:delText>
        </w:r>
        <w:r w:rsidR="00C1184F" w:rsidRPr="00BE70D2" w:rsidDel="00C13C14">
          <w:rPr>
            <w:color w:val="000000" w:themeColor="text1"/>
            <w:sz w:val="22"/>
            <w:szCs w:val="22"/>
            <w:highlight w:val="yellow"/>
            <w:rPrChange w:id="3344" w:author="Chen Liao" w:date="2021-06-01T21:13:00Z">
              <w:rPr>
                <w:sz w:val="22"/>
                <w:szCs w:val="22"/>
                <w:highlight w:val="yellow"/>
              </w:rPr>
            </w:rPrChange>
          </w:rPr>
          <w:delText>1</w:delText>
        </w:r>
        <w:r w:rsidR="00B97578" w:rsidRPr="00BE70D2" w:rsidDel="00C13C14">
          <w:rPr>
            <w:color w:val="000000" w:themeColor="text1"/>
            <w:sz w:val="22"/>
            <w:szCs w:val="22"/>
            <w:highlight w:val="yellow"/>
            <w:rPrChange w:id="3345" w:author="Chen Liao" w:date="2021-06-01T21:13:00Z">
              <w:rPr>
                <w:sz w:val="22"/>
                <w:szCs w:val="22"/>
                <w:highlight w:val="yellow"/>
              </w:rPr>
            </w:rPrChange>
          </w:rPr>
          <w:delText>B, C</w:delText>
        </w:r>
        <w:r w:rsidR="009F616E" w:rsidRPr="00BE70D2" w:rsidDel="00C13C14">
          <w:rPr>
            <w:color w:val="000000" w:themeColor="text1"/>
            <w:sz w:val="22"/>
            <w:szCs w:val="22"/>
            <w:rPrChange w:id="3346" w:author="Chen Liao" w:date="2021-06-01T21:13:00Z">
              <w:rPr>
                <w:sz w:val="22"/>
                <w:szCs w:val="22"/>
              </w:rPr>
            </w:rPrChange>
          </w:rPr>
          <w:delText xml:space="preserve">). </w:delText>
        </w:r>
        <w:r w:rsidR="006E76CC" w:rsidRPr="00BE70D2" w:rsidDel="00C13C14">
          <w:rPr>
            <w:color w:val="000000" w:themeColor="text1"/>
            <w:sz w:val="22"/>
            <w:szCs w:val="22"/>
            <w:rPrChange w:id="3347" w:author="Chen Liao" w:date="2021-06-01T21:13:00Z">
              <w:rPr>
                <w:sz w:val="22"/>
                <w:szCs w:val="22"/>
              </w:rPr>
            </w:rPrChange>
          </w:rPr>
          <w:delText xml:space="preserve">Since fecal SCFAs are metabolites produced by colonic bacterial fermentation of dietary fibers, </w:delText>
        </w:r>
      </w:del>
      <w:moveFromRangeStart w:id="3348" w:author="Chen Liao" w:date="2021-05-28T07:21:00Z" w:name="move73078907"/>
      <w:moveFrom w:id="3349" w:author="Chen Liao" w:date="2021-05-28T07:21:00Z">
        <w:del w:id="3350" w:author="Chen Liao" w:date="2021-05-28T07:57:00Z">
          <w:r w:rsidR="006E76CC" w:rsidRPr="00BE70D2" w:rsidDel="002701EB">
            <w:rPr>
              <w:color w:val="000000" w:themeColor="text1"/>
              <w:sz w:val="22"/>
              <w:szCs w:val="22"/>
              <w:rPrChange w:id="3351" w:author="Chen Liao" w:date="2021-06-01T21:13:00Z">
                <w:rPr>
                  <w:sz w:val="22"/>
                  <w:szCs w:val="22"/>
                </w:rPr>
              </w:rPrChange>
            </w:rPr>
            <w:delText xml:space="preserve">we </w:delText>
          </w:r>
          <w:r w:rsidR="005E6E0A" w:rsidRPr="00BE70D2" w:rsidDel="002701EB">
            <w:rPr>
              <w:color w:val="000000" w:themeColor="text1"/>
              <w:sz w:val="22"/>
              <w:szCs w:val="22"/>
              <w:rPrChange w:id="3352" w:author="Chen Liao" w:date="2021-06-01T21:13:00Z">
                <w:rPr>
                  <w:sz w:val="22"/>
                  <w:szCs w:val="22"/>
                </w:rPr>
              </w:rPrChange>
            </w:rPr>
            <w:delText xml:space="preserve">observed similar biphasic, </w:delText>
          </w:r>
          <w:r w:rsidR="006E76CC" w:rsidRPr="00BE70D2" w:rsidDel="002701EB">
            <w:rPr>
              <w:color w:val="000000" w:themeColor="text1"/>
              <w:sz w:val="22"/>
              <w:szCs w:val="22"/>
              <w:rPrChange w:id="3353" w:author="Chen Liao" w:date="2021-06-01T21:13:00Z">
                <w:rPr>
                  <w:sz w:val="22"/>
                  <w:szCs w:val="22"/>
                </w:rPr>
              </w:rPrChange>
            </w:rPr>
            <w:delText xml:space="preserve">but undershoot, dynamics in the </w:delText>
          </w:r>
          <w:r w:rsidR="00B45244" w:rsidRPr="00BE70D2" w:rsidDel="002701EB">
            <w:rPr>
              <w:color w:val="000000" w:themeColor="text1"/>
              <w:sz w:val="22"/>
              <w:szCs w:val="22"/>
              <w:rPrChange w:id="3354" w:author="Chen Liao" w:date="2021-06-01T21:13:00Z">
                <w:rPr>
                  <w:sz w:val="22"/>
                  <w:szCs w:val="22"/>
                </w:rPr>
              </w:rPrChange>
            </w:rPr>
            <w:delText xml:space="preserve">gut </w:delText>
          </w:r>
          <w:bookmarkStart w:id="3355" w:name="OLE_LINK103"/>
          <w:bookmarkStart w:id="3356" w:name="OLE_LINK104"/>
          <w:r w:rsidR="00333B1D" w:rsidRPr="00BE70D2" w:rsidDel="002701EB">
            <w:rPr>
              <w:color w:val="000000" w:themeColor="text1"/>
              <w:sz w:val="22"/>
              <w:szCs w:val="22"/>
              <w:rPrChange w:id="3357" w:author="Chen Liao" w:date="2021-06-01T21:13:00Z">
                <w:rPr>
                  <w:sz w:val="22"/>
                  <w:szCs w:val="22"/>
                </w:rPr>
              </w:rPrChange>
            </w:rPr>
            <w:delText>bio</w:delText>
          </w:r>
          <w:r w:rsidR="006E76CC" w:rsidRPr="00BE70D2" w:rsidDel="002701EB">
            <w:rPr>
              <w:color w:val="000000" w:themeColor="text1"/>
              <w:sz w:val="22"/>
              <w:szCs w:val="22"/>
              <w:rPrChange w:id="3358" w:author="Chen Liao" w:date="2021-06-01T21:13:00Z">
                <w:rPr>
                  <w:sz w:val="22"/>
                  <w:szCs w:val="22"/>
                </w:rPr>
              </w:rPrChange>
            </w:rPr>
            <w:delText>diversity</w:delText>
          </w:r>
          <w:bookmarkEnd w:id="3355"/>
          <w:bookmarkEnd w:id="3356"/>
          <w:r w:rsidR="00D65919" w:rsidRPr="00BE70D2" w:rsidDel="002701EB">
            <w:rPr>
              <w:color w:val="000000" w:themeColor="text1"/>
              <w:sz w:val="22"/>
              <w:szCs w:val="22"/>
              <w:rPrChange w:id="3359" w:author="Chen Liao" w:date="2021-06-01T21:13:00Z">
                <w:rPr>
                  <w:sz w:val="22"/>
                  <w:szCs w:val="22"/>
                </w:rPr>
              </w:rPrChange>
            </w:rPr>
            <w:delText xml:space="preserve">, </w:delText>
          </w:r>
          <w:r w:rsidR="006E76CC" w:rsidRPr="00BE70D2" w:rsidDel="002701EB">
            <w:rPr>
              <w:color w:val="000000" w:themeColor="text1"/>
              <w:sz w:val="22"/>
              <w:szCs w:val="22"/>
              <w:rPrChange w:id="3360" w:author="Chen Liao" w:date="2021-06-01T21:13:00Z">
                <w:rPr>
                  <w:sz w:val="22"/>
                  <w:szCs w:val="22"/>
                </w:rPr>
              </w:rPrChange>
            </w:rPr>
            <w:delText xml:space="preserve">which </w:delText>
          </w:r>
          <w:r w:rsidR="00113299" w:rsidRPr="00BE70D2" w:rsidDel="002701EB">
            <w:rPr>
              <w:color w:val="000000" w:themeColor="text1"/>
              <w:sz w:val="22"/>
              <w:szCs w:val="22"/>
              <w:rPrChange w:id="3361" w:author="Chen Liao" w:date="2021-06-01T21:13:00Z">
                <w:rPr>
                  <w:sz w:val="22"/>
                  <w:szCs w:val="22"/>
                </w:rPr>
              </w:rPrChange>
            </w:rPr>
            <w:delText>drops</w:delText>
          </w:r>
          <w:r w:rsidR="00D65919" w:rsidRPr="00BE70D2" w:rsidDel="002701EB">
            <w:rPr>
              <w:color w:val="000000" w:themeColor="text1"/>
              <w:sz w:val="22"/>
              <w:szCs w:val="22"/>
              <w:rPrChange w:id="3362" w:author="Chen Liao" w:date="2021-06-01T21:13:00Z">
                <w:rPr>
                  <w:sz w:val="22"/>
                  <w:szCs w:val="22"/>
                </w:rPr>
              </w:rPrChange>
            </w:rPr>
            <w:delText xml:space="preserve"> initially </w:delText>
          </w:r>
          <w:bookmarkStart w:id="3363" w:name="OLE_LINK58"/>
          <w:bookmarkStart w:id="3364" w:name="OLE_LINK59"/>
          <w:r w:rsidR="00D65919" w:rsidRPr="00BE70D2" w:rsidDel="002701EB">
            <w:rPr>
              <w:color w:val="000000" w:themeColor="text1"/>
              <w:sz w:val="22"/>
              <w:szCs w:val="22"/>
              <w:rPrChange w:id="3365" w:author="Chen Liao" w:date="2021-06-01T21:13:00Z">
                <w:rPr>
                  <w:sz w:val="22"/>
                  <w:szCs w:val="22"/>
                </w:rPr>
              </w:rPrChange>
            </w:rPr>
            <w:delText xml:space="preserve">before gradual increase </w:delText>
          </w:r>
          <w:bookmarkEnd w:id="3363"/>
          <w:bookmarkEnd w:id="3364"/>
          <w:r w:rsidR="00D65919" w:rsidRPr="00BE70D2" w:rsidDel="002701EB">
            <w:rPr>
              <w:color w:val="000000" w:themeColor="text1"/>
              <w:sz w:val="22"/>
              <w:szCs w:val="22"/>
              <w:rPrChange w:id="3366" w:author="Chen Liao" w:date="2021-06-01T21:13:00Z">
                <w:rPr>
                  <w:sz w:val="22"/>
                  <w:szCs w:val="22"/>
                </w:rPr>
              </w:rPrChange>
            </w:rPr>
            <w:delText>(</w:delText>
          </w:r>
          <w:r w:rsidR="00D65919" w:rsidRPr="00BE70D2" w:rsidDel="002701EB">
            <w:rPr>
              <w:color w:val="000000" w:themeColor="text1"/>
              <w:sz w:val="22"/>
              <w:szCs w:val="22"/>
              <w:highlight w:val="yellow"/>
              <w:rPrChange w:id="3367" w:author="Chen Liao" w:date="2021-06-01T21:13:00Z">
                <w:rPr>
                  <w:sz w:val="22"/>
                  <w:szCs w:val="22"/>
                  <w:highlight w:val="yellow"/>
                </w:rPr>
              </w:rPrChange>
            </w:rPr>
            <w:delText>Fig. 2</w:delText>
          </w:r>
          <w:r w:rsidR="00E11A04" w:rsidRPr="00BE70D2" w:rsidDel="002701EB">
            <w:rPr>
              <w:color w:val="000000" w:themeColor="text1"/>
              <w:sz w:val="22"/>
              <w:szCs w:val="22"/>
              <w:highlight w:val="yellow"/>
              <w:rPrChange w:id="3368" w:author="Chen Liao" w:date="2021-06-01T21:13:00Z">
                <w:rPr>
                  <w:sz w:val="22"/>
                  <w:szCs w:val="22"/>
                  <w:highlight w:val="yellow"/>
                </w:rPr>
              </w:rPrChange>
            </w:rPr>
            <w:delText>B</w:delText>
          </w:r>
          <w:r w:rsidR="00D65919" w:rsidRPr="00BE70D2" w:rsidDel="002701EB">
            <w:rPr>
              <w:color w:val="000000" w:themeColor="text1"/>
              <w:sz w:val="22"/>
              <w:szCs w:val="22"/>
              <w:rPrChange w:id="3369" w:author="Chen Liao" w:date="2021-06-01T21:13:00Z">
                <w:rPr>
                  <w:sz w:val="22"/>
                  <w:szCs w:val="22"/>
                </w:rPr>
              </w:rPrChange>
            </w:rPr>
            <w:delText>).</w:delText>
          </w:r>
          <w:r w:rsidR="00615532" w:rsidRPr="00BE70D2" w:rsidDel="002701EB">
            <w:rPr>
              <w:color w:val="000000" w:themeColor="text1"/>
              <w:sz w:val="22"/>
              <w:szCs w:val="22"/>
              <w:rPrChange w:id="3370" w:author="Chen Liao" w:date="2021-06-01T21:13:00Z">
                <w:rPr>
                  <w:sz w:val="22"/>
                  <w:szCs w:val="22"/>
                </w:rPr>
              </w:rPrChange>
            </w:rPr>
            <w:delText xml:space="preserve"> </w:delText>
          </w:r>
          <w:r w:rsidR="0056120E" w:rsidRPr="00BE70D2" w:rsidDel="002701EB">
            <w:rPr>
              <w:rStyle w:val="fontstyle01"/>
              <w:rFonts w:ascii="Times New Roman" w:hAnsi="Times New Roman"/>
              <w:color w:val="000000" w:themeColor="text1"/>
              <w:sz w:val="22"/>
              <w:szCs w:val="22"/>
              <w:rPrChange w:id="3371" w:author="Chen Liao" w:date="2021-06-01T21:13:00Z">
                <w:rPr>
                  <w:rStyle w:val="fontstyle01"/>
                  <w:rFonts w:ascii="Times New Roman" w:hAnsi="Times New Roman"/>
                  <w:sz w:val="22"/>
                  <w:szCs w:val="22"/>
                </w:rPr>
              </w:rPrChange>
            </w:rPr>
            <w:delText>Concordantly</w:delText>
          </w:r>
          <w:r w:rsidR="00873F92" w:rsidRPr="00BE70D2" w:rsidDel="002701EB">
            <w:rPr>
              <w:rStyle w:val="fontstyle01"/>
              <w:rFonts w:ascii="Times New Roman" w:hAnsi="Times New Roman"/>
              <w:color w:val="000000" w:themeColor="text1"/>
              <w:sz w:val="22"/>
              <w:szCs w:val="22"/>
              <w:rPrChange w:id="3372" w:author="Chen Liao" w:date="2021-06-01T21:13:00Z">
                <w:rPr>
                  <w:rStyle w:val="fontstyle01"/>
                  <w:rFonts w:ascii="Times New Roman" w:hAnsi="Times New Roman"/>
                  <w:sz w:val="22"/>
                  <w:szCs w:val="22"/>
                </w:rPr>
              </w:rPrChange>
            </w:rPr>
            <w:delText xml:space="preserve">, we observed </w:delText>
          </w:r>
          <w:bookmarkStart w:id="3373" w:name="OLE_LINK107"/>
          <w:bookmarkStart w:id="3374" w:name="OLE_LINK108"/>
          <w:r w:rsidR="00CA019D" w:rsidRPr="00BE70D2" w:rsidDel="002701EB">
            <w:rPr>
              <w:rStyle w:val="fontstyle01"/>
              <w:rFonts w:ascii="Times New Roman" w:hAnsi="Times New Roman"/>
              <w:color w:val="000000" w:themeColor="text1"/>
              <w:sz w:val="22"/>
              <w:szCs w:val="22"/>
              <w:rPrChange w:id="3375" w:author="Chen Liao" w:date="2021-06-01T21:13:00Z">
                <w:rPr>
                  <w:rStyle w:val="fontstyle01"/>
                  <w:rFonts w:ascii="Times New Roman" w:hAnsi="Times New Roman"/>
                  <w:sz w:val="22"/>
                  <w:szCs w:val="22"/>
                </w:rPr>
              </w:rPrChange>
            </w:rPr>
            <w:delText>rapid but</w:delText>
          </w:r>
          <w:r w:rsidR="00EB369E" w:rsidRPr="00BE70D2" w:rsidDel="002701EB">
            <w:rPr>
              <w:rStyle w:val="fontstyle01"/>
              <w:rFonts w:ascii="Times New Roman" w:hAnsi="Times New Roman"/>
              <w:color w:val="000000" w:themeColor="text1"/>
              <w:sz w:val="22"/>
              <w:szCs w:val="22"/>
              <w:rPrChange w:id="3376" w:author="Chen Liao" w:date="2021-06-01T21:13:00Z">
                <w:rPr>
                  <w:rStyle w:val="fontstyle01"/>
                  <w:rFonts w:ascii="Times New Roman" w:hAnsi="Times New Roman"/>
                  <w:sz w:val="22"/>
                  <w:szCs w:val="22"/>
                </w:rPr>
              </w:rPrChange>
            </w:rPr>
            <w:delText xml:space="preserve"> </w:delText>
          </w:r>
          <w:r w:rsidR="00873F92" w:rsidRPr="00BE70D2" w:rsidDel="002701EB">
            <w:rPr>
              <w:rStyle w:val="fontstyle01"/>
              <w:rFonts w:ascii="Times New Roman" w:hAnsi="Times New Roman"/>
              <w:color w:val="000000" w:themeColor="text1"/>
              <w:sz w:val="22"/>
              <w:szCs w:val="22"/>
              <w:rPrChange w:id="3377" w:author="Chen Liao" w:date="2021-06-01T21:13:00Z">
                <w:rPr>
                  <w:rStyle w:val="fontstyle01"/>
                  <w:rFonts w:ascii="Times New Roman" w:hAnsi="Times New Roman"/>
                  <w:sz w:val="22"/>
                  <w:szCs w:val="22"/>
                </w:rPr>
              </w:rPrChange>
            </w:rPr>
            <w:delText xml:space="preserve">non-monotonic </w:delText>
          </w:r>
          <w:bookmarkStart w:id="3378" w:name="OLE_LINK109"/>
          <w:bookmarkStart w:id="3379" w:name="OLE_LINK110"/>
          <w:r w:rsidR="006308E6" w:rsidRPr="00BE70D2" w:rsidDel="002701EB">
            <w:rPr>
              <w:rStyle w:val="fontstyle01"/>
              <w:rFonts w:ascii="Times New Roman" w:hAnsi="Times New Roman"/>
              <w:color w:val="000000" w:themeColor="text1"/>
              <w:sz w:val="22"/>
              <w:szCs w:val="22"/>
              <w:rPrChange w:id="3380" w:author="Chen Liao" w:date="2021-06-01T21:13:00Z">
                <w:rPr>
                  <w:rStyle w:val="fontstyle01"/>
                  <w:rFonts w:ascii="Times New Roman" w:hAnsi="Times New Roman"/>
                  <w:sz w:val="22"/>
                  <w:szCs w:val="22"/>
                </w:rPr>
              </w:rPrChange>
            </w:rPr>
            <w:delText xml:space="preserve">complex </w:delText>
          </w:r>
          <w:r w:rsidR="00873F92" w:rsidRPr="00BE70D2" w:rsidDel="002701EB">
            <w:rPr>
              <w:rStyle w:val="fontstyle01"/>
              <w:rFonts w:ascii="Times New Roman" w:hAnsi="Times New Roman"/>
              <w:color w:val="000000" w:themeColor="text1"/>
              <w:sz w:val="22"/>
              <w:szCs w:val="22"/>
              <w:rPrChange w:id="3381" w:author="Chen Liao" w:date="2021-06-01T21:13:00Z">
                <w:rPr>
                  <w:rStyle w:val="fontstyle01"/>
                  <w:rFonts w:ascii="Times New Roman" w:hAnsi="Times New Roman"/>
                  <w:sz w:val="22"/>
                  <w:szCs w:val="22"/>
                </w:rPr>
              </w:rPrChange>
            </w:rPr>
            <w:delText xml:space="preserve">changes </w:delText>
          </w:r>
          <w:bookmarkEnd w:id="3373"/>
          <w:bookmarkEnd w:id="3374"/>
          <w:r w:rsidR="00873F92" w:rsidRPr="00BE70D2" w:rsidDel="002701EB">
            <w:rPr>
              <w:rStyle w:val="fontstyle01"/>
              <w:rFonts w:ascii="Times New Roman" w:hAnsi="Times New Roman"/>
              <w:color w:val="000000" w:themeColor="text1"/>
              <w:sz w:val="22"/>
              <w:szCs w:val="22"/>
              <w:rPrChange w:id="3382" w:author="Chen Liao" w:date="2021-06-01T21:13:00Z">
                <w:rPr>
                  <w:rStyle w:val="fontstyle01"/>
                  <w:rFonts w:ascii="Times New Roman" w:hAnsi="Times New Roman"/>
                  <w:sz w:val="22"/>
                  <w:szCs w:val="22"/>
                </w:rPr>
              </w:rPrChange>
            </w:rPr>
            <w:delText xml:space="preserve">in the </w:delText>
          </w:r>
          <w:bookmarkStart w:id="3383" w:name="OLE_LINK97"/>
          <w:bookmarkStart w:id="3384" w:name="OLE_LINK98"/>
          <w:r w:rsidR="00873F92" w:rsidRPr="00BE70D2" w:rsidDel="002701EB">
            <w:rPr>
              <w:rStyle w:val="fontstyle01"/>
              <w:rFonts w:ascii="Times New Roman" w:hAnsi="Times New Roman"/>
              <w:color w:val="000000" w:themeColor="text1"/>
              <w:sz w:val="22"/>
              <w:szCs w:val="22"/>
              <w:rPrChange w:id="3385" w:author="Chen Liao" w:date="2021-06-01T21:13:00Z">
                <w:rPr>
                  <w:rStyle w:val="fontstyle01"/>
                  <w:rFonts w:ascii="Times New Roman" w:hAnsi="Times New Roman"/>
                  <w:sz w:val="22"/>
                  <w:szCs w:val="22"/>
                </w:rPr>
              </w:rPrChange>
            </w:rPr>
            <w:delText xml:space="preserve">relative abundance </w:delText>
          </w:r>
          <w:bookmarkStart w:id="3386" w:name="OLE_LINK93"/>
          <w:bookmarkStart w:id="3387" w:name="OLE_LINK94"/>
          <w:r w:rsidR="00EB369E" w:rsidRPr="00BE70D2" w:rsidDel="002701EB">
            <w:rPr>
              <w:rStyle w:val="fontstyle01"/>
              <w:rFonts w:ascii="Times New Roman" w:hAnsi="Times New Roman"/>
              <w:color w:val="000000" w:themeColor="text1"/>
              <w:sz w:val="22"/>
              <w:szCs w:val="22"/>
              <w:rPrChange w:id="3388" w:author="Chen Liao" w:date="2021-06-01T21:13:00Z">
                <w:rPr>
                  <w:rStyle w:val="fontstyle01"/>
                  <w:rFonts w:ascii="Times New Roman" w:hAnsi="Times New Roman"/>
                  <w:sz w:val="22"/>
                  <w:szCs w:val="22"/>
                </w:rPr>
              </w:rPrChange>
            </w:rPr>
            <w:delText xml:space="preserve">of </w:delText>
          </w:r>
          <w:r w:rsidR="00E433FA" w:rsidRPr="00BE70D2" w:rsidDel="002701EB">
            <w:rPr>
              <w:rStyle w:val="fontstyle01"/>
              <w:rFonts w:ascii="Times New Roman" w:hAnsi="Times New Roman"/>
              <w:color w:val="000000" w:themeColor="text1"/>
              <w:sz w:val="22"/>
              <w:szCs w:val="22"/>
              <w:rPrChange w:id="3389" w:author="Chen Liao" w:date="2021-06-01T21:13:00Z">
                <w:rPr>
                  <w:rStyle w:val="fontstyle01"/>
                  <w:rFonts w:ascii="Times New Roman" w:hAnsi="Times New Roman"/>
                  <w:sz w:val="22"/>
                  <w:szCs w:val="22"/>
                </w:rPr>
              </w:rPrChange>
            </w:rPr>
            <w:delText xml:space="preserve">several </w:delText>
          </w:r>
          <w:r w:rsidR="0026542C" w:rsidRPr="00BE70D2" w:rsidDel="002701EB">
            <w:rPr>
              <w:rStyle w:val="fontstyle01"/>
              <w:rFonts w:ascii="Times New Roman" w:hAnsi="Times New Roman"/>
              <w:color w:val="000000" w:themeColor="text1"/>
              <w:sz w:val="22"/>
              <w:szCs w:val="22"/>
              <w:rPrChange w:id="3390" w:author="Chen Liao" w:date="2021-06-01T21:13:00Z">
                <w:rPr>
                  <w:rStyle w:val="fontstyle01"/>
                  <w:rFonts w:ascii="Times New Roman" w:hAnsi="Times New Roman"/>
                  <w:sz w:val="22"/>
                  <w:szCs w:val="22"/>
                </w:rPr>
              </w:rPrChange>
            </w:rPr>
            <w:delText xml:space="preserve">dominant </w:delText>
          </w:r>
          <w:r w:rsidR="00EB369E" w:rsidRPr="00BE70D2" w:rsidDel="002701EB">
            <w:rPr>
              <w:rStyle w:val="fontstyle01"/>
              <w:rFonts w:ascii="Times New Roman" w:hAnsi="Times New Roman"/>
              <w:color w:val="000000" w:themeColor="text1"/>
              <w:sz w:val="22"/>
              <w:szCs w:val="22"/>
              <w:rPrChange w:id="3391" w:author="Chen Liao" w:date="2021-06-01T21:13:00Z">
                <w:rPr>
                  <w:rStyle w:val="fontstyle01"/>
                  <w:rFonts w:ascii="Times New Roman" w:hAnsi="Times New Roman"/>
                  <w:sz w:val="22"/>
                  <w:szCs w:val="22"/>
                </w:rPr>
              </w:rPrChange>
            </w:rPr>
            <w:delText>bacteria</w:delText>
          </w:r>
          <w:r w:rsidR="0026542C" w:rsidRPr="00BE70D2" w:rsidDel="002701EB">
            <w:rPr>
              <w:rStyle w:val="fontstyle01"/>
              <w:rFonts w:ascii="Times New Roman" w:hAnsi="Times New Roman"/>
              <w:color w:val="000000" w:themeColor="text1"/>
              <w:sz w:val="22"/>
              <w:szCs w:val="22"/>
              <w:rPrChange w:id="3392" w:author="Chen Liao" w:date="2021-06-01T21:13:00Z">
                <w:rPr>
                  <w:rStyle w:val="fontstyle01"/>
                  <w:rFonts w:ascii="Times New Roman" w:hAnsi="Times New Roman"/>
                  <w:sz w:val="22"/>
                  <w:szCs w:val="22"/>
                </w:rPr>
              </w:rPrChange>
            </w:rPr>
            <w:delText>l taxa</w:delText>
          </w:r>
          <w:r w:rsidR="00EB369E" w:rsidRPr="00BE70D2" w:rsidDel="002701EB">
            <w:rPr>
              <w:rStyle w:val="fontstyle01"/>
              <w:rFonts w:ascii="Times New Roman" w:hAnsi="Times New Roman"/>
              <w:color w:val="000000" w:themeColor="text1"/>
              <w:sz w:val="22"/>
              <w:szCs w:val="22"/>
              <w:rPrChange w:id="3393" w:author="Chen Liao" w:date="2021-06-01T21:13:00Z">
                <w:rPr>
                  <w:rStyle w:val="fontstyle01"/>
                  <w:rFonts w:ascii="Times New Roman" w:hAnsi="Times New Roman"/>
                  <w:sz w:val="22"/>
                  <w:szCs w:val="22"/>
                </w:rPr>
              </w:rPrChange>
            </w:rPr>
            <w:delText xml:space="preserve"> </w:delText>
          </w:r>
          <w:bookmarkEnd w:id="3378"/>
          <w:bookmarkEnd w:id="3379"/>
          <w:bookmarkEnd w:id="3383"/>
          <w:bookmarkEnd w:id="3384"/>
          <w:bookmarkEnd w:id="3386"/>
          <w:bookmarkEnd w:id="3387"/>
          <w:r w:rsidR="004A3073" w:rsidRPr="00BE70D2" w:rsidDel="002701EB">
            <w:rPr>
              <w:rStyle w:val="fontstyle01"/>
              <w:rFonts w:ascii="Times New Roman" w:hAnsi="Times New Roman"/>
              <w:color w:val="000000" w:themeColor="text1"/>
              <w:sz w:val="22"/>
              <w:szCs w:val="22"/>
              <w:rPrChange w:id="3394" w:author="Chen Liao" w:date="2021-06-01T21:13:00Z">
                <w:rPr>
                  <w:rStyle w:val="fontstyle01"/>
                  <w:rFonts w:ascii="Times New Roman" w:hAnsi="Times New Roman"/>
                  <w:sz w:val="22"/>
                  <w:szCs w:val="22"/>
                </w:rPr>
              </w:rPrChange>
            </w:rPr>
            <w:delText xml:space="preserve">such as </w:delText>
          </w:r>
          <w:r w:rsidR="00873F92" w:rsidRPr="00BE70D2" w:rsidDel="002701EB">
            <w:rPr>
              <w:rStyle w:val="fontstyle01"/>
              <w:rFonts w:ascii="Times New Roman" w:hAnsi="Times New Roman"/>
              <w:i/>
              <w:iCs/>
              <w:color w:val="000000" w:themeColor="text1"/>
              <w:sz w:val="22"/>
              <w:szCs w:val="22"/>
              <w:rPrChange w:id="3395" w:author="Chen Liao" w:date="2021-06-01T21:13:00Z">
                <w:rPr>
                  <w:rStyle w:val="fontstyle01"/>
                  <w:rFonts w:ascii="Times New Roman" w:hAnsi="Times New Roman"/>
                  <w:i/>
                  <w:iCs/>
                  <w:sz w:val="22"/>
                  <w:szCs w:val="22"/>
                </w:rPr>
              </w:rPrChange>
            </w:rPr>
            <w:delText>Bacteroides</w:delText>
          </w:r>
          <w:r w:rsidR="004A3073" w:rsidRPr="00BE70D2" w:rsidDel="002701EB">
            <w:rPr>
              <w:rStyle w:val="fontstyle01"/>
              <w:rFonts w:ascii="Times New Roman" w:hAnsi="Times New Roman"/>
              <w:color w:val="000000" w:themeColor="text1"/>
              <w:sz w:val="22"/>
              <w:szCs w:val="22"/>
              <w:rPrChange w:id="3396" w:author="Chen Liao" w:date="2021-06-01T21:13:00Z">
                <w:rPr>
                  <w:rStyle w:val="fontstyle01"/>
                  <w:rFonts w:ascii="Times New Roman" w:hAnsi="Times New Roman"/>
                  <w:sz w:val="22"/>
                  <w:szCs w:val="22"/>
                </w:rPr>
              </w:rPrChange>
            </w:rPr>
            <w:delText xml:space="preserve"> and</w:delText>
          </w:r>
          <w:r w:rsidR="00873F92" w:rsidRPr="00BE70D2" w:rsidDel="002701EB">
            <w:rPr>
              <w:rStyle w:val="fontstyle01"/>
              <w:rFonts w:ascii="Times New Roman" w:hAnsi="Times New Roman"/>
              <w:color w:val="000000" w:themeColor="text1"/>
              <w:sz w:val="22"/>
              <w:szCs w:val="22"/>
              <w:rPrChange w:id="3397" w:author="Chen Liao" w:date="2021-06-01T21:13:00Z">
                <w:rPr>
                  <w:rStyle w:val="fontstyle01"/>
                  <w:rFonts w:ascii="Times New Roman" w:hAnsi="Times New Roman"/>
                  <w:sz w:val="22"/>
                  <w:szCs w:val="22"/>
                </w:rPr>
              </w:rPrChange>
            </w:rPr>
            <w:delText xml:space="preserve"> unclassified </w:delText>
          </w:r>
          <w:r w:rsidR="00873F92" w:rsidRPr="00BE70D2" w:rsidDel="002701EB">
            <w:rPr>
              <w:rStyle w:val="fontstyle01"/>
              <w:rFonts w:ascii="Times New Roman" w:hAnsi="Times New Roman"/>
              <w:i/>
              <w:iCs/>
              <w:color w:val="000000" w:themeColor="text1"/>
              <w:sz w:val="22"/>
              <w:szCs w:val="22"/>
              <w:rPrChange w:id="3398" w:author="Chen Liao" w:date="2021-06-01T21:13:00Z">
                <w:rPr>
                  <w:rStyle w:val="fontstyle01"/>
                  <w:rFonts w:ascii="Times New Roman" w:hAnsi="Times New Roman"/>
                  <w:i/>
                  <w:iCs/>
                  <w:sz w:val="22"/>
                  <w:szCs w:val="22"/>
                </w:rPr>
              </w:rPrChange>
            </w:rPr>
            <w:delText>Muribaculaceae</w:delText>
          </w:r>
          <w:r w:rsidR="004A3073" w:rsidRPr="00BE70D2" w:rsidDel="002701EB">
            <w:rPr>
              <w:rStyle w:val="fontstyle01"/>
              <w:rFonts w:ascii="Times New Roman" w:hAnsi="Times New Roman"/>
              <w:color w:val="000000" w:themeColor="text1"/>
              <w:sz w:val="22"/>
              <w:szCs w:val="22"/>
              <w:rPrChange w:id="3399" w:author="Chen Liao" w:date="2021-06-01T21:13:00Z">
                <w:rPr>
                  <w:rStyle w:val="fontstyle01"/>
                  <w:rFonts w:ascii="Times New Roman" w:hAnsi="Times New Roman"/>
                  <w:sz w:val="22"/>
                  <w:szCs w:val="22"/>
                </w:rPr>
              </w:rPrChange>
            </w:rPr>
            <w:delText xml:space="preserve"> (</w:delText>
          </w:r>
          <w:r w:rsidR="004A3073" w:rsidRPr="00BE70D2" w:rsidDel="002701EB">
            <w:rPr>
              <w:rStyle w:val="fontstyle01"/>
              <w:rFonts w:ascii="Times New Roman" w:hAnsi="Times New Roman"/>
              <w:color w:val="000000" w:themeColor="text1"/>
              <w:sz w:val="22"/>
              <w:szCs w:val="22"/>
              <w:highlight w:val="yellow"/>
              <w:rPrChange w:id="3400" w:author="Chen Liao" w:date="2021-06-01T21:13:00Z">
                <w:rPr>
                  <w:rStyle w:val="fontstyle01"/>
                  <w:rFonts w:ascii="Times New Roman" w:hAnsi="Times New Roman"/>
                  <w:sz w:val="22"/>
                  <w:szCs w:val="22"/>
                  <w:highlight w:val="yellow"/>
                </w:rPr>
              </w:rPrChange>
            </w:rPr>
            <w:delText>Fig. 2</w:delText>
          </w:r>
          <w:r w:rsidR="00904F6A" w:rsidRPr="00BE70D2" w:rsidDel="002701EB">
            <w:rPr>
              <w:rStyle w:val="fontstyle01"/>
              <w:rFonts w:ascii="Times New Roman" w:hAnsi="Times New Roman"/>
              <w:color w:val="000000" w:themeColor="text1"/>
              <w:sz w:val="22"/>
              <w:szCs w:val="22"/>
              <w:highlight w:val="yellow"/>
              <w:rPrChange w:id="3401" w:author="Chen Liao" w:date="2021-06-01T21:13:00Z">
                <w:rPr>
                  <w:rStyle w:val="fontstyle01"/>
                  <w:rFonts w:ascii="Times New Roman" w:hAnsi="Times New Roman"/>
                  <w:sz w:val="22"/>
                  <w:szCs w:val="22"/>
                  <w:highlight w:val="yellow"/>
                </w:rPr>
              </w:rPrChange>
            </w:rPr>
            <w:delText>C</w:delText>
          </w:r>
          <w:r w:rsidR="004A3073" w:rsidRPr="00BE70D2" w:rsidDel="002701EB">
            <w:rPr>
              <w:rStyle w:val="fontstyle01"/>
              <w:rFonts w:ascii="Times New Roman" w:hAnsi="Times New Roman"/>
              <w:color w:val="000000" w:themeColor="text1"/>
              <w:sz w:val="22"/>
              <w:szCs w:val="22"/>
              <w:rPrChange w:id="3402" w:author="Chen Liao" w:date="2021-06-01T21:13:00Z">
                <w:rPr>
                  <w:rStyle w:val="fontstyle01"/>
                  <w:rFonts w:ascii="Times New Roman" w:hAnsi="Times New Roman"/>
                  <w:sz w:val="22"/>
                  <w:szCs w:val="22"/>
                </w:rPr>
              </w:rPrChange>
            </w:rPr>
            <w:delText>)</w:delText>
          </w:r>
          <w:r w:rsidR="00873F92" w:rsidRPr="00BE70D2" w:rsidDel="002701EB">
            <w:rPr>
              <w:rStyle w:val="fontstyle01"/>
              <w:rFonts w:ascii="Times New Roman" w:hAnsi="Times New Roman"/>
              <w:color w:val="000000" w:themeColor="text1"/>
              <w:sz w:val="22"/>
              <w:szCs w:val="22"/>
              <w:rPrChange w:id="3403" w:author="Chen Liao" w:date="2021-06-01T21:13:00Z">
                <w:rPr>
                  <w:rStyle w:val="fontstyle01"/>
                  <w:rFonts w:ascii="Times New Roman" w:hAnsi="Times New Roman"/>
                  <w:sz w:val="22"/>
                  <w:szCs w:val="22"/>
                </w:rPr>
              </w:rPrChange>
            </w:rPr>
            <w:delText xml:space="preserve">. </w:delText>
          </w:r>
          <w:r w:rsidR="003D7945" w:rsidRPr="00BE70D2" w:rsidDel="002701EB">
            <w:rPr>
              <w:color w:val="000000" w:themeColor="text1"/>
              <w:sz w:val="22"/>
              <w:szCs w:val="22"/>
              <w:rPrChange w:id="3404" w:author="Chen Liao" w:date="2021-06-01T21:13:00Z">
                <w:rPr>
                  <w:sz w:val="22"/>
                  <w:szCs w:val="22"/>
                </w:rPr>
              </w:rPrChange>
            </w:rPr>
            <w:delText xml:space="preserve">Similar to SCFA dynamics, the trends of biodiversity are qualitatively </w:delText>
          </w:r>
          <w:r w:rsidR="00B97578" w:rsidRPr="00BE70D2" w:rsidDel="002701EB">
            <w:rPr>
              <w:color w:val="000000" w:themeColor="text1"/>
              <w:sz w:val="22"/>
              <w:szCs w:val="22"/>
              <w:rPrChange w:id="3405" w:author="Chen Liao" w:date="2021-06-01T21:13:00Z">
                <w:rPr>
                  <w:sz w:val="22"/>
                  <w:szCs w:val="22"/>
                </w:rPr>
              </w:rPrChange>
            </w:rPr>
            <w:delText>consistent</w:delText>
          </w:r>
          <w:r w:rsidR="003D7945" w:rsidRPr="00BE70D2" w:rsidDel="002701EB">
            <w:rPr>
              <w:color w:val="000000" w:themeColor="text1"/>
              <w:sz w:val="22"/>
              <w:szCs w:val="22"/>
              <w:rPrChange w:id="3406" w:author="Chen Liao" w:date="2021-06-01T21:13:00Z">
                <w:rPr>
                  <w:sz w:val="22"/>
                  <w:szCs w:val="22"/>
                </w:rPr>
              </w:rPrChange>
            </w:rPr>
            <w:delText xml:space="preserve"> but quantitatively different across the four</w:delText>
          </w:r>
          <w:r w:rsidR="00396655" w:rsidRPr="00BE70D2" w:rsidDel="002701EB">
            <w:rPr>
              <w:color w:val="000000" w:themeColor="text1"/>
              <w:sz w:val="22"/>
              <w:szCs w:val="22"/>
              <w:rPrChange w:id="3407" w:author="Chen Liao" w:date="2021-06-01T21:13:00Z">
                <w:rPr>
                  <w:sz w:val="22"/>
                  <w:szCs w:val="22"/>
                </w:rPr>
              </w:rPrChange>
            </w:rPr>
            <w:delText xml:space="preserve"> </w:delText>
          </w:r>
          <w:r w:rsidR="000C709C" w:rsidRPr="00BE70D2" w:rsidDel="002701EB">
            <w:rPr>
              <w:color w:val="000000" w:themeColor="text1"/>
              <w:sz w:val="22"/>
              <w:szCs w:val="22"/>
              <w:rPrChange w:id="3408" w:author="Chen Liao" w:date="2021-06-01T21:13:00Z">
                <w:rPr>
                  <w:sz w:val="22"/>
                  <w:szCs w:val="22"/>
                </w:rPr>
              </w:rPrChange>
            </w:rPr>
            <w:delText>vendors</w:delText>
          </w:r>
          <w:r w:rsidR="003D7945" w:rsidRPr="00BE70D2" w:rsidDel="002701EB">
            <w:rPr>
              <w:color w:val="000000" w:themeColor="text1"/>
              <w:sz w:val="22"/>
              <w:szCs w:val="22"/>
              <w:rPrChange w:id="3409" w:author="Chen Liao" w:date="2021-06-01T21:13:00Z">
                <w:rPr>
                  <w:sz w:val="22"/>
                  <w:szCs w:val="22"/>
                </w:rPr>
              </w:rPrChange>
            </w:rPr>
            <w:delText xml:space="preserve">. </w:delText>
          </w:r>
          <w:commentRangeStart w:id="3410"/>
          <w:r w:rsidR="009573E7" w:rsidRPr="00BE70D2" w:rsidDel="002701EB">
            <w:rPr>
              <w:color w:val="000000" w:themeColor="text1"/>
              <w:sz w:val="22"/>
              <w:szCs w:val="22"/>
              <w:rPrChange w:id="3411" w:author="Chen Liao" w:date="2021-06-01T21:13:00Z">
                <w:rPr>
                  <w:sz w:val="22"/>
                  <w:szCs w:val="22"/>
                </w:rPr>
              </w:rPrChange>
            </w:rPr>
            <w:delText xml:space="preserve">We further showed that the undershoot dynamics of biodiversity </w:delText>
          </w:r>
          <w:r w:rsidR="00B4628D" w:rsidRPr="00BE70D2" w:rsidDel="002701EB">
            <w:rPr>
              <w:color w:val="000000" w:themeColor="text1"/>
              <w:sz w:val="22"/>
              <w:szCs w:val="22"/>
              <w:rPrChange w:id="3412" w:author="Chen Liao" w:date="2021-06-01T21:13:00Z">
                <w:rPr>
                  <w:sz w:val="22"/>
                  <w:szCs w:val="22"/>
                </w:rPr>
              </w:rPrChange>
            </w:rPr>
            <w:delText xml:space="preserve">primarily </w:delText>
          </w:r>
          <w:r w:rsidR="00EE0F10" w:rsidRPr="00BE70D2" w:rsidDel="002701EB">
            <w:rPr>
              <w:color w:val="000000" w:themeColor="text1"/>
              <w:sz w:val="22"/>
              <w:szCs w:val="22"/>
              <w:rPrChange w:id="3413" w:author="Chen Liao" w:date="2021-06-01T21:13:00Z">
                <w:rPr>
                  <w:sz w:val="22"/>
                  <w:szCs w:val="22"/>
                </w:rPr>
              </w:rPrChange>
            </w:rPr>
            <w:delText>resulted from</w:delText>
          </w:r>
          <w:r w:rsidR="009573E7" w:rsidRPr="00BE70D2" w:rsidDel="002701EB">
            <w:rPr>
              <w:color w:val="000000" w:themeColor="text1"/>
              <w:sz w:val="22"/>
              <w:szCs w:val="22"/>
              <w:rPrChange w:id="3414" w:author="Chen Liao" w:date="2021-06-01T21:13:00Z">
                <w:rPr>
                  <w:sz w:val="22"/>
                  <w:szCs w:val="22"/>
                </w:rPr>
              </w:rPrChange>
            </w:rPr>
            <w:delText xml:space="preserve"> changes in evenness (</w:delText>
          </w:r>
          <w:r w:rsidR="009573E7" w:rsidRPr="00BE70D2" w:rsidDel="002701EB">
            <w:rPr>
              <w:color w:val="000000" w:themeColor="text1"/>
              <w:sz w:val="22"/>
              <w:szCs w:val="22"/>
              <w:highlight w:val="yellow"/>
              <w:rPrChange w:id="3415" w:author="Chen Liao" w:date="2021-06-01T21:13:00Z">
                <w:rPr>
                  <w:sz w:val="22"/>
                  <w:szCs w:val="22"/>
                  <w:highlight w:val="yellow"/>
                </w:rPr>
              </w:rPrChange>
            </w:rPr>
            <w:delText xml:space="preserve">Fig. </w:delText>
          </w:r>
          <w:r w:rsidR="00E11A04" w:rsidRPr="00BE70D2" w:rsidDel="002701EB">
            <w:rPr>
              <w:color w:val="000000" w:themeColor="text1"/>
              <w:sz w:val="22"/>
              <w:szCs w:val="22"/>
              <w:highlight w:val="yellow"/>
              <w:rPrChange w:id="3416" w:author="Chen Liao" w:date="2021-06-01T21:13:00Z">
                <w:rPr>
                  <w:sz w:val="22"/>
                  <w:szCs w:val="22"/>
                  <w:highlight w:val="yellow"/>
                </w:rPr>
              </w:rPrChange>
            </w:rPr>
            <w:delText>S</w:delText>
          </w:r>
          <w:r w:rsidR="009573E7" w:rsidRPr="00BE70D2" w:rsidDel="002701EB">
            <w:rPr>
              <w:color w:val="000000" w:themeColor="text1"/>
              <w:sz w:val="22"/>
              <w:szCs w:val="22"/>
              <w:highlight w:val="yellow"/>
              <w:rPrChange w:id="3417" w:author="Chen Liao" w:date="2021-06-01T21:13:00Z">
                <w:rPr>
                  <w:sz w:val="22"/>
                  <w:szCs w:val="22"/>
                  <w:highlight w:val="yellow"/>
                </w:rPr>
              </w:rPrChange>
            </w:rPr>
            <w:delText>3</w:delText>
          </w:r>
          <w:r w:rsidR="00AB01A4" w:rsidRPr="00BE70D2" w:rsidDel="002701EB">
            <w:rPr>
              <w:color w:val="000000" w:themeColor="text1"/>
              <w:sz w:val="22"/>
              <w:szCs w:val="22"/>
              <w:highlight w:val="yellow"/>
              <w:rPrChange w:id="3418" w:author="Chen Liao" w:date="2021-06-01T21:13:00Z">
                <w:rPr>
                  <w:sz w:val="22"/>
                  <w:szCs w:val="22"/>
                  <w:highlight w:val="yellow"/>
                </w:rPr>
              </w:rPrChange>
            </w:rPr>
            <w:delText>A</w:delText>
          </w:r>
          <w:r w:rsidR="009573E7" w:rsidRPr="00BE70D2" w:rsidDel="002701EB">
            <w:rPr>
              <w:color w:val="000000" w:themeColor="text1"/>
              <w:sz w:val="22"/>
              <w:szCs w:val="22"/>
              <w:rPrChange w:id="3419" w:author="Chen Liao" w:date="2021-06-01T21:13:00Z">
                <w:rPr>
                  <w:sz w:val="22"/>
                  <w:szCs w:val="22"/>
                </w:rPr>
              </w:rPrChange>
            </w:rPr>
            <w:delText xml:space="preserve">), </w:delText>
          </w:r>
          <w:r w:rsidR="00D743F3" w:rsidRPr="00BE70D2" w:rsidDel="002701EB">
            <w:rPr>
              <w:color w:val="000000" w:themeColor="text1"/>
              <w:sz w:val="22"/>
              <w:szCs w:val="22"/>
              <w:rPrChange w:id="3420" w:author="Chen Liao" w:date="2021-06-01T21:13:00Z">
                <w:rPr>
                  <w:sz w:val="22"/>
                  <w:szCs w:val="22"/>
                </w:rPr>
              </w:rPrChange>
            </w:rPr>
            <w:delText>not</w:delText>
          </w:r>
          <w:r w:rsidR="009573E7" w:rsidRPr="00BE70D2" w:rsidDel="002701EB">
            <w:rPr>
              <w:color w:val="000000" w:themeColor="text1"/>
              <w:sz w:val="22"/>
              <w:szCs w:val="22"/>
              <w:rPrChange w:id="3421" w:author="Chen Liao" w:date="2021-06-01T21:13:00Z">
                <w:rPr>
                  <w:sz w:val="22"/>
                  <w:szCs w:val="22"/>
                </w:rPr>
              </w:rPrChange>
            </w:rPr>
            <w:delText xml:space="preserve"> richness (</w:delText>
          </w:r>
          <w:r w:rsidR="009573E7" w:rsidRPr="00BE70D2" w:rsidDel="002701EB">
            <w:rPr>
              <w:color w:val="000000" w:themeColor="text1"/>
              <w:sz w:val="22"/>
              <w:szCs w:val="22"/>
              <w:highlight w:val="yellow"/>
              <w:rPrChange w:id="3422" w:author="Chen Liao" w:date="2021-06-01T21:13:00Z">
                <w:rPr>
                  <w:sz w:val="22"/>
                  <w:szCs w:val="22"/>
                  <w:highlight w:val="yellow"/>
                </w:rPr>
              </w:rPrChange>
            </w:rPr>
            <w:delText xml:space="preserve">Fig. </w:delText>
          </w:r>
          <w:r w:rsidR="00E11A04" w:rsidRPr="00BE70D2" w:rsidDel="002701EB">
            <w:rPr>
              <w:color w:val="000000" w:themeColor="text1"/>
              <w:sz w:val="22"/>
              <w:szCs w:val="22"/>
              <w:highlight w:val="yellow"/>
              <w:rPrChange w:id="3423" w:author="Chen Liao" w:date="2021-06-01T21:13:00Z">
                <w:rPr>
                  <w:sz w:val="22"/>
                  <w:szCs w:val="22"/>
                  <w:highlight w:val="yellow"/>
                </w:rPr>
              </w:rPrChange>
            </w:rPr>
            <w:delText>S</w:delText>
          </w:r>
          <w:r w:rsidR="009573E7" w:rsidRPr="00BE70D2" w:rsidDel="002701EB">
            <w:rPr>
              <w:color w:val="000000" w:themeColor="text1"/>
              <w:sz w:val="22"/>
              <w:szCs w:val="22"/>
              <w:highlight w:val="yellow"/>
              <w:rPrChange w:id="3424" w:author="Chen Liao" w:date="2021-06-01T21:13:00Z">
                <w:rPr>
                  <w:sz w:val="22"/>
                  <w:szCs w:val="22"/>
                  <w:highlight w:val="yellow"/>
                </w:rPr>
              </w:rPrChange>
            </w:rPr>
            <w:delText>3</w:delText>
          </w:r>
          <w:r w:rsidR="00AB01A4" w:rsidRPr="00BE70D2" w:rsidDel="002701EB">
            <w:rPr>
              <w:color w:val="000000" w:themeColor="text1"/>
              <w:sz w:val="22"/>
              <w:szCs w:val="22"/>
              <w:highlight w:val="yellow"/>
              <w:rPrChange w:id="3425" w:author="Chen Liao" w:date="2021-06-01T21:13:00Z">
                <w:rPr>
                  <w:sz w:val="22"/>
                  <w:szCs w:val="22"/>
                  <w:highlight w:val="yellow"/>
                </w:rPr>
              </w:rPrChange>
            </w:rPr>
            <w:delText>B</w:delText>
          </w:r>
          <w:r w:rsidR="009573E7" w:rsidRPr="00BE70D2" w:rsidDel="002701EB">
            <w:rPr>
              <w:color w:val="000000" w:themeColor="text1"/>
              <w:sz w:val="22"/>
              <w:szCs w:val="22"/>
              <w:rPrChange w:id="3426" w:author="Chen Liao" w:date="2021-06-01T21:13:00Z">
                <w:rPr>
                  <w:sz w:val="22"/>
                  <w:szCs w:val="22"/>
                </w:rPr>
              </w:rPrChange>
            </w:rPr>
            <w:delText xml:space="preserve">), suggesting </w:delText>
          </w:r>
          <w:bookmarkStart w:id="3427" w:name="OLE_LINK99"/>
          <w:bookmarkStart w:id="3428" w:name="OLE_LINK100"/>
          <w:r w:rsidR="00904646" w:rsidRPr="00BE70D2" w:rsidDel="002701EB">
            <w:rPr>
              <w:color w:val="000000" w:themeColor="text1"/>
              <w:sz w:val="22"/>
              <w:szCs w:val="22"/>
              <w:rPrChange w:id="3429" w:author="Chen Liao" w:date="2021-06-01T21:13:00Z">
                <w:rPr>
                  <w:sz w:val="22"/>
                  <w:szCs w:val="22"/>
                </w:rPr>
              </w:rPrChange>
            </w:rPr>
            <w:delText xml:space="preserve">that the decreased biodiversity was </w:delText>
          </w:r>
          <w:r w:rsidR="008036F9" w:rsidRPr="00BE70D2" w:rsidDel="002701EB">
            <w:rPr>
              <w:color w:val="000000" w:themeColor="text1"/>
              <w:sz w:val="22"/>
              <w:szCs w:val="22"/>
              <w:rPrChange w:id="3430" w:author="Chen Liao" w:date="2021-06-01T21:13:00Z">
                <w:rPr>
                  <w:sz w:val="22"/>
                  <w:szCs w:val="22"/>
                </w:rPr>
              </w:rPrChange>
            </w:rPr>
            <w:delText xml:space="preserve">likely </w:delText>
          </w:r>
          <w:r w:rsidR="00904646" w:rsidRPr="00BE70D2" w:rsidDel="002701EB">
            <w:rPr>
              <w:color w:val="000000" w:themeColor="text1"/>
              <w:sz w:val="22"/>
              <w:szCs w:val="22"/>
              <w:rPrChange w:id="3431" w:author="Chen Liao" w:date="2021-06-01T21:13:00Z">
                <w:rPr>
                  <w:sz w:val="22"/>
                  <w:szCs w:val="22"/>
                </w:rPr>
              </w:rPrChange>
            </w:rPr>
            <w:delText xml:space="preserve">caused by </w:delText>
          </w:r>
          <w:r w:rsidR="000C7F13" w:rsidRPr="00BE70D2" w:rsidDel="002701EB">
            <w:rPr>
              <w:color w:val="000000" w:themeColor="text1"/>
              <w:sz w:val="22"/>
              <w:szCs w:val="22"/>
              <w:rPrChange w:id="3432" w:author="Chen Liao" w:date="2021-06-01T21:13:00Z">
                <w:rPr>
                  <w:sz w:val="22"/>
                  <w:szCs w:val="22"/>
                </w:rPr>
              </w:rPrChange>
            </w:rPr>
            <w:delText xml:space="preserve">an </w:delText>
          </w:r>
          <w:r w:rsidR="00333B1D" w:rsidRPr="00BE70D2" w:rsidDel="002701EB">
            <w:rPr>
              <w:color w:val="000000" w:themeColor="text1"/>
              <w:sz w:val="22"/>
              <w:szCs w:val="22"/>
              <w:rPrChange w:id="3433" w:author="Chen Liao" w:date="2021-06-01T21:13:00Z">
                <w:rPr>
                  <w:sz w:val="22"/>
                  <w:szCs w:val="22"/>
                </w:rPr>
              </w:rPrChange>
            </w:rPr>
            <w:delText xml:space="preserve">expansion </w:delText>
          </w:r>
          <w:bookmarkEnd w:id="3427"/>
          <w:bookmarkEnd w:id="3428"/>
          <w:r w:rsidR="009573E7" w:rsidRPr="00BE70D2" w:rsidDel="002701EB">
            <w:rPr>
              <w:color w:val="000000" w:themeColor="text1"/>
              <w:sz w:val="22"/>
              <w:szCs w:val="22"/>
              <w:rPrChange w:id="3434" w:author="Chen Liao" w:date="2021-06-01T21:13:00Z">
                <w:rPr>
                  <w:sz w:val="22"/>
                  <w:szCs w:val="22"/>
                </w:rPr>
              </w:rPrChange>
            </w:rPr>
            <w:delText xml:space="preserve">of </w:delText>
          </w:r>
          <w:r w:rsidR="00904646" w:rsidRPr="00BE70D2" w:rsidDel="002701EB">
            <w:rPr>
              <w:color w:val="000000" w:themeColor="text1"/>
              <w:sz w:val="22"/>
              <w:szCs w:val="22"/>
              <w:rPrChange w:id="3435" w:author="Chen Liao" w:date="2021-06-01T21:13:00Z">
                <w:rPr>
                  <w:sz w:val="22"/>
                  <w:szCs w:val="22"/>
                </w:rPr>
              </w:rPrChange>
            </w:rPr>
            <w:delText>re</w:delText>
          </w:r>
          <w:r w:rsidR="0089373F" w:rsidRPr="00BE70D2" w:rsidDel="002701EB">
            <w:rPr>
              <w:color w:val="000000" w:themeColor="text1"/>
              <w:sz w:val="22"/>
              <w:szCs w:val="22"/>
              <w:rPrChange w:id="3436" w:author="Chen Liao" w:date="2021-06-01T21:13:00Z">
                <w:rPr>
                  <w:sz w:val="22"/>
                  <w:szCs w:val="22"/>
                </w:rPr>
              </w:rPrChange>
            </w:rPr>
            <w:delText>sident</w:delText>
          </w:r>
          <w:r w:rsidR="00904646" w:rsidRPr="00BE70D2" w:rsidDel="002701EB">
            <w:rPr>
              <w:color w:val="000000" w:themeColor="text1"/>
              <w:sz w:val="22"/>
              <w:szCs w:val="22"/>
              <w:rPrChange w:id="3437" w:author="Chen Liao" w:date="2021-06-01T21:13:00Z">
                <w:rPr>
                  <w:sz w:val="22"/>
                  <w:szCs w:val="22"/>
                </w:rPr>
              </w:rPrChange>
            </w:rPr>
            <w:delText xml:space="preserve"> bacteria, rather than invaders.</w:delText>
          </w:r>
          <w:commentRangeEnd w:id="3410"/>
          <w:r w:rsidR="009414D4" w:rsidRPr="00BE70D2" w:rsidDel="002701EB">
            <w:rPr>
              <w:rStyle w:val="CommentReference"/>
              <w:color w:val="000000" w:themeColor="text1"/>
              <w:sz w:val="22"/>
              <w:szCs w:val="22"/>
              <w:rPrChange w:id="3438" w:author="Chen Liao" w:date="2021-06-01T21:13:00Z">
                <w:rPr>
                  <w:rStyle w:val="CommentReference"/>
                </w:rPr>
              </w:rPrChange>
            </w:rPr>
            <w:commentReference w:id="3410"/>
          </w:r>
          <w:r w:rsidR="00333B1D" w:rsidRPr="00BE70D2" w:rsidDel="002701EB">
            <w:rPr>
              <w:color w:val="000000" w:themeColor="text1"/>
              <w:sz w:val="22"/>
              <w:szCs w:val="22"/>
              <w:rPrChange w:id="3439" w:author="Chen Liao" w:date="2021-06-01T21:13:00Z">
                <w:rPr>
                  <w:sz w:val="22"/>
                  <w:szCs w:val="22"/>
                </w:rPr>
              </w:rPrChange>
            </w:rPr>
            <w:delText xml:space="preserve"> </w:delText>
          </w:r>
          <w:r w:rsidR="005A1FCA" w:rsidRPr="00BE70D2" w:rsidDel="002701EB">
            <w:rPr>
              <w:color w:val="000000" w:themeColor="text1"/>
              <w:sz w:val="22"/>
              <w:szCs w:val="22"/>
              <w:rPrChange w:id="3440" w:author="Chen Liao" w:date="2021-06-01T21:13:00Z">
                <w:rPr>
                  <w:sz w:val="22"/>
                  <w:szCs w:val="22"/>
                </w:rPr>
              </w:rPrChange>
            </w:rPr>
            <w:delText xml:space="preserve">Supporting </w:delText>
          </w:r>
          <w:r w:rsidR="00211D90" w:rsidRPr="00BE70D2" w:rsidDel="002701EB">
            <w:rPr>
              <w:color w:val="000000" w:themeColor="text1"/>
              <w:sz w:val="22"/>
              <w:szCs w:val="22"/>
              <w:rPrChange w:id="3441" w:author="Chen Liao" w:date="2021-06-01T21:13:00Z">
                <w:rPr>
                  <w:sz w:val="22"/>
                  <w:szCs w:val="22"/>
                </w:rPr>
              </w:rPrChange>
            </w:rPr>
            <w:delText xml:space="preserve">these </w:delText>
          </w:r>
          <w:r w:rsidR="005A1FCA" w:rsidRPr="00BE70D2" w:rsidDel="002701EB">
            <w:rPr>
              <w:color w:val="000000" w:themeColor="text1"/>
              <w:sz w:val="22"/>
              <w:szCs w:val="22"/>
              <w:rPrChange w:id="3442" w:author="Chen Liao" w:date="2021-06-01T21:13:00Z">
                <w:rPr>
                  <w:sz w:val="22"/>
                  <w:szCs w:val="22"/>
                </w:rPr>
              </w:rPrChange>
            </w:rPr>
            <w:delText>findings, metagenomic sequencing revealed that the initial (day 0), short (day 5)- and long (day 31)-term microbiomes have distinct gene family profiles and functions (</w:delText>
          </w:r>
          <w:r w:rsidR="005A1FCA" w:rsidRPr="00BE70D2" w:rsidDel="002701EB">
            <w:rPr>
              <w:color w:val="000000" w:themeColor="text1"/>
              <w:sz w:val="22"/>
              <w:szCs w:val="22"/>
              <w:highlight w:val="yellow"/>
              <w:rPrChange w:id="3443" w:author="Chen Liao" w:date="2021-06-01T21:13:00Z">
                <w:rPr>
                  <w:sz w:val="22"/>
                  <w:szCs w:val="22"/>
                  <w:highlight w:val="yellow"/>
                </w:rPr>
              </w:rPrChange>
            </w:rPr>
            <w:delText>Fig. 2</w:delText>
          </w:r>
          <w:r w:rsidR="00904F6A" w:rsidRPr="00BE70D2" w:rsidDel="002701EB">
            <w:rPr>
              <w:color w:val="000000" w:themeColor="text1"/>
              <w:sz w:val="22"/>
              <w:szCs w:val="22"/>
              <w:highlight w:val="yellow"/>
              <w:rPrChange w:id="3444" w:author="Chen Liao" w:date="2021-06-01T21:13:00Z">
                <w:rPr>
                  <w:sz w:val="22"/>
                  <w:szCs w:val="22"/>
                  <w:highlight w:val="yellow"/>
                </w:rPr>
              </w:rPrChange>
            </w:rPr>
            <w:delText>D</w:delText>
          </w:r>
          <w:r w:rsidR="005A1FCA" w:rsidRPr="00BE70D2" w:rsidDel="002701EB">
            <w:rPr>
              <w:color w:val="000000" w:themeColor="text1"/>
              <w:sz w:val="22"/>
              <w:szCs w:val="22"/>
              <w:rPrChange w:id="3445" w:author="Chen Liao" w:date="2021-06-01T21:13:00Z">
                <w:rPr>
                  <w:sz w:val="22"/>
                  <w:szCs w:val="22"/>
                </w:rPr>
              </w:rPrChange>
            </w:rPr>
            <w:delText xml:space="preserve">). </w:delText>
          </w:r>
          <w:r w:rsidR="00CA019D" w:rsidRPr="00BE70D2" w:rsidDel="002701EB">
            <w:rPr>
              <w:color w:val="000000" w:themeColor="text1"/>
              <w:sz w:val="22"/>
              <w:szCs w:val="22"/>
              <w:rPrChange w:id="3446" w:author="Chen Liao" w:date="2021-06-01T21:13:00Z">
                <w:rPr>
                  <w:sz w:val="22"/>
                  <w:szCs w:val="22"/>
                </w:rPr>
              </w:rPrChange>
            </w:rPr>
            <w:delText xml:space="preserve">Our dynamics data confirms </w:delText>
          </w:r>
          <w:r w:rsidR="000D4D3D" w:rsidRPr="00BE70D2" w:rsidDel="002701EB">
            <w:rPr>
              <w:color w:val="000000" w:themeColor="text1"/>
              <w:sz w:val="22"/>
              <w:szCs w:val="22"/>
              <w:rPrChange w:id="3447" w:author="Chen Liao" w:date="2021-06-01T21:13:00Z">
                <w:rPr>
                  <w:sz w:val="22"/>
                  <w:szCs w:val="22"/>
                </w:rPr>
              </w:rPrChange>
            </w:rPr>
            <w:delText>previous</w:delText>
          </w:r>
          <w:r w:rsidR="00CA019D" w:rsidRPr="00BE70D2" w:rsidDel="002701EB">
            <w:rPr>
              <w:color w:val="000000" w:themeColor="text1"/>
              <w:sz w:val="22"/>
              <w:szCs w:val="22"/>
              <w:rPrChange w:id="3448" w:author="Chen Liao" w:date="2021-06-01T21:13:00Z">
                <w:rPr>
                  <w:sz w:val="22"/>
                  <w:szCs w:val="22"/>
                </w:rPr>
              </w:rPrChange>
            </w:rPr>
            <w:delText xml:space="preserve"> </w:delText>
          </w:r>
          <w:r w:rsidR="0020172B" w:rsidRPr="00BE70D2" w:rsidDel="002701EB">
            <w:rPr>
              <w:color w:val="000000" w:themeColor="text1"/>
              <w:sz w:val="22"/>
              <w:szCs w:val="22"/>
              <w:rPrChange w:id="3449" w:author="Chen Liao" w:date="2021-06-01T21:13:00Z">
                <w:rPr>
                  <w:sz w:val="22"/>
                  <w:szCs w:val="22"/>
                </w:rPr>
              </w:rPrChange>
            </w:rPr>
            <w:delText xml:space="preserve">studies </w:delText>
          </w:r>
          <w:r w:rsidR="00CA019D" w:rsidRPr="00BE70D2" w:rsidDel="002701EB">
            <w:rPr>
              <w:color w:val="000000" w:themeColor="text1"/>
              <w:sz w:val="22"/>
              <w:szCs w:val="22"/>
              <w:rPrChange w:id="3450" w:author="Chen Liao" w:date="2021-06-01T21:13:00Z">
                <w:rPr>
                  <w:sz w:val="22"/>
                  <w:szCs w:val="22"/>
                </w:rPr>
              </w:rPrChange>
            </w:rPr>
            <w:delText xml:space="preserve">on the role of dietary fibers to quickly alter gut microbiota diversity and composition on the timescale of a day </w:delText>
          </w:r>
          <w:r w:rsidR="00B97578" w:rsidRPr="00BE70D2" w:rsidDel="002701EB">
            <w:rPr>
              <w:color w:val="000000" w:themeColor="text1"/>
              <w:sz w:val="22"/>
              <w:szCs w:val="22"/>
              <w:rPrChange w:id="3451" w:author="Chen Liao" w:date="2021-06-01T21:13:00Z">
                <w:rPr>
                  <w:sz w:val="22"/>
                  <w:szCs w:val="22"/>
                </w:rPr>
              </w:rPrChange>
            </w:rPr>
            <w:delText>independent</w:delText>
          </w:r>
          <w:r w:rsidR="00CA019D" w:rsidRPr="00BE70D2" w:rsidDel="002701EB">
            <w:rPr>
              <w:color w:val="000000" w:themeColor="text1"/>
              <w:sz w:val="22"/>
              <w:szCs w:val="22"/>
              <w:rPrChange w:id="3452" w:author="Chen Liao" w:date="2021-06-01T21:13:00Z">
                <w:rPr>
                  <w:sz w:val="22"/>
                  <w:szCs w:val="22"/>
                </w:rPr>
              </w:rPrChange>
            </w:rPr>
            <w:delText xml:space="preserve"> of the baseline microbiota</w:delText>
          </w:r>
          <w:r w:rsidR="005A0913" w:rsidRPr="00BE70D2" w:rsidDel="002701EB">
            <w:rPr>
              <w:color w:val="000000" w:themeColor="text1"/>
              <w:sz w:val="22"/>
              <w:szCs w:val="22"/>
              <w:rPrChange w:id="3453" w:author="Chen Liao" w:date="2021-06-01T21:13:00Z">
                <w:rPr>
                  <w:sz w:val="22"/>
                  <w:szCs w:val="22"/>
                </w:rPr>
              </w:rPrChange>
            </w:rPr>
            <w:delText xml:space="preserve"> </w:delText>
          </w:r>
          <w:r w:rsidR="005A0913" w:rsidRPr="00BE70D2" w:rsidDel="002701EB">
            <w:rPr>
              <w:color w:val="000000" w:themeColor="text1"/>
              <w:sz w:val="22"/>
              <w:szCs w:val="22"/>
              <w:rPrChange w:id="3454" w:author="Chen Liao" w:date="2021-06-01T21:13:00Z">
                <w:rPr>
                  <w:sz w:val="22"/>
                  <w:szCs w:val="22"/>
                </w:rPr>
              </w:rPrChange>
            </w:rPr>
            <w:fldChar w:fldCharType="begin"/>
          </w:r>
          <w:r w:rsidR="002E2A76" w:rsidRPr="00BE70D2" w:rsidDel="002701EB">
            <w:rPr>
              <w:color w:val="000000" w:themeColor="text1"/>
              <w:sz w:val="22"/>
              <w:szCs w:val="22"/>
              <w:rPrChange w:id="3455" w:author="Chen Liao" w:date="2021-06-01T21:13:00Z">
                <w:rPr>
                  <w:sz w:val="22"/>
                  <w:szCs w:val="22"/>
                </w:rPr>
              </w:rPrChange>
            </w:rPr>
            <w:delInstrText xml:space="preserve"> ADDIN NE.Ref.{365A4E56-496A-4774-BB56-2402BD807A21}</w:delInstrText>
          </w:r>
          <w:r w:rsidR="005A0913" w:rsidRPr="00BE70D2" w:rsidDel="002701EB">
            <w:rPr>
              <w:color w:val="000000" w:themeColor="text1"/>
              <w:sz w:val="22"/>
              <w:szCs w:val="22"/>
              <w:rPrChange w:id="3456" w:author="Chen Liao" w:date="2021-06-01T21:13:00Z">
                <w:rPr>
                  <w:sz w:val="22"/>
                  <w:szCs w:val="22"/>
                </w:rPr>
              </w:rPrChange>
            </w:rPr>
            <w:fldChar w:fldCharType="separate"/>
          </w:r>
          <w:r w:rsidR="00D67D1E" w:rsidRPr="00BE70D2" w:rsidDel="002701EB">
            <w:rPr>
              <w:rFonts w:eastAsiaTheme="minorEastAsia"/>
              <w:color w:val="000000" w:themeColor="text1"/>
              <w:sz w:val="22"/>
              <w:szCs w:val="22"/>
              <w:rPrChange w:id="3457" w:author="Chen Liao" w:date="2021-06-01T21:13:00Z">
                <w:rPr>
                  <w:rFonts w:eastAsiaTheme="minorEastAsia"/>
                  <w:color w:val="080000"/>
                  <w:sz w:val="22"/>
                  <w:szCs w:val="22"/>
                </w:rPr>
              </w:rPrChange>
            </w:rPr>
            <w:delText>[29, 30]</w:delText>
          </w:r>
          <w:r w:rsidR="005A0913" w:rsidRPr="00BE70D2" w:rsidDel="002701EB">
            <w:rPr>
              <w:color w:val="000000" w:themeColor="text1"/>
              <w:sz w:val="22"/>
              <w:szCs w:val="22"/>
              <w:rPrChange w:id="3458" w:author="Chen Liao" w:date="2021-06-01T21:13:00Z">
                <w:rPr>
                  <w:sz w:val="22"/>
                  <w:szCs w:val="22"/>
                </w:rPr>
              </w:rPrChange>
            </w:rPr>
            <w:fldChar w:fldCharType="end"/>
          </w:r>
          <w:r w:rsidR="00CA019D" w:rsidRPr="00BE70D2" w:rsidDel="002701EB">
            <w:rPr>
              <w:color w:val="000000" w:themeColor="text1"/>
              <w:sz w:val="22"/>
              <w:szCs w:val="22"/>
              <w:rPrChange w:id="3459" w:author="Chen Liao" w:date="2021-06-01T21:13:00Z">
                <w:rPr>
                  <w:sz w:val="22"/>
                  <w:szCs w:val="22"/>
                </w:rPr>
              </w:rPrChange>
            </w:rPr>
            <w:delText xml:space="preserve">. </w:delText>
          </w:r>
        </w:del>
      </w:moveFrom>
    </w:p>
    <w:moveFromRangeEnd w:id="3348"/>
    <w:p w14:paraId="13520191" w14:textId="10F07813" w:rsidR="00C85020" w:rsidRPr="00BE70D2" w:rsidDel="002701EB" w:rsidRDefault="00C85020">
      <w:pPr>
        <w:pStyle w:val="ListParagraph"/>
        <w:ind w:left="0"/>
        <w:jc w:val="both"/>
        <w:rPr>
          <w:del w:id="3460" w:author="Chen Liao" w:date="2021-05-28T07:57:00Z"/>
          <w:color w:val="000000" w:themeColor="text1"/>
          <w:sz w:val="22"/>
          <w:szCs w:val="22"/>
          <w:rPrChange w:id="3461" w:author="Chen Liao" w:date="2021-06-01T21:13:00Z">
            <w:rPr>
              <w:del w:id="3462" w:author="Chen Liao" w:date="2021-05-28T07:57:00Z"/>
              <w:sz w:val="22"/>
              <w:szCs w:val="22"/>
            </w:rPr>
          </w:rPrChange>
        </w:rPr>
      </w:pPr>
    </w:p>
    <w:p w14:paraId="5B0FF923" w14:textId="39254C05" w:rsidR="00E11A04" w:rsidRPr="00BE70D2" w:rsidDel="002701EB" w:rsidRDefault="00BA4E55">
      <w:pPr>
        <w:pStyle w:val="ListParagraph"/>
        <w:ind w:left="0"/>
        <w:jc w:val="both"/>
        <w:rPr>
          <w:del w:id="3463" w:author="Chen Liao" w:date="2021-05-28T07:57:00Z"/>
          <w:moveFrom w:id="3464" w:author="Chen Liao" w:date="2021-05-28T07:10:00Z"/>
          <w:color w:val="000000" w:themeColor="text1"/>
          <w:sz w:val="22"/>
          <w:szCs w:val="22"/>
          <w:rPrChange w:id="3465" w:author="Chen Liao" w:date="2021-06-01T21:13:00Z">
            <w:rPr>
              <w:del w:id="3466" w:author="Chen Liao" w:date="2021-05-28T07:57:00Z"/>
              <w:moveFrom w:id="3467" w:author="Chen Liao" w:date="2021-05-28T07:10:00Z"/>
              <w:sz w:val="22"/>
              <w:szCs w:val="22"/>
            </w:rPr>
          </w:rPrChange>
        </w:rPr>
      </w:pPr>
      <w:moveFromRangeStart w:id="3468" w:author="Chen Liao" w:date="2021-05-28T07:10:00Z" w:name="move73078253"/>
      <w:moveFrom w:id="3469" w:author="Chen Liao" w:date="2021-05-28T07:10:00Z">
        <w:del w:id="3470" w:author="Chen Liao" w:date="2021-05-28T07:57:00Z">
          <w:r w:rsidRPr="00BE70D2" w:rsidDel="002701EB">
            <w:rPr>
              <w:color w:val="000000" w:themeColor="text1"/>
              <w:sz w:val="22"/>
              <w:szCs w:val="22"/>
              <w:rPrChange w:id="3471" w:author="Chen Liao" w:date="2021-06-01T21:13:00Z">
                <w:rPr>
                  <w:sz w:val="22"/>
                  <w:szCs w:val="22"/>
                </w:rPr>
              </w:rPrChange>
            </w:rPr>
            <w:delText>O</w:delText>
          </w:r>
          <w:r w:rsidR="00870EBC" w:rsidRPr="00BE70D2" w:rsidDel="002701EB">
            <w:rPr>
              <w:color w:val="000000" w:themeColor="text1"/>
              <w:sz w:val="22"/>
              <w:szCs w:val="22"/>
              <w:rPrChange w:id="3472" w:author="Chen Liao" w:date="2021-06-01T21:13:00Z">
                <w:rPr>
                  <w:sz w:val="22"/>
                  <w:szCs w:val="22"/>
                </w:rPr>
              </w:rPrChange>
            </w:rPr>
            <w:delText>n contrary</w:delText>
          </w:r>
          <w:r w:rsidR="003B152D" w:rsidRPr="00BE70D2" w:rsidDel="002701EB">
            <w:rPr>
              <w:color w:val="000000" w:themeColor="text1"/>
              <w:sz w:val="22"/>
              <w:szCs w:val="22"/>
              <w:rPrChange w:id="3473" w:author="Chen Liao" w:date="2021-06-01T21:13:00Z">
                <w:rPr>
                  <w:sz w:val="22"/>
                  <w:szCs w:val="22"/>
                </w:rPr>
              </w:rPrChange>
            </w:rPr>
            <w:delText xml:space="preserve"> to inulin</w:delText>
          </w:r>
          <w:r w:rsidR="00BF1969" w:rsidRPr="00BE70D2" w:rsidDel="002701EB">
            <w:rPr>
              <w:color w:val="000000" w:themeColor="text1"/>
              <w:sz w:val="22"/>
              <w:szCs w:val="22"/>
              <w:rPrChange w:id="3474" w:author="Chen Liao" w:date="2021-06-01T21:13:00Z">
                <w:rPr>
                  <w:sz w:val="22"/>
                  <w:szCs w:val="22"/>
                </w:rPr>
              </w:rPrChange>
            </w:rPr>
            <w:delText xml:space="preserve">, </w:delText>
          </w:r>
          <w:r w:rsidR="00E723FB" w:rsidRPr="00BE70D2" w:rsidDel="002701EB">
            <w:rPr>
              <w:color w:val="000000" w:themeColor="text1"/>
              <w:sz w:val="22"/>
              <w:szCs w:val="22"/>
              <w:rPrChange w:id="3475" w:author="Chen Liao" w:date="2021-06-01T21:13:00Z">
                <w:rPr>
                  <w:sz w:val="22"/>
                  <w:szCs w:val="22"/>
                </w:rPr>
              </w:rPrChange>
            </w:rPr>
            <w:delText xml:space="preserve">no consistent </w:delText>
          </w:r>
          <w:r w:rsidR="00B97578" w:rsidRPr="00BE70D2" w:rsidDel="002701EB">
            <w:rPr>
              <w:color w:val="000000" w:themeColor="text1"/>
              <w:sz w:val="22"/>
              <w:szCs w:val="22"/>
              <w:rPrChange w:id="3476" w:author="Chen Liao" w:date="2021-06-01T21:13:00Z">
                <w:rPr>
                  <w:sz w:val="22"/>
                  <w:szCs w:val="22"/>
                </w:rPr>
              </w:rPrChange>
            </w:rPr>
            <w:delText>temporal</w:delText>
          </w:r>
          <w:r w:rsidR="00E723FB" w:rsidRPr="00BE70D2" w:rsidDel="002701EB">
            <w:rPr>
              <w:color w:val="000000" w:themeColor="text1"/>
              <w:sz w:val="22"/>
              <w:szCs w:val="22"/>
              <w:rPrChange w:id="3477" w:author="Chen Liao" w:date="2021-06-01T21:13:00Z">
                <w:rPr>
                  <w:sz w:val="22"/>
                  <w:szCs w:val="22"/>
                </w:rPr>
              </w:rPrChange>
            </w:rPr>
            <w:delText xml:space="preserve"> patterns of SCFA</w:delText>
          </w:r>
          <w:r w:rsidR="00211D90" w:rsidRPr="00BE70D2" w:rsidDel="002701EB">
            <w:rPr>
              <w:color w:val="000000" w:themeColor="text1"/>
              <w:sz w:val="22"/>
              <w:szCs w:val="22"/>
              <w:rPrChange w:id="3478" w:author="Chen Liao" w:date="2021-06-01T21:13:00Z">
                <w:rPr>
                  <w:sz w:val="22"/>
                  <w:szCs w:val="22"/>
                </w:rPr>
              </w:rPrChange>
            </w:rPr>
            <w:delText>s</w:delText>
          </w:r>
          <w:r w:rsidR="00E723FB" w:rsidRPr="00BE70D2" w:rsidDel="002701EB">
            <w:rPr>
              <w:color w:val="000000" w:themeColor="text1"/>
              <w:sz w:val="22"/>
              <w:szCs w:val="22"/>
              <w:rPrChange w:id="3479" w:author="Chen Liao" w:date="2021-06-01T21:13:00Z">
                <w:rPr>
                  <w:sz w:val="22"/>
                  <w:szCs w:val="22"/>
                </w:rPr>
              </w:rPrChange>
            </w:rPr>
            <w:delText xml:space="preserve"> and gut microbiota </w:delText>
          </w:r>
          <w:r w:rsidR="00211D90" w:rsidRPr="00BE70D2" w:rsidDel="002701EB">
            <w:rPr>
              <w:color w:val="000000" w:themeColor="text1"/>
              <w:sz w:val="22"/>
              <w:szCs w:val="22"/>
              <w:rPrChange w:id="3480" w:author="Chen Liao" w:date="2021-06-01T21:13:00Z">
                <w:rPr>
                  <w:sz w:val="22"/>
                  <w:szCs w:val="22"/>
                </w:rPr>
              </w:rPrChange>
            </w:rPr>
            <w:delText>biodiversity</w:delText>
          </w:r>
          <w:r w:rsidR="00E723FB" w:rsidRPr="00BE70D2" w:rsidDel="002701EB">
            <w:rPr>
              <w:color w:val="000000" w:themeColor="text1"/>
              <w:sz w:val="22"/>
              <w:szCs w:val="22"/>
              <w:rPrChange w:id="3481" w:author="Chen Liao" w:date="2021-06-01T21:13:00Z">
                <w:rPr>
                  <w:sz w:val="22"/>
                  <w:szCs w:val="22"/>
                </w:rPr>
              </w:rPrChange>
            </w:rPr>
            <w:delText xml:space="preserve"> </w:delText>
          </w:r>
          <w:r w:rsidR="00BF1969" w:rsidRPr="00BE70D2" w:rsidDel="002701EB">
            <w:rPr>
              <w:color w:val="000000" w:themeColor="text1"/>
              <w:sz w:val="22"/>
              <w:szCs w:val="22"/>
              <w:rPrChange w:id="3482" w:author="Chen Liao" w:date="2021-06-01T21:13:00Z">
                <w:rPr>
                  <w:sz w:val="22"/>
                  <w:szCs w:val="22"/>
                </w:rPr>
              </w:rPrChange>
            </w:rPr>
            <w:delText xml:space="preserve">were </w:delText>
          </w:r>
          <w:r w:rsidR="00DF609B" w:rsidRPr="00BE70D2" w:rsidDel="002701EB">
            <w:rPr>
              <w:color w:val="000000" w:themeColor="text1"/>
              <w:sz w:val="22"/>
              <w:szCs w:val="22"/>
              <w:rPrChange w:id="3483" w:author="Chen Liao" w:date="2021-06-01T21:13:00Z">
                <w:rPr>
                  <w:sz w:val="22"/>
                  <w:szCs w:val="22"/>
                </w:rPr>
              </w:rPrChange>
            </w:rPr>
            <w:delText>found in</w:delText>
          </w:r>
          <w:r w:rsidR="00E723FB" w:rsidRPr="00BE70D2" w:rsidDel="002701EB">
            <w:rPr>
              <w:color w:val="000000" w:themeColor="text1"/>
              <w:sz w:val="22"/>
              <w:szCs w:val="22"/>
              <w:rPrChange w:id="3484" w:author="Chen Liao" w:date="2021-06-01T21:13:00Z">
                <w:rPr>
                  <w:sz w:val="22"/>
                  <w:szCs w:val="22"/>
                </w:rPr>
              </w:rPrChange>
            </w:rPr>
            <w:delText xml:space="preserve"> </w:delText>
          </w:r>
          <w:r w:rsidR="00EB12E9" w:rsidRPr="00BE70D2" w:rsidDel="002701EB">
            <w:rPr>
              <w:color w:val="000000" w:themeColor="text1"/>
              <w:sz w:val="22"/>
              <w:szCs w:val="22"/>
              <w:rPrChange w:id="3485" w:author="Chen Liao" w:date="2021-06-01T21:13:00Z">
                <w:rPr>
                  <w:sz w:val="22"/>
                  <w:szCs w:val="22"/>
                </w:rPr>
              </w:rPrChange>
            </w:rPr>
            <w:delText xml:space="preserve">the </w:delText>
          </w:r>
          <w:r w:rsidR="00E723FB" w:rsidRPr="00BE70D2" w:rsidDel="002701EB">
            <w:rPr>
              <w:color w:val="000000" w:themeColor="text1"/>
              <w:sz w:val="22"/>
              <w:szCs w:val="22"/>
              <w:rPrChange w:id="3486" w:author="Chen Liao" w:date="2021-06-01T21:13:00Z">
                <w:rPr>
                  <w:sz w:val="22"/>
                  <w:szCs w:val="22"/>
                </w:rPr>
              </w:rPrChange>
            </w:rPr>
            <w:delText>resistant starch</w:delText>
          </w:r>
          <w:r w:rsidR="00DF609B" w:rsidRPr="00BE70D2" w:rsidDel="002701EB">
            <w:rPr>
              <w:color w:val="000000" w:themeColor="text1"/>
              <w:sz w:val="22"/>
              <w:szCs w:val="22"/>
              <w:rPrChange w:id="3487" w:author="Chen Liao" w:date="2021-06-01T21:13:00Z">
                <w:rPr>
                  <w:sz w:val="22"/>
                  <w:szCs w:val="22"/>
                </w:rPr>
              </w:rPrChange>
            </w:rPr>
            <w:delText xml:space="preserve"> </w:delText>
          </w:r>
          <w:r w:rsidR="00C17ECF" w:rsidRPr="00BE70D2" w:rsidDel="002701EB">
            <w:rPr>
              <w:color w:val="000000" w:themeColor="text1"/>
              <w:sz w:val="22"/>
              <w:szCs w:val="22"/>
              <w:rPrChange w:id="3488" w:author="Chen Liao" w:date="2021-06-01T21:13:00Z">
                <w:rPr>
                  <w:sz w:val="22"/>
                  <w:szCs w:val="22"/>
                </w:rPr>
              </w:rPrChange>
            </w:rPr>
            <w:delText>intervention</w:delText>
          </w:r>
          <w:r w:rsidR="00565714" w:rsidRPr="00BE70D2" w:rsidDel="002701EB">
            <w:rPr>
              <w:color w:val="000000" w:themeColor="text1"/>
              <w:sz w:val="22"/>
              <w:szCs w:val="22"/>
              <w:rPrChange w:id="3489" w:author="Chen Liao" w:date="2021-06-01T21:13:00Z">
                <w:rPr>
                  <w:sz w:val="22"/>
                  <w:szCs w:val="22"/>
                </w:rPr>
              </w:rPrChange>
            </w:rPr>
            <w:delText xml:space="preserve"> (</w:delText>
          </w:r>
          <w:r w:rsidR="00565714" w:rsidRPr="00BE70D2" w:rsidDel="002701EB">
            <w:rPr>
              <w:color w:val="000000" w:themeColor="text1"/>
              <w:sz w:val="22"/>
              <w:szCs w:val="22"/>
              <w:highlight w:val="yellow"/>
              <w:rPrChange w:id="3490" w:author="Chen Liao" w:date="2021-06-01T21:13:00Z">
                <w:rPr>
                  <w:sz w:val="22"/>
                  <w:szCs w:val="22"/>
                  <w:highlight w:val="yellow"/>
                </w:rPr>
              </w:rPrChange>
            </w:rPr>
            <w:delText>Fig. 2</w:delText>
          </w:r>
          <w:r w:rsidR="00B97578" w:rsidRPr="00BE70D2" w:rsidDel="002701EB">
            <w:rPr>
              <w:color w:val="000000" w:themeColor="text1"/>
              <w:sz w:val="22"/>
              <w:szCs w:val="22"/>
              <w:highlight w:val="yellow"/>
              <w:rPrChange w:id="3491" w:author="Chen Liao" w:date="2021-06-01T21:13:00Z">
                <w:rPr>
                  <w:sz w:val="22"/>
                  <w:szCs w:val="22"/>
                  <w:highlight w:val="yellow"/>
                </w:rPr>
              </w:rPrChange>
            </w:rPr>
            <w:delText>A,B</w:delText>
          </w:r>
          <w:r w:rsidR="00565714" w:rsidRPr="00BE70D2" w:rsidDel="002701EB">
            <w:rPr>
              <w:color w:val="000000" w:themeColor="text1"/>
              <w:sz w:val="22"/>
              <w:szCs w:val="22"/>
              <w:rPrChange w:id="3492" w:author="Chen Liao" w:date="2021-06-01T21:13:00Z">
                <w:rPr>
                  <w:sz w:val="22"/>
                  <w:szCs w:val="22"/>
                </w:rPr>
              </w:rPrChange>
            </w:rPr>
            <w:delText>)</w:delText>
          </w:r>
          <w:r w:rsidR="00743D1A" w:rsidRPr="00BE70D2" w:rsidDel="002701EB">
            <w:rPr>
              <w:color w:val="000000" w:themeColor="text1"/>
              <w:sz w:val="22"/>
              <w:szCs w:val="22"/>
              <w:rPrChange w:id="3493" w:author="Chen Liao" w:date="2021-06-01T21:13:00Z">
                <w:rPr>
                  <w:sz w:val="22"/>
                  <w:szCs w:val="22"/>
                </w:rPr>
              </w:rPrChange>
            </w:rPr>
            <w:delText xml:space="preserve">. The </w:delText>
          </w:r>
          <w:r w:rsidR="0037196B" w:rsidRPr="00BE70D2" w:rsidDel="002701EB">
            <w:rPr>
              <w:color w:val="000000" w:themeColor="text1"/>
              <w:sz w:val="22"/>
              <w:szCs w:val="22"/>
              <w:rPrChange w:id="3494" w:author="Chen Liao" w:date="2021-06-01T21:13:00Z">
                <w:rPr>
                  <w:sz w:val="22"/>
                  <w:szCs w:val="22"/>
                </w:rPr>
              </w:rPrChange>
            </w:rPr>
            <w:delText xml:space="preserve">alterations in </w:delText>
          </w:r>
          <w:r w:rsidR="00743D1A" w:rsidRPr="00BE70D2" w:rsidDel="002701EB">
            <w:rPr>
              <w:color w:val="000000" w:themeColor="text1"/>
              <w:sz w:val="22"/>
              <w:szCs w:val="22"/>
              <w:rPrChange w:id="3495" w:author="Chen Liao" w:date="2021-06-01T21:13:00Z">
                <w:rPr>
                  <w:sz w:val="22"/>
                  <w:szCs w:val="22"/>
                </w:rPr>
              </w:rPrChange>
            </w:rPr>
            <w:delText xml:space="preserve">gut </w:delText>
          </w:r>
          <w:r w:rsidR="00B97578" w:rsidRPr="00BE70D2" w:rsidDel="002701EB">
            <w:rPr>
              <w:color w:val="000000" w:themeColor="text1"/>
              <w:sz w:val="22"/>
              <w:szCs w:val="22"/>
              <w:rPrChange w:id="3496" w:author="Chen Liao" w:date="2021-06-01T21:13:00Z">
                <w:rPr>
                  <w:sz w:val="22"/>
                  <w:szCs w:val="22"/>
                </w:rPr>
              </w:rPrChange>
            </w:rPr>
            <w:delText>microbiota</w:delText>
          </w:r>
          <w:r w:rsidR="00565714" w:rsidRPr="00BE70D2" w:rsidDel="002701EB">
            <w:rPr>
              <w:color w:val="000000" w:themeColor="text1"/>
              <w:sz w:val="22"/>
              <w:szCs w:val="22"/>
              <w:rPrChange w:id="3497" w:author="Chen Liao" w:date="2021-06-01T21:13:00Z">
                <w:rPr>
                  <w:sz w:val="22"/>
                  <w:szCs w:val="22"/>
                </w:rPr>
              </w:rPrChange>
            </w:rPr>
            <w:delText xml:space="preserve"> composition </w:delText>
          </w:r>
          <w:r w:rsidR="0037196B" w:rsidRPr="00BE70D2" w:rsidDel="002701EB">
            <w:rPr>
              <w:color w:val="000000" w:themeColor="text1"/>
              <w:sz w:val="22"/>
              <w:szCs w:val="22"/>
              <w:rPrChange w:id="3498" w:author="Chen Liao" w:date="2021-06-01T21:13:00Z">
                <w:rPr>
                  <w:sz w:val="22"/>
                  <w:szCs w:val="22"/>
                </w:rPr>
              </w:rPrChange>
            </w:rPr>
            <w:delText xml:space="preserve">were also </w:delText>
          </w:r>
          <w:r w:rsidR="00743D1A" w:rsidRPr="00BE70D2" w:rsidDel="002701EB">
            <w:rPr>
              <w:color w:val="000000" w:themeColor="text1"/>
              <w:sz w:val="22"/>
              <w:szCs w:val="22"/>
              <w:rPrChange w:id="3499" w:author="Chen Liao" w:date="2021-06-01T21:13:00Z">
                <w:rPr>
                  <w:sz w:val="22"/>
                  <w:szCs w:val="22"/>
                </w:rPr>
              </w:rPrChange>
            </w:rPr>
            <w:delText xml:space="preserve">milder, despite </w:delText>
          </w:r>
          <w:r w:rsidR="008E674A" w:rsidRPr="00BE70D2" w:rsidDel="002701EB">
            <w:rPr>
              <w:color w:val="000000" w:themeColor="text1"/>
              <w:sz w:val="22"/>
              <w:szCs w:val="22"/>
              <w:rPrChange w:id="3500" w:author="Chen Liao" w:date="2021-06-01T21:13:00Z">
                <w:rPr>
                  <w:sz w:val="22"/>
                  <w:szCs w:val="22"/>
                </w:rPr>
              </w:rPrChange>
            </w:rPr>
            <w:delText xml:space="preserve">the </w:delText>
          </w:r>
          <w:r w:rsidR="00E168F2" w:rsidRPr="00BE70D2" w:rsidDel="002701EB">
            <w:rPr>
              <w:color w:val="000000" w:themeColor="text1"/>
              <w:sz w:val="22"/>
              <w:szCs w:val="22"/>
              <w:rPrChange w:id="3501" w:author="Chen Liao" w:date="2021-06-01T21:13:00Z">
                <w:rPr>
                  <w:sz w:val="22"/>
                  <w:szCs w:val="22"/>
                </w:rPr>
              </w:rPrChange>
            </w:rPr>
            <w:delText>effects</w:delText>
          </w:r>
          <w:r w:rsidR="008E674A" w:rsidRPr="00BE70D2" w:rsidDel="002701EB">
            <w:rPr>
              <w:color w:val="000000" w:themeColor="text1"/>
              <w:sz w:val="22"/>
              <w:szCs w:val="22"/>
              <w:rPrChange w:id="3502" w:author="Chen Liao" w:date="2021-06-01T21:13:00Z">
                <w:rPr>
                  <w:sz w:val="22"/>
                  <w:szCs w:val="22"/>
                </w:rPr>
              </w:rPrChange>
            </w:rPr>
            <w:delText xml:space="preserve"> </w:delText>
          </w:r>
          <w:r w:rsidR="00DC35C3" w:rsidRPr="00BE70D2" w:rsidDel="002701EB">
            <w:rPr>
              <w:color w:val="000000" w:themeColor="text1"/>
              <w:sz w:val="22"/>
              <w:szCs w:val="22"/>
              <w:rPrChange w:id="3503" w:author="Chen Liao" w:date="2021-06-01T21:13:00Z">
                <w:rPr>
                  <w:sz w:val="22"/>
                  <w:szCs w:val="22"/>
                </w:rPr>
              </w:rPrChange>
            </w:rPr>
            <w:delText xml:space="preserve">are </w:delText>
          </w:r>
          <w:r w:rsidR="00743D1A" w:rsidRPr="00BE70D2" w:rsidDel="002701EB">
            <w:rPr>
              <w:color w:val="000000" w:themeColor="text1"/>
              <w:sz w:val="22"/>
              <w:szCs w:val="22"/>
              <w:rPrChange w:id="3504" w:author="Chen Liao" w:date="2021-06-01T21:13:00Z">
                <w:rPr>
                  <w:sz w:val="22"/>
                  <w:szCs w:val="22"/>
                </w:rPr>
              </w:rPrChange>
            </w:rPr>
            <w:delText xml:space="preserve">more dramatic than </w:delText>
          </w:r>
          <w:r w:rsidR="00565714" w:rsidRPr="00BE70D2" w:rsidDel="002701EB">
            <w:rPr>
              <w:color w:val="000000" w:themeColor="text1"/>
              <w:sz w:val="22"/>
              <w:szCs w:val="22"/>
              <w:rPrChange w:id="3505" w:author="Chen Liao" w:date="2021-06-01T21:13:00Z">
                <w:rPr>
                  <w:sz w:val="22"/>
                  <w:szCs w:val="22"/>
                </w:rPr>
              </w:rPrChange>
            </w:rPr>
            <w:delText>cellulose (</w:delText>
          </w:r>
          <w:commentRangeStart w:id="3506"/>
          <w:r w:rsidR="00565714" w:rsidRPr="00BE70D2" w:rsidDel="002701EB">
            <w:rPr>
              <w:color w:val="000000" w:themeColor="text1"/>
              <w:sz w:val="22"/>
              <w:szCs w:val="22"/>
              <w:highlight w:val="yellow"/>
              <w:rPrChange w:id="3507" w:author="Chen Liao" w:date="2021-06-01T21:13:00Z">
                <w:rPr>
                  <w:sz w:val="22"/>
                  <w:szCs w:val="22"/>
                  <w:highlight w:val="yellow"/>
                </w:rPr>
              </w:rPrChange>
            </w:rPr>
            <w:delText xml:space="preserve">Fig. </w:delText>
          </w:r>
          <w:r w:rsidR="007D6428" w:rsidRPr="00BE70D2" w:rsidDel="002701EB">
            <w:rPr>
              <w:color w:val="000000" w:themeColor="text1"/>
              <w:sz w:val="22"/>
              <w:szCs w:val="22"/>
              <w:highlight w:val="yellow"/>
              <w:rPrChange w:id="3508" w:author="Chen Liao" w:date="2021-06-01T21:13:00Z">
                <w:rPr>
                  <w:sz w:val="22"/>
                  <w:szCs w:val="22"/>
                  <w:highlight w:val="yellow"/>
                </w:rPr>
              </w:rPrChange>
            </w:rPr>
            <w:delText>S</w:delText>
          </w:r>
          <w:r w:rsidR="00565714" w:rsidRPr="00BE70D2" w:rsidDel="002701EB">
            <w:rPr>
              <w:color w:val="000000" w:themeColor="text1"/>
              <w:sz w:val="22"/>
              <w:szCs w:val="22"/>
              <w:highlight w:val="yellow"/>
              <w:rPrChange w:id="3509" w:author="Chen Liao" w:date="2021-06-01T21:13:00Z">
                <w:rPr>
                  <w:sz w:val="22"/>
                  <w:szCs w:val="22"/>
                  <w:highlight w:val="yellow"/>
                </w:rPr>
              </w:rPrChange>
            </w:rPr>
            <w:delText>2C</w:delText>
          </w:r>
          <w:commentRangeEnd w:id="3506"/>
          <w:r w:rsidR="000C07A4" w:rsidRPr="00BE70D2" w:rsidDel="002701EB">
            <w:rPr>
              <w:rStyle w:val="CommentReference"/>
              <w:color w:val="000000" w:themeColor="text1"/>
              <w:sz w:val="22"/>
              <w:szCs w:val="22"/>
              <w:rPrChange w:id="3510" w:author="Chen Liao" w:date="2021-06-01T21:13:00Z">
                <w:rPr>
                  <w:rStyle w:val="CommentReference"/>
                </w:rPr>
              </w:rPrChange>
            </w:rPr>
            <w:commentReference w:id="3506"/>
          </w:r>
          <w:r w:rsidR="00565714" w:rsidRPr="00BE70D2" w:rsidDel="002701EB">
            <w:rPr>
              <w:color w:val="000000" w:themeColor="text1"/>
              <w:sz w:val="22"/>
              <w:szCs w:val="22"/>
              <w:rPrChange w:id="3511" w:author="Chen Liao" w:date="2021-06-01T21:13:00Z">
                <w:rPr>
                  <w:sz w:val="22"/>
                  <w:szCs w:val="22"/>
                </w:rPr>
              </w:rPrChange>
            </w:rPr>
            <w:delText>)</w:delText>
          </w:r>
          <w:r w:rsidR="00E723FB" w:rsidRPr="00BE70D2" w:rsidDel="002701EB">
            <w:rPr>
              <w:color w:val="000000" w:themeColor="text1"/>
              <w:sz w:val="22"/>
              <w:szCs w:val="22"/>
              <w:rPrChange w:id="3512" w:author="Chen Liao" w:date="2021-06-01T21:13:00Z">
                <w:rPr>
                  <w:sz w:val="22"/>
                  <w:szCs w:val="22"/>
                </w:rPr>
              </w:rPrChange>
            </w:rPr>
            <w:delText xml:space="preserve">. </w:delText>
          </w:r>
        </w:del>
      </w:moveFrom>
    </w:p>
    <w:moveFromRangeEnd w:id="3468"/>
    <w:p w14:paraId="4FB6211A" w14:textId="7E7592C2" w:rsidR="004A7883" w:rsidRPr="00BE70D2" w:rsidDel="004F027C" w:rsidRDefault="004A7883">
      <w:pPr>
        <w:jc w:val="both"/>
        <w:rPr>
          <w:del w:id="3513" w:author="Chen Liao" w:date="2021-05-28T07:12:00Z"/>
          <w:b/>
          <w:bCs/>
          <w:color w:val="000000" w:themeColor="text1"/>
          <w:sz w:val="22"/>
          <w:szCs w:val="22"/>
          <w:rPrChange w:id="3514" w:author="Chen Liao" w:date="2021-06-01T21:13:00Z">
            <w:rPr>
              <w:del w:id="3515" w:author="Chen Liao" w:date="2021-05-28T07:12:00Z"/>
              <w:b/>
              <w:bCs/>
              <w:color w:val="000000" w:themeColor="text1"/>
              <w:sz w:val="22"/>
              <w:szCs w:val="22"/>
            </w:rPr>
          </w:rPrChange>
        </w:rPr>
      </w:pPr>
    </w:p>
    <w:p w14:paraId="12102F8C" w14:textId="1CD43B7E" w:rsidR="00126BC9" w:rsidRPr="00BE70D2" w:rsidDel="004F027C" w:rsidRDefault="00126BC9">
      <w:pPr>
        <w:pStyle w:val="ListParagraph"/>
        <w:ind w:left="0"/>
        <w:jc w:val="both"/>
        <w:rPr>
          <w:del w:id="3516" w:author="Chen Liao" w:date="2021-05-28T07:12:00Z"/>
          <w:rFonts w:eastAsiaTheme="minorEastAsia"/>
          <w:color w:val="000000" w:themeColor="text1"/>
          <w:sz w:val="22"/>
          <w:szCs w:val="22"/>
          <w:rPrChange w:id="3517" w:author="Chen Liao" w:date="2021-06-01T21:13:00Z">
            <w:rPr>
              <w:del w:id="3518" w:author="Chen Liao" w:date="2021-05-28T07:12:00Z"/>
              <w:rFonts w:eastAsiaTheme="minorEastAsia"/>
              <w:sz w:val="22"/>
              <w:szCs w:val="22"/>
            </w:rPr>
          </w:rPrChange>
        </w:rPr>
      </w:pPr>
    </w:p>
    <w:p w14:paraId="5A251D4A" w14:textId="01998B6D" w:rsidR="00E21C42" w:rsidRPr="00BE70D2" w:rsidDel="00AF0650" w:rsidRDefault="00B97578">
      <w:pPr>
        <w:pStyle w:val="paragraph"/>
        <w:spacing w:before="0" w:beforeAutospacing="0" w:after="0" w:afterAutospacing="0"/>
        <w:jc w:val="both"/>
        <w:rPr>
          <w:del w:id="3519" w:author="Chen Liao" w:date="2021-05-30T00:02:00Z"/>
          <w:rFonts w:ascii="Times New Roman" w:hAnsi="Times New Roman" w:cs="Times New Roman"/>
          <w:color w:val="000000" w:themeColor="text1"/>
          <w:sz w:val="22"/>
          <w:szCs w:val="22"/>
          <w:rPrChange w:id="3520" w:author="Chen Liao" w:date="2021-06-01T21:13:00Z">
            <w:rPr>
              <w:del w:id="3521" w:author="Chen Liao" w:date="2021-05-30T00:02:00Z"/>
            </w:rPr>
          </w:rPrChange>
        </w:rPr>
        <w:pPrChange w:id="3522" w:author="Chen Liao" w:date="2021-05-30T00:02:00Z">
          <w:pPr>
            <w:jc w:val="both"/>
          </w:pPr>
        </w:pPrChange>
      </w:pPr>
      <w:bookmarkStart w:id="3523" w:name="OLE_LINK62"/>
      <w:bookmarkStart w:id="3524" w:name="OLE_LINK63"/>
      <w:bookmarkStart w:id="3525" w:name="OLE_LINK77"/>
      <w:bookmarkStart w:id="3526" w:name="OLE_LINK78"/>
      <w:bookmarkStart w:id="3527" w:name="OLE_LINK81"/>
      <w:bookmarkStart w:id="3528" w:name="OLE_LINK79"/>
      <w:bookmarkStart w:id="3529" w:name="OLE_LINK80"/>
      <w:commentRangeStart w:id="3530"/>
      <w:del w:id="3531" w:author="Chen Liao" w:date="2021-05-28T07:57:00Z">
        <w:r w:rsidRPr="00BE70D2" w:rsidDel="002701EB">
          <w:rPr>
            <w:rFonts w:ascii="Times New Roman" w:hAnsi="Times New Roman" w:cs="Times New Roman"/>
            <w:b/>
            <w:bCs/>
            <w:color w:val="000000" w:themeColor="text1"/>
            <w:sz w:val="22"/>
            <w:szCs w:val="22"/>
            <w:rPrChange w:id="3532" w:author="Chen Liao" w:date="2021-06-01T21:13:00Z">
              <w:rPr>
                <w:b/>
                <w:bCs/>
              </w:rPr>
            </w:rPrChange>
          </w:rPr>
          <w:delText>Stabilization</w:delText>
        </w:r>
        <w:commentRangeEnd w:id="3530"/>
        <w:r w:rsidR="000C07A4" w:rsidRPr="00BE70D2" w:rsidDel="002701EB">
          <w:rPr>
            <w:rStyle w:val="CommentReference"/>
            <w:rFonts w:ascii="Times New Roman" w:hAnsi="Times New Roman" w:cs="Times New Roman"/>
            <w:color w:val="000000" w:themeColor="text1"/>
            <w:sz w:val="22"/>
            <w:szCs w:val="22"/>
            <w:rPrChange w:id="3533" w:author="Chen Liao" w:date="2021-06-01T21:13:00Z">
              <w:rPr>
                <w:rStyle w:val="CommentReference"/>
              </w:rPr>
            </w:rPrChange>
          </w:rPr>
          <w:commentReference w:id="3530"/>
        </w:r>
        <w:r w:rsidR="008C5EAB" w:rsidRPr="00BE70D2" w:rsidDel="002701EB">
          <w:rPr>
            <w:rFonts w:ascii="Times New Roman" w:hAnsi="Times New Roman" w:cs="Times New Roman"/>
            <w:b/>
            <w:bCs/>
            <w:color w:val="000000" w:themeColor="text1"/>
            <w:sz w:val="22"/>
            <w:szCs w:val="22"/>
            <w:rPrChange w:id="3534" w:author="Chen Liao" w:date="2021-06-01T21:13:00Z">
              <w:rPr>
                <w:b/>
                <w:bCs/>
              </w:rPr>
            </w:rPrChange>
          </w:rPr>
          <w:delText xml:space="preserve"> of </w:delText>
        </w:r>
        <w:r w:rsidR="00694621" w:rsidRPr="00BE70D2" w:rsidDel="002701EB">
          <w:rPr>
            <w:rFonts w:ascii="Times New Roman" w:hAnsi="Times New Roman" w:cs="Times New Roman"/>
            <w:b/>
            <w:bCs/>
            <w:color w:val="000000" w:themeColor="text1"/>
            <w:sz w:val="22"/>
            <w:szCs w:val="22"/>
            <w:rPrChange w:id="3535" w:author="Chen Liao" w:date="2021-06-01T21:13:00Z">
              <w:rPr>
                <w:b/>
                <w:bCs/>
              </w:rPr>
            </w:rPrChange>
          </w:rPr>
          <w:delText>gut</w:delText>
        </w:r>
        <w:r w:rsidR="00B64920" w:rsidRPr="00BE70D2" w:rsidDel="002701EB">
          <w:rPr>
            <w:rFonts w:ascii="Times New Roman" w:hAnsi="Times New Roman" w:cs="Times New Roman"/>
            <w:b/>
            <w:bCs/>
            <w:color w:val="000000" w:themeColor="text1"/>
            <w:sz w:val="22"/>
            <w:szCs w:val="22"/>
            <w:rPrChange w:id="3536" w:author="Chen Liao" w:date="2021-06-01T21:13:00Z">
              <w:rPr>
                <w:b/>
                <w:bCs/>
              </w:rPr>
            </w:rPrChange>
          </w:rPr>
          <w:delText xml:space="preserve"> </w:delText>
        </w:r>
        <w:r w:rsidR="002125DC" w:rsidRPr="00BE70D2" w:rsidDel="002701EB">
          <w:rPr>
            <w:rFonts w:ascii="Times New Roman" w:hAnsi="Times New Roman" w:cs="Times New Roman"/>
            <w:b/>
            <w:bCs/>
            <w:color w:val="000000" w:themeColor="text1"/>
            <w:sz w:val="22"/>
            <w:szCs w:val="22"/>
            <w:rPrChange w:id="3537" w:author="Chen Liao" w:date="2021-06-01T21:13:00Z">
              <w:rPr>
                <w:b/>
                <w:bCs/>
              </w:rPr>
            </w:rPrChange>
          </w:rPr>
          <w:delText>microbiota</w:delText>
        </w:r>
        <w:r w:rsidR="001E08AE" w:rsidRPr="00BE70D2" w:rsidDel="002701EB">
          <w:rPr>
            <w:rFonts w:ascii="Times New Roman" w:hAnsi="Times New Roman" w:cs="Times New Roman"/>
            <w:b/>
            <w:bCs/>
            <w:color w:val="000000" w:themeColor="text1"/>
            <w:sz w:val="22"/>
            <w:szCs w:val="22"/>
            <w:rPrChange w:id="3538" w:author="Chen Liao" w:date="2021-06-01T21:13:00Z">
              <w:rPr>
                <w:b/>
                <w:bCs/>
              </w:rPr>
            </w:rPrChange>
          </w:rPr>
          <w:delText xml:space="preserve"> </w:delText>
        </w:r>
        <w:r w:rsidR="00206F84" w:rsidRPr="00BE70D2" w:rsidDel="002701EB">
          <w:rPr>
            <w:rFonts w:ascii="Times New Roman" w:hAnsi="Times New Roman" w:cs="Times New Roman"/>
            <w:b/>
            <w:bCs/>
            <w:color w:val="000000" w:themeColor="text1"/>
            <w:sz w:val="22"/>
            <w:szCs w:val="22"/>
            <w:rPrChange w:id="3539" w:author="Chen Liao" w:date="2021-06-01T21:13:00Z">
              <w:rPr>
                <w:b/>
                <w:bCs/>
              </w:rPr>
            </w:rPrChange>
          </w:rPr>
          <w:delText>composition</w:delText>
        </w:r>
        <w:bookmarkEnd w:id="3523"/>
        <w:bookmarkEnd w:id="3524"/>
        <w:bookmarkEnd w:id="3525"/>
        <w:bookmarkEnd w:id="3526"/>
        <w:bookmarkEnd w:id="3527"/>
        <w:bookmarkEnd w:id="3528"/>
        <w:bookmarkEnd w:id="3529"/>
        <w:r w:rsidR="008C5EAB" w:rsidRPr="00BE70D2" w:rsidDel="002701EB">
          <w:rPr>
            <w:rFonts w:ascii="Times New Roman" w:hAnsi="Times New Roman" w:cs="Times New Roman"/>
            <w:b/>
            <w:bCs/>
            <w:color w:val="000000" w:themeColor="text1"/>
            <w:sz w:val="22"/>
            <w:szCs w:val="22"/>
            <w:rPrChange w:id="3540" w:author="Chen Liao" w:date="2021-06-01T21:13:00Z">
              <w:rPr>
                <w:b/>
                <w:bCs/>
              </w:rPr>
            </w:rPrChange>
          </w:rPr>
          <w:delText xml:space="preserve"> under sustained </w:delText>
        </w:r>
        <w:r w:rsidR="00E81E20" w:rsidRPr="00BE70D2" w:rsidDel="002701EB">
          <w:rPr>
            <w:rFonts w:ascii="Times New Roman" w:hAnsi="Times New Roman" w:cs="Times New Roman"/>
            <w:b/>
            <w:bCs/>
            <w:color w:val="000000" w:themeColor="text1"/>
            <w:sz w:val="22"/>
            <w:szCs w:val="22"/>
            <w:rPrChange w:id="3541" w:author="Chen Liao" w:date="2021-06-01T21:13:00Z">
              <w:rPr>
                <w:b/>
                <w:bCs/>
              </w:rPr>
            </w:rPrChange>
          </w:rPr>
          <w:delText>stimulation</w:delText>
        </w:r>
        <w:r w:rsidR="002125DC" w:rsidRPr="00BE70D2" w:rsidDel="002701EB">
          <w:rPr>
            <w:rFonts w:ascii="Times New Roman" w:hAnsi="Times New Roman" w:cs="Times New Roman"/>
            <w:b/>
            <w:bCs/>
            <w:color w:val="000000" w:themeColor="text1"/>
            <w:sz w:val="22"/>
            <w:szCs w:val="22"/>
            <w:rPrChange w:id="3542" w:author="Chen Liao" w:date="2021-06-01T21:13:00Z">
              <w:rPr>
                <w:b/>
                <w:bCs/>
              </w:rPr>
            </w:rPrChange>
          </w:rPr>
          <w:delText>.</w:delText>
        </w:r>
        <w:r w:rsidR="00206F84" w:rsidRPr="00BE70D2" w:rsidDel="002701EB">
          <w:rPr>
            <w:rFonts w:ascii="Times New Roman" w:hAnsi="Times New Roman" w:cs="Times New Roman"/>
            <w:color w:val="000000" w:themeColor="text1"/>
            <w:sz w:val="22"/>
            <w:szCs w:val="22"/>
            <w:rPrChange w:id="3543" w:author="Chen Liao" w:date="2021-06-01T21:13:00Z">
              <w:rPr/>
            </w:rPrChange>
          </w:rPr>
          <w:delText xml:space="preserve"> </w:delText>
        </w:r>
      </w:del>
      <w:r w:rsidR="004148DE" w:rsidRPr="00BE70D2">
        <w:rPr>
          <w:rFonts w:ascii="Times New Roman" w:hAnsi="Times New Roman" w:cs="Times New Roman"/>
          <w:color w:val="000000" w:themeColor="text1"/>
          <w:sz w:val="22"/>
          <w:szCs w:val="22"/>
          <w:rPrChange w:id="3544" w:author="Chen Liao" w:date="2021-06-01T21:13:00Z">
            <w:rPr/>
          </w:rPrChange>
        </w:rPr>
        <w:t xml:space="preserve">In addition to </w:t>
      </w:r>
      <w:del w:id="3545" w:author="Chen Liao" w:date="2021-05-29T00:22:00Z">
        <w:r w:rsidR="004148DE" w:rsidRPr="00BE70D2" w:rsidDel="00453EDB">
          <w:rPr>
            <w:rFonts w:ascii="Times New Roman" w:hAnsi="Times New Roman" w:cs="Times New Roman"/>
            <w:color w:val="000000" w:themeColor="text1"/>
            <w:sz w:val="22"/>
            <w:szCs w:val="22"/>
            <w:rPrChange w:id="3546" w:author="Chen Liao" w:date="2021-06-01T21:13:00Z">
              <w:rPr/>
            </w:rPrChange>
          </w:rPr>
          <w:delText xml:space="preserve">biphasic </w:delText>
        </w:r>
      </w:del>
      <w:ins w:id="3547" w:author="Chen Liao" w:date="2021-05-29T00:22:00Z">
        <w:r w:rsidR="00453EDB" w:rsidRPr="00BE70D2">
          <w:rPr>
            <w:rFonts w:ascii="Times New Roman" w:hAnsi="Times New Roman" w:cs="Times New Roman"/>
            <w:color w:val="000000" w:themeColor="text1"/>
            <w:sz w:val="22"/>
            <w:szCs w:val="22"/>
            <w:rPrChange w:id="3548" w:author="Chen Liao" w:date="2021-06-01T21:13:00Z">
              <w:rPr>
                <w:sz w:val="22"/>
                <w:szCs w:val="22"/>
              </w:rPr>
            </w:rPrChange>
          </w:rPr>
          <w:t>phase-dependent</w:t>
        </w:r>
        <w:r w:rsidR="00453EDB" w:rsidRPr="00BE70D2">
          <w:rPr>
            <w:rFonts w:ascii="Times New Roman" w:hAnsi="Times New Roman" w:cs="Times New Roman"/>
            <w:color w:val="000000" w:themeColor="text1"/>
            <w:sz w:val="22"/>
            <w:szCs w:val="22"/>
            <w:rPrChange w:id="3549" w:author="Chen Liao" w:date="2021-06-01T21:13:00Z">
              <w:rPr/>
            </w:rPrChange>
          </w:rPr>
          <w:t xml:space="preserve"> </w:t>
        </w:r>
      </w:ins>
      <w:r w:rsidR="004148DE" w:rsidRPr="00BE70D2">
        <w:rPr>
          <w:rFonts w:ascii="Times New Roman" w:hAnsi="Times New Roman" w:cs="Times New Roman"/>
          <w:color w:val="000000" w:themeColor="text1"/>
          <w:sz w:val="22"/>
          <w:szCs w:val="22"/>
          <w:rPrChange w:id="3550" w:author="Chen Liao" w:date="2021-06-01T21:13:00Z">
            <w:rPr/>
          </w:rPrChange>
        </w:rPr>
        <w:t>responses,</w:t>
      </w:r>
      <w:r w:rsidR="007E74BF" w:rsidRPr="00BE70D2">
        <w:rPr>
          <w:rFonts w:ascii="Times New Roman" w:hAnsi="Times New Roman" w:cs="Times New Roman"/>
          <w:color w:val="000000" w:themeColor="text1"/>
          <w:sz w:val="22"/>
          <w:szCs w:val="22"/>
          <w:rPrChange w:id="3551" w:author="Chen Liao" w:date="2021-06-01T21:13:00Z">
            <w:rPr/>
          </w:rPrChange>
        </w:rPr>
        <w:t xml:space="preserve"> </w:t>
      </w:r>
      <w:r w:rsidR="00755C06" w:rsidRPr="00BE70D2">
        <w:rPr>
          <w:rFonts w:ascii="Times New Roman" w:hAnsi="Times New Roman" w:cs="Times New Roman"/>
          <w:color w:val="000000" w:themeColor="text1"/>
          <w:sz w:val="22"/>
          <w:szCs w:val="22"/>
          <w:rPrChange w:id="3552" w:author="Chen Liao" w:date="2021-06-01T21:13:00Z">
            <w:rPr/>
          </w:rPrChange>
        </w:rPr>
        <w:t>w</w:t>
      </w:r>
      <w:r w:rsidR="00310BEE" w:rsidRPr="00BE70D2">
        <w:rPr>
          <w:rFonts w:ascii="Times New Roman" w:hAnsi="Times New Roman" w:cs="Times New Roman"/>
          <w:color w:val="000000" w:themeColor="text1"/>
          <w:sz w:val="22"/>
          <w:szCs w:val="22"/>
          <w:rPrChange w:id="3553" w:author="Chen Liao" w:date="2021-06-01T21:13:00Z">
            <w:rPr/>
          </w:rPrChange>
        </w:rPr>
        <w:t xml:space="preserve">e also found </w:t>
      </w:r>
      <w:r w:rsidR="00BD4A9D" w:rsidRPr="00BE70D2">
        <w:rPr>
          <w:rFonts w:ascii="Times New Roman" w:hAnsi="Times New Roman" w:cs="Times New Roman"/>
          <w:color w:val="000000" w:themeColor="text1"/>
          <w:sz w:val="22"/>
          <w:szCs w:val="22"/>
          <w:rPrChange w:id="3554" w:author="Chen Liao" w:date="2021-06-01T21:13:00Z">
            <w:rPr/>
          </w:rPrChange>
        </w:rPr>
        <w:t>strong tendency of gut mi</w:t>
      </w:r>
      <w:r w:rsidR="003C3CC9" w:rsidRPr="00BE70D2">
        <w:rPr>
          <w:rFonts w:ascii="Times New Roman" w:hAnsi="Times New Roman" w:cs="Times New Roman"/>
          <w:color w:val="000000" w:themeColor="text1"/>
          <w:sz w:val="22"/>
          <w:szCs w:val="22"/>
          <w:rPrChange w:id="3555" w:author="Chen Liao" w:date="2021-06-01T21:13:00Z">
            <w:rPr/>
          </w:rPrChange>
        </w:rPr>
        <w:t>cro</w:t>
      </w:r>
      <w:r w:rsidR="00BD4A9D" w:rsidRPr="00BE70D2">
        <w:rPr>
          <w:rFonts w:ascii="Times New Roman" w:hAnsi="Times New Roman" w:cs="Times New Roman"/>
          <w:color w:val="000000" w:themeColor="text1"/>
          <w:sz w:val="22"/>
          <w:szCs w:val="22"/>
          <w:rPrChange w:id="3556" w:author="Chen Liao" w:date="2021-06-01T21:13:00Z">
            <w:rPr/>
          </w:rPrChange>
        </w:rPr>
        <w:t xml:space="preserve">biota composition to stabilize under </w:t>
      </w:r>
      <w:r w:rsidR="00310BEE" w:rsidRPr="00BE70D2">
        <w:rPr>
          <w:rFonts w:ascii="Times New Roman" w:hAnsi="Times New Roman" w:cs="Times New Roman"/>
          <w:color w:val="000000" w:themeColor="text1"/>
          <w:sz w:val="22"/>
          <w:szCs w:val="22"/>
          <w:rPrChange w:id="3557" w:author="Chen Liao" w:date="2021-06-01T21:13:00Z">
            <w:rPr/>
          </w:rPrChange>
        </w:rPr>
        <w:t xml:space="preserve">sustained </w:t>
      </w:r>
      <w:r w:rsidR="00BD4A9D" w:rsidRPr="00BE70D2">
        <w:rPr>
          <w:rFonts w:ascii="Times New Roman" w:hAnsi="Times New Roman" w:cs="Times New Roman"/>
          <w:color w:val="000000" w:themeColor="text1"/>
          <w:sz w:val="22"/>
          <w:szCs w:val="22"/>
          <w:rPrChange w:id="3558" w:author="Chen Liao" w:date="2021-06-01T21:13:00Z">
            <w:rPr/>
          </w:rPrChange>
        </w:rPr>
        <w:t xml:space="preserve">stimulation of </w:t>
      </w:r>
      <w:r w:rsidR="00310BEE" w:rsidRPr="00BE70D2">
        <w:rPr>
          <w:rFonts w:ascii="Times New Roman" w:hAnsi="Times New Roman" w:cs="Times New Roman"/>
          <w:color w:val="000000" w:themeColor="text1"/>
          <w:sz w:val="22"/>
          <w:szCs w:val="22"/>
          <w:rPrChange w:id="3559" w:author="Chen Liao" w:date="2021-06-01T21:13:00Z">
            <w:rPr/>
          </w:rPrChange>
        </w:rPr>
        <w:t>inulin</w:t>
      </w:r>
      <w:r w:rsidR="00061E25" w:rsidRPr="00BE70D2">
        <w:rPr>
          <w:rFonts w:ascii="Times New Roman" w:hAnsi="Times New Roman" w:cs="Times New Roman"/>
          <w:color w:val="000000" w:themeColor="text1"/>
          <w:sz w:val="22"/>
          <w:szCs w:val="22"/>
          <w:rPrChange w:id="3560" w:author="Chen Liao" w:date="2021-06-01T21:13:00Z">
            <w:rPr/>
          </w:rPrChange>
        </w:rPr>
        <w:t xml:space="preserve"> (</w:t>
      </w:r>
      <w:r w:rsidR="00061E25" w:rsidRPr="00BE70D2">
        <w:rPr>
          <w:rFonts w:ascii="Times New Roman" w:hAnsi="Times New Roman" w:cs="Times New Roman"/>
          <w:color w:val="000000" w:themeColor="text1"/>
          <w:sz w:val="22"/>
          <w:szCs w:val="22"/>
          <w:highlight w:val="yellow"/>
          <w:rPrChange w:id="3561" w:author="Chen Liao" w:date="2021-06-01T21:13:00Z">
            <w:rPr>
              <w:highlight w:val="yellow"/>
            </w:rPr>
          </w:rPrChange>
        </w:rPr>
        <w:t>Fig. 2</w:t>
      </w:r>
      <w:ins w:id="3562" w:author="Chen Liao" w:date="2021-05-28T08:03:00Z">
        <w:r w:rsidR="009A217D" w:rsidRPr="00BE70D2">
          <w:rPr>
            <w:rFonts w:ascii="Times New Roman" w:hAnsi="Times New Roman" w:cs="Times New Roman"/>
            <w:color w:val="000000" w:themeColor="text1"/>
            <w:sz w:val="22"/>
            <w:szCs w:val="22"/>
            <w:highlight w:val="yellow"/>
            <w:rPrChange w:id="3563" w:author="Chen Liao" w:date="2021-06-01T21:13:00Z">
              <w:rPr>
                <w:sz w:val="22"/>
                <w:szCs w:val="22"/>
                <w:highlight w:val="yellow"/>
              </w:rPr>
            </w:rPrChange>
          </w:rPr>
          <w:t>D</w:t>
        </w:r>
      </w:ins>
      <w:del w:id="3564" w:author="Chen Liao" w:date="2021-05-28T08:03:00Z">
        <w:r w:rsidR="000C12D6" w:rsidRPr="00BE70D2" w:rsidDel="009A217D">
          <w:rPr>
            <w:rFonts w:ascii="Times New Roman" w:hAnsi="Times New Roman" w:cs="Times New Roman"/>
            <w:color w:val="000000" w:themeColor="text1"/>
            <w:sz w:val="22"/>
            <w:szCs w:val="22"/>
            <w:highlight w:val="yellow"/>
            <w:rPrChange w:id="3565" w:author="Chen Liao" w:date="2021-06-01T21:13:00Z">
              <w:rPr>
                <w:highlight w:val="yellow"/>
              </w:rPr>
            </w:rPrChange>
          </w:rPr>
          <w:delText>E</w:delText>
        </w:r>
      </w:del>
      <w:r w:rsidR="00061E25" w:rsidRPr="00BE70D2">
        <w:rPr>
          <w:rFonts w:ascii="Times New Roman" w:hAnsi="Times New Roman" w:cs="Times New Roman"/>
          <w:color w:val="000000" w:themeColor="text1"/>
          <w:sz w:val="22"/>
          <w:szCs w:val="22"/>
          <w:rPrChange w:id="3566" w:author="Chen Liao" w:date="2021-06-01T21:13:00Z">
            <w:rPr/>
          </w:rPrChange>
        </w:rPr>
        <w:t>)</w:t>
      </w:r>
      <w:del w:id="3567" w:author="Chen Liao" w:date="2021-05-28T07:12:00Z">
        <w:r w:rsidR="00061E25" w:rsidRPr="00BE70D2" w:rsidDel="004F027C">
          <w:rPr>
            <w:rFonts w:ascii="Times New Roman" w:hAnsi="Times New Roman" w:cs="Times New Roman"/>
            <w:color w:val="000000" w:themeColor="text1"/>
            <w:sz w:val="22"/>
            <w:szCs w:val="22"/>
            <w:rPrChange w:id="3568" w:author="Chen Liao" w:date="2021-06-01T21:13:00Z">
              <w:rPr/>
            </w:rPrChange>
          </w:rPr>
          <w:delText xml:space="preserve"> </w:delText>
        </w:r>
        <w:r w:rsidR="00310BEE" w:rsidRPr="00BE70D2" w:rsidDel="004F027C">
          <w:rPr>
            <w:rFonts w:ascii="Times New Roman" w:hAnsi="Times New Roman" w:cs="Times New Roman"/>
            <w:color w:val="000000" w:themeColor="text1"/>
            <w:sz w:val="22"/>
            <w:szCs w:val="22"/>
            <w:rPrChange w:id="3569" w:author="Chen Liao" w:date="2021-06-01T21:13:00Z">
              <w:rPr/>
            </w:rPrChange>
          </w:rPr>
          <w:delText>and</w:delText>
        </w:r>
        <w:r w:rsidR="00061E25" w:rsidRPr="00BE70D2" w:rsidDel="004F027C">
          <w:rPr>
            <w:rFonts w:ascii="Times New Roman" w:hAnsi="Times New Roman" w:cs="Times New Roman"/>
            <w:color w:val="000000" w:themeColor="text1"/>
            <w:sz w:val="22"/>
            <w:szCs w:val="22"/>
            <w:rPrChange w:id="3570" w:author="Chen Liao" w:date="2021-06-01T21:13:00Z">
              <w:rPr/>
            </w:rPrChange>
          </w:rPr>
          <w:delText>,</w:delText>
        </w:r>
        <w:r w:rsidR="00310BEE" w:rsidRPr="00BE70D2" w:rsidDel="004F027C">
          <w:rPr>
            <w:rFonts w:ascii="Times New Roman" w:hAnsi="Times New Roman" w:cs="Times New Roman"/>
            <w:color w:val="000000" w:themeColor="text1"/>
            <w:sz w:val="22"/>
            <w:szCs w:val="22"/>
            <w:rPrChange w:id="3571" w:author="Chen Liao" w:date="2021-06-01T21:13:00Z">
              <w:rPr/>
            </w:rPrChange>
          </w:rPr>
          <w:delText xml:space="preserve"> to lesser degree</w:delText>
        </w:r>
        <w:r w:rsidR="00061E25" w:rsidRPr="00BE70D2" w:rsidDel="004F027C">
          <w:rPr>
            <w:rFonts w:ascii="Times New Roman" w:hAnsi="Times New Roman" w:cs="Times New Roman"/>
            <w:color w:val="000000" w:themeColor="text1"/>
            <w:sz w:val="22"/>
            <w:szCs w:val="22"/>
            <w:rPrChange w:id="3572" w:author="Chen Liao" w:date="2021-06-01T21:13:00Z">
              <w:rPr/>
            </w:rPrChange>
          </w:rPr>
          <w:delText xml:space="preserve">, </w:delText>
        </w:r>
        <w:r w:rsidR="00310BEE" w:rsidRPr="00BE70D2" w:rsidDel="004F027C">
          <w:rPr>
            <w:rFonts w:ascii="Times New Roman" w:hAnsi="Times New Roman" w:cs="Times New Roman"/>
            <w:color w:val="000000" w:themeColor="text1"/>
            <w:sz w:val="22"/>
            <w:szCs w:val="22"/>
            <w:rPrChange w:id="3573" w:author="Chen Liao" w:date="2021-06-01T21:13:00Z">
              <w:rPr/>
            </w:rPrChange>
          </w:rPr>
          <w:delText>resistant starch</w:delText>
        </w:r>
        <w:r w:rsidR="00061E25" w:rsidRPr="00BE70D2" w:rsidDel="004F027C">
          <w:rPr>
            <w:rFonts w:ascii="Times New Roman" w:hAnsi="Times New Roman" w:cs="Times New Roman"/>
            <w:color w:val="000000" w:themeColor="text1"/>
            <w:sz w:val="22"/>
            <w:szCs w:val="22"/>
            <w:rPrChange w:id="3574" w:author="Chen Liao" w:date="2021-06-01T21:13:00Z">
              <w:rPr/>
            </w:rPrChange>
          </w:rPr>
          <w:delText xml:space="preserve"> (</w:delText>
        </w:r>
        <w:r w:rsidR="00061E25" w:rsidRPr="00BE70D2" w:rsidDel="004F027C">
          <w:rPr>
            <w:rFonts w:ascii="Times New Roman" w:hAnsi="Times New Roman" w:cs="Times New Roman"/>
            <w:color w:val="000000" w:themeColor="text1"/>
            <w:sz w:val="22"/>
            <w:szCs w:val="22"/>
            <w:highlight w:val="yellow"/>
            <w:rPrChange w:id="3575" w:author="Chen Liao" w:date="2021-06-01T21:13:00Z">
              <w:rPr>
                <w:highlight w:val="yellow"/>
              </w:rPr>
            </w:rPrChange>
          </w:rPr>
          <w:delText>Fig. S</w:delText>
        </w:r>
        <w:r w:rsidR="00ED6ED0" w:rsidRPr="00BE70D2" w:rsidDel="004F027C">
          <w:rPr>
            <w:rFonts w:ascii="Times New Roman" w:hAnsi="Times New Roman" w:cs="Times New Roman"/>
            <w:color w:val="000000" w:themeColor="text1"/>
            <w:sz w:val="22"/>
            <w:szCs w:val="22"/>
            <w:highlight w:val="yellow"/>
            <w:rPrChange w:id="3576" w:author="Chen Liao" w:date="2021-06-01T21:13:00Z">
              <w:rPr>
                <w:highlight w:val="yellow"/>
              </w:rPr>
            </w:rPrChange>
          </w:rPr>
          <w:delText>4</w:delText>
        </w:r>
        <w:r w:rsidR="00B358D4" w:rsidRPr="00BE70D2" w:rsidDel="004F027C">
          <w:rPr>
            <w:rFonts w:ascii="Times New Roman" w:hAnsi="Times New Roman" w:cs="Times New Roman"/>
            <w:color w:val="000000" w:themeColor="text1"/>
            <w:sz w:val="22"/>
            <w:szCs w:val="22"/>
            <w:highlight w:val="yellow"/>
            <w:rPrChange w:id="3577" w:author="Chen Liao" w:date="2021-06-01T21:13:00Z">
              <w:rPr>
                <w:highlight w:val="yellow"/>
              </w:rPr>
            </w:rPrChange>
          </w:rPr>
          <w:delText>A</w:delText>
        </w:r>
        <w:r w:rsidR="00061E25" w:rsidRPr="00BE70D2" w:rsidDel="004F027C">
          <w:rPr>
            <w:rFonts w:ascii="Times New Roman" w:hAnsi="Times New Roman" w:cs="Times New Roman"/>
            <w:color w:val="000000" w:themeColor="text1"/>
            <w:sz w:val="22"/>
            <w:szCs w:val="22"/>
            <w:rPrChange w:id="3578" w:author="Chen Liao" w:date="2021-06-01T21:13:00Z">
              <w:rPr/>
            </w:rPrChange>
          </w:rPr>
          <w:delText>)</w:delText>
        </w:r>
      </w:del>
      <w:r w:rsidR="00310BEE" w:rsidRPr="00BE70D2">
        <w:rPr>
          <w:rFonts w:ascii="Times New Roman" w:hAnsi="Times New Roman" w:cs="Times New Roman"/>
          <w:color w:val="000000" w:themeColor="text1"/>
          <w:sz w:val="22"/>
          <w:szCs w:val="22"/>
          <w:rPrChange w:id="3579" w:author="Chen Liao" w:date="2021-06-01T21:13:00Z">
            <w:rPr/>
          </w:rPrChange>
        </w:rPr>
        <w:t xml:space="preserve">. </w:t>
      </w:r>
      <w:r w:rsidR="0056716A" w:rsidRPr="00BE70D2">
        <w:rPr>
          <w:rStyle w:val="fontstyle01"/>
          <w:rFonts w:ascii="Times New Roman" w:hAnsi="Times New Roman" w:cs="Times New Roman"/>
          <w:color w:val="000000" w:themeColor="text1"/>
          <w:sz w:val="22"/>
          <w:szCs w:val="22"/>
          <w:rPrChange w:id="3580" w:author="Chen Liao" w:date="2021-06-01T21:13:00Z">
            <w:rPr>
              <w:rStyle w:val="fontstyle01"/>
              <w:rFonts w:ascii="Times New Roman" w:hAnsi="Times New Roman"/>
              <w:sz w:val="22"/>
              <w:szCs w:val="22"/>
            </w:rPr>
          </w:rPrChange>
        </w:rPr>
        <w:t xml:space="preserve">Regardless of the </w:t>
      </w:r>
      <w:r w:rsidR="006B44B0" w:rsidRPr="00BE70D2">
        <w:rPr>
          <w:rStyle w:val="fontstyle01"/>
          <w:rFonts w:ascii="Times New Roman" w:hAnsi="Times New Roman" w:cs="Times New Roman"/>
          <w:color w:val="000000" w:themeColor="text1"/>
          <w:sz w:val="22"/>
          <w:szCs w:val="22"/>
          <w:rPrChange w:id="3581" w:author="Chen Liao" w:date="2021-06-01T21:13:00Z">
            <w:rPr>
              <w:rStyle w:val="fontstyle01"/>
              <w:rFonts w:ascii="Times New Roman" w:hAnsi="Times New Roman"/>
              <w:sz w:val="22"/>
              <w:szCs w:val="22"/>
            </w:rPr>
          </w:rPrChange>
        </w:rPr>
        <w:t>baseline microbiota</w:t>
      </w:r>
      <w:r w:rsidR="0056716A" w:rsidRPr="00BE70D2">
        <w:rPr>
          <w:rStyle w:val="fontstyle01"/>
          <w:rFonts w:ascii="Times New Roman" w:hAnsi="Times New Roman" w:cs="Times New Roman"/>
          <w:color w:val="000000" w:themeColor="text1"/>
          <w:sz w:val="22"/>
          <w:szCs w:val="22"/>
          <w:rPrChange w:id="3582" w:author="Chen Liao" w:date="2021-06-01T21:13:00Z">
            <w:rPr>
              <w:rStyle w:val="fontstyle01"/>
              <w:rFonts w:ascii="Times New Roman" w:hAnsi="Times New Roman"/>
              <w:sz w:val="22"/>
              <w:szCs w:val="22"/>
            </w:rPr>
          </w:rPrChange>
        </w:rPr>
        <w:t>, the steady-state compositions are distinct from their baseline</w:t>
      </w:r>
      <w:r w:rsidR="009312AA" w:rsidRPr="00BE70D2">
        <w:rPr>
          <w:rStyle w:val="fontstyle01"/>
          <w:rFonts w:ascii="Times New Roman" w:hAnsi="Times New Roman" w:cs="Times New Roman"/>
          <w:color w:val="000000" w:themeColor="text1"/>
          <w:sz w:val="22"/>
          <w:szCs w:val="22"/>
          <w:rPrChange w:id="3583" w:author="Chen Liao" w:date="2021-06-01T21:13:00Z">
            <w:rPr>
              <w:rStyle w:val="fontstyle01"/>
              <w:rFonts w:ascii="Times New Roman" w:hAnsi="Times New Roman"/>
              <w:sz w:val="22"/>
              <w:szCs w:val="22"/>
            </w:rPr>
          </w:rPrChange>
        </w:rPr>
        <w:t xml:space="preserve">s </w:t>
      </w:r>
      <w:del w:id="3584" w:author="Chen Liao" w:date="2021-05-28T07:58:00Z">
        <w:r w:rsidR="0056716A" w:rsidRPr="00BE70D2" w:rsidDel="00E5604C">
          <w:rPr>
            <w:rStyle w:val="fontstyle01"/>
            <w:rFonts w:ascii="Times New Roman" w:hAnsi="Times New Roman" w:cs="Times New Roman"/>
            <w:color w:val="000000" w:themeColor="text1"/>
            <w:sz w:val="22"/>
            <w:szCs w:val="22"/>
            <w:rPrChange w:id="3585" w:author="Chen Liao" w:date="2021-06-01T21:13:00Z">
              <w:rPr>
                <w:rStyle w:val="fontstyle01"/>
                <w:rFonts w:ascii="Times New Roman" w:hAnsi="Times New Roman"/>
                <w:sz w:val="22"/>
                <w:szCs w:val="22"/>
              </w:rPr>
            </w:rPrChange>
          </w:rPr>
          <w:delText xml:space="preserve">for both fibers </w:delText>
        </w:r>
      </w:del>
      <w:r w:rsidR="0056716A" w:rsidRPr="00BE70D2">
        <w:rPr>
          <w:rStyle w:val="fontstyle01"/>
          <w:rFonts w:ascii="Times New Roman" w:hAnsi="Times New Roman" w:cs="Times New Roman"/>
          <w:color w:val="000000" w:themeColor="text1"/>
          <w:sz w:val="22"/>
          <w:szCs w:val="22"/>
          <w:rPrChange w:id="3586" w:author="Chen Liao" w:date="2021-06-01T21:13:00Z">
            <w:rPr>
              <w:rStyle w:val="fontstyle01"/>
              <w:rFonts w:ascii="Times New Roman" w:hAnsi="Times New Roman"/>
              <w:sz w:val="22"/>
              <w:szCs w:val="22"/>
            </w:rPr>
          </w:rPrChange>
        </w:rPr>
        <w:t xml:space="preserve">and thus represent </w:t>
      </w:r>
      <w:bookmarkStart w:id="3587" w:name="OLE_LINK117"/>
      <w:bookmarkStart w:id="3588" w:name="OLE_LINK118"/>
      <w:r w:rsidR="0056716A" w:rsidRPr="00BE70D2">
        <w:rPr>
          <w:rStyle w:val="fontstyle01"/>
          <w:rFonts w:ascii="Times New Roman" w:hAnsi="Times New Roman" w:cs="Times New Roman"/>
          <w:color w:val="000000" w:themeColor="text1"/>
          <w:sz w:val="22"/>
          <w:szCs w:val="22"/>
          <w:rPrChange w:id="3589" w:author="Chen Liao" w:date="2021-06-01T21:13:00Z">
            <w:rPr>
              <w:rStyle w:val="fontstyle01"/>
              <w:rFonts w:ascii="Times New Roman" w:hAnsi="Times New Roman"/>
              <w:sz w:val="22"/>
              <w:szCs w:val="22"/>
            </w:rPr>
          </w:rPrChange>
        </w:rPr>
        <w:t xml:space="preserve">new equilibria sustained by </w:t>
      </w:r>
      <w:bookmarkEnd w:id="3587"/>
      <w:bookmarkEnd w:id="3588"/>
      <w:del w:id="3590" w:author="Chen Liao" w:date="2021-05-28T07:58:00Z">
        <w:r w:rsidR="0056716A" w:rsidRPr="00BE70D2" w:rsidDel="00E5604C">
          <w:rPr>
            <w:rStyle w:val="fontstyle01"/>
            <w:rFonts w:ascii="Times New Roman" w:hAnsi="Times New Roman" w:cs="Times New Roman"/>
            <w:color w:val="000000" w:themeColor="text1"/>
            <w:sz w:val="22"/>
            <w:szCs w:val="22"/>
            <w:rPrChange w:id="3591" w:author="Chen Liao" w:date="2021-06-01T21:13:00Z">
              <w:rPr>
                <w:rStyle w:val="fontstyle01"/>
                <w:rFonts w:ascii="Times New Roman" w:hAnsi="Times New Roman"/>
                <w:sz w:val="22"/>
                <w:szCs w:val="22"/>
              </w:rPr>
            </w:rPrChange>
          </w:rPr>
          <w:delText>dietary fiber</w:delText>
        </w:r>
      </w:del>
      <w:ins w:id="3592" w:author="Chen Liao" w:date="2021-05-28T07:58:00Z">
        <w:r w:rsidR="00E5604C" w:rsidRPr="00BE70D2">
          <w:rPr>
            <w:rStyle w:val="fontstyle01"/>
            <w:rFonts w:ascii="Times New Roman" w:hAnsi="Times New Roman" w:cs="Times New Roman"/>
            <w:color w:val="000000" w:themeColor="text1"/>
            <w:sz w:val="22"/>
            <w:szCs w:val="22"/>
            <w:rPrChange w:id="3593" w:author="Chen Liao" w:date="2021-06-01T21:13:00Z">
              <w:rPr>
                <w:rStyle w:val="fontstyle01"/>
                <w:rFonts w:ascii="Times New Roman" w:hAnsi="Times New Roman"/>
                <w:sz w:val="22"/>
                <w:szCs w:val="22"/>
              </w:rPr>
            </w:rPrChange>
          </w:rPr>
          <w:t>inulin</w:t>
        </w:r>
      </w:ins>
      <w:r w:rsidR="0056716A" w:rsidRPr="00BE70D2">
        <w:rPr>
          <w:rStyle w:val="fontstyle01"/>
          <w:rFonts w:ascii="Times New Roman" w:hAnsi="Times New Roman" w:cs="Times New Roman"/>
          <w:color w:val="000000" w:themeColor="text1"/>
          <w:sz w:val="22"/>
          <w:szCs w:val="22"/>
          <w:rPrChange w:id="3594" w:author="Chen Liao" w:date="2021-06-01T21:13:00Z">
            <w:rPr>
              <w:rStyle w:val="fontstyle01"/>
              <w:rFonts w:ascii="Times New Roman" w:hAnsi="Times New Roman"/>
              <w:sz w:val="22"/>
              <w:szCs w:val="22"/>
            </w:rPr>
          </w:rPrChange>
        </w:rPr>
        <w:t xml:space="preserve"> intake. </w:t>
      </w:r>
      <w:r w:rsidRPr="00BE70D2">
        <w:rPr>
          <w:rStyle w:val="fontstyle01"/>
          <w:rFonts w:ascii="Times New Roman" w:hAnsi="Times New Roman" w:cs="Times New Roman"/>
          <w:color w:val="000000" w:themeColor="text1"/>
          <w:sz w:val="22"/>
          <w:szCs w:val="22"/>
          <w:rPrChange w:id="3595" w:author="Chen Liao" w:date="2021-06-01T21:13:00Z">
            <w:rPr>
              <w:rStyle w:val="fontstyle01"/>
              <w:rFonts w:ascii="Times New Roman" w:hAnsi="Times New Roman"/>
              <w:sz w:val="22"/>
              <w:szCs w:val="22"/>
            </w:rPr>
          </w:rPrChange>
        </w:rPr>
        <w:t>Specifically</w:t>
      </w:r>
      <w:r w:rsidR="0056716A" w:rsidRPr="00BE70D2">
        <w:rPr>
          <w:rStyle w:val="fontstyle01"/>
          <w:rFonts w:ascii="Times New Roman" w:hAnsi="Times New Roman" w:cs="Times New Roman"/>
          <w:color w:val="000000" w:themeColor="text1"/>
          <w:sz w:val="22"/>
          <w:szCs w:val="22"/>
          <w:rPrChange w:id="3596" w:author="Chen Liao" w:date="2021-06-01T21:13:00Z">
            <w:rPr>
              <w:rStyle w:val="fontstyle01"/>
              <w:rFonts w:ascii="Times New Roman" w:hAnsi="Times New Roman"/>
              <w:sz w:val="22"/>
              <w:szCs w:val="22"/>
            </w:rPr>
          </w:rPrChange>
        </w:rPr>
        <w:t xml:space="preserve">, the gut microbiota in </w:t>
      </w:r>
      <w:r w:rsidRPr="00BE70D2">
        <w:rPr>
          <w:rStyle w:val="fontstyle01"/>
          <w:rFonts w:ascii="Times New Roman" w:hAnsi="Times New Roman" w:cs="Times New Roman"/>
          <w:color w:val="000000" w:themeColor="text1"/>
          <w:sz w:val="22"/>
          <w:szCs w:val="22"/>
          <w:rPrChange w:id="3597" w:author="Chen Liao" w:date="2021-06-01T21:13:00Z">
            <w:rPr>
              <w:rStyle w:val="fontstyle01"/>
              <w:rFonts w:ascii="Times New Roman" w:hAnsi="Times New Roman"/>
              <w:sz w:val="22"/>
              <w:szCs w:val="22"/>
            </w:rPr>
          </w:rPrChange>
        </w:rPr>
        <w:t>Guangdong</w:t>
      </w:r>
      <w:r w:rsidR="0056716A" w:rsidRPr="00BE70D2">
        <w:rPr>
          <w:rStyle w:val="fontstyle01"/>
          <w:rFonts w:ascii="Times New Roman" w:hAnsi="Times New Roman" w:cs="Times New Roman"/>
          <w:color w:val="000000" w:themeColor="text1"/>
          <w:sz w:val="22"/>
          <w:szCs w:val="22"/>
          <w:rPrChange w:id="3598" w:author="Chen Liao" w:date="2021-06-01T21:13:00Z">
            <w:rPr>
              <w:rStyle w:val="fontstyle01"/>
              <w:rFonts w:ascii="Times New Roman" w:hAnsi="Times New Roman"/>
              <w:sz w:val="22"/>
              <w:szCs w:val="22"/>
            </w:rPr>
          </w:rPrChange>
        </w:rPr>
        <w:t xml:space="preserve"> mice </w:t>
      </w:r>
      <w:r w:rsidR="00DA1A5C" w:rsidRPr="00BE70D2">
        <w:rPr>
          <w:rStyle w:val="fontstyle01"/>
          <w:rFonts w:ascii="Times New Roman" w:hAnsi="Times New Roman" w:cs="Times New Roman"/>
          <w:color w:val="000000" w:themeColor="text1"/>
          <w:sz w:val="22"/>
          <w:szCs w:val="22"/>
          <w:rPrChange w:id="3599" w:author="Chen Liao" w:date="2021-06-01T21:13:00Z">
            <w:rPr>
              <w:rStyle w:val="fontstyle01"/>
              <w:rFonts w:ascii="Times New Roman" w:hAnsi="Times New Roman"/>
              <w:sz w:val="22"/>
              <w:szCs w:val="22"/>
            </w:rPr>
          </w:rPrChange>
        </w:rPr>
        <w:t xml:space="preserve">was highly </w:t>
      </w:r>
      <w:r w:rsidR="00B6638C" w:rsidRPr="00BE70D2">
        <w:rPr>
          <w:rStyle w:val="fontstyle01"/>
          <w:rFonts w:ascii="Times New Roman" w:hAnsi="Times New Roman" w:cs="Times New Roman"/>
          <w:color w:val="000000" w:themeColor="text1"/>
          <w:sz w:val="22"/>
          <w:szCs w:val="22"/>
          <w:rPrChange w:id="3600" w:author="Chen Liao" w:date="2021-06-01T21:13:00Z">
            <w:rPr>
              <w:rStyle w:val="fontstyle01"/>
              <w:rFonts w:ascii="Times New Roman" w:hAnsi="Times New Roman"/>
              <w:sz w:val="22"/>
              <w:szCs w:val="22"/>
            </w:rPr>
          </w:rPrChange>
        </w:rPr>
        <w:t xml:space="preserve">resilient to inulin intervention and </w:t>
      </w:r>
      <w:r w:rsidR="0056716A" w:rsidRPr="00BE70D2">
        <w:rPr>
          <w:rStyle w:val="fontstyle01"/>
          <w:rFonts w:ascii="Times New Roman" w:hAnsi="Times New Roman" w:cs="Times New Roman"/>
          <w:color w:val="000000" w:themeColor="text1"/>
          <w:sz w:val="22"/>
          <w:szCs w:val="22"/>
          <w:rPrChange w:id="3601" w:author="Chen Liao" w:date="2021-06-01T21:13:00Z">
            <w:rPr>
              <w:rStyle w:val="fontstyle01"/>
              <w:rFonts w:ascii="Times New Roman" w:hAnsi="Times New Roman"/>
              <w:sz w:val="22"/>
              <w:szCs w:val="22"/>
            </w:rPr>
          </w:rPrChange>
        </w:rPr>
        <w:t xml:space="preserve">almost returned to its </w:t>
      </w:r>
      <w:r w:rsidR="008D48B0" w:rsidRPr="00BE70D2">
        <w:rPr>
          <w:rStyle w:val="fontstyle01"/>
          <w:rFonts w:ascii="Times New Roman" w:hAnsi="Times New Roman" w:cs="Times New Roman"/>
          <w:color w:val="000000" w:themeColor="text1"/>
          <w:sz w:val="22"/>
          <w:szCs w:val="22"/>
          <w:rPrChange w:id="3602" w:author="Chen Liao" w:date="2021-06-01T21:13:00Z">
            <w:rPr>
              <w:rStyle w:val="fontstyle01"/>
              <w:rFonts w:ascii="Times New Roman" w:hAnsi="Times New Roman"/>
              <w:sz w:val="22"/>
              <w:szCs w:val="22"/>
            </w:rPr>
          </w:rPrChange>
        </w:rPr>
        <w:t xml:space="preserve">baseline </w:t>
      </w:r>
      <w:r w:rsidR="0056716A" w:rsidRPr="00BE70D2">
        <w:rPr>
          <w:rStyle w:val="fontstyle01"/>
          <w:rFonts w:ascii="Times New Roman" w:hAnsi="Times New Roman" w:cs="Times New Roman"/>
          <w:color w:val="000000" w:themeColor="text1"/>
          <w:sz w:val="22"/>
          <w:szCs w:val="22"/>
          <w:rPrChange w:id="3603" w:author="Chen Liao" w:date="2021-06-01T21:13:00Z">
            <w:rPr>
              <w:rStyle w:val="fontstyle01"/>
              <w:rFonts w:ascii="Times New Roman" w:hAnsi="Times New Roman"/>
              <w:sz w:val="22"/>
              <w:szCs w:val="22"/>
            </w:rPr>
          </w:rPrChange>
        </w:rPr>
        <w:t>composition</w:t>
      </w:r>
      <w:r w:rsidR="00B6638C" w:rsidRPr="00BE70D2">
        <w:rPr>
          <w:rStyle w:val="fontstyle01"/>
          <w:rFonts w:ascii="Times New Roman" w:hAnsi="Times New Roman" w:cs="Times New Roman"/>
          <w:color w:val="000000" w:themeColor="text1"/>
          <w:sz w:val="22"/>
          <w:szCs w:val="22"/>
          <w:rPrChange w:id="3604" w:author="Chen Liao" w:date="2021-06-01T21:13:00Z">
            <w:rPr>
              <w:rStyle w:val="fontstyle01"/>
              <w:rFonts w:ascii="Times New Roman" w:hAnsi="Times New Roman"/>
              <w:sz w:val="22"/>
              <w:szCs w:val="22"/>
            </w:rPr>
          </w:rPrChange>
        </w:rPr>
        <w:t xml:space="preserve"> at</w:t>
      </w:r>
      <w:r w:rsidR="00DA1A5C" w:rsidRPr="00BE70D2">
        <w:rPr>
          <w:rStyle w:val="fontstyle01"/>
          <w:rFonts w:ascii="Times New Roman" w:hAnsi="Times New Roman" w:cs="Times New Roman"/>
          <w:color w:val="000000" w:themeColor="text1"/>
          <w:sz w:val="22"/>
          <w:szCs w:val="22"/>
          <w:rPrChange w:id="3605" w:author="Chen Liao" w:date="2021-06-01T21:13:00Z">
            <w:rPr>
              <w:rStyle w:val="fontstyle01"/>
              <w:rFonts w:ascii="Times New Roman" w:hAnsi="Times New Roman"/>
              <w:sz w:val="22"/>
              <w:szCs w:val="22"/>
            </w:rPr>
          </w:rPrChange>
        </w:rPr>
        <w:t xml:space="preserve"> day 31</w:t>
      </w:r>
      <w:r w:rsidR="0056716A" w:rsidRPr="00BE70D2">
        <w:rPr>
          <w:rStyle w:val="fontstyle01"/>
          <w:rFonts w:ascii="Times New Roman" w:hAnsi="Times New Roman" w:cs="Times New Roman"/>
          <w:color w:val="000000" w:themeColor="text1"/>
          <w:sz w:val="22"/>
          <w:szCs w:val="22"/>
          <w:rPrChange w:id="3606" w:author="Chen Liao" w:date="2021-06-01T21:13:00Z">
            <w:rPr>
              <w:rStyle w:val="fontstyle01"/>
              <w:rFonts w:ascii="Times New Roman" w:hAnsi="Times New Roman"/>
              <w:sz w:val="22"/>
              <w:szCs w:val="22"/>
            </w:rPr>
          </w:rPrChange>
        </w:rPr>
        <w:t>.</w:t>
      </w:r>
      <w:ins w:id="3607" w:author="Chen Liao" w:date="2021-05-30T00:02:00Z">
        <w:r w:rsidR="00AF0650" w:rsidRPr="00BE70D2">
          <w:rPr>
            <w:rStyle w:val="fontstyle01"/>
            <w:rFonts w:ascii="Times New Roman" w:hAnsi="Times New Roman" w:cs="Times New Roman"/>
            <w:color w:val="000000" w:themeColor="text1"/>
            <w:sz w:val="22"/>
            <w:szCs w:val="22"/>
            <w:rPrChange w:id="3608" w:author="Chen Liao" w:date="2021-06-01T21:13:00Z">
              <w:rPr>
                <w:rStyle w:val="fontstyle01"/>
                <w:rFonts w:ascii="Times New Roman" w:hAnsi="Times New Roman"/>
                <w:color w:val="000000" w:themeColor="text1"/>
                <w:sz w:val="22"/>
                <w:szCs w:val="22"/>
              </w:rPr>
            </w:rPrChange>
          </w:rPr>
          <w:t xml:space="preserve"> </w:t>
        </w:r>
      </w:ins>
      <w:del w:id="3609" w:author="Chen Liao" w:date="2021-05-30T00:02:00Z">
        <w:r w:rsidR="0056716A" w:rsidRPr="00BE70D2" w:rsidDel="00AF0650">
          <w:rPr>
            <w:rStyle w:val="fontstyle01"/>
            <w:rFonts w:ascii="Times New Roman" w:hAnsi="Times New Roman" w:cs="Times New Roman"/>
            <w:color w:val="000000" w:themeColor="text1"/>
            <w:sz w:val="22"/>
            <w:szCs w:val="22"/>
            <w:rPrChange w:id="3610" w:author="Chen Liao" w:date="2021-06-01T21:13:00Z">
              <w:rPr>
                <w:rStyle w:val="fontstyle01"/>
                <w:rFonts w:ascii="Times New Roman" w:hAnsi="Times New Roman"/>
                <w:sz w:val="22"/>
                <w:szCs w:val="22"/>
              </w:rPr>
            </w:rPrChange>
          </w:rPr>
          <w:delText xml:space="preserve"> </w:delText>
        </w:r>
        <w:commentRangeStart w:id="3611"/>
        <w:r w:rsidR="003C3CC9" w:rsidRPr="00BE70D2" w:rsidDel="00AF0650">
          <w:rPr>
            <w:rStyle w:val="fontstyle01"/>
            <w:rFonts w:ascii="Times New Roman" w:hAnsi="Times New Roman" w:cs="Times New Roman"/>
            <w:color w:val="000000" w:themeColor="text1"/>
            <w:sz w:val="22"/>
            <w:szCs w:val="22"/>
            <w:rPrChange w:id="3612" w:author="Chen Liao" w:date="2021-06-01T21:13:00Z">
              <w:rPr>
                <w:rStyle w:val="fontstyle01"/>
                <w:rFonts w:ascii="Times New Roman" w:hAnsi="Times New Roman"/>
                <w:sz w:val="22"/>
                <w:szCs w:val="22"/>
              </w:rPr>
            </w:rPrChange>
          </w:rPr>
          <w:delText xml:space="preserve">In addition, </w:delText>
        </w:r>
        <w:r w:rsidR="00533003" w:rsidRPr="00BE70D2" w:rsidDel="00AF0650">
          <w:rPr>
            <w:rStyle w:val="fontstyle01"/>
            <w:rFonts w:ascii="Times New Roman" w:hAnsi="Times New Roman" w:cs="Times New Roman"/>
            <w:color w:val="000000" w:themeColor="text1"/>
            <w:sz w:val="22"/>
            <w:szCs w:val="22"/>
            <w:rPrChange w:id="3613" w:author="Chen Liao" w:date="2021-06-01T21:13:00Z">
              <w:rPr>
                <w:rStyle w:val="fontstyle01"/>
                <w:rFonts w:ascii="Times New Roman" w:hAnsi="Times New Roman"/>
                <w:sz w:val="22"/>
                <w:szCs w:val="22"/>
              </w:rPr>
            </w:rPrChange>
          </w:rPr>
          <w:delText>inulin</w:delText>
        </w:r>
      </w:del>
      <w:del w:id="3614" w:author="Chen Liao" w:date="2021-05-28T07:12:00Z">
        <w:r w:rsidR="00AC0E36" w:rsidRPr="00BE70D2" w:rsidDel="00F646B4">
          <w:rPr>
            <w:rStyle w:val="fontstyle01"/>
            <w:rFonts w:ascii="Times New Roman" w:hAnsi="Times New Roman" w:cs="Times New Roman"/>
            <w:color w:val="000000" w:themeColor="text1"/>
            <w:sz w:val="22"/>
            <w:szCs w:val="22"/>
            <w:rPrChange w:id="3615" w:author="Chen Liao" w:date="2021-06-01T21:13:00Z">
              <w:rPr>
                <w:rStyle w:val="fontstyle01"/>
                <w:rFonts w:ascii="Times New Roman" w:hAnsi="Times New Roman"/>
                <w:sz w:val="22"/>
                <w:szCs w:val="22"/>
              </w:rPr>
            </w:rPrChange>
          </w:rPr>
          <w:delText xml:space="preserve">, as well as resistant starch </w:delText>
        </w:r>
      </w:del>
      <w:del w:id="3616" w:author="Chen Liao" w:date="2021-05-30T00:02:00Z">
        <w:r w:rsidR="00AC0E36" w:rsidRPr="00BE70D2" w:rsidDel="00AF0650">
          <w:rPr>
            <w:rStyle w:val="fontstyle01"/>
            <w:rFonts w:ascii="Times New Roman" w:hAnsi="Times New Roman" w:cs="Times New Roman"/>
            <w:color w:val="000000" w:themeColor="text1"/>
            <w:sz w:val="22"/>
            <w:szCs w:val="22"/>
            <w:rPrChange w:id="3617" w:author="Chen Liao" w:date="2021-06-01T21:13:00Z">
              <w:rPr>
                <w:rStyle w:val="fontstyle01"/>
                <w:rFonts w:ascii="Times New Roman" w:hAnsi="Times New Roman"/>
                <w:sz w:val="22"/>
                <w:szCs w:val="22"/>
              </w:rPr>
            </w:rPrChange>
          </w:rPr>
          <w:delText>and even cellulose</w:delText>
        </w:r>
      </w:del>
      <w:del w:id="3618" w:author="Chen Liao" w:date="2021-05-28T07:12:00Z">
        <w:r w:rsidR="00AC0E36" w:rsidRPr="00BE70D2" w:rsidDel="00F646B4">
          <w:rPr>
            <w:rStyle w:val="fontstyle01"/>
            <w:rFonts w:ascii="Times New Roman" w:hAnsi="Times New Roman" w:cs="Times New Roman"/>
            <w:color w:val="000000" w:themeColor="text1"/>
            <w:sz w:val="22"/>
            <w:szCs w:val="22"/>
            <w:rPrChange w:id="3619" w:author="Chen Liao" w:date="2021-06-01T21:13:00Z">
              <w:rPr>
                <w:rStyle w:val="fontstyle01"/>
                <w:rFonts w:ascii="Times New Roman" w:hAnsi="Times New Roman"/>
                <w:sz w:val="22"/>
                <w:szCs w:val="22"/>
              </w:rPr>
            </w:rPrChange>
          </w:rPr>
          <w:delText xml:space="preserve">, </w:delText>
        </w:r>
      </w:del>
      <w:del w:id="3620" w:author="Chen Liao" w:date="2021-05-30T00:02:00Z">
        <w:r w:rsidR="00533003" w:rsidRPr="00BE70D2" w:rsidDel="00AF0650">
          <w:rPr>
            <w:rStyle w:val="fontstyle01"/>
            <w:rFonts w:ascii="Times New Roman" w:hAnsi="Times New Roman" w:cs="Times New Roman"/>
            <w:color w:val="000000" w:themeColor="text1"/>
            <w:sz w:val="22"/>
            <w:szCs w:val="22"/>
            <w:rPrChange w:id="3621" w:author="Chen Liao" w:date="2021-06-01T21:13:00Z">
              <w:rPr>
                <w:rStyle w:val="fontstyle01"/>
                <w:rFonts w:ascii="Times New Roman" w:hAnsi="Times New Roman"/>
                <w:sz w:val="22"/>
                <w:szCs w:val="22"/>
              </w:rPr>
            </w:rPrChange>
          </w:rPr>
          <w:delText>reduced baseline microbiota differences by ~35% at day 31</w:delText>
        </w:r>
        <w:r w:rsidR="003951B2" w:rsidRPr="00BE70D2" w:rsidDel="00AF0650">
          <w:rPr>
            <w:rStyle w:val="fontstyle01"/>
            <w:rFonts w:ascii="Times New Roman" w:hAnsi="Times New Roman" w:cs="Times New Roman"/>
            <w:color w:val="000000" w:themeColor="text1"/>
            <w:sz w:val="22"/>
            <w:szCs w:val="22"/>
            <w:rPrChange w:id="3622" w:author="Chen Liao" w:date="2021-06-01T21:13:00Z">
              <w:rPr>
                <w:rStyle w:val="fontstyle01"/>
                <w:rFonts w:ascii="Times New Roman" w:hAnsi="Times New Roman"/>
                <w:sz w:val="22"/>
                <w:szCs w:val="22"/>
              </w:rPr>
            </w:rPrChange>
          </w:rPr>
          <w:delText xml:space="preserve"> (</w:delText>
        </w:r>
        <w:r w:rsidR="003951B2" w:rsidRPr="00BE70D2" w:rsidDel="00AF0650">
          <w:rPr>
            <w:rStyle w:val="fontstyle01"/>
            <w:rFonts w:ascii="Times New Roman" w:hAnsi="Times New Roman" w:cs="Times New Roman"/>
            <w:color w:val="000000" w:themeColor="text1"/>
            <w:sz w:val="22"/>
            <w:szCs w:val="22"/>
            <w:highlight w:val="yellow"/>
            <w:rPrChange w:id="3623" w:author="Chen Liao" w:date="2021-06-01T21:13:00Z">
              <w:rPr>
                <w:rStyle w:val="fontstyle01"/>
                <w:rFonts w:ascii="Times New Roman" w:hAnsi="Times New Roman"/>
                <w:sz w:val="22"/>
                <w:szCs w:val="22"/>
                <w:highlight w:val="yellow"/>
              </w:rPr>
            </w:rPrChange>
          </w:rPr>
          <w:delText>Fig. S</w:delText>
        </w:r>
        <w:r w:rsidR="00B358D4" w:rsidRPr="00BE70D2" w:rsidDel="00AF0650">
          <w:rPr>
            <w:rStyle w:val="fontstyle01"/>
            <w:rFonts w:ascii="Times New Roman" w:hAnsi="Times New Roman" w:cs="Times New Roman"/>
            <w:color w:val="000000" w:themeColor="text1"/>
            <w:sz w:val="22"/>
            <w:szCs w:val="22"/>
            <w:highlight w:val="yellow"/>
            <w:rPrChange w:id="3624" w:author="Chen Liao" w:date="2021-06-01T21:13:00Z">
              <w:rPr>
                <w:rStyle w:val="fontstyle01"/>
                <w:rFonts w:ascii="Times New Roman" w:hAnsi="Times New Roman"/>
                <w:sz w:val="22"/>
                <w:szCs w:val="22"/>
                <w:highlight w:val="yellow"/>
              </w:rPr>
            </w:rPrChange>
          </w:rPr>
          <w:delText>4</w:delText>
        </w:r>
      </w:del>
      <w:del w:id="3625" w:author="Chen Liao" w:date="2021-05-29T19:00:00Z">
        <w:r w:rsidR="00B358D4" w:rsidRPr="00BE70D2" w:rsidDel="002F5CD8">
          <w:rPr>
            <w:rStyle w:val="fontstyle01"/>
            <w:rFonts w:ascii="Times New Roman" w:hAnsi="Times New Roman" w:cs="Times New Roman"/>
            <w:color w:val="000000" w:themeColor="text1"/>
            <w:sz w:val="22"/>
            <w:szCs w:val="22"/>
            <w:highlight w:val="yellow"/>
            <w:rPrChange w:id="3626" w:author="Chen Liao" w:date="2021-06-01T21:13:00Z">
              <w:rPr>
                <w:rStyle w:val="fontstyle01"/>
                <w:rFonts w:ascii="Times New Roman" w:hAnsi="Times New Roman"/>
                <w:sz w:val="22"/>
                <w:szCs w:val="22"/>
                <w:highlight w:val="yellow"/>
              </w:rPr>
            </w:rPrChange>
          </w:rPr>
          <w:delText>B</w:delText>
        </w:r>
      </w:del>
      <w:del w:id="3627" w:author="Chen Liao" w:date="2021-05-30T00:02:00Z">
        <w:r w:rsidR="003951B2" w:rsidRPr="00BE70D2" w:rsidDel="00AF0650">
          <w:rPr>
            <w:rStyle w:val="fontstyle01"/>
            <w:rFonts w:ascii="Times New Roman" w:hAnsi="Times New Roman" w:cs="Times New Roman"/>
            <w:color w:val="000000" w:themeColor="text1"/>
            <w:sz w:val="22"/>
            <w:szCs w:val="22"/>
            <w:rPrChange w:id="3628" w:author="Chen Liao" w:date="2021-06-01T21:13:00Z">
              <w:rPr>
                <w:rStyle w:val="fontstyle01"/>
                <w:rFonts w:ascii="Times New Roman" w:hAnsi="Times New Roman"/>
                <w:sz w:val="22"/>
                <w:szCs w:val="22"/>
              </w:rPr>
            </w:rPrChange>
          </w:rPr>
          <w:delText>)</w:delText>
        </w:r>
        <w:r w:rsidR="00AC0E36" w:rsidRPr="00BE70D2" w:rsidDel="00AF0650">
          <w:rPr>
            <w:rStyle w:val="fontstyle01"/>
            <w:rFonts w:ascii="Times New Roman" w:hAnsi="Times New Roman" w:cs="Times New Roman"/>
            <w:color w:val="000000" w:themeColor="text1"/>
            <w:sz w:val="22"/>
            <w:szCs w:val="22"/>
            <w:rPrChange w:id="3629" w:author="Chen Liao" w:date="2021-06-01T21:13:00Z">
              <w:rPr>
                <w:rStyle w:val="fontstyle01"/>
                <w:rFonts w:ascii="Times New Roman" w:hAnsi="Times New Roman"/>
                <w:sz w:val="22"/>
                <w:szCs w:val="22"/>
              </w:rPr>
            </w:rPrChange>
          </w:rPr>
          <w:delText xml:space="preserve">, suggesting that </w:delText>
        </w:r>
        <w:r w:rsidR="00AF542F" w:rsidRPr="00BE70D2" w:rsidDel="00AF0650">
          <w:rPr>
            <w:rStyle w:val="fontstyle01"/>
            <w:rFonts w:ascii="Times New Roman" w:hAnsi="Times New Roman" w:cs="Times New Roman"/>
            <w:color w:val="000000" w:themeColor="text1"/>
            <w:sz w:val="22"/>
            <w:szCs w:val="22"/>
            <w:rPrChange w:id="3630" w:author="Chen Liao" w:date="2021-06-01T21:13:00Z">
              <w:rPr>
                <w:rStyle w:val="fontstyle01"/>
                <w:rFonts w:ascii="Times New Roman" w:hAnsi="Times New Roman"/>
                <w:sz w:val="22"/>
                <w:szCs w:val="22"/>
              </w:rPr>
            </w:rPrChange>
          </w:rPr>
          <w:delText xml:space="preserve">long-term </w:delText>
        </w:r>
        <w:r w:rsidR="00AC0E36" w:rsidRPr="00BE70D2" w:rsidDel="00AF0650">
          <w:rPr>
            <w:rFonts w:ascii="Times New Roman" w:hAnsi="Times New Roman" w:cs="Times New Roman"/>
            <w:color w:val="000000" w:themeColor="text1"/>
            <w:sz w:val="22"/>
            <w:szCs w:val="22"/>
            <w:rPrChange w:id="3631" w:author="Chen Liao" w:date="2021-06-01T21:13:00Z">
              <w:rPr/>
            </w:rPrChange>
          </w:rPr>
          <w:delText>dietary fiber</w:delText>
        </w:r>
        <w:r w:rsidR="00AF542F" w:rsidRPr="00BE70D2" w:rsidDel="00AF0650">
          <w:rPr>
            <w:rFonts w:ascii="Times New Roman" w:hAnsi="Times New Roman" w:cs="Times New Roman"/>
            <w:color w:val="000000" w:themeColor="text1"/>
            <w:sz w:val="22"/>
            <w:szCs w:val="22"/>
            <w:rPrChange w:id="3632" w:author="Chen Liao" w:date="2021-06-01T21:13:00Z">
              <w:rPr/>
            </w:rPrChange>
          </w:rPr>
          <w:delText xml:space="preserve"> intervention</w:delText>
        </w:r>
        <w:r w:rsidR="00AC0E36" w:rsidRPr="00BE70D2" w:rsidDel="00AF0650">
          <w:rPr>
            <w:rFonts w:ascii="Times New Roman" w:hAnsi="Times New Roman" w:cs="Times New Roman"/>
            <w:color w:val="000000" w:themeColor="text1"/>
            <w:sz w:val="22"/>
            <w:szCs w:val="22"/>
            <w:rPrChange w:id="3633" w:author="Chen Liao" w:date="2021-06-01T21:13:00Z">
              <w:rPr/>
            </w:rPrChange>
          </w:rPr>
          <w:delText xml:space="preserve"> promotes adaptative convergence of baseline microbiota towards similar composition</w:delText>
        </w:r>
        <w:r w:rsidR="004F16E3" w:rsidRPr="00BE70D2" w:rsidDel="00AF0650">
          <w:rPr>
            <w:rFonts w:ascii="Times New Roman" w:hAnsi="Times New Roman" w:cs="Times New Roman"/>
            <w:color w:val="000000" w:themeColor="text1"/>
            <w:sz w:val="22"/>
            <w:szCs w:val="22"/>
            <w:rPrChange w:id="3634" w:author="Chen Liao" w:date="2021-06-01T21:13:00Z">
              <w:rPr/>
            </w:rPrChange>
          </w:rPr>
          <w:delText xml:space="preserve"> between different vendors</w:delText>
        </w:r>
        <w:r w:rsidR="00533003" w:rsidRPr="00BE70D2" w:rsidDel="00AF0650">
          <w:rPr>
            <w:rStyle w:val="fontstyle01"/>
            <w:rFonts w:ascii="Times New Roman" w:hAnsi="Times New Roman" w:cs="Times New Roman"/>
            <w:color w:val="000000" w:themeColor="text1"/>
            <w:sz w:val="22"/>
            <w:szCs w:val="22"/>
            <w:rPrChange w:id="3635" w:author="Chen Liao" w:date="2021-06-01T21:13:00Z">
              <w:rPr>
                <w:rStyle w:val="fontstyle01"/>
                <w:rFonts w:ascii="Times New Roman" w:hAnsi="Times New Roman"/>
                <w:sz w:val="22"/>
                <w:szCs w:val="22"/>
              </w:rPr>
            </w:rPrChange>
          </w:rPr>
          <w:delText>.</w:delText>
        </w:r>
        <w:commentRangeEnd w:id="3611"/>
        <w:r w:rsidR="009414D4" w:rsidRPr="00BE70D2" w:rsidDel="00AF0650">
          <w:rPr>
            <w:rStyle w:val="CommentReference"/>
            <w:rFonts w:ascii="Times New Roman" w:hAnsi="Times New Roman" w:cs="Times New Roman"/>
            <w:color w:val="000000" w:themeColor="text1"/>
            <w:sz w:val="22"/>
            <w:szCs w:val="22"/>
            <w:rPrChange w:id="3636" w:author="Chen Liao" w:date="2021-06-01T21:13:00Z">
              <w:rPr>
                <w:rStyle w:val="CommentReference"/>
              </w:rPr>
            </w:rPrChange>
          </w:rPr>
          <w:commentReference w:id="3611"/>
        </w:r>
        <w:r w:rsidR="00533003" w:rsidRPr="00BE70D2" w:rsidDel="00AF0650">
          <w:rPr>
            <w:rStyle w:val="fontstyle01"/>
            <w:rFonts w:ascii="Times New Roman" w:hAnsi="Times New Roman" w:cs="Times New Roman"/>
            <w:color w:val="000000" w:themeColor="text1"/>
            <w:sz w:val="22"/>
            <w:szCs w:val="22"/>
            <w:rPrChange w:id="3637" w:author="Chen Liao" w:date="2021-06-01T21:13:00Z">
              <w:rPr>
                <w:rStyle w:val="fontstyle01"/>
                <w:rFonts w:ascii="Times New Roman" w:hAnsi="Times New Roman"/>
                <w:sz w:val="22"/>
                <w:szCs w:val="22"/>
              </w:rPr>
            </w:rPrChange>
          </w:rPr>
          <w:delText xml:space="preserve"> </w:delText>
        </w:r>
        <w:r w:rsidR="006B44B0" w:rsidRPr="00BE70D2" w:rsidDel="00AF0650">
          <w:rPr>
            <w:rStyle w:val="fontstyle01"/>
            <w:rFonts w:ascii="Times New Roman" w:hAnsi="Times New Roman" w:cs="Times New Roman"/>
            <w:color w:val="000000" w:themeColor="text1"/>
            <w:sz w:val="22"/>
            <w:szCs w:val="22"/>
            <w:rPrChange w:id="3638" w:author="Chen Liao" w:date="2021-06-01T21:13:00Z">
              <w:rPr>
                <w:rStyle w:val="fontstyle01"/>
                <w:rFonts w:ascii="Times New Roman" w:hAnsi="Times New Roman"/>
                <w:sz w:val="22"/>
                <w:szCs w:val="22"/>
              </w:rPr>
            </w:rPrChange>
          </w:rPr>
          <w:delText xml:space="preserve">The adaptation </w:delText>
        </w:r>
        <w:r w:rsidR="00FF44CC" w:rsidRPr="00BE70D2" w:rsidDel="00AF0650">
          <w:rPr>
            <w:rStyle w:val="fontstyle01"/>
            <w:rFonts w:ascii="Times New Roman" w:hAnsi="Times New Roman" w:cs="Times New Roman"/>
            <w:color w:val="000000" w:themeColor="text1"/>
            <w:sz w:val="22"/>
            <w:szCs w:val="22"/>
            <w:rPrChange w:id="3639" w:author="Chen Liao" w:date="2021-06-01T21:13:00Z">
              <w:rPr>
                <w:rStyle w:val="fontstyle01"/>
                <w:rFonts w:ascii="Times New Roman" w:hAnsi="Times New Roman"/>
                <w:sz w:val="22"/>
                <w:szCs w:val="22"/>
              </w:rPr>
            </w:rPrChange>
          </w:rPr>
          <w:delText xml:space="preserve">is </w:delText>
        </w:r>
        <w:r w:rsidR="006B44B0" w:rsidRPr="00BE70D2" w:rsidDel="00AF0650">
          <w:rPr>
            <w:rStyle w:val="fontstyle01"/>
            <w:rFonts w:ascii="Times New Roman" w:hAnsi="Times New Roman" w:cs="Times New Roman"/>
            <w:color w:val="000000" w:themeColor="text1"/>
            <w:sz w:val="22"/>
            <w:szCs w:val="22"/>
            <w:rPrChange w:id="3640" w:author="Chen Liao" w:date="2021-06-01T21:13:00Z">
              <w:rPr>
                <w:rStyle w:val="fontstyle01"/>
                <w:rFonts w:ascii="Times New Roman" w:hAnsi="Times New Roman"/>
                <w:sz w:val="22"/>
                <w:szCs w:val="22"/>
              </w:rPr>
            </w:rPrChange>
          </w:rPr>
          <w:delText xml:space="preserve">also evident in the dynamics of </w:delText>
        </w:r>
        <w:r w:rsidR="00AC0E36" w:rsidRPr="00BE70D2" w:rsidDel="00AF0650">
          <w:rPr>
            <w:rStyle w:val="fontstyle01"/>
            <w:rFonts w:ascii="Times New Roman" w:hAnsi="Times New Roman" w:cs="Times New Roman"/>
            <w:color w:val="000000" w:themeColor="text1"/>
            <w:sz w:val="22"/>
            <w:szCs w:val="22"/>
            <w:rPrChange w:id="3641" w:author="Chen Liao" w:date="2021-06-01T21:13:00Z">
              <w:rPr>
                <w:rStyle w:val="fontstyle01"/>
                <w:rFonts w:ascii="Times New Roman" w:hAnsi="Times New Roman"/>
                <w:sz w:val="22"/>
                <w:szCs w:val="22"/>
              </w:rPr>
            </w:rPrChange>
          </w:rPr>
          <w:delText>the</w:delText>
        </w:r>
        <w:r w:rsidR="006B44B0" w:rsidRPr="00BE70D2" w:rsidDel="00AF0650">
          <w:rPr>
            <w:rStyle w:val="fontstyle01"/>
            <w:rFonts w:ascii="Times New Roman" w:hAnsi="Times New Roman" w:cs="Times New Roman"/>
            <w:color w:val="000000" w:themeColor="text1"/>
            <w:sz w:val="22"/>
            <w:szCs w:val="22"/>
            <w:rPrChange w:id="3642" w:author="Chen Liao" w:date="2021-06-01T21:13:00Z">
              <w:rPr>
                <w:rStyle w:val="fontstyle01"/>
                <w:rFonts w:ascii="Times New Roman" w:hAnsi="Times New Roman"/>
                <w:sz w:val="22"/>
                <w:szCs w:val="22"/>
              </w:rPr>
            </w:rPrChange>
          </w:rPr>
          <w:delText xml:space="preserve"> dominant </w:delText>
        </w:r>
        <w:r w:rsidR="003262F3" w:rsidRPr="00BE70D2" w:rsidDel="00AF0650">
          <w:rPr>
            <w:rStyle w:val="fontstyle01"/>
            <w:rFonts w:ascii="Times New Roman" w:hAnsi="Times New Roman" w:cs="Times New Roman"/>
            <w:color w:val="000000" w:themeColor="text1"/>
            <w:sz w:val="22"/>
            <w:szCs w:val="22"/>
            <w:rPrChange w:id="3643" w:author="Chen Liao" w:date="2021-06-01T21:13:00Z">
              <w:rPr>
                <w:rStyle w:val="fontstyle01"/>
                <w:rFonts w:ascii="Times New Roman" w:hAnsi="Times New Roman"/>
                <w:sz w:val="22"/>
                <w:szCs w:val="22"/>
              </w:rPr>
            </w:rPrChange>
          </w:rPr>
          <w:delText xml:space="preserve">bacterial </w:delText>
        </w:r>
        <w:r w:rsidR="006B44B0" w:rsidRPr="00BE70D2" w:rsidDel="00AF0650">
          <w:rPr>
            <w:rStyle w:val="fontstyle01"/>
            <w:rFonts w:ascii="Times New Roman" w:hAnsi="Times New Roman" w:cs="Times New Roman"/>
            <w:color w:val="000000" w:themeColor="text1"/>
            <w:sz w:val="22"/>
            <w:szCs w:val="22"/>
            <w:rPrChange w:id="3644" w:author="Chen Liao" w:date="2021-06-01T21:13:00Z">
              <w:rPr>
                <w:rStyle w:val="fontstyle01"/>
                <w:rFonts w:ascii="Times New Roman" w:hAnsi="Times New Roman"/>
                <w:sz w:val="22"/>
                <w:szCs w:val="22"/>
              </w:rPr>
            </w:rPrChange>
          </w:rPr>
          <w:delText>taxa. For example, the relative abundance of</w:delText>
        </w:r>
        <w:r w:rsidR="00AC344B" w:rsidRPr="00BE70D2" w:rsidDel="00AF0650">
          <w:rPr>
            <w:rStyle w:val="fontstyle01"/>
            <w:rFonts w:ascii="Times New Roman" w:hAnsi="Times New Roman" w:cs="Times New Roman"/>
            <w:color w:val="000000" w:themeColor="text1"/>
            <w:sz w:val="22"/>
            <w:szCs w:val="22"/>
            <w:rPrChange w:id="3645" w:author="Chen Liao" w:date="2021-06-01T21:13:00Z">
              <w:rPr>
                <w:rStyle w:val="fontstyle01"/>
                <w:rFonts w:ascii="Times New Roman" w:hAnsi="Times New Roman"/>
                <w:sz w:val="22"/>
                <w:szCs w:val="22"/>
              </w:rPr>
            </w:rPrChange>
          </w:rPr>
          <w:delText xml:space="preserve"> </w:delText>
        </w:r>
      </w:del>
      <w:del w:id="3646" w:author="Chen Liao" w:date="2021-05-29T18:49:00Z">
        <w:r w:rsidR="00AC344B" w:rsidRPr="00BE70D2" w:rsidDel="00BC4E02">
          <w:rPr>
            <w:rStyle w:val="fontstyle01"/>
            <w:rFonts w:ascii="Times New Roman" w:hAnsi="Times New Roman" w:cs="Times New Roman"/>
            <w:i/>
            <w:iCs/>
            <w:color w:val="000000" w:themeColor="text1"/>
            <w:sz w:val="22"/>
            <w:szCs w:val="22"/>
            <w:rPrChange w:id="3647" w:author="Chen Liao" w:date="2021-06-01T21:13:00Z">
              <w:rPr>
                <w:rStyle w:val="fontstyle01"/>
                <w:rFonts w:ascii="Times New Roman" w:hAnsi="Times New Roman"/>
                <w:sz w:val="22"/>
                <w:szCs w:val="22"/>
              </w:rPr>
            </w:rPrChange>
          </w:rPr>
          <w:delText xml:space="preserve">unclassified </w:delText>
        </w:r>
      </w:del>
      <w:del w:id="3648" w:author="Chen Liao" w:date="2021-05-30T00:02:00Z">
        <w:r w:rsidR="006B44B0" w:rsidRPr="00BE70D2" w:rsidDel="00AF0650">
          <w:rPr>
            <w:rFonts w:ascii="Times New Roman" w:hAnsi="Times New Roman" w:cs="Times New Roman"/>
            <w:i/>
            <w:iCs/>
            <w:color w:val="000000" w:themeColor="text1"/>
            <w:sz w:val="22"/>
            <w:szCs w:val="22"/>
            <w:rPrChange w:id="3649" w:author="Chen Liao" w:date="2021-06-01T21:13:00Z">
              <w:rPr>
                <w:i/>
                <w:iCs/>
              </w:rPr>
            </w:rPrChange>
          </w:rPr>
          <w:delText>Muribaculaceae</w:delText>
        </w:r>
        <w:r w:rsidR="006B44B0" w:rsidRPr="00BE70D2" w:rsidDel="00AF0650">
          <w:rPr>
            <w:rFonts w:ascii="Times New Roman" w:hAnsi="Times New Roman" w:cs="Times New Roman"/>
            <w:color w:val="000000" w:themeColor="text1"/>
            <w:sz w:val="22"/>
            <w:szCs w:val="22"/>
            <w:rPrChange w:id="3650" w:author="Chen Liao" w:date="2021-06-01T21:13:00Z">
              <w:rPr/>
            </w:rPrChange>
          </w:rPr>
          <w:delText xml:space="preserve"> in Shanghai mice was initially much lower at day 0 but finally reached similar levels as in the mice from the</w:delText>
        </w:r>
        <w:r w:rsidR="009C6A63" w:rsidRPr="00BE70D2" w:rsidDel="00AF0650">
          <w:rPr>
            <w:rFonts w:ascii="Times New Roman" w:hAnsi="Times New Roman" w:cs="Times New Roman"/>
            <w:color w:val="000000" w:themeColor="text1"/>
            <w:sz w:val="22"/>
            <w:szCs w:val="22"/>
            <w:rPrChange w:id="3651" w:author="Chen Liao" w:date="2021-06-01T21:13:00Z">
              <w:rPr/>
            </w:rPrChange>
          </w:rPr>
          <w:delText xml:space="preserve"> </w:delText>
        </w:r>
        <w:r w:rsidR="006B44B0" w:rsidRPr="00BE70D2" w:rsidDel="00AF0650">
          <w:rPr>
            <w:rFonts w:ascii="Times New Roman" w:hAnsi="Times New Roman" w:cs="Times New Roman"/>
            <w:color w:val="000000" w:themeColor="text1"/>
            <w:sz w:val="22"/>
            <w:szCs w:val="22"/>
            <w:rPrChange w:id="3652" w:author="Chen Liao" w:date="2021-06-01T21:13:00Z">
              <w:rPr/>
            </w:rPrChange>
          </w:rPr>
          <w:delText>other three vendors at day 3</w:delText>
        </w:r>
        <w:r w:rsidR="00126BC9" w:rsidRPr="00BE70D2" w:rsidDel="00AF0650">
          <w:rPr>
            <w:rFonts w:ascii="Times New Roman" w:hAnsi="Times New Roman" w:cs="Times New Roman"/>
            <w:color w:val="000000" w:themeColor="text1"/>
            <w:sz w:val="22"/>
            <w:szCs w:val="22"/>
            <w:rPrChange w:id="3653" w:author="Chen Liao" w:date="2021-06-01T21:13:00Z">
              <w:rPr/>
            </w:rPrChange>
          </w:rPr>
          <w:delText>1</w:delText>
        </w:r>
        <w:r w:rsidR="008C378A" w:rsidRPr="00BE70D2" w:rsidDel="00AF0650">
          <w:rPr>
            <w:rFonts w:ascii="Times New Roman" w:hAnsi="Times New Roman" w:cs="Times New Roman"/>
            <w:color w:val="000000" w:themeColor="text1"/>
            <w:sz w:val="22"/>
            <w:szCs w:val="22"/>
            <w:rPrChange w:id="3654" w:author="Chen Liao" w:date="2021-06-01T21:13:00Z">
              <w:rPr/>
            </w:rPrChange>
          </w:rPr>
          <w:delText xml:space="preserve"> (</w:delText>
        </w:r>
        <w:r w:rsidR="008C378A" w:rsidRPr="00BE70D2" w:rsidDel="00AF0650">
          <w:rPr>
            <w:rFonts w:ascii="Times New Roman" w:hAnsi="Times New Roman" w:cs="Times New Roman"/>
            <w:color w:val="000000" w:themeColor="text1"/>
            <w:sz w:val="22"/>
            <w:szCs w:val="22"/>
            <w:highlight w:val="yellow"/>
            <w:rPrChange w:id="3655" w:author="Chen Liao" w:date="2021-06-01T21:13:00Z">
              <w:rPr>
                <w:highlight w:val="yellow"/>
              </w:rPr>
            </w:rPrChange>
          </w:rPr>
          <w:delText>Fig. 2C</w:delText>
        </w:r>
        <w:r w:rsidR="008C378A" w:rsidRPr="00BE70D2" w:rsidDel="00AF0650">
          <w:rPr>
            <w:rFonts w:ascii="Times New Roman" w:hAnsi="Times New Roman" w:cs="Times New Roman"/>
            <w:color w:val="000000" w:themeColor="text1"/>
            <w:sz w:val="22"/>
            <w:szCs w:val="22"/>
            <w:rPrChange w:id="3656" w:author="Chen Liao" w:date="2021-06-01T21:13:00Z">
              <w:rPr/>
            </w:rPrChange>
          </w:rPr>
          <w:delText>)</w:delText>
        </w:r>
        <w:r w:rsidR="00126BC9" w:rsidRPr="00BE70D2" w:rsidDel="00AF0650">
          <w:rPr>
            <w:rFonts w:ascii="Times New Roman" w:hAnsi="Times New Roman" w:cs="Times New Roman"/>
            <w:color w:val="000000" w:themeColor="text1"/>
            <w:sz w:val="22"/>
            <w:szCs w:val="22"/>
            <w:rPrChange w:id="3657" w:author="Chen Liao" w:date="2021-06-01T21:13:00Z">
              <w:rPr/>
            </w:rPrChange>
          </w:rPr>
          <w:delText>.</w:delText>
        </w:r>
      </w:del>
    </w:p>
    <w:p w14:paraId="550A77C0" w14:textId="77777777" w:rsidR="00752B6C" w:rsidRPr="00BE70D2" w:rsidDel="00AF0650" w:rsidRDefault="00752B6C">
      <w:pPr>
        <w:pStyle w:val="paragraph"/>
        <w:jc w:val="both"/>
        <w:rPr>
          <w:del w:id="3658" w:author="Chen Liao" w:date="2021-05-30T00:02:00Z"/>
          <w:rFonts w:ascii="Times New Roman" w:hAnsi="Times New Roman" w:cs="Times New Roman"/>
          <w:color w:val="000000" w:themeColor="text1"/>
          <w:sz w:val="22"/>
          <w:szCs w:val="22"/>
          <w:rPrChange w:id="3659" w:author="Chen Liao" w:date="2021-06-01T21:13:00Z">
            <w:rPr>
              <w:del w:id="3660" w:author="Chen Liao" w:date="2021-05-30T00:02:00Z"/>
              <w:sz w:val="22"/>
              <w:szCs w:val="22"/>
            </w:rPr>
          </w:rPrChange>
        </w:rPr>
        <w:pPrChange w:id="3661" w:author="Chen Liao" w:date="2021-05-30T00:02:00Z">
          <w:pPr>
            <w:jc w:val="both"/>
          </w:pPr>
        </w:pPrChange>
      </w:pPr>
    </w:p>
    <w:p w14:paraId="7C169037" w14:textId="5B32D6AE" w:rsidR="00AF0650" w:rsidRPr="00BE70D2" w:rsidRDefault="0056716A">
      <w:pPr>
        <w:pStyle w:val="paragraph"/>
        <w:jc w:val="both"/>
        <w:rPr>
          <w:ins w:id="3662" w:author="Chen Liao" w:date="2021-05-30T00:02:00Z"/>
          <w:rStyle w:val="fontstyle01"/>
          <w:rFonts w:ascii="Times New Roman" w:hAnsi="Times New Roman" w:cs="Times New Roman"/>
          <w:color w:val="000000" w:themeColor="text1"/>
          <w:sz w:val="22"/>
          <w:szCs w:val="22"/>
          <w:rPrChange w:id="3663" w:author="Chen Liao" w:date="2021-06-01T21:13:00Z">
            <w:rPr>
              <w:ins w:id="3664" w:author="Chen Liao" w:date="2021-05-30T00:02:00Z"/>
              <w:rStyle w:val="fontstyle01"/>
              <w:rFonts w:ascii="Times New Roman" w:hAnsi="Times New Roman" w:cs="Times New Roman"/>
              <w:color w:val="000000" w:themeColor="text1"/>
              <w:sz w:val="22"/>
              <w:szCs w:val="22"/>
            </w:rPr>
          </w:rPrChange>
        </w:rPr>
        <w:pPrChange w:id="3665" w:author="Chen Liao" w:date="2021-05-30T00:02:00Z">
          <w:pPr>
            <w:pStyle w:val="paragraph"/>
          </w:pPr>
        </w:pPrChange>
      </w:pPr>
      <w:commentRangeStart w:id="3666"/>
      <w:r w:rsidRPr="00BE70D2">
        <w:rPr>
          <w:rStyle w:val="fontstyle01"/>
          <w:rFonts w:ascii="Times New Roman" w:hAnsi="Times New Roman" w:cs="Times New Roman"/>
          <w:color w:val="000000" w:themeColor="text1"/>
          <w:sz w:val="22"/>
          <w:szCs w:val="22"/>
          <w:rPrChange w:id="3667" w:author="Chen Liao" w:date="2021-06-01T21:13:00Z">
            <w:rPr>
              <w:rStyle w:val="fontstyle01"/>
              <w:rFonts w:ascii="Times New Roman" w:hAnsi="Times New Roman"/>
              <w:sz w:val="22"/>
              <w:szCs w:val="22"/>
            </w:rPr>
          </w:rPrChange>
        </w:rPr>
        <w:t xml:space="preserve">To quantify the rate of </w:t>
      </w:r>
      <w:r w:rsidR="00F269D2" w:rsidRPr="00BE70D2">
        <w:rPr>
          <w:rStyle w:val="fontstyle01"/>
          <w:rFonts w:ascii="Times New Roman" w:hAnsi="Times New Roman" w:cs="Times New Roman"/>
          <w:color w:val="000000" w:themeColor="text1"/>
          <w:sz w:val="22"/>
          <w:szCs w:val="22"/>
          <w:rPrChange w:id="3668" w:author="Chen Liao" w:date="2021-06-01T21:13:00Z">
            <w:rPr>
              <w:rStyle w:val="fontstyle01"/>
              <w:rFonts w:ascii="Times New Roman" w:hAnsi="Times New Roman"/>
              <w:sz w:val="22"/>
              <w:szCs w:val="22"/>
            </w:rPr>
          </w:rPrChange>
        </w:rPr>
        <w:t>stabilization</w:t>
      </w:r>
      <w:r w:rsidRPr="00BE70D2">
        <w:rPr>
          <w:rStyle w:val="fontstyle01"/>
          <w:rFonts w:ascii="Times New Roman" w:hAnsi="Times New Roman" w:cs="Times New Roman"/>
          <w:color w:val="000000" w:themeColor="text1"/>
          <w:sz w:val="22"/>
          <w:szCs w:val="22"/>
          <w:rPrChange w:id="3669" w:author="Chen Liao" w:date="2021-06-01T21:13:00Z">
            <w:rPr>
              <w:rStyle w:val="fontstyle01"/>
              <w:rFonts w:ascii="Times New Roman" w:hAnsi="Times New Roman"/>
              <w:sz w:val="22"/>
              <w:szCs w:val="22"/>
            </w:rPr>
          </w:rPrChange>
        </w:rPr>
        <w:t xml:space="preserve">, we fit </w:t>
      </w:r>
      <w:r w:rsidR="00CE7BEA" w:rsidRPr="00BE70D2">
        <w:rPr>
          <w:rStyle w:val="fontstyle01"/>
          <w:rFonts w:ascii="Times New Roman" w:hAnsi="Times New Roman" w:cs="Times New Roman"/>
          <w:color w:val="000000" w:themeColor="text1"/>
          <w:sz w:val="22"/>
          <w:szCs w:val="22"/>
          <w:rPrChange w:id="3670" w:author="Chen Liao" w:date="2021-06-01T21:13:00Z">
            <w:rPr>
              <w:rStyle w:val="fontstyle01"/>
              <w:rFonts w:ascii="Times New Roman" w:hAnsi="Times New Roman"/>
              <w:sz w:val="22"/>
              <w:szCs w:val="22"/>
            </w:rPr>
          </w:rPrChange>
        </w:rPr>
        <w:t>a</w:t>
      </w:r>
      <w:r w:rsidRPr="00BE70D2">
        <w:rPr>
          <w:rStyle w:val="fontstyle01"/>
          <w:rFonts w:ascii="Times New Roman" w:hAnsi="Times New Roman" w:cs="Times New Roman"/>
          <w:color w:val="000000" w:themeColor="text1"/>
          <w:sz w:val="22"/>
          <w:szCs w:val="22"/>
          <w:rPrChange w:id="3671" w:author="Chen Liao" w:date="2021-06-01T21:13:00Z">
            <w:rPr>
              <w:rStyle w:val="fontstyle01"/>
              <w:rFonts w:ascii="Times New Roman" w:hAnsi="Times New Roman"/>
              <w:sz w:val="22"/>
              <w:szCs w:val="22"/>
            </w:rPr>
          </w:rPrChange>
        </w:rPr>
        <w:t xml:space="preserve"> harmonic oscillator model </w:t>
      </w:r>
      <w:r w:rsidR="0017280F" w:rsidRPr="00BE70D2">
        <w:rPr>
          <w:rStyle w:val="fontstyle01"/>
          <w:rFonts w:ascii="Times New Roman" w:hAnsi="Times New Roman" w:cs="Times New Roman"/>
          <w:color w:val="000000" w:themeColor="text1"/>
          <w:sz w:val="22"/>
          <w:szCs w:val="22"/>
          <w:rPrChange w:id="3672" w:author="Chen Liao" w:date="2021-06-01T21:13:00Z">
            <w:rPr>
              <w:rStyle w:val="fontstyle01"/>
              <w:rFonts w:ascii="Times New Roman" w:hAnsi="Times New Roman"/>
              <w:sz w:val="22"/>
              <w:szCs w:val="22"/>
            </w:rPr>
          </w:rPrChange>
        </w:rPr>
        <w:t>(</w:t>
      </w:r>
      <w:r w:rsidR="0017280F" w:rsidRPr="00BE70D2">
        <w:rPr>
          <w:rStyle w:val="fontstyle01"/>
          <w:rFonts w:ascii="Times New Roman" w:hAnsi="Times New Roman" w:cs="Times New Roman"/>
          <w:color w:val="000000" w:themeColor="text1"/>
          <w:sz w:val="22"/>
          <w:szCs w:val="22"/>
          <w:highlight w:val="yellow"/>
          <w:rPrChange w:id="3673" w:author="Chen Liao" w:date="2021-06-01T21:13:00Z">
            <w:rPr>
              <w:rStyle w:val="fontstyle01"/>
              <w:rFonts w:ascii="Times New Roman" w:hAnsi="Times New Roman"/>
              <w:sz w:val="22"/>
              <w:szCs w:val="22"/>
              <w:highlight w:val="yellow"/>
            </w:rPr>
          </w:rPrChange>
        </w:rPr>
        <w:t xml:space="preserve">Eq. </w:t>
      </w:r>
      <w:ins w:id="3674" w:author="Chen Liao" w:date="2021-06-01T21:20:00Z">
        <w:r w:rsidR="00D849E3">
          <w:rPr>
            <w:rStyle w:val="fontstyle01"/>
            <w:rFonts w:ascii="Times New Roman" w:hAnsi="Times New Roman" w:cs="Times New Roman"/>
            <w:color w:val="000000" w:themeColor="text1"/>
            <w:sz w:val="22"/>
            <w:szCs w:val="22"/>
            <w:highlight w:val="yellow"/>
          </w:rPr>
          <w:t>(</w:t>
        </w:r>
      </w:ins>
      <w:r w:rsidR="00F11763" w:rsidRPr="00BE70D2">
        <w:rPr>
          <w:rStyle w:val="fontstyle01"/>
          <w:rFonts w:ascii="Times New Roman" w:hAnsi="Times New Roman" w:cs="Times New Roman"/>
          <w:color w:val="000000" w:themeColor="text1"/>
          <w:sz w:val="22"/>
          <w:szCs w:val="22"/>
          <w:highlight w:val="yellow"/>
          <w:rPrChange w:id="3675" w:author="Chen Liao" w:date="2021-06-01T21:13:00Z">
            <w:rPr>
              <w:rStyle w:val="fontstyle01"/>
              <w:rFonts w:ascii="Times New Roman" w:hAnsi="Times New Roman"/>
              <w:sz w:val="22"/>
              <w:szCs w:val="22"/>
              <w:highlight w:val="yellow"/>
            </w:rPr>
          </w:rPrChange>
        </w:rPr>
        <w:t>1</w:t>
      </w:r>
      <w:ins w:id="3676" w:author="Chen Liao" w:date="2021-06-01T21:20:00Z">
        <w:r w:rsidR="00D849E3">
          <w:rPr>
            <w:rStyle w:val="fontstyle01"/>
            <w:rFonts w:ascii="Times New Roman" w:hAnsi="Times New Roman" w:cs="Times New Roman"/>
            <w:color w:val="000000" w:themeColor="text1"/>
            <w:sz w:val="22"/>
            <w:szCs w:val="22"/>
            <w:highlight w:val="yellow"/>
          </w:rPr>
          <w:t>)</w:t>
        </w:r>
      </w:ins>
      <w:ins w:id="3677" w:author="Chen Liao" w:date="2021-06-01T21:21:00Z">
        <w:r w:rsidR="00D849E3">
          <w:rPr>
            <w:rStyle w:val="fontstyle01"/>
            <w:rFonts w:ascii="Times New Roman" w:hAnsi="Times New Roman" w:cs="Times New Roman"/>
            <w:color w:val="000000" w:themeColor="text1"/>
            <w:sz w:val="22"/>
            <w:szCs w:val="22"/>
            <w:highlight w:val="yellow"/>
          </w:rPr>
          <w:t>,</w:t>
        </w:r>
      </w:ins>
      <w:ins w:id="3678" w:author="Chen Liao" w:date="2021-06-01T21:22:00Z">
        <w:r w:rsidR="00D849E3">
          <w:rPr>
            <w:rStyle w:val="fontstyle01"/>
            <w:rFonts w:ascii="Times New Roman" w:hAnsi="Times New Roman" w:cs="Times New Roman"/>
            <w:color w:val="000000" w:themeColor="text1"/>
            <w:sz w:val="22"/>
            <w:szCs w:val="22"/>
            <w:highlight w:val="yellow"/>
          </w:rPr>
          <w:t xml:space="preserve"> </w:t>
        </w:r>
      </w:ins>
      <w:del w:id="3679" w:author="Chen Liao" w:date="2021-06-01T21:21:00Z">
        <w:r w:rsidR="00F11763" w:rsidRPr="00BE70D2" w:rsidDel="00D849E3">
          <w:rPr>
            <w:rStyle w:val="fontstyle01"/>
            <w:rFonts w:ascii="Times New Roman" w:hAnsi="Times New Roman" w:cs="Times New Roman"/>
            <w:color w:val="000000" w:themeColor="text1"/>
            <w:sz w:val="22"/>
            <w:szCs w:val="22"/>
            <w:highlight w:val="yellow"/>
            <w:rPrChange w:id="3680" w:author="Chen Liao" w:date="2021-06-01T21:13:00Z">
              <w:rPr>
                <w:rStyle w:val="fontstyle01"/>
                <w:rFonts w:ascii="Times New Roman" w:hAnsi="Times New Roman"/>
                <w:sz w:val="22"/>
                <w:szCs w:val="22"/>
                <w:highlight w:val="yellow"/>
              </w:rPr>
            </w:rPrChange>
          </w:rPr>
          <w:delText>-</w:delText>
        </w:r>
      </w:del>
      <w:ins w:id="3681" w:author="Chen Liao" w:date="2021-06-01T21:20:00Z">
        <w:r w:rsidR="00D849E3">
          <w:rPr>
            <w:rStyle w:val="fontstyle01"/>
            <w:rFonts w:ascii="Times New Roman" w:hAnsi="Times New Roman" w:cs="Times New Roman"/>
            <w:color w:val="000000" w:themeColor="text1"/>
            <w:sz w:val="22"/>
            <w:szCs w:val="22"/>
            <w:highlight w:val="yellow"/>
          </w:rPr>
          <w:t>(</w:t>
        </w:r>
      </w:ins>
      <w:r w:rsidR="00F11763" w:rsidRPr="00BE70D2">
        <w:rPr>
          <w:rStyle w:val="fontstyle01"/>
          <w:rFonts w:ascii="Times New Roman" w:hAnsi="Times New Roman" w:cs="Times New Roman"/>
          <w:color w:val="000000" w:themeColor="text1"/>
          <w:sz w:val="22"/>
          <w:szCs w:val="22"/>
          <w:highlight w:val="yellow"/>
          <w:rPrChange w:id="3682" w:author="Chen Liao" w:date="2021-06-01T21:13:00Z">
            <w:rPr>
              <w:rStyle w:val="fontstyle01"/>
              <w:rFonts w:ascii="Times New Roman" w:hAnsi="Times New Roman"/>
              <w:sz w:val="22"/>
              <w:szCs w:val="22"/>
              <w:highlight w:val="yellow"/>
            </w:rPr>
          </w:rPrChange>
        </w:rPr>
        <w:t>2</w:t>
      </w:r>
      <w:ins w:id="3683" w:author="Chen Liao" w:date="2021-06-01T21:20:00Z">
        <w:r w:rsidR="00D849E3">
          <w:rPr>
            <w:rStyle w:val="fontstyle01"/>
            <w:rFonts w:ascii="Times New Roman" w:hAnsi="Times New Roman" w:cs="Times New Roman"/>
            <w:color w:val="000000" w:themeColor="text1"/>
            <w:sz w:val="22"/>
            <w:szCs w:val="22"/>
          </w:rPr>
          <w:t>)</w:t>
        </w:r>
      </w:ins>
      <w:r w:rsidR="0017280F" w:rsidRPr="00BE70D2">
        <w:rPr>
          <w:rStyle w:val="fontstyle01"/>
          <w:rFonts w:ascii="Times New Roman" w:hAnsi="Times New Roman" w:cs="Times New Roman"/>
          <w:color w:val="000000" w:themeColor="text1"/>
          <w:sz w:val="22"/>
          <w:szCs w:val="22"/>
          <w:rPrChange w:id="3684" w:author="Chen Liao" w:date="2021-06-01T21:13:00Z">
            <w:rPr>
              <w:rStyle w:val="fontstyle01"/>
              <w:rFonts w:ascii="Times New Roman" w:hAnsi="Times New Roman"/>
              <w:sz w:val="22"/>
              <w:szCs w:val="22"/>
            </w:rPr>
          </w:rPrChange>
        </w:rPr>
        <w:t xml:space="preserve">) </w:t>
      </w:r>
      <w:r w:rsidRPr="00BE70D2">
        <w:rPr>
          <w:rStyle w:val="fontstyle01"/>
          <w:rFonts w:ascii="Times New Roman" w:hAnsi="Times New Roman" w:cs="Times New Roman"/>
          <w:color w:val="000000" w:themeColor="text1"/>
          <w:sz w:val="22"/>
          <w:szCs w:val="22"/>
          <w:rPrChange w:id="3685" w:author="Chen Liao" w:date="2021-06-01T21:13:00Z">
            <w:rPr>
              <w:rStyle w:val="fontstyle01"/>
              <w:rFonts w:ascii="Times New Roman" w:hAnsi="Times New Roman"/>
              <w:sz w:val="22"/>
              <w:szCs w:val="22"/>
            </w:rPr>
          </w:rPrChange>
        </w:rPr>
        <w:t xml:space="preserve">from physics to </w:t>
      </w:r>
      <w:r w:rsidR="00723412" w:rsidRPr="00BE70D2">
        <w:rPr>
          <w:rStyle w:val="fontstyle01"/>
          <w:rFonts w:ascii="Times New Roman" w:hAnsi="Times New Roman" w:cs="Times New Roman"/>
          <w:color w:val="000000" w:themeColor="text1"/>
          <w:sz w:val="22"/>
          <w:szCs w:val="22"/>
          <w:rPrChange w:id="3686" w:author="Chen Liao" w:date="2021-06-01T21:13:00Z">
            <w:rPr>
              <w:rStyle w:val="fontstyle01"/>
              <w:rFonts w:ascii="Times New Roman" w:hAnsi="Times New Roman"/>
              <w:sz w:val="22"/>
              <w:szCs w:val="22"/>
            </w:rPr>
          </w:rPrChange>
        </w:rPr>
        <w:t xml:space="preserve">time series </w:t>
      </w:r>
      <w:r w:rsidR="006B1EA2" w:rsidRPr="00BE70D2">
        <w:rPr>
          <w:rStyle w:val="fontstyle01"/>
          <w:rFonts w:ascii="Times New Roman" w:hAnsi="Times New Roman" w:cs="Times New Roman"/>
          <w:color w:val="000000" w:themeColor="text1"/>
          <w:sz w:val="22"/>
          <w:szCs w:val="22"/>
          <w:rPrChange w:id="3687" w:author="Chen Liao" w:date="2021-06-01T21:13:00Z">
            <w:rPr>
              <w:rStyle w:val="fontstyle01"/>
              <w:rFonts w:ascii="Times New Roman" w:hAnsi="Times New Roman"/>
              <w:sz w:val="22"/>
              <w:szCs w:val="22"/>
            </w:rPr>
          </w:rPrChange>
        </w:rPr>
        <w:t xml:space="preserve">of </w:t>
      </w:r>
      <w:r w:rsidRPr="00BE70D2">
        <w:rPr>
          <w:rStyle w:val="fontstyle01"/>
          <w:rFonts w:ascii="Times New Roman" w:hAnsi="Times New Roman" w:cs="Times New Roman"/>
          <w:color w:val="000000" w:themeColor="text1"/>
          <w:sz w:val="22"/>
          <w:szCs w:val="22"/>
          <w:rPrChange w:id="3688" w:author="Chen Liao" w:date="2021-06-01T21:13:00Z">
            <w:rPr>
              <w:rStyle w:val="fontstyle01"/>
              <w:rFonts w:ascii="Times New Roman" w:hAnsi="Times New Roman"/>
              <w:sz w:val="22"/>
              <w:szCs w:val="22"/>
            </w:rPr>
          </w:rPrChange>
        </w:rPr>
        <w:t>biodiversity</w:t>
      </w:r>
      <w:r w:rsidR="00D8739E" w:rsidRPr="00BE70D2">
        <w:rPr>
          <w:rStyle w:val="fontstyle01"/>
          <w:rFonts w:ascii="Times New Roman" w:hAnsi="Times New Roman" w:cs="Times New Roman"/>
          <w:color w:val="000000" w:themeColor="text1"/>
          <w:sz w:val="22"/>
          <w:szCs w:val="22"/>
          <w:rPrChange w:id="3689" w:author="Chen Liao" w:date="2021-06-01T21:13:00Z">
            <w:rPr>
              <w:rStyle w:val="fontstyle01"/>
              <w:rFonts w:ascii="Times New Roman" w:hAnsi="Times New Roman"/>
              <w:sz w:val="22"/>
              <w:szCs w:val="22"/>
            </w:rPr>
          </w:rPrChange>
        </w:rPr>
        <w:t xml:space="preserve"> </w:t>
      </w:r>
      <w:r w:rsidRPr="00BE70D2">
        <w:rPr>
          <w:rStyle w:val="fontstyle01"/>
          <w:rFonts w:ascii="Times New Roman" w:hAnsi="Times New Roman" w:cs="Times New Roman"/>
          <w:color w:val="000000" w:themeColor="text1"/>
          <w:sz w:val="22"/>
          <w:szCs w:val="22"/>
          <w:rPrChange w:id="3690" w:author="Chen Liao" w:date="2021-06-01T21:13:00Z">
            <w:rPr>
              <w:rStyle w:val="fontstyle01"/>
              <w:rFonts w:ascii="Times New Roman" w:hAnsi="Times New Roman"/>
              <w:sz w:val="22"/>
              <w:szCs w:val="22"/>
            </w:rPr>
          </w:rPrChange>
        </w:rPr>
        <w:t xml:space="preserve">and calculated damping ratio—a </w:t>
      </w:r>
      <w:r w:rsidR="00B97578" w:rsidRPr="00BE70D2">
        <w:rPr>
          <w:rStyle w:val="fontstyle01"/>
          <w:rFonts w:ascii="Times New Roman" w:hAnsi="Times New Roman" w:cs="Times New Roman"/>
          <w:color w:val="000000" w:themeColor="text1"/>
          <w:sz w:val="22"/>
          <w:szCs w:val="22"/>
          <w:rPrChange w:id="3691" w:author="Chen Liao" w:date="2021-06-01T21:13:00Z">
            <w:rPr>
              <w:rStyle w:val="fontstyle01"/>
              <w:rFonts w:ascii="Times New Roman" w:hAnsi="Times New Roman"/>
              <w:sz w:val="22"/>
              <w:szCs w:val="22"/>
            </w:rPr>
          </w:rPrChange>
        </w:rPr>
        <w:t>dimensionless</w:t>
      </w:r>
      <w:r w:rsidRPr="00BE70D2">
        <w:rPr>
          <w:rStyle w:val="fontstyle01"/>
          <w:rFonts w:ascii="Times New Roman" w:hAnsi="Times New Roman" w:cs="Times New Roman"/>
          <w:color w:val="000000" w:themeColor="text1"/>
          <w:sz w:val="22"/>
          <w:szCs w:val="22"/>
          <w:rPrChange w:id="3692" w:author="Chen Liao" w:date="2021-06-01T21:13:00Z">
            <w:rPr>
              <w:rStyle w:val="fontstyle01"/>
              <w:rFonts w:ascii="Times New Roman" w:hAnsi="Times New Roman"/>
              <w:sz w:val="22"/>
              <w:szCs w:val="22"/>
            </w:rPr>
          </w:rPrChange>
        </w:rPr>
        <w:t xml:space="preserve"> measure of whether and how dynamical system</w:t>
      </w:r>
      <w:r w:rsidR="0029687E" w:rsidRPr="00BE70D2">
        <w:rPr>
          <w:rStyle w:val="fontstyle01"/>
          <w:rFonts w:ascii="Times New Roman" w:hAnsi="Times New Roman" w:cs="Times New Roman"/>
          <w:color w:val="000000" w:themeColor="text1"/>
          <w:sz w:val="22"/>
          <w:szCs w:val="22"/>
          <w:rPrChange w:id="3693" w:author="Chen Liao" w:date="2021-06-01T21:13:00Z">
            <w:rPr>
              <w:rStyle w:val="fontstyle01"/>
              <w:rFonts w:ascii="Times New Roman" w:hAnsi="Times New Roman"/>
              <w:sz w:val="22"/>
              <w:szCs w:val="22"/>
            </w:rPr>
          </w:rPrChange>
        </w:rPr>
        <w:t>s</w:t>
      </w:r>
      <w:r w:rsidRPr="00BE70D2">
        <w:rPr>
          <w:rStyle w:val="fontstyle01"/>
          <w:rFonts w:ascii="Times New Roman" w:hAnsi="Times New Roman" w:cs="Times New Roman"/>
          <w:color w:val="000000" w:themeColor="text1"/>
          <w:sz w:val="22"/>
          <w:szCs w:val="22"/>
          <w:rPrChange w:id="3694" w:author="Chen Liao" w:date="2021-06-01T21:13:00Z">
            <w:rPr>
              <w:rStyle w:val="fontstyle01"/>
              <w:rFonts w:ascii="Times New Roman" w:hAnsi="Times New Roman"/>
              <w:sz w:val="22"/>
              <w:szCs w:val="22"/>
            </w:rPr>
          </w:rPrChange>
        </w:rPr>
        <w:t xml:space="preserve"> approach</w:t>
      </w:r>
      <w:r w:rsidR="0029687E" w:rsidRPr="00BE70D2">
        <w:rPr>
          <w:rStyle w:val="fontstyle01"/>
          <w:rFonts w:ascii="Times New Roman" w:hAnsi="Times New Roman" w:cs="Times New Roman"/>
          <w:color w:val="000000" w:themeColor="text1"/>
          <w:sz w:val="22"/>
          <w:szCs w:val="22"/>
          <w:rPrChange w:id="3695" w:author="Chen Liao" w:date="2021-06-01T21:13:00Z">
            <w:rPr>
              <w:rStyle w:val="fontstyle01"/>
              <w:rFonts w:ascii="Times New Roman" w:hAnsi="Times New Roman"/>
              <w:sz w:val="22"/>
              <w:szCs w:val="22"/>
            </w:rPr>
          </w:rPrChange>
        </w:rPr>
        <w:t xml:space="preserve"> </w:t>
      </w:r>
      <w:r w:rsidR="00D8739E" w:rsidRPr="00BE70D2">
        <w:rPr>
          <w:rStyle w:val="fontstyle01"/>
          <w:rFonts w:ascii="Times New Roman" w:hAnsi="Times New Roman" w:cs="Times New Roman"/>
          <w:color w:val="000000" w:themeColor="text1"/>
          <w:sz w:val="22"/>
          <w:szCs w:val="22"/>
          <w:rPrChange w:id="3696" w:author="Chen Liao" w:date="2021-06-01T21:13:00Z">
            <w:rPr>
              <w:rStyle w:val="fontstyle01"/>
              <w:rFonts w:ascii="Times New Roman" w:hAnsi="Times New Roman"/>
              <w:sz w:val="22"/>
              <w:szCs w:val="22"/>
            </w:rPr>
          </w:rPrChange>
        </w:rPr>
        <w:t xml:space="preserve">new </w:t>
      </w:r>
      <w:r w:rsidRPr="00BE70D2">
        <w:rPr>
          <w:rStyle w:val="fontstyle01"/>
          <w:rFonts w:ascii="Times New Roman" w:hAnsi="Times New Roman" w:cs="Times New Roman"/>
          <w:color w:val="000000" w:themeColor="text1"/>
          <w:sz w:val="22"/>
          <w:szCs w:val="22"/>
          <w:rPrChange w:id="3697" w:author="Chen Liao" w:date="2021-06-01T21:13:00Z">
            <w:rPr>
              <w:rStyle w:val="fontstyle01"/>
              <w:rFonts w:ascii="Times New Roman" w:hAnsi="Times New Roman"/>
              <w:sz w:val="22"/>
              <w:szCs w:val="22"/>
            </w:rPr>
          </w:rPrChange>
        </w:rPr>
        <w:t>steady states u</w:t>
      </w:r>
      <w:r w:rsidR="0029687E" w:rsidRPr="00BE70D2">
        <w:rPr>
          <w:rStyle w:val="fontstyle01"/>
          <w:rFonts w:ascii="Times New Roman" w:hAnsi="Times New Roman" w:cs="Times New Roman"/>
          <w:color w:val="000000" w:themeColor="text1"/>
          <w:sz w:val="22"/>
          <w:szCs w:val="22"/>
          <w:rPrChange w:id="3698" w:author="Chen Liao" w:date="2021-06-01T21:13:00Z">
            <w:rPr>
              <w:rStyle w:val="fontstyle01"/>
              <w:rFonts w:ascii="Times New Roman" w:hAnsi="Times New Roman"/>
              <w:sz w:val="22"/>
              <w:szCs w:val="22"/>
            </w:rPr>
          </w:rPrChange>
        </w:rPr>
        <w:t xml:space="preserve">pon </w:t>
      </w:r>
      <w:r w:rsidRPr="00BE70D2">
        <w:rPr>
          <w:rStyle w:val="fontstyle01"/>
          <w:rFonts w:ascii="Times New Roman" w:hAnsi="Times New Roman" w:cs="Times New Roman"/>
          <w:color w:val="000000" w:themeColor="text1"/>
          <w:sz w:val="22"/>
          <w:szCs w:val="22"/>
          <w:rPrChange w:id="3699" w:author="Chen Liao" w:date="2021-06-01T21:13:00Z">
            <w:rPr>
              <w:rStyle w:val="fontstyle01"/>
              <w:rFonts w:ascii="Times New Roman" w:hAnsi="Times New Roman"/>
              <w:sz w:val="22"/>
              <w:szCs w:val="22"/>
            </w:rPr>
          </w:rPrChange>
        </w:rPr>
        <w:t>perturbations—from the best-fit parameters (</w:t>
      </w:r>
      <w:r w:rsidRPr="00BE70D2">
        <w:rPr>
          <w:rStyle w:val="fontstyle01"/>
          <w:rFonts w:ascii="Times New Roman" w:hAnsi="Times New Roman" w:cs="Times New Roman"/>
          <w:color w:val="000000" w:themeColor="text1"/>
          <w:sz w:val="22"/>
          <w:szCs w:val="22"/>
          <w:highlight w:val="yellow"/>
          <w:rPrChange w:id="3700" w:author="Chen Liao" w:date="2021-06-01T21:13:00Z">
            <w:rPr>
              <w:rStyle w:val="fontstyle01"/>
              <w:rFonts w:ascii="Times New Roman" w:hAnsi="Times New Roman"/>
              <w:sz w:val="22"/>
              <w:szCs w:val="22"/>
              <w:highlight w:val="yellow"/>
            </w:rPr>
          </w:rPrChange>
        </w:rPr>
        <w:t>see Methods</w:t>
      </w:r>
      <w:r w:rsidR="00E42E03" w:rsidRPr="00BE70D2">
        <w:rPr>
          <w:rStyle w:val="fontstyle01"/>
          <w:rFonts w:ascii="Times New Roman" w:hAnsi="Times New Roman" w:cs="Times New Roman"/>
          <w:color w:val="000000" w:themeColor="text1"/>
          <w:sz w:val="22"/>
          <w:szCs w:val="22"/>
          <w:highlight w:val="yellow"/>
          <w:rPrChange w:id="3701" w:author="Chen Liao" w:date="2021-06-01T21:13:00Z">
            <w:rPr>
              <w:rStyle w:val="fontstyle01"/>
              <w:rFonts w:ascii="Times New Roman" w:hAnsi="Times New Roman"/>
              <w:sz w:val="22"/>
              <w:szCs w:val="22"/>
              <w:highlight w:val="yellow"/>
            </w:rPr>
          </w:rPrChange>
        </w:rPr>
        <w:t>, Table S1</w:t>
      </w:r>
      <w:r w:rsidRPr="00BE70D2">
        <w:rPr>
          <w:rStyle w:val="fontstyle01"/>
          <w:rFonts w:ascii="Times New Roman" w:hAnsi="Times New Roman" w:cs="Times New Roman"/>
          <w:color w:val="000000" w:themeColor="text1"/>
          <w:sz w:val="22"/>
          <w:szCs w:val="22"/>
          <w:rPrChange w:id="3702" w:author="Chen Liao" w:date="2021-06-01T21:13:00Z">
            <w:rPr>
              <w:rStyle w:val="fontstyle01"/>
              <w:rFonts w:ascii="Times New Roman" w:hAnsi="Times New Roman"/>
              <w:sz w:val="22"/>
              <w:szCs w:val="22"/>
            </w:rPr>
          </w:rPrChange>
        </w:rPr>
        <w:t xml:space="preserve">). </w:t>
      </w:r>
      <w:commentRangeStart w:id="3703"/>
      <w:r w:rsidRPr="00BE70D2">
        <w:rPr>
          <w:rStyle w:val="fontstyle01"/>
          <w:rFonts w:ascii="Times New Roman" w:hAnsi="Times New Roman" w:cs="Times New Roman"/>
          <w:color w:val="000000" w:themeColor="text1"/>
          <w:sz w:val="22"/>
          <w:szCs w:val="22"/>
          <w:rPrChange w:id="3704" w:author="Chen Liao" w:date="2021-06-01T21:13:00Z">
            <w:rPr>
              <w:rStyle w:val="fontstyle01"/>
              <w:rFonts w:ascii="Times New Roman" w:hAnsi="Times New Roman"/>
              <w:sz w:val="22"/>
              <w:szCs w:val="22"/>
            </w:rPr>
          </w:rPrChange>
        </w:rPr>
        <w:t xml:space="preserve">The model fits the data </w:t>
      </w:r>
      <w:r w:rsidR="00B97578" w:rsidRPr="00BE70D2">
        <w:rPr>
          <w:rStyle w:val="fontstyle01"/>
          <w:rFonts w:ascii="Times New Roman" w:hAnsi="Times New Roman" w:cs="Times New Roman"/>
          <w:color w:val="000000" w:themeColor="text1"/>
          <w:sz w:val="22"/>
          <w:szCs w:val="22"/>
          <w:rPrChange w:id="3705" w:author="Chen Liao" w:date="2021-06-01T21:13:00Z">
            <w:rPr>
              <w:rStyle w:val="fontstyle01"/>
              <w:rFonts w:ascii="Times New Roman" w:hAnsi="Times New Roman"/>
              <w:sz w:val="22"/>
              <w:szCs w:val="22"/>
            </w:rPr>
          </w:rPrChange>
        </w:rPr>
        <w:t>reasonably</w:t>
      </w:r>
      <w:r w:rsidRPr="00BE70D2">
        <w:rPr>
          <w:rStyle w:val="fontstyle01"/>
          <w:rFonts w:ascii="Times New Roman" w:hAnsi="Times New Roman" w:cs="Times New Roman"/>
          <w:color w:val="000000" w:themeColor="text1"/>
          <w:sz w:val="22"/>
          <w:szCs w:val="22"/>
          <w:rPrChange w:id="3706" w:author="Chen Liao" w:date="2021-06-01T21:13:00Z">
            <w:rPr>
              <w:rStyle w:val="fontstyle01"/>
              <w:rFonts w:ascii="Times New Roman" w:hAnsi="Times New Roman"/>
              <w:sz w:val="22"/>
              <w:szCs w:val="22"/>
            </w:rPr>
          </w:rPrChange>
        </w:rPr>
        <w:t xml:space="preserve"> well </w:t>
      </w:r>
      <w:r w:rsidR="00624467" w:rsidRPr="00BE70D2">
        <w:rPr>
          <w:rStyle w:val="fontstyle01"/>
          <w:rFonts w:ascii="Times New Roman" w:hAnsi="Times New Roman" w:cs="Times New Roman"/>
          <w:color w:val="000000" w:themeColor="text1"/>
          <w:sz w:val="22"/>
          <w:szCs w:val="22"/>
          <w:rPrChange w:id="3707" w:author="Chen Liao" w:date="2021-06-01T21:13:00Z">
            <w:rPr>
              <w:rStyle w:val="fontstyle01"/>
              <w:rFonts w:ascii="Times New Roman" w:hAnsi="Times New Roman"/>
              <w:sz w:val="22"/>
              <w:szCs w:val="22"/>
            </w:rPr>
          </w:rPrChange>
        </w:rPr>
        <w:t xml:space="preserve">with </w:t>
      </w:r>
      <w:r w:rsidRPr="00BE70D2">
        <w:rPr>
          <w:rStyle w:val="fontstyle01"/>
          <w:rFonts w:ascii="Times New Roman" w:hAnsi="Times New Roman" w:cs="Times New Roman"/>
          <w:color w:val="000000" w:themeColor="text1"/>
          <w:sz w:val="22"/>
          <w:szCs w:val="22"/>
          <w:rPrChange w:id="3708" w:author="Chen Liao" w:date="2021-06-01T21:13:00Z">
            <w:rPr>
              <w:rStyle w:val="fontstyle01"/>
              <w:rFonts w:ascii="Times New Roman" w:hAnsi="Times New Roman"/>
              <w:sz w:val="22"/>
              <w:szCs w:val="22"/>
            </w:rPr>
          </w:rPrChange>
        </w:rPr>
        <w:t>mean R</w:t>
      </w:r>
      <w:r w:rsidRPr="00BE70D2">
        <w:rPr>
          <w:rStyle w:val="fontstyle01"/>
          <w:rFonts w:ascii="Times New Roman" w:hAnsi="Times New Roman" w:cs="Times New Roman"/>
          <w:color w:val="000000" w:themeColor="text1"/>
          <w:sz w:val="22"/>
          <w:szCs w:val="22"/>
          <w:vertAlign w:val="superscript"/>
          <w:rPrChange w:id="3709" w:author="Chen Liao" w:date="2021-06-01T21:13:00Z">
            <w:rPr>
              <w:rStyle w:val="fontstyle01"/>
              <w:rFonts w:ascii="Times New Roman" w:hAnsi="Times New Roman"/>
              <w:sz w:val="22"/>
              <w:szCs w:val="22"/>
              <w:vertAlign w:val="superscript"/>
            </w:rPr>
          </w:rPrChange>
        </w:rPr>
        <w:t>2</w:t>
      </w:r>
      <w:r w:rsidRPr="00BE70D2">
        <w:rPr>
          <w:rStyle w:val="fontstyle01"/>
          <w:rFonts w:ascii="Times New Roman" w:hAnsi="Times New Roman" w:cs="Times New Roman"/>
          <w:color w:val="000000" w:themeColor="text1"/>
          <w:sz w:val="22"/>
          <w:szCs w:val="22"/>
          <w:rPrChange w:id="3710" w:author="Chen Liao" w:date="2021-06-01T21:13:00Z">
            <w:rPr>
              <w:rStyle w:val="fontstyle01"/>
              <w:rFonts w:ascii="Times New Roman" w:hAnsi="Times New Roman"/>
              <w:sz w:val="22"/>
              <w:szCs w:val="22"/>
            </w:rPr>
          </w:rPrChange>
        </w:rPr>
        <w:t xml:space="preserve"> of </w:t>
      </w:r>
      <w:r w:rsidR="00552959" w:rsidRPr="00BE70D2">
        <w:rPr>
          <w:rStyle w:val="fontstyle01"/>
          <w:rFonts w:ascii="Times New Roman" w:hAnsi="Times New Roman" w:cs="Times New Roman"/>
          <w:color w:val="000000" w:themeColor="text1"/>
          <w:sz w:val="22"/>
          <w:szCs w:val="22"/>
          <w:rPrChange w:id="3711" w:author="Chen Liao" w:date="2021-06-01T21:13:00Z">
            <w:rPr>
              <w:rStyle w:val="fontstyle01"/>
              <w:rFonts w:ascii="Times New Roman" w:hAnsi="Times New Roman"/>
              <w:sz w:val="22"/>
              <w:szCs w:val="22"/>
            </w:rPr>
          </w:rPrChange>
        </w:rPr>
        <w:t>73</w:t>
      </w:r>
      <w:r w:rsidRPr="00BE70D2">
        <w:rPr>
          <w:rStyle w:val="fontstyle01"/>
          <w:rFonts w:ascii="Times New Roman" w:hAnsi="Times New Roman" w:cs="Times New Roman"/>
          <w:color w:val="000000" w:themeColor="text1"/>
          <w:sz w:val="22"/>
          <w:szCs w:val="22"/>
          <w:rPrChange w:id="3712" w:author="Chen Liao" w:date="2021-06-01T21:13:00Z">
            <w:rPr>
              <w:rStyle w:val="fontstyle01"/>
              <w:rFonts w:ascii="Times New Roman" w:hAnsi="Times New Roman"/>
              <w:sz w:val="22"/>
              <w:szCs w:val="22"/>
            </w:rPr>
          </w:rPrChange>
        </w:rPr>
        <w:t>%</w:t>
      </w:r>
      <w:r w:rsidR="001E6972" w:rsidRPr="00BE70D2">
        <w:rPr>
          <w:rStyle w:val="fontstyle01"/>
          <w:rFonts w:ascii="Times New Roman" w:hAnsi="Times New Roman" w:cs="Times New Roman"/>
          <w:color w:val="000000" w:themeColor="text1"/>
          <w:sz w:val="22"/>
          <w:szCs w:val="22"/>
          <w:rPrChange w:id="3713" w:author="Chen Liao" w:date="2021-06-01T21:13:00Z">
            <w:rPr>
              <w:rStyle w:val="fontstyle01"/>
              <w:rFonts w:ascii="Times New Roman" w:hAnsi="Times New Roman"/>
              <w:sz w:val="22"/>
              <w:szCs w:val="22"/>
            </w:rPr>
          </w:rPrChange>
        </w:rPr>
        <w:t xml:space="preserve"> </w:t>
      </w:r>
      <w:del w:id="3714" w:author="Chen Liao" w:date="2021-05-28T07:13:00Z">
        <w:r w:rsidR="001E6972" w:rsidRPr="00BE70D2" w:rsidDel="00722CEC">
          <w:rPr>
            <w:rStyle w:val="fontstyle01"/>
            <w:rFonts w:ascii="Times New Roman" w:hAnsi="Times New Roman" w:cs="Times New Roman"/>
            <w:color w:val="000000" w:themeColor="text1"/>
            <w:sz w:val="22"/>
            <w:szCs w:val="22"/>
            <w:rPrChange w:id="3715" w:author="Chen Liao" w:date="2021-06-01T21:13:00Z">
              <w:rPr>
                <w:rStyle w:val="fontstyle01"/>
                <w:rFonts w:ascii="Times New Roman" w:hAnsi="Times New Roman"/>
                <w:sz w:val="22"/>
                <w:szCs w:val="22"/>
              </w:rPr>
            </w:rPrChange>
          </w:rPr>
          <w:delText xml:space="preserve">and 61% </w:delText>
        </w:r>
      </w:del>
      <w:del w:id="3716" w:author="Chen Liao" w:date="2021-05-28T07:59:00Z">
        <w:r w:rsidR="001E6972" w:rsidRPr="00BE70D2" w:rsidDel="009D2458">
          <w:rPr>
            <w:rStyle w:val="fontstyle01"/>
            <w:rFonts w:ascii="Times New Roman" w:hAnsi="Times New Roman" w:cs="Times New Roman"/>
            <w:color w:val="000000" w:themeColor="text1"/>
            <w:sz w:val="22"/>
            <w:szCs w:val="22"/>
            <w:rPrChange w:id="3717" w:author="Chen Liao" w:date="2021-06-01T21:13:00Z">
              <w:rPr>
                <w:rStyle w:val="fontstyle01"/>
                <w:rFonts w:ascii="Times New Roman" w:hAnsi="Times New Roman"/>
                <w:sz w:val="22"/>
                <w:szCs w:val="22"/>
              </w:rPr>
            </w:rPrChange>
          </w:rPr>
          <w:delText xml:space="preserve">for inulin </w:delText>
        </w:r>
      </w:del>
      <w:del w:id="3718" w:author="Chen Liao" w:date="2021-05-28T07:13:00Z">
        <w:r w:rsidR="001E6972" w:rsidRPr="00BE70D2" w:rsidDel="00722CEC">
          <w:rPr>
            <w:rStyle w:val="fontstyle01"/>
            <w:rFonts w:ascii="Times New Roman" w:hAnsi="Times New Roman" w:cs="Times New Roman"/>
            <w:color w:val="000000" w:themeColor="text1"/>
            <w:sz w:val="22"/>
            <w:szCs w:val="22"/>
            <w:rPrChange w:id="3719" w:author="Chen Liao" w:date="2021-06-01T21:13:00Z">
              <w:rPr>
                <w:rStyle w:val="fontstyle01"/>
                <w:rFonts w:ascii="Times New Roman" w:hAnsi="Times New Roman"/>
                <w:sz w:val="22"/>
                <w:szCs w:val="22"/>
              </w:rPr>
            </w:rPrChange>
          </w:rPr>
          <w:delText>and resistant starch respectively</w:delText>
        </w:r>
        <w:r w:rsidR="0076507B" w:rsidRPr="00BE70D2" w:rsidDel="00722CEC">
          <w:rPr>
            <w:rStyle w:val="fontstyle01"/>
            <w:rFonts w:ascii="Times New Roman" w:hAnsi="Times New Roman" w:cs="Times New Roman"/>
            <w:color w:val="000000" w:themeColor="text1"/>
            <w:sz w:val="22"/>
            <w:szCs w:val="22"/>
            <w:rPrChange w:id="3720" w:author="Chen Liao" w:date="2021-06-01T21:13:00Z">
              <w:rPr>
                <w:rStyle w:val="fontstyle01"/>
                <w:rFonts w:ascii="Times New Roman" w:hAnsi="Times New Roman"/>
                <w:sz w:val="22"/>
                <w:szCs w:val="22"/>
              </w:rPr>
            </w:rPrChange>
          </w:rPr>
          <w:delText xml:space="preserve"> </w:delText>
        </w:r>
      </w:del>
      <w:r w:rsidR="0076507B" w:rsidRPr="00BE70D2">
        <w:rPr>
          <w:rStyle w:val="fontstyle01"/>
          <w:rFonts w:ascii="Times New Roman" w:hAnsi="Times New Roman" w:cs="Times New Roman"/>
          <w:color w:val="000000" w:themeColor="text1"/>
          <w:sz w:val="22"/>
          <w:szCs w:val="22"/>
          <w:rPrChange w:id="3721" w:author="Chen Liao" w:date="2021-06-01T21:13:00Z">
            <w:rPr>
              <w:rStyle w:val="fontstyle01"/>
              <w:rFonts w:ascii="Times New Roman" w:hAnsi="Times New Roman"/>
              <w:sz w:val="22"/>
              <w:szCs w:val="22"/>
            </w:rPr>
          </w:rPrChange>
        </w:rPr>
        <w:t>(</w:t>
      </w:r>
      <w:r w:rsidR="0076507B" w:rsidRPr="00BE70D2">
        <w:rPr>
          <w:rStyle w:val="fontstyle01"/>
          <w:rFonts w:ascii="Times New Roman" w:hAnsi="Times New Roman" w:cs="Times New Roman"/>
          <w:color w:val="000000" w:themeColor="text1"/>
          <w:sz w:val="22"/>
          <w:szCs w:val="22"/>
          <w:highlight w:val="yellow"/>
          <w:rPrChange w:id="3722" w:author="Chen Liao" w:date="2021-06-01T21:13:00Z">
            <w:rPr>
              <w:rStyle w:val="fontstyle01"/>
              <w:rFonts w:ascii="Times New Roman" w:hAnsi="Times New Roman"/>
              <w:sz w:val="22"/>
              <w:szCs w:val="22"/>
              <w:highlight w:val="yellow"/>
            </w:rPr>
          </w:rPrChange>
        </w:rPr>
        <w:t>Table S1</w:t>
      </w:r>
      <w:r w:rsidR="0076507B" w:rsidRPr="00BE70D2">
        <w:rPr>
          <w:rStyle w:val="fontstyle01"/>
          <w:rFonts w:ascii="Times New Roman" w:hAnsi="Times New Roman" w:cs="Times New Roman"/>
          <w:color w:val="000000" w:themeColor="text1"/>
          <w:sz w:val="22"/>
          <w:szCs w:val="22"/>
          <w:rPrChange w:id="3723" w:author="Chen Liao" w:date="2021-06-01T21:13:00Z">
            <w:rPr>
              <w:rStyle w:val="fontstyle01"/>
              <w:rFonts w:ascii="Times New Roman" w:hAnsi="Times New Roman"/>
              <w:sz w:val="22"/>
              <w:szCs w:val="22"/>
            </w:rPr>
          </w:rPrChange>
        </w:rPr>
        <w:t>)</w:t>
      </w:r>
      <w:r w:rsidRPr="00BE70D2">
        <w:rPr>
          <w:rStyle w:val="fontstyle01"/>
          <w:rFonts w:ascii="Times New Roman" w:hAnsi="Times New Roman" w:cs="Times New Roman"/>
          <w:color w:val="000000" w:themeColor="text1"/>
          <w:sz w:val="22"/>
          <w:szCs w:val="22"/>
          <w:rPrChange w:id="3724" w:author="Chen Liao" w:date="2021-06-01T21:13:00Z">
            <w:rPr>
              <w:rStyle w:val="fontstyle01"/>
              <w:rFonts w:ascii="Times New Roman" w:hAnsi="Times New Roman"/>
              <w:sz w:val="22"/>
              <w:szCs w:val="22"/>
            </w:rPr>
          </w:rPrChange>
        </w:rPr>
        <w:t>.</w:t>
      </w:r>
      <w:commentRangeEnd w:id="3703"/>
      <w:r w:rsidR="00FE76FF" w:rsidRPr="00BE70D2">
        <w:rPr>
          <w:rStyle w:val="CommentReference"/>
          <w:rFonts w:ascii="Times New Roman" w:hAnsi="Times New Roman" w:cs="Times New Roman"/>
          <w:color w:val="000000" w:themeColor="text1"/>
          <w:sz w:val="22"/>
          <w:szCs w:val="22"/>
          <w:rPrChange w:id="3725" w:author="Chen Liao" w:date="2021-06-01T21:13:00Z">
            <w:rPr>
              <w:rStyle w:val="CommentReference"/>
            </w:rPr>
          </w:rPrChange>
        </w:rPr>
        <w:commentReference w:id="3703"/>
      </w:r>
      <w:r w:rsidRPr="00BE70D2">
        <w:rPr>
          <w:rStyle w:val="fontstyle01"/>
          <w:rFonts w:ascii="Times New Roman" w:hAnsi="Times New Roman" w:cs="Times New Roman"/>
          <w:color w:val="000000" w:themeColor="text1"/>
          <w:sz w:val="22"/>
          <w:szCs w:val="22"/>
          <w:rPrChange w:id="3726" w:author="Chen Liao" w:date="2021-06-01T21:13:00Z">
            <w:rPr>
              <w:rStyle w:val="fontstyle01"/>
              <w:rFonts w:ascii="Times New Roman" w:hAnsi="Times New Roman"/>
              <w:sz w:val="22"/>
              <w:szCs w:val="22"/>
            </w:rPr>
          </w:rPrChange>
        </w:rPr>
        <w:t xml:space="preserve"> </w:t>
      </w:r>
      <w:r w:rsidR="00A00511" w:rsidRPr="00BE70D2">
        <w:rPr>
          <w:rStyle w:val="fontstyle01"/>
          <w:rFonts w:ascii="Times New Roman" w:hAnsi="Times New Roman" w:cs="Times New Roman"/>
          <w:color w:val="000000" w:themeColor="text1"/>
          <w:sz w:val="22"/>
          <w:szCs w:val="22"/>
          <w:rPrChange w:id="3727" w:author="Chen Liao" w:date="2021-06-01T21:13:00Z">
            <w:rPr>
              <w:rStyle w:val="fontstyle01"/>
              <w:rFonts w:ascii="Times New Roman" w:hAnsi="Times New Roman"/>
              <w:sz w:val="22"/>
              <w:szCs w:val="22"/>
            </w:rPr>
          </w:rPrChange>
        </w:rPr>
        <w:t xml:space="preserve">The </w:t>
      </w:r>
      <w:r w:rsidRPr="00BE70D2">
        <w:rPr>
          <w:rStyle w:val="fontstyle01"/>
          <w:rFonts w:ascii="Times New Roman" w:hAnsi="Times New Roman" w:cs="Times New Roman"/>
          <w:color w:val="000000" w:themeColor="text1"/>
          <w:sz w:val="22"/>
          <w:szCs w:val="22"/>
          <w:rPrChange w:id="3728" w:author="Chen Liao" w:date="2021-06-01T21:13:00Z">
            <w:rPr>
              <w:rStyle w:val="fontstyle01"/>
              <w:rFonts w:ascii="Times New Roman" w:hAnsi="Times New Roman"/>
              <w:sz w:val="22"/>
              <w:szCs w:val="22"/>
            </w:rPr>
          </w:rPrChange>
        </w:rPr>
        <w:t xml:space="preserve">damping ratios are </w:t>
      </w:r>
      <w:r w:rsidR="00A00511" w:rsidRPr="00BE70D2">
        <w:rPr>
          <w:rStyle w:val="fontstyle01"/>
          <w:rFonts w:ascii="Times New Roman" w:hAnsi="Times New Roman" w:cs="Times New Roman"/>
          <w:color w:val="000000" w:themeColor="text1"/>
          <w:sz w:val="22"/>
          <w:szCs w:val="22"/>
          <w:rPrChange w:id="3729" w:author="Chen Liao" w:date="2021-06-01T21:13:00Z">
            <w:rPr>
              <w:rStyle w:val="fontstyle01"/>
              <w:rFonts w:ascii="Times New Roman" w:hAnsi="Times New Roman"/>
              <w:sz w:val="22"/>
              <w:szCs w:val="22"/>
            </w:rPr>
          </w:rPrChange>
        </w:rPr>
        <w:t xml:space="preserve">all </w:t>
      </w:r>
      <w:r w:rsidRPr="00BE70D2">
        <w:rPr>
          <w:rStyle w:val="fontstyle01"/>
          <w:rFonts w:ascii="Times New Roman" w:hAnsi="Times New Roman" w:cs="Times New Roman"/>
          <w:color w:val="000000" w:themeColor="text1"/>
          <w:sz w:val="22"/>
          <w:szCs w:val="22"/>
          <w:rPrChange w:id="3730" w:author="Chen Liao" w:date="2021-06-01T21:13:00Z">
            <w:rPr>
              <w:rStyle w:val="fontstyle01"/>
              <w:rFonts w:ascii="Times New Roman" w:hAnsi="Times New Roman"/>
              <w:sz w:val="22"/>
              <w:szCs w:val="22"/>
            </w:rPr>
          </w:rPrChange>
        </w:rPr>
        <w:t xml:space="preserve">equal or greater than 1, meaning that their responses were critically or overdamped and no oscillations were involved in the </w:t>
      </w:r>
      <w:r w:rsidR="00A8252B" w:rsidRPr="00BE70D2">
        <w:rPr>
          <w:rStyle w:val="fontstyle01"/>
          <w:rFonts w:ascii="Times New Roman" w:hAnsi="Times New Roman" w:cs="Times New Roman"/>
          <w:color w:val="000000" w:themeColor="text1"/>
          <w:sz w:val="22"/>
          <w:szCs w:val="22"/>
          <w:rPrChange w:id="3731" w:author="Chen Liao" w:date="2021-06-01T21:13:00Z">
            <w:rPr>
              <w:rStyle w:val="fontstyle01"/>
              <w:rFonts w:ascii="Times New Roman" w:hAnsi="Times New Roman"/>
              <w:sz w:val="22"/>
              <w:szCs w:val="22"/>
            </w:rPr>
          </w:rPrChange>
        </w:rPr>
        <w:t>adaptive</w:t>
      </w:r>
      <w:r w:rsidR="00587F96" w:rsidRPr="00BE70D2">
        <w:rPr>
          <w:rStyle w:val="fontstyle01"/>
          <w:rFonts w:ascii="Times New Roman" w:hAnsi="Times New Roman" w:cs="Times New Roman"/>
          <w:color w:val="000000" w:themeColor="text1"/>
          <w:sz w:val="22"/>
          <w:szCs w:val="22"/>
          <w:rPrChange w:id="3732" w:author="Chen Liao" w:date="2021-06-01T21:13:00Z">
            <w:rPr>
              <w:rStyle w:val="fontstyle01"/>
              <w:rFonts w:ascii="Times New Roman" w:hAnsi="Times New Roman"/>
              <w:sz w:val="22"/>
              <w:szCs w:val="22"/>
            </w:rPr>
          </w:rPrChange>
        </w:rPr>
        <w:t xml:space="preserve"> </w:t>
      </w:r>
      <w:r w:rsidRPr="00BE70D2">
        <w:rPr>
          <w:rStyle w:val="fontstyle01"/>
          <w:rFonts w:ascii="Times New Roman" w:hAnsi="Times New Roman" w:cs="Times New Roman"/>
          <w:color w:val="000000" w:themeColor="text1"/>
          <w:sz w:val="22"/>
          <w:szCs w:val="22"/>
          <w:rPrChange w:id="3733" w:author="Chen Liao" w:date="2021-06-01T21:13:00Z">
            <w:rPr>
              <w:rStyle w:val="fontstyle01"/>
              <w:rFonts w:ascii="Times New Roman" w:hAnsi="Times New Roman"/>
              <w:sz w:val="22"/>
              <w:szCs w:val="22"/>
            </w:rPr>
          </w:rPrChange>
        </w:rPr>
        <w:t>responses. The oscillation-free property is critical for ecosystems to maintain dynamic stability and integrity during adaptation. Although the damping ratio varie</w:t>
      </w:r>
      <w:r w:rsidR="00106A30" w:rsidRPr="00BE70D2">
        <w:rPr>
          <w:rStyle w:val="fontstyle01"/>
          <w:rFonts w:ascii="Times New Roman" w:hAnsi="Times New Roman" w:cs="Times New Roman"/>
          <w:color w:val="000000" w:themeColor="text1"/>
          <w:sz w:val="22"/>
          <w:szCs w:val="22"/>
          <w:rPrChange w:id="3734" w:author="Chen Liao" w:date="2021-06-01T21:13:00Z">
            <w:rPr>
              <w:rStyle w:val="fontstyle01"/>
              <w:rFonts w:ascii="Times New Roman" w:hAnsi="Times New Roman"/>
              <w:sz w:val="22"/>
              <w:szCs w:val="22"/>
            </w:rPr>
          </w:rPrChange>
        </w:rPr>
        <w:t xml:space="preserve">s </w:t>
      </w:r>
      <w:r w:rsidRPr="00BE70D2">
        <w:rPr>
          <w:rStyle w:val="fontstyle01"/>
          <w:rFonts w:ascii="Times New Roman" w:hAnsi="Times New Roman" w:cs="Times New Roman"/>
          <w:color w:val="000000" w:themeColor="text1"/>
          <w:sz w:val="22"/>
          <w:szCs w:val="22"/>
          <w:rPrChange w:id="3735" w:author="Chen Liao" w:date="2021-06-01T21:13:00Z">
            <w:rPr>
              <w:rStyle w:val="fontstyle01"/>
              <w:rFonts w:ascii="Times New Roman" w:hAnsi="Times New Roman"/>
              <w:sz w:val="22"/>
              <w:szCs w:val="22"/>
            </w:rPr>
          </w:rPrChange>
        </w:rPr>
        <w:t>among individual mice</w:t>
      </w:r>
      <w:del w:id="3736" w:author="Chen Liao" w:date="2021-05-29T19:03:00Z">
        <w:r w:rsidR="00CB56E9" w:rsidRPr="00BE70D2" w:rsidDel="008702F6">
          <w:rPr>
            <w:rStyle w:val="fontstyle01"/>
            <w:rFonts w:ascii="Times New Roman" w:hAnsi="Times New Roman" w:cs="Times New Roman"/>
            <w:color w:val="000000" w:themeColor="text1"/>
            <w:sz w:val="22"/>
            <w:szCs w:val="22"/>
            <w:rPrChange w:id="3737" w:author="Chen Liao" w:date="2021-06-01T21:13:00Z">
              <w:rPr>
                <w:rStyle w:val="fontstyle01"/>
                <w:rFonts w:ascii="Times New Roman" w:hAnsi="Times New Roman"/>
                <w:sz w:val="22"/>
                <w:szCs w:val="22"/>
              </w:rPr>
            </w:rPrChange>
          </w:rPr>
          <w:delText xml:space="preserve"> and treatment</w:delText>
        </w:r>
      </w:del>
      <w:r w:rsidRPr="00BE70D2">
        <w:rPr>
          <w:rStyle w:val="fontstyle01"/>
          <w:rFonts w:ascii="Times New Roman" w:hAnsi="Times New Roman" w:cs="Times New Roman"/>
          <w:color w:val="000000" w:themeColor="text1"/>
          <w:sz w:val="22"/>
          <w:szCs w:val="22"/>
          <w:rPrChange w:id="3738" w:author="Chen Liao" w:date="2021-06-01T21:13:00Z">
            <w:rPr>
              <w:rStyle w:val="fontstyle01"/>
              <w:rFonts w:ascii="Times New Roman" w:hAnsi="Times New Roman"/>
              <w:sz w:val="22"/>
              <w:szCs w:val="22"/>
            </w:rPr>
          </w:rPrChange>
        </w:rPr>
        <w:t xml:space="preserve">, the </w:t>
      </w:r>
      <w:r w:rsidR="00106A30" w:rsidRPr="00BE70D2">
        <w:rPr>
          <w:rStyle w:val="fontstyle01"/>
          <w:rFonts w:ascii="Times New Roman" w:hAnsi="Times New Roman" w:cs="Times New Roman"/>
          <w:color w:val="000000" w:themeColor="text1"/>
          <w:sz w:val="22"/>
          <w:szCs w:val="22"/>
          <w:rPrChange w:id="3739" w:author="Chen Liao" w:date="2021-06-01T21:13:00Z">
            <w:rPr>
              <w:rStyle w:val="fontstyle01"/>
              <w:rFonts w:ascii="Times New Roman" w:hAnsi="Times New Roman"/>
              <w:sz w:val="22"/>
              <w:szCs w:val="22"/>
            </w:rPr>
          </w:rPrChange>
        </w:rPr>
        <w:t>dynamical responses</w:t>
      </w:r>
      <w:r w:rsidRPr="00BE70D2">
        <w:rPr>
          <w:rStyle w:val="fontstyle01"/>
          <w:rFonts w:ascii="Times New Roman" w:hAnsi="Times New Roman" w:cs="Times New Roman"/>
          <w:color w:val="000000" w:themeColor="text1"/>
          <w:sz w:val="22"/>
          <w:szCs w:val="22"/>
          <w:rPrChange w:id="3740" w:author="Chen Liao" w:date="2021-06-01T21:13:00Z">
            <w:rPr>
              <w:rStyle w:val="fontstyle01"/>
              <w:rFonts w:ascii="Times New Roman" w:hAnsi="Times New Roman"/>
              <w:sz w:val="22"/>
              <w:szCs w:val="22"/>
            </w:rPr>
          </w:rPrChange>
        </w:rPr>
        <w:t xml:space="preserve"> of </w:t>
      </w:r>
      <w:ins w:id="3741" w:author="Chen Liao" w:date="2021-05-29T19:04:00Z">
        <w:r w:rsidR="008702F6" w:rsidRPr="00BE70D2">
          <w:rPr>
            <w:rStyle w:val="fontstyle01"/>
            <w:rFonts w:ascii="Times New Roman" w:hAnsi="Times New Roman" w:cs="Times New Roman"/>
            <w:color w:val="000000" w:themeColor="text1"/>
            <w:sz w:val="22"/>
            <w:szCs w:val="22"/>
            <w:rPrChange w:id="3742" w:author="Chen Liao" w:date="2021-06-01T21:13:00Z">
              <w:rPr>
                <w:rStyle w:val="fontstyle01"/>
                <w:rFonts w:ascii="Times New Roman" w:hAnsi="Times New Roman" w:cs="Times New Roman"/>
                <w:color w:val="000000" w:themeColor="text1"/>
                <w:sz w:val="22"/>
                <w:szCs w:val="22"/>
              </w:rPr>
            </w:rPrChange>
          </w:rPr>
          <w:t>61</w:t>
        </w:r>
      </w:ins>
      <w:del w:id="3743" w:author="Chen Liao" w:date="2021-05-29T19:04:00Z">
        <w:r w:rsidR="00BF24B4" w:rsidRPr="00BE70D2" w:rsidDel="008702F6">
          <w:rPr>
            <w:rStyle w:val="fontstyle01"/>
            <w:rFonts w:ascii="Times New Roman" w:hAnsi="Times New Roman" w:cs="Times New Roman"/>
            <w:color w:val="000000" w:themeColor="text1"/>
            <w:sz w:val="22"/>
            <w:szCs w:val="22"/>
            <w:rPrChange w:id="3744" w:author="Chen Liao" w:date="2021-06-01T21:13:00Z">
              <w:rPr>
                <w:rStyle w:val="fontstyle01"/>
                <w:rFonts w:ascii="Times New Roman" w:hAnsi="Times New Roman"/>
                <w:sz w:val="22"/>
                <w:szCs w:val="22"/>
              </w:rPr>
            </w:rPrChange>
          </w:rPr>
          <w:delText>42</w:delText>
        </w:r>
      </w:del>
      <w:r w:rsidR="00BF24B4" w:rsidRPr="00BE70D2">
        <w:rPr>
          <w:rStyle w:val="fontstyle01"/>
          <w:rFonts w:ascii="Times New Roman" w:hAnsi="Times New Roman" w:cs="Times New Roman"/>
          <w:color w:val="000000" w:themeColor="text1"/>
          <w:sz w:val="22"/>
          <w:szCs w:val="22"/>
          <w:rPrChange w:id="3745" w:author="Chen Liao" w:date="2021-06-01T21:13:00Z">
            <w:rPr>
              <w:rStyle w:val="fontstyle01"/>
              <w:rFonts w:ascii="Times New Roman" w:hAnsi="Times New Roman"/>
              <w:sz w:val="22"/>
              <w:szCs w:val="22"/>
            </w:rPr>
          </w:rPrChange>
        </w:rPr>
        <w:t>%</w:t>
      </w:r>
      <w:r w:rsidR="00F155A3" w:rsidRPr="00BE70D2">
        <w:rPr>
          <w:rStyle w:val="fontstyle01"/>
          <w:rFonts w:ascii="Times New Roman" w:hAnsi="Times New Roman" w:cs="Times New Roman"/>
          <w:color w:val="000000" w:themeColor="text1"/>
          <w:sz w:val="22"/>
          <w:szCs w:val="22"/>
          <w:rPrChange w:id="3746" w:author="Chen Liao" w:date="2021-06-01T21:13:00Z">
            <w:rPr>
              <w:rStyle w:val="fontstyle01"/>
              <w:rFonts w:ascii="Times New Roman" w:hAnsi="Times New Roman"/>
              <w:sz w:val="22"/>
              <w:szCs w:val="22"/>
            </w:rPr>
          </w:rPrChange>
        </w:rPr>
        <w:t xml:space="preserve"> of</w:t>
      </w:r>
      <w:r w:rsidR="00B00181" w:rsidRPr="00BE70D2">
        <w:rPr>
          <w:rStyle w:val="fontstyle01"/>
          <w:rFonts w:ascii="Times New Roman" w:hAnsi="Times New Roman" w:cs="Times New Roman"/>
          <w:color w:val="000000" w:themeColor="text1"/>
          <w:sz w:val="22"/>
          <w:szCs w:val="22"/>
          <w:rPrChange w:id="3747" w:author="Chen Liao" w:date="2021-06-01T21:13:00Z">
            <w:rPr>
              <w:rStyle w:val="fontstyle01"/>
              <w:rFonts w:ascii="Times New Roman" w:hAnsi="Times New Roman"/>
              <w:sz w:val="22"/>
              <w:szCs w:val="22"/>
            </w:rPr>
          </w:rPrChange>
        </w:rPr>
        <w:t xml:space="preserve"> our</w:t>
      </w:r>
      <w:r w:rsidRPr="00BE70D2">
        <w:rPr>
          <w:rStyle w:val="fontstyle01"/>
          <w:rFonts w:ascii="Times New Roman" w:hAnsi="Times New Roman" w:cs="Times New Roman"/>
          <w:color w:val="000000" w:themeColor="text1"/>
          <w:sz w:val="22"/>
          <w:szCs w:val="22"/>
          <w:rPrChange w:id="3748" w:author="Chen Liao" w:date="2021-06-01T21:13:00Z">
            <w:rPr>
              <w:rStyle w:val="fontstyle01"/>
              <w:rFonts w:ascii="Times New Roman" w:hAnsi="Times New Roman"/>
              <w:sz w:val="22"/>
              <w:szCs w:val="22"/>
            </w:rPr>
          </w:rPrChange>
        </w:rPr>
        <w:t xml:space="preserve"> mice</w:t>
      </w:r>
      <w:r w:rsidR="00950044" w:rsidRPr="00BE70D2">
        <w:rPr>
          <w:rStyle w:val="fontstyle01"/>
          <w:rFonts w:ascii="Times New Roman" w:hAnsi="Times New Roman" w:cs="Times New Roman"/>
          <w:color w:val="000000" w:themeColor="text1"/>
          <w:sz w:val="22"/>
          <w:szCs w:val="22"/>
          <w:rPrChange w:id="3749" w:author="Chen Liao" w:date="2021-06-01T21:13:00Z">
            <w:rPr>
              <w:rStyle w:val="fontstyle01"/>
              <w:rFonts w:ascii="Times New Roman" w:hAnsi="Times New Roman"/>
              <w:sz w:val="22"/>
              <w:szCs w:val="22"/>
            </w:rPr>
          </w:rPrChange>
        </w:rPr>
        <w:t xml:space="preserve"> were </w:t>
      </w:r>
      <w:r w:rsidRPr="00BE70D2">
        <w:rPr>
          <w:rStyle w:val="fontstyle01"/>
          <w:rFonts w:ascii="Times New Roman" w:hAnsi="Times New Roman" w:cs="Times New Roman"/>
          <w:color w:val="000000" w:themeColor="text1"/>
          <w:sz w:val="22"/>
          <w:szCs w:val="22"/>
          <w:rPrChange w:id="3750" w:author="Chen Liao" w:date="2021-06-01T21:13:00Z">
            <w:rPr>
              <w:rStyle w:val="fontstyle01"/>
              <w:rFonts w:ascii="Times New Roman" w:hAnsi="Times New Roman"/>
              <w:sz w:val="22"/>
              <w:szCs w:val="22"/>
            </w:rPr>
          </w:rPrChange>
        </w:rPr>
        <w:t>critical damping</w:t>
      </w:r>
      <w:r w:rsidR="00CE087D" w:rsidRPr="00BE70D2">
        <w:rPr>
          <w:rStyle w:val="fontstyle01"/>
          <w:rFonts w:ascii="Times New Roman" w:hAnsi="Times New Roman" w:cs="Times New Roman"/>
          <w:color w:val="000000" w:themeColor="text1"/>
          <w:sz w:val="22"/>
          <w:szCs w:val="22"/>
          <w:rPrChange w:id="3751" w:author="Chen Liao" w:date="2021-06-01T21:13:00Z">
            <w:rPr>
              <w:rStyle w:val="fontstyle01"/>
              <w:rFonts w:ascii="Times New Roman" w:hAnsi="Times New Roman"/>
              <w:sz w:val="22"/>
              <w:szCs w:val="22"/>
            </w:rPr>
          </w:rPrChange>
        </w:rPr>
        <w:t xml:space="preserve"> </w:t>
      </w:r>
      <w:r w:rsidRPr="00BE70D2">
        <w:rPr>
          <w:rStyle w:val="fontstyle01"/>
          <w:rFonts w:ascii="Times New Roman" w:hAnsi="Times New Roman" w:cs="Times New Roman"/>
          <w:color w:val="000000" w:themeColor="text1"/>
          <w:sz w:val="22"/>
          <w:szCs w:val="22"/>
          <w:rPrChange w:id="3752" w:author="Chen Liao" w:date="2021-06-01T21:13:00Z">
            <w:rPr>
              <w:rStyle w:val="fontstyle01"/>
              <w:rFonts w:ascii="Times New Roman" w:hAnsi="Times New Roman"/>
              <w:sz w:val="22"/>
              <w:szCs w:val="22"/>
            </w:rPr>
          </w:rPrChange>
        </w:rPr>
        <w:t xml:space="preserve">which leads to the fastest </w:t>
      </w:r>
      <w:r w:rsidR="00106A30" w:rsidRPr="00BE70D2">
        <w:rPr>
          <w:rStyle w:val="fontstyle01"/>
          <w:rFonts w:ascii="Times New Roman" w:hAnsi="Times New Roman" w:cs="Times New Roman"/>
          <w:color w:val="000000" w:themeColor="text1"/>
          <w:sz w:val="22"/>
          <w:szCs w:val="22"/>
          <w:rPrChange w:id="3753" w:author="Chen Liao" w:date="2021-06-01T21:13:00Z">
            <w:rPr>
              <w:rStyle w:val="fontstyle01"/>
              <w:rFonts w:ascii="Times New Roman" w:hAnsi="Times New Roman"/>
              <w:sz w:val="22"/>
              <w:szCs w:val="22"/>
            </w:rPr>
          </w:rPrChange>
        </w:rPr>
        <w:t>non-</w:t>
      </w:r>
      <w:r w:rsidR="005B776C" w:rsidRPr="00BE70D2">
        <w:rPr>
          <w:rStyle w:val="fontstyle01"/>
          <w:rFonts w:ascii="Times New Roman" w:hAnsi="Times New Roman" w:cs="Times New Roman"/>
          <w:color w:val="000000" w:themeColor="text1"/>
          <w:sz w:val="22"/>
          <w:szCs w:val="22"/>
          <w:rPrChange w:id="3754" w:author="Chen Liao" w:date="2021-06-01T21:13:00Z">
            <w:rPr>
              <w:rStyle w:val="fontstyle01"/>
              <w:rFonts w:ascii="Times New Roman" w:hAnsi="Times New Roman"/>
              <w:sz w:val="22"/>
              <w:szCs w:val="22"/>
            </w:rPr>
          </w:rPrChange>
        </w:rPr>
        <w:t>oscillat</w:t>
      </w:r>
      <w:r w:rsidR="003C7325" w:rsidRPr="00BE70D2">
        <w:rPr>
          <w:rStyle w:val="fontstyle01"/>
          <w:rFonts w:ascii="Times New Roman" w:hAnsi="Times New Roman" w:cs="Times New Roman"/>
          <w:color w:val="000000" w:themeColor="text1"/>
          <w:sz w:val="22"/>
          <w:szCs w:val="22"/>
          <w:rPrChange w:id="3755" w:author="Chen Liao" w:date="2021-06-01T21:13:00Z">
            <w:rPr>
              <w:rStyle w:val="fontstyle01"/>
              <w:rFonts w:ascii="Times New Roman" w:hAnsi="Times New Roman"/>
              <w:sz w:val="22"/>
              <w:szCs w:val="22"/>
            </w:rPr>
          </w:rPrChange>
        </w:rPr>
        <w:t>ory</w:t>
      </w:r>
      <w:r w:rsidR="005B776C" w:rsidRPr="00BE70D2">
        <w:rPr>
          <w:rStyle w:val="fontstyle01"/>
          <w:rFonts w:ascii="Times New Roman" w:hAnsi="Times New Roman" w:cs="Times New Roman"/>
          <w:color w:val="000000" w:themeColor="text1"/>
          <w:sz w:val="22"/>
          <w:szCs w:val="22"/>
          <w:rPrChange w:id="3756" w:author="Chen Liao" w:date="2021-06-01T21:13:00Z">
            <w:rPr>
              <w:rStyle w:val="fontstyle01"/>
              <w:rFonts w:ascii="Times New Roman" w:hAnsi="Times New Roman"/>
              <w:sz w:val="22"/>
              <w:szCs w:val="22"/>
            </w:rPr>
          </w:rPrChange>
        </w:rPr>
        <w:t xml:space="preserve"> </w:t>
      </w:r>
      <w:r w:rsidRPr="00BE70D2">
        <w:rPr>
          <w:rStyle w:val="fontstyle01"/>
          <w:rFonts w:ascii="Times New Roman" w:hAnsi="Times New Roman" w:cs="Times New Roman"/>
          <w:color w:val="000000" w:themeColor="text1"/>
          <w:sz w:val="22"/>
          <w:szCs w:val="22"/>
          <w:rPrChange w:id="3757" w:author="Chen Liao" w:date="2021-06-01T21:13:00Z">
            <w:rPr>
              <w:rStyle w:val="fontstyle01"/>
              <w:rFonts w:ascii="Times New Roman" w:hAnsi="Times New Roman"/>
              <w:sz w:val="22"/>
              <w:szCs w:val="22"/>
            </w:rPr>
          </w:rPrChange>
        </w:rPr>
        <w:t>convergence towards stationary equilibria.</w:t>
      </w:r>
      <w:r w:rsidR="003C7325" w:rsidRPr="00BE70D2">
        <w:rPr>
          <w:rStyle w:val="fontstyle01"/>
          <w:rFonts w:ascii="Times New Roman" w:hAnsi="Times New Roman" w:cs="Times New Roman"/>
          <w:color w:val="000000" w:themeColor="text1"/>
          <w:sz w:val="22"/>
          <w:szCs w:val="22"/>
          <w:rPrChange w:id="3758" w:author="Chen Liao" w:date="2021-06-01T21:13:00Z">
            <w:rPr>
              <w:rStyle w:val="fontstyle01"/>
              <w:rFonts w:ascii="Times New Roman" w:hAnsi="Times New Roman"/>
              <w:sz w:val="22"/>
              <w:szCs w:val="22"/>
            </w:rPr>
          </w:rPrChange>
        </w:rPr>
        <w:t xml:space="preserve"> I</w:t>
      </w:r>
      <w:r w:rsidRPr="00BE70D2">
        <w:rPr>
          <w:rStyle w:val="fontstyle01"/>
          <w:rFonts w:ascii="Times New Roman" w:hAnsi="Times New Roman" w:cs="Times New Roman"/>
          <w:color w:val="000000" w:themeColor="text1"/>
          <w:sz w:val="22"/>
          <w:szCs w:val="22"/>
          <w:rPrChange w:id="3759" w:author="Chen Liao" w:date="2021-06-01T21:13:00Z">
            <w:rPr>
              <w:rStyle w:val="fontstyle01"/>
              <w:rFonts w:ascii="Times New Roman" w:hAnsi="Times New Roman"/>
              <w:sz w:val="22"/>
              <w:szCs w:val="22"/>
            </w:rPr>
          </w:rPrChange>
        </w:rPr>
        <w:t xml:space="preserve">nterestingly, the critical damping behavior was also found in human gut </w:t>
      </w:r>
      <w:r w:rsidR="00B97578" w:rsidRPr="00BE70D2">
        <w:rPr>
          <w:rStyle w:val="fontstyle01"/>
          <w:rFonts w:ascii="Times New Roman" w:hAnsi="Times New Roman" w:cs="Times New Roman"/>
          <w:color w:val="000000" w:themeColor="text1"/>
          <w:sz w:val="22"/>
          <w:szCs w:val="22"/>
          <w:rPrChange w:id="3760" w:author="Chen Liao" w:date="2021-06-01T21:13:00Z">
            <w:rPr>
              <w:rStyle w:val="fontstyle01"/>
              <w:rFonts w:ascii="Times New Roman" w:hAnsi="Times New Roman"/>
              <w:sz w:val="22"/>
              <w:szCs w:val="22"/>
            </w:rPr>
          </w:rPrChange>
        </w:rPr>
        <w:t>microbiome</w:t>
      </w:r>
      <w:r w:rsidRPr="00BE70D2">
        <w:rPr>
          <w:rStyle w:val="fontstyle01"/>
          <w:rFonts w:ascii="Times New Roman" w:hAnsi="Times New Roman" w:cs="Times New Roman"/>
          <w:color w:val="000000" w:themeColor="text1"/>
          <w:sz w:val="22"/>
          <w:szCs w:val="22"/>
          <w:rPrChange w:id="3761" w:author="Chen Liao" w:date="2021-06-01T21:13:00Z">
            <w:rPr>
              <w:rStyle w:val="fontstyle01"/>
              <w:rFonts w:ascii="Times New Roman" w:hAnsi="Times New Roman"/>
              <w:sz w:val="22"/>
              <w:szCs w:val="22"/>
            </w:rPr>
          </w:rPrChange>
        </w:rPr>
        <w:t xml:space="preserve"> recovery after transient antibiotic exposure</w:t>
      </w:r>
      <w:bookmarkStart w:id="3762" w:name="OLE_LINK86"/>
      <w:bookmarkStart w:id="3763" w:name="OLE_LINK87"/>
      <w:bookmarkStart w:id="3764" w:name="OLE_LINK88"/>
      <w:bookmarkStart w:id="3765" w:name="OLE_LINK89"/>
      <w:bookmarkStart w:id="3766" w:name="OLE_LINK90"/>
      <w:r w:rsidR="004E71D2" w:rsidRPr="00BE70D2">
        <w:rPr>
          <w:rStyle w:val="fontstyle01"/>
          <w:rFonts w:ascii="Times New Roman" w:hAnsi="Times New Roman" w:cs="Times New Roman"/>
          <w:color w:val="000000" w:themeColor="text1"/>
          <w:sz w:val="22"/>
          <w:szCs w:val="22"/>
          <w:rPrChange w:id="3767" w:author="Chen Liao" w:date="2021-06-01T21:13:00Z">
            <w:rPr>
              <w:rStyle w:val="fontstyle01"/>
              <w:rFonts w:ascii="Times New Roman" w:hAnsi="Times New Roman"/>
              <w:sz w:val="22"/>
              <w:szCs w:val="22"/>
            </w:rPr>
          </w:rPrChange>
        </w:rPr>
        <w:t xml:space="preserve"> </w:t>
      </w:r>
      <w:r w:rsidR="004E71D2" w:rsidRPr="00BE70D2">
        <w:rPr>
          <w:rStyle w:val="fontstyle01"/>
          <w:rFonts w:ascii="Times New Roman" w:hAnsi="Times New Roman" w:cs="Times New Roman"/>
          <w:color w:val="000000" w:themeColor="text1"/>
          <w:sz w:val="22"/>
          <w:szCs w:val="22"/>
          <w:rPrChange w:id="3768" w:author="Chen Liao" w:date="2021-06-01T21:13:00Z">
            <w:rPr>
              <w:rStyle w:val="fontstyle01"/>
              <w:rFonts w:ascii="Times New Roman" w:hAnsi="Times New Roman"/>
              <w:sz w:val="22"/>
              <w:szCs w:val="22"/>
            </w:rPr>
          </w:rPrChange>
        </w:rPr>
        <w:fldChar w:fldCharType="begin"/>
      </w:r>
      <w:r w:rsidR="002E2A76" w:rsidRPr="00BE70D2">
        <w:rPr>
          <w:rStyle w:val="fontstyle01"/>
          <w:rFonts w:ascii="Times New Roman" w:hAnsi="Times New Roman" w:cs="Times New Roman"/>
          <w:color w:val="000000" w:themeColor="text1"/>
          <w:sz w:val="22"/>
          <w:szCs w:val="22"/>
          <w:rPrChange w:id="3769" w:author="Chen Liao" w:date="2021-06-01T21:13:00Z">
            <w:rPr>
              <w:rStyle w:val="fontstyle01"/>
              <w:rFonts w:ascii="Times New Roman" w:hAnsi="Times New Roman"/>
              <w:sz w:val="22"/>
              <w:szCs w:val="22"/>
            </w:rPr>
          </w:rPrChange>
        </w:rPr>
        <w:instrText xml:space="preserve"> ADDIN NE.Ref.{FB1C8A0D-529C-43A7-B7A9-11715179C676}</w:instrText>
      </w:r>
      <w:r w:rsidR="004E71D2" w:rsidRPr="00BE70D2">
        <w:rPr>
          <w:rStyle w:val="fontstyle01"/>
          <w:rFonts w:ascii="Times New Roman" w:hAnsi="Times New Roman" w:cs="Times New Roman"/>
          <w:color w:val="000000" w:themeColor="text1"/>
          <w:sz w:val="22"/>
          <w:szCs w:val="22"/>
          <w:rPrChange w:id="3770" w:author="Chen Liao" w:date="2021-06-01T21:13:00Z">
            <w:rPr>
              <w:rStyle w:val="fontstyle01"/>
              <w:rFonts w:ascii="Times New Roman" w:hAnsi="Times New Roman"/>
              <w:sz w:val="22"/>
              <w:szCs w:val="22"/>
            </w:rPr>
          </w:rPrChange>
        </w:rPr>
        <w:fldChar w:fldCharType="separate"/>
      </w:r>
      <w:r w:rsidR="00D67D1E" w:rsidRPr="00BE70D2">
        <w:rPr>
          <w:rFonts w:ascii="Times New Roman" w:eastAsiaTheme="minorEastAsia" w:hAnsi="Times New Roman" w:cs="Times New Roman"/>
          <w:color w:val="000000" w:themeColor="text1"/>
          <w:sz w:val="22"/>
          <w:szCs w:val="22"/>
          <w:rPrChange w:id="3771" w:author="Chen Liao" w:date="2021-06-01T21:13:00Z">
            <w:rPr>
              <w:rFonts w:eastAsiaTheme="minorEastAsia"/>
              <w:color w:val="080000"/>
              <w:sz w:val="22"/>
              <w:szCs w:val="22"/>
            </w:rPr>
          </w:rPrChange>
        </w:rPr>
        <w:t>[31]</w:t>
      </w:r>
      <w:r w:rsidR="004E71D2" w:rsidRPr="00BE70D2">
        <w:rPr>
          <w:rStyle w:val="fontstyle01"/>
          <w:rFonts w:ascii="Times New Roman" w:hAnsi="Times New Roman" w:cs="Times New Roman"/>
          <w:color w:val="000000" w:themeColor="text1"/>
          <w:sz w:val="22"/>
          <w:szCs w:val="22"/>
          <w:rPrChange w:id="3772" w:author="Chen Liao" w:date="2021-06-01T21:13:00Z">
            <w:rPr>
              <w:rStyle w:val="fontstyle01"/>
              <w:rFonts w:ascii="Times New Roman" w:hAnsi="Times New Roman"/>
              <w:sz w:val="22"/>
              <w:szCs w:val="22"/>
            </w:rPr>
          </w:rPrChange>
        </w:rPr>
        <w:fldChar w:fldCharType="end"/>
      </w:r>
      <w:r w:rsidR="003C7325" w:rsidRPr="00BE70D2">
        <w:rPr>
          <w:rStyle w:val="fontstyle01"/>
          <w:rFonts w:ascii="Times New Roman" w:hAnsi="Times New Roman" w:cs="Times New Roman"/>
          <w:color w:val="000000" w:themeColor="text1"/>
          <w:sz w:val="22"/>
          <w:szCs w:val="22"/>
          <w:rPrChange w:id="3773" w:author="Chen Liao" w:date="2021-06-01T21:13:00Z">
            <w:rPr>
              <w:rStyle w:val="fontstyle01"/>
              <w:rFonts w:ascii="Times New Roman" w:hAnsi="Times New Roman"/>
              <w:sz w:val="22"/>
              <w:szCs w:val="22"/>
            </w:rPr>
          </w:rPrChange>
        </w:rPr>
        <w:t>.</w:t>
      </w:r>
      <w:bookmarkEnd w:id="3762"/>
      <w:bookmarkEnd w:id="3763"/>
      <w:bookmarkEnd w:id="3764"/>
      <w:commentRangeEnd w:id="3666"/>
      <w:r w:rsidR="009414D4" w:rsidRPr="00BE70D2">
        <w:rPr>
          <w:rStyle w:val="CommentReference"/>
          <w:rFonts w:ascii="Times New Roman" w:hAnsi="Times New Roman" w:cs="Times New Roman"/>
          <w:color w:val="000000" w:themeColor="text1"/>
          <w:sz w:val="22"/>
          <w:szCs w:val="22"/>
          <w:rPrChange w:id="3774" w:author="Chen Liao" w:date="2021-06-01T21:13:00Z">
            <w:rPr>
              <w:rStyle w:val="CommentReference"/>
            </w:rPr>
          </w:rPrChange>
        </w:rPr>
        <w:commentReference w:id="3666"/>
      </w:r>
    </w:p>
    <w:p w14:paraId="4D146E5C" w14:textId="0BF2A27F" w:rsidR="00AD2F04" w:rsidRPr="00BE70D2" w:rsidDel="008C4907" w:rsidRDefault="00962AE6">
      <w:pPr>
        <w:pStyle w:val="paragraph"/>
        <w:jc w:val="both"/>
        <w:rPr>
          <w:del w:id="3775" w:author="Chen Liao" w:date="2021-05-28T08:10:00Z"/>
          <w:rFonts w:ascii="Times New Roman" w:hAnsi="Times New Roman" w:cs="Times New Roman"/>
          <w:color w:val="000000" w:themeColor="text1"/>
          <w:sz w:val="22"/>
          <w:szCs w:val="22"/>
          <w:rPrChange w:id="3776" w:author="Chen Liao" w:date="2021-06-01T21:13:00Z">
            <w:rPr>
              <w:del w:id="3777" w:author="Chen Liao" w:date="2021-05-28T08:10:00Z"/>
              <w:sz w:val="22"/>
              <w:szCs w:val="22"/>
            </w:rPr>
          </w:rPrChange>
        </w:rPr>
        <w:pPrChange w:id="3778" w:author="Chen Liao" w:date="2021-05-30T00:03:00Z">
          <w:pPr>
            <w:pStyle w:val="ListParagraph"/>
            <w:ind w:left="0"/>
            <w:jc w:val="both"/>
          </w:pPr>
        </w:pPrChange>
      </w:pPr>
      <w:ins w:id="3779" w:author="Chen Liao" w:date="2021-06-01T21:34:00Z">
        <w:r>
          <w:rPr>
            <w:rFonts w:ascii="Times New Roman" w:hAnsi="Times New Roman" w:cs="Times New Roman"/>
            <w:color w:val="000000" w:themeColor="text1"/>
            <w:sz w:val="22"/>
            <w:szCs w:val="22"/>
          </w:rPr>
          <w:t>By meta</w:t>
        </w:r>
      </w:ins>
      <w:ins w:id="3780" w:author="Chen Liao" w:date="2021-06-01T21:35:00Z">
        <w:r>
          <w:rPr>
            <w:rFonts w:ascii="Times New Roman" w:hAnsi="Times New Roman" w:cs="Times New Roman"/>
            <w:color w:val="000000" w:themeColor="text1"/>
            <w:sz w:val="22"/>
            <w:szCs w:val="22"/>
          </w:rPr>
          <w:t xml:space="preserve">genomic sequencing, we observed </w:t>
        </w:r>
      </w:ins>
      <w:ins w:id="3781" w:author="Chen Liao" w:date="2021-06-01T21:34:00Z">
        <w:r>
          <w:rPr>
            <w:rFonts w:ascii="Times New Roman" w:hAnsi="Times New Roman" w:cs="Times New Roman"/>
            <w:color w:val="000000" w:themeColor="text1"/>
            <w:sz w:val="22"/>
            <w:szCs w:val="22"/>
          </w:rPr>
          <w:t xml:space="preserve">temporal </w:t>
        </w:r>
      </w:ins>
      <w:ins w:id="3782" w:author="Chen Liao" w:date="2021-06-01T21:36:00Z">
        <w:r>
          <w:rPr>
            <w:rFonts w:ascii="Times New Roman" w:hAnsi="Times New Roman" w:cs="Times New Roman"/>
            <w:color w:val="000000" w:themeColor="text1"/>
            <w:sz w:val="22"/>
            <w:szCs w:val="22"/>
          </w:rPr>
          <w:t>changes</w:t>
        </w:r>
      </w:ins>
      <w:ins w:id="3783" w:author="Chen Liao" w:date="2021-06-01T21:34:00Z">
        <w:r>
          <w:rPr>
            <w:rFonts w:ascii="Times New Roman" w:hAnsi="Times New Roman" w:cs="Times New Roman"/>
            <w:color w:val="000000" w:themeColor="text1"/>
            <w:sz w:val="22"/>
            <w:szCs w:val="22"/>
          </w:rPr>
          <w:t xml:space="preserve"> in </w:t>
        </w:r>
      </w:ins>
      <w:ins w:id="3784" w:author="Chen Liao" w:date="2021-06-01T21:35:00Z">
        <w:r>
          <w:rPr>
            <w:rFonts w:ascii="Times New Roman" w:hAnsi="Times New Roman" w:cs="Times New Roman"/>
            <w:color w:val="000000" w:themeColor="text1"/>
            <w:sz w:val="22"/>
            <w:szCs w:val="22"/>
          </w:rPr>
          <w:t xml:space="preserve">the </w:t>
        </w:r>
      </w:ins>
      <w:ins w:id="3785" w:author="Chen Liao" w:date="2021-06-01T21:34:00Z">
        <w:r>
          <w:rPr>
            <w:rFonts w:ascii="Times New Roman" w:hAnsi="Times New Roman" w:cs="Times New Roman"/>
            <w:color w:val="000000" w:themeColor="text1"/>
            <w:sz w:val="22"/>
            <w:szCs w:val="22"/>
          </w:rPr>
          <w:t>functional capacity</w:t>
        </w:r>
      </w:ins>
      <w:ins w:id="3786" w:author="Chen Liao" w:date="2021-06-01T21:35:00Z">
        <w:r>
          <w:rPr>
            <w:rFonts w:ascii="Times New Roman" w:hAnsi="Times New Roman" w:cs="Times New Roman"/>
            <w:color w:val="000000" w:themeColor="text1"/>
            <w:sz w:val="22"/>
            <w:szCs w:val="22"/>
          </w:rPr>
          <w:t xml:space="preserve"> of gut microbiome, supporting the </w:t>
        </w:r>
        <w:r w:rsidRPr="003554E6">
          <w:rPr>
            <w:rFonts w:ascii="Times New Roman" w:hAnsi="Times New Roman" w:cs="Times New Roman"/>
            <w:color w:val="000000" w:themeColor="text1"/>
            <w:sz w:val="22"/>
            <w:szCs w:val="22"/>
          </w:rPr>
          <w:t>time-dependent shif</w:t>
        </w:r>
        <w:r>
          <w:rPr>
            <w:rFonts w:ascii="Times New Roman" w:hAnsi="Times New Roman" w:cs="Times New Roman"/>
            <w:color w:val="000000" w:themeColor="text1"/>
            <w:sz w:val="22"/>
            <w:szCs w:val="22"/>
          </w:rPr>
          <w:t>ts in micr</w:t>
        </w:r>
      </w:ins>
      <w:ins w:id="3787" w:author="Chen Liao" w:date="2021-06-01T21:36:00Z">
        <w:r>
          <w:rPr>
            <w:rFonts w:ascii="Times New Roman" w:hAnsi="Times New Roman" w:cs="Times New Roman"/>
            <w:color w:val="000000" w:themeColor="text1"/>
            <w:sz w:val="22"/>
            <w:szCs w:val="22"/>
          </w:rPr>
          <w:t xml:space="preserve">obial composition. </w:t>
        </w:r>
        <w:proofErr w:type="spellStart"/>
        <w:r>
          <w:rPr>
            <w:rFonts w:ascii="Times New Roman" w:hAnsi="Times New Roman" w:cs="Times New Roman"/>
            <w:color w:val="000000" w:themeColor="text1"/>
            <w:sz w:val="22"/>
            <w:szCs w:val="22"/>
          </w:rPr>
          <w:t>Specificially</w:t>
        </w:r>
        <w:proofErr w:type="spellEnd"/>
        <w:r>
          <w:rPr>
            <w:rFonts w:ascii="Times New Roman" w:hAnsi="Times New Roman" w:cs="Times New Roman"/>
            <w:color w:val="000000" w:themeColor="text1"/>
            <w:sz w:val="22"/>
            <w:szCs w:val="22"/>
          </w:rPr>
          <w:t xml:space="preserve">, </w:t>
        </w:r>
      </w:ins>
      <w:ins w:id="3788" w:author="Chen Liao" w:date="2021-05-28T07:50:00Z">
        <w:r w:rsidR="00C13C14" w:rsidRPr="00BE70D2">
          <w:rPr>
            <w:rFonts w:ascii="Times New Roman" w:hAnsi="Times New Roman" w:cs="Times New Roman"/>
            <w:color w:val="000000" w:themeColor="text1"/>
            <w:sz w:val="22"/>
            <w:szCs w:val="22"/>
            <w:rPrChange w:id="3789" w:author="Chen Liao" w:date="2021-06-01T21:13:00Z">
              <w:rPr>
                <w:sz w:val="22"/>
                <w:szCs w:val="22"/>
              </w:rPr>
            </w:rPrChange>
          </w:rPr>
          <w:t xml:space="preserve">the initial (day 0), short (day </w:t>
        </w:r>
        <w:r w:rsidR="00C13C14" w:rsidRPr="00BE70D2">
          <w:rPr>
            <w:rFonts w:ascii="Times New Roman" w:hAnsi="Times New Roman" w:cs="Times New Roman"/>
            <w:color w:val="000000" w:themeColor="text1"/>
            <w:sz w:val="22"/>
            <w:szCs w:val="22"/>
            <w:rPrChange w:id="3790" w:author="Chen Liao" w:date="2021-06-01T21:13:00Z">
              <w:rPr>
                <w:sz w:val="22"/>
                <w:szCs w:val="22"/>
              </w:rPr>
            </w:rPrChange>
          </w:rPr>
          <w:lastRenderedPageBreak/>
          <w:t>5)- and long (day 31)-term microbiomes have distinct gene family profiles</w:t>
        </w:r>
      </w:ins>
      <w:ins w:id="3791" w:author="Chen Liao" w:date="2021-05-29T19:37:00Z">
        <w:r w:rsidR="000E5D18" w:rsidRPr="00BE70D2">
          <w:rPr>
            <w:rFonts w:ascii="Times New Roman" w:hAnsi="Times New Roman" w:cs="Times New Roman"/>
            <w:color w:val="000000" w:themeColor="text1"/>
            <w:sz w:val="22"/>
            <w:szCs w:val="22"/>
            <w:rPrChange w:id="3792" w:author="Chen Liao" w:date="2021-06-01T21:13:00Z">
              <w:rPr>
                <w:rFonts w:eastAsia="SimSun"/>
                <w:color w:val="000000" w:themeColor="text1"/>
                <w:sz w:val="22"/>
                <w:szCs w:val="22"/>
              </w:rPr>
            </w:rPrChange>
          </w:rPr>
          <w:t xml:space="preserve"> </w:t>
        </w:r>
      </w:ins>
      <w:ins w:id="3793" w:author="Chen Liao" w:date="2021-05-28T07:50:00Z">
        <w:r w:rsidR="00C13C14" w:rsidRPr="00BE70D2">
          <w:rPr>
            <w:rFonts w:ascii="Times New Roman" w:hAnsi="Times New Roman" w:cs="Times New Roman"/>
            <w:color w:val="000000" w:themeColor="text1"/>
            <w:sz w:val="22"/>
            <w:szCs w:val="22"/>
            <w:rPrChange w:id="3794" w:author="Chen Liao" w:date="2021-06-01T21:13:00Z">
              <w:rPr>
                <w:sz w:val="22"/>
                <w:szCs w:val="22"/>
              </w:rPr>
            </w:rPrChange>
          </w:rPr>
          <w:t>(</w:t>
        </w:r>
        <w:r w:rsidR="00C13C14" w:rsidRPr="00BE70D2">
          <w:rPr>
            <w:rFonts w:ascii="Times New Roman" w:hAnsi="Times New Roman" w:cs="Times New Roman"/>
            <w:color w:val="000000" w:themeColor="text1"/>
            <w:sz w:val="22"/>
            <w:szCs w:val="22"/>
            <w:highlight w:val="yellow"/>
            <w:rPrChange w:id="3795" w:author="Chen Liao" w:date="2021-06-01T21:13:00Z">
              <w:rPr>
                <w:sz w:val="22"/>
                <w:szCs w:val="22"/>
              </w:rPr>
            </w:rPrChange>
          </w:rPr>
          <w:t xml:space="preserve">Fig. </w:t>
        </w:r>
      </w:ins>
      <w:ins w:id="3796" w:author="Chen Liao" w:date="2021-05-28T08:05:00Z">
        <w:r w:rsidR="00AD2F04" w:rsidRPr="00BE70D2">
          <w:rPr>
            <w:rFonts w:ascii="Times New Roman" w:hAnsi="Times New Roman" w:cs="Times New Roman"/>
            <w:color w:val="000000" w:themeColor="text1"/>
            <w:sz w:val="22"/>
            <w:szCs w:val="22"/>
            <w:highlight w:val="yellow"/>
            <w:rPrChange w:id="3797" w:author="Chen Liao" w:date="2021-06-01T21:13:00Z">
              <w:rPr>
                <w:sz w:val="22"/>
                <w:szCs w:val="22"/>
              </w:rPr>
            </w:rPrChange>
          </w:rPr>
          <w:t>S</w:t>
        </w:r>
      </w:ins>
      <w:ins w:id="3798" w:author="Chen Liao" w:date="2021-05-30T00:03:00Z">
        <w:r w:rsidR="0085745E" w:rsidRPr="00BE70D2">
          <w:rPr>
            <w:rFonts w:ascii="Times New Roman" w:hAnsi="Times New Roman" w:cs="Times New Roman"/>
            <w:color w:val="000000" w:themeColor="text1"/>
            <w:sz w:val="22"/>
            <w:szCs w:val="22"/>
            <w:highlight w:val="yellow"/>
            <w:rPrChange w:id="3799" w:author="Chen Liao" w:date="2021-06-01T21:13:00Z">
              <w:rPr>
                <w:color w:val="000000" w:themeColor="text1"/>
                <w:sz w:val="22"/>
                <w:szCs w:val="22"/>
                <w:highlight w:val="yellow"/>
              </w:rPr>
            </w:rPrChange>
          </w:rPr>
          <w:t>4</w:t>
        </w:r>
      </w:ins>
      <w:ins w:id="3800" w:author="Chen Liao" w:date="2021-05-29T19:37:00Z">
        <w:r w:rsidR="000E5D18" w:rsidRPr="00BE70D2">
          <w:rPr>
            <w:rFonts w:ascii="Times New Roman" w:hAnsi="Times New Roman" w:cs="Times New Roman"/>
            <w:color w:val="000000" w:themeColor="text1"/>
            <w:sz w:val="22"/>
            <w:szCs w:val="22"/>
            <w:highlight w:val="yellow"/>
            <w:rPrChange w:id="3801" w:author="Chen Liao" w:date="2021-06-01T21:13:00Z">
              <w:rPr>
                <w:color w:val="000000" w:themeColor="text1"/>
                <w:sz w:val="22"/>
                <w:szCs w:val="22"/>
              </w:rPr>
            </w:rPrChange>
          </w:rPr>
          <w:t>A</w:t>
        </w:r>
      </w:ins>
      <w:ins w:id="3802" w:author="Chen Liao" w:date="2021-05-28T07:50:00Z">
        <w:r w:rsidR="00C13C14" w:rsidRPr="00BE70D2">
          <w:rPr>
            <w:rFonts w:ascii="Times New Roman" w:hAnsi="Times New Roman" w:cs="Times New Roman"/>
            <w:color w:val="000000" w:themeColor="text1"/>
            <w:sz w:val="22"/>
            <w:szCs w:val="22"/>
            <w:rPrChange w:id="3803" w:author="Chen Liao" w:date="2021-06-01T21:13:00Z">
              <w:rPr>
                <w:sz w:val="22"/>
                <w:szCs w:val="22"/>
              </w:rPr>
            </w:rPrChange>
          </w:rPr>
          <w:t>)</w:t>
        </w:r>
      </w:ins>
      <w:ins w:id="3804" w:author="Chen Liao" w:date="2021-06-01T21:36:00Z">
        <w:r>
          <w:rPr>
            <w:rFonts w:ascii="Times New Roman" w:hAnsi="Times New Roman" w:cs="Times New Roman"/>
            <w:color w:val="000000" w:themeColor="text1"/>
            <w:sz w:val="22"/>
            <w:szCs w:val="22"/>
          </w:rPr>
          <w:t xml:space="preserve"> and the </w:t>
        </w:r>
      </w:ins>
      <w:moveToRangeStart w:id="3805" w:author="Chen Liao" w:date="2021-05-28T08:07:00Z" w:name="move73081654"/>
      <w:moveTo w:id="3806" w:author="Chen Liao" w:date="2021-05-28T08:07:00Z">
        <w:del w:id="3807" w:author="Chen Liao" w:date="2021-05-28T08:09:00Z">
          <w:r w:rsidR="00AD2F04" w:rsidRPr="00BE70D2" w:rsidDel="00E45D05">
            <w:rPr>
              <w:rFonts w:ascii="Times New Roman" w:hAnsi="Times New Roman" w:cs="Times New Roman"/>
              <w:color w:val="000000" w:themeColor="text1"/>
              <w:sz w:val="22"/>
              <w:szCs w:val="22"/>
              <w:rPrChange w:id="3808" w:author="Chen Liao" w:date="2021-06-01T21:13:00Z">
                <w:rPr>
                  <w:color w:val="000000"/>
                  <w:sz w:val="22"/>
                  <w:szCs w:val="22"/>
                </w:rPr>
              </w:rPrChange>
            </w:rPr>
            <w:delText xml:space="preserve">If such responders exist, we would expect increased abundance of their populations with a concomitant higher level of enzymes capable of fiber degradation following treatment. Indeed, </w:delText>
          </w:r>
        </w:del>
        <w:del w:id="3809" w:author="Chen Liao" w:date="2021-06-01T21:36:00Z">
          <w:r w:rsidR="00AD2F04" w:rsidRPr="00BE70D2" w:rsidDel="00962AE6">
            <w:rPr>
              <w:rFonts w:ascii="Times New Roman" w:hAnsi="Times New Roman" w:cs="Times New Roman"/>
              <w:color w:val="000000" w:themeColor="text1"/>
              <w:sz w:val="22"/>
              <w:szCs w:val="22"/>
              <w:rPrChange w:id="3810" w:author="Chen Liao" w:date="2021-06-01T21:13:00Z">
                <w:rPr>
                  <w:color w:val="000000"/>
                  <w:sz w:val="22"/>
                  <w:szCs w:val="22"/>
                </w:rPr>
              </w:rPrChange>
            </w:rPr>
            <w:delText xml:space="preserve">the </w:delText>
          </w:r>
        </w:del>
        <w:r w:rsidR="00AD2F04" w:rsidRPr="00BE70D2">
          <w:rPr>
            <w:rFonts w:ascii="Times New Roman" w:hAnsi="Times New Roman" w:cs="Times New Roman"/>
            <w:color w:val="000000" w:themeColor="text1"/>
            <w:sz w:val="22"/>
            <w:szCs w:val="22"/>
            <w:rPrChange w:id="3811" w:author="Chen Liao" w:date="2021-06-01T21:13:00Z">
              <w:rPr>
                <w:color w:val="000000"/>
                <w:sz w:val="22"/>
                <w:szCs w:val="22"/>
              </w:rPr>
            </w:rPrChange>
          </w:rPr>
          <w:t xml:space="preserve">relative abundance of genes encoding </w:t>
        </w:r>
        <w:proofErr w:type="spellStart"/>
        <w:r w:rsidR="00AD2F04" w:rsidRPr="00BE70D2">
          <w:rPr>
            <w:rFonts w:ascii="Times New Roman" w:hAnsi="Times New Roman" w:cs="Times New Roman"/>
            <w:color w:val="000000" w:themeColor="text1"/>
            <w:sz w:val="22"/>
            <w:szCs w:val="22"/>
            <w:rPrChange w:id="3812" w:author="Chen Liao" w:date="2021-06-01T21:13:00Z">
              <w:rPr>
                <w:color w:val="000000"/>
                <w:sz w:val="22"/>
                <w:szCs w:val="22"/>
              </w:rPr>
            </w:rPrChange>
          </w:rPr>
          <w:t>inulinase</w:t>
        </w:r>
      </w:moveTo>
      <w:ins w:id="3813" w:author="Chen Liao" w:date="2021-06-01T21:36:00Z">
        <w:r>
          <w:rPr>
            <w:rFonts w:ascii="Times New Roman" w:hAnsi="Times New Roman" w:cs="Times New Roman"/>
            <w:color w:val="000000" w:themeColor="text1"/>
            <w:sz w:val="22"/>
            <w:szCs w:val="22"/>
          </w:rPr>
          <w:t>s</w:t>
        </w:r>
        <w:proofErr w:type="spellEnd"/>
        <w:r>
          <w:rPr>
            <w:rFonts w:ascii="Times New Roman" w:hAnsi="Times New Roman" w:cs="Times New Roman"/>
            <w:color w:val="000000" w:themeColor="text1"/>
            <w:sz w:val="22"/>
            <w:szCs w:val="22"/>
          </w:rPr>
          <w:t>/</w:t>
        </w:r>
        <w:proofErr w:type="spellStart"/>
        <w:r>
          <w:rPr>
            <w:rFonts w:ascii="Times New Roman" w:hAnsi="Times New Roman" w:cs="Times New Roman"/>
            <w:color w:val="000000" w:themeColor="text1"/>
            <w:sz w:val="22"/>
            <w:szCs w:val="22"/>
          </w:rPr>
          <w:t>fru</w:t>
        </w:r>
      </w:ins>
      <w:ins w:id="3814" w:author="Chen Liao" w:date="2021-06-01T21:37:00Z">
        <w:r>
          <w:rPr>
            <w:rFonts w:ascii="Times New Roman" w:hAnsi="Times New Roman" w:cs="Times New Roman"/>
            <w:color w:val="000000" w:themeColor="text1"/>
            <w:sz w:val="22"/>
            <w:szCs w:val="22"/>
          </w:rPr>
          <w:t>ctanases</w:t>
        </w:r>
      </w:ins>
      <w:proofErr w:type="spellEnd"/>
      <w:ins w:id="3815" w:author="Chen Liao" w:date="2021-05-28T08:10:00Z">
        <w:r w:rsidR="00E45D05" w:rsidRPr="00BE70D2">
          <w:rPr>
            <w:rFonts w:ascii="Times New Roman" w:hAnsi="Times New Roman" w:cs="Times New Roman"/>
            <w:color w:val="000000" w:themeColor="text1"/>
            <w:sz w:val="22"/>
            <w:szCs w:val="22"/>
            <w:rPrChange w:id="3816" w:author="Chen Liao" w:date="2021-06-01T21:13:00Z">
              <w:rPr>
                <w:color w:val="000000"/>
                <w:sz w:val="22"/>
                <w:szCs w:val="22"/>
              </w:rPr>
            </w:rPrChange>
          </w:rPr>
          <w:t xml:space="preserve"> for inulin hydrolysis</w:t>
        </w:r>
      </w:ins>
      <w:moveTo w:id="3817" w:author="Chen Liao" w:date="2021-05-28T08:07:00Z">
        <w:r w:rsidR="00AD2F04" w:rsidRPr="00BE70D2">
          <w:rPr>
            <w:rFonts w:ascii="Times New Roman" w:hAnsi="Times New Roman" w:cs="Times New Roman"/>
            <w:color w:val="000000" w:themeColor="text1"/>
            <w:sz w:val="22"/>
            <w:szCs w:val="22"/>
            <w:rPrChange w:id="3818" w:author="Chen Liao" w:date="2021-06-01T21:13:00Z">
              <w:rPr>
                <w:color w:val="000000"/>
                <w:sz w:val="22"/>
                <w:szCs w:val="22"/>
              </w:rPr>
            </w:rPrChange>
          </w:rPr>
          <w:t xml:space="preserve"> significantly increased from day 0 to day 5 and 31 (</w:t>
        </w:r>
        <w:r w:rsidR="00AD2F04" w:rsidRPr="00BE70D2">
          <w:rPr>
            <w:rFonts w:ascii="Times New Roman" w:hAnsi="Times New Roman" w:cs="Times New Roman"/>
            <w:color w:val="000000" w:themeColor="text1"/>
            <w:sz w:val="22"/>
            <w:szCs w:val="22"/>
            <w:highlight w:val="yellow"/>
            <w:rPrChange w:id="3819" w:author="Chen Liao" w:date="2021-06-01T21:13:00Z">
              <w:rPr>
                <w:color w:val="000000"/>
                <w:sz w:val="22"/>
                <w:szCs w:val="22"/>
                <w:highlight w:val="yellow"/>
              </w:rPr>
            </w:rPrChange>
          </w:rPr>
          <w:t xml:space="preserve">Fig. </w:t>
        </w:r>
      </w:moveTo>
      <w:ins w:id="3820" w:author="Chen Liao" w:date="2021-05-28T08:10:00Z">
        <w:r w:rsidR="00E45D05" w:rsidRPr="00BE70D2">
          <w:rPr>
            <w:rFonts w:ascii="Times New Roman" w:hAnsi="Times New Roman" w:cs="Times New Roman"/>
            <w:color w:val="000000" w:themeColor="text1"/>
            <w:sz w:val="22"/>
            <w:szCs w:val="22"/>
            <w:highlight w:val="yellow"/>
            <w:rPrChange w:id="3821" w:author="Chen Liao" w:date="2021-06-01T21:13:00Z">
              <w:rPr>
                <w:color w:val="000000"/>
                <w:sz w:val="22"/>
                <w:szCs w:val="22"/>
                <w:highlight w:val="yellow"/>
              </w:rPr>
            </w:rPrChange>
          </w:rPr>
          <w:t>S</w:t>
        </w:r>
      </w:ins>
      <w:ins w:id="3822" w:author="Chen Liao" w:date="2021-05-30T00:03:00Z">
        <w:r w:rsidR="0085745E" w:rsidRPr="00BE70D2">
          <w:rPr>
            <w:rFonts w:ascii="Times New Roman" w:hAnsi="Times New Roman" w:cs="Times New Roman"/>
            <w:color w:val="000000" w:themeColor="text1"/>
            <w:sz w:val="22"/>
            <w:szCs w:val="22"/>
            <w:highlight w:val="yellow"/>
            <w:rPrChange w:id="3823" w:author="Chen Liao" w:date="2021-06-01T21:13:00Z">
              <w:rPr>
                <w:color w:val="000000" w:themeColor="text1"/>
                <w:sz w:val="22"/>
                <w:szCs w:val="22"/>
                <w:highlight w:val="yellow"/>
              </w:rPr>
            </w:rPrChange>
          </w:rPr>
          <w:t>4</w:t>
        </w:r>
      </w:ins>
      <w:ins w:id="3824" w:author="Chen Liao" w:date="2021-05-28T08:10:00Z">
        <w:r w:rsidR="00E45D05" w:rsidRPr="00BE70D2">
          <w:rPr>
            <w:rFonts w:ascii="Times New Roman" w:hAnsi="Times New Roman" w:cs="Times New Roman"/>
            <w:color w:val="000000" w:themeColor="text1"/>
            <w:sz w:val="22"/>
            <w:szCs w:val="22"/>
            <w:highlight w:val="yellow"/>
            <w:rPrChange w:id="3825" w:author="Chen Liao" w:date="2021-06-01T21:13:00Z">
              <w:rPr>
                <w:color w:val="000000"/>
                <w:sz w:val="22"/>
                <w:szCs w:val="22"/>
                <w:highlight w:val="yellow"/>
              </w:rPr>
            </w:rPrChange>
          </w:rPr>
          <w:t>B</w:t>
        </w:r>
      </w:ins>
      <w:moveTo w:id="3826" w:author="Chen Liao" w:date="2021-05-28T08:07:00Z">
        <w:del w:id="3827" w:author="Chen Liao" w:date="2021-05-28T08:10:00Z">
          <w:r w:rsidR="00AD2F04" w:rsidRPr="00BE70D2" w:rsidDel="00E45D05">
            <w:rPr>
              <w:rFonts w:ascii="Times New Roman" w:hAnsi="Times New Roman" w:cs="Times New Roman"/>
              <w:color w:val="000000" w:themeColor="text1"/>
              <w:sz w:val="22"/>
              <w:szCs w:val="22"/>
              <w:highlight w:val="yellow"/>
              <w:rPrChange w:id="3828" w:author="Chen Liao" w:date="2021-06-01T21:13:00Z">
                <w:rPr>
                  <w:color w:val="000000"/>
                  <w:sz w:val="22"/>
                  <w:szCs w:val="22"/>
                  <w:highlight w:val="yellow"/>
                </w:rPr>
              </w:rPrChange>
            </w:rPr>
            <w:delText>3A</w:delText>
          </w:r>
        </w:del>
        <w:r w:rsidR="00AD2F04" w:rsidRPr="00BE70D2">
          <w:rPr>
            <w:rFonts w:ascii="Times New Roman" w:hAnsi="Times New Roman" w:cs="Times New Roman"/>
            <w:color w:val="000000" w:themeColor="text1"/>
            <w:sz w:val="22"/>
            <w:szCs w:val="22"/>
            <w:rPrChange w:id="3829" w:author="Chen Liao" w:date="2021-06-01T21:13:00Z">
              <w:rPr>
                <w:color w:val="000000"/>
                <w:sz w:val="22"/>
                <w:szCs w:val="22"/>
              </w:rPr>
            </w:rPrChange>
          </w:rPr>
          <w:t>)</w:t>
        </w:r>
      </w:moveTo>
      <w:ins w:id="3830" w:author="Chen Liao" w:date="2021-06-01T21:37:00Z">
        <w:r w:rsidR="004D3483">
          <w:rPr>
            <w:rFonts w:ascii="Times New Roman" w:hAnsi="Times New Roman" w:cs="Times New Roman"/>
            <w:color w:val="000000" w:themeColor="text1"/>
            <w:sz w:val="22"/>
            <w:szCs w:val="22"/>
          </w:rPr>
          <w:t xml:space="preserve">. </w:t>
        </w:r>
      </w:ins>
      <w:moveTo w:id="3831" w:author="Chen Liao" w:date="2021-05-28T08:07:00Z">
        <w:del w:id="3832" w:author="Chen Liao" w:date="2021-06-01T21:37:00Z">
          <w:r w:rsidR="00AD2F04" w:rsidRPr="00BE70D2" w:rsidDel="004D3483">
            <w:rPr>
              <w:rFonts w:ascii="Times New Roman" w:hAnsi="Times New Roman" w:cs="Times New Roman"/>
              <w:color w:val="000000" w:themeColor="text1"/>
              <w:sz w:val="22"/>
              <w:szCs w:val="22"/>
              <w:rPrChange w:id="3833" w:author="Chen Liao" w:date="2021-06-01T21:13:00Z">
                <w:rPr>
                  <w:color w:val="000000"/>
                  <w:sz w:val="22"/>
                  <w:szCs w:val="22"/>
                </w:rPr>
              </w:rPrChange>
            </w:rPr>
            <w:delText>, suggesting that inulinase may be a trait that has been selected for by inulin.</w:delText>
          </w:r>
        </w:del>
      </w:moveTo>
      <w:ins w:id="3834" w:author="Chen Liao" w:date="2021-05-28T08:17:00Z">
        <w:r w:rsidR="008C4907" w:rsidRPr="00BE70D2">
          <w:rPr>
            <w:rFonts w:ascii="Times New Roman" w:hAnsi="Times New Roman" w:cs="Times New Roman"/>
            <w:color w:val="000000" w:themeColor="text1"/>
            <w:sz w:val="22"/>
            <w:szCs w:val="22"/>
            <w:rPrChange w:id="3835" w:author="Chen Liao" w:date="2021-06-01T21:13:00Z">
              <w:rPr>
                <w:sz w:val="22"/>
                <w:szCs w:val="22"/>
              </w:rPr>
            </w:rPrChange>
          </w:rPr>
          <w:t>Consistent</w:t>
        </w:r>
      </w:ins>
      <w:ins w:id="3836" w:author="Chen Liao" w:date="2021-05-29T19:39:00Z">
        <w:r w:rsidR="0070167F" w:rsidRPr="00BE70D2">
          <w:rPr>
            <w:rFonts w:ascii="Times New Roman" w:hAnsi="Times New Roman" w:cs="Times New Roman"/>
            <w:color w:val="000000" w:themeColor="text1"/>
            <w:sz w:val="22"/>
            <w:szCs w:val="22"/>
            <w:rPrChange w:id="3837" w:author="Chen Liao" w:date="2021-06-01T21:13:00Z">
              <w:rPr>
                <w:rFonts w:eastAsia="SimSun"/>
                <w:color w:val="000000" w:themeColor="text1"/>
                <w:sz w:val="22"/>
                <w:szCs w:val="22"/>
              </w:rPr>
            </w:rPrChange>
          </w:rPr>
          <w:t xml:space="preserve"> with </w:t>
        </w:r>
      </w:ins>
      <w:ins w:id="3838" w:author="Chen Liao" w:date="2021-05-29T19:40:00Z">
        <w:r w:rsidR="0070167F" w:rsidRPr="00BE70D2">
          <w:rPr>
            <w:rFonts w:ascii="Times New Roman" w:hAnsi="Times New Roman" w:cs="Times New Roman"/>
            <w:color w:val="000000" w:themeColor="text1"/>
            <w:sz w:val="22"/>
            <w:szCs w:val="22"/>
            <w:rPrChange w:id="3839" w:author="Chen Liao" w:date="2021-06-01T21:13:00Z">
              <w:rPr>
                <w:color w:val="000000" w:themeColor="text1"/>
                <w:sz w:val="22"/>
                <w:szCs w:val="22"/>
              </w:rPr>
            </w:rPrChange>
          </w:rPr>
          <w:t xml:space="preserve">the </w:t>
        </w:r>
      </w:ins>
      <w:ins w:id="3840" w:author="Chen Liao" w:date="2021-06-01T21:38:00Z">
        <w:r w:rsidR="0048752B">
          <w:rPr>
            <w:rFonts w:ascii="Times New Roman" w:hAnsi="Times New Roman" w:cs="Times New Roman"/>
            <w:color w:val="000000" w:themeColor="text1"/>
            <w:sz w:val="22"/>
            <w:szCs w:val="22"/>
          </w:rPr>
          <w:t>shift in</w:t>
        </w:r>
      </w:ins>
      <w:ins w:id="3841" w:author="Chen Liao" w:date="2021-06-01T21:44:00Z">
        <w:r w:rsidR="009A43F1">
          <w:rPr>
            <w:rFonts w:ascii="Times New Roman" w:hAnsi="Times New Roman" w:cs="Times New Roman"/>
            <w:color w:val="000000" w:themeColor="text1"/>
            <w:sz w:val="22"/>
            <w:szCs w:val="22"/>
          </w:rPr>
          <w:t xml:space="preserve"> gene-level</w:t>
        </w:r>
      </w:ins>
      <w:ins w:id="3842" w:author="Chen Liao" w:date="2021-06-01T21:38:00Z">
        <w:r w:rsidR="0048752B">
          <w:rPr>
            <w:rFonts w:ascii="Times New Roman" w:hAnsi="Times New Roman" w:cs="Times New Roman"/>
            <w:color w:val="000000" w:themeColor="text1"/>
            <w:sz w:val="22"/>
            <w:szCs w:val="22"/>
          </w:rPr>
          <w:t xml:space="preserve"> functions</w:t>
        </w:r>
      </w:ins>
      <w:ins w:id="3843" w:author="Chen Liao" w:date="2021-05-28T08:17:00Z">
        <w:r w:rsidR="008C4907" w:rsidRPr="00BE70D2">
          <w:rPr>
            <w:rFonts w:ascii="Times New Roman" w:hAnsi="Times New Roman" w:cs="Times New Roman"/>
            <w:color w:val="000000" w:themeColor="text1"/>
            <w:sz w:val="22"/>
            <w:szCs w:val="22"/>
            <w:rPrChange w:id="3844" w:author="Chen Liao" w:date="2021-06-01T21:13:00Z">
              <w:rPr>
                <w:sz w:val="22"/>
                <w:szCs w:val="22"/>
              </w:rPr>
            </w:rPrChange>
          </w:rPr>
          <w:t xml:space="preserve">, we observed </w:t>
        </w:r>
      </w:ins>
      <w:ins w:id="3845" w:author="Chen Liao" w:date="2021-05-28T08:19:00Z">
        <w:r w:rsidR="008C4907" w:rsidRPr="00BE70D2">
          <w:rPr>
            <w:rFonts w:ascii="Times New Roman" w:hAnsi="Times New Roman" w:cs="Times New Roman"/>
            <w:color w:val="000000" w:themeColor="text1"/>
            <w:sz w:val="22"/>
            <w:szCs w:val="22"/>
            <w:rPrChange w:id="3846" w:author="Chen Liao" w:date="2021-06-01T21:13:00Z">
              <w:rPr>
                <w:sz w:val="22"/>
                <w:szCs w:val="22"/>
              </w:rPr>
            </w:rPrChange>
          </w:rPr>
          <w:t xml:space="preserve">a </w:t>
        </w:r>
        <w:proofErr w:type="gramStart"/>
        <w:r w:rsidR="008C4907" w:rsidRPr="00BE70D2">
          <w:rPr>
            <w:rFonts w:ascii="Times New Roman" w:hAnsi="Times New Roman" w:cs="Times New Roman"/>
            <w:color w:val="000000" w:themeColor="text1"/>
            <w:sz w:val="22"/>
            <w:szCs w:val="22"/>
            <w:rPrChange w:id="3847" w:author="Chen Liao" w:date="2021-06-01T21:13:00Z">
              <w:rPr>
                <w:sz w:val="22"/>
                <w:szCs w:val="22"/>
              </w:rPr>
            </w:rPrChange>
          </w:rPr>
          <w:t>strong stimulating effects of inulin</w:t>
        </w:r>
        <w:proofErr w:type="gramEnd"/>
        <w:r w:rsidR="008C4907" w:rsidRPr="00BE70D2">
          <w:rPr>
            <w:rFonts w:ascii="Times New Roman" w:hAnsi="Times New Roman" w:cs="Times New Roman"/>
            <w:color w:val="000000" w:themeColor="text1"/>
            <w:sz w:val="22"/>
            <w:szCs w:val="22"/>
            <w:rPrChange w:id="3848" w:author="Chen Liao" w:date="2021-06-01T21:13:00Z">
              <w:rPr>
                <w:sz w:val="22"/>
                <w:szCs w:val="22"/>
              </w:rPr>
            </w:rPrChange>
          </w:rPr>
          <w:t xml:space="preserve"> on</w:t>
        </w:r>
      </w:ins>
      <w:ins w:id="3849" w:author="Chen Liao" w:date="2021-05-29T19:41:00Z">
        <w:r w:rsidR="00AE3015" w:rsidRPr="00BE70D2">
          <w:rPr>
            <w:rFonts w:ascii="Times New Roman" w:hAnsi="Times New Roman" w:cs="Times New Roman"/>
            <w:color w:val="000000" w:themeColor="text1"/>
            <w:sz w:val="22"/>
            <w:szCs w:val="22"/>
            <w:rPrChange w:id="3850" w:author="Chen Liao" w:date="2021-06-01T21:13:00Z">
              <w:rPr>
                <w:rFonts w:eastAsia="SimSun"/>
                <w:color w:val="000000" w:themeColor="text1"/>
                <w:sz w:val="22"/>
                <w:szCs w:val="22"/>
              </w:rPr>
            </w:rPrChange>
          </w:rPr>
          <w:t xml:space="preserve"> </w:t>
        </w:r>
      </w:ins>
      <w:ins w:id="3851" w:author="Chen Liao" w:date="2021-05-29T21:16:00Z">
        <w:r w:rsidR="00FD7ED7" w:rsidRPr="00BE70D2">
          <w:rPr>
            <w:rFonts w:ascii="Times New Roman" w:hAnsi="Times New Roman" w:cs="Times New Roman"/>
            <w:color w:val="000000" w:themeColor="text1"/>
            <w:sz w:val="22"/>
            <w:szCs w:val="22"/>
            <w:rPrChange w:id="3852" w:author="Chen Liao" w:date="2021-06-01T21:13:00Z">
              <w:rPr>
                <w:color w:val="000000" w:themeColor="text1"/>
                <w:sz w:val="22"/>
                <w:szCs w:val="22"/>
              </w:rPr>
            </w:rPrChange>
          </w:rPr>
          <w:t xml:space="preserve">the metabolism of </w:t>
        </w:r>
      </w:ins>
      <w:ins w:id="3853" w:author="Chen Liao" w:date="2021-05-29T21:17:00Z">
        <w:r w:rsidR="00FD7ED7" w:rsidRPr="00BE70D2">
          <w:rPr>
            <w:rFonts w:ascii="Times New Roman" w:hAnsi="Times New Roman" w:cs="Times New Roman"/>
            <w:color w:val="000000" w:themeColor="text1"/>
            <w:sz w:val="22"/>
            <w:szCs w:val="22"/>
            <w:rPrChange w:id="3854" w:author="Chen Liao" w:date="2021-06-01T21:13:00Z">
              <w:rPr>
                <w:color w:val="000000" w:themeColor="text1"/>
                <w:sz w:val="22"/>
                <w:szCs w:val="22"/>
              </w:rPr>
            </w:rPrChange>
          </w:rPr>
          <w:t xml:space="preserve">three </w:t>
        </w:r>
      </w:ins>
      <w:ins w:id="3855" w:author="Chen Liao" w:date="2021-05-29T21:16:00Z">
        <w:r w:rsidR="00FD7ED7" w:rsidRPr="00BE70D2">
          <w:rPr>
            <w:rFonts w:ascii="Times New Roman" w:hAnsi="Times New Roman" w:cs="Times New Roman"/>
            <w:color w:val="000000" w:themeColor="text1"/>
            <w:sz w:val="22"/>
            <w:szCs w:val="22"/>
            <w:rPrChange w:id="3856" w:author="Chen Liao" w:date="2021-06-01T21:13:00Z">
              <w:rPr>
                <w:color w:val="000000" w:themeColor="text1"/>
                <w:sz w:val="22"/>
                <w:szCs w:val="22"/>
              </w:rPr>
            </w:rPrChange>
          </w:rPr>
          <w:t xml:space="preserve">major </w:t>
        </w:r>
      </w:ins>
      <w:ins w:id="3857" w:author="Chen Liao" w:date="2021-05-28T08:19:00Z">
        <w:r w:rsidR="008C4907" w:rsidRPr="00BE70D2">
          <w:rPr>
            <w:rFonts w:ascii="Times New Roman" w:hAnsi="Times New Roman" w:cs="Times New Roman"/>
            <w:color w:val="000000" w:themeColor="text1"/>
            <w:sz w:val="22"/>
            <w:szCs w:val="22"/>
            <w:rPrChange w:id="3858" w:author="Chen Liao" w:date="2021-06-01T21:13:00Z">
              <w:rPr>
                <w:sz w:val="22"/>
                <w:szCs w:val="22"/>
              </w:rPr>
            </w:rPrChange>
          </w:rPr>
          <w:t>SCFA</w:t>
        </w:r>
      </w:ins>
      <w:ins w:id="3859" w:author="Chen Liao" w:date="2021-05-29T21:16:00Z">
        <w:r w:rsidR="00FD7ED7" w:rsidRPr="00BE70D2">
          <w:rPr>
            <w:rFonts w:ascii="Times New Roman" w:hAnsi="Times New Roman" w:cs="Times New Roman"/>
            <w:color w:val="000000" w:themeColor="text1"/>
            <w:sz w:val="22"/>
            <w:szCs w:val="22"/>
            <w:rPrChange w:id="3860" w:author="Chen Liao" w:date="2021-06-01T21:13:00Z">
              <w:rPr>
                <w:rFonts w:eastAsia="SimSun"/>
                <w:color w:val="000000" w:themeColor="text1"/>
                <w:sz w:val="22"/>
                <w:szCs w:val="22"/>
              </w:rPr>
            </w:rPrChange>
          </w:rPr>
          <w:t>s</w:t>
        </w:r>
      </w:ins>
      <w:ins w:id="3861" w:author="Chen Liao" w:date="2021-05-29T21:19:00Z">
        <w:r w:rsidR="006B3D4A" w:rsidRPr="00BE70D2">
          <w:rPr>
            <w:rFonts w:ascii="Times New Roman" w:hAnsi="Times New Roman" w:cs="Times New Roman"/>
            <w:color w:val="000000" w:themeColor="text1"/>
            <w:sz w:val="22"/>
            <w:szCs w:val="22"/>
            <w:rPrChange w:id="3862" w:author="Chen Liao" w:date="2021-06-01T21:13:00Z">
              <w:rPr>
                <w:color w:val="000000" w:themeColor="text1"/>
                <w:sz w:val="22"/>
                <w:szCs w:val="22"/>
              </w:rPr>
            </w:rPrChange>
          </w:rPr>
          <w:t xml:space="preserve"> and valerate</w:t>
        </w:r>
      </w:ins>
      <w:ins w:id="3863" w:author="Chen Liao" w:date="2021-05-29T21:16:00Z">
        <w:r w:rsidR="00FD7ED7" w:rsidRPr="00BE70D2">
          <w:rPr>
            <w:rFonts w:ascii="Times New Roman" w:hAnsi="Times New Roman" w:cs="Times New Roman"/>
            <w:color w:val="000000" w:themeColor="text1"/>
            <w:sz w:val="22"/>
            <w:szCs w:val="22"/>
            <w:rPrChange w:id="3864" w:author="Chen Liao" w:date="2021-06-01T21:13:00Z">
              <w:rPr>
                <w:color w:val="000000" w:themeColor="text1"/>
                <w:sz w:val="22"/>
                <w:szCs w:val="22"/>
              </w:rPr>
            </w:rPrChange>
          </w:rPr>
          <w:t xml:space="preserve"> </w:t>
        </w:r>
      </w:ins>
      <w:ins w:id="3865" w:author="Chen Liao" w:date="2021-05-29T21:18:00Z">
        <w:r w:rsidR="00FD7ED7" w:rsidRPr="00BE70D2">
          <w:rPr>
            <w:rFonts w:ascii="Times New Roman" w:hAnsi="Times New Roman" w:cs="Times New Roman"/>
            <w:color w:val="000000" w:themeColor="text1"/>
            <w:sz w:val="22"/>
            <w:szCs w:val="22"/>
            <w:rPrChange w:id="3866" w:author="Chen Liao" w:date="2021-06-01T21:13:00Z">
              <w:rPr>
                <w:color w:val="000000" w:themeColor="text1"/>
                <w:sz w:val="22"/>
                <w:szCs w:val="22"/>
              </w:rPr>
            </w:rPrChange>
          </w:rPr>
          <w:t>(</w:t>
        </w:r>
      </w:ins>
      <w:ins w:id="3867" w:author="Chen Liao" w:date="2021-05-29T21:19:00Z">
        <w:r w:rsidR="006B3D4A" w:rsidRPr="00BE70D2">
          <w:rPr>
            <w:rFonts w:ascii="Times New Roman" w:hAnsi="Times New Roman" w:cs="Times New Roman"/>
            <w:color w:val="000000" w:themeColor="text1"/>
            <w:sz w:val="22"/>
            <w:szCs w:val="22"/>
            <w:highlight w:val="yellow"/>
            <w:rPrChange w:id="3868" w:author="Chen Liao" w:date="2021-06-01T21:13:00Z">
              <w:rPr>
                <w:color w:val="000000" w:themeColor="text1"/>
                <w:sz w:val="22"/>
                <w:szCs w:val="22"/>
              </w:rPr>
            </w:rPrChange>
          </w:rPr>
          <w:t>Fig. 2E, S</w:t>
        </w:r>
      </w:ins>
      <w:ins w:id="3869" w:author="Chen Liao" w:date="2021-05-30T00:03:00Z">
        <w:r w:rsidR="0085745E" w:rsidRPr="00BE70D2">
          <w:rPr>
            <w:rFonts w:ascii="Times New Roman" w:hAnsi="Times New Roman" w:cs="Times New Roman"/>
            <w:color w:val="000000" w:themeColor="text1"/>
            <w:sz w:val="22"/>
            <w:szCs w:val="22"/>
            <w:highlight w:val="yellow"/>
            <w:rPrChange w:id="3870" w:author="Chen Liao" w:date="2021-06-01T21:13:00Z">
              <w:rPr>
                <w:color w:val="000000" w:themeColor="text1"/>
                <w:sz w:val="22"/>
                <w:szCs w:val="22"/>
                <w:highlight w:val="yellow"/>
              </w:rPr>
            </w:rPrChange>
          </w:rPr>
          <w:t>5</w:t>
        </w:r>
      </w:ins>
      <w:ins w:id="3871" w:author="Chen Liao" w:date="2021-05-29T21:18:00Z">
        <w:r w:rsidR="00FD7ED7" w:rsidRPr="00BE70D2">
          <w:rPr>
            <w:rFonts w:ascii="Times New Roman" w:hAnsi="Times New Roman" w:cs="Times New Roman"/>
            <w:color w:val="000000" w:themeColor="text1"/>
            <w:sz w:val="22"/>
            <w:szCs w:val="22"/>
            <w:rPrChange w:id="3872" w:author="Chen Liao" w:date="2021-06-01T21:13:00Z">
              <w:rPr>
                <w:rFonts w:eastAsia="SimSun"/>
                <w:color w:val="000000" w:themeColor="text1"/>
                <w:sz w:val="22"/>
                <w:szCs w:val="22"/>
              </w:rPr>
            </w:rPrChange>
          </w:rPr>
          <w:t>)</w:t>
        </w:r>
      </w:ins>
      <w:ins w:id="3873" w:author="Chen Liao" w:date="2021-05-28T08:19:00Z">
        <w:r w:rsidR="008C4907" w:rsidRPr="00BE70D2">
          <w:rPr>
            <w:rFonts w:ascii="Times New Roman" w:hAnsi="Times New Roman" w:cs="Times New Roman"/>
            <w:sz w:val="22"/>
            <w:szCs w:val="22"/>
            <w:rPrChange w:id="3874" w:author="Chen Liao" w:date="2021-06-01T21:13:00Z">
              <w:rPr>
                <w:sz w:val="22"/>
                <w:szCs w:val="22"/>
              </w:rPr>
            </w:rPrChange>
          </w:rPr>
          <w:t>.</w:t>
        </w:r>
      </w:ins>
    </w:p>
    <w:moveToRangeEnd w:id="3805"/>
    <w:p w14:paraId="62170BCF" w14:textId="7F634F0F" w:rsidR="00C13C14" w:rsidRPr="00BE70D2" w:rsidRDefault="008C4907">
      <w:pPr>
        <w:pStyle w:val="paragraph"/>
        <w:jc w:val="both"/>
        <w:rPr>
          <w:rStyle w:val="fontstyle01"/>
          <w:rFonts w:ascii="Times New Roman" w:hAnsi="Times New Roman" w:cs="Times New Roman"/>
          <w:color w:val="000000" w:themeColor="text1"/>
          <w:sz w:val="22"/>
          <w:szCs w:val="22"/>
          <w:rPrChange w:id="3875" w:author="Chen Liao" w:date="2021-06-01T21:13:00Z">
            <w:rPr>
              <w:rStyle w:val="fontstyle01"/>
              <w:rFonts w:ascii="Times New Roman" w:hAnsi="Times New Roman"/>
              <w:sz w:val="22"/>
              <w:szCs w:val="22"/>
            </w:rPr>
          </w:rPrChange>
        </w:rPr>
        <w:pPrChange w:id="3876" w:author="Chen Liao" w:date="2021-05-30T00:03:00Z">
          <w:pPr>
            <w:jc w:val="both"/>
          </w:pPr>
        </w:pPrChange>
      </w:pPr>
      <w:ins w:id="3877" w:author="Chen Liao" w:date="2021-05-28T08:19:00Z">
        <w:r w:rsidRPr="00BE70D2">
          <w:rPr>
            <w:rFonts w:ascii="Times New Roman" w:hAnsi="Times New Roman" w:cs="Times New Roman"/>
            <w:sz w:val="22"/>
            <w:szCs w:val="22"/>
            <w:rPrChange w:id="3878" w:author="Chen Liao" w:date="2021-06-01T21:13:00Z">
              <w:rPr>
                <w:rFonts w:ascii="MinionPro-Regular" w:hAnsi="MinionPro-Regular"/>
                <w:color w:val="000000"/>
                <w:sz w:val="22"/>
                <w:szCs w:val="22"/>
              </w:rPr>
            </w:rPrChange>
          </w:rPr>
          <w:t xml:space="preserve"> </w:t>
        </w:r>
      </w:ins>
      <w:ins w:id="3879" w:author="Chen Liao" w:date="2021-05-28T08:23:00Z">
        <w:r w:rsidR="000D7FC7" w:rsidRPr="00BE70D2">
          <w:rPr>
            <w:rFonts w:ascii="Times New Roman" w:hAnsi="Times New Roman" w:cs="Times New Roman"/>
            <w:sz w:val="22"/>
            <w:szCs w:val="22"/>
            <w:rPrChange w:id="3880" w:author="Chen Liao" w:date="2021-06-01T21:13:00Z">
              <w:rPr>
                <w:sz w:val="22"/>
                <w:szCs w:val="22"/>
              </w:rPr>
            </w:rPrChange>
          </w:rPr>
          <w:t xml:space="preserve">The </w:t>
        </w:r>
      </w:ins>
      <w:ins w:id="3881" w:author="Chen Liao" w:date="2021-05-29T20:30:00Z">
        <w:r w:rsidR="00E57599" w:rsidRPr="00BE70D2">
          <w:rPr>
            <w:rFonts w:ascii="Times New Roman" w:hAnsi="Times New Roman" w:cs="Times New Roman"/>
            <w:sz w:val="22"/>
            <w:szCs w:val="22"/>
            <w:rPrChange w:id="3882" w:author="Chen Liao" w:date="2021-06-01T21:13:00Z">
              <w:rPr>
                <w:sz w:val="22"/>
                <w:szCs w:val="22"/>
              </w:rPr>
            </w:rPrChange>
          </w:rPr>
          <w:t>mean</w:t>
        </w:r>
      </w:ins>
      <w:ins w:id="3883" w:author="Chen Liao" w:date="2021-05-28T08:23:00Z">
        <w:r w:rsidR="000D7FC7" w:rsidRPr="00BE70D2">
          <w:rPr>
            <w:rFonts w:ascii="Times New Roman" w:hAnsi="Times New Roman" w:cs="Times New Roman"/>
            <w:sz w:val="22"/>
            <w:szCs w:val="22"/>
            <w:rPrChange w:id="3884" w:author="Chen Liao" w:date="2021-06-01T21:13:00Z">
              <w:rPr>
                <w:sz w:val="22"/>
                <w:szCs w:val="22"/>
              </w:rPr>
            </w:rPrChange>
          </w:rPr>
          <w:t xml:space="preserve"> peak</w:t>
        </w:r>
      </w:ins>
      <w:ins w:id="3885" w:author="Chen Liao" w:date="2021-05-29T20:30:00Z">
        <w:r w:rsidR="00E57599" w:rsidRPr="00BE70D2">
          <w:rPr>
            <w:rFonts w:ascii="Times New Roman" w:hAnsi="Times New Roman" w:cs="Times New Roman"/>
            <w:sz w:val="22"/>
            <w:szCs w:val="22"/>
            <w:rPrChange w:id="3886" w:author="Chen Liao" w:date="2021-06-01T21:13:00Z">
              <w:rPr>
                <w:sz w:val="22"/>
                <w:szCs w:val="22"/>
              </w:rPr>
            </w:rPrChange>
          </w:rPr>
          <w:t>-to-baseline concentration ratios</w:t>
        </w:r>
      </w:ins>
      <w:ins w:id="3887" w:author="Chen Liao" w:date="2021-05-28T08:25:00Z">
        <w:r w:rsidR="000D7FC7" w:rsidRPr="00BE70D2">
          <w:rPr>
            <w:rFonts w:ascii="Times New Roman" w:hAnsi="Times New Roman" w:cs="Times New Roman"/>
            <w:sz w:val="22"/>
            <w:szCs w:val="22"/>
            <w:rPrChange w:id="3888" w:author="Chen Liao" w:date="2021-06-01T21:13:00Z">
              <w:rPr>
                <w:sz w:val="22"/>
                <w:szCs w:val="22"/>
              </w:rPr>
            </w:rPrChange>
          </w:rPr>
          <w:t xml:space="preserve"> of total SCFAs are</w:t>
        </w:r>
      </w:ins>
      <w:ins w:id="3889" w:author="Chen Liao" w:date="2021-05-29T20:27:00Z">
        <w:r w:rsidR="00593BF5" w:rsidRPr="00BE70D2">
          <w:rPr>
            <w:rFonts w:ascii="Times New Roman" w:hAnsi="Times New Roman" w:cs="Times New Roman"/>
            <w:sz w:val="22"/>
            <w:szCs w:val="22"/>
            <w:rPrChange w:id="3890" w:author="Chen Liao" w:date="2021-06-01T21:13:00Z">
              <w:rPr>
                <w:sz w:val="22"/>
                <w:szCs w:val="22"/>
              </w:rPr>
            </w:rPrChange>
          </w:rPr>
          <w:t xml:space="preserve"> </w:t>
        </w:r>
      </w:ins>
      <w:ins w:id="3891" w:author="Chen Liao" w:date="2021-05-28T08:25:00Z">
        <w:r w:rsidR="000D7FC7" w:rsidRPr="00BE70D2">
          <w:rPr>
            <w:rFonts w:ascii="Times New Roman" w:hAnsi="Times New Roman" w:cs="Times New Roman"/>
            <w:sz w:val="22"/>
            <w:szCs w:val="22"/>
            <w:rPrChange w:id="3892" w:author="Chen Liao" w:date="2021-06-01T21:13:00Z">
              <w:rPr>
                <w:sz w:val="22"/>
                <w:szCs w:val="22"/>
              </w:rPr>
            </w:rPrChange>
          </w:rPr>
          <w:t>3</w:t>
        </w:r>
      </w:ins>
      <w:ins w:id="3893" w:author="Chen Liao" w:date="2021-05-29T20:26:00Z">
        <w:r w:rsidR="004F0B05" w:rsidRPr="00BE70D2">
          <w:rPr>
            <w:rFonts w:ascii="Times New Roman" w:hAnsi="Times New Roman" w:cs="Times New Roman"/>
            <w:sz w:val="22"/>
            <w:szCs w:val="22"/>
            <w:rPrChange w:id="3894" w:author="Chen Liao" w:date="2021-06-01T21:13:00Z">
              <w:rPr>
                <w:sz w:val="22"/>
                <w:szCs w:val="22"/>
              </w:rPr>
            </w:rPrChange>
          </w:rPr>
          <w:t>.3</w:t>
        </w:r>
      </w:ins>
      <w:ins w:id="3895" w:author="Chen Liao" w:date="2021-05-28T08:25:00Z">
        <w:r w:rsidR="000D7FC7" w:rsidRPr="00BE70D2">
          <w:rPr>
            <w:rFonts w:ascii="Times New Roman" w:hAnsi="Times New Roman" w:cs="Times New Roman"/>
            <w:sz w:val="22"/>
            <w:szCs w:val="22"/>
            <w:rPrChange w:id="3896" w:author="Chen Liao" w:date="2021-06-01T21:13:00Z">
              <w:rPr>
                <w:sz w:val="22"/>
                <w:szCs w:val="22"/>
              </w:rPr>
            </w:rPrChange>
          </w:rPr>
          <w:t xml:space="preserve">, </w:t>
        </w:r>
      </w:ins>
      <w:ins w:id="3897" w:author="Chen Liao" w:date="2021-05-29T20:26:00Z">
        <w:r w:rsidR="004F0B05" w:rsidRPr="00BE70D2">
          <w:rPr>
            <w:rFonts w:ascii="Times New Roman" w:hAnsi="Times New Roman" w:cs="Times New Roman"/>
            <w:sz w:val="22"/>
            <w:szCs w:val="22"/>
            <w:rPrChange w:id="3898" w:author="Chen Liao" w:date="2021-06-01T21:13:00Z">
              <w:rPr>
                <w:sz w:val="22"/>
                <w:szCs w:val="22"/>
              </w:rPr>
            </w:rPrChange>
          </w:rPr>
          <w:t>3.9</w:t>
        </w:r>
      </w:ins>
      <w:ins w:id="3899" w:author="Chen Liao" w:date="2021-05-28T08:25:00Z">
        <w:r w:rsidR="000D7FC7" w:rsidRPr="00BE70D2">
          <w:rPr>
            <w:rFonts w:ascii="Times New Roman" w:hAnsi="Times New Roman" w:cs="Times New Roman"/>
            <w:sz w:val="22"/>
            <w:szCs w:val="22"/>
            <w:rPrChange w:id="3900" w:author="Chen Liao" w:date="2021-06-01T21:13:00Z">
              <w:rPr>
                <w:sz w:val="22"/>
                <w:szCs w:val="22"/>
              </w:rPr>
            </w:rPrChange>
          </w:rPr>
          <w:t xml:space="preserve">, </w:t>
        </w:r>
      </w:ins>
      <w:ins w:id="3901" w:author="Chen Liao" w:date="2021-05-29T20:26:00Z">
        <w:r w:rsidR="004F0B05" w:rsidRPr="00BE70D2">
          <w:rPr>
            <w:rFonts w:ascii="Times New Roman" w:hAnsi="Times New Roman" w:cs="Times New Roman"/>
            <w:sz w:val="22"/>
            <w:szCs w:val="22"/>
            <w:rPrChange w:id="3902" w:author="Chen Liao" w:date="2021-06-01T21:13:00Z">
              <w:rPr>
                <w:sz w:val="22"/>
                <w:szCs w:val="22"/>
              </w:rPr>
            </w:rPrChange>
          </w:rPr>
          <w:t>4.5</w:t>
        </w:r>
      </w:ins>
      <w:ins w:id="3903" w:author="Chen Liao" w:date="2021-05-28T08:25:00Z">
        <w:r w:rsidR="000D7FC7" w:rsidRPr="00BE70D2">
          <w:rPr>
            <w:rFonts w:ascii="Times New Roman" w:hAnsi="Times New Roman" w:cs="Times New Roman"/>
            <w:sz w:val="22"/>
            <w:szCs w:val="22"/>
            <w:rPrChange w:id="3904" w:author="Chen Liao" w:date="2021-06-01T21:13:00Z">
              <w:rPr>
                <w:sz w:val="22"/>
                <w:szCs w:val="22"/>
              </w:rPr>
            </w:rPrChange>
          </w:rPr>
          <w:t xml:space="preserve"> and </w:t>
        </w:r>
      </w:ins>
      <w:ins w:id="3905" w:author="Chen Liao" w:date="2021-05-29T20:26:00Z">
        <w:r w:rsidR="004F0B05" w:rsidRPr="00BE70D2">
          <w:rPr>
            <w:rFonts w:ascii="Times New Roman" w:hAnsi="Times New Roman" w:cs="Times New Roman"/>
            <w:sz w:val="22"/>
            <w:szCs w:val="22"/>
            <w:rPrChange w:id="3906" w:author="Chen Liao" w:date="2021-06-01T21:13:00Z">
              <w:rPr>
                <w:sz w:val="22"/>
                <w:szCs w:val="22"/>
              </w:rPr>
            </w:rPrChange>
          </w:rPr>
          <w:t>4.2</w:t>
        </w:r>
      </w:ins>
      <w:ins w:id="3907" w:author="Chen Liao" w:date="2021-05-28T08:25:00Z">
        <w:r w:rsidR="000D7FC7" w:rsidRPr="00BE70D2">
          <w:rPr>
            <w:rFonts w:ascii="Times New Roman" w:hAnsi="Times New Roman" w:cs="Times New Roman"/>
            <w:sz w:val="22"/>
            <w:szCs w:val="22"/>
            <w:rPrChange w:id="3908" w:author="Chen Liao" w:date="2021-06-01T21:13:00Z">
              <w:rPr>
                <w:sz w:val="22"/>
                <w:szCs w:val="22"/>
              </w:rPr>
            </w:rPrChange>
          </w:rPr>
          <w:t xml:space="preserve"> </w:t>
        </w:r>
      </w:ins>
      <w:ins w:id="3909" w:author="Chen Liao" w:date="2021-05-28T08:26:00Z">
        <w:r w:rsidR="000D7FC7" w:rsidRPr="00BE70D2">
          <w:rPr>
            <w:rFonts w:ascii="Times New Roman" w:hAnsi="Times New Roman" w:cs="Times New Roman"/>
            <w:sz w:val="22"/>
            <w:szCs w:val="22"/>
            <w:rPrChange w:id="3910" w:author="Chen Liao" w:date="2021-06-01T21:13:00Z">
              <w:rPr>
                <w:sz w:val="22"/>
                <w:szCs w:val="22"/>
              </w:rPr>
            </w:rPrChange>
          </w:rPr>
          <w:t xml:space="preserve">for Beijing, Guangdong, Hunan and Shanghai mice respectively. </w:t>
        </w:r>
      </w:ins>
      <w:ins w:id="3911" w:author="Chen Liao" w:date="2021-05-28T07:59:00Z">
        <w:r w:rsidR="009D2458" w:rsidRPr="00BE70D2">
          <w:rPr>
            <w:rFonts w:ascii="Times New Roman" w:hAnsi="Times New Roman" w:cs="Times New Roman"/>
            <w:sz w:val="22"/>
            <w:szCs w:val="22"/>
            <w:rPrChange w:id="3912" w:author="Chen Liao" w:date="2021-06-01T21:13:00Z">
              <w:rPr>
                <w:sz w:val="22"/>
                <w:szCs w:val="22"/>
              </w:rPr>
            </w:rPrChange>
          </w:rPr>
          <w:t xml:space="preserve">Since SCFAs are metabolites produced by colonic bacterial fermentation of </w:t>
        </w:r>
      </w:ins>
      <w:ins w:id="3913" w:author="Chen Liao" w:date="2021-05-28T08:10:00Z">
        <w:r w:rsidR="008A136A" w:rsidRPr="00BE70D2">
          <w:rPr>
            <w:rFonts w:ascii="Times New Roman" w:hAnsi="Times New Roman" w:cs="Times New Roman"/>
            <w:sz w:val="22"/>
            <w:szCs w:val="22"/>
            <w:rPrChange w:id="3914" w:author="Chen Liao" w:date="2021-06-01T21:13:00Z">
              <w:rPr>
                <w:sz w:val="22"/>
                <w:szCs w:val="22"/>
              </w:rPr>
            </w:rPrChange>
          </w:rPr>
          <w:t>inulin</w:t>
        </w:r>
      </w:ins>
      <w:ins w:id="3915" w:author="Chen Liao" w:date="2021-05-28T07:59:00Z">
        <w:r w:rsidR="009D2458" w:rsidRPr="00BE70D2">
          <w:rPr>
            <w:rFonts w:ascii="Times New Roman" w:hAnsi="Times New Roman" w:cs="Times New Roman"/>
            <w:sz w:val="22"/>
            <w:szCs w:val="22"/>
            <w:rPrChange w:id="3916" w:author="Chen Liao" w:date="2021-06-01T21:13:00Z">
              <w:rPr>
                <w:sz w:val="22"/>
                <w:szCs w:val="22"/>
              </w:rPr>
            </w:rPrChange>
          </w:rPr>
          <w:t xml:space="preserve">, </w:t>
        </w:r>
      </w:ins>
      <w:ins w:id="3917" w:author="Chen Liao" w:date="2021-05-28T08:10:00Z">
        <w:r w:rsidR="008A136A" w:rsidRPr="00BE70D2">
          <w:rPr>
            <w:rFonts w:ascii="Times New Roman" w:hAnsi="Times New Roman" w:cs="Times New Roman"/>
            <w:sz w:val="22"/>
            <w:szCs w:val="22"/>
            <w:rPrChange w:id="3918" w:author="Chen Liao" w:date="2021-06-01T21:13:00Z">
              <w:rPr>
                <w:sz w:val="22"/>
                <w:szCs w:val="22"/>
              </w:rPr>
            </w:rPrChange>
          </w:rPr>
          <w:t xml:space="preserve">we </w:t>
        </w:r>
      </w:ins>
      <w:ins w:id="3919" w:author="Chen Liao" w:date="2021-05-28T08:12:00Z">
        <w:r w:rsidR="00376B58" w:rsidRPr="00BE70D2">
          <w:rPr>
            <w:rFonts w:ascii="Times New Roman" w:hAnsi="Times New Roman" w:cs="Times New Roman"/>
            <w:sz w:val="22"/>
            <w:szCs w:val="22"/>
            <w:rPrChange w:id="3920" w:author="Chen Liao" w:date="2021-06-01T21:13:00Z">
              <w:rPr>
                <w:sz w:val="22"/>
                <w:szCs w:val="22"/>
              </w:rPr>
            </w:rPrChange>
          </w:rPr>
          <w:t xml:space="preserve">expect a </w:t>
        </w:r>
        <w:proofErr w:type="gramStart"/>
        <w:r w:rsidR="00376B58" w:rsidRPr="00BE70D2">
          <w:rPr>
            <w:rFonts w:ascii="Times New Roman" w:hAnsi="Times New Roman" w:cs="Times New Roman"/>
            <w:sz w:val="22"/>
            <w:szCs w:val="22"/>
            <w:rPrChange w:id="3921" w:author="Chen Liao" w:date="2021-06-01T21:13:00Z">
              <w:rPr>
                <w:sz w:val="22"/>
                <w:szCs w:val="22"/>
              </w:rPr>
            </w:rPrChange>
          </w:rPr>
          <w:t xml:space="preserve">similar </w:t>
        </w:r>
      </w:ins>
      <w:ins w:id="3922" w:author="Chen Liao" w:date="2021-05-29T20:27:00Z">
        <w:r w:rsidR="00593BF5" w:rsidRPr="00BE70D2">
          <w:rPr>
            <w:rFonts w:ascii="Times New Roman" w:hAnsi="Times New Roman" w:cs="Times New Roman"/>
            <w:sz w:val="22"/>
            <w:szCs w:val="22"/>
            <w:rPrChange w:id="3923" w:author="Chen Liao" w:date="2021-06-01T21:13:00Z">
              <w:rPr>
                <w:sz w:val="22"/>
                <w:szCs w:val="22"/>
              </w:rPr>
            </w:rPrChange>
          </w:rPr>
          <w:t>phase-dependent</w:t>
        </w:r>
      </w:ins>
      <w:ins w:id="3924" w:author="Chen Liao" w:date="2021-05-28T08:12:00Z">
        <w:r w:rsidR="00376B58" w:rsidRPr="00BE70D2">
          <w:rPr>
            <w:rFonts w:ascii="Times New Roman" w:hAnsi="Times New Roman" w:cs="Times New Roman"/>
            <w:sz w:val="22"/>
            <w:szCs w:val="22"/>
            <w:rPrChange w:id="3925" w:author="Chen Liao" w:date="2021-06-01T21:13:00Z">
              <w:rPr>
                <w:sz w:val="22"/>
                <w:szCs w:val="22"/>
              </w:rPr>
            </w:rPrChange>
          </w:rPr>
          <w:t xml:space="preserve"> dynamics</w:t>
        </w:r>
        <w:proofErr w:type="gramEnd"/>
        <w:r w:rsidR="00376B58" w:rsidRPr="00BE70D2">
          <w:rPr>
            <w:rFonts w:ascii="Times New Roman" w:hAnsi="Times New Roman" w:cs="Times New Roman"/>
            <w:sz w:val="22"/>
            <w:szCs w:val="22"/>
            <w:rPrChange w:id="3926" w:author="Chen Liao" w:date="2021-06-01T21:13:00Z">
              <w:rPr>
                <w:sz w:val="22"/>
                <w:szCs w:val="22"/>
              </w:rPr>
            </w:rPrChange>
          </w:rPr>
          <w:t xml:space="preserve"> of fecal </w:t>
        </w:r>
      </w:ins>
      <w:ins w:id="3927" w:author="Chen Liao" w:date="2021-05-28T08:27:00Z">
        <w:r w:rsidR="00140134" w:rsidRPr="00BE70D2">
          <w:rPr>
            <w:rFonts w:ascii="Times New Roman" w:hAnsi="Times New Roman" w:cs="Times New Roman"/>
            <w:sz w:val="22"/>
            <w:szCs w:val="22"/>
            <w:rPrChange w:id="3928" w:author="Chen Liao" w:date="2021-06-01T21:13:00Z">
              <w:rPr>
                <w:sz w:val="22"/>
                <w:szCs w:val="22"/>
              </w:rPr>
            </w:rPrChange>
          </w:rPr>
          <w:t xml:space="preserve">SCFAs </w:t>
        </w:r>
      </w:ins>
      <w:ins w:id="3929" w:author="Chen Liao" w:date="2021-05-28T08:12:00Z">
        <w:r w:rsidR="00376B58" w:rsidRPr="00BE70D2">
          <w:rPr>
            <w:rFonts w:ascii="Times New Roman" w:hAnsi="Times New Roman" w:cs="Times New Roman"/>
            <w:sz w:val="22"/>
            <w:szCs w:val="22"/>
            <w:rPrChange w:id="3930" w:author="Chen Liao" w:date="2021-06-01T21:13:00Z">
              <w:rPr>
                <w:sz w:val="22"/>
                <w:szCs w:val="22"/>
              </w:rPr>
            </w:rPrChange>
          </w:rPr>
          <w:t>concentration</w:t>
        </w:r>
        <w:r w:rsidR="00376B58" w:rsidRPr="00BE70D2">
          <w:rPr>
            <w:rFonts w:ascii="Times New Roman" w:hAnsi="Times New Roman" w:cs="Times New Roman"/>
            <w:color w:val="000000" w:themeColor="text1"/>
            <w:sz w:val="22"/>
            <w:szCs w:val="22"/>
            <w:rPrChange w:id="3931" w:author="Chen Liao" w:date="2021-06-01T21:13:00Z">
              <w:rPr>
                <w:sz w:val="22"/>
                <w:szCs w:val="22"/>
              </w:rPr>
            </w:rPrChange>
          </w:rPr>
          <w:t xml:space="preserve">. </w:t>
        </w:r>
      </w:ins>
      <w:ins w:id="3932" w:author="Chen Liao" w:date="2021-05-28T08:13:00Z">
        <w:r w:rsidR="00376B58" w:rsidRPr="00BE70D2">
          <w:rPr>
            <w:rFonts w:ascii="Times New Roman" w:hAnsi="Times New Roman" w:cs="Times New Roman"/>
            <w:color w:val="000000" w:themeColor="text1"/>
            <w:sz w:val="22"/>
            <w:szCs w:val="22"/>
            <w:rPrChange w:id="3933" w:author="Chen Liao" w:date="2021-06-01T21:13:00Z">
              <w:rPr>
                <w:sz w:val="22"/>
                <w:szCs w:val="22"/>
              </w:rPr>
            </w:rPrChange>
          </w:rPr>
          <w:t xml:space="preserve">Indeed, </w:t>
        </w:r>
      </w:ins>
      <w:ins w:id="3934" w:author="Chen Liao" w:date="2021-05-28T08:27:00Z">
        <w:r w:rsidR="00140134" w:rsidRPr="00BE70D2">
          <w:rPr>
            <w:rFonts w:ascii="Times New Roman" w:hAnsi="Times New Roman" w:cs="Times New Roman"/>
            <w:color w:val="000000" w:themeColor="text1"/>
            <w:sz w:val="22"/>
            <w:szCs w:val="22"/>
            <w:rPrChange w:id="3935" w:author="Chen Liao" w:date="2021-06-01T21:13:00Z">
              <w:rPr>
                <w:sz w:val="22"/>
                <w:szCs w:val="22"/>
              </w:rPr>
            </w:rPrChange>
          </w:rPr>
          <w:t>both total and the three major SCFAs</w:t>
        </w:r>
      </w:ins>
      <w:ins w:id="3936" w:author="Chen Liao" w:date="2021-05-28T07:50:00Z">
        <w:r w:rsidR="00C13C14" w:rsidRPr="00BE70D2">
          <w:rPr>
            <w:rStyle w:val="fontstyle01"/>
            <w:rFonts w:ascii="Times New Roman" w:hAnsi="Times New Roman" w:cs="Times New Roman"/>
            <w:color w:val="000000" w:themeColor="text1"/>
            <w:sz w:val="22"/>
            <w:szCs w:val="22"/>
            <w:rPrChange w:id="3937" w:author="Chen Liao" w:date="2021-06-01T21:13:00Z">
              <w:rPr>
                <w:rStyle w:val="fontstyle01"/>
                <w:rFonts w:ascii="Times New Roman" w:hAnsi="Times New Roman"/>
                <w:sz w:val="22"/>
                <w:szCs w:val="22"/>
              </w:rPr>
            </w:rPrChange>
          </w:rPr>
          <w:t xml:space="preserve"> </w:t>
        </w:r>
      </w:ins>
      <w:ins w:id="3938" w:author="Chen Liao" w:date="2021-05-28T08:28:00Z">
        <w:r w:rsidR="00140134" w:rsidRPr="00BE70D2">
          <w:rPr>
            <w:rStyle w:val="fontstyle01"/>
            <w:rFonts w:ascii="Times New Roman" w:hAnsi="Times New Roman" w:cs="Times New Roman"/>
            <w:color w:val="000000" w:themeColor="text1"/>
            <w:sz w:val="22"/>
            <w:szCs w:val="22"/>
            <w:rPrChange w:id="3939" w:author="Chen Liao" w:date="2021-06-01T21:13:00Z">
              <w:rPr>
                <w:rStyle w:val="fontstyle01"/>
                <w:rFonts w:ascii="Times New Roman" w:hAnsi="Times New Roman"/>
                <w:sz w:val="22"/>
                <w:szCs w:val="22"/>
              </w:rPr>
            </w:rPrChange>
          </w:rPr>
          <w:t xml:space="preserve">show two </w:t>
        </w:r>
        <w:proofErr w:type="spellStart"/>
        <w:r w:rsidR="00140134" w:rsidRPr="00BE70D2">
          <w:rPr>
            <w:rStyle w:val="fontstyle01"/>
            <w:rFonts w:ascii="Times New Roman" w:hAnsi="Times New Roman" w:cs="Times New Roman"/>
            <w:color w:val="000000" w:themeColor="text1"/>
            <w:sz w:val="22"/>
            <w:szCs w:val="22"/>
            <w:rPrChange w:id="3940" w:author="Chen Liao" w:date="2021-06-01T21:13:00Z">
              <w:rPr>
                <w:rStyle w:val="fontstyle01"/>
                <w:rFonts w:ascii="Times New Roman" w:hAnsi="Times New Roman"/>
                <w:sz w:val="22"/>
                <w:szCs w:val="22"/>
              </w:rPr>
            </w:rPrChange>
          </w:rPr>
          <w:t>temproal</w:t>
        </w:r>
      </w:ins>
      <w:proofErr w:type="spellEnd"/>
      <w:ins w:id="3941" w:author="Chen Liao" w:date="2021-05-28T08:13:00Z">
        <w:r w:rsidR="00376B58" w:rsidRPr="00BE70D2">
          <w:rPr>
            <w:rStyle w:val="fontstyle01"/>
            <w:rFonts w:ascii="Times New Roman" w:hAnsi="Times New Roman" w:cs="Times New Roman"/>
            <w:color w:val="000000" w:themeColor="text1"/>
            <w:sz w:val="22"/>
            <w:szCs w:val="22"/>
            <w:rPrChange w:id="3942" w:author="Chen Liao" w:date="2021-06-01T21:13:00Z">
              <w:rPr>
                <w:rStyle w:val="fontstyle01"/>
                <w:rFonts w:ascii="Times New Roman" w:hAnsi="Times New Roman"/>
                <w:sz w:val="22"/>
                <w:szCs w:val="22"/>
              </w:rPr>
            </w:rPrChange>
          </w:rPr>
          <w:t xml:space="preserve"> phases</w:t>
        </w:r>
      </w:ins>
      <w:ins w:id="3943" w:author="Chen Liao" w:date="2021-05-28T07:50:00Z">
        <w:r w:rsidR="00C13C14" w:rsidRPr="00BE70D2">
          <w:rPr>
            <w:rStyle w:val="fontstyle01"/>
            <w:rFonts w:ascii="Times New Roman" w:hAnsi="Times New Roman" w:cs="Times New Roman"/>
            <w:color w:val="000000" w:themeColor="text1"/>
            <w:sz w:val="22"/>
            <w:szCs w:val="22"/>
            <w:rPrChange w:id="3944" w:author="Chen Liao" w:date="2021-06-01T21:13:00Z">
              <w:rPr>
                <w:rStyle w:val="fontstyle01"/>
                <w:rFonts w:ascii="Times New Roman" w:hAnsi="Times New Roman"/>
                <w:sz w:val="22"/>
                <w:szCs w:val="22"/>
              </w:rPr>
            </w:rPrChange>
          </w:rPr>
          <w:t xml:space="preserve">: their levels peaked in short-term before gradually decreasing until steady states </w:t>
        </w:r>
      </w:ins>
      <w:ins w:id="3945" w:author="Chen Liao" w:date="2021-05-28T08:28:00Z">
        <w:r w:rsidR="00ED7DA0" w:rsidRPr="00BE70D2">
          <w:rPr>
            <w:rStyle w:val="fontstyle01"/>
            <w:rFonts w:ascii="Times New Roman" w:hAnsi="Times New Roman" w:cs="Times New Roman"/>
            <w:color w:val="000000" w:themeColor="text1"/>
            <w:sz w:val="22"/>
            <w:szCs w:val="22"/>
            <w:rPrChange w:id="3946" w:author="Chen Liao" w:date="2021-06-01T21:13:00Z">
              <w:rPr>
                <w:rStyle w:val="fontstyle01"/>
                <w:rFonts w:ascii="Times New Roman" w:hAnsi="Times New Roman"/>
                <w:sz w:val="22"/>
                <w:szCs w:val="22"/>
              </w:rPr>
            </w:rPrChange>
          </w:rPr>
          <w:t>(i.e., overshoot)</w:t>
        </w:r>
      </w:ins>
      <w:ins w:id="3947" w:author="Chen Liao" w:date="2021-05-28T08:14:00Z">
        <w:r w:rsidR="00501F38" w:rsidRPr="00BE70D2">
          <w:rPr>
            <w:rStyle w:val="fontstyle01"/>
            <w:rFonts w:ascii="Times New Roman" w:hAnsi="Times New Roman" w:cs="Times New Roman"/>
            <w:color w:val="000000" w:themeColor="text1"/>
            <w:sz w:val="22"/>
            <w:szCs w:val="22"/>
            <w:rPrChange w:id="3948" w:author="Chen Liao" w:date="2021-06-01T21:13:00Z">
              <w:rPr>
                <w:rStyle w:val="fontstyle01"/>
                <w:rFonts w:ascii="Times New Roman" w:hAnsi="Times New Roman"/>
                <w:sz w:val="22"/>
                <w:szCs w:val="22"/>
              </w:rPr>
            </w:rPrChange>
          </w:rPr>
          <w:t xml:space="preserve">, with </w:t>
        </w:r>
        <w:proofErr w:type="gramStart"/>
        <w:r w:rsidR="00501F38" w:rsidRPr="00BE70D2">
          <w:rPr>
            <w:rStyle w:val="fontstyle01"/>
            <w:rFonts w:ascii="Times New Roman" w:hAnsi="Times New Roman" w:cs="Times New Roman"/>
            <w:color w:val="000000" w:themeColor="text1"/>
            <w:sz w:val="22"/>
            <w:szCs w:val="22"/>
            <w:rPrChange w:id="3949" w:author="Chen Liao" w:date="2021-06-01T21:13:00Z">
              <w:rPr>
                <w:rStyle w:val="fontstyle01"/>
                <w:rFonts w:ascii="Times New Roman" w:hAnsi="Times New Roman"/>
                <w:sz w:val="22"/>
                <w:szCs w:val="22"/>
              </w:rPr>
            </w:rPrChange>
          </w:rPr>
          <w:t>an</w:t>
        </w:r>
        <w:proofErr w:type="gramEnd"/>
        <w:r w:rsidR="00501F38" w:rsidRPr="00BE70D2">
          <w:rPr>
            <w:rStyle w:val="fontstyle01"/>
            <w:rFonts w:ascii="Times New Roman" w:hAnsi="Times New Roman" w:cs="Times New Roman"/>
            <w:color w:val="000000" w:themeColor="text1"/>
            <w:sz w:val="22"/>
            <w:szCs w:val="22"/>
            <w:rPrChange w:id="3950" w:author="Chen Liao" w:date="2021-06-01T21:13:00Z">
              <w:rPr>
                <w:rStyle w:val="fontstyle01"/>
                <w:rFonts w:ascii="Times New Roman" w:hAnsi="Times New Roman"/>
                <w:sz w:val="22"/>
                <w:szCs w:val="22"/>
              </w:rPr>
            </w:rPrChange>
          </w:rPr>
          <w:t xml:space="preserve"> exception of Shanghai </w:t>
        </w:r>
        <w:r w:rsidR="00501F38" w:rsidRPr="00BE70D2">
          <w:rPr>
            <w:rFonts w:ascii="Times New Roman" w:hAnsi="Times New Roman" w:cs="Times New Roman"/>
            <w:color w:val="000000" w:themeColor="text1"/>
            <w:sz w:val="22"/>
            <w:szCs w:val="22"/>
            <w:rPrChange w:id="3951" w:author="Chen Liao" w:date="2021-06-01T21:13:00Z">
              <w:rPr>
                <w:sz w:val="22"/>
                <w:szCs w:val="22"/>
              </w:rPr>
            </w:rPrChange>
          </w:rPr>
          <w:t xml:space="preserve">mice whose propionate production was notably delayed and compromised. </w:t>
        </w:r>
      </w:ins>
      <w:ins w:id="3952" w:author="Chen Liao" w:date="2021-05-28T08:41:00Z">
        <w:r w:rsidR="008811E0" w:rsidRPr="00BE70D2">
          <w:rPr>
            <w:rFonts w:ascii="Times New Roman" w:hAnsi="Times New Roman" w:cs="Times New Roman"/>
            <w:color w:val="000000" w:themeColor="text1"/>
            <w:sz w:val="22"/>
            <w:szCs w:val="22"/>
            <w:rPrChange w:id="3953" w:author="Chen Liao" w:date="2021-06-01T21:13:00Z">
              <w:rPr>
                <w:sz w:val="22"/>
                <w:szCs w:val="22"/>
              </w:rPr>
            </w:rPrChange>
          </w:rPr>
          <w:t xml:space="preserve">Despite </w:t>
        </w:r>
      </w:ins>
      <w:ins w:id="3954" w:author="Chen Liao" w:date="2021-05-28T08:43:00Z">
        <w:r w:rsidR="00B03A19" w:rsidRPr="00BE70D2">
          <w:rPr>
            <w:rFonts w:ascii="Times New Roman" w:hAnsi="Times New Roman" w:cs="Times New Roman"/>
            <w:color w:val="000000" w:themeColor="text1"/>
            <w:sz w:val="22"/>
            <w:szCs w:val="22"/>
            <w:rPrChange w:id="3955" w:author="Chen Liao" w:date="2021-06-01T21:13:00Z">
              <w:rPr>
                <w:sz w:val="22"/>
                <w:szCs w:val="22"/>
              </w:rPr>
            </w:rPrChange>
          </w:rPr>
          <w:t>reduced SCFAs in the second phase</w:t>
        </w:r>
      </w:ins>
      <w:ins w:id="3956" w:author="Chen Liao" w:date="2021-05-28T08:42:00Z">
        <w:r w:rsidR="008811E0" w:rsidRPr="00BE70D2">
          <w:rPr>
            <w:rFonts w:ascii="Times New Roman" w:hAnsi="Times New Roman" w:cs="Times New Roman"/>
            <w:color w:val="000000" w:themeColor="text1"/>
            <w:sz w:val="22"/>
            <w:szCs w:val="22"/>
            <w:rPrChange w:id="3957" w:author="Chen Liao" w:date="2021-06-01T21:13:00Z">
              <w:rPr>
                <w:sz w:val="22"/>
                <w:szCs w:val="22"/>
              </w:rPr>
            </w:rPrChange>
          </w:rPr>
          <w:t xml:space="preserve">, </w:t>
        </w:r>
      </w:ins>
      <w:ins w:id="3958" w:author="Chen Liao" w:date="2021-05-28T07:50:00Z">
        <w:r w:rsidR="00C13C14" w:rsidRPr="00BE70D2">
          <w:rPr>
            <w:rStyle w:val="fontstyle01"/>
            <w:rFonts w:ascii="Times New Roman" w:hAnsi="Times New Roman" w:cs="Times New Roman"/>
            <w:color w:val="000000" w:themeColor="text1"/>
            <w:sz w:val="22"/>
            <w:szCs w:val="22"/>
            <w:rPrChange w:id="3959" w:author="Chen Liao" w:date="2021-06-01T21:13:00Z">
              <w:rPr>
                <w:rStyle w:val="fontstyle01"/>
                <w:rFonts w:ascii="Times New Roman" w:hAnsi="Times New Roman"/>
                <w:sz w:val="22"/>
                <w:szCs w:val="22"/>
              </w:rPr>
            </w:rPrChange>
          </w:rPr>
          <w:t xml:space="preserve">the mean </w:t>
        </w:r>
      </w:ins>
      <w:ins w:id="3960" w:author="Chen Liao" w:date="2021-06-01T21:47:00Z">
        <w:r w:rsidR="00BF2549">
          <w:rPr>
            <w:rStyle w:val="fontstyle01"/>
            <w:rFonts w:ascii="Times New Roman" w:hAnsi="Times New Roman" w:cs="Times New Roman"/>
            <w:color w:val="000000" w:themeColor="text1"/>
            <w:sz w:val="22"/>
            <w:szCs w:val="22"/>
          </w:rPr>
          <w:t>concentration</w:t>
        </w:r>
      </w:ins>
      <w:ins w:id="3961" w:author="Chen Liao" w:date="2021-05-29T21:05:00Z">
        <w:r w:rsidR="008E7479" w:rsidRPr="00BE70D2">
          <w:rPr>
            <w:rStyle w:val="fontstyle01"/>
            <w:rFonts w:ascii="Times New Roman" w:hAnsi="Times New Roman" w:cs="Times New Roman"/>
            <w:color w:val="000000" w:themeColor="text1"/>
            <w:sz w:val="22"/>
            <w:szCs w:val="22"/>
            <w:rPrChange w:id="3962" w:author="Chen Liao" w:date="2021-06-01T21:13:00Z">
              <w:rPr>
                <w:rStyle w:val="fontstyle01"/>
                <w:rFonts w:ascii="Times New Roman" w:hAnsi="Times New Roman"/>
                <w:color w:val="000000" w:themeColor="text1"/>
                <w:sz w:val="22"/>
                <w:szCs w:val="22"/>
              </w:rPr>
            </w:rPrChange>
          </w:rPr>
          <w:t>s</w:t>
        </w:r>
      </w:ins>
      <w:ins w:id="3963" w:author="Chen Liao" w:date="2021-05-28T07:50:00Z">
        <w:r w:rsidR="00C13C14" w:rsidRPr="00BE70D2">
          <w:rPr>
            <w:rStyle w:val="fontstyle01"/>
            <w:rFonts w:ascii="Times New Roman" w:hAnsi="Times New Roman" w:cs="Times New Roman"/>
            <w:color w:val="000000" w:themeColor="text1"/>
            <w:sz w:val="22"/>
            <w:szCs w:val="22"/>
            <w:rPrChange w:id="3964" w:author="Chen Liao" w:date="2021-06-01T21:13:00Z">
              <w:rPr>
                <w:rStyle w:val="fontstyle01"/>
                <w:rFonts w:ascii="Times New Roman" w:hAnsi="Times New Roman"/>
                <w:sz w:val="22"/>
                <w:szCs w:val="22"/>
              </w:rPr>
            </w:rPrChange>
          </w:rPr>
          <w:t xml:space="preserve"> </w:t>
        </w:r>
      </w:ins>
      <w:ins w:id="3965" w:author="Chen Liao" w:date="2021-05-29T21:05:00Z">
        <w:r w:rsidR="00A30C60" w:rsidRPr="00BE70D2">
          <w:rPr>
            <w:rStyle w:val="fontstyle01"/>
            <w:rFonts w:ascii="Times New Roman" w:hAnsi="Times New Roman" w:cs="Times New Roman"/>
            <w:color w:val="000000" w:themeColor="text1"/>
            <w:sz w:val="22"/>
            <w:szCs w:val="22"/>
            <w:rPrChange w:id="3966" w:author="Chen Liao" w:date="2021-06-01T21:13:00Z">
              <w:rPr>
                <w:rStyle w:val="fontstyle01"/>
                <w:rFonts w:ascii="Times New Roman" w:hAnsi="Times New Roman"/>
                <w:color w:val="FF0000"/>
                <w:sz w:val="22"/>
                <w:szCs w:val="22"/>
              </w:rPr>
            </w:rPrChange>
          </w:rPr>
          <w:t xml:space="preserve">of total SCFAs </w:t>
        </w:r>
      </w:ins>
      <w:ins w:id="3967" w:author="Chen Liao" w:date="2021-05-28T07:50:00Z">
        <w:r w:rsidR="00C13C14" w:rsidRPr="00BE70D2">
          <w:rPr>
            <w:rStyle w:val="fontstyle01"/>
            <w:rFonts w:ascii="Times New Roman" w:hAnsi="Times New Roman" w:cs="Times New Roman"/>
            <w:color w:val="000000" w:themeColor="text1"/>
            <w:sz w:val="22"/>
            <w:szCs w:val="22"/>
            <w:rPrChange w:id="3968" w:author="Chen Liao" w:date="2021-06-01T21:13:00Z">
              <w:rPr>
                <w:rStyle w:val="fontstyle01"/>
                <w:rFonts w:ascii="Times New Roman" w:hAnsi="Times New Roman"/>
                <w:sz w:val="22"/>
                <w:szCs w:val="22"/>
              </w:rPr>
            </w:rPrChange>
          </w:rPr>
          <w:t xml:space="preserve">at day 31 </w:t>
        </w:r>
      </w:ins>
      <w:ins w:id="3969" w:author="Chen Liao" w:date="2021-05-28T08:43:00Z">
        <w:r w:rsidR="008811E0" w:rsidRPr="00BE70D2">
          <w:rPr>
            <w:rStyle w:val="fontstyle01"/>
            <w:rFonts w:ascii="Times New Roman" w:hAnsi="Times New Roman" w:cs="Times New Roman"/>
            <w:color w:val="000000" w:themeColor="text1"/>
            <w:sz w:val="22"/>
            <w:szCs w:val="22"/>
            <w:rPrChange w:id="3970" w:author="Chen Liao" w:date="2021-06-01T21:13:00Z">
              <w:rPr>
                <w:rStyle w:val="fontstyle01"/>
                <w:rFonts w:ascii="Times New Roman" w:hAnsi="Times New Roman"/>
                <w:sz w:val="22"/>
                <w:szCs w:val="22"/>
              </w:rPr>
            </w:rPrChange>
          </w:rPr>
          <w:t xml:space="preserve">still </w:t>
        </w:r>
      </w:ins>
      <w:ins w:id="3971" w:author="Chen Liao" w:date="2021-05-28T08:42:00Z">
        <w:r w:rsidR="008811E0" w:rsidRPr="00BE70D2">
          <w:rPr>
            <w:rStyle w:val="fontstyle01"/>
            <w:rFonts w:ascii="Times New Roman" w:hAnsi="Times New Roman" w:cs="Times New Roman"/>
            <w:color w:val="000000" w:themeColor="text1"/>
            <w:sz w:val="22"/>
            <w:szCs w:val="22"/>
            <w:rPrChange w:id="3972" w:author="Chen Liao" w:date="2021-06-01T21:13:00Z">
              <w:rPr>
                <w:rStyle w:val="fontstyle01"/>
                <w:rFonts w:ascii="Times New Roman" w:hAnsi="Times New Roman"/>
                <w:sz w:val="22"/>
                <w:szCs w:val="22"/>
              </w:rPr>
            </w:rPrChange>
          </w:rPr>
          <w:t xml:space="preserve">remain </w:t>
        </w:r>
      </w:ins>
      <w:ins w:id="3973" w:author="Chen Liao" w:date="2021-05-28T07:50:00Z">
        <w:r w:rsidR="00C13C14" w:rsidRPr="00BE70D2">
          <w:rPr>
            <w:rStyle w:val="fontstyle01"/>
            <w:rFonts w:ascii="Times New Roman" w:hAnsi="Times New Roman" w:cs="Times New Roman"/>
            <w:color w:val="000000" w:themeColor="text1"/>
            <w:sz w:val="22"/>
            <w:szCs w:val="22"/>
            <w:rPrChange w:id="3974" w:author="Chen Liao" w:date="2021-06-01T21:13:00Z">
              <w:rPr>
                <w:rStyle w:val="fontstyle01"/>
                <w:rFonts w:ascii="Times New Roman" w:hAnsi="Times New Roman"/>
                <w:sz w:val="22"/>
                <w:szCs w:val="22"/>
              </w:rPr>
            </w:rPrChange>
          </w:rPr>
          <w:t xml:space="preserve">60%-65% of its peak </w:t>
        </w:r>
      </w:ins>
      <w:ins w:id="3975" w:author="Chen Liao" w:date="2021-05-29T21:04:00Z">
        <w:r w:rsidR="00A30C60" w:rsidRPr="00BE70D2">
          <w:rPr>
            <w:rStyle w:val="fontstyle01"/>
            <w:rFonts w:ascii="Times New Roman" w:hAnsi="Times New Roman" w:cs="Times New Roman"/>
            <w:color w:val="000000" w:themeColor="text1"/>
            <w:sz w:val="22"/>
            <w:szCs w:val="22"/>
            <w:rPrChange w:id="3976" w:author="Chen Liao" w:date="2021-06-01T21:13:00Z">
              <w:rPr>
                <w:rStyle w:val="fontstyle01"/>
                <w:rFonts w:ascii="Times New Roman" w:hAnsi="Times New Roman"/>
                <w:color w:val="FF0000"/>
                <w:sz w:val="22"/>
                <w:szCs w:val="22"/>
              </w:rPr>
            </w:rPrChange>
          </w:rPr>
          <w:t>level</w:t>
        </w:r>
      </w:ins>
      <w:ins w:id="3977" w:author="Chen Liao" w:date="2021-05-29T21:05:00Z">
        <w:r w:rsidR="008E7479" w:rsidRPr="00BE70D2">
          <w:rPr>
            <w:rStyle w:val="fontstyle01"/>
            <w:rFonts w:ascii="Times New Roman" w:hAnsi="Times New Roman" w:cs="Times New Roman"/>
            <w:color w:val="000000" w:themeColor="text1"/>
            <w:sz w:val="22"/>
            <w:szCs w:val="22"/>
            <w:rPrChange w:id="3978" w:author="Chen Liao" w:date="2021-06-01T21:13:00Z">
              <w:rPr>
                <w:rStyle w:val="fontstyle01"/>
                <w:rFonts w:ascii="Times New Roman" w:hAnsi="Times New Roman"/>
                <w:color w:val="000000" w:themeColor="text1"/>
                <w:sz w:val="22"/>
                <w:szCs w:val="22"/>
              </w:rPr>
            </w:rPrChange>
          </w:rPr>
          <w:t>s</w:t>
        </w:r>
      </w:ins>
      <w:ins w:id="3979" w:author="Chen Liao" w:date="2021-05-29T21:04:00Z">
        <w:r w:rsidR="00A30C60" w:rsidRPr="00BE70D2">
          <w:rPr>
            <w:rStyle w:val="fontstyle01"/>
            <w:rFonts w:ascii="Times New Roman" w:hAnsi="Times New Roman" w:cs="Times New Roman"/>
            <w:color w:val="000000" w:themeColor="text1"/>
            <w:sz w:val="22"/>
            <w:szCs w:val="22"/>
            <w:rPrChange w:id="3980" w:author="Chen Liao" w:date="2021-06-01T21:13:00Z">
              <w:rPr>
                <w:rStyle w:val="fontstyle01"/>
                <w:rFonts w:ascii="Times New Roman" w:hAnsi="Times New Roman"/>
                <w:color w:val="FF0000"/>
                <w:sz w:val="22"/>
                <w:szCs w:val="22"/>
              </w:rPr>
            </w:rPrChange>
          </w:rPr>
          <w:t xml:space="preserve"> </w:t>
        </w:r>
      </w:ins>
      <w:ins w:id="3981" w:author="Chen Liao" w:date="2021-05-28T08:43:00Z">
        <w:r w:rsidR="00B03A19" w:rsidRPr="00BE70D2">
          <w:rPr>
            <w:rStyle w:val="fontstyle01"/>
            <w:rFonts w:ascii="Times New Roman" w:hAnsi="Times New Roman" w:cs="Times New Roman"/>
            <w:color w:val="000000" w:themeColor="text1"/>
            <w:sz w:val="22"/>
            <w:szCs w:val="22"/>
            <w:rPrChange w:id="3982" w:author="Chen Liao" w:date="2021-06-01T21:13:00Z">
              <w:rPr>
                <w:rStyle w:val="fontstyle01"/>
                <w:rFonts w:ascii="Times New Roman" w:hAnsi="Times New Roman"/>
                <w:sz w:val="22"/>
                <w:szCs w:val="22"/>
              </w:rPr>
            </w:rPrChange>
          </w:rPr>
          <w:t xml:space="preserve">and </w:t>
        </w:r>
      </w:ins>
      <w:proofErr w:type="gramStart"/>
      <w:ins w:id="3983" w:author="Chen Liao" w:date="2021-05-28T07:50:00Z">
        <w:r w:rsidR="00C13C14" w:rsidRPr="00BE70D2">
          <w:rPr>
            <w:rStyle w:val="fontstyle01"/>
            <w:rFonts w:ascii="Times New Roman" w:hAnsi="Times New Roman" w:cs="Times New Roman"/>
            <w:color w:val="000000" w:themeColor="text1"/>
            <w:sz w:val="22"/>
            <w:szCs w:val="22"/>
            <w:rPrChange w:id="3984" w:author="Chen Liao" w:date="2021-06-01T21:13:00Z">
              <w:rPr>
                <w:rStyle w:val="fontstyle01"/>
                <w:rFonts w:ascii="Times New Roman" w:hAnsi="Times New Roman"/>
                <w:sz w:val="22"/>
                <w:szCs w:val="22"/>
              </w:rPr>
            </w:rPrChange>
          </w:rPr>
          <w:t>2.0-3.5</w:t>
        </w:r>
      </w:ins>
      <w:ins w:id="3985" w:author="Chen Liao" w:date="2021-06-01T21:47:00Z">
        <w:r w:rsidR="002818DC">
          <w:rPr>
            <w:rStyle w:val="fontstyle01"/>
            <w:rFonts w:ascii="Times New Roman" w:hAnsi="Times New Roman" w:cs="Times New Roman"/>
            <w:color w:val="000000" w:themeColor="text1"/>
            <w:sz w:val="22"/>
            <w:szCs w:val="22"/>
          </w:rPr>
          <w:t xml:space="preserve"> fold</w:t>
        </w:r>
        <w:proofErr w:type="gramEnd"/>
        <w:r w:rsidR="002818DC">
          <w:rPr>
            <w:rStyle w:val="fontstyle01"/>
            <w:rFonts w:ascii="Times New Roman" w:hAnsi="Times New Roman" w:cs="Times New Roman"/>
            <w:color w:val="000000" w:themeColor="text1"/>
            <w:sz w:val="22"/>
            <w:szCs w:val="22"/>
          </w:rPr>
          <w:t xml:space="preserve"> of</w:t>
        </w:r>
      </w:ins>
      <w:ins w:id="3986" w:author="Chen Liao" w:date="2021-05-28T07:50:00Z">
        <w:r w:rsidR="00C13C14" w:rsidRPr="00BE70D2">
          <w:rPr>
            <w:rStyle w:val="fontstyle01"/>
            <w:rFonts w:ascii="Times New Roman" w:hAnsi="Times New Roman" w:cs="Times New Roman"/>
            <w:color w:val="000000" w:themeColor="text1"/>
            <w:sz w:val="22"/>
            <w:szCs w:val="22"/>
            <w:rPrChange w:id="3987" w:author="Chen Liao" w:date="2021-06-01T21:13:00Z">
              <w:rPr>
                <w:rStyle w:val="fontstyle01"/>
                <w:rFonts w:ascii="Times New Roman" w:hAnsi="Times New Roman"/>
                <w:sz w:val="22"/>
                <w:szCs w:val="22"/>
              </w:rPr>
            </w:rPrChange>
          </w:rPr>
          <w:t xml:space="preserve"> its baseline level</w:t>
        </w:r>
      </w:ins>
      <w:ins w:id="3988" w:author="Chen Liao" w:date="2021-05-29T21:04:00Z">
        <w:r w:rsidR="00A30C60" w:rsidRPr="00BE70D2">
          <w:rPr>
            <w:rStyle w:val="fontstyle01"/>
            <w:rFonts w:ascii="Times New Roman" w:hAnsi="Times New Roman" w:cs="Times New Roman"/>
            <w:color w:val="000000" w:themeColor="text1"/>
            <w:sz w:val="22"/>
            <w:szCs w:val="22"/>
            <w:rPrChange w:id="3989" w:author="Chen Liao" w:date="2021-06-01T21:13:00Z">
              <w:rPr>
                <w:rStyle w:val="fontstyle01"/>
                <w:rFonts w:ascii="Times New Roman" w:hAnsi="Times New Roman"/>
                <w:color w:val="FF0000"/>
                <w:sz w:val="22"/>
                <w:szCs w:val="22"/>
              </w:rPr>
            </w:rPrChange>
          </w:rPr>
          <w:t>s</w:t>
        </w:r>
      </w:ins>
      <w:ins w:id="3990" w:author="Chen Liao" w:date="2021-05-28T07:50:00Z">
        <w:r w:rsidR="00C13C14" w:rsidRPr="00BE70D2">
          <w:rPr>
            <w:rStyle w:val="fontstyle01"/>
            <w:rFonts w:ascii="Times New Roman" w:hAnsi="Times New Roman" w:cs="Times New Roman"/>
            <w:color w:val="000000" w:themeColor="text1"/>
            <w:sz w:val="22"/>
            <w:szCs w:val="22"/>
            <w:rPrChange w:id="3991" w:author="Chen Liao" w:date="2021-06-01T21:13:00Z">
              <w:rPr>
                <w:rStyle w:val="fontstyle01"/>
                <w:rFonts w:ascii="Times New Roman" w:hAnsi="Times New Roman"/>
                <w:sz w:val="22"/>
                <w:szCs w:val="22"/>
              </w:rPr>
            </w:rPrChange>
          </w:rPr>
          <w:t xml:space="preserve">. </w:t>
        </w:r>
      </w:ins>
      <w:ins w:id="3992" w:author="Chen Liao" w:date="2021-05-28T08:15:00Z">
        <w:r w:rsidR="008458E9" w:rsidRPr="00BE70D2">
          <w:rPr>
            <w:rStyle w:val="fontstyle01"/>
            <w:rFonts w:ascii="Times New Roman" w:hAnsi="Times New Roman" w:cs="Times New Roman"/>
            <w:color w:val="000000" w:themeColor="text1"/>
            <w:sz w:val="22"/>
            <w:szCs w:val="22"/>
            <w:rPrChange w:id="3993" w:author="Chen Liao" w:date="2021-06-01T21:13:00Z">
              <w:rPr>
                <w:rStyle w:val="fontstyle01"/>
                <w:rFonts w:ascii="Times New Roman" w:hAnsi="Times New Roman"/>
                <w:sz w:val="22"/>
                <w:szCs w:val="22"/>
              </w:rPr>
            </w:rPrChange>
          </w:rPr>
          <w:t>We confirmed that t</w:t>
        </w:r>
      </w:ins>
      <w:ins w:id="3994" w:author="Chen Liao" w:date="2021-05-28T07:50:00Z">
        <w:r w:rsidR="00C13C14" w:rsidRPr="00BE70D2">
          <w:rPr>
            <w:rStyle w:val="fontstyle01"/>
            <w:rFonts w:ascii="Times New Roman" w:hAnsi="Times New Roman" w:cs="Times New Roman"/>
            <w:color w:val="000000" w:themeColor="text1"/>
            <w:sz w:val="22"/>
            <w:szCs w:val="22"/>
            <w:rPrChange w:id="3995" w:author="Chen Liao" w:date="2021-06-01T21:13:00Z">
              <w:rPr>
                <w:rStyle w:val="fontstyle01"/>
                <w:rFonts w:ascii="Times New Roman" w:hAnsi="Times New Roman"/>
                <w:sz w:val="22"/>
                <w:szCs w:val="22"/>
              </w:rPr>
            </w:rPrChange>
          </w:rPr>
          <w:t xml:space="preserve">he long-term </w:t>
        </w:r>
      </w:ins>
      <w:ins w:id="3996" w:author="Chen Liao" w:date="2021-05-29T20:35:00Z">
        <w:r w:rsidR="0074336A" w:rsidRPr="00BE70D2">
          <w:rPr>
            <w:rStyle w:val="fontstyle01"/>
            <w:rFonts w:ascii="Times New Roman" w:hAnsi="Times New Roman" w:cs="Times New Roman"/>
            <w:color w:val="000000" w:themeColor="text1"/>
            <w:sz w:val="22"/>
            <w:szCs w:val="22"/>
            <w:rPrChange w:id="3997" w:author="Chen Liao" w:date="2021-06-01T21:13:00Z">
              <w:rPr>
                <w:rStyle w:val="fontstyle01"/>
                <w:rFonts w:ascii="Times New Roman" w:hAnsi="Times New Roman"/>
                <w:color w:val="000000" w:themeColor="text1"/>
                <w:sz w:val="22"/>
                <w:szCs w:val="22"/>
              </w:rPr>
            </w:rPrChange>
          </w:rPr>
          <w:t>decline</w:t>
        </w:r>
      </w:ins>
      <w:ins w:id="3998" w:author="Chen Liao" w:date="2021-05-28T07:50:00Z">
        <w:r w:rsidR="00C13C14" w:rsidRPr="00BE70D2">
          <w:rPr>
            <w:rStyle w:val="fontstyle01"/>
            <w:rFonts w:ascii="Times New Roman" w:hAnsi="Times New Roman" w:cs="Times New Roman"/>
            <w:color w:val="000000" w:themeColor="text1"/>
            <w:sz w:val="22"/>
            <w:szCs w:val="22"/>
            <w:rPrChange w:id="3999" w:author="Chen Liao" w:date="2021-06-01T21:13:00Z">
              <w:rPr>
                <w:rStyle w:val="fontstyle01"/>
                <w:rFonts w:ascii="Times New Roman" w:hAnsi="Times New Roman"/>
                <w:sz w:val="22"/>
                <w:szCs w:val="22"/>
              </w:rPr>
            </w:rPrChange>
          </w:rPr>
          <w:t xml:space="preserve"> in SCFA</w:t>
        </w:r>
      </w:ins>
      <w:ins w:id="4000" w:author="Chen Liao" w:date="2021-05-29T20:35:00Z">
        <w:r w:rsidR="0074336A" w:rsidRPr="00BE70D2">
          <w:rPr>
            <w:rStyle w:val="fontstyle01"/>
            <w:rFonts w:ascii="Times New Roman" w:hAnsi="Times New Roman" w:cs="Times New Roman"/>
            <w:color w:val="000000" w:themeColor="text1"/>
            <w:sz w:val="22"/>
            <w:szCs w:val="22"/>
            <w:rPrChange w:id="4001" w:author="Chen Liao" w:date="2021-06-01T21:13:00Z">
              <w:rPr>
                <w:rStyle w:val="fontstyle01"/>
                <w:rFonts w:ascii="Times New Roman" w:hAnsi="Times New Roman"/>
                <w:color w:val="000000" w:themeColor="text1"/>
                <w:sz w:val="22"/>
                <w:szCs w:val="22"/>
              </w:rPr>
            </w:rPrChange>
          </w:rPr>
          <w:t xml:space="preserve">s </w:t>
        </w:r>
      </w:ins>
      <w:ins w:id="4002" w:author="Chen Liao" w:date="2021-05-28T07:50:00Z">
        <w:r w:rsidR="00C13C14" w:rsidRPr="00BE70D2">
          <w:rPr>
            <w:rStyle w:val="fontstyle01"/>
            <w:rFonts w:ascii="Times New Roman" w:hAnsi="Times New Roman" w:cs="Times New Roman"/>
            <w:color w:val="000000" w:themeColor="text1"/>
            <w:sz w:val="22"/>
            <w:szCs w:val="22"/>
            <w:rPrChange w:id="4003" w:author="Chen Liao" w:date="2021-06-01T21:13:00Z">
              <w:rPr>
                <w:rStyle w:val="fontstyle01"/>
                <w:rFonts w:ascii="Times New Roman" w:hAnsi="Times New Roman"/>
                <w:sz w:val="22"/>
                <w:szCs w:val="22"/>
              </w:rPr>
            </w:rPrChange>
          </w:rPr>
          <w:t xml:space="preserve">was not a result of </w:t>
        </w:r>
        <w:r w:rsidR="00C13C14" w:rsidRPr="00BE70D2">
          <w:rPr>
            <w:rFonts w:ascii="Times New Roman" w:hAnsi="Times New Roman" w:cs="Times New Roman"/>
            <w:color w:val="000000" w:themeColor="text1"/>
            <w:sz w:val="22"/>
            <w:szCs w:val="22"/>
            <w:rPrChange w:id="4004" w:author="Chen Liao" w:date="2021-06-01T21:13:00Z">
              <w:rPr>
                <w:sz w:val="22"/>
                <w:szCs w:val="22"/>
              </w:rPr>
            </w:rPrChange>
          </w:rPr>
          <w:t>reduced diet intake as the intake rate remains largely unchanged over time (</w:t>
        </w:r>
        <w:r w:rsidR="00C13C14" w:rsidRPr="00BE70D2">
          <w:rPr>
            <w:rFonts w:ascii="Times New Roman" w:hAnsi="Times New Roman" w:cs="Times New Roman"/>
            <w:color w:val="000000" w:themeColor="text1"/>
            <w:sz w:val="22"/>
            <w:szCs w:val="22"/>
            <w:highlight w:val="yellow"/>
            <w:rPrChange w:id="4005" w:author="Chen Liao" w:date="2021-06-01T21:13:00Z">
              <w:rPr>
                <w:sz w:val="22"/>
                <w:szCs w:val="22"/>
                <w:highlight w:val="yellow"/>
              </w:rPr>
            </w:rPrChange>
          </w:rPr>
          <w:t>Fig. S</w:t>
        </w:r>
      </w:ins>
      <w:ins w:id="4006" w:author="Chen Liao" w:date="2021-05-28T08:44:00Z">
        <w:r w:rsidR="00B03A19" w:rsidRPr="00BE70D2">
          <w:rPr>
            <w:rFonts w:ascii="Times New Roman" w:hAnsi="Times New Roman" w:cs="Times New Roman"/>
            <w:color w:val="000000" w:themeColor="text1"/>
            <w:sz w:val="22"/>
            <w:szCs w:val="22"/>
            <w:highlight w:val="yellow"/>
            <w:rPrChange w:id="4007" w:author="Chen Liao" w:date="2021-06-01T21:13:00Z">
              <w:rPr>
                <w:sz w:val="22"/>
                <w:szCs w:val="22"/>
                <w:highlight w:val="yellow"/>
              </w:rPr>
            </w:rPrChange>
          </w:rPr>
          <w:t>2</w:t>
        </w:r>
      </w:ins>
      <w:ins w:id="4008" w:author="Chen Liao" w:date="2021-05-28T07:50:00Z">
        <w:r w:rsidR="00C13C14" w:rsidRPr="00BE70D2">
          <w:rPr>
            <w:rFonts w:ascii="Times New Roman" w:hAnsi="Times New Roman" w:cs="Times New Roman"/>
            <w:color w:val="000000" w:themeColor="text1"/>
            <w:sz w:val="22"/>
            <w:szCs w:val="22"/>
            <w:highlight w:val="yellow"/>
            <w:rPrChange w:id="4009" w:author="Chen Liao" w:date="2021-06-01T21:13:00Z">
              <w:rPr>
                <w:sz w:val="22"/>
                <w:szCs w:val="22"/>
                <w:highlight w:val="yellow"/>
              </w:rPr>
            </w:rPrChange>
          </w:rPr>
          <w:t>B</w:t>
        </w:r>
        <w:r w:rsidR="00C13C14" w:rsidRPr="00BE70D2">
          <w:rPr>
            <w:rFonts w:ascii="Times New Roman" w:hAnsi="Times New Roman" w:cs="Times New Roman"/>
            <w:color w:val="000000" w:themeColor="text1"/>
            <w:sz w:val="22"/>
            <w:szCs w:val="22"/>
            <w:rPrChange w:id="4010" w:author="Chen Liao" w:date="2021-06-01T21:13:00Z">
              <w:rPr>
                <w:sz w:val="22"/>
                <w:szCs w:val="22"/>
              </w:rPr>
            </w:rPrChange>
          </w:rPr>
          <w:t xml:space="preserve">). </w:t>
        </w:r>
      </w:ins>
    </w:p>
    <w:bookmarkEnd w:id="3765"/>
    <w:bookmarkEnd w:id="3766"/>
    <w:p w14:paraId="19C27993" w14:textId="0C4A45A4" w:rsidR="00EF05F5" w:rsidRPr="00BE70D2" w:rsidRDefault="00EF05F5" w:rsidP="00E6373F">
      <w:pPr>
        <w:jc w:val="both"/>
        <w:rPr>
          <w:rStyle w:val="fontstyle01"/>
          <w:rFonts w:ascii="Times New Roman" w:hAnsi="Times New Roman"/>
          <w:color w:val="000000" w:themeColor="text1"/>
          <w:sz w:val="22"/>
          <w:szCs w:val="22"/>
          <w:rPrChange w:id="4011" w:author="Chen Liao" w:date="2021-06-01T21:13:00Z">
            <w:rPr>
              <w:rStyle w:val="fontstyle01"/>
              <w:rFonts w:ascii="Times New Roman" w:eastAsia="SimSun" w:hAnsi="Times New Roman" w:cs="SimSun"/>
              <w:sz w:val="22"/>
              <w:szCs w:val="22"/>
            </w:rPr>
          </w:rPrChange>
        </w:rPr>
      </w:pPr>
    </w:p>
    <w:bookmarkEnd w:id="2959"/>
    <w:bookmarkEnd w:id="2960"/>
    <w:p w14:paraId="5CFB99B8" w14:textId="0DB81B1F" w:rsidR="00863D10" w:rsidRPr="00BE70D2" w:rsidRDefault="00154679" w:rsidP="00E6373F">
      <w:pPr>
        <w:jc w:val="center"/>
        <w:rPr>
          <w:color w:val="000000" w:themeColor="text1"/>
          <w:sz w:val="22"/>
          <w:szCs w:val="22"/>
          <w:rPrChange w:id="4012" w:author="Chen Liao" w:date="2021-06-01T21:13:00Z">
            <w:rPr>
              <w:sz w:val="22"/>
              <w:szCs w:val="22"/>
            </w:rPr>
          </w:rPrChange>
        </w:rPr>
      </w:pPr>
      <w:ins w:id="4013" w:author="Chen Liao" w:date="2021-05-28T08:51:00Z">
        <w:r w:rsidRPr="00BE70D2">
          <w:rPr>
            <w:noProof/>
            <w:color w:val="000000" w:themeColor="text1"/>
            <w:sz w:val="22"/>
            <w:szCs w:val="22"/>
            <w:rPrChange w:id="4014" w:author="Chen Liao" w:date="2021-06-01T21:13:00Z">
              <w:rPr>
                <w:rFonts w:ascii="MinionPro-Regular" w:hAnsi="MinionPro-Regular"/>
                <w:noProof/>
                <w:color w:val="000000"/>
                <w:sz w:val="22"/>
                <w:szCs w:val="22"/>
              </w:rPr>
            </w:rPrChange>
          </w:rPr>
          <w:drawing>
            <wp:inline distT="0" distB="0" distL="0" distR="0" wp14:anchorId="6AF51E5E" wp14:editId="4DF0EB66">
              <wp:extent cx="3765237" cy="4822524"/>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3771015" cy="4829925"/>
                      </a:xfrm>
                      <a:prstGeom prst="rect">
                        <a:avLst/>
                      </a:prstGeom>
                    </pic:spPr>
                  </pic:pic>
                </a:graphicData>
              </a:graphic>
            </wp:inline>
          </w:drawing>
        </w:r>
      </w:ins>
      <w:commentRangeStart w:id="4015"/>
      <w:del w:id="4016" w:author="Chen Liao" w:date="2021-05-28T07:00:00Z">
        <w:r w:rsidR="00360A2B" w:rsidRPr="00BE70D2" w:rsidDel="00EA46DE">
          <w:rPr>
            <w:noProof/>
            <w:color w:val="000000" w:themeColor="text1"/>
            <w:sz w:val="22"/>
            <w:szCs w:val="22"/>
            <w:rPrChange w:id="4017" w:author="Chen Liao" w:date="2021-06-01T21:13:00Z">
              <w:rPr>
                <w:noProof/>
                <w:sz w:val="22"/>
                <w:szCs w:val="22"/>
              </w:rPr>
            </w:rPrChange>
          </w:rPr>
          <w:drawing>
            <wp:inline distT="0" distB="0" distL="0" distR="0" wp14:anchorId="48F0E010" wp14:editId="6B52154A">
              <wp:extent cx="4191000" cy="5257800"/>
              <wp:effectExtent l="0" t="0" r="0" b="0"/>
              <wp:docPr id="8" name="Picture 8"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building&#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91000" cy="5257800"/>
                      </a:xfrm>
                      <a:prstGeom prst="rect">
                        <a:avLst/>
                      </a:prstGeom>
                    </pic:spPr>
                  </pic:pic>
                </a:graphicData>
              </a:graphic>
            </wp:inline>
          </w:drawing>
        </w:r>
      </w:del>
      <w:commentRangeEnd w:id="4015"/>
      <w:r w:rsidR="000C07A4" w:rsidRPr="00BE70D2">
        <w:rPr>
          <w:rStyle w:val="CommentReference"/>
          <w:color w:val="000000" w:themeColor="text1"/>
          <w:rPrChange w:id="4018" w:author="Chen Liao" w:date="2021-06-01T21:13:00Z">
            <w:rPr>
              <w:rStyle w:val="CommentReference"/>
            </w:rPr>
          </w:rPrChange>
        </w:rPr>
        <w:commentReference w:id="4015"/>
      </w:r>
    </w:p>
    <w:p w14:paraId="01048429" w14:textId="77777777" w:rsidR="00122DA9" w:rsidRPr="00BE70D2" w:rsidRDefault="00122DA9" w:rsidP="00E6373F">
      <w:pPr>
        <w:jc w:val="both"/>
        <w:rPr>
          <w:color w:val="000000" w:themeColor="text1"/>
          <w:rPrChange w:id="4019" w:author="Chen Liao" w:date="2021-06-01T21:13:00Z">
            <w:rPr/>
          </w:rPrChange>
        </w:rPr>
      </w:pPr>
    </w:p>
    <w:p w14:paraId="6EF7A48A" w14:textId="492D19E1" w:rsidR="001E7A25" w:rsidRPr="00BE70D2" w:rsidRDefault="003F7598" w:rsidP="00E6373F">
      <w:pPr>
        <w:pStyle w:val="paragraph"/>
        <w:spacing w:before="0" w:beforeAutospacing="0" w:after="0" w:afterAutospacing="0"/>
        <w:jc w:val="both"/>
        <w:rPr>
          <w:rFonts w:ascii="Times New Roman" w:hAnsi="Times New Roman" w:cs="Times New Roman"/>
          <w:b/>
          <w:bCs/>
          <w:color w:val="000000" w:themeColor="text1"/>
          <w:sz w:val="20"/>
          <w:szCs w:val="20"/>
          <w:rPrChange w:id="4020" w:author="Chen Liao" w:date="2021-06-01T21:13:00Z">
            <w:rPr>
              <w:rFonts w:ascii="Times New Roman" w:hAnsi="Times New Roman" w:cs="Times New Roman"/>
              <w:sz w:val="20"/>
              <w:szCs w:val="20"/>
            </w:rPr>
          </w:rPrChange>
        </w:rPr>
      </w:pPr>
      <w:r w:rsidRPr="00BE70D2">
        <w:rPr>
          <w:rFonts w:ascii="Times New Roman" w:hAnsi="Times New Roman" w:cs="Times New Roman"/>
          <w:b/>
          <w:bCs/>
          <w:color w:val="000000" w:themeColor="text1"/>
          <w:sz w:val="20"/>
          <w:szCs w:val="20"/>
          <w:rPrChange w:id="4021" w:author="Chen Liao" w:date="2021-06-01T21:13:00Z">
            <w:rPr>
              <w:rFonts w:ascii="Times New Roman" w:hAnsi="Times New Roman" w:cs="Times New Roman"/>
              <w:b/>
              <w:bCs/>
              <w:color w:val="000000"/>
              <w:sz w:val="20"/>
              <w:szCs w:val="20"/>
            </w:rPr>
          </w:rPrChange>
        </w:rPr>
        <w:t>Figure 2.</w:t>
      </w:r>
      <w:r w:rsidRPr="00BE70D2">
        <w:rPr>
          <w:rFonts w:ascii="Times New Roman" w:hAnsi="Times New Roman" w:cs="Times New Roman"/>
          <w:color w:val="000000" w:themeColor="text1"/>
          <w:sz w:val="20"/>
          <w:szCs w:val="20"/>
          <w:rPrChange w:id="4022" w:author="Chen Liao" w:date="2021-06-01T21:13:00Z">
            <w:rPr>
              <w:rFonts w:ascii="Times New Roman" w:hAnsi="Times New Roman" w:cs="Times New Roman"/>
              <w:color w:val="000000"/>
              <w:sz w:val="20"/>
              <w:szCs w:val="20"/>
            </w:rPr>
          </w:rPrChange>
        </w:rPr>
        <w:t xml:space="preserve"> </w:t>
      </w:r>
      <w:del w:id="4023" w:author="Chen Liao" w:date="2021-05-28T09:04:00Z">
        <w:r w:rsidRPr="00BE70D2" w:rsidDel="000D0D77">
          <w:rPr>
            <w:rFonts w:ascii="Times New Roman" w:hAnsi="Times New Roman" w:cs="Times New Roman"/>
            <w:b/>
            <w:bCs/>
            <w:color w:val="000000" w:themeColor="text1"/>
            <w:sz w:val="20"/>
            <w:szCs w:val="20"/>
            <w:rPrChange w:id="4024" w:author="Chen Liao" w:date="2021-06-01T21:13:00Z">
              <w:rPr>
                <w:rFonts w:ascii="Times New Roman" w:hAnsi="Times New Roman" w:cs="Times New Roman"/>
                <w:b/>
                <w:bCs/>
                <w:color w:val="000000"/>
                <w:sz w:val="20"/>
                <w:szCs w:val="20"/>
              </w:rPr>
            </w:rPrChange>
          </w:rPr>
          <w:delText>Dynamical responses</w:delText>
        </w:r>
      </w:del>
      <w:ins w:id="4025" w:author="Chen Liao" w:date="2021-05-28T09:04:00Z">
        <w:r w:rsidR="000D0D77" w:rsidRPr="00BE70D2">
          <w:rPr>
            <w:rFonts w:ascii="Times New Roman" w:hAnsi="Times New Roman" w:cs="Times New Roman"/>
            <w:b/>
            <w:bCs/>
            <w:color w:val="000000" w:themeColor="text1"/>
            <w:sz w:val="20"/>
            <w:szCs w:val="20"/>
            <w:rPrChange w:id="4026" w:author="Chen Liao" w:date="2021-06-01T21:13:00Z">
              <w:rPr>
                <w:rFonts w:ascii="Times New Roman" w:hAnsi="Times New Roman" w:cs="Times New Roman"/>
                <w:b/>
                <w:bCs/>
                <w:color w:val="000000"/>
                <w:sz w:val="20"/>
                <w:szCs w:val="20"/>
              </w:rPr>
            </w:rPrChange>
          </w:rPr>
          <w:t xml:space="preserve">Inulin-induced temporal </w:t>
        </w:r>
      </w:ins>
      <w:ins w:id="4027" w:author="Chen Liao" w:date="2021-06-01T21:50:00Z">
        <w:r w:rsidR="002A04F8">
          <w:rPr>
            <w:rFonts w:ascii="Times New Roman" w:hAnsi="Times New Roman" w:cs="Times New Roman"/>
            <w:b/>
            <w:bCs/>
            <w:color w:val="000000" w:themeColor="text1"/>
            <w:sz w:val="20"/>
            <w:szCs w:val="20"/>
          </w:rPr>
          <w:t>shifts</w:t>
        </w:r>
      </w:ins>
      <w:ins w:id="4028" w:author="Chen Liao" w:date="2021-05-28T09:04:00Z">
        <w:r w:rsidR="000D0D77" w:rsidRPr="00BE70D2">
          <w:rPr>
            <w:rFonts w:ascii="Times New Roman" w:hAnsi="Times New Roman" w:cs="Times New Roman"/>
            <w:b/>
            <w:bCs/>
            <w:color w:val="000000" w:themeColor="text1"/>
            <w:sz w:val="20"/>
            <w:szCs w:val="20"/>
            <w:rPrChange w:id="4029" w:author="Chen Liao" w:date="2021-06-01T21:13:00Z">
              <w:rPr>
                <w:rFonts w:ascii="Times New Roman" w:hAnsi="Times New Roman" w:cs="Times New Roman"/>
                <w:b/>
                <w:bCs/>
                <w:color w:val="000000"/>
                <w:sz w:val="20"/>
                <w:szCs w:val="20"/>
              </w:rPr>
            </w:rPrChange>
          </w:rPr>
          <w:t xml:space="preserve"> in</w:t>
        </w:r>
      </w:ins>
      <w:del w:id="4030" w:author="Chen Liao" w:date="2021-05-28T09:04:00Z">
        <w:r w:rsidRPr="00BE70D2" w:rsidDel="000D0D77">
          <w:rPr>
            <w:rFonts w:ascii="Times New Roman" w:hAnsi="Times New Roman" w:cs="Times New Roman"/>
            <w:b/>
            <w:bCs/>
            <w:color w:val="000000" w:themeColor="text1"/>
            <w:sz w:val="20"/>
            <w:szCs w:val="20"/>
            <w:rPrChange w:id="4031" w:author="Chen Liao" w:date="2021-06-01T21:13:00Z">
              <w:rPr>
                <w:rFonts w:ascii="Times New Roman" w:hAnsi="Times New Roman" w:cs="Times New Roman"/>
                <w:b/>
                <w:bCs/>
                <w:color w:val="000000"/>
                <w:sz w:val="20"/>
                <w:szCs w:val="20"/>
              </w:rPr>
            </w:rPrChange>
          </w:rPr>
          <w:delText xml:space="preserve"> of </w:delText>
        </w:r>
      </w:del>
      <w:r w:rsidR="00B83C5F" w:rsidRPr="00BE70D2">
        <w:rPr>
          <w:rFonts w:ascii="Times New Roman" w:hAnsi="Times New Roman" w:cs="Times New Roman"/>
          <w:b/>
          <w:bCs/>
          <w:color w:val="000000" w:themeColor="text1"/>
          <w:sz w:val="20"/>
          <w:szCs w:val="20"/>
          <w:rPrChange w:id="4032" w:author="Chen Liao" w:date="2021-06-01T21:13:00Z">
            <w:rPr>
              <w:rFonts w:ascii="Times New Roman" w:hAnsi="Times New Roman" w:cs="Times New Roman"/>
              <w:b/>
              <w:bCs/>
              <w:color w:val="000000"/>
              <w:sz w:val="20"/>
              <w:szCs w:val="20"/>
            </w:rPr>
          </w:rPrChange>
        </w:rPr>
        <w:t xml:space="preserve"> </w:t>
      </w:r>
      <w:ins w:id="4033" w:author="Chen Liao" w:date="2021-05-28T09:09:00Z">
        <w:r w:rsidR="006D250F" w:rsidRPr="00BE70D2">
          <w:rPr>
            <w:rFonts w:ascii="Times New Roman" w:hAnsi="Times New Roman" w:cs="Times New Roman"/>
            <w:b/>
            <w:bCs/>
            <w:color w:val="000000" w:themeColor="text1"/>
            <w:sz w:val="20"/>
            <w:szCs w:val="20"/>
            <w:rPrChange w:id="4034" w:author="Chen Liao" w:date="2021-06-01T21:13:00Z">
              <w:rPr>
                <w:rFonts w:ascii="Times New Roman" w:hAnsi="Times New Roman" w:cs="Times New Roman"/>
                <w:b/>
                <w:bCs/>
                <w:color w:val="000000"/>
                <w:sz w:val="20"/>
                <w:szCs w:val="20"/>
              </w:rPr>
            </w:rPrChange>
          </w:rPr>
          <w:t xml:space="preserve">murine </w:t>
        </w:r>
      </w:ins>
      <w:r w:rsidR="003D3D55" w:rsidRPr="00BE70D2">
        <w:rPr>
          <w:rFonts w:ascii="Times New Roman" w:hAnsi="Times New Roman" w:cs="Times New Roman"/>
          <w:b/>
          <w:bCs/>
          <w:color w:val="000000" w:themeColor="text1"/>
          <w:sz w:val="20"/>
          <w:szCs w:val="20"/>
          <w:rPrChange w:id="4035" w:author="Chen Liao" w:date="2021-06-01T21:13:00Z">
            <w:rPr>
              <w:rFonts w:ascii="Times New Roman" w:hAnsi="Times New Roman" w:cs="Times New Roman"/>
              <w:b/>
              <w:bCs/>
              <w:color w:val="000000"/>
              <w:sz w:val="20"/>
              <w:szCs w:val="20"/>
            </w:rPr>
          </w:rPrChange>
        </w:rPr>
        <w:t xml:space="preserve">gut </w:t>
      </w:r>
      <w:del w:id="4036" w:author="Chen Liao" w:date="2021-05-28T08:56:00Z">
        <w:r w:rsidR="003D3D55" w:rsidRPr="00BE70D2" w:rsidDel="00DA7CEF">
          <w:rPr>
            <w:rFonts w:ascii="Times New Roman" w:hAnsi="Times New Roman" w:cs="Times New Roman"/>
            <w:b/>
            <w:bCs/>
            <w:color w:val="000000" w:themeColor="text1"/>
            <w:sz w:val="20"/>
            <w:szCs w:val="20"/>
            <w:rPrChange w:id="4037" w:author="Chen Liao" w:date="2021-06-01T21:13:00Z">
              <w:rPr>
                <w:rFonts w:ascii="Times New Roman" w:hAnsi="Times New Roman" w:cs="Times New Roman"/>
                <w:b/>
                <w:bCs/>
                <w:color w:val="000000"/>
                <w:sz w:val="20"/>
                <w:szCs w:val="20"/>
              </w:rPr>
            </w:rPrChange>
          </w:rPr>
          <w:delText xml:space="preserve">microbiome </w:delText>
        </w:r>
      </w:del>
      <w:ins w:id="4038" w:author="Chen Liao" w:date="2021-05-28T08:56:00Z">
        <w:r w:rsidR="00DA7CEF" w:rsidRPr="00BE70D2">
          <w:rPr>
            <w:rFonts w:ascii="Times New Roman" w:hAnsi="Times New Roman" w:cs="Times New Roman"/>
            <w:b/>
            <w:bCs/>
            <w:color w:val="000000" w:themeColor="text1"/>
            <w:sz w:val="20"/>
            <w:szCs w:val="20"/>
            <w:rPrChange w:id="4039" w:author="Chen Liao" w:date="2021-06-01T21:13:00Z">
              <w:rPr>
                <w:rFonts w:ascii="Times New Roman" w:hAnsi="Times New Roman" w:cs="Times New Roman"/>
                <w:b/>
                <w:bCs/>
                <w:color w:val="000000"/>
                <w:sz w:val="20"/>
                <w:szCs w:val="20"/>
              </w:rPr>
            </w:rPrChange>
          </w:rPr>
          <w:t>microbio</w:t>
        </w:r>
      </w:ins>
      <w:ins w:id="4040" w:author="Chen Liao" w:date="2021-06-01T21:50:00Z">
        <w:r w:rsidR="00AE2F1F">
          <w:rPr>
            <w:rFonts w:ascii="Times New Roman" w:hAnsi="Times New Roman" w:cs="Times New Roman"/>
            <w:b/>
            <w:bCs/>
            <w:color w:val="000000" w:themeColor="text1"/>
            <w:sz w:val="20"/>
            <w:szCs w:val="20"/>
          </w:rPr>
          <w:t>me</w:t>
        </w:r>
      </w:ins>
      <w:ins w:id="4041" w:author="Chen Liao" w:date="2021-05-28T09:04:00Z">
        <w:r w:rsidR="00B34C98" w:rsidRPr="00BE70D2">
          <w:rPr>
            <w:rFonts w:ascii="Times New Roman" w:hAnsi="Times New Roman" w:cs="Times New Roman"/>
            <w:b/>
            <w:bCs/>
            <w:color w:val="000000" w:themeColor="text1"/>
            <w:sz w:val="20"/>
            <w:szCs w:val="20"/>
            <w:rPrChange w:id="4042" w:author="Chen Liao" w:date="2021-06-01T21:13:00Z">
              <w:rPr>
                <w:rFonts w:ascii="Times New Roman" w:hAnsi="Times New Roman" w:cs="Times New Roman"/>
                <w:b/>
                <w:bCs/>
                <w:color w:val="000000"/>
                <w:sz w:val="20"/>
                <w:szCs w:val="20"/>
              </w:rPr>
            </w:rPrChange>
          </w:rPr>
          <w:t xml:space="preserve"> </w:t>
        </w:r>
      </w:ins>
      <w:r w:rsidR="00D04133" w:rsidRPr="00BE70D2">
        <w:rPr>
          <w:rFonts w:ascii="Times New Roman" w:hAnsi="Times New Roman" w:cs="Times New Roman"/>
          <w:b/>
          <w:bCs/>
          <w:color w:val="000000" w:themeColor="text1"/>
          <w:sz w:val="20"/>
          <w:szCs w:val="20"/>
          <w:rPrChange w:id="4043" w:author="Chen Liao" w:date="2021-06-01T21:13:00Z">
            <w:rPr>
              <w:rFonts w:ascii="Times New Roman" w:hAnsi="Times New Roman" w:cs="Times New Roman"/>
              <w:b/>
              <w:bCs/>
              <w:color w:val="000000"/>
              <w:sz w:val="20"/>
              <w:szCs w:val="20"/>
            </w:rPr>
          </w:rPrChange>
        </w:rPr>
        <w:t>and</w:t>
      </w:r>
      <w:ins w:id="4044" w:author="Chen Liao" w:date="2021-06-01T21:48:00Z">
        <w:r w:rsidR="00CD6D02">
          <w:rPr>
            <w:rFonts w:ascii="Times New Roman" w:hAnsi="Times New Roman" w:cs="Times New Roman"/>
            <w:b/>
            <w:bCs/>
            <w:color w:val="000000" w:themeColor="text1"/>
            <w:sz w:val="20"/>
            <w:szCs w:val="20"/>
          </w:rPr>
          <w:t xml:space="preserve"> short-chain fatty acids (</w:t>
        </w:r>
      </w:ins>
      <w:del w:id="4045" w:author="Chen Liao" w:date="2021-06-01T21:48:00Z">
        <w:r w:rsidR="00D04133" w:rsidRPr="00BE70D2" w:rsidDel="00CD6D02">
          <w:rPr>
            <w:rFonts w:ascii="Times New Roman" w:hAnsi="Times New Roman" w:cs="Times New Roman"/>
            <w:b/>
            <w:bCs/>
            <w:color w:val="000000" w:themeColor="text1"/>
            <w:sz w:val="20"/>
            <w:szCs w:val="20"/>
            <w:rPrChange w:id="4046" w:author="Chen Liao" w:date="2021-06-01T21:13:00Z">
              <w:rPr>
                <w:rFonts w:ascii="Times New Roman" w:hAnsi="Times New Roman" w:cs="Times New Roman"/>
                <w:b/>
                <w:bCs/>
                <w:color w:val="000000"/>
                <w:sz w:val="20"/>
                <w:szCs w:val="20"/>
              </w:rPr>
            </w:rPrChange>
          </w:rPr>
          <w:delText xml:space="preserve"> </w:delText>
        </w:r>
      </w:del>
      <w:r w:rsidR="00D04133" w:rsidRPr="00BE70D2">
        <w:rPr>
          <w:rFonts w:ascii="Times New Roman" w:hAnsi="Times New Roman" w:cs="Times New Roman"/>
          <w:b/>
          <w:bCs/>
          <w:color w:val="000000" w:themeColor="text1"/>
          <w:sz w:val="20"/>
          <w:szCs w:val="20"/>
          <w:rPrChange w:id="4047" w:author="Chen Liao" w:date="2021-06-01T21:13:00Z">
            <w:rPr>
              <w:rFonts w:ascii="Times New Roman" w:hAnsi="Times New Roman" w:cs="Times New Roman"/>
              <w:b/>
              <w:bCs/>
              <w:color w:val="000000"/>
              <w:sz w:val="20"/>
              <w:szCs w:val="20"/>
            </w:rPr>
          </w:rPrChange>
        </w:rPr>
        <w:t>SCFA</w:t>
      </w:r>
      <w:ins w:id="4048" w:author="Chen Liao" w:date="2021-06-01T21:48:00Z">
        <w:r w:rsidR="00CD6D02">
          <w:rPr>
            <w:rFonts w:ascii="Times New Roman" w:hAnsi="Times New Roman" w:cs="Times New Roman"/>
            <w:b/>
            <w:bCs/>
            <w:color w:val="000000" w:themeColor="text1"/>
            <w:sz w:val="20"/>
            <w:szCs w:val="20"/>
          </w:rPr>
          <w:t>s)</w:t>
        </w:r>
      </w:ins>
      <w:r w:rsidR="00D04133" w:rsidRPr="00BE70D2">
        <w:rPr>
          <w:rFonts w:ascii="Times New Roman" w:hAnsi="Times New Roman" w:cs="Times New Roman"/>
          <w:b/>
          <w:bCs/>
          <w:color w:val="000000" w:themeColor="text1"/>
          <w:sz w:val="20"/>
          <w:szCs w:val="20"/>
          <w:rPrChange w:id="4049" w:author="Chen Liao" w:date="2021-06-01T21:13:00Z">
            <w:rPr>
              <w:rFonts w:ascii="Times New Roman" w:hAnsi="Times New Roman" w:cs="Times New Roman"/>
              <w:b/>
              <w:bCs/>
              <w:color w:val="000000"/>
              <w:sz w:val="20"/>
              <w:szCs w:val="20"/>
            </w:rPr>
          </w:rPrChange>
        </w:rPr>
        <w:t xml:space="preserve"> metabolism</w:t>
      </w:r>
      <w:del w:id="4050" w:author="Chen Liao" w:date="2021-05-28T09:07:00Z">
        <w:r w:rsidR="00D04133" w:rsidRPr="00BE70D2" w:rsidDel="006D250F">
          <w:rPr>
            <w:rFonts w:ascii="Times New Roman" w:hAnsi="Times New Roman" w:cs="Times New Roman"/>
            <w:b/>
            <w:bCs/>
            <w:color w:val="000000" w:themeColor="text1"/>
            <w:sz w:val="20"/>
            <w:szCs w:val="20"/>
            <w:rPrChange w:id="4051" w:author="Chen Liao" w:date="2021-06-01T21:13:00Z">
              <w:rPr>
                <w:rFonts w:ascii="Times New Roman" w:hAnsi="Times New Roman" w:cs="Times New Roman"/>
                <w:b/>
                <w:bCs/>
                <w:color w:val="000000"/>
                <w:sz w:val="20"/>
                <w:szCs w:val="20"/>
              </w:rPr>
            </w:rPrChange>
          </w:rPr>
          <w:delText xml:space="preserve"> </w:delText>
        </w:r>
        <w:r w:rsidRPr="00BE70D2" w:rsidDel="006D250F">
          <w:rPr>
            <w:rFonts w:ascii="Times New Roman" w:hAnsi="Times New Roman" w:cs="Times New Roman"/>
            <w:b/>
            <w:bCs/>
            <w:color w:val="000000" w:themeColor="text1"/>
            <w:sz w:val="20"/>
            <w:szCs w:val="20"/>
            <w:rPrChange w:id="4052" w:author="Chen Liao" w:date="2021-06-01T21:13:00Z">
              <w:rPr>
                <w:rFonts w:ascii="Times New Roman" w:hAnsi="Times New Roman" w:cs="Times New Roman"/>
                <w:b/>
                <w:bCs/>
                <w:color w:val="000000"/>
                <w:sz w:val="20"/>
                <w:szCs w:val="20"/>
              </w:rPr>
            </w:rPrChange>
          </w:rPr>
          <w:delText xml:space="preserve">to </w:delText>
        </w:r>
      </w:del>
      <w:del w:id="4053" w:author="Chen Liao" w:date="2021-05-28T08:56:00Z">
        <w:r w:rsidRPr="00BE70D2" w:rsidDel="00FC16B9">
          <w:rPr>
            <w:rFonts w:ascii="Times New Roman" w:hAnsi="Times New Roman" w:cs="Times New Roman"/>
            <w:b/>
            <w:bCs/>
            <w:color w:val="000000" w:themeColor="text1"/>
            <w:sz w:val="20"/>
            <w:szCs w:val="20"/>
            <w:rPrChange w:id="4054" w:author="Chen Liao" w:date="2021-06-01T21:13:00Z">
              <w:rPr>
                <w:rFonts w:ascii="Times New Roman" w:hAnsi="Times New Roman" w:cs="Times New Roman"/>
                <w:b/>
                <w:bCs/>
                <w:color w:val="000000"/>
                <w:sz w:val="20"/>
                <w:szCs w:val="20"/>
              </w:rPr>
            </w:rPrChange>
          </w:rPr>
          <w:delText>dietary fiber intervention</w:delText>
        </w:r>
      </w:del>
      <w:r w:rsidRPr="00BE70D2">
        <w:rPr>
          <w:rFonts w:ascii="Times New Roman" w:hAnsi="Times New Roman" w:cs="Times New Roman"/>
          <w:b/>
          <w:bCs/>
          <w:color w:val="000000" w:themeColor="text1"/>
          <w:sz w:val="20"/>
          <w:szCs w:val="20"/>
          <w:rPrChange w:id="4055" w:author="Chen Liao" w:date="2021-06-01T21:13:00Z">
            <w:rPr>
              <w:rFonts w:ascii="Times New Roman" w:hAnsi="Times New Roman" w:cs="Times New Roman"/>
              <w:b/>
              <w:bCs/>
              <w:color w:val="000000"/>
              <w:sz w:val="20"/>
              <w:szCs w:val="20"/>
            </w:rPr>
          </w:rPrChange>
        </w:rPr>
        <w:t>.</w:t>
      </w:r>
      <w:r w:rsidR="006535CD" w:rsidRPr="00BE70D2">
        <w:rPr>
          <w:rFonts w:ascii="Times New Roman" w:hAnsi="Times New Roman" w:cs="Times New Roman"/>
          <w:b/>
          <w:bCs/>
          <w:color w:val="000000" w:themeColor="text1"/>
          <w:sz w:val="20"/>
          <w:szCs w:val="20"/>
          <w:rPrChange w:id="4056" w:author="Chen Liao" w:date="2021-06-01T21:13:00Z">
            <w:rPr>
              <w:rFonts w:ascii="Times New Roman" w:hAnsi="Times New Roman" w:cs="Times New Roman"/>
              <w:b/>
              <w:bCs/>
              <w:color w:val="000000"/>
              <w:sz w:val="20"/>
              <w:szCs w:val="20"/>
            </w:rPr>
          </w:rPrChange>
        </w:rPr>
        <w:t xml:space="preserve"> </w:t>
      </w:r>
      <w:del w:id="4057" w:author="Chen Liao" w:date="2021-05-28T09:04:00Z">
        <w:r w:rsidR="006535CD" w:rsidRPr="00BE70D2" w:rsidDel="000D0D77">
          <w:rPr>
            <w:rFonts w:ascii="Times New Roman" w:hAnsi="Times New Roman" w:cs="Times New Roman"/>
            <w:b/>
            <w:bCs/>
            <w:color w:val="000000" w:themeColor="text1"/>
            <w:sz w:val="20"/>
            <w:szCs w:val="20"/>
            <w:rPrChange w:id="4058" w:author="Chen Liao" w:date="2021-06-01T21:13:00Z">
              <w:rPr>
                <w:rFonts w:ascii="Times New Roman" w:hAnsi="Times New Roman" w:cs="Times New Roman"/>
                <w:b/>
                <w:bCs/>
                <w:color w:val="000000"/>
                <w:sz w:val="20"/>
                <w:szCs w:val="20"/>
              </w:rPr>
            </w:rPrChange>
          </w:rPr>
          <w:delText>A</w:delText>
        </w:r>
        <w:r w:rsidR="00F6722D" w:rsidRPr="00BE70D2" w:rsidDel="000D0D77">
          <w:rPr>
            <w:rFonts w:ascii="Times New Roman" w:hAnsi="Times New Roman" w:cs="Times New Roman"/>
            <w:b/>
            <w:bCs/>
            <w:color w:val="000000" w:themeColor="text1"/>
            <w:sz w:val="20"/>
            <w:szCs w:val="20"/>
            <w:rPrChange w:id="4059" w:author="Chen Liao" w:date="2021-06-01T21:13:00Z">
              <w:rPr>
                <w:rFonts w:ascii="Times New Roman" w:hAnsi="Times New Roman" w:cs="Times New Roman"/>
                <w:b/>
                <w:bCs/>
                <w:color w:val="000000"/>
                <w:sz w:val="20"/>
                <w:szCs w:val="20"/>
              </w:rPr>
            </w:rPrChange>
          </w:rPr>
          <w:delText>.</w:delText>
        </w:r>
        <w:r w:rsidR="00045561" w:rsidRPr="00BE70D2" w:rsidDel="000D0D77">
          <w:rPr>
            <w:rFonts w:ascii="Times New Roman" w:hAnsi="Times New Roman" w:cs="Times New Roman"/>
            <w:color w:val="000000" w:themeColor="text1"/>
            <w:sz w:val="20"/>
            <w:szCs w:val="20"/>
            <w:rPrChange w:id="4060" w:author="Chen Liao" w:date="2021-06-01T21:13:00Z">
              <w:rPr>
                <w:rFonts w:ascii="Times New Roman" w:hAnsi="Times New Roman" w:cs="Times New Roman"/>
                <w:color w:val="000000"/>
                <w:sz w:val="20"/>
                <w:szCs w:val="20"/>
              </w:rPr>
            </w:rPrChange>
          </w:rPr>
          <w:delText xml:space="preserve"> </w:delText>
        </w:r>
      </w:del>
      <w:ins w:id="4061" w:author="Chen Liao" w:date="2021-05-28T09:04:00Z">
        <w:r w:rsidR="000D0D77" w:rsidRPr="00BE70D2">
          <w:rPr>
            <w:rFonts w:ascii="Times New Roman" w:hAnsi="Times New Roman" w:cs="Times New Roman"/>
            <w:b/>
            <w:bCs/>
            <w:color w:val="000000" w:themeColor="text1"/>
            <w:sz w:val="20"/>
            <w:szCs w:val="20"/>
            <w:rPrChange w:id="4062" w:author="Chen Liao" w:date="2021-06-01T21:13:00Z">
              <w:rPr>
                <w:rFonts w:ascii="Times New Roman" w:hAnsi="Times New Roman" w:cs="Times New Roman"/>
                <w:b/>
                <w:bCs/>
                <w:color w:val="000000"/>
                <w:sz w:val="20"/>
                <w:szCs w:val="20"/>
              </w:rPr>
            </w:rPrChange>
          </w:rPr>
          <w:t>A</w:t>
        </w:r>
      </w:ins>
      <w:ins w:id="4063" w:author="Chen Liao" w:date="2021-05-28T09:08:00Z">
        <w:r w:rsidR="006D250F" w:rsidRPr="00BE70D2">
          <w:rPr>
            <w:rFonts w:ascii="Times New Roman" w:hAnsi="Times New Roman" w:cs="Times New Roman"/>
            <w:b/>
            <w:bCs/>
            <w:color w:val="000000" w:themeColor="text1"/>
            <w:sz w:val="20"/>
            <w:szCs w:val="20"/>
            <w:rPrChange w:id="4064" w:author="Chen Liao" w:date="2021-06-01T21:13:00Z">
              <w:rPr>
                <w:rFonts w:ascii="Times New Roman" w:hAnsi="Times New Roman" w:cs="Times New Roman"/>
                <w:b/>
                <w:bCs/>
                <w:color w:val="000000"/>
                <w:sz w:val="20"/>
                <w:szCs w:val="20"/>
              </w:rPr>
            </w:rPrChange>
          </w:rPr>
          <w:t xml:space="preserve">. </w:t>
        </w:r>
      </w:ins>
      <w:ins w:id="4065" w:author="Chen Liao" w:date="2021-06-01T21:48:00Z">
        <w:r w:rsidR="00152F8F">
          <w:rPr>
            <w:rFonts w:ascii="Times New Roman" w:hAnsi="Times New Roman" w:cs="Times New Roman"/>
            <w:color w:val="000000" w:themeColor="text1"/>
            <w:sz w:val="20"/>
            <w:szCs w:val="20"/>
          </w:rPr>
          <w:t>B</w:t>
        </w:r>
      </w:ins>
      <w:moveToRangeStart w:id="4066" w:author="Chen Liao" w:date="2021-05-28T08:57:00Z" w:name="move73084650"/>
      <w:moveTo w:id="4067" w:author="Chen Liao" w:date="2021-05-28T08:57:00Z">
        <w:del w:id="4068" w:author="Chen Liao" w:date="2021-05-28T08:59:00Z">
          <w:r w:rsidR="00350E3D" w:rsidRPr="00BE70D2" w:rsidDel="00A460B6">
            <w:rPr>
              <w:rFonts w:ascii="Times New Roman" w:hAnsi="Times New Roman" w:cs="Times New Roman"/>
              <w:color w:val="000000" w:themeColor="text1"/>
              <w:sz w:val="20"/>
              <w:szCs w:val="20"/>
              <w:rPrChange w:id="4069" w:author="Chen Liao" w:date="2021-06-01T21:13:00Z">
                <w:rPr>
                  <w:color w:val="000000"/>
                  <w:sz w:val="20"/>
                  <w:szCs w:val="20"/>
                </w:rPr>
              </w:rPrChange>
            </w:rPr>
            <w:delText>T</w:delText>
          </w:r>
        </w:del>
        <w:del w:id="4070" w:author="Chen Liao" w:date="2021-06-01T21:48:00Z">
          <w:r w:rsidR="00350E3D" w:rsidRPr="00BE70D2" w:rsidDel="00152F8F">
            <w:rPr>
              <w:rFonts w:ascii="Times New Roman" w:hAnsi="Times New Roman" w:cs="Times New Roman"/>
              <w:color w:val="000000" w:themeColor="text1"/>
              <w:sz w:val="20"/>
              <w:szCs w:val="20"/>
              <w:rPrChange w:id="4071" w:author="Chen Liao" w:date="2021-06-01T21:13:00Z">
                <w:rPr>
                  <w:color w:val="000000"/>
                  <w:sz w:val="20"/>
                  <w:szCs w:val="20"/>
                </w:rPr>
              </w:rPrChange>
            </w:rPr>
            <w:delText>otal b</w:delText>
          </w:r>
        </w:del>
        <w:r w:rsidR="00350E3D" w:rsidRPr="00BE70D2">
          <w:rPr>
            <w:rFonts w:ascii="Times New Roman" w:hAnsi="Times New Roman" w:cs="Times New Roman"/>
            <w:color w:val="000000" w:themeColor="text1"/>
            <w:sz w:val="20"/>
            <w:szCs w:val="20"/>
            <w:rPrChange w:id="4072" w:author="Chen Liao" w:date="2021-06-01T21:13:00Z">
              <w:rPr>
                <w:color w:val="000000"/>
                <w:sz w:val="20"/>
                <w:szCs w:val="20"/>
              </w:rPr>
            </w:rPrChange>
          </w:rPr>
          <w:t xml:space="preserve">acterial </w:t>
        </w:r>
        <w:del w:id="4073" w:author="Chen Liao" w:date="2021-05-28T08:58:00Z">
          <w:r w:rsidR="00350E3D" w:rsidRPr="00BE70D2" w:rsidDel="001E7A25">
            <w:rPr>
              <w:rFonts w:ascii="Times New Roman" w:hAnsi="Times New Roman" w:cs="Times New Roman"/>
              <w:color w:val="000000" w:themeColor="text1"/>
              <w:sz w:val="20"/>
              <w:szCs w:val="20"/>
              <w:rPrChange w:id="4074" w:author="Chen Liao" w:date="2021-06-01T21:13:00Z">
                <w:rPr>
                  <w:color w:val="000000"/>
                  <w:sz w:val="20"/>
                  <w:szCs w:val="20"/>
                </w:rPr>
              </w:rPrChange>
            </w:rPr>
            <w:delText xml:space="preserve">density </w:delText>
          </w:r>
        </w:del>
      </w:moveTo>
      <w:ins w:id="4075" w:author="Chen Liao" w:date="2021-05-28T08:58:00Z">
        <w:r w:rsidR="001E7A25" w:rsidRPr="00BE70D2">
          <w:rPr>
            <w:rFonts w:ascii="Times New Roman" w:hAnsi="Times New Roman" w:cs="Times New Roman"/>
            <w:color w:val="000000" w:themeColor="text1"/>
            <w:sz w:val="20"/>
            <w:szCs w:val="20"/>
            <w:rPrChange w:id="4076" w:author="Chen Liao" w:date="2021-06-01T21:13:00Z">
              <w:rPr>
                <w:rFonts w:ascii="Times New Roman" w:hAnsi="Times New Roman" w:cs="Times New Roman"/>
                <w:color w:val="000000"/>
                <w:sz w:val="20"/>
                <w:szCs w:val="20"/>
              </w:rPr>
            </w:rPrChange>
          </w:rPr>
          <w:t>load</w:t>
        </w:r>
      </w:ins>
      <w:ins w:id="4077" w:author="Chen Liao" w:date="2021-05-28T09:08:00Z">
        <w:r w:rsidR="006D250F" w:rsidRPr="00BE70D2">
          <w:rPr>
            <w:rFonts w:ascii="Times New Roman" w:hAnsi="Times New Roman" w:cs="Times New Roman"/>
            <w:color w:val="000000" w:themeColor="text1"/>
            <w:sz w:val="20"/>
            <w:szCs w:val="20"/>
            <w:rPrChange w:id="4078" w:author="Chen Liao" w:date="2021-06-01T21:13:00Z">
              <w:rPr>
                <w:rFonts w:ascii="Times New Roman" w:hAnsi="Times New Roman" w:cs="Times New Roman"/>
                <w:color w:val="000000"/>
                <w:sz w:val="20"/>
                <w:szCs w:val="20"/>
              </w:rPr>
            </w:rPrChange>
          </w:rPr>
          <w:t xml:space="preserve">. </w:t>
        </w:r>
        <w:r w:rsidR="006D250F" w:rsidRPr="00BE70D2">
          <w:rPr>
            <w:rFonts w:ascii="Times New Roman" w:hAnsi="Times New Roman" w:cs="Times New Roman"/>
            <w:b/>
            <w:bCs/>
            <w:color w:val="000000" w:themeColor="text1"/>
            <w:sz w:val="20"/>
            <w:szCs w:val="20"/>
            <w:rPrChange w:id="4079" w:author="Chen Liao" w:date="2021-06-01T21:13:00Z">
              <w:rPr>
                <w:rFonts w:ascii="Times New Roman" w:hAnsi="Times New Roman" w:cs="Times New Roman"/>
                <w:color w:val="000000"/>
                <w:sz w:val="20"/>
                <w:szCs w:val="20"/>
              </w:rPr>
            </w:rPrChange>
          </w:rPr>
          <w:t>B.</w:t>
        </w:r>
      </w:ins>
      <w:ins w:id="4080" w:author="Chen Liao" w:date="2021-05-28T09:00:00Z">
        <w:r w:rsidR="000D0D77" w:rsidRPr="00BE70D2">
          <w:rPr>
            <w:rFonts w:ascii="Times New Roman" w:hAnsi="Times New Roman" w:cs="Times New Roman"/>
            <w:color w:val="000000" w:themeColor="text1"/>
            <w:sz w:val="20"/>
            <w:szCs w:val="20"/>
            <w:rPrChange w:id="4081" w:author="Chen Liao" w:date="2021-06-01T21:13:00Z">
              <w:rPr>
                <w:rFonts w:ascii="Times New Roman" w:hAnsi="Times New Roman" w:cs="Times New Roman"/>
                <w:color w:val="000000"/>
                <w:sz w:val="20"/>
                <w:szCs w:val="20"/>
              </w:rPr>
            </w:rPrChange>
          </w:rPr>
          <w:t xml:space="preserve"> </w:t>
        </w:r>
      </w:ins>
      <w:ins w:id="4082" w:author="Chen Liao" w:date="2021-05-28T09:10:00Z">
        <w:r w:rsidR="006D250F" w:rsidRPr="00BE70D2">
          <w:rPr>
            <w:rFonts w:ascii="Times New Roman" w:hAnsi="Times New Roman" w:cs="Times New Roman"/>
            <w:color w:val="000000" w:themeColor="text1"/>
            <w:sz w:val="20"/>
            <w:szCs w:val="20"/>
            <w:rPrChange w:id="4083" w:author="Chen Liao" w:date="2021-06-01T21:13:00Z">
              <w:rPr>
                <w:rFonts w:ascii="Times New Roman" w:hAnsi="Times New Roman" w:cs="Times New Roman"/>
                <w:color w:val="000000"/>
                <w:sz w:val="20"/>
                <w:szCs w:val="20"/>
              </w:rPr>
            </w:rPrChange>
          </w:rPr>
          <w:t>A</w:t>
        </w:r>
      </w:ins>
      <w:ins w:id="4084" w:author="Chen Liao" w:date="2021-05-28T08:58:00Z">
        <w:r w:rsidR="001E7A25" w:rsidRPr="00BE70D2">
          <w:rPr>
            <w:rFonts w:ascii="Times New Roman" w:hAnsi="Times New Roman" w:cs="Times New Roman"/>
            <w:color w:val="000000" w:themeColor="text1"/>
            <w:sz w:val="20"/>
            <w:szCs w:val="20"/>
            <w:rPrChange w:id="4085" w:author="Chen Liao" w:date="2021-06-01T21:13:00Z">
              <w:rPr>
                <w:rFonts w:ascii="Times New Roman" w:hAnsi="Times New Roman" w:cs="Times New Roman"/>
                <w:color w:val="000000"/>
                <w:sz w:val="20"/>
                <w:szCs w:val="20"/>
              </w:rPr>
            </w:rPrChange>
          </w:rPr>
          <w:t xml:space="preserve">lpha </w:t>
        </w:r>
      </w:ins>
      <w:moveTo w:id="4086" w:author="Chen Liao" w:date="2021-05-28T08:57:00Z">
        <w:del w:id="4087" w:author="Chen Liao" w:date="2021-05-28T08:58:00Z">
          <w:r w:rsidR="00350E3D" w:rsidRPr="00BE70D2" w:rsidDel="001E7A25">
            <w:rPr>
              <w:rFonts w:ascii="Times New Roman" w:hAnsi="Times New Roman" w:cs="Times New Roman"/>
              <w:color w:val="000000" w:themeColor="text1"/>
              <w:sz w:val="20"/>
              <w:szCs w:val="20"/>
              <w:rPrChange w:id="4088" w:author="Chen Liao" w:date="2021-06-01T21:13:00Z">
                <w:rPr>
                  <w:color w:val="000000"/>
                  <w:sz w:val="20"/>
                  <w:szCs w:val="20"/>
                </w:rPr>
              </w:rPrChange>
            </w:rPr>
            <w:delText>measured by quantitative PCR.</w:delText>
          </w:r>
          <w:r w:rsidR="00350E3D" w:rsidRPr="00BE70D2" w:rsidDel="001E7A25">
            <w:rPr>
              <w:rFonts w:ascii="Times New Roman" w:hAnsi="Times New Roman" w:cs="Times New Roman"/>
              <w:color w:val="000000" w:themeColor="text1"/>
              <w:sz w:val="20"/>
              <w:szCs w:val="20"/>
              <w:rPrChange w:id="4089" w:author="Chen Liao" w:date="2021-06-01T21:13:00Z">
                <w:rPr>
                  <w:color w:val="000000"/>
                  <w:sz w:val="21"/>
                  <w:szCs w:val="21"/>
                </w:rPr>
              </w:rPrChange>
            </w:rPr>
            <w:delText xml:space="preserve"> </w:delText>
          </w:r>
        </w:del>
      </w:moveTo>
      <w:moveToRangeEnd w:id="4066"/>
      <w:del w:id="4090" w:author="Chen Liao" w:date="2021-05-28T08:58:00Z">
        <w:r w:rsidR="00F6722D" w:rsidRPr="00BE70D2" w:rsidDel="001E7A25">
          <w:rPr>
            <w:rFonts w:ascii="Times New Roman" w:hAnsi="Times New Roman" w:cs="Times New Roman"/>
            <w:color w:val="000000" w:themeColor="text1"/>
            <w:sz w:val="20"/>
            <w:szCs w:val="20"/>
            <w:rPrChange w:id="4091" w:author="Chen Liao" w:date="2021-06-01T21:13:00Z">
              <w:rPr>
                <w:rFonts w:ascii="Times New Roman" w:hAnsi="Times New Roman" w:cs="Times New Roman"/>
                <w:color w:val="000000"/>
                <w:sz w:val="20"/>
                <w:szCs w:val="20"/>
              </w:rPr>
            </w:rPrChange>
          </w:rPr>
          <w:delText>F</w:delText>
        </w:r>
        <w:r w:rsidRPr="00BE70D2" w:rsidDel="001E7A25">
          <w:rPr>
            <w:rFonts w:ascii="Times New Roman" w:hAnsi="Times New Roman" w:cs="Times New Roman"/>
            <w:color w:val="000000" w:themeColor="text1"/>
            <w:sz w:val="20"/>
            <w:szCs w:val="20"/>
            <w:rPrChange w:id="4092" w:author="Chen Liao" w:date="2021-06-01T21:13:00Z">
              <w:rPr>
                <w:rFonts w:ascii="Times New Roman" w:hAnsi="Times New Roman" w:cs="Times New Roman"/>
                <w:color w:val="000000"/>
                <w:sz w:val="20"/>
                <w:szCs w:val="20"/>
              </w:rPr>
            </w:rPrChange>
          </w:rPr>
          <w:delText xml:space="preserve">ecal concentration </w:delText>
        </w:r>
        <w:r w:rsidR="00833776" w:rsidRPr="00BE70D2" w:rsidDel="001E7A25">
          <w:rPr>
            <w:rFonts w:ascii="Times New Roman" w:hAnsi="Times New Roman" w:cs="Times New Roman"/>
            <w:color w:val="000000" w:themeColor="text1"/>
            <w:sz w:val="20"/>
            <w:szCs w:val="20"/>
            <w:rPrChange w:id="4093" w:author="Chen Liao" w:date="2021-06-01T21:13:00Z">
              <w:rPr>
                <w:rFonts w:ascii="Times New Roman" w:hAnsi="Times New Roman" w:cs="Times New Roman"/>
                <w:color w:val="000000"/>
                <w:sz w:val="20"/>
                <w:szCs w:val="20"/>
              </w:rPr>
            </w:rPrChange>
          </w:rPr>
          <w:delText>of three major SCFA</w:delText>
        </w:r>
        <w:r w:rsidR="00712CF1" w:rsidRPr="00BE70D2" w:rsidDel="001E7A25">
          <w:rPr>
            <w:rFonts w:ascii="Times New Roman" w:hAnsi="Times New Roman" w:cs="Times New Roman"/>
            <w:color w:val="000000" w:themeColor="text1"/>
            <w:sz w:val="20"/>
            <w:szCs w:val="20"/>
            <w:rPrChange w:id="4094" w:author="Chen Liao" w:date="2021-06-01T21:13:00Z">
              <w:rPr>
                <w:rFonts w:ascii="Times New Roman" w:hAnsi="Times New Roman" w:cs="Times New Roman"/>
                <w:color w:val="000000"/>
                <w:sz w:val="20"/>
                <w:szCs w:val="20"/>
              </w:rPr>
            </w:rPrChange>
          </w:rPr>
          <w:delText>s</w:delText>
        </w:r>
        <w:r w:rsidR="00F6722D" w:rsidRPr="00BE70D2" w:rsidDel="001E7A25">
          <w:rPr>
            <w:rFonts w:ascii="Times New Roman" w:hAnsi="Times New Roman" w:cs="Times New Roman"/>
            <w:color w:val="000000" w:themeColor="text1"/>
            <w:sz w:val="20"/>
            <w:szCs w:val="20"/>
            <w:rPrChange w:id="4095" w:author="Chen Liao" w:date="2021-06-01T21:13:00Z">
              <w:rPr>
                <w:rFonts w:ascii="Times New Roman" w:hAnsi="Times New Roman" w:cs="Times New Roman"/>
                <w:color w:val="000000"/>
                <w:sz w:val="20"/>
                <w:szCs w:val="20"/>
              </w:rPr>
            </w:rPrChange>
          </w:rPr>
          <w:delText xml:space="preserve">. </w:delText>
        </w:r>
        <w:r w:rsidR="00F6722D" w:rsidRPr="00BE70D2" w:rsidDel="001E7A25">
          <w:rPr>
            <w:rFonts w:ascii="Times New Roman" w:hAnsi="Times New Roman" w:cs="Times New Roman"/>
            <w:b/>
            <w:bCs/>
            <w:color w:val="000000" w:themeColor="text1"/>
            <w:sz w:val="20"/>
            <w:szCs w:val="20"/>
            <w:rPrChange w:id="4096" w:author="Chen Liao" w:date="2021-06-01T21:13:00Z">
              <w:rPr>
                <w:rFonts w:ascii="Times New Roman" w:hAnsi="Times New Roman" w:cs="Times New Roman"/>
                <w:b/>
                <w:bCs/>
                <w:color w:val="000000"/>
                <w:sz w:val="20"/>
                <w:szCs w:val="20"/>
              </w:rPr>
            </w:rPrChange>
          </w:rPr>
          <w:delText>B</w:delText>
        </w:r>
        <w:r w:rsidR="00F6722D" w:rsidRPr="00BE70D2" w:rsidDel="001E7A25">
          <w:rPr>
            <w:rFonts w:ascii="Times New Roman" w:hAnsi="Times New Roman" w:cs="Times New Roman"/>
            <w:color w:val="000000" w:themeColor="text1"/>
            <w:sz w:val="20"/>
            <w:szCs w:val="20"/>
            <w:rPrChange w:id="4097" w:author="Chen Liao" w:date="2021-06-01T21:13:00Z">
              <w:rPr>
                <w:rFonts w:ascii="Times New Roman" w:hAnsi="Times New Roman" w:cs="Times New Roman"/>
                <w:color w:val="000000"/>
                <w:sz w:val="20"/>
                <w:szCs w:val="20"/>
              </w:rPr>
            </w:rPrChange>
          </w:rPr>
          <w:delText>.</w:delText>
        </w:r>
        <w:r w:rsidR="00F26FBD" w:rsidRPr="00BE70D2" w:rsidDel="001E7A25">
          <w:rPr>
            <w:rFonts w:ascii="Times New Roman" w:hAnsi="Times New Roman" w:cs="Times New Roman"/>
            <w:color w:val="000000" w:themeColor="text1"/>
            <w:sz w:val="20"/>
            <w:szCs w:val="20"/>
            <w:rPrChange w:id="4098" w:author="Chen Liao" w:date="2021-06-01T21:13:00Z">
              <w:rPr>
                <w:rFonts w:ascii="Times New Roman" w:hAnsi="Times New Roman" w:cs="Times New Roman"/>
                <w:color w:val="000000"/>
                <w:sz w:val="20"/>
                <w:szCs w:val="20"/>
              </w:rPr>
            </w:rPrChange>
          </w:rPr>
          <w:delText xml:space="preserve"> </w:delText>
        </w:r>
      </w:del>
      <w:ins w:id="4099" w:author="Chen Liao" w:date="2021-05-28T08:58:00Z">
        <w:r w:rsidR="001E7A25" w:rsidRPr="00BE70D2">
          <w:rPr>
            <w:rFonts w:ascii="Times New Roman" w:hAnsi="Times New Roman" w:cs="Times New Roman"/>
            <w:color w:val="000000" w:themeColor="text1"/>
            <w:sz w:val="20"/>
            <w:szCs w:val="20"/>
            <w:rPrChange w:id="4100" w:author="Chen Liao" w:date="2021-06-01T21:13:00Z">
              <w:rPr>
                <w:rFonts w:ascii="Times New Roman" w:hAnsi="Times New Roman" w:cs="Times New Roman"/>
                <w:color w:val="000000"/>
                <w:sz w:val="20"/>
                <w:szCs w:val="20"/>
              </w:rPr>
            </w:rPrChange>
          </w:rPr>
          <w:t>d</w:t>
        </w:r>
      </w:ins>
      <w:commentRangeStart w:id="4101"/>
      <w:del w:id="4102" w:author="Chen Liao" w:date="2021-05-28T08:58:00Z">
        <w:r w:rsidR="00D04133" w:rsidRPr="00BE70D2" w:rsidDel="001E7A25">
          <w:rPr>
            <w:rFonts w:ascii="Times New Roman" w:hAnsi="Times New Roman" w:cs="Times New Roman"/>
            <w:color w:val="000000" w:themeColor="text1"/>
            <w:sz w:val="20"/>
            <w:szCs w:val="20"/>
            <w:rPrChange w:id="4103" w:author="Chen Liao" w:date="2021-06-01T21:13:00Z">
              <w:rPr>
                <w:rFonts w:ascii="Times New Roman" w:hAnsi="Times New Roman" w:cs="Times New Roman"/>
                <w:color w:val="000000"/>
                <w:sz w:val="20"/>
                <w:szCs w:val="20"/>
              </w:rPr>
            </w:rPrChange>
          </w:rPr>
          <w:delText>D</w:delText>
        </w:r>
      </w:del>
      <w:r w:rsidR="00D04133" w:rsidRPr="00BE70D2">
        <w:rPr>
          <w:rFonts w:ascii="Times New Roman" w:hAnsi="Times New Roman" w:cs="Times New Roman"/>
          <w:color w:val="000000" w:themeColor="text1"/>
          <w:sz w:val="20"/>
          <w:szCs w:val="20"/>
          <w:rPrChange w:id="4104" w:author="Chen Liao" w:date="2021-06-01T21:13:00Z">
            <w:rPr>
              <w:rFonts w:ascii="Times New Roman" w:hAnsi="Times New Roman" w:cs="Times New Roman"/>
              <w:color w:val="000000"/>
              <w:sz w:val="20"/>
              <w:szCs w:val="20"/>
            </w:rPr>
          </w:rPrChange>
        </w:rPr>
        <w:t>iversity</w:t>
      </w:r>
      <w:ins w:id="4105" w:author="Chen Liao" w:date="2021-06-01T21:48:00Z">
        <w:r w:rsidR="00F718FF">
          <w:rPr>
            <w:rFonts w:ascii="Times New Roman" w:hAnsi="Times New Roman" w:cs="Times New Roman"/>
            <w:color w:val="000000" w:themeColor="text1"/>
            <w:sz w:val="20"/>
            <w:szCs w:val="20"/>
          </w:rPr>
          <w:t xml:space="preserve"> of gut microbiota composition</w:t>
        </w:r>
      </w:ins>
      <w:del w:id="4106" w:author="Chen Liao" w:date="2021-05-28T09:08:00Z">
        <w:r w:rsidR="00D04133" w:rsidRPr="00BE70D2" w:rsidDel="006D250F">
          <w:rPr>
            <w:rFonts w:ascii="Times New Roman" w:hAnsi="Times New Roman" w:cs="Times New Roman"/>
            <w:color w:val="000000" w:themeColor="text1"/>
            <w:sz w:val="20"/>
            <w:szCs w:val="20"/>
            <w:rPrChange w:id="4107" w:author="Chen Liao" w:date="2021-06-01T21:13:00Z">
              <w:rPr>
                <w:rFonts w:ascii="Times New Roman" w:hAnsi="Times New Roman" w:cs="Times New Roman"/>
                <w:color w:val="000000"/>
                <w:sz w:val="20"/>
                <w:szCs w:val="20"/>
              </w:rPr>
            </w:rPrChange>
          </w:rPr>
          <w:delText xml:space="preserve"> </w:delText>
        </w:r>
      </w:del>
      <w:ins w:id="4108" w:author="Chen Liao" w:date="2021-05-28T09:08:00Z">
        <w:r w:rsidR="006D250F" w:rsidRPr="00BE70D2">
          <w:rPr>
            <w:rFonts w:ascii="Times New Roman" w:hAnsi="Times New Roman" w:cs="Times New Roman"/>
            <w:color w:val="000000" w:themeColor="text1"/>
            <w:sz w:val="20"/>
            <w:szCs w:val="20"/>
            <w:rPrChange w:id="4109" w:author="Chen Liao" w:date="2021-06-01T21:13:00Z">
              <w:rPr>
                <w:rFonts w:ascii="Times New Roman" w:hAnsi="Times New Roman" w:cs="Times New Roman"/>
                <w:color w:val="000000"/>
                <w:sz w:val="20"/>
                <w:szCs w:val="20"/>
              </w:rPr>
            </w:rPrChange>
          </w:rPr>
          <w:t xml:space="preserve">. </w:t>
        </w:r>
        <w:r w:rsidR="006D250F" w:rsidRPr="00BE70D2">
          <w:rPr>
            <w:rFonts w:ascii="Times New Roman" w:hAnsi="Times New Roman" w:cs="Times New Roman"/>
            <w:b/>
            <w:bCs/>
            <w:color w:val="000000" w:themeColor="text1"/>
            <w:sz w:val="20"/>
            <w:szCs w:val="20"/>
            <w:rPrChange w:id="4110" w:author="Chen Liao" w:date="2021-06-01T21:13:00Z">
              <w:rPr>
                <w:rFonts w:ascii="Times New Roman" w:hAnsi="Times New Roman" w:cs="Times New Roman"/>
                <w:color w:val="000000"/>
                <w:sz w:val="20"/>
                <w:szCs w:val="20"/>
              </w:rPr>
            </w:rPrChange>
          </w:rPr>
          <w:t>C.</w:t>
        </w:r>
        <w:r w:rsidR="006D250F" w:rsidRPr="00BE70D2">
          <w:rPr>
            <w:rFonts w:ascii="Times New Roman" w:hAnsi="Times New Roman" w:cs="Times New Roman"/>
            <w:color w:val="000000" w:themeColor="text1"/>
            <w:sz w:val="20"/>
            <w:szCs w:val="20"/>
            <w:rPrChange w:id="4111" w:author="Chen Liao" w:date="2021-06-01T21:13:00Z">
              <w:rPr>
                <w:rFonts w:ascii="Times New Roman" w:hAnsi="Times New Roman" w:cs="Times New Roman"/>
                <w:color w:val="000000"/>
                <w:sz w:val="20"/>
                <w:szCs w:val="20"/>
              </w:rPr>
            </w:rPrChange>
          </w:rPr>
          <w:t xml:space="preserve"> </w:t>
        </w:r>
      </w:ins>
      <w:ins w:id="4112" w:author="Chen Liao" w:date="2021-06-01T21:49:00Z">
        <w:r w:rsidR="00E214F4">
          <w:rPr>
            <w:rFonts w:ascii="Times New Roman" w:hAnsi="Times New Roman" w:cs="Times New Roman"/>
            <w:color w:val="000000" w:themeColor="text1"/>
            <w:sz w:val="20"/>
            <w:szCs w:val="20"/>
          </w:rPr>
          <w:t>Relative abundance of bacterial genera</w:t>
        </w:r>
        <w:r w:rsidR="00E4485C">
          <w:rPr>
            <w:rFonts w:ascii="Times New Roman" w:hAnsi="Times New Roman" w:cs="Times New Roman"/>
            <w:color w:val="000000" w:themeColor="text1"/>
            <w:sz w:val="20"/>
            <w:szCs w:val="20"/>
          </w:rPr>
          <w:t xml:space="preserve"> shown in stacked band plot</w:t>
        </w:r>
      </w:ins>
      <w:ins w:id="4113" w:author="Chen Liao" w:date="2021-05-28T09:09:00Z">
        <w:r w:rsidR="006D250F" w:rsidRPr="00BE70D2">
          <w:rPr>
            <w:rFonts w:ascii="Times New Roman" w:hAnsi="Times New Roman" w:cs="Times New Roman"/>
            <w:color w:val="000000" w:themeColor="text1"/>
            <w:sz w:val="20"/>
            <w:szCs w:val="20"/>
            <w:rPrChange w:id="4114" w:author="Chen Liao" w:date="2021-06-01T21:13:00Z">
              <w:rPr>
                <w:rFonts w:ascii="Times New Roman" w:hAnsi="Times New Roman" w:cs="Times New Roman"/>
                <w:color w:val="000000"/>
                <w:sz w:val="20"/>
                <w:szCs w:val="20"/>
              </w:rPr>
            </w:rPrChange>
          </w:rPr>
          <w:t xml:space="preserve">. </w:t>
        </w:r>
        <w:r w:rsidR="006D250F" w:rsidRPr="00BE70D2">
          <w:rPr>
            <w:rFonts w:ascii="Times New Roman" w:hAnsi="Times New Roman" w:cs="Times New Roman"/>
            <w:b/>
            <w:bCs/>
            <w:color w:val="000000" w:themeColor="text1"/>
            <w:sz w:val="20"/>
            <w:szCs w:val="20"/>
            <w:rPrChange w:id="4115" w:author="Chen Liao" w:date="2021-06-01T21:13:00Z">
              <w:rPr>
                <w:rFonts w:ascii="Times New Roman" w:hAnsi="Times New Roman" w:cs="Times New Roman"/>
                <w:color w:val="000000"/>
                <w:sz w:val="20"/>
                <w:szCs w:val="20"/>
              </w:rPr>
            </w:rPrChange>
          </w:rPr>
          <w:t>D.</w:t>
        </w:r>
        <w:r w:rsidR="006D250F" w:rsidRPr="00BE70D2">
          <w:rPr>
            <w:rFonts w:ascii="Times New Roman" w:hAnsi="Times New Roman" w:cs="Times New Roman"/>
            <w:color w:val="000000" w:themeColor="text1"/>
            <w:sz w:val="20"/>
            <w:szCs w:val="20"/>
            <w:rPrChange w:id="4116" w:author="Chen Liao" w:date="2021-06-01T21:13:00Z">
              <w:rPr>
                <w:rFonts w:ascii="Times New Roman" w:hAnsi="Times New Roman" w:cs="Times New Roman"/>
                <w:color w:val="000000"/>
                <w:sz w:val="20"/>
                <w:szCs w:val="20"/>
              </w:rPr>
            </w:rPrChange>
          </w:rPr>
          <w:t xml:space="preserve"> </w:t>
        </w:r>
      </w:ins>
      <w:ins w:id="4117" w:author="Chen Liao" w:date="2021-06-01T21:51:00Z">
        <w:r w:rsidR="00AE2614">
          <w:rPr>
            <w:rFonts w:ascii="Times New Roman" w:hAnsi="Times New Roman" w:cs="Times New Roman"/>
            <w:color w:val="000000" w:themeColor="text1"/>
            <w:sz w:val="20"/>
            <w:szCs w:val="20"/>
          </w:rPr>
          <w:t>Adaptive shifts in gut microbiota</w:t>
        </w:r>
      </w:ins>
      <w:ins w:id="4118" w:author="Chen Liao" w:date="2021-05-28T09:10:00Z">
        <w:r w:rsidR="006D250F" w:rsidRPr="00BE70D2">
          <w:rPr>
            <w:rFonts w:ascii="Times New Roman" w:hAnsi="Times New Roman" w:cs="Times New Roman"/>
            <w:color w:val="000000" w:themeColor="text1"/>
            <w:sz w:val="20"/>
            <w:szCs w:val="20"/>
            <w:rPrChange w:id="4119" w:author="Chen Liao" w:date="2021-06-01T21:13:00Z">
              <w:rPr>
                <w:rFonts w:ascii="Times New Roman" w:hAnsi="Times New Roman" w:cs="Times New Roman"/>
                <w:color w:val="000000"/>
                <w:sz w:val="20"/>
                <w:szCs w:val="20"/>
              </w:rPr>
            </w:rPrChange>
          </w:rPr>
          <w:t xml:space="preserve"> composition represented </w:t>
        </w:r>
      </w:ins>
      <w:ins w:id="4120" w:author="Chen Liao" w:date="2021-05-28T09:11:00Z">
        <w:r w:rsidR="006D250F" w:rsidRPr="00BE70D2">
          <w:rPr>
            <w:rFonts w:ascii="Times New Roman" w:hAnsi="Times New Roman" w:cs="Times New Roman"/>
            <w:color w:val="000000" w:themeColor="text1"/>
            <w:sz w:val="20"/>
            <w:szCs w:val="20"/>
            <w:rPrChange w:id="4121" w:author="Chen Liao" w:date="2021-06-01T21:13:00Z">
              <w:rPr>
                <w:rFonts w:ascii="Times New Roman" w:hAnsi="Times New Roman" w:cs="Times New Roman"/>
                <w:color w:val="000000"/>
                <w:sz w:val="20"/>
                <w:szCs w:val="20"/>
              </w:rPr>
            </w:rPrChange>
          </w:rPr>
          <w:t>by r</w:t>
        </w:r>
      </w:ins>
      <w:ins w:id="4122" w:author="Chen Liao" w:date="2021-05-28T09:09:00Z">
        <w:r w:rsidR="006D250F" w:rsidRPr="00BE70D2">
          <w:rPr>
            <w:rFonts w:ascii="Times New Roman" w:hAnsi="Times New Roman" w:cs="Times New Roman"/>
            <w:color w:val="000000" w:themeColor="text1"/>
            <w:sz w:val="20"/>
            <w:szCs w:val="20"/>
            <w:rPrChange w:id="4123" w:author="Chen Liao" w:date="2021-06-01T21:13:00Z">
              <w:rPr>
                <w:rFonts w:ascii="Times New Roman" w:hAnsi="Times New Roman" w:cs="Times New Roman"/>
                <w:color w:val="000000"/>
                <w:sz w:val="20"/>
                <w:szCs w:val="20"/>
              </w:rPr>
            </w:rPrChange>
          </w:rPr>
          <w:t>obust</w:t>
        </w:r>
      </w:ins>
      <w:ins w:id="4124" w:author="Chen Liao" w:date="2021-05-28T09:11:00Z">
        <w:r w:rsidR="006D250F" w:rsidRPr="00BE70D2">
          <w:rPr>
            <w:rFonts w:ascii="Times New Roman" w:hAnsi="Times New Roman" w:cs="Times New Roman"/>
            <w:color w:val="000000" w:themeColor="text1"/>
            <w:sz w:val="20"/>
            <w:szCs w:val="20"/>
            <w:rPrChange w:id="4125" w:author="Chen Liao" w:date="2021-06-01T21:13:00Z">
              <w:rPr>
                <w:rFonts w:ascii="Times New Roman" w:hAnsi="Times New Roman" w:cs="Times New Roman"/>
                <w:color w:val="000000"/>
                <w:sz w:val="20"/>
                <w:szCs w:val="20"/>
              </w:rPr>
            </w:rPrChange>
          </w:rPr>
          <w:t xml:space="preserve"> </w:t>
        </w:r>
      </w:ins>
      <w:proofErr w:type="spellStart"/>
      <w:ins w:id="4126" w:author="Chen Liao" w:date="2021-05-28T09:09:00Z">
        <w:r w:rsidR="006D250F" w:rsidRPr="00BE70D2">
          <w:rPr>
            <w:rFonts w:ascii="Times New Roman" w:hAnsi="Times New Roman" w:cs="Times New Roman"/>
            <w:color w:val="000000" w:themeColor="text1"/>
            <w:sz w:val="20"/>
            <w:szCs w:val="20"/>
            <w:rPrChange w:id="4127" w:author="Chen Liao" w:date="2021-06-01T21:13:00Z">
              <w:rPr>
                <w:rFonts w:ascii="Times New Roman" w:hAnsi="Times New Roman" w:cs="Times New Roman"/>
                <w:sz w:val="20"/>
                <w:szCs w:val="20"/>
              </w:rPr>
            </w:rPrChange>
          </w:rPr>
          <w:t>PCoA</w:t>
        </w:r>
        <w:proofErr w:type="spellEnd"/>
        <w:r w:rsidR="006D250F" w:rsidRPr="00BE70D2">
          <w:rPr>
            <w:rFonts w:ascii="Times New Roman" w:hAnsi="Times New Roman" w:cs="Times New Roman"/>
            <w:color w:val="000000" w:themeColor="text1"/>
            <w:sz w:val="20"/>
            <w:szCs w:val="20"/>
            <w:rPrChange w:id="4128" w:author="Chen Liao" w:date="2021-06-01T21:13:00Z">
              <w:rPr>
                <w:rFonts w:ascii="Times New Roman" w:hAnsi="Times New Roman" w:cs="Times New Roman"/>
                <w:sz w:val="20"/>
                <w:szCs w:val="20"/>
              </w:rPr>
            </w:rPrChange>
          </w:rPr>
          <w:t xml:space="preserve"> (principal coordinate analysis)</w:t>
        </w:r>
        <w:r w:rsidR="006D250F" w:rsidRPr="00BE70D2">
          <w:rPr>
            <w:rFonts w:ascii="Times New Roman" w:hAnsi="Times New Roman" w:cs="Times New Roman"/>
            <w:color w:val="000000" w:themeColor="text1"/>
            <w:sz w:val="20"/>
            <w:szCs w:val="20"/>
            <w:shd w:val="clear" w:color="auto" w:fill="FFFFFF"/>
            <w:rPrChange w:id="4129" w:author="Chen Liao" w:date="2021-06-01T21:13:00Z">
              <w:rPr>
                <w:rFonts w:ascii="Times New Roman" w:hAnsi="Times New Roman" w:cs="Times New Roman"/>
                <w:color w:val="2A2A2A"/>
                <w:sz w:val="20"/>
                <w:szCs w:val="20"/>
                <w:shd w:val="clear" w:color="auto" w:fill="FFFFFF"/>
              </w:rPr>
            </w:rPrChange>
          </w:rPr>
          <w:t xml:space="preserve"> plot</w:t>
        </w:r>
      </w:ins>
      <w:ins w:id="4130" w:author="Chen Liao" w:date="2021-05-28T09:11:00Z">
        <w:r w:rsidR="006D250F" w:rsidRPr="00BE70D2">
          <w:rPr>
            <w:rFonts w:ascii="Times New Roman" w:hAnsi="Times New Roman" w:cs="Times New Roman"/>
            <w:color w:val="000000" w:themeColor="text1"/>
            <w:sz w:val="20"/>
            <w:szCs w:val="20"/>
            <w:shd w:val="clear" w:color="auto" w:fill="FFFFFF"/>
            <w:rPrChange w:id="4131" w:author="Chen Liao" w:date="2021-06-01T21:13:00Z">
              <w:rPr>
                <w:rFonts w:ascii="Times New Roman" w:hAnsi="Times New Roman" w:cs="Times New Roman"/>
                <w:color w:val="2A2A2A"/>
                <w:sz w:val="20"/>
                <w:szCs w:val="20"/>
                <w:shd w:val="clear" w:color="auto" w:fill="FFFFFF"/>
              </w:rPr>
            </w:rPrChange>
          </w:rPr>
          <w:t>.</w:t>
        </w:r>
      </w:ins>
      <w:ins w:id="4132" w:author="Chen Liao" w:date="2021-05-28T09:15:00Z">
        <w:r w:rsidR="00960135" w:rsidRPr="00BE70D2">
          <w:rPr>
            <w:rFonts w:ascii="Times New Roman" w:hAnsi="Times New Roman" w:cs="Times New Roman"/>
            <w:color w:val="000000" w:themeColor="text1"/>
            <w:sz w:val="20"/>
            <w:szCs w:val="20"/>
            <w:shd w:val="clear" w:color="auto" w:fill="FFFFFF"/>
            <w:rPrChange w:id="4133" w:author="Chen Liao" w:date="2021-06-01T21:13:00Z">
              <w:rPr>
                <w:rFonts w:ascii="Times New Roman" w:hAnsi="Times New Roman" w:cs="Times New Roman"/>
                <w:color w:val="2A2A2A"/>
                <w:sz w:val="20"/>
                <w:szCs w:val="20"/>
                <w:shd w:val="clear" w:color="auto" w:fill="FFFFFF"/>
              </w:rPr>
            </w:rPrChange>
          </w:rPr>
          <w:t xml:space="preserve"> Initial and final state</w:t>
        </w:r>
      </w:ins>
      <w:ins w:id="4134" w:author="Chen Liao" w:date="2021-05-29T21:07:00Z">
        <w:r w:rsidR="009C1F8C" w:rsidRPr="00BE70D2">
          <w:rPr>
            <w:rFonts w:ascii="Times New Roman" w:hAnsi="Times New Roman" w:cs="Times New Roman"/>
            <w:color w:val="000000" w:themeColor="text1"/>
            <w:sz w:val="20"/>
            <w:szCs w:val="20"/>
            <w:shd w:val="clear" w:color="auto" w:fill="FFFFFF"/>
            <w:rPrChange w:id="4135" w:author="Chen Liao" w:date="2021-06-01T21:13:00Z">
              <w:rPr>
                <w:rFonts w:ascii="Times New Roman" w:hAnsi="Times New Roman" w:cs="Times New Roman"/>
                <w:color w:val="000000" w:themeColor="text1"/>
                <w:sz w:val="20"/>
                <w:szCs w:val="20"/>
                <w:shd w:val="clear" w:color="auto" w:fill="FFFFFF"/>
              </w:rPr>
            </w:rPrChange>
          </w:rPr>
          <w:t>s</w:t>
        </w:r>
      </w:ins>
      <w:ins w:id="4136" w:author="Chen Liao" w:date="2021-05-28T09:15:00Z">
        <w:r w:rsidR="00960135" w:rsidRPr="00BE70D2">
          <w:rPr>
            <w:rFonts w:ascii="Times New Roman" w:hAnsi="Times New Roman" w:cs="Times New Roman"/>
            <w:color w:val="000000" w:themeColor="text1"/>
            <w:sz w:val="20"/>
            <w:szCs w:val="20"/>
            <w:shd w:val="clear" w:color="auto" w:fill="FFFFFF"/>
            <w:rPrChange w:id="4137" w:author="Chen Liao" w:date="2021-06-01T21:13:00Z">
              <w:rPr>
                <w:rFonts w:ascii="Times New Roman" w:hAnsi="Times New Roman" w:cs="Times New Roman"/>
                <w:color w:val="2A2A2A"/>
                <w:sz w:val="20"/>
                <w:szCs w:val="20"/>
                <w:shd w:val="clear" w:color="auto" w:fill="FFFFFF"/>
              </w:rPr>
            </w:rPrChange>
          </w:rPr>
          <w:t xml:space="preserve"> represent </w:t>
        </w:r>
      </w:ins>
      <w:ins w:id="4138" w:author="Chen Liao" w:date="2021-05-29T21:06:00Z">
        <w:r w:rsidR="005858A6" w:rsidRPr="00BE70D2">
          <w:rPr>
            <w:rFonts w:ascii="Times New Roman" w:hAnsi="Times New Roman" w:cs="Times New Roman"/>
            <w:color w:val="000000" w:themeColor="text1"/>
            <w:sz w:val="20"/>
            <w:szCs w:val="20"/>
            <w:shd w:val="clear" w:color="auto" w:fill="FFFFFF"/>
            <w:rPrChange w:id="4139" w:author="Chen Liao" w:date="2021-06-01T21:13:00Z">
              <w:rPr>
                <w:rFonts w:ascii="Times New Roman" w:hAnsi="Times New Roman" w:cs="Times New Roman"/>
                <w:color w:val="000000" w:themeColor="text1"/>
                <w:sz w:val="20"/>
                <w:szCs w:val="20"/>
                <w:shd w:val="clear" w:color="auto" w:fill="FFFFFF"/>
              </w:rPr>
            </w:rPrChange>
          </w:rPr>
          <w:t>the microbiota composition</w:t>
        </w:r>
      </w:ins>
      <w:ins w:id="4140" w:author="Chen Liao" w:date="2021-05-29T21:07:00Z">
        <w:r w:rsidR="009C1F8C" w:rsidRPr="00BE70D2">
          <w:rPr>
            <w:rFonts w:ascii="Times New Roman" w:hAnsi="Times New Roman" w:cs="Times New Roman"/>
            <w:color w:val="000000" w:themeColor="text1"/>
            <w:sz w:val="20"/>
            <w:szCs w:val="20"/>
            <w:shd w:val="clear" w:color="auto" w:fill="FFFFFF"/>
            <w:rPrChange w:id="4141" w:author="Chen Liao" w:date="2021-06-01T21:13:00Z">
              <w:rPr>
                <w:rFonts w:ascii="Times New Roman" w:hAnsi="Times New Roman" w:cs="Times New Roman"/>
                <w:color w:val="000000" w:themeColor="text1"/>
                <w:sz w:val="20"/>
                <w:szCs w:val="20"/>
                <w:shd w:val="clear" w:color="auto" w:fill="FFFFFF"/>
              </w:rPr>
            </w:rPrChange>
          </w:rPr>
          <w:t>s</w:t>
        </w:r>
      </w:ins>
      <w:ins w:id="4142" w:author="Chen Liao" w:date="2021-05-29T21:06:00Z">
        <w:r w:rsidR="005858A6" w:rsidRPr="00BE70D2">
          <w:rPr>
            <w:rFonts w:ascii="Times New Roman" w:hAnsi="Times New Roman" w:cs="Times New Roman"/>
            <w:color w:val="000000" w:themeColor="text1"/>
            <w:sz w:val="20"/>
            <w:szCs w:val="20"/>
            <w:shd w:val="clear" w:color="auto" w:fill="FFFFFF"/>
            <w:rPrChange w:id="4143" w:author="Chen Liao" w:date="2021-06-01T21:13:00Z">
              <w:rPr>
                <w:rFonts w:ascii="Times New Roman" w:hAnsi="Times New Roman" w:cs="Times New Roman"/>
                <w:color w:val="000000" w:themeColor="text1"/>
                <w:sz w:val="20"/>
                <w:szCs w:val="20"/>
                <w:shd w:val="clear" w:color="auto" w:fill="FFFFFF"/>
              </w:rPr>
            </w:rPrChange>
          </w:rPr>
          <w:t xml:space="preserve"> at day 0 and day 31 respectively.</w:t>
        </w:r>
      </w:ins>
      <w:ins w:id="4144" w:author="Chen Liao" w:date="2021-05-28T09:11:00Z">
        <w:r w:rsidR="006D250F" w:rsidRPr="00BE70D2">
          <w:rPr>
            <w:rFonts w:ascii="Times New Roman" w:hAnsi="Times New Roman" w:cs="Times New Roman"/>
            <w:color w:val="000000" w:themeColor="text1"/>
            <w:sz w:val="20"/>
            <w:szCs w:val="20"/>
            <w:shd w:val="clear" w:color="auto" w:fill="FFFFFF"/>
            <w:rPrChange w:id="4145" w:author="Chen Liao" w:date="2021-06-01T21:13:00Z">
              <w:rPr>
                <w:rFonts w:ascii="Times New Roman" w:hAnsi="Times New Roman" w:cs="Times New Roman"/>
                <w:color w:val="2A2A2A"/>
                <w:sz w:val="20"/>
                <w:szCs w:val="20"/>
                <w:shd w:val="clear" w:color="auto" w:fill="FFFFFF"/>
              </w:rPr>
            </w:rPrChange>
          </w:rPr>
          <w:t xml:space="preserve"> </w:t>
        </w:r>
        <w:r w:rsidR="006D250F" w:rsidRPr="00BE70D2">
          <w:rPr>
            <w:rFonts w:ascii="Times New Roman" w:hAnsi="Times New Roman" w:cs="Times New Roman"/>
            <w:b/>
            <w:bCs/>
            <w:color w:val="000000" w:themeColor="text1"/>
            <w:sz w:val="20"/>
            <w:szCs w:val="20"/>
            <w:shd w:val="clear" w:color="auto" w:fill="FFFFFF"/>
            <w:rPrChange w:id="4146" w:author="Chen Liao" w:date="2021-06-01T21:13:00Z">
              <w:rPr>
                <w:rFonts w:ascii="Times New Roman" w:hAnsi="Times New Roman" w:cs="Times New Roman"/>
                <w:color w:val="2A2A2A"/>
                <w:sz w:val="20"/>
                <w:szCs w:val="20"/>
                <w:shd w:val="clear" w:color="auto" w:fill="FFFFFF"/>
              </w:rPr>
            </w:rPrChange>
          </w:rPr>
          <w:t>E.</w:t>
        </w:r>
        <w:r w:rsidR="006D250F" w:rsidRPr="00BE70D2">
          <w:rPr>
            <w:rFonts w:ascii="Times New Roman" w:hAnsi="Times New Roman" w:cs="Times New Roman"/>
            <w:color w:val="000000" w:themeColor="text1"/>
            <w:sz w:val="20"/>
            <w:szCs w:val="20"/>
            <w:shd w:val="clear" w:color="auto" w:fill="FFFFFF"/>
            <w:rPrChange w:id="4147" w:author="Chen Liao" w:date="2021-06-01T21:13:00Z">
              <w:rPr>
                <w:rFonts w:ascii="Times New Roman" w:hAnsi="Times New Roman" w:cs="Times New Roman"/>
                <w:color w:val="2A2A2A"/>
                <w:sz w:val="20"/>
                <w:szCs w:val="20"/>
                <w:shd w:val="clear" w:color="auto" w:fill="FFFFFF"/>
              </w:rPr>
            </w:rPrChange>
          </w:rPr>
          <w:t xml:space="preserve"> </w:t>
        </w:r>
        <w:r w:rsidR="006D250F" w:rsidRPr="00BE70D2">
          <w:rPr>
            <w:rFonts w:ascii="Times New Roman" w:hAnsi="Times New Roman" w:cs="Times New Roman"/>
            <w:color w:val="000000" w:themeColor="text1"/>
            <w:sz w:val="20"/>
            <w:szCs w:val="20"/>
            <w:rPrChange w:id="4148" w:author="Chen Liao" w:date="2021-06-01T21:13:00Z">
              <w:rPr>
                <w:rFonts w:ascii="Times New Roman" w:hAnsi="Times New Roman" w:cs="Times New Roman"/>
                <w:color w:val="000000"/>
                <w:sz w:val="20"/>
                <w:szCs w:val="20"/>
              </w:rPr>
            </w:rPrChange>
          </w:rPr>
          <w:t xml:space="preserve">Fecal concentration of three major SCFAs. </w:t>
        </w:r>
      </w:ins>
      <w:ins w:id="4149" w:author="Chen Liao" w:date="2021-05-28T09:12:00Z">
        <w:r w:rsidR="006D250F" w:rsidRPr="00BE70D2">
          <w:rPr>
            <w:rFonts w:ascii="Times New Roman" w:hAnsi="Times New Roman" w:cs="Times New Roman"/>
            <w:color w:val="000000" w:themeColor="text1"/>
            <w:sz w:val="20"/>
            <w:szCs w:val="20"/>
            <w:rPrChange w:id="4150" w:author="Chen Liao" w:date="2021-06-01T21:13:00Z">
              <w:rPr>
                <w:rFonts w:ascii="Times New Roman" w:hAnsi="Times New Roman" w:cs="Times New Roman"/>
                <w:color w:val="000000"/>
                <w:sz w:val="20"/>
                <w:szCs w:val="20"/>
              </w:rPr>
            </w:rPrChange>
          </w:rPr>
          <w:t>Beijing</w:t>
        </w:r>
      </w:ins>
      <w:ins w:id="4151" w:author="Chen Liao" w:date="2021-05-28T09:13:00Z">
        <w:r w:rsidR="006D250F" w:rsidRPr="00BE70D2">
          <w:rPr>
            <w:rFonts w:ascii="Times New Roman" w:hAnsi="Times New Roman" w:cs="Times New Roman"/>
            <w:color w:val="000000" w:themeColor="text1"/>
            <w:sz w:val="20"/>
            <w:szCs w:val="20"/>
            <w:rPrChange w:id="4152" w:author="Chen Liao" w:date="2021-06-01T21:13:00Z">
              <w:rPr>
                <w:rFonts w:ascii="Times New Roman" w:hAnsi="Times New Roman" w:cs="Times New Roman"/>
                <w:color w:val="000000"/>
                <w:sz w:val="20"/>
                <w:szCs w:val="20"/>
              </w:rPr>
            </w:rPrChange>
          </w:rPr>
          <w:t xml:space="preserve">, Guangdong, Hunan, Shanghai are four different </w:t>
        </w:r>
      </w:ins>
      <w:ins w:id="4153" w:author="Chen Liao" w:date="2021-05-28T09:14:00Z">
        <w:r w:rsidR="006D250F" w:rsidRPr="00BE70D2">
          <w:rPr>
            <w:rFonts w:ascii="Times New Roman" w:hAnsi="Times New Roman" w:cs="Times New Roman"/>
            <w:color w:val="000000" w:themeColor="text1"/>
            <w:sz w:val="20"/>
            <w:szCs w:val="20"/>
            <w:rPrChange w:id="4154" w:author="Chen Liao" w:date="2021-06-01T21:13:00Z">
              <w:rPr>
                <w:rFonts w:ascii="Times New Roman" w:hAnsi="Times New Roman" w:cs="Times New Roman"/>
                <w:color w:val="000000"/>
                <w:sz w:val="20"/>
                <w:szCs w:val="20"/>
              </w:rPr>
            </w:rPrChange>
          </w:rPr>
          <w:lastRenderedPageBreak/>
          <w:t>mice vendors</w:t>
        </w:r>
      </w:ins>
      <w:ins w:id="4155" w:author="Chen Liao" w:date="2021-05-28T09:13:00Z">
        <w:r w:rsidR="006D250F" w:rsidRPr="00BE70D2">
          <w:rPr>
            <w:rFonts w:ascii="Times New Roman" w:hAnsi="Times New Roman" w:cs="Times New Roman"/>
            <w:color w:val="000000" w:themeColor="text1"/>
            <w:sz w:val="20"/>
            <w:szCs w:val="20"/>
            <w:rPrChange w:id="4156" w:author="Chen Liao" w:date="2021-06-01T21:13:00Z">
              <w:rPr>
                <w:rFonts w:ascii="Times New Roman" w:hAnsi="Times New Roman" w:cs="Times New Roman"/>
                <w:color w:val="000000"/>
                <w:sz w:val="20"/>
                <w:szCs w:val="20"/>
              </w:rPr>
            </w:rPrChange>
          </w:rPr>
          <w:t>.</w:t>
        </w:r>
      </w:ins>
      <w:ins w:id="4157" w:author="Chen Liao" w:date="2021-05-28T09:14:00Z">
        <w:r w:rsidR="006D250F" w:rsidRPr="00BE70D2">
          <w:rPr>
            <w:rFonts w:ascii="Times New Roman" w:hAnsi="Times New Roman" w:cs="Times New Roman"/>
            <w:color w:val="000000" w:themeColor="text1"/>
            <w:sz w:val="20"/>
            <w:szCs w:val="20"/>
            <w:rPrChange w:id="4158" w:author="Chen Liao" w:date="2021-06-01T21:13:00Z">
              <w:rPr>
                <w:rFonts w:ascii="Times New Roman" w:hAnsi="Times New Roman" w:cs="Times New Roman"/>
                <w:color w:val="000000"/>
                <w:sz w:val="20"/>
                <w:szCs w:val="20"/>
              </w:rPr>
            </w:rPrChange>
          </w:rPr>
          <w:t xml:space="preserve"> </w:t>
        </w:r>
      </w:ins>
      <w:ins w:id="4159" w:author="Chen Liao" w:date="2021-05-29T21:08:00Z">
        <w:r w:rsidR="009C1F8C" w:rsidRPr="00BE70D2">
          <w:rPr>
            <w:rFonts w:ascii="Times New Roman" w:hAnsi="Times New Roman" w:cs="Times New Roman"/>
            <w:color w:val="000000" w:themeColor="text1"/>
            <w:sz w:val="20"/>
            <w:szCs w:val="20"/>
            <w:rPrChange w:id="4160" w:author="Chen Liao" w:date="2021-06-01T21:13:00Z">
              <w:rPr>
                <w:rFonts w:ascii="Times New Roman" w:hAnsi="Times New Roman" w:cs="Times New Roman"/>
                <w:color w:val="000000" w:themeColor="text1"/>
                <w:sz w:val="20"/>
                <w:szCs w:val="20"/>
              </w:rPr>
            </w:rPrChange>
          </w:rPr>
          <w:t xml:space="preserve">Lines </w:t>
        </w:r>
      </w:ins>
      <w:del w:id="4161" w:author="Chen Liao" w:date="2021-05-28T09:12:00Z">
        <w:r w:rsidR="005139BA" w:rsidRPr="00BE70D2" w:rsidDel="006D250F">
          <w:rPr>
            <w:rFonts w:ascii="Times New Roman" w:hAnsi="Times New Roman" w:cs="Times New Roman"/>
            <w:color w:val="000000" w:themeColor="text1"/>
            <w:sz w:val="20"/>
            <w:szCs w:val="20"/>
            <w:rPrChange w:id="4162" w:author="Chen Liao" w:date="2021-06-01T21:13:00Z">
              <w:rPr>
                <w:rFonts w:ascii="Times New Roman" w:hAnsi="Times New Roman" w:cs="Times New Roman"/>
                <w:color w:val="000000"/>
                <w:sz w:val="20"/>
                <w:szCs w:val="20"/>
              </w:rPr>
            </w:rPrChange>
          </w:rPr>
          <w:delText>of gut mi</w:delText>
        </w:r>
        <w:r w:rsidR="00F61504" w:rsidRPr="00BE70D2" w:rsidDel="006D250F">
          <w:rPr>
            <w:rFonts w:ascii="Times New Roman" w:hAnsi="Times New Roman" w:cs="Times New Roman"/>
            <w:color w:val="000000" w:themeColor="text1"/>
            <w:sz w:val="20"/>
            <w:szCs w:val="20"/>
            <w:rPrChange w:id="4163" w:author="Chen Liao" w:date="2021-06-01T21:13:00Z">
              <w:rPr>
                <w:rFonts w:ascii="Times New Roman" w:hAnsi="Times New Roman" w:cs="Times New Roman"/>
                <w:color w:val="000000"/>
                <w:sz w:val="20"/>
                <w:szCs w:val="20"/>
              </w:rPr>
            </w:rPrChange>
          </w:rPr>
          <w:delText>cro</w:delText>
        </w:r>
        <w:r w:rsidR="005139BA" w:rsidRPr="00BE70D2" w:rsidDel="006D250F">
          <w:rPr>
            <w:rFonts w:ascii="Times New Roman" w:hAnsi="Times New Roman" w:cs="Times New Roman"/>
            <w:color w:val="000000" w:themeColor="text1"/>
            <w:sz w:val="20"/>
            <w:szCs w:val="20"/>
            <w:rPrChange w:id="4164" w:author="Chen Liao" w:date="2021-06-01T21:13:00Z">
              <w:rPr>
                <w:rFonts w:ascii="Times New Roman" w:hAnsi="Times New Roman" w:cs="Times New Roman"/>
                <w:color w:val="000000"/>
                <w:sz w:val="20"/>
                <w:szCs w:val="20"/>
              </w:rPr>
            </w:rPrChange>
          </w:rPr>
          <w:delText>biota</w:delText>
        </w:r>
      </w:del>
      <w:del w:id="4165" w:author="Chen Liao" w:date="2021-05-28T09:01:00Z">
        <w:r w:rsidR="00F6722D" w:rsidRPr="00BE70D2" w:rsidDel="000D0D77">
          <w:rPr>
            <w:rFonts w:ascii="Times New Roman" w:hAnsi="Times New Roman" w:cs="Times New Roman"/>
            <w:color w:val="000000" w:themeColor="text1"/>
            <w:sz w:val="20"/>
            <w:szCs w:val="20"/>
            <w:rPrChange w:id="4166" w:author="Chen Liao" w:date="2021-06-01T21:13:00Z">
              <w:rPr>
                <w:rFonts w:ascii="Times New Roman" w:hAnsi="Times New Roman" w:cs="Times New Roman"/>
                <w:color w:val="000000"/>
                <w:sz w:val="20"/>
                <w:szCs w:val="20"/>
              </w:rPr>
            </w:rPrChange>
          </w:rPr>
          <w:delText>.</w:delText>
        </w:r>
        <w:commentRangeEnd w:id="4101"/>
        <w:r w:rsidR="009414D4" w:rsidRPr="00BE70D2" w:rsidDel="000D0D77">
          <w:rPr>
            <w:rStyle w:val="CommentReference"/>
            <w:rFonts w:ascii="Times New Roman" w:eastAsia="Times New Roman" w:hAnsi="Times New Roman" w:cs="Times New Roman"/>
            <w:color w:val="000000" w:themeColor="text1"/>
            <w:sz w:val="20"/>
            <w:szCs w:val="20"/>
            <w:rPrChange w:id="4167" w:author="Chen Liao" w:date="2021-06-01T21:13:00Z">
              <w:rPr>
                <w:rStyle w:val="CommentReference"/>
                <w:rFonts w:ascii="Times New Roman" w:eastAsia="Times New Roman" w:hAnsi="Times New Roman" w:cs="Times New Roman"/>
              </w:rPr>
            </w:rPrChange>
          </w:rPr>
          <w:commentReference w:id="4101"/>
        </w:r>
        <w:r w:rsidR="00F6722D" w:rsidRPr="00BE70D2" w:rsidDel="000D0D77">
          <w:rPr>
            <w:rFonts w:ascii="Times New Roman" w:hAnsi="Times New Roman" w:cs="Times New Roman"/>
            <w:b/>
            <w:bCs/>
            <w:color w:val="000000" w:themeColor="text1"/>
            <w:sz w:val="20"/>
            <w:szCs w:val="20"/>
            <w:rPrChange w:id="4168" w:author="Chen Liao" w:date="2021-06-01T21:13:00Z">
              <w:rPr>
                <w:rFonts w:ascii="Times New Roman" w:hAnsi="Times New Roman" w:cs="Times New Roman"/>
                <w:b/>
                <w:bCs/>
                <w:color w:val="000000"/>
                <w:sz w:val="20"/>
                <w:szCs w:val="20"/>
              </w:rPr>
            </w:rPrChange>
          </w:rPr>
          <w:delText xml:space="preserve"> </w:delText>
        </w:r>
      </w:del>
      <w:del w:id="4169" w:author="Chen Liao" w:date="2021-05-28T09:02:00Z">
        <w:r w:rsidR="00F6722D" w:rsidRPr="00BE70D2" w:rsidDel="000D0D77">
          <w:rPr>
            <w:rFonts w:ascii="Times New Roman" w:hAnsi="Times New Roman" w:cs="Times New Roman"/>
            <w:b/>
            <w:bCs/>
            <w:color w:val="000000" w:themeColor="text1"/>
            <w:sz w:val="20"/>
            <w:szCs w:val="20"/>
            <w:rPrChange w:id="4170" w:author="Chen Liao" w:date="2021-06-01T21:13:00Z">
              <w:rPr>
                <w:rFonts w:ascii="Times New Roman" w:hAnsi="Times New Roman" w:cs="Times New Roman"/>
                <w:b/>
                <w:bCs/>
                <w:color w:val="000000"/>
                <w:sz w:val="20"/>
                <w:szCs w:val="20"/>
              </w:rPr>
            </w:rPrChange>
          </w:rPr>
          <w:delText>C</w:delText>
        </w:r>
        <w:r w:rsidR="00F6722D" w:rsidRPr="00BE70D2" w:rsidDel="000D0D77">
          <w:rPr>
            <w:rFonts w:ascii="Times New Roman" w:hAnsi="Times New Roman" w:cs="Times New Roman"/>
            <w:color w:val="000000" w:themeColor="text1"/>
            <w:sz w:val="20"/>
            <w:szCs w:val="20"/>
            <w:rPrChange w:id="4171" w:author="Chen Liao" w:date="2021-06-01T21:13:00Z">
              <w:rPr>
                <w:rFonts w:ascii="Times New Roman" w:hAnsi="Times New Roman" w:cs="Times New Roman"/>
                <w:color w:val="000000"/>
                <w:sz w:val="20"/>
                <w:szCs w:val="20"/>
              </w:rPr>
            </w:rPrChange>
          </w:rPr>
          <w:delText xml:space="preserve">. </w:delText>
        </w:r>
        <w:commentRangeStart w:id="4172"/>
        <w:r w:rsidR="00D04133" w:rsidRPr="00BE70D2" w:rsidDel="000D0D77">
          <w:rPr>
            <w:rFonts w:ascii="Times New Roman" w:hAnsi="Times New Roman" w:cs="Times New Roman"/>
            <w:color w:val="000000" w:themeColor="text1"/>
            <w:sz w:val="20"/>
            <w:szCs w:val="20"/>
            <w:rPrChange w:id="4173" w:author="Chen Liao" w:date="2021-06-01T21:13:00Z">
              <w:rPr>
                <w:rFonts w:ascii="Times New Roman" w:hAnsi="Times New Roman" w:cs="Times New Roman"/>
                <w:color w:val="000000"/>
                <w:sz w:val="20"/>
                <w:szCs w:val="20"/>
              </w:rPr>
            </w:rPrChange>
          </w:rPr>
          <w:delText>C</w:delText>
        </w:r>
        <w:r w:rsidR="00F6722D" w:rsidRPr="00BE70D2" w:rsidDel="000D0D77">
          <w:rPr>
            <w:rFonts w:ascii="Times New Roman" w:hAnsi="Times New Roman" w:cs="Times New Roman"/>
            <w:color w:val="000000" w:themeColor="text1"/>
            <w:sz w:val="20"/>
            <w:szCs w:val="20"/>
            <w:rPrChange w:id="4174" w:author="Chen Liao" w:date="2021-06-01T21:13:00Z">
              <w:rPr>
                <w:rFonts w:ascii="Times New Roman" w:hAnsi="Times New Roman" w:cs="Times New Roman"/>
                <w:color w:val="000000"/>
                <w:sz w:val="20"/>
                <w:szCs w:val="20"/>
              </w:rPr>
            </w:rPrChange>
          </w:rPr>
          <w:delText xml:space="preserve">omposition </w:delText>
        </w:r>
        <w:r w:rsidR="007C152A" w:rsidRPr="00BE70D2" w:rsidDel="000D0D77">
          <w:rPr>
            <w:rFonts w:ascii="Times New Roman" w:hAnsi="Times New Roman" w:cs="Times New Roman"/>
            <w:color w:val="000000" w:themeColor="text1"/>
            <w:sz w:val="20"/>
            <w:szCs w:val="20"/>
            <w:rPrChange w:id="4175" w:author="Chen Liao" w:date="2021-06-01T21:13:00Z">
              <w:rPr>
                <w:rFonts w:ascii="Times New Roman" w:hAnsi="Times New Roman" w:cs="Times New Roman"/>
                <w:color w:val="000000"/>
                <w:sz w:val="20"/>
                <w:szCs w:val="20"/>
              </w:rPr>
            </w:rPrChange>
          </w:rPr>
          <w:delText>of gut microbiota</w:delText>
        </w:r>
      </w:del>
      <w:ins w:id="4176" w:author="刘 红宾" w:date="2021-04-27T11:27:00Z">
        <w:del w:id="4177" w:author="Chen Liao" w:date="2021-05-28T09:02:00Z">
          <w:r w:rsidR="009414D4" w:rsidRPr="00BE70D2" w:rsidDel="000D0D77">
            <w:rPr>
              <w:rFonts w:ascii="Times New Roman" w:hAnsi="Times New Roman" w:cs="Times New Roman"/>
              <w:color w:val="000000" w:themeColor="text1"/>
              <w:sz w:val="20"/>
              <w:szCs w:val="20"/>
              <w:rPrChange w:id="4178" w:author="Chen Liao" w:date="2021-06-01T21:13:00Z">
                <w:rPr>
                  <w:rFonts w:ascii="Times New Roman" w:hAnsi="Times New Roman" w:cs="Times New Roman"/>
                  <w:color w:val="000000"/>
                  <w:sz w:val="20"/>
                  <w:szCs w:val="20"/>
                </w:rPr>
              </w:rPrChange>
            </w:rPr>
            <w:delText xml:space="preserve"> at genus level</w:delText>
          </w:r>
        </w:del>
      </w:ins>
      <w:del w:id="4179" w:author="Chen Liao" w:date="2021-05-28T09:02:00Z">
        <w:r w:rsidR="00F6722D" w:rsidRPr="00BE70D2" w:rsidDel="000D0D77">
          <w:rPr>
            <w:rFonts w:ascii="Times New Roman" w:hAnsi="Times New Roman" w:cs="Times New Roman"/>
            <w:color w:val="000000" w:themeColor="text1"/>
            <w:sz w:val="20"/>
            <w:szCs w:val="20"/>
            <w:rPrChange w:id="4180" w:author="Chen Liao" w:date="2021-06-01T21:13:00Z">
              <w:rPr>
                <w:rFonts w:ascii="Times New Roman" w:hAnsi="Times New Roman" w:cs="Times New Roman"/>
                <w:color w:val="000000"/>
                <w:sz w:val="20"/>
                <w:szCs w:val="20"/>
              </w:rPr>
            </w:rPrChange>
          </w:rPr>
          <w:delText>.</w:delText>
        </w:r>
        <w:commentRangeEnd w:id="4172"/>
        <w:r w:rsidR="000C07A4" w:rsidRPr="00BE70D2" w:rsidDel="000D0D77">
          <w:rPr>
            <w:rStyle w:val="CommentReference"/>
            <w:rFonts w:ascii="Times New Roman" w:eastAsia="Times New Roman" w:hAnsi="Times New Roman" w:cs="Times New Roman"/>
            <w:color w:val="000000" w:themeColor="text1"/>
            <w:sz w:val="20"/>
            <w:szCs w:val="20"/>
            <w:rPrChange w:id="4181" w:author="Chen Liao" w:date="2021-06-01T21:13:00Z">
              <w:rPr>
                <w:rStyle w:val="CommentReference"/>
                <w:rFonts w:ascii="Times New Roman" w:eastAsia="Times New Roman" w:hAnsi="Times New Roman" w:cs="Times New Roman"/>
              </w:rPr>
            </w:rPrChange>
          </w:rPr>
          <w:commentReference w:id="4172"/>
        </w:r>
        <w:r w:rsidR="00F6722D" w:rsidRPr="00BE70D2" w:rsidDel="000D0D77">
          <w:rPr>
            <w:rFonts w:ascii="Times New Roman" w:hAnsi="Times New Roman" w:cs="Times New Roman"/>
            <w:color w:val="000000" w:themeColor="text1"/>
            <w:sz w:val="20"/>
            <w:szCs w:val="20"/>
            <w:rPrChange w:id="4182" w:author="Chen Liao" w:date="2021-06-01T21:13:00Z">
              <w:rPr>
                <w:rFonts w:ascii="Times New Roman" w:hAnsi="Times New Roman" w:cs="Times New Roman"/>
                <w:color w:val="000000"/>
                <w:sz w:val="20"/>
                <w:szCs w:val="20"/>
              </w:rPr>
            </w:rPrChange>
          </w:rPr>
          <w:delText xml:space="preserve"> </w:delText>
        </w:r>
        <w:r w:rsidR="00F6722D" w:rsidRPr="00BE70D2" w:rsidDel="000D0D77">
          <w:rPr>
            <w:rFonts w:ascii="Times New Roman" w:hAnsi="Times New Roman" w:cs="Times New Roman"/>
            <w:color w:val="000000" w:themeColor="text1"/>
            <w:sz w:val="20"/>
            <w:szCs w:val="20"/>
            <w:rPrChange w:id="4183" w:author="Chen Liao" w:date="2021-06-01T21:13:00Z">
              <w:rPr>
                <w:rFonts w:ascii="Times New Roman" w:hAnsi="Times New Roman" w:cs="Times New Roman"/>
                <w:sz w:val="20"/>
                <w:szCs w:val="20"/>
              </w:rPr>
            </w:rPrChange>
          </w:rPr>
          <w:delText xml:space="preserve">Taxonomic labels w/ “Un.” group bacteria that are unclassified or uncultured at lower taxonomic ranks. </w:delText>
        </w:r>
      </w:del>
      <w:del w:id="4184" w:author="Chen Liao" w:date="2021-05-28T09:14:00Z">
        <w:r w:rsidR="00F6722D" w:rsidRPr="00BE70D2" w:rsidDel="006D250F">
          <w:rPr>
            <w:rFonts w:ascii="Times New Roman" w:hAnsi="Times New Roman" w:cs="Times New Roman"/>
            <w:b/>
            <w:bCs/>
            <w:color w:val="000000" w:themeColor="text1"/>
            <w:sz w:val="20"/>
            <w:szCs w:val="20"/>
            <w:rPrChange w:id="4185" w:author="Chen Liao" w:date="2021-06-01T21:13:00Z">
              <w:rPr>
                <w:rFonts w:ascii="Times New Roman" w:hAnsi="Times New Roman" w:cs="Times New Roman"/>
                <w:b/>
                <w:bCs/>
                <w:color w:val="000000"/>
                <w:sz w:val="20"/>
                <w:szCs w:val="20"/>
              </w:rPr>
            </w:rPrChange>
          </w:rPr>
          <w:delText>D</w:delText>
        </w:r>
        <w:r w:rsidR="00F6722D" w:rsidRPr="00BE70D2" w:rsidDel="006D250F">
          <w:rPr>
            <w:rFonts w:ascii="Times New Roman" w:hAnsi="Times New Roman" w:cs="Times New Roman"/>
            <w:color w:val="000000" w:themeColor="text1"/>
            <w:sz w:val="20"/>
            <w:szCs w:val="20"/>
            <w:rPrChange w:id="4186" w:author="Chen Liao" w:date="2021-06-01T21:13:00Z">
              <w:rPr>
                <w:rFonts w:ascii="Times New Roman" w:hAnsi="Times New Roman" w:cs="Times New Roman"/>
                <w:color w:val="000000"/>
                <w:sz w:val="20"/>
                <w:szCs w:val="20"/>
              </w:rPr>
            </w:rPrChange>
          </w:rPr>
          <w:delText xml:space="preserve">. </w:delText>
        </w:r>
        <w:r w:rsidR="00D04133" w:rsidRPr="00BE70D2" w:rsidDel="006D250F">
          <w:rPr>
            <w:rFonts w:ascii="Times New Roman" w:hAnsi="Times New Roman" w:cs="Times New Roman"/>
            <w:color w:val="000000" w:themeColor="text1"/>
            <w:sz w:val="20"/>
            <w:szCs w:val="20"/>
            <w:rPrChange w:id="4187" w:author="Chen Liao" w:date="2021-06-01T21:13:00Z">
              <w:rPr>
                <w:rFonts w:ascii="Times New Roman" w:hAnsi="Times New Roman" w:cs="Times New Roman"/>
                <w:color w:val="000000"/>
                <w:sz w:val="20"/>
                <w:szCs w:val="20"/>
              </w:rPr>
            </w:rPrChange>
          </w:rPr>
          <w:delText>G</w:delText>
        </w:r>
        <w:r w:rsidR="00C6050C" w:rsidRPr="00BE70D2" w:rsidDel="006D250F">
          <w:rPr>
            <w:rFonts w:ascii="Times New Roman" w:hAnsi="Times New Roman" w:cs="Times New Roman"/>
            <w:color w:val="000000" w:themeColor="text1"/>
            <w:sz w:val="20"/>
            <w:szCs w:val="20"/>
            <w:rPrChange w:id="4188" w:author="Chen Liao" w:date="2021-06-01T21:13:00Z">
              <w:rPr>
                <w:rFonts w:ascii="Times New Roman" w:hAnsi="Times New Roman" w:cs="Times New Roman"/>
                <w:color w:val="000000"/>
                <w:sz w:val="20"/>
                <w:szCs w:val="20"/>
              </w:rPr>
            </w:rPrChange>
          </w:rPr>
          <w:delText xml:space="preserve">ene family profiles </w:delText>
        </w:r>
        <w:r w:rsidR="00667144" w:rsidRPr="00BE70D2" w:rsidDel="006D250F">
          <w:rPr>
            <w:rFonts w:ascii="Times New Roman" w:hAnsi="Times New Roman" w:cs="Times New Roman"/>
            <w:color w:val="000000" w:themeColor="text1"/>
            <w:sz w:val="20"/>
            <w:szCs w:val="20"/>
            <w:rPrChange w:id="4189" w:author="Chen Liao" w:date="2021-06-01T21:13:00Z">
              <w:rPr>
                <w:rFonts w:ascii="Times New Roman" w:hAnsi="Times New Roman" w:cs="Times New Roman"/>
                <w:color w:val="000000"/>
                <w:sz w:val="20"/>
                <w:szCs w:val="20"/>
              </w:rPr>
            </w:rPrChange>
          </w:rPr>
          <w:delText>at</w:delText>
        </w:r>
        <w:r w:rsidR="00C6050C" w:rsidRPr="00BE70D2" w:rsidDel="006D250F">
          <w:rPr>
            <w:rFonts w:ascii="Times New Roman" w:hAnsi="Times New Roman" w:cs="Times New Roman"/>
            <w:color w:val="000000" w:themeColor="text1"/>
            <w:sz w:val="20"/>
            <w:szCs w:val="20"/>
            <w:rPrChange w:id="4190" w:author="Chen Liao" w:date="2021-06-01T21:13:00Z">
              <w:rPr>
                <w:rFonts w:ascii="Times New Roman" w:hAnsi="Times New Roman" w:cs="Times New Roman"/>
                <w:color w:val="000000"/>
                <w:sz w:val="20"/>
                <w:szCs w:val="20"/>
              </w:rPr>
            </w:rPrChange>
          </w:rPr>
          <w:delText xml:space="preserve"> day 0 (baseline), 5 (short-term) and 31 (long-term) </w:delText>
        </w:r>
        <w:r w:rsidR="00F84246" w:rsidRPr="00BE70D2" w:rsidDel="006D250F">
          <w:rPr>
            <w:rFonts w:ascii="Times New Roman" w:hAnsi="Times New Roman" w:cs="Times New Roman"/>
            <w:color w:val="000000" w:themeColor="text1"/>
            <w:sz w:val="20"/>
            <w:szCs w:val="20"/>
            <w:rPrChange w:id="4191" w:author="Chen Liao" w:date="2021-06-01T21:13:00Z">
              <w:rPr>
                <w:rFonts w:ascii="Times New Roman" w:hAnsi="Times New Roman" w:cs="Times New Roman"/>
                <w:color w:val="000000"/>
                <w:sz w:val="20"/>
                <w:szCs w:val="20"/>
              </w:rPr>
            </w:rPrChange>
          </w:rPr>
          <w:delText xml:space="preserve">following </w:delText>
        </w:r>
        <w:r w:rsidR="00D04133" w:rsidRPr="00BE70D2" w:rsidDel="006D250F">
          <w:rPr>
            <w:rFonts w:ascii="Times New Roman" w:hAnsi="Times New Roman" w:cs="Times New Roman"/>
            <w:color w:val="000000" w:themeColor="text1"/>
            <w:sz w:val="20"/>
            <w:szCs w:val="20"/>
            <w:rPrChange w:id="4192" w:author="Chen Liao" w:date="2021-06-01T21:13:00Z">
              <w:rPr>
                <w:rFonts w:ascii="Times New Roman" w:hAnsi="Times New Roman" w:cs="Times New Roman"/>
                <w:color w:val="000000"/>
                <w:sz w:val="20"/>
                <w:szCs w:val="20"/>
              </w:rPr>
            </w:rPrChange>
          </w:rPr>
          <w:delText xml:space="preserve">the </w:delText>
        </w:r>
        <w:r w:rsidR="00F84246" w:rsidRPr="00BE70D2" w:rsidDel="006D250F">
          <w:rPr>
            <w:rFonts w:ascii="Times New Roman" w:hAnsi="Times New Roman" w:cs="Times New Roman"/>
            <w:color w:val="000000" w:themeColor="text1"/>
            <w:sz w:val="20"/>
            <w:szCs w:val="20"/>
            <w:rPrChange w:id="4193" w:author="Chen Liao" w:date="2021-06-01T21:13:00Z">
              <w:rPr>
                <w:rFonts w:ascii="Times New Roman" w:hAnsi="Times New Roman" w:cs="Times New Roman"/>
                <w:color w:val="000000"/>
                <w:sz w:val="20"/>
                <w:szCs w:val="20"/>
              </w:rPr>
            </w:rPrChange>
          </w:rPr>
          <w:delText>inulin intervention</w:delText>
        </w:r>
        <w:r w:rsidR="00C6050C" w:rsidRPr="00BE70D2" w:rsidDel="006D250F">
          <w:rPr>
            <w:rFonts w:ascii="Times New Roman" w:hAnsi="Times New Roman" w:cs="Times New Roman"/>
            <w:color w:val="000000" w:themeColor="text1"/>
            <w:sz w:val="20"/>
            <w:szCs w:val="20"/>
            <w:rPrChange w:id="4194" w:author="Chen Liao" w:date="2021-06-01T21:13:00Z">
              <w:rPr>
                <w:rFonts w:ascii="Times New Roman" w:hAnsi="Times New Roman" w:cs="Times New Roman"/>
                <w:sz w:val="20"/>
                <w:szCs w:val="20"/>
              </w:rPr>
            </w:rPrChange>
          </w:rPr>
          <w:delText xml:space="preserve">. </w:delText>
        </w:r>
        <w:r w:rsidR="00505628" w:rsidRPr="00BE70D2" w:rsidDel="006D250F">
          <w:rPr>
            <w:rFonts w:ascii="Times New Roman" w:hAnsi="Times New Roman" w:cs="Times New Roman"/>
            <w:color w:val="000000" w:themeColor="text1"/>
            <w:sz w:val="20"/>
            <w:szCs w:val="20"/>
            <w:rPrChange w:id="4195" w:author="Chen Liao" w:date="2021-06-01T21:13:00Z">
              <w:rPr>
                <w:rFonts w:ascii="Times New Roman" w:hAnsi="Times New Roman" w:cs="Times New Roman"/>
                <w:sz w:val="20"/>
                <w:szCs w:val="20"/>
              </w:rPr>
            </w:rPrChange>
          </w:rPr>
          <w:delText>R</w:delText>
        </w:r>
        <w:r w:rsidR="00505628" w:rsidRPr="00BE70D2" w:rsidDel="006D250F">
          <w:rPr>
            <w:rFonts w:ascii="Times New Roman" w:hAnsi="Times New Roman" w:cs="Times New Roman"/>
            <w:color w:val="000000" w:themeColor="text1"/>
            <w:sz w:val="20"/>
            <w:szCs w:val="20"/>
            <w:vertAlign w:val="superscript"/>
            <w:rPrChange w:id="4196" w:author="Chen Liao" w:date="2021-06-01T21:13:00Z">
              <w:rPr>
                <w:rFonts w:ascii="Times New Roman" w:hAnsi="Times New Roman" w:cs="Times New Roman"/>
                <w:sz w:val="20"/>
                <w:szCs w:val="20"/>
                <w:vertAlign w:val="superscript"/>
              </w:rPr>
            </w:rPrChange>
          </w:rPr>
          <w:delText>2</w:delText>
        </w:r>
        <w:r w:rsidR="00505628" w:rsidRPr="00BE70D2" w:rsidDel="006D250F">
          <w:rPr>
            <w:rFonts w:ascii="Times New Roman" w:hAnsi="Times New Roman" w:cs="Times New Roman"/>
            <w:color w:val="000000" w:themeColor="text1"/>
            <w:sz w:val="20"/>
            <w:szCs w:val="20"/>
            <w:rPrChange w:id="4197" w:author="Chen Liao" w:date="2021-06-01T21:13:00Z">
              <w:rPr>
                <w:rFonts w:ascii="Times New Roman" w:hAnsi="Times New Roman" w:cs="Times New Roman"/>
                <w:sz w:val="20"/>
                <w:szCs w:val="20"/>
              </w:rPr>
            </w:rPrChange>
          </w:rPr>
          <w:delText xml:space="preserve"> and </w:delText>
        </w:r>
        <w:r w:rsidR="00505628" w:rsidRPr="00BE70D2" w:rsidDel="006D250F">
          <w:rPr>
            <w:rFonts w:ascii="Times New Roman" w:hAnsi="Times New Roman" w:cs="Times New Roman"/>
            <w:i/>
            <w:iCs/>
            <w:color w:val="000000" w:themeColor="text1"/>
            <w:sz w:val="20"/>
            <w:szCs w:val="20"/>
            <w:rPrChange w:id="4198" w:author="Chen Liao" w:date="2021-06-01T21:13:00Z">
              <w:rPr>
                <w:rFonts w:ascii="Times New Roman" w:hAnsi="Times New Roman" w:cs="Times New Roman"/>
                <w:i/>
                <w:iCs/>
                <w:sz w:val="20"/>
                <w:szCs w:val="20"/>
              </w:rPr>
            </w:rPrChange>
          </w:rPr>
          <w:delText>P</w:delText>
        </w:r>
        <w:r w:rsidR="00505628" w:rsidRPr="00BE70D2" w:rsidDel="006D250F">
          <w:rPr>
            <w:rFonts w:ascii="Times New Roman" w:hAnsi="Times New Roman" w:cs="Times New Roman"/>
            <w:color w:val="000000" w:themeColor="text1"/>
            <w:sz w:val="20"/>
            <w:szCs w:val="20"/>
            <w:rPrChange w:id="4199" w:author="Chen Liao" w:date="2021-06-01T21:13:00Z">
              <w:rPr>
                <w:rFonts w:ascii="Times New Roman" w:hAnsi="Times New Roman" w:cs="Times New Roman"/>
                <w:sz w:val="20"/>
                <w:szCs w:val="20"/>
              </w:rPr>
            </w:rPrChange>
          </w:rPr>
          <w:delText>-value were obtained from Adonis analysis</w:delText>
        </w:r>
        <w:r w:rsidR="003A51ED" w:rsidRPr="00BE70D2" w:rsidDel="006D250F">
          <w:rPr>
            <w:rFonts w:ascii="Times New Roman" w:hAnsi="Times New Roman" w:cs="Times New Roman"/>
            <w:color w:val="000000" w:themeColor="text1"/>
            <w:sz w:val="20"/>
            <w:szCs w:val="20"/>
            <w:rPrChange w:id="4200" w:author="Chen Liao" w:date="2021-06-01T21:13:00Z">
              <w:rPr>
                <w:rFonts w:ascii="Times New Roman" w:hAnsi="Times New Roman" w:cs="Times New Roman"/>
                <w:sz w:val="20"/>
                <w:szCs w:val="20"/>
              </w:rPr>
            </w:rPrChange>
          </w:rPr>
          <w:delText>.</w:delText>
        </w:r>
        <w:r w:rsidR="00EC0D63" w:rsidRPr="00BE70D2" w:rsidDel="006D250F">
          <w:rPr>
            <w:rFonts w:ascii="Times New Roman" w:hAnsi="Times New Roman" w:cs="Times New Roman"/>
            <w:color w:val="000000" w:themeColor="text1"/>
            <w:sz w:val="20"/>
            <w:szCs w:val="20"/>
            <w:rPrChange w:id="4201" w:author="Chen Liao" w:date="2021-06-01T21:13:00Z">
              <w:rPr>
                <w:rFonts w:ascii="Times New Roman" w:hAnsi="Times New Roman" w:cs="Times New Roman"/>
                <w:sz w:val="20"/>
                <w:szCs w:val="20"/>
              </w:rPr>
            </w:rPrChange>
          </w:rPr>
          <w:delText xml:space="preserve"> </w:delText>
        </w:r>
        <w:r w:rsidR="00D04133" w:rsidRPr="00BE70D2" w:rsidDel="006D250F">
          <w:rPr>
            <w:rFonts w:ascii="Times New Roman" w:hAnsi="Times New Roman" w:cs="Times New Roman"/>
            <w:color w:val="000000" w:themeColor="text1"/>
            <w:sz w:val="20"/>
            <w:szCs w:val="20"/>
            <w:rPrChange w:id="4202" w:author="Chen Liao" w:date="2021-06-01T21:13:00Z">
              <w:rPr>
                <w:rFonts w:ascii="Times New Roman" w:hAnsi="Times New Roman" w:cs="Times New Roman"/>
                <w:sz w:val="20"/>
                <w:szCs w:val="20"/>
              </w:rPr>
            </w:rPrChange>
          </w:rPr>
          <w:delText>S</w:delText>
        </w:r>
        <w:r w:rsidR="0096092D" w:rsidRPr="00BE70D2" w:rsidDel="006D250F">
          <w:rPr>
            <w:rFonts w:ascii="Times New Roman" w:hAnsi="Times New Roman" w:cs="Times New Roman"/>
            <w:color w:val="000000" w:themeColor="text1"/>
            <w:sz w:val="20"/>
            <w:szCs w:val="20"/>
            <w:rPrChange w:id="4203" w:author="Chen Liao" w:date="2021-06-01T21:13:00Z">
              <w:rPr>
                <w:rFonts w:ascii="Times New Roman" w:hAnsi="Times New Roman" w:cs="Times New Roman"/>
                <w:sz w:val="20"/>
                <w:szCs w:val="20"/>
              </w:rPr>
            </w:rPrChange>
          </w:rPr>
          <w:delText>mall dots represent indiv</w:delText>
        </w:r>
        <w:r w:rsidR="009E31F9" w:rsidRPr="00BE70D2" w:rsidDel="006D250F">
          <w:rPr>
            <w:rFonts w:ascii="Times New Roman" w:hAnsi="Times New Roman" w:cs="Times New Roman"/>
            <w:color w:val="000000" w:themeColor="text1"/>
            <w:sz w:val="20"/>
            <w:szCs w:val="20"/>
            <w:rPrChange w:id="4204" w:author="Chen Liao" w:date="2021-06-01T21:13:00Z">
              <w:rPr>
                <w:rFonts w:ascii="Times New Roman" w:hAnsi="Times New Roman" w:cs="Times New Roman"/>
                <w:sz w:val="20"/>
                <w:szCs w:val="20"/>
              </w:rPr>
            </w:rPrChange>
          </w:rPr>
          <w:delText>idu</w:delText>
        </w:r>
        <w:r w:rsidR="0096092D" w:rsidRPr="00BE70D2" w:rsidDel="006D250F">
          <w:rPr>
            <w:rFonts w:ascii="Times New Roman" w:hAnsi="Times New Roman" w:cs="Times New Roman"/>
            <w:color w:val="000000" w:themeColor="text1"/>
            <w:sz w:val="20"/>
            <w:szCs w:val="20"/>
            <w:rPrChange w:id="4205" w:author="Chen Liao" w:date="2021-06-01T21:13:00Z">
              <w:rPr>
                <w:rFonts w:ascii="Times New Roman" w:hAnsi="Times New Roman" w:cs="Times New Roman"/>
                <w:sz w:val="20"/>
                <w:szCs w:val="20"/>
              </w:rPr>
            </w:rPrChange>
          </w:rPr>
          <w:delText>al mice</w:delText>
        </w:r>
        <w:r w:rsidR="006D54F9" w:rsidRPr="00BE70D2" w:rsidDel="006D250F">
          <w:rPr>
            <w:rFonts w:ascii="Times New Roman" w:hAnsi="Times New Roman" w:cs="Times New Roman"/>
            <w:color w:val="000000" w:themeColor="text1"/>
            <w:sz w:val="20"/>
            <w:szCs w:val="20"/>
            <w:rPrChange w:id="4206" w:author="Chen Liao" w:date="2021-06-01T21:13:00Z">
              <w:rPr>
                <w:rFonts w:ascii="Times New Roman" w:hAnsi="Times New Roman" w:cs="Times New Roman"/>
                <w:sz w:val="20"/>
                <w:szCs w:val="20"/>
              </w:rPr>
            </w:rPrChange>
          </w:rPr>
          <w:delText xml:space="preserve">. </w:delText>
        </w:r>
        <w:r w:rsidR="00D04133" w:rsidRPr="00BE70D2" w:rsidDel="006D250F">
          <w:rPr>
            <w:rFonts w:ascii="Times New Roman" w:hAnsi="Times New Roman" w:cs="Times New Roman"/>
            <w:color w:val="000000" w:themeColor="text1"/>
            <w:sz w:val="20"/>
            <w:szCs w:val="20"/>
            <w:rPrChange w:id="4207" w:author="Chen Liao" w:date="2021-06-01T21:13:00Z">
              <w:rPr>
                <w:rFonts w:ascii="Times New Roman" w:hAnsi="Times New Roman" w:cs="Times New Roman"/>
                <w:sz w:val="20"/>
                <w:szCs w:val="20"/>
              </w:rPr>
            </w:rPrChange>
          </w:rPr>
          <w:delText>The e</w:delText>
        </w:r>
        <w:r w:rsidR="000C5DEF" w:rsidRPr="00BE70D2" w:rsidDel="006D250F">
          <w:rPr>
            <w:rFonts w:ascii="Times New Roman" w:hAnsi="Times New Roman" w:cs="Times New Roman"/>
            <w:color w:val="000000" w:themeColor="text1"/>
            <w:sz w:val="20"/>
            <w:szCs w:val="20"/>
            <w:rPrChange w:id="4208" w:author="Chen Liao" w:date="2021-06-01T21:13:00Z">
              <w:rPr>
                <w:rFonts w:ascii="Times New Roman" w:hAnsi="Times New Roman" w:cs="Times New Roman"/>
                <w:sz w:val="20"/>
                <w:szCs w:val="20"/>
              </w:rPr>
            </w:rPrChange>
          </w:rPr>
          <w:delText xml:space="preserve">clipse around </w:delText>
        </w:r>
        <w:r w:rsidR="00D04133" w:rsidRPr="00BE70D2" w:rsidDel="006D250F">
          <w:rPr>
            <w:rFonts w:ascii="Times New Roman" w:hAnsi="Times New Roman" w:cs="Times New Roman"/>
            <w:color w:val="000000" w:themeColor="text1"/>
            <w:sz w:val="20"/>
            <w:szCs w:val="20"/>
            <w:rPrChange w:id="4209" w:author="Chen Liao" w:date="2021-06-01T21:13:00Z">
              <w:rPr>
                <w:rFonts w:ascii="Times New Roman" w:hAnsi="Times New Roman" w:cs="Times New Roman"/>
                <w:sz w:val="20"/>
                <w:szCs w:val="20"/>
              </w:rPr>
            </w:rPrChange>
          </w:rPr>
          <w:delText>the cluster center (large dot)</w:delText>
        </w:r>
        <w:r w:rsidR="000C5DEF" w:rsidRPr="00BE70D2" w:rsidDel="006D250F">
          <w:rPr>
            <w:rFonts w:ascii="Times New Roman" w:hAnsi="Times New Roman" w:cs="Times New Roman"/>
            <w:color w:val="000000" w:themeColor="text1"/>
            <w:sz w:val="20"/>
            <w:szCs w:val="20"/>
            <w:rPrChange w:id="4210" w:author="Chen Liao" w:date="2021-06-01T21:13:00Z">
              <w:rPr>
                <w:rFonts w:ascii="Times New Roman" w:hAnsi="Times New Roman" w:cs="Times New Roman"/>
                <w:sz w:val="20"/>
                <w:szCs w:val="20"/>
              </w:rPr>
            </w:rPrChange>
          </w:rPr>
          <w:delText xml:space="preserve"> </w:delText>
        </w:r>
        <w:r w:rsidR="00D04133" w:rsidRPr="00BE70D2" w:rsidDel="006D250F">
          <w:rPr>
            <w:rFonts w:ascii="Times New Roman" w:hAnsi="Times New Roman" w:cs="Times New Roman"/>
            <w:color w:val="000000" w:themeColor="text1"/>
            <w:sz w:val="20"/>
            <w:szCs w:val="20"/>
            <w:rPrChange w:id="4211" w:author="Chen Liao" w:date="2021-06-01T21:13:00Z">
              <w:rPr>
                <w:rFonts w:ascii="Times New Roman" w:hAnsi="Times New Roman" w:cs="Times New Roman"/>
                <w:sz w:val="20"/>
                <w:szCs w:val="20"/>
              </w:rPr>
            </w:rPrChange>
          </w:rPr>
          <w:delText xml:space="preserve">indicates </w:delText>
        </w:r>
        <w:r w:rsidR="000C5DEF" w:rsidRPr="00BE70D2" w:rsidDel="006D250F">
          <w:rPr>
            <w:rFonts w:ascii="Times New Roman" w:hAnsi="Times New Roman" w:cs="Times New Roman"/>
            <w:color w:val="000000" w:themeColor="text1"/>
            <w:sz w:val="20"/>
            <w:szCs w:val="20"/>
            <w:rPrChange w:id="4212" w:author="Chen Liao" w:date="2021-06-01T21:13:00Z">
              <w:rPr>
                <w:rFonts w:ascii="Times New Roman" w:hAnsi="Times New Roman" w:cs="Times New Roman"/>
                <w:sz w:val="20"/>
                <w:szCs w:val="20"/>
              </w:rPr>
            </w:rPrChange>
          </w:rPr>
          <w:delText>the</w:delText>
        </w:r>
        <w:r w:rsidR="00D55398" w:rsidRPr="00BE70D2" w:rsidDel="006D250F">
          <w:rPr>
            <w:rFonts w:ascii="Times New Roman" w:hAnsi="Times New Roman" w:cs="Times New Roman"/>
            <w:color w:val="000000" w:themeColor="text1"/>
            <w:sz w:val="20"/>
            <w:szCs w:val="20"/>
            <w:rPrChange w:id="4213" w:author="Chen Liao" w:date="2021-06-01T21:13:00Z">
              <w:rPr>
                <w:rFonts w:ascii="Times New Roman" w:hAnsi="Times New Roman" w:cs="Times New Roman"/>
                <w:sz w:val="20"/>
                <w:szCs w:val="20"/>
              </w:rPr>
            </w:rPrChange>
          </w:rPr>
          <w:delText xml:space="preserve"> 95%</w:delText>
        </w:r>
        <w:r w:rsidR="000C5DEF" w:rsidRPr="00BE70D2" w:rsidDel="006D250F">
          <w:rPr>
            <w:rFonts w:ascii="Times New Roman" w:hAnsi="Times New Roman" w:cs="Times New Roman"/>
            <w:color w:val="000000" w:themeColor="text1"/>
            <w:sz w:val="20"/>
            <w:szCs w:val="20"/>
            <w:rPrChange w:id="4214" w:author="Chen Liao" w:date="2021-06-01T21:13:00Z">
              <w:rPr>
                <w:rFonts w:ascii="Times New Roman" w:hAnsi="Times New Roman" w:cs="Times New Roman"/>
                <w:sz w:val="20"/>
                <w:szCs w:val="20"/>
              </w:rPr>
            </w:rPrChange>
          </w:rPr>
          <w:delText xml:space="preserve"> </w:delText>
        </w:r>
        <w:r w:rsidR="00D55398" w:rsidRPr="00BE70D2" w:rsidDel="006D250F">
          <w:rPr>
            <w:rFonts w:ascii="Times New Roman" w:hAnsi="Times New Roman" w:cs="Times New Roman"/>
            <w:color w:val="000000" w:themeColor="text1"/>
            <w:sz w:val="20"/>
            <w:szCs w:val="20"/>
            <w:rPrChange w:id="4215" w:author="Chen Liao" w:date="2021-06-01T21:13:00Z">
              <w:rPr>
                <w:rFonts w:ascii="Times New Roman" w:hAnsi="Times New Roman" w:cs="Times New Roman"/>
                <w:sz w:val="20"/>
                <w:szCs w:val="20"/>
              </w:rPr>
            </w:rPrChange>
          </w:rPr>
          <w:delText>confidence interval</w:delText>
        </w:r>
        <w:r w:rsidR="000C5DEF" w:rsidRPr="00BE70D2" w:rsidDel="006D250F">
          <w:rPr>
            <w:rFonts w:ascii="Times New Roman" w:hAnsi="Times New Roman" w:cs="Times New Roman"/>
            <w:color w:val="000000" w:themeColor="text1"/>
            <w:sz w:val="20"/>
            <w:szCs w:val="20"/>
            <w:rPrChange w:id="4216" w:author="Chen Liao" w:date="2021-06-01T21:13:00Z">
              <w:rPr>
                <w:rFonts w:ascii="Times New Roman" w:hAnsi="Times New Roman" w:cs="Times New Roman"/>
                <w:sz w:val="20"/>
                <w:szCs w:val="20"/>
              </w:rPr>
            </w:rPrChange>
          </w:rPr>
          <w:delText xml:space="preserve">. </w:delText>
        </w:r>
      </w:del>
      <w:del w:id="4217" w:author="Chen Liao" w:date="2021-05-28T09:15:00Z">
        <w:r w:rsidR="001F5BC8" w:rsidRPr="00BE70D2" w:rsidDel="006D250F">
          <w:rPr>
            <w:rFonts w:ascii="Times New Roman" w:hAnsi="Times New Roman" w:cs="Times New Roman"/>
            <w:b/>
            <w:bCs/>
            <w:color w:val="000000" w:themeColor="text1"/>
            <w:sz w:val="20"/>
            <w:szCs w:val="20"/>
            <w:rPrChange w:id="4218" w:author="Chen Liao" w:date="2021-06-01T21:13:00Z">
              <w:rPr>
                <w:rFonts w:ascii="Times New Roman" w:hAnsi="Times New Roman" w:cs="Times New Roman"/>
                <w:b/>
                <w:bCs/>
                <w:color w:val="000000"/>
                <w:sz w:val="20"/>
                <w:szCs w:val="20"/>
              </w:rPr>
            </w:rPrChange>
          </w:rPr>
          <w:delText>E</w:delText>
        </w:r>
        <w:r w:rsidR="00FF0437" w:rsidRPr="00BE70D2" w:rsidDel="006D250F">
          <w:rPr>
            <w:rFonts w:ascii="Times New Roman" w:hAnsi="Times New Roman" w:cs="Times New Roman"/>
            <w:b/>
            <w:bCs/>
            <w:color w:val="000000" w:themeColor="text1"/>
            <w:sz w:val="20"/>
            <w:szCs w:val="20"/>
            <w:rPrChange w:id="4219" w:author="Chen Liao" w:date="2021-06-01T21:13:00Z">
              <w:rPr>
                <w:rFonts w:ascii="Times New Roman" w:hAnsi="Times New Roman" w:cs="Times New Roman"/>
                <w:b/>
                <w:bCs/>
                <w:color w:val="000000"/>
                <w:sz w:val="20"/>
                <w:szCs w:val="20"/>
              </w:rPr>
            </w:rPrChange>
          </w:rPr>
          <w:delText>.</w:delText>
        </w:r>
        <w:r w:rsidR="007F0262" w:rsidRPr="00BE70D2" w:rsidDel="006D250F">
          <w:rPr>
            <w:rFonts w:ascii="Times New Roman" w:hAnsi="Times New Roman" w:cs="Times New Roman"/>
            <w:color w:val="000000" w:themeColor="text1"/>
            <w:sz w:val="20"/>
            <w:szCs w:val="20"/>
            <w:rPrChange w:id="4220" w:author="Chen Liao" w:date="2021-06-01T21:13:00Z">
              <w:rPr>
                <w:rFonts w:ascii="Times New Roman" w:hAnsi="Times New Roman" w:cs="Times New Roman"/>
                <w:color w:val="000000"/>
                <w:sz w:val="20"/>
                <w:szCs w:val="20"/>
              </w:rPr>
            </w:rPrChange>
          </w:rPr>
          <w:delText xml:space="preserve"> </w:delText>
        </w:r>
        <w:bookmarkStart w:id="4221" w:name="OLE_LINK22"/>
        <w:bookmarkStart w:id="4222" w:name="OLE_LINK23"/>
        <w:r w:rsidR="00372429" w:rsidRPr="00BE70D2" w:rsidDel="006D250F">
          <w:rPr>
            <w:rFonts w:ascii="Times New Roman" w:hAnsi="Times New Roman" w:cs="Times New Roman"/>
            <w:color w:val="000000" w:themeColor="text1"/>
            <w:sz w:val="20"/>
            <w:szCs w:val="20"/>
            <w:rPrChange w:id="4223" w:author="Chen Liao" w:date="2021-06-01T21:13:00Z">
              <w:rPr>
                <w:rFonts w:ascii="Times New Roman" w:hAnsi="Times New Roman" w:cs="Times New Roman"/>
                <w:color w:val="000000"/>
                <w:sz w:val="20"/>
                <w:szCs w:val="20"/>
              </w:rPr>
            </w:rPrChange>
          </w:rPr>
          <w:delText>T</w:delText>
        </w:r>
        <w:r w:rsidR="00D04133" w:rsidRPr="00BE70D2" w:rsidDel="006D250F">
          <w:rPr>
            <w:rFonts w:ascii="Times New Roman" w:hAnsi="Times New Roman" w:cs="Times New Roman"/>
            <w:color w:val="000000" w:themeColor="text1"/>
            <w:sz w:val="20"/>
            <w:szCs w:val="20"/>
            <w:rPrChange w:id="4224" w:author="Chen Liao" w:date="2021-06-01T21:13:00Z">
              <w:rPr>
                <w:rFonts w:ascii="Times New Roman" w:hAnsi="Times New Roman" w:cs="Times New Roman"/>
                <w:color w:val="000000"/>
                <w:sz w:val="20"/>
                <w:szCs w:val="20"/>
              </w:rPr>
            </w:rPrChange>
          </w:rPr>
          <w:delText>emporal</w:delText>
        </w:r>
        <w:r w:rsidR="00372429" w:rsidRPr="00BE70D2" w:rsidDel="006D250F">
          <w:rPr>
            <w:rFonts w:ascii="Times New Roman" w:hAnsi="Times New Roman" w:cs="Times New Roman"/>
            <w:color w:val="000000" w:themeColor="text1"/>
            <w:sz w:val="20"/>
            <w:szCs w:val="20"/>
            <w:rPrChange w:id="4225" w:author="Chen Liao" w:date="2021-06-01T21:13:00Z">
              <w:rPr>
                <w:rFonts w:ascii="Times New Roman" w:hAnsi="Times New Roman" w:cs="Times New Roman"/>
                <w:color w:val="000000"/>
                <w:sz w:val="20"/>
                <w:szCs w:val="20"/>
              </w:rPr>
            </w:rPrChange>
          </w:rPr>
          <w:delText xml:space="preserve"> t</w:delText>
        </w:r>
        <w:r w:rsidR="002C494F" w:rsidRPr="00BE70D2" w:rsidDel="006D250F">
          <w:rPr>
            <w:rFonts w:ascii="Times New Roman" w:hAnsi="Times New Roman" w:cs="Times New Roman"/>
            <w:color w:val="000000" w:themeColor="text1"/>
            <w:sz w:val="20"/>
            <w:szCs w:val="20"/>
            <w:rPrChange w:id="4226" w:author="Chen Liao" w:date="2021-06-01T21:13:00Z">
              <w:rPr>
                <w:rFonts w:ascii="Times New Roman" w:hAnsi="Times New Roman" w:cs="Times New Roman"/>
                <w:sz w:val="20"/>
                <w:szCs w:val="20"/>
              </w:rPr>
            </w:rPrChange>
          </w:rPr>
          <w:delText>rajectories of gut microbiota composition</w:delText>
        </w:r>
        <w:r w:rsidR="0011358F" w:rsidRPr="00BE70D2" w:rsidDel="006D250F">
          <w:rPr>
            <w:rFonts w:ascii="Times New Roman" w:hAnsi="Times New Roman" w:cs="Times New Roman"/>
            <w:color w:val="000000" w:themeColor="text1"/>
            <w:sz w:val="20"/>
            <w:szCs w:val="20"/>
            <w:rPrChange w:id="4227" w:author="Chen Liao" w:date="2021-06-01T21:13:00Z">
              <w:rPr>
                <w:rFonts w:ascii="Times New Roman" w:hAnsi="Times New Roman" w:cs="Times New Roman"/>
                <w:sz w:val="20"/>
                <w:szCs w:val="20"/>
              </w:rPr>
            </w:rPrChange>
          </w:rPr>
          <w:delText xml:space="preserve"> </w:delText>
        </w:r>
        <w:r w:rsidR="00D04133" w:rsidRPr="00BE70D2" w:rsidDel="006D250F">
          <w:rPr>
            <w:rFonts w:ascii="Times New Roman" w:hAnsi="Times New Roman" w:cs="Times New Roman"/>
            <w:color w:val="000000" w:themeColor="text1"/>
            <w:sz w:val="20"/>
            <w:szCs w:val="20"/>
            <w:rPrChange w:id="4228" w:author="Chen Liao" w:date="2021-06-01T21:13:00Z">
              <w:rPr>
                <w:rFonts w:ascii="Times New Roman" w:hAnsi="Times New Roman" w:cs="Times New Roman"/>
                <w:sz w:val="20"/>
                <w:szCs w:val="20"/>
              </w:rPr>
            </w:rPrChange>
          </w:rPr>
          <w:delText>following the</w:delText>
        </w:r>
        <w:r w:rsidR="0011358F" w:rsidRPr="00BE70D2" w:rsidDel="006D250F">
          <w:rPr>
            <w:rFonts w:ascii="Times New Roman" w:hAnsi="Times New Roman" w:cs="Times New Roman"/>
            <w:color w:val="000000" w:themeColor="text1"/>
            <w:sz w:val="20"/>
            <w:szCs w:val="20"/>
            <w:rPrChange w:id="4229" w:author="Chen Liao" w:date="2021-06-01T21:13:00Z">
              <w:rPr>
                <w:rFonts w:ascii="Times New Roman" w:hAnsi="Times New Roman" w:cs="Times New Roman"/>
                <w:sz w:val="20"/>
                <w:szCs w:val="20"/>
              </w:rPr>
            </w:rPrChange>
          </w:rPr>
          <w:delText xml:space="preserve"> inulin</w:delText>
        </w:r>
        <w:r w:rsidR="00D04133" w:rsidRPr="00BE70D2" w:rsidDel="006D250F">
          <w:rPr>
            <w:rFonts w:ascii="Times New Roman" w:hAnsi="Times New Roman" w:cs="Times New Roman"/>
            <w:color w:val="000000" w:themeColor="text1"/>
            <w:sz w:val="20"/>
            <w:szCs w:val="20"/>
            <w:rPrChange w:id="4230" w:author="Chen Liao" w:date="2021-06-01T21:13:00Z">
              <w:rPr>
                <w:rFonts w:ascii="Times New Roman" w:hAnsi="Times New Roman" w:cs="Times New Roman"/>
                <w:sz w:val="20"/>
                <w:szCs w:val="20"/>
              </w:rPr>
            </w:rPrChange>
          </w:rPr>
          <w:delText xml:space="preserve"> intervention</w:delText>
        </w:r>
        <w:bookmarkEnd w:id="4221"/>
        <w:bookmarkEnd w:id="4222"/>
        <w:r w:rsidR="007F0262" w:rsidRPr="00BE70D2" w:rsidDel="006D250F">
          <w:rPr>
            <w:rFonts w:ascii="Times New Roman" w:hAnsi="Times New Roman" w:cs="Times New Roman"/>
            <w:color w:val="000000" w:themeColor="text1"/>
            <w:sz w:val="20"/>
            <w:szCs w:val="20"/>
            <w:rPrChange w:id="4231" w:author="Chen Liao" w:date="2021-06-01T21:13:00Z">
              <w:rPr>
                <w:rFonts w:ascii="Times New Roman" w:hAnsi="Times New Roman" w:cs="Times New Roman"/>
                <w:sz w:val="20"/>
                <w:szCs w:val="20"/>
              </w:rPr>
            </w:rPrChange>
          </w:rPr>
          <w:delText xml:space="preserve">. </w:delText>
        </w:r>
      </w:del>
      <w:del w:id="4232" w:author="Chen Liao" w:date="2021-05-29T21:08:00Z">
        <w:r w:rsidR="005A5F71" w:rsidRPr="00BE70D2" w:rsidDel="009C1F8C">
          <w:rPr>
            <w:rFonts w:ascii="Times New Roman" w:hAnsi="Times New Roman" w:cs="Times New Roman"/>
            <w:color w:val="000000" w:themeColor="text1"/>
            <w:sz w:val="20"/>
            <w:szCs w:val="20"/>
            <w:rPrChange w:id="4233" w:author="Chen Liao" w:date="2021-06-01T21:13:00Z">
              <w:rPr>
                <w:rFonts w:ascii="Times New Roman" w:hAnsi="Times New Roman" w:cs="Times New Roman"/>
                <w:sz w:val="20"/>
                <w:szCs w:val="20"/>
              </w:rPr>
            </w:rPrChange>
          </w:rPr>
          <w:delText>T</w:delText>
        </w:r>
        <w:r w:rsidR="005D5249" w:rsidRPr="00BE70D2" w:rsidDel="009C1F8C">
          <w:rPr>
            <w:rFonts w:ascii="Times New Roman" w:hAnsi="Times New Roman" w:cs="Times New Roman"/>
            <w:color w:val="000000" w:themeColor="text1"/>
            <w:sz w:val="20"/>
            <w:szCs w:val="20"/>
            <w:rPrChange w:id="4234" w:author="Chen Liao" w:date="2021-06-01T21:13:00Z">
              <w:rPr>
                <w:rFonts w:ascii="Times New Roman" w:hAnsi="Times New Roman" w:cs="Times New Roman"/>
                <w:sz w:val="20"/>
                <w:szCs w:val="20"/>
              </w:rPr>
            </w:rPrChange>
          </w:rPr>
          <w:delText xml:space="preserve">he heights of </w:delText>
        </w:r>
      </w:del>
      <w:ins w:id="4235" w:author="Chen Liao" w:date="2021-05-29T21:07:00Z">
        <w:r w:rsidR="009C1F8C" w:rsidRPr="00BE70D2">
          <w:rPr>
            <w:rFonts w:ascii="Times New Roman" w:hAnsi="Times New Roman" w:cs="Times New Roman"/>
            <w:color w:val="000000" w:themeColor="text1"/>
            <w:sz w:val="20"/>
            <w:szCs w:val="20"/>
            <w:rPrChange w:id="4236" w:author="Chen Liao" w:date="2021-06-01T21:13:00Z">
              <w:rPr>
                <w:rFonts w:ascii="Times New Roman" w:hAnsi="Times New Roman" w:cs="Times New Roman"/>
                <w:color w:val="000000" w:themeColor="text1"/>
                <w:sz w:val="20"/>
                <w:szCs w:val="20"/>
              </w:rPr>
            </w:rPrChange>
          </w:rPr>
          <w:t xml:space="preserve">(panels A,B), </w:t>
        </w:r>
      </w:ins>
      <w:ins w:id="4237" w:author="Chen Liao" w:date="2021-05-29T21:08:00Z">
        <w:r w:rsidR="009C1F8C" w:rsidRPr="00BE70D2">
          <w:rPr>
            <w:rFonts w:ascii="Times New Roman" w:hAnsi="Times New Roman" w:cs="Times New Roman"/>
            <w:color w:val="000000" w:themeColor="text1"/>
            <w:sz w:val="20"/>
            <w:szCs w:val="20"/>
            <w:rPrChange w:id="4238" w:author="Chen Liao" w:date="2021-06-01T21:13:00Z">
              <w:rPr>
                <w:rFonts w:ascii="Times New Roman" w:hAnsi="Times New Roman" w:cs="Times New Roman"/>
                <w:color w:val="000000" w:themeColor="text1"/>
                <w:sz w:val="20"/>
                <w:szCs w:val="20"/>
              </w:rPr>
            </w:rPrChange>
          </w:rPr>
          <w:t>dots (panel</w:t>
        </w:r>
      </w:ins>
      <w:ins w:id="4239" w:author="Chen Liao" w:date="2021-06-01T21:52:00Z">
        <w:r w:rsidR="002B5FE5">
          <w:rPr>
            <w:rFonts w:ascii="Times New Roman" w:hAnsi="Times New Roman" w:cs="Times New Roman"/>
            <w:color w:val="000000" w:themeColor="text1"/>
            <w:sz w:val="20"/>
            <w:szCs w:val="20"/>
          </w:rPr>
          <w:t>s</w:t>
        </w:r>
      </w:ins>
      <w:ins w:id="4240" w:author="Chen Liao" w:date="2021-05-29T21:08:00Z">
        <w:r w:rsidR="009C1F8C" w:rsidRPr="00BE70D2">
          <w:rPr>
            <w:rFonts w:ascii="Times New Roman" w:hAnsi="Times New Roman" w:cs="Times New Roman"/>
            <w:color w:val="000000" w:themeColor="text1"/>
            <w:sz w:val="20"/>
            <w:szCs w:val="20"/>
            <w:rPrChange w:id="4241" w:author="Chen Liao" w:date="2021-06-01T21:13:00Z">
              <w:rPr>
                <w:rFonts w:ascii="Times New Roman" w:hAnsi="Times New Roman" w:cs="Times New Roman"/>
                <w:color w:val="000000" w:themeColor="text1"/>
                <w:sz w:val="20"/>
                <w:szCs w:val="20"/>
              </w:rPr>
            </w:rPrChange>
          </w:rPr>
          <w:t xml:space="preserve"> </w:t>
        </w:r>
      </w:ins>
      <w:ins w:id="4242" w:author="Chen Liao" w:date="2021-06-01T21:52:00Z">
        <w:r w:rsidR="00B51745">
          <w:rPr>
            <w:rFonts w:ascii="Times New Roman" w:hAnsi="Times New Roman" w:cs="Times New Roman"/>
            <w:color w:val="000000" w:themeColor="text1"/>
            <w:sz w:val="20"/>
            <w:szCs w:val="20"/>
          </w:rPr>
          <w:t>A,B,</w:t>
        </w:r>
      </w:ins>
      <w:ins w:id="4243" w:author="Chen Liao" w:date="2021-05-29T21:08:00Z">
        <w:r w:rsidR="009C1F8C" w:rsidRPr="00BE70D2">
          <w:rPr>
            <w:rFonts w:ascii="Times New Roman" w:hAnsi="Times New Roman" w:cs="Times New Roman"/>
            <w:color w:val="000000" w:themeColor="text1"/>
            <w:sz w:val="20"/>
            <w:szCs w:val="20"/>
            <w:rPrChange w:id="4244" w:author="Chen Liao" w:date="2021-06-01T21:13:00Z">
              <w:rPr>
                <w:rFonts w:ascii="Times New Roman" w:hAnsi="Times New Roman" w:cs="Times New Roman"/>
                <w:color w:val="000000" w:themeColor="text1"/>
                <w:sz w:val="20"/>
                <w:szCs w:val="20"/>
              </w:rPr>
            </w:rPrChange>
          </w:rPr>
          <w:t>D)</w:t>
        </w:r>
      </w:ins>
      <w:ins w:id="4245" w:author="Chen Liao" w:date="2021-05-29T21:09:00Z">
        <w:r w:rsidR="00FD7ED7" w:rsidRPr="00BE70D2">
          <w:rPr>
            <w:rFonts w:ascii="Times New Roman" w:hAnsi="Times New Roman" w:cs="Times New Roman"/>
            <w:color w:val="000000" w:themeColor="text1"/>
            <w:sz w:val="20"/>
            <w:szCs w:val="20"/>
            <w:rPrChange w:id="4246" w:author="Chen Liao" w:date="2021-06-01T21:13:00Z">
              <w:rPr>
                <w:rFonts w:ascii="Times New Roman" w:hAnsi="Times New Roman" w:cs="Times New Roman"/>
                <w:color w:val="000000" w:themeColor="text1"/>
                <w:sz w:val="20"/>
                <w:szCs w:val="20"/>
              </w:rPr>
            </w:rPrChange>
          </w:rPr>
          <w:t xml:space="preserve">, </w:t>
        </w:r>
      </w:ins>
      <w:ins w:id="4247" w:author="Chen Liao" w:date="2021-06-01T21:52:00Z">
        <w:r w:rsidR="002B5FE5">
          <w:rPr>
            <w:rFonts w:ascii="Times New Roman" w:hAnsi="Times New Roman" w:cs="Times New Roman"/>
            <w:color w:val="000000" w:themeColor="text1"/>
            <w:sz w:val="20"/>
            <w:szCs w:val="20"/>
          </w:rPr>
          <w:t xml:space="preserve">and </w:t>
        </w:r>
      </w:ins>
      <w:r w:rsidR="00045561" w:rsidRPr="00BE70D2">
        <w:rPr>
          <w:rFonts w:ascii="Times New Roman" w:hAnsi="Times New Roman" w:cs="Times New Roman"/>
          <w:color w:val="000000" w:themeColor="text1"/>
          <w:sz w:val="20"/>
          <w:szCs w:val="20"/>
          <w:rPrChange w:id="4248" w:author="Chen Liao" w:date="2021-06-01T21:13:00Z">
            <w:rPr>
              <w:rFonts w:ascii="Times New Roman" w:hAnsi="Times New Roman" w:cs="Times New Roman"/>
              <w:sz w:val="20"/>
              <w:szCs w:val="20"/>
            </w:rPr>
          </w:rPrChange>
        </w:rPr>
        <w:t xml:space="preserve">stacked bands </w:t>
      </w:r>
      <w:r w:rsidR="005A5F71" w:rsidRPr="00BE70D2">
        <w:rPr>
          <w:rFonts w:ascii="Times New Roman" w:hAnsi="Times New Roman" w:cs="Times New Roman"/>
          <w:color w:val="000000" w:themeColor="text1"/>
          <w:sz w:val="20"/>
          <w:szCs w:val="20"/>
          <w:rPrChange w:id="4249" w:author="Chen Liao" w:date="2021-06-01T21:13:00Z">
            <w:rPr>
              <w:rFonts w:ascii="Times New Roman" w:hAnsi="Times New Roman" w:cs="Times New Roman"/>
              <w:sz w:val="20"/>
              <w:szCs w:val="20"/>
            </w:rPr>
          </w:rPrChange>
        </w:rPr>
        <w:t xml:space="preserve">(panels </w:t>
      </w:r>
      <w:ins w:id="4250" w:author="Chen Liao" w:date="2021-05-29T21:07:00Z">
        <w:r w:rsidR="009C1F8C" w:rsidRPr="00BE70D2">
          <w:rPr>
            <w:rFonts w:ascii="Times New Roman" w:hAnsi="Times New Roman" w:cs="Times New Roman"/>
            <w:color w:val="000000" w:themeColor="text1"/>
            <w:sz w:val="20"/>
            <w:szCs w:val="20"/>
            <w:rPrChange w:id="4251" w:author="Chen Liao" w:date="2021-06-01T21:13:00Z">
              <w:rPr>
                <w:rFonts w:ascii="Times New Roman" w:hAnsi="Times New Roman" w:cs="Times New Roman"/>
                <w:color w:val="000000" w:themeColor="text1"/>
                <w:sz w:val="20"/>
                <w:szCs w:val="20"/>
              </w:rPr>
            </w:rPrChange>
          </w:rPr>
          <w:t>C</w:t>
        </w:r>
      </w:ins>
      <w:del w:id="4252" w:author="Chen Liao" w:date="2021-05-29T21:07:00Z">
        <w:r w:rsidR="005A5F71" w:rsidRPr="00BE70D2" w:rsidDel="009C1F8C">
          <w:rPr>
            <w:rFonts w:ascii="Times New Roman" w:hAnsi="Times New Roman" w:cs="Times New Roman"/>
            <w:color w:val="000000" w:themeColor="text1"/>
            <w:sz w:val="20"/>
            <w:szCs w:val="20"/>
            <w:rPrChange w:id="4253" w:author="Chen Liao" w:date="2021-06-01T21:13:00Z">
              <w:rPr>
                <w:rFonts w:ascii="Times New Roman" w:hAnsi="Times New Roman" w:cs="Times New Roman"/>
                <w:sz w:val="20"/>
                <w:szCs w:val="20"/>
              </w:rPr>
            </w:rPrChange>
          </w:rPr>
          <w:delText>A</w:delText>
        </w:r>
      </w:del>
      <w:r w:rsidR="005A5F71" w:rsidRPr="00BE70D2">
        <w:rPr>
          <w:rFonts w:ascii="Times New Roman" w:hAnsi="Times New Roman" w:cs="Times New Roman"/>
          <w:color w:val="000000" w:themeColor="text1"/>
          <w:sz w:val="20"/>
          <w:szCs w:val="20"/>
          <w:rPrChange w:id="4254" w:author="Chen Liao" w:date="2021-06-01T21:13:00Z">
            <w:rPr>
              <w:rFonts w:ascii="Times New Roman" w:hAnsi="Times New Roman" w:cs="Times New Roman"/>
              <w:sz w:val="20"/>
              <w:szCs w:val="20"/>
            </w:rPr>
          </w:rPrChange>
        </w:rPr>
        <w:t xml:space="preserve">, </w:t>
      </w:r>
      <w:ins w:id="4255" w:author="Chen Liao" w:date="2021-05-29T21:07:00Z">
        <w:r w:rsidR="009C1F8C" w:rsidRPr="00BE70D2">
          <w:rPr>
            <w:rFonts w:ascii="Times New Roman" w:hAnsi="Times New Roman" w:cs="Times New Roman"/>
            <w:color w:val="000000" w:themeColor="text1"/>
            <w:sz w:val="20"/>
            <w:szCs w:val="20"/>
            <w:rPrChange w:id="4256" w:author="Chen Liao" w:date="2021-06-01T21:13:00Z">
              <w:rPr>
                <w:rFonts w:ascii="Times New Roman" w:hAnsi="Times New Roman" w:cs="Times New Roman"/>
                <w:color w:val="000000" w:themeColor="text1"/>
                <w:sz w:val="20"/>
                <w:szCs w:val="20"/>
              </w:rPr>
            </w:rPrChange>
          </w:rPr>
          <w:t>E</w:t>
        </w:r>
      </w:ins>
      <w:del w:id="4257" w:author="Chen Liao" w:date="2021-05-29T21:07:00Z">
        <w:r w:rsidR="00A275D4" w:rsidRPr="00BE70D2" w:rsidDel="009C1F8C">
          <w:rPr>
            <w:rFonts w:ascii="Times New Roman" w:hAnsi="Times New Roman" w:cs="Times New Roman"/>
            <w:color w:val="000000" w:themeColor="text1"/>
            <w:sz w:val="20"/>
            <w:szCs w:val="20"/>
            <w:rPrChange w:id="4258" w:author="Chen Liao" w:date="2021-06-01T21:13:00Z">
              <w:rPr>
                <w:rFonts w:ascii="Times New Roman" w:hAnsi="Times New Roman" w:cs="Times New Roman"/>
                <w:sz w:val="20"/>
                <w:szCs w:val="20"/>
              </w:rPr>
            </w:rPrChange>
          </w:rPr>
          <w:delText>C</w:delText>
        </w:r>
      </w:del>
      <w:r w:rsidR="005A5F71" w:rsidRPr="00BE70D2">
        <w:rPr>
          <w:rFonts w:ascii="Times New Roman" w:hAnsi="Times New Roman" w:cs="Times New Roman"/>
          <w:color w:val="000000" w:themeColor="text1"/>
          <w:sz w:val="20"/>
          <w:szCs w:val="20"/>
          <w:rPrChange w:id="4259" w:author="Chen Liao" w:date="2021-06-01T21:13:00Z">
            <w:rPr>
              <w:rFonts w:ascii="Times New Roman" w:hAnsi="Times New Roman" w:cs="Times New Roman"/>
              <w:sz w:val="20"/>
              <w:szCs w:val="20"/>
            </w:rPr>
          </w:rPrChange>
        </w:rPr>
        <w:t>)</w:t>
      </w:r>
      <w:ins w:id="4260" w:author="Chen Liao" w:date="2021-05-29T21:08:00Z">
        <w:r w:rsidR="009C1F8C" w:rsidRPr="00BE70D2">
          <w:rPr>
            <w:rFonts w:ascii="Times New Roman" w:hAnsi="Times New Roman" w:cs="Times New Roman"/>
            <w:color w:val="000000" w:themeColor="text1"/>
            <w:sz w:val="20"/>
            <w:szCs w:val="20"/>
            <w:rPrChange w:id="4261" w:author="Chen Liao" w:date="2021-06-01T21:13:00Z">
              <w:rPr>
                <w:rFonts w:ascii="Times New Roman" w:hAnsi="Times New Roman" w:cs="Times New Roman"/>
                <w:color w:val="000000" w:themeColor="text1"/>
                <w:sz w:val="20"/>
                <w:szCs w:val="20"/>
              </w:rPr>
            </w:rPrChange>
          </w:rPr>
          <w:t xml:space="preserve"> </w:t>
        </w:r>
      </w:ins>
      <w:del w:id="4262" w:author="Chen Liao" w:date="2021-05-29T21:08:00Z">
        <w:r w:rsidR="005A5F71" w:rsidRPr="00BE70D2" w:rsidDel="009C1F8C">
          <w:rPr>
            <w:rFonts w:ascii="Times New Roman" w:hAnsi="Times New Roman" w:cs="Times New Roman"/>
            <w:color w:val="000000" w:themeColor="text1"/>
            <w:sz w:val="20"/>
            <w:szCs w:val="20"/>
            <w:rPrChange w:id="4263" w:author="Chen Liao" w:date="2021-06-01T21:13:00Z">
              <w:rPr>
                <w:rFonts w:ascii="Times New Roman" w:hAnsi="Times New Roman" w:cs="Times New Roman"/>
                <w:sz w:val="20"/>
                <w:szCs w:val="20"/>
              </w:rPr>
            </w:rPrChange>
          </w:rPr>
          <w:delText xml:space="preserve">, </w:delText>
        </w:r>
      </w:del>
      <w:del w:id="4264" w:author="Chen Liao" w:date="2021-05-29T21:07:00Z">
        <w:r w:rsidR="005A5F71" w:rsidRPr="00BE70D2" w:rsidDel="009C1F8C">
          <w:rPr>
            <w:rFonts w:ascii="Times New Roman" w:hAnsi="Times New Roman" w:cs="Times New Roman"/>
            <w:color w:val="000000" w:themeColor="text1"/>
            <w:sz w:val="20"/>
            <w:szCs w:val="20"/>
            <w:rPrChange w:id="4265" w:author="Chen Liao" w:date="2021-06-01T21:13:00Z">
              <w:rPr>
                <w:rFonts w:ascii="Times New Roman" w:hAnsi="Times New Roman" w:cs="Times New Roman"/>
                <w:sz w:val="20"/>
                <w:szCs w:val="20"/>
              </w:rPr>
            </w:rPrChange>
          </w:rPr>
          <w:delText xml:space="preserve">lines (panel B) </w:delText>
        </w:r>
      </w:del>
      <w:del w:id="4266" w:author="Chen Liao" w:date="2021-05-29T21:08:00Z">
        <w:r w:rsidR="00C6050C" w:rsidRPr="00BE70D2" w:rsidDel="009C1F8C">
          <w:rPr>
            <w:rFonts w:ascii="Times New Roman" w:hAnsi="Times New Roman" w:cs="Times New Roman"/>
            <w:color w:val="000000" w:themeColor="text1"/>
            <w:sz w:val="20"/>
            <w:szCs w:val="20"/>
            <w:rPrChange w:id="4267" w:author="Chen Liao" w:date="2021-06-01T21:13:00Z">
              <w:rPr>
                <w:rFonts w:ascii="Times New Roman" w:hAnsi="Times New Roman" w:cs="Times New Roman"/>
                <w:sz w:val="20"/>
                <w:szCs w:val="20"/>
              </w:rPr>
            </w:rPrChange>
          </w:rPr>
          <w:delText>and</w:delText>
        </w:r>
        <w:r w:rsidR="005A5F71" w:rsidRPr="00BE70D2" w:rsidDel="009C1F8C">
          <w:rPr>
            <w:rFonts w:ascii="Times New Roman" w:hAnsi="Times New Roman" w:cs="Times New Roman"/>
            <w:color w:val="000000" w:themeColor="text1"/>
            <w:sz w:val="20"/>
            <w:szCs w:val="20"/>
            <w:rPrChange w:id="4268" w:author="Chen Liao" w:date="2021-06-01T21:13:00Z">
              <w:rPr>
                <w:rFonts w:ascii="Times New Roman" w:hAnsi="Times New Roman" w:cs="Times New Roman"/>
                <w:sz w:val="20"/>
                <w:szCs w:val="20"/>
              </w:rPr>
            </w:rPrChange>
          </w:rPr>
          <w:delText xml:space="preserve"> dots (panel E) </w:delText>
        </w:r>
      </w:del>
      <w:r w:rsidR="00045561" w:rsidRPr="00BE70D2">
        <w:rPr>
          <w:rFonts w:ascii="Times New Roman" w:hAnsi="Times New Roman" w:cs="Times New Roman"/>
          <w:color w:val="000000" w:themeColor="text1"/>
          <w:sz w:val="20"/>
          <w:szCs w:val="20"/>
          <w:rPrChange w:id="4269" w:author="Chen Liao" w:date="2021-06-01T21:13:00Z">
            <w:rPr>
              <w:rFonts w:ascii="Times New Roman" w:hAnsi="Times New Roman" w:cs="Times New Roman"/>
              <w:sz w:val="20"/>
              <w:szCs w:val="20"/>
            </w:rPr>
          </w:rPrChange>
        </w:rPr>
        <w:t xml:space="preserve">represent </w:t>
      </w:r>
      <w:r w:rsidR="005A5F71" w:rsidRPr="00BE70D2">
        <w:rPr>
          <w:rFonts w:ascii="Times New Roman" w:hAnsi="Times New Roman" w:cs="Times New Roman"/>
          <w:color w:val="000000" w:themeColor="text1"/>
          <w:sz w:val="20"/>
          <w:szCs w:val="20"/>
          <w:rPrChange w:id="4270" w:author="Chen Liao" w:date="2021-06-01T21:13:00Z">
            <w:rPr>
              <w:rFonts w:ascii="Times New Roman" w:hAnsi="Times New Roman" w:cs="Times New Roman"/>
              <w:sz w:val="20"/>
              <w:szCs w:val="20"/>
            </w:rPr>
          </w:rPrChange>
        </w:rPr>
        <w:t xml:space="preserve">the mean values </w:t>
      </w:r>
      <w:ins w:id="4271" w:author="Chen Liao" w:date="2021-06-01T21:52:00Z">
        <w:r w:rsidR="002B5FE5">
          <w:rPr>
            <w:rFonts w:ascii="Times New Roman" w:hAnsi="Times New Roman" w:cs="Times New Roman"/>
            <w:color w:val="000000" w:themeColor="text1"/>
            <w:sz w:val="20"/>
            <w:szCs w:val="20"/>
          </w:rPr>
          <w:t xml:space="preserve">over </w:t>
        </w:r>
      </w:ins>
      <w:del w:id="4272" w:author="Chen Liao" w:date="2021-06-01T21:52:00Z">
        <w:r w:rsidR="00045561" w:rsidRPr="00BE70D2" w:rsidDel="002B5FE5">
          <w:rPr>
            <w:rFonts w:ascii="Times New Roman" w:hAnsi="Times New Roman" w:cs="Times New Roman"/>
            <w:color w:val="000000" w:themeColor="text1"/>
            <w:sz w:val="20"/>
            <w:szCs w:val="20"/>
            <w:rPrChange w:id="4273" w:author="Chen Liao" w:date="2021-06-01T21:13:00Z">
              <w:rPr>
                <w:rFonts w:ascii="Times New Roman" w:hAnsi="Times New Roman" w:cs="Times New Roman"/>
                <w:sz w:val="20"/>
                <w:szCs w:val="20"/>
              </w:rPr>
            </w:rPrChange>
          </w:rPr>
          <w:delText xml:space="preserve">across </w:delText>
        </w:r>
      </w:del>
      <w:ins w:id="4274" w:author="Chen Liao" w:date="2021-06-01T21:52:00Z">
        <w:r w:rsidR="002B5FE5">
          <w:rPr>
            <w:rFonts w:ascii="Times New Roman" w:hAnsi="Times New Roman" w:cs="Times New Roman"/>
            <w:color w:val="000000" w:themeColor="text1"/>
            <w:sz w:val="20"/>
            <w:szCs w:val="20"/>
          </w:rPr>
          <w:t>mouse replicates</w:t>
        </w:r>
      </w:ins>
      <w:del w:id="4275" w:author="Chen Liao" w:date="2021-06-01T21:52:00Z">
        <w:r w:rsidR="00087539" w:rsidRPr="00BE70D2" w:rsidDel="002B5FE5">
          <w:rPr>
            <w:rFonts w:ascii="Times New Roman" w:hAnsi="Times New Roman" w:cs="Times New Roman"/>
            <w:color w:val="000000" w:themeColor="text1"/>
            <w:sz w:val="20"/>
            <w:szCs w:val="20"/>
            <w:rPrChange w:id="4276" w:author="Chen Liao" w:date="2021-06-01T21:13:00Z">
              <w:rPr>
                <w:rFonts w:ascii="Times New Roman" w:hAnsi="Times New Roman" w:cs="Times New Roman"/>
                <w:sz w:val="20"/>
                <w:szCs w:val="20"/>
              </w:rPr>
            </w:rPrChange>
          </w:rPr>
          <w:delText>mice</w:delText>
        </w:r>
      </w:del>
      <w:r w:rsidR="00087539" w:rsidRPr="00BE70D2">
        <w:rPr>
          <w:rFonts w:ascii="Times New Roman" w:hAnsi="Times New Roman" w:cs="Times New Roman"/>
          <w:color w:val="000000" w:themeColor="text1"/>
          <w:sz w:val="20"/>
          <w:szCs w:val="20"/>
          <w:rPrChange w:id="4277" w:author="Chen Liao" w:date="2021-06-01T21:13:00Z">
            <w:rPr>
              <w:rFonts w:ascii="Times New Roman" w:hAnsi="Times New Roman" w:cs="Times New Roman"/>
              <w:sz w:val="20"/>
              <w:szCs w:val="20"/>
            </w:rPr>
          </w:rPrChange>
        </w:rPr>
        <w:t xml:space="preserve"> </w:t>
      </w:r>
      <w:del w:id="4278" w:author="Chen Liao" w:date="2021-05-29T21:09:00Z">
        <w:r w:rsidR="00087539" w:rsidRPr="00BE70D2" w:rsidDel="00FD7ED7">
          <w:rPr>
            <w:rFonts w:ascii="Times New Roman" w:hAnsi="Times New Roman" w:cs="Times New Roman"/>
            <w:color w:val="000000" w:themeColor="text1"/>
            <w:sz w:val="20"/>
            <w:szCs w:val="20"/>
            <w:rPrChange w:id="4279" w:author="Chen Liao" w:date="2021-06-01T21:13:00Z">
              <w:rPr>
                <w:rFonts w:ascii="Times New Roman" w:hAnsi="Times New Roman" w:cs="Times New Roman"/>
                <w:sz w:val="20"/>
                <w:szCs w:val="20"/>
              </w:rPr>
            </w:rPrChange>
          </w:rPr>
          <w:delText xml:space="preserve">within </w:delText>
        </w:r>
      </w:del>
      <w:ins w:id="4280" w:author="Chen Liao" w:date="2021-05-29T21:09:00Z">
        <w:r w:rsidR="00FD7ED7" w:rsidRPr="00BE70D2">
          <w:rPr>
            <w:rFonts w:ascii="Times New Roman" w:hAnsi="Times New Roman" w:cs="Times New Roman"/>
            <w:color w:val="000000" w:themeColor="text1"/>
            <w:sz w:val="20"/>
            <w:szCs w:val="20"/>
            <w:rPrChange w:id="4281" w:author="Chen Liao" w:date="2021-06-01T21:13:00Z">
              <w:rPr>
                <w:rFonts w:ascii="Times New Roman" w:hAnsi="Times New Roman" w:cs="Times New Roman"/>
                <w:color w:val="000000" w:themeColor="text1"/>
                <w:sz w:val="20"/>
                <w:szCs w:val="20"/>
              </w:rPr>
            </w:rPrChange>
          </w:rPr>
          <w:t>from</w:t>
        </w:r>
      </w:ins>
      <w:ins w:id="4282" w:author="Chen Liao" w:date="2021-06-01T21:53:00Z">
        <w:r w:rsidR="002B5FE5">
          <w:rPr>
            <w:rFonts w:ascii="Times New Roman" w:hAnsi="Times New Roman" w:cs="Times New Roman"/>
            <w:color w:val="000000" w:themeColor="text1"/>
            <w:sz w:val="20"/>
            <w:szCs w:val="20"/>
          </w:rPr>
          <w:t xml:space="preserve"> </w:t>
        </w:r>
      </w:ins>
      <w:r w:rsidR="00087539" w:rsidRPr="00BE70D2">
        <w:rPr>
          <w:rFonts w:ascii="Times New Roman" w:hAnsi="Times New Roman" w:cs="Times New Roman"/>
          <w:color w:val="000000" w:themeColor="text1"/>
          <w:sz w:val="20"/>
          <w:szCs w:val="20"/>
          <w:rPrChange w:id="4283" w:author="Chen Liao" w:date="2021-06-01T21:13:00Z">
            <w:rPr>
              <w:rFonts w:ascii="Times New Roman" w:hAnsi="Times New Roman" w:cs="Times New Roman"/>
              <w:sz w:val="20"/>
              <w:szCs w:val="20"/>
            </w:rPr>
          </w:rPrChange>
        </w:rPr>
        <w:t>the same vendor</w:t>
      </w:r>
      <w:ins w:id="4284" w:author="Chen Liao" w:date="2021-06-01T21:53:00Z">
        <w:r w:rsidR="002B5FE5">
          <w:rPr>
            <w:rFonts w:ascii="Times New Roman" w:hAnsi="Times New Roman" w:cs="Times New Roman"/>
            <w:color w:val="000000" w:themeColor="text1"/>
            <w:sz w:val="20"/>
            <w:szCs w:val="20"/>
          </w:rPr>
          <w:t>. S</w:t>
        </w:r>
      </w:ins>
      <w:del w:id="4285" w:author="Chen Liao" w:date="2021-05-29T21:09:00Z">
        <w:r w:rsidR="00C6050C" w:rsidRPr="00BE70D2" w:rsidDel="00FD7ED7">
          <w:rPr>
            <w:rFonts w:ascii="Times New Roman" w:hAnsi="Times New Roman" w:cs="Times New Roman"/>
            <w:color w:val="000000" w:themeColor="text1"/>
            <w:sz w:val="20"/>
            <w:szCs w:val="20"/>
            <w:rPrChange w:id="4286" w:author="Chen Liao" w:date="2021-06-01T21:13:00Z">
              <w:rPr>
                <w:rFonts w:ascii="Times New Roman" w:hAnsi="Times New Roman" w:cs="Times New Roman"/>
                <w:sz w:val="20"/>
                <w:szCs w:val="20"/>
              </w:rPr>
            </w:rPrChange>
          </w:rPr>
          <w:delText>. S</w:delText>
        </w:r>
      </w:del>
      <w:r w:rsidR="00DD57F6" w:rsidRPr="00BE70D2">
        <w:rPr>
          <w:rFonts w:ascii="Times New Roman" w:hAnsi="Times New Roman" w:cs="Times New Roman"/>
          <w:color w:val="000000" w:themeColor="text1"/>
          <w:sz w:val="20"/>
          <w:szCs w:val="20"/>
          <w:rPrChange w:id="4287" w:author="Chen Liao" w:date="2021-06-01T21:13:00Z">
            <w:rPr>
              <w:rFonts w:ascii="Times New Roman" w:hAnsi="Times New Roman" w:cs="Times New Roman"/>
              <w:sz w:val="20"/>
              <w:szCs w:val="20"/>
            </w:rPr>
          </w:rPrChange>
        </w:rPr>
        <w:t>hading areas</w:t>
      </w:r>
      <w:r w:rsidR="005A5F71" w:rsidRPr="00BE70D2">
        <w:rPr>
          <w:rFonts w:ascii="Times New Roman" w:hAnsi="Times New Roman" w:cs="Times New Roman"/>
          <w:color w:val="000000" w:themeColor="text1"/>
          <w:sz w:val="20"/>
          <w:szCs w:val="20"/>
          <w:rPrChange w:id="4288" w:author="Chen Liao" w:date="2021-06-01T21:13:00Z">
            <w:rPr>
              <w:rFonts w:ascii="Times New Roman" w:hAnsi="Times New Roman" w:cs="Times New Roman"/>
              <w:sz w:val="20"/>
              <w:szCs w:val="20"/>
            </w:rPr>
          </w:rPrChange>
        </w:rPr>
        <w:t xml:space="preserve"> (panel</w:t>
      </w:r>
      <w:ins w:id="4289" w:author="Chen Liao" w:date="2021-05-29T21:09:00Z">
        <w:r w:rsidR="009D5F69" w:rsidRPr="00BE70D2">
          <w:rPr>
            <w:rFonts w:ascii="Times New Roman" w:hAnsi="Times New Roman" w:cs="Times New Roman"/>
            <w:color w:val="000000" w:themeColor="text1"/>
            <w:sz w:val="20"/>
            <w:szCs w:val="20"/>
            <w:rPrChange w:id="4290" w:author="Chen Liao" w:date="2021-06-01T21:13:00Z">
              <w:rPr>
                <w:rFonts w:ascii="Times New Roman" w:hAnsi="Times New Roman" w:cs="Times New Roman"/>
                <w:color w:val="000000" w:themeColor="text1"/>
                <w:sz w:val="20"/>
                <w:szCs w:val="20"/>
              </w:rPr>
            </w:rPrChange>
          </w:rPr>
          <w:t>s</w:t>
        </w:r>
      </w:ins>
      <w:r w:rsidR="005A5F71" w:rsidRPr="00BE70D2">
        <w:rPr>
          <w:rFonts w:ascii="Times New Roman" w:hAnsi="Times New Roman" w:cs="Times New Roman"/>
          <w:color w:val="000000" w:themeColor="text1"/>
          <w:sz w:val="20"/>
          <w:szCs w:val="20"/>
          <w:rPrChange w:id="4291" w:author="Chen Liao" w:date="2021-06-01T21:13:00Z">
            <w:rPr>
              <w:rFonts w:ascii="Times New Roman" w:hAnsi="Times New Roman" w:cs="Times New Roman"/>
              <w:sz w:val="20"/>
              <w:szCs w:val="20"/>
            </w:rPr>
          </w:rPrChange>
        </w:rPr>
        <w:t xml:space="preserve"> </w:t>
      </w:r>
      <w:proofErr w:type="gramStart"/>
      <w:ins w:id="4292" w:author="Chen Liao" w:date="2021-05-29T21:09:00Z">
        <w:r w:rsidR="009D5F69" w:rsidRPr="00BE70D2">
          <w:rPr>
            <w:rFonts w:ascii="Times New Roman" w:hAnsi="Times New Roman" w:cs="Times New Roman"/>
            <w:color w:val="000000" w:themeColor="text1"/>
            <w:sz w:val="20"/>
            <w:szCs w:val="20"/>
            <w:rPrChange w:id="4293" w:author="Chen Liao" w:date="2021-06-01T21:13:00Z">
              <w:rPr>
                <w:rFonts w:ascii="Times New Roman" w:hAnsi="Times New Roman" w:cs="Times New Roman"/>
                <w:color w:val="000000" w:themeColor="text1"/>
                <w:sz w:val="20"/>
                <w:szCs w:val="20"/>
              </w:rPr>
            </w:rPrChange>
          </w:rPr>
          <w:t>A,</w:t>
        </w:r>
      </w:ins>
      <w:r w:rsidR="005A5F71" w:rsidRPr="00BE70D2">
        <w:rPr>
          <w:rFonts w:ascii="Times New Roman" w:hAnsi="Times New Roman" w:cs="Times New Roman"/>
          <w:color w:val="000000" w:themeColor="text1"/>
          <w:sz w:val="20"/>
          <w:szCs w:val="20"/>
          <w:rPrChange w:id="4294" w:author="Chen Liao" w:date="2021-06-01T21:13:00Z">
            <w:rPr>
              <w:rFonts w:ascii="Times New Roman" w:hAnsi="Times New Roman" w:cs="Times New Roman"/>
              <w:sz w:val="20"/>
              <w:szCs w:val="20"/>
            </w:rPr>
          </w:rPrChange>
        </w:rPr>
        <w:t>B</w:t>
      </w:r>
      <w:proofErr w:type="gramEnd"/>
      <w:r w:rsidR="005A5F71" w:rsidRPr="00BE70D2">
        <w:rPr>
          <w:rFonts w:ascii="Times New Roman" w:hAnsi="Times New Roman" w:cs="Times New Roman"/>
          <w:color w:val="000000" w:themeColor="text1"/>
          <w:sz w:val="20"/>
          <w:szCs w:val="20"/>
          <w:rPrChange w:id="4295" w:author="Chen Liao" w:date="2021-06-01T21:13:00Z">
            <w:rPr>
              <w:rFonts w:ascii="Times New Roman" w:hAnsi="Times New Roman" w:cs="Times New Roman"/>
              <w:sz w:val="20"/>
              <w:szCs w:val="20"/>
            </w:rPr>
          </w:rPrChange>
        </w:rPr>
        <w:t>)</w:t>
      </w:r>
      <w:ins w:id="4296" w:author="Chen Liao" w:date="2021-06-01T21:53:00Z">
        <w:r w:rsidR="002B5FE5">
          <w:rPr>
            <w:rFonts w:ascii="Times New Roman" w:hAnsi="Times New Roman" w:cs="Times New Roman"/>
            <w:color w:val="000000" w:themeColor="text1"/>
            <w:sz w:val="20"/>
            <w:szCs w:val="20"/>
          </w:rPr>
          <w:t xml:space="preserve"> and </w:t>
        </w:r>
      </w:ins>
      <w:del w:id="4297" w:author="Chen Liao" w:date="2021-05-29T21:09:00Z">
        <w:r w:rsidR="00DD57F6" w:rsidRPr="00BE70D2" w:rsidDel="00FD7ED7">
          <w:rPr>
            <w:rFonts w:ascii="Times New Roman" w:hAnsi="Times New Roman" w:cs="Times New Roman"/>
            <w:color w:val="000000" w:themeColor="text1"/>
            <w:sz w:val="20"/>
            <w:szCs w:val="20"/>
            <w:rPrChange w:id="4298" w:author="Chen Liao" w:date="2021-06-01T21:13:00Z">
              <w:rPr>
                <w:rFonts w:ascii="Times New Roman" w:hAnsi="Times New Roman" w:cs="Times New Roman"/>
                <w:sz w:val="20"/>
                <w:szCs w:val="20"/>
              </w:rPr>
            </w:rPrChange>
          </w:rPr>
          <w:delText xml:space="preserve"> </w:delText>
        </w:r>
        <w:r w:rsidR="00C6050C" w:rsidRPr="00BE70D2" w:rsidDel="00FD7ED7">
          <w:rPr>
            <w:rFonts w:ascii="Times New Roman" w:hAnsi="Times New Roman" w:cs="Times New Roman"/>
            <w:color w:val="000000" w:themeColor="text1"/>
            <w:sz w:val="20"/>
            <w:szCs w:val="20"/>
            <w:rPrChange w:id="4299" w:author="Chen Liao" w:date="2021-06-01T21:13:00Z">
              <w:rPr>
                <w:rFonts w:ascii="Times New Roman" w:hAnsi="Times New Roman" w:cs="Times New Roman"/>
                <w:sz w:val="20"/>
                <w:szCs w:val="20"/>
              </w:rPr>
            </w:rPrChange>
          </w:rPr>
          <w:delText>and</w:delText>
        </w:r>
        <w:r w:rsidR="00AF194A" w:rsidRPr="00BE70D2" w:rsidDel="00FD7ED7">
          <w:rPr>
            <w:rFonts w:ascii="Times New Roman" w:hAnsi="Times New Roman" w:cs="Times New Roman"/>
            <w:color w:val="000000" w:themeColor="text1"/>
            <w:sz w:val="20"/>
            <w:szCs w:val="20"/>
            <w:rPrChange w:id="4300" w:author="Chen Liao" w:date="2021-06-01T21:13:00Z">
              <w:rPr>
                <w:rFonts w:ascii="Times New Roman" w:hAnsi="Times New Roman" w:cs="Times New Roman"/>
                <w:sz w:val="20"/>
                <w:szCs w:val="20"/>
              </w:rPr>
            </w:rPrChange>
          </w:rPr>
          <w:delText xml:space="preserve"> </w:delText>
        </w:r>
      </w:del>
      <w:r w:rsidR="00AF194A" w:rsidRPr="00BE70D2">
        <w:rPr>
          <w:rFonts w:ascii="Times New Roman" w:hAnsi="Times New Roman" w:cs="Times New Roman"/>
          <w:color w:val="000000" w:themeColor="text1"/>
          <w:sz w:val="20"/>
          <w:szCs w:val="20"/>
          <w:rPrChange w:id="4301" w:author="Chen Liao" w:date="2021-06-01T21:13:00Z">
            <w:rPr>
              <w:rFonts w:ascii="Times New Roman" w:hAnsi="Times New Roman" w:cs="Times New Roman"/>
              <w:sz w:val="20"/>
              <w:szCs w:val="20"/>
            </w:rPr>
          </w:rPrChange>
        </w:rPr>
        <w:t xml:space="preserve">error bars </w:t>
      </w:r>
      <w:r w:rsidR="005A5F71" w:rsidRPr="00BE70D2">
        <w:rPr>
          <w:rFonts w:ascii="Times New Roman" w:hAnsi="Times New Roman" w:cs="Times New Roman"/>
          <w:color w:val="000000" w:themeColor="text1"/>
          <w:sz w:val="20"/>
          <w:szCs w:val="20"/>
          <w:rPrChange w:id="4302" w:author="Chen Liao" w:date="2021-06-01T21:13:00Z">
            <w:rPr>
              <w:rFonts w:ascii="Times New Roman" w:hAnsi="Times New Roman" w:cs="Times New Roman"/>
              <w:sz w:val="20"/>
              <w:szCs w:val="20"/>
            </w:rPr>
          </w:rPrChange>
        </w:rPr>
        <w:t xml:space="preserve">(panel </w:t>
      </w:r>
      <w:ins w:id="4303" w:author="Chen Liao" w:date="2021-05-29T21:09:00Z">
        <w:r w:rsidR="009D5F69" w:rsidRPr="00BE70D2">
          <w:rPr>
            <w:rFonts w:ascii="Times New Roman" w:hAnsi="Times New Roman" w:cs="Times New Roman"/>
            <w:color w:val="000000" w:themeColor="text1"/>
            <w:sz w:val="20"/>
            <w:szCs w:val="20"/>
            <w:rPrChange w:id="4304" w:author="Chen Liao" w:date="2021-06-01T21:13:00Z">
              <w:rPr>
                <w:rFonts w:ascii="Times New Roman" w:hAnsi="Times New Roman" w:cs="Times New Roman"/>
                <w:color w:val="000000" w:themeColor="text1"/>
                <w:sz w:val="20"/>
                <w:szCs w:val="20"/>
              </w:rPr>
            </w:rPrChange>
          </w:rPr>
          <w:t>D</w:t>
        </w:r>
      </w:ins>
      <w:del w:id="4305" w:author="Chen Liao" w:date="2021-05-29T21:09:00Z">
        <w:r w:rsidR="005A5F71" w:rsidRPr="00BE70D2" w:rsidDel="009D5F69">
          <w:rPr>
            <w:rFonts w:ascii="Times New Roman" w:hAnsi="Times New Roman" w:cs="Times New Roman"/>
            <w:color w:val="000000" w:themeColor="text1"/>
            <w:sz w:val="20"/>
            <w:szCs w:val="20"/>
            <w:rPrChange w:id="4306" w:author="Chen Liao" w:date="2021-06-01T21:13:00Z">
              <w:rPr>
                <w:rFonts w:ascii="Times New Roman" w:hAnsi="Times New Roman" w:cs="Times New Roman"/>
                <w:sz w:val="20"/>
                <w:szCs w:val="20"/>
              </w:rPr>
            </w:rPrChange>
          </w:rPr>
          <w:delText>E</w:delText>
        </w:r>
      </w:del>
      <w:r w:rsidR="005A5F71" w:rsidRPr="00BE70D2">
        <w:rPr>
          <w:rFonts w:ascii="Times New Roman" w:hAnsi="Times New Roman" w:cs="Times New Roman"/>
          <w:color w:val="000000" w:themeColor="text1"/>
          <w:sz w:val="20"/>
          <w:szCs w:val="20"/>
          <w:rPrChange w:id="4307" w:author="Chen Liao" w:date="2021-06-01T21:13:00Z">
            <w:rPr>
              <w:rFonts w:ascii="Times New Roman" w:hAnsi="Times New Roman" w:cs="Times New Roman"/>
              <w:sz w:val="20"/>
              <w:szCs w:val="20"/>
            </w:rPr>
          </w:rPrChange>
        </w:rPr>
        <w:t xml:space="preserve">) </w:t>
      </w:r>
      <w:r w:rsidR="00DD57F6" w:rsidRPr="00BE70D2">
        <w:rPr>
          <w:rFonts w:ascii="Times New Roman" w:hAnsi="Times New Roman" w:cs="Times New Roman"/>
          <w:color w:val="000000" w:themeColor="text1"/>
          <w:sz w:val="20"/>
          <w:szCs w:val="20"/>
          <w:rPrChange w:id="4308" w:author="Chen Liao" w:date="2021-06-01T21:13:00Z">
            <w:rPr>
              <w:rFonts w:ascii="Times New Roman" w:hAnsi="Times New Roman" w:cs="Times New Roman"/>
              <w:sz w:val="20"/>
              <w:szCs w:val="20"/>
            </w:rPr>
          </w:rPrChange>
        </w:rPr>
        <w:t>represent standard error of the mean.</w:t>
      </w:r>
      <w:r w:rsidR="00AF194A" w:rsidRPr="00BE70D2">
        <w:rPr>
          <w:rFonts w:ascii="Times New Roman" w:hAnsi="Times New Roman" w:cs="Times New Roman"/>
          <w:color w:val="000000" w:themeColor="text1"/>
          <w:sz w:val="20"/>
          <w:szCs w:val="20"/>
          <w:rPrChange w:id="4309" w:author="Chen Liao" w:date="2021-06-01T21:13:00Z">
            <w:rPr>
              <w:rFonts w:ascii="Times New Roman" w:hAnsi="Times New Roman" w:cs="Times New Roman"/>
              <w:sz w:val="20"/>
              <w:szCs w:val="20"/>
            </w:rPr>
          </w:rPrChange>
        </w:rPr>
        <w:t xml:space="preserve"> </w:t>
      </w:r>
      <w:ins w:id="4310" w:author="Chen Liao" w:date="2021-05-28T09:12:00Z">
        <w:r w:rsidR="006D250F" w:rsidRPr="00BE70D2">
          <w:rPr>
            <w:rFonts w:ascii="Times New Roman" w:hAnsi="Times New Roman" w:cs="Times New Roman"/>
            <w:color w:val="000000" w:themeColor="text1"/>
            <w:sz w:val="20"/>
            <w:szCs w:val="20"/>
            <w:rPrChange w:id="4311" w:author="Chen Liao" w:date="2021-06-01T21:13:00Z">
              <w:rPr>
                <w:rFonts w:ascii="Times New Roman" w:hAnsi="Times New Roman" w:cs="Times New Roman"/>
                <w:color w:val="000000"/>
                <w:sz w:val="20"/>
                <w:szCs w:val="20"/>
              </w:rPr>
            </w:rPrChange>
          </w:rPr>
          <w:t>Un.: unclassified</w:t>
        </w:r>
      </w:ins>
      <w:ins w:id="4312" w:author="Chen Liao" w:date="2021-05-29T21:08:00Z">
        <w:r w:rsidR="009C1F8C" w:rsidRPr="00BE70D2">
          <w:rPr>
            <w:rFonts w:ascii="Times New Roman" w:hAnsi="Times New Roman" w:cs="Times New Roman"/>
            <w:color w:val="000000" w:themeColor="text1"/>
            <w:sz w:val="20"/>
            <w:szCs w:val="20"/>
            <w:rPrChange w:id="4313" w:author="Chen Liao" w:date="2021-06-01T21:13:00Z">
              <w:rPr>
                <w:rFonts w:ascii="Times New Roman" w:hAnsi="Times New Roman" w:cs="Times New Roman"/>
                <w:color w:val="000000" w:themeColor="text1"/>
                <w:sz w:val="20"/>
                <w:szCs w:val="20"/>
              </w:rPr>
            </w:rPrChange>
          </w:rPr>
          <w:t>/uncultured</w:t>
        </w:r>
      </w:ins>
      <w:ins w:id="4314" w:author="Chen Liao" w:date="2021-05-28T09:12:00Z">
        <w:r w:rsidR="006D250F" w:rsidRPr="00BE70D2">
          <w:rPr>
            <w:rFonts w:ascii="Times New Roman" w:hAnsi="Times New Roman" w:cs="Times New Roman"/>
            <w:color w:val="000000" w:themeColor="text1"/>
            <w:sz w:val="20"/>
            <w:szCs w:val="20"/>
            <w:rPrChange w:id="4315" w:author="Chen Liao" w:date="2021-06-01T21:13:00Z">
              <w:rPr>
                <w:rFonts w:ascii="Times New Roman" w:hAnsi="Times New Roman" w:cs="Times New Roman"/>
                <w:color w:val="000000"/>
                <w:sz w:val="20"/>
                <w:szCs w:val="20"/>
              </w:rPr>
            </w:rPrChange>
          </w:rPr>
          <w:t>.</w:t>
        </w:r>
      </w:ins>
    </w:p>
    <w:p w14:paraId="2C363BF4" w14:textId="113EDA19" w:rsidR="001E0C1B" w:rsidRPr="00BE70D2" w:rsidRDefault="001E0C1B" w:rsidP="006D6F2F">
      <w:pPr>
        <w:jc w:val="both"/>
        <w:rPr>
          <w:ins w:id="4316" w:author="Chen Liao" w:date="2021-05-29T00:23:00Z"/>
          <w:color w:val="000000" w:themeColor="text1"/>
          <w:sz w:val="22"/>
          <w:szCs w:val="22"/>
          <w:rPrChange w:id="4317" w:author="Chen Liao" w:date="2021-06-01T21:13:00Z">
            <w:rPr>
              <w:ins w:id="4318" w:author="Chen Liao" w:date="2021-05-29T00:23:00Z"/>
              <w:sz w:val="22"/>
              <w:szCs w:val="22"/>
            </w:rPr>
          </w:rPrChange>
        </w:rPr>
      </w:pPr>
    </w:p>
    <w:p w14:paraId="6CA0C9DB" w14:textId="666664E6" w:rsidR="00AD781A" w:rsidRPr="00BE70D2" w:rsidRDefault="004E7CD1" w:rsidP="004E7CD1">
      <w:pPr>
        <w:jc w:val="both"/>
        <w:rPr>
          <w:ins w:id="4319" w:author="Chen Liao" w:date="2021-05-29T22:03:00Z"/>
          <w:color w:val="000000" w:themeColor="text1"/>
          <w:sz w:val="22"/>
          <w:szCs w:val="22"/>
          <w:rPrChange w:id="4320" w:author="Chen Liao" w:date="2021-06-01T21:13:00Z">
            <w:rPr>
              <w:ins w:id="4321" w:author="Chen Liao" w:date="2021-05-29T22:03:00Z"/>
              <w:color w:val="000000" w:themeColor="text1"/>
              <w:sz w:val="22"/>
              <w:szCs w:val="22"/>
            </w:rPr>
          </w:rPrChange>
        </w:rPr>
      </w:pPr>
      <w:moveToRangeStart w:id="4322" w:author="Chen Liao" w:date="2021-05-29T00:23:00Z" w:name="move73140207"/>
      <w:moveTo w:id="4323" w:author="Chen Liao" w:date="2021-05-29T00:23:00Z">
        <w:r w:rsidRPr="00BE70D2">
          <w:rPr>
            <w:rFonts w:eastAsia="SimSun"/>
            <w:b/>
            <w:bCs/>
            <w:color w:val="000000" w:themeColor="text1"/>
            <w:sz w:val="22"/>
            <w:szCs w:val="22"/>
            <w:rPrChange w:id="4324" w:author="Chen Liao" w:date="2021-06-01T21:13:00Z">
              <w:rPr>
                <w:rFonts w:eastAsia="SimSun"/>
                <w:b/>
                <w:bCs/>
                <w:color w:val="000000" w:themeColor="text1"/>
                <w:sz w:val="22"/>
                <w:szCs w:val="22"/>
              </w:rPr>
            </w:rPrChange>
          </w:rPr>
          <w:t xml:space="preserve">Dynamical responses of </w:t>
        </w:r>
        <w:del w:id="4325" w:author="Chen Liao" w:date="2021-05-29T00:23:00Z">
          <w:r w:rsidRPr="00BE70D2" w:rsidDel="00DE5345">
            <w:rPr>
              <w:rFonts w:eastAsia="SimSun"/>
              <w:b/>
              <w:bCs/>
              <w:color w:val="000000" w:themeColor="text1"/>
              <w:sz w:val="22"/>
              <w:szCs w:val="22"/>
              <w:rPrChange w:id="4326" w:author="Chen Liao" w:date="2021-06-01T21:13:00Z">
                <w:rPr>
                  <w:rFonts w:eastAsia="SimSun"/>
                  <w:b/>
                  <w:bCs/>
                  <w:color w:val="000000" w:themeColor="text1"/>
                  <w:sz w:val="22"/>
                  <w:szCs w:val="22"/>
                </w:rPr>
              </w:rPrChange>
            </w:rPr>
            <w:delText>gut microbiota and SCFAs</w:delText>
          </w:r>
        </w:del>
      </w:moveTo>
      <w:ins w:id="4327" w:author="Chen Liao" w:date="2021-05-29T00:23:00Z">
        <w:r w:rsidR="00DE5345" w:rsidRPr="00BE70D2">
          <w:rPr>
            <w:rFonts w:eastAsia="SimSun"/>
            <w:b/>
            <w:bCs/>
            <w:color w:val="000000" w:themeColor="text1"/>
            <w:sz w:val="22"/>
            <w:szCs w:val="22"/>
            <w:rPrChange w:id="4328" w:author="Chen Liao" w:date="2021-06-01T21:13:00Z">
              <w:rPr>
                <w:rFonts w:eastAsia="SimSun"/>
                <w:b/>
                <w:bCs/>
                <w:color w:val="000000" w:themeColor="text1"/>
                <w:sz w:val="22"/>
                <w:szCs w:val="22"/>
              </w:rPr>
            </w:rPrChange>
          </w:rPr>
          <w:t xml:space="preserve">bacterial </w:t>
        </w:r>
      </w:ins>
      <w:moveTo w:id="4329" w:author="Chen Liao" w:date="2021-05-29T00:23:00Z">
        <w:del w:id="4330" w:author="Chen Liao" w:date="2021-05-29T00:23:00Z">
          <w:r w:rsidRPr="00BE70D2" w:rsidDel="00DE5345">
            <w:rPr>
              <w:rFonts w:eastAsia="SimSun"/>
              <w:b/>
              <w:bCs/>
              <w:color w:val="000000" w:themeColor="text1"/>
              <w:sz w:val="22"/>
              <w:szCs w:val="22"/>
              <w:rPrChange w:id="4331" w:author="Chen Liao" w:date="2021-06-01T21:13:00Z">
                <w:rPr>
                  <w:rFonts w:eastAsia="SimSun"/>
                  <w:b/>
                  <w:bCs/>
                  <w:color w:val="000000" w:themeColor="text1"/>
                  <w:sz w:val="22"/>
                  <w:szCs w:val="22"/>
                </w:rPr>
              </w:rPrChange>
            </w:rPr>
            <w:delText xml:space="preserve"> </w:delText>
          </w:r>
        </w:del>
      </w:moveTo>
      <w:ins w:id="4332" w:author="Chen Liao" w:date="2021-05-29T00:23:00Z">
        <w:r w:rsidR="00DE5345" w:rsidRPr="00BE70D2">
          <w:rPr>
            <w:rFonts w:eastAsia="SimSun"/>
            <w:b/>
            <w:bCs/>
            <w:color w:val="000000" w:themeColor="text1"/>
            <w:sz w:val="22"/>
            <w:szCs w:val="22"/>
            <w:rPrChange w:id="4333" w:author="Chen Liao" w:date="2021-06-01T21:13:00Z">
              <w:rPr>
                <w:rFonts w:eastAsia="SimSun"/>
                <w:b/>
                <w:bCs/>
                <w:color w:val="000000" w:themeColor="text1"/>
                <w:sz w:val="22"/>
                <w:szCs w:val="22"/>
              </w:rPr>
            </w:rPrChange>
          </w:rPr>
          <w:t>load and two major S</w:t>
        </w:r>
      </w:ins>
      <w:ins w:id="4334" w:author="Chen Liao" w:date="2021-05-29T00:24:00Z">
        <w:r w:rsidR="00DE5345" w:rsidRPr="00BE70D2">
          <w:rPr>
            <w:rFonts w:eastAsia="SimSun"/>
            <w:b/>
            <w:bCs/>
            <w:color w:val="000000" w:themeColor="text1"/>
            <w:sz w:val="22"/>
            <w:szCs w:val="22"/>
            <w:rPrChange w:id="4335" w:author="Chen Liao" w:date="2021-06-01T21:13:00Z">
              <w:rPr>
                <w:rFonts w:eastAsia="SimSun"/>
                <w:b/>
                <w:bCs/>
                <w:color w:val="000000" w:themeColor="text1"/>
                <w:sz w:val="22"/>
                <w:szCs w:val="22"/>
              </w:rPr>
            </w:rPrChange>
          </w:rPr>
          <w:t xml:space="preserve">CFAs </w:t>
        </w:r>
      </w:ins>
      <w:moveTo w:id="4336" w:author="Chen Liao" w:date="2021-05-29T00:23:00Z">
        <w:r w:rsidRPr="00BE70D2">
          <w:rPr>
            <w:rFonts w:eastAsia="SimSun"/>
            <w:b/>
            <w:bCs/>
            <w:color w:val="000000" w:themeColor="text1"/>
            <w:sz w:val="22"/>
            <w:szCs w:val="22"/>
            <w:rPrChange w:id="4337" w:author="Chen Liao" w:date="2021-06-01T21:13:00Z">
              <w:rPr>
                <w:rFonts w:eastAsia="SimSun"/>
                <w:b/>
                <w:bCs/>
                <w:color w:val="000000" w:themeColor="text1"/>
                <w:sz w:val="22"/>
                <w:szCs w:val="22"/>
              </w:rPr>
            </w:rPrChange>
          </w:rPr>
          <w:t xml:space="preserve">are </w:t>
        </w:r>
        <w:proofErr w:type="gramStart"/>
        <w:r w:rsidRPr="00BE70D2">
          <w:rPr>
            <w:rFonts w:eastAsia="SimSun"/>
            <w:b/>
            <w:bCs/>
            <w:color w:val="000000" w:themeColor="text1"/>
            <w:sz w:val="22"/>
            <w:szCs w:val="22"/>
            <w:rPrChange w:id="4338" w:author="Chen Liao" w:date="2021-06-01T21:13:00Z">
              <w:rPr>
                <w:rFonts w:eastAsia="SimSun"/>
                <w:b/>
                <w:bCs/>
                <w:color w:val="000000" w:themeColor="text1"/>
                <w:sz w:val="22"/>
                <w:szCs w:val="22"/>
              </w:rPr>
            </w:rPrChange>
          </w:rPr>
          <w:t>baseline-dependent</w:t>
        </w:r>
        <w:proofErr w:type="gramEnd"/>
        <w:r w:rsidRPr="00BE70D2">
          <w:rPr>
            <w:rFonts w:eastAsia="SimSun"/>
            <w:b/>
            <w:bCs/>
            <w:color w:val="000000" w:themeColor="text1"/>
            <w:sz w:val="22"/>
            <w:szCs w:val="22"/>
            <w:rPrChange w:id="4339" w:author="Chen Liao" w:date="2021-06-01T21:13:00Z">
              <w:rPr>
                <w:rFonts w:eastAsia="SimSun"/>
                <w:b/>
                <w:bCs/>
                <w:color w:val="000000" w:themeColor="text1"/>
                <w:sz w:val="22"/>
                <w:szCs w:val="22"/>
              </w:rPr>
            </w:rPrChange>
          </w:rPr>
          <w:t xml:space="preserve">. </w:t>
        </w:r>
        <w:r w:rsidRPr="00BE70D2">
          <w:rPr>
            <w:rFonts w:eastAsia="SimSun"/>
            <w:color w:val="000000" w:themeColor="text1"/>
            <w:sz w:val="22"/>
            <w:szCs w:val="22"/>
            <w:rPrChange w:id="4340" w:author="Chen Liao" w:date="2021-06-01T21:13:00Z">
              <w:rPr>
                <w:rFonts w:eastAsia="SimSun"/>
                <w:color w:val="000000" w:themeColor="text1"/>
                <w:sz w:val="22"/>
                <w:szCs w:val="22"/>
              </w:rPr>
            </w:rPrChange>
          </w:rPr>
          <w:t xml:space="preserve">We have shown above that the Shanghai mice </w:t>
        </w:r>
        <w:del w:id="4341" w:author="Chen Liao" w:date="2021-05-29T00:36:00Z">
          <w:r w:rsidRPr="00BE70D2" w:rsidDel="00C656FD">
            <w:rPr>
              <w:rFonts w:eastAsia="SimSun"/>
              <w:color w:val="000000" w:themeColor="text1"/>
              <w:sz w:val="22"/>
              <w:szCs w:val="22"/>
              <w:rPrChange w:id="4342" w:author="Chen Liao" w:date="2021-06-01T21:13:00Z">
                <w:rPr>
                  <w:rFonts w:eastAsia="SimSun"/>
                  <w:color w:val="000000" w:themeColor="text1"/>
                  <w:sz w:val="22"/>
                  <w:szCs w:val="22"/>
                </w:rPr>
              </w:rPrChange>
            </w:rPr>
            <w:delText>were initially inert</w:delText>
          </w:r>
        </w:del>
      </w:moveTo>
      <w:ins w:id="4343" w:author="Chen Liao" w:date="2021-05-29T00:36:00Z">
        <w:r w:rsidR="00C656FD" w:rsidRPr="00BE70D2">
          <w:rPr>
            <w:rFonts w:eastAsia="SimSun"/>
            <w:color w:val="000000" w:themeColor="text1"/>
            <w:sz w:val="22"/>
            <w:szCs w:val="22"/>
            <w:rPrChange w:id="4344" w:author="Chen Liao" w:date="2021-06-01T21:13:00Z">
              <w:rPr>
                <w:rFonts w:eastAsia="SimSun"/>
                <w:color w:val="000000" w:themeColor="text1"/>
                <w:sz w:val="22"/>
                <w:szCs w:val="22"/>
              </w:rPr>
            </w:rPrChange>
          </w:rPr>
          <w:t>had delayed increase in bacterial load</w:t>
        </w:r>
      </w:ins>
      <w:moveTo w:id="4345" w:author="Chen Liao" w:date="2021-05-29T00:23:00Z">
        <w:r w:rsidRPr="00BE70D2">
          <w:rPr>
            <w:rFonts w:eastAsia="SimSun"/>
            <w:color w:val="000000" w:themeColor="text1"/>
            <w:sz w:val="22"/>
            <w:szCs w:val="22"/>
            <w:rPrChange w:id="4346" w:author="Chen Liao" w:date="2021-06-01T21:13:00Z">
              <w:rPr>
                <w:rFonts w:eastAsia="SimSun"/>
                <w:color w:val="000000" w:themeColor="text1"/>
                <w:sz w:val="22"/>
                <w:szCs w:val="22"/>
              </w:rPr>
            </w:rPrChange>
          </w:rPr>
          <w:t xml:space="preserve"> </w:t>
        </w:r>
        <w:del w:id="4347" w:author="Chen Liao" w:date="2021-05-29T00:36:00Z">
          <w:r w:rsidRPr="00BE70D2" w:rsidDel="00B65A3B">
            <w:rPr>
              <w:rFonts w:eastAsia="SimSun"/>
              <w:color w:val="000000" w:themeColor="text1"/>
              <w:sz w:val="22"/>
              <w:szCs w:val="22"/>
              <w:rPrChange w:id="4348" w:author="Chen Liao" w:date="2021-06-01T21:13:00Z">
                <w:rPr>
                  <w:rFonts w:eastAsia="SimSun"/>
                  <w:color w:val="000000" w:themeColor="text1"/>
                  <w:sz w:val="22"/>
                  <w:szCs w:val="22"/>
                </w:rPr>
              </w:rPrChange>
            </w:rPr>
            <w:delText xml:space="preserve">to inulin </w:delText>
          </w:r>
        </w:del>
        <w:del w:id="4349" w:author="Chen Liao" w:date="2021-05-29T00:32:00Z">
          <w:r w:rsidRPr="00BE70D2" w:rsidDel="00537F0E">
            <w:rPr>
              <w:rFonts w:eastAsia="SimSun"/>
              <w:color w:val="000000" w:themeColor="text1"/>
              <w:sz w:val="22"/>
              <w:szCs w:val="22"/>
              <w:rPrChange w:id="4350" w:author="Chen Liao" w:date="2021-06-01T21:13:00Z">
                <w:rPr>
                  <w:rFonts w:eastAsia="SimSun"/>
                  <w:color w:val="000000" w:themeColor="text1"/>
                  <w:sz w:val="22"/>
                  <w:szCs w:val="22"/>
                </w:rPr>
              </w:rPrChange>
            </w:rPr>
            <w:delText xml:space="preserve">and resistant starch </w:delText>
          </w:r>
        </w:del>
        <w:del w:id="4351" w:author="Chen Liao" w:date="2021-05-29T00:36:00Z">
          <w:r w:rsidRPr="00BE70D2" w:rsidDel="00B65A3B">
            <w:rPr>
              <w:rFonts w:eastAsia="SimSun"/>
              <w:color w:val="000000" w:themeColor="text1"/>
              <w:sz w:val="22"/>
              <w:szCs w:val="22"/>
              <w:rPrChange w:id="4352" w:author="Chen Liao" w:date="2021-06-01T21:13:00Z">
                <w:rPr>
                  <w:rFonts w:eastAsia="SimSun"/>
                  <w:color w:val="000000" w:themeColor="text1"/>
                  <w:sz w:val="22"/>
                  <w:szCs w:val="22"/>
                </w:rPr>
              </w:rPrChange>
            </w:rPr>
            <w:delText xml:space="preserve">stimulation </w:delText>
          </w:r>
        </w:del>
        <w:r w:rsidRPr="00BE70D2">
          <w:rPr>
            <w:rFonts w:eastAsia="SimSun"/>
            <w:color w:val="000000" w:themeColor="text1"/>
            <w:sz w:val="22"/>
            <w:szCs w:val="22"/>
            <w:rPrChange w:id="4353" w:author="Chen Liao" w:date="2021-06-01T21:13:00Z">
              <w:rPr>
                <w:rFonts w:eastAsia="SimSun"/>
                <w:color w:val="000000" w:themeColor="text1"/>
                <w:sz w:val="22"/>
                <w:szCs w:val="22"/>
              </w:rPr>
            </w:rPrChange>
          </w:rPr>
          <w:t>(</w:t>
        </w:r>
        <w:r w:rsidRPr="00BE70D2">
          <w:rPr>
            <w:rFonts w:eastAsia="SimSun"/>
            <w:color w:val="000000" w:themeColor="text1"/>
            <w:sz w:val="22"/>
            <w:szCs w:val="22"/>
            <w:highlight w:val="yellow"/>
            <w:rPrChange w:id="4354" w:author="Chen Liao" w:date="2021-06-01T21:13:00Z">
              <w:rPr>
                <w:rFonts w:eastAsia="SimSun"/>
                <w:color w:val="000000" w:themeColor="text1"/>
                <w:sz w:val="22"/>
                <w:szCs w:val="22"/>
                <w:highlight w:val="yellow"/>
              </w:rPr>
            </w:rPrChange>
          </w:rPr>
          <w:t xml:space="preserve">Fig. </w:t>
        </w:r>
      </w:moveTo>
      <w:ins w:id="4355" w:author="Chen Liao" w:date="2021-05-29T00:32:00Z">
        <w:r w:rsidR="00537F0E" w:rsidRPr="00BE70D2">
          <w:rPr>
            <w:rFonts w:eastAsia="SimSun"/>
            <w:color w:val="000000" w:themeColor="text1"/>
            <w:sz w:val="22"/>
            <w:szCs w:val="22"/>
            <w:highlight w:val="yellow"/>
            <w:rPrChange w:id="4356" w:author="Chen Liao" w:date="2021-06-01T21:13:00Z">
              <w:rPr>
                <w:rFonts w:eastAsia="SimSun"/>
                <w:color w:val="000000" w:themeColor="text1"/>
                <w:sz w:val="22"/>
                <w:szCs w:val="22"/>
                <w:highlight w:val="yellow"/>
              </w:rPr>
            </w:rPrChange>
          </w:rPr>
          <w:t>2</w:t>
        </w:r>
      </w:ins>
      <w:moveTo w:id="4357" w:author="Chen Liao" w:date="2021-05-29T00:23:00Z">
        <w:del w:id="4358" w:author="Chen Liao" w:date="2021-05-29T00:32:00Z">
          <w:r w:rsidRPr="00BE70D2" w:rsidDel="00537F0E">
            <w:rPr>
              <w:rFonts w:eastAsia="SimSun"/>
              <w:color w:val="000000" w:themeColor="text1"/>
              <w:sz w:val="22"/>
              <w:szCs w:val="22"/>
              <w:highlight w:val="yellow"/>
              <w:rPrChange w:id="4359" w:author="Chen Liao" w:date="2021-06-01T21:13:00Z">
                <w:rPr>
                  <w:rFonts w:eastAsia="SimSun"/>
                  <w:color w:val="000000" w:themeColor="text1"/>
                  <w:sz w:val="22"/>
                  <w:szCs w:val="22"/>
                  <w:highlight w:val="yellow"/>
                </w:rPr>
              </w:rPrChange>
            </w:rPr>
            <w:delText>3</w:delText>
          </w:r>
        </w:del>
      </w:moveTo>
      <w:ins w:id="4360" w:author="Chen Liao" w:date="2021-05-29T00:32:00Z">
        <w:r w:rsidR="00537F0E" w:rsidRPr="00BE70D2">
          <w:rPr>
            <w:rFonts w:eastAsia="SimSun"/>
            <w:color w:val="000000" w:themeColor="text1"/>
            <w:sz w:val="22"/>
            <w:szCs w:val="22"/>
            <w:highlight w:val="yellow"/>
            <w:rPrChange w:id="4361" w:author="Chen Liao" w:date="2021-06-01T21:13:00Z">
              <w:rPr>
                <w:rFonts w:eastAsia="SimSun"/>
                <w:color w:val="000000" w:themeColor="text1"/>
                <w:sz w:val="22"/>
                <w:szCs w:val="22"/>
                <w:highlight w:val="yellow"/>
              </w:rPr>
            </w:rPrChange>
          </w:rPr>
          <w:t>A</w:t>
        </w:r>
      </w:ins>
      <w:moveTo w:id="4362" w:author="Chen Liao" w:date="2021-05-29T00:23:00Z">
        <w:del w:id="4363" w:author="Chen Liao" w:date="2021-05-29T00:32:00Z">
          <w:r w:rsidRPr="00BE70D2" w:rsidDel="00537F0E">
            <w:rPr>
              <w:rFonts w:eastAsia="SimSun"/>
              <w:color w:val="000000" w:themeColor="text1"/>
              <w:sz w:val="22"/>
              <w:szCs w:val="22"/>
              <w:highlight w:val="yellow"/>
              <w:rPrChange w:id="4364" w:author="Chen Liao" w:date="2021-06-01T21:13:00Z">
                <w:rPr>
                  <w:rFonts w:eastAsia="SimSun"/>
                  <w:color w:val="000000" w:themeColor="text1"/>
                  <w:sz w:val="22"/>
                  <w:szCs w:val="22"/>
                  <w:highlight w:val="yellow"/>
                </w:rPr>
              </w:rPrChange>
            </w:rPr>
            <w:delText>C</w:delText>
          </w:r>
        </w:del>
        <w:r w:rsidRPr="00BE70D2">
          <w:rPr>
            <w:rFonts w:eastAsia="SimSun"/>
            <w:color w:val="000000" w:themeColor="text1"/>
            <w:sz w:val="22"/>
            <w:szCs w:val="22"/>
            <w:rPrChange w:id="4365" w:author="Chen Liao" w:date="2021-06-01T21:13:00Z">
              <w:rPr>
                <w:rFonts w:eastAsia="SimSun"/>
                <w:color w:val="000000" w:themeColor="text1"/>
                <w:sz w:val="22"/>
                <w:szCs w:val="22"/>
              </w:rPr>
            </w:rPrChange>
          </w:rPr>
          <w:t>)</w:t>
        </w:r>
      </w:moveTo>
      <w:ins w:id="4366" w:author="Chen Liao" w:date="2021-05-29T00:33:00Z">
        <w:r w:rsidR="00E43A46" w:rsidRPr="00BE70D2">
          <w:rPr>
            <w:rFonts w:eastAsia="SimSun"/>
            <w:color w:val="000000" w:themeColor="text1"/>
            <w:sz w:val="22"/>
            <w:szCs w:val="22"/>
            <w:rPrChange w:id="4367" w:author="Chen Liao" w:date="2021-06-01T21:13:00Z">
              <w:rPr>
                <w:rFonts w:eastAsia="SimSun"/>
                <w:color w:val="000000" w:themeColor="text1"/>
                <w:sz w:val="22"/>
                <w:szCs w:val="22"/>
              </w:rPr>
            </w:rPrChange>
          </w:rPr>
          <w:t xml:space="preserve"> and produced low levels of propionate (</w:t>
        </w:r>
        <w:r w:rsidR="00E43A46" w:rsidRPr="00BE70D2">
          <w:rPr>
            <w:rFonts w:eastAsia="SimSun"/>
            <w:color w:val="000000" w:themeColor="text1"/>
            <w:sz w:val="22"/>
            <w:szCs w:val="22"/>
            <w:highlight w:val="yellow"/>
            <w:rPrChange w:id="4368" w:author="Chen Liao" w:date="2021-06-01T21:13:00Z">
              <w:rPr>
                <w:rFonts w:eastAsia="SimSun"/>
                <w:color w:val="000000" w:themeColor="text1"/>
                <w:sz w:val="22"/>
                <w:szCs w:val="22"/>
              </w:rPr>
            </w:rPrChange>
          </w:rPr>
          <w:t>Fig. 2E</w:t>
        </w:r>
        <w:r w:rsidR="00E43A46" w:rsidRPr="00BE70D2">
          <w:rPr>
            <w:rFonts w:eastAsia="SimSun"/>
            <w:color w:val="000000" w:themeColor="text1"/>
            <w:sz w:val="22"/>
            <w:szCs w:val="22"/>
            <w:rPrChange w:id="4369" w:author="Chen Liao" w:date="2021-06-01T21:13:00Z">
              <w:rPr>
                <w:rFonts w:eastAsia="SimSun"/>
                <w:color w:val="000000" w:themeColor="text1"/>
                <w:sz w:val="22"/>
                <w:szCs w:val="22"/>
              </w:rPr>
            </w:rPrChange>
          </w:rPr>
          <w:t>)</w:t>
        </w:r>
      </w:ins>
      <w:ins w:id="4370" w:author="Chen Liao" w:date="2021-05-29T00:36:00Z">
        <w:r w:rsidR="00B65A3B" w:rsidRPr="00BE70D2">
          <w:rPr>
            <w:rFonts w:eastAsia="SimSun"/>
            <w:color w:val="000000" w:themeColor="text1"/>
            <w:sz w:val="22"/>
            <w:szCs w:val="22"/>
            <w:rPrChange w:id="4371" w:author="Chen Liao" w:date="2021-06-01T21:13:00Z">
              <w:rPr>
                <w:rFonts w:eastAsia="SimSun"/>
                <w:color w:val="000000" w:themeColor="text1"/>
                <w:sz w:val="22"/>
                <w:szCs w:val="22"/>
              </w:rPr>
            </w:rPrChange>
          </w:rPr>
          <w:t xml:space="preserve"> in response to inulin</w:t>
        </w:r>
      </w:ins>
      <w:moveTo w:id="4372" w:author="Chen Liao" w:date="2021-05-29T00:23:00Z">
        <w:r w:rsidRPr="00BE70D2">
          <w:rPr>
            <w:rFonts w:eastAsia="SimSun"/>
            <w:color w:val="000000" w:themeColor="text1"/>
            <w:sz w:val="22"/>
            <w:szCs w:val="22"/>
            <w:rPrChange w:id="4373" w:author="Chen Liao" w:date="2021-06-01T21:13:00Z">
              <w:rPr>
                <w:rFonts w:eastAsia="SimSun"/>
                <w:color w:val="000000" w:themeColor="text1"/>
                <w:sz w:val="22"/>
                <w:szCs w:val="22"/>
              </w:rPr>
            </w:rPrChange>
          </w:rPr>
          <w:t xml:space="preserve">. </w:t>
        </w:r>
      </w:moveTo>
      <w:ins w:id="4374" w:author="Chen Liao" w:date="2021-05-29T00:36:00Z">
        <w:r w:rsidR="009B6439" w:rsidRPr="00BE70D2">
          <w:rPr>
            <w:rFonts w:eastAsia="SimSun"/>
            <w:color w:val="000000" w:themeColor="text1"/>
            <w:sz w:val="22"/>
            <w:szCs w:val="22"/>
            <w:rPrChange w:id="4375" w:author="Chen Liao" w:date="2021-06-01T21:13:00Z">
              <w:rPr>
                <w:rFonts w:eastAsia="SimSun"/>
                <w:color w:val="000000" w:themeColor="text1"/>
                <w:sz w:val="22"/>
                <w:szCs w:val="22"/>
              </w:rPr>
            </w:rPrChange>
          </w:rPr>
          <w:t>T</w:t>
        </w:r>
      </w:ins>
      <w:ins w:id="4376" w:author="Chen Liao" w:date="2021-05-29T00:37:00Z">
        <w:r w:rsidR="009B6439" w:rsidRPr="00BE70D2">
          <w:rPr>
            <w:rFonts w:eastAsia="SimSun"/>
            <w:color w:val="000000" w:themeColor="text1"/>
            <w:sz w:val="22"/>
            <w:szCs w:val="22"/>
            <w:rPrChange w:id="4377" w:author="Chen Liao" w:date="2021-06-01T21:13:00Z">
              <w:rPr>
                <w:rFonts w:eastAsia="SimSun"/>
                <w:color w:val="000000" w:themeColor="text1"/>
                <w:sz w:val="22"/>
                <w:szCs w:val="22"/>
              </w:rPr>
            </w:rPrChange>
          </w:rPr>
          <w:t xml:space="preserve">he distinct </w:t>
        </w:r>
      </w:ins>
      <w:ins w:id="4378" w:author="Chen Liao" w:date="2021-05-29T00:38:00Z">
        <w:r w:rsidR="009B6439" w:rsidRPr="00BE70D2">
          <w:rPr>
            <w:rFonts w:eastAsia="SimSun"/>
            <w:color w:val="000000" w:themeColor="text1"/>
            <w:sz w:val="22"/>
            <w:szCs w:val="22"/>
            <w:rPrChange w:id="4379" w:author="Chen Liao" w:date="2021-06-01T21:13:00Z">
              <w:rPr>
                <w:rFonts w:eastAsia="SimSun"/>
                <w:color w:val="000000" w:themeColor="text1"/>
                <w:sz w:val="22"/>
                <w:szCs w:val="22"/>
              </w:rPr>
            </w:rPrChange>
          </w:rPr>
          <w:t>behavior o</w:t>
        </w:r>
      </w:ins>
      <w:ins w:id="4380" w:author="Chen Liao" w:date="2021-05-29T00:37:00Z">
        <w:r w:rsidR="009B6439" w:rsidRPr="00BE70D2">
          <w:rPr>
            <w:rFonts w:eastAsia="SimSun"/>
            <w:color w:val="000000" w:themeColor="text1"/>
            <w:sz w:val="22"/>
            <w:szCs w:val="22"/>
            <w:rPrChange w:id="4381" w:author="Chen Liao" w:date="2021-06-01T21:13:00Z">
              <w:rPr>
                <w:rFonts w:eastAsia="SimSun"/>
                <w:color w:val="000000" w:themeColor="text1"/>
                <w:sz w:val="22"/>
                <w:szCs w:val="22"/>
              </w:rPr>
            </w:rPrChange>
          </w:rPr>
          <w:t xml:space="preserve">f Shanghai mice </w:t>
        </w:r>
      </w:ins>
      <w:ins w:id="4382" w:author="Chen Liao" w:date="2021-05-29T00:38:00Z">
        <w:r w:rsidR="009B6439" w:rsidRPr="00BE70D2">
          <w:rPr>
            <w:rFonts w:eastAsia="SimSun"/>
            <w:color w:val="000000" w:themeColor="text1"/>
            <w:sz w:val="22"/>
            <w:szCs w:val="22"/>
            <w:rPrChange w:id="4383" w:author="Chen Liao" w:date="2021-06-01T21:13:00Z">
              <w:rPr>
                <w:rFonts w:eastAsia="SimSun"/>
                <w:color w:val="000000" w:themeColor="text1"/>
                <w:sz w:val="22"/>
                <w:szCs w:val="22"/>
              </w:rPr>
            </w:rPrChange>
          </w:rPr>
          <w:t xml:space="preserve">indicated that the responses of total </w:t>
        </w:r>
      </w:ins>
      <w:ins w:id="4384" w:author="Chen Liao" w:date="2021-06-01T21:54:00Z">
        <w:r w:rsidR="00C506A9">
          <w:rPr>
            <w:rFonts w:eastAsia="SimSun"/>
            <w:color w:val="000000" w:themeColor="text1"/>
            <w:sz w:val="22"/>
            <w:szCs w:val="22"/>
          </w:rPr>
          <w:t xml:space="preserve">biomass </w:t>
        </w:r>
      </w:ins>
      <w:ins w:id="4385" w:author="Chen Liao" w:date="2021-05-29T00:38:00Z">
        <w:r w:rsidR="009B6439" w:rsidRPr="00BE70D2">
          <w:rPr>
            <w:rFonts w:eastAsia="SimSun"/>
            <w:color w:val="000000" w:themeColor="text1"/>
            <w:sz w:val="22"/>
            <w:szCs w:val="22"/>
            <w:rPrChange w:id="4386" w:author="Chen Liao" w:date="2021-06-01T21:13:00Z">
              <w:rPr>
                <w:rFonts w:eastAsia="SimSun"/>
                <w:color w:val="000000" w:themeColor="text1"/>
                <w:sz w:val="22"/>
                <w:szCs w:val="22"/>
              </w:rPr>
            </w:rPrChange>
          </w:rPr>
          <w:t xml:space="preserve">and SCFAs may depend on the </w:t>
        </w:r>
      </w:ins>
      <w:ins w:id="4387" w:author="Chen Liao" w:date="2021-05-29T01:35:00Z">
        <w:r w:rsidR="001434B1" w:rsidRPr="00BE70D2">
          <w:rPr>
            <w:rFonts w:eastAsia="SimSun"/>
            <w:color w:val="000000" w:themeColor="text1"/>
            <w:sz w:val="22"/>
            <w:szCs w:val="22"/>
            <w:rPrChange w:id="4388" w:author="Chen Liao" w:date="2021-06-01T21:13:00Z">
              <w:rPr>
                <w:rFonts w:eastAsia="SimSun"/>
                <w:color w:val="000000" w:themeColor="text1"/>
                <w:sz w:val="22"/>
                <w:szCs w:val="22"/>
              </w:rPr>
            </w:rPrChange>
          </w:rPr>
          <w:t>vendor</w:t>
        </w:r>
      </w:ins>
      <w:ins w:id="4389" w:author="Chen Liao" w:date="2021-05-29T21:22:00Z">
        <w:r w:rsidR="007C02FC" w:rsidRPr="00BE70D2">
          <w:rPr>
            <w:rFonts w:eastAsia="SimSun"/>
            <w:color w:val="000000" w:themeColor="text1"/>
            <w:sz w:val="22"/>
            <w:szCs w:val="22"/>
            <w:rPrChange w:id="4390" w:author="Chen Liao" w:date="2021-06-01T21:13:00Z">
              <w:rPr>
                <w:rFonts w:eastAsia="SimSun"/>
                <w:color w:val="000000" w:themeColor="text1"/>
                <w:sz w:val="22"/>
                <w:szCs w:val="22"/>
              </w:rPr>
            </w:rPrChange>
          </w:rPr>
          <w:t xml:space="preserve"> and its associated </w:t>
        </w:r>
      </w:ins>
      <w:ins w:id="4391" w:author="Chen Liao" w:date="2021-05-29T00:38:00Z">
        <w:r w:rsidR="009B6439" w:rsidRPr="00BE70D2">
          <w:rPr>
            <w:rFonts w:eastAsia="SimSun"/>
            <w:color w:val="000000" w:themeColor="text1"/>
            <w:sz w:val="22"/>
            <w:szCs w:val="22"/>
            <w:rPrChange w:id="4392" w:author="Chen Liao" w:date="2021-06-01T21:13:00Z">
              <w:rPr>
                <w:rFonts w:eastAsia="SimSun"/>
                <w:color w:val="000000" w:themeColor="text1"/>
                <w:sz w:val="22"/>
                <w:szCs w:val="22"/>
              </w:rPr>
            </w:rPrChange>
          </w:rPr>
          <w:t>baselin</w:t>
        </w:r>
      </w:ins>
      <w:ins w:id="4393" w:author="Chen Liao" w:date="2021-05-29T00:39:00Z">
        <w:r w:rsidR="009B6439" w:rsidRPr="00BE70D2">
          <w:rPr>
            <w:rFonts w:eastAsia="SimSun"/>
            <w:color w:val="000000" w:themeColor="text1"/>
            <w:sz w:val="22"/>
            <w:szCs w:val="22"/>
            <w:rPrChange w:id="4394" w:author="Chen Liao" w:date="2021-06-01T21:13:00Z">
              <w:rPr>
                <w:rFonts w:eastAsia="SimSun"/>
                <w:color w:val="000000" w:themeColor="text1"/>
                <w:sz w:val="22"/>
                <w:szCs w:val="22"/>
              </w:rPr>
            </w:rPrChange>
          </w:rPr>
          <w:t xml:space="preserve">e microbiota. </w:t>
        </w:r>
      </w:ins>
      <w:moveTo w:id="4395" w:author="Chen Liao" w:date="2021-05-29T00:23:00Z">
        <w:del w:id="4396" w:author="Chen Liao" w:date="2021-05-29T00:32:00Z">
          <w:r w:rsidRPr="00BE70D2" w:rsidDel="00B92987">
            <w:rPr>
              <w:rFonts w:eastAsia="SimSun"/>
              <w:color w:val="000000" w:themeColor="text1"/>
              <w:sz w:val="22"/>
              <w:szCs w:val="22"/>
              <w:rPrChange w:id="4397" w:author="Chen Liao" w:date="2021-06-01T21:13:00Z">
                <w:rPr>
                  <w:rFonts w:eastAsia="SimSun" w:hint="eastAsia"/>
                  <w:color w:val="000000" w:themeColor="text1"/>
                  <w:sz w:val="22"/>
                  <w:szCs w:val="22"/>
                </w:rPr>
              </w:rPrChange>
            </w:rPr>
            <w:delText>T</w:delText>
          </w:r>
          <w:r w:rsidRPr="00BE70D2" w:rsidDel="00B92987">
            <w:rPr>
              <w:rFonts w:eastAsia="SimSun"/>
              <w:color w:val="000000" w:themeColor="text1"/>
              <w:sz w:val="22"/>
              <w:szCs w:val="22"/>
              <w:rPrChange w:id="4398" w:author="Chen Liao" w:date="2021-06-01T21:13:00Z">
                <w:rPr>
                  <w:rFonts w:eastAsia="SimSun"/>
                  <w:color w:val="000000" w:themeColor="text1"/>
                  <w:sz w:val="22"/>
                  <w:szCs w:val="22"/>
                </w:rPr>
              </w:rPrChange>
            </w:rPr>
            <w:delText xml:space="preserve">he lack of short-term response can be explained by the low abundance of </w:delText>
          </w:r>
          <w:r w:rsidRPr="00BE70D2" w:rsidDel="00B92987">
            <w:rPr>
              <w:rFonts w:eastAsia="SimSun"/>
              <w:i/>
              <w:iCs/>
              <w:color w:val="000000" w:themeColor="text1"/>
              <w:sz w:val="22"/>
              <w:szCs w:val="22"/>
              <w:rPrChange w:id="4399" w:author="Chen Liao" w:date="2021-06-01T21:13:00Z">
                <w:rPr>
                  <w:rFonts w:eastAsia="SimSun"/>
                  <w:i/>
                  <w:iCs/>
                  <w:color w:val="000000" w:themeColor="text1"/>
                  <w:sz w:val="22"/>
                  <w:szCs w:val="22"/>
                </w:rPr>
              </w:rPrChange>
            </w:rPr>
            <w:delText>Bacteroides acidifaciens</w:delText>
          </w:r>
          <w:r w:rsidRPr="00BE70D2" w:rsidDel="00B92987">
            <w:rPr>
              <w:rFonts w:eastAsia="SimSun"/>
              <w:color w:val="000000" w:themeColor="text1"/>
              <w:sz w:val="22"/>
              <w:szCs w:val="22"/>
              <w:rPrChange w:id="4400" w:author="Chen Liao" w:date="2021-06-01T21:13:00Z">
                <w:rPr>
                  <w:rFonts w:eastAsia="SimSun"/>
                  <w:color w:val="000000" w:themeColor="text1"/>
                  <w:sz w:val="22"/>
                  <w:szCs w:val="22"/>
                </w:rPr>
              </w:rPrChange>
            </w:rPr>
            <w:delText xml:space="preserve"> (as inulin responder) and unclassified </w:delText>
          </w:r>
          <w:r w:rsidRPr="00BE70D2" w:rsidDel="00B92987">
            <w:rPr>
              <w:rFonts w:eastAsia="SimSun"/>
              <w:i/>
              <w:iCs/>
              <w:color w:val="000000" w:themeColor="text1"/>
              <w:sz w:val="22"/>
              <w:szCs w:val="22"/>
              <w:rPrChange w:id="4401" w:author="Chen Liao" w:date="2021-06-01T21:13:00Z">
                <w:rPr>
                  <w:rFonts w:eastAsia="SimSun"/>
                  <w:i/>
                  <w:iCs/>
                  <w:color w:val="000000" w:themeColor="text1"/>
                  <w:sz w:val="22"/>
                  <w:szCs w:val="22"/>
                </w:rPr>
              </w:rPrChange>
            </w:rPr>
            <w:delText>Muribaculaceae</w:delText>
          </w:r>
          <w:r w:rsidRPr="00BE70D2" w:rsidDel="00B92987">
            <w:rPr>
              <w:rFonts w:eastAsia="SimSun"/>
              <w:color w:val="000000" w:themeColor="text1"/>
              <w:sz w:val="22"/>
              <w:szCs w:val="22"/>
              <w:rPrChange w:id="4402" w:author="Chen Liao" w:date="2021-06-01T21:13:00Z">
                <w:rPr>
                  <w:rFonts w:eastAsia="SimSun"/>
                  <w:color w:val="000000" w:themeColor="text1"/>
                  <w:sz w:val="22"/>
                  <w:szCs w:val="22"/>
                </w:rPr>
              </w:rPrChange>
            </w:rPr>
            <w:delText xml:space="preserve"> (as responder of both fibers) in their baseline microbiota (</w:delText>
          </w:r>
          <w:r w:rsidRPr="00BE70D2" w:rsidDel="00B92987">
            <w:rPr>
              <w:rFonts w:eastAsia="SimSun"/>
              <w:color w:val="000000" w:themeColor="text1"/>
              <w:sz w:val="22"/>
              <w:szCs w:val="22"/>
              <w:highlight w:val="yellow"/>
              <w:rPrChange w:id="4403" w:author="Chen Liao" w:date="2021-06-01T21:13:00Z">
                <w:rPr>
                  <w:rFonts w:eastAsia="SimSun"/>
                  <w:color w:val="000000" w:themeColor="text1"/>
                  <w:sz w:val="22"/>
                  <w:szCs w:val="22"/>
                  <w:highlight w:val="yellow"/>
                </w:rPr>
              </w:rPrChange>
            </w:rPr>
            <w:delText>Fig. 3F, S7B, S8B</w:delText>
          </w:r>
          <w:r w:rsidRPr="00BE70D2" w:rsidDel="00B92987">
            <w:rPr>
              <w:rFonts w:eastAsia="SimSun"/>
              <w:color w:val="000000" w:themeColor="text1"/>
              <w:sz w:val="22"/>
              <w:szCs w:val="22"/>
              <w:rPrChange w:id="4404" w:author="Chen Liao" w:date="2021-06-01T21:13:00Z">
                <w:rPr>
                  <w:rFonts w:eastAsia="SimSun"/>
                  <w:color w:val="000000" w:themeColor="text1"/>
                  <w:sz w:val="22"/>
                  <w:szCs w:val="22"/>
                </w:rPr>
              </w:rPrChange>
            </w:rPr>
            <w:delText xml:space="preserve">). </w:delText>
          </w:r>
        </w:del>
        <w:r w:rsidRPr="00BE70D2">
          <w:rPr>
            <w:color w:val="000000" w:themeColor="text1"/>
            <w:sz w:val="22"/>
            <w:szCs w:val="22"/>
            <w:rPrChange w:id="4405" w:author="Chen Liao" w:date="2021-06-01T21:13:00Z">
              <w:rPr>
                <w:color w:val="000000" w:themeColor="text1"/>
                <w:sz w:val="22"/>
                <w:szCs w:val="22"/>
              </w:rPr>
            </w:rPrChange>
          </w:rPr>
          <w:t xml:space="preserve">To formally </w:t>
        </w:r>
      </w:moveTo>
      <w:ins w:id="4406" w:author="Chen Liao" w:date="2021-05-29T00:51:00Z">
        <w:r w:rsidR="003276C0" w:rsidRPr="00BE70D2">
          <w:rPr>
            <w:color w:val="000000" w:themeColor="text1"/>
            <w:sz w:val="22"/>
            <w:szCs w:val="22"/>
            <w:rPrChange w:id="4407" w:author="Chen Liao" w:date="2021-06-01T21:13:00Z">
              <w:rPr>
                <w:color w:val="000000" w:themeColor="text1"/>
                <w:sz w:val="22"/>
                <w:szCs w:val="22"/>
              </w:rPr>
            </w:rPrChange>
          </w:rPr>
          <w:t xml:space="preserve">test if </w:t>
        </w:r>
      </w:ins>
      <w:ins w:id="4408" w:author="Chen Liao" w:date="2021-05-29T01:09:00Z">
        <w:r w:rsidR="00CF216A" w:rsidRPr="00BE70D2">
          <w:rPr>
            <w:color w:val="000000" w:themeColor="text1"/>
            <w:sz w:val="22"/>
            <w:szCs w:val="22"/>
            <w:rPrChange w:id="4409" w:author="Chen Liao" w:date="2021-06-01T21:13:00Z">
              <w:rPr>
                <w:color w:val="000000" w:themeColor="text1"/>
                <w:sz w:val="22"/>
                <w:szCs w:val="22"/>
              </w:rPr>
            </w:rPrChange>
          </w:rPr>
          <w:t>they (</w:t>
        </w:r>
      </w:ins>
      <w:ins w:id="4410" w:author="Chen Liao" w:date="2021-05-29T21:22:00Z">
        <w:r w:rsidR="00E17B90" w:rsidRPr="00BE70D2">
          <w:rPr>
            <w:color w:val="000000" w:themeColor="text1"/>
            <w:sz w:val="22"/>
            <w:szCs w:val="22"/>
            <w:rPrChange w:id="4411" w:author="Chen Liao" w:date="2021-06-01T21:13:00Z">
              <w:rPr>
                <w:color w:val="000000" w:themeColor="text1"/>
                <w:sz w:val="22"/>
                <w:szCs w:val="22"/>
              </w:rPr>
            </w:rPrChange>
          </w:rPr>
          <w:t>or any other</w:t>
        </w:r>
      </w:ins>
      <w:ins w:id="4412" w:author="Chen Liao" w:date="2021-05-29T01:11:00Z">
        <w:r w:rsidR="00CF216A" w:rsidRPr="00BE70D2">
          <w:rPr>
            <w:color w:val="000000" w:themeColor="text1"/>
            <w:sz w:val="22"/>
            <w:szCs w:val="22"/>
            <w:rPrChange w:id="4413" w:author="Chen Liao" w:date="2021-06-01T21:13:00Z">
              <w:rPr>
                <w:color w:val="000000" w:themeColor="text1"/>
                <w:sz w:val="22"/>
                <w:szCs w:val="22"/>
              </w:rPr>
            </w:rPrChange>
          </w:rPr>
          <w:t xml:space="preserve"> quantity</w:t>
        </w:r>
      </w:ins>
      <w:ins w:id="4414" w:author="Chen Liao" w:date="2021-05-29T01:09:00Z">
        <w:r w:rsidR="00CF216A" w:rsidRPr="00BE70D2">
          <w:rPr>
            <w:color w:val="000000" w:themeColor="text1"/>
            <w:sz w:val="22"/>
            <w:szCs w:val="22"/>
            <w:rPrChange w:id="4415" w:author="Chen Liao" w:date="2021-06-01T21:13:00Z">
              <w:rPr>
                <w:color w:val="000000" w:themeColor="text1"/>
                <w:sz w:val="22"/>
                <w:szCs w:val="22"/>
              </w:rPr>
            </w:rPrChange>
          </w:rPr>
          <w:t>)</w:t>
        </w:r>
      </w:ins>
      <w:ins w:id="4416" w:author="Chen Liao" w:date="2021-05-29T00:51:00Z">
        <w:r w:rsidR="003276C0" w:rsidRPr="00BE70D2">
          <w:rPr>
            <w:color w:val="000000" w:themeColor="text1"/>
            <w:sz w:val="22"/>
            <w:szCs w:val="22"/>
            <w:rPrChange w:id="4417" w:author="Chen Liao" w:date="2021-06-01T21:13:00Z">
              <w:rPr>
                <w:color w:val="000000" w:themeColor="text1"/>
                <w:sz w:val="22"/>
                <w:szCs w:val="22"/>
              </w:rPr>
            </w:rPrChange>
          </w:rPr>
          <w:t xml:space="preserve"> </w:t>
        </w:r>
        <w:proofErr w:type="spellStart"/>
        <w:r w:rsidR="003276C0" w:rsidRPr="00BE70D2">
          <w:rPr>
            <w:color w:val="000000" w:themeColor="text1"/>
            <w:sz w:val="22"/>
            <w:szCs w:val="22"/>
            <w:rPrChange w:id="4418" w:author="Chen Liao" w:date="2021-06-01T21:13:00Z">
              <w:rPr>
                <w:color w:val="000000" w:themeColor="text1"/>
                <w:sz w:val="22"/>
                <w:szCs w:val="22"/>
              </w:rPr>
            </w:rPrChange>
          </w:rPr>
          <w:t>exihibit</w:t>
        </w:r>
        <w:proofErr w:type="spellEnd"/>
        <w:r w:rsidR="003276C0" w:rsidRPr="00BE70D2">
          <w:rPr>
            <w:color w:val="000000" w:themeColor="text1"/>
            <w:sz w:val="22"/>
            <w:szCs w:val="22"/>
            <w:rPrChange w:id="4419" w:author="Chen Liao" w:date="2021-06-01T21:13:00Z">
              <w:rPr>
                <w:color w:val="000000" w:themeColor="text1"/>
                <w:sz w:val="22"/>
                <w:szCs w:val="22"/>
              </w:rPr>
            </w:rPrChange>
          </w:rPr>
          <w:t xml:space="preserve"> </w:t>
        </w:r>
      </w:ins>
      <w:moveTo w:id="4420" w:author="Chen Liao" w:date="2021-05-29T00:23:00Z">
        <w:del w:id="4421" w:author="Chen Liao" w:date="2021-05-29T00:52:00Z">
          <w:r w:rsidRPr="00BE70D2" w:rsidDel="003276C0">
            <w:rPr>
              <w:color w:val="000000" w:themeColor="text1"/>
              <w:sz w:val="22"/>
              <w:szCs w:val="22"/>
              <w:rPrChange w:id="4422" w:author="Chen Liao" w:date="2021-06-01T21:13:00Z">
                <w:rPr>
                  <w:color w:val="000000" w:themeColor="text1"/>
                  <w:sz w:val="22"/>
                  <w:szCs w:val="22"/>
                </w:rPr>
              </w:rPrChange>
            </w:rPr>
            <w:delText xml:space="preserve">quantify the </w:delText>
          </w:r>
        </w:del>
        <w:del w:id="4423" w:author="Chen Liao" w:date="2021-05-29T00:50:00Z">
          <w:r w:rsidRPr="00BE70D2" w:rsidDel="003276C0">
            <w:rPr>
              <w:color w:val="000000" w:themeColor="text1"/>
              <w:sz w:val="22"/>
              <w:szCs w:val="22"/>
              <w:rPrChange w:id="4424" w:author="Chen Liao" w:date="2021-06-01T21:13:00Z">
                <w:rPr>
                  <w:color w:val="000000" w:themeColor="text1"/>
                  <w:sz w:val="22"/>
                  <w:szCs w:val="22"/>
                </w:rPr>
              </w:rPrChange>
            </w:rPr>
            <w:delText>baseline effects</w:delText>
          </w:r>
        </w:del>
      </w:moveTo>
      <w:ins w:id="4425" w:author="Chen Liao" w:date="2021-05-29T00:50:00Z">
        <w:r w:rsidR="003276C0" w:rsidRPr="00BE70D2">
          <w:rPr>
            <w:color w:val="000000" w:themeColor="text1"/>
            <w:sz w:val="22"/>
            <w:szCs w:val="22"/>
            <w:rPrChange w:id="4426" w:author="Chen Liao" w:date="2021-06-01T21:13:00Z">
              <w:rPr>
                <w:color w:val="000000" w:themeColor="text1"/>
                <w:sz w:val="22"/>
                <w:szCs w:val="22"/>
              </w:rPr>
            </w:rPrChange>
          </w:rPr>
          <w:t>baseline-dependent</w:t>
        </w:r>
      </w:ins>
      <w:ins w:id="4427" w:author="Chen Liao" w:date="2021-05-29T00:52:00Z">
        <w:r w:rsidR="00D33871" w:rsidRPr="00BE70D2">
          <w:rPr>
            <w:color w:val="000000" w:themeColor="text1"/>
            <w:sz w:val="22"/>
            <w:szCs w:val="22"/>
            <w:rPrChange w:id="4428" w:author="Chen Liao" w:date="2021-06-01T21:13:00Z">
              <w:rPr>
                <w:color w:val="000000" w:themeColor="text1"/>
                <w:sz w:val="22"/>
                <w:szCs w:val="22"/>
              </w:rPr>
            </w:rPrChange>
          </w:rPr>
          <w:t xml:space="preserve"> </w:t>
        </w:r>
      </w:ins>
      <w:ins w:id="4429" w:author="Chen Liao" w:date="2021-05-29T00:50:00Z">
        <w:r w:rsidR="003276C0" w:rsidRPr="00BE70D2">
          <w:rPr>
            <w:color w:val="000000" w:themeColor="text1"/>
            <w:sz w:val="22"/>
            <w:szCs w:val="22"/>
            <w:rPrChange w:id="4430" w:author="Chen Liao" w:date="2021-06-01T21:13:00Z">
              <w:rPr>
                <w:color w:val="000000" w:themeColor="text1"/>
                <w:sz w:val="22"/>
                <w:szCs w:val="22"/>
              </w:rPr>
            </w:rPrChange>
          </w:rPr>
          <w:t>responses</w:t>
        </w:r>
      </w:ins>
      <w:moveTo w:id="4431" w:author="Chen Liao" w:date="2021-05-29T00:23:00Z">
        <w:r w:rsidRPr="00BE70D2">
          <w:rPr>
            <w:color w:val="000000" w:themeColor="text1"/>
            <w:sz w:val="22"/>
            <w:szCs w:val="22"/>
            <w:rPrChange w:id="4432" w:author="Chen Liao" w:date="2021-06-01T21:13:00Z">
              <w:rPr>
                <w:color w:val="000000" w:themeColor="text1"/>
                <w:sz w:val="22"/>
                <w:szCs w:val="22"/>
              </w:rPr>
            </w:rPrChange>
          </w:rPr>
          <w:t xml:space="preserve">, we </w:t>
        </w:r>
      </w:moveTo>
      <w:ins w:id="4433" w:author="Chen Liao" w:date="2021-05-29T00:39:00Z">
        <w:r w:rsidR="009B6439" w:rsidRPr="00BE70D2">
          <w:rPr>
            <w:color w:val="000000" w:themeColor="text1"/>
            <w:sz w:val="22"/>
            <w:szCs w:val="22"/>
            <w:rPrChange w:id="4434" w:author="Chen Liao" w:date="2021-06-01T21:13:00Z">
              <w:rPr>
                <w:color w:val="000000" w:themeColor="text1"/>
                <w:sz w:val="22"/>
                <w:szCs w:val="22"/>
              </w:rPr>
            </w:rPrChange>
          </w:rPr>
          <w:t xml:space="preserve">developed </w:t>
        </w:r>
      </w:ins>
      <w:ins w:id="4435" w:author="Chen Liao" w:date="2021-05-29T00:48:00Z">
        <w:r w:rsidR="003276C0" w:rsidRPr="00BE70D2">
          <w:rPr>
            <w:color w:val="000000" w:themeColor="text1"/>
            <w:sz w:val="22"/>
            <w:szCs w:val="22"/>
            <w:rPrChange w:id="4436" w:author="Chen Liao" w:date="2021-06-01T21:13:00Z">
              <w:rPr>
                <w:color w:val="000000" w:themeColor="text1"/>
                <w:sz w:val="22"/>
                <w:szCs w:val="22"/>
              </w:rPr>
            </w:rPrChange>
          </w:rPr>
          <w:t xml:space="preserve">a </w:t>
        </w:r>
      </w:ins>
      <w:ins w:id="4437" w:author="Chen Liao" w:date="2021-05-29T00:52:00Z">
        <w:r w:rsidR="00F8797E" w:rsidRPr="00BE70D2">
          <w:rPr>
            <w:color w:val="000000" w:themeColor="text1"/>
            <w:sz w:val="22"/>
            <w:szCs w:val="22"/>
            <w:rPrChange w:id="4438" w:author="Chen Liao" w:date="2021-06-01T21:13:00Z">
              <w:rPr>
                <w:color w:val="000000" w:themeColor="text1"/>
                <w:sz w:val="22"/>
                <w:szCs w:val="22"/>
              </w:rPr>
            </w:rPrChange>
          </w:rPr>
          <w:t xml:space="preserve">novel framework </w:t>
        </w:r>
      </w:ins>
      <w:ins w:id="4439" w:author="Chen Liao" w:date="2021-05-29T00:48:00Z">
        <w:r w:rsidR="003276C0" w:rsidRPr="00BE70D2">
          <w:rPr>
            <w:color w:val="000000" w:themeColor="text1"/>
            <w:sz w:val="22"/>
            <w:szCs w:val="22"/>
            <w:rPrChange w:id="4440" w:author="Chen Liao" w:date="2021-06-01T21:13:00Z">
              <w:rPr>
                <w:color w:val="000000" w:themeColor="text1"/>
                <w:sz w:val="22"/>
                <w:szCs w:val="22"/>
              </w:rPr>
            </w:rPrChange>
          </w:rPr>
          <w:t xml:space="preserve">that </w:t>
        </w:r>
      </w:ins>
      <w:ins w:id="4441" w:author="Chen Liao" w:date="2021-05-29T00:53:00Z">
        <w:r w:rsidR="00117AC8" w:rsidRPr="00BE70D2">
          <w:rPr>
            <w:color w:val="000000" w:themeColor="text1"/>
            <w:sz w:val="22"/>
            <w:szCs w:val="22"/>
            <w:rPrChange w:id="4442" w:author="Chen Liao" w:date="2021-06-01T21:13:00Z">
              <w:rPr>
                <w:color w:val="000000" w:themeColor="text1"/>
                <w:sz w:val="22"/>
                <w:szCs w:val="22"/>
              </w:rPr>
            </w:rPrChange>
          </w:rPr>
          <w:t xml:space="preserve">separately tests </w:t>
        </w:r>
      </w:ins>
      <w:ins w:id="4443" w:author="Chen Liao" w:date="2021-05-29T01:42:00Z">
        <w:r w:rsidR="008676A8" w:rsidRPr="00BE70D2">
          <w:rPr>
            <w:color w:val="000000" w:themeColor="text1"/>
            <w:sz w:val="22"/>
            <w:szCs w:val="22"/>
            <w:rPrChange w:id="4444" w:author="Chen Liao" w:date="2021-06-01T21:13:00Z">
              <w:rPr>
                <w:color w:val="000000" w:themeColor="text1"/>
                <w:sz w:val="22"/>
                <w:szCs w:val="22"/>
              </w:rPr>
            </w:rPrChange>
          </w:rPr>
          <w:t xml:space="preserve">for </w:t>
        </w:r>
      </w:ins>
      <w:ins w:id="4445" w:author="Chen Liao" w:date="2021-05-29T00:53:00Z">
        <w:r w:rsidR="00117AC8" w:rsidRPr="00BE70D2">
          <w:rPr>
            <w:color w:val="000000" w:themeColor="text1"/>
            <w:sz w:val="22"/>
            <w:szCs w:val="22"/>
            <w:rPrChange w:id="4446" w:author="Chen Liao" w:date="2021-06-01T21:13:00Z">
              <w:rPr>
                <w:color w:val="000000" w:themeColor="text1"/>
                <w:sz w:val="22"/>
                <w:szCs w:val="22"/>
              </w:rPr>
            </w:rPrChange>
          </w:rPr>
          <w:t xml:space="preserve">the significance of </w:t>
        </w:r>
      </w:ins>
      <w:ins w:id="4447" w:author="Chen Liao" w:date="2021-05-29T01:36:00Z">
        <w:r w:rsidR="009215CC" w:rsidRPr="00BE70D2">
          <w:rPr>
            <w:color w:val="000000" w:themeColor="text1"/>
            <w:sz w:val="22"/>
            <w:szCs w:val="22"/>
            <w:rPrChange w:id="4448" w:author="Chen Liao" w:date="2021-06-01T21:13:00Z">
              <w:rPr>
                <w:color w:val="000000" w:themeColor="text1"/>
                <w:sz w:val="22"/>
                <w:szCs w:val="22"/>
              </w:rPr>
            </w:rPrChange>
          </w:rPr>
          <w:t>two orthogonal concepts</w:t>
        </w:r>
      </w:ins>
      <w:proofErr w:type="gramStart"/>
      <w:ins w:id="4449" w:author="Chen Liao" w:date="2021-05-29T21:23:00Z">
        <w:r w:rsidR="00040165" w:rsidRPr="00BE70D2">
          <w:rPr>
            <w:color w:val="000000" w:themeColor="text1"/>
            <w:sz w:val="22"/>
            <w:szCs w:val="22"/>
            <w:rPrChange w:id="4450" w:author="Chen Liao" w:date="2021-06-01T21:13:00Z">
              <w:rPr>
                <w:color w:val="000000" w:themeColor="text1"/>
                <w:sz w:val="22"/>
                <w:szCs w:val="22"/>
              </w:rPr>
            </w:rPrChange>
          </w:rPr>
          <w:t>—</w:t>
        </w:r>
      </w:ins>
      <w:ins w:id="4451" w:author="Chen Liao" w:date="2021-05-29T00:53:00Z">
        <w:r w:rsidR="00117AC8" w:rsidRPr="00BE70D2">
          <w:rPr>
            <w:color w:val="000000" w:themeColor="text1"/>
            <w:sz w:val="22"/>
            <w:szCs w:val="22"/>
            <w:rPrChange w:id="4452" w:author="Chen Liao" w:date="2021-06-01T21:13:00Z">
              <w:rPr>
                <w:color w:val="000000" w:themeColor="text1"/>
                <w:sz w:val="22"/>
                <w:szCs w:val="22"/>
              </w:rPr>
            </w:rPrChange>
          </w:rPr>
          <w:t>“</w:t>
        </w:r>
        <w:proofErr w:type="gramEnd"/>
        <w:r w:rsidR="00117AC8" w:rsidRPr="00BE70D2">
          <w:rPr>
            <w:color w:val="000000" w:themeColor="text1"/>
            <w:sz w:val="22"/>
            <w:szCs w:val="22"/>
            <w:rPrChange w:id="4453" w:author="Chen Liao" w:date="2021-06-01T21:13:00Z">
              <w:rPr>
                <w:color w:val="000000" w:themeColor="text1"/>
                <w:sz w:val="22"/>
                <w:szCs w:val="22"/>
              </w:rPr>
            </w:rPrChange>
          </w:rPr>
          <w:t>baseline dependence” and “responsiveness”</w:t>
        </w:r>
      </w:ins>
      <w:ins w:id="4454" w:author="Chen Liao" w:date="2021-05-29T21:23:00Z">
        <w:r w:rsidR="00040165" w:rsidRPr="00BE70D2">
          <w:rPr>
            <w:color w:val="000000" w:themeColor="text1"/>
            <w:sz w:val="22"/>
            <w:szCs w:val="22"/>
            <w:rPrChange w:id="4455" w:author="Chen Liao" w:date="2021-06-01T21:13:00Z">
              <w:rPr>
                <w:color w:val="000000" w:themeColor="text1"/>
                <w:sz w:val="22"/>
                <w:szCs w:val="22"/>
              </w:rPr>
            </w:rPrChange>
          </w:rPr>
          <w:t>—</w:t>
        </w:r>
      </w:ins>
      <w:ins w:id="4456" w:author="Chen Liao" w:date="2021-05-29T01:36:00Z">
        <w:r w:rsidR="009215CC" w:rsidRPr="00BE70D2">
          <w:rPr>
            <w:color w:val="000000" w:themeColor="text1"/>
            <w:sz w:val="22"/>
            <w:szCs w:val="22"/>
            <w:rPrChange w:id="4457" w:author="Chen Liao" w:date="2021-06-01T21:13:00Z">
              <w:rPr>
                <w:color w:val="000000" w:themeColor="text1"/>
                <w:sz w:val="22"/>
                <w:szCs w:val="22"/>
              </w:rPr>
            </w:rPrChange>
          </w:rPr>
          <w:t>based on the l</w:t>
        </w:r>
      </w:ins>
      <w:ins w:id="4458" w:author="Chen Liao" w:date="2021-05-29T00:57:00Z">
        <w:r w:rsidR="00354018" w:rsidRPr="00BE70D2">
          <w:rPr>
            <w:color w:val="000000" w:themeColor="text1"/>
            <w:sz w:val="22"/>
            <w:szCs w:val="22"/>
            <w:rPrChange w:id="4459" w:author="Chen Liao" w:date="2021-06-01T21:13:00Z">
              <w:rPr>
                <w:color w:val="000000" w:themeColor="text1"/>
                <w:sz w:val="22"/>
                <w:szCs w:val="22"/>
              </w:rPr>
            </w:rPrChange>
          </w:rPr>
          <w:t>ongitudinal</w:t>
        </w:r>
      </w:ins>
      <w:ins w:id="4460" w:author="Chen Liao" w:date="2021-05-29T00:54:00Z">
        <w:r w:rsidR="00117AC8" w:rsidRPr="00BE70D2">
          <w:rPr>
            <w:color w:val="000000" w:themeColor="text1"/>
            <w:sz w:val="22"/>
            <w:szCs w:val="22"/>
            <w:rPrChange w:id="4461" w:author="Chen Liao" w:date="2021-06-01T21:13:00Z">
              <w:rPr>
                <w:color w:val="000000" w:themeColor="text1"/>
                <w:sz w:val="22"/>
                <w:szCs w:val="22"/>
              </w:rPr>
            </w:rPrChange>
          </w:rPr>
          <w:t xml:space="preserve"> data</w:t>
        </w:r>
      </w:ins>
      <w:ins w:id="4462" w:author="Chen Liao" w:date="2021-05-29T01:36:00Z">
        <w:r w:rsidR="009215CC" w:rsidRPr="00BE70D2">
          <w:rPr>
            <w:color w:val="000000" w:themeColor="text1"/>
            <w:sz w:val="22"/>
            <w:szCs w:val="22"/>
            <w:rPrChange w:id="4463" w:author="Chen Liao" w:date="2021-06-01T21:13:00Z">
              <w:rPr>
                <w:color w:val="000000" w:themeColor="text1"/>
                <w:sz w:val="22"/>
                <w:szCs w:val="22"/>
              </w:rPr>
            </w:rPrChange>
          </w:rPr>
          <w:t xml:space="preserve"> from intervention and control group</w:t>
        </w:r>
        <w:r w:rsidR="00DD0B4B" w:rsidRPr="00BE70D2">
          <w:rPr>
            <w:color w:val="000000" w:themeColor="text1"/>
            <w:sz w:val="22"/>
            <w:szCs w:val="22"/>
            <w:rPrChange w:id="4464" w:author="Chen Liao" w:date="2021-06-01T21:13:00Z">
              <w:rPr>
                <w:color w:val="000000" w:themeColor="text1"/>
                <w:sz w:val="22"/>
                <w:szCs w:val="22"/>
              </w:rPr>
            </w:rPrChange>
          </w:rPr>
          <w:t xml:space="preserve"> (</w:t>
        </w:r>
      </w:ins>
      <w:ins w:id="4465" w:author="Chen Liao" w:date="2021-05-29T01:37:00Z">
        <w:r w:rsidR="00DD0B4B" w:rsidRPr="00BE70D2">
          <w:rPr>
            <w:color w:val="000000" w:themeColor="text1"/>
            <w:sz w:val="22"/>
            <w:szCs w:val="22"/>
            <w:highlight w:val="yellow"/>
            <w:rPrChange w:id="4466" w:author="Chen Liao" w:date="2021-06-01T21:13:00Z">
              <w:rPr>
                <w:color w:val="000000" w:themeColor="text1"/>
                <w:sz w:val="22"/>
                <w:szCs w:val="22"/>
              </w:rPr>
            </w:rPrChange>
          </w:rPr>
          <w:t>see Methods</w:t>
        </w:r>
        <w:r w:rsidR="00DD0B4B" w:rsidRPr="00BE70D2">
          <w:rPr>
            <w:color w:val="000000" w:themeColor="text1"/>
            <w:sz w:val="22"/>
            <w:szCs w:val="22"/>
            <w:rPrChange w:id="4467" w:author="Chen Liao" w:date="2021-06-01T21:13:00Z">
              <w:rPr>
                <w:color w:val="000000" w:themeColor="text1"/>
                <w:sz w:val="22"/>
                <w:szCs w:val="22"/>
              </w:rPr>
            </w:rPrChange>
          </w:rPr>
          <w:t>)</w:t>
        </w:r>
      </w:ins>
      <w:ins w:id="4468" w:author="Chen Liao" w:date="2021-05-29T00:54:00Z">
        <w:r w:rsidR="00117AC8" w:rsidRPr="00BE70D2">
          <w:rPr>
            <w:color w:val="000000" w:themeColor="text1"/>
            <w:sz w:val="22"/>
            <w:szCs w:val="22"/>
            <w:rPrChange w:id="4469" w:author="Chen Liao" w:date="2021-06-01T21:13:00Z">
              <w:rPr>
                <w:color w:val="000000" w:themeColor="text1"/>
                <w:sz w:val="22"/>
                <w:szCs w:val="22"/>
              </w:rPr>
            </w:rPrChange>
          </w:rPr>
          <w:t>.</w:t>
        </w:r>
      </w:ins>
      <w:ins w:id="4470" w:author="Chen Liao" w:date="2021-05-29T00:57:00Z">
        <w:r w:rsidR="00354018" w:rsidRPr="00BE70D2">
          <w:rPr>
            <w:color w:val="000000" w:themeColor="text1"/>
            <w:sz w:val="22"/>
            <w:szCs w:val="22"/>
            <w:rPrChange w:id="4471" w:author="Chen Liao" w:date="2021-06-01T21:13:00Z">
              <w:rPr>
                <w:color w:val="000000" w:themeColor="text1"/>
                <w:sz w:val="22"/>
                <w:szCs w:val="22"/>
              </w:rPr>
            </w:rPrChange>
          </w:rPr>
          <w:t xml:space="preserve"> </w:t>
        </w:r>
      </w:ins>
      <w:ins w:id="4472" w:author="Chen Liao" w:date="2021-05-29T01:57:00Z">
        <w:r w:rsidR="001D5785" w:rsidRPr="00BE70D2">
          <w:rPr>
            <w:color w:val="000000" w:themeColor="text1"/>
            <w:sz w:val="22"/>
            <w:szCs w:val="22"/>
            <w:rPrChange w:id="4473" w:author="Chen Liao" w:date="2021-06-01T21:13:00Z">
              <w:rPr>
                <w:color w:val="000000" w:themeColor="text1"/>
                <w:sz w:val="22"/>
                <w:szCs w:val="22"/>
              </w:rPr>
            </w:rPrChange>
          </w:rPr>
          <w:t>As shown in a schematic diagram (</w:t>
        </w:r>
        <w:r w:rsidR="001D5785" w:rsidRPr="00BE70D2">
          <w:rPr>
            <w:color w:val="000000" w:themeColor="text1"/>
            <w:sz w:val="22"/>
            <w:szCs w:val="22"/>
            <w:highlight w:val="yellow"/>
            <w:rPrChange w:id="4474" w:author="Chen Liao" w:date="2021-06-01T21:13:00Z">
              <w:rPr>
                <w:color w:val="000000" w:themeColor="text1"/>
                <w:sz w:val="22"/>
                <w:szCs w:val="22"/>
              </w:rPr>
            </w:rPrChange>
          </w:rPr>
          <w:t>Fig. 3A</w:t>
        </w:r>
        <w:r w:rsidR="001D5785" w:rsidRPr="00BE70D2">
          <w:rPr>
            <w:color w:val="000000" w:themeColor="text1"/>
            <w:sz w:val="22"/>
            <w:szCs w:val="22"/>
            <w:rPrChange w:id="4475" w:author="Chen Liao" w:date="2021-06-01T21:13:00Z">
              <w:rPr>
                <w:color w:val="000000" w:themeColor="text1"/>
                <w:sz w:val="22"/>
                <w:szCs w:val="22"/>
              </w:rPr>
            </w:rPrChange>
          </w:rPr>
          <w:t>), b</w:t>
        </w:r>
      </w:ins>
      <w:ins w:id="4476" w:author="Chen Liao" w:date="2021-05-29T01:41:00Z">
        <w:r w:rsidR="008676A8" w:rsidRPr="00BE70D2">
          <w:rPr>
            <w:color w:val="000000" w:themeColor="text1"/>
            <w:sz w:val="22"/>
            <w:szCs w:val="22"/>
            <w:rPrChange w:id="4477" w:author="Chen Liao" w:date="2021-06-01T21:13:00Z">
              <w:rPr>
                <w:color w:val="000000" w:themeColor="text1"/>
                <w:sz w:val="22"/>
                <w:szCs w:val="22"/>
              </w:rPr>
            </w:rPrChange>
          </w:rPr>
          <w:t xml:space="preserve">oth groups of </w:t>
        </w:r>
        <w:r w:rsidR="00810311" w:rsidRPr="00BE70D2">
          <w:rPr>
            <w:color w:val="000000" w:themeColor="text1"/>
            <w:sz w:val="22"/>
            <w:szCs w:val="22"/>
            <w:rPrChange w:id="4478" w:author="Chen Liao" w:date="2021-06-01T21:13:00Z">
              <w:rPr>
                <w:color w:val="000000" w:themeColor="text1"/>
                <w:sz w:val="22"/>
                <w:szCs w:val="22"/>
              </w:rPr>
            </w:rPrChange>
          </w:rPr>
          <w:t xml:space="preserve">time series </w:t>
        </w:r>
      </w:ins>
      <w:ins w:id="4479" w:author="Chen Liao" w:date="2021-06-01T21:55:00Z">
        <w:r w:rsidR="003466F4">
          <w:rPr>
            <w:color w:val="000000" w:themeColor="text1"/>
            <w:sz w:val="22"/>
            <w:szCs w:val="22"/>
          </w:rPr>
          <w:t xml:space="preserve">were </w:t>
        </w:r>
      </w:ins>
      <w:ins w:id="4480" w:author="Chen Liao" w:date="2021-05-29T23:54:00Z">
        <w:r w:rsidR="001D0F17" w:rsidRPr="00BE70D2">
          <w:rPr>
            <w:color w:val="000000" w:themeColor="text1"/>
            <w:sz w:val="22"/>
            <w:szCs w:val="22"/>
            <w:rPrChange w:id="4481" w:author="Chen Liao" w:date="2021-06-01T21:13:00Z">
              <w:rPr>
                <w:color w:val="000000" w:themeColor="text1"/>
                <w:sz w:val="22"/>
                <w:szCs w:val="22"/>
              </w:rPr>
            </w:rPrChange>
          </w:rPr>
          <w:t>projected onto</w:t>
        </w:r>
      </w:ins>
      <w:ins w:id="4482" w:author="Chen Liao" w:date="2021-05-29T01:41:00Z">
        <w:r w:rsidR="00810311" w:rsidRPr="00BE70D2">
          <w:rPr>
            <w:color w:val="000000" w:themeColor="text1"/>
            <w:sz w:val="22"/>
            <w:szCs w:val="22"/>
            <w:rPrChange w:id="4483" w:author="Chen Liao" w:date="2021-06-01T21:13:00Z">
              <w:rPr>
                <w:color w:val="000000" w:themeColor="text1"/>
                <w:sz w:val="22"/>
                <w:szCs w:val="22"/>
              </w:rPr>
            </w:rPrChange>
          </w:rPr>
          <w:t xml:space="preserve"> a 2-dimensional space by </w:t>
        </w:r>
      </w:ins>
      <w:commentRangeStart w:id="4484"/>
      <w:ins w:id="4485" w:author="Chen Liao" w:date="2021-05-29T23:57:00Z">
        <w:r w:rsidR="002343A3" w:rsidRPr="00BE70D2">
          <w:rPr>
            <w:color w:val="000000" w:themeColor="text1"/>
            <w:sz w:val="22"/>
            <w:szCs w:val="22"/>
            <w:rPrChange w:id="4486" w:author="Chen Liao" w:date="2021-06-01T21:13:00Z">
              <w:rPr>
                <w:color w:val="000000" w:themeColor="text1"/>
                <w:sz w:val="22"/>
                <w:szCs w:val="22"/>
              </w:rPr>
            </w:rPrChange>
          </w:rPr>
          <w:t xml:space="preserve">sequential </w:t>
        </w:r>
      </w:ins>
      <w:ins w:id="4487" w:author="Chen Liao" w:date="2021-05-29T01:41:00Z">
        <w:r w:rsidR="00810311" w:rsidRPr="00BE70D2">
          <w:rPr>
            <w:color w:val="000000" w:themeColor="text1"/>
            <w:sz w:val="22"/>
            <w:szCs w:val="22"/>
            <w:rPrChange w:id="4488" w:author="Chen Liao" w:date="2021-06-01T21:13:00Z">
              <w:rPr>
                <w:color w:val="000000" w:themeColor="text1"/>
                <w:sz w:val="22"/>
                <w:szCs w:val="22"/>
              </w:rPr>
            </w:rPrChange>
          </w:rPr>
          <w:t>non-negative matrix factorization</w:t>
        </w:r>
      </w:ins>
      <w:commentRangeEnd w:id="4484"/>
      <w:ins w:id="4489" w:author="Chen Liao" w:date="2021-06-01T21:56:00Z">
        <w:r w:rsidR="003466F4">
          <w:rPr>
            <w:rStyle w:val="CommentReference"/>
          </w:rPr>
          <w:commentReference w:id="4484"/>
        </w:r>
      </w:ins>
      <w:ins w:id="4490" w:author="Chen Liao" w:date="2021-05-29T23:54:00Z">
        <w:r w:rsidR="001D0F17" w:rsidRPr="00BE70D2">
          <w:rPr>
            <w:color w:val="000000" w:themeColor="text1"/>
            <w:sz w:val="22"/>
            <w:szCs w:val="22"/>
            <w:rPrChange w:id="4491" w:author="Chen Liao" w:date="2021-06-01T21:13:00Z">
              <w:rPr>
                <w:color w:val="000000" w:themeColor="text1"/>
                <w:sz w:val="22"/>
                <w:szCs w:val="22"/>
              </w:rPr>
            </w:rPrChange>
          </w:rPr>
          <w:t xml:space="preserve"> </w:t>
        </w:r>
      </w:ins>
      <w:ins w:id="4492" w:author="Chen Liao" w:date="2021-06-01T21:58:00Z">
        <w:r w:rsidR="00E2767E">
          <w:rPr>
            <w:color w:val="000000" w:themeColor="text1"/>
            <w:sz w:val="22"/>
            <w:szCs w:val="22"/>
          </w:rPr>
          <w:t>for</w:t>
        </w:r>
      </w:ins>
      <w:ins w:id="4493" w:author="Chen Liao" w:date="2021-06-01T21:56:00Z">
        <w:r w:rsidR="00AD6A63">
          <w:rPr>
            <w:color w:val="000000" w:themeColor="text1"/>
            <w:sz w:val="22"/>
            <w:szCs w:val="22"/>
          </w:rPr>
          <w:t xml:space="preserve"> </w:t>
        </w:r>
      </w:ins>
      <w:ins w:id="4494" w:author="Chen Liao" w:date="2021-06-01T21:57:00Z">
        <w:r w:rsidR="00AD6A63">
          <w:rPr>
            <w:color w:val="000000" w:themeColor="text1"/>
            <w:sz w:val="22"/>
            <w:szCs w:val="22"/>
          </w:rPr>
          <w:t>captur</w:t>
        </w:r>
        <w:r w:rsidR="00EF4059">
          <w:rPr>
            <w:color w:val="000000" w:themeColor="text1"/>
            <w:sz w:val="22"/>
            <w:szCs w:val="22"/>
          </w:rPr>
          <w:t>ing</w:t>
        </w:r>
        <w:r w:rsidR="00AD6A63">
          <w:rPr>
            <w:color w:val="000000" w:themeColor="text1"/>
            <w:sz w:val="22"/>
            <w:szCs w:val="22"/>
          </w:rPr>
          <w:t xml:space="preserve"> representative </w:t>
        </w:r>
      </w:ins>
      <w:ins w:id="4495" w:author="Chen Liao" w:date="2021-06-01T21:58:00Z">
        <w:r w:rsidR="00E2767E">
          <w:rPr>
            <w:color w:val="000000" w:themeColor="text1"/>
            <w:sz w:val="22"/>
            <w:szCs w:val="22"/>
          </w:rPr>
          <w:t xml:space="preserve">temporal trends </w:t>
        </w:r>
      </w:ins>
      <w:ins w:id="4496" w:author="Chen Liao" w:date="2021-05-29T23:50:00Z">
        <w:r w:rsidR="001D0F17" w:rsidRPr="00BE70D2">
          <w:rPr>
            <w:color w:val="000000" w:themeColor="text1"/>
            <w:sz w:val="22"/>
            <w:szCs w:val="22"/>
            <w:rPrChange w:id="4497" w:author="Chen Liao" w:date="2021-06-01T21:13:00Z">
              <w:rPr>
                <w:color w:val="000000" w:themeColor="text1"/>
                <w:sz w:val="22"/>
                <w:szCs w:val="22"/>
              </w:rPr>
            </w:rPrChange>
          </w:rPr>
          <w:t>(</w:t>
        </w:r>
        <w:r w:rsidR="001D0F17" w:rsidRPr="00BE70D2">
          <w:rPr>
            <w:color w:val="000000" w:themeColor="text1"/>
            <w:sz w:val="22"/>
            <w:szCs w:val="22"/>
            <w:highlight w:val="yellow"/>
            <w:rPrChange w:id="4498" w:author="Chen Liao" w:date="2021-06-01T21:13:00Z">
              <w:rPr>
                <w:color w:val="000000" w:themeColor="text1"/>
                <w:sz w:val="22"/>
                <w:szCs w:val="22"/>
              </w:rPr>
            </w:rPrChange>
          </w:rPr>
          <w:t>Fig. S</w:t>
        </w:r>
      </w:ins>
      <w:ins w:id="4499" w:author="Chen Liao" w:date="2021-05-30T00:03:00Z">
        <w:r w:rsidR="0085745E" w:rsidRPr="00BE70D2">
          <w:rPr>
            <w:color w:val="000000" w:themeColor="text1"/>
            <w:sz w:val="22"/>
            <w:szCs w:val="22"/>
            <w:highlight w:val="yellow"/>
            <w:rPrChange w:id="4500" w:author="Chen Liao" w:date="2021-06-01T21:13:00Z">
              <w:rPr>
                <w:color w:val="000000" w:themeColor="text1"/>
                <w:sz w:val="22"/>
                <w:szCs w:val="22"/>
                <w:highlight w:val="yellow"/>
              </w:rPr>
            </w:rPrChange>
          </w:rPr>
          <w:t>6</w:t>
        </w:r>
      </w:ins>
      <w:ins w:id="4501" w:author="Chen Liao" w:date="2021-05-29T23:50:00Z">
        <w:r w:rsidR="001D0F17" w:rsidRPr="00BE70D2">
          <w:rPr>
            <w:color w:val="000000" w:themeColor="text1"/>
            <w:sz w:val="22"/>
            <w:szCs w:val="22"/>
            <w:rPrChange w:id="4502" w:author="Chen Liao" w:date="2021-06-01T21:13:00Z">
              <w:rPr>
                <w:color w:val="000000" w:themeColor="text1"/>
                <w:sz w:val="22"/>
                <w:szCs w:val="22"/>
              </w:rPr>
            </w:rPrChange>
          </w:rPr>
          <w:t>)</w:t>
        </w:r>
      </w:ins>
      <w:ins w:id="4503" w:author="Chen Liao" w:date="2021-06-01T21:59:00Z">
        <w:r w:rsidR="0057594F">
          <w:rPr>
            <w:color w:val="000000" w:themeColor="text1"/>
            <w:sz w:val="22"/>
            <w:szCs w:val="22"/>
          </w:rPr>
          <w:t xml:space="preserve"> </w:t>
        </w:r>
        <w:r w:rsidR="0057594F">
          <w:rPr>
            <w:color w:val="000000" w:themeColor="text1"/>
            <w:sz w:val="22"/>
            <w:szCs w:val="22"/>
          </w:rPr>
          <w:t xml:space="preserve">and </w:t>
        </w:r>
      </w:ins>
      <w:ins w:id="4504" w:author="Chen Liao" w:date="2021-06-01T22:02:00Z">
        <w:r w:rsidR="00B53F87">
          <w:rPr>
            <w:color w:val="000000" w:themeColor="text1"/>
            <w:sz w:val="22"/>
            <w:szCs w:val="22"/>
          </w:rPr>
          <w:t xml:space="preserve">easy </w:t>
        </w:r>
      </w:ins>
      <w:ins w:id="4505" w:author="Chen Liao" w:date="2021-06-01T21:59:00Z">
        <w:r w:rsidR="0057594F">
          <w:rPr>
            <w:color w:val="000000" w:themeColor="text1"/>
            <w:sz w:val="22"/>
            <w:szCs w:val="22"/>
          </w:rPr>
          <w:t>visual analytics</w:t>
        </w:r>
      </w:ins>
      <w:ins w:id="4506" w:author="Chen Liao" w:date="2021-05-29T23:50:00Z">
        <w:r w:rsidR="001D0F17" w:rsidRPr="00BE70D2">
          <w:rPr>
            <w:color w:val="000000" w:themeColor="text1"/>
            <w:sz w:val="22"/>
            <w:szCs w:val="22"/>
            <w:rPrChange w:id="4507" w:author="Chen Liao" w:date="2021-06-01T21:13:00Z">
              <w:rPr>
                <w:color w:val="000000" w:themeColor="text1"/>
                <w:sz w:val="22"/>
                <w:szCs w:val="22"/>
              </w:rPr>
            </w:rPrChange>
          </w:rPr>
          <w:t>.</w:t>
        </w:r>
      </w:ins>
      <w:ins w:id="4508" w:author="Chen Liao" w:date="2021-05-29T01:41:00Z">
        <w:r w:rsidR="00810311" w:rsidRPr="00BE70D2">
          <w:rPr>
            <w:color w:val="000000" w:themeColor="text1"/>
            <w:sz w:val="22"/>
            <w:szCs w:val="22"/>
            <w:rPrChange w:id="4509" w:author="Chen Liao" w:date="2021-06-01T21:13:00Z">
              <w:rPr>
                <w:color w:val="000000" w:themeColor="text1"/>
                <w:sz w:val="22"/>
                <w:szCs w:val="22"/>
              </w:rPr>
            </w:rPrChange>
          </w:rPr>
          <w:t xml:space="preserve"> </w:t>
        </w:r>
      </w:ins>
      <w:ins w:id="4510" w:author="Chen Liao" w:date="2021-05-29T01:43:00Z">
        <w:r w:rsidR="004156FB" w:rsidRPr="00BE70D2">
          <w:rPr>
            <w:color w:val="000000" w:themeColor="text1"/>
            <w:sz w:val="22"/>
            <w:szCs w:val="22"/>
            <w:rPrChange w:id="4511" w:author="Chen Liao" w:date="2021-06-01T21:13:00Z">
              <w:rPr>
                <w:color w:val="000000" w:themeColor="text1"/>
                <w:sz w:val="22"/>
                <w:szCs w:val="22"/>
              </w:rPr>
            </w:rPrChange>
          </w:rPr>
          <w:t>Usi</w:t>
        </w:r>
      </w:ins>
      <w:ins w:id="4512" w:author="Chen Liao" w:date="2021-05-29T01:44:00Z">
        <w:r w:rsidR="004156FB" w:rsidRPr="00BE70D2">
          <w:rPr>
            <w:color w:val="000000" w:themeColor="text1"/>
            <w:sz w:val="22"/>
            <w:szCs w:val="22"/>
            <w:rPrChange w:id="4513" w:author="Chen Liao" w:date="2021-06-01T21:13:00Z">
              <w:rPr>
                <w:color w:val="000000" w:themeColor="text1"/>
                <w:sz w:val="22"/>
                <w:szCs w:val="22"/>
              </w:rPr>
            </w:rPrChange>
          </w:rPr>
          <w:t xml:space="preserve">ng </w:t>
        </w:r>
      </w:ins>
      <w:ins w:id="4514" w:author="Chen Liao" w:date="2021-05-29T01:43:00Z">
        <w:r w:rsidR="00947AA1" w:rsidRPr="00BE70D2">
          <w:rPr>
            <w:color w:val="000000" w:themeColor="text1"/>
            <w:sz w:val="22"/>
            <w:szCs w:val="22"/>
            <w:rPrChange w:id="4515" w:author="Chen Liao" w:date="2021-06-01T21:13:00Z">
              <w:rPr>
                <w:color w:val="000000" w:themeColor="text1"/>
                <w:sz w:val="22"/>
                <w:szCs w:val="22"/>
              </w:rPr>
            </w:rPrChange>
          </w:rPr>
          <w:t xml:space="preserve">the </w:t>
        </w:r>
      </w:ins>
      <w:ins w:id="4516" w:author="Chen Liao" w:date="2021-05-29T23:57:00Z">
        <w:r w:rsidR="000836C0" w:rsidRPr="00BE70D2">
          <w:rPr>
            <w:color w:val="000000" w:themeColor="text1"/>
            <w:sz w:val="22"/>
            <w:szCs w:val="22"/>
            <w:rPrChange w:id="4517" w:author="Chen Liao" w:date="2021-06-01T21:13:00Z">
              <w:rPr>
                <w:color w:val="000000" w:themeColor="text1"/>
                <w:sz w:val="22"/>
                <w:szCs w:val="22"/>
              </w:rPr>
            </w:rPrChange>
          </w:rPr>
          <w:t>coarse-grained</w:t>
        </w:r>
      </w:ins>
      <w:ins w:id="4518" w:author="Chen Liao" w:date="2021-05-29T01:43:00Z">
        <w:r w:rsidR="00947AA1" w:rsidRPr="00BE70D2">
          <w:rPr>
            <w:color w:val="000000" w:themeColor="text1"/>
            <w:sz w:val="22"/>
            <w:szCs w:val="22"/>
            <w:rPrChange w:id="4519" w:author="Chen Liao" w:date="2021-06-01T21:13:00Z">
              <w:rPr>
                <w:color w:val="000000" w:themeColor="text1"/>
                <w:sz w:val="22"/>
                <w:szCs w:val="22"/>
              </w:rPr>
            </w:rPrChange>
          </w:rPr>
          <w:t xml:space="preserve"> </w:t>
        </w:r>
      </w:ins>
      <w:ins w:id="4520" w:author="Chen Liao" w:date="2021-05-29T01:57:00Z">
        <w:r w:rsidR="00A84C99" w:rsidRPr="00BE70D2">
          <w:rPr>
            <w:color w:val="000000" w:themeColor="text1"/>
            <w:sz w:val="22"/>
            <w:szCs w:val="22"/>
            <w:rPrChange w:id="4521" w:author="Chen Liao" w:date="2021-06-01T21:13:00Z">
              <w:rPr>
                <w:color w:val="000000" w:themeColor="text1"/>
                <w:sz w:val="22"/>
                <w:szCs w:val="22"/>
              </w:rPr>
            </w:rPrChange>
          </w:rPr>
          <w:t xml:space="preserve">data </w:t>
        </w:r>
      </w:ins>
      <w:ins w:id="4522" w:author="Chen Liao" w:date="2021-05-29T01:43:00Z">
        <w:r w:rsidR="00947AA1" w:rsidRPr="00BE70D2">
          <w:rPr>
            <w:color w:val="000000" w:themeColor="text1"/>
            <w:sz w:val="22"/>
            <w:szCs w:val="22"/>
            <w:rPrChange w:id="4523" w:author="Chen Liao" w:date="2021-06-01T21:13:00Z">
              <w:rPr>
                <w:color w:val="000000" w:themeColor="text1"/>
                <w:sz w:val="22"/>
                <w:szCs w:val="22"/>
              </w:rPr>
            </w:rPrChange>
          </w:rPr>
          <w:t>representation, w</w:t>
        </w:r>
      </w:ins>
      <w:ins w:id="4524" w:author="Chen Liao" w:date="2021-05-29T01:41:00Z">
        <w:r w:rsidR="00810311" w:rsidRPr="00BE70D2">
          <w:rPr>
            <w:color w:val="000000" w:themeColor="text1"/>
            <w:sz w:val="22"/>
            <w:szCs w:val="22"/>
            <w:rPrChange w:id="4525" w:author="Chen Liao" w:date="2021-06-01T21:13:00Z">
              <w:rPr>
                <w:color w:val="000000" w:themeColor="text1"/>
                <w:sz w:val="22"/>
                <w:szCs w:val="22"/>
              </w:rPr>
            </w:rPrChange>
          </w:rPr>
          <w:t xml:space="preserve">e then obtained two </w:t>
        </w:r>
        <w:r w:rsidR="00810311" w:rsidRPr="00BE70D2">
          <w:rPr>
            <w:i/>
            <w:iCs/>
            <w:color w:val="000000" w:themeColor="text1"/>
            <w:sz w:val="22"/>
            <w:szCs w:val="22"/>
            <w:rPrChange w:id="4526" w:author="Chen Liao" w:date="2021-06-01T21:13:00Z">
              <w:rPr>
                <w:i/>
                <w:iCs/>
                <w:color w:val="000000" w:themeColor="text1"/>
                <w:sz w:val="22"/>
                <w:szCs w:val="22"/>
              </w:rPr>
            </w:rPrChange>
          </w:rPr>
          <w:t>P</w:t>
        </w:r>
        <w:r w:rsidR="00810311" w:rsidRPr="00BE70D2">
          <w:rPr>
            <w:color w:val="000000" w:themeColor="text1"/>
            <w:sz w:val="22"/>
            <w:szCs w:val="22"/>
            <w:rPrChange w:id="4527" w:author="Chen Liao" w:date="2021-06-01T21:13:00Z">
              <w:rPr>
                <w:color w:val="000000" w:themeColor="text1"/>
                <w:sz w:val="22"/>
                <w:szCs w:val="22"/>
              </w:rPr>
            </w:rPrChange>
          </w:rPr>
          <w:t xml:space="preserve">-values </w:t>
        </w:r>
      </w:ins>
      <w:ins w:id="4528" w:author="Chen Liao" w:date="2021-05-29T01:43:00Z">
        <w:r w:rsidR="004156FB" w:rsidRPr="00BE70D2">
          <w:rPr>
            <w:color w:val="000000" w:themeColor="text1"/>
            <w:sz w:val="22"/>
            <w:szCs w:val="22"/>
            <w:rPrChange w:id="4529" w:author="Chen Liao" w:date="2021-06-01T21:13:00Z">
              <w:rPr>
                <w:color w:val="000000" w:themeColor="text1"/>
                <w:sz w:val="22"/>
                <w:szCs w:val="22"/>
              </w:rPr>
            </w:rPrChange>
          </w:rPr>
          <w:t xml:space="preserve">by </w:t>
        </w:r>
      </w:ins>
      <w:ins w:id="4530" w:author="Chen Liao" w:date="2021-05-29T01:42:00Z">
        <w:r w:rsidR="008676A8" w:rsidRPr="00BE70D2">
          <w:rPr>
            <w:color w:val="000000" w:themeColor="text1"/>
            <w:sz w:val="22"/>
            <w:szCs w:val="22"/>
            <w:rPrChange w:id="4531" w:author="Chen Liao" w:date="2021-06-01T21:13:00Z">
              <w:rPr>
                <w:color w:val="000000" w:themeColor="text1"/>
                <w:sz w:val="22"/>
                <w:szCs w:val="22"/>
              </w:rPr>
            </w:rPrChange>
          </w:rPr>
          <w:t>compar</w:t>
        </w:r>
      </w:ins>
      <w:ins w:id="4532" w:author="Chen Liao" w:date="2021-05-29T01:43:00Z">
        <w:r w:rsidR="004156FB" w:rsidRPr="00BE70D2">
          <w:rPr>
            <w:color w:val="000000" w:themeColor="text1"/>
            <w:sz w:val="22"/>
            <w:szCs w:val="22"/>
            <w:rPrChange w:id="4533" w:author="Chen Liao" w:date="2021-06-01T21:13:00Z">
              <w:rPr>
                <w:color w:val="000000" w:themeColor="text1"/>
                <w:sz w:val="22"/>
                <w:szCs w:val="22"/>
              </w:rPr>
            </w:rPrChange>
          </w:rPr>
          <w:t>ing</w:t>
        </w:r>
      </w:ins>
      <w:ins w:id="4534" w:author="Chen Liao" w:date="2021-05-29T01:42:00Z">
        <w:r w:rsidR="008676A8" w:rsidRPr="00BE70D2">
          <w:rPr>
            <w:color w:val="000000" w:themeColor="text1"/>
            <w:sz w:val="22"/>
            <w:szCs w:val="22"/>
            <w:rPrChange w:id="4535" w:author="Chen Liao" w:date="2021-06-01T21:13:00Z">
              <w:rPr>
                <w:color w:val="000000" w:themeColor="text1"/>
                <w:sz w:val="22"/>
                <w:szCs w:val="22"/>
              </w:rPr>
            </w:rPrChange>
          </w:rPr>
          <w:t xml:space="preserve"> the </w:t>
        </w:r>
      </w:ins>
      <w:ins w:id="4536" w:author="Chen Liao" w:date="2021-05-29T01:41:00Z">
        <w:r w:rsidR="00810311" w:rsidRPr="00BE70D2">
          <w:rPr>
            <w:color w:val="000000" w:themeColor="text1"/>
            <w:sz w:val="22"/>
            <w:szCs w:val="22"/>
            <w:rPrChange w:id="4537" w:author="Chen Liao" w:date="2021-06-01T21:13:00Z">
              <w:rPr>
                <w:color w:val="000000" w:themeColor="text1"/>
                <w:sz w:val="22"/>
                <w:szCs w:val="22"/>
              </w:rPr>
            </w:rPrChange>
          </w:rPr>
          <w:t>differential responses between the intervention and control group</w:t>
        </w:r>
      </w:ins>
      <w:ins w:id="4538" w:author="Chen Liao" w:date="2021-05-29T01:42:00Z">
        <w:r w:rsidR="008676A8" w:rsidRPr="00BE70D2">
          <w:rPr>
            <w:color w:val="000000" w:themeColor="text1"/>
            <w:sz w:val="22"/>
            <w:szCs w:val="22"/>
            <w:rPrChange w:id="4539" w:author="Chen Liao" w:date="2021-06-01T21:13:00Z">
              <w:rPr>
                <w:color w:val="000000" w:themeColor="text1"/>
                <w:sz w:val="22"/>
                <w:szCs w:val="22"/>
              </w:rPr>
            </w:rPrChange>
          </w:rPr>
          <w:t xml:space="preserve"> (“responsiveness”</w:t>
        </w:r>
      </w:ins>
      <w:ins w:id="4540" w:author="Chen Liao" w:date="2021-05-29T07:17:00Z">
        <w:r w:rsidR="007E457F" w:rsidRPr="00BE70D2">
          <w:rPr>
            <w:color w:val="000000" w:themeColor="text1"/>
            <w:sz w:val="22"/>
            <w:szCs w:val="22"/>
            <w:rPrChange w:id="4541" w:author="Chen Liao" w:date="2021-06-01T21:13:00Z">
              <w:rPr>
                <w:color w:val="000000" w:themeColor="text1"/>
                <w:sz w:val="22"/>
                <w:szCs w:val="22"/>
              </w:rPr>
            </w:rPrChange>
          </w:rPr>
          <w:t xml:space="preserve">, </w:t>
        </w:r>
        <w:proofErr w:type="spellStart"/>
        <w:r w:rsidR="007E457F" w:rsidRPr="00BE70D2">
          <w:rPr>
            <w:i/>
            <w:iCs/>
            <w:color w:val="000000" w:themeColor="text1"/>
            <w:sz w:val="22"/>
            <w:szCs w:val="22"/>
            <w:rPrChange w:id="4542" w:author="Chen Liao" w:date="2021-06-01T21:13:00Z">
              <w:rPr>
                <w:color w:val="000000" w:themeColor="text1"/>
                <w:sz w:val="22"/>
                <w:szCs w:val="22"/>
              </w:rPr>
            </w:rPrChange>
          </w:rPr>
          <w:t>Pr</w:t>
        </w:r>
      </w:ins>
      <w:proofErr w:type="spellEnd"/>
      <w:ins w:id="4543" w:author="Chen Liao" w:date="2021-05-29T01:41:00Z">
        <w:r w:rsidR="00810311" w:rsidRPr="00BE70D2">
          <w:rPr>
            <w:color w:val="000000" w:themeColor="text1"/>
            <w:sz w:val="22"/>
            <w:szCs w:val="22"/>
            <w:rPrChange w:id="4544" w:author="Chen Liao" w:date="2021-06-01T21:13:00Z">
              <w:rPr>
                <w:color w:val="000000" w:themeColor="text1"/>
                <w:sz w:val="22"/>
                <w:szCs w:val="22"/>
              </w:rPr>
            </w:rPrChange>
          </w:rPr>
          <w:t>) a</w:t>
        </w:r>
      </w:ins>
      <w:ins w:id="4545" w:author="Chen Liao" w:date="2021-05-29T01:44:00Z">
        <w:r w:rsidR="00EC4291" w:rsidRPr="00BE70D2">
          <w:rPr>
            <w:color w:val="000000" w:themeColor="text1"/>
            <w:sz w:val="22"/>
            <w:szCs w:val="22"/>
            <w:rPrChange w:id="4546" w:author="Chen Liao" w:date="2021-06-01T21:13:00Z">
              <w:rPr>
                <w:color w:val="000000" w:themeColor="text1"/>
                <w:sz w:val="22"/>
                <w:szCs w:val="22"/>
              </w:rPr>
            </w:rPrChange>
          </w:rPr>
          <w:t>s well as</w:t>
        </w:r>
      </w:ins>
      <w:ins w:id="4547" w:author="Chen Liao" w:date="2021-05-29T01:41:00Z">
        <w:r w:rsidR="00810311" w:rsidRPr="00BE70D2">
          <w:rPr>
            <w:color w:val="000000" w:themeColor="text1"/>
            <w:sz w:val="22"/>
            <w:szCs w:val="22"/>
            <w:rPrChange w:id="4548" w:author="Chen Liao" w:date="2021-06-01T21:13:00Z">
              <w:rPr>
                <w:color w:val="000000" w:themeColor="text1"/>
                <w:sz w:val="22"/>
                <w:szCs w:val="22"/>
              </w:rPr>
            </w:rPrChange>
          </w:rPr>
          <w:t xml:space="preserve"> </w:t>
        </w:r>
      </w:ins>
      <w:ins w:id="4549" w:author="Chen Liao" w:date="2021-05-29T01:57:00Z">
        <w:r w:rsidR="006F0366" w:rsidRPr="00BE70D2">
          <w:rPr>
            <w:color w:val="000000" w:themeColor="text1"/>
            <w:sz w:val="22"/>
            <w:szCs w:val="22"/>
            <w:rPrChange w:id="4550" w:author="Chen Liao" w:date="2021-06-01T21:13:00Z">
              <w:rPr>
                <w:color w:val="000000" w:themeColor="text1"/>
                <w:sz w:val="22"/>
                <w:szCs w:val="22"/>
              </w:rPr>
            </w:rPrChange>
          </w:rPr>
          <w:t>those</w:t>
        </w:r>
      </w:ins>
      <w:ins w:id="4551" w:author="Chen Liao" w:date="2021-05-29T01:41:00Z">
        <w:r w:rsidR="00810311" w:rsidRPr="00BE70D2">
          <w:rPr>
            <w:color w:val="000000" w:themeColor="text1"/>
            <w:sz w:val="22"/>
            <w:szCs w:val="22"/>
            <w:rPrChange w:id="4552" w:author="Chen Liao" w:date="2021-06-01T21:13:00Z">
              <w:rPr>
                <w:color w:val="000000" w:themeColor="text1"/>
                <w:sz w:val="22"/>
                <w:szCs w:val="22"/>
              </w:rPr>
            </w:rPrChange>
          </w:rPr>
          <w:t xml:space="preserve"> between the four vendors</w:t>
        </w:r>
      </w:ins>
      <w:ins w:id="4553" w:author="Chen Liao" w:date="2021-05-29T01:43:00Z">
        <w:r w:rsidR="008676A8" w:rsidRPr="00BE70D2">
          <w:rPr>
            <w:color w:val="000000" w:themeColor="text1"/>
            <w:sz w:val="22"/>
            <w:szCs w:val="22"/>
            <w:rPrChange w:id="4554" w:author="Chen Liao" w:date="2021-06-01T21:13:00Z">
              <w:rPr>
                <w:color w:val="000000" w:themeColor="text1"/>
                <w:sz w:val="22"/>
                <w:szCs w:val="22"/>
              </w:rPr>
            </w:rPrChange>
          </w:rPr>
          <w:t xml:space="preserve"> </w:t>
        </w:r>
      </w:ins>
      <w:ins w:id="4555" w:author="Chen Liao" w:date="2021-06-01T22:03:00Z">
        <w:r w:rsidR="00222EA9">
          <w:rPr>
            <w:color w:val="000000" w:themeColor="text1"/>
            <w:sz w:val="22"/>
            <w:szCs w:val="22"/>
          </w:rPr>
          <w:t xml:space="preserve">in the intervention group </w:t>
        </w:r>
      </w:ins>
      <w:ins w:id="4556" w:author="Chen Liao" w:date="2021-05-29T01:43:00Z">
        <w:r w:rsidR="008676A8" w:rsidRPr="00BE70D2">
          <w:rPr>
            <w:color w:val="000000" w:themeColor="text1"/>
            <w:sz w:val="22"/>
            <w:szCs w:val="22"/>
            <w:rPrChange w:id="4557" w:author="Chen Liao" w:date="2021-06-01T21:13:00Z">
              <w:rPr>
                <w:color w:val="000000" w:themeColor="text1"/>
                <w:sz w:val="22"/>
                <w:szCs w:val="22"/>
              </w:rPr>
            </w:rPrChange>
          </w:rPr>
          <w:t>(“baseline dependence”</w:t>
        </w:r>
      </w:ins>
      <w:ins w:id="4558" w:author="Chen Liao" w:date="2021-05-29T07:17:00Z">
        <w:r w:rsidR="007E457F" w:rsidRPr="00BE70D2">
          <w:rPr>
            <w:color w:val="000000" w:themeColor="text1"/>
            <w:sz w:val="22"/>
            <w:szCs w:val="22"/>
            <w:rPrChange w:id="4559" w:author="Chen Liao" w:date="2021-06-01T21:13:00Z">
              <w:rPr>
                <w:color w:val="000000" w:themeColor="text1"/>
                <w:sz w:val="22"/>
                <w:szCs w:val="22"/>
              </w:rPr>
            </w:rPrChange>
          </w:rPr>
          <w:t xml:space="preserve">, </w:t>
        </w:r>
        <w:r w:rsidR="007E457F" w:rsidRPr="00BE70D2">
          <w:rPr>
            <w:i/>
            <w:iCs/>
            <w:color w:val="000000" w:themeColor="text1"/>
            <w:sz w:val="22"/>
            <w:szCs w:val="22"/>
            <w:rPrChange w:id="4560" w:author="Chen Liao" w:date="2021-06-01T21:13:00Z">
              <w:rPr>
                <w:color w:val="000000" w:themeColor="text1"/>
                <w:sz w:val="22"/>
                <w:szCs w:val="22"/>
              </w:rPr>
            </w:rPrChange>
          </w:rPr>
          <w:t>Pb</w:t>
        </w:r>
      </w:ins>
      <w:ins w:id="4561" w:author="Chen Liao" w:date="2021-05-29T01:41:00Z">
        <w:r w:rsidR="00810311" w:rsidRPr="00BE70D2">
          <w:rPr>
            <w:color w:val="000000" w:themeColor="text1"/>
            <w:sz w:val="22"/>
            <w:szCs w:val="22"/>
            <w:rPrChange w:id="4562" w:author="Chen Liao" w:date="2021-06-01T21:13:00Z">
              <w:rPr>
                <w:color w:val="000000" w:themeColor="text1"/>
                <w:sz w:val="22"/>
                <w:szCs w:val="22"/>
              </w:rPr>
            </w:rPrChange>
          </w:rPr>
          <w:t>)</w:t>
        </w:r>
      </w:ins>
      <w:ins w:id="4563" w:author="Chen Liao" w:date="2021-05-29T01:44:00Z">
        <w:r w:rsidR="00AD66A8" w:rsidRPr="00BE70D2">
          <w:rPr>
            <w:color w:val="000000" w:themeColor="text1"/>
            <w:sz w:val="22"/>
            <w:szCs w:val="22"/>
            <w:rPrChange w:id="4564" w:author="Chen Liao" w:date="2021-06-01T21:13:00Z">
              <w:rPr>
                <w:color w:val="000000" w:themeColor="text1"/>
                <w:sz w:val="22"/>
                <w:szCs w:val="22"/>
              </w:rPr>
            </w:rPrChange>
          </w:rPr>
          <w:t>.</w:t>
        </w:r>
      </w:ins>
      <w:ins w:id="4565" w:author="Chen Liao" w:date="2021-05-29T01:58:00Z">
        <w:r w:rsidR="001A1DA8" w:rsidRPr="00BE70D2">
          <w:rPr>
            <w:color w:val="000000" w:themeColor="text1"/>
            <w:sz w:val="22"/>
            <w:szCs w:val="22"/>
            <w:rPrChange w:id="4566" w:author="Chen Liao" w:date="2021-06-01T21:13:00Z">
              <w:rPr>
                <w:color w:val="000000" w:themeColor="text1"/>
                <w:sz w:val="22"/>
                <w:szCs w:val="22"/>
              </w:rPr>
            </w:rPrChange>
          </w:rPr>
          <w:t xml:space="preserve"> We </w:t>
        </w:r>
      </w:ins>
      <w:ins w:id="4567" w:author="Chen Liao" w:date="2021-05-29T21:42:00Z">
        <w:r w:rsidR="00DC4A03" w:rsidRPr="00BE70D2">
          <w:rPr>
            <w:color w:val="000000" w:themeColor="text1"/>
            <w:sz w:val="22"/>
            <w:szCs w:val="22"/>
            <w:rPrChange w:id="4568" w:author="Chen Liao" w:date="2021-06-01T21:13:00Z">
              <w:rPr>
                <w:color w:val="000000" w:themeColor="text1"/>
                <w:sz w:val="22"/>
                <w:szCs w:val="22"/>
              </w:rPr>
            </w:rPrChange>
          </w:rPr>
          <w:t>determined</w:t>
        </w:r>
      </w:ins>
      <w:ins w:id="4569" w:author="Chen Liao" w:date="2021-05-29T02:02:00Z">
        <w:r w:rsidR="009105A5" w:rsidRPr="00BE70D2">
          <w:rPr>
            <w:color w:val="000000" w:themeColor="text1"/>
            <w:sz w:val="22"/>
            <w:szCs w:val="22"/>
            <w:rPrChange w:id="4570" w:author="Chen Liao" w:date="2021-06-01T21:13:00Z">
              <w:rPr>
                <w:color w:val="000000" w:themeColor="text1"/>
                <w:sz w:val="22"/>
                <w:szCs w:val="22"/>
              </w:rPr>
            </w:rPrChange>
          </w:rPr>
          <w:t xml:space="preserve"> a quantity has a</w:t>
        </w:r>
      </w:ins>
      <w:ins w:id="4571" w:author="Chen Liao" w:date="2021-06-01T22:03:00Z">
        <w:r w:rsidR="0083267A">
          <w:rPr>
            <w:color w:val="000000" w:themeColor="text1"/>
            <w:sz w:val="22"/>
            <w:szCs w:val="22"/>
          </w:rPr>
          <w:t xml:space="preserve"> significant</w:t>
        </w:r>
      </w:ins>
      <w:ins w:id="4572" w:author="Chen Liao" w:date="2021-05-29T02:02:00Z">
        <w:r w:rsidR="009105A5" w:rsidRPr="00BE70D2">
          <w:rPr>
            <w:color w:val="000000" w:themeColor="text1"/>
            <w:sz w:val="22"/>
            <w:szCs w:val="22"/>
            <w:rPrChange w:id="4573" w:author="Chen Liao" w:date="2021-06-01T21:13:00Z">
              <w:rPr>
                <w:color w:val="000000" w:themeColor="text1"/>
                <w:sz w:val="22"/>
                <w:szCs w:val="22"/>
              </w:rPr>
            </w:rPrChange>
          </w:rPr>
          <w:t xml:space="preserve"> b</w:t>
        </w:r>
      </w:ins>
      <w:ins w:id="4574" w:author="Chen Liao" w:date="2021-05-29T01:58:00Z">
        <w:r w:rsidR="001A1DA8" w:rsidRPr="00BE70D2">
          <w:rPr>
            <w:color w:val="000000" w:themeColor="text1"/>
            <w:sz w:val="22"/>
            <w:szCs w:val="22"/>
            <w:rPrChange w:id="4575" w:author="Chen Liao" w:date="2021-06-01T21:13:00Z">
              <w:rPr>
                <w:color w:val="000000" w:themeColor="text1"/>
                <w:sz w:val="22"/>
                <w:szCs w:val="22"/>
              </w:rPr>
            </w:rPrChange>
          </w:rPr>
          <w:t>aseline-dependent response</w:t>
        </w:r>
      </w:ins>
      <w:ins w:id="4576" w:author="Chen Liao" w:date="2021-05-29T02:02:00Z">
        <w:r w:rsidR="009105A5" w:rsidRPr="00BE70D2">
          <w:rPr>
            <w:color w:val="000000" w:themeColor="text1"/>
            <w:sz w:val="22"/>
            <w:szCs w:val="22"/>
            <w:rPrChange w:id="4577" w:author="Chen Liao" w:date="2021-06-01T21:13:00Z">
              <w:rPr>
                <w:color w:val="000000" w:themeColor="text1"/>
                <w:sz w:val="22"/>
                <w:szCs w:val="22"/>
              </w:rPr>
            </w:rPrChange>
          </w:rPr>
          <w:t xml:space="preserve"> if</w:t>
        </w:r>
      </w:ins>
      <w:ins w:id="4578" w:author="Chen Liao" w:date="2021-05-29T01:58:00Z">
        <w:r w:rsidR="001A1DA8" w:rsidRPr="00BE70D2">
          <w:rPr>
            <w:color w:val="000000" w:themeColor="text1"/>
            <w:sz w:val="22"/>
            <w:szCs w:val="22"/>
            <w:rPrChange w:id="4579" w:author="Chen Liao" w:date="2021-06-01T21:13:00Z">
              <w:rPr>
                <w:color w:val="000000" w:themeColor="text1"/>
                <w:sz w:val="22"/>
                <w:szCs w:val="22"/>
              </w:rPr>
            </w:rPrChange>
          </w:rPr>
          <w:t xml:space="preserve"> </w:t>
        </w:r>
      </w:ins>
      <w:ins w:id="4580" w:author="Chen Liao" w:date="2021-05-29T01:59:00Z">
        <w:r w:rsidR="001A1DA8" w:rsidRPr="00BE70D2">
          <w:rPr>
            <w:color w:val="000000" w:themeColor="text1"/>
            <w:sz w:val="22"/>
            <w:szCs w:val="22"/>
            <w:rPrChange w:id="4581" w:author="Chen Liao" w:date="2021-06-01T21:13:00Z">
              <w:rPr>
                <w:color w:val="000000" w:themeColor="text1"/>
                <w:sz w:val="22"/>
                <w:szCs w:val="22"/>
              </w:rPr>
            </w:rPrChange>
          </w:rPr>
          <w:t xml:space="preserve">both </w:t>
        </w:r>
        <w:r w:rsidR="001A1DA8" w:rsidRPr="00BE70D2">
          <w:rPr>
            <w:i/>
            <w:iCs/>
            <w:color w:val="000000" w:themeColor="text1"/>
            <w:sz w:val="22"/>
            <w:szCs w:val="22"/>
            <w:rPrChange w:id="4582" w:author="Chen Liao" w:date="2021-06-01T21:13:00Z">
              <w:rPr>
                <w:color w:val="000000" w:themeColor="text1"/>
                <w:sz w:val="22"/>
                <w:szCs w:val="22"/>
              </w:rPr>
            </w:rPrChange>
          </w:rPr>
          <w:t>P</w:t>
        </w:r>
        <w:r w:rsidR="001A1DA8" w:rsidRPr="00BE70D2">
          <w:rPr>
            <w:color w:val="000000" w:themeColor="text1"/>
            <w:sz w:val="22"/>
            <w:szCs w:val="22"/>
            <w:rPrChange w:id="4583" w:author="Chen Liao" w:date="2021-06-01T21:13:00Z">
              <w:rPr>
                <w:color w:val="000000" w:themeColor="text1"/>
                <w:sz w:val="22"/>
                <w:szCs w:val="22"/>
              </w:rPr>
            </w:rPrChange>
          </w:rPr>
          <w:t>-</w:t>
        </w:r>
        <w:proofErr w:type="spellStart"/>
        <w:r w:rsidR="001A1DA8" w:rsidRPr="00BE70D2">
          <w:rPr>
            <w:color w:val="000000" w:themeColor="text1"/>
            <w:sz w:val="22"/>
            <w:szCs w:val="22"/>
            <w:rPrChange w:id="4584" w:author="Chen Liao" w:date="2021-06-01T21:13:00Z">
              <w:rPr>
                <w:color w:val="000000" w:themeColor="text1"/>
                <w:sz w:val="22"/>
                <w:szCs w:val="22"/>
              </w:rPr>
            </w:rPrChange>
          </w:rPr>
          <w:t>valus</w:t>
        </w:r>
        <w:proofErr w:type="spellEnd"/>
        <w:r w:rsidR="001A1DA8" w:rsidRPr="00BE70D2">
          <w:rPr>
            <w:color w:val="000000" w:themeColor="text1"/>
            <w:sz w:val="22"/>
            <w:szCs w:val="22"/>
            <w:rPrChange w:id="4585" w:author="Chen Liao" w:date="2021-06-01T21:13:00Z">
              <w:rPr>
                <w:color w:val="000000" w:themeColor="text1"/>
                <w:sz w:val="22"/>
                <w:szCs w:val="22"/>
              </w:rPr>
            </w:rPrChange>
          </w:rPr>
          <w:t xml:space="preserve"> </w:t>
        </w:r>
      </w:ins>
      <w:ins w:id="4586" w:author="Chen Liao" w:date="2021-05-29T02:02:00Z">
        <w:r w:rsidR="009105A5" w:rsidRPr="00BE70D2">
          <w:rPr>
            <w:color w:val="000000" w:themeColor="text1"/>
            <w:sz w:val="22"/>
            <w:szCs w:val="22"/>
            <w:rPrChange w:id="4587" w:author="Chen Liao" w:date="2021-06-01T21:13:00Z">
              <w:rPr>
                <w:color w:val="000000" w:themeColor="text1"/>
                <w:sz w:val="22"/>
                <w:szCs w:val="22"/>
              </w:rPr>
            </w:rPrChange>
          </w:rPr>
          <w:t xml:space="preserve">are </w:t>
        </w:r>
      </w:ins>
      <w:ins w:id="4588" w:author="Chen Liao" w:date="2021-05-29T01:59:00Z">
        <w:r w:rsidR="001A1DA8" w:rsidRPr="00BE70D2">
          <w:rPr>
            <w:color w:val="000000" w:themeColor="text1"/>
            <w:sz w:val="22"/>
            <w:szCs w:val="22"/>
            <w:rPrChange w:id="4589" w:author="Chen Liao" w:date="2021-06-01T21:13:00Z">
              <w:rPr>
                <w:color w:val="000000" w:themeColor="text1"/>
                <w:sz w:val="22"/>
                <w:szCs w:val="22"/>
              </w:rPr>
            </w:rPrChange>
          </w:rPr>
          <w:t>smaller than 0.05.</w:t>
        </w:r>
      </w:ins>
      <w:ins w:id="4590" w:author="Chen Liao" w:date="2021-05-29T22:07:00Z">
        <w:r w:rsidR="00BB20FB" w:rsidRPr="00BE70D2">
          <w:rPr>
            <w:color w:val="000000" w:themeColor="text1"/>
            <w:sz w:val="22"/>
            <w:szCs w:val="22"/>
            <w:rPrChange w:id="4591" w:author="Chen Liao" w:date="2021-06-01T21:13:00Z">
              <w:rPr>
                <w:color w:val="000000" w:themeColor="text1"/>
                <w:sz w:val="22"/>
                <w:szCs w:val="22"/>
              </w:rPr>
            </w:rPrChange>
          </w:rPr>
          <w:t xml:space="preserve"> </w:t>
        </w:r>
      </w:ins>
      <w:ins w:id="4592" w:author="Chen Liao" w:date="2021-05-29T22:00:00Z">
        <w:r w:rsidR="00E3097B" w:rsidRPr="00BE70D2">
          <w:rPr>
            <w:color w:val="000000" w:themeColor="text1"/>
            <w:sz w:val="22"/>
            <w:szCs w:val="22"/>
            <w:rPrChange w:id="4593" w:author="Chen Liao" w:date="2021-06-01T21:13:00Z">
              <w:rPr>
                <w:color w:val="000000" w:themeColor="text1"/>
                <w:sz w:val="22"/>
                <w:szCs w:val="22"/>
              </w:rPr>
            </w:rPrChange>
          </w:rPr>
          <w:t>Using this approach, we confirmed that the temporal responses of bacterial load (</w:t>
        </w:r>
        <w:r w:rsidR="00E3097B" w:rsidRPr="00BE70D2">
          <w:rPr>
            <w:color w:val="000000" w:themeColor="text1"/>
            <w:sz w:val="22"/>
            <w:szCs w:val="22"/>
            <w:highlight w:val="yellow"/>
            <w:rPrChange w:id="4594" w:author="Chen Liao" w:date="2021-06-01T21:13:00Z">
              <w:rPr>
                <w:color w:val="000000" w:themeColor="text1"/>
                <w:sz w:val="22"/>
                <w:szCs w:val="22"/>
                <w:highlight w:val="yellow"/>
              </w:rPr>
            </w:rPrChange>
          </w:rPr>
          <w:t>Fig. 3</w:t>
        </w:r>
      </w:ins>
      <w:ins w:id="4595" w:author="Chen Liao" w:date="2021-05-29T22:01:00Z">
        <w:r w:rsidR="00AD781A" w:rsidRPr="00BE70D2">
          <w:rPr>
            <w:color w:val="000000" w:themeColor="text1"/>
            <w:sz w:val="22"/>
            <w:szCs w:val="22"/>
            <w:highlight w:val="yellow"/>
            <w:rPrChange w:id="4596" w:author="Chen Liao" w:date="2021-06-01T21:13:00Z">
              <w:rPr>
                <w:color w:val="000000" w:themeColor="text1"/>
                <w:sz w:val="22"/>
                <w:szCs w:val="22"/>
                <w:highlight w:val="yellow"/>
              </w:rPr>
            </w:rPrChange>
          </w:rPr>
          <w:t>B</w:t>
        </w:r>
      </w:ins>
      <w:ins w:id="4597" w:author="Chen Liao" w:date="2021-05-29T22:00:00Z">
        <w:r w:rsidR="00E3097B" w:rsidRPr="00BE70D2">
          <w:rPr>
            <w:color w:val="000000" w:themeColor="text1"/>
            <w:sz w:val="22"/>
            <w:szCs w:val="22"/>
            <w:rPrChange w:id="4598" w:author="Chen Liao" w:date="2021-06-01T21:13:00Z">
              <w:rPr>
                <w:color w:val="000000" w:themeColor="text1"/>
                <w:sz w:val="22"/>
                <w:szCs w:val="22"/>
              </w:rPr>
            </w:rPrChange>
          </w:rPr>
          <w:t xml:space="preserve">) and propionate </w:t>
        </w:r>
      </w:ins>
      <w:ins w:id="4599" w:author="Chen Liao" w:date="2021-06-01T22:04:00Z">
        <w:r w:rsidR="007649EF">
          <w:rPr>
            <w:color w:val="000000" w:themeColor="text1"/>
            <w:sz w:val="22"/>
            <w:szCs w:val="22"/>
          </w:rPr>
          <w:t xml:space="preserve">concentration </w:t>
        </w:r>
      </w:ins>
      <w:ins w:id="4600" w:author="Chen Liao" w:date="2021-05-29T22:00:00Z">
        <w:r w:rsidR="00E3097B" w:rsidRPr="00BE70D2">
          <w:rPr>
            <w:color w:val="000000" w:themeColor="text1"/>
            <w:sz w:val="22"/>
            <w:szCs w:val="22"/>
            <w:rPrChange w:id="4601" w:author="Chen Liao" w:date="2021-06-01T21:13:00Z">
              <w:rPr>
                <w:color w:val="000000" w:themeColor="text1"/>
                <w:sz w:val="22"/>
                <w:szCs w:val="22"/>
              </w:rPr>
            </w:rPrChange>
          </w:rPr>
          <w:t>(</w:t>
        </w:r>
        <w:r w:rsidR="00E3097B" w:rsidRPr="00BE70D2">
          <w:rPr>
            <w:color w:val="000000" w:themeColor="text1"/>
            <w:sz w:val="22"/>
            <w:szCs w:val="22"/>
            <w:highlight w:val="yellow"/>
            <w:rPrChange w:id="4602" w:author="Chen Liao" w:date="2021-06-01T21:13:00Z">
              <w:rPr>
                <w:color w:val="000000" w:themeColor="text1"/>
                <w:sz w:val="22"/>
                <w:szCs w:val="22"/>
                <w:highlight w:val="yellow"/>
              </w:rPr>
            </w:rPrChange>
          </w:rPr>
          <w:t>Fig. 3</w:t>
        </w:r>
      </w:ins>
      <w:ins w:id="4603" w:author="Chen Liao" w:date="2021-05-29T22:01:00Z">
        <w:r w:rsidR="00AD781A" w:rsidRPr="00BE70D2">
          <w:rPr>
            <w:color w:val="000000" w:themeColor="text1"/>
            <w:sz w:val="22"/>
            <w:szCs w:val="22"/>
            <w:highlight w:val="yellow"/>
            <w:rPrChange w:id="4604" w:author="Chen Liao" w:date="2021-06-01T21:13:00Z">
              <w:rPr>
                <w:color w:val="000000" w:themeColor="text1"/>
                <w:sz w:val="22"/>
                <w:szCs w:val="22"/>
                <w:highlight w:val="yellow"/>
              </w:rPr>
            </w:rPrChange>
          </w:rPr>
          <w:t>C</w:t>
        </w:r>
      </w:ins>
      <w:ins w:id="4605" w:author="Chen Liao" w:date="2021-05-29T22:00:00Z">
        <w:r w:rsidR="00E3097B" w:rsidRPr="00BE70D2">
          <w:rPr>
            <w:color w:val="000000" w:themeColor="text1"/>
            <w:sz w:val="22"/>
            <w:szCs w:val="22"/>
            <w:rPrChange w:id="4606" w:author="Chen Liao" w:date="2021-06-01T21:13:00Z">
              <w:rPr>
                <w:color w:val="000000" w:themeColor="text1"/>
                <w:sz w:val="22"/>
                <w:szCs w:val="22"/>
              </w:rPr>
            </w:rPrChange>
          </w:rPr>
          <w:t xml:space="preserve">) are indeed </w:t>
        </w:r>
        <w:proofErr w:type="gramStart"/>
        <w:r w:rsidR="00E3097B" w:rsidRPr="00BE70D2">
          <w:rPr>
            <w:color w:val="000000" w:themeColor="text1"/>
            <w:sz w:val="22"/>
            <w:szCs w:val="22"/>
            <w:rPrChange w:id="4607" w:author="Chen Liao" w:date="2021-06-01T21:13:00Z">
              <w:rPr>
                <w:color w:val="000000" w:themeColor="text1"/>
                <w:sz w:val="22"/>
                <w:szCs w:val="22"/>
              </w:rPr>
            </w:rPrChange>
          </w:rPr>
          <w:t>baseline-dependent</w:t>
        </w:r>
        <w:proofErr w:type="gramEnd"/>
        <w:r w:rsidR="00E3097B" w:rsidRPr="00BE70D2">
          <w:rPr>
            <w:color w:val="000000" w:themeColor="text1"/>
            <w:sz w:val="22"/>
            <w:szCs w:val="22"/>
            <w:rPrChange w:id="4608" w:author="Chen Liao" w:date="2021-06-01T21:13:00Z">
              <w:rPr>
                <w:color w:val="000000" w:themeColor="text1"/>
                <w:sz w:val="22"/>
                <w:szCs w:val="22"/>
              </w:rPr>
            </w:rPrChange>
          </w:rPr>
          <w:t xml:space="preserve">. We further applied it to </w:t>
        </w:r>
      </w:ins>
      <w:ins w:id="4609" w:author="Chen Liao" w:date="2021-06-01T22:04:00Z">
        <w:r w:rsidR="0053132A">
          <w:rPr>
            <w:color w:val="000000" w:themeColor="text1"/>
            <w:sz w:val="22"/>
            <w:szCs w:val="22"/>
          </w:rPr>
          <w:t xml:space="preserve">time series of </w:t>
        </w:r>
      </w:ins>
      <w:ins w:id="4610" w:author="Chen Liao" w:date="2021-05-29T22:00:00Z">
        <w:r w:rsidR="00E3097B" w:rsidRPr="00BE70D2">
          <w:rPr>
            <w:color w:val="000000" w:themeColor="text1"/>
            <w:sz w:val="22"/>
            <w:szCs w:val="22"/>
            <w:rPrChange w:id="4611" w:author="Chen Liao" w:date="2021-06-01T21:13:00Z">
              <w:rPr>
                <w:color w:val="000000" w:themeColor="text1"/>
                <w:sz w:val="22"/>
                <w:szCs w:val="22"/>
              </w:rPr>
            </w:rPrChange>
          </w:rPr>
          <w:t>acetate and butyrate</w:t>
        </w:r>
      </w:ins>
      <w:ins w:id="4612" w:author="Chen Liao" w:date="2021-06-01T22:04:00Z">
        <w:r w:rsidR="0053132A">
          <w:rPr>
            <w:color w:val="000000" w:themeColor="text1"/>
            <w:sz w:val="22"/>
            <w:szCs w:val="22"/>
          </w:rPr>
          <w:t xml:space="preserve"> concentrations</w:t>
        </w:r>
      </w:ins>
      <w:ins w:id="4613" w:author="Chen Liao" w:date="2021-05-29T22:00:00Z">
        <w:r w:rsidR="00E3097B" w:rsidRPr="00BE70D2">
          <w:rPr>
            <w:color w:val="000000" w:themeColor="text1"/>
            <w:sz w:val="22"/>
            <w:szCs w:val="22"/>
            <w:rPrChange w:id="4614" w:author="Chen Liao" w:date="2021-06-01T21:13:00Z">
              <w:rPr>
                <w:color w:val="000000" w:themeColor="text1"/>
                <w:sz w:val="22"/>
                <w:szCs w:val="22"/>
              </w:rPr>
            </w:rPrChange>
          </w:rPr>
          <w:t xml:space="preserve">: only </w:t>
        </w:r>
      </w:ins>
      <w:ins w:id="4615" w:author="Chen Liao" w:date="2021-06-01T22:04:00Z">
        <w:r w:rsidR="0053132A">
          <w:rPr>
            <w:color w:val="000000" w:themeColor="text1"/>
            <w:sz w:val="22"/>
            <w:szCs w:val="22"/>
          </w:rPr>
          <w:t>butyrate</w:t>
        </w:r>
      </w:ins>
      <w:ins w:id="4616" w:author="Chen Liao" w:date="2021-05-29T22:00:00Z">
        <w:r w:rsidR="00E3097B" w:rsidRPr="00BE70D2">
          <w:rPr>
            <w:color w:val="000000" w:themeColor="text1"/>
            <w:sz w:val="22"/>
            <w:szCs w:val="22"/>
            <w:rPrChange w:id="4617" w:author="Chen Liao" w:date="2021-06-01T21:13:00Z">
              <w:rPr>
                <w:color w:val="000000" w:themeColor="text1"/>
                <w:sz w:val="22"/>
                <w:szCs w:val="22"/>
              </w:rPr>
            </w:rPrChange>
          </w:rPr>
          <w:t xml:space="preserve"> shows significant baselin</w:t>
        </w:r>
      </w:ins>
      <w:ins w:id="4618" w:author="Chen Liao" w:date="2021-06-01T22:05:00Z">
        <w:r w:rsidR="00A17370">
          <w:rPr>
            <w:color w:val="000000" w:themeColor="text1"/>
            <w:sz w:val="22"/>
            <w:szCs w:val="22"/>
          </w:rPr>
          <w:t>e</w:t>
        </w:r>
      </w:ins>
      <w:ins w:id="4619" w:author="Chen Liao" w:date="2021-05-29T22:00:00Z">
        <w:r w:rsidR="00E3097B" w:rsidRPr="00BE70D2">
          <w:rPr>
            <w:color w:val="000000" w:themeColor="text1"/>
            <w:sz w:val="22"/>
            <w:szCs w:val="22"/>
            <w:rPrChange w:id="4620" w:author="Chen Liao" w:date="2021-06-01T21:13:00Z">
              <w:rPr>
                <w:color w:val="000000" w:themeColor="text1"/>
                <w:sz w:val="22"/>
                <w:szCs w:val="22"/>
              </w:rPr>
            </w:rPrChange>
          </w:rPr>
          <w:t xml:space="preserve"> dependence (</w:t>
        </w:r>
        <w:r w:rsidR="00E3097B" w:rsidRPr="00BE70D2">
          <w:rPr>
            <w:color w:val="000000" w:themeColor="text1"/>
            <w:sz w:val="22"/>
            <w:szCs w:val="22"/>
            <w:highlight w:val="yellow"/>
            <w:rPrChange w:id="4621" w:author="Chen Liao" w:date="2021-06-01T21:13:00Z">
              <w:rPr>
                <w:color w:val="000000" w:themeColor="text1"/>
                <w:sz w:val="22"/>
                <w:szCs w:val="22"/>
                <w:highlight w:val="yellow"/>
              </w:rPr>
            </w:rPrChange>
          </w:rPr>
          <w:t>Fig. 3</w:t>
        </w:r>
      </w:ins>
      <w:ins w:id="4622" w:author="Chen Liao" w:date="2021-05-29T22:01:00Z">
        <w:r w:rsidR="00AD781A" w:rsidRPr="00BE70D2">
          <w:rPr>
            <w:color w:val="000000" w:themeColor="text1"/>
            <w:sz w:val="22"/>
            <w:szCs w:val="22"/>
            <w:highlight w:val="yellow"/>
            <w:rPrChange w:id="4623" w:author="Chen Liao" w:date="2021-06-01T21:13:00Z">
              <w:rPr>
                <w:color w:val="000000" w:themeColor="text1"/>
                <w:sz w:val="22"/>
                <w:szCs w:val="22"/>
                <w:highlight w:val="yellow"/>
              </w:rPr>
            </w:rPrChange>
          </w:rPr>
          <w:t>C</w:t>
        </w:r>
      </w:ins>
      <w:ins w:id="4624" w:author="Chen Liao" w:date="2021-05-29T22:00:00Z">
        <w:r w:rsidR="00E3097B" w:rsidRPr="00BE70D2">
          <w:rPr>
            <w:color w:val="000000" w:themeColor="text1"/>
            <w:sz w:val="22"/>
            <w:szCs w:val="22"/>
            <w:rPrChange w:id="4625" w:author="Chen Liao" w:date="2021-06-01T21:13:00Z">
              <w:rPr>
                <w:color w:val="000000" w:themeColor="text1"/>
                <w:sz w:val="22"/>
                <w:szCs w:val="22"/>
              </w:rPr>
            </w:rPrChange>
          </w:rPr>
          <w:t xml:space="preserve">). </w:t>
        </w:r>
      </w:ins>
    </w:p>
    <w:p w14:paraId="3AEB45DF" w14:textId="77777777" w:rsidR="00AD781A" w:rsidRPr="00BE70D2" w:rsidRDefault="00AD781A" w:rsidP="004E7CD1">
      <w:pPr>
        <w:jc w:val="both"/>
        <w:rPr>
          <w:ins w:id="4626" w:author="Chen Liao" w:date="2021-05-29T22:03:00Z"/>
          <w:color w:val="000000" w:themeColor="text1"/>
          <w:sz w:val="22"/>
          <w:szCs w:val="22"/>
          <w:rPrChange w:id="4627" w:author="Chen Liao" w:date="2021-06-01T21:13:00Z">
            <w:rPr>
              <w:ins w:id="4628" w:author="Chen Liao" w:date="2021-05-29T22:03:00Z"/>
              <w:color w:val="000000" w:themeColor="text1"/>
              <w:sz w:val="22"/>
              <w:szCs w:val="22"/>
            </w:rPr>
          </w:rPrChange>
        </w:rPr>
      </w:pPr>
    </w:p>
    <w:p w14:paraId="097F712E" w14:textId="4A569231" w:rsidR="00A73A63" w:rsidRPr="00BE70D2" w:rsidDel="00AA7FCA" w:rsidRDefault="004E7CD1" w:rsidP="004E7CD1">
      <w:pPr>
        <w:jc w:val="both"/>
        <w:rPr>
          <w:del w:id="4629" w:author="Chen Liao" w:date="2021-05-29T01:52:00Z"/>
          <w:moveTo w:id="4630" w:author="Chen Liao" w:date="2021-05-29T00:23:00Z"/>
          <w:color w:val="000000" w:themeColor="text1"/>
          <w:sz w:val="22"/>
          <w:szCs w:val="22"/>
          <w:rPrChange w:id="4631" w:author="Chen Liao" w:date="2021-06-01T21:13:00Z">
            <w:rPr>
              <w:del w:id="4632" w:author="Chen Liao" w:date="2021-05-29T01:52:00Z"/>
              <w:moveTo w:id="4633" w:author="Chen Liao" w:date="2021-05-29T00:23:00Z"/>
              <w:color w:val="000000" w:themeColor="text1"/>
              <w:sz w:val="22"/>
              <w:szCs w:val="22"/>
            </w:rPr>
          </w:rPrChange>
        </w:rPr>
      </w:pPr>
      <w:moveTo w:id="4634" w:author="Chen Liao" w:date="2021-05-29T00:23:00Z">
        <w:del w:id="4635" w:author="Chen Liao" w:date="2021-05-29T01:01:00Z">
          <w:r w:rsidRPr="00BE70D2" w:rsidDel="00A73A63">
            <w:rPr>
              <w:color w:val="000000" w:themeColor="text1"/>
              <w:sz w:val="22"/>
              <w:szCs w:val="22"/>
              <w:rPrChange w:id="4636" w:author="Chen Liao" w:date="2021-06-01T21:13:00Z">
                <w:rPr>
                  <w:color w:val="000000" w:themeColor="text1"/>
                  <w:sz w:val="22"/>
                  <w:szCs w:val="22"/>
                </w:rPr>
              </w:rPrChange>
            </w:rPr>
            <w:delText>transformed al</w:delText>
          </w:r>
        </w:del>
        <w:del w:id="4637" w:author="Chen Liao" w:date="2021-05-29T01:41:00Z">
          <w:r w:rsidRPr="00BE70D2" w:rsidDel="00810311">
            <w:rPr>
              <w:color w:val="000000" w:themeColor="text1"/>
              <w:sz w:val="22"/>
              <w:szCs w:val="22"/>
              <w:rPrChange w:id="4638" w:author="Chen Liao" w:date="2021-06-01T21:13:00Z">
                <w:rPr>
                  <w:color w:val="000000" w:themeColor="text1"/>
                  <w:sz w:val="22"/>
                  <w:szCs w:val="22"/>
                </w:rPr>
              </w:rPrChange>
            </w:rPr>
            <w:delText xml:space="preserve">l time series from both intervention and control group into a 2-dimensional space </w:delText>
          </w:r>
        </w:del>
        <w:del w:id="4639" w:author="Chen Liao" w:date="2021-05-29T01:02:00Z">
          <w:r w:rsidRPr="00BE70D2" w:rsidDel="00A73A63">
            <w:rPr>
              <w:color w:val="000000" w:themeColor="text1"/>
              <w:sz w:val="22"/>
              <w:szCs w:val="22"/>
              <w:rPrChange w:id="4640" w:author="Chen Liao" w:date="2021-06-01T21:13:00Z">
                <w:rPr>
                  <w:color w:val="000000" w:themeColor="text1"/>
                  <w:sz w:val="22"/>
                  <w:szCs w:val="22"/>
                </w:rPr>
              </w:rPrChange>
            </w:rPr>
            <w:delText xml:space="preserve">and then compared the coarse-grained representation among different vendors after adjusting the responses from the comparator arm </w:delText>
          </w:r>
        </w:del>
        <w:del w:id="4641" w:author="Chen Liao" w:date="2021-05-29T01:41:00Z">
          <w:r w:rsidRPr="00BE70D2" w:rsidDel="00810311">
            <w:rPr>
              <w:color w:val="000000" w:themeColor="text1"/>
              <w:sz w:val="22"/>
              <w:szCs w:val="22"/>
              <w:rPrChange w:id="4642" w:author="Chen Liao" w:date="2021-06-01T21:13:00Z">
                <w:rPr>
                  <w:color w:val="000000" w:themeColor="text1"/>
                  <w:sz w:val="22"/>
                  <w:szCs w:val="22"/>
                </w:rPr>
              </w:rPrChange>
            </w:rPr>
            <w:delText>(</w:delText>
          </w:r>
          <w:r w:rsidRPr="00BE70D2" w:rsidDel="00810311">
            <w:rPr>
              <w:color w:val="000000" w:themeColor="text1"/>
              <w:sz w:val="22"/>
              <w:szCs w:val="22"/>
              <w:highlight w:val="yellow"/>
              <w:rPrChange w:id="4643" w:author="Chen Liao" w:date="2021-06-01T21:13:00Z">
                <w:rPr>
                  <w:color w:val="000000" w:themeColor="text1"/>
                  <w:sz w:val="22"/>
                  <w:szCs w:val="22"/>
                  <w:highlight w:val="yellow"/>
                </w:rPr>
              </w:rPrChange>
            </w:rPr>
            <w:delText>see Methods</w:delText>
          </w:r>
          <w:r w:rsidRPr="00BE70D2" w:rsidDel="00810311">
            <w:rPr>
              <w:color w:val="000000" w:themeColor="text1"/>
              <w:sz w:val="22"/>
              <w:szCs w:val="22"/>
              <w:rPrChange w:id="4644" w:author="Chen Liao" w:date="2021-06-01T21:13:00Z">
                <w:rPr>
                  <w:color w:val="000000" w:themeColor="text1"/>
                  <w:sz w:val="22"/>
                  <w:szCs w:val="22"/>
                </w:rPr>
              </w:rPrChange>
            </w:rPr>
            <w:delText xml:space="preserve">). </w:delText>
          </w:r>
        </w:del>
        <w:del w:id="4645" w:author="Chen Liao" w:date="2021-05-29T01:02:00Z">
          <w:r w:rsidRPr="00BE70D2" w:rsidDel="00A73A63">
            <w:rPr>
              <w:color w:val="000000" w:themeColor="text1"/>
              <w:sz w:val="22"/>
              <w:szCs w:val="22"/>
              <w:rPrChange w:id="4646" w:author="Chen Liao" w:date="2021-06-01T21:13:00Z">
                <w:rPr>
                  <w:color w:val="000000" w:themeColor="text1"/>
                  <w:sz w:val="22"/>
                  <w:szCs w:val="22"/>
                </w:rPr>
              </w:rPrChange>
            </w:rPr>
            <w:delText xml:space="preserve">Compared to previous approaches that measure intervention effects by inspection of cross-sectional changes in the intervention group alone, the control group data was purposely introduced to avoid the caveat that the pre-to-post changes may be entirely attributed to random variations within each individual </w:delText>
          </w:r>
          <w:r w:rsidRPr="00BE70D2" w:rsidDel="00A73A63">
            <w:rPr>
              <w:color w:val="000000" w:themeColor="text1"/>
              <w:sz w:val="22"/>
              <w:szCs w:val="22"/>
              <w:rPrChange w:id="4647" w:author="Chen Liao" w:date="2021-06-01T21:13:00Z">
                <w:rPr>
                  <w:color w:val="000000" w:themeColor="text1"/>
                  <w:sz w:val="22"/>
                  <w:szCs w:val="22"/>
                </w:rPr>
              </w:rPrChange>
            </w:rPr>
            <w:fldChar w:fldCharType="begin"/>
          </w:r>
          <w:r w:rsidRPr="00BE70D2" w:rsidDel="00A73A63">
            <w:rPr>
              <w:color w:val="000000" w:themeColor="text1"/>
              <w:sz w:val="22"/>
              <w:szCs w:val="22"/>
              <w:rPrChange w:id="4648" w:author="Chen Liao" w:date="2021-06-01T21:13:00Z">
                <w:rPr>
                  <w:color w:val="000000" w:themeColor="text1"/>
                  <w:sz w:val="22"/>
                  <w:szCs w:val="22"/>
                </w:rPr>
              </w:rPrChange>
            </w:rPr>
            <w:delInstrText xml:space="preserve"> ADDIN NE.Ref.{F9BCC7F0-A69B-47D5-8C83-0609307B58BE}</w:delInstrText>
          </w:r>
          <w:r w:rsidRPr="00BE70D2" w:rsidDel="00A73A63">
            <w:rPr>
              <w:color w:val="000000" w:themeColor="text1"/>
              <w:sz w:val="22"/>
              <w:szCs w:val="22"/>
              <w:rPrChange w:id="4649" w:author="Chen Liao" w:date="2021-06-01T21:13:00Z">
                <w:rPr>
                  <w:color w:val="000000" w:themeColor="text1"/>
                  <w:sz w:val="22"/>
                  <w:szCs w:val="22"/>
                </w:rPr>
              </w:rPrChange>
            </w:rPr>
            <w:fldChar w:fldCharType="separate"/>
          </w:r>
          <w:r w:rsidRPr="00BE70D2" w:rsidDel="00A73A63">
            <w:rPr>
              <w:rFonts w:eastAsiaTheme="minorEastAsia"/>
              <w:color w:val="000000" w:themeColor="text1"/>
              <w:sz w:val="22"/>
              <w:szCs w:val="22"/>
              <w:rPrChange w:id="4650" w:author="Chen Liao" w:date="2021-06-01T21:13:00Z">
                <w:rPr>
                  <w:rFonts w:eastAsiaTheme="minorEastAsia"/>
                  <w:color w:val="080000"/>
                  <w:sz w:val="22"/>
                  <w:szCs w:val="22"/>
                </w:rPr>
              </w:rPrChange>
            </w:rPr>
            <w:delText>[43]</w:delText>
          </w:r>
          <w:r w:rsidRPr="00BE70D2" w:rsidDel="00A73A63">
            <w:rPr>
              <w:color w:val="000000" w:themeColor="text1"/>
              <w:sz w:val="22"/>
              <w:szCs w:val="22"/>
              <w:rPrChange w:id="4651" w:author="Chen Liao" w:date="2021-06-01T21:13:00Z">
                <w:rPr>
                  <w:color w:val="000000" w:themeColor="text1"/>
                  <w:sz w:val="22"/>
                  <w:szCs w:val="22"/>
                </w:rPr>
              </w:rPrChange>
            </w:rPr>
            <w:fldChar w:fldCharType="end"/>
          </w:r>
          <w:r w:rsidRPr="00BE70D2" w:rsidDel="00A73A63">
            <w:rPr>
              <w:color w:val="000000" w:themeColor="text1"/>
              <w:sz w:val="22"/>
              <w:szCs w:val="22"/>
              <w:rPrChange w:id="4652" w:author="Chen Liao" w:date="2021-06-01T21:13:00Z">
                <w:rPr>
                  <w:color w:val="000000" w:themeColor="text1"/>
                  <w:sz w:val="22"/>
                  <w:szCs w:val="22"/>
                </w:rPr>
              </w:rPrChange>
            </w:rPr>
            <w:delText xml:space="preserve">. </w:delText>
          </w:r>
          <w:r w:rsidRPr="00BE70D2" w:rsidDel="00791B9D">
            <w:rPr>
              <w:color w:val="000000" w:themeColor="text1"/>
              <w:sz w:val="22"/>
              <w:szCs w:val="22"/>
              <w:rPrChange w:id="4653" w:author="Chen Liao" w:date="2021-06-01T21:13:00Z">
                <w:rPr>
                  <w:color w:val="000000" w:themeColor="text1"/>
                  <w:sz w:val="22"/>
                  <w:szCs w:val="22"/>
                </w:rPr>
              </w:rPrChange>
            </w:rPr>
            <w:delText>To determine whether an observational variable (bacteria or SCFAs in our study) exihibits a baseline-dependent response, w</w:delText>
          </w:r>
        </w:del>
        <w:del w:id="4654" w:author="Chen Liao" w:date="2021-05-29T01:41:00Z">
          <w:r w:rsidRPr="00BE70D2" w:rsidDel="00810311">
            <w:rPr>
              <w:color w:val="000000" w:themeColor="text1"/>
              <w:sz w:val="22"/>
              <w:szCs w:val="22"/>
              <w:rPrChange w:id="4655" w:author="Chen Liao" w:date="2021-06-01T21:13:00Z">
                <w:rPr>
                  <w:color w:val="000000" w:themeColor="text1"/>
                  <w:sz w:val="22"/>
                  <w:szCs w:val="22"/>
                </w:rPr>
              </w:rPrChange>
            </w:rPr>
            <w:delText xml:space="preserve">e obtained two </w:delText>
          </w:r>
          <w:r w:rsidRPr="00BE70D2" w:rsidDel="00810311">
            <w:rPr>
              <w:i/>
              <w:iCs/>
              <w:color w:val="000000" w:themeColor="text1"/>
              <w:sz w:val="22"/>
              <w:szCs w:val="22"/>
              <w:rPrChange w:id="4656" w:author="Chen Liao" w:date="2021-06-01T21:13:00Z">
                <w:rPr>
                  <w:i/>
                  <w:iCs/>
                  <w:color w:val="000000" w:themeColor="text1"/>
                  <w:sz w:val="22"/>
                  <w:szCs w:val="22"/>
                </w:rPr>
              </w:rPrChange>
            </w:rPr>
            <w:delText>P</w:delText>
          </w:r>
          <w:r w:rsidRPr="00BE70D2" w:rsidDel="00810311">
            <w:rPr>
              <w:color w:val="000000" w:themeColor="text1"/>
              <w:sz w:val="22"/>
              <w:szCs w:val="22"/>
              <w:rPrChange w:id="4657" w:author="Chen Liao" w:date="2021-06-01T21:13:00Z">
                <w:rPr>
                  <w:color w:val="000000" w:themeColor="text1"/>
                  <w:sz w:val="22"/>
                  <w:szCs w:val="22"/>
                </w:rPr>
              </w:rPrChange>
            </w:rPr>
            <w:delText>-values that separately test for the responsiveness (differential responses between the intervention and control group) and baseline dependence (differential responses between the four vendors)</w:delText>
          </w:r>
        </w:del>
        <w:del w:id="4658" w:author="Chen Liao" w:date="2021-05-29T01:03:00Z">
          <w:r w:rsidRPr="00BE70D2" w:rsidDel="00791B9D">
            <w:rPr>
              <w:color w:val="000000" w:themeColor="text1"/>
              <w:sz w:val="22"/>
              <w:szCs w:val="22"/>
              <w:rPrChange w:id="4659" w:author="Chen Liao" w:date="2021-06-01T21:13:00Z">
                <w:rPr>
                  <w:color w:val="000000" w:themeColor="text1"/>
                  <w:sz w:val="22"/>
                  <w:szCs w:val="22"/>
                </w:rPr>
              </w:rPrChange>
            </w:rPr>
            <w:delText xml:space="preserve">, and the variable has a baseline-dependent response </w:delText>
          </w:r>
        </w:del>
        <w:del w:id="4660" w:author="Chen Liao" w:date="2021-05-29T01:41:00Z">
          <w:r w:rsidRPr="00BE70D2" w:rsidDel="00810311">
            <w:rPr>
              <w:color w:val="000000" w:themeColor="text1"/>
              <w:sz w:val="22"/>
              <w:szCs w:val="22"/>
              <w:rPrChange w:id="4661" w:author="Chen Liao" w:date="2021-06-01T21:13:00Z">
                <w:rPr>
                  <w:color w:val="000000" w:themeColor="text1"/>
                  <w:sz w:val="22"/>
                  <w:szCs w:val="22"/>
                </w:rPr>
              </w:rPrChange>
            </w:rPr>
            <w:delText xml:space="preserve">if both </w:delText>
          </w:r>
          <w:r w:rsidRPr="00BE70D2" w:rsidDel="00810311">
            <w:rPr>
              <w:i/>
              <w:iCs/>
              <w:color w:val="000000" w:themeColor="text1"/>
              <w:sz w:val="22"/>
              <w:szCs w:val="22"/>
              <w:rPrChange w:id="4662" w:author="Chen Liao" w:date="2021-06-01T21:13:00Z">
                <w:rPr>
                  <w:i/>
                  <w:iCs/>
                  <w:color w:val="000000" w:themeColor="text1"/>
                  <w:sz w:val="22"/>
                  <w:szCs w:val="22"/>
                </w:rPr>
              </w:rPrChange>
            </w:rPr>
            <w:delText>P</w:delText>
          </w:r>
          <w:r w:rsidRPr="00BE70D2" w:rsidDel="00810311">
            <w:rPr>
              <w:color w:val="000000" w:themeColor="text1"/>
              <w:sz w:val="22"/>
              <w:szCs w:val="22"/>
              <w:rPrChange w:id="4663" w:author="Chen Liao" w:date="2021-06-01T21:13:00Z">
                <w:rPr>
                  <w:color w:val="000000" w:themeColor="text1"/>
                  <w:sz w:val="22"/>
                  <w:szCs w:val="22"/>
                </w:rPr>
              </w:rPrChange>
            </w:rPr>
            <w:delText>-values are smaller than 0.05.</w:delText>
          </w:r>
        </w:del>
      </w:moveTo>
    </w:p>
    <w:p w14:paraId="71405D76" w14:textId="1993CDF9" w:rsidR="004E7CD1" w:rsidRPr="00BE70D2" w:rsidDel="00E3097B" w:rsidRDefault="004E7CD1" w:rsidP="004E7CD1">
      <w:pPr>
        <w:jc w:val="both"/>
        <w:rPr>
          <w:del w:id="4664" w:author="Chen Liao" w:date="2021-05-29T22:00:00Z"/>
          <w:moveTo w:id="4665" w:author="Chen Liao" w:date="2021-05-29T00:23:00Z"/>
          <w:color w:val="000000" w:themeColor="text1"/>
          <w:sz w:val="22"/>
          <w:szCs w:val="22"/>
          <w:rPrChange w:id="4666" w:author="Chen Liao" w:date="2021-06-01T21:13:00Z">
            <w:rPr>
              <w:del w:id="4667" w:author="Chen Liao" w:date="2021-05-29T22:00:00Z"/>
              <w:moveTo w:id="4668" w:author="Chen Liao" w:date="2021-05-29T00:23:00Z"/>
              <w:sz w:val="22"/>
              <w:szCs w:val="22"/>
            </w:rPr>
          </w:rPrChange>
        </w:rPr>
      </w:pPr>
      <w:moveTo w:id="4669" w:author="Chen Liao" w:date="2021-05-29T00:23:00Z">
        <w:del w:id="4670" w:author="Chen Liao" w:date="2021-05-29T01:53:00Z">
          <w:r w:rsidRPr="00BE70D2" w:rsidDel="00AA7FCA">
            <w:rPr>
              <w:color w:val="000000" w:themeColor="text1"/>
              <w:sz w:val="22"/>
              <w:szCs w:val="22"/>
              <w:rPrChange w:id="4671" w:author="Chen Liao" w:date="2021-06-01T21:13:00Z">
                <w:rPr>
                  <w:color w:val="000000" w:themeColor="text1"/>
                  <w:sz w:val="22"/>
                  <w:szCs w:val="22"/>
                </w:rPr>
              </w:rPrChange>
            </w:rPr>
            <w:delText>W</w:delText>
          </w:r>
        </w:del>
        <w:del w:id="4672" w:author="Chen Liao" w:date="2021-05-29T22:00:00Z">
          <w:r w:rsidRPr="00BE70D2" w:rsidDel="00E3097B">
            <w:rPr>
              <w:color w:val="000000" w:themeColor="text1"/>
              <w:sz w:val="22"/>
              <w:szCs w:val="22"/>
              <w:rPrChange w:id="4673" w:author="Chen Liao" w:date="2021-06-01T21:13:00Z">
                <w:rPr>
                  <w:color w:val="000000" w:themeColor="text1"/>
                  <w:sz w:val="22"/>
                  <w:szCs w:val="22"/>
                </w:rPr>
              </w:rPrChange>
            </w:rPr>
            <w:delText xml:space="preserve">e </w:delText>
          </w:r>
        </w:del>
        <w:del w:id="4674" w:author="Chen Liao" w:date="2021-05-29T01:31:00Z">
          <w:r w:rsidRPr="00BE70D2" w:rsidDel="00557F9F">
            <w:rPr>
              <w:color w:val="000000" w:themeColor="text1"/>
              <w:sz w:val="22"/>
              <w:szCs w:val="22"/>
              <w:rPrChange w:id="4675" w:author="Chen Liao" w:date="2021-06-01T21:13:00Z">
                <w:rPr>
                  <w:color w:val="000000" w:themeColor="text1"/>
                  <w:sz w:val="22"/>
                  <w:szCs w:val="22"/>
                </w:rPr>
              </w:rPrChange>
            </w:rPr>
            <w:delText>first c</w:delText>
          </w:r>
        </w:del>
        <w:del w:id="4676" w:author="Chen Liao" w:date="2021-05-29T22:00:00Z">
          <w:r w:rsidRPr="00BE70D2" w:rsidDel="00E3097B">
            <w:rPr>
              <w:color w:val="000000" w:themeColor="text1"/>
              <w:sz w:val="22"/>
              <w:szCs w:val="22"/>
              <w:rPrChange w:id="4677" w:author="Chen Liao" w:date="2021-06-01T21:13:00Z">
                <w:rPr>
                  <w:color w:val="000000" w:themeColor="text1"/>
                  <w:sz w:val="22"/>
                  <w:szCs w:val="22"/>
                </w:rPr>
              </w:rPrChange>
            </w:rPr>
            <w:delText>onfirm</w:delText>
          </w:r>
        </w:del>
        <w:del w:id="4678" w:author="Chen Liao" w:date="2021-05-29T01:54:00Z">
          <w:r w:rsidRPr="00BE70D2" w:rsidDel="00AA7FCA">
            <w:rPr>
              <w:color w:val="000000" w:themeColor="text1"/>
              <w:sz w:val="22"/>
              <w:szCs w:val="22"/>
              <w:rPrChange w:id="4679" w:author="Chen Liao" w:date="2021-06-01T21:13:00Z">
                <w:rPr>
                  <w:color w:val="000000" w:themeColor="text1"/>
                  <w:sz w:val="22"/>
                  <w:szCs w:val="22"/>
                </w:rPr>
              </w:rPrChange>
            </w:rPr>
            <w:delText xml:space="preserve">ed that </w:delText>
          </w:r>
        </w:del>
        <w:del w:id="4680" w:author="Chen Liao" w:date="2021-05-29T22:00:00Z">
          <w:r w:rsidRPr="00BE70D2" w:rsidDel="00E3097B">
            <w:rPr>
              <w:color w:val="000000" w:themeColor="text1"/>
              <w:sz w:val="22"/>
              <w:szCs w:val="22"/>
              <w:rPrChange w:id="4681" w:author="Chen Liao" w:date="2021-06-01T21:13:00Z">
                <w:rPr>
                  <w:color w:val="000000" w:themeColor="text1"/>
                  <w:sz w:val="22"/>
                  <w:szCs w:val="22"/>
                </w:rPr>
              </w:rPrChange>
            </w:rPr>
            <w:delText xml:space="preserve">the </w:delText>
          </w:r>
        </w:del>
        <w:del w:id="4682" w:author="Chen Liao" w:date="2021-05-29T01:29:00Z">
          <w:r w:rsidRPr="00BE70D2" w:rsidDel="0058117B">
            <w:rPr>
              <w:color w:val="000000" w:themeColor="text1"/>
              <w:sz w:val="22"/>
              <w:szCs w:val="22"/>
              <w:rPrChange w:id="4683" w:author="Chen Liao" w:date="2021-06-01T21:13:00Z">
                <w:rPr>
                  <w:color w:val="000000" w:themeColor="text1"/>
                  <w:sz w:val="22"/>
                  <w:szCs w:val="22"/>
                </w:rPr>
              </w:rPrChange>
            </w:rPr>
            <w:delText>dynamics</w:delText>
          </w:r>
        </w:del>
        <w:del w:id="4684" w:author="Chen Liao" w:date="2021-05-29T22:00:00Z">
          <w:r w:rsidRPr="00BE70D2" w:rsidDel="00E3097B">
            <w:rPr>
              <w:color w:val="000000" w:themeColor="text1"/>
              <w:sz w:val="22"/>
              <w:szCs w:val="22"/>
              <w:rPrChange w:id="4685" w:author="Chen Liao" w:date="2021-06-01T21:13:00Z">
                <w:rPr>
                  <w:color w:val="000000" w:themeColor="text1"/>
                  <w:sz w:val="22"/>
                  <w:szCs w:val="22"/>
                </w:rPr>
              </w:rPrChange>
            </w:rPr>
            <w:delText xml:space="preserve"> of total bacterial </w:delText>
          </w:r>
        </w:del>
        <w:del w:id="4686" w:author="Chen Liao" w:date="2021-05-29T01:05:00Z">
          <w:r w:rsidRPr="00BE70D2" w:rsidDel="00791B9D">
            <w:rPr>
              <w:color w:val="000000" w:themeColor="text1"/>
              <w:sz w:val="22"/>
              <w:szCs w:val="22"/>
              <w:rPrChange w:id="4687" w:author="Chen Liao" w:date="2021-06-01T21:13:00Z">
                <w:rPr>
                  <w:color w:val="000000" w:themeColor="text1"/>
                  <w:sz w:val="22"/>
                  <w:szCs w:val="22"/>
                </w:rPr>
              </w:rPrChange>
            </w:rPr>
            <w:delText xml:space="preserve">density </w:delText>
          </w:r>
        </w:del>
        <w:del w:id="4688" w:author="Chen Liao" w:date="2021-05-29T01:30:00Z">
          <w:r w:rsidRPr="00BE70D2" w:rsidDel="0058117B">
            <w:rPr>
              <w:color w:val="000000" w:themeColor="text1"/>
              <w:sz w:val="22"/>
              <w:szCs w:val="22"/>
              <w:rPrChange w:id="4689" w:author="Chen Liao" w:date="2021-06-01T21:13:00Z">
                <w:rPr>
                  <w:color w:val="000000" w:themeColor="text1"/>
                  <w:sz w:val="22"/>
                  <w:szCs w:val="22"/>
                </w:rPr>
              </w:rPrChange>
            </w:rPr>
            <w:delText xml:space="preserve">depends on baseline microbiota </w:delText>
          </w:r>
        </w:del>
        <w:del w:id="4690" w:author="Chen Liao" w:date="2021-05-29T01:05:00Z">
          <w:r w:rsidRPr="00BE70D2" w:rsidDel="00791B9D">
            <w:rPr>
              <w:color w:val="000000" w:themeColor="text1"/>
              <w:sz w:val="22"/>
              <w:szCs w:val="22"/>
              <w:rPrChange w:id="4691" w:author="Chen Liao" w:date="2021-06-01T21:13:00Z">
                <w:rPr>
                  <w:color w:val="000000" w:themeColor="text1"/>
                  <w:sz w:val="22"/>
                  <w:szCs w:val="22"/>
                </w:rPr>
              </w:rPrChange>
            </w:rPr>
            <w:delText xml:space="preserve">composition </w:delText>
          </w:r>
        </w:del>
        <w:del w:id="4692" w:author="Chen Liao" w:date="2021-05-29T01:30:00Z">
          <w:r w:rsidRPr="00BE70D2" w:rsidDel="0058117B">
            <w:rPr>
              <w:color w:val="000000" w:themeColor="text1"/>
              <w:sz w:val="22"/>
              <w:szCs w:val="22"/>
              <w:rPrChange w:id="4693" w:author="Chen Liao" w:date="2021-06-01T21:13:00Z">
                <w:rPr>
                  <w:color w:val="000000" w:themeColor="text1"/>
                  <w:sz w:val="22"/>
                  <w:szCs w:val="22"/>
                </w:rPr>
              </w:rPrChange>
            </w:rPr>
            <w:delText xml:space="preserve">for </w:delText>
          </w:r>
        </w:del>
        <w:del w:id="4694" w:author="Chen Liao" w:date="2021-05-29T01:05:00Z">
          <w:r w:rsidRPr="00BE70D2" w:rsidDel="00791B9D">
            <w:rPr>
              <w:color w:val="000000" w:themeColor="text1"/>
              <w:sz w:val="22"/>
              <w:szCs w:val="22"/>
              <w:rPrChange w:id="4695" w:author="Chen Liao" w:date="2021-06-01T21:13:00Z">
                <w:rPr>
                  <w:color w:val="000000" w:themeColor="text1"/>
                  <w:sz w:val="22"/>
                  <w:szCs w:val="22"/>
                </w:rPr>
              </w:rPrChange>
            </w:rPr>
            <w:delText xml:space="preserve">both </w:delText>
          </w:r>
        </w:del>
        <w:del w:id="4696" w:author="Chen Liao" w:date="2021-05-29T01:30:00Z">
          <w:r w:rsidRPr="00BE70D2" w:rsidDel="0058117B">
            <w:rPr>
              <w:color w:val="000000" w:themeColor="text1"/>
              <w:sz w:val="22"/>
              <w:szCs w:val="22"/>
              <w:rPrChange w:id="4697" w:author="Chen Liao" w:date="2021-06-01T21:13:00Z">
                <w:rPr>
                  <w:color w:val="000000" w:themeColor="text1"/>
                  <w:sz w:val="22"/>
                  <w:szCs w:val="22"/>
                </w:rPr>
              </w:rPrChange>
            </w:rPr>
            <w:delText>interventions of inulin (</w:delText>
          </w:r>
          <w:r w:rsidRPr="00BE70D2" w:rsidDel="0058117B">
            <w:rPr>
              <w:color w:val="000000" w:themeColor="text1"/>
              <w:sz w:val="22"/>
              <w:szCs w:val="22"/>
              <w:highlight w:val="yellow"/>
              <w:rPrChange w:id="4698" w:author="Chen Liao" w:date="2021-06-01T21:13:00Z">
                <w:rPr>
                  <w:color w:val="000000" w:themeColor="text1"/>
                  <w:sz w:val="22"/>
                  <w:szCs w:val="22"/>
                  <w:highlight w:val="yellow"/>
                </w:rPr>
              </w:rPrChange>
            </w:rPr>
            <w:delText xml:space="preserve">Fig. </w:delText>
          </w:r>
        </w:del>
        <w:del w:id="4699" w:author="Chen Liao" w:date="2021-05-29T01:06:00Z">
          <w:r w:rsidRPr="00BE70D2" w:rsidDel="00791B9D">
            <w:rPr>
              <w:color w:val="000000" w:themeColor="text1"/>
              <w:sz w:val="22"/>
              <w:szCs w:val="22"/>
              <w:highlight w:val="yellow"/>
              <w:rPrChange w:id="4700" w:author="Chen Liao" w:date="2021-06-01T21:13:00Z">
                <w:rPr>
                  <w:color w:val="000000" w:themeColor="text1"/>
                  <w:sz w:val="22"/>
                  <w:szCs w:val="22"/>
                  <w:highlight w:val="yellow"/>
                </w:rPr>
              </w:rPrChange>
            </w:rPr>
            <w:delText>4A</w:delText>
          </w:r>
        </w:del>
        <w:del w:id="4701" w:author="Chen Liao" w:date="2021-05-29T01:30:00Z">
          <w:r w:rsidRPr="00BE70D2" w:rsidDel="0058117B">
            <w:rPr>
              <w:color w:val="000000" w:themeColor="text1"/>
              <w:sz w:val="22"/>
              <w:szCs w:val="22"/>
              <w:rPrChange w:id="4702" w:author="Chen Liao" w:date="2021-06-01T21:13:00Z">
                <w:rPr>
                  <w:color w:val="000000" w:themeColor="text1"/>
                  <w:sz w:val="22"/>
                  <w:szCs w:val="22"/>
                </w:rPr>
              </w:rPrChange>
            </w:rPr>
            <w:delText>)</w:delText>
          </w:r>
        </w:del>
        <w:del w:id="4703" w:author="Chen Liao" w:date="2021-05-29T01:06:00Z">
          <w:r w:rsidRPr="00BE70D2" w:rsidDel="00791B9D">
            <w:rPr>
              <w:color w:val="000000" w:themeColor="text1"/>
              <w:sz w:val="22"/>
              <w:szCs w:val="22"/>
              <w:rPrChange w:id="4704" w:author="Chen Liao" w:date="2021-06-01T21:13:00Z">
                <w:rPr>
                  <w:color w:val="000000" w:themeColor="text1"/>
                  <w:sz w:val="22"/>
                  <w:szCs w:val="22"/>
                </w:rPr>
              </w:rPrChange>
            </w:rPr>
            <w:delText xml:space="preserve"> and resistant starch (</w:delText>
          </w:r>
          <w:r w:rsidRPr="00BE70D2" w:rsidDel="00791B9D">
            <w:rPr>
              <w:color w:val="000000" w:themeColor="text1"/>
              <w:sz w:val="22"/>
              <w:szCs w:val="22"/>
              <w:highlight w:val="yellow"/>
              <w:rPrChange w:id="4705" w:author="Chen Liao" w:date="2021-06-01T21:13:00Z">
                <w:rPr>
                  <w:color w:val="000000" w:themeColor="text1"/>
                  <w:sz w:val="22"/>
                  <w:szCs w:val="22"/>
                  <w:highlight w:val="yellow"/>
                </w:rPr>
              </w:rPrChange>
            </w:rPr>
            <w:delText>Fig. S9A</w:delText>
          </w:r>
          <w:r w:rsidRPr="00BE70D2" w:rsidDel="00791B9D">
            <w:rPr>
              <w:color w:val="000000" w:themeColor="text1"/>
              <w:sz w:val="22"/>
              <w:szCs w:val="22"/>
              <w:rPrChange w:id="4706" w:author="Chen Liao" w:date="2021-06-01T21:13:00Z">
                <w:rPr>
                  <w:color w:val="000000" w:themeColor="text1"/>
                  <w:sz w:val="22"/>
                  <w:szCs w:val="22"/>
                </w:rPr>
              </w:rPrChange>
            </w:rPr>
            <w:delText xml:space="preserve">). </w:delText>
          </w:r>
        </w:del>
        <w:del w:id="4707" w:author="Chen Liao" w:date="2021-05-29T01:28:00Z">
          <w:r w:rsidRPr="00BE70D2" w:rsidDel="0058117B">
            <w:rPr>
              <w:color w:val="000000" w:themeColor="text1"/>
              <w:sz w:val="22"/>
              <w:szCs w:val="22"/>
              <w:rPrChange w:id="4708" w:author="Chen Liao" w:date="2021-06-01T21:13:00Z">
                <w:rPr>
                  <w:color w:val="000000" w:themeColor="text1"/>
                  <w:sz w:val="22"/>
                  <w:szCs w:val="22"/>
                </w:rPr>
              </w:rPrChange>
            </w:rPr>
            <w:delText>By constrast, no significant difference was found between vendors by comparing the bacterial load change between day 0 and day 31 (</w:delText>
          </w:r>
          <w:r w:rsidRPr="00BE70D2" w:rsidDel="0058117B">
            <w:rPr>
              <w:color w:val="000000" w:themeColor="text1"/>
              <w:sz w:val="22"/>
              <w:szCs w:val="22"/>
              <w:highlight w:val="yellow"/>
              <w:rPrChange w:id="4709" w:author="Chen Liao" w:date="2021-06-01T21:13:00Z">
                <w:rPr>
                  <w:color w:val="000000" w:themeColor="text1"/>
                  <w:sz w:val="22"/>
                  <w:szCs w:val="22"/>
                  <w:highlight w:val="yellow"/>
                </w:rPr>
              </w:rPrChange>
            </w:rPr>
            <w:delText>Table S4</w:delText>
          </w:r>
          <w:r w:rsidRPr="00BE70D2" w:rsidDel="0058117B">
            <w:rPr>
              <w:color w:val="000000" w:themeColor="text1"/>
              <w:sz w:val="22"/>
              <w:szCs w:val="22"/>
              <w:rPrChange w:id="4710" w:author="Chen Liao" w:date="2021-06-01T21:13:00Z">
                <w:rPr>
                  <w:color w:val="000000" w:themeColor="text1"/>
                  <w:sz w:val="22"/>
                  <w:szCs w:val="22"/>
                </w:rPr>
              </w:rPrChange>
            </w:rPr>
            <w:delText xml:space="preserve">), </w:delText>
          </w:r>
        </w:del>
        <w:del w:id="4711" w:author="Chen Liao" w:date="2021-05-29T01:06:00Z">
          <w:r w:rsidRPr="00BE70D2" w:rsidDel="009A73A5">
            <w:rPr>
              <w:color w:val="000000" w:themeColor="text1"/>
              <w:sz w:val="22"/>
              <w:szCs w:val="22"/>
              <w:rPrChange w:id="4712" w:author="Chen Liao" w:date="2021-06-01T21:13:00Z">
                <w:rPr>
                  <w:color w:val="000000" w:themeColor="text1"/>
                  <w:sz w:val="22"/>
                  <w:szCs w:val="22"/>
                </w:rPr>
              </w:rPrChange>
            </w:rPr>
            <w:delText>indicating</w:delText>
          </w:r>
        </w:del>
        <w:del w:id="4713" w:author="Chen Liao" w:date="2021-05-29T01:28:00Z">
          <w:r w:rsidRPr="00BE70D2" w:rsidDel="0058117B">
            <w:rPr>
              <w:color w:val="000000" w:themeColor="text1"/>
              <w:sz w:val="22"/>
              <w:szCs w:val="22"/>
              <w:rPrChange w:id="4714" w:author="Chen Liao" w:date="2021-06-01T21:13:00Z">
                <w:rPr>
                  <w:color w:val="000000" w:themeColor="text1"/>
                  <w:sz w:val="22"/>
                  <w:szCs w:val="22"/>
                </w:rPr>
              </w:rPrChange>
            </w:rPr>
            <w:delText xml:space="preserve"> the importance of incorporating whole time series for individualized response analysis. </w:delText>
          </w:r>
        </w:del>
        <w:del w:id="4715" w:author="Chen Liao" w:date="2021-05-29T01:07:00Z">
          <w:r w:rsidRPr="00BE70D2" w:rsidDel="00CF216A">
            <w:rPr>
              <w:color w:val="000000" w:themeColor="text1"/>
              <w:sz w:val="22"/>
              <w:szCs w:val="22"/>
              <w:rPrChange w:id="4716" w:author="Chen Liao" w:date="2021-06-01T21:13:00Z">
                <w:rPr>
                  <w:color w:val="000000" w:themeColor="text1"/>
                  <w:sz w:val="22"/>
                  <w:szCs w:val="22"/>
                </w:rPr>
              </w:rPrChange>
            </w:rPr>
            <w:delText>Additionally, we identified 20% and 11% bacterial taxa that exhibit baseline-dependent responses for the inulin (</w:delText>
          </w:r>
          <w:r w:rsidRPr="00BE70D2" w:rsidDel="00CF216A">
            <w:rPr>
              <w:color w:val="000000" w:themeColor="text1"/>
              <w:sz w:val="22"/>
              <w:szCs w:val="22"/>
              <w:highlight w:val="yellow"/>
              <w:rPrChange w:id="4717" w:author="Chen Liao" w:date="2021-06-01T21:13:00Z">
                <w:rPr>
                  <w:color w:val="000000" w:themeColor="text1"/>
                  <w:sz w:val="22"/>
                  <w:szCs w:val="22"/>
                  <w:highlight w:val="yellow"/>
                </w:rPr>
              </w:rPrChange>
            </w:rPr>
            <w:delText>Fig. 4B, Table S5</w:delText>
          </w:r>
          <w:r w:rsidRPr="00BE70D2" w:rsidDel="00CF216A">
            <w:rPr>
              <w:color w:val="000000" w:themeColor="text1"/>
              <w:sz w:val="22"/>
              <w:szCs w:val="22"/>
              <w:rPrChange w:id="4718" w:author="Chen Liao" w:date="2021-06-01T21:13:00Z">
                <w:rPr>
                  <w:color w:val="000000" w:themeColor="text1"/>
                  <w:sz w:val="22"/>
                  <w:szCs w:val="22"/>
                </w:rPr>
              </w:rPrChange>
            </w:rPr>
            <w:delText>) and resistant starch (</w:delText>
          </w:r>
          <w:r w:rsidRPr="00BE70D2" w:rsidDel="00CF216A">
            <w:rPr>
              <w:color w:val="000000" w:themeColor="text1"/>
              <w:sz w:val="22"/>
              <w:szCs w:val="22"/>
              <w:highlight w:val="yellow"/>
              <w:rPrChange w:id="4719" w:author="Chen Liao" w:date="2021-06-01T21:13:00Z">
                <w:rPr>
                  <w:color w:val="000000" w:themeColor="text1"/>
                  <w:sz w:val="22"/>
                  <w:szCs w:val="22"/>
                  <w:highlight w:val="yellow"/>
                </w:rPr>
              </w:rPrChange>
            </w:rPr>
            <w:delText>Fig. S9B, Table S6</w:delText>
          </w:r>
          <w:r w:rsidRPr="00BE70D2" w:rsidDel="00CF216A">
            <w:rPr>
              <w:color w:val="000000" w:themeColor="text1"/>
              <w:sz w:val="22"/>
              <w:szCs w:val="22"/>
              <w:rPrChange w:id="4720" w:author="Chen Liao" w:date="2021-06-01T21:13:00Z">
                <w:rPr>
                  <w:color w:val="000000" w:themeColor="text1"/>
                  <w:sz w:val="22"/>
                  <w:szCs w:val="22"/>
                </w:rPr>
              </w:rPrChange>
            </w:rPr>
            <w:delText>) intervention respectively. As a comparison, calculations based on pre-to-post changes (</w:delText>
          </w:r>
          <w:r w:rsidRPr="00BE70D2" w:rsidDel="00CF216A">
            <w:rPr>
              <w:color w:val="000000" w:themeColor="text1"/>
              <w:sz w:val="22"/>
              <w:szCs w:val="22"/>
              <w:highlight w:val="yellow"/>
              <w:rPrChange w:id="4721" w:author="Chen Liao" w:date="2021-06-01T21:13:00Z">
                <w:rPr>
                  <w:color w:val="000000" w:themeColor="text1"/>
                  <w:sz w:val="22"/>
                  <w:szCs w:val="22"/>
                  <w:highlight w:val="yellow"/>
                </w:rPr>
              </w:rPrChange>
            </w:rPr>
            <w:delText>see Methods</w:delText>
          </w:r>
          <w:r w:rsidRPr="00BE70D2" w:rsidDel="00CF216A">
            <w:rPr>
              <w:color w:val="000000" w:themeColor="text1"/>
              <w:sz w:val="22"/>
              <w:szCs w:val="22"/>
              <w:rPrChange w:id="4722" w:author="Chen Liao" w:date="2021-06-01T21:13:00Z">
                <w:rPr>
                  <w:color w:val="000000" w:themeColor="text1"/>
                  <w:sz w:val="22"/>
                  <w:szCs w:val="22"/>
                </w:rPr>
              </w:rPrChange>
            </w:rPr>
            <w:delText xml:space="preserve">) vastly overestimated the percentages </w:delText>
          </w:r>
          <w:commentRangeStart w:id="4723"/>
          <w:r w:rsidRPr="00BE70D2" w:rsidDel="00CF216A">
            <w:rPr>
              <w:color w:val="000000" w:themeColor="text1"/>
              <w:sz w:val="22"/>
              <w:szCs w:val="22"/>
              <w:rPrChange w:id="4724" w:author="Chen Liao" w:date="2021-06-01T21:13:00Z">
                <w:rPr>
                  <w:color w:val="000000" w:themeColor="text1"/>
                  <w:sz w:val="22"/>
                  <w:szCs w:val="22"/>
                </w:rPr>
              </w:rPrChange>
            </w:rPr>
            <w:delText>(about 50% for both fibers)</w:delText>
          </w:r>
          <w:commentRangeEnd w:id="4723"/>
          <w:r w:rsidRPr="00BE70D2" w:rsidDel="00CF216A">
            <w:rPr>
              <w:rStyle w:val="CommentReference"/>
              <w:color w:val="000000" w:themeColor="text1"/>
              <w:rPrChange w:id="4725" w:author="Chen Liao" w:date="2021-06-01T21:13:00Z">
                <w:rPr>
                  <w:rStyle w:val="CommentReference"/>
                </w:rPr>
              </w:rPrChange>
            </w:rPr>
            <w:commentReference w:id="4723"/>
          </w:r>
          <w:r w:rsidRPr="00BE70D2" w:rsidDel="00CF216A">
            <w:rPr>
              <w:color w:val="000000" w:themeColor="text1"/>
              <w:sz w:val="22"/>
              <w:szCs w:val="22"/>
              <w:rPrChange w:id="4726" w:author="Chen Liao" w:date="2021-06-01T21:13:00Z">
                <w:rPr>
                  <w:color w:val="000000" w:themeColor="text1"/>
                  <w:sz w:val="22"/>
                  <w:szCs w:val="22"/>
                </w:rPr>
              </w:rPrChange>
            </w:rPr>
            <w:delText xml:space="preserve">, further reinforcing the necessity of taking control group into accounts to avoid false discoveries </w:delText>
          </w:r>
          <w:r w:rsidRPr="00BE70D2" w:rsidDel="00CF216A">
            <w:rPr>
              <w:color w:val="000000" w:themeColor="text1"/>
              <w:sz w:val="22"/>
              <w:szCs w:val="22"/>
              <w:rPrChange w:id="4727" w:author="Chen Liao" w:date="2021-06-01T21:13:00Z">
                <w:rPr>
                  <w:color w:val="000000" w:themeColor="text1"/>
                  <w:sz w:val="22"/>
                  <w:szCs w:val="22"/>
                </w:rPr>
              </w:rPrChange>
            </w:rPr>
            <w:fldChar w:fldCharType="begin"/>
          </w:r>
          <w:r w:rsidRPr="00BE70D2" w:rsidDel="00CF216A">
            <w:rPr>
              <w:color w:val="000000" w:themeColor="text1"/>
              <w:sz w:val="22"/>
              <w:szCs w:val="22"/>
              <w:rPrChange w:id="4728" w:author="Chen Liao" w:date="2021-06-01T21:13:00Z">
                <w:rPr>
                  <w:color w:val="000000" w:themeColor="text1"/>
                  <w:sz w:val="22"/>
                  <w:szCs w:val="22"/>
                </w:rPr>
              </w:rPrChange>
            </w:rPr>
            <w:delInstrText xml:space="preserve"> ADDIN NE.Ref.{5894FBD2-BAB6-4ACF-B47F-1F943EEF21CF}</w:delInstrText>
          </w:r>
          <w:r w:rsidRPr="00BE70D2" w:rsidDel="00CF216A">
            <w:rPr>
              <w:color w:val="000000" w:themeColor="text1"/>
              <w:sz w:val="22"/>
              <w:szCs w:val="22"/>
              <w:rPrChange w:id="4729" w:author="Chen Liao" w:date="2021-06-01T21:13:00Z">
                <w:rPr>
                  <w:color w:val="000000" w:themeColor="text1"/>
                  <w:sz w:val="22"/>
                  <w:szCs w:val="22"/>
                </w:rPr>
              </w:rPrChange>
            </w:rPr>
            <w:fldChar w:fldCharType="separate"/>
          </w:r>
          <w:r w:rsidRPr="00BE70D2" w:rsidDel="00CF216A">
            <w:rPr>
              <w:rFonts w:eastAsiaTheme="minorEastAsia"/>
              <w:color w:val="000000" w:themeColor="text1"/>
              <w:sz w:val="22"/>
              <w:szCs w:val="22"/>
              <w:rPrChange w:id="4730" w:author="Chen Liao" w:date="2021-06-01T21:13:00Z">
                <w:rPr>
                  <w:rFonts w:eastAsiaTheme="minorEastAsia"/>
                  <w:color w:val="080000"/>
                  <w:sz w:val="22"/>
                  <w:szCs w:val="22"/>
                </w:rPr>
              </w:rPrChange>
            </w:rPr>
            <w:delText>[43]</w:delText>
          </w:r>
          <w:r w:rsidRPr="00BE70D2" w:rsidDel="00CF216A">
            <w:rPr>
              <w:color w:val="000000" w:themeColor="text1"/>
              <w:sz w:val="22"/>
              <w:szCs w:val="22"/>
              <w:rPrChange w:id="4731" w:author="Chen Liao" w:date="2021-06-01T21:13:00Z">
                <w:rPr>
                  <w:color w:val="000000" w:themeColor="text1"/>
                  <w:sz w:val="22"/>
                  <w:szCs w:val="22"/>
                </w:rPr>
              </w:rPrChange>
            </w:rPr>
            <w:fldChar w:fldCharType="end"/>
          </w:r>
          <w:r w:rsidRPr="00BE70D2" w:rsidDel="00CF216A">
            <w:rPr>
              <w:color w:val="000000" w:themeColor="text1"/>
              <w:sz w:val="22"/>
              <w:szCs w:val="22"/>
              <w:rPrChange w:id="4732" w:author="Chen Liao" w:date="2021-06-01T21:13:00Z">
                <w:rPr>
                  <w:color w:val="000000" w:themeColor="text1"/>
                  <w:sz w:val="22"/>
                  <w:szCs w:val="22"/>
                </w:rPr>
              </w:rPrChange>
            </w:rPr>
            <w:delText>. Finally, b</w:delText>
          </w:r>
        </w:del>
        <w:del w:id="4733" w:author="Chen Liao" w:date="2021-05-29T01:54:00Z">
          <w:r w:rsidRPr="00BE70D2" w:rsidDel="00AA7FCA">
            <w:rPr>
              <w:color w:val="000000" w:themeColor="text1"/>
              <w:sz w:val="22"/>
              <w:szCs w:val="22"/>
              <w:rPrChange w:id="4734" w:author="Chen Liao" w:date="2021-06-01T21:13:00Z">
                <w:rPr>
                  <w:sz w:val="22"/>
                  <w:szCs w:val="22"/>
                </w:rPr>
              </w:rPrChange>
            </w:rPr>
            <w:delText>aseline</w:delText>
          </w:r>
        </w:del>
        <w:del w:id="4735" w:author="Chen Liao" w:date="2021-05-29T07:07:00Z">
          <w:r w:rsidRPr="00BE70D2" w:rsidDel="00026C2F">
            <w:rPr>
              <w:color w:val="000000" w:themeColor="text1"/>
              <w:sz w:val="22"/>
              <w:szCs w:val="22"/>
              <w:rPrChange w:id="4736" w:author="Chen Liao" w:date="2021-06-01T21:13:00Z">
                <w:rPr>
                  <w:sz w:val="22"/>
                  <w:szCs w:val="22"/>
                </w:rPr>
              </w:rPrChange>
            </w:rPr>
            <w:delText xml:space="preserve"> effect</w:delText>
          </w:r>
        </w:del>
        <w:del w:id="4737" w:author="Chen Liao" w:date="2021-05-29T01:55:00Z">
          <w:r w:rsidRPr="00BE70D2" w:rsidDel="00AA7FCA">
            <w:rPr>
              <w:color w:val="000000" w:themeColor="text1"/>
              <w:sz w:val="22"/>
              <w:szCs w:val="22"/>
              <w:rPrChange w:id="4738" w:author="Chen Liao" w:date="2021-06-01T21:13:00Z">
                <w:rPr>
                  <w:sz w:val="22"/>
                  <w:szCs w:val="22"/>
                </w:rPr>
              </w:rPrChange>
            </w:rPr>
            <w:delText>s</w:delText>
          </w:r>
        </w:del>
        <w:del w:id="4739" w:author="Chen Liao" w:date="2021-05-29T07:07:00Z">
          <w:r w:rsidRPr="00BE70D2" w:rsidDel="00026C2F">
            <w:rPr>
              <w:color w:val="000000" w:themeColor="text1"/>
              <w:sz w:val="22"/>
              <w:szCs w:val="22"/>
              <w:rPrChange w:id="4740" w:author="Chen Liao" w:date="2021-06-01T21:13:00Z">
                <w:rPr>
                  <w:sz w:val="22"/>
                  <w:szCs w:val="22"/>
                </w:rPr>
              </w:rPrChange>
            </w:rPr>
            <w:delText xml:space="preserve"> w</w:delText>
          </w:r>
        </w:del>
        <w:del w:id="4741" w:author="Chen Liao" w:date="2021-05-29T01:55:00Z">
          <w:r w:rsidRPr="00BE70D2" w:rsidDel="00AA7FCA">
            <w:rPr>
              <w:color w:val="000000" w:themeColor="text1"/>
              <w:sz w:val="22"/>
              <w:szCs w:val="22"/>
              <w:rPrChange w:id="4742" w:author="Chen Liao" w:date="2021-06-01T21:13:00Z">
                <w:rPr>
                  <w:sz w:val="22"/>
                  <w:szCs w:val="22"/>
                </w:rPr>
              </w:rPrChange>
            </w:rPr>
            <w:delText>ere</w:delText>
          </w:r>
        </w:del>
        <w:del w:id="4743" w:author="Chen Liao" w:date="2021-05-29T07:07:00Z">
          <w:r w:rsidRPr="00BE70D2" w:rsidDel="00026C2F">
            <w:rPr>
              <w:color w:val="000000" w:themeColor="text1"/>
              <w:sz w:val="22"/>
              <w:szCs w:val="22"/>
              <w:rPrChange w:id="4744" w:author="Chen Liao" w:date="2021-06-01T21:13:00Z">
                <w:rPr>
                  <w:sz w:val="22"/>
                  <w:szCs w:val="22"/>
                </w:rPr>
              </w:rPrChange>
            </w:rPr>
            <w:delText xml:space="preserve"> </w:delText>
          </w:r>
        </w:del>
        <w:del w:id="4745" w:author="Chen Liao" w:date="2021-05-29T01:55:00Z">
          <w:r w:rsidRPr="00BE70D2" w:rsidDel="00AA7FCA">
            <w:rPr>
              <w:color w:val="000000" w:themeColor="text1"/>
              <w:sz w:val="22"/>
              <w:szCs w:val="22"/>
              <w:rPrChange w:id="4746" w:author="Chen Liao" w:date="2021-06-01T21:13:00Z">
                <w:rPr>
                  <w:sz w:val="22"/>
                  <w:szCs w:val="22"/>
                </w:rPr>
              </w:rPrChange>
            </w:rPr>
            <w:delText>also</w:delText>
          </w:r>
        </w:del>
        <w:del w:id="4747" w:author="Chen Liao" w:date="2021-05-29T07:07:00Z">
          <w:r w:rsidRPr="00BE70D2" w:rsidDel="00026C2F">
            <w:rPr>
              <w:color w:val="000000" w:themeColor="text1"/>
              <w:sz w:val="22"/>
              <w:szCs w:val="22"/>
              <w:rPrChange w:id="4748" w:author="Chen Liao" w:date="2021-06-01T21:13:00Z">
                <w:rPr>
                  <w:sz w:val="22"/>
                  <w:szCs w:val="22"/>
                </w:rPr>
              </w:rPrChange>
            </w:rPr>
            <w:delText xml:space="preserve"> detected for </w:delText>
          </w:r>
        </w:del>
        <w:del w:id="4749" w:author="Chen Liao" w:date="2021-05-29T01:07:00Z">
          <w:r w:rsidRPr="00BE70D2" w:rsidDel="00CF216A">
            <w:rPr>
              <w:color w:val="000000" w:themeColor="text1"/>
              <w:sz w:val="22"/>
              <w:szCs w:val="22"/>
              <w:rPrChange w:id="4750" w:author="Chen Liao" w:date="2021-06-01T21:13:00Z">
                <w:rPr>
                  <w:sz w:val="22"/>
                  <w:szCs w:val="22"/>
                </w:rPr>
              </w:rPrChange>
            </w:rPr>
            <w:delText>the dynamics of all three major SCFAs (except for acetate in the inulin intervention) following intervention of both fibers</w:delText>
          </w:r>
        </w:del>
        <w:del w:id="4751" w:author="Chen Liao" w:date="2021-05-29T22:00:00Z">
          <w:r w:rsidRPr="00BE70D2" w:rsidDel="00E3097B">
            <w:rPr>
              <w:color w:val="000000" w:themeColor="text1"/>
              <w:sz w:val="22"/>
              <w:szCs w:val="22"/>
              <w:rPrChange w:id="4752" w:author="Chen Liao" w:date="2021-06-01T21:13:00Z">
                <w:rPr>
                  <w:sz w:val="22"/>
                  <w:szCs w:val="22"/>
                </w:rPr>
              </w:rPrChange>
            </w:rPr>
            <w:delText xml:space="preserve"> (</w:delText>
          </w:r>
          <w:r w:rsidRPr="00BE70D2" w:rsidDel="00E3097B">
            <w:rPr>
              <w:color w:val="000000" w:themeColor="text1"/>
              <w:sz w:val="22"/>
              <w:szCs w:val="22"/>
              <w:highlight w:val="yellow"/>
              <w:rPrChange w:id="4753" w:author="Chen Liao" w:date="2021-06-01T21:13:00Z">
                <w:rPr>
                  <w:sz w:val="22"/>
                  <w:szCs w:val="22"/>
                  <w:highlight w:val="yellow"/>
                </w:rPr>
              </w:rPrChange>
            </w:rPr>
            <w:delText xml:space="preserve">Fig. </w:delText>
          </w:r>
        </w:del>
        <w:del w:id="4754" w:author="Chen Liao" w:date="2021-05-29T01:56:00Z">
          <w:r w:rsidRPr="00BE70D2" w:rsidDel="00AA7FCA">
            <w:rPr>
              <w:color w:val="000000" w:themeColor="text1"/>
              <w:sz w:val="22"/>
              <w:szCs w:val="22"/>
              <w:highlight w:val="yellow"/>
              <w:rPrChange w:id="4755" w:author="Chen Liao" w:date="2021-06-01T21:13:00Z">
                <w:rPr>
                  <w:sz w:val="22"/>
                  <w:szCs w:val="22"/>
                  <w:highlight w:val="yellow"/>
                </w:rPr>
              </w:rPrChange>
            </w:rPr>
            <w:delText>4C, S9C</w:delText>
          </w:r>
        </w:del>
        <w:del w:id="4756" w:author="Chen Liao" w:date="2021-05-29T22:00:00Z">
          <w:r w:rsidRPr="00BE70D2" w:rsidDel="00E3097B">
            <w:rPr>
              <w:color w:val="000000" w:themeColor="text1"/>
              <w:sz w:val="22"/>
              <w:szCs w:val="22"/>
              <w:rPrChange w:id="4757" w:author="Chen Liao" w:date="2021-06-01T21:13:00Z">
                <w:rPr>
                  <w:sz w:val="22"/>
                  <w:szCs w:val="22"/>
                </w:rPr>
              </w:rPrChange>
            </w:rPr>
            <w:delText xml:space="preserve">). </w:delText>
          </w:r>
        </w:del>
        <w:del w:id="4758" w:author="Chen Liao" w:date="2021-05-29T01:30:00Z">
          <w:r w:rsidRPr="00BE70D2" w:rsidDel="0058117B">
            <w:rPr>
              <w:color w:val="000000" w:themeColor="text1"/>
              <w:sz w:val="22"/>
              <w:szCs w:val="22"/>
              <w:rPrChange w:id="4759" w:author="Chen Liao" w:date="2021-06-01T21:13:00Z">
                <w:rPr>
                  <w:sz w:val="22"/>
                  <w:szCs w:val="22"/>
                </w:rPr>
              </w:rPrChange>
            </w:rPr>
            <w:delText>For the inulin-induced butyrate and propionate dynamics, the simple statistical tests made variable conclusions regarding the significance of inter-vendor differences, depending on the endpoint day chosen for comparisons (</w:delText>
          </w:r>
          <w:r w:rsidRPr="00BE70D2" w:rsidDel="0058117B">
            <w:rPr>
              <w:color w:val="000000" w:themeColor="text1"/>
              <w:sz w:val="22"/>
              <w:szCs w:val="22"/>
              <w:highlight w:val="yellow"/>
              <w:rPrChange w:id="4760" w:author="Chen Liao" w:date="2021-06-01T21:13:00Z">
                <w:rPr>
                  <w:sz w:val="22"/>
                  <w:szCs w:val="22"/>
                  <w:highlight w:val="yellow"/>
                </w:rPr>
              </w:rPrChange>
            </w:rPr>
            <w:delText>Table S4</w:delText>
          </w:r>
          <w:r w:rsidRPr="00BE70D2" w:rsidDel="0058117B">
            <w:rPr>
              <w:color w:val="000000" w:themeColor="text1"/>
              <w:sz w:val="22"/>
              <w:szCs w:val="22"/>
              <w:rPrChange w:id="4761" w:author="Chen Liao" w:date="2021-06-01T21:13:00Z">
                <w:rPr>
                  <w:sz w:val="22"/>
                  <w:szCs w:val="22"/>
                </w:rPr>
              </w:rPrChange>
            </w:rPr>
            <w:delText>).</w:delText>
          </w:r>
          <w:commentRangeStart w:id="4762"/>
          <w:r w:rsidRPr="00BE70D2" w:rsidDel="0058117B">
            <w:rPr>
              <w:color w:val="000000" w:themeColor="text1"/>
              <w:sz w:val="22"/>
              <w:szCs w:val="22"/>
              <w:rPrChange w:id="4763" w:author="Chen Liao" w:date="2021-06-01T21:13:00Z">
                <w:rPr>
                  <w:sz w:val="22"/>
                  <w:szCs w:val="22"/>
                </w:rPr>
              </w:rPrChange>
            </w:rPr>
            <w:delText xml:space="preserve"> </w:delText>
          </w:r>
        </w:del>
        <w:del w:id="4764" w:author="Chen Liao" w:date="2021-05-29T01:08:00Z">
          <w:r w:rsidRPr="00BE70D2" w:rsidDel="00CF216A">
            <w:rPr>
              <w:color w:val="000000" w:themeColor="text1"/>
              <w:sz w:val="22"/>
              <w:szCs w:val="22"/>
              <w:rPrChange w:id="4765" w:author="Chen Liao" w:date="2021-06-01T21:13:00Z">
                <w:rPr>
                  <w:sz w:val="22"/>
                  <w:szCs w:val="22"/>
                </w:rPr>
              </w:rPrChange>
            </w:rPr>
            <w:delText>Interestingly, the dynamics of total SCFAs are baseline independent for both fibers, suggesting that baseline microbiota may only modulate the proportions of different SCFAs but not the total concentration.</w:delText>
          </w:r>
          <w:commentRangeEnd w:id="4762"/>
          <w:r w:rsidRPr="00BE70D2" w:rsidDel="00CF216A">
            <w:rPr>
              <w:rStyle w:val="CommentReference"/>
              <w:color w:val="000000" w:themeColor="text1"/>
              <w:rPrChange w:id="4766" w:author="Chen Liao" w:date="2021-06-01T21:13:00Z">
                <w:rPr>
                  <w:rStyle w:val="CommentReference"/>
                </w:rPr>
              </w:rPrChange>
            </w:rPr>
            <w:commentReference w:id="4762"/>
          </w:r>
        </w:del>
      </w:moveTo>
    </w:p>
    <w:p w14:paraId="4D4E6809" w14:textId="77777777" w:rsidR="004E7CD1" w:rsidRPr="00BE70D2" w:rsidDel="004C55A4" w:rsidRDefault="004E7CD1" w:rsidP="004E7CD1">
      <w:pPr>
        <w:jc w:val="both"/>
        <w:rPr>
          <w:del w:id="4767" w:author="Chen Liao" w:date="2021-05-29T22:22:00Z"/>
          <w:moveTo w:id="4768" w:author="Chen Liao" w:date="2021-05-29T00:23:00Z"/>
          <w:color w:val="000000" w:themeColor="text1"/>
          <w:sz w:val="22"/>
          <w:szCs w:val="22"/>
          <w:rPrChange w:id="4769" w:author="Chen Liao" w:date="2021-06-01T21:13:00Z">
            <w:rPr>
              <w:del w:id="4770" w:author="Chen Liao" w:date="2021-05-29T22:22:00Z"/>
              <w:moveTo w:id="4771" w:author="Chen Liao" w:date="2021-05-29T00:23:00Z"/>
              <w:color w:val="000000" w:themeColor="text1"/>
              <w:sz w:val="22"/>
              <w:szCs w:val="22"/>
            </w:rPr>
          </w:rPrChange>
        </w:rPr>
      </w:pPr>
    </w:p>
    <w:p w14:paraId="53F9F7F6" w14:textId="710AC5BD" w:rsidR="004E7CD1" w:rsidRPr="00BE70D2" w:rsidDel="00271852" w:rsidRDefault="004E7CD1" w:rsidP="004E7CD1">
      <w:pPr>
        <w:jc w:val="both"/>
        <w:rPr>
          <w:del w:id="4772" w:author="Chen Liao" w:date="2021-05-29T01:31:00Z"/>
          <w:moveTo w:id="4773" w:author="Chen Liao" w:date="2021-05-29T00:23:00Z"/>
          <w:color w:val="000000" w:themeColor="text1"/>
          <w:sz w:val="22"/>
          <w:szCs w:val="22"/>
          <w:rPrChange w:id="4774" w:author="Chen Liao" w:date="2021-06-01T21:13:00Z">
            <w:rPr>
              <w:del w:id="4775" w:author="Chen Liao" w:date="2021-05-29T01:31:00Z"/>
              <w:moveTo w:id="4776" w:author="Chen Liao" w:date="2021-05-29T00:23:00Z"/>
              <w:sz w:val="22"/>
              <w:szCs w:val="22"/>
            </w:rPr>
          </w:rPrChange>
        </w:rPr>
      </w:pPr>
      <w:commentRangeStart w:id="4777"/>
      <w:moveTo w:id="4778" w:author="Chen Liao" w:date="2021-05-29T00:23:00Z">
        <w:del w:id="4779" w:author="Chen Liao" w:date="2021-05-29T01:31:00Z">
          <w:r w:rsidRPr="00BE70D2" w:rsidDel="00271852">
            <w:rPr>
              <w:color w:val="000000" w:themeColor="text1"/>
              <w:sz w:val="22"/>
              <w:szCs w:val="22"/>
              <w:rPrChange w:id="4780" w:author="Chen Liao" w:date="2021-06-01T21:13:00Z">
                <w:rPr>
                  <w:color w:val="000000" w:themeColor="text1"/>
                  <w:sz w:val="22"/>
                  <w:szCs w:val="22"/>
                </w:rPr>
              </w:rPrChange>
            </w:rPr>
            <w:delText>As a byproduct</w:delText>
          </w:r>
          <w:commentRangeEnd w:id="4777"/>
          <w:r w:rsidRPr="00BE70D2" w:rsidDel="00271852">
            <w:rPr>
              <w:rStyle w:val="CommentReference"/>
              <w:color w:val="000000" w:themeColor="text1"/>
              <w:rPrChange w:id="4781" w:author="Chen Liao" w:date="2021-06-01T21:13:00Z">
                <w:rPr>
                  <w:rStyle w:val="CommentReference"/>
                </w:rPr>
              </w:rPrChange>
            </w:rPr>
            <w:commentReference w:id="4777"/>
          </w:r>
          <w:r w:rsidRPr="00BE70D2" w:rsidDel="00271852">
            <w:rPr>
              <w:color w:val="000000" w:themeColor="text1"/>
              <w:sz w:val="22"/>
              <w:szCs w:val="22"/>
              <w:rPrChange w:id="4782" w:author="Chen Liao" w:date="2021-06-01T21:13:00Z">
                <w:rPr>
                  <w:color w:val="000000" w:themeColor="text1"/>
                  <w:sz w:val="22"/>
                  <w:szCs w:val="22"/>
                </w:rPr>
              </w:rPrChange>
            </w:rPr>
            <w:delText xml:space="preserve">, our approach also facilitates visualization of baseline dependence for any observational variable: the averaged response difference of the variable between intervention and control group is represented by an arrow and colored differently by vendors. Therefore, any differences in the magnitude and direction of these vendor-specific arrows indicate baseline effects. </w:delText>
          </w:r>
          <w:r w:rsidRPr="00BE70D2" w:rsidDel="00271852">
            <w:rPr>
              <w:color w:val="000000" w:themeColor="text1"/>
              <w:sz w:val="22"/>
              <w:szCs w:val="22"/>
              <w:rPrChange w:id="4783" w:author="Chen Liao" w:date="2021-06-01T21:13:00Z">
                <w:rPr>
                  <w:sz w:val="22"/>
                  <w:szCs w:val="22"/>
                </w:rPr>
              </w:rPrChange>
            </w:rPr>
            <w:delText>For example, an enrichment of Akkermansia muciniphila was observed in Hunan and Shanghai mice (from day 5 and day 19 respectively), but not in Beijing and Guangdong mice, following inulin intervention (</w:delText>
          </w:r>
          <w:r w:rsidRPr="00BE70D2" w:rsidDel="00271852">
            <w:rPr>
              <w:color w:val="000000" w:themeColor="text1"/>
              <w:sz w:val="22"/>
              <w:szCs w:val="22"/>
              <w:highlight w:val="yellow"/>
              <w:rPrChange w:id="4784" w:author="Chen Liao" w:date="2021-06-01T21:13:00Z">
                <w:rPr>
                  <w:sz w:val="22"/>
                  <w:szCs w:val="22"/>
                  <w:highlight w:val="yellow"/>
                </w:rPr>
              </w:rPrChange>
            </w:rPr>
            <w:delText>Fig. 2C</w:delText>
          </w:r>
          <w:r w:rsidRPr="00BE70D2" w:rsidDel="00271852">
            <w:rPr>
              <w:color w:val="000000" w:themeColor="text1"/>
              <w:sz w:val="22"/>
              <w:szCs w:val="22"/>
              <w:rPrChange w:id="4785" w:author="Chen Liao" w:date="2021-06-01T21:13:00Z">
                <w:rPr>
                  <w:sz w:val="22"/>
                  <w:szCs w:val="22"/>
                </w:rPr>
              </w:rPrChange>
            </w:rPr>
            <w:delText>). The baseline effect was also reflected in our simplified plot: the green arrow (Hunan) is longest and points to northeast direction; the red arrow (Shanghai) is the second longest and closely aligns with the y axis; the orange (Guangdong) and blue (Beijing) arrows are much shorter and negligible.</w:delText>
          </w:r>
        </w:del>
      </w:moveTo>
    </w:p>
    <w:p w14:paraId="37AA7847" w14:textId="763344C7" w:rsidR="004E7CD1" w:rsidRPr="00BE70D2" w:rsidDel="004C55A4" w:rsidRDefault="004E7CD1" w:rsidP="004E7CD1">
      <w:pPr>
        <w:jc w:val="both"/>
        <w:rPr>
          <w:del w:id="4786" w:author="Chen Liao" w:date="2021-05-29T22:22:00Z"/>
          <w:moveTo w:id="4787" w:author="Chen Liao" w:date="2021-05-29T00:23:00Z"/>
          <w:color w:val="000000" w:themeColor="text1"/>
          <w:sz w:val="22"/>
          <w:szCs w:val="22"/>
          <w:rPrChange w:id="4788" w:author="Chen Liao" w:date="2021-06-01T21:13:00Z">
            <w:rPr>
              <w:del w:id="4789" w:author="Chen Liao" w:date="2021-05-29T22:22:00Z"/>
              <w:moveTo w:id="4790" w:author="Chen Liao" w:date="2021-05-29T00:23:00Z"/>
              <w:color w:val="000000" w:themeColor="text1"/>
              <w:sz w:val="22"/>
              <w:szCs w:val="22"/>
            </w:rPr>
          </w:rPrChange>
        </w:rPr>
      </w:pPr>
    </w:p>
    <w:p w14:paraId="21D50274" w14:textId="237C0198" w:rsidR="004E7CD1" w:rsidRPr="00BE70D2" w:rsidRDefault="00254E2B" w:rsidP="004E7CD1">
      <w:pPr>
        <w:pStyle w:val="paragraph"/>
        <w:spacing w:before="0" w:beforeAutospacing="0" w:after="0" w:afterAutospacing="0"/>
        <w:jc w:val="center"/>
        <w:rPr>
          <w:moveTo w:id="4791" w:author="Chen Liao" w:date="2021-05-29T00:23:00Z"/>
          <w:rFonts w:ascii="Times New Roman" w:hAnsi="Times New Roman" w:cs="Times New Roman"/>
          <w:color w:val="000000" w:themeColor="text1"/>
          <w:sz w:val="22"/>
          <w:szCs w:val="22"/>
          <w:rPrChange w:id="4792" w:author="Chen Liao" w:date="2021-06-01T21:13:00Z">
            <w:rPr>
              <w:moveTo w:id="4793" w:author="Chen Liao" w:date="2021-05-29T00:23:00Z"/>
              <w:rFonts w:ascii="Times New Roman" w:hAnsi="Times New Roman" w:cs="Times New Roman"/>
              <w:color w:val="000000"/>
              <w:sz w:val="22"/>
              <w:szCs w:val="22"/>
            </w:rPr>
          </w:rPrChange>
        </w:rPr>
      </w:pPr>
      <w:ins w:id="4794" w:author="Chen Liao" w:date="2021-05-29T22:22:00Z">
        <w:r w:rsidRPr="00BE70D2">
          <w:rPr>
            <w:rFonts w:ascii="Times New Roman" w:hAnsi="Times New Roman" w:cs="Times New Roman"/>
            <w:noProof/>
            <w:color w:val="000000" w:themeColor="text1"/>
            <w:sz w:val="22"/>
            <w:szCs w:val="22"/>
            <w:rPrChange w:id="4795" w:author="Chen Liao" w:date="2021-06-01T21:13:00Z">
              <w:rPr>
                <w:rFonts w:ascii="Times New Roman" w:hAnsi="Times New Roman" w:cs="Times New Roman"/>
                <w:noProof/>
                <w:color w:val="000000" w:themeColor="text1"/>
                <w:sz w:val="22"/>
                <w:szCs w:val="22"/>
              </w:rPr>
            </w:rPrChange>
          </w:rPr>
          <w:drawing>
            <wp:inline distT="0" distB="0" distL="0" distR="0" wp14:anchorId="6755E82D" wp14:editId="3728E731">
              <wp:extent cx="4555603" cy="3219855"/>
              <wp:effectExtent l="0" t="0" r="3810" b="6350"/>
              <wp:docPr id="2" name="Picture 2" descr="A picture containing indoor,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ark&#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3090" cy="3232215"/>
                      </a:xfrm>
                      <a:prstGeom prst="rect">
                        <a:avLst/>
                      </a:prstGeom>
                    </pic:spPr>
                  </pic:pic>
                </a:graphicData>
              </a:graphic>
            </wp:inline>
          </w:drawing>
        </w:r>
      </w:ins>
      <w:commentRangeStart w:id="4796"/>
      <w:moveTo w:id="4797" w:author="Chen Liao" w:date="2021-05-29T00:23:00Z">
        <w:del w:id="4798" w:author="Chen Liao" w:date="2021-05-29T00:55:00Z">
          <w:r w:rsidR="004E7CD1" w:rsidRPr="00BE70D2" w:rsidDel="00F32255">
            <w:rPr>
              <w:rFonts w:ascii="Times New Roman" w:hAnsi="Times New Roman" w:cs="Times New Roman"/>
              <w:noProof/>
              <w:color w:val="000000" w:themeColor="text1"/>
              <w:sz w:val="22"/>
              <w:szCs w:val="22"/>
              <w:rPrChange w:id="4799" w:author="Chen Liao" w:date="2021-06-01T21:13:00Z">
                <w:rPr>
                  <w:rFonts w:ascii="Times New Roman" w:hAnsi="Times New Roman" w:cs="Times New Roman"/>
                  <w:noProof/>
                  <w:color w:val="000000"/>
                  <w:sz w:val="22"/>
                  <w:szCs w:val="22"/>
                </w:rPr>
              </w:rPrChange>
            </w:rPr>
            <w:drawing>
              <wp:inline distT="0" distB="0" distL="0" distR="0" wp14:anchorId="3E8F3F0F" wp14:editId="692916B1">
                <wp:extent cx="5245100" cy="4508500"/>
                <wp:effectExtent l="0" t="0" r="0" b="0"/>
                <wp:docPr id="11" name="Picture 1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low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45100" cy="4508500"/>
                        </a:xfrm>
                        <a:prstGeom prst="rect">
                          <a:avLst/>
                        </a:prstGeom>
                      </pic:spPr>
                    </pic:pic>
                  </a:graphicData>
                </a:graphic>
              </wp:inline>
            </w:drawing>
          </w:r>
        </w:del>
        <w:commentRangeEnd w:id="4796"/>
        <w:r w:rsidR="004E7CD1" w:rsidRPr="00BE70D2">
          <w:rPr>
            <w:rStyle w:val="CommentReference"/>
            <w:rFonts w:ascii="Times New Roman" w:eastAsia="Times New Roman" w:hAnsi="Times New Roman" w:cs="Times New Roman"/>
            <w:color w:val="000000" w:themeColor="text1"/>
            <w:rPrChange w:id="4800" w:author="Chen Liao" w:date="2021-06-01T21:13:00Z">
              <w:rPr>
                <w:rStyle w:val="CommentReference"/>
                <w:rFonts w:ascii="Times New Roman" w:eastAsia="Times New Roman" w:hAnsi="Times New Roman" w:cs="Times New Roman"/>
              </w:rPr>
            </w:rPrChange>
          </w:rPr>
          <w:commentReference w:id="4796"/>
        </w:r>
      </w:moveTo>
    </w:p>
    <w:p w14:paraId="690BA898" w14:textId="77777777" w:rsidR="00791B9D" w:rsidRPr="00BE70D2" w:rsidRDefault="00791B9D" w:rsidP="004E7CD1">
      <w:pPr>
        <w:pStyle w:val="paragraph"/>
        <w:spacing w:before="0" w:beforeAutospacing="0" w:after="0" w:afterAutospacing="0"/>
        <w:jc w:val="both"/>
        <w:rPr>
          <w:ins w:id="4801" w:author="Chen Liao" w:date="2021-05-29T01:04:00Z"/>
          <w:rFonts w:ascii="Times New Roman" w:hAnsi="Times New Roman" w:cs="Times New Roman"/>
          <w:b/>
          <w:bCs/>
          <w:color w:val="000000" w:themeColor="text1"/>
          <w:sz w:val="20"/>
          <w:szCs w:val="20"/>
          <w:rPrChange w:id="4802" w:author="Chen Liao" w:date="2021-06-01T21:13:00Z">
            <w:rPr>
              <w:ins w:id="4803" w:author="Chen Liao" w:date="2021-05-29T01:04:00Z"/>
              <w:rFonts w:ascii="Times New Roman" w:hAnsi="Times New Roman" w:cs="Times New Roman"/>
              <w:b/>
              <w:bCs/>
              <w:color w:val="000000"/>
              <w:sz w:val="20"/>
              <w:szCs w:val="20"/>
            </w:rPr>
          </w:rPrChange>
        </w:rPr>
      </w:pPr>
    </w:p>
    <w:p w14:paraId="2E8FAF8D" w14:textId="13B698AD" w:rsidR="009B6ED3" w:rsidRPr="00BE70D2" w:rsidRDefault="004E7CD1" w:rsidP="004E7CD1">
      <w:pPr>
        <w:pStyle w:val="paragraph"/>
        <w:spacing w:before="0" w:beforeAutospacing="0" w:after="0" w:afterAutospacing="0"/>
        <w:jc w:val="both"/>
        <w:rPr>
          <w:moveTo w:id="4804" w:author="Chen Liao" w:date="2021-05-29T00:23:00Z"/>
          <w:rFonts w:ascii="Times New Roman" w:hAnsi="Times New Roman" w:cs="Times New Roman"/>
          <w:color w:val="000000" w:themeColor="text1"/>
          <w:sz w:val="22"/>
          <w:szCs w:val="22"/>
          <w:rPrChange w:id="4805" w:author="Chen Liao" w:date="2021-06-01T21:13:00Z">
            <w:rPr>
              <w:moveTo w:id="4806" w:author="Chen Liao" w:date="2021-05-29T00:23:00Z"/>
              <w:rFonts w:ascii="Times New Roman" w:hAnsi="Times New Roman" w:cs="Times New Roman"/>
              <w:color w:val="000000"/>
              <w:sz w:val="22"/>
              <w:szCs w:val="22"/>
            </w:rPr>
          </w:rPrChange>
        </w:rPr>
      </w:pPr>
      <w:moveTo w:id="4807" w:author="Chen Liao" w:date="2021-05-29T00:23:00Z">
        <w:r w:rsidRPr="00BE70D2">
          <w:rPr>
            <w:rFonts w:ascii="Times New Roman" w:hAnsi="Times New Roman" w:cs="Times New Roman"/>
            <w:b/>
            <w:bCs/>
            <w:color w:val="000000" w:themeColor="text1"/>
            <w:sz w:val="20"/>
            <w:szCs w:val="20"/>
            <w:rPrChange w:id="4808" w:author="Chen Liao" w:date="2021-06-01T21:13:00Z">
              <w:rPr>
                <w:rFonts w:ascii="Times New Roman" w:hAnsi="Times New Roman" w:cs="Times New Roman"/>
                <w:b/>
                <w:bCs/>
                <w:color w:val="000000"/>
                <w:sz w:val="20"/>
                <w:szCs w:val="20"/>
              </w:rPr>
            </w:rPrChange>
          </w:rPr>
          <w:t xml:space="preserve">Figure </w:t>
        </w:r>
      </w:moveTo>
      <w:ins w:id="4809" w:author="Chen Liao" w:date="2021-05-29T02:08:00Z">
        <w:r w:rsidR="00B83AC6" w:rsidRPr="00BE70D2">
          <w:rPr>
            <w:rFonts w:ascii="Times New Roman" w:hAnsi="Times New Roman" w:cs="Times New Roman"/>
            <w:b/>
            <w:bCs/>
            <w:color w:val="000000" w:themeColor="text1"/>
            <w:sz w:val="20"/>
            <w:szCs w:val="20"/>
            <w:rPrChange w:id="4810" w:author="Chen Liao" w:date="2021-06-01T21:13:00Z">
              <w:rPr>
                <w:rFonts w:ascii="Times New Roman" w:hAnsi="Times New Roman" w:cs="Times New Roman"/>
                <w:b/>
                <w:bCs/>
                <w:color w:val="000000"/>
                <w:sz w:val="20"/>
                <w:szCs w:val="20"/>
              </w:rPr>
            </w:rPrChange>
          </w:rPr>
          <w:t>3</w:t>
        </w:r>
      </w:ins>
      <w:moveTo w:id="4811" w:author="Chen Liao" w:date="2021-05-29T00:23:00Z">
        <w:del w:id="4812" w:author="Chen Liao" w:date="2021-05-29T02:08:00Z">
          <w:r w:rsidRPr="00BE70D2" w:rsidDel="00B83AC6">
            <w:rPr>
              <w:rFonts w:ascii="Times New Roman" w:hAnsi="Times New Roman" w:cs="Times New Roman"/>
              <w:b/>
              <w:bCs/>
              <w:color w:val="000000" w:themeColor="text1"/>
              <w:sz w:val="20"/>
              <w:szCs w:val="20"/>
              <w:rPrChange w:id="4813" w:author="Chen Liao" w:date="2021-06-01T21:13:00Z">
                <w:rPr>
                  <w:rFonts w:ascii="Times New Roman" w:hAnsi="Times New Roman" w:cs="Times New Roman"/>
                  <w:b/>
                  <w:bCs/>
                  <w:color w:val="000000"/>
                  <w:sz w:val="20"/>
                  <w:szCs w:val="20"/>
                </w:rPr>
              </w:rPrChange>
            </w:rPr>
            <w:delText>4</w:delText>
          </w:r>
        </w:del>
        <w:r w:rsidRPr="00BE70D2">
          <w:rPr>
            <w:rFonts w:ascii="Times New Roman" w:hAnsi="Times New Roman" w:cs="Times New Roman"/>
            <w:b/>
            <w:bCs/>
            <w:color w:val="000000" w:themeColor="text1"/>
            <w:sz w:val="20"/>
            <w:szCs w:val="20"/>
            <w:rPrChange w:id="4814" w:author="Chen Liao" w:date="2021-06-01T21:13:00Z">
              <w:rPr>
                <w:rFonts w:ascii="Times New Roman" w:hAnsi="Times New Roman" w:cs="Times New Roman"/>
                <w:b/>
                <w:bCs/>
                <w:color w:val="000000"/>
                <w:sz w:val="20"/>
                <w:szCs w:val="20"/>
              </w:rPr>
            </w:rPrChange>
          </w:rPr>
          <w:t xml:space="preserve">. </w:t>
        </w:r>
      </w:moveTo>
      <w:ins w:id="4815" w:author="Chen Liao" w:date="2021-06-01T22:11:00Z">
        <w:r w:rsidR="007021AE">
          <w:rPr>
            <w:rFonts w:ascii="Times New Roman" w:hAnsi="Times New Roman" w:cs="Times New Roman"/>
            <w:b/>
            <w:bCs/>
            <w:color w:val="000000" w:themeColor="text1"/>
            <w:sz w:val="20"/>
            <w:szCs w:val="20"/>
          </w:rPr>
          <w:t xml:space="preserve">Quantifying significance of </w:t>
        </w:r>
      </w:ins>
      <w:moveTo w:id="4816" w:author="Chen Liao" w:date="2021-05-29T00:23:00Z">
        <w:del w:id="4817" w:author="Chen Liao" w:date="2021-06-01T22:07:00Z">
          <w:r w:rsidRPr="00BE70D2" w:rsidDel="00E40FAE">
            <w:rPr>
              <w:rFonts w:ascii="Times New Roman" w:hAnsi="Times New Roman" w:cs="Times New Roman"/>
              <w:b/>
              <w:bCs/>
              <w:color w:val="000000" w:themeColor="text1"/>
              <w:sz w:val="20"/>
              <w:szCs w:val="20"/>
              <w:rPrChange w:id="4818" w:author="Chen Liao" w:date="2021-06-01T21:13:00Z">
                <w:rPr>
                  <w:rFonts w:ascii="Times New Roman" w:hAnsi="Times New Roman" w:cs="Times New Roman"/>
                  <w:b/>
                  <w:bCs/>
                  <w:color w:val="000000"/>
                  <w:sz w:val="20"/>
                  <w:szCs w:val="20"/>
                </w:rPr>
              </w:rPrChange>
            </w:rPr>
            <w:delText>Quantification of</w:delText>
          </w:r>
        </w:del>
        <w:del w:id="4819" w:author="Chen Liao" w:date="2021-06-01T22:11:00Z">
          <w:r w:rsidRPr="00BE70D2" w:rsidDel="007021AE">
            <w:rPr>
              <w:rFonts w:ascii="Times New Roman" w:hAnsi="Times New Roman" w:cs="Times New Roman"/>
              <w:b/>
              <w:bCs/>
              <w:color w:val="000000" w:themeColor="text1"/>
              <w:sz w:val="20"/>
              <w:szCs w:val="20"/>
              <w:rPrChange w:id="4820" w:author="Chen Liao" w:date="2021-06-01T21:13:00Z">
                <w:rPr>
                  <w:rFonts w:ascii="Times New Roman" w:hAnsi="Times New Roman" w:cs="Times New Roman"/>
                  <w:b/>
                  <w:bCs/>
                  <w:color w:val="000000"/>
                  <w:sz w:val="20"/>
                  <w:szCs w:val="20"/>
                </w:rPr>
              </w:rPrChange>
            </w:rPr>
            <w:delText xml:space="preserve"> </w:delText>
          </w:r>
        </w:del>
        <w:r w:rsidRPr="00BE70D2">
          <w:rPr>
            <w:rFonts w:ascii="Times New Roman" w:hAnsi="Times New Roman" w:cs="Times New Roman"/>
            <w:b/>
            <w:bCs/>
            <w:color w:val="000000" w:themeColor="text1"/>
            <w:sz w:val="20"/>
            <w:szCs w:val="20"/>
            <w:rPrChange w:id="4821" w:author="Chen Liao" w:date="2021-06-01T21:13:00Z">
              <w:rPr>
                <w:rFonts w:ascii="Times New Roman" w:hAnsi="Times New Roman" w:cs="Times New Roman"/>
                <w:b/>
                <w:bCs/>
                <w:color w:val="000000"/>
                <w:sz w:val="20"/>
                <w:szCs w:val="20"/>
              </w:rPr>
            </w:rPrChange>
          </w:rPr>
          <w:t xml:space="preserve">baseline-dependent </w:t>
        </w:r>
        <w:del w:id="4822" w:author="Chen Liao" w:date="2021-06-01T22:09:00Z">
          <w:r w:rsidRPr="00BE70D2" w:rsidDel="00A13DC8">
            <w:rPr>
              <w:rFonts w:ascii="Times New Roman" w:hAnsi="Times New Roman" w:cs="Times New Roman"/>
              <w:b/>
              <w:bCs/>
              <w:color w:val="000000" w:themeColor="text1"/>
              <w:sz w:val="20"/>
              <w:szCs w:val="20"/>
              <w:rPrChange w:id="4823" w:author="Chen Liao" w:date="2021-06-01T21:13:00Z">
                <w:rPr>
                  <w:rFonts w:ascii="Times New Roman" w:hAnsi="Times New Roman" w:cs="Times New Roman"/>
                  <w:b/>
                  <w:bCs/>
                  <w:color w:val="000000"/>
                  <w:sz w:val="20"/>
                  <w:szCs w:val="20"/>
                </w:rPr>
              </w:rPrChange>
            </w:rPr>
            <w:delText>dynamical responses to inulin intervention</w:delText>
          </w:r>
        </w:del>
      </w:moveTo>
      <w:ins w:id="4824" w:author="Chen Liao" w:date="2021-06-01T22:09:00Z">
        <w:r w:rsidR="00A13DC8">
          <w:rPr>
            <w:rFonts w:ascii="Times New Roman" w:hAnsi="Times New Roman" w:cs="Times New Roman"/>
            <w:b/>
            <w:bCs/>
            <w:color w:val="000000" w:themeColor="text1"/>
            <w:sz w:val="20"/>
            <w:szCs w:val="20"/>
          </w:rPr>
          <w:t>temporal shifts induced by inulin</w:t>
        </w:r>
      </w:ins>
      <w:moveTo w:id="4825" w:author="Chen Liao" w:date="2021-05-29T00:23:00Z">
        <w:r w:rsidRPr="00BE70D2">
          <w:rPr>
            <w:rFonts w:ascii="Times New Roman" w:hAnsi="Times New Roman" w:cs="Times New Roman"/>
            <w:b/>
            <w:bCs/>
            <w:color w:val="000000" w:themeColor="text1"/>
            <w:sz w:val="20"/>
            <w:szCs w:val="20"/>
            <w:rPrChange w:id="4826" w:author="Chen Liao" w:date="2021-06-01T21:13:00Z">
              <w:rPr>
                <w:rFonts w:ascii="Times New Roman" w:hAnsi="Times New Roman" w:cs="Times New Roman"/>
                <w:b/>
                <w:bCs/>
                <w:color w:val="000000"/>
                <w:sz w:val="20"/>
                <w:szCs w:val="20"/>
              </w:rPr>
            </w:rPrChange>
          </w:rPr>
          <w:t xml:space="preserve">. </w:t>
        </w:r>
      </w:moveTo>
      <w:ins w:id="4827" w:author="Chen Liao" w:date="2021-05-29T22:22:00Z">
        <w:r w:rsidR="009F33ED" w:rsidRPr="00BE70D2">
          <w:rPr>
            <w:rFonts w:ascii="Times New Roman" w:hAnsi="Times New Roman" w:cs="Times New Roman"/>
            <w:b/>
            <w:bCs/>
            <w:color w:val="000000" w:themeColor="text1"/>
            <w:sz w:val="20"/>
            <w:szCs w:val="20"/>
            <w:rPrChange w:id="4828" w:author="Chen Liao" w:date="2021-06-01T21:13:00Z">
              <w:rPr>
                <w:rFonts w:ascii="Times New Roman" w:hAnsi="Times New Roman" w:cs="Times New Roman"/>
                <w:b/>
                <w:bCs/>
                <w:color w:val="000000" w:themeColor="text1"/>
                <w:sz w:val="20"/>
                <w:szCs w:val="20"/>
              </w:rPr>
            </w:rPrChange>
          </w:rPr>
          <w:t>A.</w:t>
        </w:r>
      </w:ins>
      <w:moveTo w:id="4829" w:author="Chen Liao" w:date="2021-05-29T00:23:00Z">
        <w:del w:id="4830" w:author="Chen Liao" w:date="2021-05-29T22:22:00Z">
          <w:r w:rsidRPr="00BE70D2" w:rsidDel="009F33ED">
            <w:rPr>
              <w:rFonts w:ascii="Times New Roman" w:hAnsi="Times New Roman" w:cs="Times New Roman"/>
              <w:b/>
              <w:bCs/>
              <w:color w:val="000000" w:themeColor="text1"/>
              <w:sz w:val="20"/>
              <w:szCs w:val="20"/>
              <w:rPrChange w:id="4831" w:author="Chen Liao" w:date="2021-06-01T21:13:00Z">
                <w:rPr>
                  <w:rFonts w:ascii="Times New Roman" w:hAnsi="Times New Roman" w:cs="Times New Roman"/>
                  <w:b/>
                  <w:bCs/>
                  <w:color w:val="000000"/>
                  <w:sz w:val="20"/>
                  <w:szCs w:val="20"/>
                </w:rPr>
              </w:rPrChange>
            </w:rPr>
            <w:delText>(A)</w:delText>
          </w:r>
        </w:del>
        <w:r w:rsidRPr="00BE70D2">
          <w:rPr>
            <w:rFonts w:ascii="Times New Roman" w:hAnsi="Times New Roman" w:cs="Times New Roman"/>
            <w:b/>
            <w:bCs/>
            <w:color w:val="000000" w:themeColor="text1"/>
            <w:sz w:val="20"/>
            <w:szCs w:val="20"/>
            <w:rPrChange w:id="4832" w:author="Chen Liao" w:date="2021-06-01T21:13:00Z">
              <w:rPr>
                <w:rFonts w:ascii="Times New Roman" w:hAnsi="Times New Roman" w:cs="Times New Roman"/>
                <w:b/>
                <w:bCs/>
                <w:color w:val="000000"/>
                <w:sz w:val="20"/>
                <w:szCs w:val="20"/>
              </w:rPr>
            </w:rPrChange>
          </w:rPr>
          <w:t xml:space="preserve"> </w:t>
        </w:r>
        <w:del w:id="4833" w:author="Chen Liao" w:date="2021-05-29T02:08:00Z">
          <w:r w:rsidRPr="00BE70D2" w:rsidDel="00D059E3">
            <w:rPr>
              <w:rFonts w:ascii="Times New Roman" w:hAnsi="Times New Roman" w:cs="Times New Roman"/>
              <w:color w:val="000000" w:themeColor="text1"/>
              <w:sz w:val="20"/>
              <w:szCs w:val="20"/>
              <w:rPrChange w:id="4834" w:author="Chen Liao" w:date="2021-06-01T21:13:00Z">
                <w:rPr>
                  <w:rFonts w:ascii="Times New Roman" w:hAnsi="Times New Roman" w:cs="Times New Roman"/>
                  <w:color w:val="000000"/>
                  <w:sz w:val="20"/>
                  <w:szCs w:val="20"/>
                </w:rPr>
              </w:rPrChange>
            </w:rPr>
            <w:delText>B</w:delText>
          </w:r>
        </w:del>
      </w:moveTo>
      <w:ins w:id="4835" w:author="Chen Liao" w:date="2021-05-29T02:08:00Z">
        <w:r w:rsidR="00D059E3" w:rsidRPr="00BE70D2">
          <w:rPr>
            <w:rFonts w:ascii="Times New Roman" w:hAnsi="Times New Roman" w:cs="Times New Roman"/>
            <w:color w:val="000000" w:themeColor="text1"/>
            <w:sz w:val="20"/>
            <w:szCs w:val="20"/>
            <w:rPrChange w:id="4836" w:author="Chen Liao" w:date="2021-06-01T21:13:00Z">
              <w:rPr>
                <w:rFonts w:ascii="Times New Roman" w:hAnsi="Times New Roman" w:cs="Times New Roman"/>
                <w:color w:val="000000"/>
                <w:sz w:val="20"/>
                <w:szCs w:val="20"/>
              </w:rPr>
            </w:rPrChange>
          </w:rPr>
          <w:t xml:space="preserve">A schematic diagram of our </w:t>
        </w:r>
      </w:ins>
      <w:ins w:id="4837" w:author="Chen Liao" w:date="2021-06-01T22:11:00Z">
        <w:r w:rsidR="007021AE">
          <w:rPr>
            <w:rFonts w:ascii="Times New Roman" w:hAnsi="Times New Roman" w:cs="Times New Roman"/>
            <w:color w:val="000000" w:themeColor="text1"/>
            <w:sz w:val="20"/>
            <w:szCs w:val="20"/>
          </w:rPr>
          <w:t xml:space="preserve">statistical </w:t>
        </w:r>
      </w:ins>
      <w:ins w:id="4838" w:author="Chen Liao" w:date="2021-05-29T02:08:00Z">
        <w:r w:rsidR="00D059E3" w:rsidRPr="00BE70D2">
          <w:rPr>
            <w:rFonts w:ascii="Times New Roman" w:hAnsi="Times New Roman" w:cs="Times New Roman"/>
            <w:color w:val="000000" w:themeColor="text1"/>
            <w:sz w:val="20"/>
            <w:szCs w:val="20"/>
            <w:rPrChange w:id="4839" w:author="Chen Liao" w:date="2021-06-01T21:13:00Z">
              <w:rPr>
                <w:rFonts w:ascii="Times New Roman" w:hAnsi="Times New Roman" w:cs="Times New Roman"/>
                <w:color w:val="000000"/>
                <w:sz w:val="20"/>
                <w:szCs w:val="20"/>
              </w:rPr>
            </w:rPrChange>
          </w:rPr>
          <w:t>framewor</w:t>
        </w:r>
      </w:ins>
      <w:ins w:id="4840" w:author="Chen Liao" w:date="2021-05-29T02:17:00Z">
        <w:r w:rsidR="00076E74" w:rsidRPr="00BE70D2">
          <w:rPr>
            <w:rFonts w:ascii="Times New Roman" w:hAnsi="Times New Roman" w:cs="Times New Roman"/>
            <w:color w:val="000000" w:themeColor="text1"/>
            <w:sz w:val="20"/>
            <w:szCs w:val="20"/>
            <w:rPrChange w:id="4841" w:author="Chen Liao" w:date="2021-06-01T21:13:00Z">
              <w:rPr>
                <w:rFonts w:ascii="Times New Roman" w:hAnsi="Times New Roman" w:cs="Times New Roman"/>
                <w:color w:val="000000"/>
                <w:sz w:val="20"/>
                <w:szCs w:val="20"/>
              </w:rPr>
            </w:rPrChange>
          </w:rPr>
          <w:t>k</w:t>
        </w:r>
      </w:ins>
      <w:ins w:id="4842" w:author="Chen Liao" w:date="2021-05-29T02:19:00Z">
        <w:r w:rsidR="00076E74" w:rsidRPr="00BE70D2">
          <w:rPr>
            <w:rFonts w:ascii="Times New Roman" w:hAnsi="Times New Roman" w:cs="Times New Roman"/>
            <w:color w:val="000000" w:themeColor="text1"/>
            <w:sz w:val="20"/>
            <w:szCs w:val="20"/>
            <w:rPrChange w:id="4843" w:author="Chen Liao" w:date="2021-06-01T21:13:00Z">
              <w:rPr>
                <w:rFonts w:ascii="Times New Roman" w:hAnsi="Times New Roman" w:cs="Times New Roman"/>
                <w:color w:val="000000"/>
                <w:sz w:val="20"/>
                <w:szCs w:val="20"/>
              </w:rPr>
            </w:rPrChange>
          </w:rPr>
          <w:t xml:space="preserve"> to</w:t>
        </w:r>
      </w:ins>
      <w:ins w:id="4844" w:author="Chen Liao" w:date="2021-05-29T02:20:00Z">
        <w:r w:rsidR="00076E74" w:rsidRPr="00BE70D2">
          <w:rPr>
            <w:rFonts w:ascii="Times New Roman" w:hAnsi="Times New Roman" w:cs="Times New Roman"/>
            <w:color w:val="000000" w:themeColor="text1"/>
            <w:sz w:val="20"/>
            <w:szCs w:val="20"/>
            <w:rPrChange w:id="4845" w:author="Chen Liao" w:date="2021-06-01T21:13:00Z">
              <w:rPr>
                <w:rFonts w:ascii="Times New Roman" w:hAnsi="Times New Roman" w:cs="Times New Roman"/>
                <w:color w:val="000000"/>
                <w:sz w:val="20"/>
                <w:szCs w:val="20"/>
              </w:rPr>
            </w:rPrChange>
          </w:rPr>
          <w:t xml:space="preserve"> test for the significance of baseline-dependent response</w:t>
        </w:r>
      </w:ins>
      <w:moveTo w:id="4846" w:author="Chen Liao" w:date="2021-05-29T00:23:00Z">
        <w:del w:id="4847" w:author="Chen Liao" w:date="2021-05-29T02:17:00Z">
          <w:r w:rsidRPr="00BE70D2" w:rsidDel="00076E74">
            <w:rPr>
              <w:rFonts w:ascii="Times New Roman" w:hAnsi="Times New Roman" w:cs="Times New Roman"/>
              <w:color w:val="000000" w:themeColor="text1"/>
              <w:sz w:val="20"/>
              <w:szCs w:val="20"/>
              <w:rPrChange w:id="4848" w:author="Chen Liao" w:date="2021-06-01T21:13:00Z">
                <w:rPr>
                  <w:rFonts w:ascii="Times New Roman" w:hAnsi="Times New Roman" w:cs="Times New Roman"/>
                  <w:color w:val="000000"/>
                  <w:sz w:val="20"/>
                  <w:szCs w:val="20"/>
                </w:rPr>
              </w:rPrChange>
            </w:rPr>
            <w:delText>aseline-dependent response</w:delText>
          </w:r>
        </w:del>
      </w:moveTo>
      <w:ins w:id="4849" w:author="Chen Liao" w:date="2021-05-29T02:09:00Z">
        <w:r w:rsidR="00D059E3" w:rsidRPr="00BE70D2">
          <w:rPr>
            <w:rFonts w:ascii="Times New Roman" w:hAnsi="Times New Roman" w:cs="Times New Roman"/>
            <w:color w:val="000000" w:themeColor="text1"/>
            <w:sz w:val="20"/>
            <w:szCs w:val="20"/>
            <w:rPrChange w:id="4850" w:author="Chen Liao" w:date="2021-06-01T21:13:00Z">
              <w:rPr>
                <w:rFonts w:ascii="Times New Roman" w:hAnsi="Times New Roman" w:cs="Times New Roman"/>
                <w:color w:val="000000"/>
                <w:sz w:val="20"/>
                <w:szCs w:val="20"/>
              </w:rPr>
            </w:rPrChange>
          </w:rPr>
          <w:t>.</w:t>
        </w:r>
      </w:ins>
      <w:ins w:id="4851" w:author="Chen Liao" w:date="2021-05-29T02:20:00Z">
        <w:r w:rsidR="00076E74" w:rsidRPr="00BE70D2">
          <w:rPr>
            <w:rFonts w:ascii="Times New Roman" w:hAnsi="Times New Roman" w:cs="Times New Roman"/>
            <w:color w:val="000000" w:themeColor="text1"/>
            <w:sz w:val="20"/>
            <w:szCs w:val="20"/>
            <w:rPrChange w:id="4852" w:author="Chen Liao" w:date="2021-06-01T21:13:00Z">
              <w:rPr>
                <w:rFonts w:ascii="Times New Roman" w:hAnsi="Times New Roman" w:cs="Times New Roman"/>
                <w:color w:val="000000"/>
                <w:sz w:val="20"/>
                <w:szCs w:val="20"/>
              </w:rPr>
            </w:rPrChange>
          </w:rPr>
          <w:t xml:space="preserve"> The framework involves two steps: (1)</w:t>
        </w:r>
      </w:ins>
      <w:ins w:id="4853" w:author="Chen Liao" w:date="2021-05-29T02:09:00Z">
        <w:r w:rsidR="00D059E3" w:rsidRPr="00BE70D2">
          <w:rPr>
            <w:rFonts w:ascii="Times New Roman" w:hAnsi="Times New Roman" w:cs="Times New Roman"/>
            <w:color w:val="000000" w:themeColor="text1"/>
            <w:sz w:val="20"/>
            <w:szCs w:val="20"/>
            <w:rPrChange w:id="4854" w:author="Chen Liao" w:date="2021-06-01T21:13:00Z">
              <w:rPr>
                <w:rFonts w:ascii="Times New Roman" w:hAnsi="Times New Roman" w:cs="Times New Roman"/>
                <w:color w:val="000000"/>
                <w:sz w:val="20"/>
                <w:szCs w:val="20"/>
              </w:rPr>
            </w:rPrChange>
          </w:rPr>
          <w:t xml:space="preserve"> </w:t>
        </w:r>
      </w:ins>
      <w:ins w:id="4855" w:author="Chen Liao" w:date="2021-05-29T02:24:00Z">
        <w:r w:rsidR="00076E74" w:rsidRPr="00BE70D2">
          <w:rPr>
            <w:rFonts w:ascii="Times New Roman" w:hAnsi="Times New Roman" w:cs="Times New Roman"/>
            <w:color w:val="000000" w:themeColor="text1"/>
            <w:sz w:val="20"/>
            <w:szCs w:val="20"/>
            <w:rPrChange w:id="4856" w:author="Chen Liao" w:date="2021-06-01T21:13:00Z">
              <w:rPr>
                <w:rFonts w:ascii="Times New Roman" w:hAnsi="Times New Roman" w:cs="Times New Roman"/>
                <w:color w:val="000000"/>
                <w:sz w:val="20"/>
                <w:szCs w:val="20"/>
              </w:rPr>
            </w:rPrChange>
          </w:rPr>
          <w:t xml:space="preserve">projecting </w:t>
        </w:r>
      </w:ins>
      <w:proofErr w:type="spellStart"/>
      <w:ins w:id="4857" w:author="Chen Liao" w:date="2021-05-29T02:22:00Z">
        <w:r w:rsidR="00076E74" w:rsidRPr="00BE70D2">
          <w:rPr>
            <w:rFonts w:ascii="Times New Roman" w:hAnsi="Times New Roman" w:cs="Times New Roman"/>
            <w:color w:val="000000" w:themeColor="text1"/>
            <w:sz w:val="20"/>
            <w:szCs w:val="20"/>
            <w:rPrChange w:id="4858" w:author="Chen Liao" w:date="2021-06-01T21:13:00Z">
              <w:rPr>
                <w:rFonts w:ascii="Times New Roman" w:hAnsi="Times New Roman" w:cs="Times New Roman"/>
                <w:color w:val="000000"/>
                <w:sz w:val="20"/>
                <w:szCs w:val="20"/>
              </w:rPr>
            </w:rPrChange>
          </w:rPr>
          <w:t xml:space="preserve">all </w:t>
        </w:r>
      </w:ins>
      <w:ins w:id="4859" w:author="Chen Liao" w:date="2021-05-29T02:21:00Z">
        <w:r w:rsidR="00076E74" w:rsidRPr="00BE70D2">
          <w:rPr>
            <w:rFonts w:ascii="Times New Roman" w:hAnsi="Times New Roman" w:cs="Times New Roman"/>
            <w:color w:val="000000" w:themeColor="text1"/>
            <w:sz w:val="20"/>
            <w:szCs w:val="20"/>
            <w:rPrChange w:id="4860" w:author="Chen Liao" w:date="2021-06-01T21:13:00Z">
              <w:rPr>
                <w:rFonts w:ascii="Times New Roman" w:hAnsi="Times New Roman" w:cs="Times New Roman"/>
                <w:color w:val="000000"/>
                <w:sz w:val="20"/>
                <w:szCs w:val="20"/>
              </w:rPr>
            </w:rPrChange>
          </w:rPr>
          <w:t>time</w:t>
        </w:r>
        <w:proofErr w:type="spellEnd"/>
        <w:r w:rsidR="00076E74" w:rsidRPr="00BE70D2">
          <w:rPr>
            <w:rFonts w:ascii="Times New Roman" w:hAnsi="Times New Roman" w:cs="Times New Roman"/>
            <w:color w:val="000000" w:themeColor="text1"/>
            <w:sz w:val="20"/>
            <w:szCs w:val="20"/>
            <w:rPrChange w:id="4861" w:author="Chen Liao" w:date="2021-06-01T21:13:00Z">
              <w:rPr>
                <w:rFonts w:ascii="Times New Roman" w:hAnsi="Times New Roman" w:cs="Times New Roman"/>
                <w:color w:val="000000"/>
                <w:sz w:val="20"/>
                <w:szCs w:val="20"/>
              </w:rPr>
            </w:rPrChange>
          </w:rPr>
          <w:t xml:space="preserve"> series from both intervention and control group</w:t>
        </w:r>
      </w:ins>
      <w:ins w:id="4862" w:author="Chen Liao" w:date="2021-05-29T02:24:00Z">
        <w:r w:rsidR="00076E74" w:rsidRPr="00BE70D2">
          <w:rPr>
            <w:rFonts w:ascii="Times New Roman" w:hAnsi="Times New Roman" w:cs="Times New Roman"/>
            <w:color w:val="000000" w:themeColor="text1"/>
            <w:sz w:val="20"/>
            <w:szCs w:val="20"/>
            <w:rPrChange w:id="4863" w:author="Chen Liao" w:date="2021-06-01T21:13:00Z">
              <w:rPr>
                <w:rFonts w:ascii="Times New Roman" w:hAnsi="Times New Roman" w:cs="Times New Roman"/>
                <w:color w:val="000000"/>
                <w:sz w:val="20"/>
                <w:szCs w:val="20"/>
              </w:rPr>
            </w:rPrChange>
          </w:rPr>
          <w:t>s</w:t>
        </w:r>
      </w:ins>
      <w:ins w:id="4864" w:author="Chen Liao" w:date="2021-05-29T02:21:00Z">
        <w:r w:rsidR="00076E74" w:rsidRPr="00BE70D2">
          <w:rPr>
            <w:rFonts w:ascii="Times New Roman" w:hAnsi="Times New Roman" w:cs="Times New Roman"/>
            <w:color w:val="000000" w:themeColor="text1"/>
            <w:sz w:val="20"/>
            <w:szCs w:val="20"/>
            <w:rPrChange w:id="4865" w:author="Chen Liao" w:date="2021-06-01T21:13:00Z">
              <w:rPr>
                <w:rFonts w:ascii="Times New Roman" w:hAnsi="Times New Roman" w:cs="Times New Roman"/>
                <w:color w:val="000000"/>
                <w:sz w:val="20"/>
                <w:szCs w:val="20"/>
              </w:rPr>
            </w:rPrChange>
          </w:rPr>
          <w:t xml:space="preserve"> </w:t>
        </w:r>
      </w:ins>
      <w:ins w:id="4866" w:author="Chen Liao" w:date="2021-05-29T02:09:00Z">
        <w:r w:rsidR="00D059E3" w:rsidRPr="00BE70D2">
          <w:rPr>
            <w:rFonts w:ascii="Times New Roman" w:hAnsi="Times New Roman" w:cs="Times New Roman"/>
            <w:color w:val="000000" w:themeColor="text1"/>
            <w:sz w:val="20"/>
            <w:szCs w:val="20"/>
            <w:rPrChange w:id="4867" w:author="Chen Liao" w:date="2021-06-01T21:13:00Z">
              <w:rPr>
                <w:rFonts w:ascii="Times New Roman" w:hAnsi="Times New Roman" w:cs="Times New Roman"/>
                <w:color w:val="000000"/>
                <w:sz w:val="20"/>
                <w:szCs w:val="20"/>
              </w:rPr>
            </w:rPrChange>
          </w:rPr>
          <w:t xml:space="preserve">onto </w:t>
        </w:r>
      </w:ins>
      <w:ins w:id="4868" w:author="Chen Liao" w:date="2021-05-29T02:23:00Z">
        <w:r w:rsidR="00076E74" w:rsidRPr="00BE70D2">
          <w:rPr>
            <w:rFonts w:ascii="Times New Roman" w:hAnsi="Times New Roman" w:cs="Times New Roman"/>
            <w:color w:val="000000" w:themeColor="text1"/>
            <w:sz w:val="20"/>
            <w:szCs w:val="20"/>
            <w:rPrChange w:id="4869" w:author="Chen Liao" w:date="2021-06-01T21:13:00Z">
              <w:rPr>
                <w:rFonts w:ascii="Times New Roman" w:hAnsi="Times New Roman" w:cs="Times New Roman"/>
                <w:color w:val="000000"/>
                <w:sz w:val="20"/>
                <w:szCs w:val="20"/>
              </w:rPr>
            </w:rPrChange>
          </w:rPr>
          <w:t>the</w:t>
        </w:r>
      </w:ins>
      <w:ins w:id="4870" w:author="Chen Liao" w:date="2021-05-29T02:09:00Z">
        <w:r w:rsidR="00D059E3" w:rsidRPr="00BE70D2">
          <w:rPr>
            <w:rFonts w:ascii="Times New Roman" w:hAnsi="Times New Roman" w:cs="Times New Roman"/>
            <w:color w:val="000000" w:themeColor="text1"/>
            <w:sz w:val="20"/>
            <w:szCs w:val="20"/>
            <w:rPrChange w:id="4871" w:author="Chen Liao" w:date="2021-06-01T21:13:00Z">
              <w:rPr>
                <w:rFonts w:ascii="Times New Roman" w:hAnsi="Times New Roman" w:cs="Times New Roman"/>
                <w:color w:val="000000"/>
                <w:sz w:val="20"/>
                <w:szCs w:val="20"/>
              </w:rPr>
            </w:rPrChange>
          </w:rPr>
          <w:t xml:space="preserve"> </w:t>
        </w:r>
      </w:ins>
      <w:ins w:id="4872" w:author="Chen Liao" w:date="2021-05-29T02:24:00Z">
        <w:r w:rsidR="00076E74" w:rsidRPr="00BE70D2">
          <w:rPr>
            <w:rFonts w:ascii="Times New Roman" w:hAnsi="Times New Roman" w:cs="Times New Roman"/>
            <w:color w:val="000000" w:themeColor="text1"/>
            <w:sz w:val="20"/>
            <w:szCs w:val="20"/>
            <w:rPrChange w:id="4873" w:author="Chen Liao" w:date="2021-06-01T21:13:00Z">
              <w:rPr>
                <w:rFonts w:ascii="Times New Roman" w:hAnsi="Times New Roman" w:cs="Times New Roman"/>
                <w:color w:val="000000"/>
                <w:sz w:val="20"/>
                <w:szCs w:val="20"/>
              </w:rPr>
            </w:rPrChange>
          </w:rPr>
          <w:t xml:space="preserve">same </w:t>
        </w:r>
      </w:ins>
      <w:ins w:id="4874" w:author="Chen Liao" w:date="2021-05-29T22:36:00Z">
        <w:r w:rsidR="00D27367" w:rsidRPr="00BE70D2">
          <w:rPr>
            <w:rFonts w:ascii="Times New Roman" w:hAnsi="Times New Roman" w:cs="Times New Roman"/>
            <w:color w:val="000000" w:themeColor="text1"/>
            <w:sz w:val="20"/>
            <w:szCs w:val="20"/>
            <w:rPrChange w:id="4875" w:author="Chen Liao" w:date="2021-06-01T21:13:00Z">
              <w:rPr>
                <w:rFonts w:ascii="Times New Roman" w:hAnsi="Times New Roman" w:cs="Times New Roman"/>
                <w:color w:val="000000" w:themeColor="text1"/>
                <w:sz w:val="20"/>
                <w:szCs w:val="20"/>
              </w:rPr>
            </w:rPrChange>
          </w:rPr>
          <w:t>2-</w:t>
        </w:r>
      </w:ins>
      <w:ins w:id="4876" w:author="Chen Liao" w:date="2021-05-29T02:22:00Z">
        <w:r w:rsidR="00076E74" w:rsidRPr="00BE70D2">
          <w:rPr>
            <w:rFonts w:ascii="Times New Roman" w:hAnsi="Times New Roman" w:cs="Times New Roman"/>
            <w:color w:val="000000" w:themeColor="text1"/>
            <w:sz w:val="20"/>
            <w:szCs w:val="20"/>
            <w:rPrChange w:id="4877" w:author="Chen Liao" w:date="2021-06-01T21:13:00Z">
              <w:rPr>
                <w:rFonts w:ascii="Times New Roman" w:hAnsi="Times New Roman" w:cs="Times New Roman"/>
                <w:color w:val="000000"/>
                <w:sz w:val="20"/>
                <w:szCs w:val="20"/>
              </w:rPr>
            </w:rPrChange>
          </w:rPr>
          <w:t>dimensional space and</w:t>
        </w:r>
      </w:ins>
      <w:ins w:id="4878" w:author="Chen Liao" w:date="2021-05-29T02:23:00Z">
        <w:r w:rsidR="00076E74" w:rsidRPr="00BE70D2">
          <w:rPr>
            <w:rFonts w:ascii="Times New Roman" w:hAnsi="Times New Roman" w:cs="Times New Roman"/>
            <w:color w:val="000000" w:themeColor="text1"/>
            <w:sz w:val="20"/>
            <w:szCs w:val="20"/>
            <w:rPrChange w:id="4879" w:author="Chen Liao" w:date="2021-06-01T21:13:00Z">
              <w:rPr>
                <w:rFonts w:ascii="Times New Roman" w:hAnsi="Times New Roman" w:cs="Times New Roman"/>
                <w:color w:val="000000"/>
                <w:sz w:val="20"/>
                <w:szCs w:val="20"/>
              </w:rPr>
            </w:rPrChange>
          </w:rPr>
          <w:t xml:space="preserve"> (2) </w:t>
        </w:r>
      </w:ins>
      <w:ins w:id="4880" w:author="Chen Liao" w:date="2021-05-29T02:24:00Z">
        <w:r w:rsidR="00076E74" w:rsidRPr="00BE70D2">
          <w:rPr>
            <w:rFonts w:ascii="Times New Roman" w:hAnsi="Times New Roman" w:cs="Times New Roman"/>
            <w:color w:val="000000" w:themeColor="text1"/>
            <w:sz w:val="20"/>
            <w:szCs w:val="20"/>
            <w:rPrChange w:id="4881" w:author="Chen Liao" w:date="2021-06-01T21:13:00Z">
              <w:rPr>
                <w:rFonts w:ascii="Times New Roman" w:hAnsi="Times New Roman" w:cs="Times New Roman"/>
                <w:color w:val="000000"/>
                <w:sz w:val="20"/>
                <w:szCs w:val="20"/>
              </w:rPr>
            </w:rPrChange>
          </w:rPr>
          <w:t xml:space="preserve">performing </w:t>
        </w:r>
      </w:ins>
      <w:ins w:id="4882" w:author="Chen Liao" w:date="2021-05-29T02:25:00Z">
        <w:r w:rsidR="00076E74" w:rsidRPr="00BE70D2">
          <w:rPr>
            <w:rFonts w:ascii="Times New Roman" w:hAnsi="Times New Roman" w:cs="Times New Roman"/>
            <w:color w:val="000000" w:themeColor="text1"/>
            <w:sz w:val="20"/>
            <w:szCs w:val="20"/>
            <w:rPrChange w:id="4883" w:author="Chen Liao" w:date="2021-06-01T21:13:00Z">
              <w:rPr>
                <w:rFonts w:ascii="Times New Roman" w:hAnsi="Times New Roman" w:cs="Times New Roman"/>
                <w:color w:val="000000"/>
                <w:sz w:val="20"/>
                <w:szCs w:val="20"/>
              </w:rPr>
            </w:rPrChange>
          </w:rPr>
          <w:t xml:space="preserve">two separate </w:t>
        </w:r>
      </w:ins>
      <w:ins w:id="4884" w:author="Chen Liao" w:date="2021-05-29T02:24:00Z">
        <w:r w:rsidR="00076E74" w:rsidRPr="00BE70D2">
          <w:rPr>
            <w:rFonts w:ascii="Times New Roman" w:hAnsi="Times New Roman" w:cs="Times New Roman"/>
            <w:color w:val="000000" w:themeColor="text1"/>
            <w:sz w:val="20"/>
            <w:szCs w:val="20"/>
            <w:rPrChange w:id="4885" w:author="Chen Liao" w:date="2021-06-01T21:13:00Z">
              <w:rPr>
                <w:rFonts w:ascii="Times New Roman" w:hAnsi="Times New Roman" w:cs="Times New Roman"/>
                <w:color w:val="000000"/>
                <w:sz w:val="20"/>
                <w:szCs w:val="20"/>
              </w:rPr>
            </w:rPrChange>
          </w:rPr>
          <w:t xml:space="preserve">statistical tests </w:t>
        </w:r>
      </w:ins>
      <w:ins w:id="4886" w:author="Chen Liao" w:date="2021-05-29T22:34:00Z">
        <w:r w:rsidR="00D27367" w:rsidRPr="00BE70D2">
          <w:rPr>
            <w:rFonts w:ascii="Times New Roman" w:hAnsi="Times New Roman" w:cs="Times New Roman"/>
            <w:color w:val="000000" w:themeColor="text1"/>
            <w:sz w:val="20"/>
            <w:szCs w:val="20"/>
            <w:rPrChange w:id="4887" w:author="Chen Liao" w:date="2021-06-01T21:13:00Z">
              <w:rPr>
                <w:rFonts w:ascii="Times New Roman" w:hAnsi="Times New Roman" w:cs="Times New Roman"/>
                <w:color w:val="000000" w:themeColor="text1"/>
                <w:sz w:val="20"/>
                <w:szCs w:val="20"/>
              </w:rPr>
            </w:rPrChange>
          </w:rPr>
          <w:t>using</w:t>
        </w:r>
      </w:ins>
      <w:ins w:id="4888" w:author="Chen Liao" w:date="2021-05-29T02:24:00Z">
        <w:r w:rsidR="00076E74" w:rsidRPr="00BE70D2">
          <w:rPr>
            <w:rFonts w:ascii="Times New Roman" w:hAnsi="Times New Roman" w:cs="Times New Roman"/>
            <w:color w:val="000000" w:themeColor="text1"/>
            <w:sz w:val="20"/>
            <w:szCs w:val="20"/>
            <w:rPrChange w:id="4889" w:author="Chen Liao" w:date="2021-06-01T21:13:00Z">
              <w:rPr>
                <w:rFonts w:ascii="Times New Roman" w:hAnsi="Times New Roman" w:cs="Times New Roman"/>
                <w:color w:val="000000"/>
                <w:sz w:val="20"/>
                <w:szCs w:val="20"/>
              </w:rPr>
            </w:rPrChange>
          </w:rPr>
          <w:t xml:space="preserve"> </w:t>
        </w:r>
      </w:ins>
      <w:ins w:id="4890" w:author="Chen Liao" w:date="2021-05-29T02:23:00Z">
        <w:r w:rsidR="00076E74" w:rsidRPr="00BE70D2">
          <w:rPr>
            <w:rFonts w:ascii="Times New Roman" w:hAnsi="Times New Roman" w:cs="Times New Roman"/>
            <w:color w:val="000000" w:themeColor="text1"/>
            <w:sz w:val="20"/>
            <w:szCs w:val="20"/>
            <w:rPrChange w:id="4891" w:author="Chen Liao" w:date="2021-06-01T21:13:00Z">
              <w:rPr>
                <w:rFonts w:ascii="Times New Roman" w:hAnsi="Times New Roman" w:cs="Times New Roman"/>
                <w:color w:val="000000"/>
                <w:sz w:val="20"/>
                <w:szCs w:val="20"/>
              </w:rPr>
            </w:rPrChange>
          </w:rPr>
          <w:t xml:space="preserve">the </w:t>
        </w:r>
      </w:ins>
      <w:ins w:id="4892" w:author="Chen Liao" w:date="2021-05-29T02:24:00Z">
        <w:r w:rsidR="00076E74" w:rsidRPr="00BE70D2">
          <w:rPr>
            <w:rFonts w:ascii="Times New Roman" w:hAnsi="Times New Roman" w:cs="Times New Roman"/>
            <w:color w:val="000000" w:themeColor="text1"/>
            <w:sz w:val="20"/>
            <w:szCs w:val="20"/>
            <w:rPrChange w:id="4893" w:author="Chen Liao" w:date="2021-06-01T21:13:00Z">
              <w:rPr>
                <w:rFonts w:ascii="Times New Roman" w:hAnsi="Times New Roman" w:cs="Times New Roman"/>
                <w:color w:val="000000"/>
                <w:sz w:val="20"/>
                <w:szCs w:val="20"/>
              </w:rPr>
            </w:rPrChange>
          </w:rPr>
          <w:t>projected data</w:t>
        </w:r>
      </w:ins>
      <w:ins w:id="4894" w:author="Chen Liao" w:date="2021-06-01T22:12:00Z">
        <w:r w:rsidR="007021AE">
          <w:rPr>
            <w:rFonts w:ascii="Times New Roman" w:hAnsi="Times New Roman" w:cs="Times New Roman"/>
            <w:color w:val="000000" w:themeColor="text1"/>
            <w:sz w:val="20"/>
            <w:szCs w:val="20"/>
          </w:rPr>
          <w:t xml:space="preserve"> to quantify the significance of “responsiveness” </w:t>
        </w:r>
      </w:ins>
      <w:ins w:id="4895" w:author="Chen Liao" w:date="2021-06-01T22:13:00Z">
        <w:r w:rsidR="007021AE">
          <w:rPr>
            <w:rFonts w:ascii="Times New Roman" w:hAnsi="Times New Roman" w:cs="Times New Roman"/>
            <w:color w:val="000000" w:themeColor="text1"/>
            <w:sz w:val="20"/>
            <w:szCs w:val="20"/>
          </w:rPr>
          <w:t>(</w:t>
        </w:r>
        <w:proofErr w:type="spellStart"/>
        <w:r w:rsidR="007021AE" w:rsidRPr="007021AE">
          <w:rPr>
            <w:rFonts w:ascii="Times New Roman" w:hAnsi="Times New Roman" w:cs="Times New Roman"/>
            <w:i/>
            <w:iCs/>
            <w:color w:val="000000" w:themeColor="text1"/>
            <w:sz w:val="20"/>
            <w:szCs w:val="20"/>
            <w:rPrChange w:id="4896" w:author="Chen Liao" w:date="2021-06-01T22:13:00Z">
              <w:rPr>
                <w:rFonts w:ascii="Times New Roman" w:hAnsi="Times New Roman" w:cs="Times New Roman"/>
                <w:color w:val="000000" w:themeColor="text1"/>
                <w:sz w:val="20"/>
                <w:szCs w:val="20"/>
              </w:rPr>
            </w:rPrChange>
          </w:rPr>
          <w:t>Pr</w:t>
        </w:r>
        <w:proofErr w:type="spellEnd"/>
        <w:r w:rsidR="007021AE">
          <w:rPr>
            <w:rFonts w:ascii="Times New Roman" w:hAnsi="Times New Roman" w:cs="Times New Roman"/>
            <w:color w:val="000000" w:themeColor="text1"/>
            <w:sz w:val="20"/>
            <w:szCs w:val="20"/>
          </w:rPr>
          <w:t xml:space="preserve">) </w:t>
        </w:r>
      </w:ins>
      <w:ins w:id="4897" w:author="Chen Liao" w:date="2021-06-01T22:12:00Z">
        <w:r w:rsidR="007021AE">
          <w:rPr>
            <w:rFonts w:ascii="Times New Roman" w:hAnsi="Times New Roman" w:cs="Times New Roman"/>
            <w:color w:val="000000" w:themeColor="text1"/>
            <w:sz w:val="20"/>
            <w:szCs w:val="20"/>
          </w:rPr>
          <w:t>and “baseline-dependence”</w:t>
        </w:r>
      </w:ins>
      <w:ins w:id="4898" w:author="Chen Liao" w:date="2021-06-01T22:13:00Z">
        <w:r w:rsidR="007021AE">
          <w:rPr>
            <w:rFonts w:ascii="Times New Roman" w:hAnsi="Times New Roman" w:cs="Times New Roman"/>
            <w:color w:val="000000" w:themeColor="text1"/>
            <w:sz w:val="20"/>
            <w:szCs w:val="20"/>
          </w:rPr>
          <w:t xml:space="preserve"> (</w:t>
        </w:r>
        <w:r w:rsidR="007021AE" w:rsidRPr="007021AE">
          <w:rPr>
            <w:rFonts w:ascii="Times New Roman" w:hAnsi="Times New Roman" w:cs="Times New Roman"/>
            <w:i/>
            <w:iCs/>
            <w:color w:val="000000" w:themeColor="text1"/>
            <w:sz w:val="20"/>
            <w:szCs w:val="20"/>
            <w:rPrChange w:id="4899" w:author="Chen Liao" w:date="2021-06-01T22:13:00Z">
              <w:rPr>
                <w:rFonts w:ascii="Times New Roman" w:hAnsi="Times New Roman" w:cs="Times New Roman"/>
                <w:color w:val="000000" w:themeColor="text1"/>
                <w:sz w:val="20"/>
                <w:szCs w:val="20"/>
              </w:rPr>
            </w:rPrChange>
          </w:rPr>
          <w:t>Pb</w:t>
        </w:r>
        <w:r w:rsidR="007021AE">
          <w:rPr>
            <w:rFonts w:ascii="Times New Roman" w:hAnsi="Times New Roman" w:cs="Times New Roman"/>
            <w:color w:val="000000" w:themeColor="text1"/>
            <w:sz w:val="20"/>
            <w:szCs w:val="20"/>
          </w:rPr>
          <w:t>)</w:t>
        </w:r>
      </w:ins>
      <w:ins w:id="4900" w:author="Chen Liao" w:date="2021-05-29T02:25:00Z">
        <w:r w:rsidR="00076E74" w:rsidRPr="00BE70D2">
          <w:rPr>
            <w:rFonts w:ascii="Times New Roman" w:hAnsi="Times New Roman" w:cs="Times New Roman"/>
            <w:color w:val="000000" w:themeColor="text1"/>
            <w:sz w:val="20"/>
            <w:szCs w:val="20"/>
            <w:rPrChange w:id="4901" w:author="Chen Liao" w:date="2021-06-01T21:13:00Z">
              <w:rPr>
                <w:rFonts w:ascii="Times New Roman" w:hAnsi="Times New Roman" w:cs="Times New Roman"/>
                <w:color w:val="000000"/>
                <w:sz w:val="20"/>
                <w:szCs w:val="20"/>
              </w:rPr>
            </w:rPrChange>
          </w:rPr>
          <w:t>.</w:t>
        </w:r>
      </w:ins>
      <w:ins w:id="4902" w:author="Chen Liao" w:date="2021-05-29T02:17:00Z">
        <w:r w:rsidR="00076E74" w:rsidRPr="00BE70D2">
          <w:rPr>
            <w:rFonts w:ascii="Times New Roman" w:hAnsi="Times New Roman" w:cs="Times New Roman"/>
            <w:color w:val="000000" w:themeColor="text1"/>
            <w:sz w:val="20"/>
            <w:szCs w:val="20"/>
            <w:rPrChange w:id="4903" w:author="Chen Liao" w:date="2021-06-01T21:13:00Z">
              <w:rPr>
                <w:rFonts w:ascii="Times New Roman" w:hAnsi="Times New Roman" w:cs="Times New Roman"/>
                <w:color w:val="000000"/>
                <w:sz w:val="20"/>
                <w:szCs w:val="20"/>
              </w:rPr>
            </w:rPrChange>
          </w:rPr>
          <w:t xml:space="preserve"> </w:t>
        </w:r>
      </w:ins>
      <w:ins w:id="4904" w:author="Chen Liao" w:date="2021-06-01T22:16:00Z">
        <w:r w:rsidR="00FB6A75">
          <w:rPr>
            <w:rFonts w:ascii="Times New Roman" w:hAnsi="Times New Roman" w:cs="Times New Roman"/>
            <w:color w:val="000000" w:themeColor="text1"/>
            <w:sz w:val="20"/>
            <w:szCs w:val="20"/>
          </w:rPr>
          <w:t>Abbrevia</w:t>
        </w:r>
      </w:ins>
      <w:ins w:id="4905" w:author="Chen Liao" w:date="2021-06-01T22:17:00Z">
        <w:r w:rsidR="00FB6A75">
          <w:rPr>
            <w:rFonts w:ascii="Times New Roman" w:hAnsi="Times New Roman" w:cs="Times New Roman"/>
            <w:color w:val="000000" w:themeColor="text1"/>
            <w:sz w:val="20"/>
            <w:szCs w:val="20"/>
          </w:rPr>
          <w:t xml:space="preserve">tions: Significant (Sig.); dependence (dep.). </w:t>
        </w:r>
      </w:ins>
      <w:proofErr w:type="gramStart"/>
      <w:ins w:id="4906" w:author="Chen Liao" w:date="2021-05-29T22:22:00Z">
        <w:r w:rsidR="009F33ED" w:rsidRPr="00BE70D2">
          <w:rPr>
            <w:rFonts w:ascii="Times New Roman" w:hAnsi="Times New Roman" w:cs="Times New Roman"/>
            <w:b/>
            <w:bCs/>
            <w:color w:val="000000" w:themeColor="text1"/>
            <w:sz w:val="22"/>
            <w:szCs w:val="22"/>
            <w:rPrChange w:id="4907" w:author="Chen Liao" w:date="2021-06-01T21:13:00Z">
              <w:rPr>
                <w:rFonts w:ascii="Times New Roman" w:hAnsi="Times New Roman" w:cs="Times New Roman"/>
                <w:color w:val="000000" w:themeColor="text1"/>
                <w:sz w:val="22"/>
                <w:szCs w:val="22"/>
              </w:rPr>
            </w:rPrChange>
          </w:rPr>
          <w:t>B</w:t>
        </w:r>
      </w:ins>
      <w:proofErr w:type="gramEnd"/>
      <w:ins w:id="4908" w:author="Chen Liao" w:date="2021-05-29T22:35:00Z">
        <w:r w:rsidR="00D27367" w:rsidRPr="00BE70D2">
          <w:rPr>
            <w:rFonts w:ascii="Times New Roman" w:hAnsi="Times New Roman" w:cs="Times New Roman"/>
            <w:color w:val="000000" w:themeColor="text1"/>
            <w:sz w:val="22"/>
            <w:szCs w:val="22"/>
            <w:rPrChange w:id="4909" w:author="Chen Liao" w:date="2021-06-01T21:13:00Z">
              <w:rPr>
                <w:rFonts w:ascii="Times New Roman" w:hAnsi="Times New Roman" w:cs="Times New Roman"/>
                <w:b/>
                <w:bCs/>
                <w:color w:val="000000" w:themeColor="text1"/>
                <w:sz w:val="22"/>
                <w:szCs w:val="22"/>
              </w:rPr>
            </w:rPrChange>
          </w:rPr>
          <w:t>,</w:t>
        </w:r>
        <w:r w:rsidR="00D27367" w:rsidRPr="00BE70D2">
          <w:rPr>
            <w:rFonts w:ascii="Times New Roman" w:hAnsi="Times New Roman" w:cs="Times New Roman"/>
            <w:b/>
            <w:bCs/>
            <w:color w:val="000000" w:themeColor="text1"/>
            <w:sz w:val="22"/>
            <w:szCs w:val="22"/>
            <w:rPrChange w:id="4910" w:author="Chen Liao" w:date="2021-06-01T21:13:00Z">
              <w:rPr>
                <w:rFonts w:ascii="Times New Roman" w:hAnsi="Times New Roman" w:cs="Times New Roman"/>
                <w:b/>
                <w:bCs/>
                <w:color w:val="000000" w:themeColor="text1"/>
                <w:sz w:val="22"/>
                <w:szCs w:val="22"/>
              </w:rPr>
            </w:rPrChange>
          </w:rPr>
          <w:t>C</w:t>
        </w:r>
      </w:ins>
      <w:moveTo w:id="4911" w:author="Chen Liao" w:date="2021-05-29T00:23:00Z">
        <w:del w:id="4912" w:author="Chen Liao" w:date="2021-05-29T22:22:00Z">
          <w:r w:rsidRPr="00BE70D2" w:rsidDel="009F33ED">
            <w:rPr>
              <w:rFonts w:ascii="Times New Roman" w:hAnsi="Times New Roman" w:cs="Times New Roman"/>
              <w:color w:val="000000" w:themeColor="text1"/>
              <w:sz w:val="20"/>
              <w:szCs w:val="20"/>
              <w:rPrChange w:id="4913" w:author="Chen Liao" w:date="2021-06-01T21:13:00Z">
                <w:rPr>
                  <w:rFonts w:ascii="Times New Roman" w:hAnsi="Times New Roman" w:cs="Times New Roman"/>
                  <w:color w:val="000000"/>
                  <w:sz w:val="20"/>
                  <w:szCs w:val="20"/>
                </w:rPr>
              </w:rPrChange>
            </w:rPr>
            <w:delText xml:space="preserve"> </w:delText>
          </w:r>
        </w:del>
      </w:moveTo>
      <w:ins w:id="4914" w:author="Chen Liao" w:date="2021-05-29T02:09:00Z">
        <w:r w:rsidR="00D059E3" w:rsidRPr="00BE70D2">
          <w:rPr>
            <w:rFonts w:ascii="Times New Roman" w:hAnsi="Times New Roman" w:cs="Times New Roman"/>
            <w:color w:val="000000" w:themeColor="text1"/>
            <w:sz w:val="20"/>
            <w:szCs w:val="20"/>
            <w:rPrChange w:id="4915" w:author="Chen Liao" w:date="2021-06-01T21:13:00Z">
              <w:rPr>
                <w:rFonts w:ascii="Times New Roman" w:hAnsi="Times New Roman" w:cs="Times New Roman"/>
                <w:color w:val="000000"/>
                <w:sz w:val="20"/>
                <w:szCs w:val="20"/>
              </w:rPr>
            </w:rPrChange>
          </w:rPr>
          <w:t xml:space="preserve">. </w:t>
        </w:r>
      </w:ins>
      <w:ins w:id="4916" w:author="Chen Liao" w:date="2021-06-01T22:13:00Z">
        <w:r w:rsidR="002D39DB">
          <w:rPr>
            <w:rFonts w:ascii="Times New Roman" w:hAnsi="Times New Roman" w:cs="Times New Roman"/>
            <w:color w:val="000000" w:themeColor="text1"/>
            <w:sz w:val="20"/>
            <w:szCs w:val="20"/>
          </w:rPr>
          <w:t xml:space="preserve">Reduced </w:t>
        </w:r>
      </w:ins>
      <w:ins w:id="4917" w:author="Chen Liao" w:date="2021-05-29T22:36:00Z">
        <w:r w:rsidR="00D27367" w:rsidRPr="00BE70D2">
          <w:rPr>
            <w:rFonts w:ascii="Times New Roman" w:hAnsi="Times New Roman" w:cs="Times New Roman"/>
            <w:color w:val="000000" w:themeColor="text1"/>
            <w:sz w:val="20"/>
            <w:szCs w:val="20"/>
            <w:rPrChange w:id="4918" w:author="Chen Liao" w:date="2021-06-01T21:13:00Z">
              <w:rPr>
                <w:rFonts w:ascii="Times New Roman" w:hAnsi="Times New Roman" w:cs="Times New Roman"/>
                <w:color w:val="000000" w:themeColor="text1"/>
                <w:sz w:val="20"/>
                <w:szCs w:val="20"/>
              </w:rPr>
            </w:rPrChange>
          </w:rPr>
          <w:t>2</w:t>
        </w:r>
      </w:ins>
      <w:ins w:id="4919" w:author="Chen Liao" w:date="2021-05-29T22:35:00Z">
        <w:r w:rsidR="00D27367" w:rsidRPr="00BE70D2">
          <w:rPr>
            <w:rFonts w:ascii="Times New Roman" w:hAnsi="Times New Roman" w:cs="Times New Roman"/>
            <w:color w:val="000000" w:themeColor="text1"/>
            <w:sz w:val="20"/>
            <w:szCs w:val="20"/>
            <w:rPrChange w:id="4920" w:author="Chen Liao" w:date="2021-06-01T21:13:00Z">
              <w:rPr>
                <w:rFonts w:ascii="Times New Roman" w:hAnsi="Times New Roman" w:cs="Times New Roman"/>
                <w:color w:val="000000" w:themeColor="text1"/>
                <w:sz w:val="20"/>
                <w:szCs w:val="20"/>
              </w:rPr>
            </w:rPrChange>
          </w:rPr>
          <w:t xml:space="preserve">-dimensional representation of </w:t>
        </w:r>
      </w:ins>
      <w:ins w:id="4921" w:author="Chen Liao" w:date="2021-05-29T02:18:00Z">
        <w:r w:rsidR="00076E74" w:rsidRPr="00BE70D2">
          <w:rPr>
            <w:rFonts w:ascii="Times New Roman" w:hAnsi="Times New Roman" w:cs="Times New Roman"/>
            <w:color w:val="000000" w:themeColor="text1"/>
            <w:sz w:val="20"/>
            <w:szCs w:val="20"/>
            <w:rPrChange w:id="4922" w:author="Chen Liao" w:date="2021-06-01T21:13:00Z">
              <w:rPr>
                <w:rFonts w:ascii="Times New Roman" w:hAnsi="Times New Roman" w:cs="Times New Roman"/>
                <w:color w:val="000000"/>
                <w:sz w:val="20"/>
                <w:szCs w:val="20"/>
              </w:rPr>
            </w:rPrChange>
          </w:rPr>
          <w:t>the inulin-induced responses in bacterial load</w:t>
        </w:r>
      </w:ins>
      <w:ins w:id="4923" w:author="Chen Liao" w:date="2021-05-29T22:23:00Z">
        <w:r w:rsidR="009F33ED" w:rsidRPr="00BE70D2">
          <w:rPr>
            <w:rFonts w:ascii="Times New Roman" w:hAnsi="Times New Roman" w:cs="Times New Roman"/>
            <w:color w:val="000000" w:themeColor="text1"/>
            <w:sz w:val="20"/>
            <w:szCs w:val="20"/>
            <w:rPrChange w:id="4924" w:author="Chen Liao" w:date="2021-06-01T21:13:00Z">
              <w:rPr>
                <w:rFonts w:ascii="Times New Roman" w:hAnsi="Times New Roman" w:cs="Times New Roman"/>
                <w:color w:val="000000" w:themeColor="text1"/>
                <w:sz w:val="20"/>
                <w:szCs w:val="20"/>
              </w:rPr>
            </w:rPrChange>
          </w:rPr>
          <w:t xml:space="preserve"> (B)</w:t>
        </w:r>
      </w:ins>
      <w:ins w:id="4925" w:author="Chen Liao" w:date="2021-05-29T02:18:00Z">
        <w:r w:rsidR="00076E74" w:rsidRPr="00BE70D2">
          <w:rPr>
            <w:rFonts w:ascii="Times New Roman" w:hAnsi="Times New Roman" w:cs="Times New Roman"/>
            <w:color w:val="000000" w:themeColor="text1"/>
            <w:sz w:val="20"/>
            <w:szCs w:val="20"/>
            <w:rPrChange w:id="4926" w:author="Chen Liao" w:date="2021-06-01T21:13:00Z">
              <w:rPr>
                <w:rFonts w:ascii="Times New Roman" w:hAnsi="Times New Roman" w:cs="Times New Roman"/>
                <w:color w:val="000000"/>
                <w:sz w:val="20"/>
                <w:szCs w:val="20"/>
              </w:rPr>
            </w:rPrChange>
          </w:rPr>
          <w:t xml:space="preserve"> and three major SCFAs</w:t>
        </w:r>
      </w:ins>
      <w:ins w:id="4927" w:author="Chen Liao" w:date="2021-05-29T22:23:00Z">
        <w:r w:rsidR="009F33ED" w:rsidRPr="00BE70D2">
          <w:rPr>
            <w:rFonts w:ascii="Times New Roman" w:hAnsi="Times New Roman" w:cs="Times New Roman"/>
            <w:color w:val="000000" w:themeColor="text1"/>
            <w:sz w:val="20"/>
            <w:szCs w:val="20"/>
            <w:rPrChange w:id="4928" w:author="Chen Liao" w:date="2021-06-01T21:13:00Z">
              <w:rPr>
                <w:rFonts w:ascii="Times New Roman" w:hAnsi="Times New Roman" w:cs="Times New Roman"/>
                <w:color w:val="000000" w:themeColor="text1"/>
                <w:sz w:val="20"/>
                <w:szCs w:val="20"/>
              </w:rPr>
            </w:rPrChange>
          </w:rPr>
          <w:t xml:space="preserve"> (C)</w:t>
        </w:r>
      </w:ins>
      <w:ins w:id="4929" w:author="Chen Liao" w:date="2021-05-29T02:18:00Z">
        <w:r w:rsidR="00076E74" w:rsidRPr="00BE70D2">
          <w:rPr>
            <w:rFonts w:ascii="Times New Roman" w:hAnsi="Times New Roman" w:cs="Times New Roman"/>
            <w:color w:val="000000" w:themeColor="text1"/>
            <w:sz w:val="20"/>
            <w:szCs w:val="20"/>
            <w:rPrChange w:id="4930" w:author="Chen Liao" w:date="2021-06-01T21:13:00Z">
              <w:rPr>
                <w:rFonts w:ascii="Times New Roman" w:hAnsi="Times New Roman" w:cs="Times New Roman"/>
                <w:color w:val="000000"/>
                <w:sz w:val="20"/>
                <w:szCs w:val="20"/>
              </w:rPr>
            </w:rPrChange>
          </w:rPr>
          <w:t xml:space="preserve">. </w:t>
        </w:r>
      </w:ins>
      <w:ins w:id="4931" w:author="Chen Liao" w:date="2021-06-02T01:21:00Z">
        <w:r w:rsidR="00B674FA">
          <w:rPr>
            <w:rFonts w:ascii="Times New Roman" w:hAnsi="Times New Roman" w:cs="Times New Roman"/>
            <w:color w:val="000000" w:themeColor="text1"/>
            <w:sz w:val="20"/>
            <w:szCs w:val="20"/>
          </w:rPr>
          <w:t>In</w:t>
        </w:r>
        <w:r w:rsidR="00305D3F">
          <w:rPr>
            <w:rFonts w:ascii="Times New Roman" w:hAnsi="Times New Roman" w:cs="Times New Roman"/>
            <w:color w:val="000000" w:themeColor="text1"/>
            <w:sz w:val="20"/>
            <w:szCs w:val="20"/>
          </w:rPr>
          <w:t xml:space="preserve"> all panels, </w:t>
        </w:r>
      </w:ins>
      <w:moveTo w:id="4932" w:author="Chen Liao" w:date="2021-05-29T00:23:00Z">
        <w:del w:id="4933" w:author="Chen Liao" w:date="2021-05-29T22:35:00Z">
          <w:r w:rsidRPr="00BE70D2" w:rsidDel="00D27367">
            <w:rPr>
              <w:rFonts w:ascii="Times New Roman" w:hAnsi="Times New Roman" w:cs="Times New Roman"/>
              <w:color w:val="000000" w:themeColor="text1"/>
              <w:sz w:val="20"/>
              <w:szCs w:val="20"/>
              <w:rPrChange w:id="4934" w:author="Chen Liao" w:date="2021-06-01T21:13:00Z">
                <w:rPr>
                  <w:rFonts w:ascii="Times New Roman" w:hAnsi="Times New Roman" w:cs="Times New Roman"/>
                  <w:color w:val="000000"/>
                  <w:sz w:val="20"/>
                  <w:szCs w:val="20"/>
                </w:rPr>
              </w:rPrChange>
            </w:rPr>
            <w:delText>in total bacterial load.</w:delText>
          </w:r>
          <w:commentRangeStart w:id="4935"/>
          <w:r w:rsidRPr="00BE70D2" w:rsidDel="00D27367">
            <w:rPr>
              <w:rFonts w:ascii="Times New Roman" w:hAnsi="Times New Roman" w:cs="Times New Roman"/>
              <w:b/>
              <w:bCs/>
              <w:color w:val="000000" w:themeColor="text1"/>
              <w:sz w:val="20"/>
              <w:szCs w:val="20"/>
              <w:rPrChange w:id="4936" w:author="Chen Liao" w:date="2021-06-01T21:13:00Z">
                <w:rPr>
                  <w:rFonts w:ascii="Times New Roman" w:hAnsi="Times New Roman" w:cs="Times New Roman"/>
                  <w:b/>
                  <w:bCs/>
                  <w:color w:val="000000"/>
                  <w:sz w:val="20"/>
                  <w:szCs w:val="20"/>
                </w:rPr>
              </w:rPrChange>
            </w:rPr>
            <w:delText xml:space="preserve"> (B) </w:delText>
          </w:r>
        </w:del>
        <w:del w:id="4937" w:author="Chen Liao" w:date="2021-05-29T02:10:00Z">
          <w:r w:rsidRPr="00BE70D2" w:rsidDel="00942A30">
            <w:rPr>
              <w:rFonts w:ascii="Times New Roman" w:hAnsi="Times New Roman" w:cs="Times New Roman"/>
              <w:color w:val="000000" w:themeColor="text1"/>
              <w:sz w:val="20"/>
              <w:szCs w:val="20"/>
              <w:rPrChange w:id="4938" w:author="Chen Liao" w:date="2021-06-01T21:13:00Z">
                <w:rPr>
                  <w:rFonts w:ascii="Times New Roman" w:hAnsi="Times New Roman" w:cs="Times New Roman"/>
                  <w:color w:val="000000"/>
                  <w:sz w:val="20"/>
                  <w:szCs w:val="20"/>
                </w:rPr>
              </w:rPrChange>
            </w:rPr>
            <w:delText xml:space="preserve">Baseline-dependent response of individual bacterial taxa. There are four different types of dynamical responses, based on P-values of the significance test of growth response (Pr) and baseline dependence (Pb). The non-responsive bacterial taxa are marked as gray dots, while the responsive ones are colored by the ratio of their averaged absolute abundances (abs. abun.) between inulin and cellulose group. </w:delText>
          </w:r>
          <w:commentRangeEnd w:id="4935"/>
          <w:r w:rsidRPr="00BE70D2" w:rsidDel="00942A30">
            <w:rPr>
              <w:rStyle w:val="CommentReference"/>
              <w:rFonts w:ascii="Times New Roman" w:eastAsia="Times New Roman" w:hAnsi="Times New Roman" w:cs="Times New Roman"/>
              <w:color w:val="000000" w:themeColor="text1"/>
              <w:rPrChange w:id="4939" w:author="Chen Liao" w:date="2021-06-01T21:13:00Z">
                <w:rPr>
                  <w:rStyle w:val="CommentReference"/>
                  <w:rFonts w:ascii="Times New Roman" w:eastAsia="Times New Roman" w:hAnsi="Times New Roman" w:cs="Times New Roman"/>
                </w:rPr>
              </w:rPrChange>
            </w:rPr>
            <w:commentReference w:id="4935"/>
          </w:r>
          <w:r w:rsidRPr="00BE70D2" w:rsidDel="00942A30">
            <w:rPr>
              <w:rFonts w:ascii="Times New Roman" w:hAnsi="Times New Roman" w:cs="Times New Roman"/>
              <w:b/>
              <w:bCs/>
              <w:color w:val="000000" w:themeColor="text1"/>
              <w:sz w:val="20"/>
              <w:szCs w:val="20"/>
              <w:rPrChange w:id="4940" w:author="Chen Liao" w:date="2021-06-01T21:13:00Z">
                <w:rPr>
                  <w:rFonts w:ascii="Times New Roman" w:hAnsi="Times New Roman" w:cs="Times New Roman"/>
                  <w:b/>
                  <w:bCs/>
                  <w:color w:val="000000"/>
                  <w:sz w:val="20"/>
                  <w:szCs w:val="20"/>
                </w:rPr>
              </w:rPrChange>
            </w:rPr>
            <w:delText xml:space="preserve"> </w:delText>
          </w:r>
        </w:del>
        <w:del w:id="4941" w:author="Chen Liao" w:date="2021-05-29T22:35:00Z">
          <w:r w:rsidRPr="00BE70D2" w:rsidDel="00D27367">
            <w:rPr>
              <w:rFonts w:ascii="Times New Roman" w:hAnsi="Times New Roman" w:cs="Times New Roman"/>
              <w:b/>
              <w:bCs/>
              <w:color w:val="000000" w:themeColor="text1"/>
              <w:sz w:val="20"/>
              <w:szCs w:val="20"/>
              <w:rPrChange w:id="4942" w:author="Chen Liao" w:date="2021-06-01T21:13:00Z">
                <w:rPr>
                  <w:rFonts w:ascii="Times New Roman" w:hAnsi="Times New Roman" w:cs="Times New Roman"/>
                  <w:b/>
                  <w:bCs/>
                  <w:color w:val="000000"/>
                  <w:sz w:val="20"/>
                  <w:szCs w:val="20"/>
                </w:rPr>
              </w:rPrChange>
            </w:rPr>
            <w:delText xml:space="preserve">(C) </w:delText>
          </w:r>
          <w:r w:rsidRPr="00BE70D2" w:rsidDel="00D27367">
            <w:rPr>
              <w:rFonts w:ascii="Times New Roman" w:hAnsi="Times New Roman" w:cs="Times New Roman"/>
              <w:color w:val="000000" w:themeColor="text1"/>
              <w:sz w:val="20"/>
              <w:szCs w:val="20"/>
              <w:rPrChange w:id="4943" w:author="Chen Liao" w:date="2021-06-01T21:13:00Z">
                <w:rPr>
                  <w:rFonts w:ascii="Times New Roman" w:hAnsi="Times New Roman" w:cs="Times New Roman"/>
                  <w:color w:val="000000"/>
                  <w:sz w:val="20"/>
                  <w:szCs w:val="20"/>
                </w:rPr>
              </w:rPrChange>
            </w:rPr>
            <w:delText xml:space="preserve">Baseline-dependent response in SCFA production. </w:delText>
          </w:r>
        </w:del>
        <w:commentRangeStart w:id="4944"/>
        <w:del w:id="4945" w:author="Chen Liao" w:date="2021-05-29T02:09:00Z">
          <w:r w:rsidRPr="00BE70D2" w:rsidDel="00D059E3">
            <w:rPr>
              <w:rFonts w:ascii="Times New Roman" w:hAnsi="Times New Roman" w:cs="Times New Roman"/>
              <w:color w:val="000000" w:themeColor="text1"/>
              <w:sz w:val="20"/>
              <w:szCs w:val="20"/>
              <w:rPrChange w:id="4946" w:author="Chen Liao" w:date="2021-06-01T21:13:00Z">
                <w:rPr>
                  <w:rFonts w:ascii="Times New Roman" w:hAnsi="Times New Roman" w:cs="Times New Roman"/>
                  <w:color w:val="000000"/>
                  <w:sz w:val="20"/>
                  <w:szCs w:val="20"/>
                </w:rPr>
              </w:rPrChange>
            </w:rPr>
            <w:delText>We mapped the inulin-stimulated dynamical response of any variable relative to its corresponding response in the cellulose group onto a reduced two-dimensional (2D) space spanned by two factors extracted from sequential non-negative matrix factorization. In the 2D plot, each symbol represents a mouse (dots: cellulose group, crosses: inulin group) and all mice data from the same vendor under the same dietary fiber treatment was used to fit an eclipse (ellipse’s radius was determined by 2 standard deviations). For each vendor, an arrow was drawn from the eclipse center of the vendor under cellulose treatment (standardized to the origin) to that under the inulin treatment.</w:delText>
          </w:r>
          <w:commentRangeEnd w:id="4944"/>
          <w:r w:rsidRPr="00BE70D2" w:rsidDel="00D059E3">
            <w:rPr>
              <w:rStyle w:val="CommentReference"/>
              <w:rFonts w:ascii="Times New Roman" w:eastAsia="Times New Roman" w:hAnsi="Times New Roman" w:cs="Times New Roman"/>
              <w:color w:val="000000" w:themeColor="text1"/>
              <w:rPrChange w:id="4947" w:author="Chen Liao" w:date="2021-06-01T21:13:00Z">
                <w:rPr>
                  <w:rStyle w:val="CommentReference"/>
                  <w:rFonts w:ascii="Times New Roman" w:eastAsia="Times New Roman" w:hAnsi="Times New Roman" w:cs="Times New Roman"/>
                </w:rPr>
              </w:rPrChange>
            </w:rPr>
            <w:commentReference w:id="4944"/>
          </w:r>
          <w:r w:rsidRPr="00BE70D2" w:rsidDel="00D059E3">
            <w:rPr>
              <w:rFonts w:ascii="Times New Roman" w:hAnsi="Times New Roman" w:cs="Times New Roman"/>
              <w:color w:val="000000" w:themeColor="text1"/>
              <w:sz w:val="20"/>
              <w:szCs w:val="20"/>
              <w:rPrChange w:id="4948" w:author="Chen Liao" w:date="2021-06-01T21:13:00Z">
                <w:rPr>
                  <w:rFonts w:ascii="Times New Roman" w:hAnsi="Times New Roman" w:cs="Times New Roman"/>
                  <w:color w:val="000000"/>
                  <w:sz w:val="20"/>
                  <w:szCs w:val="20"/>
                </w:rPr>
              </w:rPrChange>
            </w:rPr>
            <w:delText xml:space="preserve"> Numbers in parentheses on x- and y-axis labels indicate factor loadings. Taxonomic labels w/ “Un.” group bacteria that are unclassified or uncultured at lower taxonomic ranks.</w:delText>
          </w:r>
        </w:del>
      </w:moveTo>
      <w:ins w:id="4949" w:author="Chen Liao" w:date="2021-06-02T01:21:00Z">
        <w:r w:rsidR="00305D3F">
          <w:rPr>
            <w:rFonts w:ascii="Times New Roman" w:hAnsi="Times New Roman" w:cs="Times New Roman"/>
            <w:color w:val="000000" w:themeColor="text1"/>
            <w:sz w:val="20"/>
            <w:szCs w:val="20"/>
          </w:rPr>
          <w:t>e</w:t>
        </w:r>
      </w:ins>
      <w:ins w:id="4950" w:author="Chen Liao" w:date="2021-05-29T02:26:00Z">
        <w:r w:rsidR="009B6ED3" w:rsidRPr="00BE70D2">
          <w:rPr>
            <w:rFonts w:ascii="Times New Roman" w:hAnsi="Times New Roman" w:cs="Times New Roman"/>
            <w:color w:val="000000" w:themeColor="text1"/>
            <w:sz w:val="20"/>
            <w:szCs w:val="20"/>
            <w:rPrChange w:id="4951" w:author="Chen Liao" w:date="2021-06-01T21:13:00Z">
              <w:rPr>
                <w:rFonts w:ascii="Times New Roman" w:hAnsi="Times New Roman" w:cs="Times New Roman"/>
                <w:color w:val="000000"/>
                <w:sz w:val="20"/>
                <w:szCs w:val="20"/>
              </w:rPr>
            </w:rPrChange>
          </w:rPr>
          <w:t>ach symbol</w:t>
        </w:r>
      </w:ins>
      <w:ins w:id="4952" w:author="Chen Liao" w:date="2021-05-29T02:27:00Z">
        <w:r w:rsidR="0062223F" w:rsidRPr="00BE70D2">
          <w:rPr>
            <w:rFonts w:ascii="Times New Roman" w:hAnsi="Times New Roman" w:cs="Times New Roman"/>
            <w:color w:val="000000" w:themeColor="text1"/>
            <w:sz w:val="20"/>
            <w:szCs w:val="20"/>
            <w:rPrChange w:id="4953" w:author="Chen Liao" w:date="2021-06-01T21:13:00Z">
              <w:rPr>
                <w:rFonts w:ascii="Times New Roman" w:hAnsi="Times New Roman" w:cs="Times New Roman"/>
                <w:color w:val="000000"/>
                <w:sz w:val="20"/>
                <w:szCs w:val="20"/>
              </w:rPr>
            </w:rPrChange>
          </w:rPr>
          <w:t xml:space="preserve"> </w:t>
        </w:r>
      </w:ins>
      <w:ins w:id="4954" w:author="Chen Liao" w:date="2021-05-29T02:26:00Z">
        <w:r w:rsidR="009B6ED3" w:rsidRPr="00BE70D2">
          <w:rPr>
            <w:rFonts w:ascii="Times New Roman" w:hAnsi="Times New Roman" w:cs="Times New Roman"/>
            <w:color w:val="000000" w:themeColor="text1"/>
            <w:sz w:val="20"/>
            <w:szCs w:val="20"/>
            <w:rPrChange w:id="4955" w:author="Chen Liao" w:date="2021-06-01T21:13:00Z">
              <w:rPr>
                <w:rFonts w:ascii="Times New Roman" w:hAnsi="Times New Roman" w:cs="Times New Roman"/>
                <w:color w:val="000000"/>
                <w:sz w:val="20"/>
                <w:szCs w:val="20"/>
              </w:rPr>
            </w:rPrChange>
          </w:rPr>
          <w:t xml:space="preserve">represents a mouse (dots: cellulose group, crosses: inulin group) and all mice data from the same vendor under the same </w:t>
        </w:r>
      </w:ins>
      <w:ins w:id="4956" w:author="Chen Liao" w:date="2021-06-02T02:17:00Z">
        <w:r w:rsidR="001D5E23">
          <w:rPr>
            <w:rFonts w:ascii="Times New Roman" w:hAnsi="Times New Roman" w:cs="Times New Roman"/>
            <w:color w:val="000000" w:themeColor="text1"/>
            <w:sz w:val="20"/>
            <w:szCs w:val="20"/>
          </w:rPr>
          <w:t xml:space="preserve">intervention </w:t>
        </w:r>
      </w:ins>
      <w:ins w:id="4957" w:author="Chen Liao" w:date="2021-05-29T22:36:00Z">
        <w:r w:rsidR="00D27367" w:rsidRPr="00BE70D2">
          <w:rPr>
            <w:rFonts w:ascii="Times New Roman" w:hAnsi="Times New Roman" w:cs="Times New Roman"/>
            <w:color w:val="000000" w:themeColor="text1"/>
            <w:sz w:val="20"/>
            <w:szCs w:val="20"/>
            <w:rPrChange w:id="4958" w:author="Chen Liao" w:date="2021-06-01T21:13:00Z">
              <w:rPr>
                <w:rFonts w:ascii="Times New Roman" w:hAnsi="Times New Roman" w:cs="Times New Roman"/>
                <w:color w:val="000000" w:themeColor="text1"/>
                <w:sz w:val="20"/>
                <w:szCs w:val="20"/>
              </w:rPr>
            </w:rPrChange>
          </w:rPr>
          <w:t xml:space="preserve">(inulin or cellulose) </w:t>
        </w:r>
      </w:ins>
      <w:ins w:id="4959" w:author="Chen Liao" w:date="2021-05-29T02:26:00Z">
        <w:r w:rsidR="009B6ED3" w:rsidRPr="00BE70D2">
          <w:rPr>
            <w:rFonts w:ascii="Times New Roman" w:hAnsi="Times New Roman" w:cs="Times New Roman"/>
            <w:color w:val="000000" w:themeColor="text1"/>
            <w:sz w:val="20"/>
            <w:szCs w:val="20"/>
            <w:rPrChange w:id="4960" w:author="Chen Liao" w:date="2021-06-01T21:13:00Z">
              <w:rPr>
                <w:rFonts w:ascii="Times New Roman" w:hAnsi="Times New Roman" w:cs="Times New Roman"/>
                <w:color w:val="000000"/>
                <w:sz w:val="20"/>
                <w:szCs w:val="20"/>
              </w:rPr>
            </w:rPrChange>
          </w:rPr>
          <w:t xml:space="preserve">was used to fit an eclipse (ellipse’s radius was determined by 2 standard deviations). </w:t>
        </w:r>
      </w:ins>
      <w:ins w:id="4961" w:author="Chen Liao" w:date="2021-06-02T01:21:00Z">
        <w:r w:rsidR="00305D3F" w:rsidRPr="003554E6">
          <w:rPr>
            <w:rFonts w:ascii="Times New Roman" w:hAnsi="Times New Roman" w:cs="Times New Roman"/>
            <w:color w:val="000000" w:themeColor="text1"/>
            <w:sz w:val="20"/>
            <w:szCs w:val="20"/>
          </w:rPr>
          <w:t>Beijing, Guangdong, Hunan, Shanghai are four different mice vendors</w:t>
        </w:r>
        <w:r w:rsidR="00305D3F">
          <w:rPr>
            <w:rFonts w:ascii="Times New Roman" w:hAnsi="Times New Roman" w:cs="Times New Roman"/>
            <w:color w:val="000000" w:themeColor="text1"/>
            <w:sz w:val="20"/>
            <w:szCs w:val="20"/>
          </w:rPr>
          <w:t xml:space="preserve">. </w:t>
        </w:r>
      </w:ins>
      <w:ins w:id="4962" w:author="Chen Liao" w:date="2021-05-29T02:26:00Z">
        <w:r w:rsidR="009B6ED3" w:rsidRPr="00BE70D2">
          <w:rPr>
            <w:rFonts w:ascii="Times New Roman" w:hAnsi="Times New Roman" w:cs="Times New Roman"/>
            <w:color w:val="000000" w:themeColor="text1"/>
            <w:sz w:val="20"/>
            <w:szCs w:val="20"/>
            <w:rPrChange w:id="4963" w:author="Chen Liao" w:date="2021-06-01T21:13:00Z">
              <w:rPr>
                <w:rFonts w:ascii="Times New Roman" w:hAnsi="Times New Roman" w:cs="Times New Roman"/>
                <w:color w:val="000000"/>
                <w:sz w:val="20"/>
                <w:szCs w:val="20"/>
              </w:rPr>
            </w:rPrChange>
          </w:rPr>
          <w:t xml:space="preserve">For each </w:t>
        </w:r>
        <w:r w:rsidR="009B6ED3" w:rsidRPr="00BE70D2">
          <w:rPr>
            <w:rFonts w:ascii="Times New Roman" w:hAnsi="Times New Roman" w:cs="Times New Roman"/>
            <w:color w:val="000000" w:themeColor="text1"/>
            <w:sz w:val="20"/>
            <w:szCs w:val="20"/>
            <w:rPrChange w:id="4964" w:author="Chen Liao" w:date="2021-06-01T21:13:00Z">
              <w:rPr>
                <w:rFonts w:ascii="Times New Roman" w:hAnsi="Times New Roman" w:cs="Times New Roman"/>
                <w:color w:val="000000"/>
                <w:sz w:val="20"/>
                <w:szCs w:val="20"/>
              </w:rPr>
            </w:rPrChange>
          </w:rPr>
          <w:lastRenderedPageBreak/>
          <w:t xml:space="preserve">vendor, an arrow was drawn from the eclipse center of the vendor under cellulose </w:t>
        </w:r>
      </w:ins>
      <w:ins w:id="4965" w:author="Chen Liao" w:date="2021-06-02T02:17:00Z">
        <w:r w:rsidR="00A632C5">
          <w:rPr>
            <w:rFonts w:ascii="Times New Roman" w:hAnsi="Times New Roman" w:cs="Times New Roman"/>
            <w:color w:val="000000" w:themeColor="text1"/>
            <w:sz w:val="20"/>
            <w:szCs w:val="20"/>
          </w:rPr>
          <w:t>interve</w:t>
        </w:r>
      </w:ins>
      <w:ins w:id="4966" w:author="Chen Liao" w:date="2021-06-02T02:18:00Z">
        <w:r w:rsidR="00A632C5">
          <w:rPr>
            <w:rFonts w:ascii="Times New Roman" w:hAnsi="Times New Roman" w:cs="Times New Roman"/>
            <w:color w:val="000000" w:themeColor="text1"/>
            <w:sz w:val="20"/>
            <w:szCs w:val="20"/>
          </w:rPr>
          <w:t>ntion</w:t>
        </w:r>
      </w:ins>
      <w:ins w:id="4967" w:author="Chen Liao" w:date="2021-05-29T02:26:00Z">
        <w:r w:rsidR="009B6ED3" w:rsidRPr="00BE70D2">
          <w:rPr>
            <w:rFonts w:ascii="Times New Roman" w:hAnsi="Times New Roman" w:cs="Times New Roman"/>
            <w:color w:val="000000" w:themeColor="text1"/>
            <w:sz w:val="20"/>
            <w:szCs w:val="20"/>
            <w:rPrChange w:id="4968" w:author="Chen Liao" w:date="2021-06-01T21:13:00Z">
              <w:rPr>
                <w:rFonts w:ascii="Times New Roman" w:hAnsi="Times New Roman" w:cs="Times New Roman"/>
                <w:color w:val="000000"/>
                <w:sz w:val="20"/>
                <w:szCs w:val="20"/>
              </w:rPr>
            </w:rPrChange>
          </w:rPr>
          <w:t xml:space="preserve"> (standardized to the origin) to that under the </w:t>
        </w:r>
      </w:ins>
      <w:ins w:id="4969" w:author="Chen Liao" w:date="2021-05-29T22:37:00Z">
        <w:r w:rsidR="00914C00" w:rsidRPr="00BE70D2">
          <w:rPr>
            <w:rFonts w:ascii="Times New Roman" w:hAnsi="Times New Roman" w:cs="Times New Roman"/>
            <w:color w:val="000000" w:themeColor="text1"/>
            <w:sz w:val="20"/>
            <w:szCs w:val="20"/>
            <w:rPrChange w:id="4970" w:author="Chen Liao" w:date="2021-06-01T21:13:00Z">
              <w:rPr>
                <w:rFonts w:ascii="Times New Roman" w:hAnsi="Times New Roman" w:cs="Times New Roman"/>
                <w:color w:val="000000" w:themeColor="text1"/>
                <w:sz w:val="20"/>
                <w:szCs w:val="20"/>
              </w:rPr>
            </w:rPrChange>
          </w:rPr>
          <w:t>inulin</w:t>
        </w:r>
      </w:ins>
      <w:ins w:id="4971" w:author="Chen Liao" w:date="2021-05-29T02:27:00Z">
        <w:r w:rsidR="0062223F" w:rsidRPr="00BE70D2">
          <w:rPr>
            <w:rFonts w:ascii="Times New Roman" w:hAnsi="Times New Roman" w:cs="Times New Roman"/>
            <w:color w:val="000000" w:themeColor="text1"/>
            <w:sz w:val="20"/>
            <w:szCs w:val="20"/>
            <w:rPrChange w:id="4972" w:author="Chen Liao" w:date="2021-06-01T21:13:00Z">
              <w:rPr>
                <w:rFonts w:ascii="Times New Roman" w:hAnsi="Times New Roman" w:cs="Times New Roman"/>
                <w:color w:val="000000"/>
                <w:sz w:val="20"/>
                <w:szCs w:val="20"/>
              </w:rPr>
            </w:rPrChange>
          </w:rPr>
          <w:t xml:space="preserve"> </w:t>
        </w:r>
      </w:ins>
      <w:ins w:id="4973" w:author="Chen Liao" w:date="2021-06-02T02:18:00Z">
        <w:r w:rsidR="00A632C5">
          <w:rPr>
            <w:rFonts w:ascii="Times New Roman" w:hAnsi="Times New Roman" w:cs="Times New Roman"/>
            <w:color w:val="000000" w:themeColor="text1"/>
            <w:sz w:val="20"/>
            <w:szCs w:val="20"/>
          </w:rPr>
          <w:t>intervention</w:t>
        </w:r>
      </w:ins>
      <w:ins w:id="4974" w:author="Chen Liao" w:date="2021-05-29T02:26:00Z">
        <w:r w:rsidR="009B6ED3" w:rsidRPr="00BE70D2">
          <w:rPr>
            <w:rFonts w:ascii="Times New Roman" w:hAnsi="Times New Roman" w:cs="Times New Roman"/>
            <w:color w:val="000000" w:themeColor="text1"/>
            <w:sz w:val="20"/>
            <w:szCs w:val="20"/>
            <w:rPrChange w:id="4975" w:author="Chen Liao" w:date="2021-06-01T21:13:00Z">
              <w:rPr>
                <w:rFonts w:ascii="Times New Roman" w:hAnsi="Times New Roman" w:cs="Times New Roman"/>
                <w:color w:val="000000"/>
                <w:sz w:val="20"/>
                <w:szCs w:val="20"/>
              </w:rPr>
            </w:rPrChange>
          </w:rPr>
          <w:t>.</w:t>
        </w:r>
        <w:commentRangeStart w:id="4976"/>
        <w:commentRangeEnd w:id="4976"/>
        <w:r w:rsidR="009B6ED3" w:rsidRPr="00BE70D2">
          <w:rPr>
            <w:rStyle w:val="CommentReference"/>
            <w:rFonts w:ascii="Times New Roman" w:eastAsia="Times New Roman" w:hAnsi="Times New Roman" w:cs="Times New Roman"/>
            <w:color w:val="000000" w:themeColor="text1"/>
            <w:rPrChange w:id="4977" w:author="Chen Liao" w:date="2021-06-01T21:13:00Z">
              <w:rPr>
                <w:rStyle w:val="CommentReference"/>
                <w:rFonts w:ascii="Times New Roman" w:eastAsia="Times New Roman" w:hAnsi="Times New Roman" w:cs="Times New Roman"/>
              </w:rPr>
            </w:rPrChange>
          </w:rPr>
          <w:commentReference w:id="4976"/>
        </w:r>
      </w:ins>
    </w:p>
    <w:moveToRangeEnd w:id="4322"/>
    <w:p w14:paraId="3341A3A9" w14:textId="77777777" w:rsidR="004E7CD1" w:rsidRPr="00BE70D2" w:rsidRDefault="004E7CD1" w:rsidP="00AD66A8">
      <w:pPr>
        <w:jc w:val="both"/>
        <w:rPr>
          <w:color w:val="000000" w:themeColor="text1"/>
          <w:sz w:val="22"/>
          <w:szCs w:val="22"/>
          <w:rPrChange w:id="4978" w:author="Chen Liao" w:date="2021-06-01T21:13:00Z">
            <w:rPr>
              <w:sz w:val="22"/>
              <w:szCs w:val="22"/>
            </w:rPr>
          </w:rPrChange>
        </w:rPr>
      </w:pPr>
    </w:p>
    <w:p w14:paraId="402268EA" w14:textId="39798F93" w:rsidR="00184439" w:rsidRPr="00BE70D2" w:rsidDel="00933D17" w:rsidRDefault="00FE08DE" w:rsidP="009911B8">
      <w:pPr>
        <w:pStyle w:val="paragraph"/>
        <w:spacing w:before="0" w:beforeAutospacing="0" w:after="0" w:afterAutospacing="0"/>
        <w:jc w:val="both"/>
        <w:rPr>
          <w:del w:id="4979" w:author="Chen Liao" w:date="2021-05-29T07:52:00Z"/>
          <w:rFonts w:ascii="Times New Roman" w:hAnsi="Times New Roman" w:cs="Times New Roman"/>
          <w:color w:val="000000" w:themeColor="text1"/>
          <w:sz w:val="22"/>
          <w:szCs w:val="22"/>
          <w:rPrChange w:id="4980" w:author="Chen Liao" w:date="2021-06-01T21:13:00Z">
            <w:rPr>
              <w:del w:id="4981" w:author="Chen Liao" w:date="2021-05-29T07:52:00Z"/>
              <w:rFonts w:ascii="Times New Roman" w:hAnsi="Times New Roman" w:cs="Times New Roman"/>
              <w:color w:val="000000"/>
              <w:sz w:val="22"/>
              <w:szCs w:val="22"/>
            </w:rPr>
          </w:rPrChange>
        </w:rPr>
      </w:pPr>
      <w:ins w:id="4982" w:author="Chen Liao" w:date="2021-06-01T22:17:00Z">
        <w:r>
          <w:rPr>
            <w:rFonts w:ascii="Times New Roman" w:hAnsi="Times New Roman" w:cs="Times New Roman"/>
            <w:b/>
            <w:bCs/>
            <w:color w:val="000000" w:themeColor="text1"/>
            <w:sz w:val="22"/>
            <w:szCs w:val="22"/>
          </w:rPr>
          <w:t>Ecological i</w:t>
        </w:r>
      </w:ins>
      <w:commentRangeStart w:id="4983"/>
      <w:del w:id="4984" w:author="Chen Liao" w:date="2021-06-01T22:17:00Z">
        <w:r w:rsidR="0013058C" w:rsidRPr="00BE70D2" w:rsidDel="00FE08DE">
          <w:rPr>
            <w:rFonts w:ascii="Times New Roman" w:hAnsi="Times New Roman" w:cs="Times New Roman"/>
            <w:b/>
            <w:bCs/>
            <w:color w:val="000000" w:themeColor="text1"/>
            <w:sz w:val="22"/>
            <w:szCs w:val="22"/>
            <w:rPrChange w:id="4985" w:author="Chen Liao" w:date="2021-06-01T21:13:00Z">
              <w:rPr>
                <w:b/>
                <w:bCs/>
                <w:color w:val="000000"/>
                <w:sz w:val="22"/>
                <w:szCs w:val="22"/>
              </w:rPr>
            </w:rPrChange>
          </w:rPr>
          <w:delText>I</w:delText>
        </w:r>
      </w:del>
      <w:r w:rsidR="0013058C" w:rsidRPr="00BE70D2">
        <w:rPr>
          <w:rFonts w:ascii="Times New Roman" w:hAnsi="Times New Roman" w:cs="Times New Roman"/>
          <w:b/>
          <w:bCs/>
          <w:color w:val="000000" w:themeColor="text1"/>
          <w:sz w:val="22"/>
          <w:szCs w:val="22"/>
          <w:rPrChange w:id="4986" w:author="Chen Liao" w:date="2021-06-01T21:13:00Z">
            <w:rPr>
              <w:b/>
              <w:bCs/>
              <w:color w:val="000000"/>
              <w:sz w:val="22"/>
              <w:szCs w:val="22"/>
            </w:rPr>
          </w:rPrChange>
        </w:rPr>
        <w:t>nfer</w:t>
      </w:r>
      <w:r w:rsidR="003F7425" w:rsidRPr="00BE70D2">
        <w:rPr>
          <w:rFonts w:ascii="Times New Roman" w:hAnsi="Times New Roman" w:cs="Times New Roman"/>
          <w:b/>
          <w:bCs/>
          <w:color w:val="000000" w:themeColor="text1"/>
          <w:sz w:val="22"/>
          <w:szCs w:val="22"/>
          <w:rPrChange w:id="4987" w:author="Chen Liao" w:date="2021-06-01T21:13:00Z">
            <w:rPr>
              <w:b/>
              <w:bCs/>
              <w:color w:val="000000"/>
              <w:sz w:val="22"/>
              <w:szCs w:val="22"/>
            </w:rPr>
          </w:rPrChange>
        </w:rPr>
        <w:t>ence of</w:t>
      </w:r>
      <w:r w:rsidR="0013058C" w:rsidRPr="00BE70D2">
        <w:rPr>
          <w:rFonts w:ascii="Times New Roman" w:hAnsi="Times New Roman" w:cs="Times New Roman"/>
          <w:b/>
          <w:bCs/>
          <w:color w:val="000000" w:themeColor="text1"/>
          <w:sz w:val="22"/>
          <w:szCs w:val="22"/>
          <w:rPrChange w:id="4988" w:author="Chen Liao" w:date="2021-06-01T21:13:00Z">
            <w:rPr>
              <w:b/>
              <w:bCs/>
              <w:color w:val="000000"/>
              <w:sz w:val="22"/>
              <w:szCs w:val="22"/>
            </w:rPr>
          </w:rPrChange>
        </w:rPr>
        <w:t xml:space="preserve"> </w:t>
      </w:r>
      <w:del w:id="4989" w:author="Chen Liao" w:date="2021-05-29T02:28:00Z">
        <w:r w:rsidR="0013058C" w:rsidRPr="00BE70D2" w:rsidDel="009B66EC">
          <w:rPr>
            <w:rFonts w:ascii="Times New Roman" w:hAnsi="Times New Roman" w:cs="Times New Roman"/>
            <w:b/>
            <w:bCs/>
            <w:color w:val="000000" w:themeColor="text1"/>
            <w:sz w:val="22"/>
            <w:szCs w:val="22"/>
            <w:rPrChange w:id="4990" w:author="Chen Liao" w:date="2021-06-01T21:13:00Z">
              <w:rPr>
                <w:b/>
                <w:bCs/>
                <w:color w:val="000000"/>
                <w:sz w:val="22"/>
                <w:szCs w:val="22"/>
              </w:rPr>
            </w:rPrChange>
          </w:rPr>
          <w:delText>dietary fiber</w:delText>
        </w:r>
      </w:del>
      <w:ins w:id="4991" w:author="Chen Liao" w:date="2021-06-01T22:17:00Z">
        <w:r>
          <w:rPr>
            <w:rFonts w:ascii="Times New Roman" w:hAnsi="Times New Roman" w:cs="Times New Roman"/>
            <w:b/>
            <w:bCs/>
            <w:color w:val="000000" w:themeColor="text1"/>
            <w:sz w:val="22"/>
            <w:szCs w:val="22"/>
          </w:rPr>
          <w:t>inulin</w:t>
        </w:r>
      </w:ins>
      <w:del w:id="4992" w:author="Chen Liao" w:date="2021-06-01T22:17:00Z">
        <w:r w:rsidR="0013058C" w:rsidRPr="00BE70D2" w:rsidDel="00FE08DE">
          <w:rPr>
            <w:rFonts w:ascii="Times New Roman" w:hAnsi="Times New Roman" w:cs="Times New Roman"/>
            <w:b/>
            <w:bCs/>
            <w:color w:val="000000" w:themeColor="text1"/>
            <w:sz w:val="22"/>
            <w:szCs w:val="22"/>
            <w:rPrChange w:id="4993" w:author="Chen Liao" w:date="2021-06-01T21:13:00Z">
              <w:rPr>
                <w:b/>
                <w:bCs/>
                <w:color w:val="000000"/>
                <w:sz w:val="22"/>
                <w:szCs w:val="22"/>
              </w:rPr>
            </w:rPrChange>
          </w:rPr>
          <w:delText xml:space="preserve"> responders</w:delText>
        </w:r>
      </w:del>
      <w:ins w:id="4994" w:author="Chen Liao" w:date="2021-05-29T02:28:00Z">
        <w:r w:rsidR="009B66EC" w:rsidRPr="00BE70D2">
          <w:rPr>
            <w:rFonts w:ascii="Times New Roman" w:hAnsi="Times New Roman" w:cs="Times New Roman"/>
            <w:b/>
            <w:bCs/>
            <w:color w:val="000000" w:themeColor="text1"/>
            <w:sz w:val="22"/>
            <w:szCs w:val="22"/>
            <w:rPrChange w:id="4995" w:author="Chen Liao" w:date="2021-06-01T21:13:00Z">
              <w:rPr>
                <w:b/>
                <w:bCs/>
                <w:color w:val="000000"/>
                <w:sz w:val="22"/>
                <w:szCs w:val="22"/>
              </w:rPr>
            </w:rPrChange>
          </w:rPr>
          <w:t xml:space="preserve"> degraders</w:t>
        </w:r>
      </w:ins>
      <w:r w:rsidR="0013058C" w:rsidRPr="00BE70D2">
        <w:rPr>
          <w:rFonts w:ascii="Times New Roman" w:hAnsi="Times New Roman" w:cs="Times New Roman"/>
          <w:b/>
          <w:bCs/>
          <w:color w:val="000000" w:themeColor="text1"/>
          <w:sz w:val="22"/>
          <w:szCs w:val="22"/>
          <w:rPrChange w:id="4996" w:author="Chen Liao" w:date="2021-06-01T21:13:00Z">
            <w:rPr>
              <w:b/>
              <w:bCs/>
              <w:color w:val="000000"/>
              <w:sz w:val="22"/>
              <w:szCs w:val="22"/>
            </w:rPr>
          </w:rPrChange>
        </w:rPr>
        <w:t>.</w:t>
      </w:r>
      <w:r w:rsidR="0013058C" w:rsidRPr="00BE70D2">
        <w:rPr>
          <w:rFonts w:ascii="Times New Roman" w:hAnsi="Times New Roman" w:cs="Times New Roman"/>
          <w:b/>
          <w:bCs/>
          <w:color w:val="000000" w:themeColor="text1"/>
          <w:sz w:val="22"/>
          <w:szCs w:val="22"/>
          <w:rPrChange w:id="4997" w:author="Chen Liao" w:date="2021-06-01T21:13:00Z">
            <w:rPr>
              <w:rFonts w:ascii="Times New Roman" w:hAnsi="Times New Roman" w:cs="Times New Roman"/>
              <w:b/>
              <w:bCs/>
              <w:color w:val="000000" w:themeColor="text1"/>
              <w:sz w:val="22"/>
              <w:szCs w:val="22"/>
            </w:rPr>
          </w:rPrChange>
        </w:rPr>
        <w:t xml:space="preserve"> </w:t>
      </w:r>
      <w:commentRangeEnd w:id="4983"/>
      <w:r w:rsidR="009414D4" w:rsidRPr="00BE70D2">
        <w:rPr>
          <w:rStyle w:val="CommentReference"/>
          <w:rFonts w:ascii="Times New Roman" w:hAnsi="Times New Roman" w:cs="Times New Roman"/>
          <w:color w:val="000000" w:themeColor="text1"/>
          <w:sz w:val="22"/>
          <w:szCs w:val="22"/>
          <w:rPrChange w:id="4998" w:author="Chen Liao" w:date="2021-06-01T21:13:00Z">
            <w:rPr>
              <w:rStyle w:val="CommentReference"/>
            </w:rPr>
          </w:rPrChange>
        </w:rPr>
        <w:commentReference w:id="4983"/>
      </w:r>
      <w:ins w:id="4999" w:author="Chen Liao" w:date="2021-05-29T07:15:00Z">
        <w:r w:rsidR="007E457F" w:rsidRPr="00BE70D2">
          <w:rPr>
            <w:rFonts w:ascii="Times New Roman" w:hAnsi="Times New Roman" w:cs="Times New Roman"/>
            <w:color w:val="000000" w:themeColor="text1"/>
            <w:sz w:val="22"/>
            <w:szCs w:val="22"/>
            <w:rPrChange w:id="5000" w:author="Chen Liao" w:date="2021-06-01T21:13:00Z">
              <w:rPr>
                <w:color w:val="000000"/>
                <w:sz w:val="22"/>
                <w:szCs w:val="22"/>
              </w:rPr>
            </w:rPrChange>
          </w:rPr>
          <w:t xml:space="preserve">The </w:t>
        </w:r>
      </w:ins>
      <w:ins w:id="5001" w:author="Chen Liao" w:date="2021-05-29T07:21:00Z">
        <w:r w:rsidR="00820F88" w:rsidRPr="00BE70D2">
          <w:rPr>
            <w:rFonts w:ascii="Times New Roman" w:hAnsi="Times New Roman" w:cs="Times New Roman"/>
            <w:color w:val="000000" w:themeColor="text1"/>
            <w:sz w:val="22"/>
            <w:szCs w:val="22"/>
            <w:rPrChange w:id="5002" w:author="Chen Liao" w:date="2021-06-01T21:13:00Z">
              <w:rPr>
                <w:color w:val="000000"/>
                <w:sz w:val="22"/>
                <w:szCs w:val="22"/>
              </w:rPr>
            </w:rPrChange>
          </w:rPr>
          <w:t>computational assay</w:t>
        </w:r>
      </w:ins>
      <w:ins w:id="5003" w:author="Chen Liao" w:date="2021-05-29T07:15:00Z">
        <w:r w:rsidR="007E457F" w:rsidRPr="00BE70D2">
          <w:rPr>
            <w:rFonts w:ascii="Times New Roman" w:hAnsi="Times New Roman" w:cs="Times New Roman"/>
            <w:color w:val="000000" w:themeColor="text1"/>
            <w:sz w:val="22"/>
            <w:szCs w:val="22"/>
            <w:rPrChange w:id="5004" w:author="Chen Liao" w:date="2021-06-01T21:13:00Z">
              <w:rPr>
                <w:color w:val="000000"/>
                <w:sz w:val="22"/>
                <w:szCs w:val="22"/>
              </w:rPr>
            </w:rPrChange>
          </w:rPr>
          <w:t xml:space="preserve"> we </w:t>
        </w:r>
      </w:ins>
      <w:ins w:id="5005" w:author="Chen Liao" w:date="2021-05-29T07:16:00Z">
        <w:r w:rsidR="007E457F" w:rsidRPr="00BE70D2">
          <w:rPr>
            <w:rFonts w:ascii="Times New Roman" w:hAnsi="Times New Roman" w:cs="Times New Roman"/>
            <w:color w:val="000000" w:themeColor="text1"/>
            <w:sz w:val="22"/>
            <w:szCs w:val="22"/>
            <w:rPrChange w:id="5006" w:author="Chen Liao" w:date="2021-06-01T21:13:00Z">
              <w:rPr>
                <w:color w:val="000000"/>
                <w:sz w:val="22"/>
                <w:szCs w:val="22"/>
              </w:rPr>
            </w:rPrChange>
          </w:rPr>
          <w:t xml:space="preserve">described in the proceeding section provides a </w:t>
        </w:r>
      </w:ins>
      <w:ins w:id="5007" w:author="Chen Liao" w:date="2021-05-29T07:21:00Z">
        <w:r w:rsidR="00820F88" w:rsidRPr="00BE70D2">
          <w:rPr>
            <w:rFonts w:ascii="Times New Roman" w:hAnsi="Times New Roman" w:cs="Times New Roman"/>
            <w:color w:val="000000" w:themeColor="text1"/>
            <w:sz w:val="22"/>
            <w:szCs w:val="22"/>
            <w:rPrChange w:id="5008" w:author="Chen Liao" w:date="2021-06-01T21:13:00Z">
              <w:rPr>
                <w:color w:val="000000"/>
                <w:sz w:val="22"/>
                <w:szCs w:val="22"/>
              </w:rPr>
            </w:rPrChange>
          </w:rPr>
          <w:t xml:space="preserve">statistical </w:t>
        </w:r>
      </w:ins>
      <w:ins w:id="5009" w:author="Chen Liao" w:date="2021-05-29T22:38:00Z">
        <w:r w:rsidR="00F600C3" w:rsidRPr="00BE70D2">
          <w:rPr>
            <w:rFonts w:ascii="Times New Roman" w:hAnsi="Times New Roman" w:cs="Times New Roman"/>
            <w:color w:val="000000" w:themeColor="text1"/>
            <w:sz w:val="22"/>
            <w:szCs w:val="22"/>
            <w:rPrChange w:id="5010" w:author="Chen Liao" w:date="2021-06-01T21:13:00Z">
              <w:rPr>
                <w:rFonts w:ascii="Times New Roman" w:hAnsi="Times New Roman" w:cs="Times New Roman"/>
                <w:color w:val="000000" w:themeColor="text1"/>
                <w:sz w:val="22"/>
                <w:szCs w:val="22"/>
              </w:rPr>
            </w:rPrChange>
          </w:rPr>
          <w:t xml:space="preserve">way of defining </w:t>
        </w:r>
      </w:ins>
      <w:ins w:id="5011" w:author="Chen Liao" w:date="2021-05-29T07:16:00Z">
        <w:r w:rsidR="007E457F" w:rsidRPr="00BE70D2">
          <w:rPr>
            <w:rFonts w:ascii="Times New Roman" w:hAnsi="Times New Roman" w:cs="Times New Roman"/>
            <w:color w:val="000000" w:themeColor="text1"/>
            <w:sz w:val="22"/>
            <w:szCs w:val="22"/>
            <w:rPrChange w:id="5012" w:author="Chen Liao" w:date="2021-06-01T21:13:00Z">
              <w:rPr>
                <w:color w:val="000000"/>
                <w:sz w:val="22"/>
                <w:szCs w:val="22"/>
              </w:rPr>
            </w:rPrChange>
          </w:rPr>
          <w:t>“</w:t>
        </w:r>
      </w:ins>
      <w:ins w:id="5013" w:author="Chen Liao" w:date="2021-05-29T22:41:00Z">
        <w:r w:rsidR="00180822" w:rsidRPr="00BE70D2">
          <w:rPr>
            <w:rFonts w:ascii="Times New Roman" w:hAnsi="Times New Roman" w:cs="Times New Roman"/>
            <w:color w:val="000000" w:themeColor="text1"/>
            <w:sz w:val="22"/>
            <w:szCs w:val="22"/>
            <w:rPrChange w:id="5014" w:author="Chen Liao" w:date="2021-06-01T21:13:00Z">
              <w:rPr>
                <w:rFonts w:ascii="Times New Roman" w:hAnsi="Times New Roman" w:cs="Times New Roman"/>
                <w:color w:val="000000" w:themeColor="text1"/>
                <w:sz w:val="22"/>
                <w:szCs w:val="22"/>
              </w:rPr>
            </w:rPrChange>
          </w:rPr>
          <w:t xml:space="preserve">dietary fiber </w:t>
        </w:r>
      </w:ins>
      <w:ins w:id="5015" w:author="Chen Liao" w:date="2021-05-29T07:16:00Z">
        <w:r w:rsidR="007E457F" w:rsidRPr="00BE70D2">
          <w:rPr>
            <w:rFonts w:ascii="Times New Roman" w:hAnsi="Times New Roman" w:cs="Times New Roman"/>
            <w:color w:val="000000" w:themeColor="text1"/>
            <w:sz w:val="22"/>
            <w:szCs w:val="22"/>
            <w:rPrChange w:id="5016" w:author="Chen Liao" w:date="2021-06-01T21:13:00Z">
              <w:rPr>
                <w:color w:val="000000"/>
                <w:sz w:val="22"/>
                <w:szCs w:val="22"/>
              </w:rPr>
            </w:rPrChange>
          </w:rPr>
          <w:t>responders”</w:t>
        </w:r>
      </w:ins>
      <w:ins w:id="5017" w:author="Chen Liao" w:date="2021-05-29T22:38:00Z">
        <w:r w:rsidR="00F600C3" w:rsidRPr="00BE70D2">
          <w:rPr>
            <w:rFonts w:ascii="Times New Roman" w:hAnsi="Times New Roman" w:cs="Times New Roman"/>
            <w:color w:val="000000" w:themeColor="text1"/>
            <w:sz w:val="22"/>
            <w:szCs w:val="22"/>
            <w:rPrChange w:id="5018" w:author="Chen Liao" w:date="2021-06-01T21:13:00Z">
              <w:rPr>
                <w:rFonts w:ascii="Times New Roman" w:hAnsi="Times New Roman" w:cs="Times New Roman"/>
                <w:color w:val="000000" w:themeColor="text1"/>
                <w:sz w:val="22"/>
                <w:szCs w:val="22"/>
              </w:rPr>
            </w:rPrChange>
          </w:rPr>
          <w:t>—</w:t>
        </w:r>
      </w:ins>
      <w:ins w:id="5019" w:author="Chen Liao" w:date="2021-05-29T07:20:00Z">
        <w:r w:rsidR="00820F88" w:rsidRPr="00BE70D2">
          <w:rPr>
            <w:rFonts w:ascii="Times New Roman" w:hAnsi="Times New Roman" w:cs="Times New Roman"/>
            <w:i/>
            <w:iCs/>
            <w:color w:val="000000" w:themeColor="text1"/>
            <w:sz w:val="22"/>
            <w:szCs w:val="22"/>
            <w:rPrChange w:id="5020" w:author="Chen Liao" w:date="2021-06-01T21:13:00Z">
              <w:rPr>
                <w:color w:val="000000"/>
                <w:sz w:val="22"/>
                <w:szCs w:val="22"/>
              </w:rPr>
            </w:rPrChange>
          </w:rPr>
          <w:t>P</w:t>
        </w:r>
        <w:r w:rsidR="00820F88" w:rsidRPr="00BE70D2">
          <w:rPr>
            <w:rFonts w:ascii="Times New Roman" w:hAnsi="Times New Roman" w:cs="Times New Roman"/>
            <w:color w:val="000000" w:themeColor="text1"/>
            <w:sz w:val="22"/>
            <w:szCs w:val="22"/>
            <w:rPrChange w:id="5021" w:author="Chen Liao" w:date="2021-06-01T21:13:00Z">
              <w:rPr>
                <w:color w:val="000000"/>
                <w:sz w:val="22"/>
                <w:szCs w:val="22"/>
              </w:rPr>
            </w:rPrChange>
          </w:rPr>
          <w:t>-value for</w:t>
        </w:r>
      </w:ins>
      <w:ins w:id="5022" w:author="Chen Liao" w:date="2021-05-29T07:18:00Z">
        <w:r w:rsidR="007E457F" w:rsidRPr="00BE70D2">
          <w:rPr>
            <w:rFonts w:ascii="Times New Roman" w:hAnsi="Times New Roman" w:cs="Times New Roman"/>
            <w:color w:val="000000" w:themeColor="text1"/>
            <w:sz w:val="22"/>
            <w:szCs w:val="22"/>
            <w:rPrChange w:id="5023" w:author="Chen Liao" w:date="2021-06-01T21:13:00Z">
              <w:rPr>
                <w:color w:val="000000"/>
                <w:sz w:val="22"/>
                <w:szCs w:val="22"/>
              </w:rPr>
            </w:rPrChange>
          </w:rPr>
          <w:t xml:space="preserve"> </w:t>
        </w:r>
      </w:ins>
      <w:ins w:id="5024" w:author="Chen Liao" w:date="2021-05-29T07:21:00Z">
        <w:r w:rsidR="00820F88" w:rsidRPr="00BE70D2">
          <w:rPr>
            <w:rFonts w:ascii="Times New Roman" w:hAnsi="Times New Roman" w:cs="Times New Roman"/>
            <w:color w:val="000000" w:themeColor="text1"/>
            <w:sz w:val="22"/>
            <w:szCs w:val="22"/>
            <w:rPrChange w:id="5025" w:author="Chen Liao" w:date="2021-06-01T21:13:00Z">
              <w:rPr>
                <w:color w:val="000000"/>
                <w:sz w:val="22"/>
                <w:szCs w:val="22"/>
              </w:rPr>
            </w:rPrChange>
          </w:rPr>
          <w:t>the test of “responsiveness”</w:t>
        </w:r>
      </w:ins>
      <w:ins w:id="5026" w:author="Chen Liao" w:date="2021-05-29T22:39:00Z">
        <w:r w:rsidR="00FD7042" w:rsidRPr="00BE70D2">
          <w:rPr>
            <w:rFonts w:ascii="Times New Roman" w:hAnsi="Times New Roman" w:cs="Times New Roman"/>
            <w:color w:val="000000" w:themeColor="text1"/>
            <w:sz w:val="22"/>
            <w:szCs w:val="22"/>
            <w:rPrChange w:id="5027" w:author="Chen Liao" w:date="2021-06-01T21:13:00Z">
              <w:rPr>
                <w:rFonts w:ascii="Times New Roman" w:hAnsi="Times New Roman" w:cs="Times New Roman"/>
                <w:color w:val="000000" w:themeColor="text1"/>
                <w:sz w:val="22"/>
                <w:szCs w:val="22"/>
              </w:rPr>
            </w:rPrChange>
          </w:rPr>
          <w:t xml:space="preserve"> is smaller than 0.05 after multiple test correction</w:t>
        </w:r>
      </w:ins>
      <w:ins w:id="5028" w:author="Chen Liao" w:date="2021-05-29T07:22:00Z">
        <w:r w:rsidR="00820F88" w:rsidRPr="00BE70D2">
          <w:rPr>
            <w:rFonts w:ascii="Times New Roman" w:hAnsi="Times New Roman" w:cs="Times New Roman"/>
            <w:color w:val="000000" w:themeColor="text1"/>
            <w:sz w:val="22"/>
            <w:szCs w:val="22"/>
            <w:rPrChange w:id="5029" w:author="Chen Liao" w:date="2021-06-01T21:13:00Z">
              <w:rPr>
                <w:color w:val="000000"/>
                <w:sz w:val="22"/>
                <w:szCs w:val="22"/>
              </w:rPr>
            </w:rPrChange>
          </w:rPr>
          <w:t>.</w:t>
        </w:r>
      </w:ins>
      <w:ins w:id="5030" w:author="Chen Liao" w:date="2021-05-29T07:21:00Z">
        <w:r w:rsidR="00820F88" w:rsidRPr="00BE70D2">
          <w:rPr>
            <w:rFonts w:ascii="Times New Roman" w:hAnsi="Times New Roman" w:cs="Times New Roman"/>
            <w:color w:val="000000" w:themeColor="text1"/>
            <w:sz w:val="22"/>
            <w:szCs w:val="22"/>
            <w:rPrChange w:id="5031" w:author="Chen Liao" w:date="2021-06-01T21:13:00Z">
              <w:rPr>
                <w:color w:val="000000"/>
                <w:sz w:val="22"/>
                <w:szCs w:val="22"/>
              </w:rPr>
            </w:rPrChange>
          </w:rPr>
          <w:t xml:space="preserve"> </w:t>
        </w:r>
      </w:ins>
      <w:ins w:id="5032" w:author="Chen Liao" w:date="2021-05-29T07:19:00Z">
        <w:r w:rsidR="00820F88" w:rsidRPr="00BE70D2">
          <w:rPr>
            <w:rFonts w:ascii="Times New Roman" w:hAnsi="Times New Roman" w:cs="Times New Roman"/>
            <w:color w:val="000000" w:themeColor="text1"/>
            <w:sz w:val="22"/>
            <w:szCs w:val="22"/>
            <w:rPrChange w:id="5033" w:author="Chen Liao" w:date="2021-06-01T21:13:00Z">
              <w:rPr>
                <w:color w:val="000000"/>
                <w:sz w:val="22"/>
                <w:szCs w:val="22"/>
              </w:rPr>
            </w:rPrChange>
          </w:rPr>
          <w:t>We found a total of 37 bacterial tax</w:t>
        </w:r>
      </w:ins>
      <w:ins w:id="5034" w:author="Chen Liao" w:date="2021-05-29T22:41:00Z">
        <w:r w:rsidR="007D7373" w:rsidRPr="00BE70D2">
          <w:rPr>
            <w:rFonts w:ascii="Times New Roman" w:hAnsi="Times New Roman" w:cs="Times New Roman"/>
            <w:color w:val="000000" w:themeColor="text1"/>
            <w:sz w:val="22"/>
            <w:szCs w:val="22"/>
            <w:rPrChange w:id="5035" w:author="Chen Liao" w:date="2021-06-01T21:13:00Z">
              <w:rPr>
                <w:rFonts w:ascii="Times New Roman" w:hAnsi="Times New Roman" w:cs="Times New Roman"/>
                <w:color w:val="000000" w:themeColor="text1"/>
                <w:sz w:val="22"/>
                <w:szCs w:val="22"/>
              </w:rPr>
            </w:rPrChange>
          </w:rPr>
          <w:t xml:space="preserve">a </w:t>
        </w:r>
      </w:ins>
      <w:ins w:id="5036" w:author="Chen Liao" w:date="2021-05-29T22:42:00Z">
        <w:r w:rsidR="007D7373" w:rsidRPr="00BE70D2">
          <w:rPr>
            <w:rFonts w:ascii="Times New Roman" w:hAnsi="Times New Roman" w:cs="Times New Roman"/>
            <w:color w:val="000000" w:themeColor="text1"/>
            <w:sz w:val="22"/>
            <w:szCs w:val="22"/>
            <w:rPrChange w:id="5037" w:author="Chen Liao" w:date="2021-06-01T21:13:00Z">
              <w:rPr>
                <w:rFonts w:ascii="Times New Roman" w:hAnsi="Times New Roman" w:cs="Times New Roman"/>
                <w:color w:val="000000" w:themeColor="text1"/>
                <w:sz w:val="22"/>
                <w:szCs w:val="22"/>
              </w:rPr>
            </w:rPrChange>
          </w:rPr>
          <w:t xml:space="preserve">with significant </w:t>
        </w:r>
      </w:ins>
      <w:ins w:id="5038" w:author="Chen Liao" w:date="2021-05-30T03:58:00Z">
        <w:r w:rsidR="00687F33" w:rsidRPr="00BE70D2">
          <w:rPr>
            <w:rFonts w:ascii="Times New Roman" w:hAnsi="Times New Roman" w:cs="Times New Roman"/>
            <w:color w:val="000000" w:themeColor="text1"/>
            <w:sz w:val="22"/>
            <w:szCs w:val="22"/>
            <w:rPrChange w:id="5039" w:author="Chen Liao" w:date="2021-06-01T21:13:00Z">
              <w:rPr>
                <w:rFonts w:ascii="Times New Roman" w:hAnsi="Times New Roman" w:cs="Times New Roman"/>
                <w:color w:val="000000" w:themeColor="text1"/>
                <w:sz w:val="22"/>
                <w:szCs w:val="22"/>
              </w:rPr>
            </w:rPrChange>
          </w:rPr>
          <w:t xml:space="preserve">dynamical </w:t>
        </w:r>
      </w:ins>
      <w:ins w:id="5040" w:author="Chen Liao" w:date="2021-05-29T22:42:00Z">
        <w:r w:rsidR="007D7373" w:rsidRPr="00BE70D2">
          <w:rPr>
            <w:rFonts w:ascii="Times New Roman" w:hAnsi="Times New Roman" w:cs="Times New Roman"/>
            <w:color w:val="000000" w:themeColor="text1"/>
            <w:sz w:val="22"/>
            <w:szCs w:val="22"/>
            <w:rPrChange w:id="5041" w:author="Chen Liao" w:date="2021-06-01T21:13:00Z">
              <w:rPr>
                <w:rFonts w:ascii="Times New Roman" w:hAnsi="Times New Roman" w:cs="Times New Roman"/>
                <w:color w:val="000000" w:themeColor="text1"/>
                <w:sz w:val="22"/>
                <w:szCs w:val="22"/>
              </w:rPr>
            </w:rPrChange>
          </w:rPr>
          <w:t xml:space="preserve">responses </w:t>
        </w:r>
      </w:ins>
      <w:ins w:id="5042" w:author="Chen Liao" w:date="2021-06-01T22:19:00Z">
        <w:r w:rsidR="000C35DD">
          <w:rPr>
            <w:rFonts w:ascii="Times New Roman" w:hAnsi="Times New Roman" w:cs="Times New Roman"/>
            <w:color w:val="000000" w:themeColor="text1"/>
            <w:sz w:val="22"/>
            <w:szCs w:val="22"/>
          </w:rPr>
          <w:t>(</w:t>
        </w:r>
        <w:r w:rsidR="000C35DD" w:rsidRPr="002F1C56">
          <w:rPr>
            <w:rFonts w:ascii="Times New Roman" w:hAnsi="Times New Roman" w:cs="Times New Roman"/>
            <w:color w:val="000000" w:themeColor="text1"/>
            <w:sz w:val="22"/>
            <w:szCs w:val="22"/>
            <w:highlight w:val="yellow"/>
            <w:rPrChange w:id="5043" w:author="Chen Liao" w:date="2021-06-01T22:32:00Z">
              <w:rPr>
                <w:rFonts w:ascii="Times New Roman" w:hAnsi="Times New Roman" w:cs="Times New Roman"/>
                <w:color w:val="000000" w:themeColor="text1"/>
                <w:sz w:val="22"/>
                <w:szCs w:val="22"/>
              </w:rPr>
            </w:rPrChange>
          </w:rPr>
          <w:t>Table S</w:t>
        </w:r>
      </w:ins>
      <w:ins w:id="5044" w:author="Chen Liao" w:date="2021-06-01T22:32:00Z">
        <w:r w:rsidR="002F1C56" w:rsidRPr="002F1C56">
          <w:rPr>
            <w:rFonts w:ascii="Times New Roman" w:hAnsi="Times New Roman" w:cs="Times New Roman"/>
            <w:color w:val="000000" w:themeColor="text1"/>
            <w:sz w:val="22"/>
            <w:szCs w:val="22"/>
            <w:highlight w:val="yellow"/>
            <w:rPrChange w:id="5045" w:author="Chen Liao" w:date="2021-06-01T22:32:00Z">
              <w:rPr>
                <w:rFonts w:ascii="Times New Roman" w:hAnsi="Times New Roman" w:cs="Times New Roman"/>
                <w:color w:val="000000" w:themeColor="text1"/>
                <w:sz w:val="22"/>
                <w:szCs w:val="22"/>
              </w:rPr>
            </w:rPrChange>
          </w:rPr>
          <w:t>2</w:t>
        </w:r>
      </w:ins>
      <w:ins w:id="5046" w:author="Chen Liao" w:date="2021-06-01T22:19:00Z">
        <w:r w:rsidR="000C35DD">
          <w:rPr>
            <w:rFonts w:ascii="Times New Roman" w:hAnsi="Times New Roman" w:cs="Times New Roman"/>
            <w:color w:val="000000" w:themeColor="text1"/>
            <w:sz w:val="22"/>
            <w:szCs w:val="22"/>
          </w:rPr>
          <w:t xml:space="preserve">) </w:t>
        </w:r>
      </w:ins>
      <w:ins w:id="5047" w:author="Chen Liao" w:date="2021-05-29T22:42:00Z">
        <w:r w:rsidR="007D7373" w:rsidRPr="00BE70D2">
          <w:rPr>
            <w:rFonts w:ascii="Times New Roman" w:hAnsi="Times New Roman" w:cs="Times New Roman"/>
            <w:color w:val="000000" w:themeColor="text1"/>
            <w:sz w:val="22"/>
            <w:szCs w:val="22"/>
            <w:rPrChange w:id="5048" w:author="Chen Liao" w:date="2021-06-01T21:13:00Z">
              <w:rPr>
                <w:rFonts w:ascii="Times New Roman" w:hAnsi="Times New Roman" w:cs="Times New Roman"/>
                <w:color w:val="000000" w:themeColor="text1"/>
                <w:sz w:val="22"/>
                <w:szCs w:val="22"/>
              </w:rPr>
            </w:rPrChange>
          </w:rPr>
          <w:t>and t</w:t>
        </w:r>
      </w:ins>
      <w:ins w:id="5049" w:author="Chen Liao" w:date="2021-05-29T07:28:00Z">
        <w:r w:rsidR="00D0156B" w:rsidRPr="00BE70D2">
          <w:rPr>
            <w:rFonts w:ascii="Times New Roman" w:hAnsi="Times New Roman" w:cs="Times New Roman"/>
            <w:color w:val="000000" w:themeColor="text1"/>
            <w:sz w:val="22"/>
            <w:szCs w:val="22"/>
            <w:rPrChange w:id="5050" w:author="Chen Liao" w:date="2021-06-01T21:13:00Z">
              <w:rPr>
                <w:color w:val="000000"/>
                <w:sz w:val="22"/>
                <w:szCs w:val="22"/>
              </w:rPr>
            </w:rPrChange>
          </w:rPr>
          <w:t>hese responde</w:t>
        </w:r>
      </w:ins>
      <w:ins w:id="5051" w:author="Chen Liao" w:date="2021-05-29T07:29:00Z">
        <w:r w:rsidR="00D0156B" w:rsidRPr="00BE70D2">
          <w:rPr>
            <w:rFonts w:ascii="Times New Roman" w:hAnsi="Times New Roman" w:cs="Times New Roman"/>
            <w:color w:val="000000" w:themeColor="text1"/>
            <w:sz w:val="22"/>
            <w:szCs w:val="22"/>
            <w:rPrChange w:id="5052" w:author="Chen Liao" w:date="2021-06-01T21:13:00Z">
              <w:rPr>
                <w:color w:val="000000"/>
                <w:sz w:val="22"/>
                <w:szCs w:val="22"/>
              </w:rPr>
            </w:rPrChange>
          </w:rPr>
          <w:t>rs inclu</w:t>
        </w:r>
      </w:ins>
      <w:ins w:id="5053" w:author="Chen Liao" w:date="2021-05-29T07:30:00Z">
        <w:r w:rsidR="00D0156B" w:rsidRPr="00BE70D2">
          <w:rPr>
            <w:rFonts w:ascii="Times New Roman" w:hAnsi="Times New Roman" w:cs="Times New Roman"/>
            <w:color w:val="000000" w:themeColor="text1"/>
            <w:sz w:val="22"/>
            <w:szCs w:val="22"/>
            <w:rPrChange w:id="5054" w:author="Chen Liao" w:date="2021-06-01T21:13:00Z">
              <w:rPr>
                <w:color w:val="000000"/>
                <w:sz w:val="22"/>
                <w:szCs w:val="22"/>
              </w:rPr>
            </w:rPrChange>
          </w:rPr>
          <w:t xml:space="preserve">de </w:t>
        </w:r>
      </w:ins>
      <w:ins w:id="5055" w:author="Chen Liao" w:date="2021-05-29T22:42:00Z">
        <w:r w:rsidR="002A500A" w:rsidRPr="00BE70D2">
          <w:rPr>
            <w:rFonts w:ascii="Times New Roman" w:hAnsi="Times New Roman" w:cs="Times New Roman"/>
            <w:color w:val="000000" w:themeColor="text1"/>
            <w:sz w:val="22"/>
            <w:szCs w:val="22"/>
            <w:rPrChange w:id="5056" w:author="Chen Liao" w:date="2021-06-01T21:13:00Z">
              <w:rPr>
                <w:rFonts w:ascii="Times New Roman" w:hAnsi="Times New Roman" w:cs="Times New Roman"/>
                <w:color w:val="000000" w:themeColor="text1"/>
                <w:sz w:val="22"/>
                <w:szCs w:val="22"/>
              </w:rPr>
            </w:rPrChange>
          </w:rPr>
          <w:t>bacterial species</w:t>
        </w:r>
      </w:ins>
      <w:ins w:id="5057" w:author="Chen Liao" w:date="2021-05-29T07:30:00Z">
        <w:r w:rsidR="00D0156B" w:rsidRPr="00BE70D2">
          <w:rPr>
            <w:rFonts w:ascii="Times New Roman" w:hAnsi="Times New Roman" w:cs="Times New Roman"/>
            <w:color w:val="000000" w:themeColor="text1"/>
            <w:sz w:val="22"/>
            <w:szCs w:val="22"/>
            <w:rPrChange w:id="5058" w:author="Chen Liao" w:date="2021-06-01T21:13:00Z">
              <w:rPr>
                <w:color w:val="000000"/>
                <w:sz w:val="22"/>
                <w:szCs w:val="22"/>
              </w:rPr>
            </w:rPrChange>
          </w:rPr>
          <w:t xml:space="preserve"> </w:t>
        </w:r>
      </w:ins>
      <w:ins w:id="5059" w:author="Chen Liao" w:date="2021-05-29T07:33:00Z">
        <w:r w:rsidR="00D0156B" w:rsidRPr="00BE70D2">
          <w:rPr>
            <w:rFonts w:ascii="Times New Roman" w:hAnsi="Times New Roman" w:cs="Times New Roman"/>
            <w:color w:val="000000" w:themeColor="text1"/>
            <w:sz w:val="22"/>
            <w:szCs w:val="22"/>
            <w:rPrChange w:id="5060" w:author="Chen Liao" w:date="2021-06-01T21:13:00Z">
              <w:rPr>
                <w:color w:val="000000"/>
                <w:sz w:val="22"/>
                <w:szCs w:val="22"/>
              </w:rPr>
            </w:rPrChange>
          </w:rPr>
          <w:t xml:space="preserve">well known for inulin degradation, such as </w:t>
        </w:r>
      </w:ins>
      <w:ins w:id="5061" w:author="Chen Liao" w:date="2021-05-29T22:43:00Z">
        <w:r w:rsidR="002A500A" w:rsidRPr="00BE70D2">
          <w:rPr>
            <w:rFonts w:ascii="Times New Roman" w:hAnsi="Times New Roman" w:cs="Times New Roman"/>
            <w:color w:val="000000" w:themeColor="text1"/>
            <w:sz w:val="22"/>
            <w:szCs w:val="22"/>
            <w:rPrChange w:id="5062" w:author="Chen Liao" w:date="2021-06-01T21:13:00Z">
              <w:rPr>
                <w:rFonts w:ascii="Times New Roman" w:hAnsi="Times New Roman" w:cs="Times New Roman"/>
                <w:color w:val="000000" w:themeColor="text1"/>
                <w:sz w:val="22"/>
                <w:szCs w:val="22"/>
              </w:rPr>
            </w:rPrChange>
          </w:rPr>
          <w:t xml:space="preserve">species of the genus </w:t>
        </w:r>
      </w:ins>
      <w:ins w:id="5063" w:author="Chen Liao" w:date="2021-05-29T07:31:00Z">
        <w:r w:rsidR="00D0156B" w:rsidRPr="00BE70D2">
          <w:rPr>
            <w:rFonts w:ascii="Times New Roman" w:hAnsi="Times New Roman" w:cs="Times New Roman"/>
            <w:i/>
            <w:iCs/>
            <w:color w:val="000000" w:themeColor="text1"/>
            <w:sz w:val="22"/>
            <w:szCs w:val="22"/>
            <w:rPrChange w:id="5064" w:author="Chen Liao" w:date="2021-06-01T21:13:00Z">
              <w:rPr>
                <w:color w:val="000000"/>
                <w:sz w:val="22"/>
                <w:szCs w:val="22"/>
              </w:rPr>
            </w:rPrChange>
          </w:rPr>
          <w:t>Bacteroide</w:t>
        </w:r>
      </w:ins>
      <w:ins w:id="5065" w:author="Chen Liao" w:date="2021-05-29T22:43:00Z">
        <w:r w:rsidR="002A500A" w:rsidRPr="00BE70D2">
          <w:rPr>
            <w:rFonts w:ascii="Times New Roman" w:hAnsi="Times New Roman" w:cs="Times New Roman"/>
            <w:i/>
            <w:iCs/>
            <w:color w:val="000000" w:themeColor="text1"/>
            <w:sz w:val="22"/>
            <w:szCs w:val="22"/>
            <w:rPrChange w:id="5066" w:author="Chen Liao" w:date="2021-06-01T21:13:00Z">
              <w:rPr>
                <w:color w:val="000000" w:themeColor="text1"/>
                <w:sz w:val="22"/>
                <w:szCs w:val="22"/>
              </w:rPr>
            </w:rPrChange>
          </w:rPr>
          <w:t>s</w:t>
        </w:r>
      </w:ins>
      <w:ins w:id="5067" w:author="Chen Liao" w:date="2021-06-01T22:33:00Z">
        <w:r w:rsidR="00F605A5">
          <w:rPr>
            <w:rFonts w:ascii="Times New Roman" w:hAnsi="Times New Roman" w:cs="Times New Roman"/>
            <w:i/>
            <w:iCs/>
            <w:color w:val="000000" w:themeColor="text1"/>
            <w:sz w:val="22"/>
            <w:szCs w:val="22"/>
          </w:rPr>
          <w:t xml:space="preserve"> </w:t>
        </w:r>
        <w:r w:rsidR="00F605A5">
          <w:rPr>
            <w:rFonts w:ascii="Times New Roman" w:hAnsi="Times New Roman" w:cs="Times New Roman"/>
            <w:color w:val="000000" w:themeColor="text1"/>
            <w:sz w:val="22"/>
            <w:szCs w:val="22"/>
          </w:rPr>
          <w:t xml:space="preserve">and </w:t>
        </w:r>
        <w:r w:rsidR="00F605A5" w:rsidRPr="00F605A5">
          <w:rPr>
            <w:rFonts w:ascii="Times New Roman" w:hAnsi="Times New Roman" w:cs="Times New Roman"/>
            <w:i/>
            <w:iCs/>
            <w:color w:val="000000" w:themeColor="text1"/>
            <w:sz w:val="22"/>
            <w:szCs w:val="22"/>
            <w:rPrChange w:id="5068" w:author="Chen Liao" w:date="2021-06-01T22:33:00Z">
              <w:rPr>
                <w:rFonts w:ascii="Times New Roman" w:hAnsi="Times New Roman" w:cs="Times New Roman"/>
                <w:color w:val="000000" w:themeColor="text1"/>
                <w:sz w:val="22"/>
                <w:szCs w:val="22"/>
              </w:rPr>
            </w:rPrChange>
          </w:rPr>
          <w:t>Bifidobacterium</w:t>
        </w:r>
      </w:ins>
      <w:ins w:id="5069" w:author="Chen Liao" w:date="2021-05-29T07:34:00Z">
        <w:r w:rsidR="00D0156B" w:rsidRPr="00BE70D2">
          <w:rPr>
            <w:rFonts w:ascii="Times New Roman" w:hAnsi="Times New Roman" w:cs="Times New Roman"/>
            <w:color w:val="000000" w:themeColor="text1"/>
            <w:sz w:val="22"/>
            <w:szCs w:val="22"/>
            <w:rPrChange w:id="5070" w:author="Chen Liao" w:date="2021-06-01T21:13:00Z">
              <w:rPr>
                <w:color w:val="000000"/>
                <w:sz w:val="22"/>
                <w:szCs w:val="22"/>
              </w:rPr>
            </w:rPrChange>
          </w:rPr>
          <w:t xml:space="preserve">. </w:t>
        </w:r>
        <w:r w:rsidR="00C10CEB" w:rsidRPr="00BE70D2">
          <w:rPr>
            <w:rFonts w:ascii="Times New Roman" w:hAnsi="Times New Roman" w:cs="Times New Roman"/>
            <w:color w:val="000000" w:themeColor="text1"/>
            <w:sz w:val="22"/>
            <w:szCs w:val="22"/>
            <w:rPrChange w:id="5071" w:author="Chen Liao" w:date="2021-06-01T21:13:00Z">
              <w:rPr>
                <w:color w:val="000000"/>
                <w:sz w:val="22"/>
                <w:szCs w:val="22"/>
              </w:rPr>
            </w:rPrChange>
          </w:rPr>
          <w:t>However,</w:t>
        </w:r>
      </w:ins>
      <w:ins w:id="5072" w:author="Chen Liao" w:date="2021-05-29T22:44:00Z">
        <w:r w:rsidR="009B3673" w:rsidRPr="00BE70D2">
          <w:rPr>
            <w:rFonts w:ascii="Times New Roman" w:hAnsi="Times New Roman" w:cs="Times New Roman"/>
            <w:color w:val="000000" w:themeColor="text1"/>
            <w:sz w:val="22"/>
            <w:szCs w:val="22"/>
            <w:rPrChange w:id="5073" w:author="Chen Liao" w:date="2021-06-01T21:13:00Z">
              <w:rPr>
                <w:rFonts w:ascii="Times New Roman" w:hAnsi="Times New Roman" w:cs="Times New Roman"/>
                <w:color w:val="000000" w:themeColor="text1"/>
                <w:sz w:val="22"/>
                <w:szCs w:val="22"/>
              </w:rPr>
            </w:rPrChange>
          </w:rPr>
          <w:t xml:space="preserve"> </w:t>
        </w:r>
        <w:commentRangeStart w:id="5074"/>
        <w:r w:rsidR="009B3673" w:rsidRPr="00BE70D2">
          <w:rPr>
            <w:rFonts w:ascii="Times New Roman" w:hAnsi="Times New Roman" w:cs="Times New Roman"/>
            <w:color w:val="000000" w:themeColor="text1"/>
            <w:sz w:val="22"/>
            <w:szCs w:val="22"/>
            <w:rPrChange w:id="5075" w:author="Chen Liao" w:date="2021-06-01T21:13:00Z">
              <w:rPr>
                <w:rFonts w:ascii="Times New Roman" w:hAnsi="Times New Roman" w:cs="Times New Roman"/>
                <w:color w:val="000000" w:themeColor="text1"/>
                <w:sz w:val="22"/>
                <w:szCs w:val="22"/>
              </w:rPr>
            </w:rPrChange>
          </w:rPr>
          <w:t xml:space="preserve">the ability to ferment fibers, </w:t>
        </w:r>
      </w:ins>
      <w:ins w:id="5076" w:author="Chen Liao" w:date="2021-05-29T22:47:00Z">
        <w:r w:rsidR="009B3673" w:rsidRPr="00BE70D2">
          <w:rPr>
            <w:rFonts w:ascii="Times New Roman" w:hAnsi="Times New Roman" w:cs="Times New Roman"/>
            <w:color w:val="000000" w:themeColor="text1"/>
            <w:sz w:val="22"/>
            <w:szCs w:val="22"/>
            <w:rPrChange w:id="5077" w:author="Chen Liao" w:date="2021-06-01T21:13:00Z">
              <w:rPr>
                <w:rFonts w:ascii="Times New Roman" w:hAnsi="Times New Roman" w:cs="Times New Roman"/>
                <w:color w:val="000000" w:themeColor="text1"/>
                <w:sz w:val="22"/>
                <w:szCs w:val="22"/>
              </w:rPr>
            </w:rPrChange>
          </w:rPr>
          <w:t>which is t</w:t>
        </w:r>
      </w:ins>
      <w:ins w:id="5078" w:author="Chen Liao" w:date="2021-05-29T22:48:00Z">
        <w:r w:rsidR="009B3673" w:rsidRPr="00BE70D2">
          <w:rPr>
            <w:rFonts w:ascii="Times New Roman" w:hAnsi="Times New Roman" w:cs="Times New Roman"/>
            <w:color w:val="000000" w:themeColor="text1"/>
            <w:sz w:val="22"/>
            <w:szCs w:val="22"/>
            <w:rPrChange w:id="5079" w:author="Chen Liao" w:date="2021-06-01T21:13:00Z">
              <w:rPr>
                <w:rFonts w:ascii="Times New Roman" w:hAnsi="Times New Roman" w:cs="Times New Roman"/>
                <w:color w:val="000000" w:themeColor="text1"/>
                <w:sz w:val="22"/>
                <w:szCs w:val="22"/>
              </w:rPr>
            </w:rPrChange>
          </w:rPr>
          <w:t>estable</w:t>
        </w:r>
      </w:ins>
      <w:ins w:id="5080" w:author="Chen Liao" w:date="2021-05-29T22:44:00Z">
        <w:r w:rsidR="009B3673" w:rsidRPr="00BE70D2">
          <w:rPr>
            <w:rFonts w:ascii="Times New Roman" w:hAnsi="Times New Roman" w:cs="Times New Roman"/>
            <w:color w:val="000000" w:themeColor="text1"/>
            <w:sz w:val="22"/>
            <w:szCs w:val="22"/>
            <w:rPrChange w:id="5081" w:author="Chen Liao" w:date="2021-06-01T21:13:00Z">
              <w:rPr>
                <w:rFonts w:ascii="Times New Roman" w:hAnsi="Times New Roman" w:cs="Times New Roman"/>
                <w:color w:val="000000" w:themeColor="text1"/>
                <w:sz w:val="22"/>
                <w:szCs w:val="22"/>
              </w:rPr>
            </w:rPrChange>
          </w:rPr>
          <w:t xml:space="preserve"> by </w:t>
        </w:r>
        <w:r w:rsidR="009B3673" w:rsidRPr="00BE70D2">
          <w:rPr>
            <w:rFonts w:ascii="Times New Roman" w:hAnsi="Times New Roman" w:cs="Times New Roman"/>
            <w:i/>
            <w:iCs/>
            <w:color w:val="000000" w:themeColor="text1"/>
            <w:sz w:val="22"/>
            <w:szCs w:val="22"/>
            <w:rPrChange w:id="5082" w:author="Chen Liao" w:date="2021-06-01T21:13:00Z">
              <w:rPr>
                <w:color w:val="000000" w:themeColor="text1"/>
                <w:sz w:val="22"/>
                <w:szCs w:val="22"/>
              </w:rPr>
            </w:rPrChange>
          </w:rPr>
          <w:t xml:space="preserve">in vitro </w:t>
        </w:r>
        <w:r w:rsidR="009B3673" w:rsidRPr="00BE70D2">
          <w:rPr>
            <w:rFonts w:ascii="Times New Roman" w:hAnsi="Times New Roman" w:cs="Times New Roman"/>
            <w:color w:val="000000" w:themeColor="text1"/>
            <w:sz w:val="22"/>
            <w:szCs w:val="22"/>
            <w:rPrChange w:id="5083" w:author="Chen Liao" w:date="2021-06-01T21:13:00Z">
              <w:rPr>
                <w:rFonts w:ascii="Times New Roman" w:hAnsi="Times New Roman" w:cs="Times New Roman"/>
                <w:color w:val="000000" w:themeColor="text1"/>
                <w:sz w:val="22"/>
                <w:szCs w:val="22"/>
              </w:rPr>
            </w:rPrChange>
          </w:rPr>
          <w:t xml:space="preserve">growth experiment, is only a </w:t>
        </w:r>
      </w:ins>
      <w:ins w:id="5084" w:author="Chen Liao" w:date="2021-05-29T22:45:00Z">
        <w:r w:rsidR="009B3673" w:rsidRPr="00BE70D2">
          <w:rPr>
            <w:rFonts w:ascii="Times New Roman" w:hAnsi="Times New Roman" w:cs="Times New Roman"/>
            <w:color w:val="000000" w:themeColor="text1"/>
            <w:sz w:val="22"/>
            <w:szCs w:val="22"/>
            <w:rPrChange w:id="5085" w:author="Chen Liao" w:date="2021-06-01T21:13:00Z">
              <w:rPr>
                <w:rFonts w:ascii="Times New Roman" w:hAnsi="Times New Roman" w:cs="Times New Roman"/>
                <w:color w:val="000000" w:themeColor="text1"/>
                <w:sz w:val="22"/>
                <w:szCs w:val="22"/>
              </w:rPr>
            </w:rPrChange>
          </w:rPr>
          <w:t xml:space="preserve">sufficient (but not necessary) condition for </w:t>
        </w:r>
      </w:ins>
      <w:ins w:id="5086" w:author="Chen Liao" w:date="2021-05-29T07:37:00Z">
        <w:r w:rsidR="00C10CEB" w:rsidRPr="00BE70D2">
          <w:rPr>
            <w:rFonts w:ascii="Times New Roman" w:hAnsi="Times New Roman" w:cs="Times New Roman"/>
            <w:color w:val="000000" w:themeColor="text1"/>
            <w:sz w:val="22"/>
            <w:szCs w:val="22"/>
            <w:rPrChange w:id="5087" w:author="Chen Liao" w:date="2021-06-01T21:13:00Z">
              <w:rPr>
                <w:color w:val="000000"/>
                <w:sz w:val="22"/>
                <w:szCs w:val="22"/>
              </w:rPr>
            </w:rPrChange>
          </w:rPr>
          <w:t xml:space="preserve">the </w:t>
        </w:r>
        <w:r w:rsidR="00C10CEB" w:rsidRPr="00BE70D2">
          <w:rPr>
            <w:rFonts w:ascii="Times New Roman" w:hAnsi="Times New Roman" w:cs="Times New Roman"/>
            <w:i/>
            <w:iCs/>
            <w:color w:val="000000" w:themeColor="text1"/>
            <w:sz w:val="22"/>
            <w:szCs w:val="22"/>
            <w:rPrChange w:id="5088" w:author="Chen Liao" w:date="2021-06-01T21:13:00Z">
              <w:rPr>
                <w:color w:val="000000"/>
                <w:sz w:val="22"/>
                <w:szCs w:val="22"/>
              </w:rPr>
            </w:rPrChange>
          </w:rPr>
          <w:t>in vivo</w:t>
        </w:r>
        <w:r w:rsidR="00C10CEB" w:rsidRPr="00BE70D2">
          <w:rPr>
            <w:rFonts w:ascii="Times New Roman" w:hAnsi="Times New Roman" w:cs="Times New Roman"/>
            <w:color w:val="000000" w:themeColor="text1"/>
            <w:sz w:val="22"/>
            <w:szCs w:val="22"/>
            <w:rPrChange w:id="5089" w:author="Chen Liao" w:date="2021-06-01T21:13:00Z">
              <w:rPr>
                <w:color w:val="000000"/>
                <w:sz w:val="22"/>
                <w:szCs w:val="22"/>
              </w:rPr>
            </w:rPrChange>
          </w:rPr>
          <w:t xml:space="preserve"> selectivity of fiber</w:t>
        </w:r>
      </w:ins>
      <w:ins w:id="5090" w:author="Chen Liao" w:date="2021-05-29T07:42:00Z">
        <w:r w:rsidR="00E6373F" w:rsidRPr="00BE70D2">
          <w:rPr>
            <w:rFonts w:ascii="Times New Roman" w:hAnsi="Times New Roman" w:cs="Times New Roman"/>
            <w:color w:val="000000" w:themeColor="text1"/>
            <w:sz w:val="22"/>
            <w:szCs w:val="22"/>
            <w:rPrChange w:id="5091" w:author="Chen Liao" w:date="2021-06-01T21:13:00Z">
              <w:rPr>
                <w:color w:val="000000"/>
                <w:sz w:val="22"/>
                <w:szCs w:val="22"/>
              </w:rPr>
            </w:rPrChange>
          </w:rPr>
          <w:t>-i</w:t>
        </w:r>
      </w:ins>
      <w:ins w:id="5092" w:author="Chen Liao" w:date="2021-05-29T07:43:00Z">
        <w:r w:rsidR="00E6373F" w:rsidRPr="00BE70D2">
          <w:rPr>
            <w:rFonts w:ascii="Times New Roman" w:hAnsi="Times New Roman" w:cs="Times New Roman"/>
            <w:color w:val="000000" w:themeColor="text1"/>
            <w:sz w:val="22"/>
            <w:szCs w:val="22"/>
            <w:rPrChange w:id="5093" w:author="Chen Liao" w:date="2021-06-01T21:13:00Z">
              <w:rPr>
                <w:color w:val="000000"/>
                <w:sz w:val="22"/>
                <w:szCs w:val="22"/>
              </w:rPr>
            </w:rPrChange>
          </w:rPr>
          <w:t>nduced bacterial expansion</w:t>
        </w:r>
      </w:ins>
      <w:commentRangeEnd w:id="5074"/>
      <w:ins w:id="5094" w:author="Chen Liao" w:date="2021-06-01T22:33:00Z">
        <w:r w:rsidR="00500086">
          <w:rPr>
            <w:rStyle w:val="CommentReference"/>
            <w:rFonts w:ascii="Times New Roman" w:eastAsia="Times New Roman" w:hAnsi="Times New Roman" w:cs="Times New Roman"/>
          </w:rPr>
          <w:commentReference w:id="5074"/>
        </w:r>
      </w:ins>
      <w:ins w:id="5095" w:author="Chen Liao" w:date="2021-05-30T00:18:00Z">
        <w:r w:rsidR="00FB49B5" w:rsidRPr="00BE70D2">
          <w:rPr>
            <w:rFonts w:ascii="Times New Roman" w:hAnsi="Times New Roman" w:cs="Times New Roman"/>
            <w:color w:val="000000" w:themeColor="text1"/>
            <w:sz w:val="22"/>
            <w:szCs w:val="22"/>
            <w:rPrChange w:id="5096" w:author="Chen Liao" w:date="2021-06-01T21:13:00Z">
              <w:rPr>
                <w:rFonts w:ascii="Times New Roman" w:hAnsi="Times New Roman" w:cs="Times New Roman"/>
                <w:color w:val="000000" w:themeColor="text1"/>
                <w:sz w:val="22"/>
                <w:szCs w:val="22"/>
              </w:rPr>
            </w:rPrChange>
          </w:rPr>
          <w:t xml:space="preserve">, which also requires </w:t>
        </w:r>
      </w:ins>
      <w:ins w:id="5097" w:author="Chen Liao" w:date="2021-05-30T03:59:00Z">
        <w:r w:rsidR="00B07BFD" w:rsidRPr="00BE70D2">
          <w:rPr>
            <w:rFonts w:ascii="Times New Roman" w:hAnsi="Times New Roman" w:cs="Times New Roman"/>
            <w:color w:val="000000" w:themeColor="text1"/>
            <w:sz w:val="22"/>
            <w:szCs w:val="22"/>
            <w:rPrChange w:id="5098" w:author="Chen Liao" w:date="2021-06-01T21:13:00Z">
              <w:rPr>
                <w:rFonts w:ascii="Times New Roman" w:hAnsi="Times New Roman" w:cs="Times New Roman"/>
                <w:color w:val="000000" w:themeColor="text1"/>
                <w:sz w:val="22"/>
                <w:szCs w:val="22"/>
              </w:rPr>
            </w:rPrChange>
          </w:rPr>
          <w:t>fitness</w:t>
        </w:r>
      </w:ins>
      <w:ins w:id="5099" w:author="Chen Liao" w:date="2021-05-30T00:18:00Z">
        <w:r w:rsidR="00FB49B5" w:rsidRPr="00BE70D2">
          <w:rPr>
            <w:rFonts w:ascii="Times New Roman" w:hAnsi="Times New Roman" w:cs="Times New Roman"/>
            <w:color w:val="000000" w:themeColor="text1"/>
            <w:sz w:val="22"/>
            <w:szCs w:val="22"/>
            <w:rPrChange w:id="5100" w:author="Chen Liao" w:date="2021-06-01T21:13:00Z">
              <w:rPr>
                <w:rFonts w:ascii="Times New Roman" w:hAnsi="Times New Roman" w:cs="Times New Roman"/>
                <w:color w:val="000000" w:themeColor="text1"/>
                <w:sz w:val="22"/>
                <w:szCs w:val="22"/>
              </w:rPr>
            </w:rPrChange>
          </w:rPr>
          <w:t xml:space="preserve"> adva</w:t>
        </w:r>
      </w:ins>
      <w:ins w:id="5101" w:author="Chen Liao" w:date="2021-05-30T03:58:00Z">
        <w:r w:rsidR="00B07BFD" w:rsidRPr="00BE70D2">
          <w:rPr>
            <w:rFonts w:ascii="Times New Roman" w:hAnsi="Times New Roman" w:cs="Times New Roman"/>
            <w:color w:val="000000" w:themeColor="text1"/>
            <w:sz w:val="22"/>
            <w:szCs w:val="22"/>
            <w:rPrChange w:id="5102" w:author="Chen Liao" w:date="2021-06-01T21:13:00Z">
              <w:rPr>
                <w:rFonts w:ascii="Times New Roman" w:hAnsi="Times New Roman" w:cs="Times New Roman"/>
                <w:color w:val="000000" w:themeColor="text1"/>
                <w:sz w:val="22"/>
                <w:szCs w:val="22"/>
              </w:rPr>
            </w:rPrChange>
          </w:rPr>
          <w:t>n</w:t>
        </w:r>
      </w:ins>
      <w:ins w:id="5103" w:author="Chen Liao" w:date="2021-05-30T00:18:00Z">
        <w:r w:rsidR="00FB49B5" w:rsidRPr="00BE70D2">
          <w:rPr>
            <w:rFonts w:ascii="Times New Roman" w:hAnsi="Times New Roman" w:cs="Times New Roman"/>
            <w:color w:val="000000" w:themeColor="text1"/>
            <w:sz w:val="22"/>
            <w:szCs w:val="22"/>
            <w:rPrChange w:id="5104" w:author="Chen Liao" w:date="2021-06-01T21:13:00Z">
              <w:rPr>
                <w:rFonts w:ascii="Times New Roman" w:hAnsi="Times New Roman" w:cs="Times New Roman"/>
                <w:color w:val="000000" w:themeColor="text1"/>
                <w:sz w:val="22"/>
                <w:szCs w:val="22"/>
              </w:rPr>
            </w:rPrChange>
          </w:rPr>
          <w:t>t</w:t>
        </w:r>
      </w:ins>
      <w:ins w:id="5105" w:author="Chen Liao" w:date="2021-05-30T03:58:00Z">
        <w:r w:rsidR="00B07BFD" w:rsidRPr="00BE70D2">
          <w:rPr>
            <w:rFonts w:ascii="Times New Roman" w:hAnsi="Times New Roman" w:cs="Times New Roman"/>
            <w:color w:val="000000" w:themeColor="text1"/>
            <w:sz w:val="22"/>
            <w:szCs w:val="22"/>
            <w:rPrChange w:id="5106" w:author="Chen Liao" w:date="2021-06-01T21:13:00Z">
              <w:rPr>
                <w:rFonts w:ascii="Times New Roman" w:hAnsi="Times New Roman" w:cs="Times New Roman"/>
                <w:color w:val="000000" w:themeColor="text1"/>
                <w:sz w:val="22"/>
                <w:szCs w:val="22"/>
              </w:rPr>
            </w:rPrChange>
          </w:rPr>
          <w:t>a</w:t>
        </w:r>
      </w:ins>
      <w:ins w:id="5107" w:author="Chen Liao" w:date="2021-05-30T00:18:00Z">
        <w:r w:rsidR="00FB49B5" w:rsidRPr="00BE70D2">
          <w:rPr>
            <w:rFonts w:ascii="Times New Roman" w:hAnsi="Times New Roman" w:cs="Times New Roman"/>
            <w:color w:val="000000" w:themeColor="text1"/>
            <w:sz w:val="22"/>
            <w:szCs w:val="22"/>
            <w:rPrChange w:id="5108" w:author="Chen Liao" w:date="2021-06-01T21:13:00Z">
              <w:rPr>
                <w:rFonts w:ascii="Times New Roman" w:hAnsi="Times New Roman" w:cs="Times New Roman"/>
                <w:color w:val="000000" w:themeColor="text1"/>
                <w:sz w:val="22"/>
                <w:szCs w:val="22"/>
              </w:rPr>
            </w:rPrChange>
          </w:rPr>
          <w:t xml:space="preserve">ge over other </w:t>
        </w:r>
      </w:ins>
      <w:ins w:id="5109" w:author="Chen Liao" w:date="2021-06-01T22:38:00Z">
        <w:r w:rsidR="00FF12E5">
          <w:rPr>
            <w:rFonts w:ascii="Times New Roman" w:hAnsi="Times New Roman" w:cs="Times New Roman"/>
            <w:color w:val="000000" w:themeColor="text1"/>
            <w:sz w:val="22"/>
            <w:szCs w:val="22"/>
          </w:rPr>
          <w:t xml:space="preserve">community </w:t>
        </w:r>
      </w:ins>
      <w:ins w:id="5110" w:author="Chen Liao" w:date="2021-05-30T00:18:00Z">
        <w:r w:rsidR="00FB49B5" w:rsidRPr="00BE70D2">
          <w:rPr>
            <w:rFonts w:ascii="Times New Roman" w:hAnsi="Times New Roman" w:cs="Times New Roman"/>
            <w:color w:val="000000" w:themeColor="text1"/>
            <w:sz w:val="22"/>
            <w:szCs w:val="22"/>
            <w:rPrChange w:id="5111" w:author="Chen Liao" w:date="2021-06-01T21:13:00Z">
              <w:rPr>
                <w:rFonts w:ascii="Times New Roman" w:hAnsi="Times New Roman" w:cs="Times New Roman"/>
                <w:color w:val="000000" w:themeColor="text1"/>
                <w:sz w:val="22"/>
                <w:szCs w:val="22"/>
              </w:rPr>
            </w:rPrChange>
          </w:rPr>
          <w:t>members</w:t>
        </w:r>
      </w:ins>
      <w:ins w:id="5112" w:author="Chen Liao" w:date="2021-05-30T00:19:00Z">
        <w:r w:rsidR="00FB49B5" w:rsidRPr="00BE70D2">
          <w:rPr>
            <w:rFonts w:ascii="Times New Roman" w:hAnsi="Times New Roman" w:cs="Times New Roman"/>
            <w:color w:val="000000" w:themeColor="text1"/>
            <w:sz w:val="22"/>
            <w:szCs w:val="22"/>
            <w:rPrChange w:id="5113" w:author="Chen Liao" w:date="2021-06-01T21:13:00Z">
              <w:rPr>
                <w:color w:val="FF0000"/>
                <w:sz w:val="22"/>
                <w:szCs w:val="22"/>
              </w:rPr>
            </w:rPrChange>
          </w:rPr>
          <w:t xml:space="preserve"> </w:t>
        </w:r>
      </w:ins>
      <w:ins w:id="5114" w:author="Chen Liao" w:date="2021-06-01T22:39:00Z">
        <w:r w:rsidR="004F76CC">
          <w:rPr>
            <w:rFonts w:ascii="Times New Roman" w:hAnsi="Times New Roman" w:cs="Times New Roman"/>
            <w:color w:val="000000" w:themeColor="text1"/>
            <w:sz w:val="22"/>
            <w:szCs w:val="22"/>
          </w:rPr>
          <w:t xml:space="preserve">for </w:t>
        </w:r>
        <w:r w:rsidR="005361AB">
          <w:rPr>
            <w:rFonts w:ascii="Times New Roman" w:hAnsi="Times New Roman" w:cs="Times New Roman"/>
            <w:color w:val="000000" w:themeColor="text1"/>
            <w:sz w:val="22"/>
            <w:szCs w:val="22"/>
          </w:rPr>
          <w:t xml:space="preserve">substrate </w:t>
        </w:r>
        <w:r w:rsidR="004F76CC">
          <w:rPr>
            <w:rFonts w:ascii="Times New Roman" w:hAnsi="Times New Roman" w:cs="Times New Roman"/>
            <w:color w:val="000000" w:themeColor="text1"/>
            <w:sz w:val="22"/>
            <w:szCs w:val="22"/>
          </w:rPr>
          <w:t>utilization</w:t>
        </w:r>
      </w:ins>
      <w:ins w:id="5115" w:author="Chen Liao" w:date="2021-05-29T22:47:00Z">
        <w:r w:rsidR="009B3673" w:rsidRPr="00BE70D2">
          <w:rPr>
            <w:rFonts w:ascii="Times New Roman" w:hAnsi="Times New Roman" w:cs="Times New Roman"/>
            <w:color w:val="000000" w:themeColor="text1"/>
            <w:sz w:val="22"/>
            <w:szCs w:val="22"/>
            <w:rPrChange w:id="5116" w:author="Chen Liao" w:date="2021-06-01T21:13:00Z">
              <w:rPr>
                <w:rFonts w:ascii="Times New Roman" w:hAnsi="Times New Roman" w:cs="Times New Roman"/>
                <w:color w:val="000000" w:themeColor="text1"/>
                <w:sz w:val="22"/>
                <w:szCs w:val="22"/>
              </w:rPr>
            </w:rPrChange>
          </w:rPr>
          <w:t>.</w:t>
        </w:r>
      </w:ins>
      <w:ins w:id="5117" w:author="Chen Liao" w:date="2021-05-30T00:20:00Z">
        <w:r w:rsidR="002E00AA" w:rsidRPr="00BE70D2">
          <w:rPr>
            <w:rFonts w:ascii="Times New Roman" w:hAnsi="Times New Roman" w:cs="Times New Roman"/>
            <w:color w:val="000000" w:themeColor="text1"/>
            <w:sz w:val="22"/>
            <w:szCs w:val="22"/>
            <w:rPrChange w:id="5118" w:author="Chen Liao" w:date="2021-06-01T21:13:00Z">
              <w:rPr>
                <w:color w:val="FF0000"/>
                <w:sz w:val="22"/>
                <w:szCs w:val="22"/>
              </w:rPr>
            </w:rPrChange>
          </w:rPr>
          <w:t xml:space="preserve"> Since the inference of inulin degraders needs to take bacterial interactions into acco</w:t>
        </w:r>
      </w:ins>
      <w:ins w:id="5119" w:author="Chen Liao" w:date="2021-05-30T00:21:00Z">
        <w:r w:rsidR="002E00AA" w:rsidRPr="00BE70D2">
          <w:rPr>
            <w:rFonts w:ascii="Times New Roman" w:hAnsi="Times New Roman" w:cs="Times New Roman"/>
            <w:color w:val="000000" w:themeColor="text1"/>
            <w:sz w:val="22"/>
            <w:szCs w:val="22"/>
            <w:rPrChange w:id="5120" w:author="Chen Liao" w:date="2021-06-01T21:13:00Z">
              <w:rPr>
                <w:color w:val="FF0000"/>
                <w:sz w:val="22"/>
                <w:szCs w:val="22"/>
              </w:rPr>
            </w:rPrChange>
          </w:rPr>
          <w:t xml:space="preserve">unts, </w:t>
        </w:r>
      </w:ins>
      <w:ins w:id="5121" w:author="Chen Liao" w:date="2021-05-30T04:02:00Z">
        <w:r w:rsidR="009A236F" w:rsidRPr="00BE70D2">
          <w:rPr>
            <w:rFonts w:ascii="Times New Roman" w:hAnsi="Times New Roman" w:cs="Times New Roman"/>
            <w:color w:val="000000" w:themeColor="text1"/>
            <w:sz w:val="22"/>
            <w:szCs w:val="22"/>
            <w:rPrChange w:id="5122" w:author="Chen Liao" w:date="2021-06-01T21:13:00Z">
              <w:rPr>
                <w:rFonts w:ascii="Times New Roman" w:hAnsi="Times New Roman" w:cs="Times New Roman"/>
                <w:color w:val="000000" w:themeColor="text1"/>
                <w:sz w:val="22"/>
                <w:szCs w:val="22"/>
              </w:rPr>
            </w:rPrChange>
          </w:rPr>
          <w:t>we</w:t>
        </w:r>
      </w:ins>
      <w:del w:id="5123" w:author="Chen Liao" w:date="2021-05-29T07:15:00Z">
        <w:r w:rsidR="00A53DC0" w:rsidRPr="00BE70D2" w:rsidDel="007E457F">
          <w:rPr>
            <w:rFonts w:ascii="Times New Roman" w:hAnsi="Times New Roman" w:cs="Times New Roman"/>
            <w:color w:val="000000" w:themeColor="text1"/>
            <w:sz w:val="22"/>
            <w:szCs w:val="22"/>
            <w:rPrChange w:id="5124" w:author="Chen Liao" w:date="2021-06-01T21:13:00Z">
              <w:rPr>
                <w:color w:val="000000"/>
                <w:sz w:val="22"/>
                <w:szCs w:val="22"/>
              </w:rPr>
            </w:rPrChange>
          </w:rPr>
          <w:delText>A</w:delText>
        </w:r>
      </w:del>
      <w:del w:id="5125" w:author="Chen Liao" w:date="2021-05-29T07:18:00Z">
        <w:r w:rsidR="00A53DC0" w:rsidRPr="00BE70D2" w:rsidDel="007E457F">
          <w:rPr>
            <w:rFonts w:ascii="Times New Roman" w:hAnsi="Times New Roman" w:cs="Times New Roman"/>
            <w:color w:val="000000" w:themeColor="text1"/>
            <w:sz w:val="22"/>
            <w:szCs w:val="22"/>
            <w:rPrChange w:id="5126" w:author="Chen Liao" w:date="2021-06-01T21:13:00Z">
              <w:rPr>
                <w:color w:val="000000"/>
                <w:sz w:val="22"/>
                <w:szCs w:val="22"/>
              </w:rPr>
            </w:rPrChange>
          </w:rPr>
          <w:delText xml:space="preserve"> </w:delText>
        </w:r>
      </w:del>
      <w:del w:id="5127" w:author="Chen Liao" w:date="2021-05-29T07:49:00Z">
        <w:r w:rsidR="00A53DC0" w:rsidRPr="00BE70D2" w:rsidDel="009911B8">
          <w:rPr>
            <w:rFonts w:ascii="Times New Roman" w:hAnsi="Times New Roman" w:cs="Times New Roman"/>
            <w:color w:val="000000" w:themeColor="text1"/>
            <w:sz w:val="22"/>
            <w:szCs w:val="22"/>
            <w:rPrChange w:id="5128" w:author="Chen Liao" w:date="2021-06-01T21:13:00Z">
              <w:rPr>
                <w:color w:val="000000"/>
                <w:sz w:val="22"/>
                <w:szCs w:val="22"/>
              </w:rPr>
            </w:rPrChange>
          </w:rPr>
          <w:delText xml:space="preserve">number of </w:delText>
        </w:r>
        <w:r w:rsidR="00E77D15" w:rsidRPr="00BE70D2" w:rsidDel="009911B8">
          <w:rPr>
            <w:rFonts w:ascii="Times New Roman" w:hAnsi="Times New Roman" w:cs="Times New Roman"/>
            <w:color w:val="000000" w:themeColor="text1"/>
            <w:sz w:val="22"/>
            <w:szCs w:val="22"/>
            <w:rPrChange w:id="5129" w:author="Chen Liao" w:date="2021-06-01T21:13:00Z">
              <w:rPr>
                <w:color w:val="000000"/>
                <w:sz w:val="22"/>
                <w:szCs w:val="22"/>
              </w:rPr>
            </w:rPrChange>
          </w:rPr>
          <w:delText xml:space="preserve">culturable </w:delText>
        </w:r>
        <w:r w:rsidR="00A53DC0" w:rsidRPr="00BE70D2" w:rsidDel="009911B8">
          <w:rPr>
            <w:rFonts w:ascii="Times New Roman" w:hAnsi="Times New Roman" w:cs="Times New Roman"/>
            <w:color w:val="000000" w:themeColor="text1"/>
            <w:sz w:val="22"/>
            <w:szCs w:val="22"/>
            <w:rPrChange w:id="5130" w:author="Chen Liao" w:date="2021-06-01T21:13:00Z">
              <w:rPr>
                <w:color w:val="000000"/>
                <w:sz w:val="22"/>
                <w:szCs w:val="22"/>
              </w:rPr>
            </w:rPrChange>
          </w:rPr>
          <w:delText>bacteria could metabolize inulin</w:delText>
        </w:r>
        <w:r w:rsidR="00BE0371" w:rsidRPr="00BE70D2" w:rsidDel="009911B8">
          <w:rPr>
            <w:rFonts w:ascii="Times New Roman" w:hAnsi="Times New Roman" w:cs="Times New Roman"/>
            <w:color w:val="000000" w:themeColor="text1"/>
            <w:sz w:val="22"/>
            <w:szCs w:val="22"/>
            <w:rPrChange w:id="5131" w:author="Chen Liao" w:date="2021-06-01T21:13:00Z">
              <w:rPr>
                <w:color w:val="000000"/>
                <w:sz w:val="22"/>
                <w:szCs w:val="22"/>
              </w:rPr>
            </w:rPrChange>
          </w:rPr>
          <w:delText xml:space="preserve"> and resistant starch</w:delText>
        </w:r>
        <w:r w:rsidR="00A53DC0" w:rsidRPr="00BE70D2" w:rsidDel="009911B8">
          <w:rPr>
            <w:rFonts w:ascii="Times New Roman" w:hAnsi="Times New Roman" w:cs="Times New Roman"/>
            <w:color w:val="000000" w:themeColor="text1"/>
            <w:sz w:val="22"/>
            <w:szCs w:val="22"/>
            <w:rPrChange w:id="5132" w:author="Chen Liao" w:date="2021-06-01T21:13:00Z">
              <w:rPr>
                <w:color w:val="000000"/>
                <w:sz w:val="22"/>
                <w:szCs w:val="22"/>
              </w:rPr>
            </w:rPrChange>
          </w:rPr>
          <w:delText xml:space="preserve"> </w:delText>
        </w:r>
        <w:r w:rsidR="00A53DC0" w:rsidRPr="00BE70D2" w:rsidDel="009911B8">
          <w:rPr>
            <w:rFonts w:ascii="Times New Roman" w:hAnsi="Times New Roman" w:cs="Times New Roman"/>
            <w:i/>
            <w:iCs/>
            <w:color w:val="000000" w:themeColor="text1"/>
            <w:sz w:val="22"/>
            <w:szCs w:val="22"/>
            <w:rPrChange w:id="5133" w:author="Chen Liao" w:date="2021-06-01T21:13:00Z">
              <w:rPr>
                <w:i/>
                <w:iCs/>
                <w:color w:val="000000"/>
                <w:sz w:val="22"/>
                <w:szCs w:val="22"/>
              </w:rPr>
            </w:rPrChange>
          </w:rPr>
          <w:delText>in vitro</w:delText>
        </w:r>
        <w:r w:rsidR="00A53DC0" w:rsidRPr="00BE70D2" w:rsidDel="009911B8">
          <w:rPr>
            <w:rFonts w:ascii="Times New Roman" w:hAnsi="Times New Roman" w:cs="Times New Roman"/>
            <w:color w:val="000000" w:themeColor="text1"/>
            <w:sz w:val="22"/>
            <w:szCs w:val="22"/>
            <w:rPrChange w:id="5134" w:author="Chen Liao" w:date="2021-06-01T21:13:00Z">
              <w:rPr>
                <w:color w:val="000000"/>
                <w:sz w:val="22"/>
                <w:szCs w:val="22"/>
              </w:rPr>
            </w:rPrChange>
          </w:rPr>
          <w:delText xml:space="preserve"> </w:delText>
        </w:r>
        <w:r w:rsidR="00FB58EE" w:rsidRPr="00BE70D2" w:rsidDel="009911B8">
          <w:rPr>
            <w:rFonts w:ascii="Times New Roman" w:hAnsi="Times New Roman" w:cs="Times New Roman"/>
            <w:color w:val="000000" w:themeColor="text1"/>
            <w:sz w:val="22"/>
            <w:szCs w:val="22"/>
            <w:rPrChange w:id="5135" w:author="Chen Liao" w:date="2021-06-01T21:13:00Z">
              <w:rPr>
                <w:color w:val="000000"/>
                <w:sz w:val="22"/>
                <w:szCs w:val="22"/>
              </w:rPr>
            </w:rPrChange>
          </w:rPr>
          <w:fldChar w:fldCharType="begin"/>
        </w:r>
        <w:r w:rsidR="002E2A76" w:rsidRPr="00BE70D2" w:rsidDel="009911B8">
          <w:rPr>
            <w:rFonts w:ascii="Times New Roman" w:hAnsi="Times New Roman" w:cs="Times New Roman"/>
            <w:color w:val="000000" w:themeColor="text1"/>
            <w:sz w:val="22"/>
            <w:szCs w:val="22"/>
            <w:rPrChange w:id="5136" w:author="Chen Liao" w:date="2021-06-01T21:13:00Z">
              <w:rPr>
                <w:color w:val="000000"/>
                <w:sz w:val="22"/>
                <w:szCs w:val="22"/>
              </w:rPr>
            </w:rPrChange>
          </w:rPr>
          <w:delInstrText xml:space="preserve"> ADDIN NE.Ref.{B302632C-0833-4A4A-9406-44EEB2B4DF7A}</w:delInstrText>
        </w:r>
        <w:r w:rsidR="00FB58EE" w:rsidRPr="00BE70D2" w:rsidDel="009911B8">
          <w:rPr>
            <w:rFonts w:ascii="Times New Roman" w:hAnsi="Times New Roman" w:cs="Times New Roman"/>
            <w:color w:val="000000" w:themeColor="text1"/>
            <w:sz w:val="22"/>
            <w:szCs w:val="22"/>
            <w:rPrChange w:id="5137" w:author="Chen Liao" w:date="2021-06-01T21:13:00Z">
              <w:rPr>
                <w:color w:val="000000"/>
                <w:sz w:val="22"/>
                <w:szCs w:val="22"/>
              </w:rPr>
            </w:rPrChange>
          </w:rPr>
          <w:fldChar w:fldCharType="separate"/>
        </w:r>
        <w:r w:rsidR="00D67D1E" w:rsidRPr="00BE70D2" w:rsidDel="009911B8">
          <w:rPr>
            <w:rFonts w:ascii="Times New Roman" w:hAnsi="Times New Roman" w:cs="Times New Roman"/>
            <w:color w:val="000000" w:themeColor="text1"/>
            <w:sz w:val="22"/>
            <w:szCs w:val="22"/>
            <w:rPrChange w:id="5138" w:author="Chen Liao" w:date="2021-06-01T21:13:00Z">
              <w:rPr>
                <w:rFonts w:hAnsiTheme="minorHAnsi"/>
                <w:color w:val="080000"/>
                <w:sz w:val="22"/>
                <w:szCs w:val="22"/>
              </w:rPr>
            </w:rPrChange>
          </w:rPr>
          <w:delText>[14, 32]</w:delText>
        </w:r>
        <w:r w:rsidR="00FB58EE" w:rsidRPr="00BE70D2" w:rsidDel="009911B8">
          <w:rPr>
            <w:rFonts w:ascii="Times New Roman" w:hAnsi="Times New Roman" w:cs="Times New Roman"/>
            <w:color w:val="000000" w:themeColor="text1"/>
            <w:sz w:val="22"/>
            <w:szCs w:val="22"/>
            <w:rPrChange w:id="5139" w:author="Chen Liao" w:date="2021-06-01T21:13:00Z">
              <w:rPr>
                <w:color w:val="000000"/>
                <w:sz w:val="22"/>
                <w:szCs w:val="22"/>
              </w:rPr>
            </w:rPrChange>
          </w:rPr>
          <w:fldChar w:fldCharType="end"/>
        </w:r>
        <w:r w:rsidR="00407BA0" w:rsidRPr="00BE70D2" w:rsidDel="009911B8">
          <w:rPr>
            <w:rFonts w:ascii="Times New Roman" w:hAnsi="Times New Roman" w:cs="Times New Roman"/>
            <w:color w:val="000000" w:themeColor="text1"/>
            <w:sz w:val="22"/>
            <w:szCs w:val="22"/>
            <w:rPrChange w:id="5140" w:author="Chen Liao" w:date="2021-06-01T21:13:00Z">
              <w:rPr>
                <w:color w:val="000000"/>
                <w:sz w:val="22"/>
                <w:szCs w:val="22"/>
              </w:rPr>
            </w:rPrChange>
          </w:rPr>
          <w:delText xml:space="preserve"> </w:delText>
        </w:r>
        <w:r w:rsidR="00A53DC0" w:rsidRPr="00BE70D2" w:rsidDel="009911B8">
          <w:rPr>
            <w:rFonts w:ascii="Times New Roman" w:hAnsi="Times New Roman" w:cs="Times New Roman"/>
            <w:color w:val="000000" w:themeColor="text1"/>
            <w:sz w:val="22"/>
            <w:szCs w:val="22"/>
            <w:rPrChange w:id="5141" w:author="Chen Liao" w:date="2021-06-01T21:13:00Z">
              <w:rPr>
                <w:color w:val="000000"/>
                <w:sz w:val="22"/>
                <w:szCs w:val="22"/>
              </w:rPr>
            </w:rPrChange>
          </w:rPr>
          <w:delText>but a</w:delText>
        </w:r>
        <w:r w:rsidR="000914D0" w:rsidRPr="00BE70D2" w:rsidDel="009911B8">
          <w:rPr>
            <w:rFonts w:ascii="Times New Roman" w:hAnsi="Times New Roman" w:cs="Times New Roman"/>
            <w:color w:val="000000" w:themeColor="text1"/>
            <w:sz w:val="22"/>
            <w:szCs w:val="22"/>
            <w:rPrChange w:id="5142" w:author="Chen Liao" w:date="2021-06-01T21:13:00Z">
              <w:rPr>
                <w:color w:val="000000"/>
                <w:sz w:val="22"/>
                <w:szCs w:val="22"/>
              </w:rPr>
            </w:rPrChange>
          </w:rPr>
          <w:delText xml:space="preserve">n </w:delText>
        </w:r>
        <w:r w:rsidR="000914D0" w:rsidRPr="00BE70D2" w:rsidDel="009911B8">
          <w:rPr>
            <w:rFonts w:ascii="Times New Roman" w:hAnsi="Times New Roman" w:cs="Times New Roman"/>
            <w:i/>
            <w:iCs/>
            <w:color w:val="000000" w:themeColor="text1"/>
            <w:sz w:val="22"/>
            <w:szCs w:val="22"/>
            <w:rPrChange w:id="5143" w:author="Chen Liao" w:date="2021-06-01T21:13:00Z">
              <w:rPr>
                <w:i/>
                <w:iCs/>
                <w:color w:val="000000"/>
                <w:sz w:val="22"/>
                <w:szCs w:val="22"/>
              </w:rPr>
            </w:rPrChange>
          </w:rPr>
          <w:delText>in vivo</w:delText>
        </w:r>
        <w:r w:rsidR="00A53DC0" w:rsidRPr="00BE70D2" w:rsidDel="009911B8">
          <w:rPr>
            <w:rFonts w:ascii="Times New Roman" w:hAnsi="Times New Roman" w:cs="Times New Roman"/>
            <w:color w:val="000000" w:themeColor="text1"/>
            <w:sz w:val="22"/>
            <w:szCs w:val="22"/>
            <w:rPrChange w:id="5144" w:author="Chen Liao" w:date="2021-06-01T21:13:00Z">
              <w:rPr>
                <w:color w:val="000000"/>
                <w:sz w:val="22"/>
                <w:szCs w:val="22"/>
              </w:rPr>
            </w:rPrChange>
          </w:rPr>
          <w:delText xml:space="preserve"> understanding of the </w:delText>
        </w:r>
        <w:r w:rsidR="00E77D15" w:rsidRPr="00BE70D2" w:rsidDel="009911B8">
          <w:rPr>
            <w:rFonts w:ascii="Times New Roman" w:hAnsi="Times New Roman" w:cs="Times New Roman"/>
            <w:color w:val="000000" w:themeColor="text1"/>
            <w:sz w:val="22"/>
            <w:szCs w:val="22"/>
            <w:rPrChange w:id="5145" w:author="Chen Liao" w:date="2021-06-01T21:13:00Z">
              <w:rPr>
                <w:color w:val="000000"/>
                <w:sz w:val="22"/>
                <w:szCs w:val="22"/>
              </w:rPr>
            </w:rPrChange>
          </w:rPr>
          <w:delText xml:space="preserve">bacterial fiber degraders and the </w:delText>
        </w:r>
        <w:r w:rsidR="00A53DC0" w:rsidRPr="00BE70D2" w:rsidDel="009911B8">
          <w:rPr>
            <w:rFonts w:ascii="Times New Roman" w:hAnsi="Times New Roman" w:cs="Times New Roman"/>
            <w:color w:val="000000" w:themeColor="text1"/>
            <w:sz w:val="22"/>
            <w:szCs w:val="22"/>
            <w:rPrChange w:id="5146" w:author="Chen Liao" w:date="2021-06-01T21:13:00Z">
              <w:rPr>
                <w:color w:val="000000"/>
                <w:sz w:val="22"/>
                <w:szCs w:val="22"/>
              </w:rPr>
            </w:rPrChange>
          </w:rPr>
          <w:delText xml:space="preserve">ecology correlated with </w:delText>
        </w:r>
        <w:r w:rsidR="00BE0371" w:rsidRPr="00BE70D2" w:rsidDel="009911B8">
          <w:rPr>
            <w:rFonts w:ascii="Times New Roman" w:hAnsi="Times New Roman" w:cs="Times New Roman"/>
            <w:color w:val="000000" w:themeColor="text1"/>
            <w:sz w:val="22"/>
            <w:szCs w:val="22"/>
            <w:rPrChange w:id="5147" w:author="Chen Liao" w:date="2021-06-01T21:13:00Z">
              <w:rPr>
                <w:color w:val="000000"/>
                <w:sz w:val="22"/>
                <w:szCs w:val="22"/>
              </w:rPr>
            </w:rPrChange>
          </w:rPr>
          <w:delText>their</w:delText>
        </w:r>
        <w:r w:rsidR="00D53175" w:rsidRPr="00BE70D2" w:rsidDel="009911B8">
          <w:rPr>
            <w:rFonts w:ascii="Times New Roman" w:hAnsi="Times New Roman" w:cs="Times New Roman"/>
            <w:color w:val="000000" w:themeColor="text1"/>
            <w:sz w:val="22"/>
            <w:szCs w:val="22"/>
            <w:rPrChange w:id="5148" w:author="Chen Liao" w:date="2021-06-01T21:13:00Z">
              <w:rPr>
                <w:color w:val="000000"/>
                <w:sz w:val="22"/>
                <w:szCs w:val="22"/>
              </w:rPr>
            </w:rPrChange>
          </w:rPr>
          <w:delText xml:space="preserve"> </w:delText>
        </w:r>
        <w:r w:rsidR="00A53DC0" w:rsidRPr="00BE70D2" w:rsidDel="009911B8">
          <w:rPr>
            <w:rFonts w:ascii="Times New Roman" w:hAnsi="Times New Roman" w:cs="Times New Roman"/>
            <w:color w:val="000000" w:themeColor="text1"/>
            <w:sz w:val="22"/>
            <w:szCs w:val="22"/>
            <w:rPrChange w:id="5149" w:author="Chen Liao" w:date="2021-06-01T21:13:00Z">
              <w:rPr>
                <w:color w:val="000000"/>
                <w:sz w:val="22"/>
                <w:szCs w:val="22"/>
              </w:rPr>
            </w:rPrChange>
          </w:rPr>
          <w:delText xml:space="preserve">fermentation has not </w:delText>
        </w:r>
        <w:r w:rsidR="00CE2E7C" w:rsidRPr="00BE70D2" w:rsidDel="009911B8">
          <w:rPr>
            <w:rFonts w:ascii="Times New Roman" w:hAnsi="Times New Roman" w:cs="Times New Roman"/>
            <w:color w:val="000000" w:themeColor="text1"/>
            <w:sz w:val="22"/>
            <w:szCs w:val="22"/>
            <w:rPrChange w:id="5150" w:author="Chen Liao" w:date="2021-06-01T21:13:00Z">
              <w:rPr>
                <w:color w:val="000000"/>
                <w:sz w:val="22"/>
                <w:szCs w:val="22"/>
              </w:rPr>
            </w:rPrChange>
          </w:rPr>
          <w:delText>been established yet</w:delText>
        </w:r>
        <w:r w:rsidR="00A53DC0" w:rsidRPr="00BE70D2" w:rsidDel="009911B8">
          <w:rPr>
            <w:rFonts w:ascii="Times New Roman" w:hAnsi="Times New Roman" w:cs="Times New Roman"/>
            <w:color w:val="000000" w:themeColor="text1"/>
            <w:sz w:val="22"/>
            <w:szCs w:val="22"/>
            <w:rPrChange w:id="5151" w:author="Chen Liao" w:date="2021-06-01T21:13:00Z">
              <w:rPr>
                <w:color w:val="000000"/>
                <w:sz w:val="22"/>
                <w:szCs w:val="22"/>
              </w:rPr>
            </w:rPrChange>
          </w:rPr>
          <w:delText xml:space="preserve">. </w:delText>
        </w:r>
        <w:r w:rsidR="00E77D15" w:rsidRPr="00BE70D2" w:rsidDel="009911B8">
          <w:rPr>
            <w:rFonts w:ascii="Times New Roman" w:hAnsi="Times New Roman" w:cs="Times New Roman"/>
            <w:color w:val="000000" w:themeColor="text1"/>
            <w:sz w:val="22"/>
            <w:szCs w:val="22"/>
            <w:rPrChange w:id="5152" w:author="Chen Liao" w:date="2021-06-01T21:13:00Z">
              <w:rPr>
                <w:color w:val="000000"/>
                <w:sz w:val="22"/>
                <w:szCs w:val="22"/>
              </w:rPr>
            </w:rPrChange>
          </w:rPr>
          <w:delText xml:space="preserve">Since genomic </w:delText>
        </w:r>
        <w:r w:rsidR="0029569D" w:rsidRPr="00BE70D2" w:rsidDel="009911B8">
          <w:rPr>
            <w:rFonts w:ascii="Times New Roman" w:hAnsi="Times New Roman" w:cs="Times New Roman"/>
            <w:color w:val="000000" w:themeColor="text1"/>
            <w:sz w:val="22"/>
            <w:szCs w:val="22"/>
            <w:rPrChange w:id="5153" w:author="Chen Liao" w:date="2021-06-01T21:13:00Z">
              <w:rPr>
                <w:color w:val="000000"/>
                <w:sz w:val="22"/>
                <w:szCs w:val="22"/>
              </w:rPr>
            </w:rPrChange>
          </w:rPr>
          <w:delText xml:space="preserve">approaches </w:delText>
        </w:r>
        <w:r w:rsidR="00D209FC" w:rsidRPr="00BE70D2" w:rsidDel="009911B8">
          <w:rPr>
            <w:rFonts w:ascii="Times New Roman" w:hAnsi="Times New Roman" w:cs="Times New Roman"/>
            <w:color w:val="000000" w:themeColor="text1"/>
            <w:sz w:val="22"/>
            <w:szCs w:val="22"/>
            <w:rPrChange w:id="5154" w:author="Chen Liao" w:date="2021-06-01T21:13:00Z">
              <w:rPr>
                <w:color w:val="000000"/>
                <w:sz w:val="22"/>
                <w:szCs w:val="22"/>
              </w:rPr>
            </w:rPrChange>
          </w:rPr>
          <w:delText xml:space="preserve">rely on strain-level identifiability and </w:delText>
        </w:r>
        <w:r w:rsidR="00B97578" w:rsidRPr="00BE70D2" w:rsidDel="009911B8">
          <w:rPr>
            <w:rFonts w:ascii="Times New Roman" w:hAnsi="Times New Roman" w:cs="Times New Roman"/>
            <w:color w:val="000000" w:themeColor="text1"/>
            <w:sz w:val="22"/>
            <w:szCs w:val="22"/>
            <w:rPrChange w:id="5155" w:author="Chen Liao" w:date="2021-06-01T21:13:00Z">
              <w:rPr>
                <w:color w:val="000000"/>
                <w:sz w:val="22"/>
                <w:szCs w:val="22"/>
              </w:rPr>
            </w:rPrChange>
          </w:rPr>
          <w:delText>cultivability</w:delText>
        </w:r>
        <w:r w:rsidR="00407BA0" w:rsidRPr="00BE70D2" w:rsidDel="009911B8">
          <w:rPr>
            <w:rFonts w:ascii="Times New Roman" w:hAnsi="Times New Roman" w:cs="Times New Roman"/>
            <w:color w:val="000000" w:themeColor="text1"/>
            <w:sz w:val="22"/>
            <w:szCs w:val="22"/>
            <w:rPrChange w:id="5156" w:author="Chen Liao" w:date="2021-06-01T21:13:00Z">
              <w:rPr>
                <w:color w:val="000000"/>
                <w:sz w:val="22"/>
                <w:szCs w:val="22"/>
              </w:rPr>
            </w:rPrChange>
          </w:rPr>
          <w:delText xml:space="preserve"> </w:delText>
        </w:r>
        <w:r w:rsidR="00407BA0" w:rsidRPr="00BE70D2" w:rsidDel="009911B8">
          <w:rPr>
            <w:rFonts w:ascii="Times New Roman" w:hAnsi="Times New Roman" w:cs="Times New Roman"/>
            <w:color w:val="000000" w:themeColor="text1"/>
            <w:sz w:val="22"/>
            <w:szCs w:val="22"/>
            <w:rPrChange w:id="5157" w:author="Chen Liao" w:date="2021-06-01T21:13:00Z">
              <w:rPr>
                <w:color w:val="000000"/>
                <w:sz w:val="22"/>
                <w:szCs w:val="22"/>
              </w:rPr>
            </w:rPrChange>
          </w:rPr>
          <w:fldChar w:fldCharType="begin"/>
        </w:r>
        <w:r w:rsidR="002E2A76" w:rsidRPr="00BE70D2" w:rsidDel="009911B8">
          <w:rPr>
            <w:rFonts w:ascii="Times New Roman" w:hAnsi="Times New Roman" w:cs="Times New Roman"/>
            <w:color w:val="000000" w:themeColor="text1"/>
            <w:sz w:val="22"/>
            <w:szCs w:val="22"/>
            <w:rPrChange w:id="5158" w:author="Chen Liao" w:date="2021-06-01T21:13:00Z">
              <w:rPr>
                <w:color w:val="000000"/>
                <w:sz w:val="22"/>
                <w:szCs w:val="22"/>
              </w:rPr>
            </w:rPrChange>
          </w:rPr>
          <w:delInstrText xml:space="preserve"> ADDIN NE.Ref.{F461DB1A-062D-4EFF-BB60-005E1539C61A}</w:delInstrText>
        </w:r>
        <w:r w:rsidR="00407BA0" w:rsidRPr="00BE70D2" w:rsidDel="009911B8">
          <w:rPr>
            <w:rFonts w:ascii="Times New Roman" w:hAnsi="Times New Roman" w:cs="Times New Roman"/>
            <w:color w:val="000000" w:themeColor="text1"/>
            <w:sz w:val="22"/>
            <w:szCs w:val="22"/>
            <w:rPrChange w:id="5159" w:author="Chen Liao" w:date="2021-06-01T21:13:00Z">
              <w:rPr>
                <w:color w:val="000000"/>
                <w:sz w:val="22"/>
                <w:szCs w:val="22"/>
              </w:rPr>
            </w:rPrChange>
          </w:rPr>
          <w:fldChar w:fldCharType="separate"/>
        </w:r>
        <w:r w:rsidR="00D67D1E" w:rsidRPr="00BE70D2" w:rsidDel="009911B8">
          <w:rPr>
            <w:rFonts w:ascii="Times New Roman" w:hAnsi="Times New Roman" w:cs="Times New Roman"/>
            <w:color w:val="000000" w:themeColor="text1"/>
            <w:sz w:val="22"/>
            <w:szCs w:val="22"/>
            <w:rPrChange w:id="5160" w:author="Chen Liao" w:date="2021-06-01T21:13:00Z">
              <w:rPr>
                <w:rFonts w:hAnsiTheme="minorHAnsi"/>
                <w:color w:val="080000"/>
                <w:sz w:val="22"/>
                <w:szCs w:val="22"/>
              </w:rPr>
            </w:rPrChange>
          </w:rPr>
          <w:delText>[33]</w:delText>
        </w:r>
        <w:r w:rsidR="00407BA0" w:rsidRPr="00BE70D2" w:rsidDel="009911B8">
          <w:rPr>
            <w:rFonts w:ascii="Times New Roman" w:hAnsi="Times New Roman" w:cs="Times New Roman"/>
            <w:color w:val="000000" w:themeColor="text1"/>
            <w:sz w:val="22"/>
            <w:szCs w:val="22"/>
            <w:rPrChange w:id="5161" w:author="Chen Liao" w:date="2021-06-01T21:13:00Z">
              <w:rPr>
                <w:color w:val="000000"/>
                <w:sz w:val="22"/>
                <w:szCs w:val="22"/>
              </w:rPr>
            </w:rPrChange>
          </w:rPr>
          <w:fldChar w:fldCharType="end"/>
        </w:r>
        <w:r w:rsidR="00D209FC" w:rsidRPr="00BE70D2" w:rsidDel="009911B8">
          <w:rPr>
            <w:rFonts w:ascii="Times New Roman" w:hAnsi="Times New Roman" w:cs="Times New Roman"/>
            <w:color w:val="000000" w:themeColor="text1"/>
            <w:sz w:val="22"/>
            <w:szCs w:val="22"/>
            <w:rPrChange w:id="5162" w:author="Chen Liao" w:date="2021-06-01T21:13:00Z">
              <w:rPr>
                <w:color w:val="000000"/>
                <w:sz w:val="22"/>
                <w:szCs w:val="22"/>
              </w:rPr>
            </w:rPrChange>
          </w:rPr>
          <w:delText xml:space="preserve">, </w:delText>
        </w:r>
      </w:del>
      <w:del w:id="5163" w:author="Chen Liao" w:date="2021-05-29T22:49:00Z">
        <w:r w:rsidR="00D209FC" w:rsidRPr="00BE70D2" w:rsidDel="00F4339B">
          <w:rPr>
            <w:rFonts w:ascii="Times New Roman" w:hAnsi="Times New Roman" w:cs="Times New Roman"/>
            <w:color w:val="000000" w:themeColor="text1"/>
            <w:sz w:val="22"/>
            <w:szCs w:val="22"/>
            <w:rPrChange w:id="5164" w:author="Chen Liao" w:date="2021-06-01T21:13:00Z">
              <w:rPr>
                <w:color w:val="000000"/>
                <w:sz w:val="22"/>
                <w:szCs w:val="22"/>
              </w:rPr>
            </w:rPrChange>
          </w:rPr>
          <w:delText>w</w:delText>
        </w:r>
      </w:del>
      <w:del w:id="5165" w:author="Chen Liao" w:date="2021-05-30T04:02:00Z">
        <w:r w:rsidR="00D209FC" w:rsidRPr="00BE70D2" w:rsidDel="009A236F">
          <w:rPr>
            <w:rFonts w:ascii="Times New Roman" w:hAnsi="Times New Roman" w:cs="Times New Roman"/>
            <w:color w:val="000000" w:themeColor="text1"/>
            <w:sz w:val="22"/>
            <w:szCs w:val="22"/>
            <w:rPrChange w:id="5166" w:author="Chen Liao" w:date="2021-06-01T21:13:00Z">
              <w:rPr>
                <w:color w:val="000000"/>
                <w:sz w:val="22"/>
                <w:szCs w:val="22"/>
              </w:rPr>
            </w:rPrChange>
          </w:rPr>
          <w:delText xml:space="preserve">e </w:delText>
        </w:r>
      </w:del>
      <w:del w:id="5167" w:author="Chen Liao" w:date="2021-05-29T07:49:00Z">
        <w:r w:rsidR="00D209FC" w:rsidRPr="00BE70D2" w:rsidDel="009911B8">
          <w:rPr>
            <w:rFonts w:ascii="Times New Roman" w:hAnsi="Times New Roman" w:cs="Times New Roman"/>
            <w:color w:val="000000" w:themeColor="text1"/>
            <w:sz w:val="22"/>
            <w:szCs w:val="22"/>
            <w:rPrChange w:id="5168" w:author="Chen Liao" w:date="2021-06-01T21:13:00Z">
              <w:rPr>
                <w:color w:val="000000"/>
                <w:sz w:val="22"/>
                <w:szCs w:val="22"/>
              </w:rPr>
            </w:rPrChange>
          </w:rPr>
          <w:delText xml:space="preserve">switched to </w:delText>
        </w:r>
      </w:del>
      <w:ins w:id="5169" w:author="Chen Liao" w:date="2021-05-29T07:49:00Z">
        <w:r w:rsidR="009911B8" w:rsidRPr="00BE70D2">
          <w:rPr>
            <w:rFonts w:ascii="Times New Roman" w:hAnsi="Times New Roman" w:cs="Times New Roman"/>
            <w:color w:val="000000" w:themeColor="text1"/>
            <w:sz w:val="22"/>
            <w:szCs w:val="22"/>
            <w:rPrChange w:id="5170" w:author="Chen Liao" w:date="2021-06-01T21:13:00Z">
              <w:rPr>
                <w:color w:val="000000"/>
                <w:sz w:val="22"/>
                <w:szCs w:val="22"/>
              </w:rPr>
            </w:rPrChange>
          </w:rPr>
          <w:t xml:space="preserve"> </w:t>
        </w:r>
      </w:ins>
      <w:ins w:id="5171" w:author="Chen Liao" w:date="2021-05-30T00:21:00Z">
        <w:r w:rsidR="002E00AA" w:rsidRPr="00BE70D2">
          <w:rPr>
            <w:rFonts w:ascii="Times New Roman" w:hAnsi="Times New Roman" w:cs="Times New Roman"/>
            <w:color w:val="000000" w:themeColor="text1"/>
            <w:sz w:val="22"/>
            <w:szCs w:val="22"/>
            <w:rPrChange w:id="5172" w:author="Chen Liao" w:date="2021-06-01T21:13:00Z">
              <w:rPr>
                <w:color w:val="FF0000"/>
                <w:sz w:val="22"/>
                <w:szCs w:val="22"/>
              </w:rPr>
            </w:rPrChange>
          </w:rPr>
          <w:t>developed</w:t>
        </w:r>
      </w:ins>
      <w:ins w:id="5173" w:author="Chen Liao" w:date="2021-05-29T07:49:00Z">
        <w:r w:rsidR="009911B8" w:rsidRPr="00BE70D2">
          <w:rPr>
            <w:rFonts w:ascii="Times New Roman" w:hAnsi="Times New Roman" w:cs="Times New Roman"/>
            <w:color w:val="000000" w:themeColor="text1"/>
            <w:sz w:val="22"/>
            <w:szCs w:val="22"/>
            <w:rPrChange w:id="5174" w:author="Chen Liao" w:date="2021-06-01T21:13:00Z">
              <w:rPr>
                <w:color w:val="000000"/>
                <w:sz w:val="22"/>
                <w:szCs w:val="22"/>
              </w:rPr>
            </w:rPrChange>
          </w:rPr>
          <w:t xml:space="preserve"> </w:t>
        </w:r>
      </w:ins>
      <w:r w:rsidR="00D209FC" w:rsidRPr="00BE70D2">
        <w:rPr>
          <w:rFonts w:ascii="Times New Roman" w:hAnsi="Times New Roman" w:cs="Times New Roman"/>
          <w:color w:val="000000" w:themeColor="text1"/>
          <w:sz w:val="22"/>
          <w:szCs w:val="22"/>
          <w:rPrChange w:id="5175" w:author="Chen Liao" w:date="2021-06-01T21:13:00Z">
            <w:rPr>
              <w:color w:val="000000"/>
              <w:sz w:val="22"/>
              <w:szCs w:val="22"/>
            </w:rPr>
          </w:rPrChange>
        </w:rPr>
        <w:t xml:space="preserve">a data-driven approach </w:t>
      </w:r>
      <w:ins w:id="5176" w:author="Chen Liao" w:date="2021-05-29T07:52:00Z">
        <w:r w:rsidR="004B245C" w:rsidRPr="00BE70D2">
          <w:rPr>
            <w:rFonts w:ascii="Times New Roman" w:hAnsi="Times New Roman" w:cs="Times New Roman"/>
            <w:color w:val="000000" w:themeColor="text1"/>
            <w:sz w:val="22"/>
            <w:szCs w:val="22"/>
            <w:rPrChange w:id="5177" w:author="Chen Liao" w:date="2021-06-01T21:13:00Z">
              <w:rPr>
                <w:color w:val="000000"/>
                <w:sz w:val="22"/>
                <w:szCs w:val="22"/>
              </w:rPr>
            </w:rPrChange>
          </w:rPr>
          <w:t>based on the generalized Lotka–Volterra (</w:t>
        </w:r>
        <w:proofErr w:type="spellStart"/>
        <w:r w:rsidR="004B245C" w:rsidRPr="00BE70D2">
          <w:rPr>
            <w:rFonts w:ascii="Times New Roman" w:hAnsi="Times New Roman" w:cs="Times New Roman"/>
            <w:color w:val="000000" w:themeColor="text1"/>
            <w:sz w:val="22"/>
            <w:szCs w:val="22"/>
            <w:rPrChange w:id="5178" w:author="Chen Liao" w:date="2021-06-01T21:13:00Z">
              <w:rPr>
                <w:color w:val="000000"/>
                <w:sz w:val="22"/>
                <w:szCs w:val="22"/>
              </w:rPr>
            </w:rPrChange>
          </w:rPr>
          <w:t>gLV</w:t>
        </w:r>
        <w:proofErr w:type="spellEnd"/>
        <w:r w:rsidR="004B245C" w:rsidRPr="00BE70D2">
          <w:rPr>
            <w:rFonts w:ascii="Times New Roman" w:hAnsi="Times New Roman" w:cs="Times New Roman"/>
            <w:color w:val="000000" w:themeColor="text1"/>
            <w:sz w:val="22"/>
            <w:szCs w:val="22"/>
            <w:rPrChange w:id="5179" w:author="Chen Liao" w:date="2021-06-01T21:13:00Z">
              <w:rPr>
                <w:color w:val="000000"/>
                <w:sz w:val="22"/>
                <w:szCs w:val="22"/>
              </w:rPr>
            </w:rPrChange>
          </w:rPr>
          <w:t>) equation</w:t>
        </w:r>
        <w:r w:rsidR="004B245C" w:rsidRPr="00BE70D2" w:rsidDel="009911B8">
          <w:rPr>
            <w:rFonts w:ascii="Times New Roman" w:hAnsi="Times New Roman" w:cs="Times New Roman"/>
            <w:color w:val="000000" w:themeColor="text1"/>
            <w:sz w:val="22"/>
            <w:szCs w:val="22"/>
            <w:rPrChange w:id="5180" w:author="Chen Liao" w:date="2021-06-01T21:13:00Z">
              <w:rPr>
                <w:color w:val="000000"/>
                <w:sz w:val="22"/>
                <w:szCs w:val="22"/>
              </w:rPr>
            </w:rPrChange>
          </w:rPr>
          <w:t xml:space="preserve"> </w:t>
        </w:r>
      </w:ins>
      <w:del w:id="5181" w:author="Chen Liao" w:date="2021-05-29T07:50:00Z">
        <w:r w:rsidR="00D209FC" w:rsidRPr="00BE70D2" w:rsidDel="009911B8">
          <w:rPr>
            <w:rFonts w:ascii="Times New Roman" w:hAnsi="Times New Roman" w:cs="Times New Roman"/>
            <w:color w:val="000000" w:themeColor="text1"/>
            <w:sz w:val="22"/>
            <w:szCs w:val="22"/>
            <w:rPrChange w:id="5182" w:author="Chen Liao" w:date="2021-06-01T21:13:00Z">
              <w:rPr>
                <w:color w:val="000000"/>
                <w:sz w:val="22"/>
                <w:szCs w:val="22"/>
              </w:rPr>
            </w:rPrChange>
          </w:rPr>
          <w:delText>that aims to</w:delText>
        </w:r>
      </w:del>
      <w:ins w:id="5183" w:author="Chen Liao" w:date="2021-05-29T07:50:00Z">
        <w:r w:rsidR="009911B8" w:rsidRPr="00BE70D2">
          <w:rPr>
            <w:rFonts w:ascii="Times New Roman" w:hAnsi="Times New Roman" w:cs="Times New Roman"/>
            <w:color w:val="000000" w:themeColor="text1"/>
            <w:sz w:val="22"/>
            <w:szCs w:val="22"/>
            <w:rPrChange w:id="5184" w:author="Chen Liao" w:date="2021-06-01T21:13:00Z">
              <w:rPr>
                <w:color w:val="000000"/>
                <w:sz w:val="22"/>
                <w:szCs w:val="22"/>
              </w:rPr>
            </w:rPrChange>
          </w:rPr>
          <w:t xml:space="preserve">to </w:t>
        </w:r>
      </w:ins>
      <w:del w:id="5185" w:author="Chen Liao" w:date="2021-05-29T07:50:00Z">
        <w:r w:rsidR="00D209FC" w:rsidRPr="00BE70D2" w:rsidDel="009911B8">
          <w:rPr>
            <w:rFonts w:ascii="Times New Roman" w:hAnsi="Times New Roman" w:cs="Times New Roman"/>
            <w:color w:val="000000" w:themeColor="text1"/>
            <w:sz w:val="22"/>
            <w:szCs w:val="22"/>
            <w:rPrChange w:id="5186" w:author="Chen Liao" w:date="2021-06-01T21:13:00Z">
              <w:rPr>
                <w:color w:val="000000"/>
                <w:sz w:val="22"/>
                <w:szCs w:val="22"/>
              </w:rPr>
            </w:rPrChange>
          </w:rPr>
          <w:delText xml:space="preserve"> </w:delText>
        </w:r>
      </w:del>
      <w:r w:rsidR="00D209FC" w:rsidRPr="00BE70D2">
        <w:rPr>
          <w:rFonts w:ascii="Times New Roman" w:hAnsi="Times New Roman" w:cs="Times New Roman"/>
          <w:color w:val="000000" w:themeColor="text1"/>
          <w:sz w:val="22"/>
          <w:szCs w:val="22"/>
          <w:rPrChange w:id="5187" w:author="Chen Liao" w:date="2021-06-01T21:13:00Z">
            <w:rPr>
              <w:color w:val="000000"/>
              <w:sz w:val="22"/>
              <w:szCs w:val="22"/>
            </w:rPr>
          </w:rPrChange>
        </w:rPr>
        <w:t xml:space="preserve">identify </w:t>
      </w:r>
      <w:ins w:id="5188" w:author="Chen Liao" w:date="2021-05-29T07:51:00Z">
        <w:r w:rsidR="009911B8" w:rsidRPr="00BE70D2">
          <w:rPr>
            <w:rFonts w:ascii="Times New Roman" w:hAnsi="Times New Roman" w:cs="Times New Roman"/>
            <w:color w:val="000000" w:themeColor="text1"/>
            <w:sz w:val="22"/>
            <w:szCs w:val="22"/>
            <w:rPrChange w:id="5189" w:author="Chen Liao" w:date="2021-06-01T21:13:00Z">
              <w:rPr>
                <w:color w:val="000000"/>
                <w:sz w:val="22"/>
                <w:szCs w:val="22"/>
              </w:rPr>
            </w:rPrChange>
          </w:rPr>
          <w:t xml:space="preserve">putative </w:t>
        </w:r>
      </w:ins>
      <w:ins w:id="5190" w:author="Chen Liao" w:date="2021-05-29T07:50:00Z">
        <w:r w:rsidR="009911B8" w:rsidRPr="00BE70D2">
          <w:rPr>
            <w:rFonts w:ascii="Times New Roman" w:hAnsi="Times New Roman" w:cs="Times New Roman"/>
            <w:color w:val="000000" w:themeColor="text1"/>
            <w:sz w:val="22"/>
            <w:szCs w:val="22"/>
            <w:rPrChange w:id="5191" w:author="Chen Liao" w:date="2021-06-01T21:13:00Z">
              <w:rPr>
                <w:color w:val="000000"/>
                <w:sz w:val="22"/>
                <w:szCs w:val="22"/>
              </w:rPr>
            </w:rPrChange>
          </w:rPr>
          <w:t xml:space="preserve">degraders that initialize the utilization </w:t>
        </w:r>
      </w:ins>
      <w:ins w:id="5192" w:author="Chen Liao" w:date="2021-05-29T07:51:00Z">
        <w:r w:rsidR="009911B8" w:rsidRPr="00BE70D2">
          <w:rPr>
            <w:rFonts w:ascii="Times New Roman" w:hAnsi="Times New Roman" w:cs="Times New Roman"/>
            <w:color w:val="000000" w:themeColor="text1"/>
            <w:sz w:val="22"/>
            <w:szCs w:val="22"/>
            <w:rPrChange w:id="5193" w:author="Chen Liao" w:date="2021-06-01T21:13:00Z">
              <w:rPr>
                <w:color w:val="000000"/>
                <w:sz w:val="22"/>
                <w:szCs w:val="22"/>
              </w:rPr>
            </w:rPrChange>
          </w:rPr>
          <w:t>of inulin</w:t>
        </w:r>
      </w:ins>
      <w:ins w:id="5194" w:author="Chen Liao" w:date="2021-05-29T07:52:00Z">
        <w:r w:rsidR="004B245C" w:rsidRPr="00BE70D2">
          <w:rPr>
            <w:rFonts w:ascii="Times New Roman" w:hAnsi="Times New Roman" w:cs="Times New Roman"/>
            <w:color w:val="000000" w:themeColor="text1"/>
            <w:sz w:val="22"/>
            <w:szCs w:val="22"/>
            <w:rPrChange w:id="5195" w:author="Chen Liao" w:date="2021-06-01T21:13:00Z">
              <w:rPr>
                <w:color w:val="000000"/>
                <w:sz w:val="22"/>
                <w:szCs w:val="22"/>
              </w:rPr>
            </w:rPrChange>
          </w:rPr>
          <w:t xml:space="preserve"> (</w:t>
        </w:r>
        <w:r w:rsidR="004B245C" w:rsidRPr="00BE70D2">
          <w:rPr>
            <w:rFonts w:ascii="Times New Roman" w:hAnsi="Times New Roman" w:cs="Times New Roman"/>
            <w:color w:val="000000" w:themeColor="text1"/>
            <w:sz w:val="22"/>
            <w:szCs w:val="22"/>
            <w:highlight w:val="yellow"/>
            <w:rPrChange w:id="5196" w:author="Chen Liao" w:date="2021-06-01T21:13:00Z">
              <w:rPr>
                <w:color w:val="000000"/>
                <w:sz w:val="22"/>
                <w:szCs w:val="22"/>
              </w:rPr>
            </w:rPrChange>
          </w:rPr>
          <w:t>Fig. 4A</w:t>
        </w:r>
      </w:ins>
      <w:ins w:id="5197" w:author="Chen Liao" w:date="2021-05-29T08:09:00Z">
        <w:r w:rsidR="00177084" w:rsidRPr="00BE70D2">
          <w:rPr>
            <w:rFonts w:ascii="Times New Roman" w:hAnsi="Times New Roman" w:cs="Times New Roman"/>
            <w:color w:val="000000" w:themeColor="text1"/>
            <w:sz w:val="22"/>
            <w:szCs w:val="22"/>
            <w:highlight w:val="yellow"/>
            <w:rPrChange w:id="5198" w:author="Chen Liao" w:date="2021-06-01T21:13:00Z">
              <w:rPr>
                <w:color w:val="000000" w:themeColor="text1"/>
                <w:sz w:val="22"/>
                <w:szCs w:val="22"/>
              </w:rPr>
            </w:rPrChange>
          </w:rPr>
          <w:t>, see Methods</w:t>
        </w:r>
      </w:ins>
      <w:ins w:id="5199" w:author="Chen Liao" w:date="2021-05-29T07:52:00Z">
        <w:r w:rsidR="004B245C" w:rsidRPr="00BE70D2">
          <w:rPr>
            <w:rFonts w:ascii="Times New Roman" w:hAnsi="Times New Roman" w:cs="Times New Roman"/>
            <w:color w:val="000000" w:themeColor="text1"/>
            <w:sz w:val="22"/>
            <w:szCs w:val="22"/>
            <w:rPrChange w:id="5200" w:author="Chen Liao" w:date="2021-06-01T21:13:00Z">
              <w:rPr>
                <w:color w:val="000000"/>
                <w:sz w:val="22"/>
                <w:szCs w:val="22"/>
              </w:rPr>
            </w:rPrChange>
          </w:rPr>
          <w:t>)</w:t>
        </w:r>
      </w:ins>
      <w:ins w:id="5201" w:author="Chen Liao" w:date="2021-05-29T07:51:00Z">
        <w:r w:rsidR="009911B8" w:rsidRPr="00BE70D2">
          <w:rPr>
            <w:rFonts w:ascii="Times New Roman" w:hAnsi="Times New Roman" w:cs="Times New Roman"/>
            <w:color w:val="000000" w:themeColor="text1"/>
            <w:sz w:val="22"/>
            <w:szCs w:val="22"/>
            <w:rPrChange w:id="5202" w:author="Chen Liao" w:date="2021-06-01T21:13:00Z">
              <w:rPr>
                <w:color w:val="000000"/>
                <w:sz w:val="22"/>
                <w:szCs w:val="22"/>
              </w:rPr>
            </w:rPrChange>
          </w:rPr>
          <w:t>.</w:t>
        </w:r>
      </w:ins>
      <w:del w:id="5203" w:author="Chen Liao" w:date="2021-05-29T07:50:00Z">
        <w:r w:rsidR="00D209FC" w:rsidRPr="00BE70D2" w:rsidDel="009911B8">
          <w:rPr>
            <w:rFonts w:ascii="Times New Roman" w:hAnsi="Times New Roman" w:cs="Times New Roman"/>
            <w:color w:val="000000" w:themeColor="text1"/>
            <w:sz w:val="22"/>
            <w:szCs w:val="22"/>
            <w:rPrChange w:id="5204" w:author="Chen Liao" w:date="2021-06-01T21:13:00Z">
              <w:rPr>
                <w:color w:val="000000"/>
                <w:sz w:val="22"/>
                <w:szCs w:val="22"/>
              </w:rPr>
            </w:rPrChange>
          </w:rPr>
          <w:delText xml:space="preserve">responders that can directly or indirectly metabolize </w:delText>
        </w:r>
        <w:r w:rsidR="00F6231E" w:rsidRPr="00BE70D2" w:rsidDel="009911B8">
          <w:rPr>
            <w:rFonts w:ascii="Times New Roman" w:hAnsi="Times New Roman" w:cs="Times New Roman"/>
            <w:color w:val="000000" w:themeColor="text1"/>
            <w:sz w:val="22"/>
            <w:szCs w:val="22"/>
            <w:rPrChange w:id="5205" w:author="Chen Liao" w:date="2021-06-01T21:13:00Z">
              <w:rPr>
                <w:color w:val="000000"/>
                <w:sz w:val="22"/>
                <w:szCs w:val="22"/>
              </w:rPr>
            </w:rPrChange>
          </w:rPr>
          <w:delText>dietary f</w:delText>
        </w:r>
        <w:r w:rsidR="00883A59" w:rsidRPr="00BE70D2" w:rsidDel="009911B8">
          <w:rPr>
            <w:rFonts w:ascii="Times New Roman" w:hAnsi="Times New Roman" w:cs="Times New Roman"/>
            <w:color w:val="000000" w:themeColor="text1"/>
            <w:sz w:val="22"/>
            <w:szCs w:val="22"/>
            <w:rPrChange w:id="5206" w:author="Chen Liao" w:date="2021-06-01T21:13:00Z">
              <w:rPr>
                <w:color w:val="000000"/>
                <w:sz w:val="22"/>
                <w:szCs w:val="22"/>
              </w:rPr>
            </w:rPrChange>
          </w:rPr>
          <w:delText>ibers</w:delText>
        </w:r>
        <w:r w:rsidR="00EC1FAE" w:rsidRPr="00BE70D2" w:rsidDel="009911B8">
          <w:rPr>
            <w:rFonts w:ascii="Times New Roman" w:hAnsi="Times New Roman" w:cs="Times New Roman"/>
            <w:color w:val="000000" w:themeColor="text1"/>
            <w:sz w:val="22"/>
            <w:szCs w:val="22"/>
            <w:rPrChange w:id="5207" w:author="Chen Liao" w:date="2021-06-01T21:13:00Z">
              <w:rPr>
                <w:color w:val="000000"/>
                <w:sz w:val="22"/>
                <w:szCs w:val="22"/>
              </w:rPr>
            </w:rPrChange>
          </w:rPr>
          <w:delText>.</w:delText>
        </w:r>
        <w:r w:rsidR="00883A59" w:rsidRPr="00BE70D2" w:rsidDel="009911B8">
          <w:rPr>
            <w:rFonts w:ascii="Times New Roman" w:hAnsi="Times New Roman" w:cs="Times New Roman"/>
            <w:color w:val="000000" w:themeColor="text1"/>
            <w:sz w:val="22"/>
            <w:szCs w:val="22"/>
            <w:rPrChange w:id="5208" w:author="Chen Liao" w:date="2021-06-01T21:13:00Z">
              <w:rPr>
                <w:color w:val="000000"/>
                <w:sz w:val="22"/>
                <w:szCs w:val="22"/>
              </w:rPr>
            </w:rPrChange>
          </w:rPr>
          <w:delText xml:space="preserve"> </w:delText>
        </w:r>
      </w:del>
      <w:moveFromRangeStart w:id="5209" w:author="Chen Liao" w:date="2021-05-28T08:07:00Z" w:name="move73081654"/>
      <w:moveFrom w:id="5210" w:author="Chen Liao" w:date="2021-05-28T08:07:00Z">
        <w:del w:id="5211" w:author="Chen Liao" w:date="2021-05-29T07:50:00Z">
          <w:r w:rsidR="0079721C" w:rsidRPr="00BE70D2" w:rsidDel="009911B8">
            <w:rPr>
              <w:rFonts w:ascii="Times New Roman" w:hAnsi="Times New Roman" w:cs="Times New Roman"/>
              <w:color w:val="000000" w:themeColor="text1"/>
              <w:sz w:val="22"/>
              <w:szCs w:val="22"/>
              <w:rPrChange w:id="5212" w:author="Chen Liao" w:date="2021-06-01T21:13:00Z">
                <w:rPr>
                  <w:color w:val="000000"/>
                  <w:sz w:val="22"/>
                  <w:szCs w:val="22"/>
                </w:rPr>
              </w:rPrChange>
            </w:rPr>
            <w:delText>If such responders exis</w:delText>
          </w:r>
          <w:r w:rsidR="00B24313" w:rsidRPr="00BE70D2" w:rsidDel="009911B8">
            <w:rPr>
              <w:rFonts w:ascii="Times New Roman" w:hAnsi="Times New Roman" w:cs="Times New Roman"/>
              <w:color w:val="000000" w:themeColor="text1"/>
              <w:sz w:val="22"/>
              <w:szCs w:val="22"/>
              <w:rPrChange w:id="5213" w:author="Chen Liao" w:date="2021-06-01T21:13:00Z">
                <w:rPr>
                  <w:color w:val="000000"/>
                  <w:sz w:val="22"/>
                  <w:szCs w:val="22"/>
                </w:rPr>
              </w:rPrChange>
            </w:rPr>
            <w:delText>t</w:delText>
          </w:r>
          <w:r w:rsidR="0079721C" w:rsidRPr="00BE70D2" w:rsidDel="009911B8">
            <w:rPr>
              <w:rFonts w:ascii="Times New Roman" w:hAnsi="Times New Roman" w:cs="Times New Roman"/>
              <w:color w:val="000000" w:themeColor="text1"/>
              <w:sz w:val="22"/>
              <w:szCs w:val="22"/>
              <w:rPrChange w:id="5214" w:author="Chen Liao" w:date="2021-06-01T21:13:00Z">
                <w:rPr>
                  <w:color w:val="000000"/>
                  <w:sz w:val="22"/>
                  <w:szCs w:val="22"/>
                </w:rPr>
              </w:rPrChange>
            </w:rPr>
            <w:delText xml:space="preserve">, we would expect </w:delText>
          </w:r>
          <w:r w:rsidR="00F6231E" w:rsidRPr="00BE70D2" w:rsidDel="009911B8">
            <w:rPr>
              <w:rFonts w:ascii="Times New Roman" w:hAnsi="Times New Roman" w:cs="Times New Roman"/>
              <w:color w:val="000000" w:themeColor="text1"/>
              <w:sz w:val="22"/>
              <w:szCs w:val="22"/>
              <w:rPrChange w:id="5215" w:author="Chen Liao" w:date="2021-06-01T21:13:00Z">
                <w:rPr>
                  <w:color w:val="000000"/>
                  <w:sz w:val="22"/>
                  <w:szCs w:val="22"/>
                </w:rPr>
              </w:rPrChange>
            </w:rPr>
            <w:delText>increased abundance of their popula</w:delText>
          </w:r>
          <w:r w:rsidR="00FE5F92" w:rsidRPr="00BE70D2" w:rsidDel="009911B8">
            <w:rPr>
              <w:rFonts w:ascii="Times New Roman" w:hAnsi="Times New Roman" w:cs="Times New Roman"/>
              <w:color w:val="000000" w:themeColor="text1"/>
              <w:sz w:val="22"/>
              <w:szCs w:val="22"/>
              <w:rPrChange w:id="5216" w:author="Chen Liao" w:date="2021-06-01T21:13:00Z">
                <w:rPr>
                  <w:color w:val="000000"/>
                  <w:sz w:val="22"/>
                  <w:szCs w:val="22"/>
                </w:rPr>
              </w:rPrChange>
            </w:rPr>
            <w:delText>ti</w:delText>
          </w:r>
          <w:r w:rsidR="00F6231E" w:rsidRPr="00BE70D2" w:rsidDel="009911B8">
            <w:rPr>
              <w:rFonts w:ascii="Times New Roman" w:hAnsi="Times New Roman" w:cs="Times New Roman"/>
              <w:color w:val="000000" w:themeColor="text1"/>
              <w:sz w:val="22"/>
              <w:szCs w:val="22"/>
              <w:rPrChange w:id="5217" w:author="Chen Liao" w:date="2021-06-01T21:13:00Z">
                <w:rPr>
                  <w:color w:val="000000"/>
                  <w:sz w:val="22"/>
                  <w:szCs w:val="22"/>
                </w:rPr>
              </w:rPrChange>
            </w:rPr>
            <w:delText xml:space="preserve">ons with </w:delText>
          </w:r>
          <w:r w:rsidR="00FE5F92" w:rsidRPr="00BE70D2" w:rsidDel="009911B8">
            <w:rPr>
              <w:rFonts w:ascii="Times New Roman" w:hAnsi="Times New Roman" w:cs="Times New Roman"/>
              <w:color w:val="000000" w:themeColor="text1"/>
              <w:sz w:val="22"/>
              <w:szCs w:val="22"/>
              <w:rPrChange w:id="5218" w:author="Chen Liao" w:date="2021-06-01T21:13:00Z">
                <w:rPr>
                  <w:color w:val="000000"/>
                  <w:sz w:val="22"/>
                  <w:szCs w:val="22"/>
                </w:rPr>
              </w:rPrChange>
            </w:rPr>
            <w:delText xml:space="preserve">a </w:delText>
          </w:r>
          <w:r w:rsidR="00F6231E" w:rsidRPr="00BE70D2" w:rsidDel="009911B8">
            <w:rPr>
              <w:rFonts w:ascii="Times New Roman" w:hAnsi="Times New Roman" w:cs="Times New Roman"/>
              <w:color w:val="000000" w:themeColor="text1"/>
              <w:sz w:val="22"/>
              <w:szCs w:val="22"/>
              <w:rPrChange w:id="5219" w:author="Chen Liao" w:date="2021-06-01T21:13:00Z">
                <w:rPr>
                  <w:color w:val="000000"/>
                  <w:sz w:val="22"/>
                  <w:szCs w:val="22"/>
                </w:rPr>
              </w:rPrChange>
            </w:rPr>
            <w:delText xml:space="preserve">concomitant higher level of </w:delText>
          </w:r>
          <w:r w:rsidR="005B3C2A" w:rsidRPr="00BE70D2" w:rsidDel="009911B8">
            <w:rPr>
              <w:rFonts w:ascii="Times New Roman" w:hAnsi="Times New Roman" w:cs="Times New Roman"/>
              <w:color w:val="000000" w:themeColor="text1"/>
              <w:sz w:val="22"/>
              <w:szCs w:val="22"/>
              <w:rPrChange w:id="5220" w:author="Chen Liao" w:date="2021-06-01T21:13:00Z">
                <w:rPr>
                  <w:color w:val="000000"/>
                  <w:sz w:val="22"/>
                  <w:szCs w:val="22"/>
                </w:rPr>
              </w:rPrChange>
            </w:rPr>
            <w:delText xml:space="preserve">enzymes capable of </w:delText>
          </w:r>
          <w:r w:rsidR="00D53175" w:rsidRPr="00BE70D2" w:rsidDel="009911B8">
            <w:rPr>
              <w:rFonts w:ascii="Times New Roman" w:hAnsi="Times New Roman" w:cs="Times New Roman"/>
              <w:color w:val="000000" w:themeColor="text1"/>
              <w:sz w:val="22"/>
              <w:szCs w:val="22"/>
              <w:rPrChange w:id="5221" w:author="Chen Liao" w:date="2021-06-01T21:13:00Z">
                <w:rPr>
                  <w:color w:val="000000"/>
                  <w:sz w:val="22"/>
                  <w:szCs w:val="22"/>
                </w:rPr>
              </w:rPrChange>
            </w:rPr>
            <w:delText xml:space="preserve">fiber </w:delText>
          </w:r>
          <w:r w:rsidR="005B3C2A" w:rsidRPr="00BE70D2" w:rsidDel="009911B8">
            <w:rPr>
              <w:rFonts w:ascii="Times New Roman" w:hAnsi="Times New Roman" w:cs="Times New Roman"/>
              <w:color w:val="000000" w:themeColor="text1"/>
              <w:sz w:val="22"/>
              <w:szCs w:val="22"/>
              <w:rPrChange w:id="5222" w:author="Chen Liao" w:date="2021-06-01T21:13:00Z">
                <w:rPr>
                  <w:color w:val="000000"/>
                  <w:sz w:val="22"/>
                  <w:szCs w:val="22"/>
                </w:rPr>
              </w:rPrChange>
            </w:rPr>
            <w:delText>degrad</w:delText>
          </w:r>
          <w:r w:rsidR="00D53175" w:rsidRPr="00BE70D2" w:rsidDel="009911B8">
            <w:rPr>
              <w:rFonts w:ascii="Times New Roman" w:hAnsi="Times New Roman" w:cs="Times New Roman"/>
              <w:color w:val="000000" w:themeColor="text1"/>
              <w:sz w:val="22"/>
              <w:szCs w:val="22"/>
              <w:rPrChange w:id="5223" w:author="Chen Liao" w:date="2021-06-01T21:13:00Z">
                <w:rPr>
                  <w:color w:val="000000"/>
                  <w:sz w:val="22"/>
                  <w:szCs w:val="22"/>
                </w:rPr>
              </w:rPrChange>
            </w:rPr>
            <w:delText>ation</w:delText>
          </w:r>
          <w:r w:rsidR="00B24313" w:rsidRPr="00BE70D2" w:rsidDel="009911B8">
            <w:rPr>
              <w:rFonts w:ascii="Times New Roman" w:hAnsi="Times New Roman" w:cs="Times New Roman"/>
              <w:color w:val="000000" w:themeColor="text1"/>
              <w:sz w:val="22"/>
              <w:szCs w:val="22"/>
              <w:rPrChange w:id="5224" w:author="Chen Liao" w:date="2021-06-01T21:13:00Z">
                <w:rPr>
                  <w:color w:val="000000"/>
                  <w:sz w:val="22"/>
                  <w:szCs w:val="22"/>
                </w:rPr>
              </w:rPrChange>
            </w:rPr>
            <w:delText xml:space="preserve"> following treatment</w:delText>
          </w:r>
          <w:r w:rsidR="005B3C2A" w:rsidRPr="00BE70D2" w:rsidDel="009911B8">
            <w:rPr>
              <w:rFonts w:ascii="Times New Roman" w:hAnsi="Times New Roman" w:cs="Times New Roman"/>
              <w:color w:val="000000" w:themeColor="text1"/>
              <w:sz w:val="22"/>
              <w:szCs w:val="22"/>
              <w:rPrChange w:id="5225" w:author="Chen Liao" w:date="2021-06-01T21:13:00Z">
                <w:rPr>
                  <w:color w:val="000000"/>
                  <w:sz w:val="22"/>
                  <w:szCs w:val="22"/>
                </w:rPr>
              </w:rPrChange>
            </w:rPr>
            <w:delText xml:space="preserve">. Indeed, the relative abundance of genes encoding </w:delText>
          </w:r>
          <w:r w:rsidR="00193E68" w:rsidRPr="00BE70D2" w:rsidDel="009911B8">
            <w:rPr>
              <w:rFonts w:ascii="Times New Roman" w:hAnsi="Times New Roman" w:cs="Times New Roman"/>
              <w:color w:val="000000" w:themeColor="text1"/>
              <w:sz w:val="22"/>
              <w:szCs w:val="22"/>
              <w:rPrChange w:id="5226" w:author="Chen Liao" w:date="2021-06-01T21:13:00Z">
                <w:rPr>
                  <w:color w:val="000000"/>
                  <w:sz w:val="22"/>
                  <w:szCs w:val="22"/>
                </w:rPr>
              </w:rPrChange>
            </w:rPr>
            <w:delText>inulinase</w:delText>
          </w:r>
          <w:r w:rsidR="005B3C2A" w:rsidRPr="00BE70D2" w:rsidDel="009911B8">
            <w:rPr>
              <w:rFonts w:ascii="Times New Roman" w:hAnsi="Times New Roman" w:cs="Times New Roman"/>
              <w:color w:val="000000" w:themeColor="text1"/>
              <w:sz w:val="22"/>
              <w:szCs w:val="22"/>
              <w:rPrChange w:id="5227" w:author="Chen Liao" w:date="2021-06-01T21:13:00Z">
                <w:rPr>
                  <w:color w:val="000000"/>
                  <w:sz w:val="22"/>
                  <w:szCs w:val="22"/>
                </w:rPr>
              </w:rPrChange>
            </w:rPr>
            <w:delText xml:space="preserve"> significantly increased </w:delText>
          </w:r>
          <w:r w:rsidR="00700A7D" w:rsidRPr="00BE70D2" w:rsidDel="009911B8">
            <w:rPr>
              <w:rFonts w:ascii="Times New Roman" w:hAnsi="Times New Roman" w:cs="Times New Roman"/>
              <w:color w:val="000000" w:themeColor="text1"/>
              <w:sz w:val="22"/>
              <w:szCs w:val="22"/>
              <w:rPrChange w:id="5228" w:author="Chen Liao" w:date="2021-06-01T21:13:00Z">
                <w:rPr>
                  <w:color w:val="000000"/>
                  <w:sz w:val="22"/>
                  <w:szCs w:val="22"/>
                </w:rPr>
              </w:rPrChange>
            </w:rPr>
            <w:delText xml:space="preserve">from day 0 to </w:delText>
          </w:r>
          <w:r w:rsidR="00193E68" w:rsidRPr="00BE70D2" w:rsidDel="009911B8">
            <w:rPr>
              <w:rFonts w:ascii="Times New Roman" w:hAnsi="Times New Roman" w:cs="Times New Roman"/>
              <w:color w:val="000000" w:themeColor="text1"/>
              <w:sz w:val="22"/>
              <w:szCs w:val="22"/>
              <w:rPrChange w:id="5229" w:author="Chen Liao" w:date="2021-06-01T21:13:00Z">
                <w:rPr>
                  <w:color w:val="000000"/>
                  <w:sz w:val="22"/>
                  <w:szCs w:val="22"/>
                </w:rPr>
              </w:rPrChange>
            </w:rPr>
            <w:delText xml:space="preserve">day 5 </w:delText>
          </w:r>
          <w:r w:rsidR="00700A7D" w:rsidRPr="00BE70D2" w:rsidDel="009911B8">
            <w:rPr>
              <w:rFonts w:ascii="Times New Roman" w:hAnsi="Times New Roman" w:cs="Times New Roman"/>
              <w:color w:val="000000" w:themeColor="text1"/>
              <w:sz w:val="22"/>
              <w:szCs w:val="22"/>
              <w:rPrChange w:id="5230" w:author="Chen Liao" w:date="2021-06-01T21:13:00Z">
                <w:rPr>
                  <w:color w:val="000000"/>
                  <w:sz w:val="22"/>
                  <w:szCs w:val="22"/>
                </w:rPr>
              </w:rPrChange>
            </w:rPr>
            <w:delText>and 31 (</w:delText>
          </w:r>
          <w:r w:rsidR="00700A7D" w:rsidRPr="00BE70D2" w:rsidDel="009911B8">
            <w:rPr>
              <w:rFonts w:ascii="Times New Roman" w:hAnsi="Times New Roman" w:cs="Times New Roman"/>
              <w:color w:val="000000" w:themeColor="text1"/>
              <w:sz w:val="22"/>
              <w:szCs w:val="22"/>
              <w:highlight w:val="yellow"/>
              <w:rPrChange w:id="5231" w:author="Chen Liao" w:date="2021-06-01T21:13:00Z">
                <w:rPr>
                  <w:color w:val="000000"/>
                  <w:sz w:val="22"/>
                  <w:szCs w:val="22"/>
                  <w:highlight w:val="yellow"/>
                </w:rPr>
              </w:rPrChange>
            </w:rPr>
            <w:delText>Fig. 3A</w:delText>
          </w:r>
          <w:r w:rsidR="00700A7D" w:rsidRPr="00BE70D2" w:rsidDel="009911B8">
            <w:rPr>
              <w:rFonts w:ascii="Times New Roman" w:hAnsi="Times New Roman" w:cs="Times New Roman"/>
              <w:color w:val="000000" w:themeColor="text1"/>
              <w:sz w:val="22"/>
              <w:szCs w:val="22"/>
              <w:rPrChange w:id="5232" w:author="Chen Liao" w:date="2021-06-01T21:13:00Z">
                <w:rPr>
                  <w:color w:val="000000"/>
                  <w:sz w:val="22"/>
                  <w:szCs w:val="22"/>
                </w:rPr>
              </w:rPrChange>
            </w:rPr>
            <w:delText xml:space="preserve">), </w:delText>
          </w:r>
          <w:r w:rsidR="00193E68" w:rsidRPr="00BE70D2" w:rsidDel="009911B8">
            <w:rPr>
              <w:rFonts w:ascii="Times New Roman" w:hAnsi="Times New Roman" w:cs="Times New Roman"/>
              <w:color w:val="000000" w:themeColor="text1"/>
              <w:sz w:val="22"/>
              <w:szCs w:val="22"/>
              <w:rPrChange w:id="5233" w:author="Chen Liao" w:date="2021-06-01T21:13:00Z">
                <w:rPr>
                  <w:color w:val="000000"/>
                  <w:sz w:val="22"/>
                  <w:szCs w:val="22"/>
                </w:rPr>
              </w:rPrChange>
            </w:rPr>
            <w:delText xml:space="preserve">suggesting that </w:delText>
          </w:r>
          <w:r w:rsidR="00811783" w:rsidRPr="00BE70D2" w:rsidDel="009911B8">
            <w:rPr>
              <w:rFonts w:ascii="Times New Roman" w:hAnsi="Times New Roman" w:cs="Times New Roman"/>
              <w:color w:val="000000" w:themeColor="text1"/>
              <w:sz w:val="22"/>
              <w:szCs w:val="22"/>
              <w:rPrChange w:id="5234" w:author="Chen Liao" w:date="2021-06-01T21:13:00Z">
                <w:rPr>
                  <w:color w:val="000000"/>
                  <w:sz w:val="22"/>
                  <w:szCs w:val="22"/>
                </w:rPr>
              </w:rPrChange>
            </w:rPr>
            <w:delText>inulin</w:delText>
          </w:r>
          <w:r w:rsidR="002F67E3" w:rsidRPr="00BE70D2" w:rsidDel="009911B8">
            <w:rPr>
              <w:rFonts w:ascii="Times New Roman" w:hAnsi="Times New Roman" w:cs="Times New Roman"/>
              <w:color w:val="000000" w:themeColor="text1"/>
              <w:sz w:val="22"/>
              <w:szCs w:val="22"/>
              <w:rPrChange w:id="5235" w:author="Chen Liao" w:date="2021-06-01T21:13:00Z">
                <w:rPr>
                  <w:color w:val="000000"/>
                  <w:sz w:val="22"/>
                  <w:szCs w:val="22"/>
                </w:rPr>
              </w:rPrChange>
            </w:rPr>
            <w:delText xml:space="preserve">ase </w:delText>
          </w:r>
          <w:r w:rsidR="00110FC6" w:rsidRPr="00BE70D2" w:rsidDel="009911B8">
            <w:rPr>
              <w:rFonts w:ascii="Times New Roman" w:hAnsi="Times New Roman" w:cs="Times New Roman"/>
              <w:color w:val="000000" w:themeColor="text1"/>
              <w:sz w:val="22"/>
              <w:szCs w:val="22"/>
              <w:rPrChange w:id="5236" w:author="Chen Liao" w:date="2021-06-01T21:13:00Z">
                <w:rPr>
                  <w:color w:val="000000"/>
                  <w:sz w:val="22"/>
                  <w:szCs w:val="22"/>
                </w:rPr>
              </w:rPrChange>
            </w:rPr>
            <w:delText>may</w:delText>
          </w:r>
          <w:r w:rsidR="002F67E3" w:rsidRPr="00BE70D2" w:rsidDel="009911B8">
            <w:rPr>
              <w:rFonts w:ascii="Times New Roman" w:hAnsi="Times New Roman" w:cs="Times New Roman"/>
              <w:color w:val="000000" w:themeColor="text1"/>
              <w:sz w:val="22"/>
              <w:szCs w:val="22"/>
              <w:rPrChange w:id="5237" w:author="Chen Liao" w:date="2021-06-01T21:13:00Z">
                <w:rPr>
                  <w:color w:val="000000"/>
                  <w:sz w:val="22"/>
                  <w:szCs w:val="22"/>
                </w:rPr>
              </w:rPrChange>
            </w:rPr>
            <w:delText xml:space="preserve"> be a trait that has been selected for by inulin.</w:delText>
          </w:r>
        </w:del>
      </w:moveFrom>
      <w:moveFromRangeEnd w:id="5209"/>
      <w:ins w:id="5238" w:author="Chen Liao" w:date="2021-05-29T07:52:00Z">
        <w:r w:rsidR="00933D17" w:rsidRPr="00BE70D2">
          <w:rPr>
            <w:rFonts w:ascii="Times New Roman" w:hAnsi="Times New Roman" w:cs="Times New Roman"/>
            <w:color w:val="000000" w:themeColor="text1"/>
            <w:sz w:val="22"/>
            <w:szCs w:val="22"/>
            <w:rPrChange w:id="5239" w:author="Chen Liao" w:date="2021-06-01T21:13:00Z">
              <w:rPr>
                <w:color w:val="000000"/>
                <w:sz w:val="22"/>
                <w:szCs w:val="22"/>
              </w:rPr>
            </w:rPrChange>
          </w:rPr>
          <w:t xml:space="preserve"> </w:t>
        </w:r>
      </w:ins>
    </w:p>
    <w:p w14:paraId="71C104A4" w14:textId="77777777" w:rsidR="00184439" w:rsidRPr="00BE70D2" w:rsidDel="00933D17" w:rsidRDefault="00184439" w:rsidP="00E6373F">
      <w:pPr>
        <w:pStyle w:val="paragraph"/>
        <w:spacing w:before="0" w:beforeAutospacing="0" w:after="0" w:afterAutospacing="0"/>
        <w:jc w:val="both"/>
        <w:rPr>
          <w:del w:id="5240" w:author="Chen Liao" w:date="2021-05-29T07:52:00Z"/>
          <w:rFonts w:ascii="Times New Roman" w:hAnsi="Times New Roman" w:cs="Times New Roman"/>
          <w:color w:val="000000" w:themeColor="text1"/>
          <w:sz w:val="22"/>
          <w:szCs w:val="22"/>
          <w:rPrChange w:id="5241" w:author="Chen Liao" w:date="2021-06-01T21:13:00Z">
            <w:rPr>
              <w:del w:id="5242" w:author="Chen Liao" w:date="2021-05-29T07:52:00Z"/>
              <w:rFonts w:ascii="Times New Roman" w:hAnsi="Times New Roman" w:cs="Times New Roman"/>
              <w:color w:val="000000"/>
              <w:sz w:val="22"/>
              <w:szCs w:val="22"/>
            </w:rPr>
          </w:rPrChange>
        </w:rPr>
      </w:pPr>
    </w:p>
    <w:p w14:paraId="5BB3A4FB" w14:textId="1C6A4223" w:rsidR="00B32B2E" w:rsidRPr="00BE70D2" w:rsidRDefault="00193E68" w:rsidP="00230099">
      <w:pPr>
        <w:pStyle w:val="paragraph"/>
        <w:spacing w:before="0" w:beforeAutospacing="0" w:after="0" w:afterAutospacing="0"/>
        <w:jc w:val="both"/>
        <w:rPr>
          <w:ins w:id="5243" w:author="Chen Liao" w:date="2021-05-29T07:58:00Z"/>
          <w:rFonts w:ascii="Times New Roman" w:hAnsi="Times New Roman" w:cs="Times New Roman"/>
          <w:color w:val="000000" w:themeColor="text1"/>
          <w:sz w:val="22"/>
          <w:szCs w:val="22"/>
          <w:rPrChange w:id="5244" w:author="Chen Liao" w:date="2021-06-01T21:13:00Z">
            <w:rPr>
              <w:ins w:id="5245" w:author="Chen Liao" w:date="2021-05-29T07:58:00Z"/>
              <w:rFonts w:ascii="Times New Roman" w:hAnsi="Times New Roman" w:cs="Times New Roman"/>
              <w:color w:val="000000"/>
              <w:sz w:val="22"/>
              <w:szCs w:val="22"/>
            </w:rPr>
          </w:rPrChange>
        </w:rPr>
      </w:pPr>
      <w:del w:id="5246" w:author="Chen Liao" w:date="2021-05-29T07:52:00Z">
        <w:r w:rsidRPr="00BE70D2" w:rsidDel="00933D17">
          <w:rPr>
            <w:rFonts w:ascii="Times New Roman" w:hAnsi="Times New Roman" w:cs="Times New Roman"/>
            <w:color w:val="000000" w:themeColor="text1"/>
            <w:sz w:val="22"/>
            <w:szCs w:val="22"/>
            <w:rPrChange w:id="5247" w:author="Chen Liao" w:date="2021-06-01T21:13:00Z">
              <w:rPr>
                <w:rFonts w:ascii="Times New Roman" w:hAnsi="Times New Roman" w:cs="Times New Roman"/>
                <w:color w:val="000000"/>
                <w:sz w:val="22"/>
                <w:szCs w:val="22"/>
              </w:rPr>
            </w:rPrChange>
          </w:rPr>
          <w:delText xml:space="preserve">To </w:delText>
        </w:r>
        <w:r w:rsidR="00A90C57" w:rsidRPr="00BE70D2" w:rsidDel="00933D17">
          <w:rPr>
            <w:rFonts w:ascii="Times New Roman" w:hAnsi="Times New Roman" w:cs="Times New Roman"/>
            <w:color w:val="000000" w:themeColor="text1"/>
            <w:sz w:val="22"/>
            <w:szCs w:val="22"/>
            <w:rPrChange w:id="5248" w:author="Chen Liao" w:date="2021-06-01T21:13:00Z">
              <w:rPr>
                <w:rFonts w:ascii="Times New Roman" w:hAnsi="Times New Roman" w:cs="Times New Roman"/>
                <w:color w:val="000000"/>
                <w:sz w:val="22"/>
                <w:szCs w:val="22"/>
              </w:rPr>
            </w:rPrChange>
          </w:rPr>
          <w:delText>infer</w:delText>
        </w:r>
        <w:r w:rsidRPr="00BE70D2" w:rsidDel="00933D17">
          <w:rPr>
            <w:rFonts w:ascii="Times New Roman" w:hAnsi="Times New Roman" w:cs="Times New Roman"/>
            <w:color w:val="000000" w:themeColor="text1"/>
            <w:sz w:val="22"/>
            <w:szCs w:val="22"/>
            <w:rPrChange w:id="5249" w:author="Chen Liao" w:date="2021-06-01T21:13:00Z">
              <w:rPr>
                <w:rFonts w:ascii="Times New Roman" w:hAnsi="Times New Roman" w:cs="Times New Roman"/>
                <w:color w:val="000000"/>
                <w:sz w:val="22"/>
                <w:szCs w:val="22"/>
              </w:rPr>
            </w:rPrChange>
          </w:rPr>
          <w:delText xml:space="preserve"> </w:delText>
        </w:r>
        <w:r w:rsidR="00807D3F" w:rsidRPr="00BE70D2" w:rsidDel="00933D17">
          <w:rPr>
            <w:rFonts w:ascii="Times New Roman" w:hAnsi="Times New Roman" w:cs="Times New Roman"/>
            <w:color w:val="000000" w:themeColor="text1"/>
            <w:sz w:val="22"/>
            <w:szCs w:val="22"/>
            <w:rPrChange w:id="5250" w:author="Chen Liao" w:date="2021-06-01T21:13:00Z">
              <w:rPr>
                <w:rFonts w:ascii="Times New Roman" w:hAnsi="Times New Roman" w:cs="Times New Roman"/>
                <w:color w:val="000000"/>
                <w:sz w:val="22"/>
                <w:szCs w:val="22"/>
              </w:rPr>
            </w:rPrChange>
          </w:rPr>
          <w:delText>dietary fiber</w:delText>
        </w:r>
        <w:r w:rsidRPr="00BE70D2" w:rsidDel="00933D17">
          <w:rPr>
            <w:rFonts w:ascii="Times New Roman" w:hAnsi="Times New Roman" w:cs="Times New Roman"/>
            <w:color w:val="000000" w:themeColor="text1"/>
            <w:sz w:val="22"/>
            <w:szCs w:val="22"/>
            <w:rPrChange w:id="5251" w:author="Chen Liao" w:date="2021-06-01T21:13:00Z">
              <w:rPr>
                <w:rFonts w:ascii="Times New Roman" w:hAnsi="Times New Roman" w:cs="Times New Roman"/>
                <w:color w:val="000000"/>
                <w:sz w:val="22"/>
                <w:szCs w:val="22"/>
              </w:rPr>
            </w:rPrChange>
          </w:rPr>
          <w:delText xml:space="preserve"> responders</w:delText>
        </w:r>
        <w:r w:rsidR="00A90C57" w:rsidRPr="00BE70D2" w:rsidDel="00933D17">
          <w:rPr>
            <w:rFonts w:ascii="Times New Roman" w:hAnsi="Times New Roman" w:cs="Times New Roman"/>
            <w:color w:val="000000" w:themeColor="text1"/>
            <w:sz w:val="22"/>
            <w:szCs w:val="22"/>
            <w:rPrChange w:id="5252" w:author="Chen Liao" w:date="2021-06-01T21:13:00Z">
              <w:rPr>
                <w:rFonts w:ascii="Times New Roman" w:hAnsi="Times New Roman" w:cs="Times New Roman"/>
                <w:color w:val="000000"/>
                <w:sz w:val="22"/>
                <w:szCs w:val="22"/>
              </w:rPr>
            </w:rPrChange>
          </w:rPr>
          <w:delText xml:space="preserve"> from the complex</w:delText>
        </w:r>
        <w:r w:rsidR="00807D3F" w:rsidRPr="00BE70D2" w:rsidDel="00933D17">
          <w:rPr>
            <w:rFonts w:ascii="Times New Roman" w:hAnsi="Times New Roman" w:cs="Times New Roman"/>
            <w:color w:val="000000" w:themeColor="text1"/>
            <w:sz w:val="22"/>
            <w:szCs w:val="22"/>
            <w:rPrChange w:id="5253" w:author="Chen Liao" w:date="2021-06-01T21:13:00Z">
              <w:rPr>
                <w:rFonts w:ascii="Times New Roman" w:hAnsi="Times New Roman" w:cs="Times New Roman"/>
                <w:color w:val="000000"/>
                <w:sz w:val="22"/>
                <w:szCs w:val="22"/>
              </w:rPr>
            </w:rPrChange>
          </w:rPr>
          <w:delText xml:space="preserve"> </w:delText>
        </w:r>
        <w:r w:rsidR="00EC1FAE" w:rsidRPr="00BE70D2" w:rsidDel="00933D17">
          <w:rPr>
            <w:rFonts w:ascii="Times New Roman" w:hAnsi="Times New Roman" w:cs="Times New Roman"/>
            <w:color w:val="000000" w:themeColor="text1"/>
            <w:sz w:val="22"/>
            <w:szCs w:val="22"/>
            <w:rPrChange w:id="5254" w:author="Chen Liao" w:date="2021-06-01T21:13:00Z">
              <w:rPr>
                <w:rFonts w:ascii="Times New Roman" w:hAnsi="Times New Roman" w:cs="Times New Roman"/>
                <w:color w:val="000000"/>
                <w:sz w:val="22"/>
                <w:szCs w:val="22"/>
              </w:rPr>
            </w:rPrChange>
          </w:rPr>
          <w:delText>micr</w:delText>
        </w:r>
        <w:r w:rsidR="00D17F4B" w:rsidRPr="00BE70D2" w:rsidDel="00933D17">
          <w:rPr>
            <w:rFonts w:ascii="Times New Roman" w:hAnsi="Times New Roman" w:cs="Times New Roman"/>
            <w:color w:val="000000" w:themeColor="text1"/>
            <w:sz w:val="22"/>
            <w:szCs w:val="22"/>
            <w:rPrChange w:id="5255" w:author="Chen Liao" w:date="2021-06-01T21:13:00Z">
              <w:rPr>
                <w:rFonts w:ascii="Times New Roman" w:hAnsi="Times New Roman" w:cs="Times New Roman"/>
                <w:color w:val="000000"/>
                <w:sz w:val="22"/>
                <w:szCs w:val="22"/>
              </w:rPr>
            </w:rPrChange>
          </w:rPr>
          <w:delText>o</w:delText>
        </w:r>
        <w:r w:rsidR="00EC1FAE" w:rsidRPr="00BE70D2" w:rsidDel="00933D17">
          <w:rPr>
            <w:rFonts w:ascii="Times New Roman" w:hAnsi="Times New Roman" w:cs="Times New Roman"/>
            <w:color w:val="000000" w:themeColor="text1"/>
            <w:sz w:val="22"/>
            <w:szCs w:val="22"/>
            <w:rPrChange w:id="5256" w:author="Chen Liao" w:date="2021-06-01T21:13:00Z">
              <w:rPr>
                <w:rFonts w:ascii="Times New Roman" w:hAnsi="Times New Roman" w:cs="Times New Roman"/>
                <w:color w:val="000000"/>
                <w:sz w:val="22"/>
                <w:szCs w:val="22"/>
              </w:rPr>
            </w:rPrChange>
          </w:rPr>
          <w:delText>bi</w:delText>
        </w:r>
        <w:r w:rsidR="00AA2929" w:rsidRPr="00BE70D2" w:rsidDel="00933D17">
          <w:rPr>
            <w:rFonts w:ascii="Times New Roman" w:hAnsi="Times New Roman" w:cs="Times New Roman"/>
            <w:color w:val="000000" w:themeColor="text1"/>
            <w:sz w:val="22"/>
            <w:szCs w:val="22"/>
            <w:rPrChange w:id="5257" w:author="Chen Liao" w:date="2021-06-01T21:13:00Z">
              <w:rPr>
                <w:rFonts w:ascii="Times New Roman" w:hAnsi="Times New Roman" w:cs="Times New Roman"/>
                <w:color w:val="000000"/>
                <w:sz w:val="22"/>
                <w:szCs w:val="22"/>
              </w:rPr>
            </w:rPrChange>
          </w:rPr>
          <w:delText>ota</w:delText>
        </w:r>
        <w:r w:rsidRPr="00BE70D2" w:rsidDel="00933D17">
          <w:rPr>
            <w:rFonts w:ascii="Times New Roman" w:hAnsi="Times New Roman" w:cs="Times New Roman"/>
            <w:color w:val="000000" w:themeColor="text1"/>
            <w:sz w:val="22"/>
            <w:szCs w:val="22"/>
            <w:rPrChange w:id="5258" w:author="Chen Liao" w:date="2021-06-01T21:13:00Z">
              <w:rPr>
                <w:rFonts w:ascii="Times New Roman" w:hAnsi="Times New Roman" w:cs="Times New Roman"/>
                <w:color w:val="000000"/>
                <w:sz w:val="22"/>
                <w:szCs w:val="22"/>
              </w:rPr>
            </w:rPrChange>
          </w:rPr>
          <w:delText xml:space="preserve">, we employed </w:delText>
        </w:r>
        <w:r w:rsidR="00807D3F" w:rsidRPr="00BE70D2" w:rsidDel="004B245C">
          <w:rPr>
            <w:rFonts w:ascii="Times New Roman" w:hAnsi="Times New Roman" w:cs="Times New Roman"/>
            <w:color w:val="000000" w:themeColor="text1"/>
            <w:sz w:val="22"/>
            <w:szCs w:val="22"/>
            <w:rPrChange w:id="5259" w:author="Chen Liao" w:date="2021-06-01T21:13:00Z">
              <w:rPr>
                <w:rFonts w:ascii="Times New Roman" w:hAnsi="Times New Roman" w:cs="Times New Roman"/>
                <w:color w:val="000000"/>
                <w:sz w:val="22"/>
                <w:szCs w:val="22"/>
              </w:rPr>
            </w:rPrChange>
          </w:rPr>
          <w:delText xml:space="preserve">the </w:delText>
        </w:r>
        <w:r w:rsidRPr="00BE70D2" w:rsidDel="004B245C">
          <w:rPr>
            <w:rFonts w:ascii="Times New Roman" w:hAnsi="Times New Roman" w:cs="Times New Roman"/>
            <w:color w:val="000000" w:themeColor="text1"/>
            <w:sz w:val="22"/>
            <w:szCs w:val="22"/>
            <w:rPrChange w:id="5260" w:author="Chen Liao" w:date="2021-06-01T21:13:00Z">
              <w:rPr>
                <w:rFonts w:ascii="Times New Roman" w:hAnsi="Times New Roman" w:cs="Times New Roman"/>
                <w:color w:val="000000"/>
                <w:sz w:val="22"/>
                <w:szCs w:val="22"/>
              </w:rPr>
            </w:rPrChange>
          </w:rPr>
          <w:delText>g</w:delText>
        </w:r>
        <w:r w:rsidR="00967B8F" w:rsidRPr="00BE70D2" w:rsidDel="004B245C">
          <w:rPr>
            <w:rFonts w:ascii="Times New Roman" w:hAnsi="Times New Roman" w:cs="Times New Roman"/>
            <w:color w:val="000000" w:themeColor="text1"/>
            <w:sz w:val="22"/>
            <w:szCs w:val="22"/>
            <w:rPrChange w:id="5261" w:author="Chen Liao" w:date="2021-06-01T21:13:00Z">
              <w:rPr>
                <w:rFonts w:ascii="Times New Roman" w:hAnsi="Times New Roman" w:cs="Times New Roman"/>
                <w:color w:val="000000"/>
                <w:sz w:val="22"/>
                <w:szCs w:val="22"/>
              </w:rPr>
            </w:rPrChange>
          </w:rPr>
          <w:delText>eneralized Lotka–Volterra (gLV)</w:delText>
        </w:r>
        <w:r w:rsidR="00811783" w:rsidRPr="00BE70D2" w:rsidDel="004B245C">
          <w:rPr>
            <w:rFonts w:ascii="Times New Roman" w:hAnsi="Times New Roman" w:cs="Times New Roman"/>
            <w:color w:val="000000" w:themeColor="text1"/>
            <w:sz w:val="22"/>
            <w:szCs w:val="22"/>
            <w:rPrChange w:id="5262" w:author="Chen Liao" w:date="2021-06-01T21:13:00Z">
              <w:rPr>
                <w:rFonts w:ascii="Times New Roman" w:hAnsi="Times New Roman" w:cs="Times New Roman"/>
                <w:color w:val="000000"/>
                <w:sz w:val="22"/>
                <w:szCs w:val="22"/>
              </w:rPr>
            </w:rPrChange>
          </w:rPr>
          <w:delText xml:space="preserve"> </w:delText>
        </w:r>
        <w:r w:rsidR="00F33B46" w:rsidRPr="00BE70D2" w:rsidDel="004B245C">
          <w:rPr>
            <w:rFonts w:ascii="Times New Roman" w:hAnsi="Times New Roman" w:cs="Times New Roman"/>
            <w:color w:val="000000" w:themeColor="text1"/>
            <w:sz w:val="22"/>
            <w:szCs w:val="22"/>
            <w:rPrChange w:id="5263" w:author="Chen Liao" w:date="2021-06-01T21:13:00Z">
              <w:rPr>
                <w:rFonts w:ascii="Times New Roman" w:hAnsi="Times New Roman" w:cs="Times New Roman"/>
                <w:color w:val="000000"/>
                <w:sz w:val="22"/>
                <w:szCs w:val="22"/>
              </w:rPr>
            </w:rPrChange>
          </w:rPr>
          <w:delText xml:space="preserve">equation </w:delText>
        </w:r>
        <w:r w:rsidR="00F501F2" w:rsidRPr="00BE70D2" w:rsidDel="00933D17">
          <w:rPr>
            <w:rFonts w:ascii="Times New Roman" w:hAnsi="Times New Roman" w:cs="Times New Roman"/>
            <w:color w:val="000000" w:themeColor="text1"/>
            <w:sz w:val="22"/>
            <w:szCs w:val="22"/>
            <w:rPrChange w:id="5264" w:author="Chen Liao" w:date="2021-06-01T21:13:00Z">
              <w:rPr>
                <w:rFonts w:ascii="Times New Roman" w:hAnsi="Times New Roman" w:cs="Times New Roman"/>
                <w:color w:val="000000"/>
                <w:sz w:val="22"/>
                <w:szCs w:val="22"/>
              </w:rPr>
            </w:rPrChange>
          </w:rPr>
          <w:delText>(</w:delText>
        </w:r>
        <w:r w:rsidR="00852D3B" w:rsidRPr="00BE70D2" w:rsidDel="00933D17">
          <w:rPr>
            <w:rFonts w:ascii="Times New Roman" w:hAnsi="Times New Roman" w:cs="Times New Roman"/>
            <w:color w:val="000000" w:themeColor="text1"/>
            <w:sz w:val="22"/>
            <w:szCs w:val="22"/>
            <w:highlight w:val="yellow"/>
            <w:rPrChange w:id="5265" w:author="Chen Liao" w:date="2021-06-01T21:13:00Z">
              <w:rPr>
                <w:rFonts w:ascii="Times New Roman" w:hAnsi="Times New Roman" w:cs="Times New Roman"/>
                <w:color w:val="000000"/>
                <w:sz w:val="22"/>
                <w:szCs w:val="22"/>
                <w:highlight w:val="yellow"/>
              </w:rPr>
            </w:rPrChange>
          </w:rPr>
          <w:delText>Fig. 3B</w:delText>
        </w:r>
        <w:r w:rsidR="00852D3B" w:rsidRPr="00BE70D2" w:rsidDel="00933D17">
          <w:rPr>
            <w:rFonts w:ascii="Times New Roman" w:hAnsi="Times New Roman" w:cs="Times New Roman"/>
            <w:color w:val="000000" w:themeColor="text1"/>
            <w:sz w:val="22"/>
            <w:szCs w:val="22"/>
            <w:rPrChange w:id="5266" w:author="Chen Liao" w:date="2021-06-01T21:13:00Z">
              <w:rPr>
                <w:rFonts w:ascii="Times New Roman" w:hAnsi="Times New Roman" w:cs="Times New Roman"/>
                <w:color w:val="000000"/>
                <w:sz w:val="22"/>
                <w:szCs w:val="22"/>
              </w:rPr>
            </w:rPrChange>
          </w:rPr>
          <w:delText xml:space="preserve">, </w:delText>
        </w:r>
        <w:r w:rsidR="00F501F2" w:rsidRPr="00BE70D2" w:rsidDel="00933D17">
          <w:rPr>
            <w:rFonts w:ascii="Times New Roman" w:hAnsi="Times New Roman" w:cs="Times New Roman"/>
            <w:color w:val="000000" w:themeColor="text1"/>
            <w:sz w:val="22"/>
            <w:szCs w:val="22"/>
            <w:highlight w:val="yellow"/>
            <w:rPrChange w:id="5267" w:author="Chen Liao" w:date="2021-06-01T21:13:00Z">
              <w:rPr>
                <w:rFonts w:ascii="Times New Roman" w:hAnsi="Times New Roman" w:cs="Times New Roman"/>
                <w:color w:val="000000"/>
                <w:sz w:val="22"/>
                <w:szCs w:val="22"/>
                <w:highlight w:val="yellow"/>
              </w:rPr>
            </w:rPrChange>
          </w:rPr>
          <w:delText>Eq. 3</w:delText>
        </w:r>
        <w:r w:rsidR="00F501F2" w:rsidRPr="00BE70D2" w:rsidDel="00933D17">
          <w:rPr>
            <w:rFonts w:ascii="Times New Roman" w:hAnsi="Times New Roman" w:cs="Times New Roman"/>
            <w:color w:val="000000" w:themeColor="text1"/>
            <w:sz w:val="22"/>
            <w:szCs w:val="22"/>
            <w:rPrChange w:id="5268" w:author="Chen Liao" w:date="2021-06-01T21:13:00Z">
              <w:rPr>
                <w:rFonts w:ascii="Times New Roman" w:hAnsi="Times New Roman" w:cs="Times New Roman"/>
                <w:color w:val="000000"/>
                <w:sz w:val="22"/>
                <w:szCs w:val="22"/>
              </w:rPr>
            </w:rPrChange>
          </w:rPr>
          <w:delText xml:space="preserve">) </w:delText>
        </w:r>
        <w:r w:rsidR="00F33B46" w:rsidRPr="00BE70D2" w:rsidDel="00933D17">
          <w:rPr>
            <w:rFonts w:ascii="Times New Roman" w:hAnsi="Times New Roman" w:cs="Times New Roman"/>
            <w:color w:val="000000" w:themeColor="text1"/>
            <w:sz w:val="22"/>
            <w:szCs w:val="22"/>
            <w:rPrChange w:id="5269" w:author="Chen Liao" w:date="2021-06-01T21:13:00Z">
              <w:rPr>
                <w:rFonts w:ascii="Times New Roman" w:hAnsi="Times New Roman" w:cs="Times New Roman"/>
                <w:color w:val="000000"/>
                <w:sz w:val="22"/>
                <w:szCs w:val="22"/>
              </w:rPr>
            </w:rPrChange>
          </w:rPr>
          <w:delText xml:space="preserve">to </w:delText>
        </w:r>
        <w:r w:rsidR="00811783" w:rsidRPr="00BE70D2" w:rsidDel="00933D17">
          <w:rPr>
            <w:rFonts w:ascii="Times New Roman" w:hAnsi="Times New Roman" w:cs="Times New Roman"/>
            <w:color w:val="000000" w:themeColor="text1"/>
            <w:sz w:val="22"/>
            <w:szCs w:val="22"/>
            <w:rPrChange w:id="5270" w:author="Chen Liao" w:date="2021-06-01T21:13:00Z">
              <w:rPr>
                <w:rFonts w:ascii="Times New Roman" w:hAnsi="Times New Roman" w:cs="Times New Roman"/>
                <w:color w:val="000000"/>
                <w:sz w:val="22"/>
                <w:szCs w:val="22"/>
              </w:rPr>
            </w:rPrChange>
          </w:rPr>
          <w:delText xml:space="preserve">model </w:delText>
        </w:r>
        <w:r w:rsidR="00F33B46" w:rsidRPr="00BE70D2" w:rsidDel="00933D17">
          <w:rPr>
            <w:rFonts w:ascii="Times New Roman" w:hAnsi="Times New Roman" w:cs="Times New Roman"/>
            <w:color w:val="000000" w:themeColor="text1"/>
            <w:sz w:val="22"/>
            <w:szCs w:val="22"/>
            <w:rPrChange w:id="5271" w:author="Chen Liao" w:date="2021-06-01T21:13:00Z">
              <w:rPr>
                <w:rFonts w:ascii="Times New Roman" w:hAnsi="Times New Roman" w:cs="Times New Roman"/>
                <w:color w:val="000000"/>
                <w:sz w:val="22"/>
                <w:szCs w:val="22"/>
              </w:rPr>
            </w:rPrChange>
          </w:rPr>
          <w:delText xml:space="preserve">the </w:delText>
        </w:r>
        <w:r w:rsidR="00807D3F" w:rsidRPr="00BE70D2" w:rsidDel="00933D17">
          <w:rPr>
            <w:rFonts w:ascii="Times New Roman" w:hAnsi="Times New Roman" w:cs="Times New Roman"/>
            <w:color w:val="000000" w:themeColor="text1"/>
            <w:sz w:val="22"/>
            <w:szCs w:val="22"/>
            <w:rPrChange w:id="5272" w:author="Chen Liao" w:date="2021-06-01T21:13:00Z">
              <w:rPr>
                <w:rFonts w:ascii="Times New Roman" w:hAnsi="Times New Roman" w:cs="Times New Roman"/>
                <w:color w:val="000000"/>
                <w:sz w:val="22"/>
                <w:szCs w:val="22"/>
              </w:rPr>
            </w:rPrChange>
          </w:rPr>
          <w:delText xml:space="preserve">observed </w:delText>
        </w:r>
        <w:r w:rsidR="00F33B46" w:rsidRPr="00BE70D2" w:rsidDel="00933D17">
          <w:rPr>
            <w:rFonts w:ascii="Times New Roman" w:hAnsi="Times New Roman" w:cs="Times New Roman"/>
            <w:color w:val="000000" w:themeColor="text1"/>
            <w:sz w:val="22"/>
            <w:szCs w:val="22"/>
            <w:rPrChange w:id="5273" w:author="Chen Liao" w:date="2021-06-01T21:13:00Z">
              <w:rPr>
                <w:rFonts w:ascii="Times New Roman" w:hAnsi="Times New Roman" w:cs="Times New Roman"/>
                <w:color w:val="000000"/>
                <w:sz w:val="22"/>
                <w:szCs w:val="22"/>
              </w:rPr>
            </w:rPrChange>
          </w:rPr>
          <w:delText xml:space="preserve">dynamical responses. </w:delText>
        </w:r>
      </w:del>
      <w:del w:id="5274" w:author="Chen Liao" w:date="2021-05-29T08:09:00Z">
        <w:r w:rsidR="00852D3B" w:rsidRPr="00BE70D2" w:rsidDel="00230099">
          <w:rPr>
            <w:rFonts w:ascii="Times New Roman" w:hAnsi="Times New Roman" w:cs="Times New Roman"/>
            <w:color w:val="000000" w:themeColor="text1"/>
            <w:sz w:val="22"/>
            <w:szCs w:val="22"/>
            <w:rPrChange w:id="5275" w:author="Chen Liao" w:date="2021-06-01T21:13:00Z">
              <w:rPr>
                <w:rFonts w:ascii="Times New Roman" w:hAnsi="Times New Roman" w:cs="Times New Roman"/>
                <w:color w:val="000000"/>
                <w:sz w:val="22"/>
                <w:szCs w:val="22"/>
              </w:rPr>
            </w:rPrChange>
          </w:rPr>
          <w:delText>The g</w:delText>
        </w:r>
        <w:r w:rsidR="00865679" w:rsidRPr="00BE70D2" w:rsidDel="00230099">
          <w:rPr>
            <w:rFonts w:ascii="Times New Roman" w:hAnsi="Times New Roman" w:cs="Times New Roman"/>
            <w:color w:val="000000" w:themeColor="text1"/>
            <w:sz w:val="22"/>
            <w:szCs w:val="22"/>
            <w:rPrChange w:id="5276" w:author="Chen Liao" w:date="2021-06-01T21:13:00Z">
              <w:rPr>
                <w:rFonts w:ascii="Times New Roman" w:hAnsi="Times New Roman" w:cs="Times New Roman"/>
                <w:color w:val="000000"/>
                <w:sz w:val="22"/>
                <w:szCs w:val="22"/>
              </w:rPr>
            </w:rPrChange>
          </w:rPr>
          <w:delText>LV</w:delText>
        </w:r>
        <w:r w:rsidR="00852D3B" w:rsidRPr="00BE70D2" w:rsidDel="00230099">
          <w:rPr>
            <w:rFonts w:ascii="Times New Roman" w:hAnsi="Times New Roman" w:cs="Times New Roman"/>
            <w:color w:val="000000" w:themeColor="text1"/>
            <w:sz w:val="22"/>
            <w:szCs w:val="22"/>
            <w:rPrChange w:id="5277" w:author="Chen Liao" w:date="2021-06-01T21:13:00Z">
              <w:rPr>
                <w:rFonts w:ascii="Times New Roman" w:hAnsi="Times New Roman" w:cs="Times New Roman"/>
                <w:color w:val="000000"/>
                <w:sz w:val="22"/>
                <w:szCs w:val="22"/>
              </w:rPr>
            </w:rPrChange>
          </w:rPr>
          <w:delText xml:space="preserve"> model</w:delText>
        </w:r>
        <w:r w:rsidR="00560A85" w:rsidRPr="00BE70D2" w:rsidDel="00230099">
          <w:rPr>
            <w:rFonts w:ascii="Times New Roman" w:hAnsi="Times New Roman" w:cs="Times New Roman"/>
            <w:color w:val="000000" w:themeColor="text1"/>
            <w:sz w:val="22"/>
            <w:szCs w:val="22"/>
            <w:rPrChange w:id="5278" w:author="Chen Liao" w:date="2021-06-01T21:13:00Z">
              <w:rPr>
                <w:rFonts w:ascii="Times New Roman" w:hAnsi="Times New Roman" w:cs="Times New Roman"/>
                <w:color w:val="000000"/>
                <w:sz w:val="22"/>
                <w:szCs w:val="22"/>
              </w:rPr>
            </w:rPrChange>
          </w:rPr>
          <w:delText xml:space="preserve"> </w:delText>
        </w:r>
        <w:r w:rsidR="00F33B46" w:rsidRPr="00BE70D2" w:rsidDel="00230099">
          <w:rPr>
            <w:rFonts w:ascii="Times New Roman" w:hAnsi="Times New Roman" w:cs="Times New Roman"/>
            <w:color w:val="000000" w:themeColor="text1"/>
            <w:sz w:val="22"/>
            <w:szCs w:val="22"/>
            <w:rPrChange w:id="5279" w:author="Chen Liao" w:date="2021-06-01T21:13:00Z">
              <w:rPr>
                <w:rFonts w:ascii="Times New Roman" w:hAnsi="Times New Roman" w:cs="Times New Roman"/>
                <w:color w:val="000000"/>
                <w:sz w:val="22"/>
                <w:szCs w:val="22"/>
              </w:rPr>
            </w:rPrChange>
          </w:rPr>
          <w:delText>summarizes the underlying ecology by three terms that additively determine bacterial growth rate</w:delText>
        </w:r>
        <w:r w:rsidR="00746270" w:rsidRPr="00BE70D2" w:rsidDel="00230099">
          <w:rPr>
            <w:rFonts w:ascii="Times New Roman" w:hAnsi="Times New Roman" w:cs="Times New Roman"/>
            <w:color w:val="000000" w:themeColor="text1"/>
            <w:sz w:val="22"/>
            <w:szCs w:val="22"/>
            <w:rPrChange w:id="5280" w:author="Chen Liao" w:date="2021-06-01T21:13:00Z">
              <w:rPr>
                <w:rFonts w:ascii="Times New Roman" w:hAnsi="Times New Roman" w:cs="Times New Roman"/>
                <w:color w:val="000000"/>
                <w:sz w:val="22"/>
                <w:szCs w:val="22"/>
              </w:rPr>
            </w:rPrChange>
          </w:rPr>
          <w:delText>s</w:delText>
        </w:r>
        <w:r w:rsidR="00F33B46" w:rsidRPr="00BE70D2" w:rsidDel="00230099">
          <w:rPr>
            <w:rFonts w:ascii="Times New Roman" w:hAnsi="Times New Roman" w:cs="Times New Roman"/>
            <w:color w:val="000000" w:themeColor="text1"/>
            <w:sz w:val="22"/>
            <w:szCs w:val="22"/>
            <w:rPrChange w:id="5281" w:author="Chen Liao" w:date="2021-06-01T21:13:00Z">
              <w:rPr>
                <w:rFonts w:ascii="Times New Roman" w:hAnsi="Times New Roman" w:cs="Times New Roman"/>
                <w:color w:val="000000"/>
                <w:sz w:val="22"/>
                <w:szCs w:val="22"/>
              </w:rPr>
            </w:rPrChange>
          </w:rPr>
          <w:delText xml:space="preserve">: </w:delText>
        </w:r>
        <w:r w:rsidR="00746270" w:rsidRPr="00BE70D2" w:rsidDel="00230099">
          <w:rPr>
            <w:rFonts w:ascii="Times New Roman" w:hAnsi="Times New Roman" w:cs="Times New Roman"/>
            <w:color w:val="000000" w:themeColor="text1"/>
            <w:sz w:val="22"/>
            <w:szCs w:val="22"/>
            <w:rPrChange w:id="5282" w:author="Chen Liao" w:date="2021-06-01T21:13:00Z">
              <w:rPr>
                <w:rFonts w:ascii="Times New Roman" w:hAnsi="Times New Roman" w:cs="Times New Roman"/>
                <w:color w:val="000000"/>
                <w:sz w:val="22"/>
                <w:szCs w:val="22"/>
              </w:rPr>
            </w:rPrChange>
          </w:rPr>
          <w:delText xml:space="preserve">the </w:delText>
        </w:r>
        <w:r w:rsidR="00F33B46" w:rsidRPr="00BE70D2" w:rsidDel="00230099">
          <w:rPr>
            <w:rFonts w:ascii="Times New Roman" w:hAnsi="Times New Roman" w:cs="Times New Roman"/>
            <w:color w:val="000000" w:themeColor="text1"/>
            <w:sz w:val="22"/>
            <w:szCs w:val="22"/>
            <w:rPrChange w:id="5283" w:author="Chen Liao" w:date="2021-06-01T21:13:00Z">
              <w:rPr>
                <w:rFonts w:ascii="Times New Roman" w:hAnsi="Times New Roman" w:cs="Times New Roman"/>
                <w:color w:val="000000"/>
                <w:sz w:val="22"/>
                <w:szCs w:val="22"/>
              </w:rPr>
            </w:rPrChange>
          </w:rPr>
          <w:delText xml:space="preserve">basal </w:delText>
        </w:r>
        <w:r w:rsidR="009E6516" w:rsidRPr="00BE70D2" w:rsidDel="00230099">
          <w:rPr>
            <w:rFonts w:ascii="Times New Roman" w:hAnsi="Times New Roman" w:cs="Times New Roman"/>
            <w:color w:val="000000" w:themeColor="text1"/>
            <w:sz w:val="22"/>
            <w:szCs w:val="22"/>
            <w:rPrChange w:id="5284" w:author="Chen Liao" w:date="2021-06-01T21:13:00Z">
              <w:rPr>
                <w:rFonts w:ascii="Times New Roman" w:hAnsi="Times New Roman" w:cs="Times New Roman"/>
                <w:color w:val="000000"/>
                <w:sz w:val="22"/>
                <w:szCs w:val="22"/>
              </w:rPr>
            </w:rPrChange>
          </w:rPr>
          <w:delText xml:space="preserve">growth </w:delText>
        </w:r>
        <w:r w:rsidR="00F33B46" w:rsidRPr="00BE70D2" w:rsidDel="00230099">
          <w:rPr>
            <w:rFonts w:ascii="Times New Roman" w:hAnsi="Times New Roman" w:cs="Times New Roman"/>
            <w:color w:val="000000" w:themeColor="text1"/>
            <w:sz w:val="22"/>
            <w:szCs w:val="22"/>
            <w:rPrChange w:id="5285" w:author="Chen Liao" w:date="2021-06-01T21:13:00Z">
              <w:rPr>
                <w:rFonts w:ascii="Times New Roman" w:hAnsi="Times New Roman" w:cs="Times New Roman"/>
                <w:color w:val="000000"/>
                <w:sz w:val="22"/>
                <w:szCs w:val="22"/>
              </w:rPr>
            </w:rPrChange>
          </w:rPr>
          <w:delText>rate</w:delText>
        </w:r>
        <w:r w:rsidR="003E5AB4" w:rsidRPr="00BE70D2" w:rsidDel="00230099">
          <w:rPr>
            <w:rFonts w:ascii="Times New Roman" w:hAnsi="Times New Roman" w:cs="Times New Roman"/>
            <w:color w:val="000000" w:themeColor="text1"/>
            <w:sz w:val="22"/>
            <w:szCs w:val="22"/>
            <w:rPrChange w:id="5286" w:author="Chen Liao" w:date="2021-06-01T21:13:00Z">
              <w:rPr>
                <w:rFonts w:ascii="Times New Roman" w:hAnsi="Times New Roman" w:cs="Times New Roman"/>
                <w:color w:val="000000"/>
                <w:sz w:val="22"/>
                <w:szCs w:val="22"/>
              </w:rPr>
            </w:rPrChange>
          </w:rPr>
          <w:delText>s</w:delText>
        </w:r>
        <w:r w:rsidR="00F33B46" w:rsidRPr="00BE70D2" w:rsidDel="00230099">
          <w:rPr>
            <w:rFonts w:ascii="Times New Roman" w:hAnsi="Times New Roman" w:cs="Times New Roman"/>
            <w:color w:val="000000" w:themeColor="text1"/>
            <w:sz w:val="22"/>
            <w:szCs w:val="22"/>
            <w:rPrChange w:id="5287" w:author="Chen Liao" w:date="2021-06-01T21:13:00Z">
              <w:rPr>
                <w:rFonts w:ascii="Times New Roman" w:hAnsi="Times New Roman" w:cs="Times New Roman"/>
                <w:color w:val="000000"/>
                <w:sz w:val="22"/>
                <w:szCs w:val="22"/>
              </w:rPr>
            </w:rPrChange>
          </w:rPr>
          <w:delText xml:space="preserve"> (</w:delText>
        </w:r>
      </w:del>
      <m:oMath>
        <m:r>
          <w:del w:id="5288" w:author="Chen Liao" w:date="2021-05-29T08:09:00Z">
            <w:rPr>
              <w:rFonts w:ascii="Cambria Math" w:hAnsi="Cambria Math" w:cs="Times New Roman"/>
              <w:color w:val="000000" w:themeColor="text1"/>
              <w:sz w:val="22"/>
              <w:szCs w:val="22"/>
              <w:rPrChange w:id="5289" w:author="Chen Liao" w:date="2021-06-01T21:13:00Z">
                <w:rPr>
                  <w:rFonts w:ascii="Cambria Math" w:hAnsi="Cambria Math" w:cs="Times New Roman"/>
                  <w:color w:val="000000"/>
                  <w:sz w:val="22"/>
                  <w:szCs w:val="22"/>
                </w:rPr>
              </w:rPrChange>
            </w:rPr>
            <m:t>α</m:t>
          </w:del>
        </m:r>
      </m:oMath>
      <w:del w:id="5290" w:author="Chen Liao" w:date="2021-05-29T08:09:00Z">
        <w:r w:rsidR="00F33B46" w:rsidRPr="00BE70D2" w:rsidDel="00230099">
          <w:rPr>
            <w:rFonts w:ascii="Times New Roman" w:hAnsi="Times New Roman" w:cs="Times New Roman"/>
            <w:color w:val="000000" w:themeColor="text1"/>
            <w:sz w:val="22"/>
            <w:szCs w:val="22"/>
            <w:rPrChange w:id="5291" w:author="Chen Liao" w:date="2021-06-01T21:13:00Z">
              <w:rPr>
                <w:rFonts w:ascii="Times New Roman" w:hAnsi="Times New Roman" w:cs="Times New Roman"/>
                <w:color w:val="000000"/>
                <w:sz w:val="22"/>
                <w:szCs w:val="22"/>
              </w:rPr>
            </w:rPrChange>
          </w:rPr>
          <w:delText xml:space="preserve">), </w:delText>
        </w:r>
        <w:r w:rsidR="00746270" w:rsidRPr="00BE70D2" w:rsidDel="00230099">
          <w:rPr>
            <w:rFonts w:ascii="Times New Roman" w:hAnsi="Times New Roman" w:cs="Times New Roman"/>
            <w:color w:val="000000" w:themeColor="text1"/>
            <w:sz w:val="22"/>
            <w:szCs w:val="22"/>
            <w:rPrChange w:id="5292" w:author="Chen Liao" w:date="2021-06-01T21:13:00Z">
              <w:rPr>
                <w:rFonts w:ascii="Times New Roman" w:hAnsi="Times New Roman" w:cs="Times New Roman"/>
                <w:color w:val="000000"/>
                <w:sz w:val="22"/>
                <w:szCs w:val="22"/>
              </w:rPr>
            </w:rPrChange>
          </w:rPr>
          <w:delText xml:space="preserve">the </w:delText>
        </w:r>
        <w:r w:rsidR="00F33B46" w:rsidRPr="00BE70D2" w:rsidDel="00230099">
          <w:rPr>
            <w:rFonts w:ascii="Times New Roman" w:hAnsi="Times New Roman" w:cs="Times New Roman"/>
            <w:color w:val="000000" w:themeColor="text1"/>
            <w:sz w:val="22"/>
            <w:szCs w:val="22"/>
            <w:rPrChange w:id="5293" w:author="Chen Liao" w:date="2021-06-01T21:13:00Z">
              <w:rPr>
                <w:rFonts w:ascii="Times New Roman" w:hAnsi="Times New Roman" w:cs="Times New Roman"/>
                <w:color w:val="000000"/>
                <w:sz w:val="22"/>
                <w:szCs w:val="22"/>
              </w:rPr>
            </w:rPrChange>
          </w:rPr>
          <w:delText>influences from other bacteria (</w:delText>
        </w:r>
      </w:del>
      <m:oMath>
        <m:r>
          <w:del w:id="5294" w:author="Chen Liao" w:date="2021-05-29T08:09:00Z">
            <w:rPr>
              <w:rFonts w:ascii="Cambria Math" w:hAnsi="Cambria Math" w:cs="Times New Roman"/>
              <w:color w:val="000000" w:themeColor="text1"/>
              <w:sz w:val="22"/>
              <w:szCs w:val="22"/>
              <w:rPrChange w:id="5295" w:author="Chen Liao" w:date="2021-06-01T21:13:00Z">
                <w:rPr>
                  <w:rFonts w:ascii="Cambria Math" w:hAnsi="Cambria Math" w:cs="Times New Roman"/>
                  <w:color w:val="000000"/>
                  <w:sz w:val="22"/>
                  <w:szCs w:val="22"/>
                </w:rPr>
              </w:rPrChange>
            </w:rPr>
            <m:t>β</m:t>
          </w:del>
        </m:r>
      </m:oMath>
      <w:del w:id="5296" w:author="Chen Liao" w:date="2021-05-29T08:09:00Z">
        <w:r w:rsidR="00F33B46" w:rsidRPr="00BE70D2" w:rsidDel="00230099">
          <w:rPr>
            <w:rFonts w:ascii="Times New Roman" w:hAnsi="Times New Roman" w:cs="Times New Roman"/>
            <w:color w:val="000000" w:themeColor="text1"/>
            <w:sz w:val="22"/>
            <w:szCs w:val="22"/>
            <w:rPrChange w:id="5297" w:author="Chen Liao" w:date="2021-06-01T21:13:00Z">
              <w:rPr>
                <w:rFonts w:ascii="Times New Roman" w:hAnsi="Times New Roman" w:cs="Times New Roman"/>
                <w:color w:val="000000"/>
                <w:sz w:val="22"/>
                <w:szCs w:val="22"/>
              </w:rPr>
            </w:rPrChange>
          </w:rPr>
          <w:delText xml:space="preserve">), and </w:delText>
        </w:r>
        <w:r w:rsidR="00746270" w:rsidRPr="00BE70D2" w:rsidDel="00230099">
          <w:rPr>
            <w:rFonts w:ascii="Times New Roman" w:hAnsi="Times New Roman" w:cs="Times New Roman"/>
            <w:color w:val="000000" w:themeColor="text1"/>
            <w:sz w:val="22"/>
            <w:szCs w:val="22"/>
            <w:rPrChange w:id="5298" w:author="Chen Liao" w:date="2021-06-01T21:13:00Z">
              <w:rPr>
                <w:rFonts w:ascii="Times New Roman" w:hAnsi="Times New Roman" w:cs="Times New Roman"/>
                <w:color w:val="000000"/>
                <w:sz w:val="22"/>
                <w:szCs w:val="22"/>
              </w:rPr>
            </w:rPrChange>
          </w:rPr>
          <w:delText xml:space="preserve">the </w:delText>
        </w:r>
        <w:r w:rsidR="00F33B46" w:rsidRPr="00BE70D2" w:rsidDel="00230099">
          <w:rPr>
            <w:rFonts w:ascii="Times New Roman" w:hAnsi="Times New Roman" w:cs="Times New Roman"/>
            <w:color w:val="000000" w:themeColor="text1"/>
            <w:sz w:val="22"/>
            <w:szCs w:val="22"/>
            <w:rPrChange w:id="5299" w:author="Chen Liao" w:date="2021-06-01T21:13:00Z">
              <w:rPr>
                <w:rFonts w:ascii="Times New Roman" w:hAnsi="Times New Roman" w:cs="Times New Roman"/>
                <w:color w:val="000000"/>
                <w:sz w:val="22"/>
                <w:szCs w:val="22"/>
              </w:rPr>
            </w:rPrChange>
          </w:rPr>
          <w:delText xml:space="preserve">impacts of </w:delText>
        </w:r>
      </w:del>
      <w:del w:id="5300" w:author="Chen Liao" w:date="2021-05-29T08:04:00Z">
        <w:r w:rsidR="00B97578" w:rsidRPr="00BE70D2" w:rsidDel="00E02414">
          <w:rPr>
            <w:rFonts w:ascii="Times New Roman" w:hAnsi="Times New Roman" w:cs="Times New Roman"/>
            <w:color w:val="000000" w:themeColor="text1"/>
            <w:sz w:val="22"/>
            <w:szCs w:val="22"/>
            <w:rPrChange w:id="5301" w:author="Chen Liao" w:date="2021-06-01T21:13:00Z">
              <w:rPr>
                <w:rFonts w:ascii="Times New Roman" w:hAnsi="Times New Roman" w:cs="Times New Roman"/>
                <w:color w:val="000000"/>
                <w:sz w:val="22"/>
                <w:szCs w:val="22"/>
              </w:rPr>
            </w:rPrChange>
          </w:rPr>
          <w:delText>environment</w:delText>
        </w:r>
      </w:del>
      <w:del w:id="5302" w:author="Chen Liao" w:date="2021-05-29T08:09:00Z">
        <w:r w:rsidR="00F33B46" w:rsidRPr="00BE70D2" w:rsidDel="00230099">
          <w:rPr>
            <w:rFonts w:ascii="Times New Roman" w:hAnsi="Times New Roman" w:cs="Times New Roman"/>
            <w:color w:val="000000" w:themeColor="text1"/>
            <w:sz w:val="22"/>
            <w:szCs w:val="22"/>
            <w:rPrChange w:id="5303" w:author="Chen Liao" w:date="2021-06-01T21:13:00Z">
              <w:rPr>
                <w:rFonts w:ascii="Times New Roman" w:hAnsi="Times New Roman" w:cs="Times New Roman"/>
                <w:color w:val="000000"/>
                <w:sz w:val="22"/>
                <w:szCs w:val="22"/>
              </w:rPr>
            </w:rPrChange>
          </w:rPr>
          <w:delText xml:space="preserve"> (</w:delText>
        </w:r>
      </w:del>
      <m:oMath>
        <m:r>
          <w:del w:id="5304" w:author="Chen Liao" w:date="2021-05-29T08:09:00Z">
            <w:rPr>
              <w:rFonts w:ascii="Cambria Math" w:hAnsi="Cambria Math" w:cs="Times New Roman"/>
              <w:color w:val="000000" w:themeColor="text1"/>
              <w:sz w:val="22"/>
              <w:szCs w:val="22"/>
              <w:rPrChange w:id="5305" w:author="Chen Liao" w:date="2021-06-01T21:13:00Z">
                <w:rPr>
                  <w:rFonts w:ascii="Cambria Math" w:hAnsi="Cambria Math" w:cs="Times New Roman"/>
                  <w:color w:val="000000"/>
                  <w:sz w:val="22"/>
                  <w:szCs w:val="22"/>
                </w:rPr>
              </w:rPrChange>
            </w:rPr>
            <m:t>ϵ</m:t>
          </w:del>
        </m:r>
      </m:oMath>
      <w:del w:id="5306" w:author="Chen Liao" w:date="2021-05-29T08:09:00Z">
        <w:r w:rsidR="00F33B46" w:rsidRPr="00BE70D2" w:rsidDel="00230099">
          <w:rPr>
            <w:rFonts w:ascii="Times New Roman" w:hAnsi="Times New Roman" w:cs="Times New Roman"/>
            <w:color w:val="000000" w:themeColor="text1"/>
            <w:sz w:val="22"/>
            <w:szCs w:val="22"/>
            <w:rPrChange w:id="5307" w:author="Chen Liao" w:date="2021-06-01T21:13:00Z">
              <w:rPr>
                <w:rFonts w:ascii="Times New Roman" w:hAnsi="Times New Roman" w:cs="Times New Roman"/>
                <w:color w:val="000000"/>
                <w:sz w:val="22"/>
                <w:szCs w:val="22"/>
              </w:rPr>
            </w:rPrChange>
          </w:rPr>
          <w:delText xml:space="preserve">). </w:delText>
        </w:r>
      </w:del>
      <w:del w:id="5308" w:author="Chen Liao" w:date="2021-05-29T08:05:00Z">
        <w:r w:rsidR="003E5AB4" w:rsidRPr="00BE70D2" w:rsidDel="00E02414">
          <w:rPr>
            <w:rFonts w:ascii="Times New Roman" w:hAnsi="Times New Roman" w:cs="Times New Roman"/>
            <w:color w:val="000000" w:themeColor="text1"/>
            <w:sz w:val="22"/>
            <w:szCs w:val="22"/>
            <w:rPrChange w:id="5309" w:author="Chen Liao" w:date="2021-06-01T21:13:00Z">
              <w:rPr>
                <w:rFonts w:ascii="Times New Roman" w:hAnsi="Times New Roman" w:cs="Times New Roman"/>
                <w:color w:val="000000"/>
                <w:sz w:val="22"/>
                <w:szCs w:val="22"/>
              </w:rPr>
            </w:rPrChange>
          </w:rPr>
          <w:delText>In this study,</w:delText>
        </w:r>
      </w:del>
      <w:ins w:id="5310" w:author="Chen Liao" w:date="2021-05-29T08:05:00Z">
        <w:r w:rsidR="00E02414" w:rsidRPr="00BE70D2">
          <w:rPr>
            <w:rFonts w:ascii="Times New Roman" w:hAnsi="Times New Roman" w:cs="Times New Roman"/>
            <w:color w:val="000000" w:themeColor="text1"/>
            <w:sz w:val="22"/>
            <w:szCs w:val="22"/>
            <w:rPrChange w:id="5311" w:author="Chen Liao" w:date="2021-06-01T21:13:00Z">
              <w:rPr>
                <w:rFonts w:ascii="Times New Roman" w:hAnsi="Times New Roman" w:cs="Times New Roman"/>
                <w:color w:val="000000" w:themeColor="text1"/>
                <w:sz w:val="22"/>
                <w:szCs w:val="22"/>
              </w:rPr>
            </w:rPrChange>
          </w:rPr>
          <w:t xml:space="preserve">The </w:t>
        </w:r>
      </w:ins>
      <w:proofErr w:type="spellStart"/>
      <w:ins w:id="5312" w:author="Chen Liao" w:date="2021-05-29T08:09:00Z">
        <w:r w:rsidR="00230099" w:rsidRPr="00BE70D2">
          <w:rPr>
            <w:rFonts w:ascii="Times New Roman" w:hAnsi="Times New Roman" w:cs="Times New Roman"/>
            <w:color w:val="000000" w:themeColor="text1"/>
            <w:sz w:val="22"/>
            <w:szCs w:val="22"/>
            <w:rPrChange w:id="5313" w:author="Chen Liao" w:date="2021-06-01T21:13:00Z">
              <w:rPr>
                <w:rFonts w:ascii="Times New Roman" w:hAnsi="Times New Roman" w:cs="Times New Roman"/>
                <w:color w:val="000000" w:themeColor="text1"/>
                <w:sz w:val="22"/>
                <w:szCs w:val="22"/>
              </w:rPr>
            </w:rPrChange>
          </w:rPr>
          <w:t>gLV</w:t>
        </w:r>
        <w:proofErr w:type="spellEnd"/>
        <w:r w:rsidR="00230099" w:rsidRPr="00BE70D2">
          <w:rPr>
            <w:rFonts w:ascii="Times New Roman" w:hAnsi="Times New Roman" w:cs="Times New Roman"/>
            <w:color w:val="000000" w:themeColor="text1"/>
            <w:sz w:val="22"/>
            <w:szCs w:val="22"/>
            <w:rPrChange w:id="5314" w:author="Chen Liao" w:date="2021-06-01T21:13:00Z">
              <w:rPr>
                <w:rFonts w:ascii="Times New Roman" w:hAnsi="Times New Roman" w:cs="Times New Roman"/>
                <w:color w:val="000000" w:themeColor="text1"/>
                <w:sz w:val="22"/>
                <w:szCs w:val="22"/>
              </w:rPr>
            </w:rPrChange>
          </w:rPr>
          <w:t xml:space="preserve"> model</w:t>
        </w:r>
      </w:ins>
      <w:ins w:id="5315" w:author="Chen Liao" w:date="2021-05-29T08:05:00Z">
        <w:r w:rsidR="00E02414" w:rsidRPr="00BE70D2">
          <w:rPr>
            <w:rFonts w:ascii="Times New Roman" w:hAnsi="Times New Roman" w:cs="Times New Roman"/>
            <w:color w:val="000000" w:themeColor="text1"/>
            <w:sz w:val="22"/>
            <w:szCs w:val="22"/>
            <w:rPrChange w:id="5316" w:author="Chen Liao" w:date="2021-06-01T21:13:00Z">
              <w:rPr>
                <w:rFonts w:ascii="Times New Roman" w:hAnsi="Times New Roman" w:cs="Times New Roman"/>
                <w:color w:val="000000" w:themeColor="text1"/>
                <w:sz w:val="22"/>
                <w:szCs w:val="22"/>
              </w:rPr>
            </w:rPrChange>
          </w:rPr>
          <w:t xml:space="preserve"> </w:t>
        </w:r>
      </w:ins>
      <w:ins w:id="5317" w:author="Chen Liao" w:date="2021-06-01T22:41:00Z">
        <w:r w:rsidR="00E24BB0">
          <w:rPr>
            <w:rFonts w:ascii="Times New Roman" w:hAnsi="Times New Roman" w:cs="Times New Roman"/>
            <w:color w:val="000000" w:themeColor="text1"/>
            <w:sz w:val="22"/>
            <w:szCs w:val="22"/>
          </w:rPr>
          <w:t xml:space="preserve">implicitly </w:t>
        </w:r>
      </w:ins>
      <w:ins w:id="5318" w:author="Chen Liao" w:date="2021-05-29T08:05:00Z">
        <w:r w:rsidR="00E02414" w:rsidRPr="00BE70D2">
          <w:rPr>
            <w:rFonts w:ascii="Times New Roman" w:hAnsi="Times New Roman" w:cs="Times New Roman"/>
            <w:color w:val="000000" w:themeColor="text1"/>
            <w:sz w:val="22"/>
            <w:szCs w:val="22"/>
            <w:rPrChange w:id="5319" w:author="Chen Liao" w:date="2021-06-01T21:13:00Z">
              <w:rPr>
                <w:rFonts w:ascii="Times New Roman" w:hAnsi="Times New Roman" w:cs="Times New Roman"/>
                <w:color w:val="000000" w:themeColor="text1"/>
                <w:sz w:val="22"/>
                <w:szCs w:val="22"/>
              </w:rPr>
            </w:rPrChange>
          </w:rPr>
          <w:t>assumes</w:t>
        </w:r>
      </w:ins>
      <w:ins w:id="5320" w:author="Chen Liao" w:date="2021-05-29T08:03:00Z">
        <w:r w:rsidR="00884E11" w:rsidRPr="00BE70D2">
          <w:rPr>
            <w:rFonts w:ascii="Times New Roman" w:hAnsi="Times New Roman" w:cs="Times New Roman"/>
            <w:color w:val="000000" w:themeColor="text1"/>
            <w:sz w:val="22"/>
            <w:szCs w:val="22"/>
            <w:rPrChange w:id="5321" w:author="Chen Liao" w:date="2021-06-01T21:13:00Z">
              <w:rPr>
                <w:rFonts w:ascii="Times New Roman" w:hAnsi="Times New Roman" w:cs="Times New Roman"/>
                <w:color w:val="000000" w:themeColor="text1"/>
                <w:sz w:val="22"/>
                <w:szCs w:val="22"/>
              </w:rPr>
            </w:rPrChange>
          </w:rPr>
          <w:t xml:space="preserve"> that fiber degradation</w:t>
        </w:r>
      </w:ins>
      <w:ins w:id="5322" w:author="Chen Liao" w:date="2021-06-01T22:40:00Z">
        <w:r w:rsidR="00E24BB0">
          <w:rPr>
            <w:rFonts w:ascii="Times New Roman" w:hAnsi="Times New Roman" w:cs="Times New Roman"/>
            <w:color w:val="000000" w:themeColor="text1"/>
            <w:sz w:val="22"/>
            <w:szCs w:val="22"/>
          </w:rPr>
          <w:t xml:space="preserve"> and subsequent </w:t>
        </w:r>
      </w:ins>
      <w:ins w:id="5323" w:author="Chen Liao" w:date="2021-05-29T08:03:00Z">
        <w:r w:rsidR="00884E11" w:rsidRPr="00BE70D2">
          <w:rPr>
            <w:rFonts w:ascii="Times New Roman" w:hAnsi="Times New Roman" w:cs="Times New Roman"/>
            <w:color w:val="000000" w:themeColor="text1"/>
            <w:sz w:val="22"/>
            <w:szCs w:val="22"/>
            <w:rPrChange w:id="5324" w:author="Chen Liao" w:date="2021-06-01T21:13:00Z">
              <w:rPr>
                <w:rFonts w:ascii="Times New Roman" w:hAnsi="Times New Roman" w:cs="Times New Roman"/>
                <w:color w:val="000000" w:themeColor="text1"/>
                <w:sz w:val="22"/>
                <w:szCs w:val="22"/>
              </w:rPr>
            </w:rPrChange>
          </w:rPr>
          <w:t xml:space="preserve">utilization boost bacterial growth </w:t>
        </w:r>
      </w:ins>
      <w:ins w:id="5325" w:author="Chen Liao" w:date="2021-06-01T22:41:00Z">
        <w:r w:rsidR="00E24BB0">
          <w:rPr>
            <w:rFonts w:ascii="Times New Roman" w:hAnsi="Times New Roman" w:cs="Times New Roman"/>
            <w:color w:val="000000" w:themeColor="text1"/>
            <w:sz w:val="22"/>
            <w:szCs w:val="22"/>
          </w:rPr>
          <w:t xml:space="preserve">(the amount of </w:t>
        </w:r>
      </w:ins>
      <w:ins w:id="5326" w:author="Chen Liao" w:date="2021-05-29T08:03:00Z">
        <w:r w:rsidR="00884E11" w:rsidRPr="00BE70D2">
          <w:rPr>
            <w:rFonts w:ascii="Times New Roman" w:hAnsi="Times New Roman" w:cs="Times New Roman"/>
            <w:color w:val="000000" w:themeColor="text1"/>
            <w:sz w:val="22"/>
            <w:szCs w:val="22"/>
            <w:rPrChange w:id="5327" w:author="Chen Liao" w:date="2021-06-01T21:13:00Z">
              <w:rPr>
                <w:rFonts w:ascii="Times New Roman" w:hAnsi="Times New Roman" w:cs="Times New Roman"/>
                <w:color w:val="000000" w:themeColor="text1"/>
                <w:sz w:val="22"/>
                <w:szCs w:val="22"/>
              </w:rPr>
            </w:rPrChange>
          </w:rPr>
          <w:t>increment</w:t>
        </w:r>
      </w:ins>
      <w:ins w:id="5328" w:author="Chen Liao" w:date="2021-06-01T22:42:00Z">
        <w:r w:rsidR="00E24BB0">
          <w:rPr>
            <w:rFonts w:ascii="Times New Roman" w:hAnsi="Times New Roman" w:cs="Times New Roman"/>
            <w:color w:val="000000" w:themeColor="text1"/>
            <w:sz w:val="22"/>
            <w:szCs w:val="22"/>
          </w:rPr>
          <w:t xml:space="preserve"> is parameterized by</w:t>
        </w:r>
      </w:ins>
      <w:ins w:id="5329" w:author="Chen Liao" w:date="2021-05-29T08:03:00Z">
        <w:r w:rsidR="00884E11" w:rsidRPr="00BE70D2">
          <w:rPr>
            <w:rFonts w:ascii="Times New Roman" w:hAnsi="Times New Roman" w:cs="Times New Roman"/>
            <w:color w:val="000000" w:themeColor="text1"/>
            <w:sz w:val="22"/>
            <w:szCs w:val="22"/>
            <w:rPrChange w:id="5330" w:author="Chen Liao" w:date="2021-06-01T21:13:00Z">
              <w:rPr>
                <w:rFonts w:ascii="Times New Roman" w:hAnsi="Times New Roman" w:cs="Times New Roman"/>
                <w:color w:val="000000" w:themeColor="text1"/>
                <w:sz w:val="22"/>
                <w:szCs w:val="22"/>
              </w:rPr>
            </w:rPrChange>
          </w:rPr>
          <w:t xml:space="preserve"> </w:t>
        </w:r>
      </w:ins>
      <w:del w:id="5331" w:author="Chen Liao" w:date="2021-05-29T08:04:00Z">
        <w:r w:rsidR="003E5AB4" w:rsidRPr="00BE70D2" w:rsidDel="00884E11">
          <w:rPr>
            <w:rFonts w:ascii="Times New Roman" w:hAnsi="Times New Roman" w:cs="Times New Roman"/>
            <w:color w:val="000000" w:themeColor="text1"/>
            <w:sz w:val="22"/>
            <w:szCs w:val="22"/>
            <w:rPrChange w:id="5332" w:author="Chen Liao" w:date="2021-06-01T21:13:00Z">
              <w:rPr>
                <w:rFonts w:ascii="Times New Roman" w:hAnsi="Times New Roman" w:cs="Times New Roman"/>
                <w:color w:val="000000"/>
                <w:sz w:val="22"/>
                <w:szCs w:val="22"/>
              </w:rPr>
            </w:rPrChange>
          </w:rPr>
          <w:delText xml:space="preserve"> </w:delText>
        </w:r>
      </w:del>
      <m:oMath>
        <m:r>
          <w:rPr>
            <w:rFonts w:ascii="Cambria Math" w:hAnsi="Cambria Math" w:cs="Times New Roman"/>
            <w:color w:val="000000" w:themeColor="text1"/>
            <w:sz w:val="22"/>
            <w:szCs w:val="22"/>
            <w:rPrChange w:id="5333" w:author="Chen Liao" w:date="2021-06-01T21:13:00Z">
              <w:rPr>
                <w:rFonts w:ascii="Cambria Math" w:hAnsi="Cambria Math" w:cs="Times New Roman"/>
                <w:color w:val="000000"/>
                <w:sz w:val="22"/>
                <w:szCs w:val="22"/>
              </w:rPr>
            </w:rPrChange>
          </w:rPr>
          <m:t>ϵ</m:t>
        </m:r>
      </m:oMath>
      <w:ins w:id="5334" w:author="Chen Liao" w:date="2021-06-01T22:42:00Z">
        <w:r w:rsidR="00E24BB0">
          <w:rPr>
            <w:rFonts w:ascii="Times New Roman" w:hAnsi="Times New Roman" w:cs="Times New Roman"/>
            <w:color w:val="000000" w:themeColor="text1"/>
            <w:sz w:val="22"/>
            <w:szCs w:val="22"/>
          </w:rPr>
          <w:t>)</w:t>
        </w:r>
      </w:ins>
      <w:del w:id="5335" w:author="Chen Liao" w:date="2021-05-29T08:04:00Z">
        <w:r w:rsidR="003E5AB4" w:rsidRPr="00BE70D2" w:rsidDel="00884E11">
          <w:rPr>
            <w:rFonts w:ascii="Times New Roman" w:hAnsi="Times New Roman" w:cs="Times New Roman"/>
            <w:color w:val="000000" w:themeColor="text1"/>
            <w:sz w:val="22"/>
            <w:szCs w:val="22"/>
            <w:rPrChange w:id="5336" w:author="Chen Liao" w:date="2021-06-01T21:13:00Z">
              <w:rPr>
                <w:rFonts w:ascii="Times New Roman" w:hAnsi="Times New Roman" w:cs="Times New Roman"/>
                <w:color w:val="000000"/>
                <w:sz w:val="22"/>
                <w:szCs w:val="22"/>
              </w:rPr>
            </w:rPrChange>
          </w:rPr>
          <w:delText xml:space="preserve"> represents </w:delText>
        </w:r>
        <w:r w:rsidR="0026722C" w:rsidRPr="00BE70D2" w:rsidDel="00884E11">
          <w:rPr>
            <w:rFonts w:ascii="Times New Roman" w:hAnsi="Times New Roman" w:cs="Times New Roman"/>
            <w:color w:val="000000" w:themeColor="text1"/>
            <w:sz w:val="22"/>
            <w:szCs w:val="22"/>
            <w:rPrChange w:id="5337" w:author="Chen Liao" w:date="2021-06-01T21:13:00Z">
              <w:rPr>
                <w:rFonts w:ascii="Times New Roman" w:hAnsi="Times New Roman" w:cs="Times New Roman"/>
                <w:color w:val="000000"/>
                <w:sz w:val="22"/>
                <w:szCs w:val="22"/>
              </w:rPr>
            </w:rPrChange>
          </w:rPr>
          <w:delText xml:space="preserve">the </w:delText>
        </w:r>
      </w:del>
      <w:del w:id="5338" w:author="Chen Liao" w:date="2021-05-29T08:02:00Z">
        <w:r w:rsidR="00746270" w:rsidRPr="00BE70D2" w:rsidDel="00884E11">
          <w:rPr>
            <w:rFonts w:ascii="Times New Roman" w:hAnsi="Times New Roman" w:cs="Times New Roman"/>
            <w:color w:val="000000" w:themeColor="text1"/>
            <w:sz w:val="22"/>
            <w:szCs w:val="22"/>
            <w:rPrChange w:id="5339" w:author="Chen Liao" w:date="2021-06-01T21:13:00Z">
              <w:rPr>
                <w:rFonts w:ascii="Times New Roman" w:hAnsi="Times New Roman" w:cs="Times New Roman"/>
                <w:color w:val="000000"/>
                <w:sz w:val="22"/>
                <w:szCs w:val="22"/>
              </w:rPr>
            </w:rPrChange>
          </w:rPr>
          <w:delText xml:space="preserve">growth responses of bacteria to </w:delText>
        </w:r>
        <w:r w:rsidR="0026722C" w:rsidRPr="00BE70D2" w:rsidDel="00884E11">
          <w:rPr>
            <w:rFonts w:ascii="Times New Roman" w:hAnsi="Times New Roman" w:cs="Times New Roman"/>
            <w:color w:val="000000" w:themeColor="text1"/>
            <w:sz w:val="22"/>
            <w:szCs w:val="22"/>
            <w:rPrChange w:id="5340" w:author="Chen Liao" w:date="2021-06-01T21:13:00Z">
              <w:rPr>
                <w:rFonts w:ascii="Times New Roman" w:hAnsi="Times New Roman" w:cs="Times New Roman"/>
                <w:color w:val="000000"/>
                <w:sz w:val="22"/>
                <w:szCs w:val="22"/>
              </w:rPr>
            </w:rPrChange>
          </w:rPr>
          <w:delText>dietary fiber</w:delText>
        </w:r>
      </w:del>
      <w:ins w:id="5341" w:author="Chen Liao" w:date="2021-05-29T08:06:00Z">
        <w:r w:rsidR="00C5528F" w:rsidRPr="00BE70D2">
          <w:rPr>
            <w:rFonts w:ascii="Times New Roman" w:hAnsi="Times New Roman" w:cs="Times New Roman"/>
            <w:color w:val="000000" w:themeColor="text1"/>
            <w:sz w:val="22"/>
            <w:szCs w:val="22"/>
            <w:rPrChange w:id="5342" w:author="Chen Liao" w:date="2021-06-01T21:13:00Z">
              <w:rPr>
                <w:rFonts w:ascii="Times New Roman" w:hAnsi="Times New Roman" w:cs="Times New Roman"/>
                <w:color w:val="000000" w:themeColor="text1"/>
                <w:sz w:val="22"/>
                <w:szCs w:val="22"/>
              </w:rPr>
            </w:rPrChange>
          </w:rPr>
          <w:t xml:space="preserve"> </w:t>
        </w:r>
      </w:ins>
      <w:ins w:id="5343" w:author="Chen Liao" w:date="2021-05-29T08:09:00Z">
        <w:r w:rsidR="00EC7C1E" w:rsidRPr="00BE70D2">
          <w:rPr>
            <w:rFonts w:ascii="Times New Roman" w:hAnsi="Times New Roman" w:cs="Times New Roman"/>
            <w:color w:val="000000" w:themeColor="text1"/>
            <w:sz w:val="22"/>
            <w:szCs w:val="22"/>
            <w:rPrChange w:id="5344" w:author="Chen Liao" w:date="2021-06-01T21:13:00Z">
              <w:rPr>
                <w:rFonts w:ascii="Times New Roman" w:hAnsi="Times New Roman" w:cs="Times New Roman"/>
                <w:color w:val="000000" w:themeColor="text1"/>
                <w:sz w:val="22"/>
                <w:szCs w:val="22"/>
              </w:rPr>
            </w:rPrChange>
          </w:rPr>
          <w:t>after</w:t>
        </w:r>
      </w:ins>
      <w:ins w:id="5345" w:author="Chen Liao" w:date="2021-05-29T22:49:00Z">
        <w:r w:rsidR="007F0CC1" w:rsidRPr="00BE70D2">
          <w:rPr>
            <w:rFonts w:ascii="Times New Roman" w:hAnsi="Times New Roman" w:cs="Times New Roman"/>
            <w:color w:val="000000" w:themeColor="text1"/>
            <w:sz w:val="22"/>
            <w:szCs w:val="22"/>
            <w:rPrChange w:id="5346" w:author="Chen Liao" w:date="2021-06-01T21:13:00Z">
              <w:rPr>
                <w:rFonts w:ascii="Times New Roman" w:hAnsi="Times New Roman" w:cs="Times New Roman"/>
                <w:color w:val="000000" w:themeColor="text1"/>
                <w:sz w:val="22"/>
                <w:szCs w:val="22"/>
              </w:rPr>
            </w:rPrChange>
          </w:rPr>
          <w:t xml:space="preserve"> </w:t>
        </w:r>
      </w:ins>
      <w:ins w:id="5347" w:author="Chen Liao" w:date="2021-05-29T08:09:00Z">
        <w:r w:rsidR="00EC7C1E" w:rsidRPr="00BE70D2">
          <w:rPr>
            <w:rFonts w:ascii="Times New Roman" w:hAnsi="Times New Roman" w:cs="Times New Roman"/>
            <w:color w:val="000000" w:themeColor="text1"/>
            <w:sz w:val="22"/>
            <w:szCs w:val="22"/>
            <w:rPrChange w:id="5348" w:author="Chen Liao" w:date="2021-06-01T21:13:00Z">
              <w:rPr>
                <w:rFonts w:ascii="Times New Roman" w:hAnsi="Times New Roman" w:cs="Times New Roman"/>
                <w:color w:val="000000" w:themeColor="text1"/>
                <w:sz w:val="22"/>
                <w:szCs w:val="22"/>
              </w:rPr>
            </w:rPrChange>
          </w:rPr>
          <w:t xml:space="preserve">controlling for the </w:t>
        </w:r>
      </w:ins>
      <w:ins w:id="5349" w:author="Chen Liao" w:date="2021-05-29T22:49:00Z">
        <w:r w:rsidR="007F0CC1" w:rsidRPr="00BE70D2">
          <w:rPr>
            <w:rFonts w:ascii="Times New Roman" w:hAnsi="Times New Roman" w:cs="Times New Roman"/>
            <w:color w:val="000000" w:themeColor="text1"/>
            <w:sz w:val="22"/>
            <w:szCs w:val="22"/>
            <w:rPrChange w:id="5350" w:author="Chen Liao" w:date="2021-06-01T21:13:00Z">
              <w:rPr>
                <w:rFonts w:ascii="Times New Roman" w:hAnsi="Times New Roman" w:cs="Times New Roman"/>
                <w:color w:val="000000" w:themeColor="text1"/>
                <w:sz w:val="22"/>
                <w:szCs w:val="22"/>
              </w:rPr>
            </w:rPrChange>
          </w:rPr>
          <w:t xml:space="preserve">confounding </w:t>
        </w:r>
      </w:ins>
      <w:ins w:id="5351" w:author="Chen Liao" w:date="2021-05-29T08:10:00Z">
        <w:r w:rsidR="00EC7C1E" w:rsidRPr="00BE70D2">
          <w:rPr>
            <w:rFonts w:ascii="Times New Roman" w:hAnsi="Times New Roman" w:cs="Times New Roman"/>
            <w:color w:val="000000" w:themeColor="text1"/>
            <w:sz w:val="22"/>
            <w:szCs w:val="22"/>
            <w:rPrChange w:id="5352" w:author="Chen Liao" w:date="2021-06-01T21:13:00Z">
              <w:rPr>
                <w:rFonts w:ascii="Times New Roman" w:hAnsi="Times New Roman" w:cs="Times New Roman"/>
                <w:color w:val="000000" w:themeColor="text1"/>
                <w:sz w:val="22"/>
                <w:szCs w:val="22"/>
              </w:rPr>
            </w:rPrChange>
          </w:rPr>
          <w:t xml:space="preserve">growth benefits </w:t>
        </w:r>
      </w:ins>
      <w:ins w:id="5353" w:author="Chen Liao" w:date="2021-05-29T22:49:00Z">
        <w:r w:rsidR="00432937" w:rsidRPr="00BE70D2">
          <w:rPr>
            <w:rFonts w:ascii="Times New Roman" w:hAnsi="Times New Roman" w:cs="Times New Roman"/>
            <w:color w:val="000000" w:themeColor="text1"/>
            <w:sz w:val="22"/>
            <w:szCs w:val="22"/>
            <w:rPrChange w:id="5354" w:author="Chen Liao" w:date="2021-06-01T21:13:00Z">
              <w:rPr>
                <w:rFonts w:ascii="Times New Roman" w:hAnsi="Times New Roman" w:cs="Times New Roman"/>
                <w:color w:val="000000" w:themeColor="text1"/>
                <w:sz w:val="22"/>
                <w:szCs w:val="22"/>
              </w:rPr>
            </w:rPrChange>
          </w:rPr>
          <w:t xml:space="preserve">indirectly acquired </w:t>
        </w:r>
      </w:ins>
      <w:ins w:id="5355" w:author="Chen Liao" w:date="2021-05-29T08:10:00Z">
        <w:r w:rsidR="00EC7C1E" w:rsidRPr="00BE70D2">
          <w:rPr>
            <w:rFonts w:ascii="Times New Roman" w:hAnsi="Times New Roman" w:cs="Times New Roman"/>
            <w:color w:val="000000" w:themeColor="text1"/>
            <w:sz w:val="22"/>
            <w:szCs w:val="22"/>
            <w:rPrChange w:id="5356" w:author="Chen Liao" w:date="2021-06-01T21:13:00Z">
              <w:rPr>
                <w:rFonts w:ascii="Times New Roman" w:hAnsi="Times New Roman" w:cs="Times New Roman"/>
                <w:color w:val="000000" w:themeColor="text1"/>
                <w:sz w:val="22"/>
                <w:szCs w:val="22"/>
              </w:rPr>
            </w:rPrChange>
          </w:rPr>
          <w:t>from other bacteria</w:t>
        </w:r>
      </w:ins>
      <w:ins w:id="5357" w:author="Chen Liao" w:date="2021-05-29T08:11:00Z">
        <w:r w:rsidR="00EC7C1E" w:rsidRPr="00BE70D2">
          <w:rPr>
            <w:rFonts w:ascii="Times New Roman" w:hAnsi="Times New Roman" w:cs="Times New Roman"/>
            <w:color w:val="000000" w:themeColor="text1"/>
            <w:sz w:val="22"/>
            <w:szCs w:val="22"/>
            <w:rPrChange w:id="5358" w:author="Chen Liao" w:date="2021-06-01T21:13:00Z">
              <w:rPr>
                <w:rFonts w:ascii="Times New Roman" w:hAnsi="Times New Roman" w:cs="Times New Roman"/>
                <w:color w:val="000000" w:themeColor="text1"/>
                <w:sz w:val="22"/>
                <w:szCs w:val="22"/>
              </w:rPr>
            </w:rPrChange>
          </w:rPr>
          <w:t>.</w:t>
        </w:r>
      </w:ins>
      <w:ins w:id="5359" w:author="Chen Liao" w:date="2021-05-29T08:12:00Z">
        <w:r w:rsidR="0094604D" w:rsidRPr="00BE70D2">
          <w:rPr>
            <w:rFonts w:ascii="Times New Roman" w:hAnsi="Times New Roman" w:cs="Times New Roman"/>
            <w:color w:val="000000" w:themeColor="text1"/>
            <w:sz w:val="22"/>
            <w:szCs w:val="22"/>
            <w:rPrChange w:id="5360" w:author="Chen Liao" w:date="2021-06-01T21:13:00Z">
              <w:rPr>
                <w:rFonts w:ascii="Times New Roman" w:hAnsi="Times New Roman" w:cs="Times New Roman"/>
                <w:color w:val="000000" w:themeColor="text1"/>
                <w:sz w:val="22"/>
                <w:szCs w:val="22"/>
              </w:rPr>
            </w:rPrChange>
          </w:rPr>
          <w:t xml:space="preserve"> </w:t>
        </w:r>
      </w:ins>
      <w:del w:id="5361" w:author="Chen Liao" w:date="2021-05-29T08:06:00Z">
        <w:r w:rsidR="0026722C" w:rsidRPr="00BE70D2" w:rsidDel="00C5528F">
          <w:rPr>
            <w:rFonts w:ascii="Times New Roman" w:hAnsi="Times New Roman" w:cs="Times New Roman"/>
            <w:color w:val="000000" w:themeColor="text1"/>
            <w:sz w:val="22"/>
            <w:szCs w:val="22"/>
            <w:rPrChange w:id="5362" w:author="Chen Liao" w:date="2021-06-01T21:13:00Z">
              <w:rPr>
                <w:rFonts w:ascii="Times New Roman" w:hAnsi="Times New Roman" w:cs="Times New Roman"/>
                <w:color w:val="000000"/>
                <w:sz w:val="22"/>
                <w:szCs w:val="22"/>
              </w:rPr>
            </w:rPrChange>
          </w:rPr>
          <w:delText>.</w:delText>
        </w:r>
      </w:del>
      <w:del w:id="5363" w:author="Chen Liao" w:date="2021-05-29T08:07:00Z">
        <w:r w:rsidR="00AF10CC" w:rsidRPr="00BE70D2" w:rsidDel="00C5528F">
          <w:rPr>
            <w:rFonts w:ascii="Times New Roman" w:hAnsi="Times New Roman" w:cs="Times New Roman"/>
            <w:color w:val="000000" w:themeColor="text1"/>
            <w:sz w:val="22"/>
            <w:szCs w:val="22"/>
            <w:rPrChange w:id="5364" w:author="Chen Liao" w:date="2021-06-01T21:13:00Z">
              <w:rPr>
                <w:rFonts w:ascii="Times New Roman" w:hAnsi="Times New Roman" w:cs="Times New Roman"/>
                <w:color w:val="000000"/>
                <w:sz w:val="22"/>
                <w:szCs w:val="22"/>
              </w:rPr>
            </w:rPrChange>
          </w:rPr>
          <w:delText xml:space="preserve"> </w:delText>
        </w:r>
      </w:del>
      <w:r w:rsidR="00B3132E" w:rsidRPr="00BE70D2">
        <w:rPr>
          <w:rFonts w:ascii="Times New Roman" w:hAnsi="Times New Roman" w:cs="Times New Roman"/>
          <w:color w:val="000000" w:themeColor="text1"/>
          <w:sz w:val="22"/>
          <w:szCs w:val="22"/>
          <w:rPrChange w:id="5365" w:author="Chen Liao" w:date="2021-06-01T21:13:00Z">
            <w:rPr>
              <w:rFonts w:ascii="Times New Roman" w:hAnsi="Times New Roman" w:cs="Times New Roman"/>
              <w:color w:val="000000"/>
              <w:sz w:val="22"/>
              <w:szCs w:val="22"/>
            </w:rPr>
          </w:rPrChange>
        </w:rPr>
        <w:t>To estimate the uncertaint</w:t>
      </w:r>
      <w:ins w:id="5366" w:author="Chen Liao" w:date="2021-05-29T08:11:00Z">
        <w:r w:rsidR="00D62BAB" w:rsidRPr="00BE70D2">
          <w:rPr>
            <w:rFonts w:ascii="Times New Roman" w:hAnsi="Times New Roman" w:cs="Times New Roman"/>
            <w:color w:val="000000" w:themeColor="text1"/>
            <w:sz w:val="22"/>
            <w:szCs w:val="22"/>
            <w:rPrChange w:id="5367" w:author="Chen Liao" w:date="2021-06-01T21:13:00Z">
              <w:rPr>
                <w:rFonts w:ascii="Times New Roman" w:hAnsi="Times New Roman" w:cs="Times New Roman"/>
                <w:color w:val="000000" w:themeColor="text1"/>
                <w:sz w:val="22"/>
                <w:szCs w:val="22"/>
              </w:rPr>
            </w:rPrChange>
          </w:rPr>
          <w:t>y</w:t>
        </w:r>
      </w:ins>
      <w:del w:id="5368" w:author="Chen Liao" w:date="2021-05-29T08:11:00Z">
        <w:r w:rsidR="00B3132E" w:rsidRPr="00BE70D2" w:rsidDel="00D62BAB">
          <w:rPr>
            <w:rFonts w:ascii="Times New Roman" w:hAnsi="Times New Roman" w:cs="Times New Roman"/>
            <w:color w:val="000000" w:themeColor="text1"/>
            <w:sz w:val="22"/>
            <w:szCs w:val="22"/>
            <w:rPrChange w:id="5369" w:author="Chen Liao" w:date="2021-06-01T21:13:00Z">
              <w:rPr>
                <w:rFonts w:ascii="Times New Roman" w:hAnsi="Times New Roman" w:cs="Times New Roman"/>
                <w:color w:val="000000"/>
                <w:sz w:val="22"/>
                <w:szCs w:val="22"/>
              </w:rPr>
            </w:rPrChange>
          </w:rPr>
          <w:delText>ies</w:delText>
        </w:r>
      </w:del>
      <w:r w:rsidR="00B3132E" w:rsidRPr="00BE70D2">
        <w:rPr>
          <w:rFonts w:ascii="Times New Roman" w:hAnsi="Times New Roman" w:cs="Times New Roman"/>
          <w:color w:val="000000" w:themeColor="text1"/>
          <w:sz w:val="22"/>
          <w:szCs w:val="22"/>
          <w:rPrChange w:id="5370" w:author="Chen Liao" w:date="2021-06-01T21:13:00Z">
            <w:rPr>
              <w:rFonts w:ascii="Times New Roman" w:hAnsi="Times New Roman" w:cs="Times New Roman"/>
              <w:color w:val="000000"/>
              <w:sz w:val="22"/>
              <w:szCs w:val="22"/>
            </w:rPr>
          </w:rPrChange>
        </w:rPr>
        <w:t xml:space="preserve"> associated with </w:t>
      </w:r>
      <w:ins w:id="5371" w:author="Chen Liao" w:date="2021-05-29T08:07:00Z">
        <w:r w:rsidR="00C5528F" w:rsidRPr="00BE70D2">
          <w:rPr>
            <w:rFonts w:ascii="Times New Roman" w:hAnsi="Times New Roman" w:cs="Times New Roman"/>
            <w:color w:val="000000" w:themeColor="text1"/>
            <w:sz w:val="22"/>
            <w:szCs w:val="22"/>
            <w:rPrChange w:id="5372" w:author="Chen Liao" w:date="2021-06-01T21:13:00Z">
              <w:rPr>
                <w:rFonts w:ascii="Times New Roman" w:hAnsi="Times New Roman" w:cs="Times New Roman"/>
                <w:color w:val="000000" w:themeColor="text1"/>
                <w:sz w:val="22"/>
                <w:szCs w:val="22"/>
              </w:rPr>
            </w:rPrChange>
          </w:rPr>
          <w:t>model</w:t>
        </w:r>
      </w:ins>
      <w:del w:id="5373" w:author="Chen Liao" w:date="2021-05-29T08:07:00Z">
        <w:r w:rsidR="00B3132E" w:rsidRPr="00BE70D2" w:rsidDel="00C5528F">
          <w:rPr>
            <w:rFonts w:ascii="Times New Roman" w:hAnsi="Times New Roman" w:cs="Times New Roman"/>
            <w:color w:val="000000" w:themeColor="text1"/>
            <w:sz w:val="22"/>
            <w:szCs w:val="22"/>
            <w:rPrChange w:id="5374" w:author="Chen Liao" w:date="2021-06-01T21:13:00Z">
              <w:rPr>
                <w:rFonts w:ascii="Times New Roman" w:hAnsi="Times New Roman" w:cs="Times New Roman"/>
                <w:color w:val="000000"/>
                <w:sz w:val="22"/>
                <w:szCs w:val="22"/>
              </w:rPr>
            </w:rPrChange>
          </w:rPr>
          <w:delText>these</w:delText>
        </w:r>
      </w:del>
      <w:r w:rsidR="00B3132E" w:rsidRPr="00BE70D2">
        <w:rPr>
          <w:rFonts w:ascii="Times New Roman" w:hAnsi="Times New Roman" w:cs="Times New Roman"/>
          <w:color w:val="000000" w:themeColor="text1"/>
          <w:sz w:val="22"/>
          <w:szCs w:val="22"/>
          <w:rPrChange w:id="5375" w:author="Chen Liao" w:date="2021-06-01T21:13:00Z">
            <w:rPr>
              <w:rFonts w:ascii="Times New Roman" w:hAnsi="Times New Roman" w:cs="Times New Roman"/>
              <w:color w:val="000000"/>
              <w:sz w:val="22"/>
              <w:szCs w:val="22"/>
            </w:rPr>
          </w:rPrChange>
        </w:rPr>
        <w:t xml:space="preserve"> parameters, we further formulated the </w:t>
      </w:r>
      <w:proofErr w:type="spellStart"/>
      <w:ins w:id="5376" w:author="Chen Liao" w:date="2021-05-29T08:11:00Z">
        <w:r w:rsidR="00D62BAB" w:rsidRPr="00BE70D2">
          <w:rPr>
            <w:rFonts w:ascii="Times New Roman" w:hAnsi="Times New Roman" w:cs="Times New Roman"/>
            <w:color w:val="000000" w:themeColor="text1"/>
            <w:sz w:val="22"/>
            <w:szCs w:val="22"/>
            <w:rPrChange w:id="5377" w:author="Chen Liao" w:date="2021-06-01T21:13:00Z">
              <w:rPr>
                <w:rFonts w:ascii="Times New Roman" w:hAnsi="Times New Roman" w:cs="Times New Roman"/>
                <w:color w:val="000000" w:themeColor="text1"/>
                <w:sz w:val="22"/>
                <w:szCs w:val="22"/>
              </w:rPr>
            </w:rPrChange>
          </w:rPr>
          <w:t>gLV</w:t>
        </w:r>
        <w:proofErr w:type="spellEnd"/>
        <w:r w:rsidR="00D62BAB" w:rsidRPr="00BE70D2">
          <w:rPr>
            <w:rFonts w:ascii="Times New Roman" w:hAnsi="Times New Roman" w:cs="Times New Roman"/>
            <w:color w:val="000000" w:themeColor="text1"/>
            <w:sz w:val="22"/>
            <w:szCs w:val="22"/>
            <w:rPrChange w:id="5378" w:author="Chen Liao" w:date="2021-06-01T21:13:00Z">
              <w:rPr>
                <w:rFonts w:ascii="Times New Roman" w:hAnsi="Times New Roman" w:cs="Times New Roman"/>
                <w:color w:val="000000" w:themeColor="text1"/>
                <w:sz w:val="22"/>
                <w:szCs w:val="22"/>
              </w:rPr>
            </w:rPrChange>
          </w:rPr>
          <w:t xml:space="preserve">-based </w:t>
        </w:r>
      </w:ins>
      <w:r w:rsidR="00B3132E" w:rsidRPr="00BE70D2">
        <w:rPr>
          <w:rFonts w:ascii="Times New Roman" w:hAnsi="Times New Roman" w:cs="Times New Roman"/>
          <w:color w:val="000000" w:themeColor="text1"/>
          <w:sz w:val="22"/>
          <w:szCs w:val="22"/>
          <w:rPrChange w:id="5379" w:author="Chen Liao" w:date="2021-06-01T21:13:00Z">
            <w:rPr>
              <w:rFonts w:ascii="Times New Roman" w:hAnsi="Times New Roman" w:cs="Times New Roman"/>
              <w:color w:val="000000"/>
              <w:sz w:val="22"/>
              <w:szCs w:val="22"/>
            </w:rPr>
          </w:rPrChange>
        </w:rPr>
        <w:t xml:space="preserve">inference problem in a </w:t>
      </w:r>
      <w:ins w:id="5380" w:author="Chen Liao" w:date="2021-05-29T08:57:00Z">
        <w:r w:rsidR="00642742" w:rsidRPr="00BE70D2">
          <w:rPr>
            <w:rFonts w:ascii="Times New Roman" w:hAnsi="Times New Roman" w:cs="Times New Roman"/>
            <w:color w:val="000000" w:themeColor="text1"/>
            <w:sz w:val="22"/>
            <w:szCs w:val="22"/>
            <w:rPrChange w:id="5381" w:author="Chen Liao" w:date="2021-06-01T21:13:00Z">
              <w:rPr>
                <w:rFonts w:ascii="Times New Roman" w:hAnsi="Times New Roman" w:cs="Times New Roman"/>
                <w:color w:val="000000" w:themeColor="text1"/>
                <w:sz w:val="22"/>
                <w:szCs w:val="22"/>
              </w:rPr>
            </w:rPrChange>
          </w:rPr>
          <w:t xml:space="preserve">rigorous </w:t>
        </w:r>
      </w:ins>
      <w:r w:rsidR="00B3132E" w:rsidRPr="00BE70D2">
        <w:rPr>
          <w:rFonts w:ascii="Times New Roman" w:hAnsi="Times New Roman" w:cs="Times New Roman"/>
          <w:color w:val="000000" w:themeColor="text1"/>
          <w:sz w:val="22"/>
          <w:szCs w:val="22"/>
          <w:rPrChange w:id="5382" w:author="Chen Liao" w:date="2021-06-01T21:13:00Z">
            <w:rPr>
              <w:rFonts w:ascii="Times New Roman" w:hAnsi="Times New Roman" w:cs="Times New Roman"/>
              <w:color w:val="000000"/>
              <w:sz w:val="22"/>
              <w:szCs w:val="22"/>
            </w:rPr>
          </w:rPrChange>
        </w:rPr>
        <w:t xml:space="preserve">Bayesian framework </w:t>
      </w:r>
      <w:ins w:id="5383" w:author="Chen Liao" w:date="2021-05-29T22:51:00Z">
        <w:r w:rsidR="00432937" w:rsidRPr="00BE70D2">
          <w:rPr>
            <w:rFonts w:ascii="Times New Roman" w:hAnsi="Times New Roman" w:cs="Times New Roman"/>
            <w:color w:val="000000" w:themeColor="text1"/>
            <w:sz w:val="22"/>
            <w:szCs w:val="22"/>
            <w:rPrChange w:id="5384" w:author="Chen Liao" w:date="2021-06-01T21:13:00Z">
              <w:rPr>
                <w:rFonts w:ascii="Times New Roman" w:hAnsi="Times New Roman" w:cs="Times New Roman"/>
                <w:color w:val="000000" w:themeColor="text1"/>
                <w:sz w:val="22"/>
                <w:szCs w:val="22"/>
              </w:rPr>
            </w:rPrChange>
          </w:rPr>
          <w:t xml:space="preserve">which outputs </w:t>
        </w:r>
      </w:ins>
      <w:ins w:id="5385" w:author="Chen Liao" w:date="2021-05-29T08:08:00Z">
        <w:r w:rsidR="00C5528F" w:rsidRPr="00BE70D2">
          <w:rPr>
            <w:rFonts w:ascii="Times New Roman" w:hAnsi="Times New Roman" w:cs="Times New Roman"/>
            <w:color w:val="000000" w:themeColor="text1"/>
            <w:sz w:val="22"/>
            <w:szCs w:val="22"/>
            <w:rPrChange w:id="5386" w:author="Chen Liao" w:date="2021-06-01T21:13:00Z">
              <w:rPr>
                <w:rFonts w:ascii="Times New Roman" w:hAnsi="Times New Roman" w:cs="Times New Roman"/>
                <w:color w:val="000000" w:themeColor="text1"/>
                <w:sz w:val="22"/>
                <w:szCs w:val="22"/>
              </w:rPr>
            </w:rPrChange>
          </w:rPr>
          <w:t>posterior distributions</w:t>
        </w:r>
      </w:ins>
      <w:ins w:id="5387" w:author="Chen Liao" w:date="2021-05-29T08:12:00Z">
        <w:r w:rsidR="00216D46" w:rsidRPr="00BE70D2">
          <w:rPr>
            <w:rFonts w:ascii="Times New Roman" w:hAnsi="Times New Roman" w:cs="Times New Roman"/>
            <w:color w:val="000000" w:themeColor="text1"/>
            <w:sz w:val="22"/>
            <w:szCs w:val="22"/>
            <w:rPrChange w:id="5388" w:author="Chen Liao" w:date="2021-06-01T21:13:00Z">
              <w:rPr>
                <w:rFonts w:ascii="Times New Roman" w:hAnsi="Times New Roman" w:cs="Times New Roman"/>
                <w:color w:val="000000" w:themeColor="text1"/>
                <w:sz w:val="22"/>
                <w:szCs w:val="22"/>
              </w:rPr>
            </w:rPrChange>
          </w:rPr>
          <w:t>, rather than point estimates,</w:t>
        </w:r>
      </w:ins>
      <w:ins w:id="5389" w:author="Chen Liao" w:date="2021-05-29T08:08:00Z">
        <w:r w:rsidR="00C5528F" w:rsidRPr="00BE70D2">
          <w:rPr>
            <w:rFonts w:ascii="Times New Roman" w:hAnsi="Times New Roman" w:cs="Times New Roman"/>
            <w:color w:val="000000" w:themeColor="text1"/>
            <w:sz w:val="22"/>
            <w:szCs w:val="22"/>
            <w:rPrChange w:id="5390" w:author="Chen Liao" w:date="2021-06-01T21:13:00Z">
              <w:rPr>
                <w:rFonts w:ascii="Times New Roman" w:hAnsi="Times New Roman" w:cs="Times New Roman"/>
                <w:color w:val="000000" w:themeColor="text1"/>
                <w:sz w:val="22"/>
                <w:szCs w:val="22"/>
              </w:rPr>
            </w:rPrChange>
          </w:rPr>
          <w:t xml:space="preserve"> </w:t>
        </w:r>
      </w:ins>
      <w:ins w:id="5391" w:author="Chen Liao" w:date="2021-05-29T22:51:00Z">
        <w:r w:rsidR="00432937" w:rsidRPr="00BE70D2">
          <w:rPr>
            <w:rFonts w:ascii="Times New Roman" w:hAnsi="Times New Roman" w:cs="Times New Roman"/>
            <w:color w:val="000000" w:themeColor="text1"/>
            <w:sz w:val="22"/>
            <w:szCs w:val="22"/>
            <w:rPrChange w:id="5392" w:author="Chen Liao" w:date="2021-06-01T21:13:00Z">
              <w:rPr>
                <w:rFonts w:ascii="Times New Roman" w:hAnsi="Times New Roman" w:cs="Times New Roman"/>
                <w:color w:val="000000" w:themeColor="text1"/>
                <w:sz w:val="22"/>
                <w:szCs w:val="22"/>
              </w:rPr>
            </w:rPrChange>
          </w:rPr>
          <w:t>of the</w:t>
        </w:r>
      </w:ins>
      <w:ins w:id="5393" w:author="Chen Liao" w:date="2021-05-29T22:52:00Z">
        <w:r w:rsidR="00430578" w:rsidRPr="00BE70D2">
          <w:rPr>
            <w:rFonts w:ascii="Times New Roman" w:hAnsi="Times New Roman" w:cs="Times New Roman"/>
            <w:color w:val="000000" w:themeColor="text1"/>
            <w:sz w:val="22"/>
            <w:szCs w:val="22"/>
            <w:rPrChange w:id="5394" w:author="Chen Liao" w:date="2021-06-01T21:13:00Z">
              <w:rPr>
                <w:rFonts w:ascii="Times New Roman" w:hAnsi="Times New Roman" w:cs="Times New Roman"/>
                <w:color w:val="000000" w:themeColor="text1"/>
                <w:sz w:val="22"/>
                <w:szCs w:val="22"/>
              </w:rPr>
            </w:rPrChange>
          </w:rPr>
          <w:t xml:space="preserve">se </w:t>
        </w:r>
      </w:ins>
      <w:ins w:id="5395" w:author="Chen Liao" w:date="2021-05-29T22:51:00Z">
        <w:r w:rsidR="00432937" w:rsidRPr="00BE70D2">
          <w:rPr>
            <w:rFonts w:ascii="Times New Roman" w:hAnsi="Times New Roman" w:cs="Times New Roman"/>
            <w:color w:val="000000" w:themeColor="text1"/>
            <w:sz w:val="22"/>
            <w:szCs w:val="22"/>
            <w:rPrChange w:id="5396" w:author="Chen Liao" w:date="2021-06-01T21:13:00Z">
              <w:rPr>
                <w:rFonts w:ascii="Times New Roman" w:hAnsi="Times New Roman" w:cs="Times New Roman"/>
                <w:color w:val="000000" w:themeColor="text1"/>
                <w:sz w:val="22"/>
                <w:szCs w:val="22"/>
              </w:rPr>
            </w:rPrChange>
          </w:rPr>
          <w:t>parameters</w:t>
        </w:r>
      </w:ins>
      <w:ins w:id="5397" w:author="Chen Liao" w:date="2021-05-29T08:13:00Z">
        <w:r w:rsidR="0094604D" w:rsidRPr="00BE70D2">
          <w:rPr>
            <w:rFonts w:ascii="Times New Roman" w:hAnsi="Times New Roman" w:cs="Times New Roman"/>
            <w:color w:val="000000" w:themeColor="text1"/>
            <w:sz w:val="22"/>
            <w:szCs w:val="22"/>
            <w:rPrChange w:id="5398" w:author="Chen Liao" w:date="2021-06-01T21:13:00Z">
              <w:rPr>
                <w:rFonts w:ascii="Times New Roman" w:hAnsi="Times New Roman" w:cs="Times New Roman"/>
                <w:color w:val="000000" w:themeColor="text1"/>
                <w:sz w:val="22"/>
                <w:szCs w:val="22"/>
              </w:rPr>
            </w:rPrChange>
          </w:rPr>
          <w:t xml:space="preserve">. </w:t>
        </w:r>
      </w:ins>
      <w:del w:id="5399" w:author="Chen Liao" w:date="2021-05-29T08:12:00Z">
        <w:r w:rsidR="00B3132E" w:rsidRPr="00BE70D2" w:rsidDel="0094604D">
          <w:rPr>
            <w:rFonts w:ascii="Times New Roman" w:hAnsi="Times New Roman" w:cs="Times New Roman"/>
            <w:color w:val="000000" w:themeColor="text1"/>
            <w:sz w:val="22"/>
            <w:szCs w:val="22"/>
            <w:rPrChange w:id="5400" w:author="Chen Liao" w:date="2021-06-01T21:13:00Z">
              <w:rPr>
                <w:rFonts w:ascii="Times New Roman" w:hAnsi="Times New Roman" w:cs="Times New Roman"/>
                <w:color w:val="000000"/>
                <w:sz w:val="22"/>
                <w:szCs w:val="22"/>
              </w:rPr>
            </w:rPrChange>
          </w:rPr>
          <w:delText>(</w:delText>
        </w:r>
        <w:r w:rsidR="00B3132E" w:rsidRPr="00BE70D2" w:rsidDel="0094604D">
          <w:rPr>
            <w:rFonts w:ascii="Times New Roman" w:hAnsi="Times New Roman" w:cs="Times New Roman"/>
            <w:color w:val="000000" w:themeColor="text1"/>
            <w:sz w:val="22"/>
            <w:szCs w:val="22"/>
            <w:highlight w:val="yellow"/>
            <w:rPrChange w:id="5401" w:author="Chen Liao" w:date="2021-06-01T21:13:00Z">
              <w:rPr>
                <w:rFonts w:ascii="Times New Roman" w:hAnsi="Times New Roman" w:cs="Times New Roman"/>
                <w:color w:val="000000"/>
                <w:sz w:val="22"/>
                <w:szCs w:val="22"/>
                <w:highlight w:val="yellow"/>
              </w:rPr>
            </w:rPrChange>
          </w:rPr>
          <w:delText>see Methods</w:delText>
        </w:r>
        <w:r w:rsidR="00B3132E" w:rsidRPr="00BE70D2" w:rsidDel="0094604D">
          <w:rPr>
            <w:rFonts w:ascii="Times New Roman" w:hAnsi="Times New Roman" w:cs="Times New Roman"/>
            <w:color w:val="000000" w:themeColor="text1"/>
            <w:sz w:val="22"/>
            <w:szCs w:val="22"/>
            <w:rPrChange w:id="5402" w:author="Chen Liao" w:date="2021-06-01T21:13:00Z">
              <w:rPr>
                <w:rFonts w:ascii="Times New Roman" w:hAnsi="Times New Roman" w:cs="Times New Roman"/>
                <w:color w:val="000000"/>
                <w:sz w:val="22"/>
                <w:szCs w:val="22"/>
              </w:rPr>
            </w:rPrChange>
          </w:rPr>
          <w:delText>)</w:delText>
        </w:r>
      </w:del>
      <w:ins w:id="5403" w:author="Chen Liao" w:date="2021-05-30T00:23:00Z">
        <w:r w:rsidR="00BD6C92" w:rsidRPr="00BE70D2">
          <w:rPr>
            <w:rFonts w:ascii="Times New Roman" w:hAnsi="Times New Roman" w:cs="Times New Roman"/>
            <w:color w:val="000000" w:themeColor="text1"/>
            <w:sz w:val="22"/>
            <w:szCs w:val="22"/>
            <w:rPrChange w:id="5404" w:author="Chen Liao" w:date="2021-06-01T21:13:00Z">
              <w:rPr>
                <w:rFonts w:ascii="Times New Roman" w:hAnsi="Times New Roman" w:cs="Times New Roman"/>
                <w:color w:val="000000" w:themeColor="text1"/>
                <w:sz w:val="22"/>
                <w:szCs w:val="22"/>
              </w:rPr>
            </w:rPrChange>
          </w:rPr>
          <w:t xml:space="preserve">In this </w:t>
        </w:r>
      </w:ins>
      <w:ins w:id="5405" w:author="Chen Liao" w:date="2021-06-01T22:42:00Z">
        <w:r w:rsidR="001D46F2">
          <w:rPr>
            <w:rFonts w:ascii="Times New Roman" w:hAnsi="Times New Roman" w:cs="Times New Roman"/>
            <w:color w:val="000000" w:themeColor="text1"/>
            <w:sz w:val="22"/>
            <w:szCs w:val="22"/>
          </w:rPr>
          <w:t xml:space="preserve">probabilistic </w:t>
        </w:r>
      </w:ins>
      <w:ins w:id="5406" w:author="Chen Liao" w:date="2021-05-30T00:23:00Z">
        <w:r w:rsidR="00BD6C92" w:rsidRPr="00BE70D2">
          <w:rPr>
            <w:rFonts w:ascii="Times New Roman" w:hAnsi="Times New Roman" w:cs="Times New Roman"/>
            <w:color w:val="000000" w:themeColor="text1"/>
            <w:sz w:val="22"/>
            <w:szCs w:val="22"/>
            <w:rPrChange w:id="5407" w:author="Chen Liao" w:date="2021-06-01T21:13:00Z">
              <w:rPr>
                <w:rFonts w:ascii="Times New Roman" w:hAnsi="Times New Roman" w:cs="Times New Roman"/>
                <w:color w:val="000000" w:themeColor="text1"/>
                <w:sz w:val="22"/>
                <w:szCs w:val="22"/>
              </w:rPr>
            </w:rPrChange>
          </w:rPr>
          <w:t>framework,</w:t>
        </w:r>
      </w:ins>
      <w:ins w:id="5408" w:author="Chen Liao" w:date="2021-05-29T08:12:00Z">
        <w:r w:rsidR="0094604D" w:rsidRPr="00BE70D2">
          <w:rPr>
            <w:rFonts w:ascii="Times New Roman" w:hAnsi="Times New Roman" w:cs="Times New Roman"/>
            <w:color w:val="000000" w:themeColor="text1"/>
            <w:sz w:val="22"/>
            <w:szCs w:val="22"/>
            <w:rPrChange w:id="5409" w:author="Chen Liao" w:date="2021-06-01T21:13:00Z">
              <w:rPr>
                <w:rFonts w:ascii="Times New Roman" w:hAnsi="Times New Roman" w:cs="Times New Roman"/>
                <w:color w:val="000000" w:themeColor="text1"/>
                <w:sz w:val="22"/>
                <w:szCs w:val="22"/>
              </w:rPr>
            </w:rPrChange>
          </w:rPr>
          <w:t xml:space="preserve"> </w:t>
        </w:r>
      </w:ins>
      <w:del w:id="5410" w:author="Chen Liao" w:date="2021-05-29T08:12:00Z">
        <w:r w:rsidR="005067D5" w:rsidRPr="00BE70D2" w:rsidDel="0094604D">
          <w:rPr>
            <w:rFonts w:ascii="Times New Roman" w:hAnsi="Times New Roman" w:cs="Times New Roman"/>
            <w:color w:val="000000" w:themeColor="text1"/>
            <w:sz w:val="22"/>
            <w:szCs w:val="22"/>
            <w:rPrChange w:id="5411" w:author="Chen Liao" w:date="2021-06-01T21:13:00Z">
              <w:rPr>
                <w:rFonts w:ascii="Times New Roman" w:hAnsi="Times New Roman" w:cs="Times New Roman"/>
                <w:color w:val="000000"/>
                <w:sz w:val="22"/>
                <w:szCs w:val="22"/>
              </w:rPr>
            </w:rPrChange>
          </w:rPr>
          <w:delText xml:space="preserve"> and </w:delText>
        </w:r>
      </w:del>
      <w:del w:id="5412" w:author="Chen Liao" w:date="2021-05-29T07:53:00Z">
        <w:r w:rsidR="005067D5" w:rsidRPr="00BE70D2" w:rsidDel="00F40803">
          <w:rPr>
            <w:rFonts w:ascii="Times New Roman" w:hAnsi="Times New Roman" w:cs="Times New Roman"/>
            <w:color w:val="000000" w:themeColor="text1"/>
            <w:sz w:val="22"/>
            <w:szCs w:val="22"/>
            <w:rPrChange w:id="5413" w:author="Chen Liao" w:date="2021-06-01T21:13:00Z">
              <w:rPr>
                <w:rFonts w:ascii="Times New Roman" w:hAnsi="Times New Roman" w:cs="Times New Roman"/>
                <w:color w:val="000000"/>
                <w:sz w:val="22"/>
                <w:szCs w:val="22"/>
              </w:rPr>
            </w:rPrChange>
          </w:rPr>
          <w:delText>r</w:delText>
        </w:r>
        <w:r w:rsidR="00B3132E" w:rsidRPr="00BE70D2" w:rsidDel="00F40803">
          <w:rPr>
            <w:rFonts w:ascii="Times New Roman" w:hAnsi="Times New Roman" w:cs="Times New Roman"/>
            <w:color w:val="000000" w:themeColor="text1"/>
            <w:sz w:val="22"/>
            <w:szCs w:val="22"/>
            <w:rPrChange w:id="5414" w:author="Chen Liao" w:date="2021-06-01T21:13:00Z">
              <w:rPr>
                <w:rFonts w:ascii="Times New Roman" w:hAnsi="Times New Roman" w:cs="Times New Roman"/>
                <w:color w:val="000000"/>
                <w:sz w:val="22"/>
                <w:szCs w:val="22"/>
              </w:rPr>
            </w:rPrChange>
          </w:rPr>
          <w:delText>esponder</w:delText>
        </w:r>
        <w:r w:rsidR="00807D3F" w:rsidRPr="00BE70D2" w:rsidDel="00F40803">
          <w:rPr>
            <w:rFonts w:ascii="Times New Roman" w:hAnsi="Times New Roman" w:cs="Times New Roman"/>
            <w:color w:val="000000" w:themeColor="text1"/>
            <w:sz w:val="22"/>
            <w:szCs w:val="22"/>
            <w:rPrChange w:id="5415" w:author="Chen Liao" w:date="2021-06-01T21:13:00Z">
              <w:rPr>
                <w:rFonts w:ascii="Times New Roman" w:hAnsi="Times New Roman" w:cs="Times New Roman"/>
                <w:color w:val="000000"/>
                <w:sz w:val="22"/>
                <w:szCs w:val="22"/>
              </w:rPr>
            </w:rPrChange>
          </w:rPr>
          <w:delText>s</w:delText>
        </w:r>
        <w:r w:rsidR="00B3132E" w:rsidRPr="00BE70D2" w:rsidDel="00F40803">
          <w:rPr>
            <w:rFonts w:ascii="Times New Roman" w:hAnsi="Times New Roman" w:cs="Times New Roman"/>
            <w:color w:val="000000" w:themeColor="text1"/>
            <w:sz w:val="22"/>
            <w:szCs w:val="22"/>
            <w:rPrChange w:id="5416" w:author="Chen Liao" w:date="2021-06-01T21:13:00Z">
              <w:rPr>
                <w:rFonts w:ascii="Times New Roman" w:hAnsi="Times New Roman" w:cs="Times New Roman"/>
                <w:color w:val="000000"/>
                <w:sz w:val="22"/>
                <w:szCs w:val="22"/>
              </w:rPr>
            </w:rPrChange>
          </w:rPr>
          <w:delText xml:space="preserve"> </w:delText>
        </w:r>
      </w:del>
      <w:del w:id="5417" w:author="Chen Liao" w:date="2021-05-29T07:55:00Z">
        <w:r w:rsidR="00560A85" w:rsidRPr="00BE70D2" w:rsidDel="005903C5">
          <w:rPr>
            <w:rFonts w:ascii="Times New Roman" w:hAnsi="Times New Roman" w:cs="Times New Roman"/>
            <w:color w:val="000000" w:themeColor="text1"/>
            <w:sz w:val="22"/>
            <w:szCs w:val="22"/>
            <w:rPrChange w:id="5418" w:author="Chen Liao" w:date="2021-06-01T21:13:00Z">
              <w:rPr>
                <w:rFonts w:ascii="Times New Roman" w:hAnsi="Times New Roman" w:cs="Times New Roman"/>
                <w:color w:val="000000"/>
                <w:sz w:val="22"/>
                <w:szCs w:val="22"/>
              </w:rPr>
            </w:rPrChange>
          </w:rPr>
          <w:delText xml:space="preserve">include </w:delText>
        </w:r>
      </w:del>
      <w:r w:rsidR="00560A85" w:rsidRPr="00BE70D2">
        <w:rPr>
          <w:rFonts w:ascii="Times New Roman" w:hAnsi="Times New Roman" w:cs="Times New Roman"/>
          <w:color w:val="000000" w:themeColor="text1"/>
          <w:sz w:val="22"/>
          <w:szCs w:val="22"/>
          <w:rPrChange w:id="5419" w:author="Chen Liao" w:date="2021-06-01T21:13:00Z">
            <w:rPr>
              <w:rFonts w:ascii="Times New Roman" w:hAnsi="Times New Roman" w:cs="Times New Roman"/>
              <w:color w:val="000000"/>
              <w:sz w:val="22"/>
              <w:szCs w:val="22"/>
            </w:rPr>
          </w:rPrChange>
        </w:rPr>
        <w:t>any</w:t>
      </w:r>
      <w:r w:rsidR="00B3132E" w:rsidRPr="00BE70D2">
        <w:rPr>
          <w:rFonts w:ascii="Times New Roman" w:hAnsi="Times New Roman" w:cs="Times New Roman"/>
          <w:color w:val="000000" w:themeColor="text1"/>
          <w:sz w:val="22"/>
          <w:szCs w:val="22"/>
          <w:rPrChange w:id="5420" w:author="Chen Liao" w:date="2021-06-01T21:13:00Z">
            <w:rPr>
              <w:rFonts w:ascii="Times New Roman" w:hAnsi="Times New Roman" w:cs="Times New Roman"/>
              <w:color w:val="000000"/>
              <w:sz w:val="22"/>
              <w:szCs w:val="22"/>
            </w:rPr>
          </w:rPrChange>
        </w:rPr>
        <w:t xml:space="preserve"> </w:t>
      </w:r>
      <w:r w:rsidR="004F7473" w:rsidRPr="00BE70D2">
        <w:rPr>
          <w:rFonts w:ascii="Times New Roman" w:hAnsi="Times New Roman" w:cs="Times New Roman"/>
          <w:color w:val="000000" w:themeColor="text1"/>
          <w:sz w:val="22"/>
          <w:szCs w:val="22"/>
          <w:rPrChange w:id="5421" w:author="Chen Liao" w:date="2021-06-01T21:13:00Z">
            <w:rPr>
              <w:rFonts w:ascii="Times New Roman" w:hAnsi="Times New Roman" w:cs="Times New Roman"/>
              <w:color w:val="000000"/>
              <w:sz w:val="22"/>
              <w:szCs w:val="22"/>
            </w:rPr>
          </w:rPrChange>
        </w:rPr>
        <w:t xml:space="preserve">bacteria </w:t>
      </w:r>
      <w:del w:id="5422" w:author="Chen Liao" w:date="2021-05-30T04:34:00Z">
        <w:r w:rsidR="004F7473" w:rsidRPr="00BE70D2" w:rsidDel="008C3DF5">
          <w:rPr>
            <w:rFonts w:ascii="Times New Roman" w:hAnsi="Times New Roman" w:cs="Times New Roman"/>
            <w:color w:val="000000" w:themeColor="text1"/>
            <w:sz w:val="22"/>
            <w:szCs w:val="22"/>
            <w:rPrChange w:id="5423" w:author="Chen Liao" w:date="2021-06-01T21:13:00Z">
              <w:rPr>
                <w:rFonts w:ascii="Times New Roman" w:hAnsi="Times New Roman" w:cs="Times New Roman"/>
                <w:color w:val="000000"/>
                <w:sz w:val="22"/>
                <w:szCs w:val="22"/>
              </w:rPr>
            </w:rPrChange>
          </w:rPr>
          <w:delText xml:space="preserve">whose </w:delText>
        </w:r>
        <w:r w:rsidR="00B3132E" w:rsidRPr="00BE70D2" w:rsidDel="008C3DF5">
          <w:rPr>
            <w:rFonts w:ascii="Times New Roman" w:hAnsi="Times New Roman" w:cs="Times New Roman"/>
            <w:color w:val="000000" w:themeColor="text1"/>
            <w:sz w:val="22"/>
            <w:szCs w:val="22"/>
            <w:rPrChange w:id="5424" w:author="Chen Liao" w:date="2021-06-01T21:13:00Z">
              <w:rPr>
                <w:rFonts w:ascii="Times New Roman" w:hAnsi="Times New Roman" w:cs="Times New Roman"/>
                <w:color w:val="000000"/>
                <w:sz w:val="22"/>
                <w:szCs w:val="22"/>
              </w:rPr>
            </w:rPrChange>
          </w:rPr>
          <w:delText>95% credible interval</w:delText>
        </w:r>
        <w:r w:rsidR="004F7473" w:rsidRPr="00BE70D2" w:rsidDel="008C3DF5">
          <w:rPr>
            <w:rFonts w:ascii="Times New Roman" w:hAnsi="Times New Roman" w:cs="Times New Roman"/>
            <w:color w:val="000000" w:themeColor="text1"/>
            <w:sz w:val="22"/>
            <w:szCs w:val="22"/>
            <w:rPrChange w:id="5425" w:author="Chen Liao" w:date="2021-06-01T21:13:00Z">
              <w:rPr>
                <w:rFonts w:ascii="Times New Roman" w:hAnsi="Times New Roman" w:cs="Times New Roman"/>
                <w:color w:val="000000"/>
                <w:sz w:val="22"/>
                <w:szCs w:val="22"/>
              </w:rPr>
            </w:rPrChange>
          </w:rPr>
          <w:delText xml:space="preserve"> of </w:delText>
        </w:r>
        <w:r w:rsidR="00560A85" w:rsidRPr="00BE70D2" w:rsidDel="008C3DF5">
          <w:rPr>
            <w:rFonts w:ascii="Times New Roman" w:hAnsi="Times New Roman" w:cs="Times New Roman"/>
            <w:color w:val="000000" w:themeColor="text1"/>
            <w:sz w:val="22"/>
            <w:szCs w:val="22"/>
            <w:rPrChange w:id="5426" w:author="Chen Liao" w:date="2021-06-01T21:13:00Z">
              <w:rPr>
                <w:rFonts w:ascii="Times New Roman" w:hAnsi="Times New Roman" w:cs="Times New Roman"/>
                <w:color w:val="000000"/>
                <w:sz w:val="22"/>
                <w:szCs w:val="22"/>
              </w:rPr>
            </w:rPrChange>
          </w:rPr>
          <w:delText>its</w:delText>
        </w:r>
        <w:r w:rsidR="004F7473" w:rsidRPr="00BE70D2" w:rsidDel="008C3DF5">
          <w:rPr>
            <w:rFonts w:ascii="Times New Roman" w:hAnsi="Times New Roman" w:cs="Times New Roman"/>
            <w:color w:val="000000" w:themeColor="text1"/>
            <w:sz w:val="22"/>
            <w:szCs w:val="22"/>
            <w:rPrChange w:id="5427" w:author="Chen Liao" w:date="2021-06-01T21:13:00Z">
              <w:rPr>
                <w:rFonts w:ascii="Times New Roman" w:hAnsi="Times New Roman" w:cs="Times New Roman"/>
                <w:color w:val="000000"/>
                <w:sz w:val="22"/>
                <w:szCs w:val="22"/>
              </w:rPr>
            </w:rPrChange>
          </w:rPr>
          <w:delText xml:space="preserve"> posterior distribution of </w:delText>
        </w:r>
      </w:del>
      <m:oMath>
        <m:r>
          <w:del w:id="5428" w:author="Chen Liao" w:date="2021-05-30T04:34:00Z">
            <w:rPr>
              <w:rFonts w:ascii="Cambria Math" w:hAnsi="Cambria Math" w:cs="Times New Roman"/>
              <w:color w:val="000000" w:themeColor="text1"/>
              <w:sz w:val="22"/>
              <w:szCs w:val="22"/>
              <w:rPrChange w:id="5429" w:author="Chen Liao" w:date="2021-06-01T21:13:00Z">
                <w:rPr>
                  <w:rFonts w:ascii="Cambria Math" w:hAnsi="Cambria Math" w:cs="Times New Roman"/>
                  <w:color w:val="000000"/>
                  <w:sz w:val="22"/>
                  <w:szCs w:val="22"/>
                </w:rPr>
              </w:rPrChange>
            </w:rPr>
            <m:t>ϵ</m:t>
          </w:del>
        </m:r>
      </m:oMath>
      <w:del w:id="5430" w:author="Chen Liao" w:date="2021-05-30T04:34:00Z">
        <w:r w:rsidR="00B3132E" w:rsidRPr="00BE70D2" w:rsidDel="008C3DF5">
          <w:rPr>
            <w:rFonts w:ascii="Times New Roman" w:hAnsi="Times New Roman" w:cs="Times New Roman"/>
            <w:color w:val="000000" w:themeColor="text1"/>
            <w:sz w:val="22"/>
            <w:szCs w:val="22"/>
            <w:rPrChange w:id="5431" w:author="Chen Liao" w:date="2021-06-01T21:13:00Z">
              <w:rPr>
                <w:rFonts w:ascii="Times New Roman" w:hAnsi="Times New Roman" w:cs="Times New Roman"/>
                <w:color w:val="000000"/>
                <w:sz w:val="22"/>
                <w:szCs w:val="22"/>
              </w:rPr>
            </w:rPrChange>
          </w:rPr>
          <w:delText xml:space="preserve"> is completely to the </w:delText>
        </w:r>
        <w:r w:rsidR="00DE68A2" w:rsidRPr="00BE70D2" w:rsidDel="008C3DF5">
          <w:rPr>
            <w:rFonts w:ascii="Times New Roman" w:hAnsi="Times New Roman" w:cs="Times New Roman"/>
            <w:color w:val="000000" w:themeColor="text1"/>
            <w:sz w:val="22"/>
            <w:szCs w:val="22"/>
            <w:rPrChange w:id="5432" w:author="Chen Liao" w:date="2021-06-01T21:13:00Z">
              <w:rPr>
                <w:rFonts w:ascii="Times New Roman" w:hAnsi="Times New Roman" w:cs="Times New Roman"/>
                <w:color w:val="000000"/>
                <w:sz w:val="22"/>
                <w:szCs w:val="22"/>
              </w:rPr>
            </w:rPrChange>
          </w:rPr>
          <w:delText xml:space="preserve">right </w:delText>
        </w:r>
        <w:r w:rsidR="00B3132E" w:rsidRPr="00BE70D2" w:rsidDel="008C3DF5">
          <w:rPr>
            <w:rFonts w:ascii="Times New Roman" w:hAnsi="Times New Roman" w:cs="Times New Roman"/>
            <w:color w:val="000000" w:themeColor="text1"/>
            <w:sz w:val="22"/>
            <w:szCs w:val="22"/>
            <w:rPrChange w:id="5433" w:author="Chen Liao" w:date="2021-06-01T21:13:00Z">
              <w:rPr>
                <w:rFonts w:ascii="Times New Roman" w:hAnsi="Times New Roman" w:cs="Times New Roman"/>
                <w:color w:val="000000"/>
                <w:sz w:val="22"/>
                <w:szCs w:val="22"/>
              </w:rPr>
            </w:rPrChange>
          </w:rPr>
          <w:delText>of 0</w:delText>
        </w:r>
      </w:del>
      <w:ins w:id="5434" w:author="Chen Liao" w:date="2021-05-30T04:34:00Z">
        <w:r w:rsidR="008C3DF5" w:rsidRPr="00BE70D2">
          <w:rPr>
            <w:rFonts w:ascii="Times New Roman" w:hAnsi="Times New Roman" w:cs="Times New Roman"/>
            <w:color w:val="000000" w:themeColor="text1"/>
            <w:sz w:val="22"/>
            <w:szCs w:val="22"/>
            <w:rPrChange w:id="5435" w:author="Chen Liao" w:date="2021-06-01T21:13:00Z">
              <w:rPr>
                <w:rFonts w:ascii="Times New Roman" w:hAnsi="Times New Roman" w:cs="Times New Roman"/>
                <w:color w:val="000000" w:themeColor="text1"/>
                <w:sz w:val="22"/>
                <w:szCs w:val="22"/>
              </w:rPr>
            </w:rPrChange>
          </w:rPr>
          <w:t xml:space="preserve">with a significant positive </w:t>
        </w:r>
      </w:ins>
      <m:oMath>
        <m:r>
          <w:ins w:id="5436" w:author="Chen Liao" w:date="2021-05-30T04:34:00Z">
            <w:rPr>
              <w:rFonts w:ascii="Cambria Math" w:hAnsi="Cambria Math" w:cs="Times New Roman"/>
              <w:color w:val="000000" w:themeColor="text1"/>
              <w:sz w:val="22"/>
              <w:szCs w:val="22"/>
              <w:rPrChange w:id="5437" w:author="Chen Liao" w:date="2021-06-01T21:13:00Z">
                <w:rPr>
                  <w:rFonts w:ascii="Cambria Math" w:hAnsi="Cambria Math" w:cs="Times New Roman"/>
                  <w:color w:val="000000" w:themeColor="text1"/>
                  <w:sz w:val="22"/>
                  <w:szCs w:val="22"/>
                </w:rPr>
              </w:rPrChange>
            </w:rPr>
            <m:t>ϵ</m:t>
          </w:ins>
        </m:r>
      </m:oMath>
      <w:ins w:id="5438" w:author="Chen Liao" w:date="2021-05-30T04:34:00Z">
        <w:r w:rsidR="008C3DF5" w:rsidRPr="00BE70D2">
          <w:rPr>
            <w:rFonts w:ascii="Times New Roman" w:hAnsi="Times New Roman" w:cs="Times New Roman"/>
            <w:color w:val="000000" w:themeColor="text1"/>
            <w:sz w:val="22"/>
            <w:szCs w:val="22"/>
            <w:rPrChange w:id="5439" w:author="Chen Liao" w:date="2021-06-01T21:13:00Z">
              <w:rPr>
                <w:rFonts w:ascii="Times New Roman" w:hAnsi="Times New Roman" w:cs="Times New Roman"/>
                <w:color w:val="000000" w:themeColor="text1"/>
                <w:sz w:val="22"/>
                <w:szCs w:val="22"/>
              </w:rPr>
            </w:rPrChange>
          </w:rPr>
          <w:t xml:space="preserve"> </w:t>
        </w:r>
      </w:ins>
      <w:ins w:id="5440" w:author="Chen Liao" w:date="2021-05-29T07:55:00Z">
        <w:r w:rsidR="005903C5" w:rsidRPr="00BE70D2">
          <w:rPr>
            <w:rFonts w:ascii="Times New Roman" w:hAnsi="Times New Roman" w:cs="Times New Roman"/>
            <w:color w:val="000000" w:themeColor="text1"/>
            <w:sz w:val="22"/>
            <w:szCs w:val="22"/>
            <w:rPrChange w:id="5441" w:author="Chen Liao" w:date="2021-06-01T21:13:00Z">
              <w:rPr>
                <w:rFonts w:ascii="Times New Roman" w:hAnsi="Times New Roman" w:cs="Times New Roman"/>
                <w:color w:val="000000"/>
                <w:sz w:val="22"/>
                <w:szCs w:val="22"/>
              </w:rPr>
            </w:rPrChange>
          </w:rPr>
          <w:t>is considered a candidate of inulin degrader</w:t>
        </w:r>
      </w:ins>
      <w:r w:rsidR="00B3132E" w:rsidRPr="00BE70D2">
        <w:rPr>
          <w:rFonts w:ascii="Times New Roman" w:hAnsi="Times New Roman" w:cs="Times New Roman"/>
          <w:color w:val="000000" w:themeColor="text1"/>
          <w:sz w:val="22"/>
          <w:szCs w:val="22"/>
          <w:rPrChange w:id="5442" w:author="Chen Liao" w:date="2021-06-01T21:13:00Z">
            <w:rPr>
              <w:rFonts w:ascii="Times New Roman" w:hAnsi="Times New Roman" w:cs="Times New Roman"/>
              <w:color w:val="000000"/>
              <w:sz w:val="22"/>
              <w:szCs w:val="22"/>
            </w:rPr>
          </w:rPrChange>
        </w:rPr>
        <w:t>.</w:t>
      </w:r>
      <w:ins w:id="5443" w:author="Chen Liao" w:date="2021-05-29T07:58:00Z">
        <w:r w:rsidR="00B32B2E" w:rsidRPr="00BE70D2">
          <w:rPr>
            <w:rFonts w:ascii="Times New Roman" w:hAnsi="Times New Roman" w:cs="Times New Roman"/>
            <w:color w:val="000000" w:themeColor="text1"/>
            <w:sz w:val="22"/>
            <w:szCs w:val="22"/>
            <w:rPrChange w:id="5444" w:author="Chen Liao" w:date="2021-06-01T21:13:00Z">
              <w:rPr>
                <w:rFonts w:ascii="Times New Roman" w:hAnsi="Times New Roman" w:cs="Times New Roman"/>
                <w:color w:val="000000"/>
                <w:sz w:val="22"/>
                <w:szCs w:val="22"/>
              </w:rPr>
            </w:rPrChange>
          </w:rPr>
          <w:t xml:space="preserve"> </w:t>
        </w:r>
      </w:ins>
      <w:del w:id="5445" w:author="Chen Liao" w:date="2021-05-29T07:58:00Z">
        <w:r w:rsidR="00B3132E" w:rsidRPr="00BE70D2" w:rsidDel="00B32B2E">
          <w:rPr>
            <w:rFonts w:ascii="Times New Roman" w:hAnsi="Times New Roman" w:cs="Times New Roman"/>
            <w:color w:val="000000" w:themeColor="text1"/>
            <w:sz w:val="22"/>
            <w:szCs w:val="22"/>
            <w:rPrChange w:id="5446" w:author="Chen Liao" w:date="2021-06-01T21:13:00Z">
              <w:rPr>
                <w:rFonts w:ascii="Times New Roman" w:hAnsi="Times New Roman" w:cs="Times New Roman"/>
                <w:color w:val="000000"/>
                <w:sz w:val="22"/>
                <w:szCs w:val="22"/>
              </w:rPr>
            </w:rPrChange>
          </w:rPr>
          <w:delText xml:space="preserve"> </w:delText>
        </w:r>
      </w:del>
    </w:p>
    <w:p w14:paraId="339DDD3F" w14:textId="4AD9D06E" w:rsidR="000A4DB3" w:rsidRPr="00BE70D2" w:rsidDel="004E4C04" w:rsidRDefault="00DB0504" w:rsidP="00E6373F">
      <w:pPr>
        <w:pStyle w:val="paragraph"/>
        <w:spacing w:before="0" w:beforeAutospacing="0" w:after="0" w:afterAutospacing="0"/>
        <w:jc w:val="both"/>
        <w:rPr>
          <w:del w:id="5447" w:author="Chen Liao" w:date="2021-05-29T08:00:00Z"/>
          <w:rFonts w:ascii="Times New Roman" w:hAnsi="Times New Roman" w:cs="Times New Roman"/>
          <w:color w:val="000000" w:themeColor="text1"/>
          <w:sz w:val="22"/>
          <w:szCs w:val="22"/>
          <w:rPrChange w:id="5448" w:author="Chen Liao" w:date="2021-06-01T21:13:00Z">
            <w:rPr>
              <w:del w:id="5449" w:author="Chen Liao" w:date="2021-05-29T08:00:00Z"/>
              <w:rFonts w:ascii="Times New Roman" w:hAnsi="Times New Roman" w:cs="Times New Roman"/>
              <w:color w:val="FF0000"/>
              <w:sz w:val="22"/>
              <w:szCs w:val="22"/>
            </w:rPr>
          </w:rPrChange>
        </w:rPr>
      </w:pPr>
      <w:del w:id="5450" w:author="Chen Liao" w:date="2021-05-29T08:00:00Z">
        <w:r w:rsidRPr="00BE70D2" w:rsidDel="004E4C04">
          <w:rPr>
            <w:rFonts w:ascii="Times New Roman" w:hAnsi="Times New Roman" w:cs="Times New Roman"/>
            <w:color w:val="000000" w:themeColor="text1"/>
            <w:sz w:val="22"/>
            <w:szCs w:val="22"/>
            <w:rPrChange w:id="5451" w:author="Chen Liao" w:date="2021-06-01T21:13:00Z">
              <w:rPr>
                <w:rFonts w:ascii="Times New Roman" w:hAnsi="Times New Roman" w:cs="Times New Roman"/>
                <w:color w:val="000000" w:themeColor="text1"/>
                <w:sz w:val="22"/>
                <w:szCs w:val="22"/>
              </w:rPr>
            </w:rPrChange>
          </w:rPr>
          <w:delText xml:space="preserve">Since </w:delText>
        </w:r>
        <w:r w:rsidR="000A4DB3" w:rsidRPr="00BE70D2" w:rsidDel="004E4C04">
          <w:rPr>
            <w:rFonts w:ascii="Times New Roman" w:hAnsi="Times New Roman" w:cs="Times New Roman"/>
            <w:color w:val="000000" w:themeColor="text1"/>
            <w:sz w:val="22"/>
            <w:szCs w:val="22"/>
            <w:rPrChange w:id="5452" w:author="Chen Liao" w:date="2021-06-01T21:13:00Z">
              <w:rPr>
                <w:rFonts w:ascii="Times New Roman" w:hAnsi="Times New Roman" w:cs="Times New Roman"/>
                <w:color w:val="000000" w:themeColor="text1"/>
                <w:sz w:val="22"/>
                <w:szCs w:val="22"/>
              </w:rPr>
            </w:rPrChange>
          </w:rPr>
          <w:delText>gLV is a differential-equation model</w:delText>
        </w:r>
        <w:r w:rsidRPr="00BE70D2" w:rsidDel="004E4C04">
          <w:rPr>
            <w:rFonts w:ascii="Times New Roman" w:hAnsi="Times New Roman" w:cs="Times New Roman"/>
            <w:color w:val="000000" w:themeColor="text1"/>
            <w:sz w:val="22"/>
            <w:szCs w:val="22"/>
            <w:rPrChange w:id="5453" w:author="Chen Liao" w:date="2021-06-01T21:13:00Z">
              <w:rPr>
                <w:rFonts w:ascii="Times New Roman" w:hAnsi="Times New Roman" w:cs="Times New Roman"/>
                <w:color w:val="000000" w:themeColor="text1"/>
                <w:sz w:val="22"/>
                <w:szCs w:val="22"/>
              </w:rPr>
            </w:rPrChange>
          </w:rPr>
          <w:delText xml:space="preserve">, it is </w:delText>
        </w:r>
        <w:r w:rsidR="000A4DB3" w:rsidRPr="00BE70D2" w:rsidDel="004E4C04">
          <w:rPr>
            <w:rFonts w:ascii="Times New Roman" w:hAnsi="Times New Roman" w:cs="Times New Roman"/>
            <w:color w:val="000000" w:themeColor="text1"/>
            <w:sz w:val="22"/>
            <w:szCs w:val="22"/>
            <w:rPrChange w:id="5454" w:author="Chen Liao" w:date="2021-06-01T21:13:00Z">
              <w:rPr>
                <w:rFonts w:ascii="Times New Roman" w:hAnsi="Times New Roman" w:cs="Times New Roman"/>
                <w:color w:val="000000" w:themeColor="text1"/>
                <w:sz w:val="22"/>
                <w:szCs w:val="22"/>
              </w:rPr>
            </w:rPrChange>
          </w:rPr>
          <w:delText xml:space="preserve">naturally more </w:delText>
        </w:r>
        <w:r w:rsidR="00B97578" w:rsidRPr="00BE70D2" w:rsidDel="004E4C04">
          <w:rPr>
            <w:rFonts w:ascii="Times New Roman" w:hAnsi="Times New Roman" w:cs="Times New Roman"/>
            <w:color w:val="000000" w:themeColor="text1"/>
            <w:sz w:val="22"/>
            <w:szCs w:val="22"/>
            <w:rPrChange w:id="5455" w:author="Chen Liao" w:date="2021-06-01T21:13:00Z">
              <w:rPr>
                <w:rFonts w:ascii="Times New Roman" w:hAnsi="Times New Roman" w:cs="Times New Roman"/>
                <w:color w:val="000000" w:themeColor="text1"/>
                <w:sz w:val="22"/>
                <w:szCs w:val="22"/>
              </w:rPr>
            </w:rPrChange>
          </w:rPr>
          <w:delText>amenable</w:delText>
        </w:r>
        <w:r w:rsidR="000A4DB3" w:rsidRPr="00BE70D2" w:rsidDel="004E4C04">
          <w:rPr>
            <w:rFonts w:ascii="Times New Roman" w:hAnsi="Times New Roman" w:cs="Times New Roman"/>
            <w:color w:val="000000" w:themeColor="text1"/>
            <w:sz w:val="22"/>
            <w:szCs w:val="22"/>
            <w:rPrChange w:id="5456" w:author="Chen Liao" w:date="2021-06-01T21:13:00Z">
              <w:rPr>
                <w:rFonts w:ascii="Times New Roman" w:hAnsi="Times New Roman" w:cs="Times New Roman"/>
                <w:color w:val="000000" w:themeColor="text1"/>
                <w:sz w:val="22"/>
                <w:szCs w:val="22"/>
              </w:rPr>
            </w:rPrChange>
          </w:rPr>
          <w:delText xml:space="preserve"> to analyzing longitudinal data</w:delText>
        </w:r>
        <w:r w:rsidRPr="00BE70D2" w:rsidDel="004E4C04">
          <w:rPr>
            <w:rFonts w:ascii="Times New Roman" w:hAnsi="Times New Roman" w:cs="Times New Roman"/>
            <w:color w:val="000000" w:themeColor="text1"/>
            <w:sz w:val="22"/>
            <w:szCs w:val="22"/>
            <w:rPrChange w:id="5457" w:author="Chen Liao" w:date="2021-06-01T21:13:00Z">
              <w:rPr>
                <w:rFonts w:ascii="Times New Roman" w:hAnsi="Times New Roman" w:cs="Times New Roman"/>
                <w:color w:val="000000" w:themeColor="text1"/>
                <w:sz w:val="22"/>
                <w:szCs w:val="22"/>
              </w:rPr>
            </w:rPrChange>
          </w:rPr>
          <w:delText xml:space="preserve"> compared to </w:delText>
        </w:r>
        <w:r w:rsidR="003B4BAB" w:rsidRPr="00BE70D2" w:rsidDel="004E4C04">
          <w:rPr>
            <w:rFonts w:ascii="Times New Roman" w:hAnsi="Times New Roman" w:cs="Times New Roman"/>
            <w:color w:val="000000" w:themeColor="text1"/>
            <w:sz w:val="22"/>
            <w:szCs w:val="22"/>
            <w:rPrChange w:id="5458" w:author="Chen Liao" w:date="2021-06-01T21:13:00Z">
              <w:rPr>
                <w:rFonts w:ascii="Times New Roman" w:hAnsi="Times New Roman" w:cs="Times New Roman"/>
                <w:color w:val="000000" w:themeColor="text1"/>
                <w:sz w:val="22"/>
                <w:szCs w:val="22"/>
              </w:rPr>
            </w:rPrChange>
          </w:rPr>
          <w:delText xml:space="preserve">traditional </w:delText>
        </w:r>
        <w:r w:rsidR="001B38C1" w:rsidRPr="00BE70D2" w:rsidDel="004E4C04">
          <w:rPr>
            <w:rFonts w:ascii="Times New Roman" w:hAnsi="Times New Roman" w:cs="Times New Roman"/>
            <w:color w:val="000000" w:themeColor="text1"/>
            <w:sz w:val="22"/>
            <w:szCs w:val="22"/>
            <w:rPrChange w:id="5459" w:author="Chen Liao" w:date="2021-06-01T21:13:00Z">
              <w:rPr>
                <w:rFonts w:ascii="Times New Roman" w:hAnsi="Times New Roman" w:cs="Times New Roman"/>
                <w:color w:val="000000" w:themeColor="text1"/>
                <w:sz w:val="22"/>
                <w:szCs w:val="22"/>
              </w:rPr>
            </w:rPrChange>
          </w:rPr>
          <w:delText xml:space="preserve">cross-sectional </w:delText>
        </w:r>
        <w:r w:rsidRPr="00BE70D2" w:rsidDel="004E4C04">
          <w:rPr>
            <w:rFonts w:ascii="Times New Roman" w:hAnsi="Times New Roman" w:cs="Times New Roman"/>
            <w:color w:val="000000" w:themeColor="text1"/>
            <w:sz w:val="22"/>
            <w:szCs w:val="22"/>
            <w:rPrChange w:id="5460" w:author="Chen Liao" w:date="2021-06-01T21:13:00Z">
              <w:rPr>
                <w:rFonts w:ascii="Times New Roman" w:hAnsi="Times New Roman" w:cs="Times New Roman"/>
                <w:color w:val="000000" w:themeColor="text1"/>
                <w:sz w:val="22"/>
                <w:szCs w:val="22"/>
              </w:rPr>
            </w:rPrChange>
          </w:rPr>
          <w:delText xml:space="preserve">statistical tests </w:delText>
        </w:r>
        <w:r w:rsidR="005F63EE" w:rsidRPr="00BE70D2" w:rsidDel="004E4C04">
          <w:rPr>
            <w:rFonts w:ascii="Times New Roman" w:hAnsi="Times New Roman" w:cs="Times New Roman"/>
            <w:color w:val="000000" w:themeColor="text1"/>
            <w:sz w:val="22"/>
            <w:szCs w:val="22"/>
            <w:rPrChange w:id="5461" w:author="Chen Liao" w:date="2021-06-01T21:13:00Z">
              <w:rPr>
                <w:rFonts w:ascii="Times New Roman" w:hAnsi="Times New Roman" w:cs="Times New Roman"/>
                <w:color w:val="000000" w:themeColor="text1"/>
                <w:sz w:val="22"/>
                <w:szCs w:val="22"/>
              </w:rPr>
            </w:rPrChange>
          </w:rPr>
          <w:delText xml:space="preserve">that based on </w:delText>
        </w:r>
        <w:r w:rsidRPr="00BE70D2" w:rsidDel="004E4C04">
          <w:rPr>
            <w:rFonts w:ascii="Times New Roman" w:hAnsi="Times New Roman" w:cs="Times New Roman"/>
            <w:color w:val="000000" w:themeColor="text1"/>
            <w:sz w:val="22"/>
            <w:szCs w:val="22"/>
            <w:rPrChange w:id="5462" w:author="Chen Liao" w:date="2021-06-01T21:13:00Z">
              <w:rPr>
                <w:rFonts w:ascii="Times New Roman" w:hAnsi="Times New Roman" w:cs="Times New Roman"/>
                <w:color w:val="000000" w:themeColor="text1"/>
                <w:sz w:val="22"/>
                <w:szCs w:val="22"/>
              </w:rPr>
            </w:rPrChange>
          </w:rPr>
          <w:delText>pre-</w:delText>
        </w:r>
        <w:r w:rsidR="00014C03" w:rsidRPr="00BE70D2" w:rsidDel="004E4C04">
          <w:rPr>
            <w:rFonts w:ascii="Times New Roman" w:hAnsi="Times New Roman" w:cs="Times New Roman"/>
            <w:color w:val="000000" w:themeColor="text1"/>
            <w:sz w:val="22"/>
            <w:szCs w:val="22"/>
            <w:rPrChange w:id="5463" w:author="Chen Liao" w:date="2021-06-01T21:13:00Z">
              <w:rPr>
                <w:color w:val="000000" w:themeColor="text1"/>
                <w:sz w:val="22"/>
                <w:szCs w:val="22"/>
              </w:rPr>
            </w:rPrChange>
          </w:rPr>
          <w:delText>to-</w:delText>
        </w:r>
        <w:r w:rsidRPr="00BE70D2" w:rsidDel="004E4C04">
          <w:rPr>
            <w:rFonts w:ascii="Times New Roman" w:hAnsi="Times New Roman" w:cs="Times New Roman"/>
            <w:color w:val="000000" w:themeColor="text1"/>
            <w:sz w:val="22"/>
            <w:szCs w:val="22"/>
            <w:rPrChange w:id="5464" w:author="Chen Liao" w:date="2021-06-01T21:13:00Z">
              <w:rPr>
                <w:rFonts w:ascii="Times New Roman" w:hAnsi="Times New Roman" w:cs="Times New Roman"/>
                <w:color w:val="000000" w:themeColor="text1"/>
                <w:sz w:val="22"/>
                <w:szCs w:val="22"/>
              </w:rPr>
            </w:rPrChange>
          </w:rPr>
          <w:delText xml:space="preserve">post </w:delText>
        </w:r>
        <w:r w:rsidR="006C4E43" w:rsidRPr="00BE70D2" w:rsidDel="004E4C04">
          <w:rPr>
            <w:rFonts w:ascii="Times New Roman" w:hAnsi="Times New Roman" w:cs="Times New Roman"/>
            <w:color w:val="000000" w:themeColor="text1"/>
            <w:sz w:val="22"/>
            <w:szCs w:val="22"/>
            <w:rPrChange w:id="5465" w:author="Chen Liao" w:date="2021-06-01T21:13:00Z">
              <w:rPr>
                <w:rFonts w:ascii="Times New Roman" w:hAnsi="Times New Roman" w:cs="Times New Roman"/>
                <w:color w:val="000000" w:themeColor="text1"/>
                <w:sz w:val="22"/>
                <w:szCs w:val="22"/>
              </w:rPr>
            </w:rPrChange>
          </w:rPr>
          <w:delText>change</w:delText>
        </w:r>
        <w:r w:rsidR="005F63EE" w:rsidRPr="00BE70D2" w:rsidDel="004E4C04">
          <w:rPr>
            <w:rFonts w:ascii="Times New Roman" w:hAnsi="Times New Roman" w:cs="Times New Roman"/>
            <w:color w:val="000000" w:themeColor="text1"/>
            <w:sz w:val="22"/>
            <w:szCs w:val="22"/>
            <w:rPrChange w:id="5466" w:author="Chen Liao" w:date="2021-06-01T21:13:00Z">
              <w:rPr>
                <w:rFonts w:ascii="Times New Roman" w:hAnsi="Times New Roman" w:cs="Times New Roman"/>
                <w:color w:val="000000" w:themeColor="text1"/>
                <w:sz w:val="22"/>
                <w:szCs w:val="22"/>
              </w:rPr>
            </w:rPrChange>
          </w:rPr>
          <w:delText xml:space="preserve">s </w:delText>
        </w:r>
        <w:r w:rsidR="005F63EE" w:rsidRPr="00BE70D2" w:rsidDel="004E4C04">
          <w:rPr>
            <w:rFonts w:ascii="Times New Roman" w:hAnsi="Times New Roman" w:cs="Times New Roman"/>
            <w:color w:val="000000" w:themeColor="text1"/>
            <w:sz w:val="22"/>
            <w:szCs w:val="22"/>
            <w:rPrChange w:id="5467" w:author="Chen Liao" w:date="2021-06-01T21:13:00Z">
              <w:rPr>
                <w:color w:val="000000" w:themeColor="text1"/>
                <w:sz w:val="22"/>
                <w:szCs w:val="22"/>
              </w:rPr>
            </w:rPrChange>
          </w:rPr>
          <w:fldChar w:fldCharType="begin"/>
        </w:r>
        <w:r w:rsidR="002E2A76" w:rsidRPr="00BE70D2" w:rsidDel="004E4C04">
          <w:rPr>
            <w:rFonts w:ascii="Times New Roman" w:hAnsi="Times New Roman" w:cs="Times New Roman"/>
            <w:color w:val="000000" w:themeColor="text1"/>
            <w:sz w:val="22"/>
            <w:szCs w:val="22"/>
            <w:rPrChange w:id="5468" w:author="Chen Liao" w:date="2021-06-01T21:13:00Z">
              <w:rPr>
                <w:rFonts w:ascii="Times New Roman" w:hAnsi="Times New Roman" w:cs="Times New Roman"/>
                <w:color w:val="000000" w:themeColor="text1"/>
                <w:sz w:val="22"/>
                <w:szCs w:val="22"/>
              </w:rPr>
            </w:rPrChange>
          </w:rPr>
          <w:delInstrText xml:space="preserve"> ADDIN NE.Ref.{F2C69C53-29AC-48F1-B87A-7267E16B614A}</w:delInstrText>
        </w:r>
        <w:r w:rsidR="005F63EE" w:rsidRPr="00BE70D2" w:rsidDel="004E4C04">
          <w:rPr>
            <w:rFonts w:ascii="Times New Roman" w:hAnsi="Times New Roman" w:cs="Times New Roman"/>
            <w:color w:val="000000" w:themeColor="text1"/>
            <w:sz w:val="22"/>
            <w:szCs w:val="22"/>
            <w:rPrChange w:id="5469" w:author="Chen Liao" w:date="2021-06-01T21:13:00Z">
              <w:rPr>
                <w:color w:val="000000" w:themeColor="text1"/>
                <w:sz w:val="22"/>
                <w:szCs w:val="22"/>
              </w:rPr>
            </w:rPrChange>
          </w:rPr>
          <w:fldChar w:fldCharType="separate"/>
        </w:r>
        <w:r w:rsidR="00D67D1E" w:rsidRPr="00BE70D2" w:rsidDel="004E4C04">
          <w:rPr>
            <w:rFonts w:ascii="Times New Roman" w:hAnsi="Times New Roman" w:cs="Times New Roman"/>
            <w:color w:val="000000" w:themeColor="text1"/>
            <w:sz w:val="22"/>
            <w:szCs w:val="22"/>
            <w:rPrChange w:id="5470" w:author="Chen Liao" w:date="2021-06-01T21:13:00Z">
              <w:rPr>
                <w:rFonts w:hAnsiTheme="minorHAnsi"/>
                <w:color w:val="080000"/>
                <w:sz w:val="22"/>
                <w:szCs w:val="22"/>
              </w:rPr>
            </w:rPrChange>
          </w:rPr>
          <w:delText>[10, 11, 13]</w:delText>
        </w:r>
        <w:r w:rsidR="005F63EE" w:rsidRPr="00BE70D2" w:rsidDel="004E4C04">
          <w:rPr>
            <w:rFonts w:ascii="Times New Roman" w:hAnsi="Times New Roman" w:cs="Times New Roman"/>
            <w:color w:val="000000" w:themeColor="text1"/>
            <w:sz w:val="22"/>
            <w:szCs w:val="22"/>
            <w:rPrChange w:id="5471" w:author="Chen Liao" w:date="2021-06-01T21:13:00Z">
              <w:rPr>
                <w:color w:val="000000" w:themeColor="text1"/>
                <w:sz w:val="22"/>
                <w:szCs w:val="22"/>
              </w:rPr>
            </w:rPrChange>
          </w:rPr>
          <w:fldChar w:fldCharType="end"/>
        </w:r>
        <w:r w:rsidRPr="00BE70D2" w:rsidDel="004E4C04">
          <w:rPr>
            <w:rFonts w:ascii="Times New Roman" w:hAnsi="Times New Roman" w:cs="Times New Roman"/>
            <w:color w:val="000000" w:themeColor="text1"/>
            <w:sz w:val="22"/>
            <w:szCs w:val="22"/>
            <w:rPrChange w:id="5472" w:author="Chen Liao" w:date="2021-06-01T21:13:00Z">
              <w:rPr>
                <w:rFonts w:ascii="Times New Roman" w:hAnsi="Times New Roman" w:cs="Times New Roman"/>
                <w:color w:val="000000" w:themeColor="text1"/>
                <w:sz w:val="22"/>
                <w:szCs w:val="22"/>
              </w:rPr>
            </w:rPrChange>
          </w:rPr>
          <w:delText xml:space="preserve">. Indeed, </w:delText>
        </w:r>
        <w:r w:rsidR="000A4DB3" w:rsidRPr="00BE70D2" w:rsidDel="004E4C04">
          <w:rPr>
            <w:rFonts w:ascii="Times New Roman" w:hAnsi="Times New Roman" w:cs="Times New Roman"/>
            <w:color w:val="000000" w:themeColor="text1"/>
            <w:sz w:val="22"/>
            <w:szCs w:val="22"/>
            <w:rPrChange w:id="5473" w:author="Chen Liao" w:date="2021-06-01T21:13:00Z">
              <w:rPr>
                <w:rFonts w:ascii="Times New Roman" w:hAnsi="Times New Roman" w:cs="Times New Roman"/>
                <w:color w:val="000000" w:themeColor="text1"/>
                <w:sz w:val="22"/>
                <w:szCs w:val="22"/>
              </w:rPr>
            </w:rPrChange>
          </w:rPr>
          <w:delText>bacteria whose relative abundances were significantly altered by inulin vary depending on the day of sample collection (</w:delText>
        </w:r>
        <w:r w:rsidR="000A4DB3" w:rsidRPr="00BE70D2" w:rsidDel="004E4C04">
          <w:rPr>
            <w:rFonts w:ascii="Times New Roman" w:hAnsi="Times New Roman" w:cs="Times New Roman"/>
            <w:color w:val="000000" w:themeColor="text1"/>
            <w:sz w:val="22"/>
            <w:szCs w:val="22"/>
            <w:highlight w:val="yellow"/>
            <w:rPrChange w:id="5474" w:author="Chen Liao" w:date="2021-06-01T21:13:00Z">
              <w:rPr>
                <w:rFonts w:ascii="Times New Roman" w:hAnsi="Times New Roman" w:cs="Times New Roman"/>
                <w:color w:val="000000" w:themeColor="text1"/>
                <w:sz w:val="22"/>
                <w:szCs w:val="22"/>
                <w:highlight w:val="yellow"/>
              </w:rPr>
            </w:rPrChange>
          </w:rPr>
          <w:delText>Fig. S</w:delText>
        </w:r>
        <w:r w:rsidR="0067138E" w:rsidRPr="00BE70D2" w:rsidDel="004E4C04">
          <w:rPr>
            <w:rFonts w:ascii="Times New Roman" w:hAnsi="Times New Roman" w:cs="Times New Roman"/>
            <w:color w:val="000000" w:themeColor="text1"/>
            <w:sz w:val="22"/>
            <w:szCs w:val="22"/>
            <w:highlight w:val="yellow"/>
            <w:rPrChange w:id="5475" w:author="Chen Liao" w:date="2021-06-01T21:13:00Z">
              <w:rPr>
                <w:rFonts w:ascii="Times New Roman" w:hAnsi="Times New Roman" w:cs="Times New Roman"/>
                <w:color w:val="000000" w:themeColor="text1"/>
                <w:sz w:val="22"/>
                <w:szCs w:val="22"/>
                <w:highlight w:val="yellow"/>
              </w:rPr>
            </w:rPrChange>
          </w:rPr>
          <w:delText>5</w:delText>
        </w:r>
        <w:r w:rsidR="000A4DB3" w:rsidRPr="00BE70D2" w:rsidDel="004E4C04">
          <w:rPr>
            <w:rFonts w:ascii="Times New Roman" w:hAnsi="Times New Roman" w:cs="Times New Roman"/>
            <w:color w:val="000000" w:themeColor="text1"/>
            <w:sz w:val="22"/>
            <w:szCs w:val="22"/>
            <w:rPrChange w:id="5476" w:author="Chen Liao" w:date="2021-06-01T21:13:00Z">
              <w:rPr>
                <w:rFonts w:ascii="Times New Roman" w:hAnsi="Times New Roman" w:cs="Times New Roman"/>
                <w:color w:val="000000" w:themeColor="text1"/>
                <w:sz w:val="22"/>
                <w:szCs w:val="22"/>
              </w:rPr>
            </w:rPrChange>
          </w:rPr>
          <w:delText>).</w:delText>
        </w:r>
      </w:del>
    </w:p>
    <w:p w14:paraId="36EEBD07" w14:textId="77777777" w:rsidR="000A4DB3" w:rsidRPr="00BE70D2" w:rsidRDefault="000A4DB3" w:rsidP="00E6373F">
      <w:pPr>
        <w:pStyle w:val="paragraph"/>
        <w:spacing w:before="0" w:beforeAutospacing="0" w:after="0" w:afterAutospacing="0"/>
        <w:jc w:val="both"/>
        <w:rPr>
          <w:rFonts w:ascii="Times New Roman" w:hAnsi="Times New Roman" w:cs="Times New Roman"/>
          <w:color w:val="000000" w:themeColor="text1"/>
          <w:sz w:val="22"/>
          <w:szCs w:val="22"/>
          <w:rPrChange w:id="5477" w:author="Chen Liao" w:date="2021-06-01T21:13:00Z">
            <w:rPr>
              <w:rFonts w:ascii="Times New Roman" w:hAnsi="Times New Roman" w:cs="Times New Roman"/>
              <w:color w:val="000000"/>
              <w:sz w:val="22"/>
              <w:szCs w:val="22"/>
            </w:rPr>
          </w:rPrChange>
        </w:rPr>
      </w:pPr>
    </w:p>
    <w:p w14:paraId="71A954BE" w14:textId="44D5A389" w:rsidR="00642742" w:rsidRPr="00BE70D2" w:rsidDel="00763F01" w:rsidRDefault="00B051FC" w:rsidP="00642742">
      <w:pPr>
        <w:pStyle w:val="paragraph"/>
        <w:spacing w:before="0" w:beforeAutospacing="0" w:after="0" w:afterAutospacing="0"/>
        <w:jc w:val="both"/>
        <w:rPr>
          <w:del w:id="5478" w:author="Chen Liao" w:date="2021-05-29T08:59:00Z"/>
          <w:moveTo w:id="5479" w:author="Chen Liao" w:date="2021-05-29T08:55:00Z"/>
          <w:rFonts w:ascii="Times New Roman" w:hAnsi="Times New Roman" w:cs="Times New Roman"/>
          <w:color w:val="000000" w:themeColor="text1"/>
          <w:sz w:val="22"/>
          <w:szCs w:val="22"/>
          <w:rPrChange w:id="5480" w:author="Chen Liao" w:date="2021-06-01T21:13:00Z">
            <w:rPr>
              <w:del w:id="5481" w:author="Chen Liao" w:date="2021-05-29T08:59:00Z"/>
              <w:moveTo w:id="5482" w:author="Chen Liao" w:date="2021-05-29T08:55:00Z"/>
              <w:rFonts w:ascii="Times New Roman" w:hAnsi="Times New Roman" w:cs="Times New Roman"/>
              <w:color w:val="000000" w:themeColor="text1"/>
              <w:sz w:val="22"/>
              <w:szCs w:val="22"/>
            </w:rPr>
          </w:rPrChange>
        </w:rPr>
      </w:pPr>
      <w:del w:id="5483" w:author="Chen Liao" w:date="2021-05-29T07:54:00Z">
        <w:r w:rsidRPr="00BE70D2" w:rsidDel="00996ADC">
          <w:rPr>
            <w:rFonts w:ascii="Times New Roman" w:hAnsi="Times New Roman" w:cs="Times New Roman"/>
            <w:color w:val="000000" w:themeColor="text1"/>
            <w:sz w:val="22"/>
            <w:szCs w:val="22"/>
            <w:rPrChange w:id="5484" w:author="Chen Liao" w:date="2021-06-01T21:13:00Z">
              <w:rPr>
                <w:color w:val="242021"/>
                <w:sz w:val="22"/>
                <w:szCs w:val="22"/>
              </w:rPr>
            </w:rPrChange>
          </w:rPr>
          <w:delText>Since g</w:delText>
        </w:r>
        <w:r w:rsidR="00FA233E" w:rsidRPr="00BE70D2" w:rsidDel="00996ADC">
          <w:rPr>
            <w:rFonts w:ascii="Times New Roman" w:hAnsi="Times New Roman" w:cs="Times New Roman"/>
            <w:color w:val="000000" w:themeColor="text1"/>
            <w:sz w:val="22"/>
            <w:szCs w:val="22"/>
            <w:rPrChange w:id="5485" w:author="Chen Liao" w:date="2021-06-01T21:13:00Z">
              <w:rPr>
                <w:color w:val="242021"/>
                <w:sz w:val="22"/>
                <w:szCs w:val="22"/>
              </w:rPr>
            </w:rPrChange>
          </w:rPr>
          <w:delText xml:space="preserve">LV models the absolute abundance of bacterial taxa, </w:delText>
        </w:r>
        <w:r w:rsidRPr="00BE70D2" w:rsidDel="00996ADC">
          <w:rPr>
            <w:rFonts w:ascii="Times New Roman" w:hAnsi="Times New Roman" w:cs="Times New Roman"/>
            <w:color w:val="000000" w:themeColor="text1"/>
            <w:sz w:val="22"/>
            <w:szCs w:val="22"/>
            <w:rPrChange w:id="5486" w:author="Chen Liao" w:date="2021-06-01T21:13:00Z">
              <w:rPr>
                <w:color w:val="242021"/>
                <w:sz w:val="22"/>
                <w:szCs w:val="22"/>
              </w:rPr>
            </w:rPrChange>
          </w:rPr>
          <w:delText xml:space="preserve">we </w:delText>
        </w:r>
      </w:del>
      <w:del w:id="5487" w:author="Chen Liao" w:date="2021-05-28T07:54:00Z">
        <w:r w:rsidRPr="00BE70D2" w:rsidDel="002701EB">
          <w:rPr>
            <w:rFonts w:ascii="Times New Roman" w:hAnsi="Times New Roman" w:cs="Times New Roman"/>
            <w:color w:val="000000" w:themeColor="text1"/>
            <w:sz w:val="22"/>
            <w:szCs w:val="22"/>
            <w:rPrChange w:id="5488" w:author="Chen Liao" w:date="2021-06-01T21:13:00Z">
              <w:rPr>
                <w:color w:val="242021"/>
                <w:sz w:val="22"/>
                <w:szCs w:val="22"/>
              </w:rPr>
            </w:rPrChange>
          </w:rPr>
          <w:delText xml:space="preserve">measured the </w:delText>
        </w:r>
        <w:r w:rsidR="00D01129" w:rsidRPr="00BE70D2" w:rsidDel="002701EB">
          <w:rPr>
            <w:rFonts w:ascii="Times New Roman" w:hAnsi="Times New Roman" w:cs="Times New Roman"/>
            <w:color w:val="000000" w:themeColor="text1"/>
            <w:sz w:val="22"/>
            <w:szCs w:val="22"/>
            <w:rPrChange w:id="5489" w:author="Chen Liao" w:date="2021-06-01T21:13:00Z">
              <w:rPr>
                <w:color w:val="242021"/>
                <w:sz w:val="22"/>
                <w:szCs w:val="22"/>
              </w:rPr>
            </w:rPrChange>
          </w:rPr>
          <w:delText xml:space="preserve">fecal </w:delText>
        </w:r>
        <w:r w:rsidR="00162E96" w:rsidRPr="00BE70D2" w:rsidDel="002701EB">
          <w:rPr>
            <w:rFonts w:ascii="Times New Roman" w:hAnsi="Times New Roman" w:cs="Times New Roman"/>
            <w:color w:val="000000" w:themeColor="text1"/>
            <w:sz w:val="22"/>
            <w:szCs w:val="22"/>
            <w:rPrChange w:id="5490" w:author="Chen Liao" w:date="2021-06-01T21:13:00Z">
              <w:rPr>
                <w:color w:val="242021"/>
                <w:sz w:val="22"/>
                <w:szCs w:val="22"/>
              </w:rPr>
            </w:rPrChange>
          </w:rPr>
          <w:delText xml:space="preserve">bacterial </w:delText>
        </w:r>
        <w:r w:rsidRPr="00BE70D2" w:rsidDel="002701EB">
          <w:rPr>
            <w:rFonts w:ascii="Times New Roman" w:hAnsi="Times New Roman" w:cs="Times New Roman"/>
            <w:color w:val="000000" w:themeColor="text1"/>
            <w:sz w:val="22"/>
            <w:szCs w:val="22"/>
            <w:rPrChange w:id="5491" w:author="Chen Liao" w:date="2021-06-01T21:13:00Z">
              <w:rPr>
                <w:color w:val="242021"/>
                <w:sz w:val="22"/>
                <w:szCs w:val="22"/>
              </w:rPr>
            </w:rPrChange>
          </w:rPr>
          <w:delText xml:space="preserve">density </w:delText>
        </w:r>
        <w:r w:rsidR="00B63684" w:rsidRPr="00BE70D2" w:rsidDel="002701EB">
          <w:rPr>
            <w:rFonts w:ascii="Times New Roman" w:hAnsi="Times New Roman" w:cs="Times New Roman"/>
            <w:color w:val="000000" w:themeColor="text1"/>
            <w:sz w:val="22"/>
            <w:szCs w:val="22"/>
            <w:rPrChange w:id="5492" w:author="Chen Liao" w:date="2021-06-01T21:13:00Z">
              <w:rPr>
                <w:color w:val="242021"/>
                <w:sz w:val="22"/>
                <w:szCs w:val="22"/>
              </w:rPr>
            </w:rPrChange>
          </w:rPr>
          <w:delText>of each samp</w:delText>
        </w:r>
        <w:r w:rsidR="005B6540" w:rsidRPr="00BE70D2" w:rsidDel="002701EB">
          <w:rPr>
            <w:rFonts w:ascii="Times New Roman" w:hAnsi="Times New Roman" w:cs="Times New Roman"/>
            <w:color w:val="000000" w:themeColor="text1"/>
            <w:sz w:val="22"/>
            <w:szCs w:val="22"/>
            <w:rPrChange w:id="5493" w:author="Chen Liao" w:date="2021-06-01T21:13:00Z">
              <w:rPr>
                <w:color w:val="242021"/>
                <w:sz w:val="22"/>
                <w:szCs w:val="22"/>
              </w:rPr>
            </w:rPrChange>
          </w:rPr>
          <w:delText>le</w:delText>
        </w:r>
        <w:r w:rsidR="00B63684" w:rsidRPr="00BE70D2" w:rsidDel="002701EB">
          <w:rPr>
            <w:rFonts w:ascii="Times New Roman" w:hAnsi="Times New Roman" w:cs="Times New Roman"/>
            <w:color w:val="000000" w:themeColor="text1"/>
            <w:sz w:val="22"/>
            <w:szCs w:val="22"/>
            <w:rPrChange w:id="5494" w:author="Chen Liao" w:date="2021-06-01T21:13:00Z">
              <w:rPr>
                <w:color w:val="242021"/>
                <w:sz w:val="22"/>
                <w:szCs w:val="22"/>
              </w:rPr>
            </w:rPrChange>
          </w:rPr>
          <w:delText xml:space="preserve"> </w:delText>
        </w:r>
        <w:r w:rsidRPr="00BE70D2" w:rsidDel="002701EB">
          <w:rPr>
            <w:rFonts w:ascii="Times New Roman" w:hAnsi="Times New Roman" w:cs="Times New Roman"/>
            <w:color w:val="000000" w:themeColor="text1"/>
            <w:sz w:val="22"/>
            <w:szCs w:val="22"/>
            <w:rPrChange w:id="5495" w:author="Chen Liao" w:date="2021-06-01T21:13:00Z">
              <w:rPr>
                <w:color w:val="242021"/>
                <w:sz w:val="22"/>
                <w:szCs w:val="22"/>
              </w:rPr>
            </w:rPrChange>
          </w:rPr>
          <w:delText>by q</w:delText>
        </w:r>
        <w:r w:rsidR="00162E96" w:rsidRPr="00BE70D2" w:rsidDel="002701EB">
          <w:rPr>
            <w:rFonts w:ascii="Times New Roman" w:hAnsi="Times New Roman" w:cs="Times New Roman"/>
            <w:color w:val="000000" w:themeColor="text1"/>
            <w:sz w:val="22"/>
            <w:szCs w:val="22"/>
            <w:rPrChange w:id="5496" w:author="Chen Liao" w:date="2021-06-01T21:13:00Z">
              <w:rPr>
                <w:color w:val="242021"/>
                <w:sz w:val="22"/>
                <w:szCs w:val="22"/>
              </w:rPr>
            </w:rPrChange>
          </w:rPr>
          <w:delText xml:space="preserve">uantitative </w:delText>
        </w:r>
        <w:r w:rsidRPr="00BE70D2" w:rsidDel="002701EB">
          <w:rPr>
            <w:rFonts w:ascii="Times New Roman" w:hAnsi="Times New Roman" w:cs="Times New Roman"/>
            <w:color w:val="000000" w:themeColor="text1"/>
            <w:sz w:val="22"/>
            <w:szCs w:val="22"/>
            <w:rPrChange w:id="5497" w:author="Chen Liao" w:date="2021-06-01T21:13:00Z">
              <w:rPr>
                <w:color w:val="242021"/>
                <w:sz w:val="22"/>
                <w:szCs w:val="22"/>
              </w:rPr>
            </w:rPrChange>
          </w:rPr>
          <w:delText xml:space="preserve">PCR </w:delText>
        </w:r>
      </w:del>
      <w:del w:id="5498" w:author="Chen Liao" w:date="2021-05-29T07:54:00Z">
        <w:r w:rsidR="00B63684" w:rsidRPr="00BE70D2" w:rsidDel="00996ADC">
          <w:rPr>
            <w:rFonts w:ascii="Times New Roman" w:hAnsi="Times New Roman" w:cs="Times New Roman"/>
            <w:color w:val="000000" w:themeColor="text1"/>
            <w:sz w:val="22"/>
            <w:szCs w:val="22"/>
            <w:rPrChange w:id="5499" w:author="Chen Liao" w:date="2021-06-01T21:13:00Z">
              <w:rPr>
                <w:color w:val="242021"/>
                <w:sz w:val="22"/>
                <w:szCs w:val="22"/>
              </w:rPr>
            </w:rPrChange>
          </w:rPr>
          <w:delText>(</w:delText>
        </w:r>
        <w:r w:rsidR="00B63684" w:rsidRPr="00BE70D2" w:rsidDel="00996ADC">
          <w:rPr>
            <w:rFonts w:ascii="Times New Roman" w:hAnsi="Times New Roman" w:cs="Times New Roman"/>
            <w:color w:val="000000" w:themeColor="text1"/>
            <w:sz w:val="22"/>
            <w:szCs w:val="22"/>
            <w:highlight w:val="yellow"/>
            <w:rPrChange w:id="5500" w:author="Chen Liao" w:date="2021-06-01T21:13:00Z">
              <w:rPr>
                <w:color w:val="242021"/>
                <w:sz w:val="22"/>
                <w:szCs w:val="22"/>
                <w:highlight w:val="yellow"/>
              </w:rPr>
            </w:rPrChange>
          </w:rPr>
          <w:delText>Fig. 3C</w:delText>
        </w:r>
        <w:r w:rsidR="00B63684" w:rsidRPr="00BE70D2" w:rsidDel="00996ADC">
          <w:rPr>
            <w:rFonts w:ascii="Times New Roman" w:hAnsi="Times New Roman" w:cs="Times New Roman"/>
            <w:color w:val="000000" w:themeColor="text1"/>
            <w:sz w:val="22"/>
            <w:szCs w:val="22"/>
            <w:rPrChange w:id="5501" w:author="Chen Liao" w:date="2021-06-01T21:13:00Z">
              <w:rPr>
                <w:color w:val="242021"/>
                <w:sz w:val="22"/>
                <w:szCs w:val="22"/>
              </w:rPr>
            </w:rPrChange>
          </w:rPr>
          <w:delText xml:space="preserve">) </w:delText>
        </w:r>
        <w:r w:rsidRPr="00BE70D2" w:rsidDel="00996ADC">
          <w:rPr>
            <w:rFonts w:ascii="Times New Roman" w:hAnsi="Times New Roman" w:cs="Times New Roman"/>
            <w:color w:val="000000" w:themeColor="text1"/>
            <w:sz w:val="22"/>
            <w:szCs w:val="22"/>
            <w:rPrChange w:id="5502" w:author="Chen Liao" w:date="2021-06-01T21:13:00Z">
              <w:rPr>
                <w:color w:val="242021"/>
                <w:sz w:val="22"/>
                <w:szCs w:val="22"/>
              </w:rPr>
            </w:rPrChange>
          </w:rPr>
          <w:delText>a</w:delText>
        </w:r>
        <w:r w:rsidR="00B63684" w:rsidRPr="00BE70D2" w:rsidDel="00996ADC">
          <w:rPr>
            <w:rFonts w:ascii="Times New Roman" w:hAnsi="Times New Roman" w:cs="Times New Roman"/>
            <w:color w:val="000000" w:themeColor="text1"/>
            <w:sz w:val="22"/>
            <w:szCs w:val="22"/>
            <w:rPrChange w:id="5503" w:author="Chen Liao" w:date="2021-06-01T21:13:00Z">
              <w:rPr>
                <w:color w:val="242021"/>
                <w:sz w:val="22"/>
                <w:szCs w:val="22"/>
              </w:rPr>
            </w:rPrChange>
          </w:rPr>
          <w:delText>n</w:delText>
        </w:r>
        <w:r w:rsidRPr="00BE70D2" w:rsidDel="00996ADC">
          <w:rPr>
            <w:rFonts w:ascii="Times New Roman" w:hAnsi="Times New Roman" w:cs="Times New Roman"/>
            <w:color w:val="000000" w:themeColor="text1"/>
            <w:sz w:val="22"/>
            <w:szCs w:val="22"/>
            <w:rPrChange w:id="5504" w:author="Chen Liao" w:date="2021-06-01T21:13:00Z">
              <w:rPr>
                <w:color w:val="242021"/>
                <w:sz w:val="22"/>
                <w:szCs w:val="22"/>
              </w:rPr>
            </w:rPrChange>
          </w:rPr>
          <w:delText xml:space="preserve">d </w:delText>
        </w:r>
        <w:r w:rsidR="00B63684" w:rsidRPr="00BE70D2" w:rsidDel="00996ADC">
          <w:rPr>
            <w:rFonts w:ascii="Times New Roman" w:hAnsi="Times New Roman" w:cs="Times New Roman"/>
            <w:color w:val="000000" w:themeColor="text1"/>
            <w:sz w:val="22"/>
            <w:szCs w:val="22"/>
            <w:rPrChange w:id="5505" w:author="Chen Liao" w:date="2021-06-01T21:13:00Z">
              <w:rPr>
                <w:color w:val="242021"/>
                <w:sz w:val="22"/>
                <w:szCs w:val="22"/>
              </w:rPr>
            </w:rPrChange>
          </w:rPr>
          <w:delText xml:space="preserve">then </w:delText>
        </w:r>
        <w:r w:rsidRPr="00BE70D2" w:rsidDel="00996ADC">
          <w:rPr>
            <w:rFonts w:ascii="Times New Roman" w:hAnsi="Times New Roman" w:cs="Times New Roman"/>
            <w:color w:val="000000" w:themeColor="text1"/>
            <w:sz w:val="22"/>
            <w:szCs w:val="22"/>
            <w:rPrChange w:id="5506" w:author="Chen Liao" w:date="2021-06-01T21:13:00Z">
              <w:rPr>
                <w:color w:val="242021"/>
                <w:sz w:val="22"/>
                <w:szCs w:val="22"/>
              </w:rPr>
            </w:rPrChange>
          </w:rPr>
          <w:delText>multipl</w:delText>
        </w:r>
        <w:r w:rsidR="00B63684" w:rsidRPr="00BE70D2" w:rsidDel="00996ADC">
          <w:rPr>
            <w:rFonts w:ascii="Times New Roman" w:hAnsi="Times New Roman" w:cs="Times New Roman"/>
            <w:color w:val="000000" w:themeColor="text1"/>
            <w:sz w:val="22"/>
            <w:szCs w:val="22"/>
            <w:rPrChange w:id="5507" w:author="Chen Liao" w:date="2021-06-01T21:13:00Z">
              <w:rPr>
                <w:color w:val="242021"/>
                <w:sz w:val="22"/>
                <w:szCs w:val="22"/>
              </w:rPr>
            </w:rPrChange>
          </w:rPr>
          <w:delText>ied</w:delText>
        </w:r>
        <w:r w:rsidRPr="00BE70D2" w:rsidDel="00996ADC">
          <w:rPr>
            <w:rFonts w:ascii="Times New Roman" w:hAnsi="Times New Roman" w:cs="Times New Roman"/>
            <w:color w:val="000000" w:themeColor="text1"/>
            <w:sz w:val="22"/>
            <w:szCs w:val="22"/>
            <w:rPrChange w:id="5508" w:author="Chen Liao" w:date="2021-06-01T21:13:00Z">
              <w:rPr>
                <w:color w:val="242021"/>
                <w:sz w:val="22"/>
                <w:szCs w:val="22"/>
              </w:rPr>
            </w:rPrChange>
          </w:rPr>
          <w:delText xml:space="preserve"> the density </w:delText>
        </w:r>
        <w:r w:rsidR="00B63684" w:rsidRPr="00BE70D2" w:rsidDel="00996ADC">
          <w:rPr>
            <w:rFonts w:ascii="Times New Roman" w:hAnsi="Times New Roman" w:cs="Times New Roman"/>
            <w:color w:val="000000" w:themeColor="text1"/>
            <w:sz w:val="22"/>
            <w:szCs w:val="22"/>
            <w:rPrChange w:id="5509" w:author="Chen Liao" w:date="2021-06-01T21:13:00Z">
              <w:rPr>
                <w:color w:val="242021"/>
                <w:sz w:val="22"/>
                <w:szCs w:val="22"/>
              </w:rPr>
            </w:rPrChange>
          </w:rPr>
          <w:delText>by</w:delText>
        </w:r>
        <w:r w:rsidRPr="00BE70D2" w:rsidDel="00996ADC">
          <w:rPr>
            <w:rFonts w:ascii="Times New Roman" w:hAnsi="Times New Roman" w:cs="Times New Roman"/>
            <w:color w:val="000000" w:themeColor="text1"/>
            <w:sz w:val="22"/>
            <w:szCs w:val="22"/>
            <w:rPrChange w:id="5510" w:author="Chen Liao" w:date="2021-06-01T21:13:00Z">
              <w:rPr>
                <w:color w:val="242021"/>
                <w:sz w:val="22"/>
                <w:szCs w:val="22"/>
              </w:rPr>
            </w:rPrChange>
          </w:rPr>
          <w:delText xml:space="preserve"> </w:delText>
        </w:r>
        <w:r w:rsidR="00B63684" w:rsidRPr="00BE70D2" w:rsidDel="00996ADC">
          <w:rPr>
            <w:rFonts w:ascii="Times New Roman" w:hAnsi="Times New Roman" w:cs="Times New Roman"/>
            <w:color w:val="000000" w:themeColor="text1"/>
            <w:sz w:val="22"/>
            <w:szCs w:val="22"/>
            <w:rPrChange w:id="5511" w:author="Chen Liao" w:date="2021-06-01T21:13:00Z">
              <w:rPr>
                <w:color w:val="242021"/>
                <w:sz w:val="22"/>
                <w:szCs w:val="22"/>
              </w:rPr>
            </w:rPrChange>
          </w:rPr>
          <w:delText xml:space="preserve">their </w:delText>
        </w:r>
        <w:r w:rsidRPr="00BE70D2" w:rsidDel="00996ADC">
          <w:rPr>
            <w:rFonts w:ascii="Times New Roman" w:hAnsi="Times New Roman" w:cs="Times New Roman"/>
            <w:color w:val="000000" w:themeColor="text1"/>
            <w:sz w:val="22"/>
            <w:szCs w:val="22"/>
            <w:rPrChange w:id="5512" w:author="Chen Liao" w:date="2021-06-01T21:13:00Z">
              <w:rPr>
                <w:color w:val="242021"/>
                <w:sz w:val="22"/>
                <w:szCs w:val="22"/>
              </w:rPr>
            </w:rPrChange>
          </w:rPr>
          <w:delText xml:space="preserve">relative abundance to </w:delText>
        </w:r>
        <w:r w:rsidR="00B63684" w:rsidRPr="00BE70D2" w:rsidDel="00996ADC">
          <w:rPr>
            <w:rFonts w:ascii="Times New Roman" w:hAnsi="Times New Roman" w:cs="Times New Roman"/>
            <w:color w:val="000000" w:themeColor="text1"/>
            <w:sz w:val="22"/>
            <w:szCs w:val="22"/>
            <w:rPrChange w:id="5513" w:author="Chen Liao" w:date="2021-06-01T21:13:00Z">
              <w:rPr>
                <w:color w:val="242021"/>
                <w:sz w:val="22"/>
                <w:szCs w:val="22"/>
              </w:rPr>
            </w:rPrChange>
          </w:rPr>
          <w:delText>ca</w:delText>
        </w:r>
        <w:r w:rsidR="00D73853" w:rsidRPr="00BE70D2" w:rsidDel="00996ADC">
          <w:rPr>
            <w:rFonts w:ascii="Times New Roman" w:hAnsi="Times New Roman" w:cs="Times New Roman"/>
            <w:color w:val="000000" w:themeColor="text1"/>
            <w:sz w:val="22"/>
            <w:szCs w:val="22"/>
            <w:rPrChange w:id="5514" w:author="Chen Liao" w:date="2021-06-01T21:13:00Z">
              <w:rPr>
                <w:color w:val="242021"/>
                <w:sz w:val="22"/>
                <w:szCs w:val="22"/>
              </w:rPr>
            </w:rPrChange>
          </w:rPr>
          <w:delText>lcul</w:delText>
        </w:r>
        <w:r w:rsidR="00B63684" w:rsidRPr="00BE70D2" w:rsidDel="00996ADC">
          <w:rPr>
            <w:rFonts w:ascii="Times New Roman" w:hAnsi="Times New Roman" w:cs="Times New Roman"/>
            <w:color w:val="000000" w:themeColor="text1"/>
            <w:sz w:val="22"/>
            <w:szCs w:val="22"/>
            <w:rPrChange w:id="5515" w:author="Chen Liao" w:date="2021-06-01T21:13:00Z">
              <w:rPr>
                <w:color w:val="242021"/>
                <w:sz w:val="22"/>
                <w:szCs w:val="22"/>
              </w:rPr>
            </w:rPrChange>
          </w:rPr>
          <w:delText xml:space="preserve">ate </w:delText>
        </w:r>
        <w:r w:rsidRPr="00BE70D2" w:rsidDel="00996ADC">
          <w:rPr>
            <w:rFonts w:ascii="Times New Roman" w:hAnsi="Times New Roman" w:cs="Times New Roman"/>
            <w:color w:val="000000" w:themeColor="text1"/>
            <w:sz w:val="22"/>
            <w:szCs w:val="22"/>
            <w:rPrChange w:id="5516" w:author="Chen Liao" w:date="2021-06-01T21:13:00Z">
              <w:rPr>
                <w:color w:val="242021"/>
                <w:sz w:val="22"/>
                <w:szCs w:val="22"/>
              </w:rPr>
            </w:rPrChange>
          </w:rPr>
          <w:delText xml:space="preserve">absolute abundance. </w:delText>
        </w:r>
      </w:del>
      <w:del w:id="5517" w:author="Chen Liao" w:date="2021-05-28T07:52:00Z">
        <w:r w:rsidR="00572FA1" w:rsidRPr="00BE70D2" w:rsidDel="002701EB">
          <w:rPr>
            <w:rFonts w:ascii="Times New Roman" w:hAnsi="Times New Roman" w:cs="Times New Roman"/>
            <w:color w:val="000000" w:themeColor="text1"/>
            <w:sz w:val="22"/>
            <w:szCs w:val="22"/>
            <w:rPrChange w:id="5518" w:author="Chen Liao" w:date="2021-06-01T21:13:00Z">
              <w:rPr>
                <w:color w:val="242021"/>
                <w:sz w:val="22"/>
                <w:szCs w:val="22"/>
              </w:rPr>
            </w:rPrChange>
          </w:rPr>
          <w:delText xml:space="preserve">Except for </w:delText>
        </w:r>
        <w:r w:rsidR="00162E96" w:rsidRPr="00BE70D2" w:rsidDel="002701EB">
          <w:rPr>
            <w:rFonts w:ascii="Times New Roman" w:hAnsi="Times New Roman" w:cs="Times New Roman"/>
            <w:color w:val="000000" w:themeColor="text1"/>
            <w:sz w:val="22"/>
            <w:szCs w:val="22"/>
            <w:rPrChange w:id="5519" w:author="Chen Liao" w:date="2021-06-01T21:13:00Z">
              <w:rPr>
                <w:color w:val="242021"/>
                <w:sz w:val="22"/>
                <w:szCs w:val="22"/>
              </w:rPr>
            </w:rPrChange>
          </w:rPr>
          <w:delText xml:space="preserve">the </w:delText>
        </w:r>
        <w:r w:rsidR="00572FA1" w:rsidRPr="00BE70D2" w:rsidDel="002701EB">
          <w:rPr>
            <w:rFonts w:ascii="Times New Roman" w:hAnsi="Times New Roman" w:cs="Times New Roman"/>
            <w:color w:val="000000" w:themeColor="text1"/>
            <w:sz w:val="22"/>
            <w:szCs w:val="22"/>
            <w:rPrChange w:id="5520" w:author="Chen Liao" w:date="2021-06-01T21:13:00Z">
              <w:rPr>
                <w:color w:val="242021"/>
                <w:sz w:val="22"/>
                <w:szCs w:val="22"/>
              </w:rPr>
            </w:rPrChange>
          </w:rPr>
          <w:delText>Shanghai group</w:delText>
        </w:r>
        <w:r w:rsidR="00746FF8" w:rsidRPr="00BE70D2" w:rsidDel="002701EB">
          <w:rPr>
            <w:rFonts w:ascii="Times New Roman" w:hAnsi="Times New Roman" w:cs="Times New Roman"/>
            <w:color w:val="000000" w:themeColor="text1"/>
            <w:sz w:val="22"/>
            <w:szCs w:val="22"/>
            <w:rPrChange w:id="5521" w:author="Chen Liao" w:date="2021-06-01T21:13:00Z">
              <w:rPr>
                <w:color w:val="242021"/>
                <w:sz w:val="22"/>
                <w:szCs w:val="22"/>
              </w:rPr>
            </w:rPrChange>
          </w:rPr>
          <w:delText xml:space="preserve"> (despite high inulinase abundance)</w:delText>
        </w:r>
        <w:r w:rsidR="00572FA1" w:rsidRPr="00BE70D2" w:rsidDel="002701EB">
          <w:rPr>
            <w:rFonts w:ascii="Times New Roman" w:hAnsi="Times New Roman" w:cs="Times New Roman"/>
            <w:color w:val="000000" w:themeColor="text1"/>
            <w:sz w:val="22"/>
            <w:szCs w:val="22"/>
            <w:rPrChange w:id="5522" w:author="Chen Liao" w:date="2021-06-01T21:13:00Z">
              <w:rPr>
                <w:color w:val="242021"/>
                <w:sz w:val="22"/>
                <w:szCs w:val="22"/>
              </w:rPr>
            </w:rPrChange>
          </w:rPr>
          <w:delText>, i</w:delText>
        </w:r>
        <w:r w:rsidR="00D01129" w:rsidRPr="00BE70D2" w:rsidDel="002701EB">
          <w:rPr>
            <w:rFonts w:ascii="Times New Roman" w:hAnsi="Times New Roman" w:cs="Times New Roman"/>
            <w:color w:val="000000" w:themeColor="text1"/>
            <w:sz w:val="22"/>
            <w:szCs w:val="22"/>
            <w:rPrChange w:id="5523" w:author="Chen Liao" w:date="2021-06-01T21:13:00Z">
              <w:rPr>
                <w:color w:val="242021"/>
                <w:sz w:val="22"/>
                <w:szCs w:val="22"/>
              </w:rPr>
            </w:rPrChange>
          </w:rPr>
          <w:delText xml:space="preserve">nulin nourished gut microbes by </w:delText>
        </w:r>
        <w:r w:rsidR="005E0E53" w:rsidRPr="00BE70D2" w:rsidDel="002701EB">
          <w:rPr>
            <w:rFonts w:ascii="Times New Roman" w:hAnsi="Times New Roman" w:cs="Times New Roman"/>
            <w:color w:val="000000" w:themeColor="text1"/>
            <w:sz w:val="22"/>
            <w:szCs w:val="22"/>
            <w:rPrChange w:id="5524" w:author="Chen Liao" w:date="2021-06-01T21:13:00Z">
              <w:rPr>
                <w:color w:val="242021"/>
                <w:sz w:val="22"/>
                <w:szCs w:val="22"/>
              </w:rPr>
            </w:rPrChange>
          </w:rPr>
          <w:delText>rapidly</w:delText>
        </w:r>
        <w:r w:rsidR="00E36D1E" w:rsidRPr="00BE70D2" w:rsidDel="002701EB">
          <w:rPr>
            <w:rFonts w:ascii="Times New Roman" w:hAnsi="Times New Roman" w:cs="Times New Roman"/>
            <w:color w:val="000000" w:themeColor="text1"/>
            <w:sz w:val="22"/>
            <w:szCs w:val="22"/>
            <w:rPrChange w:id="5525" w:author="Chen Liao" w:date="2021-06-01T21:13:00Z">
              <w:rPr>
                <w:color w:val="242021"/>
                <w:sz w:val="22"/>
                <w:szCs w:val="22"/>
              </w:rPr>
            </w:rPrChange>
          </w:rPr>
          <w:delText xml:space="preserve"> </w:delText>
        </w:r>
        <w:r w:rsidR="000A24AE" w:rsidRPr="00BE70D2" w:rsidDel="002701EB">
          <w:rPr>
            <w:rFonts w:ascii="Times New Roman" w:hAnsi="Times New Roman" w:cs="Times New Roman"/>
            <w:color w:val="000000" w:themeColor="text1"/>
            <w:sz w:val="22"/>
            <w:szCs w:val="22"/>
            <w:rPrChange w:id="5526" w:author="Chen Liao" w:date="2021-06-01T21:13:00Z">
              <w:rPr>
                <w:color w:val="242021"/>
                <w:sz w:val="22"/>
                <w:szCs w:val="22"/>
              </w:rPr>
            </w:rPrChange>
          </w:rPr>
          <w:delText>(in a</w:delText>
        </w:r>
        <w:r w:rsidR="00E36D1E" w:rsidRPr="00BE70D2" w:rsidDel="002701EB">
          <w:rPr>
            <w:rFonts w:ascii="Times New Roman" w:hAnsi="Times New Roman" w:cs="Times New Roman"/>
            <w:color w:val="000000" w:themeColor="text1"/>
            <w:sz w:val="22"/>
            <w:szCs w:val="22"/>
            <w:rPrChange w:id="5527" w:author="Chen Liao" w:date="2021-06-01T21:13:00Z">
              <w:rPr>
                <w:color w:val="242021"/>
                <w:sz w:val="22"/>
                <w:szCs w:val="22"/>
              </w:rPr>
            </w:rPrChange>
          </w:rPr>
          <w:delText xml:space="preserve"> day)</w:delText>
        </w:r>
        <w:r w:rsidR="00D01129" w:rsidRPr="00BE70D2" w:rsidDel="002701EB">
          <w:rPr>
            <w:rFonts w:ascii="Times New Roman" w:hAnsi="Times New Roman" w:cs="Times New Roman"/>
            <w:color w:val="000000" w:themeColor="text1"/>
            <w:sz w:val="22"/>
            <w:szCs w:val="22"/>
            <w:rPrChange w:id="5528" w:author="Chen Liao" w:date="2021-06-01T21:13:00Z">
              <w:rPr>
                <w:color w:val="242021"/>
                <w:sz w:val="22"/>
                <w:szCs w:val="22"/>
              </w:rPr>
            </w:rPrChange>
          </w:rPr>
          <w:delText xml:space="preserve"> </w:delText>
        </w:r>
        <w:r w:rsidR="00F97021" w:rsidRPr="00BE70D2" w:rsidDel="002701EB">
          <w:rPr>
            <w:rFonts w:ascii="Times New Roman" w:hAnsi="Times New Roman" w:cs="Times New Roman"/>
            <w:color w:val="000000" w:themeColor="text1"/>
            <w:sz w:val="22"/>
            <w:szCs w:val="22"/>
            <w:rPrChange w:id="5529" w:author="Chen Liao" w:date="2021-06-01T21:13:00Z">
              <w:rPr>
                <w:color w:val="242021"/>
                <w:sz w:val="22"/>
                <w:szCs w:val="22"/>
              </w:rPr>
            </w:rPrChange>
          </w:rPr>
          <w:delText>boosting</w:delText>
        </w:r>
        <w:r w:rsidR="00D01129" w:rsidRPr="00BE70D2" w:rsidDel="002701EB">
          <w:rPr>
            <w:rFonts w:ascii="Times New Roman" w:hAnsi="Times New Roman" w:cs="Times New Roman"/>
            <w:color w:val="000000" w:themeColor="text1"/>
            <w:sz w:val="22"/>
            <w:szCs w:val="22"/>
            <w:rPrChange w:id="5530" w:author="Chen Liao" w:date="2021-06-01T21:13:00Z">
              <w:rPr>
                <w:color w:val="242021"/>
                <w:sz w:val="22"/>
                <w:szCs w:val="22"/>
              </w:rPr>
            </w:rPrChange>
          </w:rPr>
          <w:delText xml:space="preserve"> their density</w:delText>
        </w:r>
        <w:r w:rsidR="00572FA1" w:rsidRPr="00BE70D2" w:rsidDel="002701EB">
          <w:rPr>
            <w:rFonts w:ascii="Times New Roman" w:hAnsi="Times New Roman" w:cs="Times New Roman"/>
            <w:color w:val="000000" w:themeColor="text1"/>
            <w:sz w:val="22"/>
            <w:szCs w:val="22"/>
            <w:rPrChange w:id="5531" w:author="Chen Liao" w:date="2021-06-01T21:13:00Z">
              <w:rPr>
                <w:color w:val="242021"/>
                <w:sz w:val="22"/>
                <w:szCs w:val="22"/>
              </w:rPr>
            </w:rPrChange>
          </w:rPr>
          <w:delText xml:space="preserve"> </w:delText>
        </w:r>
        <w:r w:rsidR="003C16E0" w:rsidRPr="00BE70D2" w:rsidDel="002701EB">
          <w:rPr>
            <w:rFonts w:ascii="Times New Roman" w:hAnsi="Times New Roman" w:cs="Times New Roman"/>
            <w:color w:val="000000" w:themeColor="text1"/>
            <w:sz w:val="22"/>
            <w:szCs w:val="22"/>
            <w:rPrChange w:id="5532" w:author="Chen Liao" w:date="2021-06-01T21:13:00Z">
              <w:rPr>
                <w:color w:val="242021"/>
                <w:sz w:val="22"/>
                <w:szCs w:val="22"/>
              </w:rPr>
            </w:rPrChange>
          </w:rPr>
          <w:delText xml:space="preserve">to </w:delText>
        </w:r>
        <w:r w:rsidR="00720E4C" w:rsidRPr="00BE70D2" w:rsidDel="002701EB">
          <w:rPr>
            <w:rFonts w:ascii="Times New Roman" w:hAnsi="Times New Roman" w:cs="Times New Roman"/>
            <w:color w:val="000000" w:themeColor="text1"/>
            <w:sz w:val="22"/>
            <w:szCs w:val="22"/>
            <w:rPrChange w:id="5533" w:author="Chen Liao" w:date="2021-06-01T21:13:00Z">
              <w:rPr>
                <w:color w:val="242021"/>
                <w:sz w:val="22"/>
                <w:szCs w:val="22"/>
              </w:rPr>
            </w:rPrChange>
          </w:rPr>
          <w:delText xml:space="preserve">more than 70% of </w:delText>
        </w:r>
        <w:r w:rsidR="00572FA1" w:rsidRPr="00BE70D2" w:rsidDel="002701EB">
          <w:rPr>
            <w:rFonts w:ascii="Times New Roman" w:hAnsi="Times New Roman" w:cs="Times New Roman"/>
            <w:color w:val="000000" w:themeColor="text1"/>
            <w:sz w:val="22"/>
            <w:szCs w:val="22"/>
            <w:rPrChange w:id="5534" w:author="Chen Liao" w:date="2021-06-01T21:13:00Z">
              <w:rPr>
                <w:color w:val="242021"/>
                <w:sz w:val="22"/>
                <w:szCs w:val="22"/>
              </w:rPr>
            </w:rPrChange>
          </w:rPr>
          <w:delText xml:space="preserve">maximum </w:delText>
        </w:r>
        <w:r w:rsidR="00993C32" w:rsidRPr="00BE70D2" w:rsidDel="002701EB">
          <w:rPr>
            <w:rFonts w:ascii="Times New Roman" w:hAnsi="Times New Roman" w:cs="Times New Roman"/>
            <w:color w:val="000000" w:themeColor="text1"/>
            <w:sz w:val="22"/>
            <w:szCs w:val="22"/>
            <w:rPrChange w:id="5535" w:author="Chen Liao" w:date="2021-06-01T21:13:00Z">
              <w:rPr>
                <w:color w:val="242021"/>
                <w:sz w:val="22"/>
                <w:szCs w:val="22"/>
              </w:rPr>
            </w:rPrChange>
          </w:rPr>
          <w:delText>load</w:delText>
        </w:r>
        <w:r w:rsidR="00572FA1" w:rsidRPr="00BE70D2" w:rsidDel="002701EB">
          <w:rPr>
            <w:rFonts w:ascii="Times New Roman" w:hAnsi="Times New Roman" w:cs="Times New Roman"/>
            <w:color w:val="000000" w:themeColor="text1"/>
            <w:sz w:val="22"/>
            <w:szCs w:val="22"/>
            <w:rPrChange w:id="5536" w:author="Chen Liao" w:date="2021-06-01T21:13:00Z">
              <w:rPr>
                <w:color w:val="242021"/>
                <w:sz w:val="22"/>
                <w:szCs w:val="22"/>
              </w:rPr>
            </w:rPrChange>
          </w:rPr>
          <w:delText>.</w:delText>
        </w:r>
        <w:r w:rsidR="00037072" w:rsidRPr="00BE70D2" w:rsidDel="002701EB">
          <w:rPr>
            <w:rFonts w:ascii="Times New Roman" w:hAnsi="Times New Roman" w:cs="Times New Roman"/>
            <w:color w:val="000000" w:themeColor="text1"/>
            <w:sz w:val="22"/>
            <w:szCs w:val="22"/>
            <w:rPrChange w:id="5537" w:author="Chen Liao" w:date="2021-06-01T21:13:00Z">
              <w:rPr>
                <w:color w:val="242021"/>
                <w:sz w:val="22"/>
                <w:szCs w:val="22"/>
              </w:rPr>
            </w:rPrChange>
          </w:rPr>
          <w:delText xml:space="preserve"> </w:delText>
        </w:r>
      </w:del>
      <w:del w:id="5538" w:author="Chen Liao" w:date="2021-05-29T07:54:00Z">
        <w:r w:rsidR="00A849CE" w:rsidRPr="00BE70D2" w:rsidDel="00996ADC">
          <w:rPr>
            <w:rFonts w:ascii="Times New Roman" w:hAnsi="Times New Roman" w:cs="Times New Roman"/>
            <w:color w:val="000000" w:themeColor="text1"/>
            <w:sz w:val="22"/>
            <w:szCs w:val="22"/>
            <w:rPrChange w:id="5539" w:author="Chen Liao" w:date="2021-06-01T21:13:00Z">
              <w:rPr>
                <w:color w:val="242021"/>
                <w:sz w:val="22"/>
                <w:szCs w:val="22"/>
              </w:rPr>
            </w:rPrChange>
          </w:rPr>
          <w:delText>Considering ecological forces driving microbiome dynamics are largely host-independent</w:delText>
        </w:r>
        <w:r w:rsidR="007359DE" w:rsidRPr="00BE70D2" w:rsidDel="00996ADC">
          <w:rPr>
            <w:rFonts w:ascii="Times New Roman" w:hAnsi="Times New Roman" w:cs="Times New Roman"/>
            <w:color w:val="000000" w:themeColor="text1"/>
            <w:sz w:val="22"/>
            <w:szCs w:val="22"/>
            <w:rPrChange w:id="5540" w:author="Chen Liao" w:date="2021-06-01T21:13:00Z">
              <w:rPr>
                <w:color w:val="242021"/>
                <w:sz w:val="22"/>
                <w:szCs w:val="22"/>
              </w:rPr>
            </w:rPrChange>
          </w:rPr>
          <w:delText xml:space="preserve"> </w:delText>
        </w:r>
        <w:r w:rsidR="007359DE" w:rsidRPr="00BE70D2" w:rsidDel="00996ADC">
          <w:rPr>
            <w:rFonts w:ascii="Times New Roman" w:hAnsi="Times New Roman" w:cs="Times New Roman"/>
            <w:color w:val="000000" w:themeColor="text1"/>
            <w:sz w:val="22"/>
            <w:szCs w:val="22"/>
            <w:rPrChange w:id="5541" w:author="Chen Liao" w:date="2021-06-01T21:13:00Z">
              <w:rPr>
                <w:color w:val="242021"/>
                <w:sz w:val="22"/>
                <w:szCs w:val="22"/>
              </w:rPr>
            </w:rPrChange>
          </w:rPr>
          <w:fldChar w:fldCharType="begin"/>
        </w:r>
        <w:r w:rsidR="002E2A76" w:rsidRPr="00BE70D2" w:rsidDel="00996ADC">
          <w:rPr>
            <w:rFonts w:ascii="Times New Roman" w:hAnsi="Times New Roman" w:cs="Times New Roman"/>
            <w:color w:val="000000" w:themeColor="text1"/>
            <w:sz w:val="22"/>
            <w:szCs w:val="22"/>
            <w:rPrChange w:id="5542" w:author="Chen Liao" w:date="2021-06-01T21:13:00Z">
              <w:rPr>
                <w:color w:val="242021"/>
                <w:sz w:val="22"/>
                <w:szCs w:val="22"/>
              </w:rPr>
            </w:rPrChange>
          </w:rPr>
          <w:delInstrText xml:space="preserve"> ADDIN NE.Ref.{352713DB-CA2D-46AB-87F1-9F1AA7D3AF3B}</w:delInstrText>
        </w:r>
        <w:r w:rsidR="007359DE" w:rsidRPr="00BE70D2" w:rsidDel="00996ADC">
          <w:rPr>
            <w:rFonts w:ascii="Times New Roman" w:hAnsi="Times New Roman" w:cs="Times New Roman"/>
            <w:color w:val="000000" w:themeColor="text1"/>
            <w:sz w:val="22"/>
            <w:szCs w:val="22"/>
            <w:rPrChange w:id="5543" w:author="Chen Liao" w:date="2021-06-01T21:13:00Z">
              <w:rPr>
                <w:color w:val="242021"/>
                <w:sz w:val="22"/>
                <w:szCs w:val="22"/>
              </w:rPr>
            </w:rPrChange>
          </w:rPr>
          <w:fldChar w:fldCharType="separate"/>
        </w:r>
        <w:r w:rsidR="00D67D1E" w:rsidRPr="00BE70D2" w:rsidDel="00996ADC">
          <w:rPr>
            <w:rFonts w:ascii="Times New Roman" w:hAnsi="Times New Roman" w:cs="Times New Roman"/>
            <w:color w:val="000000" w:themeColor="text1"/>
            <w:sz w:val="22"/>
            <w:szCs w:val="22"/>
            <w:rPrChange w:id="5544" w:author="Chen Liao" w:date="2021-06-01T21:13:00Z">
              <w:rPr>
                <w:rFonts w:hAnsiTheme="minorHAnsi"/>
                <w:color w:val="080000"/>
                <w:sz w:val="22"/>
                <w:szCs w:val="22"/>
              </w:rPr>
            </w:rPrChange>
          </w:rPr>
          <w:delText>[34]</w:delText>
        </w:r>
        <w:r w:rsidR="007359DE" w:rsidRPr="00BE70D2" w:rsidDel="00996ADC">
          <w:rPr>
            <w:rFonts w:ascii="Times New Roman" w:hAnsi="Times New Roman" w:cs="Times New Roman"/>
            <w:color w:val="000000" w:themeColor="text1"/>
            <w:sz w:val="22"/>
            <w:szCs w:val="22"/>
            <w:rPrChange w:id="5545" w:author="Chen Liao" w:date="2021-06-01T21:13:00Z">
              <w:rPr>
                <w:color w:val="242021"/>
                <w:sz w:val="22"/>
                <w:szCs w:val="22"/>
              </w:rPr>
            </w:rPrChange>
          </w:rPr>
          <w:fldChar w:fldCharType="end"/>
        </w:r>
        <w:r w:rsidR="00D55398" w:rsidRPr="00BE70D2" w:rsidDel="00996ADC">
          <w:rPr>
            <w:rFonts w:ascii="Times New Roman" w:hAnsi="Times New Roman" w:cs="Times New Roman"/>
            <w:color w:val="000000" w:themeColor="text1"/>
            <w:sz w:val="22"/>
            <w:szCs w:val="22"/>
            <w:rPrChange w:id="5546" w:author="Chen Liao" w:date="2021-06-01T21:13:00Z">
              <w:rPr>
                <w:color w:val="242021"/>
                <w:sz w:val="22"/>
                <w:szCs w:val="22"/>
              </w:rPr>
            </w:rPrChange>
          </w:rPr>
          <w:delText>, t</w:delText>
        </w:r>
        <w:r w:rsidR="008B7AEB" w:rsidRPr="00BE70D2" w:rsidDel="00996ADC">
          <w:rPr>
            <w:rFonts w:ascii="Times New Roman" w:hAnsi="Times New Roman" w:cs="Times New Roman"/>
            <w:color w:val="000000" w:themeColor="text1"/>
            <w:sz w:val="22"/>
            <w:szCs w:val="22"/>
            <w:rPrChange w:id="5547" w:author="Chen Liao" w:date="2021-06-01T21:13:00Z">
              <w:rPr>
                <w:color w:val="242021"/>
                <w:sz w:val="22"/>
                <w:szCs w:val="22"/>
              </w:rPr>
            </w:rPrChange>
          </w:rPr>
          <w:delText>he time-series data</w:delText>
        </w:r>
        <w:r w:rsidR="009A6642" w:rsidRPr="00BE70D2" w:rsidDel="00996ADC">
          <w:rPr>
            <w:rFonts w:ascii="Times New Roman" w:hAnsi="Times New Roman" w:cs="Times New Roman"/>
            <w:color w:val="000000" w:themeColor="text1"/>
            <w:sz w:val="22"/>
            <w:szCs w:val="22"/>
            <w:rPrChange w:id="5548" w:author="Chen Liao" w:date="2021-06-01T21:13:00Z">
              <w:rPr>
                <w:color w:val="242021"/>
                <w:sz w:val="22"/>
                <w:szCs w:val="22"/>
              </w:rPr>
            </w:rPrChange>
          </w:rPr>
          <w:delText xml:space="preserve"> from all mice</w:delText>
        </w:r>
        <w:r w:rsidR="008B7AEB" w:rsidRPr="00BE70D2" w:rsidDel="00996ADC">
          <w:rPr>
            <w:rFonts w:ascii="Times New Roman" w:hAnsi="Times New Roman" w:cs="Times New Roman"/>
            <w:color w:val="000000" w:themeColor="text1"/>
            <w:sz w:val="22"/>
            <w:szCs w:val="22"/>
            <w:rPrChange w:id="5549" w:author="Chen Liao" w:date="2021-06-01T21:13:00Z">
              <w:rPr>
                <w:color w:val="242021"/>
                <w:sz w:val="22"/>
                <w:szCs w:val="22"/>
              </w:rPr>
            </w:rPrChange>
          </w:rPr>
          <w:delText xml:space="preserve"> were </w:delText>
        </w:r>
        <w:r w:rsidR="006D570A" w:rsidRPr="00BE70D2" w:rsidDel="00996ADC">
          <w:rPr>
            <w:rFonts w:ascii="Times New Roman" w:hAnsi="Times New Roman" w:cs="Times New Roman"/>
            <w:color w:val="000000" w:themeColor="text1"/>
            <w:sz w:val="22"/>
            <w:szCs w:val="22"/>
            <w:rPrChange w:id="5550" w:author="Chen Liao" w:date="2021-06-01T21:13:00Z">
              <w:rPr>
                <w:color w:val="242021"/>
                <w:sz w:val="22"/>
                <w:szCs w:val="22"/>
              </w:rPr>
            </w:rPrChange>
          </w:rPr>
          <w:delText xml:space="preserve">simultaneously </w:delText>
        </w:r>
        <w:r w:rsidR="008B7AEB" w:rsidRPr="00BE70D2" w:rsidDel="00996ADC">
          <w:rPr>
            <w:rFonts w:ascii="Times New Roman" w:hAnsi="Times New Roman" w:cs="Times New Roman"/>
            <w:color w:val="000000" w:themeColor="text1"/>
            <w:sz w:val="22"/>
            <w:szCs w:val="22"/>
            <w:rPrChange w:id="5551" w:author="Chen Liao" w:date="2021-06-01T21:13:00Z">
              <w:rPr>
                <w:color w:val="242021"/>
                <w:sz w:val="22"/>
                <w:szCs w:val="22"/>
              </w:rPr>
            </w:rPrChange>
          </w:rPr>
          <w:delText xml:space="preserve">fed into </w:delText>
        </w:r>
        <w:r w:rsidR="00D55398" w:rsidRPr="00BE70D2" w:rsidDel="00996ADC">
          <w:rPr>
            <w:rFonts w:ascii="Times New Roman" w:hAnsi="Times New Roman" w:cs="Times New Roman"/>
            <w:color w:val="000000" w:themeColor="text1"/>
            <w:sz w:val="22"/>
            <w:szCs w:val="22"/>
            <w:rPrChange w:id="5552" w:author="Chen Liao" w:date="2021-06-01T21:13:00Z">
              <w:rPr>
                <w:color w:val="242021"/>
                <w:sz w:val="22"/>
                <w:szCs w:val="22"/>
              </w:rPr>
            </w:rPrChange>
          </w:rPr>
          <w:delText>the gLV model</w:delText>
        </w:r>
        <w:r w:rsidR="009B1E7F" w:rsidRPr="00BE70D2" w:rsidDel="00996ADC">
          <w:rPr>
            <w:rFonts w:ascii="Times New Roman" w:hAnsi="Times New Roman" w:cs="Times New Roman"/>
            <w:color w:val="000000" w:themeColor="text1"/>
            <w:sz w:val="22"/>
            <w:szCs w:val="22"/>
            <w:rPrChange w:id="5553" w:author="Chen Liao" w:date="2021-06-01T21:13:00Z">
              <w:rPr>
                <w:color w:val="242021"/>
                <w:sz w:val="22"/>
                <w:szCs w:val="22"/>
              </w:rPr>
            </w:rPrChange>
          </w:rPr>
          <w:delText xml:space="preserve"> after grouping</w:delText>
        </w:r>
        <w:r w:rsidR="00707183" w:rsidRPr="00BE70D2" w:rsidDel="00996ADC">
          <w:rPr>
            <w:rFonts w:ascii="Times New Roman" w:hAnsi="Times New Roman" w:cs="Times New Roman"/>
            <w:color w:val="000000" w:themeColor="text1"/>
            <w:sz w:val="22"/>
            <w:szCs w:val="22"/>
            <w:rPrChange w:id="5554" w:author="Chen Liao" w:date="2021-06-01T21:13:00Z">
              <w:rPr>
                <w:color w:val="242021"/>
                <w:sz w:val="22"/>
                <w:szCs w:val="22"/>
              </w:rPr>
            </w:rPrChange>
          </w:rPr>
          <w:delText xml:space="preserve"> bacteria </w:delText>
        </w:r>
        <w:r w:rsidR="009404DB" w:rsidRPr="00BE70D2" w:rsidDel="00996ADC">
          <w:rPr>
            <w:rFonts w:ascii="Times New Roman" w:hAnsi="Times New Roman" w:cs="Times New Roman"/>
            <w:color w:val="000000" w:themeColor="text1"/>
            <w:sz w:val="22"/>
            <w:szCs w:val="22"/>
            <w:rPrChange w:id="5555" w:author="Chen Liao" w:date="2021-06-01T21:13:00Z">
              <w:rPr>
                <w:color w:val="242021"/>
                <w:sz w:val="22"/>
                <w:szCs w:val="22"/>
              </w:rPr>
            </w:rPrChange>
          </w:rPr>
          <w:delText>according to</w:delText>
        </w:r>
        <w:r w:rsidR="00707183" w:rsidRPr="00BE70D2" w:rsidDel="00996ADC">
          <w:rPr>
            <w:rFonts w:ascii="Times New Roman" w:hAnsi="Times New Roman" w:cs="Times New Roman"/>
            <w:color w:val="000000" w:themeColor="text1"/>
            <w:sz w:val="22"/>
            <w:szCs w:val="22"/>
            <w:rPrChange w:id="5556" w:author="Chen Liao" w:date="2021-06-01T21:13:00Z">
              <w:rPr>
                <w:color w:val="242021"/>
                <w:sz w:val="22"/>
                <w:szCs w:val="22"/>
              </w:rPr>
            </w:rPrChange>
          </w:rPr>
          <w:delText xml:space="preserve"> their lowest classified taxonomic ranks</w:delText>
        </w:r>
        <w:r w:rsidR="009B1E7F" w:rsidRPr="00BE70D2" w:rsidDel="00996ADC">
          <w:rPr>
            <w:rFonts w:ascii="Times New Roman" w:hAnsi="Times New Roman" w:cs="Times New Roman"/>
            <w:color w:val="000000" w:themeColor="text1"/>
            <w:sz w:val="22"/>
            <w:szCs w:val="22"/>
            <w:rPrChange w:id="5557" w:author="Chen Liao" w:date="2021-06-01T21:13:00Z">
              <w:rPr>
                <w:color w:val="242021"/>
                <w:sz w:val="22"/>
                <w:szCs w:val="22"/>
              </w:rPr>
            </w:rPrChange>
          </w:rPr>
          <w:delText xml:space="preserve">. </w:delText>
        </w:r>
      </w:del>
      <w:ins w:id="5558" w:author="Chen Liao" w:date="2021-05-29T09:11:00Z">
        <w:r w:rsidR="006B31CF" w:rsidRPr="00BE70D2">
          <w:rPr>
            <w:rFonts w:ascii="Times New Roman" w:hAnsi="Times New Roman" w:cs="Times New Roman"/>
            <w:color w:val="000000" w:themeColor="text1"/>
            <w:sz w:val="22"/>
            <w:szCs w:val="22"/>
            <w:rPrChange w:id="5559" w:author="Chen Liao" w:date="2021-06-01T21:13:00Z">
              <w:rPr>
                <w:rFonts w:ascii="Times New Roman" w:hAnsi="Times New Roman" w:cs="Times New Roman"/>
                <w:color w:val="000000" w:themeColor="text1"/>
                <w:sz w:val="22"/>
                <w:szCs w:val="22"/>
              </w:rPr>
            </w:rPrChange>
          </w:rPr>
          <w:t xml:space="preserve">The </w:t>
        </w:r>
        <w:proofErr w:type="spellStart"/>
        <w:r w:rsidR="006B31CF" w:rsidRPr="00BE70D2">
          <w:rPr>
            <w:rFonts w:ascii="Times New Roman" w:hAnsi="Times New Roman" w:cs="Times New Roman"/>
            <w:color w:val="000000" w:themeColor="text1"/>
            <w:sz w:val="22"/>
            <w:szCs w:val="22"/>
            <w:rPrChange w:id="5560" w:author="Chen Liao" w:date="2021-06-01T21:13:00Z">
              <w:rPr>
                <w:rFonts w:ascii="Times New Roman" w:hAnsi="Times New Roman" w:cs="Times New Roman"/>
                <w:color w:val="000000" w:themeColor="text1"/>
                <w:sz w:val="22"/>
                <w:szCs w:val="22"/>
              </w:rPr>
            </w:rPrChange>
          </w:rPr>
          <w:t>gLV</w:t>
        </w:r>
        <w:proofErr w:type="spellEnd"/>
        <w:r w:rsidR="006B31CF" w:rsidRPr="00BE70D2">
          <w:rPr>
            <w:rFonts w:ascii="Times New Roman" w:hAnsi="Times New Roman" w:cs="Times New Roman"/>
            <w:color w:val="000000" w:themeColor="text1"/>
            <w:sz w:val="22"/>
            <w:szCs w:val="22"/>
            <w:rPrChange w:id="5561" w:author="Chen Liao" w:date="2021-06-01T21:13:00Z">
              <w:rPr>
                <w:rFonts w:ascii="Times New Roman" w:hAnsi="Times New Roman" w:cs="Times New Roman"/>
                <w:color w:val="000000" w:themeColor="text1"/>
                <w:sz w:val="22"/>
                <w:szCs w:val="22"/>
              </w:rPr>
            </w:rPrChange>
          </w:rPr>
          <w:t>-based ecological model</w:t>
        </w:r>
      </w:ins>
      <w:del w:id="5562" w:author="Chen Liao" w:date="2021-05-29T09:11:00Z">
        <w:r w:rsidR="009B1E7F" w:rsidRPr="00BE70D2" w:rsidDel="006B31CF">
          <w:rPr>
            <w:rFonts w:ascii="Times New Roman" w:hAnsi="Times New Roman" w:cs="Times New Roman"/>
            <w:color w:val="000000" w:themeColor="text1"/>
            <w:sz w:val="22"/>
            <w:szCs w:val="22"/>
            <w:rPrChange w:id="5563" w:author="Chen Liao" w:date="2021-06-01T21:13:00Z">
              <w:rPr>
                <w:color w:val="242021"/>
                <w:sz w:val="22"/>
                <w:szCs w:val="22"/>
              </w:rPr>
            </w:rPrChange>
          </w:rPr>
          <w:delText>W</w:delText>
        </w:r>
        <w:r w:rsidR="00356BCE" w:rsidRPr="00BE70D2" w:rsidDel="006B31CF">
          <w:rPr>
            <w:rFonts w:ascii="Times New Roman" w:hAnsi="Times New Roman" w:cs="Times New Roman"/>
            <w:color w:val="000000" w:themeColor="text1"/>
            <w:sz w:val="22"/>
            <w:szCs w:val="22"/>
            <w:rPrChange w:id="5564" w:author="Chen Liao" w:date="2021-06-01T21:13:00Z">
              <w:rPr>
                <w:color w:val="242021"/>
                <w:sz w:val="22"/>
                <w:szCs w:val="22"/>
              </w:rPr>
            </w:rPrChange>
          </w:rPr>
          <w:delText>e</w:delText>
        </w:r>
      </w:del>
      <w:r w:rsidR="00356BCE" w:rsidRPr="00BE70D2">
        <w:rPr>
          <w:rFonts w:ascii="Times New Roman" w:hAnsi="Times New Roman" w:cs="Times New Roman"/>
          <w:color w:val="000000" w:themeColor="text1"/>
          <w:sz w:val="22"/>
          <w:szCs w:val="22"/>
          <w:rPrChange w:id="5565" w:author="Chen Liao" w:date="2021-06-01T21:13:00Z">
            <w:rPr>
              <w:color w:val="242021"/>
              <w:sz w:val="22"/>
              <w:szCs w:val="22"/>
            </w:rPr>
          </w:rPrChange>
        </w:rPr>
        <w:t xml:space="preserve"> i</w:t>
      </w:r>
      <w:r w:rsidR="00193E68" w:rsidRPr="00BE70D2">
        <w:rPr>
          <w:rFonts w:ascii="Times New Roman" w:hAnsi="Times New Roman" w:cs="Times New Roman"/>
          <w:color w:val="000000" w:themeColor="text1"/>
          <w:sz w:val="22"/>
          <w:szCs w:val="22"/>
          <w:rPrChange w:id="5566" w:author="Chen Liao" w:date="2021-06-01T21:13:00Z">
            <w:rPr>
              <w:color w:val="242021"/>
              <w:sz w:val="22"/>
              <w:szCs w:val="22"/>
            </w:rPr>
          </w:rPrChange>
        </w:rPr>
        <w:t xml:space="preserve">dentified </w:t>
      </w:r>
      <w:r w:rsidR="001C6A0D" w:rsidRPr="00BE70D2">
        <w:rPr>
          <w:rFonts w:ascii="Times New Roman" w:hAnsi="Times New Roman" w:cs="Times New Roman"/>
          <w:color w:val="000000" w:themeColor="text1"/>
          <w:sz w:val="22"/>
          <w:szCs w:val="22"/>
          <w:rPrChange w:id="5567" w:author="Chen Liao" w:date="2021-06-01T21:13:00Z">
            <w:rPr>
              <w:color w:val="242021"/>
              <w:sz w:val="22"/>
              <w:szCs w:val="22"/>
            </w:rPr>
          </w:rPrChange>
        </w:rPr>
        <w:t xml:space="preserve">five </w:t>
      </w:r>
      <w:ins w:id="5568" w:author="Chen Liao" w:date="2021-05-29T09:19:00Z">
        <w:r w:rsidR="0086073A" w:rsidRPr="00BE70D2">
          <w:rPr>
            <w:rFonts w:ascii="Times New Roman" w:hAnsi="Times New Roman" w:cs="Times New Roman"/>
            <w:sz w:val="22"/>
            <w:szCs w:val="22"/>
            <w:rPrChange w:id="5569" w:author="Chen Liao" w:date="2021-06-01T21:13:00Z">
              <w:rPr>
                <w:rFonts w:ascii="Times New Roman" w:hAnsi="Times New Roman" w:cs="Times New Roman"/>
                <w:sz w:val="22"/>
                <w:szCs w:val="22"/>
              </w:rPr>
            </w:rPrChange>
          </w:rPr>
          <w:t>taxonomically heterogenous</w:t>
        </w:r>
        <w:r w:rsidR="0086073A" w:rsidRPr="00BE70D2">
          <w:rPr>
            <w:rFonts w:ascii="Times New Roman" w:hAnsi="Times New Roman" w:cs="Times New Roman"/>
            <w:color w:val="000000" w:themeColor="text1"/>
            <w:sz w:val="22"/>
            <w:szCs w:val="22"/>
            <w:rPrChange w:id="5570" w:author="Chen Liao" w:date="2021-06-01T21:13:00Z">
              <w:rPr>
                <w:rFonts w:ascii="Times New Roman" w:hAnsi="Times New Roman" w:cs="Times New Roman"/>
                <w:color w:val="000000" w:themeColor="text1"/>
                <w:sz w:val="22"/>
                <w:szCs w:val="22"/>
              </w:rPr>
            </w:rPrChange>
          </w:rPr>
          <w:t xml:space="preserve"> candidates for </w:t>
        </w:r>
      </w:ins>
      <w:r w:rsidR="00193E68" w:rsidRPr="00BE70D2">
        <w:rPr>
          <w:rFonts w:ascii="Times New Roman" w:hAnsi="Times New Roman" w:cs="Times New Roman"/>
          <w:color w:val="000000" w:themeColor="text1"/>
          <w:sz w:val="22"/>
          <w:szCs w:val="22"/>
          <w:rPrChange w:id="5571" w:author="Chen Liao" w:date="2021-06-01T21:13:00Z">
            <w:rPr>
              <w:color w:val="242021"/>
              <w:sz w:val="22"/>
              <w:szCs w:val="22"/>
            </w:rPr>
          </w:rPrChange>
        </w:rPr>
        <w:t xml:space="preserve">inulin </w:t>
      </w:r>
      <w:del w:id="5572" w:author="Chen Liao" w:date="2021-05-29T07:56:00Z">
        <w:r w:rsidR="00193E68" w:rsidRPr="00BE70D2" w:rsidDel="005975CF">
          <w:rPr>
            <w:rFonts w:ascii="Times New Roman" w:hAnsi="Times New Roman" w:cs="Times New Roman"/>
            <w:color w:val="000000" w:themeColor="text1"/>
            <w:sz w:val="22"/>
            <w:szCs w:val="22"/>
            <w:rPrChange w:id="5573" w:author="Chen Liao" w:date="2021-06-01T21:13:00Z">
              <w:rPr>
                <w:color w:val="242021"/>
                <w:sz w:val="22"/>
                <w:szCs w:val="22"/>
              </w:rPr>
            </w:rPrChange>
          </w:rPr>
          <w:delText>responders</w:delText>
        </w:r>
        <w:r w:rsidR="0019667E" w:rsidRPr="00BE70D2" w:rsidDel="005975CF">
          <w:rPr>
            <w:rFonts w:ascii="Times New Roman" w:hAnsi="Times New Roman" w:cs="Times New Roman"/>
            <w:color w:val="000000" w:themeColor="text1"/>
            <w:sz w:val="22"/>
            <w:szCs w:val="22"/>
            <w:rPrChange w:id="5574" w:author="Chen Liao" w:date="2021-06-01T21:13:00Z">
              <w:rPr>
                <w:color w:val="242021"/>
                <w:sz w:val="22"/>
                <w:szCs w:val="22"/>
              </w:rPr>
            </w:rPrChange>
          </w:rPr>
          <w:delText xml:space="preserve"> </w:delText>
        </w:r>
      </w:del>
      <w:ins w:id="5575" w:author="Chen Liao" w:date="2021-05-29T07:56:00Z">
        <w:r w:rsidR="005975CF" w:rsidRPr="00BE70D2">
          <w:rPr>
            <w:rFonts w:ascii="Times New Roman" w:hAnsi="Times New Roman" w:cs="Times New Roman"/>
            <w:color w:val="000000" w:themeColor="text1"/>
            <w:sz w:val="22"/>
            <w:szCs w:val="22"/>
            <w:rPrChange w:id="5576" w:author="Chen Liao" w:date="2021-06-01T21:13:00Z">
              <w:rPr>
                <w:color w:val="242021"/>
                <w:sz w:val="22"/>
                <w:szCs w:val="22"/>
              </w:rPr>
            </w:rPrChange>
          </w:rPr>
          <w:t>degra</w:t>
        </w:r>
      </w:ins>
      <w:ins w:id="5577" w:author="Chen Liao" w:date="2021-05-29T09:20:00Z">
        <w:r w:rsidR="0086073A" w:rsidRPr="00BE70D2">
          <w:rPr>
            <w:rFonts w:ascii="Times New Roman" w:hAnsi="Times New Roman" w:cs="Times New Roman"/>
            <w:color w:val="000000" w:themeColor="text1"/>
            <w:sz w:val="22"/>
            <w:szCs w:val="22"/>
            <w:rPrChange w:id="5578" w:author="Chen Liao" w:date="2021-06-01T21:13:00Z">
              <w:rPr>
                <w:rFonts w:ascii="Times New Roman" w:hAnsi="Times New Roman" w:cs="Times New Roman"/>
                <w:color w:val="000000" w:themeColor="text1"/>
                <w:sz w:val="22"/>
                <w:szCs w:val="22"/>
              </w:rPr>
            </w:rPrChange>
          </w:rPr>
          <w:t>dation</w:t>
        </w:r>
      </w:ins>
      <w:ins w:id="5579" w:author="Chen Liao" w:date="2021-05-29T08:14:00Z">
        <w:r w:rsidR="002539E6" w:rsidRPr="00BE70D2">
          <w:rPr>
            <w:rFonts w:ascii="Times New Roman" w:hAnsi="Times New Roman" w:cs="Times New Roman"/>
            <w:color w:val="000000" w:themeColor="text1"/>
            <w:sz w:val="22"/>
            <w:szCs w:val="22"/>
            <w:rPrChange w:id="5580" w:author="Chen Liao" w:date="2021-06-01T21:13:00Z">
              <w:rPr>
                <w:rFonts w:ascii="Times New Roman" w:hAnsi="Times New Roman" w:cs="Times New Roman"/>
                <w:color w:val="000000" w:themeColor="text1"/>
                <w:sz w:val="22"/>
                <w:szCs w:val="22"/>
              </w:rPr>
            </w:rPrChange>
          </w:rPr>
          <w:t xml:space="preserve"> </w:t>
        </w:r>
      </w:ins>
      <w:ins w:id="5581" w:author="Chen Liao" w:date="2021-05-30T00:10:00Z">
        <w:r w:rsidR="00F01EC5" w:rsidRPr="00BE70D2">
          <w:rPr>
            <w:rFonts w:ascii="Times New Roman" w:hAnsi="Times New Roman" w:cs="Times New Roman"/>
            <w:color w:val="000000" w:themeColor="text1"/>
            <w:sz w:val="22"/>
            <w:szCs w:val="22"/>
            <w:rPrChange w:id="5582" w:author="Chen Liao" w:date="2021-06-01T21:13:00Z">
              <w:rPr>
                <w:rFonts w:ascii="Times New Roman" w:hAnsi="Times New Roman" w:cs="Times New Roman"/>
                <w:color w:val="000000" w:themeColor="text1"/>
                <w:sz w:val="22"/>
                <w:szCs w:val="22"/>
              </w:rPr>
            </w:rPrChange>
          </w:rPr>
          <w:t>(</w:t>
        </w:r>
        <w:r w:rsidR="00F01EC5" w:rsidRPr="00BE70D2">
          <w:rPr>
            <w:rFonts w:ascii="Times New Roman" w:hAnsi="Times New Roman" w:cs="Times New Roman"/>
            <w:color w:val="000000" w:themeColor="text1"/>
            <w:sz w:val="22"/>
            <w:szCs w:val="22"/>
            <w:highlight w:val="yellow"/>
            <w:rPrChange w:id="5583" w:author="Chen Liao" w:date="2021-06-01T21:13:00Z">
              <w:rPr>
                <w:rFonts w:ascii="Times New Roman" w:hAnsi="Times New Roman" w:cs="Times New Roman"/>
                <w:color w:val="000000" w:themeColor="text1"/>
                <w:sz w:val="22"/>
                <w:szCs w:val="22"/>
                <w:highlight w:val="yellow"/>
              </w:rPr>
            </w:rPrChange>
          </w:rPr>
          <w:t>Fig. 4B</w:t>
        </w:r>
        <w:r w:rsidR="00F01EC5" w:rsidRPr="00BE70D2">
          <w:rPr>
            <w:rFonts w:ascii="Times New Roman" w:hAnsi="Times New Roman" w:cs="Times New Roman"/>
            <w:color w:val="000000" w:themeColor="text1"/>
            <w:sz w:val="22"/>
            <w:szCs w:val="22"/>
            <w:rPrChange w:id="5584" w:author="Chen Liao" w:date="2021-06-01T21:13:00Z">
              <w:rPr>
                <w:rFonts w:ascii="Times New Roman" w:hAnsi="Times New Roman" w:cs="Times New Roman"/>
                <w:color w:val="000000" w:themeColor="text1"/>
                <w:sz w:val="22"/>
                <w:szCs w:val="22"/>
              </w:rPr>
            </w:rPrChange>
          </w:rPr>
          <w:t xml:space="preserve">) </w:t>
        </w:r>
      </w:ins>
      <w:del w:id="5585" w:author="Chen Liao" w:date="2021-05-29T09:20:00Z">
        <w:r w:rsidR="00F3007D" w:rsidRPr="00BE70D2" w:rsidDel="0086073A">
          <w:rPr>
            <w:rFonts w:ascii="Times New Roman" w:hAnsi="Times New Roman" w:cs="Times New Roman"/>
            <w:color w:val="000000" w:themeColor="text1"/>
            <w:sz w:val="22"/>
            <w:szCs w:val="22"/>
            <w:rPrChange w:id="5586" w:author="Chen Liao" w:date="2021-06-01T21:13:00Z">
              <w:rPr>
                <w:color w:val="242021"/>
                <w:sz w:val="22"/>
                <w:szCs w:val="22"/>
              </w:rPr>
            </w:rPrChange>
          </w:rPr>
          <w:delText xml:space="preserve">at different </w:delText>
        </w:r>
      </w:del>
      <w:del w:id="5587" w:author="Chen Liao" w:date="2021-05-29T08:54:00Z">
        <w:r w:rsidR="007C0542" w:rsidRPr="00BE70D2" w:rsidDel="00786335">
          <w:rPr>
            <w:rFonts w:ascii="Times New Roman" w:hAnsi="Times New Roman" w:cs="Times New Roman"/>
            <w:color w:val="000000" w:themeColor="text1"/>
            <w:sz w:val="22"/>
            <w:szCs w:val="22"/>
            <w:rPrChange w:id="5588" w:author="Chen Liao" w:date="2021-06-01T21:13:00Z">
              <w:rPr>
                <w:color w:val="242021"/>
                <w:sz w:val="22"/>
                <w:szCs w:val="22"/>
              </w:rPr>
            </w:rPrChange>
          </w:rPr>
          <w:delText xml:space="preserve">classification </w:delText>
        </w:r>
      </w:del>
      <w:del w:id="5589" w:author="Chen Liao" w:date="2021-05-29T09:20:00Z">
        <w:r w:rsidR="00F3007D" w:rsidRPr="00BE70D2" w:rsidDel="0086073A">
          <w:rPr>
            <w:rFonts w:ascii="Times New Roman" w:hAnsi="Times New Roman" w:cs="Times New Roman"/>
            <w:color w:val="000000" w:themeColor="text1"/>
            <w:sz w:val="22"/>
            <w:szCs w:val="22"/>
            <w:rPrChange w:id="5590" w:author="Chen Liao" w:date="2021-06-01T21:13:00Z">
              <w:rPr>
                <w:color w:val="242021"/>
                <w:sz w:val="22"/>
                <w:szCs w:val="22"/>
              </w:rPr>
            </w:rPrChange>
          </w:rPr>
          <w:delText>levels</w:delText>
        </w:r>
      </w:del>
      <w:ins w:id="5591" w:author="Chen Liao" w:date="2021-05-30T04:03:00Z">
        <w:r w:rsidR="00E9661E" w:rsidRPr="00BE70D2">
          <w:rPr>
            <w:rFonts w:ascii="Times New Roman" w:hAnsi="Times New Roman" w:cs="Times New Roman"/>
            <w:color w:val="000000" w:themeColor="text1"/>
            <w:sz w:val="22"/>
            <w:szCs w:val="22"/>
            <w:rPrChange w:id="5592" w:author="Chen Liao" w:date="2021-06-01T21:13:00Z">
              <w:rPr>
                <w:rFonts w:ascii="Times New Roman" w:hAnsi="Times New Roman" w:cs="Times New Roman"/>
                <w:color w:val="000000" w:themeColor="text1"/>
                <w:sz w:val="22"/>
                <w:szCs w:val="22"/>
              </w:rPr>
            </w:rPrChange>
          </w:rPr>
          <w:t xml:space="preserve">, </w:t>
        </w:r>
      </w:ins>
      <w:del w:id="5593" w:author="Chen Liao" w:date="2021-05-29T09:20:00Z">
        <w:r w:rsidR="00967AD4" w:rsidRPr="00BE70D2" w:rsidDel="0086073A">
          <w:rPr>
            <w:rFonts w:ascii="Times New Roman" w:hAnsi="Times New Roman" w:cs="Times New Roman"/>
            <w:color w:val="000000" w:themeColor="text1"/>
            <w:sz w:val="22"/>
            <w:szCs w:val="22"/>
            <w:rPrChange w:id="5594" w:author="Chen Liao" w:date="2021-06-01T21:13:00Z">
              <w:rPr>
                <w:color w:val="242021"/>
                <w:sz w:val="22"/>
                <w:szCs w:val="22"/>
              </w:rPr>
            </w:rPrChange>
          </w:rPr>
          <w:delText xml:space="preserve"> </w:delText>
        </w:r>
      </w:del>
      <w:ins w:id="5595" w:author="Chen Liao" w:date="2021-05-29T09:10:00Z">
        <w:r w:rsidR="00EE6044" w:rsidRPr="00BE70D2">
          <w:rPr>
            <w:rFonts w:ascii="Times New Roman" w:hAnsi="Times New Roman" w:cs="Times New Roman"/>
            <w:color w:val="000000" w:themeColor="text1"/>
            <w:sz w:val="22"/>
            <w:szCs w:val="22"/>
            <w:rPrChange w:id="5596" w:author="Chen Liao" w:date="2021-06-01T21:13:00Z">
              <w:rPr>
                <w:rFonts w:ascii="Times New Roman" w:hAnsi="Times New Roman" w:cs="Times New Roman"/>
                <w:color w:val="000000" w:themeColor="text1"/>
                <w:sz w:val="22"/>
                <w:szCs w:val="22"/>
              </w:rPr>
            </w:rPrChange>
          </w:rPr>
          <w:t xml:space="preserve">all </w:t>
        </w:r>
      </w:ins>
      <w:ins w:id="5597" w:author="Chen Liao" w:date="2021-05-30T04:03:00Z">
        <w:r w:rsidR="00E9661E" w:rsidRPr="00BE70D2">
          <w:rPr>
            <w:rFonts w:ascii="Times New Roman" w:hAnsi="Times New Roman" w:cs="Times New Roman"/>
            <w:color w:val="000000" w:themeColor="text1"/>
            <w:sz w:val="22"/>
            <w:szCs w:val="22"/>
            <w:rPrChange w:id="5598" w:author="Chen Liao" w:date="2021-06-01T21:13:00Z">
              <w:rPr>
                <w:rFonts w:ascii="Times New Roman" w:hAnsi="Times New Roman" w:cs="Times New Roman"/>
                <w:color w:val="000000" w:themeColor="text1"/>
                <w:sz w:val="22"/>
                <w:szCs w:val="22"/>
              </w:rPr>
            </w:rPrChange>
          </w:rPr>
          <w:t xml:space="preserve">of which </w:t>
        </w:r>
      </w:ins>
      <w:ins w:id="5599" w:author="Chen Liao" w:date="2021-05-30T00:11:00Z">
        <w:r w:rsidR="00C146BE" w:rsidRPr="00BE70D2">
          <w:rPr>
            <w:rFonts w:ascii="Times New Roman" w:hAnsi="Times New Roman" w:cs="Times New Roman"/>
            <w:color w:val="000000" w:themeColor="text1"/>
            <w:sz w:val="22"/>
            <w:szCs w:val="22"/>
            <w:rPrChange w:id="5600" w:author="Chen Liao" w:date="2021-06-01T21:13:00Z">
              <w:rPr>
                <w:rFonts w:ascii="Times New Roman" w:hAnsi="Times New Roman" w:cs="Times New Roman"/>
                <w:color w:val="000000" w:themeColor="text1"/>
                <w:sz w:val="22"/>
                <w:szCs w:val="22"/>
              </w:rPr>
            </w:rPrChange>
          </w:rPr>
          <w:t xml:space="preserve">have been </w:t>
        </w:r>
      </w:ins>
      <w:ins w:id="5601" w:author="Chen Liao" w:date="2021-05-29T09:20:00Z">
        <w:r w:rsidR="00C26C20" w:rsidRPr="00BE70D2">
          <w:rPr>
            <w:rFonts w:ascii="Times New Roman" w:hAnsi="Times New Roman" w:cs="Times New Roman"/>
            <w:color w:val="000000" w:themeColor="text1"/>
            <w:sz w:val="22"/>
            <w:szCs w:val="22"/>
            <w:rPrChange w:id="5602" w:author="Chen Liao" w:date="2021-06-01T21:13:00Z">
              <w:rPr>
                <w:rFonts w:ascii="Times New Roman" w:hAnsi="Times New Roman" w:cs="Times New Roman"/>
                <w:color w:val="000000" w:themeColor="text1"/>
                <w:sz w:val="22"/>
                <w:szCs w:val="22"/>
              </w:rPr>
            </w:rPrChange>
          </w:rPr>
          <w:t xml:space="preserve">previously </w:t>
        </w:r>
      </w:ins>
      <w:ins w:id="5603" w:author="Chen Liao" w:date="2021-06-01T22:43:00Z">
        <w:r w:rsidR="005840AA">
          <w:rPr>
            <w:rFonts w:ascii="Times New Roman" w:hAnsi="Times New Roman" w:cs="Times New Roman"/>
            <w:color w:val="000000" w:themeColor="text1"/>
            <w:sz w:val="22"/>
            <w:szCs w:val="22"/>
          </w:rPr>
          <w:t xml:space="preserve">statistically </w:t>
        </w:r>
      </w:ins>
      <w:ins w:id="5604" w:author="Chen Liao" w:date="2021-05-29T09:10:00Z">
        <w:r w:rsidR="00EE6044" w:rsidRPr="00BE70D2">
          <w:rPr>
            <w:rFonts w:ascii="Times New Roman" w:hAnsi="Times New Roman" w:cs="Times New Roman"/>
            <w:color w:val="000000" w:themeColor="text1"/>
            <w:sz w:val="22"/>
            <w:szCs w:val="22"/>
            <w:rPrChange w:id="5605" w:author="Chen Liao" w:date="2021-06-01T21:13:00Z">
              <w:rPr>
                <w:rFonts w:ascii="Times New Roman" w:hAnsi="Times New Roman" w:cs="Times New Roman"/>
                <w:color w:val="000000" w:themeColor="text1"/>
                <w:sz w:val="22"/>
                <w:szCs w:val="22"/>
              </w:rPr>
            </w:rPrChange>
          </w:rPr>
          <w:t>inferred as the responders</w:t>
        </w:r>
      </w:ins>
      <w:del w:id="5606" w:author="Chen Liao" w:date="2021-05-30T00:10:00Z">
        <w:r w:rsidR="00967AD4" w:rsidRPr="00BE70D2" w:rsidDel="00F01EC5">
          <w:rPr>
            <w:rFonts w:ascii="Times New Roman" w:hAnsi="Times New Roman" w:cs="Times New Roman"/>
            <w:color w:val="000000" w:themeColor="text1"/>
            <w:sz w:val="22"/>
            <w:szCs w:val="22"/>
            <w:rPrChange w:id="5607" w:author="Chen Liao" w:date="2021-06-01T21:13:00Z">
              <w:rPr>
                <w:color w:val="242021"/>
                <w:sz w:val="22"/>
                <w:szCs w:val="22"/>
              </w:rPr>
            </w:rPrChange>
          </w:rPr>
          <w:delText>(</w:delText>
        </w:r>
        <w:r w:rsidR="00967AD4" w:rsidRPr="00BE70D2" w:rsidDel="00F01EC5">
          <w:rPr>
            <w:rFonts w:ascii="Times New Roman" w:hAnsi="Times New Roman" w:cs="Times New Roman"/>
            <w:color w:val="000000" w:themeColor="text1"/>
            <w:sz w:val="22"/>
            <w:szCs w:val="22"/>
            <w:highlight w:val="yellow"/>
            <w:rPrChange w:id="5608" w:author="Chen Liao" w:date="2021-06-01T21:13:00Z">
              <w:rPr>
                <w:color w:val="242021"/>
                <w:sz w:val="22"/>
                <w:szCs w:val="22"/>
                <w:highlight w:val="yellow"/>
              </w:rPr>
            </w:rPrChange>
          </w:rPr>
          <w:delText>Fig. 3</w:delText>
        </w:r>
      </w:del>
      <w:del w:id="5609" w:author="Chen Liao" w:date="2021-05-29T07:56:00Z">
        <w:r w:rsidR="00967AD4" w:rsidRPr="00BE70D2" w:rsidDel="005975CF">
          <w:rPr>
            <w:rFonts w:ascii="Times New Roman" w:hAnsi="Times New Roman" w:cs="Times New Roman"/>
            <w:color w:val="000000" w:themeColor="text1"/>
            <w:sz w:val="22"/>
            <w:szCs w:val="22"/>
            <w:highlight w:val="yellow"/>
            <w:rPrChange w:id="5610" w:author="Chen Liao" w:date="2021-06-01T21:13:00Z">
              <w:rPr>
                <w:color w:val="242021"/>
                <w:sz w:val="22"/>
                <w:szCs w:val="22"/>
                <w:highlight w:val="yellow"/>
              </w:rPr>
            </w:rPrChange>
          </w:rPr>
          <w:delText>D</w:delText>
        </w:r>
      </w:del>
      <w:del w:id="5611" w:author="Chen Liao" w:date="2021-05-30T00:10:00Z">
        <w:r w:rsidR="00967AD4" w:rsidRPr="00BE70D2" w:rsidDel="00F01EC5">
          <w:rPr>
            <w:rFonts w:ascii="Times New Roman" w:hAnsi="Times New Roman" w:cs="Times New Roman"/>
            <w:color w:val="000000" w:themeColor="text1"/>
            <w:sz w:val="22"/>
            <w:szCs w:val="22"/>
            <w:rPrChange w:id="5612" w:author="Chen Liao" w:date="2021-06-01T21:13:00Z">
              <w:rPr>
                <w:color w:val="242021"/>
                <w:sz w:val="22"/>
                <w:szCs w:val="22"/>
              </w:rPr>
            </w:rPrChange>
          </w:rPr>
          <w:delText>)</w:delText>
        </w:r>
      </w:del>
      <w:ins w:id="5613" w:author="Chen Liao" w:date="2021-05-30T00:11:00Z">
        <w:r w:rsidR="00A65FA8" w:rsidRPr="00BE70D2">
          <w:rPr>
            <w:rFonts w:ascii="Times New Roman" w:hAnsi="Times New Roman" w:cs="Times New Roman"/>
            <w:color w:val="000000" w:themeColor="text1"/>
            <w:sz w:val="22"/>
            <w:szCs w:val="22"/>
            <w:rPrChange w:id="5614" w:author="Chen Liao" w:date="2021-06-01T21:13:00Z">
              <w:rPr>
                <w:rFonts w:ascii="Times New Roman" w:hAnsi="Times New Roman" w:cs="Times New Roman"/>
                <w:color w:val="000000" w:themeColor="text1"/>
                <w:sz w:val="22"/>
                <w:szCs w:val="22"/>
              </w:rPr>
            </w:rPrChange>
          </w:rPr>
          <w:t xml:space="preserve">. </w:t>
        </w:r>
      </w:ins>
      <w:ins w:id="5615" w:author="Chen Liao" w:date="2021-05-30T00:13:00Z">
        <w:r w:rsidR="00CC6B2B" w:rsidRPr="00BE70D2">
          <w:rPr>
            <w:rFonts w:ascii="Times New Roman" w:hAnsi="Times New Roman" w:cs="Times New Roman"/>
            <w:color w:val="000000" w:themeColor="text1"/>
            <w:sz w:val="22"/>
            <w:szCs w:val="22"/>
            <w:rPrChange w:id="5616" w:author="Chen Liao" w:date="2021-06-01T21:13:00Z">
              <w:rPr>
                <w:rFonts w:ascii="Times New Roman" w:hAnsi="Times New Roman" w:cs="Times New Roman"/>
                <w:color w:val="000000" w:themeColor="text1"/>
                <w:sz w:val="22"/>
                <w:szCs w:val="22"/>
              </w:rPr>
            </w:rPrChange>
          </w:rPr>
          <w:t>Ranked f</w:t>
        </w:r>
      </w:ins>
      <w:del w:id="5617" w:author="Chen Liao" w:date="2021-05-30T00:11:00Z">
        <w:r w:rsidR="00F3007D" w:rsidRPr="00BE70D2" w:rsidDel="00A65FA8">
          <w:rPr>
            <w:rFonts w:ascii="Times New Roman" w:hAnsi="Times New Roman" w:cs="Times New Roman"/>
            <w:color w:val="000000" w:themeColor="text1"/>
            <w:sz w:val="22"/>
            <w:szCs w:val="22"/>
            <w:rPrChange w:id="5618" w:author="Chen Liao" w:date="2021-06-01T21:13:00Z">
              <w:rPr>
                <w:color w:val="242021"/>
                <w:sz w:val="22"/>
                <w:szCs w:val="22"/>
              </w:rPr>
            </w:rPrChange>
          </w:rPr>
          <w:delText>:</w:delText>
        </w:r>
        <w:r w:rsidR="009D1A2E" w:rsidRPr="00BE70D2" w:rsidDel="00A65FA8">
          <w:rPr>
            <w:rFonts w:ascii="Times New Roman" w:hAnsi="Times New Roman" w:cs="Times New Roman"/>
            <w:color w:val="000000" w:themeColor="text1"/>
            <w:sz w:val="22"/>
            <w:szCs w:val="22"/>
            <w:rPrChange w:id="5619" w:author="Chen Liao" w:date="2021-06-01T21:13:00Z">
              <w:rPr>
                <w:color w:val="242021"/>
                <w:sz w:val="22"/>
                <w:szCs w:val="22"/>
              </w:rPr>
            </w:rPrChange>
          </w:rPr>
          <w:delText xml:space="preserve"> (f</w:delText>
        </w:r>
      </w:del>
      <w:r w:rsidR="009D1A2E" w:rsidRPr="00BE70D2">
        <w:rPr>
          <w:rFonts w:ascii="Times New Roman" w:hAnsi="Times New Roman" w:cs="Times New Roman"/>
          <w:color w:val="000000" w:themeColor="text1"/>
          <w:sz w:val="22"/>
          <w:szCs w:val="22"/>
          <w:rPrChange w:id="5620" w:author="Chen Liao" w:date="2021-06-01T21:13:00Z">
            <w:rPr>
              <w:color w:val="242021"/>
              <w:sz w:val="22"/>
              <w:szCs w:val="22"/>
            </w:rPr>
          </w:rPrChange>
        </w:rPr>
        <w:t xml:space="preserve">rom </w:t>
      </w:r>
      <w:r w:rsidR="0065095A" w:rsidRPr="00BE70D2">
        <w:rPr>
          <w:rFonts w:ascii="Times New Roman" w:hAnsi="Times New Roman" w:cs="Times New Roman"/>
          <w:color w:val="000000" w:themeColor="text1"/>
          <w:sz w:val="22"/>
          <w:szCs w:val="22"/>
          <w:rPrChange w:id="5621" w:author="Chen Liao" w:date="2021-06-01T21:13:00Z">
            <w:rPr>
              <w:color w:val="242021"/>
              <w:sz w:val="22"/>
              <w:szCs w:val="22"/>
            </w:rPr>
          </w:rPrChange>
        </w:rPr>
        <w:t>highest</w:t>
      </w:r>
      <w:r w:rsidR="009D1A2E" w:rsidRPr="00BE70D2">
        <w:rPr>
          <w:rFonts w:ascii="Times New Roman" w:hAnsi="Times New Roman" w:cs="Times New Roman"/>
          <w:color w:val="000000" w:themeColor="text1"/>
          <w:sz w:val="22"/>
          <w:szCs w:val="22"/>
          <w:rPrChange w:id="5622" w:author="Chen Liao" w:date="2021-06-01T21:13:00Z">
            <w:rPr>
              <w:color w:val="242021"/>
              <w:sz w:val="22"/>
              <w:szCs w:val="22"/>
            </w:rPr>
          </w:rPrChange>
        </w:rPr>
        <w:t xml:space="preserve"> to </w:t>
      </w:r>
      <w:r w:rsidR="0065095A" w:rsidRPr="00BE70D2">
        <w:rPr>
          <w:rFonts w:ascii="Times New Roman" w:hAnsi="Times New Roman" w:cs="Times New Roman"/>
          <w:color w:val="000000" w:themeColor="text1"/>
          <w:sz w:val="22"/>
          <w:szCs w:val="22"/>
          <w:rPrChange w:id="5623" w:author="Chen Liao" w:date="2021-06-01T21:13:00Z">
            <w:rPr>
              <w:color w:val="242021"/>
              <w:sz w:val="22"/>
              <w:szCs w:val="22"/>
            </w:rPr>
          </w:rPrChange>
        </w:rPr>
        <w:t>lowest</w:t>
      </w:r>
      <w:r w:rsidR="007532C0" w:rsidRPr="00BE70D2">
        <w:rPr>
          <w:rFonts w:ascii="Times New Roman" w:hAnsi="Times New Roman" w:cs="Times New Roman"/>
          <w:color w:val="000000" w:themeColor="text1"/>
          <w:sz w:val="22"/>
          <w:szCs w:val="22"/>
          <w:rPrChange w:id="5624" w:author="Chen Liao" w:date="2021-06-01T21:13:00Z">
            <w:rPr>
              <w:color w:val="242021"/>
              <w:sz w:val="22"/>
              <w:szCs w:val="22"/>
            </w:rPr>
          </w:rPrChange>
        </w:rPr>
        <w:t xml:space="preserve"> </w:t>
      </w:r>
      <w:del w:id="5625" w:author="Chen Liao" w:date="2021-06-01T22:43:00Z">
        <w:r w:rsidR="007532C0" w:rsidRPr="00BE70D2" w:rsidDel="005840AA">
          <w:rPr>
            <w:rFonts w:ascii="Times New Roman" w:hAnsi="Times New Roman" w:cs="Times New Roman"/>
            <w:color w:val="000000" w:themeColor="text1"/>
            <w:sz w:val="22"/>
            <w:szCs w:val="22"/>
            <w:rPrChange w:id="5626" w:author="Chen Liao" w:date="2021-06-01T21:13:00Z">
              <w:rPr>
                <w:color w:val="242021"/>
                <w:sz w:val="22"/>
                <w:szCs w:val="22"/>
              </w:rPr>
            </w:rPrChange>
          </w:rPr>
          <w:delText>signal</w:delText>
        </w:r>
        <w:r w:rsidR="0065095A" w:rsidRPr="00BE70D2" w:rsidDel="005840AA">
          <w:rPr>
            <w:rFonts w:ascii="Times New Roman" w:hAnsi="Times New Roman" w:cs="Times New Roman"/>
            <w:color w:val="000000" w:themeColor="text1"/>
            <w:sz w:val="22"/>
            <w:szCs w:val="22"/>
            <w:rPrChange w:id="5627" w:author="Chen Liao" w:date="2021-06-01T21:13:00Z">
              <w:rPr>
                <w:color w:val="242021"/>
                <w:sz w:val="22"/>
                <w:szCs w:val="22"/>
              </w:rPr>
            </w:rPrChange>
          </w:rPr>
          <w:delText xml:space="preserve"> strength</w:delText>
        </w:r>
      </w:del>
      <w:ins w:id="5628" w:author="Chen Liao" w:date="2021-06-01T22:43:00Z">
        <w:r w:rsidR="005840AA">
          <w:rPr>
            <w:rFonts w:ascii="Times New Roman" w:hAnsi="Times New Roman" w:cs="Times New Roman"/>
            <w:color w:val="000000" w:themeColor="text1"/>
            <w:sz w:val="22"/>
            <w:szCs w:val="22"/>
          </w:rPr>
          <w:t>confidence</w:t>
        </w:r>
      </w:ins>
      <w:ins w:id="5629" w:author="Chen Liao" w:date="2021-05-30T00:11:00Z">
        <w:r w:rsidR="00A65FA8" w:rsidRPr="00BE70D2">
          <w:rPr>
            <w:rFonts w:ascii="Times New Roman" w:hAnsi="Times New Roman" w:cs="Times New Roman"/>
            <w:color w:val="000000" w:themeColor="text1"/>
            <w:sz w:val="22"/>
            <w:szCs w:val="22"/>
            <w:rPrChange w:id="5630" w:author="Chen Liao" w:date="2021-06-01T21:13:00Z">
              <w:rPr>
                <w:rFonts w:ascii="Times New Roman" w:hAnsi="Times New Roman" w:cs="Times New Roman"/>
                <w:color w:val="000000" w:themeColor="text1"/>
                <w:sz w:val="22"/>
                <w:szCs w:val="22"/>
              </w:rPr>
            </w:rPrChange>
          </w:rPr>
          <w:t>, these putative degraders are</w:t>
        </w:r>
      </w:ins>
      <w:del w:id="5631" w:author="Chen Liao" w:date="2021-05-30T00:11:00Z">
        <w:r w:rsidR="009D1A2E" w:rsidRPr="00BE70D2" w:rsidDel="00A65FA8">
          <w:rPr>
            <w:rFonts w:ascii="Times New Roman" w:hAnsi="Times New Roman" w:cs="Times New Roman"/>
            <w:color w:val="000000" w:themeColor="text1"/>
            <w:sz w:val="22"/>
            <w:szCs w:val="22"/>
            <w:rPrChange w:id="5632" w:author="Chen Liao" w:date="2021-06-01T21:13:00Z">
              <w:rPr>
                <w:color w:val="242021"/>
                <w:sz w:val="22"/>
                <w:szCs w:val="22"/>
              </w:rPr>
            </w:rPrChange>
          </w:rPr>
          <w:delText>)</w:delText>
        </w:r>
      </w:del>
      <w:r w:rsidR="00F3007D" w:rsidRPr="00BE70D2">
        <w:rPr>
          <w:rFonts w:ascii="Times New Roman" w:hAnsi="Times New Roman" w:cs="Times New Roman"/>
          <w:color w:val="000000" w:themeColor="text1"/>
          <w:sz w:val="22"/>
          <w:szCs w:val="22"/>
          <w:rPrChange w:id="5633" w:author="Chen Liao" w:date="2021-06-01T21:13:00Z">
            <w:rPr>
              <w:color w:val="242021"/>
              <w:sz w:val="22"/>
              <w:szCs w:val="22"/>
            </w:rPr>
          </w:rPrChange>
        </w:rPr>
        <w:t xml:space="preserve"> </w:t>
      </w:r>
      <w:r w:rsidR="00F3007D" w:rsidRPr="00BE70D2">
        <w:rPr>
          <w:rFonts w:ascii="Times New Roman" w:hAnsi="Times New Roman" w:cs="Times New Roman"/>
          <w:i/>
          <w:iCs/>
          <w:color w:val="000000" w:themeColor="text1"/>
          <w:sz w:val="22"/>
          <w:szCs w:val="22"/>
          <w:rPrChange w:id="5634" w:author="Chen Liao" w:date="2021-06-01T21:13:00Z">
            <w:rPr>
              <w:i/>
              <w:iCs/>
              <w:color w:val="242021"/>
              <w:sz w:val="22"/>
              <w:szCs w:val="22"/>
            </w:rPr>
          </w:rPrChange>
        </w:rPr>
        <w:t xml:space="preserve">Bacteroides </w:t>
      </w:r>
      <w:proofErr w:type="spellStart"/>
      <w:r w:rsidR="00F3007D" w:rsidRPr="00BE70D2">
        <w:rPr>
          <w:rFonts w:ascii="Times New Roman" w:hAnsi="Times New Roman" w:cs="Times New Roman"/>
          <w:i/>
          <w:iCs/>
          <w:color w:val="000000" w:themeColor="text1"/>
          <w:sz w:val="22"/>
          <w:szCs w:val="22"/>
          <w:rPrChange w:id="5635" w:author="Chen Liao" w:date="2021-06-01T21:13:00Z">
            <w:rPr>
              <w:i/>
              <w:iCs/>
              <w:color w:val="242021"/>
              <w:sz w:val="22"/>
              <w:szCs w:val="22"/>
            </w:rPr>
          </w:rPrChange>
        </w:rPr>
        <w:t>acidifaciens</w:t>
      </w:r>
      <w:proofErr w:type="spellEnd"/>
      <w:r w:rsidR="00F3007D" w:rsidRPr="00BE70D2">
        <w:rPr>
          <w:rFonts w:ascii="Times New Roman" w:hAnsi="Times New Roman" w:cs="Times New Roman"/>
          <w:color w:val="000000" w:themeColor="text1"/>
          <w:sz w:val="22"/>
          <w:szCs w:val="22"/>
          <w:rPrChange w:id="5636" w:author="Chen Liao" w:date="2021-06-01T21:13:00Z">
            <w:rPr>
              <w:color w:val="242021"/>
              <w:sz w:val="22"/>
              <w:szCs w:val="22"/>
            </w:rPr>
          </w:rPrChange>
        </w:rPr>
        <w:t xml:space="preserve"> (</w:t>
      </w:r>
      <w:r w:rsidR="00B97578" w:rsidRPr="00BE70D2">
        <w:rPr>
          <w:rFonts w:ascii="Times New Roman" w:hAnsi="Times New Roman" w:cs="Times New Roman"/>
          <w:color w:val="000000" w:themeColor="text1"/>
          <w:sz w:val="22"/>
          <w:szCs w:val="22"/>
          <w:rPrChange w:id="5637" w:author="Chen Liao" w:date="2021-06-01T21:13:00Z">
            <w:rPr>
              <w:color w:val="242021"/>
              <w:sz w:val="22"/>
              <w:szCs w:val="22"/>
            </w:rPr>
          </w:rPrChange>
        </w:rPr>
        <w:t>species</w:t>
      </w:r>
      <w:r w:rsidR="00F3007D" w:rsidRPr="00BE70D2">
        <w:rPr>
          <w:rFonts w:ascii="Times New Roman" w:hAnsi="Times New Roman" w:cs="Times New Roman"/>
          <w:color w:val="000000" w:themeColor="text1"/>
          <w:sz w:val="22"/>
          <w:szCs w:val="22"/>
          <w:rPrChange w:id="5638" w:author="Chen Liao" w:date="2021-06-01T21:13:00Z">
            <w:rPr>
              <w:color w:val="242021"/>
              <w:sz w:val="22"/>
              <w:szCs w:val="22"/>
            </w:rPr>
          </w:rPrChange>
        </w:rPr>
        <w:t xml:space="preserve">), </w:t>
      </w:r>
      <w:r w:rsidR="00F3007D" w:rsidRPr="00BE70D2">
        <w:rPr>
          <w:rFonts w:ascii="Times New Roman" w:hAnsi="Times New Roman" w:cs="Times New Roman"/>
          <w:i/>
          <w:iCs/>
          <w:color w:val="000000" w:themeColor="text1"/>
          <w:sz w:val="22"/>
          <w:szCs w:val="22"/>
          <w:rPrChange w:id="5639" w:author="Chen Liao" w:date="2021-06-01T21:13:00Z">
            <w:rPr>
              <w:color w:val="242021"/>
              <w:sz w:val="22"/>
              <w:szCs w:val="22"/>
            </w:rPr>
          </w:rPrChange>
        </w:rPr>
        <w:t xml:space="preserve">unclassified </w:t>
      </w:r>
      <w:proofErr w:type="spellStart"/>
      <w:r w:rsidR="00F3007D" w:rsidRPr="00BE70D2">
        <w:rPr>
          <w:rFonts w:ascii="Times New Roman" w:hAnsi="Times New Roman" w:cs="Times New Roman"/>
          <w:i/>
          <w:iCs/>
          <w:color w:val="000000" w:themeColor="text1"/>
          <w:sz w:val="22"/>
          <w:szCs w:val="22"/>
          <w:rPrChange w:id="5640" w:author="Chen Liao" w:date="2021-06-01T21:13:00Z">
            <w:rPr>
              <w:i/>
              <w:iCs/>
              <w:color w:val="242021"/>
              <w:sz w:val="22"/>
              <w:szCs w:val="22"/>
            </w:rPr>
          </w:rPrChange>
        </w:rPr>
        <w:t>Muribaculaceae</w:t>
      </w:r>
      <w:proofErr w:type="spellEnd"/>
      <w:r w:rsidR="00F3007D" w:rsidRPr="00BE70D2">
        <w:rPr>
          <w:rFonts w:ascii="Times New Roman" w:hAnsi="Times New Roman" w:cs="Times New Roman"/>
          <w:color w:val="000000" w:themeColor="text1"/>
          <w:sz w:val="22"/>
          <w:szCs w:val="22"/>
          <w:rPrChange w:id="5641" w:author="Chen Liao" w:date="2021-06-01T21:13:00Z">
            <w:rPr>
              <w:color w:val="242021"/>
              <w:sz w:val="22"/>
              <w:szCs w:val="22"/>
            </w:rPr>
          </w:rPrChange>
        </w:rPr>
        <w:t xml:space="preserve"> (family), </w:t>
      </w:r>
      <w:r w:rsidR="00F3007D" w:rsidRPr="00BE70D2">
        <w:rPr>
          <w:rFonts w:ascii="Times New Roman" w:hAnsi="Times New Roman" w:cs="Times New Roman"/>
          <w:i/>
          <w:iCs/>
          <w:color w:val="000000" w:themeColor="text1"/>
          <w:sz w:val="22"/>
          <w:szCs w:val="22"/>
          <w:rPrChange w:id="5642" w:author="Chen Liao" w:date="2021-06-01T21:13:00Z">
            <w:rPr>
              <w:color w:val="242021"/>
              <w:sz w:val="22"/>
              <w:szCs w:val="22"/>
            </w:rPr>
          </w:rPrChange>
        </w:rPr>
        <w:t xml:space="preserve">unclassified </w:t>
      </w:r>
      <w:proofErr w:type="spellStart"/>
      <w:r w:rsidR="00F3007D" w:rsidRPr="00BE70D2">
        <w:rPr>
          <w:rFonts w:ascii="Times New Roman" w:hAnsi="Times New Roman" w:cs="Times New Roman"/>
          <w:i/>
          <w:iCs/>
          <w:color w:val="000000" w:themeColor="text1"/>
          <w:sz w:val="22"/>
          <w:szCs w:val="22"/>
          <w:rPrChange w:id="5643" w:author="Chen Liao" w:date="2021-06-01T21:13:00Z">
            <w:rPr>
              <w:i/>
              <w:iCs/>
              <w:color w:val="242021"/>
              <w:sz w:val="22"/>
              <w:szCs w:val="22"/>
            </w:rPr>
          </w:rPrChange>
        </w:rPr>
        <w:t>Fa</w:t>
      </w:r>
      <w:r w:rsidR="000B75AF" w:rsidRPr="00BE70D2">
        <w:rPr>
          <w:rFonts w:ascii="Times New Roman" w:hAnsi="Times New Roman" w:cs="Times New Roman"/>
          <w:i/>
          <w:iCs/>
          <w:color w:val="000000" w:themeColor="text1"/>
          <w:sz w:val="22"/>
          <w:szCs w:val="22"/>
          <w:rPrChange w:id="5644" w:author="Chen Liao" w:date="2021-06-01T21:13:00Z">
            <w:rPr>
              <w:i/>
              <w:iCs/>
              <w:color w:val="242021"/>
              <w:sz w:val="22"/>
              <w:szCs w:val="22"/>
            </w:rPr>
          </w:rPrChange>
        </w:rPr>
        <w:t>e</w:t>
      </w:r>
      <w:r w:rsidR="00F3007D" w:rsidRPr="00BE70D2">
        <w:rPr>
          <w:rFonts w:ascii="Times New Roman" w:hAnsi="Times New Roman" w:cs="Times New Roman"/>
          <w:i/>
          <w:iCs/>
          <w:color w:val="000000" w:themeColor="text1"/>
          <w:sz w:val="22"/>
          <w:szCs w:val="22"/>
          <w:rPrChange w:id="5645" w:author="Chen Liao" w:date="2021-06-01T21:13:00Z">
            <w:rPr>
              <w:i/>
              <w:iCs/>
              <w:color w:val="242021"/>
              <w:sz w:val="22"/>
              <w:szCs w:val="22"/>
            </w:rPr>
          </w:rPrChange>
        </w:rPr>
        <w:t>c</w:t>
      </w:r>
      <w:r w:rsidR="000B75AF" w:rsidRPr="00BE70D2">
        <w:rPr>
          <w:rFonts w:ascii="Times New Roman" w:hAnsi="Times New Roman" w:cs="Times New Roman"/>
          <w:i/>
          <w:iCs/>
          <w:color w:val="000000" w:themeColor="text1"/>
          <w:sz w:val="22"/>
          <w:szCs w:val="22"/>
          <w:rPrChange w:id="5646" w:author="Chen Liao" w:date="2021-06-01T21:13:00Z">
            <w:rPr>
              <w:i/>
              <w:iCs/>
              <w:color w:val="242021"/>
              <w:sz w:val="22"/>
              <w:szCs w:val="22"/>
            </w:rPr>
          </w:rPrChange>
        </w:rPr>
        <w:t>a</w:t>
      </w:r>
      <w:r w:rsidR="00F3007D" w:rsidRPr="00BE70D2">
        <w:rPr>
          <w:rFonts w:ascii="Times New Roman" w:hAnsi="Times New Roman" w:cs="Times New Roman"/>
          <w:i/>
          <w:iCs/>
          <w:color w:val="000000" w:themeColor="text1"/>
          <w:sz w:val="22"/>
          <w:szCs w:val="22"/>
          <w:rPrChange w:id="5647" w:author="Chen Liao" w:date="2021-06-01T21:13:00Z">
            <w:rPr>
              <w:i/>
              <w:iCs/>
              <w:color w:val="242021"/>
              <w:sz w:val="22"/>
              <w:szCs w:val="22"/>
            </w:rPr>
          </w:rPrChange>
        </w:rPr>
        <w:t>libaculum</w:t>
      </w:r>
      <w:proofErr w:type="spellEnd"/>
      <w:r w:rsidR="00F3007D" w:rsidRPr="00BE70D2">
        <w:rPr>
          <w:rFonts w:ascii="Times New Roman" w:hAnsi="Times New Roman" w:cs="Times New Roman"/>
          <w:color w:val="000000" w:themeColor="text1"/>
          <w:sz w:val="22"/>
          <w:szCs w:val="22"/>
          <w:rPrChange w:id="5648" w:author="Chen Liao" w:date="2021-06-01T21:13:00Z">
            <w:rPr>
              <w:color w:val="242021"/>
              <w:sz w:val="22"/>
              <w:szCs w:val="22"/>
            </w:rPr>
          </w:rPrChange>
        </w:rPr>
        <w:t xml:space="preserve"> (</w:t>
      </w:r>
      <w:r w:rsidR="000B75AF" w:rsidRPr="00BE70D2">
        <w:rPr>
          <w:rFonts w:ascii="Times New Roman" w:hAnsi="Times New Roman" w:cs="Times New Roman"/>
          <w:color w:val="000000" w:themeColor="text1"/>
          <w:sz w:val="22"/>
          <w:szCs w:val="22"/>
          <w:rPrChange w:id="5649" w:author="Chen Liao" w:date="2021-06-01T21:13:00Z">
            <w:rPr>
              <w:color w:val="242021"/>
              <w:sz w:val="22"/>
              <w:szCs w:val="22"/>
            </w:rPr>
          </w:rPrChange>
        </w:rPr>
        <w:t>genus</w:t>
      </w:r>
      <w:r w:rsidR="00F3007D" w:rsidRPr="00BE70D2">
        <w:rPr>
          <w:rFonts w:ascii="Times New Roman" w:hAnsi="Times New Roman" w:cs="Times New Roman"/>
          <w:color w:val="000000" w:themeColor="text1"/>
          <w:sz w:val="22"/>
          <w:szCs w:val="22"/>
          <w:rPrChange w:id="5650" w:author="Chen Liao" w:date="2021-06-01T21:13:00Z">
            <w:rPr>
              <w:color w:val="242021"/>
              <w:sz w:val="22"/>
              <w:szCs w:val="22"/>
            </w:rPr>
          </w:rPrChange>
        </w:rPr>
        <w:t xml:space="preserve">), </w:t>
      </w:r>
      <w:r w:rsidR="00F3007D" w:rsidRPr="00BE70D2">
        <w:rPr>
          <w:rFonts w:ascii="Times New Roman" w:hAnsi="Times New Roman" w:cs="Times New Roman"/>
          <w:i/>
          <w:iCs/>
          <w:color w:val="000000" w:themeColor="text1"/>
          <w:sz w:val="22"/>
          <w:szCs w:val="22"/>
          <w:rPrChange w:id="5651" w:author="Chen Liao" w:date="2021-06-01T21:13:00Z">
            <w:rPr>
              <w:color w:val="242021"/>
              <w:sz w:val="22"/>
              <w:szCs w:val="22"/>
            </w:rPr>
          </w:rPrChange>
        </w:rPr>
        <w:t xml:space="preserve">unclassified </w:t>
      </w:r>
      <w:proofErr w:type="spellStart"/>
      <w:r w:rsidR="00FD23F1" w:rsidRPr="00BE70D2">
        <w:rPr>
          <w:rFonts w:ascii="Times New Roman" w:hAnsi="Times New Roman" w:cs="Times New Roman"/>
          <w:i/>
          <w:iCs/>
          <w:color w:val="000000" w:themeColor="text1"/>
          <w:sz w:val="22"/>
          <w:szCs w:val="22"/>
          <w:rPrChange w:id="5652" w:author="Chen Liao" w:date="2021-06-01T21:13:00Z">
            <w:rPr>
              <w:i/>
              <w:iCs/>
              <w:color w:val="242021"/>
              <w:sz w:val="22"/>
              <w:szCs w:val="22"/>
            </w:rPr>
          </w:rPrChange>
        </w:rPr>
        <w:t>Parasutterella</w:t>
      </w:r>
      <w:proofErr w:type="spellEnd"/>
      <w:r w:rsidR="00FD23F1" w:rsidRPr="00BE70D2">
        <w:rPr>
          <w:rFonts w:ascii="Times New Roman" w:hAnsi="Times New Roman" w:cs="Times New Roman"/>
          <w:color w:val="000000" w:themeColor="text1"/>
          <w:sz w:val="22"/>
          <w:szCs w:val="22"/>
          <w:rPrChange w:id="5653" w:author="Chen Liao" w:date="2021-06-01T21:13:00Z">
            <w:rPr>
              <w:color w:val="242021"/>
              <w:sz w:val="22"/>
              <w:szCs w:val="22"/>
            </w:rPr>
          </w:rPrChange>
        </w:rPr>
        <w:t xml:space="preserve"> </w:t>
      </w:r>
      <w:r w:rsidR="00F3007D" w:rsidRPr="00BE70D2">
        <w:rPr>
          <w:rFonts w:ascii="Times New Roman" w:hAnsi="Times New Roman" w:cs="Times New Roman"/>
          <w:color w:val="000000" w:themeColor="text1"/>
          <w:sz w:val="22"/>
          <w:szCs w:val="22"/>
          <w:rPrChange w:id="5654" w:author="Chen Liao" w:date="2021-06-01T21:13:00Z">
            <w:rPr>
              <w:color w:val="242021"/>
              <w:sz w:val="22"/>
              <w:szCs w:val="22"/>
            </w:rPr>
          </w:rPrChange>
        </w:rPr>
        <w:t>(</w:t>
      </w:r>
      <w:r w:rsidR="00FD23F1" w:rsidRPr="00BE70D2">
        <w:rPr>
          <w:rFonts w:ascii="Times New Roman" w:hAnsi="Times New Roman" w:cs="Times New Roman"/>
          <w:color w:val="000000" w:themeColor="text1"/>
          <w:sz w:val="22"/>
          <w:szCs w:val="22"/>
          <w:rPrChange w:id="5655" w:author="Chen Liao" w:date="2021-06-01T21:13:00Z">
            <w:rPr>
              <w:color w:val="242021"/>
              <w:sz w:val="22"/>
              <w:szCs w:val="22"/>
            </w:rPr>
          </w:rPrChange>
        </w:rPr>
        <w:t>genus</w:t>
      </w:r>
      <w:r w:rsidR="00F3007D" w:rsidRPr="00BE70D2">
        <w:rPr>
          <w:rFonts w:ascii="Times New Roman" w:hAnsi="Times New Roman" w:cs="Times New Roman"/>
          <w:color w:val="000000" w:themeColor="text1"/>
          <w:sz w:val="22"/>
          <w:szCs w:val="22"/>
          <w:rPrChange w:id="5656" w:author="Chen Liao" w:date="2021-06-01T21:13:00Z">
            <w:rPr>
              <w:color w:val="242021"/>
              <w:sz w:val="22"/>
              <w:szCs w:val="22"/>
            </w:rPr>
          </w:rPrChange>
        </w:rPr>
        <w:t xml:space="preserve">), and </w:t>
      </w:r>
      <w:r w:rsidR="00F3007D" w:rsidRPr="00BE70D2">
        <w:rPr>
          <w:rFonts w:ascii="Times New Roman" w:hAnsi="Times New Roman" w:cs="Times New Roman"/>
          <w:i/>
          <w:iCs/>
          <w:color w:val="000000" w:themeColor="text1"/>
          <w:sz w:val="22"/>
          <w:szCs w:val="22"/>
          <w:rPrChange w:id="5657" w:author="Chen Liao" w:date="2021-06-01T21:13:00Z">
            <w:rPr>
              <w:color w:val="242021"/>
              <w:sz w:val="22"/>
              <w:szCs w:val="22"/>
            </w:rPr>
          </w:rPrChange>
        </w:rPr>
        <w:t xml:space="preserve">unclassified </w:t>
      </w:r>
      <w:r w:rsidR="00F3007D" w:rsidRPr="00BE70D2">
        <w:rPr>
          <w:rFonts w:ascii="Times New Roman" w:hAnsi="Times New Roman" w:cs="Times New Roman"/>
          <w:i/>
          <w:iCs/>
          <w:color w:val="000000" w:themeColor="text1"/>
          <w:sz w:val="22"/>
          <w:szCs w:val="22"/>
          <w:rPrChange w:id="5658" w:author="Chen Liao" w:date="2021-06-01T21:13:00Z">
            <w:rPr>
              <w:i/>
              <w:iCs/>
              <w:color w:val="242021"/>
              <w:sz w:val="22"/>
              <w:szCs w:val="22"/>
            </w:rPr>
          </w:rPrChange>
        </w:rPr>
        <w:t>Bacteroid</w:t>
      </w:r>
      <w:ins w:id="5659" w:author="Chen Liao" w:date="2021-05-30T00:12:00Z">
        <w:r w:rsidR="00986182" w:rsidRPr="00BE70D2">
          <w:rPr>
            <w:rFonts w:ascii="Times New Roman" w:hAnsi="Times New Roman" w:cs="Times New Roman"/>
            <w:i/>
            <w:iCs/>
            <w:color w:val="000000" w:themeColor="text1"/>
            <w:sz w:val="22"/>
            <w:szCs w:val="22"/>
            <w:rPrChange w:id="5660" w:author="Chen Liao" w:date="2021-06-01T21:13:00Z">
              <w:rPr>
                <w:rFonts w:ascii="Times New Roman" w:hAnsi="Times New Roman" w:cs="Times New Roman"/>
                <w:i/>
                <w:iCs/>
                <w:color w:val="000000" w:themeColor="text1"/>
                <w:sz w:val="22"/>
                <w:szCs w:val="22"/>
              </w:rPr>
            </w:rPrChange>
          </w:rPr>
          <w:t>es</w:t>
        </w:r>
      </w:ins>
      <w:del w:id="5661" w:author="Chen Liao" w:date="2021-05-30T00:12:00Z">
        <w:r w:rsidR="00F3007D" w:rsidRPr="00BE70D2" w:rsidDel="00986182">
          <w:rPr>
            <w:rFonts w:ascii="Times New Roman" w:hAnsi="Times New Roman" w:cs="Times New Roman"/>
            <w:i/>
            <w:iCs/>
            <w:color w:val="000000" w:themeColor="text1"/>
            <w:sz w:val="22"/>
            <w:szCs w:val="22"/>
            <w:rPrChange w:id="5662" w:author="Chen Liao" w:date="2021-06-01T21:13:00Z">
              <w:rPr>
                <w:i/>
                <w:iCs/>
                <w:color w:val="242021"/>
                <w:sz w:val="22"/>
                <w:szCs w:val="22"/>
              </w:rPr>
            </w:rPrChange>
          </w:rPr>
          <w:delText>es</w:delText>
        </w:r>
      </w:del>
      <w:r w:rsidR="00F3007D" w:rsidRPr="00BE70D2">
        <w:rPr>
          <w:rFonts w:ascii="Times New Roman" w:hAnsi="Times New Roman" w:cs="Times New Roman"/>
          <w:color w:val="000000" w:themeColor="text1"/>
          <w:sz w:val="22"/>
          <w:szCs w:val="22"/>
          <w:rPrChange w:id="5663" w:author="Chen Liao" w:date="2021-06-01T21:13:00Z">
            <w:rPr>
              <w:color w:val="242021"/>
              <w:sz w:val="22"/>
              <w:szCs w:val="22"/>
            </w:rPr>
          </w:rPrChange>
        </w:rPr>
        <w:t xml:space="preserve"> (genus).</w:t>
      </w:r>
      <w:r w:rsidR="00193E68" w:rsidRPr="00BE70D2">
        <w:rPr>
          <w:rFonts w:ascii="Times New Roman" w:hAnsi="Times New Roman" w:cs="Times New Roman"/>
          <w:color w:val="000000" w:themeColor="text1"/>
          <w:sz w:val="22"/>
          <w:szCs w:val="22"/>
          <w:rPrChange w:id="5664" w:author="Chen Liao" w:date="2021-06-01T21:13:00Z">
            <w:rPr>
              <w:color w:val="242021"/>
              <w:sz w:val="22"/>
              <w:szCs w:val="22"/>
            </w:rPr>
          </w:rPrChange>
        </w:rPr>
        <w:t xml:space="preserve"> </w:t>
      </w:r>
      <w:del w:id="5665" w:author="Chen Liao" w:date="2021-05-29T07:57:00Z">
        <w:r w:rsidR="00D8395D" w:rsidRPr="00BE70D2" w:rsidDel="00B32B2E">
          <w:rPr>
            <w:rFonts w:ascii="Times New Roman" w:hAnsi="Times New Roman" w:cs="Times New Roman"/>
            <w:color w:val="000000" w:themeColor="text1"/>
            <w:sz w:val="22"/>
            <w:szCs w:val="22"/>
            <w:rPrChange w:id="5666" w:author="Chen Liao" w:date="2021-06-01T21:13:00Z">
              <w:rPr>
                <w:color w:val="242021"/>
                <w:sz w:val="22"/>
                <w:szCs w:val="22"/>
              </w:rPr>
            </w:rPrChange>
          </w:rPr>
          <w:delText xml:space="preserve">Since gLV incorporates bacterial interactions as confounding variables, these responders are most likely to be primary inulin degraders. </w:delText>
        </w:r>
      </w:del>
      <w:del w:id="5667" w:author="Chen Liao" w:date="2021-05-29T07:58:00Z">
        <w:r w:rsidR="00D8395D" w:rsidRPr="00BE70D2" w:rsidDel="007856BE">
          <w:rPr>
            <w:rFonts w:ascii="Times New Roman" w:hAnsi="Times New Roman" w:cs="Times New Roman"/>
            <w:color w:val="000000" w:themeColor="text1"/>
            <w:sz w:val="22"/>
            <w:szCs w:val="22"/>
            <w:rPrChange w:id="5668" w:author="Chen Liao" w:date="2021-06-01T21:13:00Z">
              <w:rPr>
                <w:color w:val="242021"/>
                <w:sz w:val="22"/>
                <w:szCs w:val="22"/>
              </w:rPr>
            </w:rPrChange>
          </w:rPr>
          <w:delText>In fact</w:delText>
        </w:r>
        <w:r w:rsidR="00035995" w:rsidRPr="00BE70D2" w:rsidDel="007856BE">
          <w:rPr>
            <w:rFonts w:ascii="Times New Roman" w:hAnsi="Times New Roman" w:cs="Times New Roman"/>
            <w:color w:val="000000" w:themeColor="text1"/>
            <w:sz w:val="22"/>
            <w:szCs w:val="22"/>
            <w:rPrChange w:id="5669" w:author="Chen Liao" w:date="2021-06-01T21:13:00Z">
              <w:rPr>
                <w:color w:val="242021"/>
                <w:sz w:val="22"/>
                <w:szCs w:val="22"/>
              </w:rPr>
            </w:rPrChange>
          </w:rPr>
          <w:delText xml:space="preserve">, </w:delText>
        </w:r>
      </w:del>
      <w:ins w:id="5670" w:author="Chen Liao" w:date="2021-05-29T07:58:00Z">
        <w:r w:rsidR="007856BE" w:rsidRPr="00BE70D2">
          <w:rPr>
            <w:rFonts w:ascii="Times New Roman" w:hAnsi="Times New Roman" w:cs="Times New Roman"/>
            <w:color w:val="000000" w:themeColor="text1"/>
            <w:sz w:val="22"/>
            <w:szCs w:val="22"/>
            <w:rPrChange w:id="5671" w:author="Chen Liao" w:date="2021-06-01T21:13:00Z">
              <w:rPr>
                <w:color w:val="242021"/>
                <w:sz w:val="22"/>
                <w:szCs w:val="22"/>
              </w:rPr>
            </w:rPrChange>
          </w:rPr>
          <w:t>G</w:t>
        </w:r>
      </w:ins>
      <w:del w:id="5672" w:author="Chen Liao" w:date="2021-05-29T07:58:00Z">
        <w:r w:rsidR="00035995" w:rsidRPr="00BE70D2" w:rsidDel="007856BE">
          <w:rPr>
            <w:rFonts w:ascii="Times New Roman" w:hAnsi="Times New Roman" w:cs="Times New Roman"/>
            <w:color w:val="000000" w:themeColor="text1"/>
            <w:sz w:val="22"/>
            <w:szCs w:val="22"/>
            <w:rPrChange w:id="5673" w:author="Chen Liao" w:date="2021-06-01T21:13:00Z">
              <w:rPr>
                <w:color w:val="242021"/>
                <w:sz w:val="22"/>
                <w:szCs w:val="22"/>
              </w:rPr>
            </w:rPrChange>
          </w:rPr>
          <w:delText>g</w:delText>
        </w:r>
      </w:del>
      <w:r w:rsidR="00035995" w:rsidRPr="00BE70D2">
        <w:rPr>
          <w:rFonts w:ascii="Times New Roman" w:hAnsi="Times New Roman" w:cs="Times New Roman"/>
          <w:color w:val="000000" w:themeColor="text1"/>
          <w:sz w:val="22"/>
          <w:szCs w:val="22"/>
          <w:rPrChange w:id="5674" w:author="Chen Liao" w:date="2021-06-01T21:13:00Z">
            <w:rPr>
              <w:color w:val="242021"/>
              <w:sz w:val="22"/>
              <w:szCs w:val="22"/>
            </w:rPr>
          </w:rPrChange>
        </w:rPr>
        <w:t>enetic</w:t>
      </w:r>
      <w:r w:rsidR="00E02678" w:rsidRPr="00BE70D2">
        <w:rPr>
          <w:rFonts w:ascii="Times New Roman" w:hAnsi="Times New Roman" w:cs="Times New Roman"/>
          <w:color w:val="000000" w:themeColor="text1"/>
          <w:sz w:val="22"/>
          <w:szCs w:val="22"/>
          <w:rPrChange w:id="5675" w:author="Chen Liao" w:date="2021-06-01T21:13:00Z">
            <w:rPr>
              <w:color w:val="242021"/>
              <w:sz w:val="22"/>
              <w:szCs w:val="22"/>
            </w:rPr>
          </w:rPrChange>
        </w:rPr>
        <w:t xml:space="preserve"> </w:t>
      </w:r>
      <w:r w:rsidR="00035995" w:rsidRPr="00BE70D2">
        <w:rPr>
          <w:rFonts w:ascii="Times New Roman" w:hAnsi="Times New Roman" w:cs="Times New Roman"/>
          <w:color w:val="000000" w:themeColor="text1"/>
          <w:sz w:val="22"/>
          <w:szCs w:val="22"/>
          <w:rPrChange w:id="5676" w:author="Chen Liao" w:date="2021-06-01T21:13:00Z">
            <w:rPr>
              <w:color w:val="242021"/>
              <w:sz w:val="22"/>
              <w:szCs w:val="22"/>
            </w:rPr>
          </w:rPrChange>
        </w:rPr>
        <w:t xml:space="preserve">or </w:t>
      </w:r>
      <w:r w:rsidR="00035995" w:rsidRPr="00BE70D2">
        <w:rPr>
          <w:rFonts w:ascii="Times New Roman" w:hAnsi="Times New Roman" w:cs="Times New Roman"/>
          <w:i/>
          <w:iCs/>
          <w:color w:val="000000" w:themeColor="text1"/>
          <w:sz w:val="22"/>
          <w:szCs w:val="22"/>
          <w:rPrChange w:id="5677" w:author="Chen Liao" w:date="2021-06-01T21:13:00Z">
            <w:rPr>
              <w:i/>
              <w:iCs/>
              <w:color w:val="242021"/>
              <w:sz w:val="22"/>
              <w:szCs w:val="22"/>
            </w:rPr>
          </w:rPrChange>
        </w:rPr>
        <w:t>in vitro</w:t>
      </w:r>
      <w:r w:rsidR="00035995" w:rsidRPr="00BE70D2">
        <w:rPr>
          <w:rFonts w:ascii="Times New Roman" w:hAnsi="Times New Roman" w:cs="Times New Roman"/>
          <w:color w:val="000000" w:themeColor="text1"/>
          <w:sz w:val="22"/>
          <w:szCs w:val="22"/>
          <w:rPrChange w:id="5678" w:author="Chen Liao" w:date="2021-06-01T21:13:00Z">
            <w:rPr>
              <w:color w:val="242021"/>
              <w:sz w:val="22"/>
              <w:szCs w:val="22"/>
            </w:rPr>
          </w:rPrChange>
        </w:rPr>
        <w:t xml:space="preserve"> </w:t>
      </w:r>
      <w:proofErr w:type="gramStart"/>
      <w:r w:rsidR="00B97578" w:rsidRPr="00BE70D2">
        <w:rPr>
          <w:rFonts w:ascii="Times New Roman" w:hAnsi="Times New Roman" w:cs="Times New Roman"/>
          <w:color w:val="000000" w:themeColor="text1"/>
          <w:sz w:val="22"/>
          <w:szCs w:val="22"/>
          <w:rPrChange w:id="5679" w:author="Chen Liao" w:date="2021-06-01T21:13:00Z">
            <w:rPr>
              <w:color w:val="242021"/>
              <w:sz w:val="22"/>
              <w:szCs w:val="22"/>
            </w:rPr>
          </w:rPrChange>
        </w:rPr>
        <w:t>evidence</w:t>
      </w:r>
      <w:r w:rsidR="00E02678" w:rsidRPr="00BE70D2">
        <w:rPr>
          <w:rFonts w:ascii="Times New Roman" w:hAnsi="Times New Roman" w:cs="Times New Roman"/>
          <w:color w:val="000000" w:themeColor="text1"/>
          <w:sz w:val="22"/>
          <w:szCs w:val="22"/>
          <w:rPrChange w:id="5680" w:author="Chen Liao" w:date="2021-06-01T21:13:00Z">
            <w:rPr>
              <w:color w:val="242021"/>
              <w:sz w:val="22"/>
              <w:szCs w:val="22"/>
            </w:rPr>
          </w:rPrChange>
        </w:rPr>
        <w:t>s</w:t>
      </w:r>
      <w:proofErr w:type="gramEnd"/>
      <w:r w:rsidR="00035995" w:rsidRPr="00BE70D2">
        <w:rPr>
          <w:rFonts w:ascii="Times New Roman" w:hAnsi="Times New Roman" w:cs="Times New Roman"/>
          <w:color w:val="000000" w:themeColor="text1"/>
          <w:sz w:val="22"/>
          <w:szCs w:val="22"/>
          <w:rPrChange w:id="5681" w:author="Chen Liao" w:date="2021-06-01T21:13:00Z">
            <w:rPr>
              <w:color w:val="242021"/>
              <w:sz w:val="22"/>
              <w:szCs w:val="22"/>
            </w:rPr>
          </w:rPrChange>
        </w:rPr>
        <w:t xml:space="preserve"> have been found</w:t>
      </w:r>
      <w:r w:rsidR="001F0F2E" w:rsidRPr="00BE70D2">
        <w:rPr>
          <w:rFonts w:ascii="Times New Roman" w:hAnsi="Times New Roman" w:cs="Times New Roman"/>
          <w:color w:val="000000" w:themeColor="text1"/>
          <w:sz w:val="22"/>
          <w:szCs w:val="22"/>
          <w:rPrChange w:id="5682" w:author="Chen Liao" w:date="2021-06-01T21:13:00Z">
            <w:rPr>
              <w:color w:val="242021"/>
              <w:sz w:val="22"/>
              <w:szCs w:val="22"/>
            </w:rPr>
          </w:rPrChange>
        </w:rPr>
        <w:t xml:space="preserve">, except for </w:t>
      </w:r>
      <w:r w:rsidR="00810B83" w:rsidRPr="00BE70D2">
        <w:rPr>
          <w:rFonts w:ascii="Times New Roman" w:hAnsi="Times New Roman" w:cs="Times New Roman"/>
          <w:i/>
          <w:iCs/>
          <w:color w:val="000000" w:themeColor="text1"/>
          <w:sz w:val="22"/>
          <w:szCs w:val="22"/>
          <w:rPrChange w:id="5683" w:author="Chen Liao" w:date="2021-06-01T21:13:00Z">
            <w:rPr>
              <w:color w:val="242021"/>
              <w:sz w:val="22"/>
              <w:szCs w:val="22"/>
            </w:rPr>
          </w:rPrChange>
        </w:rPr>
        <w:t xml:space="preserve">unclassified </w:t>
      </w:r>
      <w:proofErr w:type="spellStart"/>
      <w:r w:rsidR="001F0F2E" w:rsidRPr="00BE70D2">
        <w:rPr>
          <w:rFonts w:ascii="Times New Roman" w:hAnsi="Times New Roman" w:cs="Times New Roman"/>
          <w:i/>
          <w:iCs/>
          <w:color w:val="000000" w:themeColor="text1"/>
          <w:sz w:val="22"/>
          <w:szCs w:val="22"/>
          <w:rPrChange w:id="5684" w:author="Chen Liao" w:date="2021-06-01T21:13:00Z">
            <w:rPr>
              <w:i/>
              <w:iCs/>
              <w:color w:val="242021"/>
              <w:sz w:val="22"/>
              <w:szCs w:val="22"/>
            </w:rPr>
          </w:rPrChange>
        </w:rPr>
        <w:t>Parasutterella</w:t>
      </w:r>
      <w:proofErr w:type="spellEnd"/>
      <w:r w:rsidR="001F0F2E" w:rsidRPr="00BE70D2">
        <w:rPr>
          <w:rFonts w:ascii="Times New Roman" w:hAnsi="Times New Roman" w:cs="Times New Roman"/>
          <w:color w:val="000000" w:themeColor="text1"/>
          <w:sz w:val="22"/>
          <w:szCs w:val="22"/>
          <w:rPrChange w:id="5685" w:author="Chen Liao" w:date="2021-06-01T21:13:00Z">
            <w:rPr>
              <w:color w:val="242021"/>
              <w:sz w:val="22"/>
              <w:szCs w:val="22"/>
            </w:rPr>
          </w:rPrChange>
        </w:rPr>
        <w:t>,</w:t>
      </w:r>
      <w:r w:rsidR="003A726C" w:rsidRPr="00BE70D2">
        <w:rPr>
          <w:rFonts w:ascii="Times New Roman" w:hAnsi="Times New Roman" w:cs="Times New Roman"/>
          <w:color w:val="000000" w:themeColor="text1"/>
          <w:sz w:val="22"/>
          <w:szCs w:val="22"/>
          <w:rPrChange w:id="5686" w:author="Chen Liao" w:date="2021-06-01T21:13:00Z">
            <w:rPr>
              <w:color w:val="242021"/>
              <w:sz w:val="22"/>
              <w:szCs w:val="22"/>
            </w:rPr>
          </w:rPrChange>
        </w:rPr>
        <w:t xml:space="preserve"> to support</w:t>
      </w:r>
      <w:ins w:id="5687" w:author="Chen Liao" w:date="2021-05-29T22:53:00Z">
        <w:r w:rsidR="00651A3B" w:rsidRPr="00BE70D2">
          <w:rPr>
            <w:rFonts w:ascii="Times New Roman" w:hAnsi="Times New Roman" w:cs="Times New Roman"/>
            <w:color w:val="000000" w:themeColor="text1"/>
            <w:sz w:val="22"/>
            <w:szCs w:val="22"/>
            <w:rPrChange w:id="5688" w:author="Chen Liao" w:date="2021-06-01T21:13:00Z">
              <w:rPr>
                <w:rFonts w:ascii="Times New Roman" w:hAnsi="Times New Roman" w:cs="Times New Roman"/>
                <w:color w:val="000000" w:themeColor="text1"/>
                <w:sz w:val="22"/>
                <w:szCs w:val="22"/>
              </w:rPr>
            </w:rPrChange>
          </w:rPr>
          <w:t xml:space="preserve"> </w:t>
        </w:r>
      </w:ins>
      <w:del w:id="5689" w:author="Chen Liao" w:date="2021-05-29T22:53:00Z">
        <w:r w:rsidR="003A726C" w:rsidRPr="00BE70D2" w:rsidDel="00651A3B">
          <w:rPr>
            <w:rFonts w:ascii="Times New Roman" w:hAnsi="Times New Roman" w:cs="Times New Roman"/>
            <w:color w:val="000000" w:themeColor="text1"/>
            <w:sz w:val="22"/>
            <w:szCs w:val="22"/>
            <w:rPrChange w:id="5690" w:author="Chen Liao" w:date="2021-06-01T21:13:00Z">
              <w:rPr>
                <w:color w:val="242021"/>
                <w:sz w:val="22"/>
                <w:szCs w:val="22"/>
              </w:rPr>
            </w:rPrChange>
          </w:rPr>
          <w:delText xml:space="preserve"> the </w:delText>
        </w:r>
      </w:del>
      <w:r w:rsidR="00E02678" w:rsidRPr="00BE70D2">
        <w:rPr>
          <w:rFonts w:ascii="Times New Roman" w:hAnsi="Times New Roman" w:cs="Times New Roman"/>
          <w:color w:val="000000" w:themeColor="text1"/>
          <w:sz w:val="22"/>
          <w:szCs w:val="22"/>
          <w:rPrChange w:id="5691" w:author="Chen Liao" w:date="2021-06-01T21:13:00Z">
            <w:rPr>
              <w:color w:val="242021"/>
              <w:sz w:val="22"/>
              <w:szCs w:val="22"/>
            </w:rPr>
          </w:rPrChange>
        </w:rPr>
        <w:t xml:space="preserve">their </w:t>
      </w:r>
      <w:ins w:id="5692" w:author="Chen Liao" w:date="2021-05-29T22:58:00Z">
        <w:r w:rsidR="009C67F4" w:rsidRPr="00BE70D2">
          <w:rPr>
            <w:rFonts w:ascii="Times New Roman" w:hAnsi="Times New Roman" w:cs="Times New Roman"/>
            <w:color w:val="000000" w:themeColor="text1"/>
            <w:sz w:val="22"/>
            <w:szCs w:val="22"/>
            <w:rPrChange w:id="5693" w:author="Chen Liao" w:date="2021-06-01T21:13:00Z">
              <w:rPr>
                <w:rFonts w:ascii="Times New Roman" w:hAnsi="Times New Roman" w:cs="Times New Roman"/>
                <w:color w:val="000000" w:themeColor="text1"/>
                <w:sz w:val="22"/>
                <w:szCs w:val="22"/>
              </w:rPr>
            </w:rPrChange>
          </w:rPr>
          <w:t xml:space="preserve">functional </w:t>
        </w:r>
      </w:ins>
      <w:r w:rsidR="003A726C" w:rsidRPr="00BE70D2">
        <w:rPr>
          <w:rFonts w:ascii="Times New Roman" w:hAnsi="Times New Roman" w:cs="Times New Roman"/>
          <w:color w:val="000000" w:themeColor="text1"/>
          <w:sz w:val="22"/>
          <w:szCs w:val="22"/>
          <w:rPrChange w:id="5694" w:author="Chen Liao" w:date="2021-06-01T21:13:00Z">
            <w:rPr>
              <w:color w:val="242021"/>
              <w:sz w:val="22"/>
              <w:szCs w:val="22"/>
            </w:rPr>
          </w:rPrChange>
        </w:rPr>
        <w:t>role</w:t>
      </w:r>
      <w:ins w:id="5695" w:author="Chen Liao" w:date="2021-05-30T04:03:00Z">
        <w:r w:rsidR="00AA0D43" w:rsidRPr="00BE70D2">
          <w:rPr>
            <w:rFonts w:ascii="Times New Roman" w:hAnsi="Times New Roman" w:cs="Times New Roman"/>
            <w:color w:val="000000" w:themeColor="text1"/>
            <w:sz w:val="22"/>
            <w:szCs w:val="22"/>
            <w:rPrChange w:id="5696" w:author="Chen Liao" w:date="2021-06-01T21:13:00Z">
              <w:rPr>
                <w:rFonts w:ascii="Times New Roman" w:hAnsi="Times New Roman" w:cs="Times New Roman"/>
                <w:color w:val="000000" w:themeColor="text1"/>
                <w:sz w:val="22"/>
                <w:szCs w:val="22"/>
              </w:rPr>
            </w:rPrChange>
          </w:rPr>
          <w:t>s</w:t>
        </w:r>
      </w:ins>
      <w:r w:rsidR="003A726C" w:rsidRPr="00BE70D2">
        <w:rPr>
          <w:rFonts w:ascii="Times New Roman" w:hAnsi="Times New Roman" w:cs="Times New Roman"/>
          <w:color w:val="000000" w:themeColor="text1"/>
          <w:sz w:val="22"/>
          <w:szCs w:val="22"/>
          <w:rPrChange w:id="5697" w:author="Chen Liao" w:date="2021-06-01T21:13:00Z">
            <w:rPr>
              <w:color w:val="242021"/>
              <w:sz w:val="22"/>
              <w:szCs w:val="22"/>
            </w:rPr>
          </w:rPrChange>
        </w:rPr>
        <w:t xml:space="preserve"> </w:t>
      </w:r>
      <w:r w:rsidR="00E24740" w:rsidRPr="00BE70D2">
        <w:rPr>
          <w:rFonts w:ascii="Times New Roman" w:hAnsi="Times New Roman" w:cs="Times New Roman"/>
          <w:color w:val="000000" w:themeColor="text1"/>
          <w:sz w:val="22"/>
          <w:szCs w:val="22"/>
          <w:rPrChange w:id="5698" w:author="Chen Liao" w:date="2021-06-01T21:13:00Z">
            <w:rPr>
              <w:color w:val="242021"/>
              <w:sz w:val="22"/>
              <w:szCs w:val="22"/>
            </w:rPr>
          </w:rPrChange>
        </w:rPr>
        <w:t>in</w:t>
      </w:r>
      <w:ins w:id="5699" w:author="Chen Liao" w:date="2021-05-29T22:58:00Z">
        <w:r w:rsidR="009C67F4" w:rsidRPr="00BE70D2">
          <w:rPr>
            <w:rFonts w:ascii="Times New Roman" w:hAnsi="Times New Roman" w:cs="Times New Roman"/>
            <w:color w:val="000000" w:themeColor="text1"/>
            <w:sz w:val="22"/>
            <w:szCs w:val="22"/>
            <w:rPrChange w:id="5700" w:author="Chen Liao" w:date="2021-06-01T21:13:00Z">
              <w:rPr>
                <w:rFonts w:ascii="Times New Roman" w:hAnsi="Times New Roman" w:cs="Times New Roman"/>
                <w:color w:val="000000" w:themeColor="text1"/>
                <w:sz w:val="22"/>
                <w:szCs w:val="22"/>
              </w:rPr>
            </w:rPrChange>
          </w:rPr>
          <w:t xml:space="preserve"> inulin degradation</w:t>
        </w:r>
      </w:ins>
      <w:del w:id="5701" w:author="Chen Liao" w:date="2021-05-29T22:58:00Z">
        <w:r w:rsidR="00E24740" w:rsidRPr="00BE70D2" w:rsidDel="009C67F4">
          <w:rPr>
            <w:rFonts w:ascii="Times New Roman" w:hAnsi="Times New Roman" w:cs="Times New Roman"/>
            <w:color w:val="000000" w:themeColor="text1"/>
            <w:sz w:val="22"/>
            <w:szCs w:val="22"/>
            <w:rPrChange w:id="5702" w:author="Chen Liao" w:date="2021-06-01T21:13:00Z">
              <w:rPr>
                <w:color w:val="242021"/>
                <w:sz w:val="22"/>
                <w:szCs w:val="22"/>
              </w:rPr>
            </w:rPrChange>
          </w:rPr>
          <w:delText xml:space="preserve"> degrading inulin</w:delText>
        </w:r>
      </w:del>
      <w:r w:rsidR="008175E0" w:rsidRPr="00BE70D2">
        <w:rPr>
          <w:rFonts w:ascii="Times New Roman" w:hAnsi="Times New Roman" w:cs="Times New Roman"/>
          <w:color w:val="000000" w:themeColor="text1"/>
          <w:sz w:val="22"/>
          <w:szCs w:val="22"/>
          <w:rPrChange w:id="5703" w:author="Chen Liao" w:date="2021-06-01T21:13:00Z">
            <w:rPr>
              <w:color w:val="242021"/>
              <w:sz w:val="22"/>
              <w:szCs w:val="22"/>
            </w:rPr>
          </w:rPrChange>
        </w:rPr>
        <w:t xml:space="preserve"> (</w:t>
      </w:r>
      <w:r w:rsidR="008175E0" w:rsidRPr="00BE70D2">
        <w:rPr>
          <w:rFonts w:ascii="Times New Roman" w:hAnsi="Times New Roman" w:cs="Times New Roman"/>
          <w:color w:val="000000" w:themeColor="text1"/>
          <w:sz w:val="22"/>
          <w:szCs w:val="22"/>
          <w:highlight w:val="yellow"/>
          <w:rPrChange w:id="5704" w:author="Chen Liao" w:date="2021-06-01T21:13:00Z">
            <w:rPr>
              <w:color w:val="242021"/>
              <w:sz w:val="22"/>
              <w:szCs w:val="22"/>
              <w:highlight w:val="yellow"/>
            </w:rPr>
          </w:rPrChange>
        </w:rPr>
        <w:t xml:space="preserve">Table </w:t>
      </w:r>
      <w:r w:rsidR="00E8561A" w:rsidRPr="00BE70D2">
        <w:rPr>
          <w:rFonts w:ascii="Times New Roman" w:hAnsi="Times New Roman" w:cs="Times New Roman"/>
          <w:color w:val="000000" w:themeColor="text1"/>
          <w:sz w:val="22"/>
          <w:szCs w:val="22"/>
          <w:highlight w:val="yellow"/>
          <w:rPrChange w:id="5705" w:author="Chen Liao" w:date="2021-06-01T21:13:00Z">
            <w:rPr>
              <w:color w:val="242021"/>
              <w:sz w:val="22"/>
              <w:szCs w:val="22"/>
              <w:highlight w:val="yellow"/>
            </w:rPr>
          </w:rPrChange>
        </w:rPr>
        <w:t>S</w:t>
      </w:r>
      <w:ins w:id="5706" w:author="Chen Liao" w:date="2021-06-01T22:44:00Z">
        <w:r w:rsidR="005840AA">
          <w:rPr>
            <w:rFonts w:ascii="Times New Roman" w:hAnsi="Times New Roman" w:cs="Times New Roman"/>
            <w:color w:val="000000" w:themeColor="text1"/>
            <w:sz w:val="22"/>
            <w:szCs w:val="22"/>
            <w:highlight w:val="yellow"/>
          </w:rPr>
          <w:t>3</w:t>
        </w:r>
      </w:ins>
      <w:del w:id="5707" w:author="Chen Liao" w:date="2021-06-01T22:44:00Z">
        <w:r w:rsidR="00E8561A" w:rsidRPr="00BE70D2" w:rsidDel="005840AA">
          <w:rPr>
            <w:rFonts w:ascii="Times New Roman" w:hAnsi="Times New Roman" w:cs="Times New Roman"/>
            <w:color w:val="000000" w:themeColor="text1"/>
            <w:sz w:val="22"/>
            <w:szCs w:val="22"/>
            <w:highlight w:val="yellow"/>
            <w:rPrChange w:id="5708" w:author="Chen Liao" w:date="2021-06-01T21:13:00Z">
              <w:rPr>
                <w:color w:val="242021"/>
                <w:sz w:val="22"/>
                <w:szCs w:val="22"/>
                <w:highlight w:val="yellow"/>
              </w:rPr>
            </w:rPrChange>
          </w:rPr>
          <w:delText>2</w:delText>
        </w:r>
      </w:del>
      <w:r w:rsidR="008175E0" w:rsidRPr="00BE70D2">
        <w:rPr>
          <w:rFonts w:ascii="Times New Roman" w:hAnsi="Times New Roman" w:cs="Times New Roman"/>
          <w:color w:val="000000" w:themeColor="text1"/>
          <w:sz w:val="22"/>
          <w:szCs w:val="22"/>
          <w:rPrChange w:id="5709" w:author="Chen Liao" w:date="2021-06-01T21:13:00Z">
            <w:rPr>
              <w:color w:val="242021"/>
              <w:sz w:val="22"/>
              <w:szCs w:val="22"/>
            </w:rPr>
          </w:rPrChange>
        </w:rPr>
        <w:t>)</w:t>
      </w:r>
      <w:r w:rsidR="00035995" w:rsidRPr="00BE70D2">
        <w:rPr>
          <w:rFonts w:ascii="Times New Roman" w:hAnsi="Times New Roman" w:cs="Times New Roman"/>
          <w:color w:val="000000" w:themeColor="text1"/>
          <w:sz w:val="22"/>
          <w:szCs w:val="22"/>
          <w:rPrChange w:id="5710" w:author="Chen Liao" w:date="2021-06-01T21:13:00Z">
            <w:rPr>
              <w:color w:val="242021"/>
              <w:sz w:val="22"/>
              <w:szCs w:val="22"/>
            </w:rPr>
          </w:rPrChange>
        </w:rPr>
        <w:t>.</w:t>
      </w:r>
      <w:r w:rsidR="00A840D4" w:rsidRPr="00BE70D2">
        <w:rPr>
          <w:rFonts w:ascii="Times New Roman" w:hAnsi="Times New Roman" w:cs="Times New Roman"/>
          <w:color w:val="000000" w:themeColor="text1"/>
          <w:sz w:val="22"/>
          <w:szCs w:val="22"/>
          <w:rPrChange w:id="5711" w:author="Chen Liao" w:date="2021-06-01T21:13:00Z">
            <w:rPr>
              <w:color w:val="242021"/>
              <w:sz w:val="22"/>
              <w:szCs w:val="22"/>
            </w:rPr>
          </w:rPrChange>
        </w:rPr>
        <w:t xml:space="preserve"> For example, </w:t>
      </w:r>
      <w:r w:rsidR="00B852E4" w:rsidRPr="00BE70D2">
        <w:rPr>
          <w:rFonts w:ascii="Times New Roman" w:hAnsi="Times New Roman" w:cs="Times New Roman"/>
          <w:color w:val="000000" w:themeColor="text1"/>
          <w:sz w:val="22"/>
          <w:szCs w:val="22"/>
          <w:rPrChange w:id="5712" w:author="Chen Liao" w:date="2021-06-01T21:13:00Z">
            <w:rPr>
              <w:color w:val="242021"/>
              <w:sz w:val="22"/>
              <w:szCs w:val="22"/>
            </w:rPr>
          </w:rPrChange>
        </w:rPr>
        <w:t xml:space="preserve">members from </w:t>
      </w:r>
      <w:r w:rsidR="00D0544D" w:rsidRPr="00BE70D2">
        <w:rPr>
          <w:rFonts w:ascii="Times New Roman" w:hAnsi="Times New Roman" w:cs="Times New Roman"/>
          <w:i/>
          <w:iCs/>
          <w:color w:val="000000" w:themeColor="text1"/>
          <w:sz w:val="22"/>
          <w:szCs w:val="22"/>
          <w:rPrChange w:id="5713" w:author="Chen Liao" w:date="2021-06-01T21:13:00Z">
            <w:rPr>
              <w:i/>
              <w:iCs/>
              <w:color w:val="242021"/>
              <w:sz w:val="22"/>
              <w:szCs w:val="22"/>
            </w:rPr>
          </w:rPrChange>
        </w:rPr>
        <w:t>Bacteroides</w:t>
      </w:r>
      <w:r w:rsidR="00D0544D" w:rsidRPr="00BE70D2">
        <w:rPr>
          <w:rFonts w:ascii="Times New Roman" w:hAnsi="Times New Roman" w:cs="Times New Roman"/>
          <w:color w:val="000000" w:themeColor="text1"/>
          <w:sz w:val="22"/>
          <w:szCs w:val="22"/>
          <w:rPrChange w:id="5714" w:author="Chen Liao" w:date="2021-06-01T21:13:00Z">
            <w:rPr>
              <w:color w:val="242021"/>
              <w:sz w:val="22"/>
              <w:szCs w:val="22"/>
            </w:rPr>
          </w:rPrChange>
        </w:rPr>
        <w:t xml:space="preserve"> </w:t>
      </w:r>
      <w:r w:rsidR="00B852E4" w:rsidRPr="00BE70D2">
        <w:rPr>
          <w:rFonts w:ascii="Times New Roman" w:hAnsi="Times New Roman" w:cs="Times New Roman"/>
          <w:color w:val="000000" w:themeColor="text1"/>
          <w:sz w:val="22"/>
          <w:szCs w:val="22"/>
          <w:rPrChange w:id="5715" w:author="Chen Liao" w:date="2021-06-01T21:13:00Z">
            <w:rPr>
              <w:color w:val="242021"/>
              <w:sz w:val="22"/>
              <w:szCs w:val="22"/>
            </w:rPr>
          </w:rPrChange>
        </w:rPr>
        <w:t xml:space="preserve">and </w:t>
      </w:r>
      <w:proofErr w:type="spellStart"/>
      <w:r w:rsidR="00B852E4" w:rsidRPr="00BE70D2">
        <w:rPr>
          <w:rFonts w:ascii="Times New Roman" w:hAnsi="Times New Roman" w:cs="Times New Roman"/>
          <w:i/>
          <w:iCs/>
          <w:color w:val="000000" w:themeColor="text1"/>
          <w:sz w:val="22"/>
          <w:szCs w:val="22"/>
          <w:rPrChange w:id="5716" w:author="Chen Liao" w:date="2021-06-01T21:13:00Z">
            <w:rPr>
              <w:i/>
              <w:iCs/>
              <w:color w:val="242021"/>
              <w:sz w:val="22"/>
              <w:szCs w:val="22"/>
            </w:rPr>
          </w:rPrChange>
        </w:rPr>
        <w:t>Muribaculaceae</w:t>
      </w:r>
      <w:proofErr w:type="spellEnd"/>
      <w:r w:rsidR="00B852E4" w:rsidRPr="00BE70D2">
        <w:rPr>
          <w:rFonts w:ascii="Times New Roman" w:hAnsi="Times New Roman" w:cs="Times New Roman"/>
          <w:color w:val="000000" w:themeColor="text1"/>
          <w:sz w:val="22"/>
          <w:szCs w:val="22"/>
          <w:rPrChange w:id="5717" w:author="Chen Liao" w:date="2021-06-01T21:13:00Z">
            <w:rPr>
              <w:color w:val="242021"/>
              <w:sz w:val="22"/>
              <w:szCs w:val="22"/>
            </w:rPr>
          </w:rPrChange>
        </w:rPr>
        <w:t xml:space="preserve"> </w:t>
      </w:r>
      <w:del w:id="5718" w:author="Chen Liao" w:date="2021-05-29T23:26:00Z">
        <w:r w:rsidR="00D0544D" w:rsidRPr="00BE70D2" w:rsidDel="00D257DF">
          <w:rPr>
            <w:rFonts w:ascii="Times New Roman" w:hAnsi="Times New Roman" w:cs="Times New Roman"/>
            <w:color w:val="000000" w:themeColor="text1"/>
            <w:sz w:val="22"/>
            <w:szCs w:val="22"/>
            <w:rPrChange w:id="5719" w:author="Chen Liao" w:date="2021-06-01T21:13:00Z">
              <w:rPr>
                <w:color w:val="242021"/>
                <w:sz w:val="22"/>
                <w:szCs w:val="22"/>
              </w:rPr>
            </w:rPrChange>
          </w:rPr>
          <w:delText xml:space="preserve">harbor </w:delText>
        </w:r>
      </w:del>
      <w:ins w:id="5720" w:author="Chen Liao" w:date="2021-05-29T23:26:00Z">
        <w:r w:rsidR="00D257DF" w:rsidRPr="00BE70D2">
          <w:rPr>
            <w:rFonts w:ascii="Times New Roman" w:hAnsi="Times New Roman" w:cs="Times New Roman"/>
            <w:color w:val="000000" w:themeColor="text1"/>
            <w:sz w:val="22"/>
            <w:szCs w:val="22"/>
            <w:rPrChange w:id="5721" w:author="Chen Liao" w:date="2021-06-01T21:13:00Z">
              <w:rPr>
                <w:rFonts w:ascii="Times New Roman" w:hAnsi="Times New Roman" w:cs="Times New Roman"/>
                <w:color w:val="000000" w:themeColor="text1"/>
                <w:sz w:val="22"/>
                <w:szCs w:val="22"/>
              </w:rPr>
            </w:rPrChange>
          </w:rPr>
          <w:t xml:space="preserve">contain </w:t>
        </w:r>
      </w:ins>
      <w:del w:id="5722" w:author="Chen Liao" w:date="2021-05-29T23:26:00Z">
        <w:r w:rsidR="00D0544D" w:rsidRPr="00BE70D2" w:rsidDel="00D257DF">
          <w:rPr>
            <w:rFonts w:ascii="Times New Roman" w:hAnsi="Times New Roman" w:cs="Times New Roman"/>
            <w:color w:val="000000" w:themeColor="text1"/>
            <w:sz w:val="22"/>
            <w:szCs w:val="22"/>
            <w:rPrChange w:id="5723" w:author="Chen Liao" w:date="2021-06-01T21:13:00Z">
              <w:rPr>
                <w:color w:val="242021"/>
                <w:sz w:val="22"/>
                <w:szCs w:val="22"/>
              </w:rPr>
            </w:rPrChange>
          </w:rPr>
          <w:delText xml:space="preserve">gene clusters known as </w:delText>
        </w:r>
        <w:r w:rsidR="00D0544D" w:rsidRPr="00BE70D2" w:rsidDel="00D257DF">
          <w:rPr>
            <w:rFonts w:ascii="Times New Roman" w:hAnsi="Times New Roman" w:cs="Times New Roman"/>
            <w:color w:val="000000" w:themeColor="text1"/>
            <w:sz w:val="22"/>
            <w:szCs w:val="22"/>
            <w:rPrChange w:id="5724" w:author="Chen Liao" w:date="2021-06-01T21:13:00Z">
              <w:rPr>
                <w:sz w:val="22"/>
                <w:szCs w:val="22"/>
              </w:rPr>
            </w:rPrChange>
          </w:rPr>
          <w:delText>polysaccharide utilization loci (PUL</w:delText>
        </w:r>
        <w:r w:rsidR="00B47B05" w:rsidRPr="00BE70D2" w:rsidDel="00D257DF">
          <w:rPr>
            <w:rFonts w:ascii="Times New Roman" w:hAnsi="Times New Roman" w:cs="Times New Roman"/>
            <w:color w:val="000000" w:themeColor="text1"/>
            <w:sz w:val="22"/>
            <w:szCs w:val="22"/>
            <w:rPrChange w:id="5725" w:author="Chen Liao" w:date="2021-06-01T21:13:00Z">
              <w:rPr>
                <w:sz w:val="22"/>
                <w:szCs w:val="22"/>
              </w:rPr>
            </w:rPrChange>
          </w:rPr>
          <w:delText>s</w:delText>
        </w:r>
        <w:r w:rsidR="00D0544D" w:rsidRPr="00BE70D2" w:rsidDel="00D257DF">
          <w:rPr>
            <w:rFonts w:ascii="Times New Roman" w:hAnsi="Times New Roman" w:cs="Times New Roman"/>
            <w:color w:val="000000" w:themeColor="text1"/>
            <w:sz w:val="22"/>
            <w:szCs w:val="22"/>
            <w:rPrChange w:id="5726" w:author="Chen Liao" w:date="2021-06-01T21:13:00Z">
              <w:rPr>
                <w:sz w:val="22"/>
                <w:szCs w:val="22"/>
              </w:rPr>
            </w:rPrChange>
          </w:rPr>
          <w:delText xml:space="preserve">), which </w:delText>
        </w:r>
      </w:del>
      <w:ins w:id="5727" w:author="Chen Liao" w:date="2021-05-29T23:26:00Z">
        <w:r w:rsidR="00D257DF" w:rsidRPr="00BE70D2">
          <w:rPr>
            <w:rFonts w:ascii="Times New Roman" w:hAnsi="Times New Roman" w:cs="Times New Roman"/>
            <w:color w:val="000000" w:themeColor="text1"/>
            <w:sz w:val="22"/>
            <w:szCs w:val="22"/>
            <w:rPrChange w:id="5728" w:author="Chen Liao" w:date="2021-06-01T21:13:00Z">
              <w:rPr>
                <w:rFonts w:ascii="Times New Roman" w:hAnsi="Times New Roman" w:cs="Times New Roman"/>
                <w:color w:val="000000" w:themeColor="text1"/>
                <w:sz w:val="22"/>
                <w:szCs w:val="22"/>
              </w:rPr>
            </w:rPrChange>
          </w:rPr>
          <w:t xml:space="preserve">PULs </w:t>
        </w:r>
      </w:ins>
      <w:del w:id="5729" w:author="Chen Liao" w:date="2021-05-29T23:26:00Z">
        <w:r w:rsidR="00D0544D" w:rsidRPr="00BE70D2" w:rsidDel="00D257DF">
          <w:rPr>
            <w:rFonts w:ascii="Times New Roman" w:hAnsi="Times New Roman" w:cs="Times New Roman"/>
            <w:color w:val="000000" w:themeColor="text1"/>
            <w:sz w:val="22"/>
            <w:szCs w:val="22"/>
            <w:rPrChange w:id="5730" w:author="Chen Liao" w:date="2021-06-01T21:13:00Z">
              <w:rPr>
                <w:sz w:val="22"/>
                <w:szCs w:val="22"/>
              </w:rPr>
            </w:rPrChange>
          </w:rPr>
          <w:delText xml:space="preserve">contain </w:delText>
        </w:r>
      </w:del>
      <w:ins w:id="5731" w:author="Chen Liao" w:date="2021-05-29T23:26:00Z">
        <w:r w:rsidR="00D257DF" w:rsidRPr="00BE70D2">
          <w:rPr>
            <w:rFonts w:ascii="Times New Roman" w:hAnsi="Times New Roman" w:cs="Times New Roman"/>
            <w:color w:val="000000" w:themeColor="text1"/>
            <w:sz w:val="22"/>
            <w:szCs w:val="22"/>
            <w:rPrChange w:id="5732" w:author="Chen Liao" w:date="2021-06-01T21:13:00Z">
              <w:rPr>
                <w:rFonts w:ascii="Times New Roman" w:hAnsi="Times New Roman" w:cs="Times New Roman"/>
                <w:color w:val="000000" w:themeColor="text1"/>
                <w:sz w:val="22"/>
                <w:szCs w:val="22"/>
              </w:rPr>
            </w:rPrChange>
          </w:rPr>
          <w:t>with</w:t>
        </w:r>
        <w:r w:rsidR="00D257DF" w:rsidRPr="00BE70D2">
          <w:rPr>
            <w:rFonts w:ascii="Times New Roman" w:hAnsi="Times New Roman" w:cs="Times New Roman"/>
            <w:color w:val="000000" w:themeColor="text1"/>
            <w:sz w:val="22"/>
            <w:szCs w:val="22"/>
            <w:rPrChange w:id="5733" w:author="Chen Liao" w:date="2021-06-01T21:13:00Z">
              <w:rPr>
                <w:sz w:val="22"/>
                <w:szCs w:val="22"/>
              </w:rPr>
            </w:rPrChange>
          </w:rPr>
          <w:t xml:space="preserve"> </w:t>
        </w:r>
      </w:ins>
      <w:ins w:id="5734" w:author="Chen Liao" w:date="2021-05-29T22:59:00Z">
        <w:r w:rsidR="005264C6" w:rsidRPr="00BE70D2">
          <w:rPr>
            <w:rFonts w:ascii="Times New Roman" w:hAnsi="Times New Roman" w:cs="Times New Roman"/>
            <w:color w:val="000000" w:themeColor="text1"/>
            <w:sz w:val="22"/>
            <w:szCs w:val="22"/>
            <w:rPrChange w:id="5735" w:author="Chen Liao" w:date="2021-06-01T21:13:00Z">
              <w:rPr>
                <w:rFonts w:ascii="Times New Roman" w:hAnsi="Times New Roman" w:cs="Times New Roman"/>
                <w:color w:val="000000" w:themeColor="text1"/>
                <w:sz w:val="22"/>
                <w:szCs w:val="22"/>
              </w:rPr>
            </w:rPrChange>
          </w:rPr>
          <w:t xml:space="preserve">a </w:t>
        </w:r>
      </w:ins>
      <w:proofErr w:type="spellStart"/>
      <w:r w:rsidR="00C15639" w:rsidRPr="00BE70D2">
        <w:rPr>
          <w:rFonts w:ascii="Times New Roman" w:hAnsi="Times New Roman" w:cs="Times New Roman"/>
          <w:i/>
          <w:iCs/>
          <w:color w:val="000000" w:themeColor="text1"/>
          <w:sz w:val="22"/>
          <w:szCs w:val="22"/>
          <w:rPrChange w:id="5736" w:author="Chen Liao" w:date="2021-06-01T21:13:00Z">
            <w:rPr>
              <w:i/>
              <w:iCs/>
              <w:sz w:val="22"/>
              <w:szCs w:val="22"/>
            </w:rPr>
          </w:rPrChange>
        </w:rPr>
        <w:t>sus</w:t>
      </w:r>
      <w:r w:rsidR="00D0544D" w:rsidRPr="00BE70D2">
        <w:rPr>
          <w:rFonts w:ascii="Times New Roman" w:hAnsi="Times New Roman" w:cs="Times New Roman"/>
          <w:i/>
          <w:iCs/>
          <w:color w:val="000000" w:themeColor="text1"/>
          <w:sz w:val="22"/>
          <w:szCs w:val="22"/>
          <w:rPrChange w:id="5737" w:author="Chen Liao" w:date="2021-06-01T21:13:00Z">
            <w:rPr>
              <w:i/>
              <w:iCs/>
              <w:sz w:val="22"/>
              <w:szCs w:val="22"/>
            </w:rPr>
          </w:rPrChange>
        </w:rPr>
        <w:t>C</w:t>
      </w:r>
      <w:proofErr w:type="spellEnd"/>
      <w:r w:rsidR="00D0544D" w:rsidRPr="00BE70D2">
        <w:rPr>
          <w:rFonts w:ascii="Times New Roman" w:hAnsi="Times New Roman" w:cs="Times New Roman"/>
          <w:i/>
          <w:iCs/>
          <w:color w:val="000000" w:themeColor="text1"/>
          <w:sz w:val="22"/>
          <w:szCs w:val="22"/>
          <w:rPrChange w:id="5738" w:author="Chen Liao" w:date="2021-06-01T21:13:00Z">
            <w:rPr>
              <w:i/>
              <w:iCs/>
              <w:sz w:val="22"/>
              <w:szCs w:val="22"/>
            </w:rPr>
          </w:rPrChange>
        </w:rPr>
        <w:t>/</w:t>
      </w:r>
      <w:proofErr w:type="spellStart"/>
      <w:r w:rsidR="00D0544D" w:rsidRPr="00BE70D2">
        <w:rPr>
          <w:rFonts w:ascii="Times New Roman" w:hAnsi="Times New Roman" w:cs="Times New Roman"/>
          <w:i/>
          <w:iCs/>
          <w:color w:val="000000" w:themeColor="text1"/>
          <w:sz w:val="22"/>
          <w:szCs w:val="22"/>
          <w:rPrChange w:id="5739" w:author="Chen Liao" w:date="2021-06-01T21:13:00Z">
            <w:rPr>
              <w:i/>
              <w:iCs/>
              <w:sz w:val="22"/>
              <w:szCs w:val="22"/>
            </w:rPr>
          </w:rPrChange>
        </w:rPr>
        <w:t>sus</w:t>
      </w:r>
      <w:r w:rsidR="00C15639" w:rsidRPr="00BE70D2">
        <w:rPr>
          <w:rFonts w:ascii="Times New Roman" w:hAnsi="Times New Roman" w:cs="Times New Roman"/>
          <w:i/>
          <w:iCs/>
          <w:color w:val="000000" w:themeColor="text1"/>
          <w:sz w:val="22"/>
          <w:szCs w:val="22"/>
          <w:rPrChange w:id="5740" w:author="Chen Liao" w:date="2021-06-01T21:13:00Z">
            <w:rPr>
              <w:i/>
              <w:iCs/>
              <w:sz w:val="22"/>
              <w:szCs w:val="22"/>
            </w:rPr>
          </w:rPrChange>
        </w:rPr>
        <w:t>D</w:t>
      </w:r>
      <w:proofErr w:type="spellEnd"/>
      <w:r w:rsidR="00C15639" w:rsidRPr="00BE70D2">
        <w:rPr>
          <w:rFonts w:ascii="Times New Roman" w:hAnsi="Times New Roman" w:cs="Times New Roman"/>
          <w:color w:val="000000" w:themeColor="text1"/>
          <w:sz w:val="22"/>
          <w:szCs w:val="22"/>
          <w:rPrChange w:id="5741" w:author="Chen Liao" w:date="2021-06-01T21:13:00Z">
            <w:rPr>
              <w:sz w:val="22"/>
              <w:szCs w:val="22"/>
            </w:rPr>
          </w:rPrChange>
        </w:rPr>
        <w:t xml:space="preserve"> </w:t>
      </w:r>
      <w:r w:rsidR="00D0544D" w:rsidRPr="00BE70D2">
        <w:rPr>
          <w:rFonts w:ascii="Times New Roman" w:hAnsi="Times New Roman" w:cs="Times New Roman"/>
          <w:color w:val="000000" w:themeColor="text1"/>
          <w:sz w:val="22"/>
          <w:szCs w:val="22"/>
          <w:rPrChange w:id="5742" w:author="Chen Liao" w:date="2021-06-01T21:13:00Z">
            <w:rPr>
              <w:sz w:val="22"/>
              <w:szCs w:val="22"/>
            </w:rPr>
          </w:rPrChange>
        </w:rPr>
        <w:t>homologous gene pair that facilitates sensing and import of</w:t>
      </w:r>
      <w:r w:rsidR="00C15639" w:rsidRPr="00BE70D2">
        <w:rPr>
          <w:rFonts w:ascii="Times New Roman" w:hAnsi="Times New Roman" w:cs="Times New Roman"/>
          <w:color w:val="000000" w:themeColor="text1"/>
          <w:sz w:val="22"/>
          <w:szCs w:val="22"/>
          <w:rPrChange w:id="5743" w:author="Chen Liao" w:date="2021-06-01T21:13:00Z">
            <w:rPr>
              <w:sz w:val="22"/>
              <w:szCs w:val="22"/>
            </w:rPr>
          </w:rPrChange>
        </w:rPr>
        <w:t xml:space="preserve"> </w:t>
      </w:r>
      <w:r w:rsidR="00D0544D" w:rsidRPr="00BE70D2">
        <w:rPr>
          <w:rFonts w:ascii="Times New Roman" w:hAnsi="Times New Roman" w:cs="Times New Roman"/>
          <w:color w:val="000000" w:themeColor="text1"/>
          <w:sz w:val="22"/>
          <w:szCs w:val="22"/>
          <w:rPrChange w:id="5744" w:author="Chen Liao" w:date="2021-06-01T21:13:00Z">
            <w:rPr>
              <w:sz w:val="22"/>
              <w:szCs w:val="22"/>
            </w:rPr>
          </w:rPrChange>
        </w:rPr>
        <w:t>inulin</w:t>
      </w:r>
      <w:r w:rsidR="00C15639" w:rsidRPr="00BE70D2">
        <w:rPr>
          <w:rFonts w:ascii="Times New Roman" w:hAnsi="Times New Roman" w:cs="Times New Roman"/>
          <w:color w:val="000000" w:themeColor="text1"/>
          <w:sz w:val="22"/>
          <w:szCs w:val="22"/>
          <w:rPrChange w:id="5745" w:author="Chen Liao" w:date="2021-06-01T21:13:00Z">
            <w:rPr>
              <w:sz w:val="22"/>
              <w:szCs w:val="22"/>
            </w:rPr>
          </w:rPrChange>
        </w:rPr>
        <w:t xml:space="preserve"> </w:t>
      </w:r>
      <w:r w:rsidR="00C15639" w:rsidRPr="00BE70D2">
        <w:rPr>
          <w:rFonts w:ascii="Times New Roman" w:hAnsi="Times New Roman" w:cs="Times New Roman"/>
          <w:color w:val="000000" w:themeColor="text1"/>
          <w:sz w:val="22"/>
          <w:szCs w:val="22"/>
          <w:rPrChange w:id="5746" w:author="Chen Liao" w:date="2021-06-01T21:13:00Z">
            <w:rPr>
              <w:sz w:val="22"/>
              <w:szCs w:val="22"/>
            </w:rPr>
          </w:rPrChange>
        </w:rPr>
        <w:fldChar w:fldCharType="begin"/>
      </w:r>
      <w:r w:rsidR="002E2A76" w:rsidRPr="00BE70D2">
        <w:rPr>
          <w:rFonts w:ascii="Times New Roman" w:hAnsi="Times New Roman" w:cs="Times New Roman"/>
          <w:color w:val="000000" w:themeColor="text1"/>
          <w:sz w:val="22"/>
          <w:szCs w:val="22"/>
          <w:rPrChange w:id="5747" w:author="Chen Liao" w:date="2021-06-01T21:13:00Z">
            <w:rPr>
              <w:sz w:val="22"/>
              <w:szCs w:val="22"/>
            </w:rPr>
          </w:rPrChange>
        </w:rPr>
        <w:instrText xml:space="preserve"> ADDIN NE.Ref.{E4FAEAA4-C55F-4A5C-909B-62697434F5E6}</w:instrText>
      </w:r>
      <w:r w:rsidR="00C15639" w:rsidRPr="00BE70D2">
        <w:rPr>
          <w:rFonts w:ascii="Times New Roman" w:hAnsi="Times New Roman" w:cs="Times New Roman"/>
          <w:color w:val="000000" w:themeColor="text1"/>
          <w:sz w:val="22"/>
          <w:szCs w:val="22"/>
          <w:rPrChange w:id="5748" w:author="Chen Liao" w:date="2021-06-01T21:13:00Z">
            <w:rPr>
              <w:sz w:val="22"/>
              <w:szCs w:val="22"/>
            </w:rPr>
          </w:rPrChange>
        </w:rPr>
        <w:fldChar w:fldCharType="separate"/>
      </w:r>
      <w:r w:rsidR="00D67D1E" w:rsidRPr="00BE70D2">
        <w:rPr>
          <w:rFonts w:ascii="Times New Roman" w:hAnsi="Times New Roman" w:cs="Times New Roman"/>
          <w:color w:val="000000" w:themeColor="text1"/>
          <w:sz w:val="22"/>
          <w:szCs w:val="22"/>
          <w:rPrChange w:id="5749" w:author="Chen Liao" w:date="2021-06-01T21:13:00Z">
            <w:rPr>
              <w:rFonts w:hAnsiTheme="minorHAnsi"/>
              <w:color w:val="080000"/>
              <w:sz w:val="22"/>
              <w:szCs w:val="22"/>
            </w:rPr>
          </w:rPrChange>
        </w:rPr>
        <w:t>[35, 36]</w:t>
      </w:r>
      <w:r w:rsidR="00C15639" w:rsidRPr="00BE70D2">
        <w:rPr>
          <w:rFonts w:ascii="Times New Roman" w:hAnsi="Times New Roman" w:cs="Times New Roman"/>
          <w:color w:val="000000" w:themeColor="text1"/>
          <w:sz w:val="22"/>
          <w:szCs w:val="22"/>
          <w:rPrChange w:id="5750" w:author="Chen Liao" w:date="2021-06-01T21:13:00Z">
            <w:rPr>
              <w:sz w:val="22"/>
              <w:szCs w:val="22"/>
            </w:rPr>
          </w:rPrChange>
        </w:rPr>
        <w:fldChar w:fldCharType="end"/>
      </w:r>
      <w:r w:rsidR="00C15639" w:rsidRPr="00BE70D2">
        <w:rPr>
          <w:rFonts w:ascii="Times New Roman" w:hAnsi="Times New Roman" w:cs="Times New Roman"/>
          <w:color w:val="000000" w:themeColor="text1"/>
          <w:sz w:val="22"/>
          <w:szCs w:val="22"/>
          <w:rPrChange w:id="5751" w:author="Chen Liao" w:date="2021-06-01T21:13:00Z">
            <w:rPr>
              <w:sz w:val="22"/>
              <w:szCs w:val="22"/>
            </w:rPr>
          </w:rPrChange>
        </w:rPr>
        <w:t xml:space="preserve">. </w:t>
      </w:r>
      <w:r w:rsidR="00D17812" w:rsidRPr="00BE70D2">
        <w:rPr>
          <w:rFonts w:ascii="Times New Roman" w:hAnsi="Times New Roman" w:cs="Times New Roman"/>
          <w:color w:val="000000" w:themeColor="text1"/>
          <w:sz w:val="22"/>
          <w:szCs w:val="22"/>
          <w:rPrChange w:id="5752" w:author="Chen Liao" w:date="2021-06-01T21:13:00Z">
            <w:rPr>
              <w:sz w:val="22"/>
              <w:szCs w:val="22"/>
            </w:rPr>
          </w:rPrChange>
        </w:rPr>
        <w:t>Putative i</w:t>
      </w:r>
      <w:r w:rsidR="00C15639" w:rsidRPr="00BE70D2">
        <w:rPr>
          <w:rFonts w:ascii="Times New Roman" w:hAnsi="Times New Roman" w:cs="Times New Roman"/>
          <w:color w:val="000000" w:themeColor="text1"/>
          <w:sz w:val="22"/>
          <w:szCs w:val="22"/>
          <w:rPrChange w:id="5753" w:author="Chen Liao" w:date="2021-06-01T21:13:00Z">
            <w:rPr>
              <w:sz w:val="22"/>
              <w:szCs w:val="22"/>
            </w:rPr>
          </w:rPrChange>
        </w:rPr>
        <w:t xml:space="preserve">nulin PULs were also detected in </w:t>
      </w:r>
      <w:r w:rsidR="00162E96" w:rsidRPr="00BE70D2">
        <w:rPr>
          <w:rFonts w:ascii="Times New Roman" w:hAnsi="Times New Roman" w:cs="Times New Roman"/>
          <w:color w:val="000000" w:themeColor="text1"/>
          <w:sz w:val="22"/>
          <w:szCs w:val="22"/>
          <w:rPrChange w:id="5754" w:author="Chen Liao" w:date="2021-06-01T21:13:00Z">
            <w:rPr>
              <w:sz w:val="22"/>
              <w:szCs w:val="22"/>
            </w:rPr>
          </w:rPrChange>
        </w:rPr>
        <w:t xml:space="preserve">the </w:t>
      </w:r>
      <w:r w:rsidR="00562B9F" w:rsidRPr="00BE70D2">
        <w:rPr>
          <w:rFonts w:ascii="Times New Roman" w:hAnsi="Times New Roman" w:cs="Times New Roman"/>
          <w:color w:val="000000" w:themeColor="text1"/>
          <w:sz w:val="22"/>
          <w:szCs w:val="22"/>
          <w:rPrChange w:id="5755" w:author="Chen Liao" w:date="2021-06-01T21:13:00Z">
            <w:rPr>
              <w:sz w:val="22"/>
              <w:szCs w:val="22"/>
            </w:rPr>
          </w:rPrChange>
        </w:rPr>
        <w:t>metagenome-assembled</w:t>
      </w:r>
      <w:r w:rsidR="00C15639" w:rsidRPr="00BE70D2">
        <w:rPr>
          <w:rFonts w:ascii="Times New Roman" w:hAnsi="Times New Roman" w:cs="Times New Roman"/>
          <w:color w:val="000000" w:themeColor="text1"/>
          <w:sz w:val="22"/>
          <w:szCs w:val="22"/>
          <w:rPrChange w:id="5756" w:author="Chen Liao" w:date="2021-06-01T21:13:00Z">
            <w:rPr>
              <w:sz w:val="22"/>
              <w:szCs w:val="22"/>
            </w:rPr>
          </w:rPrChange>
        </w:rPr>
        <w:t xml:space="preserve"> genomes of </w:t>
      </w:r>
      <w:del w:id="5757" w:author="Chen Liao" w:date="2021-05-29T09:12:00Z">
        <w:r w:rsidR="00C15639" w:rsidRPr="00BE70D2" w:rsidDel="006127CA">
          <w:rPr>
            <w:rFonts w:ascii="Times New Roman" w:hAnsi="Times New Roman" w:cs="Times New Roman"/>
            <w:i/>
            <w:iCs/>
            <w:color w:val="000000" w:themeColor="text1"/>
            <w:sz w:val="22"/>
            <w:szCs w:val="22"/>
            <w:rPrChange w:id="5758" w:author="Chen Liao" w:date="2021-06-01T21:13:00Z">
              <w:rPr>
                <w:i/>
                <w:iCs/>
                <w:sz w:val="22"/>
                <w:szCs w:val="22"/>
              </w:rPr>
            </w:rPrChange>
          </w:rPr>
          <w:delText xml:space="preserve">Bacteroides </w:delText>
        </w:r>
      </w:del>
      <w:ins w:id="5759" w:author="Chen Liao" w:date="2021-05-29T09:12:00Z">
        <w:r w:rsidR="006127CA" w:rsidRPr="00BE70D2">
          <w:rPr>
            <w:rFonts w:ascii="Times New Roman" w:hAnsi="Times New Roman" w:cs="Times New Roman"/>
            <w:i/>
            <w:iCs/>
            <w:color w:val="000000" w:themeColor="text1"/>
            <w:sz w:val="22"/>
            <w:szCs w:val="22"/>
            <w:rPrChange w:id="5760" w:author="Chen Liao" w:date="2021-06-01T21:13:00Z">
              <w:rPr>
                <w:i/>
                <w:iCs/>
                <w:sz w:val="22"/>
                <w:szCs w:val="22"/>
              </w:rPr>
            </w:rPrChange>
          </w:rPr>
          <w:t>B</w:t>
        </w:r>
        <w:r w:rsidR="006127CA" w:rsidRPr="00BE70D2">
          <w:rPr>
            <w:rFonts w:ascii="Times New Roman" w:hAnsi="Times New Roman" w:cs="Times New Roman"/>
            <w:i/>
            <w:iCs/>
            <w:color w:val="000000" w:themeColor="text1"/>
            <w:sz w:val="22"/>
            <w:szCs w:val="22"/>
            <w:rPrChange w:id="5761" w:author="Chen Liao" w:date="2021-06-01T21:13:00Z">
              <w:rPr>
                <w:rFonts w:ascii="Times New Roman" w:hAnsi="Times New Roman" w:cs="Times New Roman"/>
                <w:i/>
                <w:iCs/>
                <w:color w:val="000000" w:themeColor="text1"/>
                <w:sz w:val="22"/>
                <w:szCs w:val="22"/>
              </w:rPr>
            </w:rPrChange>
          </w:rPr>
          <w:t>.</w:t>
        </w:r>
        <w:r w:rsidR="006127CA" w:rsidRPr="00BE70D2">
          <w:rPr>
            <w:rFonts w:ascii="Times New Roman" w:hAnsi="Times New Roman" w:cs="Times New Roman"/>
            <w:i/>
            <w:iCs/>
            <w:color w:val="000000" w:themeColor="text1"/>
            <w:sz w:val="22"/>
            <w:szCs w:val="22"/>
            <w:rPrChange w:id="5762" w:author="Chen Liao" w:date="2021-06-01T21:13:00Z">
              <w:rPr>
                <w:i/>
                <w:iCs/>
                <w:sz w:val="22"/>
                <w:szCs w:val="22"/>
              </w:rPr>
            </w:rPrChange>
          </w:rPr>
          <w:t xml:space="preserve"> </w:t>
        </w:r>
      </w:ins>
      <w:proofErr w:type="spellStart"/>
      <w:r w:rsidR="00C15639" w:rsidRPr="00BE70D2">
        <w:rPr>
          <w:rFonts w:ascii="Times New Roman" w:hAnsi="Times New Roman" w:cs="Times New Roman"/>
          <w:i/>
          <w:iCs/>
          <w:color w:val="000000" w:themeColor="text1"/>
          <w:sz w:val="22"/>
          <w:szCs w:val="22"/>
          <w:rPrChange w:id="5763" w:author="Chen Liao" w:date="2021-06-01T21:13:00Z">
            <w:rPr>
              <w:i/>
              <w:iCs/>
              <w:sz w:val="22"/>
              <w:szCs w:val="22"/>
            </w:rPr>
          </w:rPrChange>
        </w:rPr>
        <w:t>acidifaciens</w:t>
      </w:r>
      <w:proofErr w:type="spellEnd"/>
      <w:r w:rsidR="00C15639" w:rsidRPr="00BE70D2">
        <w:rPr>
          <w:rFonts w:ascii="Times New Roman" w:hAnsi="Times New Roman" w:cs="Times New Roman"/>
          <w:color w:val="000000" w:themeColor="text1"/>
          <w:sz w:val="22"/>
          <w:szCs w:val="22"/>
          <w:rPrChange w:id="5764" w:author="Chen Liao" w:date="2021-06-01T21:13:00Z">
            <w:rPr>
              <w:sz w:val="22"/>
              <w:szCs w:val="22"/>
            </w:rPr>
          </w:rPrChange>
        </w:rPr>
        <w:t xml:space="preserve"> and </w:t>
      </w:r>
      <w:ins w:id="5765" w:author="Chen Liao" w:date="2021-05-29T08:17:00Z">
        <w:r w:rsidR="00E64C6B" w:rsidRPr="00BE70D2">
          <w:rPr>
            <w:rFonts w:ascii="Times New Roman" w:hAnsi="Times New Roman" w:cs="Times New Roman"/>
            <w:i/>
            <w:iCs/>
            <w:color w:val="000000" w:themeColor="text1"/>
            <w:sz w:val="22"/>
            <w:szCs w:val="22"/>
            <w:rPrChange w:id="5766" w:author="Chen Liao" w:date="2021-06-01T21:13:00Z">
              <w:rPr>
                <w:color w:val="000000" w:themeColor="text1"/>
                <w:sz w:val="22"/>
                <w:szCs w:val="22"/>
              </w:rPr>
            </w:rPrChange>
          </w:rPr>
          <w:t>un</w:t>
        </w:r>
      </w:ins>
      <w:ins w:id="5767" w:author="Chen Liao" w:date="2021-05-30T04:04:00Z">
        <w:r w:rsidR="00ED1419" w:rsidRPr="00BE70D2">
          <w:rPr>
            <w:rFonts w:ascii="Times New Roman" w:hAnsi="Times New Roman" w:cs="Times New Roman"/>
            <w:i/>
            <w:iCs/>
            <w:color w:val="000000" w:themeColor="text1"/>
            <w:sz w:val="22"/>
            <w:szCs w:val="22"/>
            <w:rPrChange w:id="5768" w:author="Chen Liao" w:date="2021-06-01T21:13:00Z">
              <w:rPr>
                <w:rFonts w:ascii="Times New Roman" w:hAnsi="Times New Roman" w:cs="Times New Roman"/>
                <w:i/>
                <w:iCs/>
                <w:color w:val="000000" w:themeColor="text1"/>
                <w:sz w:val="22"/>
                <w:szCs w:val="22"/>
              </w:rPr>
            </w:rPrChange>
          </w:rPr>
          <w:t>.</w:t>
        </w:r>
      </w:ins>
      <w:ins w:id="5769" w:author="Chen Liao" w:date="2021-05-29T08:17:00Z">
        <w:r w:rsidR="00E64C6B" w:rsidRPr="00BE70D2">
          <w:rPr>
            <w:rFonts w:ascii="Times New Roman" w:hAnsi="Times New Roman" w:cs="Times New Roman"/>
            <w:i/>
            <w:iCs/>
            <w:color w:val="000000" w:themeColor="text1"/>
            <w:sz w:val="22"/>
            <w:szCs w:val="22"/>
            <w:rPrChange w:id="5770" w:author="Chen Liao" w:date="2021-06-01T21:13:00Z">
              <w:rPr>
                <w:color w:val="000000" w:themeColor="text1"/>
                <w:sz w:val="22"/>
                <w:szCs w:val="22"/>
              </w:rPr>
            </w:rPrChange>
          </w:rPr>
          <w:t xml:space="preserve"> </w:t>
        </w:r>
      </w:ins>
      <w:proofErr w:type="spellStart"/>
      <w:r w:rsidR="00C15639" w:rsidRPr="00BE70D2">
        <w:rPr>
          <w:rFonts w:ascii="Times New Roman" w:hAnsi="Times New Roman" w:cs="Times New Roman"/>
          <w:i/>
          <w:iCs/>
          <w:color w:val="000000" w:themeColor="text1"/>
          <w:sz w:val="22"/>
          <w:szCs w:val="22"/>
          <w:rPrChange w:id="5771" w:author="Chen Liao" w:date="2021-06-01T21:13:00Z">
            <w:rPr>
              <w:i/>
              <w:iCs/>
              <w:sz w:val="22"/>
              <w:szCs w:val="22"/>
            </w:rPr>
          </w:rPrChange>
        </w:rPr>
        <w:t>Muribaculaceae</w:t>
      </w:r>
      <w:proofErr w:type="spellEnd"/>
      <w:r w:rsidR="00C15639" w:rsidRPr="00BE70D2">
        <w:rPr>
          <w:rFonts w:ascii="Times New Roman" w:hAnsi="Times New Roman" w:cs="Times New Roman"/>
          <w:color w:val="000000" w:themeColor="text1"/>
          <w:sz w:val="22"/>
          <w:szCs w:val="22"/>
          <w:rPrChange w:id="5772" w:author="Chen Liao" w:date="2021-06-01T21:13:00Z">
            <w:rPr>
              <w:sz w:val="22"/>
              <w:szCs w:val="22"/>
            </w:rPr>
          </w:rPrChange>
        </w:rPr>
        <w:t xml:space="preserve"> (</w:t>
      </w:r>
      <w:r w:rsidR="00B961DF" w:rsidRPr="00BE70D2">
        <w:rPr>
          <w:rFonts w:ascii="Times New Roman" w:hAnsi="Times New Roman" w:cs="Times New Roman"/>
          <w:color w:val="000000" w:themeColor="text1"/>
          <w:sz w:val="22"/>
          <w:szCs w:val="22"/>
          <w:highlight w:val="yellow"/>
          <w:rPrChange w:id="5773" w:author="Chen Liao" w:date="2021-06-01T21:13:00Z">
            <w:rPr>
              <w:sz w:val="22"/>
              <w:szCs w:val="22"/>
              <w:highlight w:val="yellow"/>
            </w:rPr>
          </w:rPrChange>
        </w:rPr>
        <w:t>Table S</w:t>
      </w:r>
      <w:ins w:id="5774" w:author="Chen Liao" w:date="2021-06-01T22:50:00Z">
        <w:r w:rsidR="00EF22BB">
          <w:rPr>
            <w:rFonts w:ascii="Times New Roman" w:hAnsi="Times New Roman" w:cs="Times New Roman"/>
            <w:color w:val="000000" w:themeColor="text1"/>
            <w:sz w:val="22"/>
            <w:szCs w:val="22"/>
            <w:highlight w:val="yellow"/>
          </w:rPr>
          <w:t>4</w:t>
        </w:r>
      </w:ins>
      <w:del w:id="5775" w:author="Chen Liao" w:date="2021-06-01T22:50:00Z">
        <w:r w:rsidR="00B961DF" w:rsidRPr="00BE70D2" w:rsidDel="00EF22BB">
          <w:rPr>
            <w:rFonts w:ascii="Times New Roman" w:hAnsi="Times New Roman" w:cs="Times New Roman"/>
            <w:color w:val="000000" w:themeColor="text1"/>
            <w:sz w:val="22"/>
            <w:szCs w:val="22"/>
            <w:highlight w:val="yellow"/>
            <w:rPrChange w:id="5776" w:author="Chen Liao" w:date="2021-06-01T21:13:00Z">
              <w:rPr>
                <w:sz w:val="22"/>
                <w:szCs w:val="22"/>
                <w:highlight w:val="yellow"/>
              </w:rPr>
            </w:rPrChange>
          </w:rPr>
          <w:delText>3</w:delText>
        </w:r>
      </w:del>
      <w:r w:rsidR="00C15639" w:rsidRPr="00BE70D2">
        <w:rPr>
          <w:rFonts w:ascii="Times New Roman" w:hAnsi="Times New Roman" w:cs="Times New Roman"/>
          <w:color w:val="000000" w:themeColor="text1"/>
          <w:sz w:val="22"/>
          <w:szCs w:val="22"/>
          <w:rPrChange w:id="5777" w:author="Chen Liao" w:date="2021-06-01T21:13:00Z">
            <w:rPr>
              <w:sz w:val="22"/>
              <w:szCs w:val="22"/>
            </w:rPr>
          </w:rPrChange>
        </w:rPr>
        <w:t>).</w:t>
      </w:r>
      <w:r w:rsidR="001554A7" w:rsidRPr="00BE70D2">
        <w:rPr>
          <w:rFonts w:ascii="Times New Roman" w:hAnsi="Times New Roman" w:cs="Times New Roman"/>
          <w:color w:val="000000" w:themeColor="text1"/>
          <w:sz w:val="22"/>
          <w:szCs w:val="22"/>
          <w:rPrChange w:id="5778" w:author="Chen Liao" w:date="2021-06-01T21:13:00Z">
            <w:rPr>
              <w:sz w:val="22"/>
              <w:szCs w:val="22"/>
            </w:rPr>
          </w:rPrChange>
        </w:rPr>
        <w:t xml:space="preserve"> </w:t>
      </w:r>
      <w:proofErr w:type="spellStart"/>
      <w:ins w:id="5779" w:author="Chen Liao" w:date="2021-05-29T08:54:00Z">
        <w:r w:rsidR="00642742" w:rsidRPr="00BE70D2">
          <w:rPr>
            <w:rFonts w:ascii="Times New Roman" w:hAnsi="Times New Roman" w:cs="Times New Roman"/>
            <w:i/>
            <w:iCs/>
            <w:color w:val="000000" w:themeColor="text1"/>
            <w:sz w:val="22"/>
            <w:szCs w:val="22"/>
            <w:rPrChange w:id="5780" w:author="Chen Liao" w:date="2021-06-01T21:13:00Z">
              <w:rPr>
                <w:rFonts w:ascii="Times New Roman" w:hAnsi="Times New Roman" w:cs="Times New Roman"/>
                <w:i/>
                <w:iCs/>
                <w:color w:val="000000" w:themeColor="text1"/>
                <w:sz w:val="22"/>
                <w:szCs w:val="22"/>
              </w:rPr>
            </w:rPrChange>
          </w:rPr>
          <w:t>Akkermancia</w:t>
        </w:r>
        <w:proofErr w:type="spellEnd"/>
        <w:r w:rsidR="00642742" w:rsidRPr="00BE70D2">
          <w:rPr>
            <w:rFonts w:ascii="Times New Roman" w:hAnsi="Times New Roman" w:cs="Times New Roman"/>
            <w:i/>
            <w:iCs/>
            <w:color w:val="000000" w:themeColor="text1"/>
            <w:sz w:val="22"/>
            <w:szCs w:val="22"/>
            <w:rPrChange w:id="5781" w:author="Chen Liao" w:date="2021-06-01T21:13:00Z">
              <w:rPr>
                <w:rFonts w:ascii="Times New Roman" w:hAnsi="Times New Roman" w:cs="Times New Roman"/>
                <w:i/>
                <w:iCs/>
                <w:color w:val="000000" w:themeColor="text1"/>
                <w:sz w:val="22"/>
                <w:szCs w:val="22"/>
              </w:rPr>
            </w:rPrChange>
          </w:rPr>
          <w:t xml:space="preserve"> </w:t>
        </w:r>
        <w:proofErr w:type="spellStart"/>
        <w:r w:rsidR="00642742" w:rsidRPr="00BE70D2">
          <w:rPr>
            <w:rFonts w:ascii="Times New Roman" w:hAnsi="Times New Roman" w:cs="Times New Roman"/>
            <w:i/>
            <w:iCs/>
            <w:color w:val="000000" w:themeColor="text1"/>
            <w:sz w:val="22"/>
            <w:szCs w:val="22"/>
            <w:rPrChange w:id="5782" w:author="Chen Liao" w:date="2021-06-01T21:13:00Z">
              <w:rPr>
                <w:rFonts w:ascii="Times New Roman" w:hAnsi="Times New Roman" w:cs="Times New Roman"/>
                <w:i/>
                <w:iCs/>
                <w:color w:val="000000" w:themeColor="text1"/>
                <w:sz w:val="22"/>
                <w:szCs w:val="22"/>
              </w:rPr>
            </w:rPrChange>
          </w:rPr>
          <w:t>muciniphila</w:t>
        </w:r>
        <w:proofErr w:type="spellEnd"/>
        <w:r w:rsidR="00642742" w:rsidRPr="00BE70D2">
          <w:rPr>
            <w:rFonts w:ascii="Times New Roman" w:hAnsi="Times New Roman" w:cs="Times New Roman"/>
            <w:i/>
            <w:iCs/>
            <w:color w:val="000000" w:themeColor="text1"/>
            <w:sz w:val="22"/>
            <w:szCs w:val="22"/>
            <w:rPrChange w:id="5783" w:author="Chen Liao" w:date="2021-06-01T21:13:00Z">
              <w:rPr>
                <w:rFonts w:ascii="Times New Roman" w:hAnsi="Times New Roman" w:cs="Times New Roman"/>
                <w:i/>
                <w:iCs/>
                <w:color w:val="000000" w:themeColor="text1"/>
                <w:sz w:val="22"/>
                <w:szCs w:val="22"/>
              </w:rPr>
            </w:rPrChange>
          </w:rPr>
          <w:t xml:space="preserve"> </w:t>
        </w:r>
        <w:r w:rsidR="00642742" w:rsidRPr="00BE70D2">
          <w:rPr>
            <w:rFonts w:ascii="Times New Roman" w:hAnsi="Times New Roman" w:cs="Times New Roman"/>
            <w:color w:val="000000" w:themeColor="text1"/>
            <w:sz w:val="22"/>
            <w:szCs w:val="22"/>
            <w:rPrChange w:id="5784" w:author="Chen Liao" w:date="2021-06-01T21:13:00Z">
              <w:rPr>
                <w:rFonts w:ascii="Times New Roman" w:hAnsi="Times New Roman" w:cs="Times New Roman"/>
                <w:color w:val="000000" w:themeColor="text1"/>
                <w:sz w:val="22"/>
                <w:szCs w:val="22"/>
              </w:rPr>
            </w:rPrChange>
          </w:rPr>
          <w:t xml:space="preserve">and </w:t>
        </w:r>
        <w:r w:rsidR="00642742" w:rsidRPr="00BE70D2">
          <w:rPr>
            <w:rFonts w:ascii="Times New Roman" w:hAnsi="Times New Roman" w:cs="Times New Roman"/>
            <w:i/>
            <w:iCs/>
            <w:color w:val="000000" w:themeColor="text1"/>
            <w:sz w:val="22"/>
            <w:szCs w:val="22"/>
            <w:rPrChange w:id="5785" w:author="Chen Liao" w:date="2021-06-01T21:13:00Z">
              <w:rPr>
                <w:color w:val="000000" w:themeColor="text1"/>
                <w:sz w:val="22"/>
                <w:szCs w:val="22"/>
              </w:rPr>
            </w:rPrChange>
          </w:rPr>
          <w:t xml:space="preserve">Bacteroides </w:t>
        </w:r>
        <w:proofErr w:type="spellStart"/>
        <w:r w:rsidR="00642742" w:rsidRPr="00BE70D2">
          <w:rPr>
            <w:rFonts w:ascii="Times New Roman" w:hAnsi="Times New Roman" w:cs="Times New Roman"/>
            <w:i/>
            <w:iCs/>
            <w:color w:val="000000" w:themeColor="text1"/>
            <w:sz w:val="22"/>
            <w:szCs w:val="22"/>
            <w:rPrChange w:id="5786" w:author="Chen Liao" w:date="2021-06-01T21:13:00Z">
              <w:rPr>
                <w:color w:val="000000" w:themeColor="text1"/>
                <w:sz w:val="22"/>
                <w:szCs w:val="22"/>
              </w:rPr>
            </w:rPrChange>
          </w:rPr>
          <w:t>uniformis</w:t>
        </w:r>
        <w:proofErr w:type="spellEnd"/>
        <w:r w:rsidR="00642742" w:rsidRPr="00BE70D2">
          <w:rPr>
            <w:rFonts w:ascii="Times New Roman" w:hAnsi="Times New Roman" w:cs="Times New Roman"/>
            <w:color w:val="000000" w:themeColor="text1"/>
            <w:sz w:val="22"/>
            <w:szCs w:val="22"/>
            <w:rPrChange w:id="5787" w:author="Chen Liao" w:date="2021-06-01T21:13:00Z">
              <w:rPr>
                <w:rFonts w:ascii="Times New Roman" w:hAnsi="Times New Roman" w:cs="Times New Roman"/>
                <w:color w:val="000000" w:themeColor="text1"/>
                <w:sz w:val="22"/>
                <w:szCs w:val="22"/>
              </w:rPr>
            </w:rPrChange>
          </w:rPr>
          <w:t xml:space="preserve">—two </w:t>
        </w:r>
      </w:ins>
      <w:ins w:id="5788" w:author="Chen Liao" w:date="2021-05-29T08:55:00Z">
        <w:r w:rsidR="00642742" w:rsidRPr="00BE70D2">
          <w:rPr>
            <w:rFonts w:ascii="Times New Roman" w:hAnsi="Times New Roman" w:cs="Times New Roman"/>
            <w:color w:val="000000" w:themeColor="text1"/>
            <w:sz w:val="22"/>
            <w:szCs w:val="22"/>
            <w:rPrChange w:id="5789" w:author="Chen Liao" w:date="2021-06-01T21:13:00Z">
              <w:rPr>
                <w:rFonts w:ascii="Times New Roman" w:hAnsi="Times New Roman" w:cs="Times New Roman"/>
                <w:color w:val="000000" w:themeColor="text1"/>
                <w:sz w:val="22"/>
                <w:szCs w:val="22"/>
              </w:rPr>
            </w:rPrChange>
          </w:rPr>
          <w:t xml:space="preserve">bacterial </w:t>
        </w:r>
      </w:ins>
      <w:ins w:id="5790" w:author="Chen Liao" w:date="2021-05-29T08:54:00Z">
        <w:r w:rsidR="00642742" w:rsidRPr="00BE70D2">
          <w:rPr>
            <w:rFonts w:ascii="Times New Roman" w:hAnsi="Times New Roman" w:cs="Times New Roman"/>
            <w:color w:val="000000" w:themeColor="text1"/>
            <w:sz w:val="22"/>
            <w:szCs w:val="22"/>
            <w:rPrChange w:id="5791" w:author="Chen Liao" w:date="2021-06-01T21:13:00Z">
              <w:rPr>
                <w:rFonts w:ascii="Times New Roman" w:hAnsi="Times New Roman" w:cs="Times New Roman"/>
                <w:color w:val="000000" w:themeColor="text1"/>
                <w:sz w:val="22"/>
                <w:szCs w:val="22"/>
              </w:rPr>
            </w:rPrChange>
          </w:rPr>
          <w:t>species</w:t>
        </w:r>
      </w:ins>
      <w:ins w:id="5792" w:author="Chen Liao" w:date="2021-05-29T08:55:00Z">
        <w:r w:rsidR="00642742" w:rsidRPr="00BE70D2">
          <w:rPr>
            <w:rFonts w:ascii="Times New Roman" w:hAnsi="Times New Roman" w:cs="Times New Roman"/>
            <w:color w:val="000000" w:themeColor="text1"/>
            <w:sz w:val="22"/>
            <w:szCs w:val="22"/>
            <w:rPrChange w:id="5793" w:author="Chen Liao" w:date="2021-06-01T21:13:00Z">
              <w:rPr>
                <w:rFonts w:ascii="Times New Roman" w:hAnsi="Times New Roman" w:cs="Times New Roman"/>
                <w:color w:val="000000" w:themeColor="text1"/>
                <w:sz w:val="22"/>
                <w:szCs w:val="22"/>
              </w:rPr>
            </w:rPrChange>
          </w:rPr>
          <w:t xml:space="preserve"> whose </w:t>
        </w:r>
      </w:ins>
      <w:moveToRangeStart w:id="5794" w:author="Chen Liao" w:date="2021-05-29T08:55:00Z" w:name="move73170921"/>
      <w:moveTo w:id="5795" w:author="Chen Liao" w:date="2021-05-29T08:55:00Z">
        <w:r w:rsidR="00642742" w:rsidRPr="00BE70D2">
          <w:rPr>
            <w:rFonts w:ascii="Times New Roman" w:hAnsi="Times New Roman" w:cs="Times New Roman"/>
            <w:color w:val="000000" w:themeColor="text1"/>
            <w:sz w:val="22"/>
            <w:szCs w:val="22"/>
            <w:rPrChange w:id="5796" w:author="Chen Liao" w:date="2021-06-01T21:13:00Z">
              <w:rPr>
                <w:rFonts w:ascii="Times New Roman" w:hAnsi="Times New Roman" w:cs="Times New Roman"/>
                <w:color w:val="000000" w:themeColor="text1"/>
                <w:sz w:val="22"/>
                <w:szCs w:val="22"/>
              </w:rPr>
            </w:rPrChange>
          </w:rPr>
          <w:t>relative abundance</w:t>
        </w:r>
      </w:moveTo>
      <w:ins w:id="5797" w:author="Chen Liao" w:date="2021-05-29T09:06:00Z">
        <w:r w:rsidR="00381EBC" w:rsidRPr="00BE70D2">
          <w:rPr>
            <w:rFonts w:ascii="Times New Roman" w:hAnsi="Times New Roman" w:cs="Times New Roman"/>
            <w:color w:val="000000" w:themeColor="text1"/>
            <w:sz w:val="22"/>
            <w:szCs w:val="22"/>
            <w:rPrChange w:id="5798" w:author="Chen Liao" w:date="2021-06-01T21:13:00Z">
              <w:rPr>
                <w:rFonts w:ascii="Times New Roman" w:hAnsi="Times New Roman" w:cs="Times New Roman"/>
                <w:color w:val="000000" w:themeColor="text1"/>
                <w:sz w:val="22"/>
                <w:szCs w:val="22"/>
              </w:rPr>
            </w:rPrChange>
          </w:rPr>
          <w:t>s</w:t>
        </w:r>
      </w:ins>
      <w:moveTo w:id="5799" w:author="Chen Liao" w:date="2021-05-29T08:55:00Z">
        <w:r w:rsidR="00642742" w:rsidRPr="00BE70D2">
          <w:rPr>
            <w:rFonts w:ascii="Times New Roman" w:hAnsi="Times New Roman" w:cs="Times New Roman"/>
            <w:color w:val="000000" w:themeColor="text1"/>
            <w:sz w:val="22"/>
            <w:szCs w:val="22"/>
            <w:rPrChange w:id="5800" w:author="Chen Liao" w:date="2021-06-01T21:13:00Z">
              <w:rPr>
                <w:rFonts w:ascii="Times New Roman" w:hAnsi="Times New Roman" w:cs="Times New Roman"/>
                <w:color w:val="000000" w:themeColor="text1"/>
                <w:sz w:val="22"/>
                <w:szCs w:val="22"/>
              </w:rPr>
            </w:rPrChange>
          </w:rPr>
          <w:t xml:space="preserve"> significantly increased </w:t>
        </w:r>
        <w:del w:id="5801" w:author="Chen Liao" w:date="2021-06-01T23:18:00Z">
          <w:r w:rsidR="00642742" w:rsidRPr="00BE70D2" w:rsidDel="008128DE">
            <w:rPr>
              <w:rFonts w:ascii="Times New Roman" w:hAnsi="Times New Roman" w:cs="Times New Roman"/>
              <w:color w:val="000000" w:themeColor="text1"/>
              <w:sz w:val="22"/>
              <w:szCs w:val="22"/>
              <w:rPrChange w:id="5802" w:author="Chen Liao" w:date="2021-06-01T21:13:00Z">
                <w:rPr>
                  <w:rFonts w:ascii="Times New Roman" w:hAnsi="Times New Roman" w:cs="Times New Roman"/>
                  <w:color w:val="000000" w:themeColor="text1"/>
                  <w:sz w:val="22"/>
                  <w:szCs w:val="22"/>
                </w:rPr>
              </w:rPrChange>
            </w:rPr>
            <w:delText xml:space="preserve">in </w:delText>
          </w:r>
        </w:del>
        <w:del w:id="5803" w:author="Chen Liao" w:date="2021-05-29T08:55:00Z">
          <w:r w:rsidR="00642742" w:rsidRPr="00BE70D2" w:rsidDel="00642742">
            <w:rPr>
              <w:rFonts w:ascii="Times New Roman" w:hAnsi="Times New Roman" w:cs="Times New Roman"/>
              <w:color w:val="000000" w:themeColor="text1"/>
              <w:sz w:val="22"/>
              <w:szCs w:val="22"/>
              <w:rPrChange w:id="5804" w:author="Chen Liao" w:date="2021-06-01T21:13:00Z">
                <w:rPr>
                  <w:rFonts w:ascii="Times New Roman" w:hAnsi="Times New Roman" w:cs="Times New Roman"/>
                  <w:color w:val="000000" w:themeColor="text1"/>
                  <w:sz w:val="22"/>
                  <w:szCs w:val="22"/>
                </w:rPr>
              </w:rPrChange>
            </w:rPr>
            <w:delText xml:space="preserve">both </w:delText>
          </w:r>
        </w:del>
        <w:del w:id="5805" w:author="Chen Liao" w:date="2021-06-01T23:18:00Z">
          <w:r w:rsidR="00642742" w:rsidRPr="00BE70D2" w:rsidDel="008128DE">
            <w:rPr>
              <w:rFonts w:ascii="Times New Roman" w:hAnsi="Times New Roman" w:cs="Times New Roman"/>
              <w:color w:val="000000" w:themeColor="text1"/>
              <w:sz w:val="22"/>
              <w:szCs w:val="22"/>
              <w:rPrChange w:id="5806" w:author="Chen Liao" w:date="2021-06-01T21:13:00Z">
                <w:rPr>
                  <w:rFonts w:ascii="Times New Roman" w:hAnsi="Times New Roman" w:cs="Times New Roman"/>
                  <w:color w:val="000000" w:themeColor="text1"/>
                  <w:sz w:val="22"/>
                  <w:szCs w:val="22"/>
                </w:rPr>
              </w:rPrChange>
            </w:rPr>
            <w:delText>short- and long-term</w:delText>
          </w:r>
        </w:del>
      </w:moveTo>
      <w:ins w:id="5807" w:author="Chen Liao" w:date="2021-06-01T23:18:00Z">
        <w:r w:rsidR="008128DE">
          <w:rPr>
            <w:rFonts w:ascii="Times New Roman" w:hAnsi="Times New Roman" w:cs="Times New Roman"/>
            <w:color w:val="000000" w:themeColor="text1"/>
            <w:sz w:val="22"/>
            <w:szCs w:val="22"/>
          </w:rPr>
          <w:t>after day 5</w:t>
        </w:r>
      </w:ins>
      <w:moveTo w:id="5808" w:author="Chen Liao" w:date="2021-05-29T08:55:00Z">
        <w:r w:rsidR="00642742" w:rsidRPr="00BE70D2">
          <w:rPr>
            <w:rFonts w:ascii="Times New Roman" w:hAnsi="Times New Roman" w:cs="Times New Roman"/>
            <w:color w:val="000000" w:themeColor="text1"/>
            <w:sz w:val="22"/>
            <w:szCs w:val="22"/>
            <w:rPrChange w:id="5809" w:author="Chen Liao" w:date="2021-06-01T21:13:00Z">
              <w:rPr>
                <w:rFonts w:ascii="Times New Roman" w:hAnsi="Times New Roman" w:cs="Times New Roman"/>
                <w:color w:val="000000" w:themeColor="text1"/>
                <w:sz w:val="22"/>
                <w:szCs w:val="22"/>
              </w:rPr>
            </w:rPrChange>
          </w:rPr>
          <w:t xml:space="preserve"> (</w:t>
        </w:r>
        <w:r w:rsidR="00642742" w:rsidRPr="00BE70D2">
          <w:rPr>
            <w:rFonts w:ascii="Times New Roman" w:hAnsi="Times New Roman" w:cs="Times New Roman"/>
            <w:color w:val="000000" w:themeColor="text1"/>
            <w:sz w:val="22"/>
            <w:szCs w:val="22"/>
            <w:highlight w:val="yellow"/>
            <w:rPrChange w:id="5810" w:author="Chen Liao" w:date="2021-06-01T21:13:00Z">
              <w:rPr>
                <w:rFonts w:ascii="Times New Roman" w:hAnsi="Times New Roman" w:cs="Times New Roman"/>
                <w:color w:val="000000" w:themeColor="text1"/>
                <w:sz w:val="22"/>
                <w:szCs w:val="22"/>
                <w:highlight w:val="yellow"/>
              </w:rPr>
            </w:rPrChange>
          </w:rPr>
          <w:t>Fig. S</w:t>
        </w:r>
      </w:moveTo>
      <w:ins w:id="5811" w:author="Chen Liao" w:date="2021-05-30T00:03:00Z">
        <w:r w:rsidR="0085745E" w:rsidRPr="00BE70D2">
          <w:rPr>
            <w:rFonts w:ascii="Times New Roman" w:hAnsi="Times New Roman" w:cs="Times New Roman"/>
            <w:color w:val="000000" w:themeColor="text1"/>
            <w:sz w:val="22"/>
            <w:szCs w:val="22"/>
            <w:highlight w:val="yellow"/>
            <w:rPrChange w:id="5812" w:author="Chen Liao" w:date="2021-06-01T21:13:00Z">
              <w:rPr>
                <w:rFonts w:ascii="Times New Roman" w:hAnsi="Times New Roman" w:cs="Times New Roman"/>
                <w:color w:val="000000" w:themeColor="text1"/>
                <w:sz w:val="22"/>
                <w:szCs w:val="22"/>
                <w:highlight w:val="yellow"/>
              </w:rPr>
            </w:rPrChange>
          </w:rPr>
          <w:t>7</w:t>
        </w:r>
      </w:ins>
      <w:ins w:id="5813" w:author="Chen Liao" w:date="2021-06-01T23:19:00Z">
        <w:r w:rsidR="008128DE">
          <w:rPr>
            <w:rFonts w:ascii="Times New Roman" w:hAnsi="Times New Roman" w:cs="Times New Roman"/>
            <w:color w:val="000000" w:themeColor="text1"/>
            <w:sz w:val="22"/>
            <w:szCs w:val="22"/>
            <w:highlight w:val="yellow"/>
          </w:rPr>
          <w:t>, S8</w:t>
        </w:r>
      </w:ins>
      <w:moveTo w:id="5814" w:author="Chen Liao" w:date="2021-05-29T08:55:00Z">
        <w:del w:id="5815" w:author="Chen Liao" w:date="2021-05-29T23:57:00Z">
          <w:r w:rsidR="00642742" w:rsidRPr="00BE70D2" w:rsidDel="00C61684">
            <w:rPr>
              <w:rFonts w:ascii="Times New Roman" w:hAnsi="Times New Roman" w:cs="Times New Roman"/>
              <w:color w:val="000000" w:themeColor="text1"/>
              <w:sz w:val="22"/>
              <w:szCs w:val="22"/>
              <w:highlight w:val="yellow"/>
              <w:rPrChange w:id="5816" w:author="Chen Liao" w:date="2021-06-01T21:13:00Z">
                <w:rPr>
                  <w:rFonts w:ascii="Times New Roman" w:hAnsi="Times New Roman" w:cs="Times New Roman"/>
                  <w:color w:val="000000" w:themeColor="text1"/>
                  <w:sz w:val="22"/>
                  <w:szCs w:val="22"/>
                  <w:highlight w:val="yellow"/>
                </w:rPr>
              </w:rPrChange>
            </w:rPr>
            <w:delText>5</w:delText>
          </w:r>
        </w:del>
        <w:del w:id="5817" w:author="Chen Liao" w:date="2021-05-29T23:59:00Z">
          <w:r w:rsidR="00642742" w:rsidRPr="00BE70D2" w:rsidDel="00A16E41">
            <w:rPr>
              <w:rFonts w:ascii="Times New Roman" w:hAnsi="Times New Roman" w:cs="Times New Roman"/>
              <w:color w:val="000000" w:themeColor="text1"/>
              <w:sz w:val="22"/>
              <w:szCs w:val="22"/>
              <w:highlight w:val="yellow"/>
              <w:rPrChange w:id="5818" w:author="Chen Liao" w:date="2021-06-01T21:13:00Z">
                <w:rPr>
                  <w:rFonts w:ascii="Times New Roman" w:hAnsi="Times New Roman" w:cs="Times New Roman"/>
                  <w:color w:val="000000" w:themeColor="text1"/>
                  <w:sz w:val="22"/>
                  <w:szCs w:val="22"/>
                  <w:highlight w:val="yellow"/>
                </w:rPr>
              </w:rPrChange>
            </w:rPr>
            <w:delText>B,C</w:delText>
          </w:r>
        </w:del>
        <w:r w:rsidR="00642742" w:rsidRPr="00BE70D2">
          <w:rPr>
            <w:rFonts w:ascii="Times New Roman" w:hAnsi="Times New Roman" w:cs="Times New Roman"/>
            <w:color w:val="000000" w:themeColor="text1"/>
            <w:sz w:val="22"/>
            <w:szCs w:val="22"/>
            <w:rPrChange w:id="5819" w:author="Chen Liao" w:date="2021-06-01T21:13:00Z">
              <w:rPr>
                <w:rFonts w:ascii="Times New Roman" w:hAnsi="Times New Roman" w:cs="Times New Roman"/>
                <w:color w:val="000000" w:themeColor="text1"/>
                <w:sz w:val="22"/>
                <w:szCs w:val="22"/>
              </w:rPr>
            </w:rPrChange>
          </w:rPr>
          <w:t>)</w:t>
        </w:r>
      </w:moveTo>
      <w:ins w:id="5820" w:author="Chen Liao" w:date="2021-05-29T08:55:00Z">
        <w:r w:rsidR="00642742" w:rsidRPr="00BE70D2">
          <w:rPr>
            <w:rFonts w:ascii="Times New Roman" w:hAnsi="Times New Roman" w:cs="Times New Roman"/>
            <w:color w:val="000000" w:themeColor="text1"/>
            <w:sz w:val="22"/>
            <w:szCs w:val="22"/>
            <w:rPrChange w:id="5821" w:author="Chen Liao" w:date="2021-06-01T21:13:00Z">
              <w:rPr>
                <w:rFonts w:ascii="Times New Roman" w:hAnsi="Times New Roman" w:cs="Times New Roman"/>
                <w:color w:val="000000" w:themeColor="text1"/>
                <w:sz w:val="22"/>
                <w:szCs w:val="22"/>
              </w:rPr>
            </w:rPrChange>
          </w:rPr>
          <w:t>—were i</w:t>
        </w:r>
      </w:ins>
      <w:ins w:id="5822" w:author="Chen Liao" w:date="2021-05-29T08:56:00Z">
        <w:r w:rsidR="00642742" w:rsidRPr="00BE70D2">
          <w:rPr>
            <w:rFonts w:ascii="Times New Roman" w:hAnsi="Times New Roman" w:cs="Times New Roman"/>
            <w:color w:val="000000" w:themeColor="text1"/>
            <w:sz w:val="22"/>
            <w:szCs w:val="22"/>
            <w:rPrChange w:id="5823" w:author="Chen Liao" w:date="2021-06-01T21:13:00Z">
              <w:rPr>
                <w:rFonts w:ascii="Times New Roman" w:hAnsi="Times New Roman" w:cs="Times New Roman"/>
                <w:color w:val="000000" w:themeColor="text1"/>
                <w:sz w:val="22"/>
                <w:szCs w:val="22"/>
              </w:rPr>
            </w:rPrChange>
          </w:rPr>
          <w:t xml:space="preserve">nferred </w:t>
        </w:r>
      </w:ins>
      <w:ins w:id="5824" w:author="Chen Liao" w:date="2021-05-29T08:55:00Z">
        <w:r w:rsidR="00642742" w:rsidRPr="00BE70D2">
          <w:rPr>
            <w:rFonts w:ascii="Times New Roman" w:hAnsi="Times New Roman" w:cs="Times New Roman"/>
            <w:color w:val="000000" w:themeColor="text1"/>
            <w:sz w:val="22"/>
            <w:szCs w:val="22"/>
            <w:rPrChange w:id="5825" w:author="Chen Liao" w:date="2021-06-01T21:13:00Z">
              <w:rPr>
                <w:rFonts w:ascii="Times New Roman" w:hAnsi="Times New Roman" w:cs="Times New Roman"/>
                <w:color w:val="000000" w:themeColor="text1"/>
                <w:sz w:val="22"/>
                <w:szCs w:val="22"/>
              </w:rPr>
            </w:rPrChange>
          </w:rPr>
          <w:t>as responders but not degraders</w:t>
        </w:r>
      </w:ins>
      <w:ins w:id="5826" w:author="Chen Liao" w:date="2021-05-30T00:13:00Z">
        <w:r w:rsidR="00446048" w:rsidRPr="00BE70D2">
          <w:rPr>
            <w:rFonts w:ascii="Times New Roman" w:hAnsi="Times New Roman" w:cs="Times New Roman"/>
            <w:color w:val="000000" w:themeColor="text1"/>
            <w:sz w:val="22"/>
            <w:szCs w:val="22"/>
            <w:rPrChange w:id="5827" w:author="Chen Liao" w:date="2021-06-01T21:13:00Z">
              <w:rPr>
                <w:rFonts w:ascii="Times New Roman" w:hAnsi="Times New Roman" w:cs="Times New Roman"/>
                <w:color w:val="000000" w:themeColor="text1"/>
                <w:sz w:val="22"/>
                <w:szCs w:val="22"/>
              </w:rPr>
            </w:rPrChange>
          </w:rPr>
          <w:t xml:space="preserve"> (</w:t>
        </w:r>
        <w:r w:rsidR="00446048" w:rsidRPr="00BE70D2">
          <w:rPr>
            <w:rFonts w:ascii="Times New Roman" w:hAnsi="Times New Roman" w:cs="Times New Roman"/>
            <w:color w:val="000000" w:themeColor="text1"/>
            <w:sz w:val="22"/>
            <w:szCs w:val="22"/>
            <w:highlight w:val="yellow"/>
            <w:rPrChange w:id="5828" w:author="Chen Liao" w:date="2021-06-01T21:13:00Z">
              <w:rPr>
                <w:color w:val="000000" w:themeColor="text1"/>
                <w:sz w:val="22"/>
                <w:szCs w:val="22"/>
              </w:rPr>
            </w:rPrChange>
          </w:rPr>
          <w:t>Fig. 4B</w:t>
        </w:r>
        <w:r w:rsidR="00446048" w:rsidRPr="00BE70D2">
          <w:rPr>
            <w:rFonts w:ascii="Times New Roman" w:hAnsi="Times New Roman" w:cs="Times New Roman"/>
            <w:color w:val="000000" w:themeColor="text1"/>
            <w:sz w:val="22"/>
            <w:szCs w:val="22"/>
            <w:rPrChange w:id="5829" w:author="Chen Liao" w:date="2021-06-01T21:13:00Z">
              <w:rPr>
                <w:rFonts w:ascii="Times New Roman" w:hAnsi="Times New Roman" w:cs="Times New Roman"/>
                <w:color w:val="000000" w:themeColor="text1"/>
                <w:sz w:val="22"/>
                <w:szCs w:val="22"/>
              </w:rPr>
            </w:rPrChange>
          </w:rPr>
          <w:t>)</w:t>
        </w:r>
      </w:ins>
      <w:ins w:id="5830" w:author="Chen Liao" w:date="2021-05-29T08:55:00Z">
        <w:r w:rsidR="00642742" w:rsidRPr="00BE70D2">
          <w:rPr>
            <w:rFonts w:ascii="Times New Roman" w:hAnsi="Times New Roman" w:cs="Times New Roman"/>
            <w:color w:val="000000" w:themeColor="text1"/>
            <w:sz w:val="22"/>
            <w:szCs w:val="22"/>
            <w:rPrChange w:id="5831" w:author="Chen Liao" w:date="2021-06-01T21:13:00Z">
              <w:rPr>
                <w:rFonts w:ascii="Times New Roman" w:hAnsi="Times New Roman" w:cs="Times New Roman"/>
                <w:color w:val="000000" w:themeColor="text1"/>
                <w:sz w:val="22"/>
                <w:szCs w:val="22"/>
              </w:rPr>
            </w:rPrChange>
          </w:rPr>
          <w:t>.</w:t>
        </w:r>
      </w:ins>
      <w:ins w:id="5832" w:author="Chen Liao" w:date="2021-06-01T23:21:00Z">
        <w:r w:rsidR="004D0AF0">
          <w:rPr>
            <w:rFonts w:ascii="Times New Roman" w:hAnsi="Times New Roman" w:cs="Times New Roman"/>
            <w:color w:val="000000" w:themeColor="text1"/>
            <w:sz w:val="22"/>
            <w:szCs w:val="22"/>
          </w:rPr>
          <w:t xml:space="preserve"> Literature search revealed that </w:t>
        </w:r>
      </w:ins>
      <w:commentRangeStart w:id="5833"/>
      <w:ins w:id="5834" w:author="Chen Liao" w:date="2021-06-01T22:53:00Z">
        <w:r w:rsidR="009E733E" w:rsidRPr="00B24E6B">
          <w:rPr>
            <w:rFonts w:ascii="Times New Roman" w:hAnsi="Times New Roman" w:cs="Times New Roman"/>
            <w:i/>
            <w:iCs/>
            <w:color w:val="000000" w:themeColor="text1"/>
            <w:sz w:val="22"/>
            <w:szCs w:val="22"/>
            <w:rPrChange w:id="5835" w:author="Chen Liao" w:date="2021-06-01T23:21:00Z">
              <w:rPr>
                <w:rFonts w:ascii="Times New Roman" w:hAnsi="Times New Roman" w:cs="Times New Roman"/>
                <w:color w:val="000000" w:themeColor="text1"/>
                <w:sz w:val="22"/>
                <w:szCs w:val="22"/>
              </w:rPr>
            </w:rPrChange>
          </w:rPr>
          <w:t xml:space="preserve">B. </w:t>
        </w:r>
      </w:ins>
      <w:proofErr w:type="spellStart"/>
      <w:ins w:id="5836" w:author="Chen Liao" w:date="2021-06-01T23:19:00Z">
        <w:r w:rsidR="009C649E" w:rsidRPr="00B24E6B">
          <w:rPr>
            <w:rFonts w:ascii="Times New Roman" w:hAnsi="Times New Roman" w:cs="Times New Roman"/>
            <w:i/>
            <w:iCs/>
            <w:color w:val="000000" w:themeColor="text1"/>
            <w:sz w:val="22"/>
            <w:szCs w:val="22"/>
            <w:rPrChange w:id="5837" w:author="Chen Liao" w:date="2021-06-01T23:21:00Z">
              <w:rPr>
                <w:rFonts w:ascii="Times New Roman" w:hAnsi="Times New Roman" w:cs="Times New Roman"/>
                <w:color w:val="000000" w:themeColor="text1"/>
                <w:sz w:val="22"/>
                <w:szCs w:val="22"/>
              </w:rPr>
            </w:rPrChange>
          </w:rPr>
          <w:t>uniformis</w:t>
        </w:r>
      </w:ins>
      <w:commentRangeEnd w:id="5833"/>
      <w:proofErr w:type="spellEnd"/>
      <w:ins w:id="5838" w:author="Chen Liao" w:date="2021-06-01T23:22:00Z">
        <w:r w:rsidR="00150650">
          <w:rPr>
            <w:rFonts w:ascii="Times New Roman" w:hAnsi="Times New Roman" w:cs="Times New Roman"/>
            <w:color w:val="000000" w:themeColor="text1"/>
            <w:sz w:val="22"/>
            <w:szCs w:val="22"/>
          </w:rPr>
          <w:t xml:space="preserve">, </w:t>
        </w:r>
      </w:ins>
      <w:ins w:id="5839" w:author="Chen Liao" w:date="2021-06-01T23:21:00Z">
        <w:r w:rsidR="00B24E6B">
          <w:rPr>
            <w:rStyle w:val="CommentReference"/>
            <w:rFonts w:ascii="Times New Roman" w:eastAsia="Times New Roman" w:hAnsi="Times New Roman" w:cs="Times New Roman"/>
          </w:rPr>
          <w:commentReference w:id="5833"/>
        </w:r>
      </w:ins>
      <w:ins w:id="5840" w:author="Chen Liao" w:date="2021-06-01T23:20:00Z">
        <w:r w:rsidR="009C649E">
          <w:rPr>
            <w:rFonts w:ascii="Times New Roman" w:hAnsi="Times New Roman" w:cs="Times New Roman"/>
            <w:color w:val="000000" w:themeColor="text1"/>
            <w:sz w:val="22"/>
            <w:szCs w:val="22"/>
          </w:rPr>
          <w:t xml:space="preserve">but not </w:t>
        </w:r>
        <w:r w:rsidR="009C649E" w:rsidRPr="00150650">
          <w:rPr>
            <w:rFonts w:ascii="Times New Roman" w:hAnsi="Times New Roman" w:cs="Times New Roman"/>
            <w:i/>
            <w:iCs/>
            <w:color w:val="000000" w:themeColor="text1"/>
            <w:sz w:val="22"/>
            <w:szCs w:val="22"/>
            <w:rPrChange w:id="5841" w:author="Chen Liao" w:date="2021-06-01T23:22:00Z">
              <w:rPr>
                <w:rFonts w:ascii="Times New Roman" w:hAnsi="Times New Roman" w:cs="Times New Roman"/>
                <w:color w:val="000000" w:themeColor="text1"/>
                <w:sz w:val="22"/>
                <w:szCs w:val="22"/>
              </w:rPr>
            </w:rPrChange>
          </w:rPr>
          <w:t xml:space="preserve">A. </w:t>
        </w:r>
        <w:proofErr w:type="spellStart"/>
        <w:r w:rsidR="009C649E" w:rsidRPr="00150650">
          <w:rPr>
            <w:rFonts w:ascii="Times New Roman" w:hAnsi="Times New Roman" w:cs="Times New Roman"/>
            <w:i/>
            <w:iCs/>
            <w:color w:val="000000" w:themeColor="text1"/>
            <w:sz w:val="22"/>
            <w:szCs w:val="22"/>
            <w:rPrChange w:id="5842" w:author="Chen Liao" w:date="2021-06-01T23:22:00Z">
              <w:rPr>
                <w:rFonts w:ascii="Times New Roman" w:hAnsi="Times New Roman" w:cs="Times New Roman"/>
                <w:color w:val="000000" w:themeColor="text1"/>
                <w:sz w:val="22"/>
                <w:szCs w:val="22"/>
              </w:rPr>
            </w:rPrChange>
          </w:rPr>
          <w:t>muciniphila</w:t>
        </w:r>
        <w:proofErr w:type="spellEnd"/>
        <w:r w:rsidR="009C649E">
          <w:rPr>
            <w:rFonts w:ascii="Times New Roman" w:hAnsi="Times New Roman" w:cs="Times New Roman"/>
            <w:color w:val="000000" w:themeColor="text1"/>
            <w:sz w:val="22"/>
            <w:szCs w:val="22"/>
          </w:rPr>
          <w:t xml:space="preserve"> </w:t>
        </w:r>
        <w:r w:rsidR="00B24E6B" w:rsidRPr="003554E6">
          <w:rPr>
            <w:rFonts w:ascii="Times New Roman" w:hAnsi="Times New Roman" w:cs="Times New Roman"/>
            <w:color w:val="000000" w:themeColor="text1"/>
            <w:sz w:val="22"/>
            <w:szCs w:val="22"/>
          </w:rPr>
          <w:fldChar w:fldCharType="begin"/>
        </w:r>
        <w:r w:rsidR="00B24E6B" w:rsidRPr="003554E6">
          <w:rPr>
            <w:rFonts w:ascii="Times New Roman" w:hAnsi="Times New Roman" w:cs="Times New Roman"/>
            <w:color w:val="000000" w:themeColor="text1"/>
            <w:sz w:val="22"/>
            <w:szCs w:val="22"/>
          </w:rPr>
          <w:instrText xml:space="preserve"> ADDIN NE.Ref.{2F5174DA-922D-4AB6-B1B0-F744F376733A}</w:instrText>
        </w:r>
        <w:r w:rsidR="00B24E6B" w:rsidRPr="003554E6">
          <w:rPr>
            <w:rFonts w:ascii="Times New Roman" w:hAnsi="Times New Roman" w:cs="Times New Roman"/>
            <w:color w:val="000000" w:themeColor="text1"/>
            <w:sz w:val="22"/>
            <w:szCs w:val="22"/>
          </w:rPr>
          <w:fldChar w:fldCharType="separate"/>
        </w:r>
        <w:r w:rsidR="00B24E6B" w:rsidRPr="003554E6">
          <w:rPr>
            <w:rFonts w:ascii="Times New Roman" w:hAnsi="Times New Roman" w:cs="Times New Roman"/>
            <w:color w:val="000000" w:themeColor="text1"/>
            <w:sz w:val="22"/>
            <w:szCs w:val="22"/>
          </w:rPr>
          <w:t>[38]</w:t>
        </w:r>
        <w:r w:rsidR="00B24E6B" w:rsidRPr="003554E6">
          <w:rPr>
            <w:rFonts w:ascii="Times New Roman" w:hAnsi="Times New Roman" w:cs="Times New Roman"/>
            <w:color w:val="000000" w:themeColor="text1"/>
            <w:sz w:val="22"/>
            <w:szCs w:val="22"/>
          </w:rPr>
          <w:fldChar w:fldCharType="end"/>
        </w:r>
      </w:ins>
      <w:ins w:id="5843" w:author="Chen Liao" w:date="2021-06-01T23:22:00Z">
        <w:r w:rsidR="00150650">
          <w:rPr>
            <w:rFonts w:ascii="Times New Roman" w:hAnsi="Times New Roman" w:cs="Times New Roman"/>
            <w:color w:val="000000" w:themeColor="text1"/>
            <w:sz w:val="22"/>
            <w:szCs w:val="22"/>
          </w:rPr>
          <w:t xml:space="preserve">, </w:t>
        </w:r>
      </w:ins>
      <w:ins w:id="5844" w:author="Chen Liao" w:date="2021-06-01T23:19:00Z">
        <w:r w:rsidR="009C649E">
          <w:rPr>
            <w:rFonts w:ascii="Times New Roman" w:hAnsi="Times New Roman" w:cs="Times New Roman"/>
            <w:color w:val="000000" w:themeColor="text1"/>
            <w:sz w:val="22"/>
            <w:szCs w:val="22"/>
          </w:rPr>
          <w:t xml:space="preserve">can </w:t>
        </w:r>
      </w:ins>
      <w:ins w:id="5845" w:author="Chen Liao" w:date="2021-06-01T23:20:00Z">
        <w:r w:rsidR="009C649E">
          <w:rPr>
            <w:rFonts w:ascii="Times New Roman" w:hAnsi="Times New Roman" w:cs="Times New Roman"/>
            <w:color w:val="000000" w:themeColor="text1"/>
            <w:sz w:val="22"/>
            <w:szCs w:val="22"/>
          </w:rPr>
          <w:t>grow</w:t>
        </w:r>
      </w:ins>
      <w:ins w:id="5846" w:author="Chen Liao" w:date="2021-06-01T23:22:00Z">
        <w:r w:rsidR="00620388">
          <w:rPr>
            <w:rFonts w:ascii="Times New Roman" w:hAnsi="Times New Roman" w:cs="Times New Roman"/>
            <w:color w:val="000000" w:themeColor="text1"/>
            <w:sz w:val="22"/>
            <w:szCs w:val="22"/>
          </w:rPr>
          <w:t xml:space="preserve"> well on inulin</w:t>
        </w:r>
      </w:ins>
      <w:ins w:id="5847" w:author="Chen Liao" w:date="2021-06-01T23:20:00Z">
        <w:r w:rsidR="009C649E">
          <w:rPr>
            <w:rFonts w:ascii="Times New Roman" w:hAnsi="Times New Roman" w:cs="Times New Roman"/>
            <w:color w:val="000000" w:themeColor="text1"/>
            <w:sz w:val="22"/>
            <w:szCs w:val="22"/>
          </w:rPr>
          <w:t xml:space="preserve"> </w:t>
        </w:r>
      </w:ins>
      <w:ins w:id="5848" w:author="Chen Liao" w:date="2021-06-01T23:19:00Z">
        <w:r w:rsidR="009C649E" w:rsidRPr="006F1FE0">
          <w:rPr>
            <w:rFonts w:ascii="Times New Roman" w:hAnsi="Times New Roman" w:cs="Times New Roman"/>
            <w:i/>
            <w:iCs/>
            <w:color w:val="000000" w:themeColor="text1"/>
            <w:sz w:val="22"/>
            <w:szCs w:val="22"/>
            <w:rPrChange w:id="5849" w:author="Chen Liao" w:date="2021-06-01T23:21:00Z">
              <w:rPr>
                <w:rFonts w:ascii="Times New Roman" w:hAnsi="Times New Roman" w:cs="Times New Roman"/>
                <w:color w:val="000000" w:themeColor="text1"/>
                <w:sz w:val="22"/>
                <w:szCs w:val="22"/>
              </w:rPr>
            </w:rPrChange>
          </w:rPr>
          <w:t>in vitro</w:t>
        </w:r>
      </w:ins>
      <w:ins w:id="5850" w:author="Chen Liao" w:date="2021-06-01T23:20:00Z">
        <w:r w:rsidR="009C649E">
          <w:rPr>
            <w:rFonts w:ascii="Times New Roman" w:hAnsi="Times New Roman" w:cs="Times New Roman"/>
            <w:color w:val="000000" w:themeColor="text1"/>
            <w:sz w:val="22"/>
            <w:szCs w:val="22"/>
          </w:rPr>
          <w:t>.</w:t>
        </w:r>
      </w:ins>
      <w:ins w:id="5851" w:author="Chen Liao" w:date="2021-06-01T23:19:00Z">
        <w:r w:rsidR="009C649E">
          <w:rPr>
            <w:rFonts w:ascii="Times New Roman" w:hAnsi="Times New Roman" w:cs="Times New Roman"/>
            <w:color w:val="000000" w:themeColor="text1"/>
            <w:sz w:val="22"/>
            <w:szCs w:val="22"/>
          </w:rPr>
          <w:t xml:space="preserve"> </w:t>
        </w:r>
      </w:ins>
      <w:ins w:id="5852" w:author="Chen Liao" w:date="2021-05-29T23:28:00Z">
        <w:r w:rsidR="00BC2A1D" w:rsidRPr="00BE70D2">
          <w:rPr>
            <w:rFonts w:ascii="Times New Roman" w:hAnsi="Times New Roman" w:cs="Times New Roman"/>
            <w:color w:val="000000" w:themeColor="text1"/>
            <w:sz w:val="22"/>
            <w:szCs w:val="22"/>
            <w:rPrChange w:id="5853" w:author="Chen Liao" w:date="2021-06-01T21:13:00Z">
              <w:rPr>
                <w:rFonts w:ascii="Times New Roman" w:hAnsi="Times New Roman" w:cs="Times New Roman"/>
                <w:color w:val="000000" w:themeColor="text1"/>
                <w:sz w:val="22"/>
                <w:szCs w:val="22"/>
              </w:rPr>
            </w:rPrChange>
          </w:rPr>
          <w:t>Other than</w:t>
        </w:r>
      </w:ins>
      <w:ins w:id="5854" w:author="Chen Liao" w:date="2021-05-29T08:58:00Z">
        <w:r w:rsidR="00763F01" w:rsidRPr="00BE70D2">
          <w:rPr>
            <w:rFonts w:ascii="Times New Roman" w:hAnsi="Times New Roman" w:cs="Times New Roman"/>
            <w:color w:val="000000" w:themeColor="text1"/>
            <w:sz w:val="22"/>
            <w:szCs w:val="22"/>
            <w:rPrChange w:id="5855" w:author="Chen Liao" w:date="2021-06-01T21:13:00Z">
              <w:rPr>
                <w:rFonts w:ascii="Times New Roman" w:hAnsi="Times New Roman" w:cs="Times New Roman"/>
                <w:color w:val="000000" w:themeColor="text1"/>
                <w:sz w:val="22"/>
                <w:szCs w:val="22"/>
              </w:rPr>
            </w:rPrChange>
          </w:rPr>
          <w:t xml:space="preserve"> </w:t>
        </w:r>
      </w:ins>
      <w:ins w:id="5856" w:author="Chen Liao" w:date="2021-05-29T08:59:00Z">
        <w:r w:rsidR="00763F01" w:rsidRPr="00BE70D2">
          <w:rPr>
            <w:rFonts w:ascii="Times New Roman" w:hAnsi="Times New Roman" w:cs="Times New Roman"/>
            <w:color w:val="000000" w:themeColor="text1"/>
            <w:sz w:val="22"/>
            <w:szCs w:val="22"/>
            <w:rPrChange w:id="5857" w:author="Chen Liao" w:date="2021-06-01T21:13:00Z">
              <w:rPr>
                <w:rFonts w:ascii="Times New Roman" w:hAnsi="Times New Roman" w:cs="Times New Roman"/>
                <w:color w:val="000000" w:themeColor="text1"/>
                <w:sz w:val="22"/>
                <w:szCs w:val="22"/>
              </w:rPr>
            </w:rPrChange>
          </w:rPr>
          <w:t xml:space="preserve">inulin-induced </w:t>
        </w:r>
      </w:ins>
      <w:ins w:id="5858" w:author="Chen Liao" w:date="2021-05-29T08:58:00Z">
        <w:r w:rsidR="00763F01" w:rsidRPr="00BE70D2">
          <w:rPr>
            <w:rFonts w:ascii="Times New Roman" w:hAnsi="Times New Roman" w:cs="Times New Roman"/>
            <w:color w:val="000000" w:themeColor="text1"/>
            <w:sz w:val="22"/>
            <w:szCs w:val="22"/>
            <w:rPrChange w:id="5859" w:author="Chen Liao" w:date="2021-06-01T21:13:00Z">
              <w:rPr>
                <w:rFonts w:ascii="Times New Roman" w:hAnsi="Times New Roman" w:cs="Times New Roman"/>
                <w:color w:val="000000" w:themeColor="text1"/>
                <w:sz w:val="22"/>
                <w:szCs w:val="22"/>
              </w:rPr>
            </w:rPrChange>
          </w:rPr>
          <w:t xml:space="preserve">growth, </w:t>
        </w:r>
      </w:ins>
      <w:moveTo w:id="5860" w:author="Chen Liao" w:date="2021-05-29T08:55:00Z">
        <w:del w:id="5861" w:author="Chen Liao" w:date="2021-05-29T08:55:00Z">
          <w:r w:rsidR="00642742" w:rsidRPr="00BE70D2" w:rsidDel="00642742">
            <w:rPr>
              <w:rFonts w:ascii="Times New Roman" w:hAnsi="Times New Roman" w:cs="Times New Roman"/>
              <w:color w:val="000000" w:themeColor="text1"/>
              <w:sz w:val="22"/>
              <w:szCs w:val="22"/>
              <w:rPrChange w:id="5862" w:author="Chen Liao" w:date="2021-06-01T21:13:00Z">
                <w:rPr>
                  <w:rFonts w:ascii="Times New Roman" w:hAnsi="Times New Roman" w:cs="Times New Roman"/>
                  <w:color w:val="000000" w:themeColor="text1"/>
                  <w:sz w:val="22"/>
                  <w:szCs w:val="22"/>
                </w:rPr>
              </w:rPrChange>
            </w:rPr>
            <w:delText>.</w:delText>
          </w:r>
        </w:del>
      </w:moveTo>
    </w:p>
    <w:moveToRangeEnd w:id="5794"/>
    <w:p w14:paraId="0410A963" w14:textId="094F0D4C" w:rsidR="004743AC" w:rsidRPr="00BE70D2" w:rsidDel="00DA3768" w:rsidRDefault="00FB49B5" w:rsidP="00BC2A1D">
      <w:pPr>
        <w:pStyle w:val="paragraph"/>
        <w:spacing w:before="0" w:beforeAutospacing="0" w:after="0" w:afterAutospacing="0"/>
        <w:jc w:val="both"/>
        <w:rPr>
          <w:del w:id="5863" w:author="Chen Liao" w:date="2021-05-29T09:02:00Z"/>
          <w:rFonts w:ascii="Times New Roman" w:hAnsi="Times New Roman" w:cs="Times New Roman"/>
          <w:color w:val="000000" w:themeColor="text1"/>
          <w:sz w:val="22"/>
          <w:szCs w:val="22"/>
          <w:rPrChange w:id="5864" w:author="Chen Liao" w:date="2021-06-01T21:13:00Z">
            <w:rPr>
              <w:del w:id="5865" w:author="Chen Liao" w:date="2021-05-29T09:02:00Z"/>
              <w:rFonts w:ascii="Times New Roman" w:hAnsi="Times New Roman" w:cs="Times New Roman"/>
              <w:color w:val="000000" w:themeColor="text1"/>
              <w:sz w:val="22"/>
              <w:szCs w:val="22"/>
            </w:rPr>
          </w:rPrChange>
        </w:rPr>
      </w:pPr>
      <w:ins w:id="5866" w:author="Chen Liao" w:date="2021-05-30T00:14:00Z">
        <w:r w:rsidRPr="00BE70D2">
          <w:rPr>
            <w:rFonts w:ascii="Times New Roman" w:hAnsi="Times New Roman" w:cs="Times New Roman"/>
            <w:color w:val="000000" w:themeColor="text1"/>
            <w:sz w:val="22"/>
            <w:szCs w:val="22"/>
            <w:rPrChange w:id="5867" w:author="Chen Liao" w:date="2021-06-01T21:13:00Z">
              <w:rPr>
                <w:rFonts w:ascii="Times New Roman" w:hAnsi="Times New Roman" w:cs="Times New Roman"/>
                <w:color w:val="000000" w:themeColor="text1"/>
                <w:sz w:val="22"/>
                <w:szCs w:val="22"/>
              </w:rPr>
            </w:rPrChange>
          </w:rPr>
          <w:t>our</w:t>
        </w:r>
      </w:ins>
      <w:ins w:id="5868" w:author="Chen Liao" w:date="2021-05-29T23:28:00Z">
        <w:r w:rsidR="00BC2A1D" w:rsidRPr="00BE70D2">
          <w:rPr>
            <w:rFonts w:ascii="Times New Roman" w:hAnsi="Times New Roman" w:cs="Times New Roman"/>
            <w:color w:val="000000" w:themeColor="text1"/>
            <w:sz w:val="22"/>
            <w:szCs w:val="22"/>
            <w:rPrChange w:id="5869" w:author="Chen Liao" w:date="2021-06-01T21:13:00Z">
              <w:rPr>
                <w:rFonts w:ascii="Times New Roman" w:hAnsi="Times New Roman" w:cs="Times New Roman"/>
                <w:color w:val="000000" w:themeColor="text1"/>
                <w:sz w:val="22"/>
                <w:szCs w:val="22"/>
              </w:rPr>
            </w:rPrChange>
          </w:rPr>
          <w:t xml:space="preserve"> </w:t>
        </w:r>
        <w:proofErr w:type="spellStart"/>
        <w:r w:rsidR="00BC2A1D" w:rsidRPr="00BE70D2">
          <w:rPr>
            <w:rFonts w:ascii="Times New Roman" w:hAnsi="Times New Roman" w:cs="Times New Roman"/>
            <w:color w:val="000000" w:themeColor="text1"/>
            <w:sz w:val="22"/>
            <w:szCs w:val="22"/>
            <w:rPrChange w:id="5870" w:author="Chen Liao" w:date="2021-06-01T21:13:00Z">
              <w:rPr>
                <w:rFonts w:ascii="Times New Roman" w:hAnsi="Times New Roman" w:cs="Times New Roman"/>
                <w:color w:val="000000" w:themeColor="text1"/>
                <w:sz w:val="22"/>
                <w:szCs w:val="22"/>
              </w:rPr>
            </w:rPrChange>
          </w:rPr>
          <w:t>gLV</w:t>
        </w:r>
        <w:proofErr w:type="spellEnd"/>
        <w:r w:rsidR="00BC2A1D" w:rsidRPr="00BE70D2">
          <w:rPr>
            <w:rFonts w:ascii="Times New Roman" w:hAnsi="Times New Roman" w:cs="Times New Roman"/>
            <w:color w:val="000000" w:themeColor="text1"/>
            <w:sz w:val="22"/>
            <w:szCs w:val="22"/>
            <w:rPrChange w:id="5871" w:author="Chen Liao" w:date="2021-06-01T21:13:00Z">
              <w:rPr>
                <w:rFonts w:ascii="Times New Roman" w:hAnsi="Times New Roman" w:cs="Times New Roman"/>
                <w:color w:val="000000" w:themeColor="text1"/>
                <w:sz w:val="22"/>
                <w:szCs w:val="22"/>
              </w:rPr>
            </w:rPrChange>
          </w:rPr>
          <w:t xml:space="preserve"> </w:t>
        </w:r>
      </w:ins>
      <w:ins w:id="5872" w:author="Chen Liao" w:date="2021-06-01T23:22:00Z">
        <w:r w:rsidR="00240CAE">
          <w:rPr>
            <w:rFonts w:ascii="Times New Roman" w:hAnsi="Times New Roman" w:cs="Times New Roman"/>
            <w:color w:val="000000" w:themeColor="text1"/>
            <w:sz w:val="22"/>
            <w:szCs w:val="22"/>
          </w:rPr>
          <w:t xml:space="preserve">inference </w:t>
        </w:r>
      </w:ins>
      <w:ins w:id="5873" w:author="Chen Liao" w:date="2021-05-29T08:41:00Z">
        <w:r w:rsidR="00402C85" w:rsidRPr="00BE70D2">
          <w:rPr>
            <w:rFonts w:ascii="Times New Roman" w:hAnsi="Times New Roman" w:cs="Times New Roman"/>
            <w:color w:val="000000" w:themeColor="text1"/>
            <w:sz w:val="22"/>
            <w:szCs w:val="22"/>
            <w:rPrChange w:id="5874" w:author="Chen Liao" w:date="2021-06-01T21:13:00Z">
              <w:rPr>
                <w:rFonts w:ascii="Times New Roman" w:hAnsi="Times New Roman" w:cs="Times New Roman"/>
                <w:color w:val="000000" w:themeColor="text1"/>
                <w:sz w:val="22"/>
                <w:szCs w:val="22"/>
              </w:rPr>
            </w:rPrChange>
          </w:rPr>
          <w:t>also predict</w:t>
        </w:r>
      </w:ins>
      <w:ins w:id="5875" w:author="Chen Liao" w:date="2021-05-30T00:14:00Z">
        <w:r w:rsidRPr="00BE70D2">
          <w:rPr>
            <w:rFonts w:ascii="Times New Roman" w:hAnsi="Times New Roman" w:cs="Times New Roman"/>
            <w:color w:val="000000" w:themeColor="text1"/>
            <w:sz w:val="22"/>
            <w:szCs w:val="22"/>
            <w:rPrChange w:id="5876" w:author="Chen Liao" w:date="2021-06-01T21:13:00Z">
              <w:rPr>
                <w:rFonts w:ascii="Times New Roman" w:hAnsi="Times New Roman" w:cs="Times New Roman"/>
                <w:color w:val="000000" w:themeColor="text1"/>
                <w:sz w:val="22"/>
                <w:szCs w:val="22"/>
              </w:rPr>
            </w:rPrChange>
          </w:rPr>
          <w:t>ed</w:t>
        </w:r>
      </w:ins>
      <w:ins w:id="5877" w:author="Chen Liao" w:date="2021-05-29T08:41:00Z">
        <w:r w:rsidR="00402C85" w:rsidRPr="00BE70D2">
          <w:rPr>
            <w:rFonts w:ascii="Times New Roman" w:hAnsi="Times New Roman" w:cs="Times New Roman"/>
            <w:color w:val="000000" w:themeColor="text1"/>
            <w:sz w:val="22"/>
            <w:szCs w:val="22"/>
            <w:rPrChange w:id="5878" w:author="Chen Liao" w:date="2021-06-01T21:13:00Z">
              <w:rPr>
                <w:rFonts w:ascii="Times New Roman" w:hAnsi="Times New Roman" w:cs="Times New Roman"/>
                <w:color w:val="000000" w:themeColor="text1"/>
                <w:sz w:val="22"/>
                <w:szCs w:val="22"/>
              </w:rPr>
            </w:rPrChange>
          </w:rPr>
          <w:t xml:space="preserve"> intense </w:t>
        </w:r>
      </w:ins>
      <w:ins w:id="5879" w:author="Chen Liao" w:date="2021-05-29T08:42:00Z">
        <w:r w:rsidR="00402C85" w:rsidRPr="00BE70D2">
          <w:rPr>
            <w:rFonts w:ascii="Times New Roman" w:hAnsi="Times New Roman" w:cs="Times New Roman"/>
            <w:color w:val="000000" w:themeColor="text1"/>
            <w:sz w:val="22"/>
            <w:szCs w:val="22"/>
            <w:rPrChange w:id="5880" w:author="Chen Liao" w:date="2021-06-01T21:13:00Z">
              <w:rPr>
                <w:rFonts w:ascii="Times New Roman" w:hAnsi="Times New Roman" w:cs="Times New Roman"/>
                <w:color w:val="000000" w:themeColor="text1"/>
                <w:sz w:val="22"/>
                <w:szCs w:val="22"/>
              </w:rPr>
            </w:rPrChange>
          </w:rPr>
          <w:t>competitions among the five degraders</w:t>
        </w:r>
      </w:ins>
      <w:ins w:id="5881" w:author="Chen Liao" w:date="2021-05-29T23:30:00Z">
        <w:r w:rsidR="00BC2A1D" w:rsidRPr="00BE70D2">
          <w:rPr>
            <w:rFonts w:ascii="Times New Roman" w:hAnsi="Times New Roman" w:cs="Times New Roman"/>
            <w:color w:val="000000" w:themeColor="text1"/>
            <w:sz w:val="22"/>
            <w:szCs w:val="22"/>
            <w:rPrChange w:id="5882" w:author="Chen Liao" w:date="2021-06-01T21:13:00Z">
              <w:rPr>
                <w:rFonts w:ascii="Times New Roman" w:hAnsi="Times New Roman" w:cs="Times New Roman"/>
                <w:color w:val="000000" w:themeColor="text1"/>
                <w:sz w:val="22"/>
                <w:szCs w:val="22"/>
              </w:rPr>
            </w:rPrChange>
          </w:rPr>
          <w:t xml:space="preserve"> as well as </w:t>
        </w:r>
      </w:ins>
      <w:del w:id="5883" w:author="Chen Liao" w:date="2021-05-29T08:59:00Z">
        <w:r w:rsidR="004743AC" w:rsidRPr="00BE70D2" w:rsidDel="00287FC8">
          <w:rPr>
            <w:rFonts w:ascii="Times New Roman" w:hAnsi="Times New Roman" w:cs="Times New Roman"/>
            <w:color w:val="000000" w:themeColor="text1"/>
            <w:sz w:val="22"/>
            <w:szCs w:val="22"/>
            <w:rPrChange w:id="5884" w:author="Chen Liao" w:date="2021-06-01T21:13:00Z">
              <w:rPr>
                <w:sz w:val="22"/>
                <w:szCs w:val="22"/>
              </w:rPr>
            </w:rPrChange>
          </w:rPr>
          <w:delText>Other than competitions, we</w:delText>
        </w:r>
      </w:del>
      <w:ins w:id="5885" w:author="Chen Liao" w:date="2021-05-29T23:30:00Z">
        <w:r w:rsidR="00BC2A1D" w:rsidRPr="00BE70D2">
          <w:rPr>
            <w:rFonts w:ascii="Times New Roman" w:hAnsi="Times New Roman" w:cs="Times New Roman"/>
            <w:color w:val="000000" w:themeColor="text1"/>
            <w:sz w:val="22"/>
            <w:szCs w:val="22"/>
            <w:rPrChange w:id="5886" w:author="Chen Liao" w:date="2021-06-01T21:13:00Z">
              <w:rPr>
                <w:rFonts w:ascii="Times New Roman" w:hAnsi="Times New Roman" w:cs="Times New Roman"/>
                <w:color w:val="000000" w:themeColor="text1"/>
                <w:sz w:val="22"/>
                <w:szCs w:val="22"/>
              </w:rPr>
            </w:rPrChange>
          </w:rPr>
          <w:t xml:space="preserve">a </w:t>
        </w:r>
      </w:ins>
      <w:ins w:id="5887" w:author="Chen Liao" w:date="2021-05-30T00:12:00Z">
        <w:r w:rsidR="00192404" w:rsidRPr="00BE70D2">
          <w:rPr>
            <w:rFonts w:ascii="Times New Roman" w:hAnsi="Times New Roman" w:cs="Times New Roman"/>
            <w:color w:val="000000" w:themeColor="text1"/>
            <w:sz w:val="22"/>
            <w:szCs w:val="22"/>
            <w:rPrChange w:id="5888" w:author="Chen Liao" w:date="2021-06-01T21:13:00Z">
              <w:rPr>
                <w:rFonts w:ascii="Times New Roman" w:hAnsi="Times New Roman" w:cs="Times New Roman"/>
                <w:color w:val="000000" w:themeColor="text1"/>
                <w:sz w:val="22"/>
                <w:szCs w:val="22"/>
              </w:rPr>
            </w:rPrChange>
          </w:rPr>
          <w:t xml:space="preserve">significant </w:t>
        </w:r>
      </w:ins>
      <w:ins w:id="5889" w:author="Chen Liao" w:date="2021-05-29T09:01:00Z">
        <w:r w:rsidR="0047311C" w:rsidRPr="00BE70D2">
          <w:rPr>
            <w:rFonts w:ascii="Times New Roman" w:hAnsi="Times New Roman" w:cs="Times New Roman"/>
            <w:color w:val="000000" w:themeColor="text1"/>
            <w:sz w:val="22"/>
            <w:szCs w:val="22"/>
            <w:rPrChange w:id="5890" w:author="Chen Liao" w:date="2021-06-01T21:13:00Z">
              <w:rPr>
                <w:rFonts w:ascii="Times New Roman" w:hAnsi="Times New Roman" w:cs="Times New Roman"/>
                <w:color w:val="000000" w:themeColor="text1"/>
                <w:sz w:val="22"/>
                <w:szCs w:val="22"/>
              </w:rPr>
            </w:rPrChange>
          </w:rPr>
          <w:t xml:space="preserve">positive </w:t>
        </w:r>
      </w:ins>
      <w:ins w:id="5891" w:author="Chen Liao" w:date="2021-05-29T23:31:00Z">
        <w:r w:rsidR="00BC2A1D" w:rsidRPr="00BE70D2">
          <w:rPr>
            <w:rFonts w:ascii="Times New Roman" w:hAnsi="Times New Roman" w:cs="Times New Roman"/>
            <w:color w:val="000000" w:themeColor="text1"/>
            <w:sz w:val="22"/>
            <w:szCs w:val="22"/>
            <w:rPrChange w:id="5892" w:author="Chen Liao" w:date="2021-06-01T21:13:00Z">
              <w:rPr>
                <w:rFonts w:ascii="Times New Roman" w:hAnsi="Times New Roman" w:cs="Times New Roman"/>
                <w:color w:val="000000" w:themeColor="text1"/>
                <w:sz w:val="22"/>
                <w:szCs w:val="22"/>
              </w:rPr>
            </w:rPrChange>
          </w:rPr>
          <w:t xml:space="preserve">interaction from </w:t>
        </w:r>
      </w:ins>
      <w:del w:id="5893" w:author="Chen Liao" w:date="2021-05-29T09:01:00Z">
        <w:r w:rsidR="004743AC" w:rsidRPr="00BE70D2" w:rsidDel="0047311C">
          <w:rPr>
            <w:rFonts w:ascii="Times New Roman" w:hAnsi="Times New Roman" w:cs="Times New Roman"/>
            <w:color w:val="000000" w:themeColor="text1"/>
            <w:sz w:val="22"/>
            <w:szCs w:val="22"/>
            <w:rPrChange w:id="5894" w:author="Chen Liao" w:date="2021-06-01T21:13:00Z">
              <w:rPr>
                <w:sz w:val="22"/>
                <w:szCs w:val="22"/>
              </w:rPr>
            </w:rPrChange>
          </w:rPr>
          <w:delText xml:space="preserve"> also found </w:delText>
        </w:r>
        <w:r w:rsidR="00AF2DFF" w:rsidRPr="00BE70D2" w:rsidDel="0047311C">
          <w:rPr>
            <w:rFonts w:ascii="Times New Roman" w:hAnsi="Times New Roman" w:cs="Times New Roman"/>
            <w:color w:val="000000" w:themeColor="text1"/>
            <w:sz w:val="22"/>
            <w:szCs w:val="22"/>
            <w:rPrChange w:id="5895" w:author="Chen Liao" w:date="2021-06-01T21:13:00Z">
              <w:rPr>
                <w:sz w:val="22"/>
                <w:szCs w:val="22"/>
              </w:rPr>
            </w:rPrChange>
          </w:rPr>
          <w:delText>that</w:delText>
        </w:r>
        <w:r w:rsidR="004743AC" w:rsidRPr="00BE70D2" w:rsidDel="0047311C">
          <w:rPr>
            <w:rFonts w:ascii="Times New Roman" w:hAnsi="Times New Roman" w:cs="Times New Roman"/>
            <w:color w:val="000000" w:themeColor="text1"/>
            <w:sz w:val="22"/>
            <w:szCs w:val="22"/>
            <w:rPrChange w:id="5896" w:author="Chen Liao" w:date="2021-06-01T21:13:00Z">
              <w:rPr>
                <w:sz w:val="22"/>
                <w:szCs w:val="22"/>
              </w:rPr>
            </w:rPrChange>
          </w:rPr>
          <w:delText xml:space="preserve"> </w:delText>
        </w:r>
      </w:del>
      <w:r w:rsidR="004743AC" w:rsidRPr="00BE70D2">
        <w:rPr>
          <w:rFonts w:ascii="Times New Roman" w:hAnsi="Times New Roman" w:cs="Times New Roman"/>
          <w:i/>
          <w:iCs/>
          <w:color w:val="000000" w:themeColor="text1"/>
          <w:sz w:val="22"/>
          <w:szCs w:val="22"/>
          <w:rPrChange w:id="5897" w:author="Chen Liao" w:date="2021-06-01T21:13:00Z">
            <w:rPr>
              <w:i/>
              <w:iCs/>
              <w:sz w:val="22"/>
              <w:szCs w:val="22"/>
            </w:rPr>
          </w:rPrChange>
        </w:rPr>
        <w:t>B</w:t>
      </w:r>
      <w:del w:id="5898" w:author="Chen Liao" w:date="2021-05-29T09:12:00Z">
        <w:r w:rsidR="004743AC" w:rsidRPr="00BE70D2" w:rsidDel="006B3F25">
          <w:rPr>
            <w:rFonts w:ascii="Times New Roman" w:hAnsi="Times New Roman" w:cs="Times New Roman"/>
            <w:i/>
            <w:iCs/>
            <w:color w:val="000000" w:themeColor="text1"/>
            <w:sz w:val="22"/>
            <w:szCs w:val="22"/>
            <w:rPrChange w:id="5899" w:author="Chen Liao" w:date="2021-06-01T21:13:00Z">
              <w:rPr>
                <w:i/>
                <w:iCs/>
                <w:sz w:val="22"/>
                <w:szCs w:val="22"/>
              </w:rPr>
            </w:rPrChange>
          </w:rPr>
          <w:delText>acteroides</w:delText>
        </w:r>
      </w:del>
      <w:ins w:id="5900" w:author="Chen Liao" w:date="2021-05-29T09:12:00Z">
        <w:r w:rsidR="006B3F25" w:rsidRPr="00BE70D2">
          <w:rPr>
            <w:rFonts w:ascii="Times New Roman" w:hAnsi="Times New Roman" w:cs="Times New Roman"/>
            <w:i/>
            <w:iCs/>
            <w:color w:val="000000" w:themeColor="text1"/>
            <w:sz w:val="22"/>
            <w:szCs w:val="22"/>
            <w:rPrChange w:id="5901" w:author="Chen Liao" w:date="2021-06-01T21:13:00Z">
              <w:rPr>
                <w:rFonts w:ascii="Times New Roman" w:hAnsi="Times New Roman" w:cs="Times New Roman"/>
                <w:i/>
                <w:iCs/>
                <w:color w:val="000000" w:themeColor="text1"/>
                <w:sz w:val="22"/>
                <w:szCs w:val="22"/>
              </w:rPr>
            </w:rPrChange>
          </w:rPr>
          <w:t>.</w:t>
        </w:r>
      </w:ins>
      <w:ins w:id="5902" w:author="Chen Liao" w:date="2021-05-30T04:04:00Z">
        <w:r w:rsidR="00ED1419" w:rsidRPr="00BE70D2">
          <w:rPr>
            <w:rFonts w:ascii="Times New Roman" w:hAnsi="Times New Roman" w:cs="Times New Roman"/>
            <w:i/>
            <w:iCs/>
            <w:color w:val="000000" w:themeColor="text1"/>
            <w:sz w:val="22"/>
            <w:szCs w:val="22"/>
            <w:rPrChange w:id="5903" w:author="Chen Liao" w:date="2021-06-01T21:13:00Z">
              <w:rPr>
                <w:rFonts w:ascii="Times New Roman" w:hAnsi="Times New Roman" w:cs="Times New Roman"/>
                <w:i/>
                <w:iCs/>
                <w:color w:val="000000" w:themeColor="text1"/>
                <w:sz w:val="22"/>
                <w:szCs w:val="22"/>
              </w:rPr>
            </w:rPrChange>
          </w:rPr>
          <w:t xml:space="preserve"> </w:t>
        </w:r>
      </w:ins>
      <w:del w:id="5904" w:author="Chen Liao" w:date="2021-05-29T09:12:00Z">
        <w:r w:rsidR="004743AC" w:rsidRPr="00BE70D2" w:rsidDel="006B3F25">
          <w:rPr>
            <w:rFonts w:ascii="Times New Roman" w:hAnsi="Times New Roman" w:cs="Times New Roman"/>
            <w:i/>
            <w:iCs/>
            <w:color w:val="000000" w:themeColor="text1"/>
            <w:sz w:val="22"/>
            <w:szCs w:val="22"/>
            <w:rPrChange w:id="5905" w:author="Chen Liao" w:date="2021-06-01T21:13:00Z">
              <w:rPr>
                <w:i/>
                <w:iCs/>
                <w:sz w:val="22"/>
                <w:szCs w:val="22"/>
              </w:rPr>
            </w:rPrChange>
          </w:rPr>
          <w:delText xml:space="preserve"> </w:delText>
        </w:r>
      </w:del>
      <w:proofErr w:type="spellStart"/>
      <w:r w:rsidR="004743AC" w:rsidRPr="00BE70D2">
        <w:rPr>
          <w:rFonts w:ascii="Times New Roman" w:hAnsi="Times New Roman" w:cs="Times New Roman"/>
          <w:i/>
          <w:iCs/>
          <w:color w:val="000000" w:themeColor="text1"/>
          <w:sz w:val="22"/>
          <w:szCs w:val="22"/>
          <w:rPrChange w:id="5906" w:author="Chen Liao" w:date="2021-06-01T21:13:00Z">
            <w:rPr>
              <w:i/>
              <w:iCs/>
              <w:sz w:val="22"/>
              <w:szCs w:val="22"/>
            </w:rPr>
          </w:rPrChange>
        </w:rPr>
        <w:t>acidifaciens</w:t>
      </w:r>
      <w:proofErr w:type="spellEnd"/>
      <w:r w:rsidR="00AF2DFF" w:rsidRPr="00BE70D2">
        <w:rPr>
          <w:rFonts w:ascii="Times New Roman" w:hAnsi="Times New Roman" w:cs="Times New Roman"/>
          <w:color w:val="000000" w:themeColor="text1"/>
          <w:sz w:val="22"/>
          <w:szCs w:val="22"/>
          <w:rPrChange w:id="5907" w:author="Chen Liao" w:date="2021-06-01T21:13:00Z">
            <w:rPr>
              <w:sz w:val="22"/>
              <w:szCs w:val="22"/>
            </w:rPr>
          </w:rPrChange>
        </w:rPr>
        <w:t xml:space="preserve"> </w:t>
      </w:r>
      <w:del w:id="5908" w:author="Chen Liao" w:date="2021-05-29T09:01:00Z">
        <w:r w:rsidR="00AF2DFF" w:rsidRPr="00BE70D2" w:rsidDel="0047311C">
          <w:rPr>
            <w:rFonts w:ascii="Times New Roman" w:hAnsi="Times New Roman" w:cs="Times New Roman"/>
            <w:color w:val="000000" w:themeColor="text1"/>
            <w:sz w:val="22"/>
            <w:szCs w:val="22"/>
            <w:rPrChange w:id="5909" w:author="Chen Liao" w:date="2021-06-01T21:13:00Z">
              <w:rPr>
                <w:sz w:val="22"/>
                <w:szCs w:val="22"/>
              </w:rPr>
            </w:rPrChange>
          </w:rPr>
          <w:delText>positively influences growth of</w:delText>
        </w:r>
      </w:del>
      <w:ins w:id="5910" w:author="Chen Liao" w:date="2021-05-29T23:31:00Z">
        <w:r w:rsidR="00BC2A1D" w:rsidRPr="00BE70D2">
          <w:rPr>
            <w:rFonts w:ascii="Times New Roman" w:hAnsi="Times New Roman" w:cs="Times New Roman"/>
            <w:color w:val="000000" w:themeColor="text1"/>
            <w:sz w:val="22"/>
            <w:szCs w:val="22"/>
            <w:rPrChange w:id="5911" w:author="Chen Liao" w:date="2021-06-01T21:13:00Z">
              <w:rPr>
                <w:rFonts w:ascii="Times New Roman" w:hAnsi="Times New Roman" w:cs="Times New Roman"/>
                <w:color w:val="000000" w:themeColor="text1"/>
                <w:sz w:val="22"/>
                <w:szCs w:val="22"/>
              </w:rPr>
            </w:rPrChange>
          </w:rPr>
          <w:t>to</w:t>
        </w:r>
      </w:ins>
      <w:r w:rsidR="00AF2DFF" w:rsidRPr="00BE70D2">
        <w:rPr>
          <w:rFonts w:ascii="Times New Roman" w:hAnsi="Times New Roman" w:cs="Times New Roman"/>
          <w:color w:val="000000" w:themeColor="text1"/>
          <w:sz w:val="22"/>
          <w:szCs w:val="22"/>
          <w:rPrChange w:id="5912" w:author="Chen Liao" w:date="2021-06-01T21:13:00Z">
            <w:rPr>
              <w:sz w:val="22"/>
              <w:szCs w:val="22"/>
            </w:rPr>
          </w:rPrChange>
        </w:rPr>
        <w:t xml:space="preserve"> </w:t>
      </w:r>
      <w:del w:id="5913" w:author="Chen Liao" w:date="2021-05-29T09:12:00Z">
        <w:r w:rsidR="00AF2DFF" w:rsidRPr="00BE70D2" w:rsidDel="006B3F25">
          <w:rPr>
            <w:rFonts w:ascii="Times New Roman" w:hAnsi="Times New Roman" w:cs="Times New Roman"/>
            <w:i/>
            <w:iCs/>
            <w:color w:val="000000" w:themeColor="text1"/>
            <w:sz w:val="22"/>
            <w:szCs w:val="22"/>
            <w:rPrChange w:id="5914" w:author="Chen Liao" w:date="2021-06-01T21:13:00Z">
              <w:rPr>
                <w:i/>
                <w:iCs/>
                <w:sz w:val="22"/>
                <w:szCs w:val="22"/>
              </w:rPr>
            </w:rPrChange>
          </w:rPr>
          <w:delText xml:space="preserve">Akkermancia </w:delText>
        </w:r>
      </w:del>
      <w:ins w:id="5915" w:author="Chen Liao" w:date="2021-05-29T09:12:00Z">
        <w:r w:rsidR="006B3F25" w:rsidRPr="00BE70D2">
          <w:rPr>
            <w:rFonts w:ascii="Times New Roman" w:hAnsi="Times New Roman" w:cs="Times New Roman"/>
            <w:i/>
            <w:iCs/>
            <w:color w:val="000000" w:themeColor="text1"/>
            <w:sz w:val="22"/>
            <w:szCs w:val="22"/>
            <w:rPrChange w:id="5916" w:author="Chen Liao" w:date="2021-06-01T21:13:00Z">
              <w:rPr>
                <w:i/>
                <w:iCs/>
                <w:sz w:val="22"/>
                <w:szCs w:val="22"/>
              </w:rPr>
            </w:rPrChange>
          </w:rPr>
          <w:t>A</w:t>
        </w:r>
        <w:r w:rsidR="006B3F25" w:rsidRPr="00BE70D2">
          <w:rPr>
            <w:rFonts w:ascii="Times New Roman" w:hAnsi="Times New Roman" w:cs="Times New Roman"/>
            <w:i/>
            <w:iCs/>
            <w:color w:val="000000" w:themeColor="text1"/>
            <w:sz w:val="22"/>
            <w:szCs w:val="22"/>
            <w:rPrChange w:id="5917" w:author="Chen Liao" w:date="2021-06-01T21:13:00Z">
              <w:rPr>
                <w:rFonts w:ascii="Times New Roman" w:hAnsi="Times New Roman" w:cs="Times New Roman"/>
                <w:i/>
                <w:iCs/>
                <w:color w:val="000000" w:themeColor="text1"/>
                <w:sz w:val="22"/>
                <w:szCs w:val="22"/>
              </w:rPr>
            </w:rPrChange>
          </w:rPr>
          <w:t>.</w:t>
        </w:r>
        <w:r w:rsidR="006B3F25" w:rsidRPr="00BE70D2">
          <w:rPr>
            <w:rFonts w:ascii="Times New Roman" w:hAnsi="Times New Roman" w:cs="Times New Roman"/>
            <w:i/>
            <w:iCs/>
            <w:color w:val="000000" w:themeColor="text1"/>
            <w:sz w:val="22"/>
            <w:szCs w:val="22"/>
            <w:rPrChange w:id="5918" w:author="Chen Liao" w:date="2021-06-01T21:13:00Z">
              <w:rPr>
                <w:i/>
                <w:iCs/>
                <w:sz w:val="22"/>
                <w:szCs w:val="22"/>
              </w:rPr>
            </w:rPrChange>
          </w:rPr>
          <w:t xml:space="preserve"> </w:t>
        </w:r>
      </w:ins>
      <w:proofErr w:type="spellStart"/>
      <w:r w:rsidR="00AF2DFF" w:rsidRPr="00BE70D2">
        <w:rPr>
          <w:rFonts w:ascii="Times New Roman" w:hAnsi="Times New Roman" w:cs="Times New Roman"/>
          <w:i/>
          <w:iCs/>
          <w:color w:val="000000" w:themeColor="text1"/>
          <w:sz w:val="22"/>
          <w:szCs w:val="22"/>
          <w:rPrChange w:id="5919" w:author="Chen Liao" w:date="2021-06-01T21:13:00Z">
            <w:rPr>
              <w:i/>
              <w:iCs/>
              <w:sz w:val="22"/>
              <w:szCs w:val="22"/>
            </w:rPr>
          </w:rPrChange>
        </w:rPr>
        <w:t>muciniphila</w:t>
      </w:r>
      <w:proofErr w:type="spellEnd"/>
      <w:ins w:id="5920" w:author="Chen Liao" w:date="2021-05-30T00:09:00Z">
        <w:r w:rsidR="00D85667" w:rsidRPr="00BE70D2">
          <w:rPr>
            <w:rFonts w:ascii="Times New Roman" w:hAnsi="Times New Roman" w:cs="Times New Roman"/>
            <w:color w:val="000000" w:themeColor="text1"/>
            <w:sz w:val="22"/>
            <w:szCs w:val="22"/>
            <w:rPrChange w:id="5921" w:author="Chen Liao" w:date="2021-06-01T21:13:00Z">
              <w:rPr>
                <w:rFonts w:ascii="Times New Roman" w:hAnsi="Times New Roman" w:cs="Times New Roman"/>
                <w:color w:val="000000" w:themeColor="text1"/>
                <w:sz w:val="22"/>
                <w:szCs w:val="22"/>
              </w:rPr>
            </w:rPrChange>
          </w:rPr>
          <w:t xml:space="preserve"> (</w:t>
        </w:r>
        <w:r w:rsidR="00D85667" w:rsidRPr="00BE70D2">
          <w:rPr>
            <w:rFonts w:ascii="Times New Roman" w:hAnsi="Times New Roman" w:cs="Times New Roman"/>
            <w:color w:val="000000" w:themeColor="text1"/>
            <w:sz w:val="22"/>
            <w:szCs w:val="22"/>
            <w:highlight w:val="yellow"/>
            <w:rPrChange w:id="5922" w:author="Chen Liao" w:date="2021-06-01T21:13:00Z">
              <w:rPr>
                <w:color w:val="000000" w:themeColor="text1"/>
                <w:sz w:val="22"/>
                <w:szCs w:val="22"/>
              </w:rPr>
            </w:rPrChange>
          </w:rPr>
          <w:t>Fig. 4C</w:t>
        </w:r>
        <w:r w:rsidR="00D85667" w:rsidRPr="00BE70D2">
          <w:rPr>
            <w:rFonts w:ascii="Times New Roman" w:hAnsi="Times New Roman" w:cs="Times New Roman"/>
            <w:color w:val="000000" w:themeColor="text1"/>
            <w:sz w:val="22"/>
            <w:szCs w:val="22"/>
            <w:rPrChange w:id="5923" w:author="Chen Liao" w:date="2021-06-01T21:13:00Z">
              <w:rPr>
                <w:rFonts w:ascii="Times New Roman" w:hAnsi="Times New Roman" w:cs="Times New Roman"/>
                <w:color w:val="000000" w:themeColor="text1"/>
                <w:sz w:val="22"/>
                <w:szCs w:val="22"/>
              </w:rPr>
            </w:rPrChange>
          </w:rPr>
          <w:t>)</w:t>
        </w:r>
      </w:ins>
      <w:ins w:id="5924" w:author="Chen Liao" w:date="2021-05-29T09:02:00Z">
        <w:r w:rsidR="0047311C" w:rsidRPr="00BE70D2">
          <w:rPr>
            <w:rFonts w:ascii="Times New Roman" w:hAnsi="Times New Roman" w:cs="Times New Roman"/>
            <w:color w:val="000000" w:themeColor="text1"/>
            <w:sz w:val="22"/>
            <w:szCs w:val="22"/>
            <w:rPrChange w:id="5925" w:author="Chen Liao" w:date="2021-06-01T21:13:00Z">
              <w:rPr>
                <w:i/>
                <w:iCs/>
                <w:color w:val="000000" w:themeColor="text1"/>
                <w:sz w:val="22"/>
                <w:szCs w:val="22"/>
              </w:rPr>
            </w:rPrChange>
          </w:rPr>
          <w:t>.</w:t>
        </w:r>
      </w:ins>
      <w:del w:id="5926" w:author="Chen Liao" w:date="2021-05-29T09:02:00Z">
        <w:r w:rsidR="00F020F1" w:rsidRPr="00BE70D2" w:rsidDel="0047311C">
          <w:rPr>
            <w:rFonts w:ascii="Times New Roman" w:hAnsi="Times New Roman" w:cs="Times New Roman"/>
            <w:color w:val="000000" w:themeColor="text1"/>
            <w:sz w:val="22"/>
            <w:szCs w:val="22"/>
            <w:rPrChange w:id="5927" w:author="Chen Liao" w:date="2021-06-01T21:13:00Z">
              <w:rPr>
                <w:sz w:val="22"/>
                <w:szCs w:val="22"/>
              </w:rPr>
            </w:rPrChange>
          </w:rPr>
          <w:delText>—</w:delText>
        </w:r>
        <w:r w:rsidR="00F020F1" w:rsidRPr="00BE70D2" w:rsidDel="0047311C">
          <w:rPr>
            <w:rFonts w:ascii="Times New Roman" w:hAnsi="Times New Roman" w:cs="Times New Roman"/>
            <w:color w:val="000000" w:themeColor="text1"/>
            <w:sz w:val="22"/>
            <w:szCs w:val="22"/>
            <w:rPrChange w:id="5928" w:author="Chen Liao" w:date="2021-06-01T21:13:00Z">
              <w:rPr>
                <w:color w:val="242021"/>
                <w:sz w:val="22"/>
                <w:szCs w:val="22"/>
              </w:rPr>
            </w:rPrChange>
          </w:rPr>
          <w:delText xml:space="preserve">a mucin-degrading bacteria whose abundance often increases after prebiotic treatment </w:delText>
        </w:r>
        <w:r w:rsidR="00F020F1" w:rsidRPr="00BE70D2" w:rsidDel="0047311C">
          <w:rPr>
            <w:rFonts w:ascii="Times New Roman" w:hAnsi="Times New Roman" w:cs="Times New Roman"/>
            <w:color w:val="000000" w:themeColor="text1"/>
            <w:sz w:val="22"/>
            <w:szCs w:val="22"/>
            <w:rPrChange w:id="5929" w:author="Chen Liao" w:date="2021-06-01T21:13:00Z">
              <w:rPr>
                <w:color w:val="242021"/>
                <w:sz w:val="22"/>
                <w:szCs w:val="22"/>
              </w:rPr>
            </w:rPrChange>
          </w:rPr>
          <w:fldChar w:fldCharType="begin"/>
        </w:r>
        <w:r w:rsidR="002E2A76" w:rsidRPr="00BE70D2" w:rsidDel="0047311C">
          <w:rPr>
            <w:rFonts w:ascii="Times New Roman" w:hAnsi="Times New Roman" w:cs="Times New Roman"/>
            <w:color w:val="000000" w:themeColor="text1"/>
            <w:sz w:val="22"/>
            <w:szCs w:val="22"/>
            <w:rPrChange w:id="5930" w:author="Chen Liao" w:date="2021-06-01T21:13:00Z">
              <w:rPr>
                <w:color w:val="242021"/>
                <w:sz w:val="22"/>
                <w:szCs w:val="22"/>
              </w:rPr>
            </w:rPrChange>
          </w:rPr>
          <w:delInstrText xml:space="preserve"> ADDIN NE.Ref.{4471FC81-02E5-4189-9973-DB0DE82AD98E}</w:delInstrText>
        </w:r>
        <w:r w:rsidR="00F020F1" w:rsidRPr="00BE70D2" w:rsidDel="0047311C">
          <w:rPr>
            <w:rFonts w:ascii="Times New Roman" w:hAnsi="Times New Roman" w:cs="Times New Roman"/>
            <w:color w:val="000000" w:themeColor="text1"/>
            <w:sz w:val="22"/>
            <w:szCs w:val="22"/>
            <w:rPrChange w:id="5931" w:author="Chen Liao" w:date="2021-06-01T21:13:00Z">
              <w:rPr>
                <w:color w:val="242021"/>
                <w:sz w:val="22"/>
                <w:szCs w:val="22"/>
              </w:rPr>
            </w:rPrChange>
          </w:rPr>
          <w:fldChar w:fldCharType="separate"/>
        </w:r>
        <w:r w:rsidR="00D67D1E" w:rsidRPr="00BE70D2" w:rsidDel="0047311C">
          <w:rPr>
            <w:rFonts w:ascii="Times New Roman" w:hAnsi="Times New Roman" w:cs="Times New Roman"/>
            <w:color w:val="000000" w:themeColor="text1"/>
            <w:sz w:val="22"/>
            <w:szCs w:val="22"/>
            <w:rPrChange w:id="5932" w:author="Chen Liao" w:date="2021-06-01T21:13:00Z">
              <w:rPr>
                <w:rFonts w:hAnsiTheme="minorHAnsi"/>
                <w:color w:val="080000"/>
                <w:sz w:val="22"/>
                <w:szCs w:val="22"/>
              </w:rPr>
            </w:rPrChange>
          </w:rPr>
          <w:delText>[37]</w:delText>
        </w:r>
        <w:r w:rsidR="00F020F1" w:rsidRPr="00BE70D2" w:rsidDel="0047311C">
          <w:rPr>
            <w:rFonts w:ascii="Times New Roman" w:hAnsi="Times New Roman" w:cs="Times New Roman"/>
            <w:color w:val="000000" w:themeColor="text1"/>
            <w:sz w:val="22"/>
            <w:szCs w:val="22"/>
            <w:rPrChange w:id="5933" w:author="Chen Liao" w:date="2021-06-01T21:13:00Z">
              <w:rPr>
                <w:color w:val="242021"/>
                <w:sz w:val="22"/>
                <w:szCs w:val="22"/>
              </w:rPr>
            </w:rPrChange>
          </w:rPr>
          <w:fldChar w:fldCharType="end"/>
        </w:r>
        <w:r w:rsidR="00AF5117" w:rsidRPr="00BE70D2" w:rsidDel="0047311C">
          <w:rPr>
            <w:rFonts w:ascii="Times New Roman" w:hAnsi="Times New Roman" w:cs="Times New Roman"/>
            <w:color w:val="000000" w:themeColor="text1"/>
            <w:sz w:val="22"/>
            <w:szCs w:val="22"/>
            <w:rPrChange w:id="5934" w:author="Chen Liao" w:date="2021-06-01T21:13:00Z">
              <w:rPr>
                <w:color w:val="242021"/>
                <w:sz w:val="22"/>
                <w:szCs w:val="22"/>
              </w:rPr>
            </w:rPrChange>
          </w:rPr>
          <w:delText>.</w:delText>
        </w:r>
        <w:r w:rsidR="00F020F1" w:rsidRPr="00BE70D2" w:rsidDel="0047311C">
          <w:rPr>
            <w:rFonts w:ascii="Times New Roman" w:hAnsi="Times New Roman" w:cs="Times New Roman"/>
            <w:color w:val="000000" w:themeColor="text1"/>
            <w:sz w:val="22"/>
            <w:szCs w:val="22"/>
            <w:rPrChange w:id="5935" w:author="Chen Liao" w:date="2021-06-01T21:13:00Z">
              <w:rPr>
                <w:color w:val="242021"/>
                <w:sz w:val="22"/>
                <w:szCs w:val="22"/>
              </w:rPr>
            </w:rPrChange>
          </w:rPr>
          <w:delText xml:space="preserve"> </w:delText>
        </w:r>
      </w:del>
      <w:del w:id="5936" w:author="Chen Liao" w:date="2021-06-01T23:21:00Z">
        <w:r w:rsidR="008E7B23" w:rsidRPr="00BE70D2" w:rsidDel="006F1FE0">
          <w:rPr>
            <w:rFonts w:ascii="Times New Roman" w:hAnsi="Times New Roman" w:cs="Times New Roman"/>
            <w:color w:val="000000" w:themeColor="text1"/>
            <w:sz w:val="22"/>
            <w:szCs w:val="22"/>
            <w:rPrChange w:id="5937" w:author="Chen Liao" w:date="2021-06-01T21:13:00Z">
              <w:rPr>
                <w:color w:val="242021"/>
                <w:sz w:val="22"/>
                <w:szCs w:val="22"/>
              </w:rPr>
            </w:rPrChange>
          </w:rPr>
          <w:delText>Considering</w:delText>
        </w:r>
      </w:del>
      <w:del w:id="5938" w:author="Chen Liao" w:date="2021-05-29T09:02:00Z">
        <w:r w:rsidR="00FD059E" w:rsidRPr="00BE70D2" w:rsidDel="0047311C">
          <w:rPr>
            <w:rFonts w:ascii="Times New Roman" w:hAnsi="Times New Roman" w:cs="Times New Roman"/>
            <w:color w:val="000000" w:themeColor="text1"/>
            <w:sz w:val="22"/>
            <w:szCs w:val="22"/>
            <w:rPrChange w:id="5939" w:author="Chen Liao" w:date="2021-06-01T21:13:00Z">
              <w:rPr>
                <w:sz w:val="22"/>
                <w:szCs w:val="22"/>
              </w:rPr>
            </w:rPrChange>
          </w:rPr>
          <w:delText xml:space="preserve"> </w:delText>
        </w:r>
        <w:r w:rsidR="004743AC" w:rsidRPr="00BE70D2" w:rsidDel="0047311C">
          <w:rPr>
            <w:rFonts w:ascii="Times New Roman" w:hAnsi="Times New Roman" w:cs="Times New Roman"/>
            <w:i/>
            <w:iCs/>
            <w:color w:val="000000" w:themeColor="text1"/>
            <w:sz w:val="22"/>
            <w:szCs w:val="22"/>
            <w:rPrChange w:id="5940" w:author="Chen Liao" w:date="2021-06-01T21:13:00Z">
              <w:rPr>
                <w:i/>
                <w:iCs/>
                <w:sz w:val="22"/>
                <w:szCs w:val="22"/>
              </w:rPr>
            </w:rPrChange>
          </w:rPr>
          <w:delText>Akkermancia m</w:delText>
        </w:r>
        <w:r w:rsidR="00AF5117" w:rsidRPr="00BE70D2" w:rsidDel="0047311C">
          <w:rPr>
            <w:rFonts w:ascii="Times New Roman" w:hAnsi="Times New Roman" w:cs="Times New Roman"/>
            <w:i/>
            <w:iCs/>
            <w:color w:val="000000" w:themeColor="text1"/>
            <w:sz w:val="22"/>
            <w:szCs w:val="22"/>
            <w:rPrChange w:id="5941" w:author="Chen Liao" w:date="2021-06-01T21:13:00Z">
              <w:rPr>
                <w:i/>
                <w:iCs/>
                <w:sz w:val="22"/>
                <w:szCs w:val="22"/>
              </w:rPr>
            </w:rPrChange>
          </w:rPr>
          <w:delText>uciniphila</w:delText>
        </w:r>
        <w:r w:rsidR="00380DAC" w:rsidRPr="00BE70D2" w:rsidDel="0047311C">
          <w:rPr>
            <w:rFonts w:ascii="Times New Roman" w:hAnsi="Times New Roman" w:cs="Times New Roman"/>
            <w:color w:val="000000" w:themeColor="text1"/>
            <w:sz w:val="22"/>
            <w:szCs w:val="22"/>
            <w:rPrChange w:id="5942" w:author="Chen Liao" w:date="2021-06-01T21:13:00Z">
              <w:rPr>
                <w:sz w:val="22"/>
                <w:szCs w:val="22"/>
              </w:rPr>
            </w:rPrChange>
          </w:rPr>
          <w:delText xml:space="preserve"> </w:delText>
        </w:r>
      </w:del>
      <w:del w:id="5943" w:author="Chen Liao" w:date="2021-06-01T23:21:00Z">
        <w:r w:rsidR="00380DAC" w:rsidRPr="00BE70D2" w:rsidDel="006F1FE0">
          <w:rPr>
            <w:rFonts w:ascii="Times New Roman" w:hAnsi="Times New Roman" w:cs="Times New Roman"/>
            <w:color w:val="000000" w:themeColor="text1"/>
            <w:sz w:val="22"/>
            <w:szCs w:val="22"/>
            <w:rPrChange w:id="5944" w:author="Chen Liao" w:date="2021-06-01T21:13:00Z">
              <w:rPr>
                <w:sz w:val="22"/>
                <w:szCs w:val="22"/>
              </w:rPr>
            </w:rPrChange>
          </w:rPr>
          <w:delText xml:space="preserve">does not grow well </w:delText>
        </w:r>
        <w:r w:rsidR="00380DAC" w:rsidRPr="00BE70D2" w:rsidDel="006F1FE0">
          <w:rPr>
            <w:rFonts w:ascii="Times New Roman" w:hAnsi="Times New Roman" w:cs="Times New Roman"/>
            <w:i/>
            <w:iCs/>
            <w:color w:val="000000" w:themeColor="text1"/>
            <w:sz w:val="22"/>
            <w:szCs w:val="22"/>
            <w:rPrChange w:id="5945" w:author="Chen Liao" w:date="2021-06-01T21:13:00Z">
              <w:rPr>
                <w:i/>
                <w:iCs/>
                <w:sz w:val="22"/>
                <w:szCs w:val="22"/>
              </w:rPr>
            </w:rPrChange>
          </w:rPr>
          <w:delText xml:space="preserve">in vitro </w:delText>
        </w:r>
        <w:r w:rsidR="00380DAC" w:rsidRPr="00BE70D2" w:rsidDel="006F1FE0">
          <w:rPr>
            <w:rFonts w:ascii="Times New Roman" w:hAnsi="Times New Roman" w:cs="Times New Roman"/>
            <w:color w:val="000000" w:themeColor="text1"/>
            <w:sz w:val="22"/>
            <w:szCs w:val="22"/>
            <w:rPrChange w:id="5946" w:author="Chen Liao" w:date="2021-06-01T21:13:00Z">
              <w:rPr>
                <w:sz w:val="22"/>
                <w:szCs w:val="22"/>
              </w:rPr>
            </w:rPrChange>
          </w:rPr>
          <w:delText>by supplementing inulin</w:delText>
        </w:r>
      </w:del>
      <w:del w:id="5947" w:author="Chen Liao" w:date="2021-06-01T23:20:00Z">
        <w:r w:rsidR="00BA30C3" w:rsidRPr="00BE70D2" w:rsidDel="00B24E6B">
          <w:rPr>
            <w:rFonts w:ascii="Times New Roman" w:hAnsi="Times New Roman" w:cs="Times New Roman"/>
            <w:color w:val="000000" w:themeColor="text1"/>
            <w:sz w:val="22"/>
            <w:szCs w:val="22"/>
            <w:rPrChange w:id="5948" w:author="Chen Liao" w:date="2021-06-01T21:13:00Z">
              <w:rPr>
                <w:sz w:val="22"/>
                <w:szCs w:val="22"/>
              </w:rPr>
            </w:rPrChange>
          </w:rPr>
          <w:delText xml:space="preserve"> </w:delText>
        </w:r>
        <w:r w:rsidR="00BA30C3" w:rsidRPr="00BE70D2" w:rsidDel="00B24E6B">
          <w:rPr>
            <w:rFonts w:ascii="Times New Roman" w:hAnsi="Times New Roman" w:cs="Times New Roman"/>
            <w:color w:val="000000" w:themeColor="text1"/>
            <w:sz w:val="22"/>
            <w:szCs w:val="22"/>
            <w:rPrChange w:id="5949" w:author="Chen Liao" w:date="2021-06-01T21:13:00Z">
              <w:rPr>
                <w:sz w:val="22"/>
                <w:szCs w:val="22"/>
              </w:rPr>
            </w:rPrChange>
          </w:rPr>
          <w:fldChar w:fldCharType="begin"/>
        </w:r>
        <w:r w:rsidR="002E2A76" w:rsidRPr="00BE70D2" w:rsidDel="00B24E6B">
          <w:rPr>
            <w:rFonts w:ascii="Times New Roman" w:hAnsi="Times New Roman" w:cs="Times New Roman"/>
            <w:color w:val="000000" w:themeColor="text1"/>
            <w:sz w:val="22"/>
            <w:szCs w:val="22"/>
            <w:rPrChange w:id="5950" w:author="Chen Liao" w:date="2021-06-01T21:13:00Z">
              <w:rPr>
                <w:sz w:val="22"/>
                <w:szCs w:val="22"/>
              </w:rPr>
            </w:rPrChange>
          </w:rPr>
          <w:delInstrText xml:space="preserve"> ADDIN NE.Ref.{2F5174DA-922D-4AB6-B1B0-F744F376733A}</w:delInstrText>
        </w:r>
        <w:r w:rsidR="00BA30C3" w:rsidRPr="00BE70D2" w:rsidDel="00B24E6B">
          <w:rPr>
            <w:rFonts w:ascii="Times New Roman" w:hAnsi="Times New Roman" w:cs="Times New Roman"/>
            <w:color w:val="000000" w:themeColor="text1"/>
            <w:sz w:val="22"/>
            <w:szCs w:val="22"/>
            <w:rPrChange w:id="5951" w:author="Chen Liao" w:date="2021-06-01T21:13:00Z">
              <w:rPr>
                <w:sz w:val="22"/>
                <w:szCs w:val="22"/>
              </w:rPr>
            </w:rPrChange>
          </w:rPr>
          <w:fldChar w:fldCharType="separate"/>
        </w:r>
        <w:r w:rsidR="00D67D1E" w:rsidRPr="00BE70D2" w:rsidDel="00B24E6B">
          <w:rPr>
            <w:rFonts w:ascii="Times New Roman" w:hAnsi="Times New Roman" w:cs="Times New Roman"/>
            <w:color w:val="000000" w:themeColor="text1"/>
            <w:sz w:val="22"/>
            <w:szCs w:val="22"/>
            <w:rPrChange w:id="5952" w:author="Chen Liao" w:date="2021-06-01T21:13:00Z">
              <w:rPr>
                <w:rFonts w:hAnsiTheme="minorHAnsi"/>
                <w:color w:val="080000"/>
                <w:sz w:val="22"/>
                <w:szCs w:val="22"/>
              </w:rPr>
            </w:rPrChange>
          </w:rPr>
          <w:delText>[38]</w:delText>
        </w:r>
        <w:r w:rsidR="00BA30C3" w:rsidRPr="00BE70D2" w:rsidDel="00B24E6B">
          <w:rPr>
            <w:rFonts w:ascii="Times New Roman" w:hAnsi="Times New Roman" w:cs="Times New Roman"/>
            <w:color w:val="000000" w:themeColor="text1"/>
            <w:sz w:val="22"/>
            <w:szCs w:val="22"/>
            <w:rPrChange w:id="5953" w:author="Chen Liao" w:date="2021-06-01T21:13:00Z">
              <w:rPr>
                <w:sz w:val="22"/>
                <w:szCs w:val="22"/>
              </w:rPr>
            </w:rPrChange>
          </w:rPr>
          <w:fldChar w:fldCharType="end"/>
        </w:r>
      </w:del>
      <w:del w:id="5954" w:author="Chen Liao" w:date="2021-06-01T23:21:00Z">
        <w:r w:rsidR="00AF5117" w:rsidRPr="00BE70D2" w:rsidDel="006F1FE0">
          <w:rPr>
            <w:rFonts w:ascii="Times New Roman" w:hAnsi="Times New Roman" w:cs="Times New Roman"/>
            <w:color w:val="000000" w:themeColor="text1"/>
            <w:sz w:val="22"/>
            <w:szCs w:val="22"/>
            <w:rPrChange w:id="5955" w:author="Chen Liao" w:date="2021-06-01T21:13:00Z">
              <w:rPr>
                <w:sz w:val="22"/>
                <w:szCs w:val="22"/>
              </w:rPr>
            </w:rPrChange>
          </w:rPr>
          <w:delText xml:space="preserve">, </w:delText>
        </w:r>
      </w:del>
      <w:del w:id="5956" w:author="Chen Liao" w:date="2021-05-29T09:03:00Z">
        <w:r w:rsidR="00AF5117" w:rsidRPr="00BE70D2" w:rsidDel="0047311C">
          <w:rPr>
            <w:rFonts w:ascii="Times New Roman" w:hAnsi="Times New Roman" w:cs="Times New Roman"/>
            <w:color w:val="000000" w:themeColor="text1"/>
            <w:sz w:val="22"/>
            <w:szCs w:val="22"/>
            <w:rPrChange w:id="5957" w:author="Chen Liao" w:date="2021-06-01T21:13:00Z">
              <w:rPr>
                <w:sz w:val="22"/>
                <w:szCs w:val="22"/>
              </w:rPr>
            </w:rPrChange>
          </w:rPr>
          <w:delText xml:space="preserve">the </w:delText>
        </w:r>
      </w:del>
      <w:del w:id="5958" w:author="Chen Liao" w:date="2021-06-01T23:21:00Z">
        <w:r w:rsidR="00AF5117" w:rsidRPr="00BE70D2" w:rsidDel="006F1FE0">
          <w:rPr>
            <w:rFonts w:ascii="Times New Roman" w:hAnsi="Times New Roman" w:cs="Times New Roman"/>
            <w:color w:val="000000" w:themeColor="text1"/>
            <w:sz w:val="22"/>
            <w:szCs w:val="22"/>
            <w:rPrChange w:id="5959" w:author="Chen Liao" w:date="2021-06-01T21:13:00Z">
              <w:rPr>
                <w:sz w:val="22"/>
                <w:szCs w:val="22"/>
              </w:rPr>
            </w:rPrChange>
          </w:rPr>
          <w:delText>indirect</w:delText>
        </w:r>
      </w:del>
      <w:del w:id="5960" w:author="Chen Liao" w:date="2021-05-29T09:05:00Z">
        <w:r w:rsidR="00AF5117" w:rsidRPr="00BE70D2" w:rsidDel="0047311C">
          <w:rPr>
            <w:rFonts w:ascii="Times New Roman" w:hAnsi="Times New Roman" w:cs="Times New Roman"/>
            <w:color w:val="000000" w:themeColor="text1"/>
            <w:sz w:val="22"/>
            <w:szCs w:val="22"/>
            <w:rPrChange w:id="5961" w:author="Chen Liao" w:date="2021-06-01T21:13:00Z">
              <w:rPr>
                <w:sz w:val="22"/>
                <w:szCs w:val="22"/>
              </w:rPr>
            </w:rPrChange>
          </w:rPr>
          <w:delText xml:space="preserve"> effect</w:delText>
        </w:r>
        <w:r w:rsidR="00D03EDE" w:rsidRPr="00BE70D2" w:rsidDel="0047311C">
          <w:rPr>
            <w:rFonts w:ascii="Times New Roman" w:hAnsi="Times New Roman" w:cs="Times New Roman"/>
            <w:color w:val="000000" w:themeColor="text1"/>
            <w:sz w:val="22"/>
            <w:szCs w:val="22"/>
            <w:rPrChange w:id="5962" w:author="Chen Liao" w:date="2021-06-01T21:13:00Z">
              <w:rPr>
                <w:sz w:val="22"/>
                <w:szCs w:val="22"/>
              </w:rPr>
            </w:rPrChange>
          </w:rPr>
          <w:delText xml:space="preserve"> may</w:delText>
        </w:r>
        <w:r w:rsidR="00AF5117" w:rsidRPr="00BE70D2" w:rsidDel="0047311C">
          <w:rPr>
            <w:rFonts w:ascii="Times New Roman" w:hAnsi="Times New Roman" w:cs="Times New Roman"/>
            <w:color w:val="000000" w:themeColor="text1"/>
            <w:sz w:val="22"/>
            <w:szCs w:val="22"/>
            <w:rPrChange w:id="5963" w:author="Chen Liao" w:date="2021-06-01T21:13:00Z">
              <w:rPr>
                <w:sz w:val="22"/>
                <w:szCs w:val="22"/>
              </w:rPr>
            </w:rPrChange>
          </w:rPr>
          <w:delText xml:space="preserve"> </w:delText>
        </w:r>
      </w:del>
      <w:del w:id="5964" w:author="Chen Liao" w:date="2021-05-29T09:02:00Z">
        <w:r w:rsidR="00B97578" w:rsidRPr="00BE70D2" w:rsidDel="0047311C">
          <w:rPr>
            <w:rFonts w:ascii="Times New Roman" w:hAnsi="Times New Roman" w:cs="Times New Roman"/>
            <w:color w:val="000000" w:themeColor="text1"/>
            <w:sz w:val="22"/>
            <w:szCs w:val="22"/>
            <w:rPrChange w:id="5965" w:author="Chen Liao" w:date="2021-06-01T21:13:00Z">
              <w:rPr>
                <w:sz w:val="22"/>
                <w:szCs w:val="22"/>
              </w:rPr>
            </w:rPrChange>
          </w:rPr>
          <w:delText>explain</w:delText>
        </w:r>
        <w:r w:rsidR="00AF5117" w:rsidRPr="00BE70D2" w:rsidDel="0047311C">
          <w:rPr>
            <w:rFonts w:ascii="Times New Roman" w:hAnsi="Times New Roman" w:cs="Times New Roman"/>
            <w:color w:val="000000" w:themeColor="text1"/>
            <w:sz w:val="22"/>
            <w:szCs w:val="22"/>
            <w:rPrChange w:id="5966" w:author="Chen Liao" w:date="2021-06-01T21:13:00Z">
              <w:rPr>
                <w:sz w:val="22"/>
                <w:szCs w:val="22"/>
              </w:rPr>
            </w:rPrChange>
          </w:rPr>
          <w:delText xml:space="preserve"> w</w:delText>
        </w:r>
        <w:r w:rsidR="00C67BE6" w:rsidRPr="00BE70D2" w:rsidDel="0047311C">
          <w:rPr>
            <w:rFonts w:ascii="Times New Roman" w:hAnsi="Times New Roman" w:cs="Times New Roman"/>
            <w:color w:val="000000" w:themeColor="text1"/>
            <w:sz w:val="22"/>
            <w:szCs w:val="22"/>
            <w:rPrChange w:id="5967" w:author="Chen Liao" w:date="2021-06-01T21:13:00Z">
              <w:rPr>
                <w:sz w:val="22"/>
                <w:szCs w:val="22"/>
              </w:rPr>
            </w:rPrChange>
          </w:rPr>
          <w:delText>hy</w:delText>
        </w:r>
        <w:r w:rsidR="00AF5117" w:rsidRPr="00BE70D2" w:rsidDel="0047311C">
          <w:rPr>
            <w:rFonts w:ascii="Times New Roman" w:hAnsi="Times New Roman" w:cs="Times New Roman"/>
            <w:color w:val="000000" w:themeColor="text1"/>
            <w:sz w:val="22"/>
            <w:szCs w:val="22"/>
            <w:rPrChange w:id="5968" w:author="Chen Liao" w:date="2021-06-01T21:13:00Z">
              <w:rPr>
                <w:sz w:val="22"/>
                <w:szCs w:val="22"/>
              </w:rPr>
            </w:rPrChange>
          </w:rPr>
          <w:delText xml:space="preserve"> </w:delText>
        </w:r>
        <w:r w:rsidR="00DE6C75" w:rsidRPr="00BE70D2" w:rsidDel="0047311C">
          <w:rPr>
            <w:rFonts w:ascii="Times New Roman" w:hAnsi="Times New Roman" w:cs="Times New Roman"/>
            <w:color w:val="000000" w:themeColor="text1"/>
            <w:sz w:val="22"/>
            <w:szCs w:val="22"/>
            <w:rPrChange w:id="5969" w:author="Chen Liao" w:date="2021-06-01T21:13:00Z">
              <w:rPr>
                <w:sz w:val="22"/>
                <w:szCs w:val="22"/>
              </w:rPr>
            </w:rPrChange>
          </w:rPr>
          <w:delText xml:space="preserve">it </w:delText>
        </w:r>
        <w:r w:rsidR="001E011F" w:rsidRPr="00BE70D2" w:rsidDel="0047311C">
          <w:rPr>
            <w:rFonts w:ascii="Times New Roman" w:hAnsi="Times New Roman" w:cs="Times New Roman"/>
            <w:color w:val="000000" w:themeColor="text1"/>
            <w:sz w:val="22"/>
            <w:szCs w:val="22"/>
            <w:rPrChange w:id="5970" w:author="Chen Liao" w:date="2021-06-01T21:13:00Z">
              <w:rPr>
                <w:sz w:val="22"/>
                <w:szCs w:val="22"/>
              </w:rPr>
            </w:rPrChange>
          </w:rPr>
          <w:delText>was</w:delText>
        </w:r>
        <w:r w:rsidR="00DE6C75" w:rsidRPr="00BE70D2" w:rsidDel="0047311C">
          <w:rPr>
            <w:rFonts w:ascii="Times New Roman" w:hAnsi="Times New Roman" w:cs="Times New Roman"/>
            <w:color w:val="000000" w:themeColor="text1"/>
            <w:sz w:val="22"/>
            <w:szCs w:val="22"/>
            <w:rPrChange w:id="5971" w:author="Chen Liao" w:date="2021-06-01T21:13:00Z">
              <w:rPr>
                <w:sz w:val="22"/>
                <w:szCs w:val="22"/>
              </w:rPr>
            </w:rPrChange>
          </w:rPr>
          <w:delText xml:space="preserve"> not inferred as a </w:delText>
        </w:r>
      </w:del>
      <w:del w:id="5972" w:author="Chen Liao" w:date="2021-05-29T08:46:00Z">
        <w:r w:rsidR="00DE6C75" w:rsidRPr="00BE70D2" w:rsidDel="00CD7252">
          <w:rPr>
            <w:rFonts w:ascii="Times New Roman" w:hAnsi="Times New Roman" w:cs="Times New Roman"/>
            <w:color w:val="000000" w:themeColor="text1"/>
            <w:sz w:val="22"/>
            <w:szCs w:val="22"/>
            <w:rPrChange w:id="5973" w:author="Chen Liao" w:date="2021-06-01T21:13:00Z">
              <w:rPr>
                <w:sz w:val="22"/>
                <w:szCs w:val="22"/>
              </w:rPr>
            </w:rPrChange>
          </w:rPr>
          <w:delText>responde</w:delText>
        </w:r>
        <w:r w:rsidR="00FA7469" w:rsidRPr="00BE70D2" w:rsidDel="00CD7252">
          <w:rPr>
            <w:rFonts w:ascii="Times New Roman" w:hAnsi="Times New Roman" w:cs="Times New Roman"/>
            <w:color w:val="000000" w:themeColor="text1"/>
            <w:sz w:val="22"/>
            <w:szCs w:val="22"/>
            <w:rPrChange w:id="5974" w:author="Chen Liao" w:date="2021-06-01T21:13:00Z">
              <w:rPr>
                <w:sz w:val="22"/>
                <w:szCs w:val="22"/>
              </w:rPr>
            </w:rPrChange>
          </w:rPr>
          <w:delText xml:space="preserve">r </w:delText>
        </w:r>
      </w:del>
      <w:del w:id="5975" w:author="Chen Liao" w:date="2021-05-29T09:02:00Z">
        <w:r w:rsidR="00FA7469" w:rsidRPr="00BE70D2" w:rsidDel="0047311C">
          <w:rPr>
            <w:rFonts w:ascii="Times New Roman" w:hAnsi="Times New Roman" w:cs="Times New Roman"/>
            <w:color w:val="000000" w:themeColor="text1"/>
            <w:sz w:val="22"/>
            <w:szCs w:val="22"/>
            <w:rPrChange w:id="5976" w:author="Chen Liao" w:date="2021-06-01T21:13:00Z">
              <w:rPr>
                <w:sz w:val="22"/>
                <w:szCs w:val="22"/>
              </w:rPr>
            </w:rPrChange>
          </w:rPr>
          <w:delText xml:space="preserve">but </w:delText>
        </w:r>
        <w:r w:rsidR="001E011F" w:rsidRPr="00BE70D2" w:rsidDel="0047311C">
          <w:rPr>
            <w:rFonts w:ascii="Times New Roman" w:hAnsi="Times New Roman" w:cs="Times New Roman"/>
            <w:color w:val="000000" w:themeColor="text1"/>
            <w:sz w:val="22"/>
            <w:szCs w:val="22"/>
            <w:rPrChange w:id="5977" w:author="Chen Liao" w:date="2021-06-01T21:13:00Z">
              <w:rPr>
                <w:sz w:val="22"/>
                <w:szCs w:val="22"/>
              </w:rPr>
            </w:rPrChange>
          </w:rPr>
          <w:delText xml:space="preserve">its </w:delText>
        </w:r>
      </w:del>
      <w:moveFromRangeStart w:id="5978" w:author="Chen Liao" w:date="2021-05-29T08:55:00Z" w:name="move73170921"/>
      <w:moveFrom w:id="5979" w:author="Chen Liao" w:date="2021-05-29T08:55:00Z">
        <w:del w:id="5980" w:author="Chen Liao" w:date="2021-05-29T09:02:00Z">
          <w:r w:rsidR="001E011F" w:rsidRPr="00BE70D2" w:rsidDel="0047311C">
            <w:rPr>
              <w:rFonts w:ascii="Times New Roman" w:hAnsi="Times New Roman" w:cs="Times New Roman"/>
              <w:color w:val="000000" w:themeColor="text1"/>
              <w:sz w:val="22"/>
              <w:szCs w:val="22"/>
              <w:rPrChange w:id="5981" w:author="Chen Liao" w:date="2021-06-01T21:13:00Z">
                <w:rPr>
                  <w:sz w:val="22"/>
                  <w:szCs w:val="22"/>
                </w:rPr>
              </w:rPrChange>
            </w:rPr>
            <w:delText>relative abundance significantly</w:delText>
          </w:r>
          <w:r w:rsidR="00256848" w:rsidRPr="00BE70D2" w:rsidDel="0047311C">
            <w:rPr>
              <w:rFonts w:ascii="Times New Roman" w:hAnsi="Times New Roman" w:cs="Times New Roman"/>
              <w:color w:val="000000" w:themeColor="text1"/>
              <w:sz w:val="22"/>
              <w:szCs w:val="22"/>
              <w:rPrChange w:id="5982" w:author="Chen Liao" w:date="2021-06-01T21:13:00Z">
                <w:rPr>
                  <w:sz w:val="22"/>
                  <w:szCs w:val="22"/>
                </w:rPr>
              </w:rPrChange>
            </w:rPr>
            <w:delText xml:space="preserve"> increased in both short- and long-term</w:delText>
          </w:r>
          <w:r w:rsidR="001E011F" w:rsidRPr="00BE70D2" w:rsidDel="0047311C">
            <w:rPr>
              <w:rFonts w:ascii="Times New Roman" w:hAnsi="Times New Roman" w:cs="Times New Roman"/>
              <w:color w:val="000000" w:themeColor="text1"/>
              <w:sz w:val="22"/>
              <w:szCs w:val="22"/>
              <w:rPrChange w:id="5983" w:author="Chen Liao" w:date="2021-06-01T21:13:00Z">
                <w:rPr>
                  <w:sz w:val="22"/>
                  <w:szCs w:val="22"/>
                </w:rPr>
              </w:rPrChange>
            </w:rPr>
            <w:delText xml:space="preserve"> (</w:delText>
          </w:r>
          <w:r w:rsidR="001E011F" w:rsidRPr="00BE70D2" w:rsidDel="0047311C">
            <w:rPr>
              <w:rFonts w:ascii="Times New Roman" w:hAnsi="Times New Roman" w:cs="Times New Roman"/>
              <w:color w:val="000000" w:themeColor="text1"/>
              <w:sz w:val="22"/>
              <w:szCs w:val="22"/>
              <w:highlight w:val="yellow"/>
              <w:rPrChange w:id="5984" w:author="Chen Liao" w:date="2021-06-01T21:13:00Z">
                <w:rPr>
                  <w:sz w:val="22"/>
                  <w:szCs w:val="22"/>
                  <w:highlight w:val="yellow"/>
                </w:rPr>
              </w:rPrChange>
            </w:rPr>
            <w:delText>Fig. S5B,C</w:delText>
          </w:r>
          <w:r w:rsidR="001E011F" w:rsidRPr="00BE70D2" w:rsidDel="0047311C">
            <w:rPr>
              <w:rFonts w:ascii="Times New Roman" w:hAnsi="Times New Roman" w:cs="Times New Roman"/>
              <w:color w:val="000000" w:themeColor="text1"/>
              <w:sz w:val="22"/>
              <w:szCs w:val="22"/>
              <w:rPrChange w:id="5985" w:author="Chen Liao" w:date="2021-06-01T21:13:00Z">
                <w:rPr>
                  <w:sz w:val="22"/>
                  <w:szCs w:val="22"/>
                </w:rPr>
              </w:rPrChange>
            </w:rPr>
            <w:delText>)</w:delText>
          </w:r>
          <w:r w:rsidR="000C18A6" w:rsidRPr="00BE70D2" w:rsidDel="0047311C">
            <w:rPr>
              <w:rFonts w:ascii="Times New Roman" w:hAnsi="Times New Roman" w:cs="Times New Roman"/>
              <w:color w:val="000000" w:themeColor="text1"/>
              <w:sz w:val="22"/>
              <w:szCs w:val="22"/>
              <w:rPrChange w:id="5986" w:author="Chen Liao" w:date="2021-06-01T21:13:00Z">
                <w:rPr>
                  <w:sz w:val="22"/>
                  <w:szCs w:val="22"/>
                </w:rPr>
              </w:rPrChange>
            </w:rPr>
            <w:delText>.</w:delText>
          </w:r>
        </w:del>
      </w:moveFrom>
    </w:p>
    <w:moveFromRangeEnd w:id="5978"/>
    <w:p w14:paraId="086FA8FA" w14:textId="43B83EFA" w:rsidR="00CD7252" w:rsidRPr="00BE70D2" w:rsidRDefault="00CD7252" w:rsidP="005858A5">
      <w:pPr>
        <w:pStyle w:val="paragraph"/>
        <w:spacing w:before="0" w:beforeAutospacing="0" w:after="0" w:afterAutospacing="0"/>
        <w:jc w:val="both"/>
        <w:rPr>
          <w:ins w:id="5987" w:author="Chen Liao" w:date="2021-05-29T08:47:00Z"/>
          <w:rFonts w:ascii="Times New Roman" w:hAnsi="Times New Roman" w:cs="Times New Roman"/>
          <w:color w:val="000000" w:themeColor="text1"/>
          <w:sz w:val="22"/>
          <w:szCs w:val="22"/>
          <w:rPrChange w:id="5988" w:author="Chen Liao" w:date="2021-06-01T21:13:00Z">
            <w:rPr>
              <w:ins w:id="5989" w:author="Chen Liao" w:date="2021-05-29T08:47:00Z"/>
              <w:rFonts w:ascii="Times New Roman" w:hAnsi="Times New Roman" w:cs="Times New Roman"/>
              <w:color w:val="000000" w:themeColor="text1"/>
              <w:sz w:val="22"/>
              <w:szCs w:val="22"/>
            </w:rPr>
          </w:rPrChange>
        </w:rPr>
      </w:pPr>
    </w:p>
    <w:p w14:paraId="5768A935" w14:textId="77777777" w:rsidR="00CD7252" w:rsidRPr="00BE70D2" w:rsidRDefault="00CD7252" w:rsidP="00E6373F">
      <w:pPr>
        <w:pStyle w:val="paragraph"/>
        <w:spacing w:before="0" w:beforeAutospacing="0" w:after="0" w:afterAutospacing="0"/>
        <w:jc w:val="both"/>
        <w:rPr>
          <w:ins w:id="5990" w:author="Chen Liao" w:date="2021-05-29T08:47:00Z"/>
          <w:rFonts w:ascii="Times New Roman" w:hAnsi="Times New Roman" w:cs="Times New Roman"/>
          <w:color w:val="000000" w:themeColor="text1"/>
          <w:sz w:val="22"/>
          <w:szCs w:val="22"/>
          <w:rPrChange w:id="5991" w:author="Chen Liao" w:date="2021-06-01T21:13:00Z">
            <w:rPr>
              <w:ins w:id="5992" w:author="Chen Liao" w:date="2021-05-29T08:47:00Z"/>
              <w:rFonts w:ascii="Times New Roman" w:hAnsi="Times New Roman" w:cs="Times New Roman"/>
              <w:sz w:val="22"/>
              <w:szCs w:val="22"/>
            </w:rPr>
          </w:rPrChange>
        </w:rPr>
      </w:pPr>
    </w:p>
    <w:p w14:paraId="19861A37" w14:textId="4D208A10" w:rsidR="004F1E2A" w:rsidRPr="00BE70D2" w:rsidDel="00CD7252" w:rsidRDefault="004F1E2A" w:rsidP="00E6373F">
      <w:pPr>
        <w:pStyle w:val="paragraph"/>
        <w:spacing w:before="0" w:beforeAutospacing="0" w:after="0" w:afterAutospacing="0"/>
        <w:jc w:val="both"/>
        <w:rPr>
          <w:del w:id="5993" w:author="Chen Liao" w:date="2021-05-29T08:47:00Z"/>
          <w:rFonts w:ascii="Times New Roman" w:hAnsi="Times New Roman" w:cs="Times New Roman"/>
          <w:color w:val="000000" w:themeColor="text1"/>
          <w:sz w:val="22"/>
          <w:szCs w:val="22"/>
          <w:rPrChange w:id="5994" w:author="Chen Liao" w:date="2021-06-01T21:13:00Z">
            <w:rPr>
              <w:del w:id="5995" w:author="Chen Liao" w:date="2021-05-29T08:47:00Z"/>
              <w:rFonts w:ascii="Times New Roman" w:hAnsi="Times New Roman" w:cs="Times New Roman"/>
              <w:sz w:val="22"/>
              <w:szCs w:val="22"/>
            </w:rPr>
          </w:rPrChange>
        </w:rPr>
      </w:pPr>
    </w:p>
    <w:p w14:paraId="50F2FC5E" w14:textId="4803DC17" w:rsidR="00605DAE" w:rsidRPr="00BE70D2" w:rsidDel="00496C88" w:rsidRDefault="00D627B9" w:rsidP="00E6373F">
      <w:pPr>
        <w:pStyle w:val="paragraph"/>
        <w:spacing w:before="0" w:beforeAutospacing="0" w:after="0" w:afterAutospacing="0"/>
        <w:jc w:val="both"/>
        <w:rPr>
          <w:del w:id="5996" w:author="Chen Liao" w:date="2021-05-29T07:59:00Z"/>
          <w:rFonts w:ascii="Times New Roman" w:hAnsi="Times New Roman" w:cs="Times New Roman"/>
          <w:color w:val="000000" w:themeColor="text1"/>
          <w:sz w:val="22"/>
          <w:szCs w:val="22"/>
          <w:rPrChange w:id="5997" w:author="Chen Liao" w:date="2021-06-01T21:13:00Z">
            <w:rPr>
              <w:del w:id="5998" w:author="Chen Liao" w:date="2021-05-29T07:59:00Z"/>
              <w:rFonts w:ascii="Times New Roman" w:hAnsi="Times New Roman" w:cs="Times New Roman"/>
              <w:sz w:val="22"/>
              <w:szCs w:val="22"/>
            </w:rPr>
          </w:rPrChange>
        </w:rPr>
      </w:pPr>
      <w:del w:id="5999" w:author="Chen Liao" w:date="2021-05-29T07:59:00Z">
        <w:r w:rsidRPr="00BE70D2" w:rsidDel="00496C88">
          <w:rPr>
            <w:rFonts w:ascii="Times New Roman" w:hAnsi="Times New Roman" w:cs="Times New Roman"/>
            <w:color w:val="000000" w:themeColor="text1"/>
            <w:sz w:val="22"/>
            <w:szCs w:val="22"/>
            <w:rPrChange w:id="6000" w:author="Chen Liao" w:date="2021-06-01T21:13:00Z">
              <w:rPr>
                <w:sz w:val="22"/>
                <w:szCs w:val="22"/>
              </w:rPr>
            </w:rPrChange>
          </w:rPr>
          <w:delText>For resistant starch,</w:delText>
        </w:r>
        <w:r w:rsidR="008D55BD" w:rsidRPr="00BE70D2" w:rsidDel="00496C88">
          <w:rPr>
            <w:rFonts w:ascii="Times New Roman" w:hAnsi="Times New Roman" w:cs="Times New Roman"/>
            <w:color w:val="000000" w:themeColor="text1"/>
            <w:sz w:val="22"/>
            <w:szCs w:val="22"/>
            <w:rPrChange w:id="6001" w:author="Chen Liao" w:date="2021-06-01T21:13:00Z">
              <w:rPr>
                <w:sz w:val="22"/>
                <w:szCs w:val="22"/>
              </w:rPr>
            </w:rPrChange>
          </w:rPr>
          <w:delText xml:space="preserve"> </w:delText>
        </w:r>
        <w:r w:rsidRPr="00BE70D2" w:rsidDel="00496C88">
          <w:rPr>
            <w:rFonts w:ascii="Times New Roman" w:hAnsi="Times New Roman" w:cs="Times New Roman"/>
            <w:color w:val="000000" w:themeColor="text1"/>
            <w:sz w:val="22"/>
            <w:szCs w:val="22"/>
            <w:rPrChange w:id="6002" w:author="Chen Liao" w:date="2021-06-01T21:13:00Z">
              <w:rPr>
                <w:sz w:val="22"/>
                <w:szCs w:val="22"/>
              </w:rPr>
            </w:rPrChange>
          </w:rPr>
          <w:delText>t</w:delText>
        </w:r>
        <w:r w:rsidR="00C167C1" w:rsidRPr="00BE70D2" w:rsidDel="00496C88">
          <w:rPr>
            <w:rFonts w:ascii="Times New Roman" w:hAnsi="Times New Roman" w:cs="Times New Roman"/>
            <w:color w:val="000000" w:themeColor="text1"/>
            <w:sz w:val="22"/>
            <w:szCs w:val="22"/>
            <w:rPrChange w:id="6003" w:author="Chen Liao" w:date="2021-06-01T21:13:00Z">
              <w:rPr>
                <w:sz w:val="22"/>
                <w:szCs w:val="22"/>
              </w:rPr>
            </w:rPrChange>
          </w:rPr>
          <w:delText>hree</w:delText>
        </w:r>
        <w:r w:rsidR="00320A4A" w:rsidRPr="00BE70D2" w:rsidDel="00496C88">
          <w:rPr>
            <w:rFonts w:ascii="Times New Roman" w:hAnsi="Times New Roman" w:cs="Times New Roman"/>
            <w:color w:val="000000" w:themeColor="text1"/>
            <w:sz w:val="22"/>
            <w:szCs w:val="22"/>
            <w:rPrChange w:id="6004" w:author="Chen Liao" w:date="2021-06-01T21:13:00Z">
              <w:rPr>
                <w:sz w:val="22"/>
                <w:szCs w:val="22"/>
              </w:rPr>
            </w:rPrChange>
          </w:rPr>
          <w:delText xml:space="preserve"> </w:delText>
        </w:r>
        <w:r w:rsidR="00C167C1" w:rsidRPr="00BE70D2" w:rsidDel="00496C88">
          <w:rPr>
            <w:rFonts w:ascii="Times New Roman" w:hAnsi="Times New Roman" w:cs="Times New Roman"/>
            <w:color w:val="000000" w:themeColor="text1"/>
            <w:sz w:val="22"/>
            <w:szCs w:val="22"/>
            <w:rPrChange w:id="6005" w:author="Chen Liao" w:date="2021-06-01T21:13:00Z">
              <w:rPr>
                <w:sz w:val="22"/>
                <w:szCs w:val="22"/>
              </w:rPr>
            </w:rPrChange>
          </w:rPr>
          <w:delText>bacterial taxa</w:delText>
        </w:r>
        <w:r w:rsidR="008D55BD" w:rsidRPr="00BE70D2" w:rsidDel="00496C88">
          <w:rPr>
            <w:rFonts w:ascii="Times New Roman" w:hAnsi="Times New Roman" w:cs="Times New Roman"/>
            <w:color w:val="000000" w:themeColor="text1"/>
            <w:sz w:val="22"/>
            <w:szCs w:val="22"/>
            <w:rPrChange w:id="6006" w:author="Chen Liao" w:date="2021-06-01T21:13:00Z">
              <w:rPr>
                <w:sz w:val="22"/>
                <w:szCs w:val="22"/>
              </w:rPr>
            </w:rPrChange>
          </w:rPr>
          <w:delText xml:space="preserve"> were inferred as responders: </w:delText>
        </w:r>
        <w:r w:rsidR="00BB6CAF" w:rsidRPr="00BE70D2" w:rsidDel="00496C88">
          <w:rPr>
            <w:rFonts w:ascii="Times New Roman" w:hAnsi="Times New Roman" w:cs="Times New Roman"/>
            <w:color w:val="000000" w:themeColor="text1"/>
            <w:sz w:val="22"/>
            <w:szCs w:val="22"/>
            <w:rPrChange w:id="6007" w:author="Chen Liao" w:date="2021-06-01T21:13:00Z">
              <w:rPr>
                <w:color w:val="242021"/>
                <w:sz w:val="22"/>
                <w:szCs w:val="22"/>
              </w:rPr>
            </w:rPrChange>
          </w:rPr>
          <w:delText xml:space="preserve">(from highest to lowest signal strength) </w:delText>
        </w:r>
        <w:r w:rsidR="00B852E4" w:rsidRPr="00BE70D2" w:rsidDel="00496C88">
          <w:rPr>
            <w:rFonts w:ascii="Times New Roman" w:hAnsi="Times New Roman" w:cs="Times New Roman"/>
            <w:color w:val="000000" w:themeColor="text1"/>
            <w:sz w:val="22"/>
            <w:szCs w:val="22"/>
            <w:rPrChange w:id="6008" w:author="Chen Liao" w:date="2021-06-01T21:13:00Z">
              <w:rPr>
                <w:sz w:val="22"/>
                <w:szCs w:val="22"/>
              </w:rPr>
            </w:rPrChange>
          </w:rPr>
          <w:delText xml:space="preserve">unclassified </w:delText>
        </w:r>
        <w:r w:rsidR="00B852E4" w:rsidRPr="00BE70D2" w:rsidDel="00496C88">
          <w:rPr>
            <w:rFonts w:ascii="Times New Roman" w:hAnsi="Times New Roman" w:cs="Times New Roman"/>
            <w:i/>
            <w:iCs/>
            <w:color w:val="000000" w:themeColor="text1"/>
            <w:sz w:val="22"/>
            <w:szCs w:val="22"/>
            <w:rPrChange w:id="6009" w:author="Chen Liao" w:date="2021-06-01T21:13:00Z">
              <w:rPr>
                <w:i/>
                <w:iCs/>
                <w:sz w:val="22"/>
                <w:szCs w:val="22"/>
              </w:rPr>
            </w:rPrChange>
          </w:rPr>
          <w:delText>Faecalibaculum</w:delText>
        </w:r>
        <w:r w:rsidR="00B852E4" w:rsidRPr="00BE70D2" w:rsidDel="00496C88">
          <w:rPr>
            <w:rFonts w:ascii="Times New Roman" w:hAnsi="Times New Roman" w:cs="Times New Roman"/>
            <w:color w:val="000000" w:themeColor="text1"/>
            <w:sz w:val="22"/>
            <w:szCs w:val="22"/>
            <w:rPrChange w:id="6010" w:author="Chen Liao" w:date="2021-06-01T21:13:00Z">
              <w:rPr>
                <w:sz w:val="22"/>
                <w:szCs w:val="22"/>
              </w:rPr>
            </w:rPrChange>
          </w:rPr>
          <w:delText xml:space="preserve"> (genus), </w:delText>
        </w:r>
        <w:r w:rsidR="0041510B" w:rsidRPr="00BE70D2" w:rsidDel="00496C88">
          <w:rPr>
            <w:rFonts w:ascii="Times New Roman" w:hAnsi="Times New Roman" w:cs="Times New Roman"/>
            <w:color w:val="000000" w:themeColor="text1"/>
            <w:sz w:val="22"/>
            <w:szCs w:val="22"/>
            <w:rPrChange w:id="6011" w:author="Chen Liao" w:date="2021-06-01T21:13:00Z">
              <w:rPr>
                <w:sz w:val="22"/>
                <w:szCs w:val="22"/>
              </w:rPr>
            </w:rPrChange>
          </w:rPr>
          <w:delText xml:space="preserve">unclassised </w:delText>
        </w:r>
        <w:r w:rsidR="0041510B" w:rsidRPr="00BE70D2" w:rsidDel="00496C88">
          <w:rPr>
            <w:rFonts w:ascii="Times New Roman" w:hAnsi="Times New Roman" w:cs="Times New Roman"/>
            <w:i/>
            <w:iCs/>
            <w:color w:val="000000" w:themeColor="text1"/>
            <w:sz w:val="22"/>
            <w:szCs w:val="22"/>
            <w:rPrChange w:id="6012" w:author="Chen Liao" w:date="2021-06-01T21:13:00Z">
              <w:rPr>
                <w:i/>
                <w:iCs/>
                <w:sz w:val="22"/>
                <w:szCs w:val="22"/>
              </w:rPr>
            </w:rPrChange>
          </w:rPr>
          <w:delText>M</w:delText>
        </w:r>
        <w:r w:rsidR="00B852E4" w:rsidRPr="00BE70D2" w:rsidDel="00496C88">
          <w:rPr>
            <w:rFonts w:ascii="Times New Roman" w:hAnsi="Times New Roman" w:cs="Times New Roman"/>
            <w:i/>
            <w:iCs/>
            <w:color w:val="000000" w:themeColor="text1"/>
            <w:sz w:val="22"/>
            <w:szCs w:val="22"/>
            <w:rPrChange w:id="6013" w:author="Chen Liao" w:date="2021-06-01T21:13:00Z">
              <w:rPr>
                <w:i/>
                <w:iCs/>
                <w:sz w:val="22"/>
                <w:szCs w:val="22"/>
              </w:rPr>
            </w:rPrChange>
          </w:rPr>
          <w:delText>uribaculaceae</w:delText>
        </w:r>
        <w:r w:rsidR="00B852E4" w:rsidRPr="00BE70D2" w:rsidDel="00496C88">
          <w:rPr>
            <w:rFonts w:ascii="Times New Roman" w:hAnsi="Times New Roman" w:cs="Times New Roman"/>
            <w:color w:val="000000" w:themeColor="text1"/>
            <w:sz w:val="22"/>
            <w:szCs w:val="22"/>
            <w:rPrChange w:id="6014" w:author="Chen Liao" w:date="2021-06-01T21:13:00Z">
              <w:rPr>
                <w:sz w:val="22"/>
                <w:szCs w:val="22"/>
              </w:rPr>
            </w:rPrChange>
          </w:rPr>
          <w:delText xml:space="preserve"> (</w:delText>
        </w:r>
        <w:r w:rsidR="00802345" w:rsidRPr="00BE70D2" w:rsidDel="00496C88">
          <w:rPr>
            <w:rFonts w:ascii="Times New Roman" w:hAnsi="Times New Roman" w:cs="Times New Roman"/>
            <w:color w:val="000000" w:themeColor="text1"/>
            <w:sz w:val="22"/>
            <w:szCs w:val="22"/>
            <w:rPrChange w:id="6015" w:author="Chen Liao" w:date="2021-06-01T21:13:00Z">
              <w:rPr>
                <w:sz w:val="22"/>
                <w:szCs w:val="22"/>
              </w:rPr>
            </w:rPrChange>
          </w:rPr>
          <w:delText>family</w:delText>
        </w:r>
        <w:r w:rsidR="00B852E4" w:rsidRPr="00BE70D2" w:rsidDel="00496C88">
          <w:rPr>
            <w:rFonts w:ascii="Times New Roman" w:hAnsi="Times New Roman" w:cs="Times New Roman"/>
            <w:color w:val="000000" w:themeColor="text1"/>
            <w:sz w:val="22"/>
            <w:szCs w:val="22"/>
            <w:rPrChange w:id="6016" w:author="Chen Liao" w:date="2021-06-01T21:13:00Z">
              <w:rPr>
                <w:sz w:val="22"/>
                <w:szCs w:val="22"/>
              </w:rPr>
            </w:rPrChange>
          </w:rPr>
          <w:delText xml:space="preserve">), and unclassified </w:delText>
        </w:r>
        <w:r w:rsidR="00B852E4" w:rsidRPr="00BE70D2" w:rsidDel="00496C88">
          <w:rPr>
            <w:rFonts w:ascii="Times New Roman" w:hAnsi="Times New Roman" w:cs="Times New Roman"/>
            <w:i/>
            <w:iCs/>
            <w:color w:val="000000" w:themeColor="text1"/>
            <w:sz w:val="22"/>
            <w:szCs w:val="22"/>
            <w:rPrChange w:id="6017" w:author="Chen Liao" w:date="2021-06-01T21:13:00Z">
              <w:rPr>
                <w:i/>
                <w:iCs/>
                <w:sz w:val="22"/>
                <w:szCs w:val="22"/>
              </w:rPr>
            </w:rPrChange>
          </w:rPr>
          <w:delText>Desulfovibrionaceae</w:delText>
        </w:r>
        <w:r w:rsidR="00B852E4" w:rsidRPr="00BE70D2" w:rsidDel="00496C88">
          <w:rPr>
            <w:rFonts w:ascii="Times New Roman" w:hAnsi="Times New Roman" w:cs="Times New Roman"/>
            <w:color w:val="000000" w:themeColor="text1"/>
            <w:sz w:val="22"/>
            <w:szCs w:val="22"/>
            <w:rPrChange w:id="6018" w:author="Chen Liao" w:date="2021-06-01T21:13:00Z">
              <w:rPr>
                <w:sz w:val="22"/>
                <w:szCs w:val="22"/>
              </w:rPr>
            </w:rPrChange>
          </w:rPr>
          <w:delText xml:space="preserve"> (</w:delText>
        </w:r>
        <w:r w:rsidR="00802345" w:rsidRPr="00BE70D2" w:rsidDel="00496C88">
          <w:rPr>
            <w:rFonts w:ascii="Times New Roman" w:hAnsi="Times New Roman" w:cs="Times New Roman"/>
            <w:color w:val="000000" w:themeColor="text1"/>
            <w:sz w:val="22"/>
            <w:szCs w:val="22"/>
            <w:rPrChange w:id="6019" w:author="Chen Liao" w:date="2021-06-01T21:13:00Z">
              <w:rPr>
                <w:sz w:val="22"/>
                <w:szCs w:val="22"/>
              </w:rPr>
            </w:rPrChange>
          </w:rPr>
          <w:delText>family</w:delText>
        </w:r>
        <w:r w:rsidR="00B852E4" w:rsidRPr="00BE70D2" w:rsidDel="00496C88">
          <w:rPr>
            <w:rFonts w:ascii="Times New Roman" w:hAnsi="Times New Roman" w:cs="Times New Roman"/>
            <w:color w:val="000000" w:themeColor="text1"/>
            <w:sz w:val="22"/>
            <w:szCs w:val="22"/>
            <w:rPrChange w:id="6020" w:author="Chen Liao" w:date="2021-06-01T21:13:00Z">
              <w:rPr>
                <w:sz w:val="22"/>
                <w:szCs w:val="22"/>
              </w:rPr>
            </w:rPrChange>
          </w:rPr>
          <w:delText>)</w:delText>
        </w:r>
        <w:r w:rsidR="004A68A8" w:rsidRPr="00BE70D2" w:rsidDel="00496C88">
          <w:rPr>
            <w:rFonts w:ascii="Times New Roman" w:hAnsi="Times New Roman" w:cs="Times New Roman"/>
            <w:color w:val="000000" w:themeColor="text1"/>
            <w:sz w:val="22"/>
            <w:szCs w:val="22"/>
            <w:rPrChange w:id="6021" w:author="Chen Liao" w:date="2021-06-01T21:13:00Z">
              <w:rPr>
                <w:sz w:val="22"/>
                <w:szCs w:val="22"/>
              </w:rPr>
            </w:rPrChange>
          </w:rPr>
          <w:delText xml:space="preserve">. </w:delText>
        </w:r>
        <w:r w:rsidR="00C51C3F" w:rsidRPr="00BE70D2" w:rsidDel="00496C88">
          <w:rPr>
            <w:rFonts w:ascii="Times New Roman" w:hAnsi="Times New Roman" w:cs="Times New Roman"/>
            <w:color w:val="000000" w:themeColor="text1"/>
            <w:sz w:val="22"/>
            <w:szCs w:val="22"/>
            <w:rPrChange w:id="6022" w:author="Chen Liao" w:date="2021-06-01T21:13:00Z">
              <w:rPr>
                <w:sz w:val="22"/>
                <w:szCs w:val="22"/>
              </w:rPr>
            </w:rPrChange>
          </w:rPr>
          <w:delText>Some</w:delText>
        </w:r>
        <w:r w:rsidR="0013784B" w:rsidRPr="00BE70D2" w:rsidDel="00496C88">
          <w:rPr>
            <w:rFonts w:ascii="Times New Roman" w:hAnsi="Times New Roman" w:cs="Times New Roman"/>
            <w:color w:val="000000" w:themeColor="text1"/>
            <w:sz w:val="22"/>
            <w:szCs w:val="22"/>
            <w:rPrChange w:id="6023" w:author="Chen Liao" w:date="2021-06-01T21:13:00Z">
              <w:rPr>
                <w:sz w:val="22"/>
                <w:szCs w:val="22"/>
              </w:rPr>
            </w:rPrChange>
          </w:rPr>
          <w:delText xml:space="preserve"> indirect</w:delText>
        </w:r>
        <w:r w:rsidR="00C51C3F" w:rsidRPr="00BE70D2" w:rsidDel="00496C88">
          <w:rPr>
            <w:rFonts w:ascii="Times New Roman" w:hAnsi="Times New Roman" w:cs="Times New Roman"/>
            <w:color w:val="000000" w:themeColor="text1"/>
            <w:sz w:val="22"/>
            <w:szCs w:val="22"/>
            <w:rPrChange w:id="6024" w:author="Chen Liao" w:date="2021-06-01T21:13:00Z">
              <w:rPr>
                <w:sz w:val="22"/>
                <w:szCs w:val="22"/>
              </w:rPr>
            </w:rPrChange>
          </w:rPr>
          <w:delText xml:space="preserve"> e</w:delText>
        </w:r>
        <w:r w:rsidR="004A68A8" w:rsidRPr="00BE70D2" w:rsidDel="00496C88">
          <w:rPr>
            <w:rFonts w:ascii="Times New Roman" w:hAnsi="Times New Roman" w:cs="Times New Roman"/>
            <w:color w:val="000000" w:themeColor="text1"/>
            <w:sz w:val="22"/>
            <w:szCs w:val="22"/>
            <w:rPrChange w:id="6025" w:author="Chen Liao" w:date="2021-06-01T21:13:00Z">
              <w:rPr>
                <w:sz w:val="22"/>
                <w:szCs w:val="22"/>
              </w:rPr>
            </w:rPrChange>
          </w:rPr>
          <w:delText xml:space="preserve">vidences have </w:delText>
        </w:r>
        <w:r w:rsidR="00A778AB" w:rsidRPr="00BE70D2" w:rsidDel="00496C88">
          <w:rPr>
            <w:rFonts w:ascii="Times New Roman" w:hAnsi="Times New Roman" w:cs="Times New Roman"/>
            <w:color w:val="000000" w:themeColor="text1"/>
            <w:sz w:val="22"/>
            <w:szCs w:val="22"/>
            <w:rPrChange w:id="6026" w:author="Chen Liao" w:date="2021-06-01T21:13:00Z">
              <w:rPr>
                <w:sz w:val="22"/>
                <w:szCs w:val="22"/>
              </w:rPr>
            </w:rPrChange>
          </w:rPr>
          <w:delText xml:space="preserve">been </w:delText>
        </w:r>
        <w:r w:rsidR="004A68A8" w:rsidRPr="00BE70D2" w:rsidDel="00496C88">
          <w:rPr>
            <w:rFonts w:ascii="Times New Roman" w:hAnsi="Times New Roman" w:cs="Times New Roman"/>
            <w:color w:val="000000" w:themeColor="text1"/>
            <w:sz w:val="22"/>
            <w:szCs w:val="22"/>
            <w:rPrChange w:id="6027" w:author="Chen Liao" w:date="2021-06-01T21:13:00Z">
              <w:rPr>
                <w:sz w:val="22"/>
                <w:szCs w:val="22"/>
              </w:rPr>
            </w:rPrChange>
          </w:rPr>
          <w:delText>shown</w:delText>
        </w:r>
        <w:r w:rsidR="00A778AB" w:rsidRPr="00BE70D2" w:rsidDel="00496C88">
          <w:rPr>
            <w:rFonts w:ascii="Times New Roman" w:hAnsi="Times New Roman" w:cs="Times New Roman"/>
            <w:color w:val="000000" w:themeColor="text1"/>
            <w:sz w:val="22"/>
            <w:szCs w:val="22"/>
            <w:rPrChange w:id="6028" w:author="Chen Liao" w:date="2021-06-01T21:13:00Z">
              <w:rPr>
                <w:sz w:val="22"/>
                <w:szCs w:val="22"/>
              </w:rPr>
            </w:rPrChange>
          </w:rPr>
          <w:delText xml:space="preserve"> </w:delText>
        </w:r>
        <w:r w:rsidR="00FF0E70" w:rsidRPr="00BE70D2" w:rsidDel="00496C88">
          <w:rPr>
            <w:rFonts w:ascii="Times New Roman" w:hAnsi="Times New Roman" w:cs="Times New Roman"/>
            <w:color w:val="000000" w:themeColor="text1"/>
            <w:sz w:val="22"/>
            <w:szCs w:val="22"/>
            <w:rPrChange w:id="6029" w:author="Chen Liao" w:date="2021-06-01T21:13:00Z">
              <w:rPr>
                <w:sz w:val="22"/>
                <w:szCs w:val="22"/>
              </w:rPr>
            </w:rPrChange>
          </w:rPr>
          <w:delText>for the</w:delText>
        </w:r>
        <w:r w:rsidR="00CF1445" w:rsidRPr="00BE70D2" w:rsidDel="00496C88">
          <w:rPr>
            <w:rFonts w:ascii="Times New Roman" w:hAnsi="Times New Roman" w:cs="Times New Roman"/>
            <w:color w:val="000000" w:themeColor="text1"/>
            <w:sz w:val="22"/>
            <w:szCs w:val="22"/>
            <w:rPrChange w:id="6030" w:author="Chen Liao" w:date="2021-06-01T21:13:00Z">
              <w:rPr>
                <w:sz w:val="22"/>
                <w:szCs w:val="22"/>
              </w:rPr>
            </w:rPrChange>
          </w:rPr>
          <w:delText xml:space="preserve"> first two responders </w:delText>
        </w:r>
        <w:r w:rsidR="00DB62AF" w:rsidRPr="00BE70D2" w:rsidDel="00496C88">
          <w:rPr>
            <w:rFonts w:ascii="Times New Roman" w:hAnsi="Times New Roman" w:cs="Times New Roman"/>
            <w:color w:val="000000" w:themeColor="text1"/>
            <w:sz w:val="22"/>
            <w:szCs w:val="22"/>
            <w:rPrChange w:id="6031" w:author="Chen Liao" w:date="2021-06-01T21:13:00Z">
              <w:rPr>
                <w:sz w:val="22"/>
                <w:szCs w:val="22"/>
              </w:rPr>
            </w:rPrChange>
          </w:rPr>
          <w:delText xml:space="preserve">in </w:delText>
        </w:r>
        <w:r w:rsidR="00BD2695" w:rsidRPr="00BE70D2" w:rsidDel="00496C88">
          <w:rPr>
            <w:rFonts w:ascii="Times New Roman" w:hAnsi="Times New Roman" w:cs="Times New Roman"/>
            <w:color w:val="000000" w:themeColor="text1"/>
            <w:sz w:val="22"/>
            <w:szCs w:val="22"/>
            <w:rPrChange w:id="6032" w:author="Chen Liao" w:date="2021-06-01T21:13:00Z">
              <w:rPr>
                <w:sz w:val="22"/>
                <w:szCs w:val="22"/>
              </w:rPr>
            </w:rPrChange>
          </w:rPr>
          <w:delText>utilizing</w:delText>
        </w:r>
        <w:r w:rsidR="00DB62AF" w:rsidRPr="00BE70D2" w:rsidDel="00496C88">
          <w:rPr>
            <w:rFonts w:ascii="Times New Roman" w:hAnsi="Times New Roman" w:cs="Times New Roman"/>
            <w:color w:val="000000" w:themeColor="text1"/>
            <w:sz w:val="22"/>
            <w:szCs w:val="22"/>
            <w:rPrChange w:id="6033" w:author="Chen Liao" w:date="2021-06-01T21:13:00Z">
              <w:rPr>
                <w:sz w:val="22"/>
                <w:szCs w:val="22"/>
              </w:rPr>
            </w:rPrChange>
          </w:rPr>
          <w:delText xml:space="preserve"> resistant starch (</w:delText>
        </w:r>
        <w:r w:rsidR="005C1122" w:rsidRPr="00BE70D2" w:rsidDel="00496C88">
          <w:rPr>
            <w:rFonts w:ascii="Times New Roman" w:hAnsi="Times New Roman" w:cs="Times New Roman"/>
            <w:color w:val="000000" w:themeColor="text1"/>
            <w:sz w:val="22"/>
            <w:szCs w:val="22"/>
            <w:highlight w:val="yellow"/>
            <w:rPrChange w:id="6034" w:author="Chen Liao" w:date="2021-06-01T21:13:00Z">
              <w:rPr>
                <w:sz w:val="22"/>
                <w:szCs w:val="22"/>
                <w:highlight w:val="yellow"/>
              </w:rPr>
            </w:rPrChange>
          </w:rPr>
          <w:delText>Table S</w:delText>
        </w:r>
        <w:r w:rsidR="00C167C1" w:rsidRPr="00BE70D2" w:rsidDel="00496C88">
          <w:rPr>
            <w:rFonts w:ascii="Times New Roman" w:hAnsi="Times New Roman" w:cs="Times New Roman"/>
            <w:color w:val="000000" w:themeColor="text1"/>
            <w:sz w:val="22"/>
            <w:szCs w:val="22"/>
            <w:highlight w:val="yellow"/>
            <w:rPrChange w:id="6035" w:author="Chen Liao" w:date="2021-06-01T21:13:00Z">
              <w:rPr>
                <w:sz w:val="22"/>
                <w:szCs w:val="22"/>
                <w:highlight w:val="yellow"/>
              </w:rPr>
            </w:rPrChange>
          </w:rPr>
          <w:delText>2</w:delText>
        </w:r>
        <w:r w:rsidR="00DB62AF" w:rsidRPr="00BE70D2" w:rsidDel="00496C88">
          <w:rPr>
            <w:rFonts w:ascii="Times New Roman" w:hAnsi="Times New Roman" w:cs="Times New Roman"/>
            <w:color w:val="000000" w:themeColor="text1"/>
            <w:sz w:val="22"/>
            <w:szCs w:val="22"/>
            <w:rPrChange w:id="6036" w:author="Chen Liao" w:date="2021-06-01T21:13:00Z">
              <w:rPr>
                <w:sz w:val="22"/>
                <w:szCs w:val="22"/>
              </w:rPr>
            </w:rPrChange>
          </w:rPr>
          <w:delText>)</w:delText>
        </w:r>
        <w:r w:rsidR="001554A7" w:rsidRPr="00BE70D2" w:rsidDel="00496C88">
          <w:rPr>
            <w:rFonts w:ascii="Times New Roman" w:hAnsi="Times New Roman" w:cs="Times New Roman"/>
            <w:color w:val="000000" w:themeColor="text1"/>
            <w:sz w:val="22"/>
            <w:szCs w:val="22"/>
            <w:rPrChange w:id="6037" w:author="Chen Liao" w:date="2021-06-01T21:13:00Z">
              <w:rPr>
                <w:sz w:val="22"/>
                <w:szCs w:val="22"/>
              </w:rPr>
            </w:rPrChange>
          </w:rPr>
          <w:delText>.</w:delText>
        </w:r>
      </w:del>
    </w:p>
    <w:p w14:paraId="5DFD68E1" w14:textId="28C19A69" w:rsidR="00B92987" w:rsidRPr="00BE70D2" w:rsidDel="00CD7252" w:rsidRDefault="00B92987" w:rsidP="00AD66A8">
      <w:pPr>
        <w:pStyle w:val="paragraph"/>
        <w:spacing w:before="0" w:beforeAutospacing="0" w:after="0" w:afterAutospacing="0"/>
        <w:jc w:val="both"/>
        <w:rPr>
          <w:del w:id="6038" w:author="Chen Liao" w:date="2021-05-29T08:47:00Z"/>
          <w:rFonts w:ascii="Times New Roman" w:hAnsi="Times New Roman" w:cs="Times New Roman"/>
          <w:color w:val="000000" w:themeColor="text1"/>
          <w:sz w:val="22"/>
          <w:szCs w:val="22"/>
          <w:rPrChange w:id="6039" w:author="Chen Liao" w:date="2021-06-01T21:13:00Z">
            <w:rPr>
              <w:del w:id="6040" w:author="Chen Liao" w:date="2021-05-29T08:47:00Z"/>
              <w:rFonts w:ascii="Times New Roman" w:hAnsi="Times New Roman" w:cs="Times New Roman"/>
              <w:sz w:val="22"/>
              <w:szCs w:val="22"/>
            </w:rPr>
          </w:rPrChange>
        </w:rPr>
      </w:pPr>
    </w:p>
    <w:p w14:paraId="784A3A6D" w14:textId="77777777" w:rsidR="009E2A7A" w:rsidRPr="00BE70D2" w:rsidDel="00CD7252" w:rsidRDefault="009E2A7A" w:rsidP="00E6373F">
      <w:pPr>
        <w:jc w:val="both"/>
        <w:rPr>
          <w:del w:id="6041" w:author="Chen Liao" w:date="2021-05-29T08:47:00Z"/>
          <w:rStyle w:val="fontstyle01"/>
          <w:rFonts w:ascii="Times New Roman" w:hAnsi="Times New Roman"/>
          <w:b/>
          <w:bCs/>
          <w:color w:val="000000" w:themeColor="text1"/>
          <w:sz w:val="22"/>
          <w:szCs w:val="22"/>
          <w:rPrChange w:id="6042" w:author="Chen Liao" w:date="2021-06-01T21:13:00Z">
            <w:rPr>
              <w:del w:id="6043" w:author="Chen Liao" w:date="2021-05-29T08:47:00Z"/>
              <w:rStyle w:val="fontstyle01"/>
              <w:rFonts w:ascii="Times New Roman" w:hAnsi="Times New Roman"/>
              <w:b/>
              <w:bCs/>
              <w:color w:val="000000" w:themeColor="text1"/>
              <w:sz w:val="22"/>
              <w:szCs w:val="22"/>
            </w:rPr>
          </w:rPrChange>
        </w:rPr>
      </w:pPr>
    </w:p>
    <w:p w14:paraId="517AAFCF" w14:textId="2326535A" w:rsidR="00165313" w:rsidRPr="00BE70D2" w:rsidDel="00B92987" w:rsidRDefault="00786288">
      <w:pPr>
        <w:jc w:val="both"/>
        <w:rPr>
          <w:moveFrom w:id="6044" w:author="Chen Liao" w:date="2021-05-29T12:39:00Z"/>
          <w:rStyle w:val="fontstyle01"/>
          <w:rFonts w:ascii="Times New Roman" w:hAnsi="Times New Roman"/>
          <w:color w:val="000000" w:themeColor="text1"/>
          <w:sz w:val="22"/>
          <w:szCs w:val="22"/>
          <w:rPrChange w:id="6045" w:author="Chen Liao" w:date="2021-06-01T21:13:00Z">
            <w:rPr>
              <w:moveFrom w:id="6046" w:author="Chen Liao" w:date="2021-05-29T12:39:00Z"/>
              <w:rStyle w:val="fontstyle01"/>
              <w:rFonts w:ascii="Times New Roman" w:hAnsi="Times New Roman"/>
              <w:color w:val="000000" w:themeColor="text1"/>
              <w:sz w:val="22"/>
              <w:szCs w:val="22"/>
            </w:rPr>
          </w:rPrChange>
        </w:rPr>
      </w:pPr>
      <w:moveFromRangeStart w:id="6047" w:author="Chen Liao" w:date="2021-05-29T12:39:00Z" w:name="move73140799"/>
      <w:moveFrom w:id="6048" w:author="Chen Liao" w:date="2021-05-29T12:39:00Z">
        <w:r w:rsidRPr="00BE70D2" w:rsidDel="00B92987">
          <w:rPr>
            <w:rStyle w:val="fontstyle01"/>
            <w:rFonts w:ascii="Times New Roman" w:hAnsi="Times New Roman"/>
            <w:color w:val="000000" w:themeColor="text1"/>
            <w:sz w:val="22"/>
            <w:szCs w:val="22"/>
            <w:rPrChange w:id="6049" w:author="Chen Liao" w:date="2021-06-01T21:13:00Z">
              <w:rPr>
                <w:rStyle w:val="fontstyle01"/>
                <w:rFonts w:ascii="Times New Roman" w:hAnsi="Times New Roman"/>
                <w:color w:val="000000" w:themeColor="text1"/>
                <w:sz w:val="22"/>
                <w:szCs w:val="22"/>
              </w:rPr>
            </w:rPrChange>
          </w:rPr>
          <w:t xml:space="preserve">To </w:t>
        </w:r>
        <w:bookmarkStart w:id="6050" w:name="OLE_LINK141"/>
        <w:bookmarkStart w:id="6051" w:name="OLE_LINK142"/>
        <w:r w:rsidRPr="00BE70D2" w:rsidDel="00B92987">
          <w:rPr>
            <w:rStyle w:val="fontstyle01"/>
            <w:rFonts w:ascii="Times New Roman" w:hAnsi="Times New Roman"/>
            <w:color w:val="000000" w:themeColor="text1"/>
            <w:sz w:val="22"/>
            <w:szCs w:val="22"/>
            <w:rPrChange w:id="6052" w:author="Chen Liao" w:date="2021-06-01T21:13:00Z">
              <w:rPr>
                <w:rStyle w:val="fontstyle01"/>
                <w:rFonts w:ascii="Times New Roman" w:hAnsi="Times New Roman"/>
                <w:color w:val="000000" w:themeColor="text1"/>
                <w:sz w:val="22"/>
                <w:szCs w:val="22"/>
              </w:rPr>
            </w:rPrChange>
          </w:rPr>
          <w:t>corroborate</w:t>
        </w:r>
        <w:bookmarkEnd w:id="6050"/>
        <w:bookmarkEnd w:id="6051"/>
        <w:r w:rsidRPr="00BE70D2" w:rsidDel="00B92987">
          <w:rPr>
            <w:rStyle w:val="fontstyle01"/>
            <w:rFonts w:ascii="Times New Roman" w:hAnsi="Times New Roman"/>
            <w:color w:val="000000" w:themeColor="text1"/>
            <w:sz w:val="22"/>
            <w:szCs w:val="22"/>
            <w:rPrChange w:id="6053" w:author="Chen Liao" w:date="2021-06-01T21:13:00Z">
              <w:rPr>
                <w:rStyle w:val="fontstyle01"/>
                <w:rFonts w:ascii="Times New Roman" w:hAnsi="Times New Roman"/>
                <w:color w:val="000000" w:themeColor="text1"/>
                <w:sz w:val="22"/>
                <w:szCs w:val="22"/>
              </w:rPr>
            </w:rPrChange>
          </w:rPr>
          <w:t xml:space="preserve"> our findings on the inulin-induced dynamical responses</w:t>
        </w:r>
        <w:r w:rsidR="00D826BB" w:rsidRPr="00BE70D2" w:rsidDel="00B92987">
          <w:rPr>
            <w:rStyle w:val="fontstyle01"/>
            <w:rFonts w:ascii="Times New Roman" w:hAnsi="Times New Roman"/>
            <w:color w:val="000000" w:themeColor="text1"/>
            <w:sz w:val="22"/>
            <w:szCs w:val="22"/>
            <w:rPrChange w:id="6054" w:author="Chen Liao" w:date="2021-06-01T21:13:00Z">
              <w:rPr>
                <w:rStyle w:val="fontstyle01"/>
                <w:rFonts w:ascii="Times New Roman" w:hAnsi="Times New Roman"/>
                <w:color w:val="000000" w:themeColor="text1"/>
                <w:sz w:val="22"/>
                <w:szCs w:val="22"/>
              </w:rPr>
            </w:rPrChange>
          </w:rPr>
          <w:t xml:space="preserve"> a</w:t>
        </w:r>
        <w:r w:rsidR="001B6FD2" w:rsidRPr="00BE70D2" w:rsidDel="00B92987">
          <w:rPr>
            <w:rStyle w:val="fontstyle01"/>
            <w:rFonts w:ascii="Times New Roman" w:hAnsi="Times New Roman"/>
            <w:color w:val="000000" w:themeColor="text1"/>
            <w:sz w:val="22"/>
            <w:szCs w:val="22"/>
            <w:rPrChange w:id="6055" w:author="Chen Liao" w:date="2021-06-01T21:13:00Z">
              <w:rPr>
                <w:rStyle w:val="fontstyle01"/>
                <w:rFonts w:ascii="Times New Roman" w:hAnsi="Times New Roman"/>
                <w:color w:val="000000" w:themeColor="text1"/>
                <w:sz w:val="22"/>
                <w:szCs w:val="22"/>
              </w:rPr>
            </w:rPrChange>
          </w:rPr>
          <w:t>s well as the</w:t>
        </w:r>
        <w:r w:rsidR="00D826BB" w:rsidRPr="00BE70D2" w:rsidDel="00B92987">
          <w:rPr>
            <w:rStyle w:val="fontstyle01"/>
            <w:rFonts w:ascii="Times New Roman" w:hAnsi="Times New Roman"/>
            <w:color w:val="000000" w:themeColor="text1"/>
            <w:sz w:val="22"/>
            <w:szCs w:val="22"/>
            <w:rPrChange w:id="6056" w:author="Chen Liao" w:date="2021-06-01T21:13:00Z">
              <w:rPr>
                <w:rStyle w:val="fontstyle01"/>
                <w:rFonts w:ascii="Times New Roman" w:hAnsi="Times New Roman"/>
                <w:color w:val="000000" w:themeColor="text1"/>
                <w:sz w:val="22"/>
                <w:szCs w:val="22"/>
              </w:rPr>
            </w:rPrChange>
          </w:rPr>
          <w:t xml:space="preserve"> </w:t>
        </w:r>
        <w:r w:rsidR="00C90B95" w:rsidRPr="00BE70D2" w:rsidDel="00B92987">
          <w:rPr>
            <w:rStyle w:val="fontstyle01"/>
            <w:rFonts w:ascii="Times New Roman" w:hAnsi="Times New Roman"/>
            <w:color w:val="000000" w:themeColor="text1"/>
            <w:sz w:val="22"/>
            <w:szCs w:val="22"/>
            <w:rPrChange w:id="6057" w:author="Chen Liao" w:date="2021-06-01T21:13:00Z">
              <w:rPr>
                <w:rStyle w:val="fontstyle01"/>
                <w:rFonts w:ascii="Times New Roman" w:hAnsi="Times New Roman"/>
                <w:color w:val="000000" w:themeColor="text1"/>
                <w:sz w:val="22"/>
                <w:szCs w:val="22"/>
              </w:rPr>
            </w:rPrChange>
          </w:rPr>
          <w:t xml:space="preserve">identity of </w:t>
        </w:r>
        <w:r w:rsidR="00D826BB" w:rsidRPr="00BE70D2" w:rsidDel="00B92987">
          <w:rPr>
            <w:rStyle w:val="fontstyle01"/>
            <w:rFonts w:ascii="Times New Roman" w:hAnsi="Times New Roman"/>
            <w:color w:val="000000" w:themeColor="text1"/>
            <w:sz w:val="22"/>
            <w:szCs w:val="22"/>
            <w:rPrChange w:id="6058" w:author="Chen Liao" w:date="2021-06-01T21:13:00Z">
              <w:rPr>
                <w:rStyle w:val="fontstyle01"/>
                <w:rFonts w:ascii="Times New Roman" w:hAnsi="Times New Roman"/>
                <w:color w:val="000000" w:themeColor="text1"/>
                <w:sz w:val="22"/>
                <w:szCs w:val="22"/>
              </w:rPr>
            </w:rPrChange>
          </w:rPr>
          <w:t>inulin responder</w:t>
        </w:r>
        <w:r w:rsidR="001B6FD2" w:rsidRPr="00BE70D2" w:rsidDel="00B92987">
          <w:rPr>
            <w:rStyle w:val="fontstyle01"/>
            <w:rFonts w:ascii="Times New Roman" w:hAnsi="Times New Roman"/>
            <w:color w:val="000000" w:themeColor="text1"/>
            <w:sz w:val="22"/>
            <w:szCs w:val="22"/>
            <w:rPrChange w:id="6059" w:author="Chen Liao" w:date="2021-06-01T21:13:00Z">
              <w:rPr>
                <w:rStyle w:val="fontstyle01"/>
                <w:rFonts w:ascii="Times New Roman" w:hAnsi="Times New Roman"/>
                <w:color w:val="000000" w:themeColor="text1"/>
                <w:sz w:val="22"/>
                <w:szCs w:val="22"/>
              </w:rPr>
            </w:rPrChange>
          </w:rPr>
          <w:t>s</w:t>
        </w:r>
        <w:r w:rsidRPr="00BE70D2" w:rsidDel="00B92987">
          <w:rPr>
            <w:rStyle w:val="fontstyle01"/>
            <w:rFonts w:ascii="Times New Roman" w:hAnsi="Times New Roman"/>
            <w:color w:val="000000" w:themeColor="text1"/>
            <w:sz w:val="22"/>
            <w:szCs w:val="22"/>
            <w:rPrChange w:id="6060" w:author="Chen Liao" w:date="2021-06-01T21:13:00Z">
              <w:rPr>
                <w:rStyle w:val="fontstyle01"/>
                <w:rFonts w:ascii="Times New Roman" w:hAnsi="Times New Roman"/>
                <w:color w:val="000000" w:themeColor="text1"/>
                <w:sz w:val="22"/>
                <w:szCs w:val="22"/>
              </w:rPr>
            </w:rPrChange>
          </w:rPr>
          <w:t>, we reanalyzed the raw data from a recent longitudinal study with similar experimantal setup</w:t>
        </w:r>
        <w:r w:rsidR="001E65A4" w:rsidRPr="00BE70D2" w:rsidDel="00B92987">
          <w:rPr>
            <w:rStyle w:val="fontstyle01"/>
            <w:rFonts w:ascii="Times New Roman" w:hAnsi="Times New Roman"/>
            <w:color w:val="000000" w:themeColor="text1"/>
            <w:sz w:val="22"/>
            <w:szCs w:val="22"/>
            <w:rPrChange w:id="6061" w:author="Chen Liao" w:date="2021-06-01T21:13:00Z">
              <w:rPr>
                <w:rStyle w:val="fontstyle01"/>
                <w:rFonts w:ascii="Times New Roman" w:hAnsi="Times New Roman"/>
                <w:color w:val="000000" w:themeColor="text1"/>
                <w:sz w:val="22"/>
                <w:szCs w:val="22"/>
              </w:rPr>
            </w:rPrChange>
          </w:rPr>
          <w:t xml:space="preserve"> </w:t>
        </w:r>
        <w:r w:rsidR="001E65A4" w:rsidRPr="00BE70D2" w:rsidDel="00B92987">
          <w:rPr>
            <w:rStyle w:val="fontstyle01"/>
            <w:rFonts w:ascii="Times New Roman" w:hAnsi="Times New Roman"/>
            <w:color w:val="000000" w:themeColor="text1"/>
            <w:sz w:val="22"/>
            <w:szCs w:val="22"/>
            <w:rPrChange w:id="6062" w:author="Chen Liao" w:date="2021-06-01T21:13:00Z">
              <w:rPr>
                <w:rStyle w:val="fontstyle01"/>
                <w:rFonts w:ascii="Times New Roman" w:hAnsi="Times New Roman"/>
                <w:color w:val="000000" w:themeColor="text1"/>
                <w:sz w:val="22"/>
                <w:szCs w:val="22"/>
              </w:rPr>
            </w:rPrChange>
          </w:rPr>
          <w:fldChar w:fldCharType="begin"/>
        </w:r>
        <w:r w:rsidR="002E2A76" w:rsidRPr="00BE70D2" w:rsidDel="00B92987">
          <w:rPr>
            <w:rStyle w:val="fontstyle01"/>
            <w:rFonts w:ascii="Times New Roman" w:hAnsi="Times New Roman"/>
            <w:color w:val="000000" w:themeColor="text1"/>
            <w:sz w:val="22"/>
            <w:szCs w:val="22"/>
            <w:rPrChange w:id="6063" w:author="Chen Liao" w:date="2021-06-01T21:13:00Z">
              <w:rPr>
                <w:rStyle w:val="fontstyle01"/>
                <w:rFonts w:ascii="Times New Roman" w:hAnsi="Times New Roman"/>
                <w:color w:val="000000" w:themeColor="text1"/>
                <w:sz w:val="22"/>
                <w:szCs w:val="22"/>
              </w:rPr>
            </w:rPrChange>
          </w:rPr>
          <w:instrText xml:space="preserve"> ADDIN NE.Ref.{5C2BCBAA-A856-4859-BB87-E7626982B594}</w:instrText>
        </w:r>
        <w:r w:rsidR="001E65A4" w:rsidRPr="00BE70D2" w:rsidDel="00B92987">
          <w:rPr>
            <w:rStyle w:val="fontstyle01"/>
            <w:rFonts w:ascii="Times New Roman" w:hAnsi="Times New Roman"/>
            <w:color w:val="000000" w:themeColor="text1"/>
            <w:sz w:val="22"/>
            <w:szCs w:val="22"/>
            <w:rPrChange w:id="6064" w:author="Chen Liao" w:date="2021-06-01T21:13:00Z">
              <w:rPr>
                <w:rStyle w:val="fontstyle01"/>
                <w:rFonts w:ascii="Times New Roman" w:hAnsi="Times New Roman"/>
                <w:color w:val="000000" w:themeColor="text1"/>
                <w:sz w:val="22"/>
                <w:szCs w:val="22"/>
              </w:rPr>
            </w:rPrChange>
          </w:rPr>
          <w:fldChar w:fldCharType="separate"/>
        </w:r>
        <w:r w:rsidR="00D67D1E" w:rsidRPr="00BE70D2" w:rsidDel="00B92987">
          <w:rPr>
            <w:rFonts w:eastAsiaTheme="minorEastAsia"/>
            <w:color w:val="000000" w:themeColor="text1"/>
            <w:sz w:val="22"/>
            <w:szCs w:val="22"/>
            <w:rPrChange w:id="6065" w:author="Chen Liao" w:date="2021-06-01T21:13:00Z">
              <w:rPr>
                <w:rFonts w:eastAsiaTheme="minorEastAsia"/>
                <w:color w:val="080000"/>
                <w:sz w:val="22"/>
                <w:szCs w:val="22"/>
              </w:rPr>
            </w:rPrChange>
          </w:rPr>
          <w:t>[33]</w:t>
        </w:r>
        <w:r w:rsidR="001E65A4" w:rsidRPr="00BE70D2" w:rsidDel="00B92987">
          <w:rPr>
            <w:rStyle w:val="fontstyle01"/>
            <w:rFonts w:ascii="Times New Roman" w:hAnsi="Times New Roman"/>
            <w:color w:val="000000" w:themeColor="text1"/>
            <w:sz w:val="22"/>
            <w:szCs w:val="22"/>
            <w:rPrChange w:id="6066" w:author="Chen Liao" w:date="2021-06-01T21:13:00Z">
              <w:rPr>
                <w:rStyle w:val="fontstyle01"/>
                <w:rFonts w:ascii="Times New Roman" w:hAnsi="Times New Roman"/>
                <w:color w:val="000000" w:themeColor="text1"/>
                <w:sz w:val="22"/>
                <w:szCs w:val="22"/>
              </w:rPr>
            </w:rPrChange>
          </w:rPr>
          <w:fldChar w:fldCharType="end"/>
        </w:r>
        <w:r w:rsidRPr="00BE70D2" w:rsidDel="00B92987">
          <w:rPr>
            <w:rStyle w:val="fontstyle01"/>
            <w:rFonts w:ascii="Times New Roman" w:hAnsi="Times New Roman"/>
            <w:color w:val="000000" w:themeColor="text1"/>
            <w:sz w:val="22"/>
            <w:szCs w:val="22"/>
            <w:rPrChange w:id="6067" w:author="Chen Liao" w:date="2021-06-01T21:13:00Z">
              <w:rPr>
                <w:rStyle w:val="fontstyle01"/>
                <w:rFonts w:ascii="Times New Roman" w:hAnsi="Times New Roman"/>
                <w:color w:val="000000" w:themeColor="text1"/>
                <w:sz w:val="22"/>
                <w:szCs w:val="22"/>
              </w:rPr>
            </w:rPrChange>
          </w:rPr>
          <w:t>, which also profiled the gut microbiota compositions of mice based on 16S rRNA sequencing after inulin intervention. Their data independently showed undershoot dynamics of biodiversity and its tendency to converge after 14 days (</w:t>
        </w:r>
        <w:r w:rsidRPr="00BE70D2" w:rsidDel="00B92987">
          <w:rPr>
            <w:rStyle w:val="fontstyle01"/>
            <w:rFonts w:ascii="Times New Roman" w:hAnsi="Times New Roman"/>
            <w:color w:val="000000" w:themeColor="text1"/>
            <w:sz w:val="22"/>
            <w:szCs w:val="22"/>
            <w:highlight w:val="yellow"/>
            <w:rPrChange w:id="6068" w:author="Chen Liao" w:date="2021-06-01T21:13:00Z">
              <w:rPr>
                <w:rStyle w:val="fontstyle01"/>
                <w:rFonts w:ascii="Times New Roman" w:hAnsi="Times New Roman"/>
                <w:color w:val="000000" w:themeColor="text1"/>
                <w:sz w:val="22"/>
                <w:szCs w:val="22"/>
                <w:highlight w:val="yellow"/>
              </w:rPr>
            </w:rPrChange>
          </w:rPr>
          <w:t>Fig. S</w:t>
        </w:r>
        <w:r w:rsidR="003E68E2" w:rsidRPr="00BE70D2" w:rsidDel="00B92987">
          <w:rPr>
            <w:rStyle w:val="fontstyle01"/>
            <w:rFonts w:ascii="Times New Roman" w:hAnsi="Times New Roman"/>
            <w:color w:val="000000" w:themeColor="text1"/>
            <w:sz w:val="22"/>
            <w:szCs w:val="22"/>
            <w:highlight w:val="yellow"/>
            <w:rPrChange w:id="6069" w:author="Chen Liao" w:date="2021-06-01T21:13:00Z">
              <w:rPr>
                <w:rStyle w:val="fontstyle01"/>
                <w:rFonts w:ascii="Times New Roman" w:hAnsi="Times New Roman"/>
                <w:color w:val="000000" w:themeColor="text1"/>
                <w:sz w:val="22"/>
                <w:szCs w:val="22"/>
                <w:highlight w:val="yellow"/>
              </w:rPr>
            </w:rPrChange>
          </w:rPr>
          <w:t>6</w:t>
        </w:r>
        <w:r w:rsidRPr="00BE70D2" w:rsidDel="00B92987">
          <w:rPr>
            <w:rStyle w:val="fontstyle01"/>
            <w:rFonts w:ascii="Times New Roman" w:hAnsi="Times New Roman"/>
            <w:color w:val="000000" w:themeColor="text1"/>
            <w:sz w:val="22"/>
            <w:szCs w:val="22"/>
            <w:rPrChange w:id="6070" w:author="Chen Liao" w:date="2021-06-01T21:13:00Z">
              <w:rPr>
                <w:rStyle w:val="fontstyle01"/>
                <w:rFonts w:ascii="Times New Roman" w:hAnsi="Times New Roman"/>
                <w:color w:val="000000" w:themeColor="text1"/>
                <w:sz w:val="22"/>
                <w:szCs w:val="22"/>
              </w:rPr>
            </w:rPrChange>
          </w:rPr>
          <w:t>).</w:t>
        </w:r>
        <w:r w:rsidR="00165313" w:rsidRPr="00BE70D2" w:rsidDel="00B92987">
          <w:rPr>
            <w:rStyle w:val="fontstyle01"/>
            <w:rFonts w:ascii="Times New Roman" w:hAnsi="Times New Roman"/>
            <w:color w:val="000000" w:themeColor="text1"/>
            <w:sz w:val="22"/>
            <w:szCs w:val="22"/>
            <w:rPrChange w:id="6071" w:author="Chen Liao" w:date="2021-06-01T21:13:00Z">
              <w:rPr>
                <w:rStyle w:val="fontstyle01"/>
                <w:rFonts w:ascii="Times New Roman" w:hAnsi="Times New Roman"/>
                <w:color w:val="000000" w:themeColor="text1"/>
                <w:sz w:val="22"/>
                <w:szCs w:val="22"/>
              </w:rPr>
            </w:rPrChange>
          </w:rPr>
          <w:t xml:space="preserve"> By applying our inference approach to the relative abundance of their gut microbiota data, </w:t>
        </w:r>
        <w:r w:rsidR="00B97578" w:rsidRPr="00BE70D2" w:rsidDel="00B92987">
          <w:rPr>
            <w:i/>
            <w:iCs/>
            <w:color w:val="000000" w:themeColor="text1"/>
            <w:sz w:val="22"/>
            <w:szCs w:val="22"/>
            <w:rPrChange w:id="6072" w:author="Chen Liao" w:date="2021-06-01T21:13:00Z">
              <w:rPr>
                <w:i/>
                <w:iCs/>
                <w:sz w:val="22"/>
                <w:szCs w:val="22"/>
              </w:rPr>
            </w:rPrChange>
          </w:rPr>
          <w:t>Bacteroides</w:t>
        </w:r>
        <w:r w:rsidR="00165313" w:rsidRPr="00BE70D2" w:rsidDel="00B92987">
          <w:rPr>
            <w:i/>
            <w:iCs/>
            <w:color w:val="000000" w:themeColor="text1"/>
            <w:sz w:val="22"/>
            <w:szCs w:val="22"/>
            <w:rPrChange w:id="6073" w:author="Chen Liao" w:date="2021-06-01T21:13:00Z">
              <w:rPr>
                <w:i/>
                <w:iCs/>
                <w:sz w:val="22"/>
                <w:szCs w:val="22"/>
              </w:rPr>
            </w:rPrChange>
          </w:rPr>
          <w:t xml:space="preserve"> acidifaciens</w:t>
        </w:r>
        <w:r w:rsidR="00AC536F" w:rsidRPr="00BE70D2" w:rsidDel="00B92987">
          <w:rPr>
            <w:color w:val="000000" w:themeColor="text1"/>
            <w:sz w:val="22"/>
            <w:szCs w:val="22"/>
            <w:rPrChange w:id="6074" w:author="Chen Liao" w:date="2021-06-01T21:13:00Z">
              <w:rPr>
                <w:sz w:val="22"/>
                <w:szCs w:val="22"/>
              </w:rPr>
            </w:rPrChange>
          </w:rPr>
          <w:t xml:space="preserve"> was </w:t>
        </w:r>
        <w:r w:rsidR="00005413" w:rsidRPr="00BE70D2" w:rsidDel="00B92987">
          <w:rPr>
            <w:color w:val="000000" w:themeColor="text1"/>
            <w:sz w:val="22"/>
            <w:szCs w:val="22"/>
            <w:rPrChange w:id="6075" w:author="Chen Liao" w:date="2021-06-01T21:13:00Z">
              <w:rPr>
                <w:sz w:val="22"/>
                <w:szCs w:val="22"/>
              </w:rPr>
            </w:rPrChange>
          </w:rPr>
          <w:t>also</w:t>
        </w:r>
        <w:r w:rsidR="00AC536F" w:rsidRPr="00BE70D2" w:rsidDel="00B92987">
          <w:rPr>
            <w:color w:val="000000" w:themeColor="text1"/>
            <w:sz w:val="22"/>
            <w:szCs w:val="22"/>
            <w:rPrChange w:id="6076" w:author="Chen Liao" w:date="2021-06-01T21:13:00Z">
              <w:rPr>
                <w:sz w:val="22"/>
                <w:szCs w:val="22"/>
              </w:rPr>
            </w:rPrChange>
          </w:rPr>
          <w:t xml:space="preserve"> </w:t>
        </w:r>
        <w:r w:rsidR="00D96D71" w:rsidRPr="00BE70D2" w:rsidDel="00B92987">
          <w:rPr>
            <w:color w:val="000000" w:themeColor="text1"/>
            <w:sz w:val="22"/>
            <w:szCs w:val="22"/>
            <w:rPrChange w:id="6077" w:author="Chen Liao" w:date="2021-06-01T21:13:00Z">
              <w:rPr>
                <w:sz w:val="22"/>
                <w:szCs w:val="22"/>
              </w:rPr>
            </w:rPrChange>
          </w:rPr>
          <w:t xml:space="preserve">inferred </w:t>
        </w:r>
        <w:r w:rsidR="00AC536F" w:rsidRPr="00BE70D2" w:rsidDel="00B92987">
          <w:rPr>
            <w:color w:val="000000" w:themeColor="text1"/>
            <w:sz w:val="22"/>
            <w:szCs w:val="22"/>
            <w:rPrChange w:id="6078" w:author="Chen Liao" w:date="2021-06-01T21:13:00Z">
              <w:rPr>
                <w:sz w:val="22"/>
                <w:szCs w:val="22"/>
              </w:rPr>
            </w:rPrChange>
          </w:rPr>
          <w:t>as a responder</w:t>
        </w:r>
        <w:r w:rsidR="00165313" w:rsidRPr="00BE70D2" w:rsidDel="00B92987">
          <w:rPr>
            <w:color w:val="000000" w:themeColor="text1"/>
            <w:sz w:val="22"/>
            <w:szCs w:val="22"/>
            <w:rPrChange w:id="6079" w:author="Chen Liao" w:date="2021-06-01T21:13:00Z">
              <w:rPr>
                <w:sz w:val="22"/>
                <w:szCs w:val="22"/>
              </w:rPr>
            </w:rPrChange>
          </w:rPr>
          <w:t xml:space="preserve">. </w:t>
        </w:r>
        <w:bookmarkStart w:id="6080" w:name="OLE_LINK147"/>
        <w:bookmarkStart w:id="6081" w:name="OLE_LINK148"/>
        <w:r w:rsidR="003B2332" w:rsidRPr="00BE70D2" w:rsidDel="00B92987">
          <w:rPr>
            <w:rStyle w:val="fontstyle01"/>
            <w:rFonts w:ascii="Times New Roman" w:hAnsi="Times New Roman"/>
            <w:color w:val="000000" w:themeColor="text1"/>
            <w:sz w:val="22"/>
            <w:szCs w:val="22"/>
            <w:rPrChange w:id="6082" w:author="Chen Liao" w:date="2021-06-01T21:13:00Z">
              <w:rPr>
                <w:rStyle w:val="fontstyle01"/>
                <w:rFonts w:ascii="Times New Roman" w:hAnsi="Times New Roman"/>
                <w:color w:val="000000" w:themeColor="text1"/>
                <w:sz w:val="22"/>
                <w:szCs w:val="22"/>
              </w:rPr>
            </w:rPrChange>
          </w:rPr>
          <w:t xml:space="preserve">The </w:t>
        </w:r>
        <w:r w:rsidR="002A5992" w:rsidRPr="00BE70D2" w:rsidDel="00B92987">
          <w:rPr>
            <w:rStyle w:val="fontstyle01"/>
            <w:rFonts w:ascii="Times New Roman" w:hAnsi="Times New Roman"/>
            <w:color w:val="000000" w:themeColor="text1"/>
            <w:sz w:val="22"/>
            <w:szCs w:val="22"/>
            <w:rPrChange w:id="6083" w:author="Chen Liao" w:date="2021-06-01T21:13:00Z">
              <w:rPr>
                <w:rStyle w:val="fontstyle01"/>
                <w:rFonts w:ascii="Times New Roman" w:hAnsi="Times New Roman"/>
                <w:color w:val="000000" w:themeColor="text1"/>
                <w:sz w:val="22"/>
                <w:szCs w:val="22"/>
              </w:rPr>
            </w:rPrChange>
          </w:rPr>
          <w:t xml:space="preserve">mutual </w:t>
        </w:r>
        <w:r w:rsidR="003B2332" w:rsidRPr="00BE70D2" w:rsidDel="00B92987">
          <w:rPr>
            <w:rStyle w:val="fontstyle01"/>
            <w:rFonts w:ascii="Times New Roman" w:hAnsi="Times New Roman"/>
            <w:color w:val="000000" w:themeColor="text1"/>
            <w:sz w:val="22"/>
            <w:szCs w:val="22"/>
            <w:rPrChange w:id="6084" w:author="Chen Liao" w:date="2021-06-01T21:13:00Z">
              <w:rPr>
                <w:rStyle w:val="fontstyle01"/>
                <w:rFonts w:ascii="Times New Roman" w:hAnsi="Times New Roman"/>
                <w:color w:val="000000" w:themeColor="text1"/>
                <w:sz w:val="22"/>
                <w:szCs w:val="22"/>
              </w:rPr>
            </w:rPrChange>
          </w:rPr>
          <w:t>agreement</w:t>
        </w:r>
        <w:r w:rsidR="004A0A34" w:rsidRPr="00BE70D2" w:rsidDel="00B92987">
          <w:rPr>
            <w:rStyle w:val="fontstyle01"/>
            <w:rFonts w:ascii="Times New Roman" w:hAnsi="Times New Roman"/>
            <w:color w:val="000000" w:themeColor="text1"/>
            <w:sz w:val="22"/>
            <w:szCs w:val="22"/>
            <w:rPrChange w:id="6085" w:author="Chen Liao" w:date="2021-06-01T21:13:00Z">
              <w:rPr>
                <w:rStyle w:val="fontstyle01"/>
                <w:rFonts w:ascii="Times New Roman" w:hAnsi="Times New Roman"/>
                <w:color w:val="000000" w:themeColor="text1"/>
                <w:sz w:val="22"/>
                <w:szCs w:val="22"/>
              </w:rPr>
            </w:rPrChange>
          </w:rPr>
          <w:t xml:space="preserve"> </w:t>
        </w:r>
        <w:bookmarkEnd w:id="6080"/>
        <w:bookmarkEnd w:id="6081"/>
        <w:r w:rsidR="000A58D1" w:rsidRPr="00BE70D2" w:rsidDel="00B92987">
          <w:rPr>
            <w:rStyle w:val="fontstyle01"/>
            <w:rFonts w:ascii="Times New Roman" w:hAnsi="Times New Roman"/>
            <w:color w:val="000000" w:themeColor="text1"/>
            <w:sz w:val="22"/>
            <w:szCs w:val="22"/>
            <w:rPrChange w:id="6086" w:author="Chen Liao" w:date="2021-06-01T21:13:00Z">
              <w:rPr>
                <w:rStyle w:val="fontstyle01"/>
                <w:rFonts w:ascii="Times New Roman" w:hAnsi="Times New Roman"/>
                <w:color w:val="000000" w:themeColor="text1"/>
                <w:sz w:val="22"/>
                <w:szCs w:val="22"/>
              </w:rPr>
            </w:rPrChange>
          </w:rPr>
          <w:t>suggests</w:t>
        </w:r>
        <w:r w:rsidRPr="00BE70D2" w:rsidDel="00B92987">
          <w:rPr>
            <w:rStyle w:val="fontstyle01"/>
            <w:rFonts w:ascii="Times New Roman" w:hAnsi="Times New Roman"/>
            <w:color w:val="000000" w:themeColor="text1"/>
            <w:sz w:val="22"/>
            <w:szCs w:val="22"/>
            <w:rPrChange w:id="6087" w:author="Chen Liao" w:date="2021-06-01T21:13:00Z">
              <w:rPr>
                <w:rStyle w:val="fontstyle01"/>
                <w:rFonts w:ascii="Times New Roman" w:hAnsi="Times New Roman"/>
                <w:color w:val="000000" w:themeColor="text1"/>
                <w:sz w:val="22"/>
                <w:szCs w:val="22"/>
              </w:rPr>
            </w:rPrChange>
          </w:rPr>
          <w:t xml:space="preserve"> that </w:t>
        </w:r>
        <w:bookmarkStart w:id="6088" w:name="OLE_LINK135"/>
        <w:bookmarkStart w:id="6089" w:name="OLE_LINK136"/>
        <w:r w:rsidRPr="00BE70D2" w:rsidDel="00B92987">
          <w:rPr>
            <w:rStyle w:val="fontstyle01"/>
            <w:rFonts w:ascii="Times New Roman" w:hAnsi="Times New Roman"/>
            <w:color w:val="000000" w:themeColor="text1"/>
            <w:sz w:val="22"/>
            <w:szCs w:val="22"/>
            <w:rPrChange w:id="6090" w:author="Chen Liao" w:date="2021-06-01T21:13:00Z">
              <w:rPr>
                <w:rStyle w:val="fontstyle01"/>
                <w:rFonts w:ascii="Times New Roman" w:hAnsi="Times New Roman"/>
                <w:color w:val="000000" w:themeColor="text1"/>
                <w:sz w:val="22"/>
                <w:szCs w:val="22"/>
              </w:rPr>
            </w:rPrChange>
          </w:rPr>
          <w:t>the</w:t>
        </w:r>
        <w:bookmarkStart w:id="6091" w:name="OLE_LINK145"/>
        <w:bookmarkStart w:id="6092" w:name="OLE_LINK146"/>
        <w:r w:rsidRPr="00BE70D2" w:rsidDel="00B92987">
          <w:rPr>
            <w:rStyle w:val="fontstyle01"/>
            <w:rFonts w:ascii="Times New Roman" w:hAnsi="Times New Roman"/>
            <w:color w:val="000000" w:themeColor="text1"/>
            <w:sz w:val="22"/>
            <w:szCs w:val="22"/>
            <w:rPrChange w:id="6093" w:author="Chen Liao" w:date="2021-06-01T21:13:00Z">
              <w:rPr>
                <w:rStyle w:val="fontstyle01"/>
                <w:rFonts w:ascii="Times New Roman" w:hAnsi="Times New Roman"/>
                <w:color w:val="000000" w:themeColor="text1"/>
                <w:sz w:val="22"/>
                <w:szCs w:val="22"/>
              </w:rPr>
            </w:rPrChange>
          </w:rPr>
          <w:t xml:space="preserve"> </w:t>
        </w:r>
        <w:bookmarkStart w:id="6094" w:name="OLE_LINK149"/>
        <w:bookmarkStart w:id="6095" w:name="OLE_LINK150"/>
        <w:r w:rsidRPr="00BE70D2" w:rsidDel="00B92987">
          <w:rPr>
            <w:rStyle w:val="fontstyle01"/>
            <w:rFonts w:ascii="Times New Roman" w:hAnsi="Times New Roman"/>
            <w:color w:val="000000" w:themeColor="text1"/>
            <w:sz w:val="22"/>
            <w:szCs w:val="22"/>
            <w:rPrChange w:id="6096" w:author="Chen Liao" w:date="2021-06-01T21:13:00Z">
              <w:rPr>
                <w:rStyle w:val="fontstyle01"/>
                <w:rFonts w:ascii="Times New Roman" w:hAnsi="Times New Roman"/>
                <w:color w:val="000000" w:themeColor="text1"/>
                <w:sz w:val="22"/>
                <w:szCs w:val="22"/>
              </w:rPr>
            </w:rPrChange>
          </w:rPr>
          <w:t>characteristic response</w:t>
        </w:r>
        <w:bookmarkEnd w:id="6094"/>
        <w:bookmarkEnd w:id="6095"/>
        <w:r w:rsidRPr="00BE70D2" w:rsidDel="00B92987">
          <w:rPr>
            <w:rStyle w:val="fontstyle01"/>
            <w:rFonts w:ascii="Times New Roman" w:hAnsi="Times New Roman"/>
            <w:color w:val="000000" w:themeColor="text1"/>
            <w:sz w:val="22"/>
            <w:szCs w:val="22"/>
            <w:rPrChange w:id="6097" w:author="Chen Liao" w:date="2021-06-01T21:13:00Z">
              <w:rPr>
                <w:rStyle w:val="fontstyle01"/>
                <w:rFonts w:ascii="Times New Roman" w:hAnsi="Times New Roman"/>
                <w:color w:val="000000" w:themeColor="text1"/>
                <w:sz w:val="22"/>
                <w:szCs w:val="22"/>
              </w:rPr>
            </w:rPrChange>
          </w:rPr>
          <w:t>s of</w:t>
        </w:r>
        <w:r w:rsidR="003B2332" w:rsidRPr="00BE70D2" w:rsidDel="00B92987">
          <w:rPr>
            <w:rStyle w:val="fontstyle01"/>
            <w:rFonts w:ascii="Times New Roman" w:hAnsi="Times New Roman"/>
            <w:color w:val="000000" w:themeColor="text1"/>
            <w:sz w:val="22"/>
            <w:szCs w:val="22"/>
            <w:rPrChange w:id="6098" w:author="Chen Liao" w:date="2021-06-01T21:13:00Z">
              <w:rPr>
                <w:rStyle w:val="fontstyle01"/>
                <w:rFonts w:ascii="Times New Roman" w:hAnsi="Times New Roman"/>
                <w:color w:val="000000" w:themeColor="text1"/>
                <w:sz w:val="22"/>
                <w:szCs w:val="22"/>
              </w:rPr>
            </w:rPrChange>
          </w:rPr>
          <w:t xml:space="preserve"> murine</w:t>
        </w:r>
        <w:r w:rsidRPr="00BE70D2" w:rsidDel="00B92987">
          <w:rPr>
            <w:rStyle w:val="fontstyle01"/>
            <w:rFonts w:ascii="Times New Roman" w:hAnsi="Times New Roman"/>
            <w:color w:val="000000" w:themeColor="text1"/>
            <w:sz w:val="22"/>
            <w:szCs w:val="22"/>
            <w:rPrChange w:id="6099" w:author="Chen Liao" w:date="2021-06-01T21:13:00Z">
              <w:rPr>
                <w:rStyle w:val="fontstyle01"/>
                <w:rFonts w:ascii="Times New Roman" w:hAnsi="Times New Roman"/>
                <w:color w:val="000000" w:themeColor="text1"/>
                <w:sz w:val="22"/>
                <w:szCs w:val="22"/>
              </w:rPr>
            </w:rPrChange>
          </w:rPr>
          <w:t xml:space="preserve"> gut microbiota to inulin </w:t>
        </w:r>
        <w:bookmarkEnd w:id="6091"/>
        <w:bookmarkEnd w:id="6092"/>
        <w:r w:rsidRPr="00BE70D2" w:rsidDel="00B92987">
          <w:rPr>
            <w:rStyle w:val="fontstyle01"/>
            <w:rFonts w:ascii="Times New Roman" w:hAnsi="Times New Roman"/>
            <w:color w:val="000000" w:themeColor="text1"/>
            <w:sz w:val="22"/>
            <w:szCs w:val="22"/>
            <w:rPrChange w:id="6100" w:author="Chen Liao" w:date="2021-06-01T21:13:00Z">
              <w:rPr>
                <w:rStyle w:val="fontstyle01"/>
                <w:rFonts w:ascii="Times New Roman" w:hAnsi="Times New Roman"/>
                <w:color w:val="000000" w:themeColor="text1"/>
                <w:sz w:val="22"/>
                <w:szCs w:val="22"/>
              </w:rPr>
            </w:rPrChange>
          </w:rPr>
          <w:t xml:space="preserve">intervention </w:t>
        </w:r>
        <w:r w:rsidR="007B1E85" w:rsidRPr="00BE70D2" w:rsidDel="00B92987">
          <w:rPr>
            <w:rStyle w:val="fontstyle01"/>
            <w:rFonts w:ascii="Times New Roman" w:hAnsi="Times New Roman"/>
            <w:color w:val="000000" w:themeColor="text1"/>
            <w:sz w:val="22"/>
            <w:szCs w:val="22"/>
            <w:rPrChange w:id="6101" w:author="Chen Liao" w:date="2021-06-01T21:13:00Z">
              <w:rPr>
                <w:rStyle w:val="fontstyle01"/>
                <w:rFonts w:ascii="Times New Roman" w:hAnsi="Times New Roman"/>
                <w:color w:val="000000" w:themeColor="text1"/>
                <w:sz w:val="22"/>
                <w:szCs w:val="22"/>
              </w:rPr>
            </w:rPrChange>
          </w:rPr>
          <w:t>may be</w:t>
        </w:r>
        <w:r w:rsidR="003B2332" w:rsidRPr="00BE70D2" w:rsidDel="00B92987">
          <w:rPr>
            <w:rStyle w:val="fontstyle01"/>
            <w:rFonts w:ascii="Times New Roman" w:hAnsi="Times New Roman"/>
            <w:color w:val="000000" w:themeColor="text1"/>
            <w:sz w:val="22"/>
            <w:szCs w:val="22"/>
            <w:rPrChange w:id="6102" w:author="Chen Liao" w:date="2021-06-01T21:13:00Z">
              <w:rPr>
                <w:rStyle w:val="fontstyle01"/>
                <w:rFonts w:ascii="Times New Roman" w:hAnsi="Times New Roman"/>
                <w:color w:val="000000" w:themeColor="text1"/>
                <w:sz w:val="22"/>
                <w:szCs w:val="22"/>
              </w:rPr>
            </w:rPrChange>
          </w:rPr>
          <w:t xml:space="preserve"> robust</w:t>
        </w:r>
        <w:r w:rsidR="007B1E85" w:rsidRPr="00BE70D2" w:rsidDel="00B92987">
          <w:rPr>
            <w:rStyle w:val="fontstyle01"/>
            <w:rFonts w:ascii="Times New Roman" w:hAnsi="Times New Roman"/>
            <w:color w:val="000000" w:themeColor="text1"/>
            <w:sz w:val="22"/>
            <w:szCs w:val="22"/>
            <w:rPrChange w:id="6103" w:author="Chen Liao" w:date="2021-06-01T21:13:00Z">
              <w:rPr>
                <w:rStyle w:val="fontstyle01"/>
                <w:rFonts w:ascii="Times New Roman" w:hAnsi="Times New Roman"/>
                <w:color w:val="000000" w:themeColor="text1"/>
                <w:sz w:val="22"/>
                <w:szCs w:val="22"/>
              </w:rPr>
            </w:rPrChange>
          </w:rPr>
          <w:t xml:space="preserve"> and</w:t>
        </w:r>
        <w:r w:rsidR="00EC24A3" w:rsidRPr="00BE70D2" w:rsidDel="00B92987">
          <w:rPr>
            <w:rStyle w:val="fontstyle01"/>
            <w:rFonts w:ascii="Times New Roman" w:hAnsi="Times New Roman"/>
            <w:color w:val="000000" w:themeColor="text1"/>
            <w:sz w:val="22"/>
            <w:szCs w:val="22"/>
            <w:rPrChange w:id="6104" w:author="Chen Liao" w:date="2021-06-01T21:13:00Z">
              <w:rPr>
                <w:rStyle w:val="fontstyle01"/>
                <w:rFonts w:ascii="Times New Roman" w:hAnsi="Times New Roman"/>
                <w:color w:val="000000" w:themeColor="text1"/>
                <w:sz w:val="22"/>
                <w:szCs w:val="22"/>
              </w:rPr>
            </w:rPrChange>
          </w:rPr>
          <w:t xml:space="preserve"> shared among</w:t>
        </w:r>
        <w:r w:rsidR="005C04B6" w:rsidRPr="00BE70D2" w:rsidDel="00B92987">
          <w:rPr>
            <w:rStyle w:val="fontstyle01"/>
            <w:rFonts w:ascii="Times New Roman" w:hAnsi="Times New Roman"/>
            <w:color w:val="000000" w:themeColor="text1"/>
            <w:sz w:val="22"/>
            <w:szCs w:val="22"/>
            <w:rPrChange w:id="6105" w:author="Chen Liao" w:date="2021-06-01T21:13:00Z">
              <w:rPr>
                <w:rStyle w:val="fontstyle01"/>
                <w:rFonts w:ascii="Times New Roman" w:hAnsi="Times New Roman"/>
                <w:color w:val="000000" w:themeColor="text1"/>
                <w:sz w:val="22"/>
                <w:szCs w:val="22"/>
              </w:rPr>
            </w:rPrChange>
          </w:rPr>
          <w:t xml:space="preserve"> mice with</w:t>
        </w:r>
        <w:r w:rsidR="00EC24A3" w:rsidRPr="00BE70D2" w:rsidDel="00B92987">
          <w:rPr>
            <w:rStyle w:val="fontstyle01"/>
            <w:rFonts w:ascii="Times New Roman" w:hAnsi="Times New Roman"/>
            <w:color w:val="000000" w:themeColor="text1"/>
            <w:sz w:val="22"/>
            <w:szCs w:val="22"/>
            <w:rPrChange w:id="6106" w:author="Chen Liao" w:date="2021-06-01T21:13:00Z">
              <w:rPr>
                <w:rStyle w:val="fontstyle01"/>
                <w:rFonts w:ascii="Times New Roman" w:hAnsi="Times New Roman"/>
                <w:color w:val="000000" w:themeColor="text1"/>
                <w:sz w:val="22"/>
                <w:szCs w:val="22"/>
              </w:rPr>
            </w:rPrChange>
          </w:rPr>
          <w:t xml:space="preserve"> </w:t>
        </w:r>
        <w:r w:rsidR="007B1E85" w:rsidRPr="00BE70D2" w:rsidDel="00B92987">
          <w:rPr>
            <w:rStyle w:val="fontstyle01"/>
            <w:rFonts w:ascii="Times New Roman" w:hAnsi="Times New Roman"/>
            <w:color w:val="000000" w:themeColor="text1"/>
            <w:sz w:val="22"/>
            <w:szCs w:val="22"/>
            <w:rPrChange w:id="6107" w:author="Chen Liao" w:date="2021-06-01T21:13:00Z">
              <w:rPr>
                <w:rStyle w:val="fontstyle01"/>
                <w:rFonts w:ascii="Times New Roman" w:hAnsi="Times New Roman"/>
                <w:color w:val="000000" w:themeColor="text1"/>
                <w:sz w:val="22"/>
                <w:szCs w:val="22"/>
              </w:rPr>
            </w:rPrChange>
          </w:rPr>
          <w:t>different</w:t>
        </w:r>
        <w:r w:rsidR="00EC24A3" w:rsidRPr="00BE70D2" w:rsidDel="00B92987">
          <w:rPr>
            <w:rStyle w:val="fontstyle01"/>
            <w:rFonts w:ascii="Times New Roman" w:hAnsi="Times New Roman"/>
            <w:color w:val="000000" w:themeColor="text1"/>
            <w:sz w:val="22"/>
            <w:szCs w:val="22"/>
            <w:rPrChange w:id="6108" w:author="Chen Liao" w:date="2021-06-01T21:13:00Z">
              <w:rPr>
                <w:rStyle w:val="fontstyle01"/>
                <w:rFonts w:ascii="Times New Roman" w:hAnsi="Times New Roman"/>
                <w:color w:val="000000" w:themeColor="text1"/>
                <w:sz w:val="22"/>
                <w:szCs w:val="22"/>
              </w:rPr>
            </w:rPrChange>
          </w:rPr>
          <w:t xml:space="preserve"> </w:t>
        </w:r>
        <w:r w:rsidR="006541D5" w:rsidRPr="00BE70D2" w:rsidDel="00B92987">
          <w:rPr>
            <w:rStyle w:val="fontstyle01"/>
            <w:rFonts w:ascii="Times New Roman" w:hAnsi="Times New Roman"/>
            <w:color w:val="000000" w:themeColor="text1"/>
            <w:sz w:val="22"/>
            <w:szCs w:val="22"/>
            <w:rPrChange w:id="6109" w:author="Chen Liao" w:date="2021-06-01T21:13:00Z">
              <w:rPr>
                <w:rStyle w:val="fontstyle01"/>
                <w:rFonts w:ascii="Times New Roman" w:hAnsi="Times New Roman"/>
                <w:color w:val="000000" w:themeColor="text1"/>
                <w:sz w:val="22"/>
                <w:szCs w:val="22"/>
              </w:rPr>
            </w:rPrChange>
          </w:rPr>
          <w:t xml:space="preserve">microbiota </w:t>
        </w:r>
        <w:r w:rsidR="00EC24A3" w:rsidRPr="00BE70D2" w:rsidDel="00B92987">
          <w:rPr>
            <w:rStyle w:val="fontstyle01"/>
            <w:rFonts w:ascii="Times New Roman" w:hAnsi="Times New Roman"/>
            <w:color w:val="000000" w:themeColor="text1"/>
            <w:sz w:val="22"/>
            <w:szCs w:val="22"/>
            <w:rPrChange w:id="6110" w:author="Chen Liao" w:date="2021-06-01T21:13:00Z">
              <w:rPr>
                <w:rStyle w:val="fontstyle01"/>
                <w:rFonts w:ascii="Times New Roman" w:hAnsi="Times New Roman"/>
                <w:color w:val="000000" w:themeColor="text1"/>
                <w:sz w:val="22"/>
                <w:szCs w:val="22"/>
              </w:rPr>
            </w:rPrChange>
          </w:rPr>
          <w:t>compositions.</w:t>
        </w:r>
        <w:r w:rsidRPr="00BE70D2" w:rsidDel="00B92987">
          <w:rPr>
            <w:rStyle w:val="fontstyle01"/>
            <w:rFonts w:ascii="Times New Roman" w:hAnsi="Times New Roman"/>
            <w:color w:val="000000" w:themeColor="text1"/>
            <w:sz w:val="22"/>
            <w:szCs w:val="22"/>
            <w:rPrChange w:id="6111" w:author="Chen Liao" w:date="2021-06-01T21:13:00Z">
              <w:rPr>
                <w:rStyle w:val="fontstyle01"/>
                <w:rFonts w:ascii="Times New Roman" w:hAnsi="Times New Roman"/>
                <w:color w:val="000000" w:themeColor="text1"/>
                <w:sz w:val="22"/>
                <w:szCs w:val="22"/>
              </w:rPr>
            </w:rPrChange>
          </w:rPr>
          <w:t xml:space="preserve"> </w:t>
        </w:r>
        <w:bookmarkEnd w:id="6088"/>
        <w:bookmarkEnd w:id="6089"/>
      </w:moveFrom>
    </w:p>
    <w:p w14:paraId="1C9E644A" w14:textId="105858E6" w:rsidR="00165313" w:rsidRPr="00BE70D2" w:rsidDel="00B92987" w:rsidRDefault="00165313">
      <w:pPr>
        <w:jc w:val="both"/>
        <w:rPr>
          <w:moveFrom w:id="6112" w:author="Chen Liao" w:date="2021-05-29T12:39:00Z"/>
          <w:rStyle w:val="fontstyle01"/>
          <w:rFonts w:ascii="Times New Roman" w:hAnsi="Times New Roman"/>
          <w:color w:val="000000" w:themeColor="text1"/>
          <w:sz w:val="22"/>
          <w:szCs w:val="22"/>
          <w:rPrChange w:id="6113" w:author="Chen Liao" w:date="2021-06-01T21:13:00Z">
            <w:rPr>
              <w:moveFrom w:id="6114" w:author="Chen Liao" w:date="2021-05-29T12:39:00Z"/>
              <w:rStyle w:val="fontstyle01"/>
              <w:rFonts w:ascii="Times New Roman" w:hAnsi="Times New Roman"/>
              <w:color w:val="auto"/>
              <w:sz w:val="22"/>
              <w:szCs w:val="22"/>
            </w:rPr>
          </w:rPrChange>
        </w:rPr>
      </w:pPr>
    </w:p>
    <w:moveFromRangeEnd w:id="6047"/>
    <w:p w14:paraId="0BCF453E" w14:textId="06653AC6" w:rsidR="00A3086B" w:rsidRPr="00BE70D2" w:rsidRDefault="00F06B13" w:rsidP="00A3086B">
      <w:pPr>
        <w:pStyle w:val="paragraph"/>
        <w:spacing w:before="0" w:beforeAutospacing="0" w:after="0" w:afterAutospacing="0"/>
        <w:jc w:val="both"/>
        <w:rPr>
          <w:ins w:id="6115" w:author="Chen Liao" w:date="2021-05-30T03:19:00Z"/>
          <w:rFonts w:ascii="Times New Roman" w:hAnsi="Times New Roman" w:cs="Times New Roman"/>
          <w:sz w:val="22"/>
          <w:szCs w:val="22"/>
          <w:rPrChange w:id="6116" w:author="Chen Liao" w:date="2021-06-01T21:13:00Z">
            <w:rPr>
              <w:ins w:id="6117" w:author="Chen Liao" w:date="2021-05-30T03:19:00Z"/>
              <w:rFonts w:ascii="Times New Roman" w:hAnsi="Times New Roman" w:cs="Times New Roman"/>
              <w:color w:val="000000" w:themeColor="text1"/>
              <w:sz w:val="22"/>
              <w:szCs w:val="22"/>
            </w:rPr>
          </w:rPrChange>
        </w:rPr>
      </w:pPr>
      <w:commentRangeStart w:id="6118"/>
      <w:r w:rsidRPr="00BE70D2">
        <w:rPr>
          <w:rFonts w:ascii="Times New Roman" w:hAnsi="Times New Roman" w:cs="Times New Roman"/>
          <w:b/>
          <w:bCs/>
          <w:sz w:val="22"/>
          <w:szCs w:val="22"/>
          <w:rPrChange w:id="6119" w:author="Chen Liao" w:date="2021-06-01T21:13:00Z">
            <w:rPr>
              <w:rFonts w:ascii="MinionPro-Regular" w:hAnsi="MinionPro-Regular" w:hint="eastAsia"/>
              <w:b/>
              <w:bCs/>
              <w:color w:val="000000"/>
              <w:sz w:val="20"/>
              <w:szCs w:val="20"/>
            </w:rPr>
          </w:rPrChange>
        </w:rPr>
        <w:t>Inulin r</w:t>
      </w:r>
      <w:r w:rsidR="00640580" w:rsidRPr="00BE70D2">
        <w:rPr>
          <w:rFonts w:ascii="Times New Roman" w:hAnsi="Times New Roman" w:cs="Times New Roman"/>
          <w:b/>
          <w:bCs/>
          <w:sz w:val="22"/>
          <w:szCs w:val="22"/>
          <w:rPrChange w:id="6120" w:author="Chen Liao" w:date="2021-06-01T21:13:00Z">
            <w:rPr>
              <w:b/>
              <w:bCs/>
            </w:rPr>
          </w:rPrChange>
        </w:rPr>
        <w:t xml:space="preserve">esponders </w:t>
      </w:r>
      <w:del w:id="6121" w:author="刘 红宾" w:date="2021-04-27T10:32:00Z">
        <w:r w:rsidR="006B23E8" w:rsidRPr="00BE70D2" w:rsidDel="00064B4F">
          <w:rPr>
            <w:rFonts w:ascii="Times New Roman" w:hAnsi="Times New Roman" w:cs="Times New Roman"/>
            <w:b/>
            <w:bCs/>
            <w:sz w:val="22"/>
            <w:szCs w:val="22"/>
            <w:rPrChange w:id="6122" w:author="Chen Liao" w:date="2021-06-01T21:13:00Z">
              <w:rPr>
                <w:b/>
                <w:bCs/>
              </w:rPr>
            </w:rPrChange>
          </w:rPr>
          <w:delText>shape</w:delText>
        </w:r>
        <w:r w:rsidR="00DE22F6" w:rsidRPr="00BE70D2" w:rsidDel="00064B4F">
          <w:rPr>
            <w:rFonts w:ascii="Times New Roman" w:hAnsi="Times New Roman" w:cs="Times New Roman"/>
            <w:b/>
            <w:bCs/>
            <w:sz w:val="22"/>
            <w:szCs w:val="22"/>
            <w:rPrChange w:id="6123" w:author="Chen Liao" w:date="2021-06-01T21:13:00Z">
              <w:rPr>
                <w:b/>
                <w:bCs/>
              </w:rPr>
            </w:rPrChange>
          </w:rPr>
          <w:delText xml:space="preserve"> </w:delText>
        </w:r>
      </w:del>
      <w:ins w:id="6124" w:author="刘 红宾" w:date="2021-04-27T10:32:00Z">
        <w:r w:rsidR="00064B4F" w:rsidRPr="00BE70D2">
          <w:rPr>
            <w:rFonts w:ascii="Times New Roman" w:hAnsi="Times New Roman" w:cs="Times New Roman"/>
            <w:b/>
            <w:bCs/>
            <w:sz w:val="22"/>
            <w:szCs w:val="22"/>
            <w:rPrChange w:id="6125" w:author="Chen Liao" w:date="2021-06-01T21:13:00Z">
              <w:rPr>
                <w:b/>
                <w:bCs/>
              </w:rPr>
            </w:rPrChange>
          </w:rPr>
          <w:t xml:space="preserve">drive </w:t>
        </w:r>
      </w:ins>
      <w:r w:rsidR="00DE22F6" w:rsidRPr="00BE70D2">
        <w:rPr>
          <w:rFonts w:ascii="Times New Roman" w:hAnsi="Times New Roman" w:cs="Times New Roman"/>
          <w:b/>
          <w:bCs/>
          <w:sz w:val="22"/>
          <w:szCs w:val="22"/>
          <w:rPrChange w:id="6126" w:author="Chen Liao" w:date="2021-06-01T21:13:00Z">
            <w:rPr>
              <w:b/>
              <w:bCs/>
            </w:rPr>
          </w:rPrChange>
        </w:rPr>
        <w:t>the</w:t>
      </w:r>
      <w:ins w:id="6127" w:author="Chen Liao" w:date="2021-05-29T08:51:00Z">
        <w:r w:rsidR="005944C6" w:rsidRPr="00BE70D2">
          <w:rPr>
            <w:rFonts w:ascii="Times New Roman" w:hAnsi="Times New Roman" w:cs="Times New Roman"/>
            <w:b/>
            <w:bCs/>
            <w:sz w:val="22"/>
            <w:szCs w:val="22"/>
            <w:rPrChange w:id="6128" w:author="Chen Liao" w:date="2021-06-01T21:13:00Z">
              <w:rPr>
                <w:rFonts w:ascii="Times New Roman" w:hAnsi="Times New Roman" w:cs="Times New Roman"/>
                <w:b/>
                <w:bCs/>
                <w:sz w:val="22"/>
                <w:szCs w:val="22"/>
              </w:rPr>
            </w:rPrChange>
          </w:rPr>
          <w:t xml:space="preserve"> baseline-dependent</w:t>
        </w:r>
      </w:ins>
      <w:r w:rsidR="00DE22F6" w:rsidRPr="00BE70D2">
        <w:rPr>
          <w:rFonts w:ascii="Times New Roman" w:hAnsi="Times New Roman" w:cs="Times New Roman"/>
          <w:b/>
          <w:bCs/>
          <w:sz w:val="22"/>
          <w:szCs w:val="22"/>
          <w:rPrChange w:id="6129" w:author="Chen Liao" w:date="2021-06-01T21:13:00Z">
            <w:rPr>
              <w:b/>
              <w:bCs/>
            </w:rPr>
          </w:rPrChange>
        </w:rPr>
        <w:t xml:space="preserve"> </w:t>
      </w:r>
      <w:del w:id="6130" w:author="Chen Liao" w:date="2021-05-29T08:50:00Z">
        <w:r w:rsidR="00DE22F6" w:rsidRPr="00BE70D2" w:rsidDel="001262F9">
          <w:rPr>
            <w:rFonts w:ascii="Times New Roman" w:hAnsi="Times New Roman" w:cs="Times New Roman"/>
            <w:b/>
            <w:bCs/>
            <w:sz w:val="22"/>
            <w:szCs w:val="22"/>
            <w:rPrChange w:id="6131" w:author="Chen Liao" w:date="2021-06-01T21:13:00Z">
              <w:rPr>
                <w:b/>
                <w:bCs/>
              </w:rPr>
            </w:rPrChange>
          </w:rPr>
          <w:delText>ecological</w:delText>
        </w:r>
        <w:r w:rsidR="006B23E8" w:rsidRPr="00BE70D2" w:rsidDel="001262F9">
          <w:rPr>
            <w:rFonts w:ascii="Times New Roman" w:hAnsi="Times New Roman" w:cs="Times New Roman"/>
            <w:b/>
            <w:bCs/>
            <w:sz w:val="22"/>
            <w:szCs w:val="22"/>
            <w:rPrChange w:id="6132" w:author="Chen Liao" w:date="2021-06-01T21:13:00Z">
              <w:rPr>
                <w:b/>
                <w:bCs/>
              </w:rPr>
            </w:rPrChange>
          </w:rPr>
          <w:delText xml:space="preserve"> </w:delText>
        </w:r>
        <w:r w:rsidR="00B97578" w:rsidRPr="00BE70D2" w:rsidDel="001262F9">
          <w:rPr>
            <w:rFonts w:ascii="Times New Roman" w:hAnsi="Times New Roman" w:cs="Times New Roman"/>
            <w:b/>
            <w:bCs/>
            <w:sz w:val="22"/>
            <w:szCs w:val="22"/>
            <w:rPrChange w:id="6133" w:author="Chen Liao" w:date="2021-06-01T21:13:00Z">
              <w:rPr>
                <w:b/>
                <w:bCs/>
              </w:rPr>
            </w:rPrChange>
          </w:rPr>
          <w:delText>dynamic</w:delText>
        </w:r>
        <w:r w:rsidR="00C11EF6" w:rsidRPr="00BE70D2" w:rsidDel="001262F9">
          <w:rPr>
            <w:rFonts w:ascii="Times New Roman" w:hAnsi="Times New Roman" w:cs="Times New Roman"/>
            <w:b/>
            <w:bCs/>
            <w:sz w:val="22"/>
            <w:szCs w:val="22"/>
            <w:rPrChange w:id="6134" w:author="Chen Liao" w:date="2021-06-01T21:13:00Z">
              <w:rPr>
                <w:b/>
                <w:bCs/>
              </w:rPr>
            </w:rPrChange>
          </w:rPr>
          <w:delText>s</w:delText>
        </w:r>
      </w:del>
      <w:ins w:id="6135" w:author="Chen Liao" w:date="2021-05-30T00:04:00Z">
        <w:r w:rsidR="00961758" w:rsidRPr="00BE70D2">
          <w:rPr>
            <w:rFonts w:ascii="Times New Roman" w:hAnsi="Times New Roman" w:cs="Times New Roman"/>
            <w:b/>
            <w:bCs/>
            <w:sz w:val="22"/>
            <w:szCs w:val="22"/>
            <w:rPrChange w:id="6136" w:author="Chen Liao" w:date="2021-06-01T21:13:00Z">
              <w:rPr>
                <w:rFonts w:ascii="Times New Roman" w:hAnsi="Times New Roman" w:cs="Times New Roman"/>
                <w:b/>
                <w:bCs/>
                <w:sz w:val="22"/>
                <w:szCs w:val="22"/>
              </w:rPr>
            </w:rPrChange>
          </w:rPr>
          <w:t>dynamics</w:t>
        </w:r>
      </w:ins>
      <w:r w:rsidR="00DE22F6" w:rsidRPr="00BE70D2">
        <w:rPr>
          <w:rFonts w:ascii="Times New Roman" w:hAnsi="Times New Roman" w:cs="Times New Roman"/>
          <w:b/>
          <w:bCs/>
          <w:sz w:val="22"/>
          <w:szCs w:val="22"/>
          <w:rPrChange w:id="6137" w:author="Chen Liao" w:date="2021-06-01T21:13:00Z">
            <w:rPr>
              <w:b/>
              <w:bCs/>
            </w:rPr>
          </w:rPrChange>
        </w:rPr>
        <w:t xml:space="preserve"> of gut microbiota</w:t>
      </w:r>
      <w:r w:rsidR="0013058C" w:rsidRPr="00BE70D2">
        <w:rPr>
          <w:rFonts w:ascii="Times New Roman" w:hAnsi="Times New Roman" w:cs="Times New Roman"/>
          <w:b/>
          <w:bCs/>
          <w:sz w:val="22"/>
          <w:szCs w:val="22"/>
          <w:rPrChange w:id="6138" w:author="Chen Liao" w:date="2021-06-01T21:13:00Z">
            <w:rPr>
              <w:b/>
              <w:bCs/>
            </w:rPr>
          </w:rPrChange>
        </w:rPr>
        <w:t>.</w:t>
      </w:r>
      <w:commentRangeEnd w:id="6118"/>
      <w:r w:rsidR="003E3EC3" w:rsidRPr="00BE70D2">
        <w:rPr>
          <w:rStyle w:val="CommentReference"/>
          <w:rFonts w:ascii="Times New Roman" w:hAnsi="Times New Roman" w:cs="Times New Roman"/>
          <w:color w:val="000000" w:themeColor="text1"/>
          <w:sz w:val="22"/>
          <w:szCs w:val="22"/>
          <w:rPrChange w:id="6139" w:author="Chen Liao" w:date="2021-06-01T21:13:00Z">
            <w:rPr>
              <w:rStyle w:val="CommentReference"/>
            </w:rPr>
          </w:rPrChange>
        </w:rPr>
        <w:commentReference w:id="6118"/>
      </w:r>
      <w:r w:rsidR="00AC0A58" w:rsidRPr="00BE70D2">
        <w:rPr>
          <w:rFonts w:ascii="Times New Roman" w:hAnsi="Times New Roman" w:cs="Times New Roman"/>
          <w:sz w:val="22"/>
          <w:szCs w:val="22"/>
          <w:rPrChange w:id="6140" w:author="Chen Liao" w:date="2021-06-01T21:13:00Z">
            <w:rPr>
              <w:color w:val="000000"/>
              <w:sz w:val="22"/>
              <w:szCs w:val="22"/>
            </w:rPr>
          </w:rPrChange>
        </w:rPr>
        <w:t xml:space="preserve"> </w:t>
      </w:r>
      <w:r w:rsidR="009431BF" w:rsidRPr="00BE70D2">
        <w:rPr>
          <w:rFonts w:ascii="Times New Roman" w:hAnsi="Times New Roman" w:cs="Times New Roman"/>
          <w:sz w:val="22"/>
          <w:szCs w:val="22"/>
          <w:rPrChange w:id="6141" w:author="Chen Liao" w:date="2021-06-01T21:13:00Z">
            <w:rPr>
              <w:color w:val="000000"/>
              <w:sz w:val="22"/>
              <w:szCs w:val="22"/>
            </w:rPr>
          </w:rPrChange>
        </w:rPr>
        <w:t xml:space="preserve">Compared to </w:t>
      </w:r>
      <w:r w:rsidR="00927433" w:rsidRPr="00BE70D2">
        <w:rPr>
          <w:rFonts w:ascii="Times New Roman" w:hAnsi="Times New Roman" w:cs="Times New Roman"/>
          <w:sz w:val="22"/>
          <w:szCs w:val="22"/>
          <w:rPrChange w:id="6142" w:author="Chen Liao" w:date="2021-06-01T21:13:00Z">
            <w:rPr>
              <w:color w:val="000000"/>
              <w:sz w:val="22"/>
              <w:szCs w:val="22"/>
            </w:rPr>
          </w:rPrChange>
        </w:rPr>
        <w:t xml:space="preserve">taxonomic groups, </w:t>
      </w:r>
      <w:r w:rsidR="009431BF" w:rsidRPr="00BE70D2">
        <w:rPr>
          <w:rFonts w:ascii="Times New Roman" w:hAnsi="Times New Roman" w:cs="Times New Roman"/>
          <w:sz w:val="22"/>
          <w:szCs w:val="22"/>
          <w:rPrChange w:id="6143" w:author="Chen Liao" w:date="2021-06-01T21:13:00Z">
            <w:rPr>
              <w:color w:val="000000"/>
              <w:sz w:val="22"/>
              <w:szCs w:val="22"/>
            </w:rPr>
          </w:rPrChange>
        </w:rPr>
        <w:t xml:space="preserve">ecological </w:t>
      </w:r>
      <w:del w:id="6144" w:author="Chen Liao" w:date="2021-05-30T00:25:00Z">
        <w:r w:rsidR="009431BF" w:rsidRPr="00BE70D2" w:rsidDel="00C62104">
          <w:rPr>
            <w:rFonts w:ascii="Times New Roman" w:hAnsi="Times New Roman" w:cs="Times New Roman"/>
            <w:sz w:val="22"/>
            <w:szCs w:val="22"/>
            <w:rPrChange w:id="6145" w:author="Chen Liao" w:date="2021-06-01T21:13:00Z">
              <w:rPr>
                <w:color w:val="000000"/>
                <w:sz w:val="22"/>
                <w:szCs w:val="22"/>
              </w:rPr>
            </w:rPrChange>
          </w:rPr>
          <w:delText xml:space="preserve">guilds </w:delText>
        </w:r>
      </w:del>
      <w:ins w:id="6146" w:author="Chen Liao" w:date="2021-05-30T00:25:00Z">
        <w:r w:rsidR="00C62104" w:rsidRPr="00BE70D2">
          <w:rPr>
            <w:rFonts w:ascii="Times New Roman" w:hAnsi="Times New Roman" w:cs="Times New Roman"/>
            <w:sz w:val="22"/>
            <w:szCs w:val="22"/>
            <w:rPrChange w:id="6147" w:author="Chen Liao" w:date="2021-06-01T21:13:00Z">
              <w:rPr>
                <w:rFonts w:ascii="Times New Roman" w:hAnsi="Times New Roman" w:cs="Times New Roman"/>
                <w:sz w:val="22"/>
                <w:szCs w:val="22"/>
              </w:rPr>
            </w:rPrChange>
          </w:rPr>
          <w:t>groups</w:t>
        </w:r>
        <w:r w:rsidR="00C62104" w:rsidRPr="00BE70D2">
          <w:rPr>
            <w:rFonts w:ascii="Times New Roman" w:hAnsi="Times New Roman" w:cs="Times New Roman"/>
            <w:sz w:val="22"/>
            <w:szCs w:val="22"/>
            <w:rPrChange w:id="6148" w:author="Chen Liao" w:date="2021-06-01T21:13:00Z">
              <w:rPr>
                <w:color w:val="000000"/>
                <w:sz w:val="22"/>
                <w:szCs w:val="22"/>
              </w:rPr>
            </w:rPrChange>
          </w:rPr>
          <w:t xml:space="preserve"> </w:t>
        </w:r>
      </w:ins>
      <w:ins w:id="6149" w:author="Chen Liao" w:date="2021-05-30T00:27:00Z">
        <w:r w:rsidR="006332F4" w:rsidRPr="00BE70D2">
          <w:rPr>
            <w:rFonts w:ascii="Times New Roman" w:hAnsi="Times New Roman" w:cs="Times New Roman"/>
            <w:sz w:val="22"/>
            <w:szCs w:val="22"/>
            <w:rPrChange w:id="6150" w:author="Chen Liao" w:date="2021-06-01T21:13:00Z">
              <w:rPr>
                <w:rFonts w:ascii="Times New Roman" w:hAnsi="Times New Roman" w:cs="Times New Roman"/>
                <w:sz w:val="22"/>
                <w:szCs w:val="22"/>
              </w:rPr>
            </w:rPrChange>
          </w:rPr>
          <w:t xml:space="preserve">(eco-group) </w:t>
        </w:r>
      </w:ins>
      <w:ins w:id="6151" w:author="Chen Liao" w:date="2021-05-30T00:26:00Z">
        <w:r w:rsidR="00C62104" w:rsidRPr="00BE70D2">
          <w:rPr>
            <w:rFonts w:ascii="Times New Roman" w:hAnsi="Times New Roman" w:cs="Times New Roman"/>
            <w:sz w:val="22"/>
            <w:szCs w:val="22"/>
            <w:rPrChange w:id="6152" w:author="Chen Liao" w:date="2021-06-01T21:13:00Z">
              <w:rPr>
                <w:rFonts w:ascii="Times New Roman" w:hAnsi="Times New Roman" w:cs="Times New Roman"/>
                <w:sz w:val="22"/>
                <w:szCs w:val="22"/>
              </w:rPr>
            </w:rPrChange>
          </w:rPr>
          <w:t xml:space="preserve">made by </w:t>
        </w:r>
      </w:ins>
      <w:del w:id="6153" w:author="Chen Liao" w:date="2021-05-30T00:25:00Z">
        <w:r w:rsidR="009431BF" w:rsidRPr="00BE70D2" w:rsidDel="00C62104">
          <w:rPr>
            <w:rFonts w:ascii="Times New Roman" w:hAnsi="Times New Roman" w:cs="Times New Roman"/>
            <w:sz w:val="22"/>
            <w:szCs w:val="22"/>
            <w:rPrChange w:id="6154" w:author="Chen Liao" w:date="2021-06-01T21:13:00Z">
              <w:rPr>
                <w:color w:val="000000"/>
                <w:sz w:val="22"/>
                <w:szCs w:val="22"/>
              </w:rPr>
            </w:rPrChange>
          </w:rPr>
          <w:delText xml:space="preserve">(groups of </w:delText>
        </w:r>
      </w:del>
      <w:r w:rsidR="009431BF" w:rsidRPr="00BE70D2">
        <w:rPr>
          <w:rFonts w:ascii="Times New Roman" w:hAnsi="Times New Roman" w:cs="Times New Roman"/>
          <w:sz w:val="22"/>
          <w:szCs w:val="22"/>
          <w:rPrChange w:id="6155" w:author="Chen Liao" w:date="2021-06-01T21:13:00Z">
            <w:rPr>
              <w:color w:val="000000"/>
              <w:sz w:val="22"/>
              <w:szCs w:val="22"/>
            </w:rPr>
          </w:rPrChange>
        </w:rPr>
        <w:t xml:space="preserve">bacteria that </w:t>
      </w:r>
      <w:del w:id="6156" w:author="Chen Liao" w:date="2021-05-30T00:07:00Z">
        <w:r w:rsidR="009431BF" w:rsidRPr="00BE70D2" w:rsidDel="000C0D7D">
          <w:rPr>
            <w:rFonts w:ascii="Times New Roman" w:hAnsi="Times New Roman" w:cs="Times New Roman"/>
            <w:sz w:val="22"/>
            <w:szCs w:val="22"/>
            <w:rPrChange w:id="6157" w:author="Chen Liao" w:date="2021-06-01T21:13:00Z">
              <w:rPr>
                <w:color w:val="000000"/>
                <w:sz w:val="22"/>
                <w:szCs w:val="22"/>
              </w:rPr>
            </w:rPrChange>
          </w:rPr>
          <w:delText>perform similar</w:delText>
        </w:r>
      </w:del>
      <w:ins w:id="6158" w:author="Chen Liao" w:date="2021-05-30T00:07:00Z">
        <w:r w:rsidR="000C0D7D" w:rsidRPr="00BE70D2">
          <w:rPr>
            <w:rFonts w:ascii="Times New Roman" w:hAnsi="Times New Roman" w:cs="Times New Roman"/>
            <w:sz w:val="22"/>
            <w:szCs w:val="22"/>
            <w:rPrChange w:id="6159" w:author="Chen Liao" w:date="2021-06-01T21:13:00Z">
              <w:rPr>
                <w:rFonts w:ascii="Times New Roman" w:hAnsi="Times New Roman" w:cs="Times New Roman"/>
                <w:sz w:val="22"/>
                <w:szCs w:val="22"/>
              </w:rPr>
            </w:rPrChange>
          </w:rPr>
          <w:t xml:space="preserve">perform </w:t>
        </w:r>
      </w:ins>
      <w:ins w:id="6160" w:author="Chen Liao" w:date="2021-05-30T00:25:00Z">
        <w:r w:rsidR="00C62104" w:rsidRPr="00BE70D2">
          <w:rPr>
            <w:rFonts w:ascii="Times New Roman" w:hAnsi="Times New Roman" w:cs="Times New Roman"/>
            <w:sz w:val="22"/>
            <w:szCs w:val="22"/>
            <w:rPrChange w:id="6161" w:author="Chen Liao" w:date="2021-06-01T21:13:00Z">
              <w:rPr>
                <w:rFonts w:ascii="Times New Roman" w:hAnsi="Times New Roman" w:cs="Times New Roman"/>
                <w:sz w:val="22"/>
                <w:szCs w:val="22"/>
              </w:rPr>
            </w:rPrChange>
          </w:rPr>
          <w:t>similar</w:t>
        </w:r>
      </w:ins>
      <w:r w:rsidR="009431BF" w:rsidRPr="00BE70D2">
        <w:rPr>
          <w:rFonts w:ascii="Times New Roman" w:hAnsi="Times New Roman" w:cs="Times New Roman"/>
          <w:sz w:val="22"/>
          <w:szCs w:val="22"/>
          <w:rPrChange w:id="6162" w:author="Chen Liao" w:date="2021-06-01T21:13:00Z">
            <w:rPr>
              <w:color w:val="000000"/>
              <w:sz w:val="22"/>
              <w:szCs w:val="22"/>
            </w:rPr>
          </w:rPrChange>
        </w:rPr>
        <w:t xml:space="preserve"> ecological function</w:t>
      </w:r>
      <w:del w:id="6163" w:author="Chen Liao" w:date="2021-05-30T00:07:00Z">
        <w:r w:rsidR="009431BF" w:rsidRPr="00BE70D2" w:rsidDel="003500BC">
          <w:rPr>
            <w:rFonts w:ascii="Times New Roman" w:hAnsi="Times New Roman" w:cs="Times New Roman"/>
            <w:sz w:val="22"/>
            <w:szCs w:val="22"/>
            <w:rPrChange w:id="6164" w:author="Chen Liao" w:date="2021-06-01T21:13:00Z">
              <w:rPr>
                <w:color w:val="000000"/>
                <w:sz w:val="22"/>
                <w:szCs w:val="22"/>
              </w:rPr>
            </w:rPrChange>
          </w:rPr>
          <w:delText>s</w:delText>
        </w:r>
      </w:del>
      <w:ins w:id="6165" w:author="Chen Liao" w:date="2021-05-30T00:25:00Z">
        <w:r w:rsidR="00C62104" w:rsidRPr="00BE70D2">
          <w:rPr>
            <w:rFonts w:ascii="Times New Roman" w:hAnsi="Times New Roman" w:cs="Times New Roman"/>
            <w:sz w:val="22"/>
            <w:szCs w:val="22"/>
            <w:rPrChange w:id="6166" w:author="Chen Liao" w:date="2021-06-01T21:13:00Z">
              <w:rPr>
                <w:rFonts w:ascii="Times New Roman" w:hAnsi="Times New Roman" w:cs="Times New Roman"/>
                <w:sz w:val="22"/>
                <w:szCs w:val="22"/>
              </w:rPr>
            </w:rPrChange>
          </w:rPr>
          <w:t>s</w:t>
        </w:r>
      </w:ins>
      <w:del w:id="6167" w:author="Chen Liao" w:date="2021-05-30T00:25:00Z">
        <w:r w:rsidR="009431BF" w:rsidRPr="00BE70D2" w:rsidDel="00C62104">
          <w:rPr>
            <w:rFonts w:ascii="Times New Roman" w:hAnsi="Times New Roman" w:cs="Times New Roman"/>
            <w:sz w:val="22"/>
            <w:szCs w:val="22"/>
            <w:rPrChange w:id="6168" w:author="Chen Liao" w:date="2021-06-01T21:13:00Z">
              <w:rPr>
                <w:color w:val="000000"/>
                <w:sz w:val="22"/>
                <w:szCs w:val="22"/>
              </w:rPr>
            </w:rPrChange>
          </w:rPr>
          <w:delText>)</w:delText>
        </w:r>
      </w:del>
      <w:r w:rsidR="009431BF" w:rsidRPr="00BE70D2">
        <w:rPr>
          <w:rFonts w:ascii="Times New Roman" w:hAnsi="Times New Roman" w:cs="Times New Roman"/>
          <w:sz w:val="22"/>
          <w:szCs w:val="22"/>
          <w:rPrChange w:id="6169" w:author="Chen Liao" w:date="2021-06-01T21:13:00Z">
            <w:rPr>
              <w:color w:val="000000"/>
              <w:sz w:val="22"/>
              <w:szCs w:val="22"/>
            </w:rPr>
          </w:rPrChange>
        </w:rPr>
        <w:t xml:space="preserve"> </w:t>
      </w:r>
      <w:r w:rsidR="00927433" w:rsidRPr="00BE70D2">
        <w:rPr>
          <w:rFonts w:ascii="Times New Roman" w:hAnsi="Times New Roman" w:cs="Times New Roman"/>
          <w:sz w:val="22"/>
          <w:szCs w:val="22"/>
          <w:rPrChange w:id="6170" w:author="Chen Liao" w:date="2021-06-01T21:13:00Z">
            <w:rPr>
              <w:color w:val="000000"/>
              <w:sz w:val="22"/>
              <w:szCs w:val="22"/>
            </w:rPr>
          </w:rPrChange>
        </w:rPr>
        <w:t>are</w:t>
      </w:r>
      <w:r w:rsidR="00FA0D92" w:rsidRPr="00BE70D2">
        <w:rPr>
          <w:rFonts w:ascii="Times New Roman" w:hAnsi="Times New Roman" w:cs="Times New Roman"/>
          <w:sz w:val="22"/>
          <w:szCs w:val="22"/>
          <w:rPrChange w:id="6171" w:author="Chen Liao" w:date="2021-06-01T21:13:00Z">
            <w:rPr>
              <w:color w:val="000000"/>
              <w:sz w:val="22"/>
              <w:szCs w:val="22"/>
            </w:rPr>
          </w:rPrChange>
        </w:rPr>
        <w:t xml:space="preserve"> </w:t>
      </w:r>
      <w:r w:rsidR="009431BF" w:rsidRPr="00BE70D2">
        <w:rPr>
          <w:rFonts w:ascii="Times New Roman" w:hAnsi="Times New Roman" w:cs="Times New Roman"/>
          <w:sz w:val="22"/>
          <w:szCs w:val="22"/>
          <w:rPrChange w:id="6172" w:author="Chen Liao" w:date="2021-06-01T21:13:00Z">
            <w:rPr>
              <w:color w:val="000000"/>
              <w:sz w:val="22"/>
              <w:szCs w:val="22"/>
            </w:rPr>
          </w:rPrChange>
        </w:rPr>
        <w:t>more</w:t>
      </w:r>
      <w:r w:rsidR="00FA0D92" w:rsidRPr="00BE70D2">
        <w:rPr>
          <w:rFonts w:ascii="Times New Roman" w:hAnsi="Times New Roman" w:cs="Times New Roman"/>
          <w:sz w:val="22"/>
          <w:szCs w:val="22"/>
          <w:rPrChange w:id="6173" w:author="Chen Liao" w:date="2021-06-01T21:13:00Z">
            <w:rPr>
              <w:color w:val="000000"/>
              <w:sz w:val="22"/>
              <w:szCs w:val="22"/>
            </w:rPr>
          </w:rPrChange>
        </w:rPr>
        <w:t xml:space="preserve"> </w:t>
      </w:r>
      <w:r w:rsidR="00B97578" w:rsidRPr="00BE70D2">
        <w:rPr>
          <w:rFonts w:ascii="Times New Roman" w:hAnsi="Times New Roman" w:cs="Times New Roman"/>
          <w:sz w:val="22"/>
          <w:szCs w:val="22"/>
          <w:rPrChange w:id="6174" w:author="Chen Liao" w:date="2021-06-01T21:13:00Z">
            <w:rPr>
              <w:color w:val="000000"/>
              <w:sz w:val="22"/>
              <w:szCs w:val="22"/>
            </w:rPr>
          </w:rPrChange>
        </w:rPr>
        <w:t>fundamental</w:t>
      </w:r>
      <w:r w:rsidR="00FA0D92" w:rsidRPr="00BE70D2">
        <w:rPr>
          <w:rFonts w:ascii="Times New Roman" w:hAnsi="Times New Roman" w:cs="Times New Roman"/>
          <w:sz w:val="22"/>
          <w:szCs w:val="22"/>
          <w:rPrChange w:id="6175" w:author="Chen Liao" w:date="2021-06-01T21:13:00Z">
            <w:rPr>
              <w:color w:val="000000"/>
              <w:sz w:val="22"/>
              <w:szCs w:val="22"/>
            </w:rPr>
          </w:rPrChange>
        </w:rPr>
        <w:t xml:space="preserve"> unit</w:t>
      </w:r>
      <w:r w:rsidR="00927433" w:rsidRPr="00BE70D2">
        <w:rPr>
          <w:rFonts w:ascii="Times New Roman" w:hAnsi="Times New Roman" w:cs="Times New Roman"/>
          <w:sz w:val="22"/>
          <w:szCs w:val="22"/>
          <w:rPrChange w:id="6176" w:author="Chen Liao" w:date="2021-06-01T21:13:00Z">
            <w:rPr>
              <w:color w:val="000000"/>
              <w:sz w:val="22"/>
              <w:szCs w:val="22"/>
            </w:rPr>
          </w:rPrChange>
        </w:rPr>
        <w:t>s</w:t>
      </w:r>
      <w:r w:rsidR="00FA0D92" w:rsidRPr="00BE70D2">
        <w:rPr>
          <w:rFonts w:ascii="Times New Roman" w:hAnsi="Times New Roman" w:cs="Times New Roman"/>
          <w:sz w:val="22"/>
          <w:szCs w:val="22"/>
          <w:rPrChange w:id="6177" w:author="Chen Liao" w:date="2021-06-01T21:13:00Z">
            <w:rPr>
              <w:color w:val="000000"/>
              <w:sz w:val="22"/>
              <w:szCs w:val="22"/>
            </w:rPr>
          </w:rPrChange>
        </w:rPr>
        <w:t xml:space="preserve"> for </w:t>
      </w:r>
      <w:r w:rsidR="006A06F7" w:rsidRPr="00BE70D2">
        <w:rPr>
          <w:rFonts w:ascii="Times New Roman" w:hAnsi="Times New Roman" w:cs="Times New Roman"/>
          <w:sz w:val="22"/>
          <w:szCs w:val="22"/>
          <w:rPrChange w:id="6178" w:author="Chen Liao" w:date="2021-06-01T21:13:00Z">
            <w:rPr>
              <w:color w:val="000000"/>
              <w:sz w:val="22"/>
              <w:szCs w:val="22"/>
            </w:rPr>
          </w:rPrChange>
        </w:rPr>
        <w:t>microbiome data analysis</w:t>
      </w:r>
      <w:r w:rsidR="001E65A4" w:rsidRPr="00BE70D2">
        <w:rPr>
          <w:rFonts w:ascii="Times New Roman" w:hAnsi="Times New Roman" w:cs="Times New Roman"/>
          <w:sz w:val="22"/>
          <w:szCs w:val="22"/>
          <w:rPrChange w:id="6179" w:author="Chen Liao" w:date="2021-06-01T21:13:00Z">
            <w:rPr>
              <w:color w:val="000000"/>
              <w:sz w:val="22"/>
              <w:szCs w:val="22"/>
            </w:rPr>
          </w:rPrChange>
        </w:rPr>
        <w:t xml:space="preserve"> </w:t>
      </w:r>
      <w:r w:rsidR="001E65A4" w:rsidRPr="00BE70D2">
        <w:rPr>
          <w:rFonts w:ascii="Times New Roman" w:hAnsi="Times New Roman" w:cs="Times New Roman"/>
          <w:sz w:val="22"/>
          <w:szCs w:val="22"/>
          <w:rPrChange w:id="6180" w:author="Chen Liao" w:date="2021-06-01T21:13:00Z">
            <w:rPr>
              <w:color w:val="000000"/>
              <w:sz w:val="22"/>
              <w:szCs w:val="22"/>
            </w:rPr>
          </w:rPrChange>
        </w:rPr>
        <w:fldChar w:fldCharType="begin"/>
      </w:r>
      <w:r w:rsidR="002E2A76" w:rsidRPr="00BE70D2">
        <w:rPr>
          <w:rFonts w:ascii="Times New Roman" w:hAnsi="Times New Roman" w:cs="Times New Roman"/>
          <w:sz w:val="22"/>
          <w:szCs w:val="22"/>
          <w:rPrChange w:id="6181" w:author="Chen Liao" w:date="2021-06-01T21:13:00Z">
            <w:rPr>
              <w:color w:val="000000"/>
              <w:sz w:val="22"/>
              <w:szCs w:val="22"/>
            </w:rPr>
          </w:rPrChange>
        </w:rPr>
        <w:instrText xml:space="preserve"> ADDIN NE.Ref.{7FC204FB-EC81-4BC0-9BFB-BCE47201E09D}</w:instrText>
      </w:r>
      <w:r w:rsidR="001E65A4" w:rsidRPr="00BE70D2">
        <w:rPr>
          <w:rFonts w:ascii="Times New Roman" w:hAnsi="Times New Roman" w:cs="Times New Roman"/>
          <w:sz w:val="22"/>
          <w:szCs w:val="22"/>
          <w:rPrChange w:id="6182" w:author="Chen Liao" w:date="2021-06-01T21:13:00Z">
            <w:rPr>
              <w:color w:val="000000"/>
              <w:sz w:val="22"/>
              <w:szCs w:val="22"/>
            </w:rPr>
          </w:rPrChange>
        </w:rPr>
        <w:fldChar w:fldCharType="separate"/>
      </w:r>
      <w:r w:rsidR="00D67D1E" w:rsidRPr="00BE70D2">
        <w:rPr>
          <w:rFonts w:ascii="Times New Roman" w:eastAsiaTheme="minorEastAsia" w:hAnsi="Times New Roman" w:cs="Times New Roman"/>
          <w:sz w:val="22"/>
          <w:szCs w:val="22"/>
          <w:rPrChange w:id="6183" w:author="Chen Liao" w:date="2021-06-01T21:13:00Z">
            <w:rPr>
              <w:rFonts w:eastAsiaTheme="minorEastAsia"/>
              <w:color w:val="080000"/>
              <w:sz w:val="20"/>
              <w:szCs w:val="20"/>
            </w:rPr>
          </w:rPrChange>
        </w:rPr>
        <w:t>[39, 40]</w:t>
      </w:r>
      <w:r w:rsidR="001E65A4" w:rsidRPr="00BE70D2">
        <w:rPr>
          <w:rFonts w:ascii="Times New Roman" w:hAnsi="Times New Roman" w:cs="Times New Roman"/>
          <w:sz w:val="22"/>
          <w:szCs w:val="22"/>
          <w:rPrChange w:id="6184" w:author="Chen Liao" w:date="2021-06-01T21:13:00Z">
            <w:rPr>
              <w:color w:val="000000"/>
              <w:sz w:val="22"/>
              <w:szCs w:val="22"/>
            </w:rPr>
          </w:rPrChange>
        </w:rPr>
        <w:fldChar w:fldCharType="end"/>
      </w:r>
      <w:r w:rsidR="006A06F7" w:rsidRPr="00BE70D2">
        <w:rPr>
          <w:rFonts w:ascii="Times New Roman" w:hAnsi="Times New Roman" w:cs="Times New Roman"/>
          <w:sz w:val="22"/>
          <w:szCs w:val="22"/>
          <w:rPrChange w:id="6185" w:author="Chen Liao" w:date="2021-06-01T21:13:00Z">
            <w:rPr>
              <w:color w:val="000000"/>
              <w:sz w:val="22"/>
              <w:szCs w:val="22"/>
            </w:rPr>
          </w:rPrChange>
        </w:rPr>
        <w:t>.</w:t>
      </w:r>
      <w:r w:rsidR="006E0D81" w:rsidRPr="00BE70D2">
        <w:rPr>
          <w:rFonts w:ascii="Times New Roman" w:hAnsi="Times New Roman" w:cs="Times New Roman"/>
          <w:sz w:val="22"/>
          <w:szCs w:val="22"/>
          <w:rPrChange w:id="6186" w:author="Chen Liao" w:date="2021-06-01T21:13:00Z">
            <w:rPr>
              <w:color w:val="000000"/>
              <w:sz w:val="22"/>
              <w:szCs w:val="22"/>
            </w:rPr>
          </w:rPrChange>
        </w:rPr>
        <w:t xml:space="preserve"> In line with the </w:t>
      </w:r>
      <w:del w:id="6187" w:author="Chen Liao" w:date="2021-05-30T00:27:00Z">
        <w:r w:rsidR="006E0D81" w:rsidRPr="00BE70D2" w:rsidDel="00C62104">
          <w:rPr>
            <w:rFonts w:ascii="Times New Roman" w:hAnsi="Times New Roman" w:cs="Times New Roman"/>
            <w:sz w:val="22"/>
            <w:szCs w:val="22"/>
            <w:rPrChange w:id="6188" w:author="Chen Liao" w:date="2021-06-01T21:13:00Z">
              <w:rPr>
                <w:color w:val="000000"/>
                <w:sz w:val="22"/>
                <w:szCs w:val="22"/>
              </w:rPr>
            </w:rPrChange>
          </w:rPr>
          <w:delText>guild-based concept</w:delText>
        </w:r>
      </w:del>
      <w:ins w:id="6189" w:author="Chen Liao" w:date="2021-05-30T00:27:00Z">
        <w:r w:rsidR="00C62104" w:rsidRPr="00BE70D2">
          <w:rPr>
            <w:rFonts w:ascii="Times New Roman" w:hAnsi="Times New Roman" w:cs="Times New Roman"/>
            <w:sz w:val="22"/>
            <w:szCs w:val="22"/>
            <w:rPrChange w:id="6190" w:author="Chen Liao" w:date="2021-06-01T21:13:00Z">
              <w:rPr>
                <w:rFonts w:ascii="Times New Roman" w:hAnsi="Times New Roman" w:cs="Times New Roman"/>
                <w:sz w:val="22"/>
                <w:szCs w:val="22"/>
              </w:rPr>
            </w:rPrChange>
          </w:rPr>
          <w:t>notion</w:t>
        </w:r>
      </w:ins>
      <w:r w:rsidR="00FC68FA" w:rsidRPr="00BE70D2">
        <w:rPr>
          <w:rFonts w:ascii="Times New Roman" w:hAnsi="Times New Roman" w:cs="Times New Roman"/>
          <w:sz w:val="22"/>
          <w:szCs w:val="22"/>
          <w:rPrChange w:id="6191" w:author="Chen Liao" w:date="2021-06-01T21:13:00Z">
            <w:rPr>
              <w:color w:val="000000"/>
              <w:sz w:val="22"/>
              <w:szCs w:val="22"/>
            </w:rPr>
          </w:rPrChange>
        </w:rPr>
        <w:t xml:space="preserve">, </w:t>
      </w:r>
      <w:ins w:id="6192" w:author="Chen Liao" w:date="2021-05-29T08:52:00Z">
        <w:r w:rsidR="00786335" w:rsidRPr="00BE70D2">
          <w:rPr>
            <w:rFonts w:ascii="Times New Roman" w:hAnsi="Times New Roman" w:cs="Times New Roman"/>
            <w:sz w:val="22"/>
            <w:szCs w:val="22"/>
            <w:rPrChange w:id="6193" w:author="Chen Liao" w:date="2021-06-01T21:13:00Z">
              <w:rPr>
                <w:rFonts w:ascii="Times New Roman" w:hAnsi="Times New Roman" w:cs="Times New Roman"/>
                <w:sz w:val="22"/>
                <w:szCs w:val="22"/>
              </w:rPr>
            </w:rPrChange>
          </w:rPr>
          <w:t xml:space="preserve">we divided </w:t>
        </w:r>
      </w:ins>
      <w:ins w:id="6194" w:author="Chen Liao" w:date="2021-05-29T09:08:00Z">
        <w:r w:rsidR="00EE6044" w:rsidRPr="00BE70D2">
          <w:rPr>
            <w:rFonts w:ascii="Times New Roman" w:hAnsi="Times New Roman" w:cs="Times New Roman"/>
            <w:sz w:val="22"/>
            <w:szCs w:val="22"/>
            <w:rPrChange w:id="6195" w:author="Chen Liao" w:date="2021-06-01T21:13:00Z">
              <w:rPr>
                <w:rFonts w:ascii="Times New Roman" w:hAnsi="Times New Roman" w:cs="Times New Roman"/>
                <w:sz w:val="22"/>
                <w:szCs w:val="22"/>
              </w:rPr>
            </w:rPrChange>
          </w:rPr>
          <w:t xml:space="preserve">the entire </w:t>
        </w:r>
      </w:ins>
      <w:ins w:id="6196" w:author="Chen Liao" w:date="2021-05-30T00:27:00Z">
        <w:r w:rsidR="00156B05" w:rsidRPr="00BE70D2">
          <w:rPr>
            <w:rFonts w:ascii="Times New Roman" w:hAnsi="Times New Roman" w:cs="Times New Roman"/>
            <w:sz w:val="22"/>
            <w:szCs w:val="22"/>
            <w:rPrChange w:id="6197" w:author="Chen Liao" w:date="2021-06-01T21:13:00Z">
              <w:rPr>
                <w:rFonts w:ascii="Times New Roman" w:hAnsi="Times New Roman" w:cs="Times New Roman"/>
                <w:sz w:val="22"/>
                <w:szCs w:val="22"/>
              </w:rPr>
            </w:rPrChange>
          </w:rPr>
          <w:t xml:space="preserve">gut microbiota </w:t>
        </w:r>
      </w:ins>
      <w:ins w:id="6198" w:author="Chen Liao" w:date="2021-05-29T09:08:00Z">
        <w:r w:rsidR="00EE6044" w:rsidRPr="00BE70D2">
          <w:rPr>
            <w:rFonts w:ascii="Times New Roman" w:hAnsi="Times New Roman" w:cs="Times New Roman"/>
            <w:sz w:val="22"/>
            <w:szCs w:val="22"/>
            <w:rPrChange w:id="6199" w:author="Chen Liao" w:date="2021-06-01T21:13:00Z">
              <w:rPr>
                <w:rFonts w:ascii="Times New Roman" w:hAnsi="Times New Roman" w:cs="Times New Roman"/>
                <w:sz w:val="22"/>
                <w:szCs w:val="22"/>
              </w:rPr>
            </w:rPrChange>
          </w:rPr>
          <w:t>into three</w:t>
        </w:r>
      </w:ins>
      <w:ins w:id="6200" w:author="Chen Liao" w:date="2021-05-29T09:37:00Z">
        <w:r w:rsidR="00AD4D28" w:rsidRPr="00BE70D2">
          <w:rPr>
            <w:rFonts w:ascii="Times New Roman" w:hAnsi="Times New Roman" w:cs="Times New Roman"/>
            <w:sz w:val="22"/>
            <w:szCs w:val="22"/>
            <w:rPrChange w:id="6201" w:author="Chen Liao" w:date="2021-06-01T21:13:00Z">
              <w:rPr>
                <w:rFonts w:ascii="Times New Roman" w:hAnsi="Times New Roman" w:cs="Times New Roman"/>
                <w:sz w:val="22"/>
                <w:szCs w:val="22"/>
              </w:rPr>
            </w:rPrChange>
          </w:rPr>
          <w:t xml:space="preserve"> </w:t>
        </w:r>
      </w:ins>
      <w:ins w:id="6202" w:author="Chen Liao" w:date="2021-05-30T00:28:00Z">
        <w:r w:rsidR="006332F4" w:rsidRPr="00BE70D2">
          <w:rPr>
            <w:rFonts w:ascii="Times New Roman" w:hAnsi="Times New Roman" w:cs="Times New Roman"/>
            <w:sz w:val="22"/>
            <w:szCs w:val="22"/>
            <w:rPrChange w:id="6203" w:author="Chen Liao" w:date="2021-06-01T21:13:00Z">
              <w:rPr>
                <w:rFonts w:ascii="Times New Roman" w:hAnsi="Times New Roman" w:cs="Times New Roman"/>
                <w:sz w:val="22"/>
                <w:szCs w:val="22"/>
              </w:rPr>
            </w:rPrChange>
          </w:rPr>
          <w:t>e</w:t>
        </w:r>
      </w:ins>
      <w:ins w:id="6204" w:author="Chen Liao" w:date="2021-05-29T09:49:00Z">
        <w:r w:rsidR="00A27922" w:rsidRPr="00BE70D2">
          <w:rPr>
            <w:rFonts w:ascii="Times New Roman" w:hAnsi="Times New Roman" w:cs="Times New Roman"/>
            <w:sz w:val="22"/>
            <w:szCs w:val="22"/>
            <w:rPrChange w:id="6205" w:author="Chen Liao" w:date="2021-06-01T21:13:00Z">
              <w:rPr>
                <w:rFonts w:ascii="Times New Roman" w:hAnsi="Times New Roman" w:cs="Times New Roman"/>
                <w:sz w:val="22"/>
                <w:szCs w:val="22"/>
              </w:rPr>
            </w:rPrChange>
          </w:rPr>
          <w:t>co-group</w:t>
        </w:r>
      </w:ins>
      <w:ins w:id="6206" w:author="Chen Liao" w:date="2021-05-30T00:28:00Z">
        <w:r w:rsidR="006332F4" w:rsidRPr="00BE70D2">
          <w:rPr>
            <w:rFonts w:ascii="Times New Roman" w:hAnsi="Times New Roman" w:cs="Times New Roman"/>
            <w:sz w:val="22"/>
            <w:szCs w:val="22"/>
            <w:rPrChange w:id="6207" w:author="Chen Liao" w:date="2021-06-01T21:13:00Z">
              <w:rPr>
                <w:rFonts w:ascii="Times New Roman" w:hAnsi="Times New Roman" w:cs="Times New Roman"/>
                <w:sz w:val="22"/>
                <w:szCs w:val="22"/>
              </w:rPr>
            </w:rPrChange>
          </w:rPr>
          <w:t>s</w:t>
        </w:r>
      </w:ins>
      <w:ins w:id="6208" w:author="Chen Liao" w:date="2021-05-29T09:08:00Z">
        <w:r w:rsidR="00EE6044" w:rsidRPr="00BE70D2">
          <w:rPr>
            <w:rFonts w:ascii="Times New Roman" w:hAnsi="Times New Roman" w:cs="Times New Roman"/>
            <w:sz w:val="22"/>
            <w:szCs w:val="22"/>
            <w:rPrChange w:id="6209" w:author="Chen Liao" w:date="2021-06-01T21:13:00Z">
              <w:rPr>
                <w:rFonts w:ascii="Times New Roman" w:hAnsi="Times New Roman" w:cs="Times New Roman"/>
                <w:sz w:val="22"/>
                <w:szCs w:val="22"/>
              </w:rPr>
            </w:rPrChange>
          </w:rPr>
          <w:t xml:space="preserve">: (1) the five putative inulin degraders; (2) </w:t>
        </w:r>
      </w:ins>
      <w:ins w:id="6210" w:author="Chen Liao" w:date="2021-05-29T09:13:00Z">
        <w:r w:rsidR="00844BD9" w:rsidRPr="00BE70D2">
          <w:rPr>
            <w:rFonts w:ascii="Times New Roman" w:hAnsi="Times New Roman" w:cs="Times New Roman"/>
            <w:sz w:val="22"/>
            <w:szCs w:val="22"/>
            <w:rPrChange w:id="6211" w:author="Chen Liao" w:date="2021-06-01T21:13:00Z">
              <w:rPr>
                <w:rFonts w:ascii="Times New Roman" w:hAnsi="Times New Roman" w:cs="Times New Roman"/>
                <w:sz w:val="22"/>
                <w:szCs w:val="22"/>
              </w:rPr>
            </w:rPrChange>
          </w:rPr>
          <w:t>the 3</w:t>
        </w:r>
      </w:ins>
      <w:ins w:id="6212" w:author="Chen Liao" w:date="2021-05-29T09:18:00Z">
        <w:r w:rsidR="00A93DF9" w:rsidRPr="00BE70D2">
          <w:rPr>
            <w:rFonts w:ascii="Times New Roman" w:hAnsi="Times New Roman" w:cs="Times New Roman"/>
            <w:sz w:val="22"/>
            <w:szCs w:val="22"/>
            <w:rPrChange w:id="6213" w:author="Chen Liao" w:date="2021-06-01T21:13:00Z">
              <w:rPr>
                <w:rFonts w:ascii="Times New Roman" w:hAnsi="Times New Roman" w:cs="Times New Roman"/>
                <w:sz w:val="22"/>
                <w:szCs w:val="22"/>
              </w:rPr>
            </w:rPrChange>
          </w:rPr>
          <w:t>7</w:t>
        </w:r>
      </w:ins>
      <w:ins w:id="6214" w:author="Chen Liao" w:date="2021-05-29T09:13:00Z">
        <w:r w:rsidR="00844BD9" w:rsidRPr="00BE70D2">
          <w:rPr>
            <w:rFonts w:ascii="Times New Roman" w:hAnsi="Times New Roman" w:cs="Times New Roman"/>
            <w:sz w:val="22"/>
            <w:szCs w:val="22"/>
            <w:rPrChange w:id="6215" w:author="Chen Liao" w:date="2021-06-01T21:13:00Z">
              <w:rPr>
                <w:rFonts w:ascii="Times New Roman" w:hAnsi="Times New Roman" w:cs="Times New Roman"/>
                <w:sz w:val="22"/>
                <w:szCs w:val="22"/>
              </w:rPr>
            </w:rPrChange>
          </w:rPr>
          <w:t xml:space="preserve"> </w:t>
        </w:r>
      </w:ins>
      <w:ins w:id="6216" w:author="Chen Liao" w:date="2021-05-29T09:18:00Z">
        <w:r w:rsidR="00A93DF9" w:rsidRPr="00BE70D2">
          <w:rPr>
            <w:rFonts w:ascii="Times New Roman" w:hAnsi="Times New Roman" w:cs="Times New Roman"/>
            <w:sz w:val="22"/>
            <w:szCs w:val="22"/>
            <w:rPrChange w:id="6217" w:author="Chen Liao" w:date="2021-06-01T21:13:00Z">
              <w:rPr>
                <w:rFonts w:ascii="Times New Roman" w:hAnsi="Times New Roman" w:cs="Times New Roman"/>
                <w:sz w:val="22"/>
                <w:szCs w:val="22"/>
              </w:rPr>
            </w:rPrChange>
          </w:rPr>
          <w:t xml:space="preserve">inulin </w:t>
        </w:r>
      </w:ins>
      <w:ins w:id="6218" w:author="Chen Liao" w:date="2021-05-29T09:13:00Z">
        <w:r w:rsidR="00844BD9" w:rsidRPr="00BE70D2">
          <w:rPr>
            <w:rFonts w:ascii="Times New Roman" w:hAnsi="Times New Roman" w:cs="Times New Roman"/>
            <w:sz w:val="22"/>
            <w:szCs w:val="22"/>
            <w:rPrChange w:id="6219" w:author="Chen Liao" w:date="2021-06-01T21:13:00Z">
              <w:rPr>
                <w:rFonts w:ascii="Times New Roman" w:hAnsi="Times New Roman" w:cs="Times New Roman"/>
                <w:sz w:val="22"/>
                <w:szCs w:val="22"/>
              </w:rPr>
            </w:rPrChange>
          </w:rPr>
          <w:t>responders excluding the degraders</w:t>
        </w:r>
      </w:ins>
      <w:ins w:id="6220" w:author="Chen Liao" w:date="2021-05-29T09:18:00Z">
        <w:r w:rsidR="00A93DF9" w:rsidRPr="00BE70D2">
          <w:rPr>
            <w:rFonts w:ascii="Times New Roman" w:hAnsi="Times New Roman" w:cs="Times New Roman"/>
            <w:sz w:val="22"/>
            <w:szCs w:val="22"/>
            <w:rPrChange w:id="6221" w:author="Chen Liao" w:date="2021-06-01T21:13:00Z">
              <w:rPr>
                <w:rFonts w:ascii="Times New Roman" w:hAnsi="Times New Roman" w:cs="Times New Roman"/>
                <w:sz w:val="22"/>
                <w:szCs w:val="22"/>
              </w:rPr>
            </w:rPrChange>
          </w:rPr>
          <w:t xml:space="preserve"> (</w:t>
        </w:r>
      </w:ins>
      <w:ins w:id="6222" w:author="Chen Liao" w:date="2021-05-29T09:19:00Z">
        <w:r w:rsidR="004C5D11" w:rsidRPr="00BE70D2">
          <w:rPr>
            <w:rFonts w:ascii="Times New Roman" w:hAnsi="Times New Roman" w:cs="Times New Roman"/>
            <w:sz w:val="22"/>
            <w:szCs w:val="22"/>
            <w:rPrChange w:id="6223" w:author="Chen Liao" w:date="2021-06-01T21:13:00Z">
              <w:rPr>
                <w:rFonts w:ascii="Times New Roman" w:hAnsi="Times New Roman" w:cs="Times New Roman"/>
                <w:sz w:val="22"/>
                <w:szCs w:val="22"/>
              </w:rPr>
            </w:rPrChange>
          </w:rPr>
          <w:t>referred as</w:t>
        </w:r>
      </w:ins>
      <w:ins w:id="6224" w:author="Chen Liao" w:date="2021-05-29T09:18:00Z">
        <w:r w:rsidR="00A93DF9" w:rsidRPr="00BE70D2">
          <w:rPr>
            <w:rFonts w:ascii="Times New Roman" w:hAnsi="Times New Roman" w:cs="Times New Roman"/>
            <w:sz w:val="22"/>
            <w:szCs w:val="22"/>
            <w:rPrChange w:id="6225" w:author="Chen Liao" w:date="2021-06-01T21:13:00Z">
              <w:rPr>
                <w:rFonts w:ascii="Times New Roman" w:hAnsi="Times New Roman" w:cs="Times New Roman"/>
                <w:sz w:val="22"/>
                <w:szCs w:val="22"/>
              </w:rPr>
            </w:rPrChange>
          </w:rPr>
          <w:t xml:space="preserve"> </w:t>
        </w:r>
      </w:ins>
      <w:ins w:id="6226" w:author="Chen Liao" w:date="2021-05-29T09:43:00Z">
        <w:r w:rsidR="00C54E39" w:rsidRPr="00BE70D2">
          <w:rPr>
            <w:rFonts w:ascii="Times New Roman" w:hAnsi="Times New Roman" w:cs="Times New Roman"/>
            <w:sz w:val="22"/>
            <w:szCs w:val="22"/>
            <w:rPrChange w:id="6227" w:author="Chen Liao" w:date="2021-06-01T21:13:00Z">
              <w:rPr>
                <w:rFonts w:ascii="Times New Roman" w:hAnsi="Times New Roman" w:cs="Times New Roman"/>
                <w:sz w:val="22"/>
                <w:szCs w:val="22"/>
              </w:rPr>
            </w:rPrChange>
          </w:rPr>
          <w:t>generic</w:t>
        </w:r>
      </w:ins>
      <w:ins w:id="6228" w:author="Chen Liao" w:date="2021-05-29T09:18:00Z">
        <w:r w:rsidR="00A93DF9" w:rsidRPr="00BE70D2">
          <w:rPr>
            <w:rFonts w:ascii="Times New Roman" w:hAnsi="Times New Roman" w:cs="Times New Roman"/>
            <w:sz w:val="22"/>
            <w:szCs w:val="22"/>
            <w:rPrChange w:id="6229" w:author="Chen Liao" w:date="2021-06-01T21:13:00Z">
              <w:rPr>
                <w:rFonts w:ascii="Times New Roman" w:hAnsi="Times New Roman" w:cs="Times New Roman"/>
                <w:sz w:val="22"/>
                <w:szCs w:val="22"/>
              </w:rPr>
            </w:rPrChange>
          </w:rPr>
          <w:t xml:space="preserve"> responders</w:t>
        </w:r>
      </w:ins>
      <w:ins w:id="6230" w:author="Chen Liao" w:date="2021-05-29T09:41:00Z">
        <w:r w:rsidR="00FF6389" w:rsidRPr="00BE70D2">
          <w:rPr>
            <w:rFonts w:ascii="Times New Roman" w:hAnsi="Times New Roman" w:cs="Times New Roman"/>
            <w:sz w:val="22"/>
            <w:szCs w:val="22"/>
            <w:rPrChange w:id="6231" w:author="Chen Liao" w:date="2021-06-01T21:13:00Z">
              <w:rPr>
                <w:rFonts w:ascii="Times New Roman" w:hAnsi="Times New Roman" w:cs="Times New Roman"/>
                <w:sz w:val="22"/>
                <w:szCs w:val="22"/>
              </w:rPr>
            </w:rPrChange>
          </w:rPr>
          <w:t xml:space="preserve"> below</w:t>
        </w:r>
      </w:ins>
      <w:ins w:id="6232" w:author="Chen Liao" w:date="2021-05-29T09:18:00Z">
        <w:r w:rsidR="00A93DF9" w:rsidRPr="00BE70D2">
          <w:rPr>
            <w:rFonts w:ascii="Times New Roman" w:hAnsi="Times New Roman" w:cs="Times New Roman"/>
            <w:sz w:val="22"/>
            <w:szCs w:val="22"/>
            <w:rPrChange w:id="6233" w:author="Chen Liao" w:date="2021-06-01T21:13:00Z">
              <w:rPr>
                <w:rFonts w:ascii="Times New Roman" w:hAnsi="Times New Roman" w:cs="Times New Roman"/>
                <w:sz w:val="22"/>
                <w:szCs w:val="22"/>
              </w:rPr>
            </w:rPrChange>
          </w:rPr>
          <w:t>)</w:t>
        </w:r>
      </w:ins>
      <w:ins w:id="6234" w:author="Chen Liao" w:date="2021-05-29T09:13:00Z">
        <w:r w:rsidR="00844BD9" w:rsidRPr="00BE70D2">
          <w:rPr>
            <w:rFonts w:ascii="Times New Roman" w:hAnsi="Times New Roman" w:cs="Times New Roman"/>
            <w:sz w:val="22"/>
            <w:szCs w:val="22"/>
            <w:rPrChange w:id="6235" w:author="Chen Liao" w:date="2021-06-01T21:13:00Z">
              <w:rPr>
                <w:rFonts w:ascii="Times New Roman" w:hAnsi="Times New Roman" w:cs="Times New Roman"/>
                <w:sz w:val="22"/>
                <w:szCs w:val="22"/>
              </w:rPr>
            </w:rPrChange>
          </w:rPr>
          <w:t>; (3) the non-responders</w:t>
        </w:r>
      </w:ins>
      <w:ins w:id="6236" w:author="Chen Liao" w:date="2021-06-01T23:24:00Z">
        <w:r w:rsidR="008A2889">
          <w:rPr>
            <w:rFonts w:ascii="Times New Roman" w:hAnsi="Times New Roman" w:cs="Times New Roman"/>
            <w:sz w:val="22"/>
            <w:szCs w:val="22"/>
          </w:rPr>
          <w:t xml:space="preserve">. The </w:t>
        </w:r>
      </w:ins>
      <w:ins w:id="6237" w:author="Chen Liao" w:date="2021-05-30T00:38:00Z">
        <w:r w:rsidR="00292549" w:rsidRPr="00BE70D2">
          <w:rPr>
            <w:rFonts w:ascii="Times New Roman" w:hAnsi="Times New Roman" w:cs="Times New Roman"/>
            <w:sz w:val="22"/>
            <w:szCs w:val="22"/>
            <w:rPrChange w:id="6238" w:author="Chen Liao" w:date="2021-06-01T21:13:00Z">
              <w:rPr>
                <w:rFonts w:ascii="Times New Roman" w:hAnsi="Times New Roman" w:cs="Times New Roman"/>
                <w:sz w:val="22"/>
                <w:szCs w:val="22"/>
              </w:rPr>
            </w:rPrChange>
          </w:rPr>
          <w:t xml:space="preserve">group-level </w:t>
        </w:r>
      </w:ins>
      <w:ins w:id="6239" w:author="Chen Liao" w:date="2021-05-30T00:29:00Z">
        <w:r w:rsidR="00A26DEA" w:rsidRPr="00BE70D2">
          <w:rPr>
            <w:rFonts w:ascii="Times New Roman" w:hAnsi="Times New Roman" w:cs="Times New Roman"/>
            <w:sz w:val="22"/>
            <w:szCs w:val="22"/>
            <w:rPrChange w:id="6240" w:author="Chen Liao" w:date="2021-06-01T21:13:00Z">
              <w:rPr>
                <w:rFonts w:ascii="Times New Roman" w:hAnsi="Times New Roman" w:cs="Times New Roman"/>
                <w:sz w:val="22"/>
                <w:szCs w:val="22"/>
              </w:rPr>
            </w:rPrChange>
          </w:rPr>
          <w:t>dynamics</w:t>
        </w:r>
      </w:ins>
      <w:ins w:id="6241" w:author="Chen Liao" w:date="2021-05-30T00:30:00Z">
        <w:r w:rsidR="00F3645E" w:rsidRPr="00BE70D2">
          <w:rPr>
            <w:rFonts w:ascii="Times New Roman" w:hAnsi="Times New Roman" w:cs="Times New Roman"/>
            <w:sz w:val="22"/>
            <w:szCs w:val="22"/>
            <w:rPrChange w:id="6242" w:author="Chen Liao" w:date="2021-06-01T21:13:00Z">
              <w:rPr>
                <w:rFonts w:ascii="Times New Roman" w:hAnsi="Times New Roman" w:cs="Times New Roman"/>
                <w:sz w:val="22"/>
                <w:szCs w:val="22"/>
              </w:rPr>
            </w:rPrChange>
          </w:rPr>
          <w:t xml:space="preserve"> in </w:t>
        </w:r>
        <w:r w:rsidR="00F3645E" w:rsidRPr="00BE70D2">
          <w:rPr>
            <w:rFonts w:ascii="Times New Roman" w:hAnsi="Times New Roman" w:cs="Times New Roman"/>
            <w:sz w:val="22"/>
            <w:szCs w:val="22"/>
            <w:highlight w:val="yellow"/>
            <w:rPrChange w:id="6243" w:author="Chen Liao" w:date="2021-06-01T21:13:00Z">
              <w:rPr>
                <w:rFonts w:ascii="Times New Roman" w:hAnsi="Times New Roman" w:cs="Times New Roman"/>
                <w:sz w:val="22"/>
                <w:szCs w:val="22"/>
              </w:rPr>
            </w:rPrChange>
          </w:rPr>
          <w:t>Fig. 4D</w:t>
        </w:r>
      </w:ins>
      <w:ins w:id="6244" w:author="Chen Liao" w:date="2021-06-01T23:24:00Z">
        <w:r w:rsidR="008A2889">
          <w:rPr>
            <w:rFonts w:ascii="Times New Roman" w:hAnsi="Times New Roman" w:cs="Times New Roman"/>
            <w:sz w:val="22"/>
            <w:szCs w:val="22"/>
          </w:rPr>
          <w:t xml:space="preserve"> shows that</w:t>
        </w:r>
      </w:ins>
      <w:ins w:id="6245" w:author="Chen Liao" w:date="2021-05-30T00:31:00Z">
        <w:r w:rsidR="00292549" w:rsidRPr="00BE70D2">
          <w:rPr>
            <w:rFonts w:ascii="Times New Roman" w:hAnsi="Times New Roman" w:cs="Times New Roman"/>
            <w:sz w:val="22"/>
            <w:szCs w:val="22"/>
            <w:rPrChange w:id="6246" w:author="Chen Liao" w:date="2021-06-01T21:13:00Z">
              <w:rPr>
                <w:rFonts w:ascii="Times New Roman" w:hAnsi="Times New Roman" w:cs="Times New Roman"/>
                <w:sz w:val="22"/>
                <w:szCs w:val="22"/>
              </w:rPr>
            </w:rPrChange>
          </w:rPr>
          <w:t xml:space="preserve"> </w:t>
        </w:r>
      </w:ins>
      <w:ins w:id="6247" w:author="Chen Liao" w:date="2021-06-01T23:24:00Z">
        <w:r w:rsidR="008A2889">
          <w:rPr>
            <w:rFonts w:ascii="Times New Roman" w:hAnsi="Times New Roman" w:cs="Times New Roman"/>
            <w:sz w:val="22"/>
            <w:szCs w:val="22"/>
          </w:rPr>
          <w:t>t</w:t>
        </w:r>
      </w:ins>
      <w:ins w:id="6248" w:author="Chen Liao" w:date="2021-05-30T00:31:00Z">
        <w:r w:rsidR="00292549" w:rsidRPr="00BE70D2">
          <w:rPr>
            <w:rFonts w:ascii="Times New Roman" w:hAnsi="Times New Roman" w:cs="Times New Roman"/>
            <w:sz w:val="22"/>
            <w:szCs w:val="22"/>
            <w:rPrChange w:id="6249" w:author="Chen Liao" w:date="2021-06-01T21:13:00Z">
              <w:rPr>
                <w:rFonts w:ascii="Times New Roman" w:hAnsi="Times New Roman" w:cs="Times New Roman"/>
                <w:sz w:val="22"/>
                <w:szCs w:val="22"/>
              </w:rPr>
            </w:rPrChange>
          </w:rPr>
          <w:t xml:space="preserve">he </w:t>
        </w:r>
      </w:ins>
      <w:del w:id="6250" w:author="Chen Liao" w:date="2021-05-29T09:20:00Z">
        <w:r w:rsidR="00FC68FA" w:rsidRPr="00BE70D2" w:rsidDel="008F39DC">
          <w:rPr>
            <w:rFonts w:ascii="Times New Roman" w:hAnsi="Times New Roman" w:cs="Times New Roman"/>
            <w:sz w:val="22"/>
            <w:szCs w:val="22"/>
            <w:rPrChange w:id="6251" w:author="Chen Liao" w:date="2021-06-01T21:13:00Z">
              <w:rPr>
                <w:color w:val="000000"/>
                <w:sz w:val="22"/>
                <w:szCs w:val="22"/>
              </w:rPr>
            </w:rPrChange>
          </w:rPr>
          <w:delText xml:space="preserve">the </w:delText>
        </w:r>
        <w:r w:rsidR="00D055B5" w:rsidRPr="00BE70D2" w:rsidDel="008F39DC">
          <w:rPr>
            <w:rFonts w:ascii="Times New Roman" w:hAnsi="Times New Roman" w:cs="Times New Roman"/>
            <w:sz w:val="22"/>
            <w:szCs w:val="22"/>
            <w:rPrChange w:id="6252" w:author="Chen Liao" w:date="2021-06-01T21:13:00Z">
              <w:rPr>
                <w:color w:val="000000"/>
                <w:sz w:val="22"/>
                <w:szCs w:val="22"/>
              </w:rPr>
            </w:rPrChange>
          </w:rPr>
          <w:delText>inferred</w:delText>
        </w:r>
        <w:r w:rsidR="00740B34" w:rsidRPr="00BE70D2" w:rsidDel="008F39DC">
          <w:rPr>
            <w:rFonts w:ascii="Times New Roman" w:hAnsi="Times New Roman" w:cs="Times New Roman"/>
            <w:sz w:val="22"/>
            <w:szCs w:val="22"/>
            <w:rPrChange w:id="6253" w:author="Chen Liao" w:date="2021-06-01T21:13:00Z">
              <w:rPr>
                <w:color w:val="000000"/>
                <w:sz w:val="22"/>
                <w:szCs w:val="22"/>
              </w:rPr>
            </w:rPrChange>
          </w:rPr>
          <w:delText xml:space="preserve"> responders</w:delText>
        </w:r>
        <w:r w:rsidR="00FC68FA" w:rsidRPr="00BE70D2" w:rsidDel="008F39DC">
          <w:rPr>
            <w:rFonts w:ascii="Times New Roman" w:hAnsi="Times New Roman" w:cs="Times New Roman"/>
            <w:sz w:val="22"/>
            <w:szCs w:val="22"/>
            <w:rPrChange w:id="6254" w:author="Chen Liao" w:date="2021-06-01T21:13:00Z">
              <w:rPr>
                <w:color w:val="000000"/>
                <w:sz w:val="22"/>
                <w:szCs w:val="22"/>
              </w:rPr>
            </w:rPrChange>
          </w:rPr>
          <w:delText>, though</w:delText>
        </w:r>
      </w:del>
      <w:del w:id="6255" w:author="Chen Liao" w:date="2021-05-29T09:19:00Z">
        <w:r w:rsidR="00FC68FA" w:rsidRPr="00BE70D2" w:rsidDel="0086073A">
          <w:rPr>
            <w:rFonts w:ascii="Times New Roman" w:hAnsi="Times New Roman" w:cs="Times New Roman"/>
            <w:sz w:val="22"/>
            <w:szCs w:val="22"/>
            <w:rPrChange w:id="6256" w:author="Chen Liao" w:date="2021-06-01T21:13:00Z">
              <w:rPr>
                <w:color w:val="000000"/>
                <w:sz w:val="22"/>
                <w:szCs w:val="22"/>
              </w:rPr>
            </w:rPrChange>
          </w:rPr>
          <w:delText xml:space="preserve"> taxonomically heterogenous</w:delText>
        </w:r>
      </w:del>
      <w:del w:id="6257" w:author="Chen Liao" w:date="2021-05-29T09:20:00Z">
        <w:r w:rsidR="00FC68FA" w:rsidRPr="00BE70D2" w:rsidDel="008F39DC">
          <w:rPr>
            <w:rFonts w:ascii="Times New Roman" w:hAnsi="Times New Roman" w:cs="Times New Roman"/>
            <w:sz w:val="22"/>
            <w:szCs w:val="22"/>
            <w:rPrChange w:id="6258" w:author="Chen Liao" w:date="2021-06-01T21:13:00Z">
              <w:rPr>
                <w:color w:val="000000"/>
                <w:sz w:val="22"/>
                <w:szCs w:val="22"/>
              </w:rPr>
            </w:rPrChange>
          </w:rPr>
          <w:delText>,</w:delText>
        </w:r>
        <w:r w:rsidR="00740B34" w:rsidRPr="00BE70D2" w:rsidDel="008F39DC">
          <w:rPr>
            <w:rFonts w:ascii="Times New Roman" w:hAnsi="Times New Roman" w:cs="Times New Roman"/>
            <w:sz w:val="22"/>
            <w:szCs w:val="22"/>
            <w:rPrChange w:id="6259" w:author="Chen Liao" w:date="2021-06-01T21:13:00Z">
              <w:rPr>
                <w:color w:val="000000"/>
                <w:sz w:val="22"/>
                <w:szCs w:val="22"/>
              </w:rPr>
            </w:rPrChange>
          </w:rPr>
          <w:delText xml:space="preserve"> </w:delText>
        </w:r>
        <w:r w:rsidR="00FC68FA" w:rsidRPr="00BE70D2" w:rsidDel="008F39DC">
          <w:rPr>
            <w:rFonts w:ascii="Times New Roman" w:hAnsi="Times New Roman" w:cs="Times New Roman"/>
            <w:sz w:val="22"/>
            <w:szCs w:val="22"/>
            <w:rPrChange w:id="6260" w:author="Chen Liao" w:date="2021-06-01T21:13:00Z">
              <w:rPr>
                <w:color w:val="000000"/>
                <w:sz w:val="22"/>
                <w:szCs w:val="22"/>
              </w:rPr>
            </w:rPrChange>
          </w:rPr>
          <w:delText>define a core</w:delText>
        </w:r>
        <w:r w:rsidR="00740B34" w:rsidRPr="00BE70D2" w:rsidDel="008F39DC">
          <w:rPr>
            <w:rFonts w:ascii="Times New Roman" w:hAnsi="Times New Roman" w:cs="Times New Roman"/>
            <w:sz w:val="22"/>
            <w:szCs w:val="22"/>
            <w:rPrChange w:id="6261" w:author="Chen Liao" w:date="2021-06-01T21:13:00Z">
              <w:rPr>
                <w:color w:val="000000"/>
                <w:sz w:val="22"/>
                <w:szCs w:val="22"/>
              </w:rPr>
            </w:rPrChange>
          </w:rPr>
          <w:delText xml:space="preserve"> group </w:delText>
        </w:r>
        <w:r w:rsidR="00FC68FA" w:rsidRPr="00BE70D2" w:rsidDel="008F39DC">
          <w:rPr>
            <w:rFonts w:ascii="Times New Roman" w:hAnsi="Times New Roman" w:cs="Times New Roman"/>
            <w:sz w:val="22"/>
            <w:szCs w:val="22"/>
            <w:rPrChange w:id="6262" w:author="Chen Liao" w:date="2021-06-01T21:13:00Z">
              <w:rPr>
                <w:color w:val="000000"/>
                <w:sz w:val="22"/>
                <w:szCs w:val="22"/>
              </w:rPr>
            </w:rPrChange>
          </w:rPr>
          <w:delText>that participate</w:delText>
        </w:r>
        <w:r w:rsidR="00F6370A" w:rsidRPr="00BE70D2" w:rsidDel="008F39DC">
          <w:rPr>
            <w:rFonts w:ascii="Times New Roman" w:hAnsi="Times New Roman" w:cs="Times New Roman"/>
            <w:sz w:val="22"/>
            <w:szCs w:val="22"/>
            <w:rPrChange w:id="6263" w:author="Chen Liao" w:date="2021-06-01T21:13:00Z">
              <w:rPr>
                <w:color w:val="000000"/>
                <w:sz w:val="22"/>
                <w:szCs w:val="22"/>
              </w:rPr>
            </w:rPrChange>
          </w:rPr>
          <w:delText>s</w:delText>
        </w:r>
        <w:r w:rsidR="00FC68FA" w:rsidRPr="00BE70D2" w:rsidDel="008F39DC">
          <w:rPr>
            <w:rFonts w:ascii="Times New Roman" w:hAnsi="Times New Roman" w:cs="Times New Roman"/>
            <w:sz w:val="22"/>
            <w:szCs w:val="22"/>
            <w:rPrChange w:id="6264" w:author="Chen Liao" w:date="2021-06-01T21:13:00Z">
              <w:rPr>
                <w:color w:val="000000"/>
                <w:sz w:val="22"/>
                <w:szCs w:val="22"/>
              </w:rPr>
            </w:rPrChange>
          </w:rPr>
          <w:delText xml:space="preserve"> in </w:delText>
        </w:r>
        <w:r w:rsidR="00D055B5" w:rsidRPr="00BE70D2" w:rsidDel="008F39DC">
          <w:rPr>
            <w:rFonts w:ascii="Times New Roman" w:hAnsi="Times New Roman" w:cs="Times New Roman"/>
            <w:sz w:val="22"/>
            <w:szCs w:val="22"/>
            <w:rPrChange w:id="6265" w:author="Chen Liao" w:date="2021-06-01T21:13:00Z">
              <w:rPr>
                <w:color w:val="000000"/>
                <w:sz w:val="22"/>
                <w:szCs w:val="22"/>
              </w:rPr>
            </w:rPrChange>
          </w:rPr>
          <w:delText>dietary fiber</w:delText>
        </w:r>
        <w:r w:rsidR="00FC68FA" w:rsidRPr="00BE70D2" w:rsidDel="008F39DC">
          <w:rPr>
            <w:rFonts w:ascii="Times New Roman" w:hAnsi="Times New Roman" w:cs="Times New Roman"/>
            <w:sz w:val="22"/>
            <w:szCs w:val="22"/>
            <w:rPrChange w:id="6266" w:author="Chen Liao" w:date="2021-06-01T21:13:00Z">
              <w:rPr>
                <w:color w:val="000000"/>
                <w:sz w:val="22"/>
                <w:szCs w:val="22"/>
              </w:rPr>
            </w:rPrChange>
          </w:rPr>
          <w:delText xml:space="preserve"> degradation. </w:delText>
        </w:r>
      </w:del>
      <w:del w:id="6267" w:author="Chen Liao" w:date="2021-05-29T09:34:00Z">
        <w:r w:rsidR="00BC0642" w:rsidRPr="00BE70D2" w:rsidDel="007F046C">
          <w:rPr>
            <w:rFonts w:ascii="Times New Roman" w:hAnsi="Times New Roman" w:cs="Times New Roman"/>
            <w:sz w:val="22"/>
            <w:szCs w:val="22"/>
            <w:rPrChange w:id="6268" w:author="Chen Liao" w:date="2021-06-01T21:13:00Z">
              <w:rPr>
                <w:color w:val="000000"/>
                <w:sz w:val="22"/>
                <w:szCs w:val="22"/>
              </w:rPr>
            </w:rPrChange>
          </w:rPr>
          <w:delText>B</w:delText>
        </w:r>
        <w:r w:rsidR="00C93728" w:rsidRPr="00BE70D2" w:rsidDel="007F046C">
          <w:rPr>
            <w:rFonts w:ascii="Times New Roman" w:hAnsi="Times New Roman" w:cs="Times New Roman"/>
            <w:sz w:val="22"/>
            <w:szCs w:val="22"/>
            <w:rPrChange w:id="6269" w:author="Chen Liao" w:date="2021-06-01T21:13:00Z">
              <w:rPr>
                <w:color w:val="000000"/>
                <w:sz w:val="22"/>
                <w:szCs w:val="22"/>
              </w:rPr>
            </w:rPrChange>
          </w:rPr>
          <w:delText xml:space="preserve">y </w:delText>
        </w:r>
        <w:r w:rsidR="004F1636" w:rsidRPr="00BE70D2" w:rsidDel="007F046C">
          <w:rPr>
            <w:rFonts w:ascii="Times New Roman" w:hAnsi="Times New Roman" w:cs="Times New Roman"/>
            <w:sz w:val="22"/>
            <w:szCs w:val="22"/>
            <w:rPrChange w:id="6270" w:author="Chen Liao" w:date="2021-06-01T21:13:00Z">
              <w:rPr>
                <w:color w:val="000000"/>
                <w:sz w:val="22"/>
                <w:szCs w:val="22"/>
              </w:rPr>
            </w:rPrChange>
          </w:rPr>
          <w:delText xml:space="preserve">partitioning </w:delText>
        </w:r>
        <w:r w:rsidR="00BC0642" w:rsidRPr="00BE70D2" w:rsidDel="007F046C">
          <w:rPr>
            <w:rFonts w:ascii="Times New Roman" w:hAnsi="Times New Roman" w:cs="Times New Roman"/>
            <w:sz w:val="22"/>
            <w:szCs w:val="22"/>
            <w:rPrChange w:id="6271" w:author="Chen Liao" w:date="2021-06-01T21:13:00Z">
              <w:rPr>
                <w:color w:val="000000"/>
                <w:sz w:val="22"/>
                <w:szCs w:val="22"/>
              </w:rPr>
            </w:rPrChange>
          </w:rPr>
          <w:delText xml:space="preserve">microbiota dynamics </w:delText>
        </w:r>
        <w:r w:rsidR="004F1636" w:rsidRPr="00BE70D2" w:rsidDel="007F046C">
          <w:rPr>
            <w:rFonts w:ascii="Times New Roman" w:hAnsi="Times New Roman" w:cs="Times New Roman"/>
            <w:sz w:val="22"/>
            <w:szCs w:val="22"/>
            <w:rPrChange w:id="6272" w:author="Chen Liao" w:date="2021-06-01T21:13:00Z">
              <w:rPr>
                <w:color w:val="000000"/>
                <w:sz w:val="22"/>
                <w:szCs w:val="22"/>
              </w:rPr>
            </w:rPrChange>
          </w:rPr>
          <w:delText>between</w:delText>
        </w:r>
        <w:r w:rsidR="00BC0642" w:rsidRPr="00BE70D2" w:rsidDel="007F046C">
          <w:rPr>
            <w:rFonts w:ascii="Times New Roman" w:hAnsi="Times New Roman" w:cs="Times New Roman"/>
            <w:sz w:val="22"/>
            <w:szCs w:val="22"/>
            <w:rPrChange w:id="6273" w:author="Chen Liao" w:date="2021-06-01T21:13:00Z">
              <w:rPr>
                <w:color w:val="000000"/>
                <w:sz w:val="22"/>
                <w:szCs w:val="22"/>
              </w:rPr>
            </w:rPrChange>
          </w:rPr>
          <w:delText xml:space="preserve"> responders and </w:delText>
        </w:r>
        <w:r w:rsidR="001E0A1B" w:rsidRPr="00BE70D2" w:rsidDel="007F046C">
          <w:rPr>
            <w:rFonts w:ascii="Times New Roman" w:hAnsi="Times New Roman" w:cs="Times New Roman"/>
            <w:sz w:val="22"/>
            <w:szCs w:val="22"/>
            <w:rPrChange w:id="6274" w:author="Chen Liao" w:date="2021-06-01T21:13:00Z">
              <w:rPr>
                <w:color w:val="000000"/>
                <w:sz w:val="22"/>
                <w:szCs w:val="22"/>
              </w:rPr>
            </w:rPrChange>
          </w:rPr>
          <w:delText>other</w:delText>
        </w:r>
        <w:r w:rsidR="004F1636" w:rsidRPr="00BE70D2" w:rsidDel="007F046C">
          <w:rPr>
            <w:rFonts w:ascii="Times New Roman" w:hAnsi="Times New Roman" w:cs="Times New Roman"/>
            <w:sz w:val="22"/>
            <w:szCs w:val="22"/>
            <w:rPrChange w:id="6275" w:author="Chen Liao" w:date="2021-06-01T21:13:00Z">
              <w:rPr>
                <w:color w:val="000000"/>
                <w:sz w:val="22"/>
                <w:szCs w:val="22"/>
              </w:rPr>
            </w:rPrChange>
          </w:rPr>
          <w:delText xml:space="preserve"> bacteria</w:delText>
        </w:r>
        <w:r w:rsidR="00E02ACF" w:rsidRPr="00BE70D2" w:rsidDel="007F046C">
          <w:rPr>
            <w:rFonts w:ascii="Times New Roman" w:hAnsi="Times New Roman" w:cs="Times New Roman"/>
            <w:sz w:val="22"/>
            <w:szCs w:val="22"/>
            <w:rPrChange w:id="6276" w:author="Chen Liao" w:date="2021-06-01T21:13:00Z">
              <w:rPr>
                <w:color w:val="000000"/>
                <w:sz w:val="22"/>
                <w:szCs w:val="22"/>
              </w:rPr>
            </w:rPrChange>
          </w:rPr>
          <w:delText xml:space="preserve"> </w:delText>
        </w:r>
        <w:r w:rsidR="00E02ACF" w:rsidRPr="00BE70D2" w:rsidDel="007F046C">
          <w:rPr>
            <w:rFonts w:ascii="Times New Roman" w:hAnsi="Times New Roman" w:cs="Times New Roman"/>
            <w:sz w:val="22"/>
            <w:szCs w:val="22"/>
            <w:rPrChange w:id="6277" w:author="Chen Liao" w:date="2021-06-01T21:13:00Z">
              <w:rPr>
                <w:color w:val="242021"/>
                <w:sz w:val="22"/>
                <w:szCs w:val="22"/>
              </w:rPr>
            </w:rPrChange>
          </w:rPr>
          <w:delText>(</w:delText>
        </w:r>
        <w:r w:rsidR="00131729" w:rsidRPr="00BE70D2" w:rsidDel="007F046C">
          <w:rPr>
            <w:rFonts w:ascii="Times New Roman" w:hAnsi="Times New Roman" w:cs="Times New Roman"/>
            <w:sz w:val="22"/>
            <w:szCs w:val="22"/>
            <w:rPrChange w:id="6278" w:author="Chen Liao" w:date="2021-06-01T21:13:00Z">
              <w:rPr>
                <w:color w:val="242021"/>
                <w:sz w:val="22"/>
                <w:szCs w:val="22"/>
              </w:rPr>
            </w:rPrChange>
          </w:rPr>
          <w:delText>mainly</w:delText>
        </w:r>
        <w:r w:rsidR="00E02ACF" w:rsidRPr="00BE70D2" w:rsidDel="007F046C">
          <w:rPr>
            <w:rFonts w:ascii="Times New Roman" w:hAnsi="Times New Roman" w:cs="Times New Roman"/>
            <w:sz w:val="22"/>
            <w:szCs w:val="22"/>
            <w:rPrChange w:id="6279" w:author="Chen Liao" w:date="2021-06-01T21:13:00Z">
              <w:rPr>
                <w:color w:val="242021"/>
                <w:sz w:val="22"/>
                <w:szCs w:val="22"/>
              </w:rPr>
            </w:rPrChange>
          </w:rPr>
          <w:delText xml:space="preserve"> </w:delText>
        </w:r>
        <w:r w:rsidR="00E02ACF" w:rsidRPr="00BE70D2" w:rsidDel="007F046C">
          <w:rPr>
            <w:rFonts w:ascii="Times New Roman" w:hAnsi="Times New Roman" w:cs="Times New Roman"/>
            <w:i/>
            <w:iCs/>
            <w:sz w:val="22"/>
            <w:szCs w:val="22"/>
            <w:rPrChange w:id="6280" w:author="Chen Liao" w:date="2021-06-01T21:13:00Z">
              <w:rPr>
                <w:i/>
                <w:iCs/>
                <w:color w:val="242021"/>
                <w:sz w:val="22"/>
                <w:szCs w:val="22"/>
              </w:rPr>
            </w:rPrChange>
          </w:rPr>
          <w:delText>Akkermansia municipila</w:delText>
        </w:r>
        <w:r w:rsidR="00E02ACF" w:rsidRPr="00BE70D2" w:rsidDel="007F046C">
          <w:rPr>
            <w:rFonts w:ascii="Times New Roman" w:hAnsi="Times New Roman" w:cs="Times New Roman"/>
            <w:sz w:val="22"/>
            <w:szCs w:val="22"/>
            <w:rPrChange w:id="6281" w:author="Chen Liao" w:date="2021-06-01T21:13:00Z">
              <w:rPr>
                <w:color w:val="242021"/>
                <w:sz w:val="22"/>
                <w:szCs w:val="22"/>
              </w:rPr>
            </w:rPrChange>
          </w:rPr>
          <w:delText xml:space="preserve"> and </w:delText>
        </w:r>
        <w:r w:rsidR="00E02ACF" w:rsidRPr="00BE70D2" w:rsidDel="007F046C">
          <w:rPr>
            <w:rFonts w:ascii="Times New Roman" w:hAnsi="Times New Roman" w:cs="Times New Roman"/>
            <w:i/>
            <w:iCs/>
            <w:sz w:val="22"/>
            <w:szCs w:val="22"/>
            <w:rPrChange w:id="6282" w:author="Chen Liao" w:date="2021-06-01T21:13:00Z">
              <w:rPr>
                <w:i/>
                <w:iCs/>
                <w:color w:val="242021"/>
                <w:sz w:val="22"/>
                <w:szCs w:val="22"/>
              </w:rPr>
            </w:rPrChange>
          </w:rPr>
          <w:delText>Bacteroides unifomis</w:delText>
        </w:r>
        <w:r w:rsidR="00E02ACF" w:rsidRPr="00BE70D2" w:rsidDel="007F046C">
          <w:rPr>
            <w:rFonts w:ascii="Times New Roman" w:hAnsi="Times New Roman" w:cs="Times New Roman"/>
            <w:sz w:val="22"/>
            <w:szCs w:val="22"/>
            <w:rPrChange w:id="6283" w:author="Chen Liao" w:date="2021-06-01T21:13:00Z">
              <w:rPr>
                <w:color w:val="242021"/>
                <w:sz w:val="22"/>
                <w:szCs w:val="22"/>
              </w:rPr>
            </w:rPrChange>
          </w:rPr>
          <w:delText>)</w:delText>
        </w:r>
        <w:r w:rsidR="00BC0642" w:rsidRPr="00BE70D2" w:rsidDel="007F046C">
          <w:rPr>
            <w:rFonts w:ascii="Times New Roman" w:hAnsi="Times New Roman" w:cs="Times New Roman"/>
            <w:sz w:val="22"/>
            <w:szCs w:val="22"/>
            <w:rPrChange w:id="6284" w:author="Chen Liao" w:date="2021-06-01T21:13:00Z">
              <w:rPr>
                <w:color w:val="000000"/>
                <w:sz w:val="22"/>
                <w:szCs w:val="22"/>
              </w:rPr>
            </w:rPrChange>
          </w:rPr>
          <w:delText xml:space="preserve">, </w:delText>
        </w:r>
      </w:del>
      <w:del w:id="6285" w:author="Chen Liao" w:date="2021-05-29T09:35:00Z">
        <w:r w:rsidR="00BC0642" w:rsidRPr="00BE70D2" w:rsidDel="008C1C62">
          <w:rPr>
            <w:rFonts w:ascii="Times New Roman" w:hAnsi="Times New Roman" w:cs="Times New Roman"/>
            <w:sz w:val="22"/>
            <w:szCs w:val="22"/>
            <w:rPrChange w:id="6286" w:author="Chen Liao" w:date="2021-06-01T21:13:00Z">
              <w:rPr>
                <w:color w:val="000000"/>
                <w:sz w:val="22"/>
                <w:szCs w:val="22"/>
              </w:rPr>
            </w:rPrChange>
          </w:rPr>
          <w:delText xml:space="preserve">we </w:delText>
        </w:r>
      </w:del>
      <w:del w:id="6287" w:author="Chen Liao" w:date="2021-05-29T09:40:00Z">
        <w:r w:rsidR="004F1636" w:rsidRPr="00BE70D2" w:rsidDel="007E1704">
          <w:rPr>
            <w:rFonts w:ascii="Times New Roman" w:hAnsi="Times New Roman" w:cs="Times New Roman"/>
            <w:sz w:val="22"/>
            <w:szCs w:val="22"/>
            <w:rPrChange w:id="6288" w:author="Chen Liao" w:date="2021-06-01T21:13:00Z">
              <w:rPr>
                <w:color w:val="000000"/>
                <w:sz w:val="22"/>
                <w:szCs w:val="22"/>
              </w:rPr>
            </w:rPrChange>
          </w:rPr>
          <w:delText xml:space="preserve">showed that </w:delText>
        </w:r>
      </w:del>
      <w:del w:id="6289" w:author="Chen Liao" w:date="2021-05-29T09:36:00Z">
        <w:r w:rsidR="001C6A0D" w:rsidRPr="00BE70D2" w:rsidDel="00AD4D28">
          <w:rPr>
            <w:rFonts w:ascii="Times New Roman" w:hAnsi="Times New Roman" w:cs="Times New Roman"/>
            <w:sz w:val="22"/>
            <w:szCs w:val="22"/>
            <w:rPrChange w:id="6290" w:author="Chen Liao" w:date="2021-06-01T21:13:00Z">
              <w:rPr>
                <w:color w:val="000000"/>
                <w:sz w:val="22"/>
                <w:szCs w:val="22"/>
              </w:rPr>
            </w:rPrChange>
          </w:rPr>
          <w:delText>t</w:delText>
        </w:r>
        <w:r w:rsidR="00F51E30" w:rsidRPr="00BE70D2" w:rsidDel="00AD4D28">
          <w:rPr>
            <w:rFonts w:ascii="Times New Roman" w:hAnsi="Times New Roman" w:cs="Times New Roman"/>
            <w:sz w:val="22"/>
            <w:szCs w:val="22"/>
            <w:rPrChange w:id="6291" w:author="Chen Liao" w:date="2021-06-01T21:13:00Z">
              <w:rPr>
                <w:color w:val="242021"/>
                <w:sz w:val="22"/>
                <w:szCs w:val="22"/>
              </w:rPr>
            </w:rPrChange>
          </w:rPr>
          <w:delText xml:space="preserve">he total </w:delText>
        </w:r>
        <w:r w:rsidR="001F26B9" w:rsidRPr="00BE70D2" w:rsidDel="00AD4D28">
          <w:rPr>
            <w:rFonts w:ascii="Times New Roman" w:hAnsi="Times New Roman" w:cs="Times New Roman"/>
            <w:sz w:val="22"/>
            <w:szCs w:val="22"/>
            <w:rPrChange w:id="6292" w:author="Chen Liao" w:date="2021-06-01T21:13:00Z">
              <w:rPr>
                <w:color w:val="242021"/>
                <w:sz w:val="22"/>
                <w:szCs w:val="22"/>
              </w:rPr>
            </w:rPrChange>
          </w:rPr>
          <w:delText>relative (</w:delText>
        </w:r>
        <w:r w:rsidR="001C6A0D" w:rsidRPr="00BE70D2" w:rsidDel="00AD4D28">
          <w:rPr>
            <w:rFonts w:ascii="Times New Roman" w:hAnsi="Times New Roman" w:cs="Times New Roman"/>
            <w:sz w:val="22"/>
            <w:szCs w:val="22"/>
            <w:highlight w:val="yellow"/>
            <w:rPrChange w:id="6293" w:author="Chen Liao" w:date="2021-06-01T21:13:00Z">
              <w:rPr>
                <w:color w:val="242021"/>
                <w:sz w:val="22"/>
                <w:szCs w:val="22"/>
                <w:highlight w:val="yellow"/>
              </w:rPr>
            </w:rPrChange>
          </w:rPr>
          <w:delText>Fig.</w:delText>
        </w:r>
        <w:r w:rsidR="00AC0C03" w:rsidRPr="00BE70D2" w:rsidDel="00AD4D28">
          <w:rPr>
            <w:rFonts w:ascii="Times New Roman" w:hAnsi="Times New Roman" w:cs="Times New Roman"/>
            <w:sz w:val="22"/>
            <w:szCs w:val="22"/>
            <w:highlight w:val="yellow"/>
            <w:rPrChange w:id="6294" w:author="Chen Liao" w:date="2021-06-01T21:13:00Z">
              <w:rPr>
                <w:color w:val="242021"/>
                <w:sz w:val="22"/>
                <w:szCs w:val="22"/>
                <w:highlight w:val="yellow"/>
              </w:rPr>
            </w:rPrChange>
          </w:rPr>
          <w:delText xml:space="preserve"> S</w:delText>
        </w:r>
        <w:r w:rsidR="00B50F14" w:rsidRPr="00BE70D2" w:rsidDel="00AD4D28">
          <w:rPr>
            <w:rFonts w:ascii="Times New Roman" w:hAnsi="Times New Roman" w:cs="Times New Roman"/>
            <w:sz w:val="22"/>
            <w:szCs w:val="22"/>
            <w:highlight w:val="yellow"/>
            <w:rPrChange w:id="6295" w:author="Chen Liao" w:date="2021-06-01T21:13:00Z">
              <w:rPr>
                <w:color w:val="242021"/>
                <w:sz w:val="22"/>
                <w:szCs w:val="22"/>
                <w:highlight w:val="yellow"/>
              </w:rPr>
            </w:rPrChange>
          </w:rPr>
          <w:delText>7</w:delText>
        </w:r>
        <w:r w:rsidR="00F74B3D" w:rsidRPr="00BE70D2" w:rsidDel="00AD4D28">
          <w:rPr>
            <w:rFonts w:ascii="Times New Roman" w:hAnsi="Times New Roman" w:cs="Times New Roman"/>
            <w:sz w:val="22"/>
            <w:szCs w:val="22"/>
            <w:highlight w:val="yellow"/>
            <w:rPrChange w:id="6296" w:author="Chen Liao" w:date="2021-06-01T21:13:00Z">
              <w:rPr>
                <w:color w:val="242021"/>
                <w:sz w:val="22"/>
                <w:szCs w:val="22"/>
                <w:highlight w:val="yellow"/>
              </w:rPr>
            </w:rPrChange>
          </w:rPr>
          <w:delText>A</w:delText>
        </w:r>
        <w:r w:rsidR="001F26B9" w:rsidRPr="00BE70D2" w:rsidDel="00AD4D28">
          <w:rPr>
            <w:rFonts w:ascii="Times New Roman" w:hAnsi="Times New Roman" w:cs="Times New Roman"/>
            <w:sz w:val="22"/>
            <w:szCs w:val="22"/>
            <w:rPrChange w:id="6297" w:author="Chen Liao" w:date="2021-06-01T21:13:00Z">
              <w:rPr>
                <w:color w:val="242021"/>
                <w:sz w:val="22"/>
                <w:szCs w:val="22"/>
              </w:rPr>
            </w:rPrChange>
          </w:rPr>
          <w:delText xml:space="preserve">) and </w:delText>
        </w:r>
        <w:r w:rsidR="0053435F" w:rsidRPr="00BE70D2" w:rsidDel="00AD4D28">
          <w:rPr>
            <w:rFonts w:ascii="Times New Roman" w:hAnsi="Times New Roman" w:cs="Times New Roman"/>
            <w:sz w:val="22"/>
            <w:szCs w:val="22"/>
            <w:rPrChange w:id="6298" w:author="Chen Liao" w:date="2021-06-01T21:13:00Z">
              <w:rPr>
                <w:color w:val="242021"/>
                <w:sz w:val="22"/>
                <w:szCs w:val="22"/>
              </w:rPr>
            </w:rPrChange>
          </w:rPr>
          <w:delText>absolute</w:delText>
        </w:r>
        <w:r w:rsidR="001F26B9" w:rsidRPr="00BE70D2" w:rsidDel="00AD4D28">
          <w:rPr>
            <w:rFonts w:ascii="Times New Roman" w:hAnsi="Times New Roman" w:cs="Times New Roman"/>
            <w:sz w:val="22"/>
            <w:szCs w:val="22"/>
            <w:rPrChange w:id="6299" w:author="Chen Liao" w:date="2021-06-01T21:13:00Z">
              <w:rPr>
                <w:color w:val="242021"/>
                <w:sz w:val="22"/>
                <w:szCs w:val="22"/>
              </w:rPr>
            </w:rPrChange>
          </w:rPr>
          <w:delText xml:space="preserve"> (</w:delText>
        </w:r>
        <w:r w:rsidR="001F26B9" w:rsidRPr="00BE70D2" w:rsidDel="00AD4D28">
          <w:rPr>
            <w:rFonts w:ascii="Times New Roman" w:hAnsi="Times New Roman" w:cs="Times New Roman"/>
            <w:sz w:val="22"/>
            <w:szCs w:val="22"/>
            <w:highlight w:val="yellow"/>
            <w:rPrChange w:id="6300" w:author="Chen Liao" w:date="2021-06-01T21:13:00Z">
              <w:rPr>
                <w:color w:val="242021"/>
                <w:sz w:val="22"/>
                <w:szCs w:val="22"/>
                <w:highlight w:val="yellow"/>
              </w:rPr>
            </w:rPrChange>
          </w:rPr>
          <w:delText>Fig. 3</w:delText>
        </w:r>
        <w:r w:rsidR="00965B81" w:rsidRPr="00BE70D2" w:rsidDel="00AD4D28">
          <w:rPr>
            <w:rFonts w:ascii="Times New Roman" w:hAnsi="Times New Roman" w:cs="Times New Roman"/>
            <w:sz w:val="22"/>
            <w:szCs w:val="22"/>
            <w:highlight w:val="yellow"/>
            <w:rPrChange w:id="6301" w:author="Chen Liao" w:date="2021-06-01T21:13:00Z">
              <w:rPr>
                <w:color w:val="242021"/>
                <w:sz w:val="22"/>
                <w:szCs w:val="22"/>
                <w:highlight w:val="yellow"/>
              </w:rPr>
            </w:rPrChange>
          </w:rPr>
          <w:delText>E</w:delText>
        </w:r>
        <w:r w:rsidR="001F26B9" w:rsidRPr="00BE70D2" w:rsidDel="00AD4D28">
          <w:rPr>
            <w:rFonts w:ascii="Times New Roman" w:hAnsi="Times New Roman" w:cs="Times New Roman"/>
            <w:sz w:val="22"/>
            <w:szCs w:val="22"/>
            <w:rPrChange w:id="6302" w:author="Chen Liao" w:date="2021-06-01T21:13:00Z">
              <w:rPr>
                <w:color w:val="242021"/>
                <w:sz w:val="22"/>
                <w:szCs w:val="22"/>
              </w:rPr>
            </w:rPrChange>
          </w:rPr>
          <w:delText>)</w:delText>
        </w:r>
        <w:r w:rsidR="0053435F" w:rsidRPr="00BE70D2" w:rsidDel="00AD4D28">
          <w:rPr>
            <w:rFonts w:ascii="Times New Roman" w:hAnsi="Times New Roman" w:cs="Times New Roman"/>
            <w:sz w:val="22"/>
            <w:szCs w:val="22"/>
            <w:rPrChange w:id="6303" w:author="Chen Liao" w:date="2021-06-01T21:13:00Z">
              <w:rPr>
                <w:color w:val="242021"/>
                <w:sz w:val="22"/>
                <w:szCs w:val="22"/>
              </w:rPr>
            </w:rPrChange>
          </w:rPr>
          <w:delText xml:space="preserve"> </w:delText>
        </w:r>
        <w:r w:rsidR="00F51E30" w:rsidRPr="00BE70D2" w:rsidDel="00AD4D28">
          <w:rPr>
            <w:rFonts w:ascii="Times New Roman" w:hAnsi="Times New Roman" w:cs="Times New Roman"/>
            <w:sz w:val="22"/>
            <w:szCs w:val="22"/>
            <w:rPrChange w:id="6304" w:author="Chen Liao" w:date="2021-06-01T21:13:00Z">
              <w:rPr>
                <w:color w:val="242021"/>
                <w:sz w:val="22"/>
                <w:szCs w:val="22"/>
              </w:rPr>
            </w:rPrChange>
          </w:rPr>
          <w:delText>abundance</w:delText>
        </w:r>
        <w:r w:rsidR="00004971" w:rsidRPr="00BE70D2" w:rsidDel="00AD4D28">
          <w:rPr>
            <w:rFonts w:ascii="Times New Roman" w:hAnsi="Times New Roman" w:cs="Times New Roman"/>
            <w:sz w:val="22"/>
            <w:szCs w:val="22"/>
            <w:rPrChange w:id="6305" w:author="Chen Liao" w:date="2021-06-01T21:13:00Z">
              <w:rPr>
                <w:color w:val="242021"/>
                <w:sz w:val="22"/>
                <w:szCs w:val="22"/>
              </w:rPr>
            </w:rPrChange>
          </w:rPr>
          <w:delText>s</w:delText>
        </w:r>
        <w:r w:rsidR="00F51E30" w:rsidRPr="00BE70D2" w:rsidDel="00AD4D28">
          <w:rPr>
            <w:rFonts w:ascii="Times New Roman" w:hAnsi="Times New Roman" w:cs="Times New Roman"/>
            <w:sz w:val="22"/>
            <w:szCs w:val="22"/>
            <w:rPrChange w:id="6306" w:author="Chen Liao" w:date="2021-06-01T21:13:00Z">
              <w:rPr>
                <w:color w:val="242021"/>
                <w:sz w:val="22"/>
                <w:szCs w:val="22"/>
              </w:rPr>
            </w:rPrChange>
          </w:rPr>
          <w:delText xml:space="preserve"> of the</w:delText>
        </w:r>
        <w:r w:rsidR="00193E68" w:rsidRPr="00BE70D2" w:rsidDel="00AD4D28">
          <w:rPr>
            <w:rFonts w:ascii="Times New Roman" w:hAnsi="Times New Roman" w:cs="Times New Roman"/>
            <w:sz w:val="22"/>
            <w:szCs w:val="22"/>
            <w:rPrChange w:id="6307" w:author="Chen Liao" w:date="2021-06-01T21:13:00Z">
              <w:rPr>
                <w:color w:val="242021"/>
                <w:sz w:val="22"/>
                <w:szCs w:val="22"/>
              </w:rPr>
            </w:rPrChange>
          </w:rPr>
          <w:delText xml:space="preserve"> </w:delText>
        </w:r>
        <w:r w:rsidR="003E14DF" w:rsidRPr="00BE70D2" w:rsidDel="00AD4D28">
          <w:rPr>
            <w:rFonts w:ascii="Times New Roman" w:hAnsi="Times New Roman" w:cs="Times New Roman"/>
            <w:sz w:val="22"/>
            <w:szCs w:val="22"/>
            <w:rPrChange w:id="6308" w:author="Chen Liao" w:date="2021-06-01T21:13:00Z">
              <w:rPr>
                <w:color w:val="242021"/>
                <w:sz w:val="22"/>
                <w:szCs w:val="22"/>
              </w:rPr>
            </w:rPrChange>
          </w:rPr>
          <w:delText xml:space="preserve">five </w:delText>
        </w:r>
        <w:r w:rsidR="0053435F" w:rsidRPr="00BE70D2" w:rsidDel="00AD4D28">
          <w:rPr>
            <w:rFonts w:ascii="Times New Roman" w:hAnsi="Times New Roman" w:cs="Times New Roman"/>
            <w:sz w:val="22"/>
            <w:szCs w:val="22"/>
            <w:rPrChange w:id="6309" w:author="Chen Liao" w:date="2021-06-01T21:13:00Z">
              <w:rPr>
                <w:color w:val="242021"/>
                <w:sz w:val="22"/>
                <w:szCs w:val="22"/>
              </w:rPr>
            </w:rPrChange>
          </w:rPr>
          <w:delText>inulin</w:delText>
        </w:r>
      </w:del>
      <w:ins w:id="6310" w:author="Chen Liao" w:date="2021-05-29T09:50:00Z">
        <w:r w:rsidR="000D1C4A" w:rsidRPr="00BE70D2">
          <w:rPr>
            <w:rFonts w:ascii="Times New Roman" w:hAnsi="Times New Roman" w:cs="Times New Roman"/>
            <w:sz w:val="22"/>
            <w:szCs w:val="22"/>
            <w:rPrChange w:id="6311" w:author="Chen Liao" w:date="2021-06-01T21:13:00Z">
              <w:rPr>
                <w:rFonts w:ascii="Times New Roman" w:hAnsi="Times New Roman" w:cs="Times New Roman"/>
                <w:sz w:val="22"/>
                <w:szCs w:val="22"/>
              </w:rPr>
            </w:rPrChange>
          </w:rPr>
          <w:t>inulin degrader</w:t>
        </w:r>
        <w:r w:rsidR="00EC0BFE" w:rsidRPr="00BE70D2">
          <w:rPr>
            <w:rFonts w:ascii="Times New Roman" w:hAnsi="Times New Roman" w:cs="Times New Roman"/>
            <w:sz w:val="22"/>
            <w:szCs w:val="22"/>
            <w:rPrChange w:id="6312" w:author="Chen Liao" w:date="2021-06-01T21:13:00Z">
              <w:rPr>
                <w:rFonts w:ascii="Times New Roman" w:hAnsi="Times New Roman" w:cs="Times New Roman"/>
                <w:sz w:val="22"/>
                <w:szCs w:val="22"/>
              </w:rPr>
            </w:rPrChange>
          </w:rPr>
          <w:t>s</w:t>
        </w:r>
      </w:ins>
      <w:ins w:id="6313" w:author="Chen Liao" w:date="2021-06-01T23:25:00Z">
        <w:r w:rsidR="00911EA5">
          <w:rPr>
            <w:rFonts w:ascii="Times New Roman" w:hAnsi="Times New Roman" w:cs="Times New Roman"/>
            <w:sz w:val="22"/>
            <w:szCs w:val="22"/>
          </w:rPr>
          <w:t xml:space="preserve"> as a guild</w:t>
        </w:r>
      </w:ins>
      <w:ins w:id="6314" w:author="Chen Liao" w:date="2021-05-29T09:50:00Z">
        <w:r w:rsidR="00EC0BFE" w:rsidRPr="00BE70D2">
          <w:rPr>
            <w:rFonts w:ascii="Times New Roman" w:hAnsi="Times New Roman" w:cs="Times New Roman"/>
            <w:sz w:val="22"/>
            <w:szCs w:val="22"/>
            <w:rPrChange w:id="6315" w:author="Chen Liao" w:date="2021-06-01T21:13:00Z">
              <w:rPr>
                <w:rFonts w:ascii="Times New Roman" w:hAnsi="Times New Roman" w:cs="Times New Roman"/>
                <w:sz w:val="22"/>
                <w:szCs w:val="22"/>
              </w:rPr>
            </w:rPrChange>
          </w:rPr>
          <w:t xml:space="preserve"> </w:t>
        </w:r>
      </w:ins>
      <w:del w:id="6316" w:author="Chen Liao" w:date="2021-05-29T09:50:00Z">
        <w:r w:rsidR="0053435F" w:rsidRPr="00BE70D2" w:rsidDel="000D1C4A">
          <w:rPr>
            <w:rFonts w:ascii="Times New Roman" w:hAnsi="Times New Roman" w:cs="Times New Roman"/>
            <w:sz w:val="22"/>
            <w:szCs w:val="22"/>
            <w:rPrChange w:id="6317" w:author="Chen Liao" w:date="2021-06-01T21:13:00Z">
              <w:rPr>
                <w:color w:val="242021"/>
                <w:sz w:val="22"/>
                <w:szCs w:val="22"/>
              </w:rPr>
            </w:rPrChange>
          </w:rPr>
          <w:delText xml:space="preserve"> </w:delText>
        </w:r>
      </w:del>
      <w:del w:id="6318" w:author="Chen Liao" w:date="2021-05-29T09:38:00Z">
        <w:r w:rsidR="00193E68" w:rsidRPr="00BE70D2" w:rsidDel="00AD4D28">
          <w:rPr>
            <w:rFonts w:ascii="Times New Roman" w:hAnsi="Times New Roman" w:cs="Times New Roman"/>
            <w:sz w:val="22"/>
            <w:szCs w:val="22"/>
            <w:rPrChange w:id="6319" w:author="Chen Liao" w:date="2021-06-01T21:13:00Z">
              <w:rPr>
                <w:color w:val="242021"/>
                <w:sz w:val="22"/>
                <w:szCs w:val="22"/>
              </w:rPr>
            </w:rPrChange>
          </w:rPr>
          <w:delText>responders</w:delText>
        </w:r>
        <w:r w:rsidR="008654F8" w:rsidRPr="00BE70D2" w:rsidDel="00AD4D28">
          <w:rPr>
            <w:rFonts w:ascii="Times New Roman" w:hAnsi="Times New Roman" w:cs="Times New Roman"/>
            <w:sz w:val="22"/>
            <w:szCs w:val="22"/>
            <w:rPrChange w:id="6320" w:author="Chen Liao" w:date="2021-06-01T21:13:00Z">
              <w:rPr>
                <w:color w:val="242021"/>
                <w:sz w:val="22"/>
                <w:szCs w:val="22"/>
              </w:rPr>
            </w:rPrChange>
          </w:rPr>
          <w:delText xml:space="preserve"> </w:delText>
        </w:r>
      </w:del>
      <w:r w:rsidR="00B2424E" w:rsidRPr="00BE70D2">
        <w:rPr>
          <w:rFonts w:ascii="Times New Roman" w:hAnsi="Times New Roman" w:cs="Times New Roman"/>
          <w:sz w:val="22"/>
          <w:szCs w:val="22"/>
          <w:rPrChange w:id="6321" w:author="Chen Liao" w:date="2021-06-01T21:13:00Z">
            <w:rPr>
              <w:color w:val="242021"/>
              <w:sz w:val="22"/>
              <w:szCs w:val="22"/>
            </w:rPr>
          </w:rPrChange>
        </w:rPr>
        <w:t>dominate</w:t>
      </w:r>
      <w:ins w:id="6322" w:author="Chen Liao" w:date="2021-06-01T23:25:00Z">
        <w:r w:rsidR="00AD5F64">
          <w:rPr>
            <w:rFonts w:ascii="Times New Roman" w:hAnsi="Times New Roman" w:cs="Times New Roman"/>
            <w:sz w:val="22"/>
            <w:szCs w:val="22"/>
          </w:rPr>
          <w:t>d</w:t>
        </w:r>
      </w:ins>
      <w:r w:rsidR="00B2424E" w:rsidRPr="00BE70D2">
        <w:rPr>
          <w:rFonts w:ascii="Times New Roman" w:hAnsi="Times New Roman" w:cs="Times New Roman"/>
          <w:sz w:val="22"/>
          <w:szCs w:val="22"/>
          <w:rPrChange w:id="6323" w:author="Chen Liao" w:date="2021-06-01T21:13:00Z">
            <w:rPr>
              <w:color w:val="242021"/>
              <w:sz w:val="22"/>
              <w:szCs w:val="22"/>
            </w:rPr>
          </w:rPrChange>
        </w:rPr>
        <w:t xml:space="preserve"> the </w:t>
      </w:r>
      <w:del w:id="6324" w:author="Chen Liao" w:date="2021-05-29T09:38:00Z">
        <w:r w:rsidR="00F23729" w:rsidRPr="00BE70D2" w:rsidDel="00AD4D28">
          <w:rPr>
            <w:rFonts w:ascii="Times New Roman" w:hAnsi="Times New Roman" w:cs="Times New Roman"/>
            <w:sz w:val="22"/>
            <w:szCs w:val="22"/>
            <w:rPrChange w:id="6325" w:author="Chen Liao" w:date="2021-06-01T21:13:00Z">
              <w:rPr>
                <w:color w:val="242021"/>
                <w:sz w:val="22"/>
                <w:szCs w:val="22"/>
              </w:rPr>
            </w:rPrChange>
          </w:rPr>
          <w:delText>changes</w:delText>
        </w:r>
        <w:r w:rsidR="00B2424E" w:rsidRPr="00BE70D2" w:rsidDel="00AD4D28">
          <w:rPr>
            <w:rFonts w:ascii="Times New Roman" w:hAnsi="Times New Roman" w:cs="Times New Roman"/>
            <w:sz w:val="22"/>
            <w:szCs w:val="22"/>
            <w:rPrChange w:id="6326" w:author="Chen Liao" w:date="2021-06-01T21:13:00Z">
              <w:rPr>
                <w:color w:val="242021"/>
                <w:sz w:val="22"/>
                <w:szCs w:val="22"/>
              </w:rPr>
            </w:rPrChange>
          </w:rPr>
          <w:delText xml:space="preserve"> of the entire microbiota</w:delText>
        </w:r>
        <w:r w:rsidR="00193E68" w:rsidRPr="00BE70D2" w:rsidDel="00AD4D28">
          <w:rPr>
            <w:rFonts w:ascii="Times New Roman" w:hAnsi="Times New Roman" w:cs="Times New Roman"/>
            <w:sz w:val="22"/>
            <w:szCs w:val="22"/>
            <w:rPrChange w:id="6327" w:author="Chen Liao" w:date="2021-06-01T21:13:00Z">
              <w:rPr>
                <w:color w:val="242021"/>
                <w:sz w:val="22"/>
                <w:szCs w:val="22"/>
              </w:rPr>
            </w:rPrChange>
          </w:rPr>
          <w:delText xml:space="preserve"> </w:delText>
        </w:r>
      </w:del>
      <w:ins w:id="6328" w:author="Chen Liao" w:date="2021-06-01T23:24:00Z">
        <w:r w:rsidR="00FC105C">
          <w:rPr>
            <w:rFonts w:ascii="Times New Roman" w:hAnsi="Times New Roman" w:cs="Times New Roman"/>
            <w:sz w:val="22"/>
            <w:szCs w:val="22"/>
          </w:rPr>
          <w:t xml:space="preserve">response of total </w:t>
        </w:r>
        <w:proofErr w:type="spellStart"/>
        <w:r w:rsidR="00FC105C">
          <w:rPr>
            <w:rFonts w:ascii="Times New Roman" w:hAnsi="Times New Roman" w:cs="Times New Roman"/>
            <w:sz w:val="22"/>
            <w:szCs w:val="22"/>
          </w:rPr>
          <w:t>bioimass</w:t>
        </w:r>
      </w:ins>
      <w:proofErr w:type="spellEnd"/>
      <w:ins w:id="6329" w:author="Chen Liao" w:date="2021-05-29T09:38:00Z">
        <w:r w:rsidR="00AD4D28" w:rsidRPr="00BE70D2">
          <w:rPr>
            <w:rFonts w:ascii="Times New Roman" w:hAnsi="Times New Roman" w:cs="Times New Roman"/>
            <w:sz w:val="22"/>
            <w:szCs w:val="22"/>
            <w:rPrChange w:id="6330" w:author="Chen Liao" w:date="2021-06-01T21:13:00Z">
              <w:rPr>
                <w:rFonts w:ascii="Times New Roman" w:hAnsi="Times New Roman" w:cs="Times New Roman"/>
                <w:sz w:val="22"/>
                <w:szCs w:val="22"/>
              </w:rPr>
            </w:rPrChange>
          </w:rPr>
          <w:t xml:space="preserve"> </w:t>
        </w:r>
      </w:ins>
      <w:r w:rsidR="00B2424E" w:rsidRPr="00BE70D2">
        <w:rPr>
          <w:rFonts w:ascii="Times New Roman" w:hAnsi="Times New Roman" w:cs="Times New Roman"/>
          <w:sz w:val="22"/>
          <w:szCs w:val="22"/>
          <w:rPrChange w:id="6331" w:author="Chen Liao" w:date="2021-06-01T21:13:00Z">
            <w:rPr>
              <w:color w:val="242021"/>
              <w:sz w:val="22"/>
              <w:szCs w:val="22"/>
            </w:rPr>
          </w:rPrChange>
        </w:rPr>
        <w:t>in short-term (Guangdong, Hunan)</w:t>
      </w:r>
      <w:r w:rsidR="005113D2" w:rsidRPr="00BE70D2">
        <w:rPr>
          <w:rFonts w:ascii="Times New Roman" w:hAnsi="Times New Roman" w:cs="Times New Roman"/>
          <w:sz w:val="22"/>
          <w:szCs w:val="22"/>
          <w:rPrChange w:id="6332" w:author="Chen Liao" w:date="2021-06-01T21:13:00Z">
            <w:rPr>
              <w:color w:val="242021"/>
              <w:sz w:val="22"/>
              <w:szCs w:val="22"/>
            </w:rPr>
          </w:rPrChange>
        </w:rPr>
        <w:t>,</w:t>
      </w:r>
      <w:r w:rsidR="00B2424E" w:rsidRPr="00BE70D2">
        <w:rPr>
          <w:rFonts w:ascii="Times New Roman" w:hAnsi="Times New Roman" w:cs="Times New Roman"/>
          <w:sz w:val="22"/>
          <w:szCs w:val="22"/>
          <w:rPrChange w:id="6333" w:author="Chen Liao" w:date="2021-06-01T21:13:00Z">
            <w:rPr>
              <w:color w:val="242021"/>
              <w:sz w:val="22"/>
              <w:szCs w:val="22"/>
            </w:rPr>
          </w:rPrChange>
        </w:rPr>
        <w:t xml:space="preserve"> long-term (Shanghai), or even the entire period of </w:t>
      </w:r>
      <w:del w:id="6334" w:author="Chen Liao" w:date="2021-05-30T04:06:00Z">
        <w:r w:rsidR="00B2424E" w:rsidRPr="00BE70D2" w:rsidDel="00927500">
          <w:rPr>
            <w:rFonts w:ascii="Times New Roman" w:hAnsi="Times New Roman" w:cs="Times New Roman"/>
            <w:sz w:val="22"/>
            <w:szCs w:val="22"/>
            <w:rPrChange w:id="6335" w:author="Chen Liao" w:date="2021-06-01T21:13:00Z">
              <w:rPr>
                <w:color w:val="242021"/>
                <w:sz w:val="22"/>
                <w:szCs w:val="22"/>
              </w:rPr>
            </w:rPrChange>
          </w:rPr>
          <w:delText xml:space="preserve">observation </w:delText>
        </w:r>
      </w:del>
      <w:ins w:id="6336" w:author="Chen Liao" w:date="2021-05-30T04:06:00Z">
        <w:r w:rsidR="00927500" w:rsidRPr="00BE70D2">
          <w:rPr>
            <w:rFonts w:ascii="Times New Roman" w:hAnsi="Times New Roman" w:cs="Times New Roman"/>
            <w:sz w:val="22"/>
            <w:szCs w:val="22"/>
            <w:rPrChange w:id="6337" w:author="Chen Liao" w:date="2021-06-01T21:13:00Z">
              <w:rPr>
                <w:rFonts w:ascii="Times New Roman" w:hAnsi="Times New Roman" w:cs="Times New Roman"/>
                <w:sz w:val="22"/>
                <w:szCs w:val="22"/>
              </w:rPr>
            </w:rPrChange>
          </w:rPr>
          <w:t>study</w:t>
        </w:r>
        <w:r w:rsidR="00927500" w:rsidRPr="00BE70D2">
          <w:rPr>
            <w:rFonts w:ascii="Times New Roman" w:hAnsi="Times New Roman" w:cs="Times New Roman"/>
            <w:sz w:val="22"/>
            <w:szCs w:val="22"/>
            <w:rPrChange w:id="6338" w:author="Chen Liao" w:date="2021-06-01T21:13:00Z">
              <w:rPr>
                <w:color w:val="242021"/>
                <w:sz w:val="22"/>
                <w:szCs w:val="22"/>
              </w:rPr>
            </w:rPrChange>
          </w:rPr>
          <w:t xml:space="preserve"> </w:t>
        </w:r>
      </w:ins>
      <w:r w:rsidR="00B2424E" w:rsidRPr="00BE70D2">
        <w:rPr>
          <w:rFonts w:ascii="Times New Roman" w:hAnsi="Times New Roman" w:cs="Times New Roman"/>
          <w:sz w:val="22"/>
          <w:szCs w:val="22"/>
          <w:rPrChange w:id="6339" w:author="Chen Liao" w:date="2021-06-01T21:13:00Z">
            <w:rPr>
              <w:color w:val="242021"/>
              <w:sz w:val="22"/>
              <w:szCs w:val="22"/>
            </w:rPr>
          </w:rPrChange>
        </w:rPr>
        <w:t>(Beijing)</w:t>
      </w:r>
      <w:r w:rsidR="00EC7735" w:rsidRPr="00BE70D2">
        <w:rPr>
          <w:rFonts w:ascii="Times New Roman" w:hAnsi="Times New Roman" w:cs="Times New Roman"/>
          <w:sz w:val="22"/>
          <w:szCs w:val="22"/>
          <w:rPrChange w:id="6340" w:author="Chen Liao" w:date="2021-06-01T21:13:00Z">
            <w:rPr>
              <w:color w:val="242021"/>
              <w:sz w:val="22"/>
              <w:szCs w:val="22"/>
            </w:rPr>
          </w:rPrChange>
        </w:rPr>
        <w:t>.</w:t>
      </w:r>
      <w:r w:rsidR="00B2424E" w:rsidRPr="00BE70D2">
        <w:rPr>
          <w:rFonts w:ascii="Times New Roman" w:hAnsi="Times New Roman" w:cs="Times New Roman"/>
          <w:sz w:val="22"/>
          <w:szCs w:val="22"/>
          <w:rPrChange w:id="6341" w:author="Chen Liao" w:date="2021-06-01T21:13:00Z">
            <w:rPr>
              <w:color w:val="242021"/>
              <w:sz w:val="22"/>
              <w:szCs w:val="22"/>
            </w:rPr>
          </w:rPrChange>
        </w:rPr>
        <w:t xml:space="preserve"> </w:t>
      </w:r>
      <w:ins w:id="6342" w:author="Chen Liao" w:date="2021-06-01T08:41:00Z">
        <w:r w:rsidR="00AE704A" w:rsidRPr="00BE70D2">
          <w:rPr>
            <w:rFonts w:ascii="Times New Roman" w:hAnsi="Times New Roman" w:cs="Times New Roman"/>
            <w:sz w:val="22"/>
            <w:szCs w:val="22"/>
            <w:rPrChange w:id="6343" w:author="Chen Liao" w:date="2021-06-01T21:13:00Z">
              <w:rPr>
                <w:rFonts w:ascii="Times New Roman" w:hAnsi="Times New Roman" w:cs="Times New Roman"/>
                <w:sz w:val="22"/>
                <w:szCs w:val="22"/>
              </w:rPr>
            </w:rPrChange>
          </w:rPr>
          <w:t xml:space="preserve">The short-term rise in </w:t>
        </w:r>
      </w:ins>
      <w:ins w:id="6344" w:author="Chen Liao" w:date="2021-06-01T08:42:00Z">
        <w:r w:rsidR="004C0967" w:rsidRPr="00BE70D2">
          <w:rPr>
            <w:rFonts w:ascii="Times New Roman" w:hAnsi="Times New Roman" w:cs="Times New Roman"/>
            <w:sz w:val="22"/>
            <w:szCs w:val="22"/>
            <w:rPrChange w:id="6345" w:author="Chen Liao" w:date="2021-06-01T21:13:00Z">
              <w:rPr>
                <w:rFonts w:ascii="Times New Roman" w:hAnsi="Times New Roman" w:cs="Times New Roman"/>
                <w:sz w:val="22"/>
                <w:szCs w:val="22"/>
              </w:rPr>
            </w:rPrChange>
          </w:rPr>
          <w:t>the a</w:t>
        </w:r>
      </w:ins>
      <w:ins w:id="6346" w:author="Chen Liao" w:date="2021-06-01T08:43:00Z">
        <w:r w:rsidR="004C0967" w:rsidRPr="00BE70D2">
          <w:rPr>
            <w:rFonts w:ascii="Times New Roman" w:hAnsi="Times New Roman" w:cs="Times New Roman"/>
            <w:sz w:val="22"/>
            <w:szCs w:val="22"/>
            <w:rPrChange w:id="6347" w:author="Chen Liao" w:date="2021-06-01T21:13:00Z">
              <w:rPr>
                <w:rFonts w:ascii="Times New Roman" w:hAnsi="Times New Roman" w:cs="Times New Roman"/>
                <w:sz w:val="22"/>
                <w:szCs w:val="22"/>
              </w:rPr>
            </w:rPrChange>
          </w:rPr>
          <w:t>bsolute</w:t>
        </w:r>
      </w:ins>
      <w:ins w:id="6348" w:author="Chen Liao" w:date="2021-06-01T08:42:00Z">
        <w:r w:rsidR="004C0967" w:rsidRPr="00BE70D2">
          <w:rPr>
            <w:rFonts w:ascii="Times New Roman" w:hAnsi="Times New Roman" w:cs="Times New Roman"/>
            <w:sz w:val="22"/>
            <w:szCs w:val="22"/>
            <w:rPrChange w:id="6349" w:author="Chen Liao" w:date="2021-06-01T21:13:00Z">
              <w:rPr>
                <w:rFonts w:ascii="Times New Roman" w:hAnsi="Times New Roman" w:cs="Times New Roman"/>
                <w:sz w:val="22"/>
                <w:szCs w:val="22"/>
              </w:rPr>
            </w:rPrChange>
          </w:rPr>
          <w:t xml:space="preserve"> abundance of </w:t>
        </w:r>
      </w:ins>
      <w:ins w:id="6350" w:author="Chen Liao" w:date="2021-06-01T08:41:00Z">
        <w:r w:rsidR="00AE704A" w:rsidRPr="00BE70D2">
          <w:rPr>
            <w:rFonts w:ascii="Times New Roman" w:hAnsi="Times New Roman" w:cs="Times New Roman"/>
            <w:sz w:val="22"/>
            <w:szCs w:val="22"/>
            <w:rPrChange w:id="6351" w:author="Chen Liao" w:date="2021-06-01T21:13:00Z">
              <w:rPr>
                <w:rFonts w:ascii="Times New Roman" w:hAnsi="Times New Roman" w:cs="Times New Roman"/>
                <w:sz w:val="22"/>
                <w:szCs w:val="22"/>
              </w:rPr>
            </w:rPrChange>
          </w:rPr>
          <w:t>only a few bacteria</w:t>
        </w:r>
      </w:ins>
      <w:ins w:id="6352" w:author="Chen Liao" w:date="2021-06-01T08:44:00Z">
        <w:r w:rsidR="004C0967" w:rsidRPr="00BE70D2">
          <w:rPr>
            <w:rFonts w:ascii="Times New Roman" w:hAnsi="Times New Roman" w:cs="Times New Roman"/>
            <w:sz w:val="22"/>
            <w:szCs w:val="22"/>
            <w:rPrChange w:id="6353" w:author="Chen Liao" w:date="2021-06-01T21:13:00Z">
              <w:rPr>
                <w:rFonts w:ascii="Times New Roman" w:hAnsi="Times New Roman" w:cs="Times New Roman"/>
                <w:sz w:val="22"/>
                <w:szCs w:val="22"/>
              </w:rPr>
            </w:rPrChange>
          </w:rPr>
          <w:t xml:space="preserve"> </w:t>
        </w:r>
      </w:ins>
      <w:ins w:id="6354" w:author="Chen Liao" w:date="2021-06-01T23:25:00Z">
        <w:r w:rsidR="00015D8A">
          <w:rPr>
            <w:rFonts w:ascii="Times New Roman" w:hAnsi="Times New Roman" w:cs="Times New Roman"/>
            <w:sz w:val="22"/>
            <w:szCs w:val="22"/>
          </w:rPr>
          <w:t>corresponds to</w:t>
        </w:r>
      </w:ins>
      <w:ins w:id="6355" w:author="Chen Liao" w:date="2021-06-01T08:40:00Z">
        <w:r w:rsidR="001A07B1" w:rsidRPr="00BE70D2">
          <w:rPr>
            <w:rFonts w:ascii="Times New Roman" w:hAnsi="Times New Roman" w:cs="Times New Roman"/>
            <w:sz w:val="22"/>
            <w:szCs w:val="22"/>
            <w:rPrChange w:id="6356" w:author="Chen Liao" w:date="2021-06-01T21:13:00Z">
              <w:rPr>
                <w:color w:val="000000" w:themeColor="text1"/>
                <w:sz w:val="22"/>
                <w:szCs w:val="22"/>
              </w:rPr>
            </w:rPrChange>
          </w:rPr>
          <w:t xml:space="preserve"> the initial drop of the gut microbiota </w:t>
        </w:r>
      </w:ins>
      <w:ins w:id="6357" w:author="Chen Liao" w:date="2021-06-01T08:44:00Z">
        <w:r w:rsidR="00C27156" w:rsidRPr="00BE70D2">
          <w:rPr>
            <w:rFonts w:ascii="Times New Roman" w:hAnsi="Times New Roman" w:cs="Times New Roman"/>
            <w:sz w:val="22"/>
            <w:szCs w:val="22"/>
            <w:rPrChange w:id="6358" w:author="Chen Liao" w:date="2021-06-01T21:13:00Z">
              <w:rPr>
                <w:rFonts w:ascii="Times New Roman" w:hAnsi="Times New Roman" w:cs="Times New Roman"/>
                <w:sz w:val="22"/>
                <w:szCs w:val="22"/>
              </w:rPr>
            </w:rPrChange>
          </w:rPr>
          <w:t>bio</w:t>
        </w:r>
      </w:ins>
      <w:ins w:id="6359" w:author="Chen Liao" w:date="2021-06-01T08:40:00Z">
        <w:r w:rsidR="001A07B1" w:rsidRPr="00BE70D2">
          <w:rPr>
            <w:rFonts w:ascii="Times New Roman" w:hAnsi="Times New Roman" w:cs="Times New Roman"/>
            <w:sz w:val="22"/>
            <w:szCs w:val="22"/>
            <w:rPrChange w:id="6360" w:author="Chen Liao" w:date="2021-06-01T21:13:00Z">
              <w:rPr>
                <w:color w:val="000000" w:themeColor="text1"/>
                <w:sz w:val="22"/>
                <w:szCs w:val="22"/>
              </w:rPr>
            </w:rPrChange>
          </w:rPr>
          <w:t xml:space="preserve">diversity </w:t>
        </w:r>
      </w:ins>
      <w:ins w:id="6361" w:author="Chen Liao" w:date="2021-06-01T08:42:00Z">
        <w:r w:rsidR="004C0967" w:rsidRPr="00BE70D2">
          <w:rPr>
            <w:rFonts w:ascii="Times New Roman" w:hAnsi="Times New Roman" w:cs="Times New Roman"/>
            <w:sz w:val="22"/>
            <w:szCs w:val="22"/>
            <w:rPrChange w:id="6362" w:author="Chen Liao" w:date="2021-06-01T21:13:00Z">
              <w:rPr>
                <w:rFonts w:ascii="Times New Roman" w:hAnsi="Times New Roman" w:cs="Times New Roman"/>
                <w:sz w:val="22"/>
                <w:szCs w:val="22"/>
              </w:rPr>
            </w:rPrChange>
          </w:rPr>
          <w:t xml:space="preserve">soon </w:t>
        </w:r>
      </w:ins>
      <w:ins w:id="6363" w:author="Chen Liao" w:date="2021-06-01T08:40:00Z">
        <w:r w:rsidR="001A07B1" w:rsidRPr="00BE70D2">
          <w:rPr>
            <w:rFonts w:ascii="Times New Roman" w:hAnsi="Times New Roman" w:cs="Times New Roman"/>
            <w:sz w:val="22"/>
            <w:szCs w:val="22"/>
            <w:rPrChange w:id="6364" w:author="Chen Liao" w:date="2021-06-01T21:13:00Z">
              <w:rPr>
                <w:color w:val="000000" w:themeColor="text1"/>
                <w:sz w:val="22"/>
                <w:szCs w:val="22"/>
              </w:rPr>
            </w:rPrChange>
          </w:rPr>
          <w:t xml:space="preserve">after </w:t>
        </w:r>
      </w:ins>
      <w:ins w:id="6365" w:author="Chen Liao" w:date="2021-06-01T08:44:00Z">
        <w:r w:rsidR="00C27156" w:rsidRPr="00BE70D2">
          <w:rPr>
            <w:rFonts w:ascii="Times New Roman" w:hAnsi="Times New Roman" w:cs="Times New Roman"/>
            <w:sz w:val="22"/>
            <w:szCs w:val="22"/>
            <w:rPrChange w:id="6366" w:author="Chen Liao" w:date="2021-06-01T21:13:00Z">
              <w:rPr>
                <w:rFonts w:ascii="Times New Roman" w:hAnsi="Times New Roman" w:cs="Times New Roman"/>
                <w:sz w:val="22"/>
                <w:szCs w:val="22"/>
              </w:rPr>
            </w:rPrChange>
          </w:rPr>
          <w:t>the</w:t>
        </w:r>
      </w:ins>
      <w:ins w:id="6367" w:author="Chen Liao" w:date="2021-06-01T08:40:00Z">
        <w:r w:rsidR="001A07B1" w:rsidRPr="00BE70D2">
          <w:rPr>
            <w:rFonts w:ascii="Times New Roman" w:hAnsi="Times New Roman" w:cs="Times New Roman"/>
            <w:sz w:val="22"/>
            <w:szCs w:val="22"/>
            <w:rPrChange w:id="6368" w:author="Chen Liao" w:date="2021-06-01T21:13:00Z">
              <w:rPr>
                <w:color w:val="000000" w:themeColor="text1"/>
                <w:sz w:val="22"/>
                <w:szCs w:val="22"/>
              </w:rPr>
            </w:rPrChange>
          </w:rPr>
          <w:t xml:space="preserve"> intervention (</w:t>
        </w:r>
        <w:r w:rsidR="001A07B1" w:rsidRPr="00BE70D2">
          <w:rPr>
            <w:rFonts w:ascii="Times New Roman" w:hAnsi="Times New Roman" w:cs="Times New Roman"/>
            <w:sz w:val="22"/>
            <w:szCs w:val="22"/>
            <w:highlight w:val="yellow"/>
            <w:rPrChange w:id="6369" w:author="Chen Liao" w:date="2021-06-01T21:13:00Z">
              <w:rPr>
                <w:color w:val="000000" w:themeColor="text1"/>
                <w:sz w:val="22"/>
                <w:szCs w:val="22"/>
                <w:highlight w:val="yellow"/>
              </w:rPr>
            </w:rPrChange>
          </w:rPr>
          <w:t>Fig. 2B</w:t>
        </w:r>
        <w:r w:rsidR="001A07B1" w:rsidRPr="00BE70D2">
          <w:rPr>
            <w:rFonts w:ascii="Times New Roman" w:hAnsi="Times New Roman" w:cs="Times New Roman"/>
            <w:sz w:val="22"/>
            <w:szCs w:val="22"/>
            <w:rPrChange w:id="6370" w:author="Chen Liao" w:date="2021-06-01T21:13:00Z">
              <w:rPr>
                <w:color w:val="000000" w:themeColor="text1"/>
                <w:sz w:val="22"/>
                <w:szCs w:val="22"/>
              </w:rPr>
            </w:rPrChange>
          </w:rPr>
          <w:t xml:space="preserve">). </w:t>
        </w:r>
        <w:r w:rsidR="001A07B1" w:rsidRPr="00BE70D2">
          <w:rPr>
            <w:rFonts w:ascii="Times New Roman" w:hAnsi="Times New Roman" w:cs="Times New Roman"/>
            <w:sz w:val="22"/>
            <w:szCs w:val="22"/>
            <w:rPrChange w:id="6371" w:author="Chen Liao" w:date="2021-06-01T21:13:00Z">
              <w:rPr>
                <w:rFonts w:ascii="Times New Roman" w:hAnsi="Times New Roman" w:cs="Times New Roman"/>
                <w:sz w:val="22"/>
                <w:szCs w:val="22"/>
              </w:rPr>
            </w:rPrChange>
          </w:rPr>
          <w:t>More i</w:t>
        </w:r>
      </w:ins>
      <w:ins w:id="6372" w:author="Chen Liao" w:date="2021-05-30T03:18:00Z">
        <w:r w:rsidR="00A3086B" w:rsidRPr="00BE70D2">
          <w:rPr>
            <w:rFonts w:ascii="Times New Roman" w:hAnsi="Times New Roman" w:cs="Times New Roman"/>
            <w:sz w:val="22"/>
            <w:szCs w:val="22"/>
            <w:rPrChange w:id="6373" w:author="Chen Liao" w:date="2021-06-01T21:13:00Z">
              <w:rPr>
                <w:rFonts w:ascii="Times New Roman" w:hAnsi="Times New Roman" w:cs="Times New Roman"/>
                <w:sz w:val="22"/>
                <w:szCs w:val="22"/>
              </w:rPr>
            </w:rPrChange>
          </w:rPr>
          <w:t xml:space="preserve">nterestingly, both Hunan and Shanghai mice showed individualized responses of </w:t>
        </w:r>
      </w:ins>
      <w:ins w:id="6374" w:author="Chen Liao" w:date="2021-05-30T04:10:00Z">
        <w:r w:rsidR="00610AA2" w:rsidRPr="00BE70D2">
          <w:rPr>
            <w:rFonts w:ascii="Times New Roman" w:hAnsi="Times New Roman" w:cs="Times New Roman"/>
            <w:sz w:val="22"/>
            <w:szCs w:val="22"/>
            <w:rPrChange w:id="6375" w:author="Chen Liao" w:date="2021-06-01T21:13:00Z">
              <w:rPr>
                <w:rFonts w:ascii="Times New Roman" w:hAnsi="Times New Roman" w:cs="Times New Roman"/>
                <w:sz w:val="22"/>
                <w:szCs w:val="22"/>
              </w:rPr>
            </w:rPrChange>
          </w:rPr>
          <w:t xml:space="preserve">several inulin responders and the </w:t>
        </w:r>
      </w:ins>
      <w:ins w:id="6376" w:author="Chen Liao" w:date="2021-05-30T04:11:00Z">
        <w:r w:rsidR="00610AA2" w:rsidRPr="00BE70D2">
          <w:rPr>
            <w:rFonts w:ascii="Times New Roman" w:hAnsi="Times New Roman" w:cs="Times New Roman"/>
            <w:sz w:val="22"/>
            <w:szCs w:val="22"/>
            <w:rPrChange w:id="6377" w:author="Chen Liao" w:date="2021-06-01T21:13:00Z">
              <w:rPr>
                <w:rFonts w:ascii="Times New Roman" w:hAnsi="Times New Roman" w:cs="Times New Roman"/>
                <w:sz w:val="22"/>
                <w:szCs w:val="22"/>
              </w:rPr>
            </w:rPrChange>
          </w:rPr>
          <w:t xml:space="preserve">reason of </w:t>
        </w:r>
      </w:ins>
      <w:ins w:id="6378" w:author="Chen Liao" w:date="2021-05-30T04:10:00Z">
        <w:r w:rsidR="00610AA2" w:rsidRPr="00BE70D2">
          <w:rPr>
            <w:rFonts w:ascii="Times New Roman" w:hAnsi="Times New Roman" w:cs="Times New Roman"/>
            <w:sz w:val="22"/>
            <w:szCs w:val="22"/>
            <w:rPrChange w:id="6379" w:author="Chen Liao" w:date="2021-06-01T21:13:00Z">
              <w:rPr>
                <w:rFonts w:ascii="Times New Roman" w:hAnsi="Times New Roman" w:cs="Times New Roman"/>
                <w:sz w:val="22"/>
                <w:szCs w:val="22"/>
              </w:rPr>
            </w:rPrChange>
          </w:rPr>
          <w:t>individuality is</w:t>
        </w:r>
      </w:ins>
      <w:ins w:id="6380" w:author="Chen Liao" w:date="2021-05-30T04:11:00Z">
        <w:r w:rsidR="00610AA2" w:rsidRPr="00BE70D2">
          <w:rPr>
            <w:rFonts w:ascii="Times New Roman" w:hAnsi="Times New Roman" w:cs="Times New Roman"/>
            <w:sz w:val="22"/>
            <w:szCs w:val="22"/>
            <w:rPrChange w:id="6381" w:author="Chen Liao" w:date="2021-06-01T21:13:00Z">
              <w:rPr>
                <w:rFonts w:ascii="Times New Roman" w:hAnsi="Times New Roman" w:cs="Times New Roman"/>
                <w:sz w:val="22"/>
                <w:szCs w:val="22"/>
              </w:rPr>
            </w:rPrChange>
          </w:rPr>
          <w:t xml:space="preserve"> linked to their baseline levels </w:t>
        </w:r>
      </w:ins>
      <w:ins w:id="6382" w:author="Chen Liao" w:date="2021-05-30T04:06:00Z">
        <w:r w:rsidR="00020B48" w:rsidRPr="00BE70D2">
          <w:rPr>
            <w:rFonts w:ascii="Times New Roman" w:hAnsi="Times New Roman" w:cs="Times New Roman"/>
            <w:sz w:val="22"/>
            <w:szCs w:val="22"/>
            <w:rPrChange w:id="6383" w:author="Chen Liao" w:date="2021-06-01T21:13:00Z">
              <w:rPr>
                <w:rFonts w:ascii="Times New Roman" w:hAnsi="Times New Roman" w:cs="Times New Roman"/>
                <w:sz w:val="22"/>
                <w:szCs w:val="22"/>
              </w:rPr>
            </w:rPrChange>
          </w:rPr>
          <w:t>(</w:t>
        </w:r>
        <w:r w:rsidR="00020B48" w:rsidRPr="00BE70D2">
          <w:rPr>
            <w:rFonts w:ascii="Times New Roman" w:hAnsi="Times New Roman" w:cs="Times New Roman"/>
            <w:sz w:val="22"/>
            <w:szCs w:val="22"/>
            <w:highlight w:val="yellow"/>
            <w:rPrChange w:id="6384" w:author="Chen Liao" w:date="2021-06-01T21:13:00Z">
              <w:rPr>
                <w:rFonts w:ascii="Times New Roman" w:hAnsi="Times New Roman" w:cs="Times New Roman"/>
                <w:sz w:val="22"/>
                <w:szCs w:val="22"/>
              </w:rPr>
            </w:rPrChange>
          </w:rPr>
          <w:t>Fig. 4D</w:t>
        </w:r>
        <w:r w:rsidR="00020B48" w:rsidRPr="00BE70D2">
          <w:rPr>
            <w:rFonts w:ascii="Times New Roman" w:hAnsi="Times New Roman" w:cs="Times New Roman"/>
            <w:sz w:val="22"/>
            <w:szCs w:val="22"/>
            <w:rPrChange w:id="6385" w:author="Chen Liao" w:date="2021-06-01T21:13:00Z">
              <w:rPr>
                <w:rFonts w:ascii="Times New Roman" w:hAnsi="Times New Roman" w:cs="Times New Roman"/>
                <w:sz w:val="22"/>
                <w:szCs w:val="22"/>
              </w:rPr>
            </w:rPrChange>
          </w:rPr>
          <w:t>)</w:t>
        </w:r>
      </w:ins>
      <w:ins w:id="6386" w:author="Chen Liao" w:date="2021-05-30T03:19:00Z">
        <w:r w:rsidR="00A3086B" w:rsidRPr="00BE70D2">
          <w:rPr>
            <w:rFonts w:ascii="Times New Roman" w:hAnsi="Times New Roman" w:cs="Times New Roman"/>
            <w:sz w:val="22"/>
            <w:szCs w:val="22"/>
            <w:rPrChange w:id="6387" w:author="Chen Liao" w:date="2021-06-01T21:13:00Z">
              <w:rPr>
                <w:rFonts w:ascii="Times New Roman" w:hAnsi="Times New Roman" w:cs="Times New Roman"/>
                <w:sz w:val="22"/>
                <w:szCs w:val="22"/>
              </w:rPr>
            </w:rPrChange>
          </w:rPr>
          <w:t xml:space="preserve">. </w:t>
        </w:r>
      </w:ins>
      <w:ins w:id="6388" w:author="Chen Liao" w:date="2021-05-30T04:11:00Z">
        <w:r w:rsidR="00A144BD" w:rsidRPr="00BE70D2">
          <w:rPr>
            <w:rFonts w:ascii="Times New Roman" w:hAnsi="Times New Roman" w:cs="Times New Roman"/>
            <w:sz w:val="22"/>
            <w:szCs w:val="22"/>
            <w:rPrChange w:id="6389" w:author="Chen Liao" w:date="2021-06-01T21:13:00Z">
              <w:rPr>
                <w:rFonts w:ascii="Times New Roman" w:hAnsi="Times New Roman" w:cs="Times New Roman"/>
                <w:sz w:val="22"/>
                <w:szCs w:val="22"/>
              </w:rPr>
            </w:rPrChange>
          </w:rPr>
          <w:t>For example, t</w:t>
        </w:r>
      </w:ins>
      <w:ins w:id="6390" w:author="Chen Liao" w:date="2021-05-30T03:19:00Z">
        <w:r w:rsidR="00A3086B" w:rsidRPr="00BE70D2">
          <w:rPr>
            <w:rFonts w:ascii="Times New Roman" w:hAnsi="Times New Roman" w:cs="Times New Roman"/>
            <w:color w:val="000000" w:themeColor="text1"/>
            <w:sz w:val="22"/>
            <w:szCs w:val="22"/>
            <w:rPrChange w:id="6391" w:author="Chen Liao" w:date="2021-06-01T21:13:00Z">
              <w:rPr>
                <w:rFonts w:ascii="Times New Roman" w:hAnsi="Times New Roman" w:cs="Times New Roman"/>
                <w:color w:val="000000" w:themeColor="text1"/>
                <w:sz w:val="22"/>
                <w:szCs w:val="22"/>
              </w:rPr>
            </w:rPrChange>
          </w:rPr>
          <w:t xml:space="preserve">he abundances of </w:t>
        </w:r>
        <w:r w:rsidR="00A3086B" w:rsidRPr="00BE70D2">
          <w:rPr>
            <w:rFonts w:ascii="Times New Roman" w:hAnsi="Times New Roman" w:cs="Times New Roman"/>
            <w:i/>
            <w:iCs/>
            <w:sz w:val="22"/>
            <w:szCs w:val="22"/>
            <w:rPrChange w:id="6392" w:author="Chen Liao" w:date="2021-06-01T21:13:00Z">
              <w:rPr>
                <w:rFonts w:ascii="Times New Roman" w:hAnsi="Times New Roman" w:cs="Times New Roman"/>
                <w:i/>
                <w:iCs/>
                <w:sz w:val="22"/>
                <w:szCs w:val="22"/>
              </w:rPr>
            </w:rPrChange>
          </w:rPr>
          <w:t xml:space="preserve">A. </w:t>
        </w:r>
        <w:proofErr w:type="spellStart"/>
        <w:r w:rsidR="00A3086B" w:rsidRPr="00BE70D2">
          <w:rPr>
            <w:rFonts w:ascii="Times New Roman" w:hAnsi="Times New Roman" w:cs="Times New Roman"/>
            <w:i/>
            <w:iCs/>
            <w:sz w:val="22"/>
            <w:szCs w:val="22"/>
            <w:rPrChange w:id="6393" w:author="Chen Liao" w:date="2021-06-01T21:13:00Z">
              <w:rPr>
                <w:rFonts w:ascii="Times New Roman" w:hAnsi="Times New Roman" w:cs="Times New Roman"/>
                <w:i/>
                <w:iCs/>
                <w:sz w:val="22"/>
                <w:szCs w:val="22"/>
              </w:rPr>
            </w:rPrChange>
          </w:rPr>
          <w:t>municiphila</w:t>
        </w:r>
        <w:proofErr w:type="spellEnd"/>
        <w:r w:rsidR="00A3086B" w:rsidRPr="00BE70D2">
          <w:rPr>
            <w:rFonts w:ascii="Times New Roman" w:hAnsi="Times New Roman" w:cs="Times New Roman"/>
            <w:sz w:val="22"/>
            <w:szCs w:val="22"/>
            <w:rPrChange w:id="6394" w:author="Chen Liao" w:date="2021-06-01T21:13:00Z">
              <w:rPr>
                <w:rFonts w:ascii="Times New Roman" w:hAnsi="Times New Roman" w:cs="Times New Roman"/>
                <w:sz w:val="22"/>
                <w:szCs w:val="22"/>
              </w:rPr>
            </w:rPrChange>
          </w:rPr>
          <w:t xml:space="preserve"> and </w:t>
        </w:r>
        <w:r w:rsidR="00A3086B" w:rsidRPr="00BE70D2">
          <w:rPr>
            <w:rFonts w:ascii="Times New Roman" w:hAnsi="Times New Roman" w:cs="Times New Roman"/>
            <w:i/>
            <w:iCs/>
            <w:sz w:val="22"/>
            <w:szCs w:val="22"/>
            <w:rPrChange w:id="6395" w:author="Chen Liao" w:date="2021-06-01T21:13:00Z">
              <w:rPr>
                <w:rFonts w:ascii="Times New Roman" w:hAnsi="Times New Roman" w:cs="Times New Roman"/>
                <w:i/>
                <w:iCs/>
                <w:sz w:val="22"/>
                <w:szCs w:val="22"/>
              </w:rPr>
            </w:rPrChange>
          </w:rPr>
          <w:t xml:space="preserve">B. </w:t>
        </w:r>
        <w:proofErr w:type="spellStart"/>
        <w:r w:rsidR="00A3086B" w:rsidRPr="00BE70D2">
          <w:rPr>
            <w:rFonts w:ascii="Times New Roman" w:hAnsi="Times New Roman" w:cs="Times New Roman"/>
            <w:i/>
            <w:iCs/>
            <w:sz w:val="22"/>
            <w:szCs w:val="22"/>
            <w:rPrChange w:id="6396" w:author="Chen Liao" w:date="2021-06-01T21:13:00Z">
              <w:rPr>
                <w:rFonts w:ascii="Times New Roman" w:hAnsi="Times New Roman" w:cs="Times New Roman"/>
                <w:i/>
                <w:iCs/>
                <w:sz w:val="22"/>
                <w:szCs w:val="22"/>
              </w:rPr>
            </w:rPrChange>
          </w:rPr>
          <w:t>uniformis</w:t>
        </w:r>
        <w:proofErr w:type="spellEnd"/>
        <w:r w:rsidR="00A3086B" w:rsidRPr="00BE70D2">
          <w:rPr>
            <w:rFonts w:ascii="Times New Roman" w:hAnsi="Times New Roman" w:cs="Times New Roman"/>
            <w:sz w:val="22"/>
            <w:szCs w:val="22"/>
            <w:rPrChange w:id="6397" w:author="Chen Liao" w:date="2021-06-01T21:13:00Z">
              <w:rPr>
                <w:rFonts w:ascii="Times New Roman" w:hAnsi="Times New Roman" w:cs="Times New Roman"/>
                <w:sz w:val="22"/>
                <w:szCs w:val="22"/>
              </w:rPr>
            </w:rPrChange>
          </w:rPr>
          <w:t xml:space="preserve"> increased</w:t>
        </w:r>
      </w:ins>
      <w:ins w:id="6398" w:author="Chen Liao" w:date="2021-06-01T23:28:00Z">
        <w:r w:rsidR="00606B27">
          <w:rPr>
            <w:rFonts w:ascii="Times New Roman" w:hAnsi="Times New Roman" w:cs="Times New Roman"/>
            <w:sz w:val="22"/>
            <w:szCs w:val="22"/>
          </w:rPr>
          <w:t xml:space="preserve"> mostly </w:t>
        </w:r>
      </w:ins>
      <w:ins w:id="6399" w:author="Chen Liao" w:date="2021-05-30T03:19:00Z">
        <w:r w:rsidR="00A3086B" w:rsidRPr="00BE70D2">
          <w:rPr>
            <w:rFonts w:ascii="Times New Roman" w:hAnsi="Times New Roman" w:cs="Times New Roman"/>
            <w:sz w:val="22"/>
            <w:szCs w:val="22"/>
            <w:rPrChange w:id="6400" w:author="Chen Liao" w:date="2021-06-01T21:13:00Z">
              <w:rPr>
                <w:rFonts w:ascii="Times New Roman" w:hAnsi="Times New Roman" w:cs="Times New Roman"/>
                <w:sz w:val="22"/>
                <w:szCs w:val="22"/>
              </w:rPr>
            </w:rPrChange>
          </w:rPr>
          <w:t xml:space="preserve">in Hunan mice </w:t>
        </w:r>
      </w:ins>
      <w:ins w:id="6401" w:author="Chen Liao" w:date="2021-06-01T23:27:00Z">
        <w:r w:rsidR="00606B27">
          <w:rPr>
            <w:rFonts w:ascii="Times New Roman" w:hAnsi="Times New Roman" w:cs="Times New Roman"/>
            <w:sz w:val="22"/>
            <w:szCs w:val="22"/>
          </w:rPr>
          <w:t>(</w:t>
        </w:r>
        <w:r w:rsidR="00606B27" w:rsidRPr="00606B27">
          <w:rPr>
            <w:rFonts w:ascii="Times New Roman" w:hAnsi="Times New Roman" w:cs="Times New Roman"/>
            <w:sz w:val="22"/>
            <w:szCs w:val="22"/>
            <w:highlight w:val="yellow"/>
            <w:rPrChange w:id="6402" w:author="Chen Liao" w:date="2021-06-01T23:27:00Z">
              <w:rPr>
                <w:rFonts w:ascii="Times New Roman" w:hAnsi="Times New Roman" w:cs="Times New Roman"/>
                <w:sz w:val="22"/>
                <w:szCs w:val="22"/>
              </w:rPr>
            </w:rPrChange>
          </w:rPr>
          <w:t>Fig. S8</w:t>
        </w:r>
        <w:r w:rsidR="00606B27">
          <w:rPr>
            <w:rFonts w:ascii="Times New Roman" w:hAnsi="Times New Roman" w:cs="Times New Roman"/>
            <w:sz w:val="22"/>
            <w:szCs w:val="22"/>
          </w:rPr>
          <w:t xml:space="preserve">) </w:t>
        </w:r>
      </w:ins>
      <w:ins w:id="6403" w:author="Chen Liao" w:date="2021-05-30T03:19:00Z">
        <w:r w:rsidR="00A3086B" w:rsidRPr="00BE70D2">
          <w:rPr>
            <w:rFonts w:ascii="Times New Roman" w:hAnsi="Times New Roman" w:cs="Times New Roman"/>
            <w:sz w:val="22"/>
            <w:szCs w:val="22"/>
            <w:rPrChange w:id="6404" w:author="Chen Liao" w:date="2021-06-01T21:13:00Z">
              <w:rPr>
                <w:rFonts w:ascii="Times New Roman" w:hAnsi="Times New Roman" w:cs="Times New Roman"/>
                <w:sz w:val="22"/>
                <w:szCs w:val="22"/>
              </w:rPr>
            </w:rPrChange>
          </w:rPr>
          <w:t>which also contain highest abundance of the two species in their baseline samples</w:t>
        </w:r>
      </w:ins>
      <w:ins w:id="6405" w:author="Chen Liao" w:date="2021-05-30T03:45:00Z">
        <w:r w:rsidR="00CE1C22" w:rsidRPr="00BE70D2">
          <w:rPr>
            <w:rFonts w:ascii="Times New Roman" w:hAnsi="Times New Roman" w:cs="Times New Roman"/>
            <w:sz w:val="22"/>
            <w:szCs w:val="22"/>
            <w:rPrChange w:id="6406" w:author="Chen Liao" w:date="2021-06-01T21:13:00Z">
              <w:rPr>
                <w:rFonts w:ascii="Times New Roman" w:hAnsi="Times New Roman" w:cs="Times New Roman"/>
                <w:sz w:val="22"/>
                <w:szCs w:val="22"/>
              </w:rPr>
            </w:rPrChange>
          </w:rPr>
          <w:t xml:space="preserve"> (</w:t>
        </w:r>
      </w:ins>
      <w:ins w:id="6407" w:author="Chen Liao" w:date="2021-05-30T04:12:00Z">
        <w:r w:rsidR="00E65812" w:rsidRPr="00BE70D2">
          <w:rPr>
            <w:rFonts w:ascii="Times New Roman" w:hAnsi="Times New Roman" w:cs="Times New Roman"/>
            <w:sz w:val="22"/>
            <w:szCs w:val="22"/>
            <w:rPrChange w:id="6408" w:author="Chen Liao" w:date="2021-06-01T21:13:00Z">
              <w:rPr>
                <w:rFonts w:ascii="Times New Roman" w:hAnsi="Times New Roman" w:cs="Times New Roman"/>
                <w:sz w:val="22"/>
                <w:szCs w:val="22"/>
              </w:rPr>
            </w:rPrChange>
          </w:rPr>
          <w:t xml:space="preserve">dark yellow </w:t>
        </w:r>
      </w:ins>
      <w:ins w:id="6409" w:author="Chen Liao" w:date="2021-06-02T01:16:00Z">
        <w:r w:rsidR="00E2522D">
          <w:rPr>
            <w:rFonts w:ascii="Times New Roman" w:hAnsi="Times New Roman" w:cs="Times New Roman"/>
            <w:sz w:val="22"/>
            <w:szCs w:val="22"/>
          </w:rPr>
          <w:t>box frame</w:t>
        </w:r>
      </w:ins>
      <w:ins w:id="6410" w:author="Chen Liao" w:date="2021-06-01T23:29:00Z">
        <w:r w:rsidR="00606B27">
          <w:rPr>
            <w:rFonts w:ascii="Times New Roman" w:hAnsi="Times New Roman" w:cs="Times New Roman"/>
            <w:sz w:val="22"/>
            <w:szCs w:val="22"/>
          </w:rPr>
          <w:t xml:space="preserve">s </w:t>
        </w:r>
      </w:ins>
      <w:ins w:id="6411" w:author="Chen Liao" w:date="2021-05-30T03:45:00Z">
        <w:r w:rsidR="00CE1C22" w:rsidRPr="00BE70D2">
          <w:rPr>
            <w:rFonts w:ascii="Times New Roman" w:hAnsi="Times New Roman" w:cs="Times New Roman"/>
            <w:sz w:val="22"/>
            <w:szCs w:val="22"/>
            <w:rPrChange w:id="6412" w:author="Chen Liao" w:date="2021-06-01T21:13:00Z">
              <w:rPr>
                <w:rFonts w:ascii="Times New Roman" w:hAnsi="Times New Roman" w:cs="Times New Roman"/>
                <w:sz w:val="22"/>
                <w:szCs w:val="22"/>
              </w:rPr>
            </w:rPrChange>
          </w:rPr>
          <w:t>i</w:t>
        </w:r>
      </w:ins>
      <w:ins w:id="6413" w:author="Chen Liao" w:date="2021-05-30T03:46:00Z">
        <w:r w:rsidR="00CE1C22" w:rsidRPr="00BE70D2">
          <w:rPr>
            <w:rFonts w:ascii="Times New Roman" w:hAnsi="Times New Roman" w:cs="Times New Roman"/>
            <w:sz w:val="22"/>
            <w:szCs w:val="22"/>
            <w:rPrChange w:id="6414" w:author="Chen Liao" w:date="2021-06-01T21:13:00Z">
              <w:rPr>
                <w:rFonts w:ascii="Times New Roman" w:hAnsi="Times New Roman" w:cs="Times New Roman"/>
                <w:sz w:val="22"/>
                <w:szCs w:val="22"/>
              </w:rPr>
            </w:rPrChange>
          </w:rPr>
          <w:t xml:space="preserve">n </w:t>
        </w:r>
        <w:r w:rsidR="00CE1C22" w:rsidRPr="00BE70D2">
          <w:rPr>
            <w:rFonts w:ascii="Times New Roman" w:hAnsi="Times New Roman" w:cs="Times New Roman"/>
            <w:sz w:val="22"/>
            <w:szCs w:val="22"/>
            <w:highlight w:val="yellow"/>
            <w:rPrChange w:id="6415" w:author="Chen Liao" w:date="2021-06-01T21:13:00Z">
              <w:rPr>
                <w:rFonts w:ascii="Times New Roman" w:hAnsi="Times New Roman" w:cs="Times New Roman"/>
                <w:sz w:val="22"/>
                <w:szCs w:val="22"/>
              </w:rPr>
            </w:rPrChange>
          </w:rPr>
          <w:t>Fig. 4</w:t>
        </w:r>
      </w:ins>
      <w:ins w:id="6416" w:author="Chen Liao" w:date="2021-05-30T04:06:00Z">
        <w:r w:rsidR="00954B1C" w:rsidRPr="00BE70D2">
          <w:rPr>
            <w:rFonts w:ascii="Times New Roman" w:hAnsi="Times New Roman" w:cs="Times New Roman"/>
            <w:sz w:val="22"/>
            <w:szCs w:val="22"/>
            <w:highlight w:val="yellow"/>
            <w:rPrChange w:id="6417" w:author="Chen Liao" w:date="2021-06-01T21:13:00Z">
              <w:rPr>
                <w:rFonts w:ascii="Times New Roman" w:hAnsi="Times New Roman" w:cs="Times New Roman"/>
                <w:sz w:val="22"/>
                <w:szCs w:val="22"/>
                <w:highlight w:val="yellow"/>
              </w:rPr>
            </w:rPrChange>
          </w:rPr>
          <w:t>E</w:t>
        </w:r>
      </w:ins>
      <w:ins w:id="6418" w:author="Chen Liao" w:date="2021-05-30T03:46:00Z">
        <w:r w:rsidR="00CE1C22" w:rsidRPr="00BE70D2">
          <w:rPr>
            <w:rFonts w:ascii="Times New Roman" w:hAnsi="Times New Roman" w:cs="Times New Roman"/>
            <w:sz w:val="22"/>
            <w:szCs w:val="22"/>
            <w:rPrChange w:id="6419" w:author="Chen Liao" w:date="2021-06-01T21:13:00Z">
              <w:rPr>
                <w:rFonts w:ascii="Times New Roman" w:hAnsi="Times New Roman" w:cs="Times New Roman"/>
                <w:sz w:val="22"/>
                <w:szCs w:val="22"/>
              </w:rPr>
            </w:rPrChange>
          </w:rPr>
          <w:t>)</w:t>
        </w:r>
      </w:ins>
      <w:ins w:id="6420" w:author="Chen Liao" w:date="2021-05-30T03:19:00Z">
        <w:r w:rsidR="00A3086B" w:rsidRPr="00BE70D2">
          <w:rPr>
            <w:rFonts w:ascii="Times New Roman" w:hAnsi="Times New Roman" w:cs="Times New Roman"/>
            <w:sz w:val="22"/>
            <w:szCs w:val="22"/>
            <w:rPrChange w:id="6421" w:author="Chen Liao" w:date="2021-06-01T21:13:00Z">
              <w:rPr>
                <w:rFonts w:ascii="Times New Roman" w:hAnsi="Times New Roman" w:cs="Times New Roman"/>
                <w:sz w:val="22"/>
                <w:szCs w:val="22"/>
              </w:rPr>
            </w:rPrChange>
          </w:rPr>
          <w:t>.</w:t>
        </w:r>
        <w:r w:rsidR="00A3086B" w:rsidRPr="00BE70D2">
          <w:rPr>
            <w:rFonts w:ascii="Times New Roman" w:hAnsi="Times New Roman" w:cs="Times New Roman"/>
            <w:color w:val="000000" w:themeColor="text1"/>
            <w:sz w:val="22"/>
            <w:szCs w:val="22"/>
            <w:rPrChange w:id="6422" w:author="Chen Liao" w:date="2021-06-01T21:13:00Z">
              <w:rPr>
                <w:rFonts w:ascii="Times New Roman" w:hAnsi="Times New Roman" w:cs="Times New Roman"/>
                <w:color w:val="000000" w:themeColor="text1"/>
                <w:sz w:val="22"/>
                <w:szCs w:val="22"/>
              </w:rPr>
            </w:rPrChange>
          </w:rPr>
          <w:t xml:space="preserve"> On the other hand, the extremely low baseline </w:t>
        </w:r>
      </w:ins>
      <w:ins w:id="6423" w:author="Chen Liao" w:date="2021-05-30T04:12:00Z">
        <w:r w:rsidR="00E65812" w:rsidRPr="00BE70D2">
          <w:rPr>
            <w:rFonts w:ascii="Times New Roman" w:hAnsi="Times New Roman" w:cs="Times New Roman"/>
            <w:color w:val="000000" w:themeColor="text1"/>
            <w:sz w:val="22"/>
            <w:szCs w:val="22"/>
            <w:rPrChange w:id="6424" w:author="Chen Liao" w:date="2021-06-01T21:13:00Z">
              <w:rPr>
                <w:rFonts w:ascii="Times New Roman" w:hAnsi="Times New Roman" w:cs="Times New Roman"/>
                <w:color w:val="000000" w:themeColor="text1"/>
                <w:sz w:val="22"/>
                <w:szCs w:val="22"/>
              </w:rPr>
            </w:rPrChange>
          </w:rPr>
          <w:t>abundances</w:t>
        </w:r>
      </w:ins>
      <w:ins w:id="6425" w:author="Chen Liao" w:date="2021-05-30T03:19:00Z">
        <w:r w:rsidR="00A3086B" w:rsidRPr="00BE70D2">
          <w:rPr>
            <w:rFonts w:ascii="Times New Roman" w:hAnsi="Times New Roman" w:cs="Times New Roman"/>
            <w:color w:val="000000" w:themeColor="text1"/>
            <w:sz w:val="22"/>
            <w:szCs w:val="22"/>
            <w:rPrChange w:id="6426" w:author="Chen Liao" w:date="2021-06-01T21:13:00Z">
              <w:rPr>
                <w:rFonts w:ascii="Times New Roman" w:hAnsi="Times New Roman" w:cs="Times New Roman"/>
                <w:color w:val="000000" w:themeColor="text1"/>
                <w:sz w:val="22"/>
                <w:szCs w:val="22"/>
              </w:rPr>
            </w:rPrChange>
          </w:rPr>
          <w:t xml:space="preserve"> of </w:t>
        </w:r>
        <w:r w:rsidR="00A3086B" w:rsidRPr="00BE70D2">
          <w:rPr>
            <w:rFonts w:ascii="Times New Roman" w:hAnsi="Times New Roman" w:cs="Times New Roman"/>
            <w:i/>
            <w:iCs/>
            <w:color w:val="000000" w:themeColor="text1"/>
            <w:sz w:val="22"/>
            <w:szCs w:val="22"/>
            <w:rPrChange w:id="6427" w:author="Chen Liao" w:date="2021-06-01T21:13:00Z">
              <w:rPr>
                <w:rFonts w:ascii="Times New Roman" w:hAnsi="Times New Roman" w:cs="Times New Roman"/>
                <w:i/>
                <w:iCs/>
                <w:color w:val="000000" w:themeColor="text1"/>
                <w:sz w:val="22"/>
                <w:szCs w:val="22"/>
              </w:rPr>
            </w:rPrChange>
          </w:rPr>
          <w:t xml:space="preserve">B. </w:t>
        </w:r>
        <w:proofErr w:type="spellStart"/>
        <w:r w:rsidR="00A3086B" w:rsidRPr="00BE70D2">
          <w:rPr>
            <w:rFonts w:ascii="Times New Roman" w:hAnsi="Times New Roman" w:cs="Times New Roman"/>
            <w:i/>
            <w:iCs/>
            <w:color w:val="000000" w:themeColor="text1"/>
            <w:sz w:val="22"/>
            <w:szCs w:val="22"/>
            <w:rPrChange w:id="6428" w:author="Chen Liao" w:date="2021-06-01T21:13:00Z">
              <w:rPr>
                <w:rFonts w:ascii="Times New Roman" w:hAnsi="Times New Roman" w:cs="Times New Roman"/>
                <w:i/>
                <w:iCs/>
                <w:color w:val="000000" w:themeColor="text1"/>
                <w:sz w:val="22"/>
                <w:szCs w:val="22"/>
              </w:rPr>
            </w:rPrChange>
          </w:rPr>
          <w:t>acidifaciens</w:t>
        </w:r>
        <w:proofErr w:type="spellEnd"/>
        <w:r w:rsidR="00A3086B" w:rsidRPr="00BE70D2">
          <w:rPr>
            <w:rFonts w:ascii="Times New Roman" w:hAnsi="Times New Roman" w:cs="Times New Roman"/>
            <w:color w:val="000000" w:themeColor="text1"/>
            <w:sz w:val="22"/>
            <w:szCs w:val="22"/>
            <w:rPrChange w:id="6429" w:author="Chen Liao" w:date="2021-06-01T21:13:00Z">
              <w:rPr>
                <w:rFonts w:ascii="Times New Roman" w:hAnsi="Times New Roman" w:cs="Times New Roman"/>
                <w:color w:val="000000" w:themeColor="text1"/>
                <w:sz w:val="22"/>
                <w:szCs w:val="22"/>
              </w:rPr>
            </w:rPrChange>
          </w:rPr>
          <w:t xml:space="preserve"> and </w:t>
        </w:r>
        <w:r w:rsidR="00A3086B" w:rsidRPr="00BE70D2">
          <w:rPr>
            <w:rFonts w:ascii="Times New Roman" w:hAnsi="Times New Roman" w:cs="Times New Roman"/>
            <w:i/>
            <w:iCs/>
            <w:color w:val="000000" w:themeColor="text1"/>
            <w:sz w:val="22"/>
            <w:szCs w:val="22"/>
            <w:rPrChange w:id="6430" w:author="Chen Liao" w:date="2021-06-01T21:13:00Z">
              <w:rPr>
                <w:rFonts w:ascii="Times New Roman" w:hAnsi="Times New Roman" w:cs="Times New Roman"/>
                <w:i/>
                <w:iCs/>
                <w:color w:val="000000" w:themeColor="text1"/>
                <w:sz w:val="22"/>
                <w:szCs w:val="22"/>
              </w:rPr>
            </w:rPrChange>
          </w:rPr>
          <w:t xml:space="preserve">un. </w:t>
        </w:r>
        <w:proofErr w:type="spellStart"/>
        <w:r w:rsidR="00A3086B" w:rsidRPr="00BE70D2">
          <w:rPr>
            <w:rFonts w:ascii="Times New Roman" w:hAnsi="Times New Roman" w:cs="Times New Roman"/>
            <w:i/>
            <w:iCs/>
            <w:color w:val="000000" w:themeColor="text1"/>
            <w:sz w:val="22"/>
            <w:szCs w:val="22"/>
            <w:rPrChange w:id="6431" w:author="Chen Liao" w:date="2021-06-01T21:13:00Z">
              <w:rPr>
                <w:rFonts w:ascii="Times New Roman" w:hAnsi="Times New Roman" w:cs="Times New Roman"/>
                <w:i/>
                <w:iCs/>
                <w:color w:val="000000" w:themeColor="text1"/>
                <w:sz w:val="22"/>
                <w:szCs w:val="22"/>
              </w:rPr>
            </w:rPrChange>
          </w:rPr>
          <w:t>Muribaculaceae</w:t>
        </w:r>
        <w:proofErr w:type="spellEnd"/>
        <w:r w:rsidR="00A3086B" w:rsidRPr="00BE70D2">
          <w:rPr>
            <w:rFonts w:ascii="Times New Roman" w:hAnsi="Times New Roman" w:cs="Times New Roman"/>
            <w:color w:val="000000" w:themeColor="text1"/>
            <w:sz w:val="22"/>
            <w:szCs w:val="22"/>
            <w:rPrChange w:id="6432" w:author="Chen Liao" w:date="2021-06-01T21:13:00Z">
              <w:rPr>
                <w:rFonts w:ascii="Times New Roman" w:hAnsi="Times New Roman" w:cs="Times New Roman"/>
                <w:color w:val="000000" w:themeColor="text1"/>
                <w:sz w:val="22"/>
                <w:szCs w:val="22"/>
              </w:rPr>
            </w:rPrChange>
          </w:rPr>
          <w:t xml:space="preserve"> in Shanghai mice </w:t>
        </w:r>
      </w:ins>
      <w:ins w:id="6433" w:author="Chen Liao" w:date="2021-05-30T04:07:00Z">
        <w:r w:rsidR="00270D04" w:rsidRPr="00BE70D2">
          <w:rPr>
            <w:rFonts w:ascii="Times New Roman" w:hAnsi="Times New Roman" w:cs="Times New Roman"/>
            <w:color w:val="000000" w:themeColor="text1"/>
            <w:sz w:val="22"/>
            <w:szCs w:val="22"/>
            <w:rPrChange w:id="6434" w:author="Chen Liao" w:date="2021-06-01T21:13:00Z">
              <w:rPr>
                <w:rFonts w:ascii="Times New Roman" w:hAnsi="Times New Roman" w:cs="Times New Roman"/>
                <w:color w:val="000000" w:themeColor="text1"/>
                <w:sz w:val="22"/>
                <w:szCs w:val="22"/>
              </w:rPr>
            </w:rPrChange>
          </w:rPr>
          <w:t>(</w:t>
        </w:r>
      </w:ins>
      <w:ins w:id="6435" w:author="Chen Liao" w:date="2021-05-30T04:12:00Z">
        <w:r w:rsidR="00E65812" w:rsidRPr="00BE70D2">
          <w:rPr>
            <w:rFonts w:ascii="Times New Roman" w:hAnsi="Times New Roman" w:cs="Times New Roman"/>
            <w:color w:val="000000" w:themeColor="text1"/>
            <w:sz w:val="22"/>
            <w:szCs w:val="22"/>
            <w:rPrChange w:id="6436" w:author="Chen Liao" w:date="2021-06-01T21:13:00Z">
              <w:rPr>
                <w:rFonts w:ascii="Times New Roman" w:hAnsi="Times New Roman" w:cs="Times New Roman"/>
                <w:color w:val="000000" w:themeColor="text1"/>
                <w:sz w:val="22"/>
                <w:szCs w:val="22"/>
              </w:rPr>
            </w:rPrChange>
          </w:rPr>
          <w:t>violet</w:t>
        </w:r>
      </w:ins>
      <w:ins w:id="6437" w:author="Chen Liao" w:date="2021-05-30T04:07:00Z">
        <w:r w:rsidR="00270D04" w:rsidRPr="00BE70D2">
          <w:rPr>
            <w:rFonts w:ascii="Times New Roman" w:hAnsi="Times New Roman" w:cs="Times New Roman"/>
            <w:color w:val="000000" w:themeColor="text1"/>
            <w:sz w:val="22"/>
            <w:szCs w:val="22"/>
            <w:rPrChange w:id="6438" w:author="Chen Liao" w:date="2021-06-01T21:13:00Z">
              <w:rPr>
                <w:rFonts w:ascii="Times New Roman" w:hAnsi="Times New Roman" w:cs="Times New Roman"/>
                <w:color w:val="000000" w:themeColor="text1"/>
                <w:sz w:val="22"/>
                <w:szCs w:val="22"/>
              </w:rPr>
            </w:rPrChange>
          </w:rPr>
          <w:t xml:space="preserve"> </w:t>
        </w:r>
      </w:ins>
      <w:ins w:id="6439" w:author="Chen Liao" w:date="2021-06-02T01:16:00Z">
        <w:r w:rsidR="00E2522D">
          <w:rPr>
            <w:rFonts w:ascii="Times New Roman" w:hAnsi="Times New Roman" w:cs="Times New Roman"/>
            <w:color w:val="000000" w:themeColor="text1"/>
            <w:sz w:val="22"/>
            <w:szCs w:val="22"/>
          </w:rPr>
          <w:t>box frame</w:t>
        </w:r>
      </w:ins>
      <w:ins w:id="6440" w:author="Chen Liao" w:date="2021-06-01T23:29:00Z">
        <w:r w:rsidR="00606B27">
          <w:rPr>
            <w:rFonts w:ascii="Times New Roman" w:hAnsi="Times New Roman" w:cs="Times New Roman"/>
            <w:color w:val="000000" w:themeColor="text1"/>
            <w:sz w:val="22"/>
            <w:szCs w:val="22"/>
          </w:rPr>
          <w:t>s</w:t>
        </w:r>
      </w:ins>
      <w:ins w:id="6441" w:author="Chen Liao" w:date="2021-05-30T04:09:00Z">
        <w:r w:rsidR="00C92202" w:rsidRPr="00BE70D2">
          <w:rPr>
            <w:rFonts w:ascii="Times New Roman" w:hAnsi="Times New Roman" w:cs="Times New Roman"/>
            <w:color w:val="000000" w:themeColor="text1"/>
            <w:sz w:val="22"/>
            <w:szCs w:val="22"/>
            <w:rPrChange w:id="6442" w:author="Chen Liao" w:date="2021-06-01T21:13:00Z">
              <w:rPr>
                <w:rFonts w:ascii="Times New Roman" w:hAnsi="Times New Roman" w:cs="Times New Roman"/>
                <w:color w:val="000000" w:themeColor="text1"/>
                <w:sz w:val="22"/>
                <w:szCs w:val="22"/>
              </w:rPr>
            </w:rPrChange>
          </w:rPr>
          <w:t xml:space="preserve"> in </w:t>
        </w:r>
        <w:r w:rsidR="00C92202" w:rsidRPr="00BE70D2">
          <w:rPr>
            <w:rFonts w:ascii="Times New Roman" w:hAnsi="Times New Roman" w:cs="Times New Roman"/>
            <w:color w:val="000000" w:themeColor="text1"/>
            <w:sz w:val="22"/>
            <w:szCs w:val="22"/>
            <w:highlight w:val="yellow"/>
            <w:rPrChange w:id="6443" w:author="Chen Liao" w:date="2021-06-01T21:13:00Z">
              <w:rPr>
                <w:rFonts w:ascii="Times New Roman" w:hAnsi="Times New Roman" w:cs="Times New Roman"/>
                <w:color w:val="000000" w:themeColor="text1"/>
                <w:sz w:val="22"/>
                <w:szCs w:val="22"/>
              </w:rPr>
            </w:rPrChange>
          </w:rPr>
          <w:t>Fig. 4E</w:t>
        </w:r>
        <w:r w:rsidR="00C92202" w:rsidRPr="00BE70D2">
          <w:rPr>
            <w:rFonts w:ascii="Times New Roman" w:hAnsi="Times New Roman" w:cs="Times New Roman"/>
            <w:color w:val="000000" w:themeColor="text1"/>
            <w:sz w:val="22"/>
            <w:szCs w:val="22"/>
            <w:rPrChange w:id="6444" w:author="Chen Liao" w:date="2021-06-01T21:13:00Z">
              <w:rPr>
                <w:rFonts w:ascii="Times New Roman" w:hAnsi="Times New Roman" w:cs="Times New Roman"/>
                <w:color w:val="000000" w:themeColor="text1"/>
                <w:sz w:val="22"/>
                <w:szCs w:val="22"/>
              </w:rPr>
            </w:rPrChange>
          </w:rPr>
          <w:t xml:space="preserve">) </w:t>
        </w:r>
      </w:ins>
      <w:ins w:id="6445" w:author="Chen Liao" w:date="2021-05-30T03:19:00Z">
        <w:r w:rsidR="00A3086B" w:rsidRPr="00BE70D2">
          <w:rPr>
            <w:rFonts w:ascii="Times New Roman" w:hAnsi="Times New Roman" w:cs="Times New Roman"/>
            <w:color w:val="000000" w:themeColor="text1"/>
            <w:sz w:val="22"/>
            <w:szCs w:val="22"/>
            <w:rPrChange w:id="6446" w:author="Chen Liao" w:date="2021-06-01T21:13:00Z">
              <w:rPr>
                <w:rFonts w:ascii="Times New Roman" w:hAnsi="Times New Roman" w:cs="Times New Roman"/>
                <w:color w:val="000000" w:themeColor="text1"/>
                <w:sz w:val="22"/>
                <w:szCs w:val="22"/>
              </w:rPr>
            </w:rPrChange>
          </w:rPr>
          <w:t>may explain their own sluggish responses</w:t>
        </w:r>
      </w:ins>
      <w:ins w:id="6447" w:author="Chen Liao" w:date="2021-06-01T23:29:00Z">
        <w:r w:rsidR="00A07793">
          <w:rPr>
            <w:rFonts w:ascii="Times New Roman" w:hAnsi="Times New Roman" w:cs="Times New Roman"/>
            <w:color w:val="000000" w:themeColor="text1"/>
            <w:sz w:val="22"/>
            <w:szCs w:val="22"/>
          </w:rPr>
          <w:t xml:space="preserve"> (</w:t>
        </w:r>
        <w:r w:rsidR="00A07793" w:rsidRPr="00A07793">
          <w:rPr>
            <w:rFonts w:ascii="Times New Roman" w:hAnsi="Times New Roman" w:cs="Times New Roman"/>
            <w:color w:val="000000" w:themeColor="text1"/>
            <w:sz w:val="22"/>
            <w:szCs w:val="22"/>
            <w:highlight w:val="yellow"/>
            <w:rPrChange w:id="6448" w:author="Chen Liao" w:date="2021-06-01T23:29:00Z">
              <w:rPr>
                <w:rFonts w:ascii="Times New Roman" w:hAnsi="Times New Roman" w:cs="Times New Roman"/>
                <w:color w:val="000000" w:themeColor="text1"/>
                <w:sz w:val="22"/>
                <w:szCs w:val="22"/>
              </w:rPr>
            </w:rPrChange>
          </w:rPr>
          <w:t>Fig. S8</w:t>
        </w:r>
        <w:r w:rsidR="00A07793">
          <w:rPr>
            <w:rFonts w:ascii="Times New Roman" w:hAnsi="Times New Roman" w:cs="Times New Roman"/>
            <w:color w:val="000000" w:themeColor="text1"/>
            <w:sz w:val="22"/>
            <w:szCs w:val="22"/>
          </w:rPr>
          <w:t>)</w:t>
        </w:r>
      </w:ins>
      <w:ins w:id="6449" w:author="Chen Liao" w:date="2021-05-30T03:19:00Z">
        <w:r w:rsidR="00A3086B" w:rsidRPr="00BE70D2">
          <w:rPr>
            <w:rFonts w:ascii="Times New Roman" w:hAnsi="Times New Roman" w:cs="Times New Roman"/>
            <w:color w:val="000000" w:themeColor="text1"/>
            <w:sz w:val="22"/>
            <w:szCs w:val="22"/>
            <w:rPrChange w:id="6450" w:author="Chen Liao" w:date="2021-06-01T21:13:00Z">
              <w:rPr>
                <w:rFonts w:ascii="Times New Roman" w:hAnsi="Times New Roman" w:cs="Times New Roman"/>
                <w:color w:val="000000" w:themeColor="text1"/>
                <w:sz w:val="22"/>
                <w:szCs w:val="22"/>
              </w:rPr>
            </w:rPrChange>
          </w:rPr>
          <w:t>. Spearman correlation</w:t>
        </w:r>
        <w:r w:rsidR="00A3086B" w:rsidRPr="00BE70D2">
          <w:rPr>
            <w:rFonts w:ascii="Times New Roman" w:hAnsi="Times New Roman" w:cs="Times New Roman"/>
            <w:sz w:val="22"/>
            <w:szCs w:val="22"/>
            <w:rPrChange w:id="6451" w:author="Chen Liao" w:date="2021-06-01T21:13:00Z">
              <w:rPr>
                <w:rFonts w:ascii="Times New Roman" w:hAnsi="Times New Roman" w:cs="Times New Roman"/>
                <w:sz w:val="22"/>
                <w:szCs w:val="22"/>
              </w:rPr>
            </w:rPrChange>
          </w:rPr>
          <w:t xml:space="preserve"> confirms that the </w:t>
        </w:r>
      </w:ins>
      <w:ins w:id="6452" w:author="Chen Liao" w:date="2021-06-01T23:31:00Z">
        <w:r w:rsidR="00B36E21">
          <w:rPr>
            <w:rFonts w:ascii="Times New Roman" w:hAnsi="Times New Roman" w:cs="Times New Roman"/>
            <w:sz w:val="22"/>
            <w:szCs w:val="22"/>
          </w:rPr>
          <w:t>averaged</w:t>
        </w:r>
      </w:ins>
      <w:ins w:id="6453" w:author="Chen Liao" w:date="2021-05-30T03:19:00Z">
        <w:r w:rsidR="00A3086B" w:rsidRPr="00BE70D2">
          <w:rPr>
            <w:rFonts w:ascii="Times New Roman" w:hAnsi="Times New Roman" w:cs="Times New Roman"/>
            <w:sz w:val="22"/>
            <w:szCs w:val="22"/>
            <w:rPrChange w:id="6454" w:author="Chen Liao" w:date="2021-06-01T21:13:00Z">
              <w:rPr>
                <w:rFonts w:ascii="Times New Roman" w:hAnsi="Times New Roman" w:cs="Times New Roman"/>
                <w:sz w:val="22"/>
                <w:szCs w:val="22"/>
              </w:rPr>
            </w:rPrChange>
          </w:rPr>
          <w:t xml:space="preserve"> absolute abundances of </w:t>
        </w:r>
        <w:r w:rsidR="00A3086B" w:rsidRPr="00BE70D2">
          <w:rPr>
            <w:rFonts w:ascii="Times New Roman" w:hAnsi="Times New Roman" w:cs="Times New Roman"/>
            <w:i/>
            <w:iCs/>
            <w:sz w:val="22"/>
            <w:szCs w:val="22"/>
            <w:rPrChange w:id="6455" w:author="Chen Liao" w:date="2021-06-01T21:13:00Z">
              <w:rPr>
                <w:rFonts w:ascii="Times New Roman" w:hAnsi="Times New Roman" w:cs="Times New Roman"/>
                <w:i/>
                <w:iCs/>
                <w:sz w:val="22"/>
                <w:szCs w:val="22"/>
              </w:rPr>
            </w:rPrChange>
          </w:rPr>
          <w:lastRenderedPageBreak/>
          <w:t xml:space="preserve">B. </w:t>
        </w:r>
        <w:proofErr w:type="spellStart"/>
        <w:r w:rsidR="00A3086B" w:rsidRPr="00BE70D2">
          <w:rPr>
            <w:rFonts w:ascii="Times New Roman" w:hAnsi="Times New Roman" w:cs="Times New Roman"/>
            <w:i/>
            <w:iCs/>
            <w:sz w:val="22"/>
            <w:szCs w:val="22"/>
            <w:rPrChange w:id="6456" w:author="Chen Liao" w:date="2021-06-01T21:13:00Z">
              <w:rPr>
                <w:rFonts w:ascii="Times New Roman" w:hAnsi="Times New Roman" w:cs="Times New Roman"/>
                <w:i/>
                <w:iCs/>
                <w:sz w:val="22"/>
                <w:szCs w:val="22"/>
              </w:rPr>
            </w:rPrChange>
          </w:rPr>
          <w:t>uniformis</w:t>
        </w:r>
        <w:proofErr w:type="spellEnd"/>
        <w:r w:rsidR="00A3086B" w:rsidRPr="00BE70D2">
          <w:rPr>
            <w:rFonts w:ascii="Times New Roman" w:hAnsi="Times New Roman" w:cs="Times New Roman"/>
            <w:i/>
            <w:iCs/>
            <w:sz w:val="22"/>
            <w:szCs w:val="22"/>
            <w:rPrChange w:id="6457" w:author="Chen Liao" w:date="2021-06-01T21:13:00Z">
              <w:rPr>
                <w:rFonts w:ascii="Times New Roman" w:hAnsi="Times New Roman" w:cs="Times New Roman"/>
                <w:i/>
                <w:iCs/>
                <w:sz w:val="22"/>
                <w:szCs w:val="22"/>
              </w:rPr>
            </w:rPrChange>
          </w:rPr>
          <w:t xml:space="preserve"> </w:t>
        </w:r>
        <w:r w:rsidR="00A3086B" w:rsidRPr="00BE70D2">
          <w:rPr>
            <w:rFonts w:ascii="Times New Roman" w:hAnsi="Times New Roman" w:cs="Times New Roman"/>
            <w:sz w:val="22"/>
            <w:szCs w:val="22"/>
            <w:rPrChange w:id="6458" w:author="Chen Liao" w:date="2021-06-01T21:13:00Z">
              <w:rPr>
                <w:rFonts w:ascii="Times New Roman" w:hAnsi="Times New Roman" w:cs="Times New Roman"/>
                <w:sz w:val="22"/>
                <w:szCs w:val="22"/>
              </w:rPr>
            </w:rPrChange>
          </w:rPr>
          <w:t>(P&lt;0.001)</w:t>
        </w:r>
      </w:ins>
      <w:ins w:id="6459" w:author="Chen Liao" w:date="2021-06-01T23:31:00Z">
        <w:r w:rsidR="00B36E21">
          <w:rPr>
            <w:rFonts w:ascii="Times New Roman" w:hAnsi="Times New Roman" w:cs="Times New Roman"/>
            <w:sz w:val="22"/>
            <w:szCs w:val="22"/>
          </w:rPr>
          <w:t xml:space="preserve">, </w:t>
        </w:r>
      </w:ins>
      <w:ins w:id="6460" w:author="Chen Liao" w:date="2021-05-30T03:19:00Z">
        <w:r w:rsidR="00A3086B" w:rsidRPr="00BE70D2">
          <w:rPr>
            <w:rFonts w:ascii="Times New Roman" w:hAnsi="Times New Roman" w:cs="Times New Roman"/>
            <w:i/>
            <w:iCs/>
            <w:sz w:val="22"/>
            <w:szCs w:val="22"/>
            <w:rPrChange w:id="6461" w:author="Chen Liao" w:date="2021-06-01T21:13:00Z">
              <w:rPr>
                <w:rFonts w:ascii="Times New Roman" w:hAnsi="Times New Roman" w:cs="Times New Roman"/>
                <w:i/>
                <w:iCs/>
                <w:sz w:val="22"/>
                <w:szCs w:val="22"/>
              </w:rPr>
            </w:rPrChange>
          </w:rPr>
          <w:t xml:space="preserve">B. </w:t>
        </w:r>
        <w:proofErr w:type="spellStart"/>
        <w:r w:rsidR="00A3086B" w:rsidRPr="00BE70D2">
          <w:rPr>
            <w:rFonts w:ascii="Times New Roman" w:hAnsi="Times New Roman" w:cs="Times New Roman"/>
            <w:i/>
            <w:iCs/>
            <w:sz w:val="22"/>
            <w:szCs w:val="22"/>
            <w:rPrChange w:id="6462" w:author="Chen Liao" w:date="2021-06-01T21:13:00Z">
              <w:rPr>
                <w:rFonts w:ascii="Times New Roman" w:hAnsi="Times New Roman" w:cs="Times New Roman"/>
                <w:i/>
                <w:iCs/>
                <w:sz w:val="22"/>
                <w:szCs w:val="22"/>
              </w:rPr>
            </w:rPrChange>
          </w:rPr>
          <w:t>acidifaciens</w:t>
        </w:r>
        <w:proofErr w:type="spellEnd"/>
        <w:r w:rsidR="00A3086B" w:rsidRPr="00BE70D2">
          <w:rPr>
            <w:rFonts w:ascii="Times New Roman" w:hAnsi="Times New Roman" w:cs="Times New Roman"/>
            <w:sz w:val="22"/>
            <w:szCs w:val="22"/>
            <w:rPrChange w:id="6463" w:author="Chen Liao" w:date="2021-06-01T21:13:00Z">
              <w:rPr>
                <w:rFonts w:ascii="Times New Roman" w:hAnsi="Times New Roman" w:cs="Times New Roman"/>
                <w:sz w:val="22"/>
                <w:szCs w:val="22"/>
              </w:rPr>
            </w:rPrChange>
          </w:rPr>
          <w:t xml:space="preserve"> (P=0.00</w:t>
        </w:r>
      </w:ins>
      <w:ins w:id="6464" w:author="Chen Liao" w:date="2021-05-30T03:23:00Z">
        <w:r w:rsidR="008B2FA6" w:rsidRPr="00BE70D2">
          <w:rPr>
            <w:rFonts w:ascii="Times New Roman" w:hAnsi="Times New Roman" w:cs="Times New Roman"/>
            <w:sz w:val="22"/>
            <w:szCs w:val="22"/>
            <w:rPrChange w:id="6465" w:author="Chen Liao" w:date="2021-06-01T21:13:00Z">
              <w:rPr>
                <w:rFonts w:ascii="Times New Roman" w:hAnsi="Times New Roman" w:cs="Times New Roman"/>
                <w:sz w:val="22"/>
                <w:szCs w:val="22"/>
              </w:rPr>
            </w:rPrChange>
          </w:rPr>
          <w:t>2</w:t>
        </w:r>
      </w:ins>
      <w:ins w:id="6466" w:author="Chen Liao" w:date="2021-05-30T03:19:00Z">
        <w:r w:rsidR="00A3086B" w:rsidRPr="00BE70D2">
          <w:rPr>
            <w:rFonts w:ascii="Times New Roman" w:hAnsi="Times New Roman" w:cs="Times New Roman"/>
            <w:sz w:val="22"/>
            <w:szCs w:val="22"/>
            <w:rPrChange w:id="6467" w:author="Chen Liao" w:date="2021-06-01T21:13:00Z">
              <w:rPr>
                <w:rFonts w:ascii="Times New Roman" w:hAnsi="Times New Roman" w:cs="Times New Roman"/>
                <w:sz w:val="22"/>
                <w:szCs w:val="22"/>
              </w:rPr>
            </w:rPrChange>
          </w:rPr>
          <w:t xml:space="preserve">), </w:t>
        </w:r>
      </w:ins>
      <w:ins w:id="6468" w:author="Chen Liao" w:date="2021-06-01T23:31:00Z">
        <w:r w:rsidR="00B36E21">
          <w:rPr>
            <w:rFonts w:ascii="Times New Roman" w:hAnsi="Times New Roman" w:cs="Times New Roman"/>
            <w:sz w:val="22"/>
            <w:szCs w:val="22"/>
          </w:rPr>
          <w:t xml:space="preserve">and </w:t>
        </w:r>
      </w:ins>
      <w:ins w:id="6469" w:author="Chen Liao" w:date="2021-05-30T03:19:00Z">
        <w:r w:rsidR="00A3086B" w:rsidRPr="00BE70D2">
          <w:rPr>
            <w:rFonts w:ascii="Times New Roman" w:hAnsi="Times New Roman" w:cs="Times New Roman"/>
            <w:i/>
            <w:iCs/>
            <w:sz w:val="22"/>
            <w:szCs w:val="22"/>
            <w:rPrChange w:id="6470" w:author="Chen Liao" w:date="2021-06-01T21:13:00Z">
              <w:rPr>
                <w:rFonts w:ascii="Times New Roman" w:hAnsi="Times New Roman" w:cs="Times New Roman"/>
                <w:i/>
                <w:iCs/>
                <w:sz w:val="22"/>
                <w:szCs w:val="22"/>
              </w:rPr>
            </w:rPrChange>
          </w:rPr>
          <w:t xml:space="preserve">un. </w:t>
        </w:r>
        <w:proofErr w:type="spellStart"/>
        <w:r w:rsidR="00A3086B" w:rsidRPr="00BE70D2">
          <w:rPr>
            <w:rFonts w:ascii="Times New Roman" w:hAnsi="Times New Roman" w:cs="Times New Roman"/>
            <w:i/>
            <w:iCs/>
            <w:sz w:val="22"/>
            <w:szCs w:val="22"/>
            <w:rPrChange w:id="6471" w:author="Chen Liao" w:date="2021-06-01T21:13:00Z">
              <w:rPr>
                <w:rFonts w:ascii="Times New Roman" w:hAnsi="Times New Roman" w:cs="Times New Roman"/>
                <w:i/>
                <w:iCs/>
                <w:sz w:val="22"/>
                <w:szCs w:val="22"/>
              </w:rPr>
            </w:rPrChange>
          </w:rPr>
          <w:t>Muribaculaceae</w:t>
        </w:r>
      </w:ins>
      <w:proofErr w:type="spellEnd"/>
      <w:ins w:id="6472" w:author="Chen Liao" w:date="2021-06-01T23:30:00Z">
        <w:r w:rsidR="00D068E0">
          <w:rPr>
            <w:rFonts w:ascii="Times New Roman" w:hAnsi="Times New Roman" w:cs="Times New Roman"/>
            <w:sz w:val="22"/>
            <w:szCs w:val="22"/>
          </w:rPr>
          <w:t xml:space="preserve"> (P=0.051)</w:t>
        </w:r>
      </w:ins>
      <w:ins w:id="6473" w:author="Chen Liao" w:date="2021-05-30T03:19:00Z">
        <w:r w:rsidR="00A3086B" w:rsidRPr="00BE70D2">
          <w:rPr>
            <w:rFonts w:ascii="Times New Roman" w:hAnsi="Times New Roman" w:cs="Times New Roman"/>
            <w:sz w:val="22"/>
            <w:szCs w:val="22"/>
            <w:rPrChange w:id="6474" w:author="Chen Liao" w:date="2021-06-01T21:13:00Z">
              <w:rPr>
                <w:rFonts w:ascii="Times New Roman" w:hAnsi="Times New Roman" w:cs="Times New Roman"/>
                <w:sz w:val="22"/>
                <w:szCs w:val="22"/>
              </w:rPr>
            </w:rPrChange>
          </w:rPr>
          <w:t xml:space="preserve">, </w:t>
        </w:r>
      </w:ins>
      <w:ins w:id="6475" w:author="Chen Liao" w:date="2021-06-01T23:32:00Z">
        <w:r w:rsidR="00B36E21" w:rsidRPr="003554E6">
          <w:rPr>
            <w:rFonts w:ascii="Times New Roman" w:hAnsi="Times New Roman" w:cs="Times New Roman"/>
            <w:sz w:val="22"/>
            <w:szCs w:val="22"/>
          </w:rPr>
          <w:t xml:space="preserve">but not </w:t>
        </w:r>
        <w:r w:rsidR="00B36E21" w:rsidRPr="003554E6">
          <w:rPr>
            <w:rFonts w:ascii="Times New Roman" w:hAnsi="Times New Roman" w:cs="Times New Roman"/>
            <w:i/>
            <w:iCs/>
            <w:sz w:val="22"/>
            <w:szCs w:val="22"/>
          </w:rPr>
          <w:t xml:space="preserve">A. </w:t>
        </w:r>
        <w:proofErr w:type="spellStart"/>
        <w:r w:rsidR="00B36E21" w:rsidRPr="003554E6">
          <w:rPr>
            <w:rFonts w:ascii="Times New Roman" w:hAnsi="Times New Roman" w:cs="Times New Roman"/>
            <w:i/>
            <w:iCs/>
            <w:sz w:val="22"/>
            <w:szCs w:val="22"/>
          </w:rPr>
          <w:t>municiphia</w:t>
        </w:r>
        <w:proofErr w:type="spellEnd"/>
        <w:r w:rsidR="00B36E21" w:rsidRPr="003554E6">
          <w:rPr>
            <w:rFonts w:ascii="Times New Roman" w:hAnsi="Times New Roman" w:cs="Times New Roman"/>
            <w:sz w:val="22"/>
            <w:szCs w:val="22"/>
          </w:rPr>
          <w:t xml:space="preserve"> </w:t>
        </w:r>
        <w:r w:rsidR="00B36E21">
          <w:rPr>
            <w:rFonts w:ascii="Times New Roman" w:hAnsi="Times New Roman" w:cs="Times New Roman"/>
            <w:sz w:val="22"/>
            <w:szCs w:val="22"/>
          </w:rPr>
          <w:t>(P=0.766)</w:t>
        </w:r>
        <w:r w:rsidR="00B36E21">
          <w:rPr>
            <w:rFonts w:ascii="Times New Roman" w:hAnsi="Times New Roman" w:cs="Times New Roman"/>
            <w:sz w:val="22"/>
            <w:szCs w:val="22"/>
          </w:rPr>
          <w:t xml:space="preserve">, </w:t>
        </w:r>
      </w:ins>
      <w:ins w:id="6476" w:author="Chen Liao" w:date="2021-05-30T03:19:00Z">
        <w:r w:rsidR="00A3086B" w:rsidRPr="00BE70D2">
          <w:rPr>
            <w:rFonts w:ascii="Times New Roman" w:hAnsi="Times New Roman" w:cs="Times New Roman"/>
            <w:sz w:val="22"/>
            <w:szCs w:val="22"/>
            <w:rPrChange w:id="6477" w:author="Chen Liao" w:date="2021-06-01T21:13:00Z">
              <w:rPr>
                <w:rFonts w:ascii="Times New Roman" w:hAnsi="Times New Roman" w:cs="Times New Roman"/>
                <w:sz w:val="22"/>
                <w:szCs w:val="22"/>
              </w:rPr>
            </w:rPrChange>
          </w:rPr>
          <w:t xml:space="preserve">are </w:t>
        </w:r>
      </w:ins>
      <w:ins w:id="6478" w:author="Chen Liao" w:date="2021-06-01T23:33:00Z">
        <w:r w:rsidR="00F22441">
          <w:rPr>
            <w:rFonts w:ascii="Times New Roman" w:hAnsi="Times New Roman" w:cs="Times New Roman"/>
            <w:sz w:val="22"/>
            <w:szCs w:val="22"/>
          </w:rPr>
          <w:t>(marginally) significan</w:t>
        </w:r>
      </w:ins>
      <w:ins w:id="6479" w:author="Chen Liao" w:date="2021-06-01T23:35:00Z">
        <w:r w:rsidR="00F22441">
          <w:rPr>
            <w:rFonts w:ascii="Times New Roman" w:hAnsi="Times New Roman" w:cs="Times New Roman"/>
            <w:sz w:val="22"/>
            <w:szCs w:val="22"/>
          </w:rPr>
          <w:t xml:space="preserve">tly </w:t>
        </w:r>
      </w:ins>
      <w:ins w:id="6480" w:author="Chen Liao" w:date="2021-06-01T23:32:00Z">
        <w:r w:rsidR="005C682A">
          <w:rPr>
            <w:rFonts w:ascii="Times New Roman" w:hAnsi="Times New Roman" w:cs="Times New Roman"/>
            <w:sz w:val="22"/>
            <w:szCs w:val="22"/>
          </w:rPr>
          <w:t>c</w:t>
        </w:r>
      </w:ins>
      <w:ins w:id="6481" w:author="Chen Liao" w:date="2021-05-30T03:19:00Z">
        <w:r w:rsidR="00A3086B" w:rsidRPr="00BE70D2">
          <w:rPr>
            <w:rFonts w:ascii="Times New Roman" w:hAnsi="Times New Roman" w:cs="Times New Roman"/>
            <w:sz w:val="22"/>
            <w:szCs w:val="22"/>
            <w:rPrChange w:id="6482" w:author="Chen Liao" w:date="2021-06-01T21:13:00Z">
              <w:rPr>
                <w:rFonts w:ascii="Times New Roman" w:hAnsi="Times New Roman" w:cs="Times New Roman"/>
                <w:sz w:val="22"/>
                <w:szCs w:val="22"/>
              </w:rPr>
            </w:rPrChange>
          </w:rPr>
          <w:t xml:space="preserve">orrelated with their baseline levels. </w:t>
        </w:r>
      </w:ins>
    </w:p>
    <w:p w14:paraId="5B02D78B" w14:textId="24DB158D" w:rsidR="002410CF" w:rsidRPr="00BE70D2" w:rsidRDefault="002410CF" w:rsidP="00471427">
      <w:pPr>
        <w:pStyle w:val="paragraph"/>
        <w:spacing w:before="0" w:beforeAutospacing="0" w:after="0" w:afterAutospacing="0"/>
        <w:jc w:val="both"/>
        <w:rPr>
          <w:ins w:id="6483" w:author="Chen Liao" w:date="2021-05-30T03:17:00Z"/>
          <w:rFonts w:ascii="Times New Roman" w:hAnsi="Times New Roman" w:cs="Times New Roman"/>
          <w:sz w:val="22"/>
          <w:szCs w:val="22"/>
          <w:rPrChange w:id="6484" w:author="Chen Liao" w:date="2021-06-01T21:13:00Z">
            <w:rPr>
              <w:ins w:id="6485" w:author="Chen Liao" w:date="2021-05-30T03:17:00Z"/>
              <w:rFonts w:ascii="Times New Roman" w:hAnsi="Times New Roman" w:cs="Times New Roman"/>
              <w:sz w:val="22"/>
              <w:szCs w:val="22"/>
            </w:rPr>
          </w:rPrChange>
        </w:rPr>
      </w:pPr>
    </w:p>
    <w:p w14:paraId="51CE167A" w14:textId="06640C66" w:rsidR="006F0AC1" w:rsidRPr="00BE70D2" w:rsidDel="007D6698" w:rsidRDefault="00C36F6E">
      <w:pPr>
        <w:pStyle w:val="paragraph"/>
        <w:spacing w:before="0" w:beforeAutospacing="0" w:after="0" w:afterAutospacing="0"/>
        <w:jc w:val="both"/>
        <w:rPr>
          <w:del w:id="6486" w:author="Chen Liao" w:date="2021-05-29T10:21:00Z"/>
          <w:moveTo w:id="6487" w:author="Chen Liao" w:date="2021-05-29T10:03:00Z"/>
          <w:rFonts w:ascii="Times New Roman" w:hAnsi="Times New Roman" w:cs="Times New Roman"/>
          <w:color w:val="000000" w:themeColor="text1"/>
          <w:sz w:val="22"/>
          <w:szCs w:val="22"/>
          <w:rPrChange w:id="6488" w:author="Chen Liao" w:date="2021-06-01T21:13:00Z">
            <w:rPr>
              <w:del w:id="6489" w:author="Chen Liao" w:date="2021-05-29T10:21:00Z"/>
              <w:moveTo w:id="6490" w:author="Chen Liao" w:date="2021-05-29T10:03:00Z"/>
              <w:color w:val="000000" w:themeColor="text1"/>
              <w:sz w:val="22"/>
              <w:szCs w:val="22"/>
            </w:rPr>
          </w:rPrChange>
        </w:rPr>
        <w:pPrChange w:id="6491" w:author="Chen Liao" w:date="2021-05-30T02:09:00Z">
          <w:pPr>
            <w:jc w:val="both"/>
          </w:pPr>
        </w:pPrChange>
      </w:pPr>
      <w:ins w:id="6492" w:author="Chen Liao" w:date="2021-05-30T04:16:00Z">
        <w:r w:rsidRPr="00BE70D2">
          <w:rPr>
            <w:rFonts w:ascii="Times New Roman" w:hAnsi="Times New Roman" w:cs="Times New Roman"/>
            <w:sz w:val="22"/>
            <w:szCs w:val="22"/>
            <w:rPrChange w:id="6493" w:author="Chen Liao" w:date="2021-06-01T21:13:00Z">
              <w:rPr>
                <w:sz w:val="22"/>
                <w:szCs w:val="22"/>
              </w:rPr>
            </w:rPrChange>
          </w:rPr>
          <w:t>Although</w:t>
        </w:r>
      </w:ins>
      <w:ins w:id="6494" w:author="Chen Liao" w:date="2021-05-30T04:15:00Z">
        <w:r w:rsidRPr="00BE70D2">
          <w:rPr>
            <w:rFonts w:ascii="Times New Roman" w:hAnsi="Times New Roman" w:cs="Times New Roman"/>
            <w:sz w:val="22"/>
            <w:szCs w:val="22"/>
            <w:rPrChange w:id="6495" w:author="Chen Liao" w:date="2021-06-01T21:13:00Z">
              <w:rPr>
                <w:sz w:val="22"/>
                <w:szCs w:val="22"/>
              </w:rPr>
            </w:rPrChange>
          </w:rPr>
          <w:t xml:space="preserve"> </w:t>
        </w:r>
      </w:ins>
      <w:ins w:id="6496" w:author="Chen Liao" w:date="2021-05-30T04:16:00Z">
        <w:r w:rsidRPr="00BE70D2">
          <w:rPr>
            <w:rFonts w:ascii="Times New Roman" w:hAnsi="Times New Roman" w:cs="Times New Roman"/>
            <w:sz w:val="22"/>
            <w:szCs w:val="22"/>
            <w:rPrChange w:id="6497" w:author="Chen Liao" w:date="2021-06-01T21:13:00Z">
              <w:rPr>
                <w:sz w:val="22"/>
                <w:szCs w:val="22"/>
              </w:rPr>
            </w:rPrChange>
          </w:rPr>
          <w:t xml:space="preserve">inulin stimulated growth </w:t>
        </w:r>
      </w:ins>
      <w:ins w:id="6498" w:author="Chen Liao" w:date="2021-05-30T04:15:00Z">
        <w:r w:rsidRPr="00BE70D2">
          <w:rPr>
            <w:rFonts w:ascii="Times New Roman" w:hAnsi="Times New Roman" w:cs="Times New Roman"/>
            <w:sz w:val="22"/>
            <w:szCs w:val="22"/>
            <w:rPrChange w:id="6499" w:author="Chen Liao" w:date="2021-06-01T21:13:00Z">
              <w:rPr>
                <w:sz w:val="22"/>
                <w:szCs w:val="22"/>
              </w:rPr>
            </w:rPrChange>
          </w:rPr>
          <w:t xml:space="preserve">of </w:t>
        </w:r>
      </w:ins>
      <w:ins w:id="6500" w:author="Chen Liao" w:date="2021-05-30T04:17:00Z">
        <w:r w:rsidRPr="00BE70D2">
          <w:rPr>
            <w:rFonts w:ascii="Times New Roman" w:hAnsi="Times New Roman" w:cs="Times New Roman"/>
            <w:sz w:val="22"/>
            <w:szCs w:val="22"/>
            <w:rPrChange w:id="6501" w:author="Chen Liao" w:date="2021-06-01T21:13:00Z">
              <w:rPr>
                <w:sz w:val="22"/>
                <w:szCs w:val="22"/>
              </w:rPr>
            </w:rPrChange>
          </w:rPr>
          <w:t>all</w:t>
        </w:r>
      </w:ins>
      <w:ins w:id="6502" w:author="Chen Liao" w:date="2021-05-30T04:14:00Z">
        <w:r w:rsidRPr="00BE70D2">
          <w:rPr>
            <w:rFonts w:ascii="Times New Roman" w:hAnsi="Times New Roman" w:cs="Times New Roman"/>
            <w:sz w:val="22"/>
            <w:szCs w:val="22"/>
            <w:rPrChange w:id="6503" w:author="Chen Liao" w:date="2021-06-01T21:13:00Z">
              <w:rPr>
                <w:sz w:val="22"/>
                <w:szCs w:val="22"/>
              </w:rPr>
            </w:rPrChange>
          </w:rPr>
          <w:t xml:space="preserve"> </w:t>
        </w:r>
      </w:ins>
      <w:ins w:id="6504" w:author="Chen Liao" w:date="2021-05-30T04:13:00Z">
        <w:r w:rsidRPr="00BE70D2">
          <w:rPr>
            <w:rFonts w:ascii="Times New Roman" w:hAnsi="Times New Roman" w:cs="Times New Roman"/>
            <w:sz w:val="22"/>
            <w:szCs w:val="22"/>
            <w:rPrChange w:id="6505" w:author="Chen Liao" w:date="2021-06-01T21:13:00Z">
              <w:rPr>
                <w:sz w:val="22"/>
                <w:szCs w:val="22"/>
              </w:rPr>
            </w:rPrChange>
          </w:rPr>
          <w:t>five inulin degraders</w:t>
        </w:r>
      </w:ins>
      <w:ins w:id="6506" w:author="Chen Liao" w:date="2021-05-30T04:17:00Z">
        <w:r w:rsidRPr="00BE70D2">
          <w:rPr>
            <w:rFonts w:ascii="Times New Roman" w:hAnsi="Times New Roman" w:cs="Times New Roman"/>
            <w:sz w:val="22"/>
            <w:szCs w:val="22"/>
            <w:rPrChange w:id="6507" w:author="Chen Liao" w:date="2021-06-01T21:13:00Z">
              <w:rPr>
                <w:sz w:val="22"/>
                <w:szCs w:val="22"/>
              </w:rPr>
            </w:rPrChange>
          </w:rPr>
          <w:t>, their relative profiles did not remain constant</w:t>
        </w:r>
      </w:ins>
      <w:ins w:id="6508" w:author="Chen Liao" w:date="2021-05-30T04:18:00Z">
        <w:r w:rsidRPr="00BE70D2">
          <w:rPr>
            <w:rFonts w:ascii="Times New Roman" w:hAnsi="Times New Roman" w:cs="Times New Roman"/>
            <w:sz w:val="22"/>
            <w:szCs w:val="22"/>
            <w:rPrChange w:id="6509" w:author="Chen Liao" w:date="2021-06-01T21:13:00Z">
              <w:rPr>
                <w:sz w:val="22"/>
                <w:szCs w:val="22"/>
              </w:rPr>
            </w:rPrChange>
          </w:rPr>
          <w:t xml:space="preserve"> and distinct temporal </w:t>
        </w:r>
      </w:ins>
      <w:ins w:id="6510" w:author="Chen Liao" w:date="2021-06-01T23:36:00Z">
        <w:r w:rsidR="006B453F">
          <w:rPr>
            <w:sz w:val="22"/>
            <w:szCs w:val="22"/>
          </w:rPr>
          <w:t>trends</w:t>
        </w:r>
      </w:ins>
      <w:ins w:id="6511" w:author="Chen Liao" w:date="2021-05-30T04:18:00Z">
        <w:r w:rsidRPr="00BE70D2">
          <w:rPr>
            <w:rFonts w:ascii="Times New Roman" w:hAnsi="Times New Roman" w:cs="Times New Roman"/>
            <w:sz w:val="22"/>
            <w:szCs w:val="22"/>
            <w:rPrChange w:id="6512" w:author="Chen Liao" w:date="2021-06-01T21:13:00Z">
              <w:rPr>
                <w:sz w:val="22"/>
                <w:szCs w:val="22"/>
              </w:rPr>
            </w:rPrChange>
          </w:rPr>
          <w:t xml:space="preserve"> have been </w:t>
        </w:r>
      </w:ins>
      <w:ins w:id="6513" w:author="Chen Liao" w:date="2021-06-01T23:45:00Z">
        <w:r w:rsidR="003B008E">
          <w:rPr>
            <w:sz w:val="22"/>
            <w:szCs w:val="22"/>
          </w:rPr>
          <w:t xml:space="preserve">found </w:t>
        </w:r>
      </w:ins>
      <w:ins w:id="6514" w:author="Chen Liao" w:date="2021-05-30T03:26:00Z">
        <w:r w:rsidR="008D0909" w:rsidRPr="00BE70D2">
          <w:rPr>
            <w:rFonts w:ascii="Times New Roman" w:hAnsi="Times New Roman" w:cs="Times New Roman"/>
            <w:sz w:val="22"/>
            <w:szCs w:val="22"/>
            <w:rPrChange w:id="6515" w:author="Chen Liao" w:date="2021-06-01T21:13:00Z">
              <w:rPr>
                <w:sz w:val="22"/>
                <w:szCs w:val="22"/>
              </w:rPr>
            </w:rPrChange>
          </w:rPr>
          <w:t>(</w:t>
        </w:r>
        <w:r w:rsidR="008D0909" w:rsidRPr="00BE70D2">
          <w:rPr>
            <w:rFonts w:ascii="Times New Roman" w:hAnsi="Times New Roman" w:cs="Times New Roman"/>
            <w:sz w:val="22"/>
            <w:szCs w:val="22"/>
            <w:highlight w:val="yellow"/>
            <w:rPrChange w:id="6516" w:author="Chen Liao" w:date="2021-06-01T21:13:00Z">
              <w:rPr>
                <w:sz w:val="22"/>
                <w:szCs w:val="22"/>
              </w:rPr>
            </w:rPrChange>
          </w:rPr>
          <w:t>Fig. 4</w:t>
        </w:r>
      </w:ins>
      <w:ins w:id="6517" w:author="Chen Liao" w:date="2021-06-01T23:36:00Z">
        <w:r w:rsidR="006B453F">
          <w:rPr>
            <w:sz w:val="22"/>
            <w:szCs w:val="22"/>
            <w:highlight w:val="yellow"/>
          </w:rPr>
          <w:t>F</w:t>
        </w:r>
      </w:ins>
      <w:ins w:id="6518" w:author="Chen Liao" w:date="2021-05-30T03:36:00Z">
        <w:r w:rsidR="006E0059" w:rsidRPr="00BE70D2">
          <w:rPr>
            <w:rFonts w:ascii="Times New Roman" w:hAnsi="Times New Roman" w:cs="Times New Roman"/>
            <w:sz w:val="22"/>
            <w:szCs w:val="22"/>
            <w:highlight w:val="yellow"/>
            <w:rPrChange w:id="6519" w:author="Chen Liao" w:date="2021-06-01T21:13:00Z">
              <w:rPr>
                <w:sz w:val="22"/>
                <w:szCs w:val="22"/>
              </w:rPr>
            </w:rPrChange>
          </w:rPr>
          <w:t>, S</w:t>
        </w:r>
        <w:r w:rsidR="00E35820" w:rsidRPr="00BE70D2">
          <w:rPr>
            <w:rFonts w:ascii="Times New Roman" w:hAnsi="Times New Roman" w:cs="Times New Roman"/>
            <w:sz w:val="22"/>
            <w:szCs w:val="22"/>
            <w:highlight w:val="yellow"/>
            <w:rPrChange w:id="6520" w:author="Chen Liao" w:date="2021-06-01T21:13:00Z">
              <w:rPr>
                <w:sz w:val="22"/>
                <w:szCs w:val="22"/>
                <w:highlight w:val="yellow"/>
              </w:rPr>
            </w:rPrChange>
          </w:rPr>
          <w:t>8</w:t>
        </w:r>
      </w:ins>
      <w:ins w:id="6521" w:author="Chen Liao" w:date="2021-05-30T03:26:00Z">
        <w:r w:rsidR="008D0909" w:rsidRPr="00BE70D2">
          <w:rPr>
            <w:rFonts w:ascii="Times New Roman" w:hAnsi="Times New Roman" w:cs="Times New Roman"/>
            <w:sz w:val="22"/>
            <w:szCs w:val="22"/>
            <w:rPrChange w:id="6522" w:author="Chen Liao" w:date="2021-06-01T21:13:00Z">
              <w:rPr>
                <w:sz w:val="22"/>
                <w:szCs w:val="22"/>
              </w:rPr>
            </w:rPrChange>
          </w:rPr>
          <w:t>).</w:t>
        </w:r>
      </w:ins>
      <w:ins w:id="6523" w:author="Chen Liao" w:date="2021-05-30T04:18:00Z">
        <w:r w:rsidRPr="00BE70D2">
          <w:rPr>
            <w:rFonts w:ascii="Times New Roman" w:hAnsi="Times New Roman" w:cs="Times New Roman"/>
            <w:sz w:val="22"/>
            <w:szCs w:val="22"/>
            <w:rPrChange w:id="6524" w:author="Chen Liao" w:date="2021-06-01T21:13:00Z">
              <w:rPr>
                <w:sz w:val="22"/>
                <w:szCs w:val="22"/>
              </w:rPr>
            </w:rPrChange>
          </w:rPr>
          <w:t xml:space="preserve"> </w:t>
        </w:r>
      </w:ins>
      <w:del w:id="6525" w:author="Chen Liao" w:date="2021-05-30T03:19:00Z">
        <w:r w:rsidR="00861893" w:rsidRPr="00BE70D2" w:rsidDel="00A3086B">
          <w:rPr>
            <w:rFonts w:ascii="Times New Roman" w:hAnsi="Times New Roman" w:cs="Times New Roman"/>
            <w:sz w:val="22"/>
            <w:szCs w:val="22"/>
            <w:rPrChange w:id="6526" w:author="Chen Liao" w:date="2021-06-01T21:13:00Z">
              <w:rPr>
                <w:color w:val="242021"/>
                <w:sz w:val="22"/>
                <w:szCs w:val="22"/>
              </w:rPr>
            </w:rPrChange>
          </w:rPr>
          <w:delText>Interestingly</w:delText>
        </w:r>
        <w:r w:rsidR="00B2424E" w:rsidRPr="00BE70D2" w:rsidDel="00A3086B">
          <w:rPr>
            <w:rFonts w:ascii="Times New Roman" w:hAnsi="Times New Roman" w:cs="Times New Roman"/>
            <w:sz w:val="22"/>
            <w:szCs w:val="22"/>
            <w:rPrChange w:id="6527" w:author="Chen Liao" w:date="2021-06-01T21:13:00Z">
              <w:rPr>
                <w:color w:val="242021"/>
                <w:sz w:val="22"/>
                <w:szCs w:val="22"/>
              </w:rPr>
            </w:rPrChange>
          </w:rPr>
          <w:delText xml:space="preserve">, </w:delText>
        </w:r>
      </w:del>
      <w:del w:id="6528" w:author="Chen Liao" w:date="2021-05-30T03:20:00Z">
        <w:r w:rsidR="00946722" w:rsidRPr="00BE70D2" w:rsidDel="0097707E">
          <w:rPr>
            <w:rFonts w:ascii="Times New Roman" w:hAnsi="Times New Roman" w:cs="Times New Roman"/>
            <w:sz w:val="22"/>
            <w:szCs w:val="22"/>
            <w:rPrChange w:id="6529" w:author="Chen Liao" w:date="2021-06-01T21:13:00Z">
              <w:rPr>
                <w:color w:val="242021"/>
                <w:sz w:val="22"/>
                <w:szCs w:val="22"/>
              </w:rPr>
            </w:rPrChange>
          </w:rPr>
          <w:delText>the</w:delText>
        </w:r>
      </w:del>
      <w:del w:id="6530" w:author="Chen Liao" w:date="2021-05-29T09:41:00Z">
        <w:r w:rsidR="00946722" w:rsidRPr="00BE70D2" w:rsidDel="00C54E39">
          <w:rPr>
            <w:rFonts w:ascii="Times New Roman" w:hAnsi="Times New Roman" w:cs="Times New Roman"/>
            <w:sz w:val="22"/>
            <w:szCs w:val="22"/>
            <w:rPrChange w:id="6531" w:author="Chen Liao" w:date="2021-06-01T21:13:00Z">
              <w:rPr>
                <w:color w:val="242021"/>
                <w:sz w:val="22"/>
                <w:szCs w:val="22"/>
              </w:rPr>
            </w:rPrChange>
          </w:rPr>
          <w:delText xml:space="preserve"> </w:delText>
        </w:r>
      </w:del>
      <w:del w:id="6532" w:author="Chen Liao" w:date="2021-05-29T09:40:00Z">
        <w:r w:rsidR="00B2424E" w:rsidRPr="00BE70D2" w:rsidDel="00FF6389">
          <w:rPr>
            <w:rFonts w:ascii="Times New Roman" w:hAnsi="Times New Roman" w:cs="Times New Roman"/>
            <w:sz w:val="22"/>
            <w:szCs w:val="22"/>
            <w:rPrChange w:id="6533" w:author="Chen Liao" w:date="2021-06-01T21:13:00Z">
              <w:rPr>
                <w:color w:val="242021"/>
                <w:sz w:val="22"/>
                <w:szCs w:val="22"/>
              </w:rPr>
            </w:rPrChange>
          </w:rPr>
          <w:delText xml:space="preserve">total </w:delText>
        </w:r>
        <w:r w:rsidR="0065067F" w:rsidRPr="00BE70D2" w:rsidDel="00FF6389">
          <w:rPr>
            <w:rFonts w:ascii="Times New Roman" w:hAnsi="Times New Roman" w:cs="Times New Roman"/>
            <w:sz w:val="22"/>
            <w:szCs w:val="22"/>
            <w:rPrChange w:id="6534" w:author="Chen Liao" w:date="2021-06-01T21:13:00Z">
              <w:rPr>
                <w:color w:val="242021"/>
                <w:sz w:val="22"/>
                <w:szCs w:val="22"/>
              </w:rPr>
            </w:rPrChange>
          </w:rPr>
          <w:delText>biomass</w:delText>
        </w:r>
      </w:del>
      <w:del w:id="6535" w:author="Chen Liao" w:date="2021-05-29T09:41:00Z">
        <w:r w:rsidR="00B2424E" w:rsidRPr="00BE70D2" w:rsidDel="00C54E39">
          <w:rPr>
            <w:rFonts w:ascii="Times New Roman" w:hAnsi="Times New Roman" w:cs="Times New Roman"/>
            <w:sz w:val="22"/>
            <w:szCs w:val="22"/>
            <w:rPrChange w:id="6536" w:author="Chen Liao" w:date="2021-06-01T21:13:00Z">
              <w:rPr>
                <w:color w:val="242021"/>
                <w:sz w:val="22"/>
                <w:szCs w:val="22"/>
              </w:rPr>
            </w:rPrChange>
          </w:rPr>
          <w:delText xml:space="preserve"> of </w:delText>
        </w:r>
      </w:del>
      <w:del w:id="6537" w:author="Chen Liao" w:date="2021-05-29T09:43:00Z">
        <w:r w:rsidR="001E0A1B" w:rsidRPr="00BE70D2" w:rsidDel="00C54E39">
          <w:rPr>
            <w:rFonts w:ascii="Times New Roman" w:hAnsi="Times New Roman" w:cs="Times New Roman"/>
            <w:sz w:val="22"/>
            <w:szCs w:val="22"/>
            <w:rPrChange w:id="6538" w:author="Chen Liao" w:date="2021-06-01T21:13:00Z">
              <w:rPr>
                <w:color w:val="242021"/>
                <w:sz w:val="22"/>
                <w:szCs w:val="22"/>
              </w:rPr>
            </w:rPrChange>
          </w:rPr>
          <w:delText>other</w:delText>
        </w:r>
      </w:del>
      <w:del w:id="6539" w:author="Chen Liao" w:date="2021-05-30T03:20:00Z">
        <w:r w:rsidR="00946722" w:rsidRPr="00BE70D2" w:rsidDel="0097707E">
          <w:rPr>
            <w:rFonts w:ascii="Times New Roman" w:hAnsi="Times New Roman" w:cs="Times New Roman"/>
            <w:sz w:val="22"/>
            <w:szCs w:val="22"/>
            <w:rPrChange w:id="6540" w:author="Chen Liao" w:date="2021-06-01T21:13:00Z">
              <w:rPr>
                <w:color w:val="242021"/>
                <w:sz w:val="22"/>
                <w:szCs w:val="22"/>
              </w:rPr>
            </w:rPrChange>
          </w:rPr>
          <w:delText xml:space="preserve"> </w:delText>
        </w:r>
      </w:del>
      <w:del w:id="6541" w:author="Chen Liao" w:date="2021-05-29T09:40:00Z">
        <w:r w:rsidR="00946722" w:rsidRPr="00BE70D2" w:rsidDel="00FF6389">
          <w:rPr>
            <w:rFonts w:ascii="Times New Roman" w:hAnsi="Times New Roman" w:cs="Times New Roman"/>
            <w:sz w:val="22"/>
            <w:szCs w:val="22"/>
            <w:rPrChange w:id="6542" w:author="Chen Liao" w:date="2021-06-01T21:13:00Z">
              <w:rPr>
                <w:color w:val="242021"/>
                <w:sz w:val="22"/>
                <w:szCs w:val="22"/>
              </w:rPr>
            </w:rPrChange>
          </w:rPr>
          <w:delText>bacteria</w:delText>
        </w:r>
        <w:r w:rsidR="00B2424E" w:rsidRPr="00BE70D2" w:rsidDel="00FF6389">
          <w:rPr>
            <w:rFonts w:ascii="Times New Roman" w:hAnsi="Times New Roman" w:cs="Times New Roman"/>
            <w:sz w:val="22"/>
            <w:szCs w:val="22"/>
            <w:rPrChange w:id="6543" w:author="Chen Liao" w:date="2021-06-01T21:13:00Z">
              <w:rPr>
                <w:color w:val="242021"/>
                <w:sz w:val="22"/>
                <w:szCs w:val="22"/>
              </w:rPr>
            </w:rPrChange>
          </w:rPr>
          <w:delText xml:space="preserve"> </w:delText>
        </w:r>
      </w:del>
      <w:del w:id="6544" w:author="Chen Liao" w:date="2021-05-30T03:20:00Z">
        <w:r w:rsidR="00230132" w:rsidRPr="00BE70D2" w:rsidDel="0097707E">
          <w:rPr>
            <w:rFonts w:ascii="Times New Roman" w:hAnsi="Times New Roman" w:cs="Times New Roman"/>
            <w:sz w:val="22"/>
            <w:szCs w:val="22"/>
            <w:rPrChange w:id="6545" w:author="Chen Liao" w:date="2021-06-01T21:13:00Z">
              <w:rPr>
                <w:color w:val="242021"/>
                <w:sz w:val="22"/>
                <w:szCs w:val="22"/>
              </w:rPr>
            </w:rPrChange>
          </w:rPr>
          <w:delText xml:space="preserve">in Hunan mice </w:delText>
        </w:r>
        <w:r w:rsidR="001E0A1B" w:rsidRPr="00BE70D2" w:rsidDel="0097707E">
          <w:rPr>
            <w:rFonts w:ascii="Times New Roman" w:hAnsi="Times New Roman" w:cs="Times New Roman"/>
            <w:sz w:val="22"/>
            <w:szCs w:val="22"/>
            <w:rPrChange w:id="6546" w:author="Chen Liao" w:date="2021-06-01T21:13:00Z">
              <w:rPr>
                <w:color w:val="242021"/>
                <w:sz w:val="22"/>
                <w:szCs w:val="22"/>
              </w:rPr>
            </w:rPrChange>
          </w:rPr>
          <w:delText xml:space="preserve">has a delayed response </w:delText>
        </w:r>
      </w:del>
      <w:del w:id="6547" w:author="Chen Liao" w:date="2021-05-29T09:46:00Z">
        <w:r w:rsidR="001E0A1B" w:rsidRPr="00BE70D2" w:rsidDel="00471427">
          <w:rPr>
            <w:rFonts w:ascii="Times New Roman" w:hAnsi="Times New Roman" w:cs="Times New Roman"/>
            <w:sz w:val="22"/>
            <w:szCs w:val="22"/>
            <w:rPrChange w:id="6548" w:author="Chen Liao" w:date="2021-06-01T21:13:00Z">
              <w:rPr>
                <w:color w:val="242021"/>
                <w:sz w:val="22"/>
                <w:szCs w:val="22"/>
              </w:rPr>
            </w:rPrChange>
          </w:rPr>
          <w:delText>and t</w:delText>
        </w:r>
        <w:r w:rsidR="001E02A7" w:rsidRPr="00BE70D2" w:rsidDel="00471427">
          <w:rPr>
            <w:rFonts w:ascii="Times New Roman" w:hAnsi="Times New Roman" w:cs="Times New Roman"/>
            <w:sz w:val="22"/>
            <w:szCs w:val="22"/>
            <w:rPrChange w:id="6549" w:author="Chen Liao" w:date="2021-06-01T21:13:00Z">
              <w:rPr>
                <w:color w:val="242021"/>
                <w:sz w:val="22"/>
                <w:szCs w:val="22"/>
              </w:rPr>
            </w:rPrChange>
          </w:rPr>
          <w:delText xml:space="preserve">he dynamics of the two guilds </w:delText>
        </w:r>
      </w:del>
      <w:del w:id="6550" w:author="Chen Liao" w:date="2021-05-30T03:20:00Z">
        <w:r w:rsidR="007D05BD" w:rsidRPr="00BE70D2" w:rsidDel="0097707E">
          <w:rPr>
            <w:rFonts w:ascii="Times New Roman" w:hAnsi="Times New Roman" w:cs="Times New Roman"/>
            <w:sz w:val="22"/>
            <w:szCs w:val="22"/>
            <w:rPrChange w:id="6551" w:author="Chen Liao" w:date="2021-06-01T21:13:00Z">
              <w:rPr>
                <w:color w:val="242021"/>
                <w:sz w:val="22"/>
                <w:szCs w:val="22"/>
              </w:rPr>
            </w:rPrChange>
          </w:rPr>
          <w:delText>co-oscillated</w:delText>
        </w:r>
        <w:r w:rsidR="00FA3E17" w:rsidRPr="00BE70D2" w:rsidDel="0097707E">
          <w:rPr>
            <w:rFonts w:ascii="Times New Roman" w:hAnsi="Times New Roman" w:cs="Times New Roman"/>
            <w:sz w:val="22"/>
            <w:szCs w:val="22"/>
            <w:rPrChange w:id="6552" w:author="Chen Liao" w:date="2021-06-01T21:13:00Z">
              <w:rPr>
                <w:color w:val="242021"/>
                <w:sz w:val="22"/>
                <w:szCs w:val="22"/>
              </w:rPr>
            </w:rPrChange>
          </w:rPr>
          <w:delText xml:space="preserve"> </w:delText>
        </w:r>
      </w:del>
      <w:del w:id="6553" w:author="Chen Liao" w:date="2021-05-30T02:22:00Z">
        <w:r w:rsidR="00E27F9A" w:rsidRPr="00BE70D2" w:rsidDel="001858BD">
          <w:rPr>
            <w:rFonts w:ascii="Times New Roman" w:hAnsi="Times New Roman" w:cs="Times New Roman"/>
            <w:sz w:val="22"/>
            <w:szCs w:val="22"/>
            <w:rPrChange w:id="6554" w:author="Chen Liao" w:date="2021-06-01T21:13:00Z">
              <w:rPr>
                <w:color w:val="242021"/>
                <w:sz w:val="22"/>
                <w:szCs w:val="22"/>
              </w:rPr>
            </w:rPrChange>
          </w:rPr>
          <w:delText>after</w:delText>
        </w:r>
        <w:r w:rsidR="0013318D" w:rsidRPr="00BE70D2" w:rsidDel="001858BD">
          <w:rPr>
            <w:rFonts w:ascii="Times New Roman" w:hAnsi="Times New Roman" w:cs="Times New Roman"/>
            <w:sz w:val="22"/>
            <w:szCs w:val="22"/>
            <w:rPrChange w:id="6555" w:author="Chen Liao" w:date="2021-06-01T21:13:00Z">
              <w:rPr>
                <w:color w:val="242021"/>
                <w:sz w:val="22"/>
                <w:szCs w:val="22"/>
              </w:rPr>
            </w:rPrChange>
          </w:rPr>
          <w:delText xml:space="preserve"> the delay</w:delText>
        </w:r>
      </w:del>
      <w:del w:id="6556" w:author="Chen Liao" w:date="2021-05-29T09:48:00Z">
        <w:r w:rsidR="001E02A7" w:rsidRPr="00BE70D2" w:rsidDel="00471427">
          <w:rPr>
            <w:rFonts w:ascii="Times New Roman" w:hAnsi="Times New Roman" w:cs="Times New Roman"/>
            <w:sz w:val="22"/>
            <w:szCs w:val="22"/>
            <w:rPrChange w:id="6557" w:author="Chen Liao" w:date="2021-06-01T21:13:00Z">
              <w:rPr>
                <w:color w:val="242021"/>
                <w:sz w:val="22"/>
                <w:szCs w:val="22"/>
              </w:rPr>
            </w:rPrChange>
          </w:rPr>
          <w:delText>.</w:delText>
        </w:r>
        <w:r w:rsidR="00E02ACF" w:rsidRPr="00BE70D2" w:rsidDel="00471427">
          <w:rPr>
            <w:rFonts w:ascii="Times New Roman" w:hAnsi="Times New Roman" w:cs="Times New Roman"/>
            <w:sz w:val="22"/>
            <w:szCs w:val="22"/>
            <w:rPrChange w:id="6558" w:author="Chen Liao" w:date="2021-06-01T21:13:00Z">
              <w:rPr>
                <w:color w:val="242021"/>
                <w:sz w:val="22"/>
                <w:szCs w:val="22"/>
              </w:rPr>
            </w:rPrChange>
          </w:rPr>
          <w:delText xml:space="preserve"> </w:delText>
        </w:r>
        <w:commentRangeStart w:id="6559"/>
        <w:r w:rsidR="00E02ACF" w:rsidRPr="00BE70D2" w:rsidDel="00471427">
          <w:rPr>
            <w:rFonts w:ascii="Times New Roman" w:hAnsi="Times New Roman" w:cs="Times New Roman"/>
            <w:sz w:val="22"/>
            <w:szCs w:val="22"/>
            <w:rPrChange w:id="6560" w:author="Chen Liao" w:date="2021-06-01T21:13:00Z">
              <w:rPr>
                <w:color w:val="242021"/>
                <w:sz w:val="22"/>
                <w:szCs w:val="22"/>
              </w:rPr>
            </w:rPrChange>
          </w:rPr>
          <w:delText>It is likely t</w:delText>
        </w:r>
        <w:r w:rsidR="00442D8E" w:rsidRPr="00BE70D2" w:rsidDel="00471427">
          <w:rPr>
            <w:rFonts w:ascii="Times New Roman" w:hAnsi="Times New Roman" w:cs="Times New Roman"/>
            <w:sz w:val="22"/>
            <w:szCs w:val="22"/>
            <w:rPrChange w:id="6561" w:author="Chen Liao" w:date="2021-06-01T21:13:00Z">
              <w:rPr>
                <w:color w:val="242021"/>
                <w:sz w:val="22"/>
                <w:szCs w:val="22"/>
              </w:rPr>
            </w:rPrChange>
          </w:rPr>
          <w:delText xml:space="preserve">he </w:delText>
        </w:r>
        <w:r w:rsidR="008D2C8C" w:rsidRPr="00BE70D2" w:rsidDel="00471427">
          <w:rPr>
            <w:rFonts w:ascii="Times New Roman" w:hAnsi="Times New Roman" w:cs="Times New Roman"/>
            <w:sz w:val="22"/>
            <w:szCs w:val="22"/>
            <w:shd w:val="clear" w:color="auto" w:fill="FFFFFF"/>
            <w:rPrChange w:id="6562" w:author="Chen Liao" w:date="2021-06-01T21:13:00Z">
              <w:rPr>
                <w:sz w:val="22"/>
                <w:szCs w:val="22"/>
                <w:shd w:val="clear" w:color="auto" w:fill="FFFFFF"/>
              </w:rPr>
            </w:rPrChange>
          </w:rPr>
          <w:delText xml:space="preserve">delayed </w:delText>
        </w:r>
        <w:r w:rsidR="00DA32AB" w:rsidRPr="00BE70D2" w:rsidDel="00471427">
          <w:rPr>
            <w:rFonts w:ascii="Times New Roman" w:hAnsi="Times New Roman" w:cs="Times New Roman"/>
            <w:sz w:val="22"/>
            <w:szCs w:val="22"/>
            <w:shd w:val="clear" w:color="auto" w:fill="FFFFFF"/>
            <w:rPrChange w:id="6563" w:author="Chen Liao" w:date="2021-06-01T21:13:00Z">
              <w:rPr>
                <w:sz w:val="22"/>
                <w:szCs w:val="22"/>
                <w:shd w:val="clear" w:color="auto" w:fill="FFFFFF"/>
              </w:rPr>
            </w:rPrChange>
          </w:rPr>
          <w:delText xml:space="preserve">bacterial </w:delText>
        </w:r>
        <w:r w:rsidR="008D2C8C" w:rsidRPr="00BE70D2" w:rsidDel="00471427">
          <w:rPr>
            <w:rFonts w:ascii="Times New Roman" w:hAnsi="Times New Roman" w:cs="Times New Roman"/>
            <w:sz w:val="22"/>
            <w:szCs w:val="22"/>
            <w:shd w:val="clear" w:color="auto" w:fill="FFFFFF"/>
            <w:rPrChange w:id="6564" w:author="Chen Liao" w:date="2021-06-01T21:13:00Z">
              <w:rPr>
                <w:sz w:val="22"/>
                <w:szCs w:val="22"/>
                <w:shd w:val="clear" w:color="auto" w:fill="FFFFFF"/>
              </w:rPr>
            </w:rPrChange>
          </w:rPr>
          <w:delText xml:space="preserve">succession </w:delText>
        </w:r>
        <w:r w:rsidR="00E02ACF" w:rsidRPr="00BE70D2" w:rsidDel="00471427">
          <w:rPr>
            <w:rFonts w:ascii="Times New Roman" w:hAnsi="Times New Roman" w:cs="Times New Roman"/>
            <w:sz w:val="22"/>
            <w:szCs w:val="22"/>
            <w:shd w:val="clear" w:color="auto" w:fill="FFFFFF"/>
            <w:rPrChange w:id="6565" w:author="Chen Liao" w:date="2021-06-01T21:13:00Z">
              <w:rPr>
                <w:rFonts w:eastAsia="SimSun"/>
                <w:sz w:val="22"/>
                <w:szCs w:val="22"/>
                <w:shd w:val="clear" w:color="auto" w:fill="FFFFFF"/>
              </w:rPr>
            </w:rPrChange>
          </w:rPr>
          <w:fldChar w:fldCharType="begin"/>
        </w:r>
        <w:r w:rsidR="002E2A76" w:rsidRPr="00BE70D2" w:rsidDel="00471427">
          <w:rPr>
            <w:rFonts w:ascii="Times New Roman" w:hAnsi="Times New Roman" w:cs="Times New Roman"/>
            <w:sz w:val="22"/>
            <w:szCs w:val="22"/>
            <w:shd w:val="clear" w:color="auto" w:fill="FFFFFF"/>
            <w:rPrChange w:id="6566" w:author="Chen Liao" w:date="2021-06-01T21:13:00Z">
              <w:rPr>
                <w:sz w:val="22"/>
                <w:szCs w:val="22"/>
                <w:shd w:val="clear" w:color="auto" w:fill="FFFFFF"/>
              </w:rPr>
            </w:rPrChange>
          </w:rPr>
          <w:delInstrText xml:space="preserve"> ADDIN NE.Ref.{BE02B692-A98C-413B-A23D-4D62B44F7805}</w:delInstrText>
        </w:r>
        <w:r w:rsidR="00E02ACF" w:rsidRPr="00BE70D2" w:rsidDel="00471427">
          <w:rPr>
            <w:rFonts w:ascii="Times New Roman" w:hAnsi="Times New Roman" w:cs="Times New Roman"/>
            <w:sz w:val="22"/>
            <w:szCs w:val="22"/>
            <w:shd w:val="clear" w:color="auto" w:fill="FFFFFF"/>
            <w:rPrChange w:id="6567" w:author="Chen Liao" w:date="2021-06-01T21:13:00Z">
              <w:rPr>
                <w:rFonts w:eastAsia="SimSun"/>
                <w:sz w:val="22"/>
                <w:szCs w:val="22"/>
                <w:shd w:val="clear" w:color="auto" w:fill="FFFFFF"/>
              </w:rPr>
            </w:rPrChange>
          </w:rPr>
          <w:fldChar w:fldCharType="separate"/>
        </w:r>
        <w:r w:rsidR="00D67D1E" w:rsidRPr="00BE70D2" w:rsidDel="00471427">
          <w:rPr>
            <w:rFonts w:ascii="Times New Roman" w:eastAsiaTheme="minorEastAsia" w:hAnsi="Times New Roman" w:cs="Times New Roman"/>
            <w:sz w:val="22"/>
            <w:szCs w:val="22"/>
            <w:rPrChange w:id="6568" w:author="Chen Liao" w:date="2021-06-01T21:13:00Z">
              <w:rPr>
                <w:rFonts w:eastAsiaTheme="minorEastAsia"/>
                <w:color w:val="080000"/>
                <w:sz w:val="22"/>
                <w:szCs w:val="22"/>
              </w:rPr>
            </w:rPrChange>
          </w:rPr>
          <w:delText>[41]</w:delText>
        </w:r>
        <w:r w:rsidR="00E02ACF" w:rsidRPr="00BE70D2" w:rsidDel="00471427">
          <w:rPr>
            <w:rFonts w:ascii="Times New Roman" w:hAnsi="Times New Roman" w:cs="Times New Roman"/>
            <w:sz w:val="22"/>
            <w:szCs w:val="22"/>
            <w:shd w:val="clear" w:color="auto" w:fill="FFFFFF"/>
            <w:rPrChange w:id="6569" w:author="Chen Liao" w:date="2021-06-01T21:13:00Z">
              <w:rPr>
                <w:rFonts w:eastAsia="SimSun"/>
                <w:sz w:val="22"/>
                <w:szCs w:val="22"/>
                <w:shd w:val="clear" w:color="auto" w:fill="FFFFFF"/>
              </w:rPr>
            </w:rPrChange>
          </w:rPr>
          <w:fldChar w:fldCharType="end"/>
        </w:r>
        <w:r w:rsidR="00E02ACF" w:rsidRPr="00BE70D2" w:rsidDel="00471427">
          <w:rPr>
            <w:rFonts w:ascii="Times New Roman" w:hAnsi="Times New Roman" w:cs="Times New Roman"/>
            <w:sz w:val="22"/>
            <w:szCs w:val="22"/>
            <w:shd w:val="clear" w:color="auto" w:fill="FFFFFF"/>
            <w:rPrChange w:id="6570" w:author="Chen Liao" w:date="2021-06-01T21:13:00Z">
              <w:rPr>
                <w:sz w:val="22"/>
                <w:szCs w:val="22"/>
                <w:shd w:val="clear" w:color="auto" w:fill="FFFFFF"/>
              </w:rPr>
            </w:rPrChange>
          </w:rPr>
          <w:delText xml:space="preserve"> </w:delText>
        </w:r>
        <w:r w:rsidR="00442D8E" w:rsidRPr="00BE70D2" w:rsidDel="00471427">
          <w:rPr>
            <w:rFonts w:ascii="Times New Roman" w:hAnsi="Times New Roman" w:cs="Times New Roman"/>
            <w:sz w:val="22"/>
            <w:szCs w:val="22"/>
            <w:shd w:val="clear" w:color="auto" w:fill="FFFFFF"/>
            <w:rPrChange w:id="6571" w:author="Chen Liao" w:date="2021-06-01T21:13:00Z">
              <w:rPr>
                <w:sz w:val="22"/>
                <w:szCs w:val="22"/>
                <w:shd w:val="clear" w:color="auto" w:fill="FFFFFF"/>
              </w:rPr>
            </w:rPrChange>
          </w:rPr>
          <w:delText xml:space="preserve">may </w:delText>
        </w:r>
        <w:r w:rsidR="00E02ACF" w:rsidRPr="00BE70D2" w:rsidDel="00471427">
          <w:rPr>
            <w:rFonts w:ascii="Times New Roman" w:hAnsi="Times New Roman" w:cs="Times New Roman"/>
            <w:sz w:val="22"/>
            <w:szCs w:val="22"/>
            <w:shd w:val="clear" w:color="auto" w:fill="FFFFFF"/>
            <w:rPrChange w:id="6572" w:author="Chen Liao" w:date="2021-06-01T21:13:00Z">
              <w:rPr>
                <w:sz w:val="22"/>
                <w:szCs w:val="22"/>
                <w:shd w:val="clear" w:color="auto" w:fill="FFFFFF"/>
              </w:rPr>
            </w:rPrChange>
          </w:rPr>
          <w:delText xml:space="preserve">result from niche opening and occupation </w:delText>
        </w:r>
        <w:r w:rsidR="00232F70" w:rsidRPr="00BE70D2" w:rsidDel="00471427">
          <w:rPr>
            <w:rFonts w:ascii="Times New Roman" w:hAnsi="Times New Roman" w:cs="Times New Roman"/>
            <w:sz w:val="22"/>
            <w:szCs w:val="22"/>
            <w:shd w:val="clear" w:color="auto" w:fill="FFFFFF"/>
            <w:rPrChange w:id="6573" w:author="Chen Liao" w:date="2021-06-01T21:13:00Z">
              <w:rPr>
                <w:sz w:val="22"/>
                <w:szCs w:val="22"/>
                <w:shd w:val="clear" w:color="auto" w:fill="FFFFFF"/>
              </w:rPr>
            </w:rPrChange>
          </w:rPr>
          <w:delText xml:space="preserve">by cross-feeders </w:delText>
        </w:r>
        <w:r w:rsidR="00E02ACF" w:rsidRPr="00BE70D2" w:rsidDel="00471427">
          <w:rPr>
            <w:rFonts w:ascii="Times New Roman" w:hAnsi="Times New Roman" w:cs="Times New Roman"/>
            <w:sz w:val="22"/>
            <w:szCs w:val="22"/>
            <w:shd w:val="clear" w:color="auto" w:fill="FFFFFF"/>
            <w:rPrChange w:id="6574" w:author="Chen Liao" w:date="2021-06-01T21:13:00Z">
              <w:rPr>
                <w:sz w:val="22"/>
                <w:szCs w:val="22"/>
                <w:shd w:val="clear" w:color="auto" w:fill="FFFFFF"/>
              </w:rPr>
            </w:rPrChange>
          </w:rPr>
          <w:delText xml:space="preserve">that utilize </w:delText>
        </w:r>
        <w:r w:rsidR="00E02ACF" w:rsidRPr="00BE70D2" w:rsidDel="00471427">
          <w:rPr>
            <w:rFonts w:ascii="Times New Roman" w:hAnsi="Times New Roman" w:cs="Times New Roman"/>
            <w:sz w:val="22"/>
            <w:szCs w:val="22"/>
            <w:rPrChange w:id="6575" w:author="Chen Liao" w:date="2021-06-01T21:13:00Z">
              <w:rPr>
                <w:color w:val="242021"/>
                <w:sz w:val="22"/>
                <w:szCs w:val="22"/>
              </w:rPr>
            </w:rPrChange>
          </w:rPr>
          <w:delText xml:space="preserve">simple sugars </w:delText>
        </w:r>
        <w:r w:rsidR="00B97578" w:rsidRPr="00BE70D2" w:rsidDel="00471427">
          <w:rPr>
            <w:rFonts w:ascii="Times New Roman" w:hAnsi="Times New Roman" w:cs="Times New Roman"/>
            <w:sz w:val="22"/>
            <w:szCs w:val="22"/>
            <w:rPrChange w:id="6576" w:author="Chen Liao" w:date="2021-06-01T21:13:00Z">
              <w:rPr>
                <w:color w:val="242021"/>
                <w:sz w:val="22"/>
                <w:szCs w:val="22"/>
              </w:rPr>
            </w:rPrChange>
          </w:rPr>
          <w:delText>released</w:delText>
        </w:r>
        <w:r w:rsidR="00E02ACF" w:rsidRPr="00BE70D2" w:rsidDel="00471427">
          <w:rPr>
            <w:rFonts w:ascii="Times New Roman" w:hAnsi="Times New Roman" w:cs="Times New Roman"/>
            <w:sz w:val="22"/>
            <w:szCs w:val="22"/>
            <w:rPrChange w:id="6577" w:author="Chen Liao" w:date="2021-06-01T21:13:00Z">
              <w:rPr>
                <w:color w:val="242021"/>
                <w:sz w:val="22"/>
                <w:szCs w:val="22"/>
              </w:rPr>
            </w:rPrChange>
          </w:rPr>
          <w:delText xml:space="preserve"> from the inferred responders.</w:delText>
        </w:r>
        <w:r w:rsidR="002915F1" w:rsidRPr="00BE70D2" w:rsidDel="00471427">
          <w:rPr>
            <w:rFonts w:ascii="Times New Roman" w:hAnsi="Times New Roman" w:cs="Times New Roman"/>
            <w:sz w:val="22"/>
            <w:szCs w:val="22"/>
            <w:rPrChange w:id="6578" w:author="Chen Liao" w:date="2021-06-01T21:13:00Z">
              <w:rPr>
                <w:color w:val="242021"/>
                <w:sz w:val="22"/>
                <w:szCs w:val="22"/>
              </w:rPr>
            </w:rPrChange>
          </w:rPr>
          <w:delText xml:space="preserve"> </w:delText>
        </w:r>
        <w:commentRangeEnd w:id="6559"/>
        <w:r w:rsidR="00EE34BF" w:rsidRPr="00BE70D2" w:rsidDel="00471427">
          <w:rPr>
            <w:rStyle w:val="CommentReference"/>
            <w:rFonts w:ascii="Times New Roman" w:hAnsi="Times New Roman" w:cs="Times New Roman"/>
            <w:color w:val="000000" w:themeColor="text1"/>
            <w:sz w:val="22"/>
            <w:szCs w:val="22"/>
            <w:rPrChange w:id="6579" w:author="Chen Liao" w:date="2021-06-01T21:13:00Z">
              <w:rPr>
                <w:rStyle w:val="CommentReference"/>
              </w:rPr>
            </w:rPrChange>
          </w:rPr>
          <w:commentReference w:id="6559"/>
        </w:r>
      </w:del>
      <w:moveToRangeStart w:id="6580" w:author="Chen Liao" w:date="2021-05-29T10:03:00Z" w:name="move73175047"/>
      <w:moveTo w:id="6581" w:author="Chen Liao" w:date="2021-05-29T10:03:00Z">
        <w:del w:id="6582" w:author="Chen Liao" w:date="2021-05-29T10:04:00Z">
          <w:r w:rsidR="006F0AC1" w:rsidRPr="00BE70D2" w:rsidDel="00492735">
            <w:rPr>
              <w:rFonts w:ascii="Times New Roman" w:hAnsi="Times New Roman" w:cs="Times New Roman"/>
              <w:sz w:val="22"/>
              <w:szCs w:val="22"/>
              <w:rPrChange w:id="6583" w:author="Chen Liao" w:date="2021-06-01T21:13:00Z">
                <w:rPr>
                  <w:color w:val="000000" w:themeColor="text1"/>
                  <w:sz w:val="22"/>
                  <w:szCs w:val="22"/>
                </w:rPr>
              </w:rPrChange>
            </w:rPr>
            <w:delText xml:space="preserve">By combining gLV model and Bayesian regression, we identified multiple inulin and resistant starch responders from the complex microbial community of the murine intestine, which we believe play critical roles in </w:delText>
          </w:r>
          <w:commentRangeStart w:id="6584"/>
          <w:commentRangeStart w:id="6585"/>
          <w:r w:rsidR="006F0AC1" w:rsidRPr="00BE70D2" w:rsidDel="00492735">
            <w:rPr>
              <w:rFonts w:ascii="Times New Roman" w:hAnsi="Times New Roman" w:cs="Times New Roman"/>
              <w:sz w:val="22"/>
              <w:szCs w:val="22"/>
              <w:rPrChange w:id="6586" w:author="Chen Liao" w:date="2021-06-01T21:13:00Z">
                <w:rPr>
                  <w:color w:val="000000" w:themeColor="text1"/>
                  <w:sz w:val="22"/>
                  <w:szCs w:val="22"/>
                </w:rPr>
              </w:rPrChange>
            </w:rPr>
            <w:delText>bridging</w:delText>
          </w:r>
          <w:commentRangeEnd w:id="6584"/>
          <w:r w:rsidR="006F0AC1" w:rsidRPr="00BE70D2" w:rsidDel="00492735">
            <w:rPr>
              <w:rFonts w:ascii="Times New Roman" w:hAnsi="Times New Roman" w:cs="Times New Roman"/>
              <w:sz w:val="22"/>
              <w:szCs w:val="22"/>
              <w:rPrChange w:id="6587" w:author="Chen Liao" w:date="2021-06-01T21:13:00Z">
                <w:rPr>
                  <w:rStyle w:val="CommentReference"/>
                  <w:color w:val="000000" w:themeColor="text1"/>
                </w:rPr>
              </w:rPrChange>
            </w:rPr>
            <w:commentReference w:id="6584"/>
          </w:r>
          <w:r w:rsidR="006F0AC1" w:rsidRPr="00BE70D2" w:rsidDel="00492735">
            <w:rPr>
              <w:rFonts w:ascii="Times New Roman" w:hAnsi="Times New Roman" w:cs="Times New Roman"/>
              <w:sz w:val="22"/>
              <w:szCs w:val="22"/>
              <w:rPrChange w:id="6588" w:author="Chen Liao" w:date="2021-06-01T21:13:00Z">
                <w:rPr>
                  <w:color w:val="000000" w:themeColor="text1"/>
                  <w:sz w:val="22"/>
                  <w:szCs w:val="22"/>
                </w:rPr>
              </w:rPrChange>
            </w:rPr>
            <w:delText xml:space="preserve"> the variability in baseline microbiota to the variability in microbiota responses</w:delText>
          </w:r>
          <w:commentRangeEnd w:id="6585"/>
          <w:r w:rsidR="006F0AC1" w:rsidRPr="00BE70D2" w:rsidDel="00492735">
            <w:rPr>
              <w:rFonts w:ascii="Times New Roman" w:hAnsi="Times New Roman" w:cs="Times New Roman"/>
              <w:sz w:val="22"/>
              <w:szCs w:val="22"/>
              <w:rPrChange w:id="6589" w:author="Chen Liao" w:date="2021-06-01T21:13:00Z">
                <w:rPr>
                  <w:rStyle w:val="CommentReference"/>
                  <w:color w:val="000000" w:themeColor="text1"/>
                </w:rPr>
              </w:rPrChange>
            </w:rPr>
            <w:commentReference w:id="6585"/>
          </w:r>
          <w:r w:rsidR="006F0AC1" w:rsidRPr="00BE70D2" w:rsidDel="00492735">
            <w:rPr>
              <w:rFonts w:ascii="Times New Roman" w:hAnsi="Times New Roman" w:cs="Times New Roman"/>
              <w:sz w:val="22"/>
              <w:szCs w:val="22"/>
              <w:rPrChange w:id="6590" w:author="Chen Liao" w:date="2021-06-01T21:13:00Z">
                <w:rPr>
                  <w:color w:val="000000" w:themeColor="text1"/>
                  <w:sz w:val="22"/>
                  <w:szCs w:val="22"/>
                </w:rPr>
              </w:rPrChange>
            </w:rPr>
            <w:delText>. There then comes a question</w:delText>
          </w:r>
        </w:del>
        <w:del w:id="6591" w:author="Chen Liao" w:date="2021-05-29T10:20:00Z">
          <w:r w:rsidR="006F0AC1" w:rsidRPr="00BE70D2" w:rsidDel="00750C56">
            <w:rPr>
              <w:rFonts w:ascii="Times New Roman" w:hAnsi="Times New Roman" w:cs="Times New Roman"/>
              <w:sz w:val="22"/>
              <w:szCs w:val="22"/>
              <w:rPrChange w:id="6592" w:author="Chen Liao" w:date="2021-06-01T21:13:00Z">
                <w:rPr>
                  <w:color w:val="000000" w:themeColor="text1"/>
                  <w:sz w:val="22"/>
                  <w:szCs w:val="22"/>
                </w:rPr>
              </w:rPrChange>
            </w:rPr>
            <w:delText>: Can we predict microbiota responses simply from the relative abundance of these responders in the baseline community? To answer it, we first tested the statistical association between baseline relative abundance of each individual responder and</w:delText>
          </w:r>
        </w:del>
        <w:del w:id="6593" w:author="Chen Liao" w:date="2021-05-30T03:21:00Z">
          <w:r w:rsidR="006F0AC1" w:rsidRPr="00BE70D2" w:rsidDel="008B2FA6">
            <w:rPr>
              <w:rFonts w:ascii="Times New Roman" w:hAnsi="Times New Roman" w:cs="Times New Roman"/>
              <w:sz w:val="22"/>
              <w:szCs w:val="22"/>
              <w:rPrChange w:id="6594" w:author="Chen Liao" w:date="2021-06-01T21:13:00Z">
                <w:rPr>
                  <w:color w:val="000000" w:themeColor="text1"/>
                  <w:sz w:val="22"/>
                  <w:szCs w:val="22"/>
                </w:rPr>
              </w:rPrChange>
            </w:rPr>
            <w:delText xml:space="preserve"> time-averaged bacterial density (area under the curve divided by the observation time)</w:delText>
          </w:r>
        </w:del>
        <w:del w:id="6595" w:author="Chen Liao" w:date="2021-05-29T10:20:00Z">
          <w:r w:rsidR="006F0AC1" w:rsidRPr="00BE70D2" w:rsidDel="00750C56">
            <w:rPr>
              <w:rFonts w:ascii="Times New Roman" w:hAnsi="Times New Roman" w:cs="Times New Roman"/>
              <w:sz w:val="22"/>
              <w:szCs w:val="22"/>
              <w:rPrChange w:id="6596" w:author="Chen Liao" w:date="2021-06-01T21:13:00Z">
                <w:rPr>
                  <w:color w:val="000000" w:themeColor="text1"/>
                  <w:sz w:val="22"/>
                  <w:szCs w:val="22"/>
                </w:rPr>
              </w:rPrChange>
            </w:rPr>
            <w:delText>, where the latter was used as a proxy for overall microbiota response.</w:delText>
          </w:r>
        </w:del>
        <w:del w:id="6597" w:author="Chen Liao" w:date="2021-05-30T03:21:00Z">
          <w:r w:rsidR="006F0AC1" w:rsidRPr="00BE70D2" w:rsidDel="008B2FA6">
            <w:rPr>
              <w:rFonts w:ascii="Times New Roman" w:hAnsi="Times New Roman" w:cs="Times New Roman"/>
              <w:sz w:val="22"/>
              <w:szCs w:val="22"/>
              <w:rPrChange w:id="6598" w:author="Chen Liao" w:date="2021-06-01T21:13:00Z">
                <w:rPr>
                  <w:color w:val="000000" w:themeColor="text1"/>
                  <w:sz w:val="22"/>
                  <w:szCs w:val="22"/>
                </w:rPr>
              </w:rPrChange>
            </w:rPr>
            <w:delText xml:space="preserve"> </w:delText>
          </w:r>
        </w:del>
        <w:del w:id="6599" w:author="Chen Liao" w:date="2021-05-29T10:21:00Z">
          <w:r w:rsidR="006F0AC1" w:rsidRPr="00BE70D2" w:rsidDel="007D6698">
            <w:rPr>
              <w:rFonts w:ascii="Times New Roman" w:hAnsi="Times New Roman" w:cs="Times New Roman"/>
              <w:sz w:val="22"/>
              <w:szCs w:val="22"/>
              <w:rPrChange w:id="6600" w:author="Chen Liao" w:date="2021-06-01T21:13:00Z">
                <w:rPr>
                  <w:color w:val="000000" w:themeColor="text1"/>
                  <w:sz w:val="22"/>
                  <w:szCs w:val="22"/>
                </w:rPr>
              </w:rPrChange>
            </w:rPr>
            <w:delText xml:space="preserve">Not all inulin responders are equally predictive and positive correlations were only found in </w:delText>
          </w:r>
        </w:del>
        <w:del w:id="6601" w:author="Chen Liao" w:date="2021-05-29T10:18:00Z">
          <w:r w:rsidR="006F0AC1" w:rsidRPr="00BE70D2" w:rsidDel="002F2E4B">
            <w:rPr>
              <w:rFonts w:ascii="Times New Roman" w:hAnsi="Times New Roman" w:cs="Times New Roman"/>
              <w:sz w:val="22"/>
              <w:szCs w:val="22"/>
              <w:rPrChange w:id="6602" w:author="Chen Liao" w:date="2021-06-01T21:13:00Z">
                <w:rPr>
                  <w:i/>
                  <w:iCs/>
                  <w:color w:val="000000" w:themeColor="text1"/>
                  <w:sz w:val="22"/>
                  <w:szCs w:val="22"/>
                </w:rPr>
              </w:rPrChange>
            </w:rPr>
            <w:delText>Bacteroides acidifaciens</w:delText>
          </w:r>
          <w:r w:rsidR="006F0AC1" w:rsidRPr="00BE70D2" w:rsidDel="002F2E4B">
            <w:rPr>
              <w:rFonts w:ascii="Times New Roman" w:hAnsi="Times New Roman" w:cs="Times New Roman"/>
              <w:sz w:val="22"/>
              <w:szCs w:val="22"/>
              <w:rPrChange w:id="6603" w:author="Chen Liao" w:date="2021-06-01T21:13:00Z">
                <w:rPr>
                  <w:color w:val="000000" w:themeColor="text1"/>
                  <w:sz w:val="22"/>
                  <w:szCs w:val="22"/>
                </w:rPr>
              </w:rPrChange>
            </w:rPr>
            <w:delText xml:space="preserve"> and unclassified </w:delText>
          </w:r>
          <w:r w:rsidR="006F0AC1" w:rsidRPr="00BE70D2" w:rsidDel="002F2E4B">
            <w:rPr>
              <w:rFonts w:ascii="Times New Roman" w:hAnsi="Times New Roman" w:cs="Times New Roman"/>
              <w:sz w:val="22"/>
              <w:szCs w:val="22"/>
              <w:rPrChange w:id="6604" w:author="Chen Liao" w:date="2021-06-01T21:13:00Z">
                <w:rPr>
                  <w:i/>
                  <w:iCs/>
                  <w:color w:val="000000" w:themeColor="text1"/>
                  <w:sz w:val="22"/>
                  <w:szCs w:val="22"/>
                </w:rPr>
              </w:rPrChange>
            </w:rPr>
            <w:delText>Muribaculaceae</w:delText>
          </w:r>
          <w:r w:rsidR="006F0AC1" w:rsidRPr="00BE70D2" w:rsidDel="002F2E4B">
            <w:rPr>
              <w:rFonts w:ascii="Times New Roman" w:hAnsi="Times New Roman" w:cs="Times New Roman"/>
              <w:sz w:val="22"/>
              <w:szCs w:val="22"/>
              <w:rPrChange w:id="6605" w:author="Chen Liao" w:date="2021-06-01T21:13:00Z">
                <w:rPr>
                  <w:color w:val="000000" w:themeColor="text1"/>
                  <w:sz w:val="22"/>
                  <w:szCs w:val="22"/>
                </w:rPr>
              </w:rPrChange>
            </w:rPr>
            <w:delText xml:space="preserve"> (</w:delText>
          </w:r>
          <w:r w:rsidR="006F0AC1" w:rsidRPr="00BE70D2" w:rsidDel="002F2E4B">
            <w:rPr>
              <w:rFonts w:ascii="Times New Roman" w:hAnsi="Times New Roman" w:cs="Times New Roman"/>
              <w:sz w:val="22"/>
              <w:szCs w:val="22"/>
              <w:rPrChange w:id="6606" w:author="Chen Liao" w:date="2021-06-01T21:13:00Z">
                <w:rPr>
                  <w:color w:val="000000" w:themeColor="text1"/>
                  <w:sz w:val="22"/>
                  <w:szCs w:val="22"/>
                  <w:highlight w:val="yellow"/>
                </w:rPr>
              </w:rPrChange>
            </w:rPr>
            <w:delText>Fig. S14A</w:delText>
          </w:r>
          <w:r w:rsidR="006F0AC1" w:rsidRPr="00BE70D2" w:rsidDel="002F2E4B">
            <w:rPr>
              <w:rFonts w:ascii="Times New Roman" w:hAnsi="Times New Roman" w:cs="Times New Roman"/>
              <w:sz w:val="22"/>
              <w:szCs w:val="22"/>
              <w:rPrChange w:id="6607" w:author="Chen Liao" w:date="2021-06-01T21:13:00Z">
                <w:rPr>
                  <w:color w:val="000000" w:themeColor="text1"/>
                  <w:sz w:val="22"/>
                  <w:szCs w:val="22"/>
                </w:rPr>
              </w:rPrChange>
            </w:rPr>
            <w:delText xml:space="preserve">). </w:delText>
          </w:r>
        </w:del>
        <w:del w:id="6608" w:author="Chen Liao" w:date="2021-05-29T10:21:00Z">
          <w:r w:rsidR="006F0AC1" w:rsidRPr="00BE70D2" w:rsidDel="007D6698">
            <w:rPr>
              <w:rFonts w:ascii="Times New Roman" w:hAnsi="Times New Roman" w:cs="Times New Roman"/>
              <w:sz w:val="22"/>
              <w:szCs w:val="22"/>
              <w:rPrChange w:id="6609" w:author="Chen Liao" w:date="2021-06-01T21:13:00Z">
                <w:rPr>
                  <w:color w:val="000000" w:themeColor="text1"/>
                  <w:sz w:val="22"/>
                  <w:szCs w:val="22"/>
                </w:rPr>
              </w:rPrChange>
            </w:rPr>
            <w:delText xml:space="preserve">We found that the total relative abundance of the two responders </w:delText>
          </w:r>
        </w:del>
        <w:del w:id="6610" w:author="Chen Liao" w:date="2021-05-29T10:19:00Z">
          <w:r w:rsidR="006F0AC1" w:rsidRPr="00BE70D2" w:rsidDel="00CC4249">
            <w:rPr>
              <w:rFonts w:ascii="Times New Roman" w:hAnsi="Times New Roman" w:cs="Times New Roman"/>
              <w:sz w:val="22"/>
              <w:szCs w:val="22"/>
              <w:rPrChange w:id="6611" w:author="Chen Liao" w:date="2021-06-01T21:13:00Z">
                <w:rPr>
                  <w:color w:val="000000" w:themeColor="text1"/>
                  <w:sz w:val="22"/>
                  <w:szCs w:val="22"/>
                </w:rPr>
              </w:rPrChange>
            </w:rPr>
            <w:delText xml:space="preserve">can explain 56% of the variability (Pearson correlation) in microbiota response. </w:delText>
          </w:r>
        </w:del>
        <w:del w:id="6612" w:author="Chen Liao" w:date="2021-05-29T10:15:00Z">
          <w:r w:rsidR="006F0AC1" w:rsidRPr="00BE70D2" w:rsidDel="002F2E4B">
            <w:rPr>
              <w:rFonts w:ascii="Times New Roman" w:hAnsi="Times New Roman" w:cs="Times New Roman"/>
              <w:sz w:val="22"/>
              <w:szCs w:val="22"/>
              <w:rPrChange w:id="6613" w:author="Chen Liao" w:date="2021-06-01T21:13:00Z">
                <w:rPr>
                  <w:color w:val="000000" w:themeColor="text1"/>
                  <w:sz w:val="22"/>
                  <w:szCs w:val="22"/>
                </w:rPr>
              </w:rPrChange>
            </w:rPr>
            <w:delText xml:space="preserve">Similarly, the total relative abundance of unclassified </w:delText>
          </w:r>
          <w:r w:rsidR="006F0AC1" w:rsidRPr="00BE70D2" w:rsidDel="002F2E4B">
            <w:rPr>
              <w:rFonts w:ascii="Times New Roman" w:hAnsi="Times New Roman" w:cs="Times New Roman"/>
              <w:sz w:val="22"/>
              <w:szCs w:val="22"/>
              <w:rPrChange w:id="6614" w:author="Chen Liao" w:date="2021-06-01T21:13:00Z">
                <w:rPr>
                  <w:i/>
                  <w:iCs/>
                  <w:color w:val="000000" w:themeColor="text1"/>
                  <w:sz w:val="22"/>
                  <w:szCs w:val="22"/>
                </w:rPr>
              </w:rPrChange>
            </w:rPr>
            <w:delText>Muribaculaceae</w:delText>
          </w:r>
          <w:r w:rsidR="006F0AC1" w:rsidRPr="00BE70D2" w:rsidDel="002F2E4B">
            <w:rPr>
              <w:rFonts w:ascii="Times New Roman" w:hAnsi="Times New Roman" w:cs="Times New Roman"/>
              <w:sz w:val="22"/>
              <w:szCs w:val="22"/>
              <w:rPrChange w:id="6615" w:author="Chen Liao" w:date="2021-06-01T21:13:00Z">
                <w:rPr>
                  <w:color w:val="000000" w:themeColor="text1"/>
                  <w:sz w:val="22"/>
                  <w:szCs w:val="22"/>
                </w:rPr>
              </w:rPrChange>
            </w:rPr>
            <w:delText xml:space="preserve"> and </w:delText>
          </w:r>
          <w:r w:rsidR="006F0AC1" w:rsidRPr="00BE70D2" w:rsidDel="002F2E4B">
            <w:rPr>
              <w:rFonts w:ascii="Times New Roman" w:hAnsi="Times New Roman" w:cs="Times New Roman"/>
              <w:sz w:val="22"/>
              <w:szCs w:val="22"/>
              <w:rPrChange w:id="6616" w:author="Chen Liao" w:date="2021-06-01T21:13:00Z">
                <w:rPr>
                  <w:i/>
                  <w:iCs/>
                  <w:color w:val="000000" w:themeColor="text1"/>
                  <w:sz w:val="22"/>
                  <w:szCs w:val="22"/>
                </w:rPr>
              </w:rPrChange>
            </w:rPr>
            <w:delText>Desulfovibrionaceae</w:delText>
          </w:r>
          <w:r w:rsidR="006F0AC1" w:rsidRPr="00BE70D2" w:rsidDel="002F2E4B">
            <w:rPr>
              <w:rFonts w:ascii="Times New Roman" w:hAnsi="Times New Roman" w:cs="Times New Roman"/>
              <w:sz w:val="22"/>
              <w:szCs w:val="22"/>
              <w:rPrChange w:id="6617" w:author="Chen Liao" w:date="2021-06-01T21:13:00Z">
                <w:rPr>
                  <w:color w:val="000000" w:themeColor="text1"/>
                  <w:sz w:val="22"/>
                  <w:szCs w:val="22"/>
                </w:rPr>
              </w:rPrChange>
            </w:rPr>
            <w:delText xml:space="preserve"> in the baseline community explains 74% of heterogeneity in microbiota response induced by resistant starch (</w:delText>
          </w:r>
          <w:r w:rsidR="006F0AC1" w:rsidRPr="00BE70D2" w:rsidDel="002F2E4B">
            <w:rPr>
              <w:rFonts w:ascii="Times New Roman" w:hAnsi="Times New Roman" w:cs="Times New Roman"/>
              <w:sz w:val="22"/>
              <w:szCs w:val="22"/>
              <w:rPrChange w:id="6618" w:author="Chen Liao" w:date="2021-06-01T21:13:00Z">
                <w:rPr>
                  <w:color w:val="000000" w:themeColor="text1"/>
                  <w:sz w:val="22"/>
                  <w:szCs w:val="22"/>
                  <w:highlight w:val="yellow"/>
                </w:rPr>
              </w:rPrChange>
            </w:rPr>
            <w:delText>Fig. S14B</w:delText>
          </w:r>
          <w:r w:rsidR="006F0AC1" w:rsidRPr="00BE70D2" w:rsidDel="002F2E4B">
            <w:rPr>
              <w:rFonts w:ascii="Times New Roman" w:hAnsi="Times New Roman" w:cs="Times New Roman"/>
              <w:sz w:val="22"/>
              <w:szCs w:val="22"/>
              <w:rPrChange w:id="6619" w:author="Chen Liao" w:date="2021-06-01T21:13:00Z">
                <w:rPr>
                  <w:color w:val="000000" w:themeColor="text1"/>
                  <w:sz w:val="22"/>
                  <w:szCs w:val="22"/>
                </w:rPr>
              </w:rPrChange>
            </w:rPr>
            <w:delText xml:space="preserve">). </w:delText>
          </w:r>
        </w:del>
        <w:del w:id="6620" w:author="Chen Liao" w:date="2021-05-29T10:21:00Z">
          <w:r w:rsidR="006F0AC1" w:rsidRPr="00BE70D2" w:rsidDel="007D6698">
            <w:rPr>
              <w:rFonts w:ascii="Times New Roman" w:hAnsi="Times New Roman" w:cs="Times New Roman"/>
              <w:sz w:val="22"/>
              <w:szCs w:val="22"/>
              <w:rPrChange w:id="6621" w:author="Chen Liao" w:date="2021-06-01T21:13:00Z">
                <w:rPr>
                  <w:color w:val="000000" w:themeColor="text1"/>
                  <w:sz w:val="22"/>
                  <w:szCs w:val="22"/>
                </w:rPr>
              </w:rPrChange>
            </w:rPr>
            <w:delText>Although not perfect, our study provides guidance on how to develop predictive metrics of microbiota response under dietary fiber intervention.</w:delText>
          </w:r>
        </w:del>
      </w:moveTo>
    </w:p>
    <w:moveToRangeEnd w:id="6580"/>
    <w:p w14:paraId="61F00073" w14:textId="77777777" w:rsidR="00F44902" w:rsidRPr="00BE70D2" w:rsidDel="002A6E49" w:rsidRDefault="00F44902">
      <w:pPr>
        <w:pStyle w:val="paragraph"/>
        <w:spacing w:before="0" w:beforeAutospacing="0" w:after="0" w:afterAutospacing="0"/>
        <w:jc w:val="both"/>
        <w:rPr>
          <w:del w:id="6622" w:author="Chen Liao" w:date="2021-05-29T10:22:00Z"/>
          <w:rFonts w:ascii="Times New Roman" w:hAnsi="Times New Roman" w:cs="Times New Roman"/>
          <w:sz w:val="22"/>
          <w:szCs w:val="22"/>
          <w:rPrChange w:id="6623" w:author="Chen Liao" w:date="2021-06-01T21:13:00Z">
            <w:rPr>
              <w:del w:id="6624" w:author="Chen Liao" w:date="2021-05-29T10:22:00Z"/>
              <w:color w:val="242021"/>
              <w:sz w:val="22"/>
              <w:szCs w:val="22"/>
            </w:rPr>
          </w:rPrChange>
        </w:rPr>
        <w:pPrChange w:id="6625" w:author="Chen Liao" w:date="2021-05-29T08:47:00Z">
          <w:pPr>
            <w:jc w:val="both"/>
          </w:pPr>
        </w:pPrChange>
      </w:pPr>
    </w:p>
    <w:p w14:paraId="1FFE15F7" w14:textId="0ECF1068" w:rsidR="006E0561" w:rsidRPr="00BE70D2" w:rsidDel="006328A4" w:rsidRDefault="006E0561" w:rsidP="00E6373F">
      <w:pPr>
        <w:jc w:val="both"/>
        <w:rPr>
          <w:del w:id="6626" w:author="Chen Liao" w:date="2021-05-30T00:42:00Z"/>
          <w:color w:val="000000" w:themeColor="text1"/>
          <w:sz w:val="22"/>
          <w:szCs w:val="22"/>
          <w:rPrChange w:id="6627" w:author="Chen Liao" w:date="2021-06-01T21:13:00Z">
            <w:rPr>
              <w:del w:id="6628" w:author="Chen Liao" w:date="2021-05-30T00:42:00Z"/>
              <w:color w:val="000000" w:themeColor="text1"/>
              <w:sz w:val="22"/>
              <w:szCs w:val="22"/>
            </w:rPr>
          </w:rPrChange>
        </w:rPr>
      </w:pPr>
    </w:p>
    <w:p w14:paraId="26636E86" w14:textId="3182E621" w:rsidR="00707E9F" w:rsidRPr="00BE70D2" w:rsidDel="001416F0" w:rsidRDefault="006E0561" w:rsidP="005858A5">
      <w:pPr>
        <w:jc w:val="both"/>
        <w:rPr>
          <w:del w:id="6629" w:author="Chen Liao" w:date="2021-06-01T23:47:00Z"/>
          <w:color w:val="000000" w:themeColor="text1"/>
          <w:sz w:val="22"/>
          <w:szCs w:val="22"/>
          <w:rPrChange w:id="6630" w:author="Chen Liao" w:date="2021-06-01T21:13:00Z">
            <w:rPr>
              <w:del w:id="6631" w:author="Chen Liao" w:date="2021-06-01T23:47:00Z"/>
              <w:color w:val="242021"/>
              <w:sz w:val="22"/>
              <w:szCs w:val="22"/>
            </w:rPr>
          </w:rPrChange>
        </w:rPr>
      </w:pPr>
      <w:del w:id="6632" w:author="Chen Liao" w:date="2021-05-29T10:26:00Z">
        <w:r w:rsidRPr="00BE70D2" w:rsidDel="006926EA">
          <w:rPr>
            <w:color w:val="000000" w:themeColor="text1"/>
            <w:sz w:val="22"/>
            <w:szCs w:val="22"/>
            <w:rPrChange w:id="6633" w:author="Chen Liao" w:date="2021-06-01T21:13:00Z">
              <w:rPr>
                <w:color w:val="242021"/>
                <w:sz w:val="22"/>
                <w:szCs w:val="22"/>
              </w:rPr>
            </w:rPrChange>
          </w:rPr>
          <w:delText xml:space="preserve">Substantial heterogeneity was observed </w:delText>
        </w:r>
        <w:r w:rsidR="006554C3" w:rsidRPr="00BE70D2" w:rsidDel="006926EA">
          <w:rPr>
            <w:color w:val="000000" w:themeColor="text1"/>
            <w:sz w:val="22"/>
            <w:szCs w:val="22"/>
            <w:rPrChange w:id="6634" w:author="Chen Liao" w:date="2021-06-01T21:13:00Z">
              <w:rPr>
                <w:color w:val="242021"/>
                <w:sz w:val="22"/>
                <w:szCs w:val="22"/>
              </w:rPr>
            </w:rPrChange>
          </w:rPr>
          <w:delText>within the guild of inulin</w:delText>
        </w:r>
        <w:r w:rsidR="00985503" w:rsidRPr="00BE70D2" w:rsidDel="006926EA">
          <w:rPr>
            <w:color w:val="000000" w:themeColor="text1"/>
            <w:sz w:val="22"/>
            <w:szCs w:val="22"/>
            <w:rPrChange w:id="6635" w:author="Chen Liao" w:date="2021-06-01T21:13:00Z">
              <w:rPr>
                <w:color w:val="242021"/>
                <w:sz w:val="22"/>
                <w:szCs w:val="22"/>
              </w:rPr>
            </w:rPrChange>
          </w:rPr>
          <w:delText xml:space="preserve"> responders</w:delText>
        </w:r>
        <w:r w:rsidR="009D2E28" w:rsidRPr="00BE70D2" w:rsidDel="006926EA">
          <w:rPr>
            <w:color w:val="000000" w:themeColor="text1"/>
            <w:sz w:val="22"/>
            <w:szCs w:val="22"/>
            <w:rPrChange w:id="6636" w:author="Chen Liao" w:date="2021-06-01T21:13:00Z">
              <w:rPr>
                <w:color w:val="242021"/>
                <w:sz w:val="22"/>
                <w:szCs w:val="22"/>
              </w:rPr>
            </w:rPrChange>
          </w:rPr>
          <w:delText xml:space="preserve"> </w:delText>
        </w:r>
      </w:del>
      <w:del w:id="6637" w:author="Chen Liao" w:date="2021-05-30T03:26:00Z">
        <w:r w:rsidR="007F5A1D" w:rsidRPr="00BE70D2" w:rsidDel="008D0909">
          <w:rPr>
            <w:color w:val="000000" w:themeColor="text1"/>
            <w:sz w:val="22"/>
            <w:szCs w:val="22"/>
            <w:rPrChange w:id="6638" w:author="Chen Liao" w:date="2021-06-01T21:13:00Z">
              <w:rPr>
                <w:color w:val="242021"/>
                <w:sz w:val="22"/>
                <w:szCs w:val="22"/>
              </w:rPr>
            </w:rPrChange>
          </w:rPr>
          <w:delText>(</w:delText>
        </w:r>
        <w:r w:rsidR="007F5A1D" w:rsidRPr="00BE70D2" w:rsidDel="008D0909">
          <w:rPr>
            <w:color w:val="000000" w:themeColor="text1"/>
            <w:sz w:val="22"/>
            <w:szCs w:val="22"/>
            <w:highlight w:val="yellow"/>
            <w:rPrChange w:id="6639" w:author="Chen Liao" w:date="2021-06-01T21:13:00Z">
              <w:rPr>
                <w:color w:val="242021"/>
                <w:sz w:val="22"/>
                <w:szCs w:val="22"/>
                <w:highlight w:val="yellow"/>
              </w:rPr>
            </w:rPrChange>
          </w:rPr>
          <w:delText>Fig. 3</w:delText>
        </w:r>
        <w:r w:rsidR="00760339" w:rsidRPr="00BE70D2" w:rsidDel="008D0909">
          <w:rPr>
            <w:color w:val="000000" w:themeColor="text1"/>
            <w:sz w:val="22"/>
            <w:szCs w:val="22"/>
            <w:highlight w:val="yellow"/>
            <w:rPrChange w:id="6640" w:author="Chen Liao" w:date="2021-06-01T21:13:00Z">
              <w:rPr>
                <w:color w:val="242021"/>
                <w:sz w:val="22"/>
                <w:szCs w:val="22"/>
                <w:highlight w:val="yellow"/>
              </w:rPr>
            </w:rPrChange>
          </w:rPr>
          <w:delText>F</w:delText>
        </w:r>
        <w:r w:rsidR="000E5B95" w:rsidRPr="00BE70D2" w:rsidDel="008D0909">
          <w:rPr>
            <w:color w:val="000000" w:themeColor="text1"/>
            <w:sz w:val="22"/>
            <w:szCs w:val="22"/>
            <w:highlight w:val="yellow"/>
            <w:rPrChange w:id="6641" w:author="Chen Liao" w:date="2021-06-01T21:13:00Z">
              <w:rPr>
                <w:color w:val="242021"/>
                <w:sz w:val="22"/>
                <w:szCs w:val="22"/>
                <w:highlight w:val="yellow"/>
              </w:rPr>
            </w:rPrChange>
          </w:rPr>
          <w:delText>,</w:delText>
        </w:r>
        <w:r w:rsidR="00C10803" w:rsidRPr="00BE70D2" w:rsidDel="008D0909">
          <w:rPr>
            <w:color w:val="000000" w:themeColor="text1"/>
            <w:sz w:val="22"/>
            <w:szCs w:val="22"/>
            <w:highlight w:val="yellow"/>
            <w:rPrChange w:id="6642" w:author="Chen Liao" w:date="2021-06-01T21:13:00Z">
              <w:rPr>
                <w:color w:val="242021"/>
                <w:sz w:val="22"/>
                <w:szCs w:val="22"/>
                <w:highlight w:val="yellow"/>
              </w:rPr>
            </w:rPrChange>
          </w:rPr>
          <w:delText xml:space="preserve"> S</w:delText>
        </w:r>
        <w:r w:rsidR="00B97B9F" w:rsidRPr="00BE70D2" w:rsidDel="008D0909">
          <w:rPr>
            <w:color w:val="000000" w:themeColor="text1"/>
            <w:sz w:val="22"/>
            <w:szCs w:val="22"/>
            <w:highlight w:val="yellow"/>
            <w:rPrChange w:id="6643" w:author="Chen Liao" w:date="2021-06-01T21:13:00Z">
              <w:rPr>
                <w:color w:val="242021"/>
                <w:sz w:val="22"/>
                <w:szCs w:val="22"/>
                <w:highlight w:val="yellow"/>
              </w:rPr>
            </w:rPrChange>
          </w:rPr>
          <w:delText>7</w:delText>
        </w:r>
        <w:r w:rsidR="00232888" w:rsidRPr="00BE70D2" w:rsidDel="008D0909">
          <w:rPr>
            <w:color w:val="000000" w:themeColor="text1"/>
            <w:sz w:val="22"/>
            <w:szCs w:val="22"/>
            <w:highlight w:val="yellow"/>
            <w:rPrChange w:id="6644" w:author="Chen Liao" w:date="2021-06-01T21:13:00Z">
              <w:rPr>
                <w:color w:val="242021"/>
                <w:sz w:val="22"/>
                <w:szCs w:val="22"/>
                <w:highlight w:val="yellow"/>
              </w:rPr>
            </w:rPrChange>
          </w:rPr>
          <w:delText>B</w:delText>
        </w:r>
        <w:r w:rsidR="00853CBD" w:rsidRPr="00BE70D2" w:rsidDel="008D0909">
          <w:rPr>
            <w:color w:val="000000" w:themeColor="text1"/>
            <w:sz w:val="22"/>
            <w:szCs w:val="22"/>
            <w:highlight w:val="yellow"/>
            <w:rPrChange w:id="6645" w:author="Chen Liao" w:date="2021-06-01T21:13:00Z">
              <w:rPr>
                <w:color w:val="242021"/>
                <w:sz w:val="22"/>
                <w:szCs w:val="22"/>
                <w:highlight w:val="yellow"/>
              </w:rPr>
            </w:rPrChange>
          </w:rPr>
          <w:delText>,</w:delText>
        </w:r>
        <w:r w:rsidR="00232888" w:rsidRPr="00BE70D2" w:rsidDel="008D0909">
          <w:rPr>
            <w:color w:val="000000" w:themeColor="text1"/>
            <w:sz w:val="22"/>
            <w:szCs w:val="22"/>
            <w:highlight w:val="yellow"/>
            <w:rPrChange w:id="6646" w:author="Chen Liao" w:date="2021-06-01T21:13:00Z">
              <w:rPr>
                <w:color w:val="242021"/>
                <w:sz w:val="22"/>
                <w:szCs w:val="22"/>
                <w:highlight w:val="yellow"/>
              </w:rPr>
            </w:rPrChange>
          </w:rPr>
          <w:delText>C</w:delText>
        </w:r>
        <w:r w:rsidR="007F5A1D" w:rsidRPr="00BE70D2" w:rsidDel="008D0909">
          <w:rPr>
            <w:color w:val="000000" w:themeColor="text1"/>
            <w:sz w:val="22"/>
            <w:szCs w:val="22"/>
            <w:rPrChange w:id="6647" w:author="Chen Liao" w:date="2021-06-01T21:13:00Z">
              <w:rPr>
                <w:color w:val="242021"/>
                <w:sz w:val="22"/>
                <w:szCs w:val="22"/>
              </w:rPr>
            </w:rPrChange>
          </w:rPr>
          <w:delText xml:space="preserve">). </w:delText>
        </w:r>
      </w:del>
      <w:del w:id="6648" w:author="Chen Liao" w:date="2021-05-29T10:27:00Z">
        <w:r w:rsidR="00BE46AA" w:rsidRPr="00BE70D2" w:rsidDel="00AC4493">
          <w:rPr>
            <w:i/>
            <w:iCs/>
            <w:color w:val="000000" w:themeColor="text1"/>
            <w:sz w:val="22"/>
            <w:szCs w:val="22"/>
            <w:rPrChange w:id="6649" w:author="Chen Liao" w:date="2021-06-01T21:13:00Z">
              <w:rPr>
                <w:i/>
                <w:iCs/>
                <w:color w:val="242021"/>
                <w:sz w:val="22"/>
                <w:szCs w:val="22"/>
              </w:rPr>
            </w:rPrChange>
          </w:rPr>
          <w:delText>Bact</w:delText>
        </w:r>
        <w:r w:rsidR="007505A0" w:rsidRPr="00BE70D2" w:rsidDel="00AC4493">
          <w:rPr>
            <w:i/>
            <w:iCs/>
            <w:color w:val="000000" w:themeColor="text1"/>
            <w:sz w:val="22"/>
            <w:szCs w:val="22"/>
            <w:rPrChange w:id="6650" w:author="Chen Liao" w:date="2021-06-01T21:13:00Z">
              <w:rPr>
                <w:i/>
                <w:iCs/>
                <w:color w:val="242021"/>
                <w:sz w:val="22"/>
                <w:szCs w:val="22"/>
              </w:rPr>
            </w:rPrChange>
          </w:rPr>
          <w:delText>er</w:delText>
        </w:r>
        <w:r w:rsidR="00BE46AA" w:rsidRPr="00BE70D2" w:rsidDel="00AC4493">
          <w:rPr>
            <w:i/>
            <w:iCs/>
            <w:color w:val="000000" w:themeColor="text1"/>
            <w:sz w:val="22"/>
            <w:szCs w:val="22"/>
            <w:rPrChange w:id="6651" w:author="Chen Liao" w:date="2021-06-01T21:13:00Z">
              <w:rPr>
                <w:i/>
                <w:iCs/>
                <w:color w:val="242021"/>
                <w:sz w:val="22"/>
                <w:szCs w:val="22"/>
              </w:rPr>
            </w:rPrChange>
          </w:rPr>
          <w:delText xml:space="preserve">oides </w:delText>
        </w:r>
      </w:del>
      <w:ins w:id="6652" w:author="Chen Liao" w:date="2021-05-29T10:27:00Z">
        <w:r w:rsidR="00AC4493" w:rsidRPr="00BE70D2">
          <w:rPr>
            <w:i/>
            <w:iCs/>
            <w:color w:val="000000" w:themeColor="text1"/>
            <w:sz w:val="22"/>
            <w:szCs w:val="22"/>
            <w:rPrChange w:id="6653" w:author="Chen Liao" w:date="2021-06-01T21:13:00Z">
              <w:rPr>
                <w:i/>
                <w:iCs/>
                <w:color w:val="242021"/>
                <w:sz w:val="22"/>
                <w:szCs w:val="22"/>
              </w:rPr>
            </w:rPrChange>
          </w:rPr>
          <w:t>B</w:t>
        </w:r>
        <w:r w:rsidR="00AC4493" w:rsidRPr="00BE70D2">
          <w:rPr>
            <w:i/>
            <w:iCs/>
            <w:color w:val="000000" w:themeColor="text1"/>
            <w:sz w:val="22"/>
            <w:szCs w:val="22"/>
            <w:rPrChange w:id="6654" w:author="Chen Liao" w:date="2021-06-01T21:13:00Z">
              <w:rPr>
                <w:i/>
                <w:iCs/>
                <w:color w:val="000000" w:themeColor="text1"/>
                <w:sz w:val="22"/>
                <w:szCs w:val="22"/>
              </w:rPr>
            </w:rPrChange>
          </w:rPr>
          <w:t>.</w:t>
        </w:r>
        <w:r w:rsidR="00AC4493" w:rsidRPr="00BE70D2">
          <w:rPr>
            <w:i/>
            <w:iCs/>
            <w:color w:val="000000" w:themeColor="text1"/>
            <w:sz w:val="22"/>
            <w:szCs w:val="22"/>
            <w:rPrChange w:id="6655" w:author="Chen Liao" w:date="2021-06-01T21:13:00Z">
              <w:rPr>
                <w:i/>
                <w:iCs/>
                <w:color w:val="242021"/>
                <w:sz w:val="22"/>
                <w:szCs w:val="22"/>
              </w:rPr>
            </w:rPrChange>
          </w:rPr>
          <w:t xml:space="preserve"> </w:t>
        </w:r>
      </w:ins>
      <w:proofErr w:type="spellStart"/>
      <w:r w:rsidR="00E81047" w:rsidRPr="00BE70D2">
        <w:rPr>
          <w:i/>
          <w:iCs/>
          <w:color w:val="000000" w:themeColor="text1"/>
          <w:sz w:val="22"/>
          <w:szCs w:val="22"/>
          <w:rPrChange w:id="6656" w:author="Chen Liao" w:date="2021-06-01T21:13:00Z">
            <w:rPr>
              <w:i/>
              <w:iCs/>
              <w:color w:val="242021"/>
              <w:sz w:val="22"/>
              <w:szCs w:val="22"/>
            </w:rPr>
          </w:rPrChange>
        </w:rPr>
        <w:t>acidifaciens</w:t>
      </w:r>
      <w:proofErr w:type="spellEnd"/>
      <w:r w:rsidR="00E81047" w:rsidRPr="00BE70D2">
        <w:rPr>
          <w:color w:val="000000" w:themeColor="text1"/>
          <w:sz w:val="22"/>
          <w:szCs w:val="22"/>
          <w:rPrChange w:id="6657" w:author="Chen Liao" w:date="2021-06-01T21:13:00Z">
            <w:rPr>
              <w:color w:val="242021"/>
              <w:sz w:val="22"/>
              <w:szCs w:val="22"/>
            </w:rPr>
          </w:rPrChange>
        </w:rPr>
        <w:t xml:space="preserve"> </w:t>
      </w:r>
      <w:r w:rsidR="00BE46AA" w:rsidRPr="00BE70D2">
        <w:rPr>
          <w:color w:val="000000" w:themeColor="text1"/>
          <w:sz w:val="22"/>
          <w:szCs w:val="22"/>
          <w:rPrChange w:id="6658" w:author="Chen Liao" w:date="2021-06-01T21:13:00Z">
            <w:rPr>
              <w:color w:val="242021"/>
              <w:sz w:val="22"/>
              <w:szCs w:val="22"/>
            </w:rPr>
          </w:rPrChange>
        </w:rPr>
        <w:t xml:space="preserve">and </w:t>
      </w:r>
      <w:del w:id="6659" w:author="Chen Liao" w:date="2021-05-30T03:30:00Z">
        <w:r w:rsidR="007F5A1D" w:rsidRPr="00BE70D2" w:rsidDel="00423B21">
          <w:rPr>
            <w:i/>
            <w:iCs/>
            <w:color w:val="000000" w:themeColor="text1"/>
            <w:sz w:val="22"/>
            <w:szCs w:val="22"/>
            <w:rPrChange w:id="6660" w:author="Chen Liao" w:date="2021-06-01T21:13:00Z">
              <w:rPr>
                <w:color w:val="242021"/>
                <w:sz w:val="22"/>
                <w:szCs w:val="22"/>
              </w:rPr>
            </w:rPrChange>
          </w:rPr>
          <w:delText xml:space="preserve">unclassified </w:delText>
        </w:r>
      </w:del>
      <w:ins w:id="6661" w:author="Chen Liao" w:date="2021-05-30T03:30:00Z">
        <w:r w:rsidR="00423B21" w:rsidRPr="00BE70D2">
          <w:rPr>
            <w:i/>
            <w:iCs/>
            <w:color w:val="000000" w:themeColor="text1"/>
            <w:sz w:val="22"/>
            <w:szCs w:val="22"/>
            <w:rPrChange w:id="6662" w:author="Chen Liao" w:date="2021-06-01T21:13:00Z">
              <w:rPr>
                <w:color w:val="000000" w:themeColor="text1"/>
                <w:sz w:val="22"/>
                <w:szCs w:val="22"/>
              </w:rPr>
            </w:rPrChange>
          </w:rPr>
          <w:t>un.</w:t>
        </w:r>
        <w:r w:rsidR="00423B21" w:rsidRPr="00BE70D2">
          <w:rPr>
            <w:color w:val="000000" w:themeColor="text1"/>
            <w:sz w:val="22"/>
            <w:szCs w:val="22"/>
            <w:rPrChange w:id="6663" w:author="Chen Liao" w:date="2021-06-01T21:13:00Z">
              <w:rPr>
                <w:color w:val="242021"/>
                <w:sz w:val="22"/>
                <w:szCs w:val="22"/>
              </w:rPr>
            </w:rPrChange>
          </w:rPr>
          <w:t xml:space="preserve"> </w:t>
        </w:r>
      </w:ins>
      <w:proofErr w:type="spellStart"/>
      <w:r w:rsidR="00BE46AA" w:rsidRPr="00BE70D2">
        <w:rPr>
          <w:i/>
          <w:iCs/>
          <w:color w:val="000000" w:themeColor="text1"/>
          <w:sz w:val="22"/>
          <w:szCs w:val="22"/>
          <w:rPrChange w:id="6664" w:author="Chen Liao" w:date="2021-06-01T21:13:00Z">
            <w:rPr>
              <w:i/>
              <w:iCs/>
              <w:color w:val="242021"/>
              <w:sz w:val="22"/>
              <w:szCs w:val="22"/>
            </w:rPr>
          </w:rPrChange>
        </w:rPr>
        <w:t>Facelibacu</w:t>
      </w:r>
      <w:r w:rsidR="00E81047" w:rsidRPr="00BE70D2">
        <w:rPr>
          <w:i/>
          <w:iCs/>
          <w:color w:val="000000" w:themeColor="text1"/>
          <w:sz w:val="22"/>
          <w:szCs w:val="22"/>
          <w:rPrChange w:id="6665" w:author="Chen Liao" w:date="2021-06-01T21:13:00Z">
            <w:rPr>
              <w:i/>
              <w:iCs/>
              <w:color w:val="242021"/>
              <w:sz w:val="22"/>
              <w:szCs w:val="22"/>
            </w:rPr>
          </w:rPrChange>
        </w:rPr>
        <w:t>lu</w:t>
      </w:r>
      <w:r w:rsidR="00BE46AA" w:rsidRPr="00BE70D2">
        <w:rPr>
          <w:i/>
          <w:iCs/>
          <w:color w:val="000000" w:themeColor="text1"/>
          <w:sz w:val="22"/>
          <w:szCs w:val="22"/>
          <w:rPrChange w:id="6666" w:author="Chen Liao" w:date="2021-06-01T21:13:00Z">
            <w:rPr>
              <w:i/>
              <w:iCs/>
              <w:color w:val="242021"/>
              <w:sz w:val="22"/>
              <w:szCs w:val="22"/>
            </w:rPr>
          </w:rPrChange>
        </w:rPr>
        <w:t>m</w:t>
      </w:r>
      <w:proofErr w:type="spellEnd"/>
      <w:r w:rsidR="007505A0" w:rsidRPr="00BE70D2">
        <w:rPr>
          <w:color w:val="000000" w:themeColor="text1"/>
          <w:sz w:val="22"/>
          <w:szCs w:val="22"/>
          <w:rPrChange w:id="6667" w:author="Chen Liao" w:date="2021-06-01T21:13:00Z">
            <w:rPr>
              <w:color w:val="242021"/>
              <w:sz w:val="22"/>
              <w:szCs w:val="22"/>
            </w:rPr>
          </w:rPrChange>
        </w:rPr>
        <w:t xml:space="preserve"> show</w:t>
      </w:r>
      <w:r w:rsidR="00062AA5" w:rsidRPr="00BE70D2">
        <w:rPr>
          <w:color w:val="000000" w:themeColor="text1"/>
          <w:sz w:val="22"/>
          <w:szCs w:val="22"/>
          <w:rPrChange w:id="6668" w:author="Chen Liao" w:date="2021-06-01T21:13:00Z">
            <w:rPr>
              <w:color w:val="242021"/>
              <w:sz w:val="22"/>
              <w:szCs w:val="22"/>
            </w:rPr>
          </w:rPrChange>
        </w:rPr>
        <w:t>ed</w:t>
      </w:r>
      <w:r w:rsidR="007505A0" w:rsidRPr="00BE70D2">
        <w:rPr>
          <w:color w:val="000000" w:themeColor="text1"/>
          <w:sz w:val="22"/>
          <w:szCs w:val="22"/>
          <w:rPrChange w:id="6669" w:author="Chen Liao" w:date="2021-06-01T21:13:00Z">
            <w:rPr>
              <w:color w:val="242021"/>
              <w:sz w:val="22"/>
              <w:szCs w:val="22"/>
            </w:rPr>
          </w:rPrChange>
        </w:rPr>
        <w:t xml:space="preserve"> transient</w:t>
      </w:r>
      <w:r w:rsidR="007F5A1D" w:rsidRPr="00BE70D2">
        <w:rPr>
          <w:color w:val="000000" w:themeColor="text1"/>
          <w:sz w:val="22"/>
          <w:szCs w:val="22"/>
          <w:rPrChange w:id="6670" w:author="Chen Liao" w:date="2021-06-01T21:13:00Z">
            <w:rPr>
              <w:color w:val="242021"/>
              <w:sz w:val="22"/>
              <w:szCs w:val="22"/>
            </w:rPr>
          </w:rPrChange>
        </w:rPr>
        <w:t xml:space="preserve"> dy</w:t>
      </w:r>
      <w:r w:rsidR="00306652" w:rsidRPr="00BE70D2">
        <w:rPr>
          <w:color w:val="000000" w:themeColor="text1"/>
          <w:sz w:val="22"/>
          <w:szCs w:val="22"/>
          <w:rPrChange w:id="6671" w:author="Chen Liao" w:date="2021-06-01T21:13:00Z">
            <w:rPr>
              <w:color w:val="242021"/>
              <w:sz w:val="22"/>
              <w:szCs w:val="22"/>
            </w:rPr>
          </w:rPrChange>
        </w:rPr>
        <w:t>namic</w:t>
      </w:r>
      <w:r w:rsidR="007F5A1D" w:rsidRPr="00BE70D2">
        <w:rPr>
          <w:color w:val="000000" w:themeColor="text1"/>
          <w:sz w:val="22"/>
          <w:szCs w:val="22"/>
          <w:rPrChange w:id="6672" w:author="Chen Liao" w:date="2021-06-01T21:13:00Z">
            <w:rPr>
              <w:color w:val="242021"/>
              <w:sz w:val="22"/>
              <w:szCs w:val="22"/>
            </w:rPr>
          </w:rPrChange>
        </w:rPr>
        <w:t xml:space="preserve">s with quick rise and drop in their </w:t>
      </w:r>
      <w:del w:id="6673" w:author="Chen Liao" w:date="2021-05-30T03:31:00Z">
        <w:r w:rsidR="004E64CE" w:rsidRPr="00BE70D2" w:rsidDel="006E0059">
          <w:rPr>
            <w:color w:val="000000" w:themeColor="text1"/>
            <w:sz w:val="22"/>
            <w:szCs w:val="22"/>
            <w:rPrChange w:id="6674" w:author="Chen Liao" w:date="2021-06-01T21:13:00Z">
              <w:rPr>
                <w:color w:val="242021"/>
                <w:sz w:val="22"/>
                <w:szCs w:val="22"/>
              </w:rPr>
            </w:rPrChange>
          </w:rPr>
          <w:delText xml:space="preserve">relative </w:delText>
        </w:r>
        <w:r w:rsidR="00092B0A" w:rsidRPr="00BE70D2" w:rsidDel="006E0059">
          <w:rPr>
            <w:color w:val="000000" w:themeColor="text1"/>
            <w:sz w:val="22"/>
            <w:szCs w:val="22"/>
            <w:rPrChange w:id="6675" w:author="Chen Liao" w:date="2021-06-01T21:13:00Z">
              <w:rPr>
                <w:color w:val="242021"/>
                <w:sz w:val="22"/>
                <w:szCs w:val="22"/>
              </w:rPr>
            </w:rPrChange>
          </w:rPr>
          <w:delText>and</w:delText>
        </w:r>
        <w:r w:rsidR="004E64CE" w:rsidRPr="00BE70D2" w:rsidDel="006E0059">
          <w:rPr>
            <w:color w:val="000000" w:themeColor="text1"/>
            <w:sz w:val="22"/>
            <w:szCs w:val="22"/>
            <w:rPrChange w:id="6676" w:author="Chen Liao" w:date="2021-06-01T21:13:00Z">
              <w:rPr>
                <w:color w:val="242021"/>
                <w:sz w:val="22"/>
                <w:szCs w:val="22"/>
              </w:rPr>
            </w:rPrChange>
          </w:rPr>
          <w:delText xml:space="preserve"> </w:delText>
        </w:r>
      </w:del>
      <w:r w:rsidR="004E64CE" w:rsidRPr="00BE70D2">
        <w:rPr>
          <w:color w:val="000000" w:themeColor="text1"/>
          <w:sz w:val="22"/>
          <w:szCs w:val="22"/>
          <w:rPrChange w:id="6677" w:author="Chen Liao" w:date="2021-06-01T21:13:00Z">
            <w:rPr>
              <w:color w:val="242021"/>
              <w:sz w:val="22"/>
              <w:szCs w:val="22"/>
            </w:rPr>
          </w:rPrChange>
        </w:rPr>
        <w:t xml:space="preserve">absolute </w:t>
      </w:r>
      <w:r w:rsidR="0062266B" w:rsidRPr="00BE70D2">
        <w:rPr>
          <w:color w:val="000000" w:themeColor="text1"/>
          <w:sz w:val="22"/>
          <w:szCs w:val="22"/>
          <w:rPrChange w:id="6678" w:author="Chen Liao" w:date="2021-06-01T21:13:00Z">
            <w:rPr>
              <w:color w:val="242021"/>
              <w:sz w:val="22"/>
              <w:szCs w:val="22"/>
            </w:rPr>
          </w:rPrChange>
        </w:rPr>
        <w:t>abundance</w:t>
      </w:r>
      <w:r w:rsidR="004E64CE" w:rsidRPr="00BE70D2">
        <w:rPr>
          <w:color w:val="000000" w:themeColor="text1"/>
          <w:sz w:val="22"/>
          <w:szCs w:val="22"/>
          <w:rPrChange w:id="6679" w:author="Chen Liao" w:date="2021-06-01T21:13:00Z">
            <w:rPr>
              <w:color w:val="242021"/>
              <w:sz w:val="22"/>
              <w:szCs w:val="22"/>
            </w:rPr>
          </w:rPrChange>
        </w:rPr>
        <w:t>s</w:t>
      </w:r>
      <w:r w:rsidR="0062266B" w:rsidRPr="00BE70D2">
        <w:rPr>
          <w:color w:val="000000" w:themeColor="text1"/>
          <w:sz w:val="22"/>
          <w:szCs w:val="22"/>
          <w:rPrChange w:id="6680" w:author="Chen Liao" w:date="2021-06-01T21:13:00Z">
            <w:rPr>
              <w:color w:val="242021"/>
              <w:sz w:val="22"/>
              <w:szCs w:val="22"/>
            </w:rPr>
          </w:rPrChange>
        </w:rPr>
        <w:t xml:space="preserve">, </w:t>
      </w:r>
      <w:del w:id="6681" w:author="Chen Liao" w:date="2021-05-30T03:31:00Z">
        <w:r w:rsidR="0062266B" w:rsidRPr="00BE70D2" w:rsidDel="006E0059">
          <w:rPr>
            <w:color w:val="000000" w:themeColor="text1"/>
            <w:sz w:val="22"/>
            <w:szCs w:val="22"/>
            <w:rPrChange w:id="6682" w:author="Chen Liao" w:date="2021-06-01T21:13:00Z">
              <w:rPr>
                <w:color w:val="242021"/>
                <w:sz w:val="22"/>
                <w:szCs w:val="22"/>
              </w:rPr>
            </w:rPrChange>
          </w:rPr>
          <w:delText xml:space="preserve">which correspond to and </w:delText>
        </w:r>
        <w:r w:rsidR="004C167C" w:rsidRPr="00BE70D2" w:rsidDel="006E0059">
          <w:rPr>
            <w:color w:val="000000" w:themeColor="text1"/>
            <w:sz w:val="22"/>
            <w:szCs w:val="22"/>
            <w:rPrChange w:id="6683" w:author="Chen Liao" w:date="2021-06-01T21:13:00Z">
              <w:rPr>
                <w:color w:val="242021"/>
                <w:sz w:val="22"/>
                <w:szCs w:val="22"/>
              </w:rPr>
            </w:rPrChange>
          </w:rPr>
          <w:delText xml:space="preserve">may explain the </w:delText>
        </w:r>
      </w:del>
      <w:del w:id="6684" w:author="Chen Liao" w:date="2021-05-29T10:27:00Z">
        <w:r w:rsidR="004C167C" w:rsidRPr="00BE70D2" w:rsidDel="00AC4493">
          <w:rPr>
            <w:color w:val="000000" w:themeColor="text1"/>
            <w:sz w:val="22"/>
            <w:szCs w:val="22"/>
            <w:rPrChange w:id="6685" w:author="Chen Liao" w:date="2021-06-01T21:13:00Z">
              <w:rPr>
                <w:color w:val="242021"/>
                <w:sz w:val="22"/>
                <w:szCs w:val="22"/>
              </w:rPr>
            </w:rPrChange>
          </w:rPr>
          <w:delText>undershoot dynamics of</w:delText>
        </w:r>
      </w:del>
      <w:del w:id="6686" w:author="Chen Liao" w:date="2021-05-30T03:31:00Z">
        <w:r w:rsidR="004C167C" w:rsidRPr="00BE70D2" w:rsidDel="006E0059">
          <w:rPr>
            <w:color w:val="000000" w:themeColor="text1"/>
            <w:sz w:val="22"/>
            <w:szCs w:val="22"/>
            <w:rPrChange w:id="6687" w:author="Chen Liao" w:date="2021-06-01T21:13:00Z">
              <w:rPr>
                <w:color w:val="242021"/>
                <w:sz w:val="22"/>
                <w:szCs w:val="22"/>
              </w:rPr>
            </w:rPrChange>
          </w:rPr>
          <w:delText xml:space="preserve"> </w:delText>
        </w:r>
      </w:del>
      <w:del w:id="6688" w:author="Chen Liao" w:date="2021-05-29T10:27:00Z">
        <w:r w:rsidR="004C167C" w:rsidRPr="00BE70D2" w:rsidDel="00AC4493">
          <w:rPr>
            <w:color w:val="000000" w:themeColor="text1"/>
            <w:sz w:val="22"/>
            <w:szCs w:val="22"/>
            <w:rPrChange w:id="6689" w:author="Chen Liao" w:date="2021-06-01T21:13:00Z">
              <w:rPr>
                <w:color w:val="242021"/>
                <w:sz w:val="22"/>
                <w:szCs w:val="22"/>
              </w:rPr>
            </w:rPrChange>
          </w:rPr>
          <w:delText>bio</w:delText>
        </w:r>
      </w:del>
      <w:del w:id="6690" w:author="Chen Liao" w:date="2021-05-30T03:31:00Z">
        <w:r w:rsidR="004C167C" w:rsidRPr="00BE70D2" w:rsidDel="006E0059">
          <w:rPr>
            <w:color w:val="000000" w:themeColor="text1"/>
            <w:sz w:val="22"/>
            <w:szCs w:val="22"/>
            <w:rPrChange w:id="6691" w:author="Chen Liao" w:date="2021-06-01T21:13:00Z">
              <w:rPr>
                <w:color w:val="242021"/>
                <w:sz w:val="22"/>
                <w:szCs w:val="22"/>
              </w:rPr>
            </w:rPrChange>
          </w:rPr>
          <w:delText>diversity (</w:delText>
        </w:r>
        <w:r w:rsidR="004C167C" w:rsidRPr="00BE70D2" w:rsidDel="006E0059">
          <w:rPr>
            <w:color w:val="000000" w:themeColor="text1"/>
            <w:sz w:val="22"/>
            <w:szCs w:val="22"/>
            <w:highlight w:val="yellow"/>
            <w:rPrChange w:id="6692" w:author="Chen Liao" w:date="2021-06-01T21:13:00Z">
              <w:rPr>
                <w:color w:val="242021"/>
                <w:sz w:val="22"/>
                <w:szCs w:val="22"/>
                <w:highlight w:val="yellow"/>
              </w:rPr>
            </w:rPrChange>
          </w:rPr>
          <w:delText>Fig. 2B</w:delText>
        </w:r>
        <w:r w:rsidR="004C167C" w:rsidRPr="00BE70D2" w:rsidDel="006E0059">
          <w:rPr>
            <w:color w:val="000000" w:themeColor="text1"/>
            <w:sz w:val="22"/>
            <w:szCs w:val="22"/>
            <w:rPrChange w:id="6693" w:author="Chen Liao" w:date="2021-06-01T21:13:00Z">
              <w:rPr>
                <w:color w:val="242021"/>
                <w:sz w:val="22"/>
                <w:szCs w:val="22"/>
              </w:rPr>
            </w:rPrChange>
          </w:rPr>
          <w:delText xml:space="preserve">). </w:delText>
        </w:r>
        <w:r w:rsidR="007F5A1D" w:rsidRPr="00BE70D2" w:rsidDel="006E0059">
          <w:rPr>
            <w:color w:val="000000" w:themeColor="text1"/>
            <w:sz w:val="22"/>
            <w:szCs w:val="22"/>
            <w:rPrChange w:id="6694" w:author="Chen Liao" w:date="2021-06-01T21:13:00Z">
              <w:rPr>
                <w:color w:val="242021"/>
                <w:sz w:val="22"/>
                <w:szCs w:val="22"/>
              </w:rPr>
            </w:rPrChange>
          </w:rPr>
          <w:delText xml:space="preserve">By </w:delText>
        </w:r>
        <w:r w:rsidR="00B97578" w:rsidRPr="00BE70D2" w:rsidDel="006E0059">
          <w:rPr>
            <w:color w:val="000000" w:themeColor="text1"/>
            <w:sz w:val="22"/>
            <w:szCs w:val="22"/>
            <w:rPrChange w:id="6695" w:author="Chen Liao" w:date="2021-06-01T21:13:00Z">
              <w:rPr>
                <w:color w:val="242021"/>
                <w:sz w:val="22"/>
                <w:szCs w:val="22"/>
              </w:rPr>
            </w:rPrChange>
          </w:rPr>
          <w:delText>contrast</w:delText>
        </w:r>
        <w:r w:rsidR="007F5A1D" w:rsidRPr="00BE70D2" w:rsidDel="006E0059">
          <w:rPr>
            <w:color w:val="000000" w:themeColor="text1"/>
            <w:sz w:val="22"/>
            <w:szCs w:val="22"/>
            <w:rPrChange w:id="6696" w:author="Chen Liao" w:date="2021-06-01T21:13:00Z">
              <w:rPr>
                <w:color w:val="242021"/>
                <w:sz w:val="22"/>
                <w:szCs w:val="22"/>
              </w:rPr>
            </w:rPrChange>
          </w:rPr>
          <w:delText xml:space="preserve">, </w:delText>
        </w:r>
      </w:del>
      <w:ins w:id="6697" w:author="Chen Liao" w:date="2021-05-30T03:31:00Z">
        <w:r w:rsidR="006E0059" w:rsidRPr="00BE70D2">
          <w:rPr>
            <w:color w:val="000000" w:themeColor="text1"/>
            <w:sz w:val="22"/>
            <w:szCs w:val="22"/>
            <w:rPrChange w:id="6698" w:author="Chen Liao" w:date="2021-06-01T21:13:00Z">
              <w:rPr>
                <w:color w:val="000000" w:themeColor="text1"/>
                <w:sz w:val="22"/>
                <w:szCs w:val="22"/>
              </w:rPr>
            </w:rPrChange>
          </w:rPr>
          <w:t xml:space="preserve">while </w:t>
        </w:r>
      </w:ins>
      <w:r w:rsidR="007F5A1D" w:rsidRPr="00BE70D2">
        <w:rPr>
          <w:color w:val="000000" w:themeColor="text1"/>
          <w:sz w:val="22"/>
          <w:szCs w:val="22"/>
          <w:rPrChange w:id="6699" w:author="Chen Liao" w:date="2021-06-01T21:13:00Z">
            <w:rPr>
              <w:color w:val="242021"/>
              <w:sz w:val="22"/>
              <w:szCs w:val="22"/>
            </w:rPr>
          </w:rPrChange>
        </w:rPr>
        <w:t xml:space="preserve">the </w:t>
      </w:r>
      <w:del w:id="6700" w:author="Chen Liao" w:date="2021-05-29T10:27:00Z">
        <w:r w:rsidR="004E64CE" w:rsidRPr="00BE70D2" w:rsidDel="00AC4493">
          <w:rPr>
            <w:color w:val="000000" w:themeColor="text1"/>
            <w:sz w:val="22"/>
            <w:szCs w:val="22"/>
            <w:rPrChange w:id="6701" w:author="Chen Liao" w:date="2021-06-01T21:13:00Z">
              <w:rPr>
                <w:color w:val="242021"/>
                <w:sz w:val="22"/>
                <w:szCs w:val="22"/>
              </w:rPr>
            </w:rPrChange>
          </w:rPr>
          <w:delText xml:space="preserve">relative </w:delText>
        </w:r>
        <w:r w:rsidR="0001033C" w:rsidRPr="00BE70D2" w:rsidDel="00AC4493">
          <w:rPr>
            <w:color w:val="000000" w:themeColor="text1"/>
            <w:sz w:val="22"/>
            <w:szCs w:val="22"/>
            <w:rPrChange w:id="6702" w:author="Chen Liao" w:date="2021-06-01T21:13:00Z">
              <w:rPr>
                <w:color w:val="242021"/>
                <w:sz w:val="22"/>
                <w:szCs w:val="22"/>
              </w:rPr>
            </w:rPrChange>
          </w:rPr>
          <w:delText>and</w:delText>
        </w:r>
        <w:r w:rsidR="004E64CE" w:rsidRPr="00BE70D2" w:rsidDel="00AC4493">
          <w:rPr>
            <w:color w:val="000000" w:themeColor="text1"/>
            <w:sz w:val="22"/>
            <w:szCs w:val="22"/>
            <w:rPrChange w:id="6703" w:author="Chen Liao" w:date="2021-06-01T21:13:00Z">
              <w:rPr>
                <w:color w:val="242021"/>
                <w:sz w:val="22"/>
                <w:szCs w:val="22"/>
              </w:rPr>
            </w:rPrChange>
          </w:rPr>
          <w:delText xml:space="preserve"> </w:delText>
        </w:r>
        <w:r w:rsidR="007F5A1D" w:rsidRPr="00BE70D2" w:rsidDel="00AC4493">
          <w:rPr>
            <w:color w:val="000000" w:themeColor="text1"/>
            <w:sz w:val="22"/>
            <w:szCs w:val="22"/>
            <w:rPrChange w:id="6704" w:author="Chen Liao" w:date="2021-06-01T21:13:00Z">
              <w:rPr>
                <w:color w:val="242021"/>
                <w:sz w:val="22"/>
                <w:szCs w:val="22"/>
              </w:rPr>
            </w:rPrChange>
          </w:rPr>
          <w:delText xml:space="preserve">absolute </w:delText>
        </w:r>
      </w:del>
      <w:r w:rsidR="007F5A1D" w:rsidRPr="00BE70D2">
        <w:rPr>
          <w:color w:val="000000" w:themeColor="text1"/>
          <w:sz w:val="22"/>
          <w:szCs w:val="22"/>
          <w:rPrChange w:id="6705" w:author="Chen Liao" w:date="2021-06-01T21:13:00Z">
            <w:rPr>
              <w:color w:val="242021"/>
              <w:sz w:val="22"/>
              <w:szCs w:val="22"/>
            </w:rPr>
          </w:rPrChange>
        </w:rPr>
        <w:t>abundance</w:t>
      </w:r>
      <w:del w:id="6706" w:author="Chen Liao" w:date="2021-05-29T10:27:00Z">
        <w:r w:rsidR="004E64CE" w:rsidRPr="00BE70D2" w:rsidDel="00AC4493">
          <w:rPr>
            <w:color w:val="000000" w:themeColor="text1"/>
            <w:sz w:val="22"/>
            <w:szCs w:val="22"/>
            <w:rPrChange w:id="6707" w:author="Chen Liao" w:date="2021-06-01T21:13:00Z">
              <w:rPr>
                <w:color w:val="242021"/>
                <w:sz w:val="22"/>
                <w:szCs w:val="22"/>
              </w:rPr>
            </w:rPrChange>
          </w:rPr>
          <w:delText>s</w:delText>
        </w:r>
      </w:del>
      <w:r w:rsidR="007F5A1D" w:rsidRPr="00BE70D2">
        <w:rPr>
          <w:color w:val="000000" w:themeColor="text1"/>
          <w:sz w:val="22"/>
          <w:szCs w:val="22"/>
          <w:rPrChange w:id="6708" w:author="Chen Liao" w:date="2021-06-01T21:13:00Z">
            <w:rPr>
              <w:color w:val="242021"/>
              <w:sz w:val="22"/>
              <w:szCs w:val="22"/>
            </w:rPr>
          </w:rPrChange>
        </w:rPr>
        <w:t xml:space="preserve"> of </w:t>
      </w:r>
      <w:del w:id="6709" w:author="Chen Liao" w:date="2021-05-30T03:31:00Z">
        <w:r w:rsidR="007F5A1D" w:rsidRPr="00BE70D2" w:rsidDel="006E0059">
          <w:rPr>
            <w:i/>
            <w:iCs/>
            <w:color w:val="000000" w:themeColor="text1"/>
            <w:sz w:val="22"/>
            <w:szCs w:val="22"/>
            <w:rPrChange w:id="6710" w:author="Chen Liao" w:date="2021-06-01T21:13:00Z">
              <w:rPr>
                <w:color w:val="242021"/>
                <w:sz w:val="22"/>
                <w:szCs w:val="22"/>
              </w:rPr>
            </w:rPrChange>
          </w:rPr>
          <w:delText xml:space="preserve">unclassified </w:delText>
        </w:r>
      </w:del>
      <w:ins w:id="6711" w:author="Chen Liao" w:date="2021-05-30T03:31:00Z">
        <w:r w:rsidR="006E0059" w:rsidRPr="00BE70D2">
          <w:rPr>
            <w:i/>
            <w:iCs/>
            <w:color w:val="000000" w:themeColor="text1"/>
            <w:sz w:val="22"/>
            <w:szCs w:val="22"/>
            <w:rPrChange w:id="6712" w:author="Chen Liao" w:date="2021-06-01T21:13:00Z">
              <w:rPr>
                <w:color w:val="000000" w:themeColor="text1"/>
                <w:sz w:val="22"/>
                <w:szCs w:val="22"/>
              </w:rPr>
            </w:rPrChange>
          </w:rPr>
          <w:t>un</w:t>
        </w:r>
        <w:r w:rsidR="006E0059" w:rsidRPr="00BE70D2">
          <w:rPr>
            <w:color w:val="000000" w:themeColor="text1"/>
            <w:sz w:val="22"/>
            <w:szCs w:val="22"/>
            <w:rPrChange w:id="6713" w:author="Chen Liao" w:date="2021-06-01T21:13:00Z">
              <w:rPr>
                <w:color w:val="000000" w:themeColor="text1"/>
                <w:sz w:val="22"/>
                <w:szCs w:val="22"/>
              </w:rPr>
            </w:rPrChange>
          </w:rPr>
          <w:t xml:space="preserve">. </w:t>
        </w:r>
      </w:ins>
      <w:proofErr w:type="spellStart"/>
      <w:r w:rsidR="00BE46AA" w:rsidRPr="00BE70D2">
        <w:rPr>
          <w:i/>
          <w:iCs/>
          <w:color w:val="000000" w:themeColor="text1"/>
          <w:sz w:val="22"/>
          <w:szCs w:val="22"/>
          <w:rPrChange w:id="6714" w:author="Chen Liao" w:date="2021-06-01T21:13:00Z">
            <w:rPr>
              <w:i/>
              <w:iCs/>
              <w:color w:val="242021"/>
              <w:sz w:val="22"/>
              <w:szCs w:val="22"/>
            </w:rPr>
          </w:rPrChange>
        </w:rPr>
        <w:t>Muribaculaceae</w:t>
      </w:r>
      <w:proofErr w:type="spellEnd"/>
      <w:r w:rsidR="00BE46AA" w:rsidRPr="00BE70D2">
        <w:rPr>
          <w:color w:val="000000" w:themeColor="text1"/>
          <w:sz w:val="22"/>
          <w:szCs w:val="22"/>
          <w:rPrChange w:id="6715" w:author="Chen Liao" w:date="2021-06-01T21:13:00Z">
            <w:rPr>
              <w:color w:val="242021"/>
              <w:sz w:val="22"/>
              <w:szCs w:val="22"/>
            </w:rPr>
          </w:rPrChange>
        </w:rPr>
        <w:t xml:space="preserve"> increase</w:t>
      </w:r>
      <w:r w:rsidR="007F5A1D" w:rsidRPr="00BE70D2">
        <w:rPr>
          <w:color w:val="000000" w:themeColor="text1"/>
          <w:sz w:val="22"/>
          <w:szCs w:val="22"/>
          <w:rPrChange w:id="6716" w:author="Chen Liao" w:date="2021-06-01T21:13:00Z">
            <w:rPr>
              <w:color w:val="242021"/>
              <w:sz w:val="22"/>
              <w:szCs w:val="22"/>
            </w:rPr>
          </w:rPrChange>
        </w:rPr>
        <w:t>d</w:t>
      </w:r>
      <w:r w:rsidR="00BE46AA" w:rsidRPr="00BE70D2">
        <w:rPr>
          <w:color w:val="000000" w:themeColor="text1"/>
          <w:sz w:val="22"/>
          <w:szCs w:val="22"/>
          <w:rPrChange w:id="6717" w:author="Chen Liao" w:date="2021-06-01T21:13:00Z">
            <w:rPr>
              <w:color w:val="242021"/>
              <w:sz w:val="22"/>
              <w:szCs w:val="22"/>
            </w:rPr>
          </w:rPrChange>
        </w:rPr>
        <w:t xml:space="preserve"> </w:t>
      </w:r>
      <w:del w:id="6718" w:author="Chen Liao" w:date="2021-05-30T03:33:00Z">
        <w:r w:rsidR="00BE46AA" w:rsidRPr="00BE70D2" w:rsidDel="006E0059">
          <w:rPr>
            <w:color w:val="000000" w:themeColor="text1"/>
            <w:sz w:val="22"/>
            <w:szCs w:val="22"/>
            <w:rPrChange w:id="6719" w:author="Chen Liao" w:date="2021-06-01T21:13:00Z">
              <w:rPr>
                <w:color w:val="242021"/>
                <w:sz w:val="22"/>
                <w:szCs w:val="22"/>
              </w:rPr>
            </w:rPrChange>
          </w:rPr>
          <w:delText xml:space="preserve">continuously </w:delText>
        </w:r>
      </w:del>
      <w:ins w:id="6720" w:author="Chen Liao" w:date="2021-05-30T03:33:00Z">
        <w:r w:rsidR="006E0059" w:rsidRPr="00BE70D2">
          <w:rPr>
            <w:color w:val="000000" w:themeColor="text1"/>
            <w:sz w:val="22"/>
            <w:szCs w:val="22"/>
            <w:rPrChange w:id="6721" w:author="Chen Liao" w:date="2021-06-01T21:13:00Z">
              <w:rPr>
                <w:color w:val="000000" w:themeColor="text1"/>
                <w:sz w:val="22"/>
                <w:szCs w:val="22"/>
              </w:rPr>
            </w:rPrChange>
          </w:rPr>
          <w:t>steadily</w:t>
        </w:r>
        <w:r w:rsidR="006E0059" w:rsidRPr="00BE70D2">
          <w:rPr>
            <w:color w:val="000000" w:themeColor="text1"/>
            <w:sz w:val="22"/>
            <w:szCs w:val="22"/>
            <w:rPrChange w:id="6722" w:author="Chen Liao" w:date="2021-06-01T21:13:00Z">
              <w:rPr>
                <w:color w:val="242021"/>
                <w:sz w:val="22"/>
                <w:szCs w:val="22"/>
              </w:rPr>
            </w:rPrChange>
          </w:rPr>
          <w:t xml:space="preserve"> </w:t>
        </w:r>
      </w:ins>
      <w:r w:rsidR="00BE46AA" w:rsidRPr="00BE70D2">
        <w:rPr>
          <w:color w:val="000000" w:themeColor="text1"/>
          <w:sz w:val="22"/>
          <w:szCs w:val="22"/>
          <w:rPrChange w:id="6723" w:author="Chen Liao" w:date="2021-06-01T21:13:00Z">
            <w:rPr>
              <w:color w:val="242021"/>
              <w:sz w:val="22"/>
              <w:szCs w:val="22"/>
            </w:rPr>
          </w:rPrChange>
        </w:rPr>
        <w:t xml:space="preserve">and </w:t>
      </w:r>
      <w:r w:rsidR="007F5A1D" w:rsidRPr="00BE70D2">
        <w:rPr>
          <w:color w:val="000000" w:themeColor="text1"/>
          <w:sz w:val="22"/>
          <w:szCs w:val="22"/>
          <w:rPrChange w:id="6724" w:author="Chen Liao" w:date="2021-06-01T21:13:00Z">
            <w:rPr>
              <w:color w:val="242021"/>
              <w:sz w:val="22"/>
              <w:szCs w:val="22"/>
            </w:rPr>
          </w:rPrChange>
        </w:rPr>
        <w:t>remained high through</w:t>
      </w:r>
      <w:r w:rsidR="0001033C" w:rsidRPr="00BE70D2">
        <w:rPr>
          <w:color w:val="000000" w:themeColor="text1"/>
          <w:sz w:val="22"/>
          <w:szCs w:val="22"/>
          <w:rPrChange w:id="6725" w:author="Chen Liao" w:date="2021-06-01T21:13:00Z">
            <w:rPr>
              <w:color w:val="242021"/>
              <w:sz w:val="22"/>
              <w:szCs w:val="22"/>
            </w:rPr>
          </w:rPrChange>
        </w:rPr>
        <w:t>out</w:t>
      </w:r>
      <w:r w:rsidR="007F5A1D" w:rsidRPr="00BE70D2">
        <w:rPr>
          <w:color w:val="000000" w:themeColor="text1"/>
          <w:sz w:val="22"/>
          <w:szCs w:val="22"/>
          <w:rPrChange w:id="6726" w:author="Chen Liao" w:date="2021-06-01T21:13:00Z">
            <w:rPr>
              <w:color w:val="242021"/>
              <w:sz w:val="22"/>
              <w:szCs w:val="22"/>
            </w:rPr>
          </w:rPrChange>
        </w:rPr>
        <w:t xml:space="preserve"> the entire period of </w:t>
      </w:r>
      <w:r w:rsidR="0001033C" w:rsidRPr="00BE70D2">
        <w:rPr>
          <w:color w:val="000000" w:themeColor="text1"/>
          <w:sz w:val="22"/>
          <w:szCs w:val="22"/>
          <w:rPrChange w:id="6727" w:author="Chen Liao" w:date="2021-06-01T21:13:00Z">
            <w:rPr>
              <w:color w:val="242021"/>
              <w:sz w:val="22"/>
              <w:szCs w:val="22"/>
            </w:rPr>
          </w:rPrChange>
        </w:rPr>
        <w:t>study</w:t>
      </w:r>
      <w:r w:rsidR="00BE46AA" w:rsidRPr="00BE70D2">
        <w:rPr>
          <w:color w:val="000000" w:themeColor="text1"/>
          <w:sz w:val="22"/>
          <w:szCs w:val="22"/>
          <w:rPrChange w:id="6728" w:author="Chen Liao" w:date="2021-06-01T21:13:00Z">
            <w:rPr>
              <w:color w:val="242021"/>
              <w:sz w:val="22"/>
              <w:szCs w:val="22"/>
            </w:rPr>
          </w:rPrChange>
        </w:rPr>
        <w:t>.</w:t>
      </w:r>
      <w:r w:rsidR="004C167C" w:rsidRPr="00BE70D2">
        <w:rPr>
          <w:color w:val="000000" w:themeColor="text1"/>
          <w:sz w:val="22"/>
          <w:szCs w:val="22"/>
          <w:rPrChange w:id="6729" w:author="Chen Liao" w:date="2021-06-01T21:13:00Z">
            <w:rPr>
              <w:color w:val="242021"/>
              <w:sz w:val="22"/>
              <w:szCs w:val="22"/>
            </w:rPr>
          </w:rPrChange>
        </w:rPr>
        <w:t xml:space="preserve"> </w:t>
      </w:r>
      <w:ins w:id="6730" w:author="Chen Liao" w:date="2021-05-30T04:20:00Z">
        <w:r w:rsidR="00C36F6E" w:rsidRPr="00BE70D2">
          <w:rPr>
            <w:color w:val="000000" w:themeColor="text1"/>
            <w:sz w:val="22"/>
            <w:szCs w:val="22"/>
            <w:rPrChange w:id="6731" w:author="Chen Liao" w:date="2021-06-01T21:13:00Z">
              <w:rPr>
                <w:color w:val="000000" w:themeColor="text1"/>
                <w:sz w:val="22"/>
                <w:szCs w:val="22"/>
              </w:rPr>
            </w:rPrChange>
          </w:rPr>
          <w:t xml:space="preserve">Compared to the three degraders, </w:t>
        </w:r>
      </w:ins>
      <w:ins w:id="6732" w:author="Chen Liao" w:date="2021-05-30T04:19:00Z">
        <w:r w:rsidR="00C36F6E" w:rsidRPr="00BE70D2">
          <w:rPr>
            <w:rFonts w:eastAsia="SimSun"/>
            <w:i/>
            <w:iCs/>
            <w:color w:val="000000" w:themeColor="text1"/>
            <w:sz w:val="22"/>
            <w:szCs w:val="22"/>
            <w:rPrChange w:id="6733" w:author="Chen Liao" w:date="2021-06-01T21:13:00Z">
              <w:rPr>
                <w:rFonts w:eastAsia="SimSun"/>
                <w:i/>
                <w:iCs/>
                <w:color w:val="000000" w:themeColor="text1"/>
                <w:sz w:val="22"/>
                <w:szCs w:val="22"/>
              </w:rPr>
            </w:rPrChange>
          </w:rPr>
          <w:t xml:space="preserve">un. </w:t>
        </w:r>
        <w:proofErr w:type="spellStart"/>
        <w:r w:rsidR="00C36F6E" w:rsidRPr="00BE70D2">
          <w:rPr>
            <w:rFonts w:eastAsia="SimSun"/>
            <w:i/>
            <w:iCs/>
            <w:color w:val="000000" w:themeColor="text1"/>
            <w:sz w:val="22"/>
            <w:szCs w:val="22"/>
            <w:rPrChange w:id="6734" w:author="Chen Liao" w:date="2021-06-01T21:13:00Z">
              <w:rPr>
                <w:rFonts w:eastAsia="SimSun"/>
                <w:i/>
                <w:iCs/>
                <w:color w:val="000000" w:themeColor="text1"/>
                <w:sz w:val="22"/>
                <w:szCs w:val="22"/>
              </w:rPr>
            </w:rPrChange>
          </w:rPr>
          <w:t>Parasutterella</w:t>
        </w:r>
        <w:proofErr w:type="spellEnd"/>
        <w:r w:rsidR="00C36F6E" w:rsidRPr="00BE70D2">
          <w:rPr>
            <w:rFonts w:eastAsia="SimSun"/>
            <w:color w:val="000000" w:themeColor="text1"/>
            <w:sz w:val="22"/>
            <w:szCs w:val="22"/>
            <w:rPrChange w:id="6735" w:author="Chen Liao" w:date="2021-06-01T21:13:00Z">
              <w:rPr>
                <w:rFonts w:eastAsia="SimSun"/>
                <w:color w:val="000000" w:themeColor="text1"/>
                <w:sz w:val="22"/>
                <w:szCs w:val="22"/>
              </w:rPr>
            </w:rPrChange>
          </w:rPr>
          <w:t xml:space="preserve"> and </w:t>
        </w:r>
        <w:r w:rsidR="00C36F6E" w:rsidRPr="00BE70D2">
          <w:rPr>
            <w:rFonts w:eastAsia="SimSun"/>
            <w:i/>
            <w:iCs/>
            <w:color w:val="000000" w:themeColor="text1"/>
            <w:sz w:val="22"/>
            <w:szCs w:val="22"/>
            <w:rPrChange w:id="6736" w:author="Chen Liao" w:date="2021-06-01T21:13:00Z">
              <w:rPr>
                <w:rFonts w:eastAsia="SimSun"/>
                <w:i/>
                <w:iCs/>
                <w:color w:val="000000" w:themeColor="text1"/>
                <w:sz w:val="22"/>
                <w:szCs w:val="22"/>
              </w:rPr>
            </w:rPrChange>
          </w:rPr>
          <w:t>un. Bacteroid</w:t>
        </w:r>
        <w:r w:rsidR="00C36F6E" w:rsidRPr="00BE70D2">
          <w:rPr>
            <w:i/>
            <w:iCs/>
            <w:color w:val="000000" w:themeColor="text1"/>
            <w:sz w:val="22"/>
            <w:szCs w:val="22"/>
            <w:rPrChange w:id="6737" w:author="Chen Liao" w:date="2021-06-01T21:13:00Z">
              <w:rPr>
                <w:i/>
                <w:iCs/>
                <w:color w:val="000000" w:themeColor="text1"/>
                <w:sz w:val="22"/>
                <w:szCs w:val="22"/>
              </w:rPr>
            </w:rPrChange>
          </w:rPr>
          <w:t>es</w:t>
        </w:r>
        <w:r w:rsidR="00C36F6E" w:rsidRPr="00BE70D2">
          <w:rPr>
            <w:rFonts w:eastAsia="SimSun"/>
            <w:color w:val="000000" w:themeColor="text1"/>
            <w:sz w:val="22"/>
            <w:szCs w:val="22"/>
            <w:rPrChange w:id="6738" w:author="Chen Liao" w:date="2021-06-01T21:13:00Z">
              <w:rPr>
                <w:rFonts w:eastAsia="SimSun"/>
                <w:color w:val="000000" w:themeColor="text1"/>
                <w:sz w:val="22"/>
                <w:szCs w:val="22"/>
              </w:rPr>
            </w:rPrChange>
          </w:rPr>
          <w:t xml:space="preserve"> </w:t>
        </w:r>
      </w:ins>
      <w:ins w:id="6739" w:author="Chen Liao" w:date="2021-05-30T04:21:00Z">
        <w:r w:rsidR="00C36F6E" w:rsidRPr="00BE70D2">
          <w:rPr>
            <w:rFonts w:eastAsia="SimSun"/>
            <w:color w:val="000000" w:themeColor="text1"/>
            <w:sz w:val="22"/>
            <w:szCs w:val="22"/>
            <w:rPrChange w:id="6740" w:author="Chen Liao" w:date="2021-06-01T21:13:00Z">
              <w:rPr>
                <w:rFonts w:eastAsia="SimSun"/>
                <w:color w:val="000000" w:themeColor="text1"/>
                <w:sz w:val="22"/>
                <w:szCs w:val="22"/>
              </w:rPr>
            </w:rPrChange>
          </w:rPr>
          <w:t>have</w:t>
        </w:r>
      </w:ins>
      <w:ins w:id="6741" w:author="Chen Liao" w:date="2021-05-30T04:19:00Z">
        <w:r w:rsidR="00C36F6E" w:rsidRPr="00BE70D2">
          <w:rPr>
            <w:rFonts w:eastAsia="SimSun"/>
            <w:color w:val="000000" w:themeColor="text1"/>
            <w:sz w:val="22"/>
            <w:szCs w:val="22"/>
            <w:rPrChange w:id="6742" w:author="Chen Liao" w:date="2021-06-01T21:13:00Z">
              <w:rPr>
                <w:rFonts w:eastAsia="SimSun"/>
                <w:color w:val="000000" w:themeColor="text1"/>
                <w:sz w:val="22"/>
                <w:szCs w:val="22"/>
              </w:rPr>
            </w:rPrChange>
          </w:rPr>
          <w:t xml:space="preserve"> relatively low</w:t>
        </w:r>
      </w:ins>
      <w:ins w:id="6743" w:author="Chen Liao" w:date="2021-05-30T04:21:00Z">
        <w:r w:rsidR="00C36F6E" w:rsidRPr="00BE70D2">
          <w:rPr>
            <w:rFonts w:eastAsia="SimSun"/>
            <w:color w:val="000000" w:themeColor="text1"/>
            <w:sz w:val="22"/>
            <w:szCs w:val="22"/>
            <w:rPrChange w:id="6744" w:author="Chen Liao" w:date="2021-06-01T21:13:00Z">
              <w:rPr>
                <w:rFonts w:eastAsia="SimSun"/>
                <w:color w:val="000000" w:themeColor="text1"/>
                <w:sz w:val="22"/>
                <w:szCs w:val="22"/>
              </w:rPr>
            </w:rPrChange>
          </w:rPr>
          <w:t xml:space="preserve"> abundances</w:t>
        </w:r>
      </w:ins>
      <w:ins w:id="6745" w:author="Chen Liao" w:date="2021-05-30T04:20:00Z">
        <w:r w:rsidR="00C36F6E" w:rsidRPr="00BE70D2">
          <w:rPr>
            <w:rFonts w:eastAsia="SimSun"/>
            <w:color w:val="000000" w:themeColor="text1"/>
            <w:sz w:val="22"/>
            <w:szCs w:val="22"/>
            <w:rPrChange w:id="6746" w:author="Chen Liao" w:date="2021-06-01T21:13:00Z">
              <w:rPr>
                <w:rFonts w:eastAsia="SimSun"/>
                <w:color w:val="000000" w:themeColor="text1"/>
                <w:sz w:val="22"/>
                <w:szCs w:val="22"/>
              </w:rPr>
            </w:rPrChange>
          </w:rPr>
          <w:t xml:space="preserve"> and show</w:t>
        </w:r>
      </w:ins>
      <w:ins w:id="6747" w:author="Chen Liao" w:date="2021-05-30T04:21:00Z">
        <w:r w:rsidR="00C36F6E" w:rsidRPr="00BE70D2">
          <w:rPr>
            <w:rFonts w:eastAsia="SimSun"/>
            <w:color w:val="000000" w:themeColor="text1"/>
            <w:sz w:val="22"/>
            <w:szCs w:val="22"/>
            <w:rPrChange w:id="6748" w:author="Chen Liao" w:date="2021-06-01T21:13:00Z">
              <w:rPr>
                <w:rFonts w:eastAsia="SimSun"/>
                <w:color w:val="000000" w:themeColor="text1"/>
                <w:sz w:val="22"/>
                <w:szCs w:val="22"/>
              </w:rPr>
            </w:rPrChange>
          </w:rPr>
          <w:t>ed complex patterns</w:t>
        </w:r>
      </w:ins>
      <w:ins w:id="6749" w:author="Chen Liao" w:date="2021-05-30T04:22:00Z">
        <w:r w:rsidR="00213B51" w:rsidRPr="00BE70D2">
          <w:rPr>
            <w:rFonts w:eastAsia="SimSun"/>
            <w:color w:val="000000" w:themeColor="text1"/>
            <w:sz w:val="22"/>
            <w:szCs w:val="22"/>
            <w:rPrChange w:id="6750" w:author="Chen Liao" w:date="2021-06-01T21:13:00Z">
              <w:rPr>
                <w:rFonts w:eastAsia="SimSun"/>
                <w:color w:val="000000" w:themeColor="text1"/>
                <w:sz w:val="22"/>
                <w:szCs w:val="22"/>
              </w:rPr>
            </w:rPrChange>
          </w:rPr>
          <w:t>.</w:t>
        </w:r>
      </w:ins>
      <w:ins w:id="6751" w:author="Chen Liao" w:date="2021-05-30T04:19:00Z">
        <w:r w:rsidR="00C36F6E" w:rsidRPr="00BE70D2">
          <w:rPr>
            <w:rFonts w:eastAsia="SimSun"/>
            <w:color w:val="000000" w:themeColor="text1"/>
            <w:sz w:val="22"/>
            <w:szCs w:val="22"/>
            <w:rPrChange w:id="6752" w:author="Chen Liao" w:date="2021-06-01T21:13:00Z">
              <w:rPr>
                <w:rFonts w:eastAsia="SimSun"/>
                <w:color w:val="000000" w:themeColor="text1"/>
                <w:sz w:val="22"/>
                <w:szCs w:val="22"/>
              </w:rPr>
            </w:rPrChange>
          </w:rPr>
          <w:t xml:space="preserve"> </w:t>
        </w:r>
      </w:ins>
      <w:del w:id="6753" w:author="Chen Liao" w:date="2021-05-30T04:23:00Z">
        <w:r w:rsidR="00306652" w:rsidRPr="00BE70D2" w:rsidDel="00213B51">
          <w:rPr>
            <w:color w:val="000000" w:themeColor="text1"/>
            <w:sz w:val="22"/>
            <w:szCs w:val="22"/>
            <w:rPrChange w:id="6754" w:author="Chen Liao" w:date="2021-06-01T21:13:00Z">
              <w:rPr>
                <w:color w:val="242021"/>
                <w:sz w:val="22"/>
                <w:szCs w:val="22"/>
              </w:rPr>
            </w:rPrChange>
          </w:rPr>
          <w:delText>Except for Shanghai mice,</w:delText>
        </w:r>
        <w:r w:rsidR="00BE46AA" w:rsidRPr="00BE70D2" w:rsidDel="00213B51">
          <w:rPr>
            <w:color w:val="000000" w:themeColor="text1"/>
            <w:sz w:val="22"/>
            <w:szCs w:val="22"/>
            <w:rPrChange w:id="6755" w:author="Chen Liao" w:date="2021-06-01T21:13:00Z">
              <w:rPr>
                <w:color w:val="242021"/>
                <w:sz w:val="22"/>
                <w:szCs w:val="22"/>
              </w:rPr>
            </w:rPrChange>
          </w:rPr>
          <w:delText xml:space="preserve"> </w:delText>
        </w:r>
      </w:del>
      <w:ins w:id="6756" w:author="Chen Liao" w:date="2021-05-30T04:23:00Z">
        <w:r w:rsidR="00213B51" w:rsidRPr="00BE70D2">
          <w:rPr>
            <w:color w:val="000000" w:themeColor="text1"/>
            <w:sz w:val="22"/>
            <w:szCs w:val="22"/>
            <w:rPrChange w:id="6757" w:author="Chen Liao" w:date="2021-06-01T21:13:00Z">
              <w:rPr>
                <w:color w:val="000000" w:themeColor="text1"/>
                <w:sz w:val="22"/>
                <w:szCs w:val="22"/>
              </w:rPr>
            </w:rPrChange>
          </w:rPr>
          <w:t xml:space="preserve">Since </w:t>
        </w:r>
      </w:ins>
      <w:r w:rsidR="0099628C" w:rsidRPr="00BE70D2">
        <w:rPr>
          <w:color w:val="000000" w:themeColor="text1"/>
          <w:sz w:val="22"/>
          <w:szCs w:val="22"/>
          <w:rPrChange w:id="6758" w:author="Chen Liao" w:date="2021-06-01T21:13:00Z">
            <w:rPr>
              <w:color w:val="242021"/>
              <w:sz w:val="22"/>
              <w:szCs w:val="22"/>
            </w:rPr>
          </w:rPrChange>
        </w:rPr>
        <w:t xml:space="preserve">the </w:t>
      </w:r>
      <w:r w:rsidR="007F5A1D" w:rsidRPr="00BE70D2">
        <w:rPr>
          <w:color w:val="000000" w:themeColor="text1"/>
          <w:sz w:val="22"/>
          <w:szCs w:val="22"/>
          <w:rPrChange w:id="6759" w:author="Chen Liao" w:date="2021-06-01T21:13:00Z">
            <w:rPr>
              <w:color w:val="242021"/>
              <w:sz w:val="22"/>
              <w:szCs w:val="22"/>
            </w:rPr>
          </w:rPrChange>
        </w:rPr>
        <w:t xml:space="preserve">total </w:t>
      </w:r>
      <w:del w:id="6760" w:author="Chen Liao" w:date="2021-06-01T23:36:00Z">
        <w:r w:rsidR="00BE46AA" w:rsidRPr="00BE70D2" w:rsidDel="002B1E33">
          <w:rPr>
            <w:color w:val="000000" w:themeColor="text1"/>
            <w:sz w:val="22"/>
            <w:szCs w:val="22"/>
            <w:rPrChange w:id="6761" w:author="Chen Liao" w:date="2021-06-01T21:13:00Z">
              <w:rPr>
                <w:color w:val="242021"/>
                <w:sz w:val="22"/>
                <w:szCs w:val="22"/>
              </w:rPr>
            </w:rPrChange>
          </w:rPr>
          <w:delText xml:space="preserve">bacterial </w:delText>
        </w:r>
      </w:del>
      <w:del w:id="6762" w:author="Chen Liao" w:date="2021-05-30T04:23:00Z">
        <w:r w:rsidR="00BE46AA" w:rsidRPr="00BE70D2" w:rsidDel="00213B51">
          <w:rPr>
            <w:color w:val="000000" w:themeColor="text1"/>
            <w:sz w:val="22"/>
            <w:szCs w:val="22"/>
            <w:rPrChange w:id="6763" w:author="Chen Liao" w:date="2021-06-01T21:13:00Z">
              <w:rPr>
                <w:color w:val="242021"/>
                <w:sz w:val="22"/>
                <w:szCs w:val="22"/>
              </w:rPr>
            </w:rPrChange>
          </w:rPr>
          <w:delText>density reache</w:delText>
        </w:r>
        <w:r w:rsidR="0099628C" w:rsidRPr="00BE70D2" w:rsidDel="00213B51">
          <w:rPr>
            <w:color w:val="000000" w:themeColor="text1"/>
            <w:sz w:val="22"/>
            <w:szCs w:val="22"/>
            <w:rPrChange w:id="6764" w:author="Chen Liao" w:date="2021-06-01T21:13:00Z">
              <w:rPr>
                <w:color w:val="242021"/>
                <w:sz w:val="22"/>
                <w:szCs w:val="22"/>
              </w:rPr>
            </w:rPrChange>
          </w:rPr>
          <w:delText>d</w:delText>
        </w:r>
      </w:del>
      <w:ins w:id="6765" w:author="Chen Liao" w:date="2021-06-01T23:36:00Z">
        <w:r w:rsidR="002B1E33">
          <w:rPr>
            <w:color w:val="000000" w:themeColor="text1"/>
            <w:sz w:val="22"/>
            <w:szCs w:val="22"/>
          </w:rPr>
          <w:t>biomass</w:t>
        </w:r>
      </w:ins>
      <w:ins w:id="6766" w:author="Chen Liao" w:date="2021-05-30T04:23:00Z">
        <w:r w:rsidR="00213B51" w:rsidRPr="00BE70D2">
          <w:rPr>
            <w:color w:val="000000" w:themeColor="text1"/>
            <w:sz w:val="22"/>
            <w:szCs w:val="22"/>
            <w:rPrChange w:id="6767" w:author="Chen Liao" w:date="2021-06-01T21:13:00Z">
              <w:rPr>
                <w:color w:val="000000" w:themeColor="text1"/>
                <w:sz w:val="22"/>
                <w:szCs w:val="22"/>
              </w:rPr>
            </w:rPrChange>
          </w:rPr>
          <w:t xml:space="preserve"> reached</w:t>
        </w:r>
      </w:ins>
      <w:r w:rsidR="00BE46AA" w:rsidRPr="00BE70D2">
        <w:rPr>
          <w:color w:val="000000" w:themeColor="text1"/>
          <w:sz w:val="22"/>
          <w:szCs w:val="22"/>
          <w:rPrChange w:id="6768" w:author="Chen Liao" w:date="2021-06-01T21:13:00Z">
            <w:rPr>
              <w:color w:val="242021"/>
              <w:sz w:val="22"/>
              <w:szCs w:val="22"/>
            </w:rPr>
          </w:rPrChange>
        </w:rPr>
        <w:t xml:space="preserve"> </w:t>
      </w:r>
      <w:r w:rsidR="00306652" w:rsidRPr="00BE70D2">
        <w:rPr>
          <w:color w:val="000000" w:themeColor="text1"/>
          <w:sz w:val="22"/>
          <w:szCs w:val="22"/>
          <w:rPrChange w:id="6769" w:author="Chen Liao" w:date="2021-06-01T21:13:00Z">
            <w:rPr>
              <w:color w:val="242021"/>
              <w:sz w:val="22"/>
              <w:szCs w:val="22"/>
            </w:rPr>
          </w:rPrChange>
        </w:rPr>
        <w:t xml:space="preserve">local maximum </w:t>
      </w:r>
      <w:r w:rsidR="007F5A1D" w:rsidRPr="00BE70D2">
        <w:rPr>
          <w:color w:val="000000" w:themeColor="text1"/>
          <w:sz w:val="22"/>
          <w:szCs w:val="22"/>
          <w:rPrChange w:id="6770" w:author="Chen Liao" w:date="2021-06-01T21:13:00Z">
            <w:rPr>
              <w:color w:val="242021"/>
              <w:sz w:val="22"/>
              <w:szCs w:val="22"/>
            </w:rPr>
          </w:rPrChange>
        </w:rPr>
        <w:t xml:space="preserve">rapidly </w:t>
      </w:r>
      <w:del w:id="6771" w:author="Chen Liao" w:date="2021-05-30T04:24:00Z">
        <w:r w:rsidR="00306652" w:rsidRPr="00BE70D2" w:rsidDel="00F26C0B">
          <w:rPr>
            <w:color w:val="000000" w:themeColor="text1"/>
            <w:sz w:val="22"/>
            <w:szCs w:val="22"/>
            <w:rPrChange w:id="6772" w:author="Chen Liao" w:date="2021-06-01T21:13:00Z">
              <w:rPr>
                <w:color w:val="242021"/>
                <w:sz w:val="22"/>
                <w:szCs w:val="22"/>
              </w:rPr>
            </w:rPrChange>
          </w:rPr>
          <w:delText>within 1</w:delText>
        </w:r>
      </w:del>
      <w:ins w:id="6773" w:author="Chen Liao" w:date="2021-05-30T04:24:00Z">
        <w:r w:rsidR="00F26C0B" w:rsidRPr="00BE70D2">
          <w:rPr>
            <w:color w:val="000000" w:themeColor="text1"/>
            <w:sz w:val="22"/>
            <w:szCs w:val="22"/>
            <w:rPrChange w:id="6774" w:author="Chen Liao" w:date="2021-06-01T21:13:00Z">
              <w:rPr>
                <w:color w:val="000000" w:themeColor="text1"/>
                <w:sz w:val="22"/>
                <w:szCs w:val="22"/>
              </w:rPr>
            </w:rPrChange>
          </w:rPr>
          <w:t xml:space="preserve">in less than </w:t>
        </w:r>
      </w:ins>
      <w:del w:id="6775" w:author="Chen Liao" w:date="2021-05-30T04:24:00Z">
        <w:r w:rsidR="00306652" w:rsidRPr="00BE70D2" w:rsidDel="00F26C0B">
          <w:rPr>
            <w:color w:val="000000" w:themeColor="text1"/>
            <w:sz w:val="22"/>
            <w:szCs w:val="22"/>
            <w:rPrChange w:id="6776" w:author="Chen Liao" w:date="2021-06-01T21:13:00Z">
              <w:rPr>
                <w:color w:val="242021"/>
                <w:sz w:val="22"/>
                <w:szCs w:val="22"/>
              </w:rPr>
            </w:rPrChange>
          </w:rPr>
          <w:delText>-</w:delText>
        </w:r>
      </w:del>
      <w:r w:rsidR="00306652" w:rsidRPr="00BE70D2">
        <w:rPr>
          <w:color w:val="000000" w:themeColor="text1"/>
          <w:sz w:val="22"/>
          <w:szCs w:val="22"/>
          <w:rPrChange w:id="6777" w:author="Chen Liao" w:date="2021-06-01T21:13:00Z">
            <w:rPr>
              <w:color w:val="242021"/>
              <w:sz w:val="22"/>
              <w:szCs w:val="22"/>
            </w:rPr>
          </w:rPrChange>
        </w:rPr>
        <w:t xml:space="preserve">3 days </w:t>
      </w:r>
      <w:r w:rsidR="007F5A1D" w:rsidRPr="00BE70D2">
        <w:rPr>
          <w:color w:val="000000" w:themeColor="text1"/>
          <w:sz w:val="22"/>
          <w:szCs w:val="22"/>
          <w:rPrChange w:id="6778" w:author="Chen Liao" w:date="2021-06-01T21:13:00Z">
            <w:rPr>
              <w:color w:val="242021"/>
              <w:sz w:val="22"/>
              <w:szCs w:val="22"/>
            </w:rPr>
          </w:rPrChange>
        </w:rPr>
        <w:t>(</w:t>
      </w:r>
      <w:r w:rsidR="007F5A1D" w:rsidRPr="00BE70D2">
        <w:rPr>
          <w:color w:val="000000" w:themeColor="text1"/>
          <w:sz w:val="22"/>
          <w:szCs w:val="22"/>
          <w:highlight w:val="yellow"/>
          <w:rPrChange w:id="6779" w:author="Chen Liao" w:date="2021-06-01T21:13:00Z">
            <w:rPr>
              <w:color w:val="242021"/>
              <w:sz w:val="22"/>
              <w:szCs w:val="22"/>
              <w:highlight w:val="yellow"/>
            </w:rPr>
          </w:rPrChange>
        </w:rPr>
        <w:t xml:space="preserve">Fig. </w:t>
      </w:r>
      <w:ins w:id="6780" w:author="Chen Liao" w:date="2021-05-29T10:28:00Z">
        <w:r w:rsidR="00AC4493" w:rsidRPr="00BE70D2">
          <w:rPr>
            <w:color w:val="000000" w:themeColor="text1"/>
            <w:sz w:val="22"/>
            <w:szCs w:val="22"/>
            <w:highlight w:val="yellow"/>
            <w:rPrChange w:id="6781" w:author="Chen Liao" w:date="2021-06-01T21:13:00Z">
              <w:rPr>
                <w:color w:val="000000" w:themeColor="text1"/>
                <w:sz w:val="22"/>
                <w:szCs w:val="22"/>
                <w:highlight w:val="yellow"/>
              </w:rPr>
            </w:rPrChange>
          </w:rPr>
          <w:t>2</w:t>
        </w:r>
      </w:ins>
      <w:del w:id="6782" w:author="Chen Liao" w:date="2021-05-29T10:28:00Z">
        <w:r w:rsidR="007F5A1D" w:rsidRPr="00BE70D2" w:rsidDel="00AC4493">
          <w:rPr>
            <w:color w:val="000000" w:themeColor="text1"/>
            <w:sz w:val="22"/>
            <w:szCs w:val="22"/>
            <w:highlight w:val="yellow"/>
            <w:rPrChange w:id="6783" w:author="Chen Liao" w:date="2021-06-01T21:13:00Z">
              <w:rPr>
                <w:color w:val="242021"/>
                <w:sz w:val="22"/>
                <w:szCs w:val="22"/>
                <w:highlight w:val="yellow"/>
              </w:rPr>
            </w:rPrChange>
          </w:rPr>
          <w:delText>3</w:delText>
        </w:r>
      </w:del>
      <w:ins w:id="6784" w:author="Chen Liao" w:date="2021-05-29T10:28:00Z">
        <w:r w:rsidR="00AC4493" w:rsidRPr="00BE70D2">
          <w:rPr>
            <w:color w:val="000000" w:themeColor="text1"/>
            <w:sz w:val="22"/>
            <w:szCs w:val="22"/>
            <w:highlight w:val="yellow"/>
            <w:rPrChange w:id="6785" w:author="Chen Liao" w:date="2021-06-01T21:13:00Z">
              <w:rPr>
                <w:color w:val="000000" w:themeColor="text1"/>
                <w:sz w:val="22"/>
                <w:szCs w:val="22"/>
                <w:highlight w:val="yellow"/>
              </w:rPr>
            </w:rPrChange>
          </w:rPr>
          <w:t>A</w:t>
        </w:r>
      </w:ins>
      <w:ins w:id="6786" w:author="Chen Liao" w:date="2021-05-30T04:23:00Z">
        <w:r w:rsidR="00213B51" w:rsidRPr="00BE70D2">
          <w:rPr>
            <w:color w:val="000000" w:themeColor="text1"/>
            <w:sz w:val="22"/>
            <w:szCs w:val="22"/>
            <w:highlight w:val="yellow"/>
            <w:rPrChange w:id="6787" w:author="Chen Liao" w:date="2021-06-01T21:13:00Z">
              <w:rPr>
                <w:color w:val="000000" w:themeColor="text1"/>
                <w:sz w:val="22"/>
                <w:szCs w:val="22"/>
                <w:highlight w:val="yellow"/>
              </w:rPr>
            </w:rPrChange>
          </w:rPr>
          <w:t xml:space="preserve">, </w:t>
        </w:r>
        <w:r w:rsidR="00213B51" w:rsidRPr="00BE70D2">
          <w:rPr>
            <w:color w:val="000000" w:themeColor="text1"/>
            <w:sz w:val="22"/>
            <w:szCs w:val="22"/>
            <w:rPrChange w:id="6788" w:author="Chen Liao" w:date="2021-06-01T21:13:00Z">
              <w:rPr>
                <w:color w:val="000000" w:themeColor="text1"/>
                <w:sz w:val="22"/>
                <w:szCs w:val="22"/>
                <w:highlight w:val="yellow"/>
              </w:rPr>
            </w:rPrChange>
          </w:rPr>
          <w:t>ex</w:t>
        </w:r>
      </w:ins>
      <w:ins w:id="6789" w:author="Chen Liao" w:date="2021-05-30T04:24:00Z">
        <w:r w:rsidR="00213B51" w:rsidRPr="00BE70D2">
          <w:rPr>
            <w:color w:val="000000" w:themeColor="text1"/>
            <w:sz w:val="22"/>
            <w:szCs w:val="22"/>
            <w:rPrChange w:id="6790" w:author="Chen Liao" w:date="2021-06-01T21:13:00Z">
              <w:rPr>
                <w:color w:val="000000" w:themeColor="text1"/>
                <w:sz w:val="22"/>
                <w:szCs w:val="22"/>
                <w:highlight w:val="yellow"/>
              </w:rPr>
            </w:rPrChange>
          </w:rPr>
          <w:t>cept for Shanghai mice</w:t>
        </w:r>
      </w:ins>
      <w:del w:id="6791" w:author="Chen Liao" w:date="2021-05-29T10:28:00Z">
        <w:r w:rsidR="007F5A1D" w:rsidRPr="00BE70D2" w:rsidDel="00AC4493">
          <w:rPr>
            <w:color w:val="000000" w:themeColor="text1"/>
            <w:sz w:val="22"/>
            <w:szCs w:val="22"/>
            <w:highlight w:val="yellow"/>
            <w:rPrChange w:id="6792" w:author="Chen Liao" w:date="2021-06-01T21:13:00Z">
              <w:rPr>
                <w:color w:val="242021"/>
                <w:sz w:val="22"/>
                <w:szCs w:val="22"/>
                <w:highlight w:val="yellow"/>
              </w:rPr>
            </w:rPrChange>
          </w:rPr>
          <w:delText>C</w:delText>
        </w:r>
      </w:del>
      <w:r w:rsidR="007F5A1D" w:rsidRPr="00BE70D2">
        <w:rPr>
          <w:color w:val="000000" w:themeColor="text1"/>
          <w:sz w:val="22"/>
          <w:szCs w:val="22"/>
          <w:rPrChange w:id="6793" w:author="Chen Liao" w:date="2021-06-01T21:13:00Z">
            <w:rPr>
              <w:color w:val="242021"/>
              <w:sz w:val="22"/>
              <w:szCs w:val="22"/>
            </w:rPr>
          </w:rPrChange>
        </w:rPr>
        <w:t>)</w:t>
      </w:r>
      <w:ins w:id="6794" w:author="Chen Liao" w:date="2021-05-29T10:28:00Z">
        <w:r w:rsidR="00AC4493" w:rsidRPr="00BE70D2">
          <w:rPr>
            <w:color w:val="000000" w:themeColor="text1"/>
            <w:sz w:val="22"/>
            <w:szCs w:val="22"/>
            <w:rPrChange w:id="6795" w:author="Chen Liao" w:date="2021-06-01T21:13:00Z">
              <w:rPr>
                <w:color w:val="000000" w:themeColor="text1"/>
                <w:sz w:val="22"/>
                <w:szCs w:val="22"/>
              </w:rPr>
            </w:rPrChange>
          </w:rPr>
          <w:t xml:space="preserve">, </w:t>
        </w:r>
      </w:ins>
      <w:del w:id="6796" w:author="Chen Liao" w:date="2021-05-29T10:28:00Z">
        <w:r w:rsidR="00BE46AA" w:rsidRPr="00BE70D2" w:rsidDel="00AC4493">
          <w:rPr>
            <w:color w:val="000000" w:themeColor="text1"/>
            <w:sz w:val="22"/>
            <w:szCs w:val="22"/>
            <w:rPrChange w:id="6797" w:author="Chen Liao" w:date="2021-06-01T21:13:00Z">
              <w:rPr>
                <w:color w:val="242021"/>
                <w:sz w:val="22"/>
                <w:szCs w:val="22"/>
              </w:rPr>
            </w:rPrChange>
          </w:rPr>
          <w:delText xml:space="preserve">, </w:delText>
        </w:r>
      </w:del>
      <w:del w:id="6798" w:author="Chen Liao" w:date="2021-05-30T04:25:00Z">
        <w:r w:rsidR="00306652" w:rsidRPr="00BE70D2" w:rsidDel="003729AD">
          <w:rPr>
            <w:color w:val="000000" w:themeColor="text1"/>
            <w:sz w:val="22"/>
            <w:szCs w:val="22"/>
            <w:rPrChange w:id="6799" w:author="Chen Liao" w:date="2021-06-01T21:13:00Z">
              <w:rPr>
                <w:color w:val="242021"/>
                <w:sz w:val="22"/>
                <w:szCs w:val="22"/>
              </w:rPr>
            </w:rPrChange>
          </w:rPr>
          <w:delText xml:space="preserve">suggesting that </w:delText>
        </w:r>
      </w:del>
      <w:r w:rsidR="00306652" w:rsidRPr="00BE70D2">
        <w:rPr>
          <w:color w:val="000000" w:themeColor="text1"/>
          <w:sz w:val="22"/>
          <w:szCs w:val="22"/>
          <w:rPrChange w:id="6800" w:author="Chen Liao" w:date="2021-06-01T21:13:00Z">
            <w:rPr>
              <w:color w:val="242021"/>
              <w:sz w:val="22"/>
              <w:szCs w:val="22"/>
            </w:rPr>
          </w:rPrChange>
        </w:rPr>
        <w:t xml:space="preserve">these </w:t>
      </w:r>
      <w:del w:id="6801" w:author="Chen Liao" w:date="2021-05-29T10:28:00Z">
        <w:r w:rsidR="00DD6624" w:rsidRPr="00BE70D2" w:rsidDel="0013572B">
          <w:rPr>
            <w:color w:val="000000" w:themeColor="text1"/>
            <w:sz w:val="22"/>
            <w:szCs w:val="22"/>
            <w:rPrChange w:id="6802" w:author="Chen Liao" w:date="2021-06-01T21:13:00Z">
              <w:rPr>
                <w:color w:val="242021"/>
                <w:sz w:val="22"/>
                <w:szCs w:val="22"/>
              </w:rPr>
            </w:rPrChange>
          </w:rPr>
          <w:delText xml:space="preserve">responders </w:delText>
        </w:r>
      </w:del>
      <w:ins w:id="6803" w:author="Chen Liao" w:date="2021-05-29T10:28:00Z">
        <w:r w:rsidR="0013572B" w:rsidRPr="00BE70D2">
          <w:rPr>
            <w:color w:val="000000" w:themeColor="text1"/>
            <w:sz w:val="22"/>
            <w:szCs w:val="22"/>
            <w:rPrChange w:id="6804" w:author="Chen Liao" w:date="2021-06-01T21:13:00Z">
              <w:rPr>
                <w:color w:val="000000" w:themeColor="text1"/>
                <w:sz w:val="22"/>
                <w:szCs w:val="22"/>
              </w:rPr>
            </w:rPrChange>
          </w:rPr>
          <w:t xml:space="preserve">degraders </w:t>
        </w:r>
      </w:ins>
      <w:r w:rsidR="00306652" w:rsidRPr="00BE70D2">
        <w:rPr>
          <w:color w:val="000000" w:themeColor="text1"/>
          <w:sz w:val="22"/>
          <w:szCs w:val="22"/>
          <w:rPrChange w:id="6805" w:author="Chen Liao" w:date="2021-06-01T21:13:00Z">
            <w:rPr>
              <w:color w:val="242021"/>
              <w:sz w:val="22"/>
              <w:szCs w:val="22"/>
            </w:rPr>
          </w:rPrChange>
        </w:rPr>
        <w:t>may</w:t>
      </w:r>
      <w:r w:rsidR="00DD6624" w:rsidRPr="00BE70D2">
        <w:rPr>
          <w:color w:val="000000" w:themeColor="text1"/>
          <w:sz w:val="22"/>
          <w:szCs w:val="22"/>
          <w:rPrChange w:id="6806" w:author="Chen Liao" w:date="2021-06-01T21:13:00Z">
            <w:rPr>
              <w:color w:val="242021"/>
              <w:sz w:val="22"/>
              <w:szCs w:val="22"/>
            </w:rPr>
          </w:rPrChange>
        </w:rPr>
        <w:t xml:space="preserve"> </w:t>
      </w:r>
      <w:r w:rsidR="00BE46AA" w:rsidRPr="00BE70D2">
        <w:rPr>
          <w:color w:val="000000" w:themeColor="text1"/>
          <w:sz w:val="22"/>
          <w:szCs w:val="22"/>
          <w:rPrChange w:id="6807" w:author="Chen Liao" w:date="2021-06-01T21:13:00Z">
            <w:rPr>
              <w:color w:val="242021"/>
              <w:sz w:val="22"/>
              <w:szCs w:val="22"/>
            </w:rPr>
          </w:rPrChange>
        </w:rPr>
        <w:t>compete for inulin</w:t>
      </w:r>
      <w:ins w:id="6808" w:author="Chen Liao" w:date="2021-05-30T04:25:00Z">
        <w:r w:rsidR="005A4268" w:rsidRPr="00BE70D2">
          <w:rPr>
            <w:color w:val="000000" w:themeColor="text1"/>
            <w:sz w:val="22"/>
            <w:szCs w:val="22"/>
            <w:rPrChange w:id="6809" w:author="Chen Liao" w:date="2021-06-01T21:13:00Z">
              <w:rPr>
                <w:color w:val="000000" w:themeColor="text1"/>
                <w:sz w:val="22"/>
                <w:szCs w:val="22"/>
              </w:rPr>
            </w:rPrChange>
          </w:rPr>
          <w:t xml:space="preserve"> soon</w:t>
        </w:r>
      </w:ins>
      <w:r w:rsidR="00BE46AA" w:rsidRPr="00BE70D2">
        <w:rPr>
          <w:color w:val="000000" w:themeColor="text1"/>
          <w:sz w:val="22"/>
          <w:szCs w:val="22"/>
          <w:rPrChange w:id="6810" w:author="Chen Liao" w:date="2021-06-01T21:13:00Z">
            <w:rPr>
              <w:color w:val="242021"/>
              <w:sz w:val="22"/>
              <w:szCs w:val="22"/>
            </w:rPr>
          </w:rPrChange>
        </w:rPr>
        <w:t xml:space="preserve"> </w:t>
      </w:r>
      <w:r w:rsidR="00DD6624" w:rsidRPr="00BE70D2">
        <w:rPr>
          <w:color w:val="000000" w:themeColor="text1"/>
          <w:sz w:val="22"/>
          <w:szCs w:val="22"/>
          <w:rPrChange w:id="6811" w:author="Chen Liao" w:date="2021-06-01T21:13:00Z">
            <w:rPr>
              <w:color w:val="242021"/>
              <w:sz w:val="22"/>
              <w:szCs w:val="22"/>
            </w:rPr>
          </w:rPrChange>
        </w:rPr>
        <w:t>after the gut microbiota has reached its</w:t>
      </w:r>
      <w:r w:rsidR="00306652" w:rsidRPr="00BE70D2">
        <w:rPr>
          <w:color w:val="000000" w:themeColor="text1"/>
          <w:sz w:val="22"/>
          <w:szCs w:val="22"/>
          <w:rPrChange w:id="6812" w:author="Chen Liao" w:date="2021-06-01T21:13:00Z">
            <w:rPr>
              <w:color w:val="242021"/>
              <w:sz w:val="22"/>
              <w:szCs w:val="22"/>
            </w:rPr>
          </w:rPrChange>
        </w:rPr>
        <w:t xml:space="preserve"> </w:t>
      </w:r>
      <w:r w:rsidR="00EE5BA0" w:rsidRPr="00BE70D2">
        <w:rPr>
          <w:color w:val="000000" w:themeColor="text1"/>
          <w:sz w:val="22"/>
          <w:szCs w:val="22"/>
          <w:rPrChange w:id="6813" w:author="Chen Liao" w:date="2021-06-01T21:13:00Z">
            <w:rPr>
              <w:color w:val="242021"/>
              <w:sz w:val="22"/>
              <w:szCs w:val="22"/>
            </w:rPr>
          </w:rPrChange>
        </w:rPr>
        <w:t xml:space="preserve">temporary </w:t>
      </w:r>
      <w:del w:id="6814" w:author="Chen Liao" w:date="2021-05-30T04:25:00Z">
        <w:r w:rsidR="00FC517F" w:rsidRPr="00BE70D2" w:rsidDel="003729AD">
          <w:rPr>
            <w:color w:val="000000" w:themeColor="text1"/>
            <w:sz w:val="22"/>
            <w:szCs w:val="22"/>
            <w:rPrChange w:id="6815" w:author="Chen Liao" w:date="2021-06-01T21:13:00Z">
              <w:rPr>
                <w:color w:val="242021"/>
                <w:sz w:val="22"/>
                <w:szCs w:val="22"/>
              </w:rPr>
            </w:rPrChange>
          </w:rPr>
          <w:delText>maximum load</w:delText>
        </w:r>
      </w:del>
      <w:ins w:id="6816" w:author="Chen Liao" w:date="2021-05-29T10:28:00Z">
        <w:r w:rsidR="0013572B" w:rsidRPr="00BE70D2">
          <w:rPr>
            <w:color w:val="000000" w:themeColor="text1"/>
            <w:sz w:val="22"/>
            <w:szCs w:val="22"/>
            <w:rPrChange w:id="6817" w:author="Chen Liao" w:date="2021-06-01T21:13:00Z">
              <w:rPr>
                <w:color w:val="000000" w:themeColor="text1"/>
                <w:sz w:val="22"/>
                <w:szCs w:val="22"/>
              </w:rPr>
            </w:rPrChange>
          </w:rPr>
          <w:t>carrying capacity</w:t>
        </w:r>
      </w:ins>
      <w:r w:rsidR="00FC517F" w:rsidRPr="00BE70D2">
        <w:rPr>
          <w:color w:val="000000" w:themeColor="text1"/>
          <w:sz w:val="22"/>
          <w:szCs w:val="22"/>
          <w:rPrChange w:id="6818" w:author="Chen Liao" w:date="2021-06-01T21:13:00Z">
            <w:rPr>
              <w:color w:val="242021"/>
              <w:sz w:val="22"/>
              <w:szCs w:val="22"/>
            </w:rPr>
          </w:rPrChange>
        </w:rPr>
        <w:t xml:space="preserve">. </w:t>
      </w:r>
      <w:r w:rsidR="00DD6624" w:rsidRPr="00BE70D2">
        <w:rPr>
          <w:color w:val="000000" w:themeColor="text1"/>
          <w:sz w:val="22"/>
          <w:szCs w:val="22"/>
          <w:rPrChange w:id="6819" w:author="Chen Liao" w:date="2021-06-01T21:13:00Z">
            <w:rPr>
              <w:color w:val="242021"/>
              <w:sz w:val="22"/>
              <w:szCs w:val="22"/>
            </w:rPr>
          </w:rPrChange>
        </w:rPr>
        <w:t>The</w:t>
      </w:r>
      <w:r w:rsidR="00654300" w:rsidRPr="00BE70D2">
        <w:rPr>
          <w:color w:val="000000" w:themeColor="text1"/>
          <w:sz w:val="22"/>
          <w:szCs w:val="22"/>
          <w:rPrChange w:id="6820" w:author="Chen Liao" w:date="2021-06-01T21:13:00Z">
            <w:rPr>
              <w:color w:val="242021"/>
              <w:sz w:val="22"/>
              <w:szCs w:val="22"/>
            </w:rPr>
          </w:rPrChange>
        </w:rPr>
        <w:t xml:space="preserve"> </w:t>
      </w:r>
      <w:del w:id="6821" w:author="Chen Liao" w:date="2021-05-29T10:29:00Z">
        <w:r w:rsidR="00654300" w:rsidRPr="00BE70D2" w:rsidDel="007B1E09">
          <w:rPr>
            <w:color w:val="000000" w:themeColor="text1"/>
            <w:sz w:val="22"/>
            <w:szCs w:val="22"/>
            <w:rPrChange w:id="6822" w:author="Chen Liao" w:date="2021-06-01T21:13:00Z">
              <w:rPr>
                <w:color w:val="242021"/>
                <w:sz w:val="22"/>
                <w:szCs w:val="22"/>
              </w:rPr>
            </w:rPrChange>
          </w:rPr>
          <w:delText xml:space="preserve">within-guild </w:delText>
        </w:r>
      </w:del>
      <w:r w:rsidR="00DD6624" w:rsidRPr="00BE70D2">
        <w:rPr>
          <w:color w:val="000000" w:themeColor="text1"/>
          <w:sz w:val="22"/>
          <w:szCs w:val="22"/>
          <w:rPrChange w:id="6823" w:author="Chen Liao" w:date="2021-06-01T21:13:00Z">
            <w:rPr>
              <w:color w:val="242021"/>
              <w:sz w:val="22"/>
              <w:szCs w:val="22"/>
            </w:rPr>
          </w:rPrChange>
        </w:rPr>
        <w:t>competition</w:t>
      </w:r>
      <w:ins w:id="6824" w:author="Chen Liao" w:date="2021-05-29T10:30:00Z">
        <w:r w:rsidR="00E87786" w:rsidRPr="00BE70D2">
          <w:rPr>
            <w:color w:val="000000" w:themeColor="text1"/>
            <w:sz w:val="22"/>
            <w:szCs w:val="22"/>
            <w:rPrChange w:id="6825" w:author="Chen Liao" w:date="2021-06-01T21:13:00Z">
              <w:rPr>
                <w:color w:val="000000" w:themeColor="text1"/>
                <w:sz w:val="22"/>
                <w:szCs w:val="22"/>
              </w:rPr>
            </w:rPrChange>
          </w:rPr>
          <w:t xml:space="preserve"> for inulin</w:t>
        </w:r>
      </w:ins>
      <w:del w:id="6826" w:author="Chen Liao" w:date="2021-05-29T10:29:00Z">
        <w:r w:rsidR="00DD6624" w:rsidRPr="00BE70D2" w:rsidDel="007B1E09">
          <w:rPr>
            <w:color w:val="000000" w:themeColor="text1"/>
            <w:sz w:val="22"/>
            <w:szCs w:val="22"/>
            <w:rPrChange w:id="6827" w:author="Chen Liao" w:date="2021-06-01T21:13:00Z">
              <w:rPr>
                <w:color w:val="242021"/>
                <w:sz w:val="22"/>
                <w:szCs w:val="22"/>
              </w:rPr>
            </w:rPrChange>
          </w:rPr>
          <w:delText xml:space="preserve"> </w:delText>
        </w:r>
      </w:del>
      <w:ins w:id="6828" w:author="Chen Liao" w:date="2021-05-29T10:29:00Z">
        <w:r w:rsidR="007B1E09" w:rsidRPr="00BE70D2">
          <w:rPr>
            <w:color w:val="000000" w:themeColor="text1"/>
            <w:sz w:val="22"/>
            <w:szCs w:val="22"/>
            <w:rPrChange w:id="6829" w:author="Chen Liao" w:date="2021-06-01T21:13:00Z">
              <w:rPr>
                <w:color w:val="000000" w:themeColor="text1"/>
                <w:sz w:val="22"/>
                <w:szCs w:val="22"/>
              </w:rPr>
            </w:rPrChange>
          </w:rPr>
          <w:t xml:space="preserve"> among the degraders </w:t>
        </w:r>
      </w:ins>
      <w:r w:rsidR="00DD6624" w:rsidRPr="00BE70D2">
        <w:rPr>
          <w:color w:val="000000" w:themeColor="text1"/>
          <w:sz w:val="22"/>
          <w:szCs w:val="22"/>
          <w:rPrChange w:id="6830" w:author="Chen Liao" w:date="2021-06-01T21:13:00Z">
            <w:rPr>
              <w:color w:val="242021"/>
              <w:sz w:val="22"/>
              <w:szCs w:val="22"/>
            </w:rPr>
          </w:rPrChange>
        </w:rPr>
        <w:t xml:space="preserve">was supported by the </w:t>
      </w:r>
      <w:proofErr w:type="spellStart"/>
      <w:r w:rsidR="00DD6624" w:rsidRPr="00BE70D2">
        <w:rPr>
          <w:color w:val="000000" w:themeColor="text1"/>
          <w:sz w:val="22"/>
          <w:szCs w:val="22"/>
          <w:rPrChange w:id="6831" w:author="Chen Liao" w:date="2021-06-01T21:13:00Z">
            <w:rPr>
              <w:color w:val="242021"/>
              <w:sz w:val="22"/>
              <w:szCs w:val="22"/>
            </w:rPr>
          </w:rPrChange>
        </w:rPr>
        <w:t>gLV</w:t>
      </w:r>
      <w:proofErr w:type="spellEnd"/>
      <w:r w:rsidR="00DD6624" w:rsidRPr="00BE70D2">
        <w:rPr>
          <w:color w:val="000000" w:themeColor="text1"/>
          <w:sz w:val="22"/>
          <w:szCs w:val="22"/>
          <w:rPrChange w:id="6832" w:author="Chen Liao" w:date="2021-06-01T21:13:00Z">
            <w:rPr>
              <w:color w:val="242021"/>
              <w:sz w:val="22"/>
              <w:szCs w:val="22"/>
            </w:rPr>
          </w:rPrChange>
        </w:rPr>
        <w:t xml:space="preserve">-based inference of </w:t>
      </w:r>
      <w:del w:id="6833" w:author="Chen Liao" w:date="2021-05-30T04:26:00Z">
        <w:r w:rsidR="00DD6624" w:rsidRPr="00BE70D2" w:rsidDel="005A4268">
          <w:rPr>
            <w:color w:val="000000" w:themeColor="text1"/>
            <w:sz w:val="22"/>
            <w:szCs w:val="22"/>
            <w:rPrChange w:id="6834" w:author="Chen Liao" w:date="2021-06-01T21:13:00Z">
              <w:rPr>
                <w:color w:val="242021"/>
                <w:sz w:val="22"/>
                <w:szCs w:val="22"/>
              </w:rPr>
            </w:rPrChange>
          </w:rPr>
          <w:delText xml:space="preserve">bacterial </w:delText>
        </w:r>
      </w:del>
      <w:ins w:id="6835" w:author="Chen Liao" w:date="2021-05-30T04:26:00Z">
        <w:r w:rsidR="005A4268" w:rsidRPr="00BE70D2">
          <w:rPr>
            <w:color w:val="000000" w:themeColor="text1"/>
            <w:sz w:val="22"/>
            <w:szCs w:val="22"/>
            <w:rPrChange w:id="6836" w:author="Chen Liao" w:date="2021-06-01T21:13:00Z">
              <w:rPr>
                <w:color w:val="000000" w:themeColor="text1"/>
                <w:sz w:val="22"/>
                <w:szCs w:val="22"/>
              </w:rPr>
            </w:rPrChange>
          </w:rPr>
          <w:t>pairwise</w:t>
        </w:r>
        <w:r w:rsidR="005A4268" w:rsidRPr="00BE70D2">
          <w:rPr>
            <w:color w:val="000000" w:themeColor="text1"/>
            <w:sz w:val="22"/>
            <w:szCs w:val="22"/>
            <w:rPrChange w:id="6837" w:author="Chen Liao" w:date="2021-06-01T21:13:00Z">
              <w:rPr>
                <w:color w:val="242021"/>
                <w:sz w:val="22"/>
                <w:szCs w:val="22"/>
              </w:rPr>
            </w:rPrChange>
          </w:rPr>
          <w:t xml:space="preserve"> </w:t>
        </w:r>
      </w:ins>
      <w:r w:rsidR="00DD6624" w:rsidRPr="00BE70D2">
        <w:rPr>
          <w:color w:val="000000" w:themeColor="text1"/>
          <w:sz w:val="22"/>
          <w:szCs w:val="22"/>
          <w:rPrChange w:id="6838" w:author="Chen Liao" w:date="2021-06-01T21:13:00Z">
            <w:rPr>
              <w:color w:val="242021"/>
              <w:sz w:val="22"/>
              <w:szCs w:val="22"/>
            </w:rPr>
          </w:rPrChange>
        </w:rPr>
        <w:t>interaction</w:t>
      </w:r>
      <w:ins w:id="6839" w:author="Chen Liao" w:date="2021-05-30T03:27:00Z">
        <w:r w:rsidR="00026875" w:rsidRPr="00BE70D2">
          <w:rPr>
            <w:color w:val="000000" w:themeColor="text1"/>
            <w:sz w:val="22"/>
            <w:szCs w:val="22"/>
            <w:rPrChange w:id="6840" w:author="Chen Liao" w:date="2021-06-01T21:13:00Z">
              <w:rPr>
                <w:color w:val="000000" w:themeColor="text1"/>
                <w:sz w:val="22"/>
                <w:szCs w:val="22"/>
              </w:rPr>
            </w:rPrChange>
          </w:rPr>
          <w:t xml:space="preserve">s, </w:t>
        </w:r>
      </w:ins>
      <w:del w:id="6841" w:author="Chen Liao" w:date="2021-05-30T03:27:00Z">
        <w:r w:rsidR="00DD6624" w:rsidRPr="00BE70D2" w:rsidDel="00026875">
          <w:rPr>
            <w:color w:val="000000" w:themeColor="text1"/>
            <w:sz w:val="22"/>
            <w:szCs w:val="22"/>
            <w:rPrChange w:id="6842" w:author="Chen Liao" w:date="2021-06-01T21:13:00Z">
              <w:rPr>
                <w:color w:val="242021"/>
                <w:sz w:val="22"/>
                <w:szCs w:val="22"/>
              </w:rPr>
            </w:rPrChange>
          </w:rPr>
          <w:delText>s (</w:delText>
        </w:r>
        <w:r w:rsidR="00DD6624" w:rsidRPr="00BE70D2" w:rsidDel="00026875">
          <w:rPr>
            <w:color w:val="000000" w:themeColor="text1"/>
            <w:sz w:val="22"/>
            <w:szCs w:val="22"/>
            <w:highlight w:val="yellow"/>
            <w:rPrChange w:id="6843" w:author="Chen Liao" w:date="2021-06-01T21:13:00Z">
              <w:rPr>
                <w:color w:val="242021"/>
                <w:sz w:val="22"/>
                <w:szCs w:val="22"/>
                <w:highlight w:val="yellow"/>
              </w:rPr>
            </w:rPrChange>
          </w:rPr>
          <w:delText xml:space="preserve">Fig. </w:delText>
        </w:r>
      </w:del>
      <w:del w:id="6844" w:author="Chen Liao" w:date="2021-05-29T10:29:00Z">
        <w:r w:rsidR="00DD6624" w:rsidRPr="00BE70D2" w:rsidDel="007B1E09">
          <w:rPr>
            <w:color w:val="000000" w:themeColor="text1"/>
            <w:sz w:val="22"/>
            <w:szCs w:val="22"/>
            <w:highlight w:val="yellow"/>
            <w:rPrChange w:id="6845" w:author="Chen Liao" w:date="2021-06-01T21:13:00Z">
              <w:rPr>
                <w:color w:val="242021"/>
                <w:sz w:val="22"/>
                <w:szCs w:val="22"/>
                <w:highlight w:val="yellow"/>
              </w:rPr>
            </w:rPrChange>
          </w:rPr>
          <w:delText>3</w:delText>
        </w:r>
        <w:r w:rsidR="00CA11E5" w:rsidRPr="00BE70D2" w:rsidDel="007B1E09">
          <w:rPr>
            <w:color w:val="000000" w:themeColor="text1"/>
            <w:sz w:val="22"/>
            <w:szCs w:val="22"/>
            <w:highlight w:val="yellow"/>
            <w:rPrChange w:id="6846" w:author="Chen Liao" w:date="2021-06-01T21:13:00Z">
              <w:rPr>
                <w:color w:val="242021"/>
                <w:sz w:val="22"/>
                <w:szCs w:val="22"/>
                <w:highlight w:val="yellow"/>
              </w:rPr>
            </w:rPrChange>
          </w:rPr>
          <w:delText>G</w:delText>
        </w:r>
      </w:del>
      <w:del w:id="6847" w:author="Chen Liao" w:date="2021-05-30T03:27:00Z">
        <w:r w:rsidR="00DD6624" w:rsidRPr="00BE70D2" w:rsidDel="00026875">
          <w:rPr>
            <w:color w:val="000000" w:themeColor="text1"/>
            <w:sz w:val="22"/>
            <w:szCs w:val="22"/>
            <w:rPrChange w:id="6848" w:author="Chen Liao" w:date="2021-06-01T21:13:00Z">
              <w:rPr>
                <w:color w:val="242021"/>
                <w:sz w:val="22"/>
                <w:szCs w:val="22"/>
              </w:rPr>
            </w:rPrChange>
          </w:rPr>
          <w:delText xml:space="preserve">), </w:delText>
        </w:r>
      </w:del>
      <w:r w:rsidR="00DD6624" w:rsidRPr="00BE70D2">
        <w:rPr>
          <w:color w:val="000000" w:themeColor="text1"/>
          <w:sz w:val="22"/>
          <w:szCs w:val="22"/>
          <w:rPrChange w:id="6849" w:author="Chen Liao" w:date="2021-06-01T21:13:00Z">
            <w:rPr>
              <w:color w:val="242021"/>
              <w:sz w:val="22"/>
              <w:szCs w:val="22"/>
            </w:rPr>
          </w:rPrChange>
        </w:rPr>
        <w:t xml:space="preserve">where </w:t>
      </w:r>
      <w:del w:id="6850" w:author="Chen Liao" w:date="2021-05-30T04:26:00Z">
        <w:r w:rsidR="00DD6624" w:rsidRPr="00BE70D2" w:rsidDel="005A4268">
          <w:rPr>
            <w:i/>
            <w:iCs/>
            <w:color w:val="000000" w:themeColor="text1"/>
            <w:sz w:val="22"/>
            <w:szCs w:val="22"/>
            <w:rPrChange w:id="6851" w:author="Chen Liao" w:date="2021-06-01T21:13:00Z">
              <w:rPr>
                <w:color w:val="242021"/>
                <w:sz w:val="22"/>
                <w:szCs w:val="22"/>
              </w:rPr>
            </w:rPrChange>
          </w:rPr>
          <w:delText xml:space="preserve">unclassified </w:delText>
        </w:r>
      </w:del>
      <w:ins w:id="6852" w:author="Chen Liao" w:date="2021-05-30T04:26:00Z">
        <w:r w:rsidR="005A4268" w:rsidRPr="00BE70D2">
          <w:rPr>
            <w:i/>
            <w:iCs/>
            <w:color w:val="000000" w:themeColor="text1"/>
            <w:sz w:val="22"/>
            <w:szCs w:val="22"/>
            <w:rPrChange w:id="6853" w:author="Chen Liao" w:date="2021-06-01T21:13:00Z">
              <w:rPr>
                <w:color w:val="242021"/>
                <w:sz w:val="22"/>
                <w:szCs w:val="22"/>
              </w:rPr>
            </w:rPrChange>
          </w:rPr>
          <w:t>un</w:t>
        </w:r>
        <w:r w:rsidR="005A4268" w:rsidRPr="00BE70D2">
          <w:rPr>
            <w:i/>
            <w:iCs/>
            <w:color w:val="000000" w:themeColor="text1"/>
            <w:sz w:val="22"/>
            <w:szCs w:val="22"/>
            <w:rPrChange w:id="6854" w:author="Chen Liao" w:date="2021-06-01T21:13:00Z">
              <w:rPr>
                <w:color w:val="000000" w:themeColor="text1"/>
                <w:sz w:val="22"/>
                <w:szCs w:val="22"/>
              </w:rPr>
            </w:rPrChange>
          </w:rPr>
          <w:t>.</w:t>
        </w:r>
        <w:r w:rsidR="005A4268" w:rsidRPr="00BE70D2">
          <w:rPr>
            <w:color w:val="000000" w:themeColor="text1"/>
            <w:sz w:val="22"/>
            <w:szCs w:val="22"/>
            <w:rPrChange w:id="6855" w:author="Chen Liao" w:date="2021-06-01T21:13:00Z">
              <w:rPr>
                <w:color w:val="242021"/>
                <w:sz w:val="22"/>
                <w:szCs w:val="22"/>
              </w:rPr>
            </w:rPrChange>
          </w:rPr>
          <w:t xml:space="preserve"> </w:t>
        </w:r>
      </w:ins>
      <w:proofErr w:type="spellStart"/>
      <w:r w:rsidR="00BE46AA" w:rsidRPr="00BE70D2">
        <w:rPr>
          <w:i/>
          <w:iCs/>
          <w:color w:val="000000" w:themeColor="text1"/>
          <w:sz w:val="22"/>
          <w:szCs w:val="22"/>
          <w:rPrChange w:id="6856" w:author="Chen Liao" w:date="2021-06-01T21:13:00Z">
            <w:rPr>
              <w:i/>
              <w:iCs/>
              <w:color w:val="242021"/>
              <w:sz w:val="22"/>
              <w:szCs w:val="22"/>
            </w:rPr>
          </w:rPrChange>
        </w:rPr>
        <w:t>Muribaculaceae</w:t>
      </w:r>
      <w:proofErr w:type="spellEnd"/>
      <w:r w:rsidR="00DD6624" w:rsidRPr="00BE70D2">
        <w:rPr>
          <w:color w:val="000000" w:themeColor="text1"/>
          <w:sz w:val="22"/>
          <w:szCs w:val="22"/>
          <w:rPrChange w:id="6857" w:author="Chen Liao" w:date="2021-06-01T21:13:00Z">
            <w:rPr>
              <w:color w:val="242021"/>
              <w:sz w:val="22"/>
              <w:szCs w:val="22"/>
            </w:rPr>
          </w:rPrChange>
        </w:rPr>
        <w:t xml:space="preserve"> negatively </w:t>
      </w:r>
      <w:r w:rsidR="00317191" w:rsidRPr="00BE70D2">
        <w:rPr>
          <w:color w:val="000000" w:themeColor="text1"/>
          <w:sz w:val="22"/>
          <w:szCs w:val="22"/>
          <w:rPrChange w:id="6858" w:author="Chen Liao" w:date="2021-06-01T21:13:00Z">
            <w:rPr>
              <w:color w:val="242021"/>
              <w:sz w:val="22"/>
              <w:szCs w:val="22"/>
            </w:rPr>
          </w:rPrChange>
        </w:rPr>
        <w:t>impact</w:t>
      </w:r>
      <w:ins w:id="6859" w:author="Chen Liao" w:date="2021-06-01T23:37:00Z">
        <w:r w:rsidR="002B1E33">
          <w:rPr>
            <w:color w:val="000000" w:themeColor="text1"/>
            <w:sz w:val="22"/>
            <w:szCs w:val="22"/>
          </w:rPr>
          <w:t>s</w:t>
        </w:r>
      </w:ins>
      <w:r w:rsidR="00317191" w:rsidRPr="00BE70D2">
        <w:rPr>
          <w:color w:val="000000" w:themeColor="text1"/>
          <w:sz w:val="22"/>
          <w:szCs w:val="22"/>
          <w:rPrChange w:id="6860" w:author="Chen Liao" w:date="2021-06-01T21:13:00Z">
            <w:rPr>
              <w:color w:val="242021"/>
              <w:sz w:val="22"/>
              <w:szCs w:val="22"/>
            </w:rPr>
          </w:rPrChange>
        </w:rPr>
        <w:t xml:space="preserve"> </w:t>
      </w:r>
      <w:r w:rsidR="00DD6624" w:rsidRPr="00BE70D2">
        <w:rPr>
          <w:color w:val="000000" w:themeColor="text1"/>
          <w:sz w:val="22"/>
          <w:szCs w:val="22"/>
          <w:rPrChange w:id="6861" w:author="Chen Liao" w:date="2021-06-01T21:13:00Z">
            <w:rPr>
              <w:color w:val="242021"/>
              <w:sz w:val="22"/>
              <w:szCs w:val="22"/>
            </w:rPr>
          </w:rPrChange>
        </w:rPr>
        <w:t xml:space="preserve">growth of </w:t>
      </w:r>
      <w:del w:id="6862" w:author="Chen Liao" w:date="2021-05-29T10:29:00Z">
        <w:r w:rsidR="00BE46AA" w:rsidRPr="00BE70D2" w:rsidDel="0048047B">
          <w:rPr>
            <w:i/>
            <w:iCs/>
            <w:color w:val="000000" w:themeColor="text1"/>
            <w:sz w:val="22"/>
            <w:szCs w:val="22"/>
            <w:rPrChange w:id="6863" w:author="Chen Liao" w:date="2021-06-01T21:13:00Z">
              <w:rPr>
                <w:i/>
                <w:iCs/>
                <w:color w:val="242021"/>
                <w:sz w:val="22"/>
                <w:szCs w:val="22"/>
              </w:rPr>
            </w:rPrChange>
          </w:rPr>
          <w:delText>B</w:delText>
        </w:r>
        <w:r w:rsidR="00DD6624" w:rsidRPr="00BE70D2" w:rsidDel="0048047B">
          <w:rPr>
            <w:i/>
            <w:iCs/>
            <w:color w:val="000000" w:themeColor="text1"/>
            <w:sz w:val="22"/>
            <w:szCs w:val="22"/>
            <w:rPrChange w:id="6864" w:author="Chen Liao" w:date="2021-06-01T21:13:00Z">
              <w:rPr>
                <w:i/>
                <w:iCs/>
                <w:color w:val="242021"/>
                <w:sz w:val="22"/>
                <w:szCs w:val="22"/>
              </w:rPr>
            </w:rPrChange>
          </w:rPr>
          <w:delText>acteroides</w:delText>
        </w:r>
        <w:r w:rsidR="00BE46AA" w:rsidRPr="00BE70D2" w:rsidDel="0048047B">
          <w:rPr>
            <w:i/>
            <w:iCs/>
            <w:color w:val="000000" w:themeColor="text1"/>
            <w:sz w:val="22"/>
            <w:szCs w:val="22"/>
            <w:rPrChange w:id="6865" w:author="Chen Liao" w:date="2021-06-01T21:13:00Z">
              <w:rPr>
                <w:i/>
                <w:iCs/>
                <w:color w:val="242021"/>
                <w:sz w:val="22"/>
                <w:szCs w:val="22"/>
              </w:rPr>
            </w:rPrChange>
          </w:rPr>
          <w:delText xml:space="preserve"> </w:delText>
        </w:r>
      </w:del>
      <w:ins w:id="6866" w:author="Chen Liao" w:date="2021-05-29T10:29:00Z">
        <w:r w:rsidR="0048047B" w:rsidRPr="00BE70D2">
          <w:rPr>
            <w:i/>
            <w:iCs/>
            <w:color w:val="000000" w:themeColor="text1"/>
            <w:sz w:val="22"/>
            <w:szCs w:val="22"/>
            <w:rPrChange w:id="6867" w:author="Chen Liao" w:date="2021-06-01T21:13:00Z">
              <w:rPr>
                <w:i/>
                <w:iCs/>
                <w:color w:val="242021"/>
                <w:sz w:val="22"/>
                <w:szCs w:val="22"/>
              </w:rPr>
            </w:rPrChange>
          </w:rPr>
          <w:t>B</w:t>
        </w:r>
        <w:r w:rsidR="0048047B" w:rsidRPr="00BE70D2">
          <w:rPr>
            <w:i/>
            <w:iCs/>
            <w:color w:val="000000" w:themeColor="text1"/>
            <w:sz w:val="22"/>
            <w:szCs w:val="22"/>
            <w:rPrChange w:id="6868" w:author="Chen Liao" w:date="2021-06-01T21:13:00Z">
              <w:rPr>
                <w:i/>
                <w:iCs/>
                <w:color w:val="000000" w:themeColor="text1"/>
                <w:sz w:val="22"/>
                <w:szCs w:val="22"/>
              </w:rPr>
            </w:rPrChange>
          </w:rPr>
          <w:t>.</w:t>
        </w:r>
        <w:r w:rsidR="0048047B" w:rsidRPr="00BE70D2">
          <w:rPr>
            <w:i/>
            <w:iCs/>
            <w:color w:val="000000" w:themeColor="text1"/>
            <w:sz w:val="22"/>
            <w:szCs w:val="22"/>
            <w:rPrChange w:id="6869" w:author="Chen Liao" w:date="2021-06-01T21:13:00Z">
              <w:rPr>
                <w:i/>
                <w:iCs/>
                <w:color w:val="242021"/>
                <w:sz w:val="22"/>
                <w:szCs w:val="22"/>
              </w:rPr>
            </w:rPrChange>
          </w:rPr>
          <w:t xml:space="preserve"> </w:t>
        </w:r>
      </w:ins>
      <w:proofErr w:type="spellStart"/>
      <w:r w:rsidR="00BE46AA" w:rsidRPr="00BE70D2">
        <w:rPr>
          <w:i/>
          <w:iCs/>
          <w:color w:val="000000" w:themeColor="text1"/>
          <w:sz w:val="22"/>
          <w:szCs w:val="22"/>
          <w:rPrChange w:id="6870" w:author="Chen Liao" w:date="2021-06-01T21:13:00Z">
            <w:rPr>
              <w:i/>
              <w:iCs/>
              <w:color w:val="242021"/>
              <w:sz w:val="22"/>
              <w:szCs w:val="22"/>
            </w:rPr>
          </w:rPrChange>
        </w:rPr>
        <w:t>acidifaciens</w:t>
      </w:r>
      <w:proofErr w:type="spellEnd"/>
      <w:r w:rsidR="00BE46AA" w:rsidRPr="00BE70D2">
        <w:rPr>
          <w:color w:val="000000" w:themeColor="text1"/>
          <w:sz w:val="22"/>
          <w:szCs w:val="22"/>
          <w:rPrChange w:id="6871" w:author="Chen Liao" w:date="2021-06-01T21:13:00Z">
            <w:rPr>
              <w:color w:val="242021"/>
              <w:sz w:val="22"/>
              <w:szCs w:val="22"/>
            </w:rPr>
          </w:rPrChange>
        </w:rPr>
        <w:t xml:space="preserve"> and </w:t>
      </w:r>
      <w:r w:rsidR="00DD6624" w:rsidRPr="00BE70D2">
        <w:rPr>
          <w:i/>
          <w:iCs/>
          <w:color w:val="000000" w:themeColor="text1"/>
          <w:sz w:val="22"/>
          <w:szCs w:val="22"/>
          <w:rPrChange w:id="6872" w:author="Chen Liao" w:date="2021-06-01T21:13:00Z">
            <w:rPr>
              <w:color w:val="242021"/>
              <w:sz w:val="22"/>
              <w:szCs w:val="22"/>
            </w:rPr>
          </w:rPrChange>
        </w:rPr>
        <w:t>u</w:t>
      </w:r>
      <w:ins w:id="6873" w:author="Chen Liao" w:date="2021-05-30T04:26:00Z">
        <w:r w:rsidR="00F260F3" w:rsidRPr="00BE70D2">
          <w:rPr>
            <w:i/>
            <w:iCs/>
            <w:color w:val="000000" w:themeColor="text1"/>
            <w:sz w:val="22"/>
            <w:szCs w:val="22"/>
            <w:rPrChange w:id="6874" w:author="Chen Liao" w:date="2021-06-01T21:13:00Z">
              <w:rPr>
                <w:color w:val="000000" w:themeColor="text1"/>
                <w:sz w:val="22"/>
                <w:szCs w:val="22"/>
              </w:rPr>
            </w:rPrChange>
          </w:rPr>
          <w:t>n.</w:t>
        </w:r>
        <w:r w:rsidR="00F260F3" w:rsidRPr="00BE70D2">
          <w:rPr>
            <w:color w:val="000000" w:themeColor="text1"/>
            <w:sz w:val="22"/>
            <w:szCs w:val="22"/>
            <w:rPrChange w:id="6875" w:author="Chen Liao" w:date="2021-06-01T21:13:00Z">
              <w:rPr>
                <w:color w:val="000000" w:themeColor="text1"/>
                <w:sz w:val="22"/>
                <w:szCs w:val="22"/>
              </w:rPr>
            </w:rPrChange>
          </w:rPr>
          <w:t xml:space="preserve"> </w:t>
        </w:r>
      </w:ins>
      <w:del w:id="6876" w:author="Chen Liao" w:date="2021-05-30T04:26:00Z">
        <w:r w:rsidR="00DD6624" w:rsidRPr="00BE70D2" w:rsidDel="00F260F3">
          <w:rPr>
            <w:color w:val="000000" w:themeColor="text1"/>
            <w:sz w:val="22"/>
            <w:szCs w:val="22"/>
            <w:rPrChange w:id="6877" w:author="Chen Liao" w:date="2021-06-01T21:13:00Z">
              <w:rPr>
                <w:color w:val="242021"/>
                <w:sz w:val="22"/>
                <w:szCs w:val="22"/>
              </w:rPr>
            </w:rPrChange>
          </w:rPr>
          <w:delText xml:space="preserve">nclassified </w:delText>
        </w:r>
      </w:del>
      <w:proofErr w:type="spellStart"/>
      <w:r w:rsidR="00BE46AA" w:rsidRPr="00BE70D2">
        <w:rPr>
          <w:i/>
          <w:iCs/>
          <w:color w:val="000000" w:themeColor="text1"/>
          <w:sz w:val="22"/>
          <w:szCs w:val="22"/>
          <w:rPrChange w:id="6878" w:author="Chen Liao" w:date="2021-06-01T21:13:00Z">
            <w:rPr>
              <w:i/>
              <w:iCs/>
              <w:color w:val="242021"/>
              <w:sz w:val="22"/>
              <w:szCs w:val="22"/>
            </w:rPr>
          </w:rPrChange>
        </w:rPr>
        <w:t>Facaelibaculum</w:t>
      </w:r>
      <w:proofErr w:type="spellEnd"/>
      <w:r w:rsidR="00DD6624" w:rsidRPr="00BE70D2">
        <w:rPr>
          <w:color w:val="000000" w:themeColor="text1"/>
          <w:sz w:val="22"/>
          <w:szCs w:val="22"/>
          <w:rPrChange w:id="6879" w:author="Chen Liao" w:date="2021-06-01T21:13:00Z">
            <w:rPr>
              <w:color w:val="242021"/>
              <w:sz w:val="22"/>
              <w:szCs w:val="22"/>
            </w:rPr>
          </w:rPrChange>
        </w:rPr>
        <w:t xml:space="preserve"> (</w:t>
      </w:r>
      <w:del w:id="6880" w:author="Chen Liao" w:date="2021-05-30T04:26:00Z">
        <w:r w:rsidR="00DD6624" w:rsidRPr="00BE70D2" w:rsidDel="00A236B4">
          <w:rPr>
            <w:color w:val="000000" w:themeColor="text1"/>
            <w:sz w:val="22"/>
            <w:szCs w:val="22"/>
            <w:rPrChange w:id="6881" w:author="Chen Liao" w:date="2021-06-01T21:13:00Z">
              <w:rPr>
                <w:color w:val="242021"/>
                <w:sz w:val="22"/>
                <w:szCs w:val="22"/>
              </w:rPr>
            </w:rPrChange>
          </w:rPr>
          <w:delText>highlighted in red</w:delText>
        </w:r>
      </w:del>
      <w:ins w:id="6882" w:author="Chen Liao" w:date="2021-05-30T03:27:00Z">
        <w:r w:rsidR="00026875" w:rsidRPr="00BE70D2">
          <w:rPr>
            <w:color w:val="000000" w:themeColor="text1"/>
            <w:sz w:val="22"/>
            <w:szCs w:val="22"/>
            <w:highlight w:val="yellow"/>
            <w:rPrChange w:id="6883" w:author="Chen Liao" w:date="2021-06-01T21:13:00Z">
              <w:rPr>
                <w:color w:val="000000" w:themeColor="text1"/>
                <w:sz w:val="22"/>
                <w:szCs w:val="22"/>
              </w:rPr>
            </w:rPrChange>
          </w:rPr>
          <w:t>Fig. 4C</w:t>
        </w:r>
      </w:ins>
      <w:r w:rsidR="00DD6624" w:rsidRPr="00BE70D2">
        <w:rPr>
          <w:color w:val="000000" w:themeColor="text1"/>
          <w:sz w:val="22"/>
          <w:szCs w:val="22"/>
          <w:rPrChange w:id="6884" w:author="Chen Liao" w:date="2021-06-01T21:13:00Z">
            <w:rPr>
              <w:color w:val="242021"/>
              <w:sz w:val="22"/>
              <w:szCs w:val="22"/>
            </w:rPr>
          </w:rPrChange>
        </w:rPr>
        <w:t>)</w:t>
      </w:r>
      <w:r w:rsidR="00BE46AA" w:rsidRPr="00BE70D2">
        <w:rPr>
          <w:color w:val="000000" w:themeColor="text1"/>
          <w:sz w:val="22"/>
          <w:szCs w:val="22"/>
          <w:rPrChange w:id="6885" w:author="Chen Liao" w:date="2021-06-01T21:13:00Z">
            <w:rPr>
              <w:color w:val="242021"/>
              <w:sz w:val="22"/>
              <w:szCs w:val="22"/>
            </w:rPr>
          </w:rPrChange>
        </w:rPr>
        <w:t>.</w:t>
      </w:r>
      <w:del w:id="6886" w:author="Chen Liao" w:date="2021-06-02T02:07:00Z">
        <w:r w:rsidR="009515CF" w:rsidRPr="00BE70D2" w:rsidDel="00457C90">
          <w:rPr>
            <w:color w:val="000000" w:themeColor="text1"/>
            <w:sz w:val="22"/>
            <w:szCs w:val="22"/>
            <w:rPrChange w:id="6887" w:author="Chen Liao" w:date="2021-06-01T21:13:00Z">
              <w:rPr>
                <w:color w:val="242021"/>
                <w:sz w:val="22"/>
                <w:szCs w:val="22"/>
              </w:rPr>
            </w:rPrChange>
          </w:rPr>
          <w:delText xml:space="preserve"> </w:delText>
        </w:r>
      </w:del>
      <w:del w:id="6888" w:author="Chen Liao" w:date="2021-06-01T23:47:00Z">
        <w:r w:rsidR="00DA425C" w:rsidRPr="00BE70D2" w:rsidDel="001416F0">
          <w:rPr>
            <w:color w:val="000000" w:themeColor="text1"/>
            <w:sz w:val="22"/>
            <w:szCs w:val="22"/>
            <w:rPrChange w:id="6889" w:author="Chen Liao" w:date="2021-06-01T21:13:00Z">
              <w:rPr>
                <w:color w:val="242021"/>
                <w:sz w:val="22"/>
                <w:szCs w:val="22"/>
              </w:rPr>
            </w:rPrChange>
          </w:rPr>
          <w:delText xml:space="preserve">This </w:delText>
        </w:r>
      </w:del>
      <w:del w:id="6890" w:author="Chen Liao" w:date="2021-05-29T10:31:00Z">
        <w:r w:rsidR="00DA425C" w:rsidRPr="00BE70D2" w:rsidDel="00CA50A4">
          <w:rPr>
            <w:color w:val="000000" w:themeColor="text1"/>
            <w:sz w:val="22"/>
            <w:szCs w:val="22"/>
            <w:rPrChange w:id="6891" w:author="Chen Liao" w:date="2021-06-01T21:13:00Z">
              <w:rPr>
                <w:color w:val="242021"/>
                <w:sz w:val="22"/>
                <w:szCs w:val="22"/>
              </w:rPr>
            </w:rPrChange>
          </w:rPr>
          <w:delText>activation</w:delText>
        </w:r>
      </w:del>
      <w:del w:id="6892" w:author="Chen Liao" w:date="2021-06-01T23:47:00Z">
        <w:r w:rsidR="00DA425C" w:rsidRPr="00BE70D2" w:rsidDel="001416F0">
          <w:rPr>
            <w:color w:val="000000" w:themeColor="text1"/>
            <w:sz w:val="22"/>
            <w:szCs w:val="22"/>
            <w:rPrChange w:id="6893" w:author="Chen Liao" w:date="2021-06-01T21:13:00Z">
              <w:rPr>
                <w:color w:val="242021"/>
                <w:sz w:val="22"/>
                <w:szCs w:val="22"/>
              </w:rPr>
            </w:rPrChange>
          </w:rPr>
          <w:delText xml:space="preserve">-then-competition mechanism found </w:delText>
        </w:r>
        <w:r w:rsidR="00DA425C" w:rsidRPr="00BE70D2" w:rsidDel="001416F0">
          <w:rPr>
            <w:i/>
            <w:iCs/>
            <w:color w:val="000000" w:themeColor="text1"/>
            <w:sz w:val="22"/>
            <w:szCs w:val="22"/>
            <w:rPrChange w:id="6894" w:author="Chen Liao" w:date="2021-06-01T21:13:00Z">
              <w:rPr>
                <w:i/>
                <w:iCs/>
                <w:color w:val="242021"/>
                <w:sz w:val="22"/>
                <w:szCs w:val="22"/>
              </w:rPr>
            </w:rPrChange>
          </w:rPr>
          <w:delText>in vivo</w:delText>
        </w:r>
        <w:r w:rsidR="00DA425C" w:rsidRPr="00BE70D2" w:rsidDel="001416F0">
          <w:rPr>
            <w:color w:val="000000" w:themeColor="text1"/>
            <w:sz w:val="22"/>
            <w:szCs w:val="22"/>
            <w:rPrChange w:id="6895" w:author="Chen Liao" w:date="2021-06-01T21:13:00Z">
              <w:rPr>
                <w:color w:val="242021"/>
                <w:sz w:val="22"/>
                <w:szCs w:val="22"/>
              </w:rPr>
            </w:rPrChange>
          </w:rPr>
          <w:delText xml:space="preserve"> </w:delText>
        </w:r>
        <w:r w:rsidR="00F2145D" w:rsidRPr="00BE70D2" w:rsidDel="001416F0">
          <w:rPr>
            <w:color w:val="000000" w:themeColor="text1"/>
            <w:sz w:val="22"/>
            <w:szCs w:val="22"/>
            <w:rPrChange w:id="6896" w:author="Chen Liao" w:date="2021-06-01T21:13:00Z">
              <w:rPr>
                <w:color w:val="242021"/>
                <w:sz w:val="22"/>
                <w:szCs w:val="22"/>
              </w:rPr>
            </w:rPrChange>
          </w:rPr>
          <w:delText>was also</w:delText>
        </w:r>
        <w:r w:rsidR="00DA425C" w:rsidRPr="00BE70D2" w:rsidDel="001416F0">
          <w:rPr>
            <w:color w:val="000000" w:themeColor="text1"/>
            <w:sz w:val="22"/>
            <w:szCs w:val="22"/>
            <w:rPrChange w:id="6897" w:author="Chen Liao" w:date="2021-06-01T21:13:00Z">
              <w:rPr>
                <w:color w:val="242021"/>
                <w:sz w:val="22"/>
                <w:szCs w:val="22"/>
              </w:rPr>
            </w:rPrChange>
          </w:rPr>
          <w:delText xml:space="preserve"> </w:delText>
        </w:r>
        <w:r w:rsidR="00A764D7" w:rsidRPr="00BE70D2" w:rsidDel="001416F0">
          <w:rPr>
            <w:color w:val="000000" w:themeColor="text1"/>
            <w:sz w:val="22"/>
            <w:szCs w:val="22"/>
            <w:rPrChange w:id="6898" w:author="Chen Liao" w:date="2021-06-01T21:13:00Z">
              <w:rPr>
                <w:color w:val="242021"/>
                <w:sz w:val="22"/>
                <w:szCs w:val="22"/>
              </w:rPr>
            </w:rPrChange>
          </w:rPr>
          <w:delText xml:space="preserve">observed </w:delText>
        </w:r>
        <w:r w:rsidR="009A0604" w:rsidRPr="00BE70D2" w:rsidDel="001416F0">
          <w:rPr>
            <w:color w:val="000000" w:themeColor="text1"/>
            <w:sz w:val="22"/>
            <w:szCs w:val="22"/>
            <w:rPrChange w:id="6899" w:author="Chen Liao" w:date="2021-06-01T21:13:00Z">
              <w:rPr>
                <w:color w:val="242021"/>
                <w:sz w:val="22"/>
                <w:szCs w:val="22"/>
              </w:rPr>
            </w:rPrChange>
          </w:rPr>
          <w:delText xml:space="preserve">in a </w:delText>
        </w:r>
        <w:r w:rsidR="00A764D7" w:rsidRPr="00BE70D2" w:rsidDel="001416F0">
          <w:rPr>
            <w:color w:val="000000" w:themeColor="text1"/>
            <w:sz w:val="22"/>
            <w:szCs w:val="22"/>
            <w:rPrChange w:id="6900" w:author="Chen Liao" w:date="2021-06-01T21:13:00Z">
              <w:rPr>
                <w:color w:val="242021"/>
                <w:sz w:val="22"/>
                <w:szCs w:val="22"/>
              </w:rPr>
            </w:rPrChange>
          </w:rPr>
          <w:delText xml:space="preserve">synthetic </w:delText>
        </w:r>
        <w:r w:rsidR="009A0604" w:rsidRPr="00BE70D2" w:rsidDel="001416F0">
          <w:rPr>
            <w:color w:val="000000" w:themeColor="text1"/>
            <w:sz w:val="22"/>
            <w:szCs w:val="22"/>
            <w:rPrChange w:id="6901" w:author="Chen Liao" w:date="2021-06-01T21:13:00Z">
              <w:rPr>
                <w:color w:val="242021"/>
                <w:sz w:val="22"/>
                <w:szCs w:val="22"/>
              </w:rPr>
            </w:rPrChange>
          </w:rPr>
          <w:delText>community of two auxotrophic yeast strains under high amino acid supplementation</w:delText>
        </w:r>
        <w:r w:rsidR="00D64372" w:rsidRPr="00BE70D2" w:rsidDel="001416F0">
          <w:rPr>
            <w:color w:val="000000" w:themeColor="text1"/>
            <w:sz w:val="22"/>
            <w:szCs w:val="22"/>
            <w:rPrChange w:id="6902" w:author="Chen Liao" w:date="2021-06-01T21:13:00Z">
              <w:rPr>
                <w:color w:val="242021"/>
                <w:sz w:val="22"/>
                <w:szCs w:val="22"/>
              </w:rPr>
            </w:rPrChange>
          </w:rPr>
          <w:delText xml:space="preserve"> </w:delText>
        </w:r>
        <w:r w:rsidR="00D64372" w:rsidRPr="00BE70D2" w:rsidDel="001416F0">
          <w:rPr>
            <w:color w:val="000000" w:themeColor="text1"/>
            <w:sz w:val="22"/>
            <w:szCs w:val="22"/>
            <w:rPrChange w:id="6903" w:author="Chen Liao" w:date="2021-06-01T21:13:00Z">
              <w:rPr>
                <w:color w:val="242021"/>
                <w:sz w:val="22"/>
                <w:szCs w:val="22"/>
              </w:rPr>
            </w:rPrChange>
          </w:rPr>
          <w:fldChar w:fldCharType="begin"/>
        </w:r>
        <w:r w:rsidR="002E2A76" w:rsidRPr="00BE70D2" w:rsidDel="001416F0">
          <w:rPr>
            <w:color w:val="000000" w:themeColor="text1"/>
            <w:sz w:val="22"/>
            <w:szCs w:val="22"/>
            <w:rPrChange w:id="6904" w:author="Chen Liao" w:date="2021-06-01T21:13:00Z">
              <w:rPr>
                <w:color w:val="242021"/>
                <w:sz w:val="22"/>
                <w:szCs w:val="22"/>
              </w:rPr>
            </w:rPrChange>
          </w:rPr>
          <w:delInstrText xml:space="preserve"> ADDIN NE.Ref.{856A5EAE-DF17-46B5-A8F6-58E899F25DEE}</w:delInstrText>
        </w:r>
        <w:r w:rsidR="00D64372" w:rsidRPr="00BE70D2" w:rsidDel="001416F0">
          <w:rPr>
            <w:color w:val="000000" w:themeColor="text1"/>
            <w:sz w:val="22"/>
            <w:szCs w:val="22"/>
            <w:rPrChange w:id="6905" w:author="Chen Liao" w:date="2021-06-01T21:13:00Z">
              <w:rPr>
                <w:color w:val="242021"/>
                <w:sz w:val="22"/>
                <w:szCs w:val="22"/>
              </w:rPr>
            </w:rPrChange>
          </w:rPr>
          <w:fldChar w:fldCharType="separate"/>
        </w:r>
        <w:r w:rsidR="00D67D1E" w:rsidRPr="00BE70D2" w:rsidDel="001416F0">
          <w:rPr>
            <w:rFonts w:eastAsiaTheme="minorEastAsia"/>
            <w:color w:val="000000" w:themeColor="text1"/>
            <w:sz w:val="22"/>
            <w:szCs w:val="22"/>
            <w:rPrChange w:id="6906" w:author="Chen Liao" w:date="2021-06-01T21:13:00Z">
              <w:rPr>
                <w:rFonts w:eastAsiaTheme="minorEastAsia"/>
                <w:color w:val="080000"/>
                <w:sz w:val="22"/>
                <w:szCs w:val="22"/>
              </w:rPr>
            </w:rPrChange>
          </w:rPr>
          <w:delText>[42]</w:delText>
        </w:r>
        <w:r w:rsidR="00D64372" w:rsidRPr="00BE70D2" w:rsidDel="001416F0">
          <w:rPr>
            <w:color w:val="000000" w:themeColor="text1"/>
            <w:sz w:val="22"/>
            <w:szCs w:val="22"/>
            <w:rPrChange w:id="6907" w:author="Chen Liao" w:date="2021-06-01T21:13:00Z">
              <w:rPr>
                <w:color w:val="242021"/>
                <w:sz w:val="22"/>
                <w:szCs w:val="22"/>
              </w:rPr>
            </w:rPrChange>
          </w:rPr>
          <w:fldChar w:fldCharType="end"/>
        </w:r>
        <w:r w:rsidR="009A0604" w:rsidRPr="00BE70D2" w:rsidDel="001416F0">
          <w:rPr>
            <w:color w:val="000000" w:themeColor="text1"/>
            <w:sz w:val="22"/>
            <w:szCs w:val="22"/>
            <w:rPrChange w:id="6908" w:author="Chen Liao" w:date="2021-06-01T21:13:00Z">
              <w:rPr>
                <w:color w:val="242021"/>
                <w:sz w:val="22"/>
                <w:szCs w:val="22"/>
              </w:rPr>
            </w:rPrChange>
          </w:rPr>
          <w:delText>.</w:delText>
        </w:r>
      </w:del>
    </w:p>
    <w:p w14:paraId="74C7359C" w14:textId="77777777" w:rsidR="00707E9F" w:rsidRPr="00BE70D2" w:rsidRDefault="00707E9F" w:rsidP="00E6373F">
      <w:pPr>
        <w:jc w:val="both"/>
        <w:rPr>
          <w:color w:val="000000" w:themeColor="text1"/>
          <w:sz w:val="22"/>
          <w:szCs w:val="22"/>
          <w:rPrChange w:id="6909" w:author="Chen Liao" w:date="2021-06-01T21:13:00Z">
            <w:rPr>
              <w:color w:val="242021"/>
              <w:sz w:val="22"/>
              <w:szCs w:val="22"/>
            </w:rPr>
          </w:rPrChange>
        </w:rPr>
      </w:pPr>
    </w:p>
    <w:p w14:paraId="6988D568" w14:textId="35267D77" w:rsidR="005D61A4" w:rsidRPr="00BE70D2" w:rsidDel="00B8253F" w:rsidRDefault="00C859BD" w:rsidP="00E6373F">
      <w:pPr>
        <w:jc w:val="both"/>
        <w:rPr>
          <w:del w:id="6910" w:author="Chen Liao" w:date="2021-05-29T09:53:00Z"/>
          <w:color w:val="000000" w:themeColor="text1"/>
          <w:sz w:val="22"/>
          <w:szCs w:val="22"/>
          <w:rPrChange w:id="6911" w:author="Chen Liao" w:date="2021-06-01T21:13:00Z">
            <w:rPr>
              <w:del w:id="6912" w:author="Chen Liao" w:date="2021-05-29T09:53:00Z"/>
              <w:color w:val="242021"/>
              <w:sz w:val="22"/>
              <w:szCs w:val="22"/>
            </w:rPr>
          </w:rPrChange>
        </w:rPr>
      </w:pPr>
      <w:del w:id="6913" w:author="Chen Liao" w:date="2021-05-29T09:53:00Z">
        <w:r w:rsidRPr="00BE70D2" w:rsidDel="00B8253F">
          <w:rPr>
            <w:color w:val="000000" w:themeColor="text1"/>
            <w:sz w:val="22"/>
            <w:szCs w:val="22"/>
            <w:rPrChange w:id="6914" w:author="Chen Liao" w:date="2021-06-01T21:13:00Z">
              <w:rPr>
                <w:color w:val="242021"/>
                <w:sz w:val="22"/>
                <w:szCs w:val="22"/>
              </w:rPr>
            </w:rPrChange>
          </w:rPr>
          <w:delText>Compared to inulin</w:delText>
        </w:r>
        <w:r w:rsidR="004105CA" w:rsidRPr="00BE70D2" w:rsidDel="00B8253F">
          <w:rPr>
            <w:color w:val="000000" w:themeColor="text1"/>
            <w:sz w:val="22"/>
            <w:szCs w:val="22"/>
            <w:rPrChange w:id="6915" w:author="Chen Liao" w:date="2021-06-01T21:13:00Z">
              <w:rPr>
                <w:color w:val="242021"/>
                <w:sz w:val="22"/>
                <w:szCs w:val="22"/>
              </w:rPr>
            </w:rPrChange>
          </w:rPr>
          <w:delText xml:space="preserve">, the </w:delText>
        </w:r>
        <w:r w:rsidRPr="00BE70D2" w:rsidDel="00B8253F">
          <w:rPr>
            <w:color w:val="000000" w:themeColor="text1"/>
            <w:sz w:val="22"/>
            <w:szCs w:val="22"/>
            <w:rPrChange w:id="6916" w:author="Chen Liao" w:date="2021-06-01T21:13:00Z">
              <w:rPr>
                <w:color w:val="242021"/>
                <w:sz w:val="22"/>
                <w:szCs w:val="22"/>
              </w:rPr>
            </w:rPrChange>
          </w:rPr>
          <w:delText xml:space="preserve">guild of </w:delText>
        </w:r>
        <w:r w:rsidR="004105CA" w:rsidRPr="00BE70D2" w:rsidDel="00B8253F">
          <w:rPr>
            <w:color w:val="000000" w:themeColor="text1"/>
            <w:sz w:val="22"/>
            <w:szCs w:val="22"/>
            <w:rPrChange w:id="6917" w:author="Chen Liao" w:date="2021-06-01T21:13:00Z">
              <w:rPr>
                <w:color w:val="242021"/>
                <w:sz w:val="22"/>
                <w:szCs w:val="22"/>
              </w:rPr>
            </w:rPrChange>
          </w:rPr>
          <w:delText xml:space="preserve">resistant starch responders </w:delText>
        </w:r>
        <w:r w:rsidR="00ED2031" w:rsidRPr="00BE70D2" w:rsidDel="00B8253F">
          <w:rPr>
            <w:color w:val="000000" w:themeColor="text1"/>
            <w:sz w:val="22"/>
            <w:szCs w:val="22"/>
            <w:rPrChange w:id="6918" w:author="Chen Liao" w:date="2021-06-01T21:13:00Z">
              <w:rPr>
                <w:color w:val="242021"/>
                <w:sz w:val="22"/>
                <w:szCs w:val="22"/>
              </w:rPr>
            </w:rPrChange>
          </w:rPr>
          <w:delText>plays much less</w:delText>
        </w:r>
        <w:r w:rsidR="006B1D90" w:rsidRPr="00BE70D2" w:rsidDel="00B8253F">
          <w:rPr>
            <w:color w:val="000000" w:themeColor="text1"/>
            <w:sz w:val="22"/>
            <w:szCs w:val="22"/>
            <w:rPrChange w:id="6919" w:author="Chen Liao" w:date="2021-06-01T21:13:00Z">
              <w:rPr>
                <w:color w:val="242021"/>
                <w:sz w:val="22"/>
                <w:szCs w:val="22"/>
              </w:rPr>
            </w:rPrChange>
          </w:rPr>
          <w:delText xml:space="preserve"> </w:delText>
        </w:r>
        <w:r w:rsidR="00ED2031" w:rsidRPr="00BE70D2" w:rsidDel="00B8253F">
          <w:rPr>
            <w:color w:val="000000" w:themeColor="text1"/>
            <w:sz w:val="22"/>
            <w:szCs w:val="22"/>
            <w:rPrChange w:id="6920" w:author="Chen Liao" w:date="2021-06-01T21:13:00Z">
              <w:rPr>
                <w:color w:val="242021"/>
                <w:sz w:val="22"/>
                <w:szCs w:val="22"/>
              </w:rPr>
            </w:rPrChange>
          </w:rPr>
          <w:delText xml:space="preserve">dominant role in shaping the </w:delText>
        </w:r>
        <w:r w:rsidR="004B1BB4" w:rsidRPr="00BE70D2" w:rsidDel="00B8253F">
          <w:rPr>
            <w:color w:val="000000" w:themeColor="text1"/>
            <w:sz w:val="22"/>
            <w:szCs w:val="22"/>
            <w:rPrChange w:id="6921" w:author="Chen Liao" w:date="2021-06-01T21:13:00Z">
              <w:rPr>
                <w:color w:val="242021"/>
                <w:sz w:val="22"/>
                <w:szCs w:val="22"/>
              </w:rPr>
            </w:rPrChange>
          </w:rPr>
          <w:delText>overall response of gut microbiota</w:delText>
        </w:r>
        <w:r w:rsidR="00ED2031" w:rsidRPr="00BE70D2" w:rsidDel="00B8253F">
          <w:rPr>
            <w:color w:val="000000" w:themeColor="text1"/>
            <w:sz w:val="22"/>
            <w:szCs w:val="22"/>
            <w:rPrChange w:id="6922" w:author="Chen Liao" w:date="2021-06-01T21:13:00Z">
              <w:rPr>
                <w:color w:val="242021"/>
                <w:sz w:val="22"/>
                <w:szCs w:val="22"/>
              </w:rPr>
            </w:rPrChange>
          </w:rPr>
          <w:delText xml:space="preserve"> </w:delText>
        </w:r>
        <w:r w:rsidR="004105CA" w:rsidRPr="00BE70D2" w:rsidDel="00B8253F">
          <w:rPr>
            <w:color w:val="000000" w:themeColor="text1"/>
            <w:sz w:val="22"/>
            <w:szCs w:val="22"/>
            <w:rPrChange w:id="6923" w:author="Chen Liao" w:date="2021-06-01T21:13:00Z">
              <w:rPr>
                <w:color w:val="242021"/>
                <w:sz w:val="22"/>
                <w:szCs w:val="22"/>
              </w:rPr>
            </w:rPrChange>
          </w:rPr>
          <w:delText>(</w:delText>
        </w:r>
        <w:r w:rsidR="004105CA" w:rsidRPr="00BE70D2" w:rsidDel="00B8253F">
          <w:rPr>
            <w:color w:val="000000" w:themeColor="text1"/>
            <w:sz w:val="22"/>
            <w:szCs w:val="22"/>
            <w:highlight w:val="yellow"/>
            <w:rPrChange w:id="6924" w:author="Chen Liao" w:date="2021-06-01T21:13:00Z">
              <w:rPr>
                <w:color w:val="242021"/>
                <w:sz w:val="22"/>
                <w:szCs w:val="22"/>
                <w:highlight w:val="yellow"/>
              </w:rPr>
            </w:rPrChange>
          </w:rPr>
          <w:delText>Fig. S</w:delText>
        </w:r>
        <w:r w:rsidR="00387128" w:rsidRPr="00BE70D2" w:rsidDel="00B8253F">
          <w:rPr>
            <w:color w:val="000000" w:themeColor="text1"/>
            <w:sz w:val="22"/>
            <w:szCs w:val="22"/>
            <w:highlight w:val="yellow"/>
            <w:rPrChange w:id="6925" w:author="Chen Liao" w:date="2021-06-01T21:13:00Z">
              <w:rPr>
                <w:color w:val="242021"/>
                <w:sz w:val="22"/>
                <w:szCs w:val="22"/>
                <w:highlight w:val="yellow"/>
              </w:rPr>
            </w:rPrChange>
          </w:rPr>
          <w:delText>8</w:delText>
        </w:r>
        <w:r w:rsidR="00770B35" w:rsidRPr="00BE70D2" w:rsidDel="00B8253F">
          <w:rPr>
            <w:color w:val="000000" w:themeColor="text1"/>
            <w:sz w:val="22"/>
            <w:szCs w:val="22"/>
            <w:highlight w:val="yellow"/>
            <w:rPrChange w:id="6926" w:author="Chen Liao" w:date="2021-06-01T21:13:00Z">
              <w:rPr>
                <w:color w:val="242021"/>
                <w:sz w:val="22"/>
                <w:szCs w:val="22"/>
                <w:highlight w:val="yellow"/>
              </w:rPr>
            </w:rPrChange>
          </w:rPr>
          <w:delText>A</w:delText>
        </w:r>
        <w:r w:rsidR="004105CA" w:rsidRPr="00BE70D2" w:rsidDel="00B8253F">
          <w:rPr>
            <w:color w:val="000000" w:themeColor="text1"/>
            <w:sz w:val="22"/>
            <w:szCs w:val="22"/>
            <w:rPrChange w:id="6927" w:author="Chen Liao" w:date="2021-06-01T21:13:00Z">
              <w:rPr>
                <w:color w:val="242021"/>
                <w:sz w:val="22"/>
                <w:szCs w:val="22"/>
              </w:rPr>
            </w:rPrChange>
          </w:rPr>
          <w:delText xml:space="preserve">). </w:delText>
        </w:r>
        <w:r w:rsidR="00ED2031" w:rsidRPr="00BE70D2" w:rsidDel="00B8253F">
          <w:rPr>
            <w:color w:val="000000" w:themeColor="text1"/>
            <w:sz w:val="22"/>
            <w:szCs w:val="22"/>
            <w:rPrChange w:id="6928" w:author="Chen Liao" w:date="2021-06-01T21:13:00Z">
              <w:rPr>
                <w:color w:val="242021"/>
                <w:sz w:val="22"/>
                <w:szCs w:val="22"/>
              </w:rPr>
            </w:rPrChange>
          </w:rPr>
          <w:delText xml:space="preserve">In Hunan and Shanghai mice, the </w:delText>
        </w:r>
        <w:r w:rsidR="004B1BB4" w:rsidRPr="00BE70D2" w:rsidDel="00B8253F">
          <w:rPr>
            <w:color w:val="000000" w:themeColor="text1"/>
            <w:sz w:val="22"/>
            <w:szCs w:val="22"/>
            <w:rPrChange w:id="6929" w:author="Chen Liao" w:date="2021-06-01T21:13:00Z">
              <w:rPr>
                <w:color w:val="242021"/>
                <w:sz w:val="22"/>
                <w:szCs w:val="22"/>
              </w:rPr>
            </w:rPrChange>
          </w:rPr>
          <w:delText xml:space="preserve">total density </w:delText>
        </w:r>
        <w:r w:rsidR="00ED2031" w:rsidRPr="00BE70D2" w:rsidDel="00B8253F">
          <w:rPr>
            <w:color w:val="000000" w:themeColor="text1"/>
            <w:sz w:val="22"/>
            <w:szCs w:val="22"/>
            <w:rPrChange w:id="6930" w:author="Chen Liao" w:date="2021-06-01T21:13:00Z">
              <w:rPr>
                <w:color w:val="242021"/>
                <w:sz w:val="22"/>
                <w:szCs w:val="22"/>
              </w:rPr>
            </w:rPrChange>
          </w:rPr>
          <w:delText>of other bacteria, despite not inferred as responders, increase</w:delText>
        </w:r>
        <w:r w:rsidR="001507F7" w:rsidRPr="00BE70D2" w:rsidDel="00B8253F">
          <w:rPr>
            <w:color w:val="000000" w:themeColor="text1"/>
            <w:sz w:val="22"/>
            <w:szCs w:val="22"/>
            <w:rPrChange w:id="6931" w:author="Chen Liao" w:date="2021-06-01T21:13:00Z">
              <w:rPr>
                <w:color w:val="242021"/>
                <w:sz w:val="22"/>
                <w:szCs w:val="22"/>
              </w:rPr>
            </w:rPrChange>
          </w:rPr>
          <w:delText>d</w:delText>
        </w:r>
        <w:r w:rsidR="00ED2031" w:rsidRPr="00BE70D2" w:rsidDel="00B8253F">
          <w:rPr>
            <w:color w:val="000000" w:themeColor="text1"/>
            <w:sz w:val="22"/>
            <w:szCs w:val="22"/>
            <w:rPrChange w:id="6932" w:author="Chen Liao" w:date="2021-06-01T21:13:00Z">
              <w:rPr>
                <w:color w:val="242021"/>
                <w:sz w:val="22"/>
                <w:szCs w:val="22"/>
              </w:rPr>
            </w:rPrChange>
          </w:rPr>
          <w:delText xml:space="preserve"> sharply </w:delText>
        </w:r>
        <w:r w:rsidR="004B1BB4" w:rsidRPr="00BE70D2" w:rsidDel="00B8253F">
          <w:rPr>
            <w:color w:val="000000" w:themeColor="text1"/>
            <w:sz w:val="22"/>
            <w:szCs w:val="22"/>
            <w:rPrChange w:id="6933" w:author="Chen Liao" w:date="2021-06-01T21:13:00Z">
              <w:rPr>
                <w:color w:val="242021"/>
                <w:sz w:val="22"/>
                <w:szCs w:val="22"/>
              </w:rPr>
            </w:rPrChange>
          </w:rPr>
          <w:delText xml:space="preserve">to higher levels than that of the responders. </w:delText>
        </w:r>
        <w:r w:rsidR="006B1D90" w:rsidRPr="00BE70D2" w:rsidDel="00B8253F">
          <w:rPr>
            <w:color w:val="000000" w:themeColor="text1"/>
            <w:sz w:val="22"/>
            <w:szCs w:val="22"/>
            <w:rPrChange w:id="6934" w:author="Chen Liao" w:date="2021-06-01T21:13:00Z">
              <w:rPr>
                <w:color w:val="242021"/>
                <w:sz w:val="22"/>
                <w:szCs w:val="22"/>
              </w:rPr>
            </w:rPrChange>
          </w:rPr>
          <w:delText>One possibility</w:delText>
        </w:r>
        <w:r w:rsidR="00A636C4" w:rsidRPr="00BE70D2" w:rsidDel="00B8253F">
          <w:rPr>
            <w:color w:val="000000" w:themeColor="text1"/>
            <w:sz w:val="22"/>
            <w:szCs w:val="22"/>
            <w:rPrChange w:id="6935" w:author="Chen Liao" w:date="2021-06-01T21:13:00Z">
              <w:rPr>
                <w:color w:val="242021"/>
                <w:sz w:val="22"/>
                <w:szCs w:val="22"/>
              </w:rPr>
            </w:rPrChange>
          </w:rPr>
          <w:delText xml:space="preserve"> of this seemingly counterintuitive result</w:delText>
        </w:r>
        <w:r w:rsidR="006B1D90" w:rsidRPr="00BE70D2" w:rsidDel="00B8253F">
          <w:rPr>
            <w:color w:val="000000" w:themeColor="text1"/>
            <w:sz w:val="22"/>
            <w:szCs w:val="22"/>
            <w:rPrChange w:id="6936" w:author="Chen Liao" w:date="2021-06-01T21:13:00Z">
              <w:rPr>
                <w:color w:val="242021"/>
                <w:sz w:val="22"/>
                <w:szCs w:val="22"/>
              </w:rPr>
            </w:rPrChange>
          </w:rPr>
          <w:delText xml:space="preserve"> </w:delText>
        </w:r>
        <w:r w:rsidR="00190FA2" w:rsidRPr="00BE70D2" w:rsidDel="00B8253F">
          <w:rPr>
            <w:color w:val="000000" w:themeColor="text1"/>
            <w:sz w:val="22"/>
            <w:szCs w:val="22"/>
            <w:rPrChange w:id="6937" w:author="Chen Liao" w:date="2021-06-01T21:13:00Z">
              <w:rPr>
                <w:color w:val="242021"/>
                <w:sz w:val="22"/>
                <w:szCs w:val="22"/>
              </w:rPr>
            </w:rPrChange>
          </w:rPr>
          <w:delText xml:space="preserve">might </w:delText>
        </w:r>
        <w:r w:rsidR="00721417" w:rsidRPr="00BE70D2" w:rsidDel="00B8253F">
          <w:rPr>
            <w:color w:val="000000" w:themeColor="text1"/>
            <w:sz w:val="22"/>
            <w:szCs w:val="22"/>
            <w:highlight w:val="yellow"/>
            <w:rPrChange w:id="6938" w:author="Chen Liao" w:date="2021-06-01T21:13:00Z">
              <w:rPr>
                <w:color w:val="242021"/>
                <w:sz w:val="22"/>
                <w:szCs w:val="22"/>
                <w:highlight w:val="yellow"/>
              </w:rPr>
            </w:rPrChange>
          </w:rPr>
          <w:delText xml:space="preserve">associated with the character of resistant starch, a fiber that many bacteria have the ability to utilize </w:delText>
        </w:r>
        <w:r w:rsidR="00721417" w:rsidRPr="00BE70D2" w:rsidDel="00B8253F">
          <w:rPr>
            <w:color w:val="000000" w:themeColor="text1"/>
            <w:sz w:val="22"/>
            <w:szCs w:val="22"/>
            <w:highlight w:val="yellow"/>
            <w:rPrChange w:id="6939" w:author="Chen Liao" w:date="2021-06-01T21:13:00Z">
              <w:rPr>
                <w:color w:val="242021"/>
                <w:sz w:val="22"/>
                <w:szCs w:val="22"/>
                <w:highlight w:val="yellow"/>
              </w:rPr>
            </w:rPrChange>
          </w:rPr>
          <w:fldChar w:fldCharType="begin"/>
        </w:r>
        <w:r w:rsidR="002E2A76" w:rsidRPr="00BE70D2" w:rsidDel="00B8253F">
          <w:rPr>
            <w:color w:val="000000" w:themeColor="text1"/>
            <w:sz w:val="22"/>
            <w:szCs w:val="22"/>
            <w:highlight w:val="yellow"/>
            <w:rPrChange w:id="6940" w:author="Chen Liao" w:date="2021-06-01T21:13:00Z">
              <w:rPr>
                <w:color w:val="242021"/>
                <w:sz w:val="22"/>
                <w:szCs w:val="22"/>
                <w:highlight w:val="yellow"/>
              </w:rPr>
            </w:rPrChange>
          </w:rPr>
          <w:delInstrText xml:space="preserve"> ADDIN NE.Ref.{82E5F633-1879-4F6B-961A-C06104D92985}</w:delInstrText>
        </w:r>
        <w:r w:rsidR="00721417" w:rsidRPr="00BE70D2" w:rsidDel="00B8253F">
          <w:rPr>
            <w:color w:val="000000" w:themeColor="text1"/>
            <w:sz w:val="22"/>
            <w:szCs w:val="22"/>
            <w:highlight w:val="yellow"/>
            <w:rPrChange w:id="6941" w:author="Chen Liao" w:date="2021-06-01T21:13:00Z">
              <w:rPr>
                <w:color w:val="242021"/>
                <w:sz w:val="22"/>
                <w:szCs w:val="22"/>
                <w:highlight w:val="yellow"/>
              </w:rPr>
            </w:rPrChange>
          </w:rPr>
          <w:fldChar w:fldCharType="separate"/>
        </w:r>
        <w:r w:rsidR="00D67D1E" w:rsidRPr="00BE70D2" w:rsidDel="00B8253F">
          <w:rPr>
            <w:rFonts w:eastAsiaTheme="minorEastAsia"/>
            <w:color w:val="000000" w:themeColor="text1"/>
            <w:sz w:val="22"/>
            <w:szCs w:val="22"/>
            <w:rPrChange w:id="6942" w:author="Chen Liao" w:date="2021-06-01T21:13:00Z">
              <w:rPr>
                <w:rFonts w:eastAsiaTheme="minorEastAsia"/>
                <w:color w:val="080000"/>
                <w:sz w:val="22"/>
                <w:szCs w:val="22"/>
              </w:rPr>
            </w:rPrChange>
          </w:rPr>
          <w:delText>[12]</w:delText>
        </w:r>
        <w:r w:rsidR="00721417" w:rsidRPr="00BE70D2" w:rsidDel="00B8253F">
          <w:rPr>
            <w:color w:val="000000" w:themeColor="text1"/>
            <w:sz w:val="22"/>
            <w:szCs w:val="22"/>
            <w:highlight w:val="yellow"/>
            <w:rPrChange w:id="6943" w:author="Chen Liao" w:date="2021-06-01T21:13:00Z">
              <w:rPr>
                <w:color w:val="242021"/>
                <w:sz w:val="22"/>
                <w:szCs w:val="22"/>
                <w:highlight w:val="yellow"/>
              </w:rPr>
            </w:rPrChange>
          </w:rPr>
          <w:fldChar w:fldCharType="end"/>
        </w:r>
        <w:r w:rsidR="008C5231" w:rsidRPr="00BE70D2" w:rsidDel="00B8253F">
          <w:rPr>
            <w:color w:val="000000" w:themeColor="text1"/>
            <w:sz w:val="22"/>
            <w:szCs w:val="22"/>
            <w:highlight w:val="yellow"/>
            <w:rPrChange w:id="6944" w:author="Chen Liao" w:date="2021-06-01T21:13:00Z">
              <w:rPr>
                <w:color w:val="242021"/>
                <w:sz w:val="22"/>
                <w:szCs w:val="22"/>
                <w:highlight w:val="yellow"/>
              </w:rPr>
            </w:rPrChange>
          </w:rPr>
          <w:delText xml:space="preserve">, such that no specific starch-degrading bacteria could be universally </w:delText>
        </w:r>
        <w:r w:rsidR="00E325D7" w:rsidRPr="00BE70D2" w:rsidDel="00B8253F">
          <w:rPr>
            <w:color w:val="000000" w:themeColor="text1"/>
            <w:sz w:val="22"/>
            <w:szCs w:val="22"/>
            <w:highlight w:val="yellow"/>
            <w:rPrChange w:id="6945" w:author="Chen Liao" w:date="2021-06-01T21:13:00Z">
              <w:rPr>
                <w:color w:val="242021"/>
                <w:sz w:val="22"/>
                <w:szCs w:val="22"/>
                <w:highlight w:val="yellow"/>
              </w:rPr>
            </w:rPrChange>
          </w:rPr>
          <w:delText>detected among four vendors</w:delText>
        </w:r>
        <w:r w:rsidR="006B1D90" w:rsidRPr="00BE70D2" w:rsidDel="00B8253F">
          <w:rPr>
            <w:color w:val="000000" w:themeColor="text1"/>
            <w:sz w:val="22"/>
            <w:szCs w:val="22"/>
            <w:rPrChange w:id="6946" w:author="Chen Liao" w:date="2021-06-01T21:13:00Z">
              <w:rPr>
                <w:color w:val="242021"/>
                <w:sz w:val="22"/>
                <w:szCs w:val="22"/>
              </w:rPr>
            </w:rPrChange>
          </w:rPr>
          <w:delText xml:space="preserve">. </w:delText>
        </w:r>
        <w:r w:rsidR="00ED2965" w:rsidRPr="00BE70D2" w:rsidDel="00B8253F">
          <w:rPr>
            <w:color w:val="000000" w:themeColor="text1"/>
            <w:sz w:val="22"/>
            <w:szCs w:val="22"/>
            <w:rPrChange w:id="6947" w:author="Chen Liao" w:date="2021-06-01T21:13:00Z">
              <w:rPr>
                <w:color w:val="242021"/>
                <w:sz w:val="22"/>
                <w:szCs w:val="22"/>
              </w:rPr>
            </w:rPrChange>
          </w:rPr>
          <w:delText xml:space="preserve">Nonetheless, we found similar </w:delText>
        </w:r>
        <w:r w:rsidR="00E83EB2" w:rsidRPr="00BE70D2" w:rsidDel="00B8253F">
          <w:rPr>
            <w:color w:val="000000" w:themeColor="text1"/>
            <w:sz w:val="22"/>
            <w:szCs w:val="22"/>
            <w:rPrChange w:id="6948" w:author="Chen Liao" w:date="2021-06-01T21:13:00Z">
              <w:rPr>
                <w:color w:val="242021"/>
                <w:sz w:val="22"/>
                <w:szCs w:val="22"/>
              </w:rPr>
            </w:rPrChange>
          </w:rPr>
          <w:delText>trends</w:delText>
        </w:r>
        <w:r w:rsidR="007D0155" w:rsidRPr="00BE70D2" w:rsidDel="00B8253F">
          <w:rPr>
            <w:color w:val="000000" w:themeColor="text1"/>
            <w:sz w:val="22"/>
            <w:szCs w:val="22"/>
            <w:rPrChange w:id="6949" w:author="Chen Liao" w:date="2021-06-01T21:13:00Z">
              <w:rPr>
                <w:color w:val="242021"/>
                <w:sz w:val="22"/>
                <w:szCs w:val="22"/>
              </w:rPr>
            </w:rPrChange>
          </w:rPr>
          <w:delText xml:space="preserve">, </w:delText>
        </w:r>
        <w:r w:rsidR="006C64F1" w:rsidRPr="00BE70D2" w:rsidDel="00B8253F">
          <w:rPr>
            <w:color w:val="000000" w:themeColor="text1"/>
            <w:sz w:val="22"/>
            <w:szCs w:val="22"/>
            <w:rPrChange w:id="6950" w:author="Chen Liao" w:date="2021-06-01T21:13:00Z">
              <w:rPr>
                <w:color w:val="242021"/>
                <w:sz w:val="22"/>
                <w:szCs w:val="22"/>
              </w:rPr>
            </w:rPrChange>
          </w:rPr>
          <w:delText xml:space="preserve">as </w:delText>
        </w:r>
        <w:r w:rsidR="007D0155" w:rsidRPr="00BE70D2" w:rsidDel="00B8253F">
          <w:rPr>
            <w:color w:val="000000" w:themeColor="text1"/>
            <w:sz w:val="22"/>
            <w:szCs w:val="22"/>
            <w:rPrChange w:id="6951" w:author="Chen Liao" w:date="2021-06-01T21:13:00Z">
              <w:rPr>
                <w:color w:val="242021"/>
                <w:sz w:val="22"/>
                <w:szCs w:val="22"/>
              </w:rPr>
            </w:rPrChange>
          </w:rPr>
          <w:delText xml:space="preserve">observed </w:delText>
        </w:r>
        <w:r w:rsidR="006C64F1" w:rsidRPr="00BE70D2" w:rsidDel="00B8253F">
          <w:rPr>
            <w:color w:val="000000" w:themeColor="text1"/>
            <w:sz w:val="22"/>
            <w:szCs w:val="22"/>
            <w:rPrChange w:id="6952" w:author="Chen Liao" w:date="2021-06-01T21:13:00Z">
              <w:rPr>
                <w:color w:val="242021"/>
                <w:sz w:val="22"/>
                <w:szCs w:val="22"/>
              </w:rPr>
            </w:rPrChange>
          </w:rPr>
          <w:delText xml:space="preserve">in </w:delText>
        </w:r>
        <w:r w:rsidR="009A003F" w:rsidRPr="00BE70D2" w:rsidDel="00B8253F">
          <w:rPr>
            <w:color w:val="000000" w:themeColor="text1"/>
            <w:sz w:val="22"/>
            <w:szCs w:val="22"/>
            <w:rPrChange w:id="6953" w:author="Chen Liao" w:date="2021-06-01T21:13:00Z">
              <w:rPr>
                <w:color w:val="242021"/>
                <w:sz w:val="22"/>
                <w:szCs w:val="22"/>
              </w:rPr>
            </w:rPrChange>
          </w:rPr>
          <w:delText xml:space="preserve">the </w:delText>
        </w:r>
        <w:r w:rsidR="006C64F1" w:rsidRPr="00BE70D2" w:rsidDel="00B8253F">
          <w:rPr>
            <w:color w:val="000000" w:themeColor="text1"/>
            <w:sz w:val="22"/>
            <w:szCs w:val="22"/>
            <w:rPrChange w:id="6954" w:author="Chen Liao" w:date="2021-06-01T21:13:00Z">
              <w:rPr>
                <w:color w:val="242021"/>
                <w:sz w:val="22"/>
                <w:szCs w:val="22"/>
              </w:rPr>
            </w:rPrChange>
          </w:rPr>
          <w:delText>inulin-group mice</w:delText>
        </w:r>
        <w:r w:rsidR="008A239C" w:rsidRPr="00BE70D2" w:rsidDel="00B8253F">
          <w:rPr>
            <w:color w:val="000000" w:themeColor="text1"/>
            <w:sz w:val="22"/>
            <w:szCs w:val="22"/>
            <w:rPrChange w:id="6955" w:author="Chen Liao" w:date="2021-06-01T21:13:00Z">
              <w:rPr>
                <w:color w:val="242021"/>
                <w:sz w:val="22"/>
                <w:szCs w:val="22"/>
              </w:rPr>
            </w:rPrChange>
          </w:rPr>
          <w:delText>,</w:delText>
        </w:r>
        <w:r w:rsidR="006C64F1" w:rsidRPr="00BE70D2" w:rsidDel="00B8253F">
          <w:rPr>
            <w:color w:val="000000" w:themeColor="text1"/>
            <w:sz w:val="22"/>
            <w:szCs w:val="22"/>
            <w:rPrChange w:id="6956" w:author="Chen Liao" w:date="2021-06-01T21:13:00Z">
              <w:rPr>
                <w:color w:val="242021"/>
                <w:sz w:val="22"/>
                <w:szCs w:val="22"/>
              </w:rPr>
            </w:rPrChange>
          </w:rPr>
          <w:delText xml:space="preserve"> </w:delText>
        </w:r>
        <w:r w:rsidR="00BA003D" w:rsidRPr="00BE70D2" w:rsidDel="00B8253F">
          <w:rPr>
            <w:color w:val="000000" w:themeColor="text1"/>
            <w:sz w:val="22"/>
            <w:szCs w:val="22"/>
            <w:rPrChange w:id="6957" w:author="Chen Liao" w:date="2021-06-01T21:13:00Z">
              <w:rPr>
                <w:color w:val="242021"/>
                <w:sz w:val="22"/>
                <w:szCs w:val="22"/>
              </w:rPr>
            </w:rPrChange>
          </w:rPr>
          <w:delText>for</w:delText>
        </w:r>
        <w:r w:rsidR="00E83EB2" w:rsidRPr="00BE70D2" w:rsidDel="00B8253F">
          <w:rPr>
            <w:color w:val="000000" w:themeColor="text1"/>
            <w:sz w:val="22"/>
            <w:szCs w:val="22"/>
            <w:rPrChange w:id="6958" w:author="Chen Liao" w:date="2021-06-01T21:13:00Z">
              <w:rPr>
                <w:color w:val="242021"/>
                <w:sz w:val="22"/>
                <w:szCs w:val="22"/>
              </w:rPr>
            </w:rPrChange>
          </w:rPr>
          <w:delText xml:space="preserve"> the dynamics </w:delText>
        </w:r>
        <w:r w:rsidR="00ED2965" w:rsidRPr="00BE70D2" w:rsidDel="00B8253F">
          <w:rPr>
            <w:color w:val="000000" w:themeColor="text1"/>
            <w:sz w:val="22"/>
            <w:szCs w:val="22"/>
            <w:rPrChange w:id="6959" w:author="Chen Liao" w:date="2021-06-01T21:13:00Z">
              <w:rPr>
                <w:color w:val="242021"/>
                <w:sz w:val="22"/>
                <w:szCs w:val="22"/>
              </w:rPr>
            </w:rPrChange>
          </w:rPr>
          <w:delText>of</w:delText>
        </w:r>
        <w:r w:rsidR="00D5400F" w:rsidRPr="00BE70D2" w:rsidDel="00B8253F">
          <w:rPr>
            <w:color w:val="000000" w:themeColor="text1"/>
            <w:sz w:val="22"/>
            <w:szCs w:val="22"/>
            <w:rPrChange w:id="6960" w:author="Chen Liao" w:date="2021-06-01T21:13:00Z">
              <w:rPr>
                <w:color w:val="242021"/>
                <w:sz w:val="22"/>
                <w:szCs w:val="22"/>
              </w:rPr>
            </w:rPrChange>
          </w:rPr>
          <w:delText xml:space="preserve"> unclassified </w:delText>
        </w:r>
        <w:r w:rsidR="00D5400F" w:rsidRPr="00BE70D2" w:rsidDel="00B8253F">
          <w:rPr>
            <w:i/>
            <w:iCs/>
            <w:color w:val="000000" w:themeColor="text1"/>
            <w:sz w:val="22"/>
            <w:szCs w:val="22"/>
            <w:rPrChange w:id="6961" w:author="Chen Liao" w:date="2021-06-01T21:13:00Z">
              <w:rPr>
                <w:i/>
                <w:iCs/>
                <w:color w:val="242021"/>
                <w:sz w:val="22"/>
                <w:szCs w:val="22"/>
              </w:rPr>
            </w:rPrChange>
          </w:rPr>
          <w:delText>Muribaculaceae</w:delText>
        </w:r>
        <w:r w:rsidR="00E83EB2" w:rsidRPr="00BE70D2" w:rsidDel="00B8253F">
          <w:rPr>
            <w:color w:val="000000" w:themeColor="text1"/>
            <w:sz w:val="22"/>
            <w:szCs w:val="22"/>
            <w:rPrChange w:id="6962" w:author="Chen Liao" w:date="2021-06-01T21:13:00Z">
              <w:rPr>
                <w:color w:val="242021"/>
                <w:sz w:val="22"/>
                <w:szCs w:val="22"/>
              </w:rPr>
            </w:rPrChange>
          </w:rPr>
          <w:delText xml:space="preserve"> and unclassified </w:delText>
        </w:r>
        <w:r w:rsidR="00E83EB2" w:rsidRPr="00BE70D2" w:rsidDel="00B8253F">
          <w:rPr>
            <w:i/>
            <w:iCs/>
            <w:color w:val="000000" w:themeColor="text1"/>
            <w:sz w:val="22"/>
            <w:szCs w:val="22"/>
            <w:rPrChange w:id="6963" w:author="Chen Liao" w:date="2021-06-01T21:13:00Z">
              <w:rPr>
                <w:i/>
                <w:iCs/>
                <w:color w:val="242021"/>
                <w:sz w:val="22"/>
                <w:szCs w:val="22"/>
              </w:rPr>
            </w:rPrChange>
          </w:rPr>
          <w:delText>Faecalibaculum</w:delText>
        </w:r>
        <w:r w:rsidR="00E83EB2" w:rsidRPr="00BE70D2" w:rsidDel="00B8253F">
          <w:rPr>
            <w:color w:val="000000" w:themeColor="text1"/>
            <w:sz w:val="22"/>
            <w:szCs w:val="22"/>
            <w:rPrChange w:id="6964" w:author="Chen Liao" w:date="2021-06-01T21:13:00Z">
              <w:rPr>
                <w:color w:val="242021"/>
                <w:sz w:val="22"/>
                <w:szCs w:val="22"/>
              </w:rPr>
            </w:rPrChange>
          </w:rPr>
          <w:delText xml:space="preserve"> (</w:delText>
        </w:r>
        <w:r w:rsidR="00E83EB2" w:rsidRPr="00BE70D2" w:rsidDel="00B8253F">
          <w:rPr>
            <w:color w:val="000000" w:themeColor="text1"/>
            <w:sz w:val="22"/>
            <w:szCs w:val="22"/>
            <w:highlight w:val="yellow"/>
            <w:rPrChange w:id="6965" w:author="Chen Liao" w:date="2021-06-01T21:13:00Z">
              <w:rPr>
                <w:color w:val="242021"/>
                <w:sz w:val="22"/>
                <w:szCs w:val="22"/>
                <w:highlight w:val="yellow"/>
              </w:rPr>
            </w:rPrChange>
          </w:rPr>
          <w:delText>Fig. S</w:delText>
        </w:r>
        <w:r w:rsidR="008A239C" w:rsidRPr="00BE70D2" w:rsidDel="00B8253F">
          <w:rPr>
            <w:color w:val="000000" w:themeColor="text1"/>
            <w:sz w:val="22"/>
            <w:szCs w:val="22"/>
            <w:highlight w:val="yellow"/>
            <w:rPrChange w:id="6966" w:author="Chen Liao" w:date="2021-06-01T21:13:00Z">
              <w:rPr>
                <w:color w:val="242021"/>
                <w:sz w:val="22"/>
                <w:szCs w:val="22"/>
                <w:highlight w:val="yellow"/>
              </w:rPr>
            </w:rPrChange>
          </w:rPr>
          <w:delText>8</w:delText>
        </w:r>
        <w:r w:rsidR="00770B35" w:rsidRPr="00BE70D2" w:rsidDel="00B8253F">
          <w:rPr>
            <w:color w:val="000000" w:themeColor="text1"/>
            <w:sz w:val="22"/>
            <w:szCs w:val="22"/>
            <w:highlight w:val="yellow"/>
            <w:rPrChange w:id="6967" w:author="Chen Liao" w:date="2021-06-01T21:13:00Z">
              <w:rPr>
                <w:color w:val="242021"/>
                <w:sz w:val="22"/>
                <w:szCs w:val="22"/>
                <w:highlight w:val="yellow"/>
              </w:rPr>
            </w:rPrChange>
          </w:rPr>
          <w:delText>B</w:delText>
        </w:r>
        <w:r w:rsidR="00E83EB2" w:rsidRPr="00BE70D2" w:rsidDel="00B8253F">
          <w:rPr>
            <w:color w:val="000000" w:themeColor="text1"/>
            <w:sz w:val="22"/>
            <w:szCs w:val="22"/>
            <w:rPrChange w:id="6968" w:author="Chen Liao" w:date="2021-06-01T21:13:00Z">
              <w:rPr>
                <w:color w:val="242021"/>
                <w:sz w:val="22"/>
                <w:szCs w:val="22"/>
              </w:rPr>
            </w:rPrChange>
          </w:rPr>
          <w:delText>): the absolute abundance of the former</w:delText>
        </w:r>
        <w:r w:rsidR="00ED2965" w:rsidRPr="00BE70D2" w:rsidDel="00B8253F">
          <w:rPr>
            <w:color w:val="000000" w:themeColor="text1"/>
            <w:sz w:val="22"/>
            <w:szCs w:val="22"/>
            <w:rPrChange w:id="6969" w:author="Chen Liao" w:date="2021-06-01T21:13:00Z">
              <w:rPr>
                <w:color w:val="242021"/>
                <w:sz w:val="22"/>
                <w:szCs w:val="22"/>
              </w:rPr>
            </w:rPrChange>
          </w:rPr>
          <w:delText xml:space="preserve"> </w:delText>
        </w:r>
        <w:r w:rsidR="00E83EB2" w:rsidRPr="00BE70D2" w:rsidDel="00B8253F">
          <w:rPr>
            <w:color w:val="000000" w:themeColor="text1"/>
            <w:sz w:val="22"/>
            <w:szCs w:val="22"/>
            <w:rPrChange w:id="6970" w:author="Chen Liao" w:date="2021-06-01T21:13:00Z">
              <w:rPr>
                <w:color w:val="242021"/>
                <w:sz w:val="22"/>
                <w:szCs w:val="22"/>
              </w:rPr>
            </w:rPrChange>
          </w:rPr>
          <w:delText>bacteria</w:delText>
        </w:r>
        <w:r w:rsidR="0067695D" w:rsidRPr="00BE70D2" w:rsidDel="00B8253F">
          <w:rPr>
            <w:color w:val="000000" w:themeColor="text1"/>
            <w:sz w:val="22"/>
            <w:szCs w:val="22"/>
            <w:rPrChange w:id="6971" w:author="Chen Liao" w:date="2021-06-01T21:13:00Z">
              <w:rPr>
                <w:color w:val="242021"/>
                <w:sz w:val="22"/>
                <w:szCs w:val="22"/>
              </w:rPr>
            </w:rPrChange>
          </w:rPr>
          <w:delText xml:space="preserve"> </w:delText>
        </w:r>
        <w:r w:rsidR="007918C5" w:rsidRPr="00BE70D2" w:rsidDel="00B8253F">
          <w:rPr>
            <w:color w:val="000000" w:themeColor="text1"/>
            <w:sz w:val="22"/>
            <w:szCs w:val="22"/>
            <w:rPrChange w:id="6972" w:author="Chen Liao" w:date="2021-06-01T21:13:00Z">
              <w:rPr>
                <w:color w:val="242021"/>
                <w:sz w:val="22"/>
                <w:szCs w:val="22"/>
              </w:rPr>
            </w:rPrChange>
          </w:rPr>
          <w:delText xml:space="preserve">showed </w:delText>
        </w:r>
        <w:r w:rsidR="0067695D" w:rsidRPr="00BE70D2" w:rsidDel="00B8253F">
          <w:rPr>
            <w:color w:val="000000" w:themeColor="text1"/>
            <w:sz w:val="22"/>
            <w:szCs w:val="22"/>
            <w:rPrChange w:id="6973" w:author="Chen Liao" w:date="2021-06-01T21:13:00Z">
              <w:rPr>
                <w:color w:val="242021"/>
                <w:sz w:val="22"/>
                <w:szCs w:val="22"/>
              </w:rPr>
            </w:rPrChange>
          </w:rPr>
          <w:delText xml:space="preserve">gradual </w:delText>
        </w:r>
        <w:r w:rsidR="00FE1814" w:rsidRPr="00BE70D2" w:rsidDel="00B8253F">
          <w:rPr>
            <w:color w:val="000000" w:themeColor="text1"/>
            <w:sz w:val="22"/>
            <w:szCs w:val="22"/>
            <w:rPrChange w:id="6974" w:author="Chen Liao" w:date="2021-06-01T21:13:00Z">
              <w:rPr>
                <w:color w:val="242021"/>
                <w:sz w:val="22"/>
                <w:szCs w:val="22"/>
              </w:rPr>
            </w:rPrChange>
          </w:rPr>
          <w:delText>but</w:delText>
        </w:r>
        <w:r w:rsidR="0067695D" w:rsidRPr="00BE70D2" w:rsidDel="00B8253F">
          <w:rPr>
            <w:color w:val="000000" w:themeColor="text1"/>
            <w:sz w:val="22"/>
            <w:szCs w:val="22"/>
            <w:rPrChange w:id="6975" w:author="Chen Liao" w:date="2021-06-01T21:13:00Z">
              <w:rPr>
                <w:color w:val="242021"/>
                <w:sz w:val="22"/>
                <w:szCs w:val="22"/>
              </w:rPr>
            </w:rPrChange>
          </w:rPr>
          <w:delText xml:space="preserve"> </w:delText>
        </w:r>
        <w:r w:rsidR="00CC7116" w:rsidRPr="00BE70D2" w:rsidDel="00B8253F">
          <w:rPr>
            <w:color w:val="000000" w:themeColor="text1"/>
            <w:sz w:val="22"/>
            <w:szCs w:val="22"/>
            <w:rPrChange w:id="6976" w:author="Chen Liao" w:date="2021-06-01T21:13:00Z">
              <w:rPr>
                <w:color w:val="242021"/>
                <w:sz w:val="22"/>
                <w:szCs w:val="22"/>
              </w:rPr>
            </w:rPrChange>
          </w:rPr>
          <w:delText>continued increase</w:delText>
        </w:r>
        <w:r w:rsidR="0067695D" w:rsidRPr="00BE70D2" w:rsidDel="00B8253F">
          <w:rPr>
            <w:color w:val="000000" w:themeColor="text1"/>
            <w:sz w:val="22"/>
            <w:szCs w:val="22"/>
            <w:rPrChange w:id="6977" w:author="Chen Liao" w:date="2021-06-01T21:13:00Z">
              <w:rPr>
                <w:color w:val="242021"/>
                <w:sz w:val="22"/>
                <w:szCs w:val="22"/>
              </w:rPr>
            </w:rPrChange>
          </w:rPr>
          <w:delText xml:space="preserve">, while that of the latter bacteria </w:delText>
        </w:r>
        <w:r w:rsidR="007918C5" w:rsidRPr="00BE70D2" w:rsidDel="00B8253F">
          <w:rPr>
            <w:color w:val="000000" w:themeColor="text1"/>
            <w:sz w:val="22"/>
            <w:szCs w:val="22"/>
            <w:rPrChange w:id="6978" w:author="Chen Liao" w:date="2021-06-01T21:13:00Z">
              <w:rPr>
                <w:color w:val="242021"/>
                <w:sz w:val="22"/>
                <w:szCs w:val="22"/>
              </w:rPr>
            </w:rPrChange>
          </w:rPr>
          <w:delText>showed a</w:delText>
        </w:r>
        <w:r w:rsidR="0067695D" w:rsidRPr="00BE70D2" w:rsidDel="00B8253F">
          <w:rPr>
            <w:color w:val="000000" w:themeColor="text1"/>
            <w:sz w:val="22"/>
            <w:szCs w:val="22"/>
            <w:rPrChange w:id="6979" w:author="Chen Liao" w:date="2021-06-01T21:13:00Z">
              <w:rPr>
                <w:color w:val="242021"/>
                <w:sz w:val="22"/>
                <w:szCs w:val="22"/>
              </w:rPr>
            </w:rPrChange>
          </w:rPr>
          <w:delText xml:space="preserve"> quick rise</w:delText>
        </w:r>
        <w:r w:rsidR="007918C5" w:rsidRPr="00BE70D2" w:rsidDel="00B8253F">
          <w:rPr>
            <w:color w:val="000000" w:themeColor="text1"/>
            <w:sz w:val="22"/>
            <w:szCs w:val="22"/>
            <w:rPrChange w:id="6980" w:author="Chen Liao" w:date="2021-06-01T21:13:00Z">
              <w:rPr>
                <w:color w:val="242021"/>
                <w:sz w:val="22"/>
                <w:szCs w:val="22"/>
              </w:rPr>
            </w:rPrChange>
          </w:rPr>
          <w:delText>-</w:delText>
        </w:r>
        <w:r w:rsidR="0067695D" w:rsidRPr="00BE70D2" w:rsidDel="00B8253F">
          <w:rPr>
            <w:color w:val="000000" w:themeColor="text1"/>
            <w:sz w:val="22"/>
            <w:szCs w:val="22"/>
            <w:rPrChange w:id="6981" w:author="Chen Liao" w:date="2021-06-01T21:13:00Z">
              <w:rPr>
                <w:color w:val="242021"/>
                <w:sz w:val="22"/>
                <w:szCs w:val="22"/>
              </w:rPr>
            </w:rPrChange>
          </w:rPr>
          <w:delText>and</w:delText>
        </w:r>
        <w:r w:rsidR="007918C5" w:rsidRPr="00BE70D2" w:rsidDel="00B8253F">
          <w:rPr>
            <w:color w:val="000000" w:themeColor="text1"/>
            <w:sz w:val="22"/>
            <w:szCs w:val="22"/>
            <w:rPrChange w:id="6982" w:author="Chen Liao" w:date="2021-06-01T21:13:00Z">
              <w:rPr>
                <w:color w:val="242021"/>
                <w:sz w:val="22"/>
                <w:szCs w:val="22"/>
              </w:rPr>
            </w:rPrChange>
          </w:rPr>
          <w:delText>-</w:delText>
        </w:r>
        <w:r w:rsidR="0067695D" w:rsidRPr="00BE70D2" w:rsidDel="00B8253F">
          <w:rPr>
            <w:color w:val="000000" w:themeColor="text1"/>
            <w:sz w:val="22"/>
            <w:szCs w:val="22"/>
            <w:rPrChange w:id="6983" w:author="Chen Liao" w:date="2021-06-01T21:13:00Z">
              <w:rPr>
                <w:color w:val="242021"/>
                <w:sz w:val="22"/>
                <w:szCs w:val="22"/>
              </w:rPr>
            </w:rPrChange>
          </w:rPr>
          <w:delText>drop</w:delText>
        </w:r>
        <w:r w:rsidR="007918C5" w:rsidRPr="00BE70D2" w:rsidDel="00B8253F">
          <w:rPr>
            <w:color w:val="000000" w:themeColor="text1"/>
            <w:sz w:val="22"/>
            <w:szCs w:val="22"/>
            <w:rPrChange w:id="6984" w:author="Chen Liao" w:date="2021-06-01T21:13:00Z">
              <w:rPr>
                <w:color w:val="242021"/>
                <w:sz w:val="22"/>
                <w:szCs w:val="22"/>
              </w:rPr>
            </w:rPrChange>
          </w:rPr>
          <w:delText xml:space="preserve"> pattern</w:delText>
        </w:r>
        <w:r w:rsidR="0067695D" w:rsidRPr="00BE70D2" w:rsidDel="00B8253F">
          <w:rPr>
            <w:color w:val="000000" w:themeColor="text1"/>
            <w:sz w:val="22"/>
            <w:szCs w:val="22"/>
            <w:rPrChange w:id="6985" w:author="Chen Liao" w:date="2021-06-01T21:13:00Z">
              <w:rPr>
                <w:color w:val="242021"/>
                <w:sz w:val="22"/>
                <w:szCs w:val="22"/>
              </w:rPr>
            </w:rPrChange>
          </w:rPr>
          <w:delText>.</w:delText>
        </w:r>
        <w:r w:rsidR="00A764EB" w:rsidRPr="00BE70D2" w:rsidDel="00B8253F">
          <w:rPr>
            <w:color w:val="000000" w:themeColor="text1"/>
            <w:sz w:val="22"/>
            <w:szCs w:val="22"/>
            <w:rPrChange w:id="6986" w:author="Chen Liao" w:date="2021-06-01T21:13:00Z">
              <w:rPr>
                <w:color w:val="242021"/>
                <w:sz w:val="22"/>
                <w:szCs w:val="22"/>
              </w:rPr>
            </w:rPrChange>
          </w:rPr>
          <w:delText xml:space="preserve"> GLV-based inference further suggests that the observed </w:delText>
        </w:r>
        <w:r w:rsidR="00B97578" w:rsidRPr="00BE70D2" w:rsidDel="00B8253F">
          <w:rPr>
            <w:color w:val="000000" w:themeColor="text1"/>
            <w:sz w:val="22"/>
            <w:szCs w:val="22"/>
            <w:rPrChange w:id="6987" w:author="Chen Liao" w:date="2021-06-01T21:13:00Z">
              <w:rPr>
                <w:color w:val="242021"/>
                <w:sz w:val="22"/>
                <w:szCs w:val="22"/>
              </w:rPr>
            </w:rPrChange>
          </w:rPr>
          <w:delText>dynamics</w:delText>
        </w:r>
        <w:r w:rsidR="00A764EB" w:rsidRPr="00BE70D2" w:rsidDel="00B8253F">
          <w:rPr>
            <w:color w:val="000000" w:themeColor="text1"/>
            <w:sz w:val="22"/>
            <w:szCs w:val="22"/>
            <w:rPrChange w:id="6988" w:author="Chen Liao" w:date="2021-06-01T21:13:00Z">
              <w:rPr>
                <w:color w:val="242021"/>
                <w:sz w:val="22"/>
                <w:szCs w:val="22"/>
              </w:rPr>
            </w:rPrChange>
          </w:rPr>
          <w:delText xml:space="preserve"> may be driven by mutual inhibition </w:delText>
        </w:r>
        <w:r w:rsidR="004038C4" w:rsidRPr="00BE70D2" w:rsidDel="00B8253F">
          <w:rPr>
            <w:color w:val="000000" w:themeColor="text1"/>
            <w:sz w:val="22"/>
            <w:szCs w:val="22"/>
            <w:rPrChange w:id="6989" w:author="Chen Liao" w:date="2021-06-01T21:13:00Z">
              <w:rPr>
                <w:color w:val="242021"/>
                <w:sz w:val="22"/>
                <w:szCs w:val="22"/>
              </w:rPr>
            </w:rPrChange>
          </w:rPr>
          <w:delText xml:space="preserve">between the two taxa </w:delText>
        </w:r>
        <w:r w:rsidR="00A764EB" w:rsidRPr="00BE70D2" w:rsidDel="00B8253F">
          <w:rPr>
            <w:color w:val="000000" w:themeColor="text1"/>
            <w:sz w:val="22"/>
            <w:szCs w:val="22"/>
            <w:rPrChange w:id="6990" w:author="Chen Liao" w:date="2021-06-01T21:13:00Z">
              <w:rPr>
                <w:color w:val="242021"/>
                <w:sz w:val="22"/>
                <w:szCs w:val="22"/>
              </w:rPr>
            </w:rPrChange>
          </w:rPr>
          <w:delText>(</w:delText>
        </w:r>
        <w:r w:rsidR="00A764EB" w:rsidRPr="00BE70D2" w:rsidDel="00B8253F">
          <w:rPr>
            <w:color w:val="000000" w:themeColor="text1"/>
            <w:sz w:val="22"/>
            <w:szCs w:val="22"/>
            <w:highlight w:val="yellow"/>
            <w:rPrChange w:id="6991" w:author="Chen Liao" w:date="2021-06-01T21:13:00Z">
              <w:rPr>
                <w:color w:val="242021"/>
                <w:sz w:val="22"/>
                <w:szCs w:val="22"/>
                <w:highlight w:val="yellow"/>
              </w:rPr>
            </w:rPrChange>
          </w:rPr>
          <w:delText>Fig. S</w:delText>
        </w:r>
        <w:r w:rsidR="00450607" w:rsidRPr="00BE70D2" w:rsidDel="00B8253F">
          <w:rPr>
            <w:color w:val="000000" w:themeColor="text1"/>
            <w:sz w:val="22"/>
            <w:szCs w:val="22"/>
            <w:highlight w:val="yellow"/>
            <w:rPrChange w:id="6992" w:author="Chen Liao" w:date="2021-06-01T21:13:00Z">
              <w:rPr>
                <w:color w:val="242021"/>
                <w:sz w:val="22"/>
                <w:szCs w:val="22"/>
                <w:highlight w:val="yellow"/>
              </w:rPr>
            </w:rPrChange>
          </w:rPr>
          <w:delText>8</w:delText>
        </w:r>
        <w:r w:rsidR="00A764EB" w:rsidRPr="00BE70D2" w:rsidDel="00B8253F">
          <w:rPr>
            <w:color w:val="000000" w:themeColor="text1"/>
            <w:sz w:val="22"/>
            <w:szCs w:val="22"/>
            <w:highlight w:val="yellow"/>
            <w:rPrChange w:id="6993" w:author="Chen Liao" w:date="2021-06-01T21:13:00Z">
              <w:rPr>
                <w:color w:val="242021"/>
                <w:sz w:val="22"/>
                <w:szCs w:val="22"/>
                <w:highlight w:val="yellow"/>
              </w:rPr>
            </w:rPrChange>
          </w:rPr>
          <w:delText>C</w:delText>
        </w:r>
        <w:r w:rsidR="00A764EB" w:rsidRPr="00BE70D2" w:rsidDel="00B8253F">
          <w:rPr>
            <w:color w:val="000000" w:themeColor="text1"/>
            <w:sz w:val="22"/>
            <w:szCs w:val="22"/>
            <w:rPrChange w:id="6994" w:author="Chen Liao" w:date="2021-06-01T21:13:00Z">
              <w:rPr>
                <w:color w:val="242021"/>
                <w:sz w:val="22"/>
                <w:szCs w:val="22"/>
              </w:rPr>
            </w:rPrChange>
          </w:rPr>
          <w:delText>).</w:delText>
        </w:r>
      </w:del>
    </w:p>
    <w:p w14:paraId="15B440E6" w14:textId="77777777" w:rsidR="00450607" w:rsidRPr="00BE70D2" w:rsidRDefault="00450607" w:rsidP="00E6373F">
      <w:pPr>
        <w:jc w:val="both"/>
        <w:rPr>
          <w:color w:val="000000" w:themeColor="text1"/>
          <w:sz w:val="22"/>
          <w:szCs w:val="22"/>
          <w:rPrChange w:id="6995" w:author="Chen Liao" w:date="2021-06-01T21:13:00Z">
            <w:rPr>
              <w:color w:val="242021"/>
              <w:sz w:val="22"/>
              <w:szCs w:val="22"/>
            </w:rPr>
          </w:rPrChange>
        </w:rPr>
      </w:pPr>
    </w:p>
    <w:p w14:paraId="5EF6999C" w14:textId="16D677EA" w:rsidR="0036285D" w:rsidRPr="00BE70D2" w:rsidRDefault="003574E6" w:rsidP="00E6373F">
      <w:pPr>
        <w:jc w:val="center"/>
        <w:rPr>
          <w:rFonts w:eastAsia="SimSun"/>
          <w:b/>
          <w:bCs/>
          <w:color w:val="000000" w:themeColor="text1"/>
          <w:sz w:val="22"/>
          <w:szCs w:val="22"/>
          <w:rPrChange w:id="6996" w:author="Chen Liao" w:date="2021-06-01T21:13:00Z">
            <w:rPr>
              <w:rFonts w:eastAsia="SimSun"/>
              <w:b/>
              <w:bCs/>
              <w:color w:val="000000"/>
              <w:sz w:val="22"/>
              <w:szCs w:val="22"/>
            </w:rPr>
          </w:rPrChange>
        </w:rPr>
      </w:pPr>
      <w:ins w:id="6997" w:author="Chen Liao" w:date="2021-05-30T05:26:00Z">
        <w:r w:rsidRPr="00BE70D2">
          <w:rPr>
            <w:rFonts w:eastAsia="SimSun"/>
            <w:b/>
            <w:bCs/>
            <w:noProof/>
            <w:color w:val="000000" w:themeColor="text1"/>
            <w:sz w:val="22"/>
            <w:szCs w:val="22"/>
            <w:rPrChange w:id="6998" w:author="Chen Liao" w:date="2021-06-01T21:13:00Z">
              <w:rPr>
                <w:rFonts w:eastAsia="SimSun"/>
                <w:b/>
                <w:bCs/>
                <w:noProof/>
                <w:color w:val="000000" w:themeColor="text1"/>
                <w:sz w:val="22"/>
                <w:szCs w:val="22"/>
              </w:rPr>
            </w:rPrChange>
          </w:rPr>
          <w:drawing>
            <wp:inline distT="0" distB="0" distL="0" distR="0" wp14:anchorId="3CC30A0D" wp14:editId="516CD424">
              <wp:extent cx="5585988" cy="3348463"/>
              <wp:effectExtent l="0" t="0" r="2540" b="4445"/>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90762" cy="3351325"/>
                      </a:xfrm>
                      <a:prstGeom prst="rect">
                        <a:avLst/>
                      </a:prstGeom>
                    </pic:spPr>
                  </pic:pic>
                </a:graphicData>
              </a:graphic>
            </wp:inline>
          </w:drawing>
        </w:r>
      </w:ins>
      <w:commentRangeStart w:id="6999"/>
      <w:del w:id="7000" w:author="Chen Liao" w:date="2021-05-29T07:22:00Z">
        <w:r w:rsidR="00A67F6F" w:rsidRPr="00BE70D2" w:rsidDel="00820F88">
          <w:rPr>
            <w:rFonts w:eastAsia="SimSun"/>
            <w:b/>
            <w:bCs/>
            <w:noProof/>
            <w:color w:val="000000" w:themeColor="text1"/>
            <w:sz w:val="22"/>
            <w:szCs w:val="22"/>
            <w:rPrChange w:id="7001" w:author="Chen Liao" w:date="2021-06-01T21:13:00Z">
              <w:rPr>
                <w:rFonts w:eastAsia="SimSun"/>
                <w:b/>
                <w:bCs/>
                <w:noProof/>
                <w:color w:val="000000"/>
                <w:sz w:val="22"/>
                <w:szCs w:val="22"/>
              </w:rPr>
            </w:rPrChange>
          </w:rPr>
          <w:drawing>
            <wp:inline distT="0" distB="0" distL="0" distR="0" wp14:anchorId="5DDEA054" wp14:editId="0F99F3F8">
              <wp:extent cx="4045528" cy="5098892"/>
              <wp:effectExtent l="0" t="0" r="6350" b="0"/>
              <wp:docPr id="12" name="Picture 1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video gam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54446" cy="5110132"/>
                      </a:xfrm>
                      <a:prstGeom prst="rect">
                        <a:avLst/>
                      </a:prstGeom>
                    </pic:spPr>
                  </pic:pic>
                </a:graphicData>
              </a:graphic>
            </wp:inline>
          </w:drawing>
        </w:r>
      </w:del>
      <w:commentRangeEnd w:id="6999"/>
      <w:r w:rsidR="00064B4F" w:rsidRPr="00BE70D2">
        <w:rPr>
          <w:rStyle w:val="CommentReference"/>
          <w:color w:val="000000" w:themeColor="text1"/>
          <w:rPrChange w:id="7002" w:author="Chen Liao" w:date="2021-06-01T21:13:00Z">
            <w:rPr>
              <w:rStyle w:val="CommentReference"/>
            </w:rPr>
          </w:rPrChange>
        </w:rPr>
        <w:commentReference w:id="6999"/>
      </w:r>
    </w:p>
    <w:p w14:paraId="70CC02B7" w14:textId="77777777" w:rsidR="00C272F5" w:rsidRPr="00BE70D2" w:rsidRDefault="00C272F5" w:rsidP="00E6373F">
      <w:pPr>
        <w:jc w:val="both"/>
        <w:rPr>
          <w:rFonts w:eastAsia="SimSun"/>
          <w:b/>
          <w:bCs/>
          <w:color w:val="000000" w:themeColor="text1"/>
          <w:rPrChange w:id="7003" w:author="Chen Liao" w:date="2021-06-01T21:13:00Z">
            <w:rPr>
              <w:rFonts w:eastAsia="SimSun"/>
              <w:b/>
              <w:bCs/>
              <w:color w:val="000000"/>
            </w:rPr>
          </w:rPrChange>
        </w:rPr>
      </w:pPr>
    </w:p>
    <w:p w14:paraId="259D2B42" w14:textId="36E6A96D" w:rsidR="0035704D" w:rsidRPr="00BE70D2" w:rsidDel="00A41516" w:rsidRDefault="005D61A4" w:rsidP="00E6373F">
      <w:pPr>
        <w:jc w:val="both"/>
        <w:rPr>
          <w:del w:id="7004" w:author="Chen Liao" w:date="2021-05-30T05:37:00Z"/>
          <w:color w:val="000000" w:themeColor="text1"/>
          <w:sz w:val="20"/>
          <w:szCs w:val="20"/>
          <w:rPrChange w:id="7005" w:author="Chen Liao" w:date="2021-06-01T21:13:00Z">
            <w:rPr>
              <w:del w:id="7006" w:author="Chen Liao" w:date="2021-05-30T05:37:00Z"/>
              <w:rFonts w:eastAsia="SimSun"/>
              <w:b/>
              <w:bCs/>
              <w:color w:val="000000"/>
              <w:sz w:val="20"/>
              <w:szCs w:val="20"/>
            </w:rPr>
          </w:rPrChange>
        </w:rPr>
      </w:pPr>
      <w:r w:rsidRPr="00BE70D2">
        <w:rPr>
          <w:rFonts w:eastAsia="SimSun"/>
          <w:b/>
          <w:bCs/>
          <w:color w:val="000000" w:themeColor="text1"/>
          <w:sz w:val="20"/>
          <w:szCs w:val="20"/>
          <w:rPrChange w:id="7007" w:author="Chen Liao" w:date="2021-06-01T21:13:00Z">
            <w:rPr>
              <w:rFonts w:eastAsia="SimSun"/>
              <w:b/>
              <w:bCs/>
              <w:color w:val="000000"/>
              <w:sz w:val="20"/>
              <w:szCs w:val="20"/>
            </w:rPr>
          </w:rPrChange>
        </w:rPr>
        <w:t xml:space="preserve">Figure </w:t>
      </w:r>
      <w:ins w:id="7008" w:author="Chen Liao" w:date="2021-05-29T09:14:00Z">
        <w:r w:rsidR="00CF0D0D" w:rsidRPr="00BE70D2">
          <w:rPr>
            <w:rFonts w:eastAsia="SimSun"/>
            <w:b/>
            <w:bCs/>
            <w:color w:val="000000" w:themeColor="text1"/>
            <w:sz w:val="20"/>
            <w:szCs w:val="20"/>
            <w:rPrChange w:id="7009" w:author="Chen Liao" w:date="2021-06-01T21:13:00Z">
              <w:rPr>
                <w:rFonts w:eastAsia="SimSun"/>
                <w:b/>
                <w:bCs/>
                <w:color w:val="000000" w:themeColor="text1"/>
                <w:sz w:val="20"/>
                <w:szCs w:val="20"/>
              </w:rPr>
            </w:rPrChange>
          </w:rPr>
          <w:t>4</w:t>
        </w:r>
      </w:ins>
      <w:del w:id="7010" w:author="Chen Liao" w:date="2021-05-29T09:14:00Z">
        <w:r w:rsidRPr="00BE70D2" w:rsidDel="00CF0D0D">
          <w:rPr>
            <w:rFonts w:eastAsia="SimSun"/>
            <w:b/>
            <w:bCs/>
            <w:color w:val="000000" w:themeColor="text1"/>
            <w:sz w:val="20"/>
            <w:szCs w:val="20"/>
            <w:rPrChange w:id="7011" w:author="Chen Liao" w:date="2021-06-01T21:13:00Z">
              <w:rPr>
                <w:rFonts w:eastAsia="SimSun"/>
                <w:b/>
                <w:bCs/>
                <w:color w:val="000000"/>
                <w:sz w:val="20"/>
                <w:szCs w:val="20"/>
              </w:rPr>
            </w:rPrChange>
          </w:rPr>
          <w:delText>3</w:delText>
        </w:r>
      </w:del>
      <w:r w:rsidRPr="00BE70D2">
        <w:rPr>
          <w:rFonts w:eastAsia="SimSun"/>
          <w:b/>
          <w:bCs/>
          <w:color w:val="000000" w:themeColor="text1"/>
          <w:sz w:val="20"/>
          <w:szCs w:val="20"/>
          <w:rPrChange w:id="7012" w:author="Chen Liao" w:date="2021-06-01T21:13:00Z">
            <w:rPr>
              <w:rFonts w:eastAsia="SimSun"/>
              <w:b/>
              <w:bCs/>
              <w:color w:val="000000"/>
              <w:sz w:val="20"/>
              <w:szCs w:val="20"/>
            </w:rPr>
          </w:rPrChange>
        </w:rPr>
        <w:t xml:space="preserve">. </w:t>
      </w:r>
      <w:del w:id="7013" w:author="Chen Liao" w:date="2021-05-30T04:30:00Z">
        <w:r w:rsidR="008D5667" w:rsidRPr="00BE70D2" w:rsidDel="005A719B">
          <w:rPr>
            <w:rFonts w:eastAsia="SimSun"/>
            <w:b/>
            <w:bCs/>
            <w:color w:val="000000" w:themeColor="text1"/>
            <w:sz w:val="20"/>
            <w:szCs w:val="20"/>
            <w:rPrChange w:id="7014" w:author="Chen Liao" w:date="2021-06-01T21:13:00Z">
              <w:rPr>
                <w:rFonts w:eastAsia="SimSun"/>
                <w:b/>
                <w:bCs/>
                <w:color w:val="000000"/>
                <w:sz w:val="20"/>
                <w:szCs w:val="20"/>
              </w:rPr>
            </w:rPrChange>
          </w:rPr>
          <w:delText xml:space="preserve">The inference of </w:delText>
        </w:r>
      </w:del>
      <w:ins w:id="7015" w:author="Chen Liao" w:date="2021-05-30T04:30:00Z">
        <w:r w:rsidR="005A719B" w:rsidRPr="00BE70D2">
          <w:rPr>
            <w:rFonts w:eastAsia="SimSun"/>
            <w:b/>
            <w:bCs/>
            <w:color w:val="000000" w:themeColor="text1"/>
            <w:sz w:val="20"/>
            <w:szCs w:val="20"/>
            <w:rPrChange w:id="7016" w:author="Chen Liao" w:date="2021-06-01T21:13:00Z">
              <w:rPr>
                <w:rFonts w:eastAsia="SimSun"/>
                <w:b/>
                <w:bCs/>
                <w:color w:val="000000" w:themeColor="text1"/>
                <w:sz w:val="20"/>
                <w:szCs w:val="20"/>
              </w:rPr>
            </w:rPrChange>
          </w:rPr>
          <w:t>I</w:t>
        </w:r>
      </w:ins>
      <w:del w:id="7017" w:author="Chen Liao" w:date="2021-05-30T04:30:00Z">
        <w:r w:rsidR="008D5667" w:rsidRPr="00BE70D2" w:rsidDel="005A719B">
          <w:rPr>
            <w:rFonts w:eastAsia="SimSun"/>
            <w:b/>
            <w:bCs/>
            <w:color w:val="000000" w:themeColor="text1"/>
            <w:sz w:val="20"/>
            <w:szCs w:val="20"/>
            <w:rPrChange w:id="7018" w:author="Chen Liao" w:date="2021-06-01T21:13:00Z">
              <w:rPr>
                <w:rFonts w:eastAsia="SimSun"/>
                <w:b/>
                <w:bCs/>
                <w:color w:val="000000"/>
                <w:sz w:val="20"/>
                <w:szCs w:val="20"/>
              </w:rPr>
            </w:rPrChange>
          </w:rPr>
          <w:delText>i</w:delText>
        </w:r>
      </w:del>
      <w:r w:rsidR="00593F41" w:rsidRPr="00BE70D2">
        <w:rPr>
          <w:rFonts w:eastAsia="SimSun"/>
          <w:b/>
          <w:bCs/>
          <w:color w:val="000000" w:themeColor="text1"/>
          <w:sz w:val="20"/>
          <w:szCs w:val="20"/>
          <w:rPrChange w:id="7019" w:author="Chen Liao" w:date="2021-06-01T21:13:00Z">
            <w:rPr>
              <w:rFonts w:eastAsia="SimSun"/>
              <w:b/>
              <w:bCs/>
              <w:color w:val="000000"/>
              <w:sz w:val="20"/>
              <w:szCs w:val="20"/>
            </w:rPr>
          </w:rPrChange>
        </w:rPr>
        <w:t>nulin</w:t>
      </w:r>
      <w:r w:rsidRPr="00BE70D2">
        <w:rPr>
          <w:rFonts w:eastAsia="SimSun"/>
          <w:b/>
          <w:bCs/>
          <w:color w:val="000000" w:themeColor="text1"/>
          <w:sz w:val="20"/>
          <w:szCs w:val="20"/>
          <w:rPrChange w:id="7020" w:author="Chen Liao" w:date="2021-06-01T21:13:00Z">
            <w:rPr>
              <w:rFonts w:eastAsia="SimSun"/>
              <w:b/>
              <w:bCs/>
              <w:color w:val="000000"/>
              <w:sz w:val="20"/>
              <w:szCs w:val="20"/>
            </w:rPr>
          </w:rPrChange>
        </w:rPr>
        <w:t xml:space="preserve"> </w:t>
      </w:r>
      <w:bookmarkStart w:id="7021" w:name="OLE_LINK24"/>
      <w:bookmarkStart w:id="7022" w:name="OLE_LINK25"/>
      <w:ins w:id="7023" w:author="Chen Liao" w:date="2021-05-30T04:30:00Z">
        <w:r w:rsidR="005A719B" w:rsidRPr="00BE70D2">
          <w:rPr>
            <w:rFonts w:eastAsia="SimSun"/>
            <w:b/>
            <w:bCs/>
            <w:color w:val="000000" w:themeColor="text1"/>
            <w:sz w:val="20"/>
            <w:szCs w:val="20"/>
            <w:rPrChange w:id="7024" w:author="Chen Liao" w:date="2021-06-01T21:13:00Z">
              <w:rPr>
                <w:rFonts w:eastAsia="SimSun"/>
                <w:b/>
                <w:bCs/>
                <w:color w:val="000000" w:themeColor="text1"/>
                <w:sz w:val="20"/>
                <w:szCs w:val="20"/>
              </w:rPr>
            </w:rPrChange>
          </w:rPr>
          <w:t>responders</w:t>
        </w:r>
      </w:ins>
      <w:del w:id="7025" w:author="Chen Liao" w:date="2021-05-30T04:28:00Z">
        <w:r w:rsidRPr="00BE70D2" w:rsidDel="005A719B">
          <w:rPr>
            <w:rFonts w:eastAsia="SimSun"/>
            <w:b/>
            <w:bCs/>
            <w:color w:val="000000" w:themeColor="text1"/>
            <w:sz w:val="20"/>
            <w:szCs w:val="20"/>
            <w:rPrChange w:id="7026" w:author="Chen Liao" w:date="2021-06-01T21:13:00Z">
              <w:rPr>
                <w:rFonts w:eastAsia="SimSun"/>
                <w:b/>
                <w:bCs/>
                <w:color w:val="000000"/>
                <w:sz w:val="20"/>
                <w:szCs w:val="20"/>
              </w:rPr>
            </w:rPrChange>
          </w:rPr>
          <w:delText>responders</w:delText>
        </w:r>
        <w:bookmarkStart w:id="7027" w:name="OLE_LINK30"/>
        <w:bookmarkStart w:id="7028" w:name="OLE_LINK31"/>
        <w:bookmarkEnd w:id="7021"/>
        <w:bookmarkEnd w:id="7022"/>
        <w:r w:rsidR="00593F41" w:rsidRPr="00BE70D2" w:rsidDel="005A719B">
          <w:rPr>
            <w:rFonts w:eastAsia="SimSun"/>
            <w:b/>
            <w:bCs/>
            <w:color w:val="000000" w:themeColor="text1"/>
            <w:sz w:val="20"/>
            <w:szCs w:val="20"/>
            <w:rPrChange w:id="7029" w:author="Chen Liao" w:date="2021-06-01T21:13:00Z">
              <w:rPr>
                <w:rFonts w:eastAsia="SimSun"/>
                <w:b/>
                <w:bCs/>
                <w:color w:val="000000"/>
                <w:sz w:val="20"/>
                <w:szCs w:val="20"/>
              </w:rPr>
            </w:rPrChange>
          </w:rPr>
          <w:delText xml:space="preserve"> </w:delText>
        </w:r>
      </w:del>
      <w:ins w:id="7030" w:author="Chen Liao" w:date="2021-05-30T04:30:00Z">
        <w:r w:rsidR="005A719B" w:rsidRPr="00BE70D2">
          <w:rPr>
            <w:rFonts w:eastAsia="SimSun"/>
            <w:b/>
            <w:bCs/>
            <w:color w:val="000000" w:themeColor="text1"/>
            <w:sz w:val="20"/>
            <w:szCs w:val="20"/>
            <w:rPrChange w:id="7031" w:author="Chen Liao" w:date="2021-06-01T21:13:00Z">
              <w:rPr>
                <w:rFonts w:eastAsia="SimSun"/>
                <w:b/>
                <w:bCs/>
                <w:color w:val="000000" w:themeColor="text1"/>
                <w:sz w:val="20"/>
                <w:szCs w:val="20"/>
              </w:rPr>
            </w:rPrChange>
          </w:rPr>
          <w:t xml:space="preserve"> shape gut microbiota </w:t>
        </w:r>
      </w:ins>
      <w:ins w:id="7032" w:author="Chen Liao" w:date="2021-05-30T05:34:00Z">
        <w:r w:rsidR="00CD5880" w:rsidRPr="00BE70D2">
          <w:rPr>
            <w:rFonts w:eastAsia="SimSun"/>
            <w:b/>
            <w:bCs/>
            <w:color w:val="000000" w:themeColor="text1"/>
            <w:sz w:val="20"/>
            <w:szCs w:val="20"/>
            <w:rPrChange w:id="7033" w:author="Chen Liao" w:date="2021-06-01T21:13:00Z">
              <w:rPr>
                <w:rFonts w:eastAsia="SimSun"/>
                <w:b/>
                <w:bCs/>
                <w:color w:val="000000" w:themeColor="text1"/>
                <w:sz w:val="20"/>
                <w:szCs w:val="20"/>
              </w:rPr>
            </w:rPrChange>
          </w:rPr>
          <w:t>dynamics in</w:t>
        </w:r>
      </w:ins>
      <w:ins w:id="7034" w:author="Chen Liao" w:date="2021-05-30T04:31:00Z">
        <w:r w:rsidR="005A719B" w:rsidRPr="00BE70D2">
          <w:rPr>
            <w:rFonts w:eastAsia="SimSun"/>
            <w:b/>
            <w:bCs/>
            <w:color w:val="000000" w:themeColor="text1"/>
            <w:sz w:val="20"/>
            <w:szCs w:val="20"/>
            <w:rPrChange w:id="7035" w:author="Chen Liao" w:date="2021-06-01T21:13:00Z">
              <w:rPr>
                <w:rFonts w:eastAsia="SimSun"/>
                <w:b/>
                <w:bCs/>
                <w:color w:val="000000" w:themeColor="text1"/>
                <w:sz w:val="20"/>
                <w:szCs w:val="20"/>
              </w:rPr>
            </w:rPrChange>
          </w:rPr>
          <w:t xml:space="preserve"> a baseline-</w:t>
        </w:r>
        <w:proofErr w:type="spellStart"/>
        <w:r w:rsidR="005A719B" w:rsidRPr="00BE70D2">
          <w:rPr>
            <w:rFonts w:eastAsia="SimSun"/>
            <w:b/>
            <w:bCs/>
            <w:color w:val="000000" w:themeColor="text1"/>
            <w:sz w:val="20"/>
            <w:szCs w:val="20"/>
            <w:rPrChange w:id="7036" w:author="Chen Liao" w:date="2021-06-01T21:13:00Z">
              <w:rPr>
                <w:rFonts w:eastAsia="SimSun"/>
                <w:b/>
                <w:bCs/>
                <w:color w:val="000000" w:themeColor="text1"/>
                <w:sz w:val="20"/>
                <w:szCs w:val="20"/>
              </w:rPr>
            </w:rPrChange>
          </w:rPr>
          <w:t>depednent</w:t>
        </w:r>
        <w:proofErr w:type="spellEnd"/>
        <w:r w:rsidR="005A719B" w:rsidRPr="00BE70D2">
          <w:rPr>
            <w:rFonts w:eastAsia="SimSun"/>
            <w:b/>
            <w:bCs/>
            <w:color w:val="000000" w:themeColor="text1"/>
            <w:sz w:val="20"/>
            <w:szCs w:val="20"/>
            <w:rPrChange w:id="7037" w:author="Chen Liao" w:date="2021-06-01T21:13:00Z">
              <w:rPr>
                <w:rFonts w:eastAsia="SimSun"/>
                <w:b/>
                <w:bCs/>
                <w:color w:val="000000" w:themeColor="text1"/>
                <w:sz w:val="20"/>
                <w:szCs w:val="20"/>
              </w:rPr>
            </w:rPrChange>
          </w:rPr>
          <w:t xml:space="preserve"> manner.</w:t>
        </w:r>
      </w:ins>
      <w:ins w:id="7038" w:author="Chen Liao" w:date="2021-05-30T04:28:00Z">
        <w:r w:rsidR="005A719B" w:rsidRPr="00BE70D2">
          <w:rPr>
            <w:rFonts w:eastAsia="SimSun"/>
            <w:b/>
            <w:bCs/>
            <w:color w:val="000000" w:themeColor="text1"/>
            <w:sz w:val="20"/>
            <w:szCs w:val="20"/>
            <w:rPrChange w:id="7039" w:author="Chen Liao" w:date="2021-06-01T21:13:00Z">
              <w:rPr>
                <w:rFonts w:eastAsia="SimSun"/>
                <w:b/>
                <w:bCs/>
                <w:color w:val="000000"/>
                <w:sz w:val="20"/>
                <w:szCs w:val="20"/>
              </w:rPr>
            </w:rPrChange>
          </w:rPr>
          <w:t xml:space="preserve"> </w:t>
        </w:r>
      </w:ins>
      <w:del w:id="7040" w:author="Chen Liao" w:date="2021-05-30T04:31:00Z">
        <w:r w:rsidR="00593F41" w:rsidRPr="00BE70D2" w:rsidDel="00262678">
          <w:rPr>
            <w:rFonts w:eastAsia="SimSun"/>
            <w:b/>
            <w:bCs/>
            <w:color w:val="000000" w:themeColor="text1"/>
            <w:sz w:val="20"/>
            <w:szCs w:val="20"/>
            <w:rPrChange w:id="7041" w:author="Chen Liao" w:date="2021-06-01T21:13:00Z">
              <w:rPr>
                <w:rFonts w:eastAsia="SimSun"/>
                <w:b/>
                <w:bCs/>
                <w:color w:val="000000"/>
                <w:sz w:val="20"/>
                <w:szCs w:val="20"/>
              </w:rPr>
            </w:rPrChange>
          </w:rPr>
          <w:delText>and ecological interactions</w:delText>
        </w:r>
        <w:r w:rsidR="001A60FF" w:rsidRPr="00BE70D2" w:rsidDel="00262678">
          <w:rPr>
            <w:rFonts w:eastAsia="SimSun"/>
            <w:b/>
            <w:bCs/>
            <w:color w:val="000000" w:themeColor="text1"/>
            <w:sz w:val="20"/>
            <w:szCs w:val="20"/>
            <w:rPrChange w:id="7042" w:author="Chen Liao" w:date="2021-06-01T21:13:00Z">
              <w:rPr>
                <w:rFonts w:eastAsia="SimSun"/>
                <w:b/>
                <w:bCs/>
                <w:color w:val="000000"/>
                <w:sz w:val="20"/>
                <w:szCs w:val="20"/>
              </w:rPr>
            </w:rPrChange>
          </w:rPr>
          <w:delText xml:space="preserve"> by generalized </w:delText>
        </w:r>
        <w:commentRangeStart w:id="7043"/>
        <w:r w:rsidR="001A60FF" w:rsidRPr="00BE70D2" w:rsidDel="00262678">
          <w:rPr>
            <w:rFonts w:eastAsia="SimSun"/>
            <w:b/>
            <w:bCs/>
            <w:color w:val="000000" w:themeColor="text1"/>
            <w:sz w:val="20"/>
            <w:szCs w:val="20"/>
            <w:rPrChange w:id="7044" w:author="Chen Liao" w:date="2021-06-01T21:13:00Z">
              <w:rPr>
                <w:rFonts w:eastAsia="SimSun"/>
                <w:b/>
                <w:bCs/>
                <w:color w:val="000000"/>
                <w:sz w:val="20"/>
                <w:szCs w:val="20"/>
              </w:rPr>
            </w:rPrChange>
          </w:rPr>
          <w:delText>Lokta-Volterra model</w:delText>
        </w:r>
        <w:commentRangeEnd w:id="7043"/>
        <w:r w:rsidR="001D252A" w:rsidRPr="00BE70D2" w:rsidDel="00262678">
          <w:rPr>
            <w:rStyle w:val="CommentReference"/>
            <w:color w:val="000000" w:themeColor="text1"/>
            <w:sz w:val="20"/>
            <w:szCs w:val="20"/>
            <w:rPrChange w:id="7045" w:author="Chen Liao" w:date="2021-06-01T21:13:00Z">
              <w:rPr>
                <w:rStyle w:val="CommentReference"/>
              </w:rPr>
            </w:rPrChange>
          </w:rPr>
          <w:commentReference w:id="7043"/>
        </w:r>
        <w:r w:rsidR="00731E66" w:rsidRPr="00BE70D2" w:rsidDel="00262678">
          <w:rPr>
            <w:rFonts w:eastAsia="SimSun"/>
            <w:b/>
            <w:bCs/>
            <w:color w:val="000000" w:themeColor="text1"/>
            <w:sz w:val="20"/>
            <w:szCs w:val="20"/>
            <w:rPrChange w:id="7046" w:author="Chen Liao" w:date="2021-06-01T21:13:00Z">
              <w:rPr>
                <w:rFonts w:eastAsia="SimSun"/>
                <w:b/>
                <w:bCs/>
                <w:color w:val="000000"/>
                <w:sz w:val="20"/>
                <w:szCs w:val="20"/>
              </w:rPr>
            </w:rPrChange>
          </w:rPr>
          <w:delText xml:space="preserve">. </w:delText>
        </w:r>
      </w:del>
      <w:bookmarkEnd w:id="7027"/>
      <w:bookmarkEnd w:id="7028"/>
      <w:r w:rsidR="00C414E2" w:rsidRPr="00BE70D2">
        <w:rPr>
          <w:rFonts w:eastAsia="SimSun"/>
          <w:b/>
          <w:bCs/>
          <w:color w:val="000000" w:themeColor="text1"/>
          <w:sz w:val="20"/>
          <w:szCs w:val="20"/>
          <w:rPrChange w:id="7047" w:author="Chen Liao" w:date="2021-06-01T21:13:00Z">
            <w:rPr>
              <w:rFonts w:eastAsia="SimSun"/>
              <w:b/>
              <w:bCs/>
              <w:color w:val="000000"/>
              <w:sz w:val="20"/>
              <w:szCs w:val="20"/>
            </w:rPr>
          </w:rPrChange>
        </w:rPr>
        <w:t>A</w:t>
      </w:r>
      <w:r w:rsidR="00731E66" w:rsidRPr="00BE70D2">
        <w:rPr>
          <w:rFonts w:eastAsia="SimSun"/>
          <w:b/>
          <w:bCs/>
          <w:color w:val="000000" w:themeColor="text1"/>
          <w:sz w:val="20"/>
          <w:szCs w:val="20"/>
          <w:rPrChange w:id="7048" w:author="Chen Liao" w:date="2021-06-01T21:13:00Z">
            <w:rPr>
              <w:rFonts w:eastAsia="SimSun"/>
              <w:b/>
              <w:bCs/>
              <w:color w:val="000000"/>
              <w:sz w:val="20"/>
              <w:szCs w:val="20"/>
            </w:rPr>
          </w:rPrChange>
        </w:rPr>
        <w:t>.</w:t>
      </w:r>
      <w:ins w:id="7049" w:author="Chen Liao" w:date="2021-05-30T04:32:00Z">
        <w:r w:rsidR="004909AF" w:rsidRPr="00BE70D2">
          <w:rPr>
            <w:rFonts w:eastAsia="SimSun"/>
            <w:b/>
            <w:bCs/>
            <w:color w:val="000000" w:themeColor="text1"/>
            <w:sz w:val="20"/>
            <w:szCs w:val="20"/>
            <w:rPrChange w:id="7050" w:author="Chen Liao" w:date="2021-06-01T21:13:00Z">
              <w:rPr>
                <w:rFonts w:eastAsia="SimSun"/>
                <w:b/>
                <w:bCs/>
                <w:color w:val="000000" w:themeColor="text1"/>
                <w:sz w:val="20"/>
                <w:szCs w:val="20"/>
              </w:rPr>
            </w:rPrChange>
          </w:rPr>
          <w:t xml:space="preserve"> </w:t>
        </w:r>
      </w:ins>
      <w:del w:id="7051" w:author="Chen Liao" w:date="2021-05-30T04:32:00Z">
        <w:r w:rsidR="00731E66" w:rsidRPr="00BE70D2" w:rsidDel="004909AF">
          <w:rPr>
            <w:rFonts w:eastAsia="SimSun"/>
            <w:b/>
            <w:bCs/>
            <w:color w:val="000000" w:themeColor="text1"/>
            <w:sz w:val="20"/>
            <w:szCs w:val="20"/>
            <w:rPrChange w:id="7052" w:author="Chen Liao" w:date="2021-06-01T21:13:00Z">
              <w:rPr>
                <w:rFonts w:eastAsia="SimSun"/>
                <w:b/>
                <w:bCs/>
                <w:color w:val="000000"/>
                <w:sz w:val="20"/>
                <w:szCs w:val="20"/>
              </w:rPr>
            </w:rPrChange>
          </w:rPr>
          <w:delText xml:space="preserve"> </w:delText>
        </w:r>
        <w:r w:rsidR="00546C70" w:rsidRPr="00BE70D2" w:rsidDel="004909AF">
          <w:rPr>
            <w:rFonts w:eastAsia="SimSun"/>
            <w:color w:val="000000" w:themeColor="text1"/>
            <w:sz w:val="20"/>
            <w:szCs w:val="20"/>
            <w:rPrChange w:id="7053" w:author="Chen Liao" w:date="2021-06-01T21:13:00Z">
              <w:rPr>
                <w:rFonts w:eastAsia="SimSun"/>
                <w:color w:val="000000"/>
                <w:sz w:val="20"/>
                <w:szCs w:val="20"/>
              </w:rPr>
            </w:rPrChange>
          </w:rPr>
          <w:delText>I</w:delText>
        </w:r>
        <w:r w:rsidR="00731E66" w:rsidRPr="00BE70D2" w:rsidDel="004909AF">
          <w:rPr>
            <w:rFonts w:eastAsia="SimSun"/>
            <w:color w:val="000000" w:themeColor="text1"/>
            <w:sz w:val="20"/>
            <w:szCs w:val="20"/>
            <w:rPrChange w:id="7054" w:author="Chen Liao" w:date="2021-06-01T21:13:00Z">
              <w:rPr>
                <w:rFonts w:eastAsia="SimSun"/>
                <w:color w:val="000000"/>
                <w:sz w:val="20"/>
                <w:szCs w:val="20"/>
              </w:rPr>
            </w:rPrChange>
          </w:rPr>
          <w:delText>ncreased</w:delText>
        </w:r>
        <w:r w:rsidRPr="00BE70D2" w:rsidDel="004909AF">
          <w:rPr>
            <w:rFonts w:eastAsia="SimSun"/>
            <w:color w:val="000000" w:themeColor="text1"/>
            <w:sz w:val="20"/>
            <w:szCs w:val="20"/>
            <w:rPrChange w:id="7055" w:author="Chen Liao" w:date="2021-06-01T21:13:00Z">
              <w:rPr>
                <w:rFonts w:eastAsia="SimSun"/>
                <w:color w:val="000000"/>
                <w:sz w:val="20"/>
                <w:szCs w:val="20"/>
              </w:rPr>
            </w:rPrChange>
          </w:rPr>
          <w:delText xml:space="preserve"> </w:delText>
        </w:r>
        <w:r w:rsidR="008D5667" w:rsidRPr="00BE70D2" w:rsidDel="004909AF">
          <w:rPr>
            <w:rFonts w:eastAsia="SimSun"/>
            <w:color w:val="000000" w:themeColor="text1"/>
            <w:sz w:val="20"/>
            <w:szCs w:val="20"/>
            <w:rPrChange w:id="7056" w:author="Chen Liao" w:date="2021-06-01T21:13:00Z">
              <w:rPr>
                <w:rFonts w:eastAsia="SimSun"/>
                <w:color w:val="000000"/>
                <w:sz w:val="20"/>
                <w:szCs w:val="20"/>
              </w:rPr>
            </w:rPrChange>
          </w:rPr>
          <w:delText xml:space="preserve">abundance </w:delText>
        </w:r>
        <w:r w:rsidRPr="00BE70D2" w:rsidDel="004909AF">
          <w:rPr>
            <w:rFonts w:eastAsia="SimSun"/>
            <w:color w:val="000000" w:themeColor="text1"/>
            <w:sz w:val="20"/>
            <w:szCs w:val="20"/>
            <w:rPrChange w:id="7057" w:author="Chen Liao" w:date="2021-06-01T21:13:00Z">
              <w:rPr>
                <w:rFonts w:eastAsia="SimSun"/>
                <w:color w:val="000000"/>
                <w:sz w:val="20"/>
                <w:szCs w:val="20"/>
              </w:rPr>
            </w:rPrChange>
          </w:rPr>
          <w:delText>of inulinase</w:delText>
        </w:r>
        <w:r w:rsidR="008D5667" w:rsidRPr="00BE70D2" w:rsidDel="004909AF">
          <w:rPr>
            <w:rFonts w:eastAsia="SimSun"/>
            <w:color w:val="000000" w:themeColor="text1"/>
            <w:sz w:val="20"/>
            <w:szCs w:val="20"/>
            <w:rPrChange w:id="7058" w:author="Chen Liao" w:date="2021-06-01T21:13:00Z">
              <w:rPr>
                <w:rFonts w:eastAsia="SimSun"/>
                <w:color w:val="000000"/>
                <w:sz w:val="20"/>
                <w:szCs w:val="20"/>
              </w:rPr>
            </w:rPrChange>
          </w:rPr>
          <w:delText xml:space="preserve"> in gut metagenome</w:delText>
        </w:r>
        <w:r w:rsidR="00546C70" w:rsidRPr="00BE70D2" w:rsidDel="004909AF">
          <w:rPr>
            <w:rFonts w:eastAsia="SimSun"/>
            <w:color w:val="000000" w:themeColor="text1"/>
            <w:sz w:val="20"/>
            <w:szCs w:val="20"/>
            <w:rPrChange w:id="7059" w:author="Chen Liao" w:date="2021-06-01T21:13:00Z">
              <w:rPr>
                <w:rFonts w:eastAsia="SimSun"/>
                <w:color w:val="000000"/>
                <w:sz w:val="20"/>
                <w:szCs w:val="20"/>
              </w:rPr>
            </w:rPrChange>
          </w:rPr>
          <w:delText xml:space="preserve"> following </w:delText>
        </w:r>
        <w:r w:rsidR="008D5667" w:rsidRPr="00BE70D2" w:rsidDel="004909AF">
          <w:rPr>
            <w:rFonts w:eastAsia="SimSun"/>
            <w:color w:val="000000" w:themeColor="text1"/>
            <w:sz w:val="20"/>
            <w:szCs w:val="20"/>
            <w:rPrChange w:id="7060" w:author="Chen Liao" w:date="2021-06-01T21:13:00Z">
              <w:rPr>
                <w:rFonts w:eastAsia="SimSun"/>
                <w:color w:val="000000"/>
                <w:sz w:val="20"/>
                <w:szCs w:val="20"/>
              </w:rPr>
            </w:rPrChange>
          </w:rPr>
          <w:delText xml:space="preserve">the </w:delText>
        </w:r>
        <w:r w:rsidR="00546C70" w:rsidRPr="00BE70D2" w:rsidDel="004909AF">
          <w:rPr>
            <w:rFonts w:eastAsia="SimSun"/>
            <w:color w:val="000000" w:themeColor="text1"/>
            <w:sz w:val="20"/>
            <w:szCs w:val="20"/>
            <w:rPrChange w:id="7061" w:author="Chen Liao" w:date="2021-06-01T21:13:00Z">
              <w:rPr>
                <w:rFonts w:eastAsia="SimSun"/>
                <w:color w:val="000000"/>
                <w:sz w:val="20"/>
                <w:szCs w:val="20"/>
              </w:rPr>
            </w:rPrChange>
          </w:rPr>
          <w:delText xml:space="preserve">inulin </w:delText>
        </w:r>
        <w:r w:rsidR="008D5667" w:rsidRPr="00BE70D2" w:rsidDel="004909AF">
          <w:rPr>
            <w:rFonts w:eastAsia="SimSun"/>
            <w:color w:val="000000" w:themeColor="text1"/>
            <w:sz w:val="20"/>
            <w:szCs w:val="20"/>
            <w:rPrChange w:id="7062" w:author="Chen Liao" w:date="2021-06-01T21:13:00Z">
              <w:rPr>
                <w:rFonts w:eastAsia="SimSun"/>
                <w:color w:val="000000"/>
                <w:sz w:val="20"/>
                <w:szCs w:val="20"/>
              </w:rPr>
            </w:rPrChange>
          </w:rPr>
          <w:delText>intervention</w:delText>
        </w:r>
        <w:r w:rsidRPr="00BE70D2" w:rsidDel="004909AF">
          <w:rPr>
            <w:rFonts w:eastAsia="SimSun"/>
            <w:color w:val="000000" w:themeColor="text1"/>
            <w:sz w:val="20"/>
            <w:szCs w:val="20"/>
            <w:rPrChange w:id="7063" w:author="Chen Liao" w:date="2021-06-01T21:13:00Z">
              <w:rPr>
                <w:rFonts w:eastAsia="SimSun"/>
                <w:color w:val="000000"/>
                <w:sz w:val="20"/>
                <w:szCs w:val="20"/>
              </w:rPr>
            </w:rPrChange>
          </w:rPr>
          <w:delText>. Each dotted line represents an individual mouse.</w:delText>
        </w:r>
        <w:r w:rsidR="00BF749D" w:rsidRPr="00BE70D2" w:rsidDel="004909AF">
          <w:rPr>
            <w:rFonts w:eastAsia="SimSun"/>
            <w:color w:val="000000" w:themeColor="text1"/>
            <w:sz w:val="20"/>
            <w:szCs w:val="20"/>
            <w:rPrChange w:id="7064" w:author="Chen Liao" w:date="2021-06-01T21:13:00Z">
              <w:rPr>
                <w:rFonts w:eastAsia="SimSun"/>
                <w:color w:val="000000"/>
                <w:sz w:val="20"/>
                <w:szCs w:val="20"/>
              </w:rPr>
            </w:rPrChange>
          </w:rPr>
          <w:delText xml:space="preserve"> Wilcoxon matched-pair signed-rank tests (two-tailed) followed by FDR corrections</w:delText>
        </w:r>
        <w:r w:rsidR="009D6C68" w:rsidRPr="00BE70D2" w:rsidDel="004909AF">
          <w:rPr>
            <w:rFonts w:eastAsia="SimSun"/>
            <w:color w:val="000000" w:themeColor="text1"/>
            <w:sz w:val="20"/>
            <w:szCs w:val="20"/>
            <w:rPrChange w:id="7065" w:author="Chen Liao" w:date="2021-06-01T21:13:00Z">
              <w:rPr>
                <w:rFonts w:eastAsia="SimSun"/>
                <w:color w:val="000000"/>
                <w:sz w:val="20"/>
                <w:szCs w:val="20"/>
              </w:rPr>
            </w:rPrChange>
          </w:rPr>
          <w:delText>,</w:delText>
        </w:r>
        <w:r w:rsidRPr="00BE70D2" w:rsidDel="004909AF">
          <w:rPr>
            <w:rFonts w:eastAsia="SimSun"/>
            <w:color w:val="000000" w:themeColor="text1"/>
            <w:sz w:val="20"/>
            <w:szCs w:val="20"/>
            <w:rPrChange w:id="7066" w:author="Chen Liao" w:date="2021-06-01T21:13:00Z">
              <w:rPr>
                <w:rFonts w:eastAsia="SimSun"/>
                <w:color w:val="000000"/>
                <w:sz w:val="20"/>
                <w:szCs w:val="20"/>
              </w:rPr>
            </w:rPrChange>
          </w:rPr>
          <w:delText xml:space="preserve"> *</w:delText>
        </w:r>
        <w:r w:rsidR="00BF749D" w:rsidRPr="00BE70D2" w:rsidDel="004909AF">
          <w:rPr>
            <w:rFonts w:eastAsia="SimSun"/>
            <w:color w:val="000000" w:themeColor="text1"/>
            <w:sz w:val="20"/>
            <w:szCs w:val="20"/>
            <w:rPrChange w:id="7067" w:author="Chen Liao" w:date="2021-06-01T21:13:00Z">
              <w:rPr>
                <w:rFonts w:eastAsia="SimSun"/>
                <w:color w:val="000000"/>
                <w:sz w:val="20"/>
                <w:szCs w:val="20"/>
              </w:rPr>
            </w:rPrChange>
          </w:rPr>
          <w:delText xml:space="preserve"> </w:delText>
        </w:r>
        <w:r w:rsidR="00546C70" w:rsidRPr="00BE70D2" w:rsidDel="004909AF">
          <w:rPr>
            <w:rFonts w:eastAsia="SimSun"/>
            <w:i/>
            <w:iCs/>
            <w:color w:val="000000" w:themeColor="text1"/>
            <w:sz w:val="20"/>
            <w:szCs w:val="20"/>
            <w:rPrChange w:id="7068" w:author="Chen Liao" w:date="2021-06-01T21:13:00Z">
              <w:rPr>
                <w:rFonts w:eastAsia="SimSun"/>
                <w:i/>
                <w:iCs/>
                <w:color w:val="000000"/>
                <w:sz w:val="20"/>
                <w:szCs w:val="20"/>
              </w:rPr>
            </w:rPrChange>
          </w:rPr>
          <w:delText>P</w:delText>
        </w:r>
        <w:r w:rsidR="00546C70" w:rsidRPr="00BE70D2" w:rsidDel="004909AF">
          <w:rPr>
            <w:rFonts w:eastAsia="SimSun"/>
            <w:color w:val="000000" w:themeColor="text1"/>
            <w:sz w:val="20"/>
            <w:szCs w:val="20"/>
            <w:rPrChange w:id="7069" w:author="Chen Liao" w:date="2021-06-01T21:13:00Z">
              <w:rPr>
                <w:rFonts w:eastAsia="SimSun"/>
                <w:color w:val="000000"/>
                <w:sz w:val="20"/>
                <w:szCs w:val="20"/>
              </w:rPr>
            </w:rPrChange>
          </w:rPr>
          <w:delText xml:space="preserve"> </w:delText>
        </w:r>
        <w:r w:rsidR="00546C70" w:rsidRPr="00BE70D2" w:rsidDel="004909AF">
          <w:rPr>
            <w:color w:val="000000" w:themeColor="text1"/>
            <w:sz w:val="20"/>
            <w:szCs w:val="20"/>
            <w:rPrChange w:id="7070" w:author="Chen Liao" w:date="2021-06-01T21:13:00Z">
              <w:rPr>
                <w:sz w:val="20"/>
                <w:szCs w:val="20"/>
              </w:rPr>
            </w:rPrChange>
          </w:rPr>
          <w:delText xml:space="preserve">&lt; </w:delText>
        </w:r>
        <w:r w:rsidRPr="00BE70D2" w:rsidDel="004909AF">
          <w:rPr>
            <w:rFonts w:eastAsia="SimSun"/>
            <w:color w:val="000000" w:themeColor="text1"/>
            <w:sz w:val="20"/>
            <w:szCs w:val="20"/>
            <w:rPrChange w:id="7071" w:author="Chen Liao" w:date="2021-06-01T21:13:00Z">
              <w:rPr>
                <w:rFonts w:eastAsia="SimSun"/>
                <w:color w:val="000000"/>
                <w:sz w:val="20"/>
                <w:szCs w:val="20"/>
              </w:rPr>
            </w:rPrChange>
          </w:rPr>
          <w:delText>0.05; **</w:delText>
        </w:r>
        <w:r w:rsidR="00BF749D" w:rsidRPr="00BE70D2" w:rsidDel="004909AF">
          <w:rPr>
            <w:rFonts w:eastAsia="SimSun"/>
            <w:color w:val="000000" w:themeColor="text1"/>
            <w:sz w:val="20"/>
            <w:szCs w:val="20"/>
            <w:rPrChange w:id="7072" w:author="Chen Liao" w:date="2021-06-01T21:13:00Z">
              <w:rPr>
                <w:rFonts w:eastAsia="SimSun"/>
                <w:color w:val="000000"/>
                <w:sz w:val="20"/>
                <w:szCs w:val="20"/>
              </w:rPr>
            </w:rPrChange>
          </w:rPr>
          <w:delText xml:space="preserve"> </w:delText>
        </w:r>
        <w:r w:rsidR="00546C70" w:rsidRPr="00BE70D2" w:rsidDel="004909AF">
          <w:rPr>
            <w:rFonts w:eastAsia="SimSun"/>
            <w:i/>
            <w:iCs/>
            <w:color w:val="000000" w:themeColor="text1"/>
            <w:sz w:val="20"/>
            <w:szCs w:val="20"/>
            <w:rPrChange w:id="7073" w:author="Chen Liao" w:date="2021-06-01T21:13:00Z">
              <w:rPr>
                <w:rFonts w:eastAsia="SimSun"/>
                <w:i/>
                <w:iCs/>
                <w:color w:val="000000"/>
                <w:sz w:val="20"/>
                <w:szCs w:val="20"/>
              </w:rPr>
            </w:rPrChange>
          </w:rPr>
          <w:delText>P</w:delText>
        </w:r>
        <w:r w:rsidR="00546C70" w:rsidRPr="00BE70D2" w:rsidDel="004909AF">
          <w:rPr>
            <w:rFonts w:eastAsia="SimSun"/>
            <w:color w:val="000000" w:themeColor="text1"/>
            <w:sz w:val="20"/>
            <w:szCs w:val="20"/>
            <w:rPrChange w:id="7074" w:author="Chen Liao" w:date="2021-06-01T21:13:00Z">
              <w:rPr>
                <w:rFonts w:eastAsia="SimSun"/>
                <w:color w:val="000000"/>
                <w:sz w:val="20"/>
                <w:szCs w:val="20"/>
              </w:rPr>
            </w:rPrChange>
          </w:rPr>
          <w:delText xml:space="preserve"> </w:delText>
        </w:r>
        <w:r w:rsidR="00546C70" w:rsidRPr="00BE70D2" w:rsidDel="004909AF">
          <w:rPr>
            <w:color w:val="000000" w:themeColor="text1"/>
            <w:sz w:val="20"/>
            <w:szCs w:val="20"/>
            <w:rPrChange w:id="7075" w:author="Chen Liao" w:date="2021-06-01T21:13:00Z">
              <w:rPr>
                <w:sz w:val="20"/>
                <w:szCs w:val="20"/>
              </w:rPr>
            </w:rPrChange>
          </w:rPr>
          <w:delText xml:space="preserve">&lt; </w:delText>
        </w:r>
        <w:r w:rsidRPr="00BE70D2" w:rsidDel="004909AF">
          <w:rPr>
            <w:rFonts w:eastAsia="SimSun"/>
            <w:color w:val="000000" w:themeColor="text1"/>
            <w:sz w:val="20"/>
            <w:szCs w:val="20"/>
            <w:rPrChange w:id="7076" w:author="Chen Liao" w:date="2021-06-01T21:13:00Z">
              <w:rPr>
                <w:rFonts w:eastAsia="SimSun"/>
                <w:color w:val="000000"/>
                <w:sz w:val="20"/>
                <w:szCs w:val="20"/>
              </w:rPr>
            </w:rPrChange>
          </w:rPr>
          <w:delText xml:space="preserve">0.01; </w:delText>
        </w:r>
        <w:bookmarkStart w:id="7077" w:name="OLE_LINK34"/>
        <w:bookmarkStart w:id="7078" w:name="OLE_LINK35"/>
        <w:r w:rsidRPr="00BE70D2" w:rsidDel="004909AF">
          <w:rPr>
            <w:rFonts w:eastAsia="SimSun"/>
            <w:color w:val="000000" w:themeColor="text1"/>
            <w:sz w:val="20"/>
            <w:szCs w:val="20"/>
            <w:rPrChange w:id="7079" w:author="Chen Liao" w:date="2021-06-01T21:13:00Z">
              <w:rPr>
                <w:rFonts w:eastAsia="SimSun"/>
                <w:color w:val="000000"/>
                <w:sz w:val="20"/>
                <w:szCs w:val="20"/>
              </w:rPr>
            </w:rPrChange>
          </w:rPr>
          <w:delText xml:space="preserve">*** </w:delText>
        </w:r>
        <w:r w:rsidR="00546C70" w:rsidRPr="00BE70D2" w:rsidDel="004909AF">
          <w:rPr>
            <w:rFonts w:eastAsia="SimSun"/>
            <w:i/>
            <w:iCs/>
            <w:color w:val="000000" w:themeColor="text1"/>
            <w:sz w:val="20"/>
            <w:szCs w:val="20"/>
            <w:rPrChange w:id="7080" w:author="Chen Liao" w:date="2021-06-01T21:13:00Z">
              <w:rPr>
                <w:rFonts w:eastAsia="SimSun"/>
                <w:i/>
                <w:iCs/>
                <w:color w:val="000000"/>
                <w:sz w:val="20"/>
                <w:szCs w:val="20"/>
              </w:rPr>
            </w:rPrChange>
          </w:rPr>
          <w:delText>P</w:delText>
        </w:r>
        <w:r w:rsidR="00546C70" w:rsidRPr="00BE70D2" w:rsidDel="004909AF">
          <w:rPr>
            <w:rFonts w:eastAsia="SimSun"/>
            <w:color w:val="000000" w:themeColor="text1"/>
            <w:sz w:val="20"/>
            <w:szCs w:val="20"/>
            <w:rPrChange w:id="7081" w:author="Chen Liao" w:date="2021-06-01T21:13:00Z">
              <w:rPr>
                <w:rFonts w:eastAsia="SimSun"/>
                <w:color w:val="000000"/>
                <w:sz w:val="20"/>
                <w:szCs w:val="20"/>
              </w:rPr>
            </w:rPrChange>
          </w:rPr>
          <w:delText xml:space="preserve"> </w:delText>
        </w:r>
        <w:r w:rsidR="00546C70" w:rsidRPr="00BE70D2" w:rsidDel="004909AF">
          <w:rPr>
            <w:color w:val="000000" w:themeColor="text1"/>
            <w:sz w:val="20"/>
            <w:szCs w:val="20"/>
            <w:rPrChange w:id="7082" w:author="Chen Liao" w:date="2021-06-01T21:13:00Z">
              <w:rPr>
                <w:sz w:val="20"/>
                <w:szCs w:val="20"/>
              </w:rPr>
            </w:rPrChange>
          </w:rPr>
          <w:delText xml:space="preserve">&lt; </w:delText>
        </w:r>
        <w:r w:rsidRPr="00BE70D2" w:rsidDel="004909AF">
          <w:rPr>
            <w:rFonts w:eastAsia="SimSun"/>
            <w:color w:val="000000" w:themeColor="text1"/>
            <w:sz w:val="20"/>
            <w:szCs w:val="20"/>
            <w:rPrChange w:id="7083" w:author="Chen Liao" w:date="2021-06-01T21:13:00Z">
              <w:rPr>
                <w:rFonts w:eastAsia="SimSun"/>
                <w:color w:val="000000"/>
                <w:sz w:val="20"/>
                <w:szCs w:val="20"/>
              </w:rPr>
            </w:rPrChange>
          </w:rPr>
          <w:delText>0.001</w:delText>
        </w:r>
        <w:bookmarkEnd w:id="7077"/>
        <w:bookmarkEnd w:id="7078"/>
        <w:r w:rsidRPr="00BE70D2" w:rsidDel="004909AF">
          <w:rPr>
            <w:rFonts w:eastAsia="SimSun"/>
            <w:color w:val="000000" w:themeColor="text1"/>
            <w:sz w:val="20"/>
            <w:szCs w:val="20"/>
            <w:rPrChange w:id="7084" w:author="Chen Liao" w:date="2021-06-01T21:13:00Z">
              <w:rPr>
                <w:rFonts w:eastAsia="SimSun"/>
                <w:color w:val="000000"/>
                <w:sz w:val="20"/>
                <w:szCs w:val="20"/>
              </w:rPr>
            </w:rPrChange>
          </w:rPr>
          <w:delText>.</w:delText>
        </w:r>
        <w:r w:rsidR="00731E66" w:rsidRPr="00BE70D2" w:rsidDel="004909AF">
          <w:rPr>
            <w:rFonts w:eastAsia="SimSun"/>
            <w:color w:val="000000" w:themeColor="text1"/>
            <w:sz w:val="20"/>
            <w:szCs w:val="20"/>
            <w:rPrChange w:id="7085" w:author="Chen Liao" w:date="2021-06-01T21:13:00Z">
              <w:rPr>
                <w:rFonts w:eastAsia="SimSun"/>
                <w:color w:val="000000"/>
                <w:sz w:val="20"/>
                <w:szCs w:val="20"/>
              </w:rPr>
            </w:rPrChange>
          </w:rPr>
          <w:delText xml:space="preserve"> </w:delText>
        </w:r>
        <w:r w:rsidR="00453768" w:rsidRPr="00BE70D2" w:rsidDel="004909AF">
          <w:rPr>
            <w:rFonts w:eastAsia="SimSun"/>
            <w:b/>
            <w:bCs/>
            <w:color w:val="000000" w:themeColor="text1"/>
            <w:sz w:val="20"/>
            <w:szCs w:val="20"/>
            <w:rPrChange w:id="7086" w:author="Chen Liao" w:date="2021-06-01T21:13:00Z">
              <w:rPr>
                <w:rFonts w:eastAsia="SimSun"/>
                <w:b/>
                <w:bCs/>
                <w:color w:val="000000"/>
                <w:sz w:val="20"/>
                <w:szCs w:val="20"/>
              </w:rPr>
            </w:rPrChange>
          </w:rPr>
          <w:delText>B</w:delText>
        </w:r>
        <w:r w:rsidR="00453768" w:rsidRPr="00BE70D2" w:rsidDel="004909AF">
          <w:rPr>
            <w:rFonts w:eastAsia="SimSun"/>
            <w:color w:val="000000" w:themeColor="text1"/>
            <w:sz w:val="20"/>
            <w:szCs w:val="20"/>
            <w:rPrChange w:id="7087" w:author="Chen Liao" w:date="2021-06-01T21:13:00Z">
              <w:rPr>
                <w:rFonts w:eastAsia="SimSun"/>
                <w:color w:val="000000"/>
                <w:sz w:val="20"/>
                <w:szCs w:val="20"/>
              </w:rPr>
            </w:rPrChange>
          </w:rPr>
          <w:delText xml:space="preserve">. </w:delText>
        </w:r>
      </w:del>
      <w:r w:rsidR="00034744" w:rsidRPr="00BE70D2">
        <w:rPr>
          <w:rFonts w:eastAsia="SimSun"/>
          <w:color w:val="000000" w:themeColor="text1"/>
          <w:sz w:val="20"/>
          <w:szCs w:val="20"/>
          <w:rPrChange w:id="7088" w:author="Chen Liao" w:date="2021-06-01T21:13:00Z">
            <w:rPr>
              <w:rFonts w:eastAsia="SimSun"/>
              <w:color w:val="000000"/>
              <w:sz w:val="20"/>
              <w:szCs w:val="20"/>
            </w:rPr>
          </w:rPrChange>
        </w:rPr>
        <w:t>Generalized Lotka-Volterra</w:t>
      </w:r>
      <w:r w:rsidR="001A60FF" w:rsidRPr="00BE70D2">
        <w:rPr>
          <w:rFonts w:eastAsia="SimSun"/>
          <w:color w:val="000000" w:themeColor="text1"/>
          <w:sz w:val="20"/>
          <w:szCs w:val="20"/>
          <w:rPrChange w:id="7089" w:author="Chen Liao" w:date="2021-06-01T21:13:00Z">
            <w:rPr>
              <w:rFonts w:eastAsia="SimSun"/>
              <w:color w:val="000000"/>
              <w:sz w:val="20"/>
              <w:szCs w:val="20"/>
            </w:rPr>
          </w:rPrChange>
        </w:rPr>
        <w:t xml:space="preserve"> </w:t>
      </w:r>
      <w:ins w:id="7090" w:author="Chen Liao" w:date="2021-05-30T04:33:00Z">
        <w:r w:rsidR="001003B3" w:rsidRPr="00BE70D2">
          <w:rPr>
            <w:rFonts w:eastAsia="SimSun"/>
            <w:color w:val="000000" w:themeColor="text1"/>
            <w:sz w:val="20"/>
            <w:szCs w:val="20"/>
            <w:rPrChange w:id="7091" w:author="Chen Liao" w:date="2021-06-01T21:13:00Z">
              <w:rPr>
                <w:rFonts w:eastAsia="SimSun"/>
                <w:color w:val="000000" w:themeColor="text1"/>
                <w:sz w:val="20"/>
                <w:szCs w:val="20"/>
              </w:rPr>
            </w:rPrChange>
          </w:rPr>
          <w:t>(</w:t>
        </w:r>
        <w:proofErr w:type="spellStart"/>
        <w:r w:rsidR="001003B3" w:rsidRPr="00BE70D2">
          <w:rPr>
            <w:rFonts w:eastAsia="SimSun"/>
            <w:color w:val="000000" w:themeColor="text1"/>
            <w:sz w:val="20"/>
            <w:szCs w:val="20"/>
            <w:rPrChange w:id="7092" w:author="Chen Liao" w:date="2021-06-01T21:13:00Z">
              <w:rPr>
                <w:rFonts w:eastAsia="SimSun"/>
                <w:color w:val="000000" w:themeColor="text1"/>
                <w:sz w:val="20"/>
                <w:szCs w:val="20"/>
              </w:rPr>
            </w:rPrChange>
          </w:rPr>
          <w:t>gLV</w:t>
        </w:r>
        <w:proofErr w:type="spellEnd"/>
        <w:r w:rsidR="001003B3" w:rsidRPr="00BE70D2">
          <w:rPr>
            <w:rFonts w:eastAsia="SimSun"/>
            <w:color w:val="000000" w:themeColor="text1"/>
            <w:sz w:val="20"/>
            <w:szCs w:val="20"/>
            <w:rPrChange w:id="7093" w:author="Chen Liao" w:date="2021-06-01T21:13:00Z">
              <w:rPr>
                <w:rFonts w:eastAsia="SimSun"/>
                <w:color w:val="000000" w:themeColor="text1"/>
                <w:sz w:val="20"/>
                <w:szCs w:val="20"/>
              </w:rPr>
            </w:rPrChange>
          </w:rPr>
          <w:t xml:space="preserve">) </w:t>
        </w:r>
      </w:ins>
      <w:del w:id="7094" w:author="Chen Liao" w:date="2021-05-30T04:32:00Z">
        <w:r w:rsidR="00034744" w:rsidRPr="00BE70D2" w:rsidDel="00F32AC0">
          <w:rPr>
            <w:rFonts w:eastAsia="SimSun"/>
            <w:color w:val="000000" w:themeColor="text1"/>
            <w:sz w:val="20"/>
            <w:szCs w:val="20"/>
            <w:rPrChange w:id="7095" w:author="Chen Liao" w:date="2021-06-01T21:13:00Z">
              <w:rPr>
                <w:rFonts w:eastAsia="SimSun"/>
                <w:color w:val="000000"/>
                <w:sz w:val="20"/>
                <w:szCs w:val="20"/>
              </w:rPr>
            </w:rPrChange>
          </w:rPr>
          <w:delText xml:space="preserve"> </w:delText>
        </w:r>
      </w:del>
      <w:r w:rsidR="00034744" w:rsidRPr="00BE70D2">
        <w:rPr>
          <w:rFonts w:eastAsia="SimSun"/>
          <w:color w:val="000000" w:themeColor="text1"/>
          <w:sz w:val="20"/>
          <w:szCs w:val="20"/>
          <w:rPrChange w:id="7096" w:author="Chen Liao" w:date="2021-06-01T21:13:00Z">
            <w:rPr>
              <w:rFonts w:eastAsia="SimSun"/>
              <w:color w:val="000000"/>
              <w:sz w:val="20"/>
              <w:szCs w:val="20"/>
            </w:rPr>
          </w:rPrChange>
        </w:rPr>
        <w:t>model combined with Bayesian statistics to infer</w:t>
      </w:r>
      <w:r w:rsidR="00175772" w:rsidRPr="00BE70D2">
        <w:rPr>
          <w:rFonts w:eastAsia="SimSun"/>
          <w:color w:val="000000" w:themeColor="text1"/>
          <w:sz w:val="20"/>
          <w:szCs w:val="20"/>
          <w:rPrChange w:id="7097" w:author="Chen Liao" w:date="2021-06-01T21:13:00Z">
            <w:rPr>
              <w:rFonts w:eastAsia="SimSun"/>
              <w:color w:val="000000"/>
              <w:sz w:val="20"/>
              <w:szCs w:val="20"/>
            </w:rPr>
          </w:rPrChange>
        </w:rPr>
        <w:t xml:space="preserve"> inulin </w:t>
      </w:r>
      <w:del w:id="7098" w:author="Chen Liao" w:date="2021-05-30T04:32:00Z">
        <w:r w:rsidR="00175772" w:rsidRPr="00BE70D2" w:rsidDel="002C4BB9">
          <w:rPr>
            <w:rFonts w:eastAsia="SimSun"/>
            <w:color w:val="000000" w:themeColor="text1"/>
            <w:sz w:val="20"/>
            <w:szCs w:val="20"/>
            <w:rPrChange w:id="7099" w:author="Chen Liao" w:date="2021-06-01T21:13:00Z">
              <w:rPr>
                <w:rFonts w:eastAsia="SimSun"/>
                <w:color w:val="000000"/>
                <w:sz w:val="20"/>
                <w:szCs w:val="20"/>
              </w:rPr>
            </w:rPrChange>
          </w:rPr>
          <w:delText>responders</w:delText>
        </w:r>
        <w:r w:rsidR="008C698D" w:rsidRPr="00BE70D2" w:rsidDel="002C4BB9">
          <w:rPr>
            <w:rFonts w:eastAsia="SimSun"/>
            <w:color w:val="000000" w:themeColor="text1"/>
            <w:sz w:val="20"/>
            <w:szCs w:val="20"/>
            <w:rPrChange w:id="7100" w:author="Chen Liao" w:date="2021-06-01T21:13:00Z">
              <w:rPr>
                <w:rFonts w:eastAsia="SimSun"/>
                <w:color w:val="000000"/>
                <w:sz w:val="20"/>
                <w:szCs w:val="20"/>
              </w:rPr>
            </w:rPrChange>
          </w:rPr>
          <w:delText xml:space="preserve"> </w:delText>
        </w:r>
      </w:del>
      <w:ins w:id="7101" w:author="Chen Liao" w:date="2021-05-30T04:32:00Z">
        <w:r w:rsidR="002C4BB9" w:rsidRPr="00BE70D2">
          <w:rPr>
            <w:rFonts w:eastAsia="SimSun"/>
            <w:color w:val="000000" w:themeColor="text1"/>
            <w:sz w:val="20"/>
            <w:szCs w:val="20"/>
            <w:rPrChange w:id="7102" w:author="Chen Liao" w:date="2021-06-01T21:13:00Z">
              <w:rPr>
                <w:rFonts w:eastAsia="SimSun"/>
                <w:color w:val="000000" w:themeColor="text1"/>
                <w:sz w:val="20"/>
                <w:szCs w:val="20"/>
              </w:rPr>
            </w:rPrChange>
          </w:rPr>
          <w:t>degraders</w:t>
        </w:r>
        <w:r w:rsidR="002C4BB9" w:rsidRPr="00BE70D2">
          <w:rPr>
            <w:rFonts w:eastAsia="SimSun"/>
            <w:color w:val="000000" w:themeColor="text1"/>
            <w:sz w:val="20"/>
            <w:szCs w:val="20"/>
            <w:rPrChange w:id="7103" w:author="Chen Liao" w:date="2021-06-01T21:13:00Z">
              <w:rPr>
                <w:rFonts w:eastAsia="SimSun"/>
                <w:color w:val="000000"/>
                <w:sz w:val="20"/>
                <w:szCs w:val="20"/>
              </w:rPr>
            </w:rPrChange>
          </w:rPr>
          <w:t xml:space="preserve"> </w:t>
        </w:r>
      </w:ins>
      <w:r w:rsidR="008C698D" w:rsidRPr="00BE70D2">
        <w:rPr>
          <w:rFonts w:eastAsia="SimSun"/>
          <w:color w:val="000000" w:themeColor="text1"/>
          <w:sz w:val="20"/>
          <w:szCs w:val="20"/>
          <w:rPrChange w:id="7104" w:author="Chen Liao" w:date="2021-06-01T21:13:00Z">
            <w:rPr>
              <w:rFonts w:eastAsia="SimSun"/>
              <w:color w:val="000000"/>
              <w:sz w:val="20"/>
              <w:szCs w:val="20"/>
            </w:rPr>
          </w:rPrChange>
        </w:rPr>
        <w:t>and</w:t>
      </w:r>
      <w:r w:rsidR="000D3F23" w:rsidRPr="00BE70D2">
        <w:rPr>
          <w:rFonts w:eastAsia="SimSun"/>
          <w:color w:val="000000" w:themeColor="text1"/>
          <w:sz w:val="20"/>
          <w:szCs w:val="20"/>
          <w:rPrChange w:id="7105" w:author="Chen Liao" w:date="2021-06-01T21:13:00Z">
            <w:rPr>
              <w:rFonts w:eastAsia="SimSun"/>
              <w:color w:val="000000"/>
              <w:sz w:val="20"/>
              <w:szCs w:val="20"/>
            </w:rPr>
          </w:rPrChange>
        </w:rPr>
        <w:t xml:space="preserve"> </w:t>
      </w:r>
      <w:del w:id="7106" w:author="Chen Liao" w:date="2021-06-01T23:47:00Z">
        <w:r w:rsidR="00E610BF" w:rsidRPr="00BE70D2" w:rsidDel="00821DB9">
          <w:rPr>
            <w:rFonts w:eastAsia="SimSun"/>
            <w:color w:val="000000" w:themeColor="text1"/>
            <w:sz w:val="20"/>
            <w:szCs w:val="20"/>
            <w:rPrChange w:id="7107" w:author="Chen Liao" w:date="2021-06-01T21:13:00Z">
              <w:rPr>
                <w:rFonts w:eastAsia="SimSun"/>
                <w:color w:val="000000"/>
                <w:sz w:val="20"/>
                <w:szCs w:val="20"/>
              </w:rPr>
            </w:rPrChange>
          </w:rPr>
          <w:delText xml:space="preserve">bacterial </w:delText>
        </w:r>
      </w:del>
      <w:ins w:id="7108" w:author="Chen Liao" w:date="2021-06-01T23:47:00Z">
        <w:r w:rsidR="00821DB9">
          <w:rPr>
            <w:rFonts w:eastAsia="SimSun"/>
            <w:color w:val="000000" w:themeColor="text1"/>
            <w:sz w:val="20"/>
            <w:szCs w:val="20"/>
          </w:rPr>
          <w:t>pairwise</w:t>
        </w:r>
        <w:r w:rsidR="00821DB9" w:rsidRPr="00BE70D2">
          <w:rPr>
            <w:rFonts w:eastAsia="SimSun"/>
            <w:color w:val="000000" w:themeColor="text1"/>
            <w:sz w:val="20"/>
            <w:szCs w:val="20"/>
            <w:rPrChange w:id="7109" w:author="Chen Liao" w:date="2021-06-01T21:13:00Z">
              <w:rPr>
                <w:rFonts w:eastAsia="SimSun"/>
                <w:color w:val="000000"/>
                <w:sz w:val="20"/>
                <w:szCs w:val="20"/>
              </w:rPr>
            </w:rPrChange>
          </w:rPr>
          <w:t xml:space="preserve"> </w:t>
        </w:r>
      </w:ins>
      <w:r w:rsidR="00267C0F" w:rsidRPr="00BE70D2">
        <w:rPr>
          <w:rFonts w:eastAsia="SimSun"/>
          <w:color w:val="000000" w:themeColor="text1"/>
          <w:sz w:val="20"/>
          <w:szCs w:val="20"/>
          <w:rPrChange w:id="7110" w:author="Chen Liao" w:date="2021-06-01T21:13:00Z">
            <w:rPr>
              <w:rFonts w:eastAsia="SimSun"/>
              <w:color w:val="000000"/>
              <w:sz w:val="20"/>
              <w:szCs w:val="20"/>
            </w:rPr>
          </w:rPrChange>
        </w:rPr>
        <w:t>interactions</w:t>
      </w:r>
      <w:ins w:id="7111" w:author="Chen Liao" w:date="2021-05-30T04:32:00Z">
        <w:r w:rsidR="001003B3" w:rsidRPr="00BE70D2">
          <w:rPr>
            <w:rFonts w:eastAsia="SimSun"/>
            <w:color w:val="000000" w:themeColor="text1"/>
            <w:sz w:val="20"/>
            <w:szCs w:val="20"/>
            <w:rPrChange w:id="7112" w:author="Chen Liao" w:date="2021-06-01T21:13:00Z">
              <w:rPr>
                <w:rFonts w:eastAsia="SimSun"/>
                <w:color w:val="000000" w:themeColor="text1"/>
                <w:sz w:val="20"/>
                <w:szCs w:val="20"/>
              </w:rPr>
            </w:rPrChange>
          </w:rPr>
          <w:t xml:space="preserve">. </w:t>
        </w:r>
      </w:ins>
      <w:del w:id="7113" w:author="Chen Liao" w:date="2021-05-30T04:32:00Z">
        <w:r w:rsidR="001A60FF" w:rsidRPr="00BE70D2" w:rsidDel="002C4BB9">
          <w:rPr>
            <w:rFonts w:eastAsia="SimSun"/>
            <w:color w:val="000000" w:themeColor="text1"/>
            <w:sz w:val="20"/>
            <w:szCs w:val="20"/>
            <w:highlight w:val="yellow"/>
            <w:rPrChange w:id="7114" w:author="Chen Liao" w:date="2021-06-01T21:13:00Z">
              <w:rPr>
                <w:rFonts w:eastAsia="SimSun"/>
                <w:color w:val="000000"/>
                <w:sz w:val="20"/>
                <w:szCs w:val="20"/>
              </w:rPr>
            </w:rPrChange>
          </w:rPr>
          <w:delText xml:space="preserve">, </w:delText>
        </w:r>
        <w:r w:rsidR="001A60FF" w:rsidRPr="00BE70D2" w:rsidDel="001003B3">
          <w:rPr>
            <w:rFonts w:eastAsia="SimSun"/>
            <w:color w:val="000000" w:themeColor="text1"/>
            <w:sz w:val="20"/>
            <w:szCs w:val="20"/>
            <w:highlight w:val="yellow"/>
            <w:rPrChange w:id="7115" w:author="Chen Liao" w:date="2021-06-01T21:13:00Z">
              <w:rPr>
                <w:rFonts w:eastAsia="SimSun"/>
                <w:color w:val="000000"/>
                <w:sz w:val="20"/>
                <w:szCs w:val="20"/>
              </w:rPr>
            </w:rPrChange>
          </w:rPr>
          <w:delText>see Methods</w:delText>
        </w:r>
        <w:r w:rsidR="001A60FF" w:rsidRPr="00BE70D2" w:rsidDel="001003B3">
          <w:rPr>
            <w:rFonts w:eastAsia="SimSun"/>
            <w:color w:val="000000" w:themeColor="text1"/>
            <w:sz w:val="20"/>
            <w:szCs w:val="20"/>
            <w:rPrChange w:id="7116" w:author="Chen Liao" w:date="2021-06-01T21:13:00Z">
              <w:rPr>
                <w:rFonts w:eastAsia="SimSun"/>
                <w:color w:val="000000"/>
                <w:sz w:val="20"/>
                <w:szCs w:val="20"/>
              </w:rPr>
            </w:rPrChange>
          </w:rPr>
          <w:delText xml:space="preserve"> for </w:delText>
        </w:r>
        <w:r w:rsidR="001A60FF" w:rsidRPr="00BE70D2" w:rsidDel="002C4BB9">
          <w:rPr>
            <w:rFonts w:eastAsia="SimSun"/>
            <w:color w:val="000000" w:themeColor="text1"/>
            <w:sz w:val="20"/>
            <w:szCs w:val="20"/>
            <w:rPrChange w:id="7117" w:author="Chen Liao" w:date="2021-06-01T21:13:00Z">
              <w:rPr>
                <w:rFonts w:eastAsia="SimSun"/>
                <w:color w:val="000000"/>
                <w:sz w:val="20"/>
                <w:szCs w:val="20"/>
              </w:rPr>
            </w:rPrChange>
          </w:rPr>
          <w:delText xml:space="preserve">more </w:delText>
        </w:r>
        <w:r w:rsidR="001A60FF" w:rsidRPr="00BE70D2" w:rsidDel="001003B3">
          <w:rPr>
            <w:rFonts w:eastAsia="SimSun"/>
            <w:color w:val="000000" w:themeColor="text1"/>
            <w:sz w:val="20"/>
            <w:szCs w:val="20"/>
            <w:rPrChange w:id="7118" w:author="Chen Liao" w:date="2021-06-01T21:13:00Z">
              <w:rPr>
                <w:rFonts w:eastAsia="SimSun"/>
                <w:color w:val="000000"/>
                <w:sz w:val="20"/>
                <w:szCs w:val="20"/>
              </w:rPr>
            </w:rPrChange>
          </w:rPr>
          <w:delText>details</w:delText>
        </w:r>
        <w:r w:rsidR="002F0BD0" w:rsidRPr="00BE70D2" w:rsidDel="001003B3">
          <w:rPr>
            <w:rFonts w:eastAsia="SimSun"/>
            <w:color w:val="000000" w:themeColor="text1"/>
            <w:sz w:val="20"/>
            <w:szCs w:val="20"/>
            <w:rPrChange w:id="7119" w:author="Chen Liao" w:date="2021-06-01T21:13:00Z">
              <w:rPr>
                <w:rFonts w:eastAsia="SimSun"/>
                <w:color w:val="000000"/>
                <w:sz w:val="20"/>
                <w:szCs w:val="20"/>
              </w:rPr>
            </w:rPrChange>
          </w:rPr>
          <w:delText xml:space="preserve">. </w:delText>
        </w:r>
      </w:del>
      <w:ins w:id="7120" w:author="Chen Liao" w:date="2021-05-29T08:09:00Z">
        <w:r w:rsidR="00230099" w:rsidRPr="00BE70D2">
          <w:rPr>
            <w:color w:val="000000" w:themeColor="text1"/>
            <w:sz w:val="20"/>
            <w:szCs w:val="20"/>
            <w:rPrChange w:id="7121" w:author="Chen Liao" w:date="2021-06-01T21:13:00Z">
              <w:rPr>
                <w:color w:val="000000" w:themeColor="text1"/>
                <w:sz w:val="22"/>
                <w:szCs w:val="22"/>
              </w:rPr>
            </w:rPrChange>
          </w:rPr>
          <w:t xml:space="preserve">The </w:t>
        </w:r>
        <w:proofErr w:type="spellStart"/>
        <w:r w:rsidR="00230099" w:rsidRPr="00BE70D2">
          <w:rPr>
            <w:color w:val="000000" w:themeColor="text1"/>
            <w:sz w:val="20"/>
            <w:szCs w:val="20"/>
            <w:rPrChange w:id="7122" w:author="Chen Liao" w:date="2021-06-01T21:13:00Z">
              <w:rPr>
                <w:color w:val="000000" w:themeColor="text1"/>
                <w:sz w:val="22"/>
                <w:szCs w:val="22"/>
              </w:rPr>
            </w:rPrChange>
          </w:rPr>
          <w:t>gLV</w:t>
        </w:r>
        <w:proofErr w:type="spellEnd"/>
        <w:r w:rsidR="00230099" w:rsidRPr="00BE70D2">
          <w:rPr>
            <w:color w:val="000000" w:themeColor="text1"/>
            <w:sz w:val="20"/>
            <w:szCs w:val="20"/>
            <w:rPrChange w:id="7123" w:author="Chen Liao" w:date="2021-06-01T21:13:00Z">
              <w:rPr>
                <w:color w:val="000000" w:themeColor="text1"/>
                <w:sz w:val="22"/>
                <w:szCs w:val="22"/>
              </w:rPr>
            </w:rPrChange>
          </w:rPr>
          <w:t xml:space="preserve"> model summarizes the underlying ecology by three terms that additively determine bacterial growth rates: the basal growth rates (</w:t>
        </w:r>
      </w:ins>
      <m:oMath>
        <m:r>
          <w:ins w:id="7124" w:author="Chen Liao" w:date="2021-05-29T08:09:00Z">
            <w:rPr>
              <w:rFonts w:ascii="Cambria Math" w:hAnsi="Cambria Math"/>
              <w:color w:val="000000" w:themeColor="text1"/>
              <w:sz w:val="20"/>
              <w:szCs w:val="20"/>
              <w:rPrChange w:id="7125" w:author="Chen Liao" w:date="2021-06-01T21:13:00Z">
                <w:rPr>
                  <w:rFonts w:ascii="Cambria Math" w:hAnsi="Cambria Math"/>
                  <w:color w:val="000000" w:themeColor="text1"/>
                  <w:sz w:val="22"/>
                  <w:szCs w:val="22"/>
                </w:rPr>
              </w:rPrChange>
            </w:rPr>
            <m:t>α</m:t>
          </w:ins>
        </m:r>
      </m:oMath>
      <w:ins w:id="7126" w:author="Chen Liao" w:date="2021-05-29T08:09:00Z">
        <w:r w:rsidR="00230099" w:rsidRPr="00BE70D2">
          <w:rPr>
            <w:color w:val="000000" w:themeColor="text1"/>
            <w:sz w:val="20"/>
            <w:szCs w:val="20"/>
            <w:rPrChange w:id="7127" w:author="Chen Liao" w:date="2021-06-01T21:13:00Z">
              <w:rPr>
                <w:color w:val="000000" w:themeColor="text1"/>
                <w:sz w:val="22"/>
                <w:szCs w:val="22"/>
              </w:rPr>
            </w:rPrChange>
          </w:rPr>
          <w:t>), the influences from other bacteria (</w:t>
        </w:r>
      </w:ins>
      <m:oMath>
        <m:r>
          <w:ins w:id="7128" w:author="Chen Liao" w:date="2021-05-29T08:09:00Z">
            <w:rPr>
              <w:rFonts w:ascii="Cambria Math" w:hAnsi="Cambria Math"/>
              <w:color w:val="000000" w:themeColor="text1"/>
              <w:sz w:val="20"/>
              <w:szCs w:val="20"/>
              <w:rPrChange w:id="7129" w:author="Chen Liao" w:date="2021-06-01T21:13:00Z">
                <w:rPr>
                  <w:rFonts w:ascii="Cambria Math" w:hAnsi="Cambria Math"/>
                  <w:color w:val="000000" w:themeColor="text1"/>
                  <w:sz w:val="22"/>
                  <w:szCs w:val="22"/>
                </w:rPr>
              </w:rPrChange>
            </w:rPr>
            <m:t>β</m:t>
          </w:ins>
        </m:r>
      </m:oMath>
      <w:ins w:id="7130" w:author="Chen Liao" w:date="2021-05-29T08:09:00Z">
        <w:r w:rsidR="00230099" w:rsidRPr="00BE70D2">
          <w:rPr>
            <w:color w:val="000000" w:themeColor="text1"/>
            <w:sz w:val="20"/>
            <w:szCs w:val="20"/>
            <w:rPrChange w:id="7131" w:author="Chen Liao" w:date="2021-06-01T21:13:00Z">
              <w:rPr>
                <w:color w:val="000000" w:themeColor="text1"/>
                <w:sz w:val="22"/>
                <w:szCs w:val="22"/>
              </w:rPr>
            </w:rPrChange>
          </w:rPr>
          <w:t>), and the impacts of dietary fiber (</w:t>
        </w:r>
      </w:ins>
      <m:oMath>
        <m:r>
          <w:ins w:id="7132" w:author="Chen Liao" w:date="2021-05-29T08:09:00Z">
            <w:rPr>
              <w:rFonts w:ascii="Cambria Math" w:hAnsi="Cambria Math"/>
              <w:color w:val="000000" w:themeColor="text1"/>
              <w:sz w:val="20"/>
              <w:szCs w:val="20"/>
              <w:rPrChange w:id="7133" w:author="Chen Liao" w:date="2021-06-01T21:13:00Z">
                <w:rPr>
                  <w:rFonts w:ascii="Cambria Math" w:hAnsi="Cambria Math"/>
                  <w:color w:val="000000" w:themeColor="text1"/>
                  <w:sz w:val="22"/>
                  <w:szCs w:val="22"/>
                </w:rPr>
              </w:rPrChange>
            </w:rPr>
            <m:t>ϵ</m:t>
          </w:ins>
        </m:r>
      </m:oMath>
      <w:ins w:id="7134" w:author="Chen Liao" w:date="2021-05-29T08:09:00Z">
        <w:r w:rsidR="00230099" w:rsidRPr="00BE70D2">
          <w:rPr>
            <w:color w:val="000000" w:themeColor="text1"/>
            <w:sz w:val="20"/>
            <w:szCs w:val="20"/>
            <w:rPrChange w:id="7135" w:author="Chen Liao" w:date="2021-06-01T21:13:00Z">
              <w:rPr>
                <w:color w:val="000000" w:themeColor="text1"/>
                <w:sz w:val="22"/>
                <w:szCs w:val="22"/>
              </w:rPr>
            </w:rPrChange>
          </w:rPr>
          <w:t>).</w:t>
        </w:r>
      </w:ins>
      <w:ins w:id="7136" w:author="Chen Liao" w:date="2021-05-30T04:34:00Z">
        <w:r w:rsidR="008C3DF5" w:rsidRPr="00BE70D2">
          <w:rPr>
            <w:color w:val="000000" w:themeColor="text1"/>
            <w:sz w:val="20"/>
            <w:szCs w:val="20"/>
            <w:rPrChange w:id="7137" w:author="Chen Liao" w:date="2021-06-01T21:13:00Z">
              <w:rPr>
                <w:color w:val="000000" w:themeColor="text1"/>
                <w:sz w:val="22"/>
                <w:szCs w:val="22"/>
              </w:rPr>
            </w:rPrChange>
          </w:rPr>
          <w:t xml:space="preserve"> </w:t>
        </w:r>
      </w:ins>
      <w:ins w:id="7138" w:author="Chen Liao" w:date="2021-05-30T04:35:00Z">
        <w:r w:rsidR="002D2EFF" w:rsidRPr="00BE70D2">
          <w:rPr>
            <w:color w:val="000000" w:themeColor="text1"/>
            <w:sz w:val="20"/>
            <w:szCs w:val="20"/>
            <w:rPrChange w:id="7139" w:author="Chen Liao" w:date="2021-06-01T21:13:00Z">
              <w:rPr>
                <w:color w:val="000000" w:themeColor="text1"/>
                <w:sz w:val="22"/>
                <w:szCs w:val="22"/>
              </w:rPr>
            </w:rPrChange>
          </w:rPr>
          <w:t xml:space="preserve">A primary degrader is determined when </w:t>
        </w:r>
      </w:ins>
      <w:ins w:id="7140" w:author="Chen Liao" w:date="2021-05-30T04:34:00Z">
        <w:r w:rsidR="008C3DF5" w:rsidRPr="00BE70D2">
          <w:rPr>
            <w:color w:val="000000" w:themeColor="text1"/>
            <w:sz w:val="20"/>
            <w:szCs w:val="20"/>
            <w:rPrChange w:id="7141" w:author="Chen Liao" w:date="2021-06-01T21:13:00Z">
              <w:rPr>
                <w:color w:val="000000" w:themeColor="text1"/>
                <w:sz w:val="22"/>
                <w:szCs w:val="22"/>
              </w:rPr>
            </w:rPrChange>
          </w:rPr>
          <w:t xml:space="preserve">95% credible interval of </w:t>
        </w:r>
      </w:ins>
      <w:ins w:id="7142" w:author="Chen Liao" w:date="2021-05-30T04:36:00Z">
        <w:r w:rsidR="00370A37" w:rsidRPr="00BE70D2">
          <w:rPr>
            <w:color w:val="000000" w:themeColor="text1"/>
            <w:sz w:val="20"/>
            <w:szCs w:val="20"/>
            <w:rPrChange w:id="7143" w:author="Chen Liao" w:date="2021-06-01T21:13:00Z">
              <w:rPr>
                <w:color w:val="000000" w:themeColor="text1"/>
                <w:sz w:val="20"/>
                <w:szCs w:val="20"/>
              </w:rPr>
            </w:rPrChange>
          </w:rPr>
          <w:t>the</w:t>
        </w:r>
      </w:ins>
      <w:ins w:id="7144" w:author="Chen Liao" w:date="2021-05-30T04:34:00Z">
        <w:r w:rsidR="008C3DF5" w:rsidRPr="00BE70D2">
          <w:rPr>
            <w:color w:val="000000" w:themeColor="text1"/>
            <w:sz w:val="20"/>
            <w:szCs w:val="20"/>
            <w:rPrChange w:id="7145" w:author="Chen Liao" w:date="2021-06-01T21:13:00Z">
              <w:rPr>
                <w:color w:val="000000" w:themeColor="text1"/>
                <w:sz w:val="22"/>
                <w:szCs w:val="22"/>
              </w:rPr>
            </w:rPrChange>
          </w:rPr>
          <w:t xml:space="preserve"> posterior distribution of </w:t>
        </w:r>
      </w:ins>
      <m:oMath>
        <m:r>
          <w:ins w:id="7146" w:author="Chen Liao" w:date="2021-05-30T04:34:00Z">
            <w:rPr>
              <w:rFonts w:ascii="Cambria Math" w:hAnsi="Cambria Math"/>
              <w:color w:val="000000" w:themeColor="text1"/>
              <w:sz w:val="20"/>
              <w:szCs w:val="20"/>
              <w:rPrChange w:id="7147" w:author="Chen Liao" w:date="2021-06-01T21:13:00Z">
                <w:rPr>
                  <w:rFonts w:ascii="Cambria Math" w:hAnsi="Cambria Math"/>
                  <w:color w:val="000000" w:themeColor="text1"/>
                  <w:sz w:val="22"/>
                  <w:szCs w:val="22"/>
                </w:rPr>
              </w:rPrChange>
            </w:rPr>
            <m:t>ϵ</m:t>
          </w:ins>
        </m:r>
      </m:oMath>
      <w:ins w:id="7148" w:author="Chen Liao" w:date="2021-05-30T04:34:00Z">
        <w:r w:rsidR="008C3DF5" w:rsidRPr="00BE70D2">
          <w:rPr>
            <w:color w:val="000000" w:themeColor="text1"/>
            <w:sz w:val="20"/>
            <w:szCs w:val="20"/>
            <w:rPrChange w:id="7149" w:author="Chen Liao" w:date="2021-06-01T21:13:00Z">
              <w:rPr>
                <w:color w:val="000000" w:themeColor="text1"/>
                <w:sz w:val="22"/>
                <w:szCs w:val="22"/>
              </w:rPr>
            </w:rPrChange>
          </w:rPr>
          <w:t xml:space="preserve"> is completely to the right of 0</w:t>
        </w:r>
      </w:ins>
      <w:ins w:id="7150" w:author="Chen Liao" w:date="2021-05-30T04:36:00Z">
        <w:r w:rsidR="00370A37" w:rsidRPr="00BE70D2">
          <w:rPr>
            <w:color w:val="000000" w:themeColor="text1"/>
            <w:sz w:val="20"/>
            <w:szCs w:val="20"/>
            <w:rPrChange w:id="7151" w:author="Chen Liao" w:date="2021-06-01T21:13:00Z">
              <w:rPr>
                <w:color w:val="000000" w:themeColor="text1"/>
                <w:sz w:val="20"/>
                <w:szCs w:val="20"/>
              </w:rPr>
            </w:rPrChange>
          </w:rPr>
          <w:t>.</w:t>
        </w:r>
      </w:ins>
      <w:ins w:id="7152" w:author="Chen Liao" w:date="2021-05-29T08:09:00Z">
        <w:r w:rsidR="00230099" w:rsidRPr="00BE70D2">
          <w:rPr>
            <w:color w:val="000000" w:themeColor="text1"/>
            <w:sz w:val="20"/>
            <w:szCs w:val="20"/>
            <w:rPrChange w:id="7153" w:author="Chen Liao" w:date="2021-06-01T21:13:00Z">
              <w:rPr>
                <w:color w:val="000000" w:themeColor="text1"/>
                <w:sz w:val="22"/>
                <w:szCs w:val="22"/>
              </w:rPr>
            </w:rPrChange>
          </w:rPr>
          <w:t xml:space="preserve"> </w:t>
        </w:r>
      </w:ins>
      <w:ins w:id="7154" w:author="Chen Liao" w:date="2021-05-30T04:36:00Z">
        <w:r w:rsidR="00370A37" w:rsidRPr="00BE70D2">
          <w:rPr>
            <w:rFonts w:eastAsia="SimSun"/>
            <w:b/>
            <w:bCs/>
            <w:color w:val="000000" w:themeColor="text1"/>
            <w:sz w:val="20"/>
            <w:szCs w:val="20"/>
            <w:rPrChange w:id="7155" w:author="Chen Liao" w:date="2021-06-01T21:13:00Z">
              <w:rPr>
                <w:rFonts w:eastAsia="SimSun"/>
                <w:b/>
                <w:bCs/>
                <w:color w:val="000000" w:themeColor="text1"/>
                <w:sz w:val="20"/>
                <w:szCs w:val="20"/>
              </w:rPr>
            </w:rPrChange>
          </w:rPr>
          <w:t>B</w:t>
        </w:r>
      </w:ins>
      <w:del w:id="7156" w:author="Chen Liao" w:date="2021-05-30T04:36:00Z">
        <w:r w:rsidR="008E2A28" w:rsidRPr="00BE70D2" w:rsidDel="00370A37">
          <w:rPr>
            <w:rFonts w:eastAsia="SimSun"/>
            <w:b/>
            <w:bCs/>
            <w:color w:val="000000" w:themeColor="text1"/>
            <w:sz w:val="20"/>
            <w:szCs w:val="20"/>
            <w:rPrChange w:id="7157" w:author="Chen Liao" w:date="2021-06-01T21:13:00Z">
              <w:rPr>
                <w:rFonts w:eastAsia="SimSun"/>
                <w:b/>
                <w:bCs/>
                <w:color w:val="000000"/>
                <w:sz w:val="20"/>
                <w:szCs w:val="20"/>
              </w:rPr>
            </w:rPrChange>
          </w:rPr>
          <w:delText>C</w:delText>
        </w:r>
      </w:del>
      <w:r w:rsidR="008E2A28" w:rsidRPr="00BE70D2">
        <w:rPr>
          <w:rFonts w:eastAsia="SimSun"/>
          <w:color w:val="000000" w:themeColor="text1"/>
          <w:sz w:val="20"/>
          <w:szCs w:val="20"/>
          <w:rPrChange w:id="7158" w:author="Chen Liao" w:date="2021-06-01T21:13:00Z">
            <w:rPr>
              <w:rFonts w:eastAsia="SimSun"/>
              <w:color w:val="000000"/>
              <w:sz w:val="20"/>
              <w:szCs w:val="20"/>
            </w:rPr>
          </w:rPrChange>
        </w:rPr>
        <w:t xml:space="preserve">. </w:t>
      </w:r>
      <w:moveFromRangeStart w:id="7159" w:author="Chen Liao" w:date="2021-05-28T08:57:00Z" w:name="move73084650"/>
      <w:moveFrom w:id="7160" w:author="Chen Liao" w:date="2021-05-28T08:57:00Z">
        <w:r w:rsidR="008E2A28" w:rsidRPr="00BE70D2" w:rsidDel="00350E3D">
          <w:rPr>
            <w:color w:val="000000" w:themeColor="text1"/>
            <w:sz w:val="20"/>
            <w:szCs w:val="20"/>
            <w:rPrChange w:id="7161" w:author="Chen Liao" w:date="2021-06-01T21:13:00Z">
              <w:rPr>
                <w:color w:val="000000"/>
                <w:sz w:val="20"/>
                <w:szCs w:val="20"/>
              </w:rPr>
            </w:rPrChange>
          </w:rPr>
          <w:t>Total bacterial density measured by quantitative PCR.</w:t>
        </w:r>
        <w:r w:rsidR="008E2A28" w:rsidRPr="00BE70D2" w:rsidDel="00350E3D">
          <w:rPr>
            <w:rFonts w:eastAsia="SimSun"/>
            <w:color w:val="000000" w:themeColor="text1"/>
            <w:sz w:val="20"/>
            <w:szCs w:val="20"/>
            <w:rPrChange w:id="7162" w:author="Chen Liao" w:date="2021-06-01T21:13:00Z">
              <w:rPr>
                <w:rFonts w:eastAsia="SimSun"/>
                <w:color w:val="000000"/>
                <w:sz w:val="21"/>
                <w:szCs w:val="21"/>
              </w:rPr>
            </w:rPrChange>
          </w:rPr>
          <w:t xml:space="preserve"> </w:t>
        </w:r>
      </w:moveFrom>
      <w:moveFromRangeEnd w:id="7159"/>
      <w:del w:id="7163" w:author="Chen Liao" w:date="2021-05-30T04:36:00Z">
        <w:r w:rsidR="00AA3220" w:rsidRPr="00BE70D2" w:rsidDel="00370A37">
          <w:rPr>
            <w:rFonts w:eastAsia="SimSun"/>
            <w:b/>
            <w:bCs/>
            <w:color w:val="000000" w:themeColor="text1"/>
            <w:sz w:val="20"/>
            <w:szCs w:val="20"/>
            <w:rPrChange w:id="7164" w:author="Chen Liao" w:date="2021-06-01T21:13:00Z">
              <w:rPr>
                <w:rFonts w:eastAsia="SimSun"/>
                <w:b/>
                <w:bCs/>
                <w:color w:val="000000"/>
                <w:sz w:val="20"/>
                <w:szCs w:val="20"/>
              </w:rPr>
            </w:rPrChange>
          </w:rPr>
          <w:delText>D</w:delText>
        </w:r>
        <w:r w:rsidR="00731E66" w:rsidRPr="00BE70D2" w:rsidDel="00370A37">
          <w:rPr>
            <w:rFonts w:eastAsia="SimSun"/>
            <w:b/>
            <w:bCs/>
            <w:color w:val="000000" w:themeColor="text1"/>
            <w:sz w:val="20"/>
            <w:szCs w:val="20"/>
            <w:rPrChange w:id="7165" w:author="Chen Liao" w:date="2021-06-01T21:13:00Z">
              <w:rPr>
                <w:rFonts w:eastAsia="SimSun"/>
                <w:b/>
                <w:bCs/>
                <w:color w:val="000000"/>
                <w:sz w:val="20"/>
                <w:szCs w:val="20"/>
              </w:rPr>
            </w:rPrChange>
          </w:rPr>
          <w:delText>.</w:delText>
        </w:r>
        <w:r w:rsidR="00731E66" w:rsidRPr="00BE70D2" w:rsidDel="00370A37">
          <w:rPr>
            <w:rFonts w:eastAsia="SimSun"/>
            <w:color w:val="000000" w:themeColor="text1"/>
            <w:sz w:val="20"/>
            <w:szCs w:val="20"/>
            <w:rPrChange w:id="7166" w:author="Chen Liao" w:date="2021-06-01T21:13:00Z">
              <w:rPr>
                <w:rFonts w:eastAsia="SimSun"/>
                <w:color w:val="000000"/>
                <w:sz w:val="20"/>
                <w:szCs w:val="20"/>
              </w:rPr>
            </w:rPrChange>
          </w:rPr>
          <w:delText xml:space="preserve"> </w:delText>
        </w:r>
      </w:del>
      <w:r w:rsidRPr="00BE70D2">
        <w:rPr>
          <w:rFonts w:eastAsia="SimSun"/>
          <w:color w:val="000000" w:themeColor="text1"/>
          <w:sz w:val="20"/>
          <w:szCs w:val="20"/>
          <w:rPrChange w:id="7167" w:author="Chen Liao" w:date="2021-06-01T21:13:00Z">
            <w:rPr>
              <w:rFonts w:eastAsia="SimSun"/>
              <w:color w:val="000000"/>
              <w:sz w:val="20"/>
              <w:szCs w:val="20"/>
            </w:rPr>
          </w:rPrChange>
        </w:rPr>
        <w:t xml:space="preserve">Posterior distribution of </w:t>
      </w:r>
      <m:oMath>
        <m:r>
          <w:ins w:id="7168" w:author="Chen Liao" w:date="2021-05-30T04:36:00Z">
            <w:rPr>
              <w:rFonts w:ascii="Cambria Math" w:hAnsi="Cambria Math"/>
              <w:color w:val="000000" w:themeColor="text1"/>
              <w:sz w:val="20"/>
              <w:szCs w:val="20"/>
              <w:rPrChange w:id="7169" w:author="Chen Liao" w:date="2021-06-01T21:13:00Z">
                <w:rPr>
                  <w:rFonts w:ascii="Cambria Math" w:hAnsi="Cambria Math"/>
                  <w:color w:val="000000" w:themeColor="text1"/>
                  <w:sz w:val="20"/>
                  <w:szCs w:val="20"/>
                </w:rPr>
              </w:rPrChange>
            </w:rPr>
            <m:t>ϵ</m:t>
          </w:ins>
        </m:r>
      </m:oMath>
      <w:ins w:id="7170" w:author="Chen Liao" w:date="2021-05-30T04:36:00Z">
        <w:r w:rsidR="00370A37" w:rsidRPr="00BE70D2">
          <w:rPr>
            <w:rFonts w:eastAsia="SimSun"/>
            <w:color w:val="000000" w:themeColor="text1"/>
            <w:sz w:val="20"/>
            <w:szCs w:val="20"/>
            <w:rPrChange w:id="7171" w:author="Chen Liao" w:date="2021-06-01T21:13:00Z">
              <w:rPr>
                <w:rFonts w:eastAsia="SimSun"/>
                <w:color w:val="000000" w:themeColor="text1"/>
                <w:sz w:val="20"/>
                <w:szCs w:val="20"/>
              </w:rPr>
            </w:rPrChange>
          </w:rPr>
          <w:t xml:space="preserve"> for </w:t>
        </w:r>
      </w:ins>
      <w:ins w:id="7172" w:author="Chen Liao" w:date="2021-05-30T04:37:00Z">
        <w:r w:rsidR="00370A37" w:rsidRPr="00BE70D2">
          <w:rPr>
            <w:rFonts w:eastAsia="SimSun"/>
            <w:color w:val="000000" w:themeColor="text1"/>
            <w:sz w:val="20"/>
            <w:szCs w:val="20"/>
            <w:rPrChange w:id="7173" w:author="Chen Liao" w:date="2021-06-01T21:13:00Z">
              <w:rPr>
                <w:rFonts w:eastAsia="SimSun"/>
                <w:color w:val="000000" w:themeColor="text1"/>
                <w:sz w:val="20"/>
                <w:szCs w:val="20"/>
              </w:rPr>
            </w:rPrChange>
          </w:rPr>
          <w:t>five primary degraders</w:t>
        </w:r>
      </w:ins>
      <w:ins w:id="7174" w:author="Chen Liao" w:date="2021-05-30T04:39:00Z">
        <w:r w:rsidR="004B635C" w:rsidRPr="00BE70D2">
          <w:rPr>
            <w:rFonts w:eastAsia="SimSun"/>
            <w:color w:val="000000" w:themeColor="text1"/>
            <w:sz w:val="20"/>
            <w:szCs w:val="20"/>
            <w:rPrChange w:id="7175" w:author="Chen Liao" w:date="2021-06-01T21:13:00Z">
              <w:rPr>
                <w:rFonts w:eastAsia="SimSun"/>
                <w:color w:val="000000" w:themeColor="text1"/>
                <w:sz w:val="20"/>
                <w:szCs w:val="20"/>
              </w:rPr>
            </w:rPrChange>
          </w:rPr>
          <w:t xml:space="preserve"> (violet)</w:t>
        </w:r>
      </w:ins>
      <w:ins w:id="7176" w:author="Chen Liao" w:date="2021-05-30T04:37:00Z">
        <w:r w:rsidR="00370A37" w:rsidRPr="00BE70D2">
          <w:rPr>
            <w:rFonts w:eastAsia="SimSun"/>
            <w:color w:val="000000" w:themeColor="text1"/>
            <w:sz w:val="20"/>
            <w:szCs w:val="20"/>
            <w:rPrChange w:id="7177" w:author="Chen Liao" w:date="2021-06-01T21:13:00Z">
              <w:rPr>
                <w:rFonts w:eastAsia="SimSun"/>
                <w:color w:val="000000" w:themeColor="text1"/>
                <w:sz w:val="20"/>
                <w:szCs w:val="20"/>
              </w:rPr>
            </w:rPrChange>
          </w:rPr>
          <w:t xml:space="preserve"> and two generic responders (</w:t>
        </w:r>
      </w:ins>
      <w:ins w:id="7178" w:author="Chen Liao" w:date="2021-05-30T04:39:00Z">
        <w:r w:rsidR="004B635C" w:rsidRPr="00BE70D2">
          <w:rPr>
            <w:rFonts w:eastAsia="SimSun"/>
            <w:color w:val="000000" w:themeColor="text1"/>
            <w:sz w:val="20"/>
            <w:szCs w:val="20"/>
            <w:rPrChange w:id="7179" w:author="Chen Liao" w:date="2021-06-01T21:13:00Z">
              <w:rPr>
                <w:rFonts w:eastAsia="SimSun"/>
                <w:color w:val="000000" w:themeColor="text1"/>
                <w:sz w:val="20"/>
                <w:szCs w:val="20"/>
              </w:rPr>
            </w:rPrChange>
          </w:rPr>
          <w:t>dark yellow</w:t>
        </w:r>
      </w:ins>
      <w:ins w:id="7180" w:author="Chen Liao" w:date="2021-05-30T05:27:00Z">
        <w:r w:rsidR="00F67C7F" w:rsidRPr="00BE70D2">
          <w:rPr>
            <w:rFonts w:eastAsia="SimSun"/>
            <w:color w:val="000000" w:themeColor="text1"/>
            <w:sz w:val="20"/>
            <w:szCs w:val="20"/>
            <w:rPrChange w:id="7181" w:author="Chen Liao" w:date="2021-06-01T21:13:00Z">
              <w:rPr>
                <w:rFonts w:eastAsia="SimSun"/>
                <w:color w:val="000000" w:themeColor="text1"/>
                <w:sz w:val="20"/>
                <w:szCs w:val="20"/>
              </w:rPr>
            </w:rPrChange>
          </w:rPr>
          <w:t>). G</w:t>
        </w:r>
        <w:r w:rsidR="00F67C7F" w:rsidRPr="00BE70D2">
          <w:rPr>
            <w:rFonts w:eastAsia="SimSun"/>
            <w:color w:val="000000" w:themeColor="text1"/>
            <w:sz w:val="20"/>
            <w:szCs w:val="20"/>
            <w:rPrChange w:id="7182" w:author="Chen Liao" w:date="2021-06-01T21:13:00Z">
              <w:rPr>
                <w:rFonts w:eastAsia="SimSun" w:hint="eastAsia"/>
                <w:color w:val="000000" w:themeColor="text1"/>
                <w:sz w:val="20"/>
                <w:szCs w:val="20"/>
              </w:rPr>
            </w:rPrChange>
          </w:rPr>
          <w:t>eneric</w:t>
        </w:r>
        <w:r w:rsidR="00F67C7F" w:rsidRPr="00BE70D2">
          <w:rPr>
            <w:rFonts w:eastAsia="SimSun"/>
            <w:color w:val="000000" w:themeColor="text1"/>
            <w:sz w:val="20"/>
            <w:szCs w:val="20"/>
            <w:rPrChange w:id="7183" w:author="Chen Liao" w:date="2021-06-01T21:13:00Z">
              <w:rPr>
                <w:rFonts w:eastAsia="SimSun"/>
                <w:color w:val="000000" w:themeColor="text1"/>
                <w:sz w:val="20"/>
                <w:szCs w:val="20"/>
              </w:rPr>
            </w:rPrChange>
          </w:rPr>
          <w:t xml:space="preserve"> responders are</w:t>
        </w:r>
      </w:ins>
      <w:ins w:id="7184" w:author="Chen Liao" w:date="2021-05-30T04:39:00Z">
        <w:r w:rsidR="004B635C" w:rsidRPr="00BE70D2">
          <w:rPr>
            <w:rFonts w:eastAsia="SimSun"/>
            <w:color w:val="000000" w:themeColor="text1"/>
            <w:sz w:val="20"/>
            <w:szCs w:val="20"/>
            <w:rPrChange w:id="7185" w:author="Chen Liao" w:date="2021-06-01T21:13:00Z">
              <w:rPr>
                <w:rFonts w:eastAsia="SimSun"/>
                <w:color w:val="000000" w:themeColor="text1"/>
                <w:sz w:val="20"/>
                <w:szCs w:val="20"/>
              </w:rPr>
            </w:rPrChange>
          </w:rPr>
          <w:t xml:space="preserve"> </w:t>
        </w:r>
      </w:ins>
      <w:ins w:id="7186" w:author="Chen Liao" w:date="2021-05-30T05:27:00Z">
        <w:r w:rsidR="00F67C7F" w:rsidRPr="00BE70D2">
          <w:rPr>
            <w:rFonts w:eastAsia="SimSun"/>
            <w:color w:val="000000" w:themeColor="text1"/>
            <w:sz w:val="20"/>
            <w:szCs w:val="20"/>
            <w:rPrChange w:id="7187" w:author="Chen Liao" w:date="2021-06-01T21:13:00Z">
              <w:rPr>
                <w:rFonts w:eastAsia="SimSun"/>
                <w:color w:val="000000" w:themeColor="text1"/>
                <w:sz w:val="20"/>
                <w:szCs w:val="20"/>
              </w:rPr>
            </w:rPrChange>
          </w:rPr>
          <w:t>those</w:t>
        </w:r>
      </w:ins>
      <w:ins w:id="7188" w:author="Chen Liao" w:date="2021-05-30T04:39:00Z">
        <w:r w:rsidR="004B635C" w:rsidRPr="00BE70D2">
          <w:rPr>
            <w:rFonts w:eastAsia="SimSun"/>
            <w:color w:val="000000" w:themeColor="text1"/>
            <w:sz w:val="20"/>
            <w:szCs w:val="20"/>
            <w:rPrChange w:id="7189" w:author="Chen Liao" w:date="2021-06-01T21:13:00Z">
              <w:rPr>
                <w:rFonts w:eastAsia="SimSun"/>
                <w:color w:val="000000" w:themeColor="text1"/>
                <w:sz w:val="20"/>
                <w:szCs w:val="20"/>
              </w:rPr>
            </w:rPrChange>
          </w:rPr>
          <w:t xml:space="preserve"> </w:t>
        </w:r>
      </w:ins>
      <w:ins w:id="7190" w:author="Chen Liao" w:date="2021-05-30T04:37:00Z">
        <w:r w:rsidR="00370A37" w:rsidRPr="00BE70D2">
          <w:rPr>
            <w:rFonts w:eastAsia="SimSun"/>
            <w:color w:val="000000" w:themeColor="text1"/>
            <w:sz w:val="20"/>
            <w:szCs w:val="20"/>
            <w:rPrChange w:id="7191" w:author="Chen Liao" w:date="2021-06-01T21:13:00Z">
              <w:rPr>
                <w:rFonts w:eastAsia="SimSun"/>
                <w:color w:val="000000" w:themeColor="text1"/>
                <w:sz w:val="20"/>
                <w:szCs w:val="20"/>
              </w:rPr>
            </w:rPrChange>
          </w:rPr>
          <w:t>bacteria showing stat</w:t>
        </w:r>
      </w:ins>
      <w:ins w:id="7192" w:author="Chen Liao" w:date="2021-05-30T04:38:00Z">
        <w:r w:rsidR="00370A37" w:rsidRPr="00BE70D2">
          <w:rPr>
            <w:rFonts w:eastAsia="SimSun"/>
            <w:color w:val="000000" w:themeColor="text1"/>
            <w:sz w:val="20"/>
            <w:szCs w:val="20"/>
            <w:rPrChange w:id="7193" w:author="Chen Liao" w:date="2021-06-01T21:13:00Z">
              <w:rPr>
                <w:rFonts w:eastAsia="SimSun"/>
                <w:color w:val="000000" w:themeColor="text1"/>
                <w:sz w:val="20"/>
                <w:szCs w:val="20"/>
              </w:rPr>
            </w:rPrChange>
          </w:rPr>
          <w:t>istical significance of inulin-induced response</w:t>
        </w:r>
      </w:ins>
      <w:ins w:id="7194" w:author="Chen Liao" w:date="2021-05-30T05:48:00Z">
        <w:r w:rsidR="004C5118" w:rsidRPr="00BE70D2">
          <w:rPr>
            <w:rFonts w:eastAsia="SimSun"/>
            <w:color w:val="000000" w:themeColor="text1"/>
            <w:sz w:val="20"/>
            <w:szCs w:val="20"/>
            <w:rPrChange w:id="7195" w:author="Chen Liao" w:date="2021-06-01T21:13:00Z">
              <w:rPr>
                <w:rFonts w:eastAsia="SimSun"/>
                <w:color w:val="000000" w:themeColor="text1"/>
                <w:sz w:val="20"/>
                <w:szCs w:val="20"/>
              </w:rPr>
            </w:rPrChange>
          </w:rPr>
          <w:t xml:space="preserve"> (i.e., responders)</w:t>
        </w:r>
      </w:ins>
      <w:ins w:id="7196" w:author="Chen Liao" w:date="2021-05-30T04:38:00Z">
        <w:r w:rsidR="00370A37" w:rsidRPr="00BE70D2">
          <w:rPr>
            <w:rFonts w:eastAsia="SimSun"/>
            <w:color w:val="000000" w:themeColor="text1"/>
            <w:sz w:val="20"/>
            <w:szCs w:val="20"/>
            <w:rPrChange w:id="7197" w:author="Chen Liao" w:date="2021-06-01T21:13:00Z">
              <w:rPr>
                <w:rFonts w:eastAsia="SimSun"/>
                <w:color w:val="000000" w:themeColor="text1"/>
                <w:sz w:val="20"/>
                <w:szCs w:val="20"/>
              </w:rPr>
            </w:rPrChange>
          </w:rPr>
          <w:t xml:space="preserve"> but not inferred as </w:t>
        </w:r>
      </w:ins>
      <w:ins w:id="7198" w:author="Chen Liao" w:date="2021-05-30T05:27:00Z">
        <w:r w:rsidR="00F67C7F" w:rsidRPr="00BE70D2">
          <w:rPr>
            <w:rFonts w:eastAsia="SimSun"/>
            <w:color w:val="000000" w:themeColor="text1"/>
            <w:sz w:val="20"/>
            <w:szCs w:val="20"/>
            <w:rPrChange w:id="7199" w:author="Chen Liao" w:date="2021-06-01T21:13:00Z">
              <w:rPr>
                <w:rFonts w:eastAsia="SimSun"/>
                <w:color w:val="000000" w:themeColor="text1"/>
                <w:sz w:val="20"/>
                <w:szCs w:val="20"/>
              </w:rPr>
            </w:rPrChange>
          </w:rPr>
          <w:t xml:space="preserve">primary </w:t>
        </w:r>
      </w:ins>
      <w:ins w:id="7200" w:author="Chen Liao" w:date="2021-05-30T04:38:00Z">
        <w:r w:rsidR="00370A37" w:rsidRPr="00BE70D2">
          <w:rPr>
            <w:rFonts w:eastAsia="SimSun"/>
            <w:color w:val="000000" w:themeColor="text1"/>
            <w:sz w:val="20"/>
            <w:szCs w:val="20"/>
            <w:rPrChange w:id="7201" w:author="Chen Liao" w:date="2021-06-01T21:13:00Z">
              <w:rPr>
                <w:rFonts w:eastAsia="SimSun"/>
                <w:color w:val="000000" w:themeColor="text1"/>
                <w:sz w:val="20"/>
                <w:szCs w:val="20"/>
              </w:rPr>
            </w:rPrChange>
          </w:rPr>
          <w:t>degraders</w:t>
        </w:r>
      </w:ins>
      <w:ins w:id="7202" w:author="Chen Liao" w:date="2021-05-30T04:37:00Z">
        <w:r w:rsidR="00370A37" w:rsidRPr="00BE70D2">
          <w:rPr>
            <w:rFonts w:eastAsia="SimSun"/>
            <w:color w:val="000000" w:themeColor="text1"/>
            <w:sz w:val="20"/>
            <w:szCs w:val="20"/>
            <w:rPrChange w:id="7203" w:author="Chen Liao" w:date="2021-06-01T21:13:00Z">
              <w:rPr>
                <w:rFonts w:eastAsia="SimSun"/>
                <w:color w:val="000000" w:themeColor="text1"/>
                <w:sz w:val="20"/>
                <w:szCs w:val="20"/>
              </w:rPr>
            </w:rPrChange>
          </w:rPr>
          <w:t>.</w:t>
        </w:r>
      </w:ins>
      <w:ins w:id="7204" w:author="Chen Liao" w:date="2021-05-30T05:48:00Z">
        <w:r w:rsidR="004C5118" w:rsidRPr="00BE70D2">
          <w:rPr>
            <w:rFonts w:eastAsia="SimSun"/>
            <w:color w:val="000000" w:themeColor="text1"/>
            <w:sz w:val="20"/>
            <w:szCs w:val="20"/>
            <w:rPrChange w:id="7205" w:author="Chen Liao" w:date="2021-06-01T21:13:00Z">
              <w:rPr>
                <w:rFonts w:eastAsia="SimSun"/>
                <w:color w:val="000000" w:themeColor="text1"/>
                <w:sz w:val="20"/>
                <w:szCs w:val="20"/>
              </w:rPr>
            </w:rPrChange>
          </w:rPr>
          <w:t xml:space="preserve"> Bacterial taxa are ranked accor</w:t>
        </w:r>
      </w:ins>
      <w:ins w:id="7206" w:author="Chen Liao" w:date="2021-06-01T23:48:00Z">
        <w:r w:rsidR="00923EF7">
          <w:rPr>
            <w:rFonts w:eastAsia="SimSun"/>
            <w:color w:val="000000" w:themeColor="text1"/>
            <w:sz w:val="20"/>
            <w:szCs w:val="20"/>
          </w:rPr>
          <w:t>din</w:t>
        </w:r>
      </w:ins>
      <w:ins w:id="7207" w:author="Chen Liao" w:date="2021-05-30T05:48:00Z">
        <w:r w:rsidR="004C5118" w:rsidRPr="00BE70D2">
          <w:rPr>
            <w:rFonts w:eastAsia="SimSun"/>
            <w:color w:val="000000" w:themeColor="text1"/>
            <w:sz w:val="20"/>
            <w:szCs w:val="20"/>
            <w:rPrChange w:id="7208" w:author="Chen Liao" w:date="2021-06-01T21:13:00Z">
              <w:rPr>
                <w:rFonts w:eastAsia="SimSun"/>
                <w:color w:val="000000" w:themeColor="text1"/>
                <w:sz w:val="20"/>
                <w:szCs w:val="20"/>
              </w:rPr>
            </w:rPrChange>
          </w:rPr>
          <w:t xml:space="preserve">g to their posterior mean of </w:t>
        </w:r>
      </w:ins>
      <m:oMath>
        <m:r>
          <w:ins w:id="7209" w:author="Chen Liao" w:date="2021-05-30T05:48:00Z">
            <w:rPr>
              <w:rFonts w:ascii="Cambria Math" w:hAnsi="Cambria Math"/>
              <w:color w:val="000000" w:themeColor="text1"/>
              <w:sz w:val="20"/>
              <w:szCs w:val="20"/>
              <w:rPrChange w:id="7210" w:author="Chen Liao" w:date="2021-06-01T21:13:00Z">
                <w:rPr>
                  <w:rFonts w:ascii="Cambria Math" w:hAnsi="Cambria Math"/>
                  <w:color w:val="000000" w:themeColor="text1"/>
                  <w:sz w:val="20"/>
                  <w:szCs w:val="20"/>
                </w:rPr>
              </w:rPrChange>
            </w:rPr>
            <m:t>ϵ</m:t>
          </w:ins>
        </m:r>
      </m:oMath>
      <w:ins w:id="7211" w:author="Chen Liao" w:date="2021-05-30T05:48:00Z">
        <w:r w:rsidR="004C5118" w:rsidRPr="00BE70D2">
          <w:rPr>
            <w:rFonts w:eastAsia="SimSun"/>
            <w:color w:val="000000" w:themeColor="text1"/>
            <w:sz w:val="20"/>
            <w:szCs w:val="20"/>
            <w:rPrChange w:id="7212" w:author="Chen Liao" w:date="2021-06-01T21:13:00Z">
              <w:rPr>
                <w:rFonts w:eastAsia="SimSun"/>
                <w:color w:val="000000" w:themeColor="text1"/>
                <w:sz w:val="20"/>
                <w:szCs w:val="20"/>
              </w:rPr>
            </w:rPrChange>
          </w:rPr>
          <w:t>.</w:t>
        </w:r>
      </w:ins>
      <w:ins w:id="7213" w:author="Chen Liao" w:date="2021-05-30T05:47:00Z">
        <w:r w:rsidR="004C5118" w:rsidRPr="00BE70D2">
          <w:rPr>
            <w:rFonts w:eastAsia="SimSun"/>
            <w:color w:val="000000" w:themeColor="text1"/>
            <w:sz w:val="20"/>
            <w:szCs w:val="20"/>
            <w:rPrChange w:id="7214" w:author="Chen Liao" w:date="2021-06-01T21:13:00Z">
              <w:rPr>
                <w:rFonts w:eastAsia="SimSun"/>
                <w:color w:val="000000" w:themeColor="text1"/>
                <w:sz w:val="20"/>
                <w:szCs w:val="20"/>
              </w:rPr>
            </w:rPrChange>
          </w:rPr>
          <w:t xml:space="preserve"> </w:t>
        </w:r>
      </w:ins>
      <w:del w:id="7215" w:author="Chen Liao" w:date="2021-05-30T04:39:00Z">
        <w:r w:rsidRPr="00BE70D2" w:rsidDel="00370A37">
          <w:rPr>
            <w:rFonts w:eastAsia="SimSun"/>
            <w:color w:val="000000" w:themeColor="text1"/>
            <w:sz w:val="20"/>
            <w:szCs w:val="20"/>
            <w:rPrChange w:id="7216" w:author="Chen Liao" w:date="2021-06-01T21:13:00Z">
              <w:rPr>
                <w:rFonts w:eastAsia="SimSun"/>
                <w:color w:val="000000"/>
                <w:sz w:val="20"/>
                <w:szCs w:val="20"/>
              </w:rPr>
            </w:rPrChange>
          </w:rPr>
          <w:delText xml:space="preserve">five </w:delText>
        </w:r>
        <w:r w:rsidR="002A61FE" w:rsidRPr="00BE70D2" w:rsidDel="00370A37">
          <w:rPr>
            <w:rFonts w:eastAsia="SimSun"/>
            <w:color w:val="000000" w:themeColor="text1"/>
            <w:sz w:val="20"/>
            <w:szCs w:val="20"/>
            <w:rPrChange w:id="7217" w:author="Chen Liao" w:date="2021-06-01T21:13:00Z">
              <w:rPr>
                <w:rFonts w:eastAsia="SimSun"/>
                <w:color w:val="000000"/>
                <w:sz w:val="20"/>
                <w:szCs w:val="20"/>
              </w:rPr>
            </w:rPrChange>
          </w:rPr>
          <w:delText xml:space="preserve">bacterial </w:delText>
        </w:r>
        <w:r w:rsidR="00896AE3" w:rsidRPr="00BE70D2" w:rsidDel="00370A37">
          <w:rPr>
            <w:rFonts w:eastAsia="SimSun"/>
            <w:color w:val="000000" w:themeColor="text1"/>
            <w:sz w:val="20"/>
            <w:szCs w:val="20"/>
            <w:rPrChange w:id="7218" w:author="Chen Liao" w:date="2021-06-01T21:13:00Z">
              <w:rPr>
                <w:rFonts w:eastAsia="SimSun"/>
                <w:color w:val="000000"/>
                <w:sz w:val="20"/>
                <w:szCs w:val="20"/>
              </w:rPr>
            </w:rPrChange>
          </w:rPr>
          <w:delText xml:space="preserve">taxa </w:delText>
        </w:r>
        <w:r w:rsidRPr="00BE70D2" w:rsidDel="00370A37">
          <w:rPr>
            <w:rFonts w:eastAsia="SimSun"/>
            <w:color w:val="000000" w:themeColor="text1"/>
            <w:sz w:val="20"/>
            <w:szCs w:val="20"/>
            <w:rPrChange w:id="7219" w:author="Chen Liao" w:date="2021-06-01T21:13:00Z">
              <w:rPr>
                <w:rFonts w:eastAsia="SimSun"/>
                <w:color w:val="000000"/>
                <w:sz w:val="20"/>
                <w:szCs w:val="20"/>
              </w:rPr>
            </w:rPrChange>
          </w:rPr>
          <w:delText xml:space="preserve">with </w:delText>
        </w:r>
        <w:r w:rsidR="001A60FF" w:rsidRPr="00BE70D2" w:rsidDel="00370A37">
          <w:rPr>
            <w:rFonts w:eastAsia="SimSun"/>
            <w:color w:val="000000" w:themeColor="text1"/>
            <w:sz w:val="20"/>
            <w:szCs w:val="20"/>
            <w:rPrChange w:id="7220" w:author="Chen Liao" w:date="2021-06-01T21:13:00Z">
              <w:rPr>
                <w:rFonts w:eastAsia="SimSun"/>
                <w:color w:val="000000"/>
                <w:sz w:val="20"/>
                <w:szCs w:val="20"/>
              </w:rPr>
            </w:rPrChange>
          </w:rPr>
          <w:delText xml:space="preserve">a </w:delText>
        </w:r>
        <w:r w:rsidRPr="00BE70D2" w:rsidDel="00370A37">
          <w:rPr>
            <w:rFonts w:eastAsia="SimSun"/>
            <w:color w:val="000000" w:themeColor="text1"/>
            <w:sz w:val="20"/>
            <w:szCs w:val="20"/>
            <w:rPrChange w:id="7221" w:author="Chen Liao" w:date="2021-06-01T21:13:00Z">
              <w:rPr>
                <w:rFonts w:eastAsia="SimSun"/>
                <w:color w:val="000000"/>
                <w:sz w:val="20"/>
                <w:szCs w:val="20"/>
              </w:rPr>
            </w:rPrChange>
          </w:rPr>
          <w:delText xml:space="preserve">significant </w:delText>
        </w:r>
        <w:r w:rsidR="001A60FF" w:rsidRPr="00BE70D2" w:rsidDel="00370A37">
          <w:rPr>
            <w:rFonts w:eastAsia="SimSun"/>
            <w:color w:val="000000" w:themeColor="text1"/>
            <w:sz w:val="20"/>
            <w:szCs w:val="20"/>
            <w:rPrChange w:id="7222" w:author="Chen Liao" w:date="2021-06-01T21:13:00Z">
              <w:rPr>
                <w:rFonts w:eastAsia="SimSun"/>
                <w:color w:val="000000"/>
                <w:sz w:val="20"/>
                <w:szCs w:val="20"/>
              </w:rPr>
            </w:rPrChange>
          </w:rPr>
          <w:delText xml:space="preserve">increase in the </w:delText>
        </w:r>
        <w:r w:rsidRPr="00BE70D2" w:rsidDel="00370A37">
          <w:rPr>
            <w:rFonts w:eastAsia="SimSun"/>
            <w:color w:val="000000" w:themeColor="text1"/>
            <w:sz w:val="20"/>
            <w:szCs w:val="20"/>
            <w:rPrChange w:id="7223" w:author="Chen Liao" w:date="2021-06-01T21:13:00Z">
              <w:rPr>
                <w:rFonts w:eastAsia="SimSun"/>
                <w:color w:val="000000"/>
                <w:sz w:val="20"/>
                <w:szCs w:val="20"/>
              </w:rPr>
            </w:rPrChange>
          </w:rPr>
          <w:delText xml:space="preserve">growth </w:delText>
        </w:r>
        <w:r w:rsidR="001A60FF" w:rsidRPr="00BE70D2" w:rsidDel="00370A37">
          <w:rPr>
            <w:rFonts w:eastAsia="SimSun"/>
            <w:color w:val="000000" w:themeColor="text1"/>
            <w:sz w:val="20"/>
            <w:szCs w:val="20"/>
            <w:rPrChange w:id="7224" w:author="Chen Liao" w:date="2021-06-01T21:13:00Z">
              <w:rPr>
                <w:rFonts w:eastAsia="SimSun"/>
                <w:color w:val="000000"/>
                <w:sz w:val="20"/>
                <w:szCs w:val="20"/>
              </w:rPr>
            </w:rPrChange>
          </w:rPr>
          <w:delText>rate</w:delText>
        </w:r>
        <w:r w:rsidR="00A5106D" w:rsidRPr="00BE70D2" w:rsidDel="00370A37">
          <w:rPr>
            <w:rFonts w:eastAsia="SimSun"/>
            <w:color w:val="000000" w:themeColor="text1"/>
            <w:sz w:val="20"/>
            <w:szCs w:val="20"/>
            <w:rPrChange w:id="7225" w:author="Chen Liao" w:date="2021-06-01T21:13:00Z">
              <w:rPr>
                <w:rFonts w:eastAsia="SimSun"/>
                <w:color w:val="000000"/>
                <w:sz w:val="20"/>
                <w:szCs w:val="20"/>
              </w:rPr>
            </w:rPrChange>
          </w:rPr>
          <w:delText xml:space="preserve"> (</w:delText>
        </w:r>
        <w:r w:rsidR="001A60FF" w:rsidRPr="00BE70D2" w:rsidDel="00370A37">
          <w:rPr>
            <w:rFonts w:eastAsia="SimSun"/>
            <w:color w:val="000000" w:themeColor="text1"/>
            <w:sz w:val="20"/>
            <w:szCs w:val="20"/>
            <w:rPrChange w:id="7226" w:author="Chen Liao" w:date="2021-06-01T21:13:00Z">
              <w:rPr>
                <w:rFonts w:eastAsia="SimSun"/>
                <w:color w:val="000000"/>
                <w:sz w:val="20"/>
                <w:szCs w:val="20"/>
              </w:rPr>
            </w:rPrChange>
          </w:rPr>
          <w:delText xml:space="preserve">i.e. </w:delText>
        </w:r>
        <w:r w:rsidR="00A5106D" w:rsidRPr="00BE70D2" w:rsidDel="00370A37">
          <w:rPr>
            <w:rFonts w:eastAsia="SimSun"/>
            <w:color w:val="000000" w:themeColor="text1"/>
            <w:sz w:val="20"/>
            <w:szCs w:val="20"/>
            <w:rPrChange w:id="7227" w:author="Chen Liao" w:date="2021-06-01T21:13:00Z">
              <w:rPr>
                <w:rFonts w:eastAsia="SimSun"/>
                <w:color w:val="000000"/>
                <w:sz w:val="20"/>
                <w:szCs w:val="20"/>
              </w:rPr>
            </w:rPrChange>
          </w:rPr>
          <w:delText>inulin responders</w:delText>
        </w:r>
        <w:r w:rsidR="001A60FF" w:rsidRPr="00BE70D2" w:rsidDel="00370A37">
          <w:rPr>
            <w:rFonts w:eastAsia="SimSun"/>
            <w:color w:val="000000" w:themeColor="text1"/>
            <w:sz w:val="20"/>
            <w:szCs w:val="20"/>
            <w:rPrChange w:id="7228" w:author="Chen Liao" w:date="2021-06-01T21:13:00Z">
              <w:rPr>
                <w:rFonts w:eastAsia="SimSun"/>
                <w:color w:val="000000"/>
                <w:sz w:val="20"/>
                <w:szCs w:val="20"/>
              </w:rPr>
            </w:rPrChange>
          </w:rPr>
          <w:delText>)</w:delText>
        </w:r>
        <w:r w:rsidR="005B3798" w:rsidRPr="00BE70D2" w:rsidDel="00370A37">
          <w:rPr>
            <w:color w:val="000000" w:themeColor="text1"/>
            <w:sz w:val="20"/>
            <w:szCs w:val="20"/>
            <w:rPrChange w:id="7229" w:author="Chen Liao" w:date="2021-06-01T21:13:00Z">
              <w:rPr>
                <w:color w:val="000000"/>
                <w:sz w:val="20"/>
                <w:szCs w:val="20"/>
              </w:rPr>
            </w:rPrChange>
          </w:rPr>
          <w:delText>.</w:delText>
        </w:r>
        <w:r w:rsidR="005B3798" w:rsidRPr="00BE70D2" w:rsidDel="00370A37">
          <w:rPr>
            <w:b/>
            <w:bCs/>
            <w:color w:val="000000" w:themeColor="text1"/>
            <w:sz w:val="20"/>
            <w:szCs w:val="20"/>
            <w:rPrChange w:id="7230" w:author="Chen Liao" w:date="2021-06-01T21:13:00Z">
              <w:rPr>
                <w:b/>
                <w:bCs/>
                <w:color w:val="000000"/>
                <w:sz w:val="20"/>
                <w:szCs w:val="20"/>
              </w:rPr>
            </w:rPrChange>
          </w:rPr>
          <w:delText xml:space="preserve"> </w:delText>
        </w:r>
      </w:del>
      <w:ins w:id="7231" w:author="Chen Liao" w:date="2021-05-30T04:39:00Z">
        <w:r w:rsidR="00370A37" w:rsidRPr="00BE70D2">
          <w:rPr>
            <w:b/>
            <w:bCs/>
            <w:color w:val="000000" w:themeColor="text1"/>
            <w:sz w:val="20"/>
            <w:szCs w:val="20"/>
            <w:rPrChange w:id="7232" w:author="Chen Liao" w:date="2021-06-01T21:13:00Z">
              <w:rPr>
                <w:b/>
                <w:bCs/>
                <w:color w:val="000000" w:themeColor="text1"/>
                <w:sz w:val="20"/>
                <w:szCs w:val="20"/>
              </w:rPr>
            </w:rPrChange>
          </w:rPr>
          <w:t>C</w:t>
        </w:r>
      </w:ins>
      <w:del w:id="7233" w:author="Chen Liao" w:date="2021-05-30T04:39:00Z">
        <w:r w:rsidR="00BF4E0F" w:rsidRPr="00BE70D2" w:rsidDel="00370A37">
          <w:rPr>
            <w:b/>
            <w:bCs/>
            <w:color w:val="000000" w:themeColor="text1"/>
            <w:sz w:val="20"/>
            <w:szCs w:val="20"/>
            <w:rPrChange w:id="7234" w:author="Chen Liao" w:date="2021-06-01T21:13:00Z">
              <w:rPr>
                <w:b/>
                <w:bCs/>
                <w:color w:val="000000"/>
                <w:sz w:val="20"/>
                <w:szCs w:val="20"/>
              </w:rPr>
            </w:rPrChange>
          </w:rPr>
          <w:delText>E</w:delText>
        </w:r>
        <w:r w:rsidR="00BF4E0F" w:rsidRPr="00BE70D2" w:rsidDel="002B573E">
          <w:rPr>
            <w:color w:val="000000" w:themeColor="text1"/>
            <w:sz w:val="20"/>
            <w:szCs w:val="20"/>
            <w:rPrChange w:id="7235" w:author="Chen Liao" w:date="2021-06-01T21:13:00Z">
              <w:rPr>
                <w:color w:val="000000"/>
                <w:sz w:val="20"/>
                <w:szCs w:val="20"/>
              </w:rPr>
            </w:rPrChange>
          </w:rPr>
          <w:delText>,</w:delText>
        </w:r>
      </w:del>
      <w:ins w:id="7236" w:author="Chen Liao" w:date="2021-05-30T04:39:00Z">
        <w:r w:rsidR="002B573E" w:rsidRPr="00BE70D2">
          <w:rPr>
            <w:color w:val="000000" w:themeColor="text1"/>
            <w:sz w:val="20"/>
            <w:szCs w:val="20"/>
            <w:rPrChange w:id="7237" w:author="Chen Liao" w:date="2021-06-01T21:13:00Z">
              <w:rPr>
                <w:color w:val="000000" w:themeColor="text1"/>
                <w:sz w:val="20"/>
                <w:szCs w:val="20"/>
              </w:rPr>
            </w:rPrChange>
          </w:rPr>
          <w:t>.</w:t>
        </w:r>
      </w:ins>
      <w:del w:id="7238" w:author="Chen Liao" w:date="2021-05-30T04:39:00Z">
        <w:r w:rsidR="00AA3220" w:rsidRPr="00BE70D2" w:rsidDel="00CF7094">
          <w:rPr>
            <w:rFonts w:eastAsia="SimSun"/>
            <w:b/>
            <w:bCs/>
            <w:color w:val="000000" w:themeColor="text1"/>
            <w:sz w:val="20"/>
            <w:szCs w:val="20"/>
            <w:rPrChange w:id="7239" w:author="Chen Liao" w:date="2021-06-01T21:13:00Z">
              <w:rPr>
                <w:rFonts w:eastAsia="SimSun"/>
                <w:b/>
                <w:bCs/>
                <w:color w:val="000000"/>
                <w:sz w:val="20"/>
                <w:szCs w:val="20"/>
              </w:rPr>
            </w:rPrChange>
          </w:rPr>
          <w:delText>F</w:delText>
        </w:r>
        <w:r w:rsidR="00A23E66" w:rsidRPr="00BE70D2" w:rsidDel="00CF7094">
          <w:rPr>
            <w:rFonts w:eastAsia="SimSun"/>
            <w:color w:val="000000" w:themeColor="text1"/>
            <w:sz w:val="20"/>
            <w:szCs w:val="20"/>
            <w:rPrChange w:id="7240" w:author="Chen Liao" w:date="2021-06-01T21:13:00Z">
              <w:rPr>
                <w:rFonts w:eastAsia="SimSun"/>
                <w:color w:val="000000"/>
                <w:sz w:val="20"/>
                <w:szCs w:val="20"/>
              </w:rPr>
            </w:rPrChange>
          </w:rPr>
          <w:delText xml:space="preserve">. </w:delText>
        </w:r>
        <w:r w:rsidR="002326D7" w:rsidRPr="00BE70D2" w:rsidDel="00CF7094">
          <w:rPr>
            <w:rFonts w:eastAsia="SimSun"/>
            <w:color w:val="000000" w:themeColor="text1"/>
            <w:sz w:val="20"/>
            <w:szCs w:val="20"/>
            <w:rPrChange w:id="7241" w:author="Chen Liao" w:date="2021-06-01T21:13:00Z">
              <w:rPr>
                <w:rFonts w:eastAsia="SimSun"/>
                <w:color w:val="000000"/>
                <w:sz w:val="20"/>
                <w:szCs w:val="20"/>
              </w:rPr>
            </w:rPrChange>
          </w:rPr>
          <w:delText>The</w:delText>
        </w:r>
        <w:r w:rsidR="00A23E66" w:rsidRPr="00BE70D2" w:rsidDel="00CF7094">
          <w:rPr>
            <w:rFonts w:eastAsia="SimSun"/>
            <w:color w:val="000000" w:themeColor="text1"/>
            <w:sz w:val="20"/>
            <w:szCs w:val="20"/>
            <w:rPrChange w:id="7242" w:author="Chen Liao" w:date="2021-06-01T21:13:00Z">
              <w:rPr>
                <w:rFonts w:eastAsia="SimSun"/>
                <w:color w:val="000000"/>
                <w:sz w:val="20"/>
                <w:szCs w:val="20"/>
              </w:rPr>
            </w:rPrChange>
          </w:rPr>
          <w:delText xml:space="preserve"> absolute abundance </w:delText>
        </w:r>
        <w:r w:rsidR="002326D7" w:rsidRPr="00BE70D2" w:rsidDel="00CF7094">
          <w:rPr>
            <w:rFonts w:eastAsia="SimSun"/>
            <w:color w:val="000000" w:themeColor="text1"/>
            <w:sz w:val="20"/>
            <w:szCs w:val="20"/>
            <w:rPrChange w:id="7243" w:author="Chen Liao" w:date="2021-06-01T21:13:00Z">
              <w:rPr>
                <w:rFonts w:eastAsia="SimSun"/>
                <w:color w:val="000000"/>
                <w:sz w:val="20"/>
                <w:szCs w:val="20"/>
              </w:rPr>
            </w:rPrChange>
          </w:rPr>
          <w:delText xml:space="preserve">of </w:delText>
        </w:r>
        <w:r w:rsidR="00A06A74" w:rsidRPr="00BE70D2" w:rsidDel="00CF7094">
          <w:rPr>
            <w:rFonts w:eastAsia="SimSun"/>
            <w:color w:val="000000" w:themeColor="text1"/>
            <w:sz w:val="20"/>
            <w:szCs w:val="20"/>
            <w:rPrChange w:id="7244" w:author="Chen Liao" w:date="2021-06-01T21:13:00Z">
              <w:rPr>
                <w:rFonts w:eastAsia="SimSun"/>
                <w:color w:val="000000"/>
                <w:sz w:val="20"/>
                <w:szCs w:val="20"/>
              </w:rPr>
            </w:rPrChange>
          </w:rPr>
          <w:delText xml:space="preserve">total (E) and individual (F) </w:delText>
        </w:r>
        <w:r w:rsidR="00A23E66" w:rsidRPr="00BE70D2" w:rsidDel="00CF7094">
          <w:rPr>
            <w:rFonts w:eastAsia="SimSun"/>
            <w:color w:val="000000" w:themeColor="text1"/>
            <w:sz w:val="20"/>
            <w:szCs w:val="20"/>
            <w:rPrChange w:id="7245" w:author="Chen Liao" w:date="2021-06-01T21:13:00Z">
              <w:rPr>
                <w:rFonts w:eastAsia="SimSun"/>
                <w:color w:val="000000"/>
                <w:sz w:val="20"/>
                <w:szCs w:val="20"/>
              </w:rPr>
            </w:rPrChange>
          </w:rPr>
          <w:delText xml:space="preserve">inulin responders </w:delText>
        </w:r>
        <w:r w:rsidR="002326D7" w:rsidRPr="00BE70D2" w:rsidDel="00CF7094">
          <w:rPr>
            <w:rFonts w:eastAsia="SimSun"/>
            <w:color w:val="000000" w:themeColor="text1"/>
            <w:sz w:val="20"/>
            <w:szCs w:val="20"/>
            <w:rPrChange w:id="7246" w:author="Chen Liao" w:date="2021-06-01T21:13:00Z">
              <w:rPr>
                <w:rFonts w:eastAsia="SimSun"/>
                <w:color w:val="000000"/>
                <w:sz w:val="20"/>
                <w:szCs w:val="20"/>
              </w:rPr>
            </w:rPrChange>
          </w:rPr>
          <w:delText xml:space="preserve">shown in panel </w:delText>
        </w:r>
        <w:r w:rsidR="00686353" w:rsidRPr="00BE70D2" w:rsidDel="00CF7094">
          <w:rPr>
            <w:rFonts w:eastAsia="SimSun"/>
            <w:color w:val="000000" w:themeColor="text1"/>
            <w:sz w:val="20"/>
            <w:szCs w:val="20"/>
            <w:rPrChange w:id="7247" w:author="Chen Liao" w:date="2021-06-01T21:13:00Z">
              <w:rPr>
                <w:rFonts w:eastAsia="SimSun"/>
                <w:color w:val="000000"/>
                <w:sz w:val="20"/>
                <w:szCs w:val="20"/>
              </w:rPr>
            </w:rPrChange>
          </w:rPr>
          <w:delText>D</w:delText>
        </w:r>
        <w:r w:rsidR="00A23E66" w:rsidRPr="00BE70D2" w:rsidDel="00CF7094">
          <w:rPr>
            <w:rFonts w:eastAsia="SimSun"/>
            <w:color w:val="000000" w:themeColor="text1"/>
            <w:sz w:val="20"/>
            <w:szCs w:val="20"/>
            <w:rPrChange w:id="7248" w:author="Chen Liao" w:date="2021-06-01T21:13:00Z">
              <w:rPr>
                <w:rFonts w:eastAsia="SimSun"/>
                <w:color w:val="000000"/>
                <w:sz w:val="20"/>
                <w:szCs w:val="20"/>
              </w:rPr>
            </w:rPrChange>
          </w:rPr>
          <w:delText xml:space="preserve">. </w:delText>
        </w:r>
        <w:r w:rsidR="00AA3220" w:rsidRPr="00BE70D2" w:rsidDel="00CF7094">
          <w:rPr>
            <w:rFonts w:eastAsia="SimSun"/>
            <w:b/>
            <w:bCs/>
            <w:color w:val="000000" w:themeColor="text1"/>
            <w:sz w:val="20"/>
            <w:szCs w:val="20"/>
            <w:rPrChange w:id="7249" w:author="Chen Liao" w:date="2021-06-01T21:13:00Z">
              <w:rPr>
                <w:rFonts w:eastAsia="SimSun"/>
                <w:b/>
                <w:bCs/>
                <w:color w:val="000000"/>
                <w:sz w:val="20"/>
                <w:szCs w:val="20"/>
              </w:rPr>
            </w:rPrChange>
          </w:rPr>
          <w:delText>G</w:delText>
        </w:r>
        <w:r w:rsidR="00DC008D" w:rsidRPr="00BE70D2" w:rsidDel="00CF7094">
          <w:rPr>
            <w:rFonts w:eastAsia="SimSun"/>
            <w:b/>
            <w:bCs/>
            <w:color w:val="000000" w:themeColor="text1"/>
            <w:sz w:val="20"/>
            <w:szCs w:val="20"/>
            <w:rPrChange w:id="7250" w:author="Chen Liao" w:date="2021-06-01T21:13:00Z">
              <w:rPr>
                <w:rFonts w:eastAsia="SimSun"/>
                <w:b/>
                <w:bCs/>
                <w:color w:val="000000"/>
                <w:sz w:val="20"/>
                <w:szCs w:val="20"/>
              </w:rPr>
            </w:rPrChange>
          </w:rPr>
          <w:delText xml:space="preserve">. </w:delText>
        </w:r>
        <w:r w:rsidR="00D652DE" w:rsidRPr="00BE70D2" w:rsidDel="00CF7094">
          <w:rPr>
            <w:rFonts w:eastAsia="SimSun"/>
            <w:color w:val="000000" w:themeColor="text1"/>
            <w:sz w:val="20"/>
            <w:szCs w:val="20"/>
            <w:rPrChange w:id="7251" w:author="Chen Liao" w:date="2021-06-01T21:13:00Z">
              <w:rPr>
                <w:rFonts w:eastAsia="SimSun"/>
                <w:color w:val="000000"/>
                <w:sz w:val="20"/>
                <w:szCs w:val="20"/>
              </w:rPr>
            </w:rPrChange>
          </w:rPr>
          <w:delText>The</w:delText>
        </w:r>
      </w:del>
      <w:ins w:id="7252" w:author="Chen Liao" w:date="2021-05-30T04:39:00Z">
        <w:r w:rsidR="004B635C" w:rsidRPr="00BE70D2">
          <w:rPr>
            <w:rFonts w:eastAsia="SimSun"/>
            <w:color w:val="000000" w:themeColor="text1"/>
            <w:sz w:val="20"/>
            <w:szCs w:val="20"/>
            <w:rPrChange w:id="7253" w:author="Chen Liao" w:date="2021-06-01T21:13:00Z">
              <w:rPr>
                <w:rFonts w:eastAsia="SimSun"/>
                <w:color w:val="000000" w:themeColor="text1"/>
                <w:sz w:val="20"/>
                <w:szCs w:val="20"/>
              </w:rPr>
            </w:rPrChange>
          </w:rPr>
          <w:t xml:space="preserve"> </w:t>
        </w:r>
      </w:ins>
      <w:ins w:id="7254" w:author="Chen Liao" w:date="2021-05-30T04:42:00Z">
        <w:r w:rsidR="004B635C" w:rsidRPr="00BE70D2">
          <w:rPr>
            <w:rFonts w:eastAsia="SimSun"/>
            <w:color w:val="000000" w:themeColor="text1"/>
            <w:sz w:val="20"/>
            <w:szCs w:val="20"/>
            <w:rPrChange w:id="7255" w:author="Chen Liao" w:date="2021-06-01T21:13:00Z">
              <w:rPr>
                <w:rFonts w:eastAsia="SimSun"/>
                <w:color w:val="000000" w:themeColor="text1"/>
                <w:sz w:val="20"/>
                <w:szCs w:val="20"/>
              </w:rPr>
            </w:rPrChange>
          </w:rPr>
          <w:t>Core e</w:t>
        </w:r>
      </w:ins>
      <w:del w:id="7256" w:author="Chen Liao" w:date="2021-05-30T04:39:00Z">
        <w:r w:rsidR="00D652DE" w:rsidRPr="00BE70D2" w:rsidDel="004B635C">
          <w:rPr>
            <w:rFonts w:eastAsia="SimSun"/>
            <w:color w:val="000000" w:themeColor="text1"/>
            <w:sz w:val="20"/>
            <w:szCs w:val="20"/>
            <w:rPrChange w:id="7257" w:author="Chen Liao" w:date="2021-06-01T21:13:00Z">
              <w:rPr>
                <w:rFonts w:eastAsia="SimSun"/>
                <w:color w:val="000000"/>
                <w:sz w:val="20"/>
                <w:szCs w:val="20"/>
              </w:rPr>
            </w:rPrChange>
          </w:rPr>
          <w:delText xml:space="preserve"> i</w:delText>
        </w:r>
      </w:del>
      <w:del w:id="7258" w:author="Chen Liao" w:date="2021-05-30T04:40:00Z">
        <w:r w:rsidR="00D652DE" w:rsidRPr="00BE70D2" w:rsidDel="004B635C">
          <w:rPr>
            <w:rFonts w:eastAsia="SimSun"/>
            <w:color w:val="000000" w:themeColor="text1"/>
            <w:sz w:val="20"/>
            <w:szCs w:val="20"/>
            <w:rPrChange w:id="7259" w:author="Chen Liao" w:date="2021-06-01T21:13:00Z">
              <w:rPr>
                <w:rFonts w:eastAsia="SimSun"/>
                <w:color w:val="000000"/>
                <w:sz w:val="20"/>
                <w:szCs w:val="20"/>
              </w:rPr>
            </w:rPrChange>
          </w:rPr>
          <w:delText xml:space="preserve">nferred </w:delText>
        </w:r>
        <w:r w:rsidR="00DC008D" w:rsidRPr="00BE70D2" w:rsidDel="004B635C">
          <w:rPr>
            <w:rFonts w:eastAsia="SimSun"/>
            <w:color w:val="000000" w:themeColor="text1"/>
            <w:sz w:val="20"/>
            <w:szCs w:val="20"/>
            <w:rPrChange w:id="7260" w:author="Chen Liao" w:date="2021-06-01T21:13:00Z">
              <w:rPr>
                <w:rFonts w:eastAsia="SimSun"/>
                <w:color w:val="000000"/>
                <w:sz w:val="20"/>
                <w:szCs w:val="20"/>
              </w:rPr>
            </w:rPrChange>
          </w:rPr>
          <w:delText>e</w:delText>
        </w:r>
      </w:del>
      <w:r w:rsidR="00DC008D" w:rsidRPr="00BE70D2">
        <w:rPr>
          <w:rFonts w:eastAsia="SimSun"/>
          <w:color w:val="000000" w:themeColor="text1"/>
          <w:sz w:val="20"/>
          <w:szCs w:val="20"/>
          <w:rPrChange w:id="7261" w:author="Chen Liao" w:date="2021-06-01T21:13:00Z">
            <w:rPr>
              <w:rFonts w:eastAsia="SimSun"/>
              <w:color w:val="000000"/>
              <w:sz w:val="20"/>
              <w:szCs w:val="20"/>
            </w:rPr>
          </w:rPrChange>
        </w:rPr>
        <w:t>cological interaction network</w:t>
      </w:r>
      <w:ins w:id="7262" w:author="Chen Liao" w:date="2021-05-30T04:42:00Z">
        <w:r w:rsidR="004B635C" w:rsidRPr="00BE70D2">
          <w:rPr>
            <w:rFonts w:eastAsia="SimSun"/>
            <w:color w:val="000000" w:themeColor="text1"/>
            <w:sz w:val="20"/>
            <w:szCs w:val="20"/>
            <w:rPrChange w:id="7263" w:author="Chen Liao" w:date="2021-06-01T21:13:00Z">
              <w:rPr>
                <w:rFonts w:eastAsia="SimSun"/>
                <w:color w:val="000000" w:themeColor="text1"/>
                <w:sz w:val="20"/>
                <w:szCs w:val="20"/>
              </w:rPr>
            </w:rPrChange>
          </w:rPr>
          <w:t xml:space="preserve"> composed </w:t>
        </w:r>
      </w:ins>
      <w:ins w:id="7264" w:author="Chen Liao" w:date="2021-05-30T05:44:00Z">
        <w:r w:rsidR="00C61BBC" w:rsidRPr="00BE70D2">
          <w:rPr>
            <w:rFonts w:eastAsia="SimSun"/>
            <w:color w:val="000000" w:themeColor="text1"/>
            <w:sz w:val="20"/>
            <w:szCs w:val="20"/>
            <w:rPrChange w:id="7265" w:author="Chen Liao" w:date="2021-06-01T21:13:00Z">
              <w:rPr>
                <w:rFonts w:eastAsia="SimSun"/>
                <w:color w:val="000000" w:themeColor="text1"/>
                <w:sz w:val="20"/>
                <w:szCs w:val="20"/>
              </w:rPr>
            </w:rPrChange>
          </w:rPr>
          <w:t xml:space="preserve">of </w:t>
        </w:r>
      </w:ins>
      <w:ins w:id="7266" w:author="Chen Liao" w:date="2021-05-30T05:46:00Z">
        <w:r w:rsidR="004C5118" w:rsidRPr="00BE70D2">
          <w:rPr>
            <w:rFonts w:eastAsia="SimSun"/>
            <w:color w:val="000000" w:themeColor="text1"/>
            <w:sz w:val="20"/>
            <w:szCs w:val="20"/>
            <w:rPrChange w:id="7267" w:author="Chen Liao" w:date="2021-06-01T21:13:00Z">
              <w:rPr>
                <w:rFonts w:eastAsia="SimSun"/>
                <w:color w:val="000000" w:themeColor="text1"/>
                <w:sz w:val="20"/>
                <w:szCs w:val="20"/>
              </w:rPr>
            </w:rPrChange>
          </w:rPr>
          <w:t xml:space="preserve">six </w:t>
        </w:r>
      </w:ins>
      <w:ins w:id="7268" w:author="Chen Liao" w:date="2021-05-30T05:44:00Z">
        <w:r w:rsidR="00C61BBC" w:rsidRPr="00BE70D2">
          <w:rPr>
            <w:rFonts w:eastAsia="SimSun"/>
            <w:color w:val="000000" w:themeColor="text1"/>
            <w:sz w:val="20"/>
            <w:szCs w:val="20"/>
            <w:rPrChange w:id="7269" w:author="Chen Liao" w:date="2021-06-01T21:13:00Z">
              <w:rPr>
                <w:rFonts w:eastAsia="SimSun"/>
                <w:color w:val="000000" w:themeColor="text1"/>
                <w:sz w:val="20"/>
                <w:szCs w:val="20"/>
              </w:rPr>
            </w:rPrChange>
          </w:rPr>
          <w:t xml:space="preserve">bacterial taxa </w:t>
        </w:r>
      </w:ins>
      <w:ins w:id="7270" w:author="Chen Liao" w:date="2021-05-30T05:45:00Z">
        <w:r w:rsidR="004C5118" w:rsidRPr="00BE70D2">
          <w:rPr>
            <w:rFonts w:eastAsia="SimSun"/>
            <w:color w:val="000000" w:themeColor="text1"/>
            <w:sz w:val="20"/>
            <w:szCs w:val="20"/>
            <w:rPrChange w:id="7271" w:author="Chen Liao" w:date="2021-06-01T21:13:00Z">
              <w:rPr>
                <w:rFonts w:eastAsia="SimSun"/>
                <w:color w:val="000000" w:themeColor="text1"/>
                <w:sz w:val="20"/>
                <w:szCs w:val="20"/>
              </w:rPr>
            </w:rPrChange>
          </w:rPr>
          <w:t xml:space="preserve">shown </w:t>
        </w:r>
      </w:ins>
      <w:ins w:id="7272" w:author="Chen Liao" w:date="2021-05-30T05:44:00Z">
        <w:r w:rsidR="00C61BBC" w:rsidRPr="00BE70D2">
          <w:rPr>
            <w:rFonts w:eastAsia="SimSun"/>
            <w:color w:val="000000" w:themeColor="text1"/>
            <w:sz w:val="20"/>
            <w:szCs w:val="20"/>
            <w:rPrChange w:id="7273" w:author="Chen Liao" w:date="2021-06-01T21:13:00Z">
              <w:rPr>
                <w:rFonts w:eastAsia="SimSun"/>
                <w:color w:val="000000" w:themeColor="text1"/>
                <w:sz w:val="20"/>
                <w:szCs w:val="20"/>
              </w:rPr>
            </w:rPrChange>
          </w:rPr>
          <w:t xml:space="preserve">in </w:t>
        </w:r>
      </w:ins>
      <w:ins w:id="7274" w:author="Chen Liao" w:date="2021-05-30T05:46:00Z">
        <w:r w:rsidR="004C5118" w:rsidRPr="00BE70D2">
          <w:rPr>
            <w:rFonts w:eastAsia="SimSun"/>
            <w:color w:val="000000" w:themeColor="text1"/>
            <w:sz w:val="20"/>
            <w:szCs w:val="20"/>
            <w:rPrChange w:id="7275" w:author="Chen Liao" w:date="2021-06-01T21:13:00Z">
              <w:rPr>
                <w:rFonts w:eastAsia="SimSun"/>
                <w:color w:val="000000" w:themeColor="text1"/>
                <w:sz w:val="20"/>
                <w:szCs w:val="20"/>
              </w:rPr>
            </w:rPrChange>
          </w:rPr>
          <w:t xml:space="preserve">the panel </w:t>
        </w:r>
      </w:ins>
      <w:ins w:id="7276" w:author="Chen Liao" w:date="2021-05-30T05:44:00Z">
        <w:r w:rsidR="00C61BBC" w:rsidRPr="00BE70D2">
          <w:rPr>
            <w:rFonts w:eastAsia="SimSun"/>
            <w:color w:val="000000" w:themeColor="text1"/>
            <w:sz w:val="20"/>
            <w:szCs w:val="20"/>
            <w:rPrChange w:id="7277" w:author="Chen Liao" w:date="2021-06-01T21:13:00Z">
              <w:rPr>
                <w:rFonts w:eastAsia="SimSun"/>
                <w:color w:val="000000" w:themeColor="text1"/>
                <w:sz w:val="20"/>
                <w:szCs w:val="20"/>
              </w:rPr>
            </w:rPrChange>
          </w:rPr>
          <w:t xml:space="preserve">B. </w:t>
        </w:r>
      </w:ins>
      <w:del w:id="7278" w:author="Chen Liao" w:date="2021-05-30T04:43:00Z">
        <w:r w:rsidR="00D652DE" w:rsidRPr="00BE70D2" w:rsidDel="004B635C">
          <w:rPr>
            <w:rFonts w:eastAsia="SimSun"/>
            <w:color w:val="000000" w:themeColor="text1"/>
            <w:sz w:val="20"/>
            <w:szCs w:val="20"/>
            <w:rPrChange w:id="7279" w:author="Chen Liao" w:date="2021-06-01T21:13:00Z">
              <w:rPr>
                <w:rFonts w:eastAsia="SimSun"/>
                <w:color w:val="000000"/>
                <w:sz w:val="20"/>
                <w:szCs w:val="20"/>
              </w:rPr>
            </w:rPrChange>
          </w:rPr>
          <w:delText>.</w:delText>
        </w:r>
        <w:r w:rsidR="00DC008D" w:rsidRPr="00BE70D2" w:rsidDel="004B635C">
          <w:rPr>
            <w:rFonts w:eastAsia="SimSun"/>
            <w:color w:val="000000" w:themeColor="text1"/>
            <w:sz w:val="20"/>
            <w:szCs w:val="20"/>
            <w:rPrChange w:id="7280" w:author="Chen Liao" w:date="2021-06-01T21:13:00Z">
              <w:rPr>
                <w:rFonts w:eastAsia="SimSun"/>
                <w:color w:val="000000"/>
                <w:sz w:val="20"/>
                <w:szCs w:val="20"/>
              </w:rPr>
            </w:rPrChange>
          </w:rPr>
          <w:delText xml:space="preserve"> </w:delText>
        </w:r>
        <w:r w:rsidR="001C4F38" w:rsidRPr="00BE70D2" w:rsidDel="004B635C">
          <w:rPr>
            <w:rFonts w:eastAsia="SimSun"/>
            <w:color w:val="000000" w:themeColor="text1"/>
            <w:sz w:val="20"/>
            <w:szCs w:val="20"/>
            <w:rPrChange w:id="7281" w:author="Chen Liao" w:date="2021-06-01T21:13:00Z">
              <w:rPr>
                <w:rFonts w:eastAsia="SimSun"/>
                <w:color w:val="000000"/>
                <w:sz w:val="20"/>
                <w:szCs w:val="20"/>
              </w:rPr>
            </w:rPrChange>
          </w:rPr>
          <w:delText xml:space="preserve">Inulin </w:delText>
        </w:r>
      </w:del>
      <w:del w:id="7282" w:author="Chen Liao" w:date="2021-05-30T04:40:00Z">
        <w:r w:rsidR="001C4F38" w:rsidRPr="00BE70D2" w:rsidDel="004B635C">
          <w:rPr>
            <w:rFonts w:eastAsia="SimSun"/>
            <w:color w:val="000000" w:themeColor="text1"/>
            <w:sz w:val="20"/>
            <w:szCs w:val="20"/>
            <w:rPrChange w:id="7283" w:author="Chen Liao" w:date="2021-06-01T21:13:00Z">
              <w:rPr>
                <w:rFonts w:eastAsia="SimSun"/>
                <w:color w:val="000000"/>
                <w:sz w:val="20"/>
                <w:szCs w:val="20"/>
              </w:rPr>
            </w:rPrChange>
          </w:rPr>
          <w:delText xml:space="preserve">responders (bold font) </w:delText>
        </w:r>
      </w:del>
      <w:del w:id="7284" w:author="Chen Liao" w:date="2021-05-30T04:43:00Z">
        <w:r w:rsidR="001C4F38" w:rsidRPr="00BE70D2" w:rsidDel="004B635C">
          <w:rPr>
            <w:rFonts w:eastAsia="SimSun"/>
            <w:color w:val="000000" w:themeColor="text1"/>
            <w:sz w:val="20"/>
            <w:szCs w:val="20"/>
            <w:rPrChange w:id="7285" w:author="Chen Liao" w:date="2021-06-01T21:13:00Z">
              <w:rPr>
                <w:rFonts w:eastAsia="SimSun"/>
                <w:color w:val="000000"/>
                <w:sz w:val="20"/>
                <w:szCs w:val="20"/>
              </w:rPr>
            </w:rPrChange>
          </w:rPr>
          <w:delText xml:space="preserve">and </w:delText>
        </w:r>
      </w:del>
      <w:del w:id="7286" w:author="Chen Liao" w:date="2021-05-30T04:44:00Z">
        <w:r w:rsidR="001C4F38" w:rsidRPr="00BE70D2" w:rsidDel="000D71DF">
          <w:rPr>
            <w:rFonts w:eastAsia="SimSun"/>
            <w:color w:val="000000" w:themeColor="text1"/>
            <w:sz w:val="20"/>
            <w:szCs w:val="20"/>
            <w:rPrChange w:id="7287" w:author="Chen Liao" w:date="2021-06-01T21:13:00Z">
              <w:rPr>
                <w:rFonts w:eastAsia="SimSun"/>
                <w:color w:val="000000"/>
                <w:sz w:val="20"/>
                <w:szCs w:val="20"/>
              </w:rPr>
            </w:rPrChange>
          </w:rPr>
          <w:delText xml:space="preserve">key inhibitions (red arrows) are highlighted. </w:delText>
        </w:r>
      </w:del>
      <w:r w:rsidR="00DC008D" w:rsidRPr="00BE70D2">
        <w:rPr>
          <w:rFonts w:eastAsia="SimSun"/>
          <w:color w:val="000000" w:themeColor="text1"/>
          <w:sz w:val="20"/>
          <w:szCs w:val="20"/>
          <w:rPrChange w:id="7288" w:author="Chen Liao" w:date="2021-06-01T21:13:00Z">
            <w:rPr>
              <w:rFonts w:eastAsia="SimSun"/>
              <w:color w:val="000000"/>
              <w:sz w:val="20"/>
              <w:szCs w:val="20"/>
            </w:rPr>
          </w:rPrChange>
        </w:rPr>
        <w:t>Point and blunt arrows represent positive and negative interactions respectively. The arrow thickness is proportional to the posterior mean of the corresponding interaction coefficient</w:t>
      </w:r>
      <w:ins w:id="7289" w:author="Chen Liao" w:date="2021-05-30T05:28:00Z">
        <w:r w:rsidR="005C1873" w:rsidRPr="00BE70D2">
          <w:rPr>
            <w:rFonts w:eastAsia="SimSun"/>
            <w:color w:val="000000" w:themeColor="text1"/>
            <w:sz w:val="20"/>
            <w:szCs w:val="20"/>
            <w:rPrChange w:id="7290" w:author="Chen Liao" w:date="2021-06-01T21:13:00Z">
              <w:rPr>
                <w:rFonts w:eastAsia="SimSun"/>
                <w:color w:val="000000" w:themeColor="text1"/>
                <w:sz w:val="20"/>
                <w:szCs w:val="20"/>
              </w:rPr>
            </w:rPrChange>
          </w:rPr>
          <w:t xml:space="preserve">. </w:t>
        </w:r>
      </w:ins>
      <w:del w:id="7291" w:author="Chen Liao" w:date="2021-05-30T05:28:00Z">
        <w:r w:rsidR="00D652DE" w:rsidRPr="00BE70D2" w:rsidDel="005C1873">
          <w:rPr>
            <w:rFonts w:eastAsia="SimSun"/>
            <w:color w:val="000000" w:themeColor="text1"/>
            <w:sz w:val="20"/>
            <w:szCs w:val="20"/>
            <w:rPrChange w:id="7292" w:author="Chen Liao" w:date="2021-06-01T21:13:00Z">
              <w:rPr>
                <w:rFonts w:eastAsia="SimSun"/>
                <w:color w:val="000000"/>
                <w:sz w:val="20"/>
                <w:szCs w:val="20"/>
              </w:rPr>
            </w:rPrChange>
          </w:rPr>
          <w:delText>; only interaction coefficients significantly different from 0  (95% credible interval) are shown.</w:delText>
        </w:r>
        <w:r w:rsidR="00DC008D" w:rsidRPr="00BE70D2" w:rsidDel="005C1873">
          <w:rPr>
            <w:rFonts w:eastAsia="SimSun"/>
            <w:color w:val="000000" w:themeColor="text1"/>
            <w:sz w:val="20"/>
            <w:szCs w:val="20"/>
            <w:rPrChange w:id="7293" w:author="Chen Liao" w:date="2021-06-01T21:13:00Z">
              <w:rPr>
                <w:rFonts w:eastAsia="SimSun"/>
                <w:color w:val="000000"/>
                <w:sz w:val="20"/>
                <w:szCs w:val="20"/>
              </w:rPr>
            </w:rPrChange>
          </w:rPr>
          <w:delText xml:space="preserve"> </w:delText>
        </w:r>
      </w:del>
      <w:ins w:id="7294" w:author="Chen Liao" w:date="2021-05-30T04:45:00Z">
        <w:r w:rsidR="000D71DF" w:rsidRPr="00BE70D2">
          <w:rPr>
            <w:rFonts w:eastAsia="SimSun"/>
            <w:b/>
            <w:bCs/>
            <w:color w:val="000000" w:themeColor="text1"/>
            <w:sz w:val="20"/>
            <w:szCs w:val="20"/>
            <w:rPrChange w:id="7295" w:author="Chen Liao" w:date="2021-06-01T21:13:00Z">
              <w:rPr>
                <w:rFonts w:eastAsia="SimSun"/>
                <w:color w:val="000000" w:themeColor="text1"/>
                <w:sz w:val="20"/>
                <w:szCs w:val="20"/>
              </w:rPr>
            </w:rPrChange>
          </w:rPr>
          <w:t>D</w:t>
        </w:r>
        <w:r w:rsidR="000D71DF" w:rsidRPr="00BE70D2">
          <w:rPr>
            <w:rFonts w:eastAsia="SimSun"/>
            <w:color w:val="000000" w:themeColor="text1"/>
            <w:sz w:val="20"/>
            <w:szCs w:val="20"/>
            <w:rPrChange w:id="7296" w:author="Chen Liao" w:date="2021-06-01T21:13:00Z">
              <w:rPr>
                <w:rFonts w:eastAsia="SimSun"/>
                <w:color w:val="000000" w:themeColor="text1"/>
                <w:sz w:val="20"/>
                <w:szCs w:val="20"/>
              </w:rPr>
            </w:rPrChange>
          </w:rPr>
          <w:t xml:space="preserve">. </w:t>
        </w:r>
      </w:ins>
      <w:ins w:id="7297" w:author="Chen Liao" w:date="2021-05-30T05:34:00Z">
        <w:r w:rsidR="00CD5880" w:rsidRPr="00BE70D2">
          <w:rPr>
            <w:rFonts w:eastAsia="SimSun"/>
            <w:color w:val="000000" w:themeColor="text1"/>
            <w:sz w:val="20"/>
            <w:szCs w:val="20"/>
            <w:rPrChange w:id="7298" w:author="Chen Liao" w:date="2021-06-01T21:13:00Z">
              <w:rPr>
                <w:rFonts w:eastAsia="SimSun"/>
                <w:color w:val="000000" w:themeColor="text1"/>
                <w:sz w:val="20"/>
                <w:szCs w:val="20"/>
              </w:rPr>
            </w:rPrChange>
          </w:rPr>
          <w:t>Ecological</w:t>
        </w:r>
      </w:ins>
      <w:ins w:id="7299" w:author="Chen Liao" w:date="2021-05-30T05:33:00Z">
        <w:r w:rsidR="00CD5880" w:rsidRPr="00BE70D2">
          <w:rPr>
            <w:rFonts w:eastAsia="SimSun"/>
            <w:color w:val="000000" w:themeColor="text1"/>
            <w:sz w:val="20"/>
            <w:szCs w:val="20"/>
            <w:rPrChange w:id="7300" w:author="Chen Liao" w:date="2021-06-01T21:13:00Z">
              <w:rPr>
                <w:rFonts w:eastAsia="SimSun"/>
                <w:color w:val="000000" w:themeColor="text1"/>
                <w:sz w:val="20"/>
                <w:szCs w:val="20"/>
              </w:rPr>
            </w:rPrChange>
          </w:rPr>
          <w:t xml:space="preserve"> </w:t>
        </w:r>
      </w:ins>
      <w:ins w:id="7301" w:author="Chen Liao" w:date="2021-06-02T01:29:00Z">
        <w:r w:rsidR="00A868DB">
          <w:rPr>
            <w:rFonts w:eastAsia="SimSun"/>
            <w:color w:val="000000" w:themeColor="text1"/>
            <w:sz w:val="20"/>
            <w:szCs w:val="20"/>
          </w:rPr>
          <w:t xml:space="preserve">group </w:t>
        </w:r>
      </w:ins>
      <w:ins w:id="7302" w:author="Chen Liao" w:date="2021-05-30T05:33:00Z">
        <w:r w:rsidR="00CD5880" w:rsidRPr="00BE70D2">
          <w:rPr>
            <w:rFonts w:eastAsia="SimSun"/>
            <w:color w:val="000000" w:themeColor="text1"/>
            <w:sz w:val="20"/>
            <w:szCs w:val="20"/>
            <w:rPrChange w:id="7303" w:author="Chen Liao" w:date="2021-06-01T21:13:00Z">
              <w:rPr>
                <w:rFonts w:eastAsia="SimSun"/>
                <w:color w:val="000000" w:themeColor="text1"/>
                <w:sz w:val="20"/>
                <w:szCs w:val="20"/>
              </w:rPr>
            </w:rPrChange>
          </w:rPr>
          <w:t>dynami</w:t>
        </w:r>
      </w:ins>
      <w:ins w:id="7304" w:author="Chen Liao" w:date="2021-05-30T05:34:00Z">
        <w:r w:rsidR="00216A09" w:rsidRPr="00BE70D2">
          <w:rPr>
            <w:rFonts w:eastAsia="SimSun"/>
            <w:color w:val="000000" w:themeColor="text1"/>
            <w:sz w:val="20"/>
            <w:szCs w:val="20"/>
            <w:rPrChange w:id="7305" w:author="Chen Liao" w:date="2021-06-01T21:13:00Z">
              <w:rPr>
                <w:rFonts w:eastAsia="SimSun"/>
                <w:color w:val="000000" w:themeColor="text1"/>
                <w:sz w:val="20"/>
                <w:szCs w:val="20"/>
              </w:rPr>
            </w:rPrChange>
          </w:rPr>
          <w:t>c</w:t>
        </w:r>
      </w:ins>
      <w:ins w:id="7306" w:author="Chen Liao" w:date="2021-05-30T05:33:00Z">
        <w:r w:rsidR="00CD5880" w:rsidRPr="00BE70D2">
          <w:rPr>
            <w:rFonts w:eastAsia="SimSun"/>
            <w:color w:val="000000" w:themeColor="text1"/>
            <w:sz w:val="20"/>
            <w:szCs w:val="20"/>
            <w:rPrChange w:id="7307" w:author="Chen Liao" w:date="2021-06-01T21:13:00Z">
              <w:rPr>
                <w:rFonts w:eastAsia="SimSun"/>
                <w:color w:val="000000" w:themeColor="text1"/>
                <w:sz w:val="20"/>
                <w:szCs w:val="20"/>
              </w:rPr>
            </w:rPrChange>
          </w:rPr>
          <w:t>s</w:t>
        </w:r>
      </w:ins>
      <w:ins w:id="7308" w:author="Chen Liao" w:date="2021-05-30T04:56:00Z">
        <w:r w:rsidR="00045992" w:rsidRPr="00BE70D2">
          <w:rPr>
            <w:rFonts w:eastAsia="SimSun"/>
            <w:color w:val="000000" w:themeColor="text1"/>
            <w:sz w:val="20"/>
            <w:szCs w:val="20"/>
            <w:rPrChange w:id="7309" w:author="Chen Liao" w:date="2021-06-01T21:13:00Z">
              <w:rPr>
                <w:rFonts w:eastAsia="SimSun"/>
                <w:color w:val="000000" w:themeColor="text1"/>
                <w:sz w:val="20"/>
                <w:szCs w:val="20"/>
              </w:rPr>
            </w:rPrChange>
          </w:rPr>
          <w:t xml:space="preserve"> of </w:t>
        </w:r>
      </w:ins>
      <w:ins w:id="7310" w:author="Chen Liao" w:date="2021-05-30T05:31:00Z">
        <w:r w:rsidR="00C80CD0" w:rsidRPr="00BE70D2">
          <w:rPr>
            <w:rFonts w:eastAsia="SimSun"/>
            <w:color w:val="000000" w:themeColor="text1"/>
            <w:sz w:val="20"/>
            <w:szCs w:val="20"/>
            <w:rPrChange w:id="7311" w:author="Chen Liao" w:date="2021-06-01T21:13:00Z">
              <w:rPr>
                <w:rFonts w:eastAsia="SimSun"/>
                <w:color w:val="000000" w:themeColor="text1"/>
                <w:sz w:val="20"/>
                <w:szCs w:val="20"/>
              </w:rPr>
            </w:rPrChange>
          </w:rPr>
          <w:t xml:space="preserve">primary </w:t>
        </w:r>
      </w:ins>
      <w:ins w:id="7312" w:author="Chen Liao" w:date="2021-06-02T01:30:00Z">
        <w:r w:rsidR="00781178">
          <w:rPr>
            <w:rFonts w:eastAsia="SimSun"/>
            <w:color w:val="000000" w:themeColor="text1"/>
            <w:sz w:val="20"/>
            <w:szCs w:val="20"/>
          </w:rPr>
          <w:t xml:space="preserve">inulin </w:t>
        </w:r>
      </w:ins>
      <w:ins w:id="7313" w:author="Chen Liao" w:date="2021-05-30T05:31:00Z">
        <w:r w:rsidR="00C80CD0" w:rsidRPr="00BE70D2">
          <w:rPr>
            <w:rFonts w:eastAsia="SimSun"/>
            <w:color w:val="000000" w:themeColor="text1"/>
            <w:sz w:val="20"/>
            <w:szCs w:val="20"/>
            <w:rPrChange w:id="7314" w:author="Chen Liao" w:date="2021-06-01T21:13:00Z">
              <w:rPr>
                <w:rFonts w:eastAsia="SimSun"/>
                <w:color w:val="000000" w:themeColor="text1"/>
                <w:sz w:val="20"/>
                <w:szCs w:val="20"/>
              </w:rPr>
            </w:rPrChange>
          </w:rPr>
          <w:t>degraders, generic responders (</w:t>
        </w:r>
      </w:ins>
      <w:ins w:id="7315" w:author="Chen Liao" w:date="2021-05-30T05:32:00Z">
        <w:r w:rsidR="00C80CD0" w:rsidRPr="00BE70D2">
          <w:rPr>
            <w:rFonts w:eastAsia="SimSun"/>
            <w:color w:val="000000" w:themeColor="text1"/>
            <w:sz w:val="20"/>
            <w:szCs w:val="20"/>
            <w:rPrChange w:id="7316" w:author="Chen Liao" w:date="2021-06-01T21:13:00Z">
              <w:rPr>
                <w:rFonts w:eastAsia="SimSun"/>
                <w:color w:val="000000" w:themeColor="text1"/>
                <w:sz w:val="20"/>
                <w:szCs w:val="20"/>
              </w:rPr>
            </w:rPrChange>
          </w:rPr>
          <w:t>presented with</w:t>
        </w:r>
      </w:ins>
      <w:ins w:id="7317" w:author="Chen Liao" w:date="2021-05-30T05:31:00Z">
        <w:r w:rsidR="00C80CD0" w:rsidRPr="00BE70D2">
          <w:rPr>
            <w:rFonts w:eastAsia="SimSun"/>
            <w:color w:val="000000" w:themeColor="text1"/>
            <w:sz w:val="20"/>
            <w:szCs w:val="20"/>
            <w:rPrChange w:id="7318" w:author="Chen Liao" w:date="2021-06-01T21:13:00Z">
              <w:rPr>
                <w:rFonts w:eastAsia="SimSun"/>
                <w:color w:val="000000" w:themeColor="text1"/>
                <w:sz w:val="20"/>
                <w:szCs w:val="20"/>
              </w:rPr>
            </w:rPrChange>
          </w:rPr>
          <w:t xml:space="preserve"> two subgroups) and non-responders.</w:t>
        </w:r>
      </w:ins>
      <w:ins w:id="7319" w:author="Chen Liao" w:date="2021-06-02T01:22:00Z">
        <w:r w:rsidR="006F2CC6">
          <w:rPr>
            <w:rFonts w:eastAsia="SimSun"/>
            <w:color w:val="000000" w:themeColor="text1"/>
            <w:sz w:val="20"/>
            <w:szCs w:val="20"/>
          </w:rPr>
          <w:t xml:space="preserve"> </w:t>
        </w:r>
      </w:ins>
      <w:ins w:id="7320" w:author="Chen Liao" w:date="2021-05-30T04:45:00Z">
        <w:r w:rsidR="000D71DF" w:rsidRPr="00BE70D2">
          <w:rPr>
            <w:rFonts w:eastAsia="SimSun"/>
            <w:b/>
            <w:bCs/>
            <w:color w:val="000000" w:themeColor="text1"/>
            <w:sz w:val="20"/>
            <w:szCs w:val="20"/>
            <w:rPrChange w:id="7321" w:author="Chen Liao" w:date="2021-06-01T21:13:00Z">
              <w:rPr>
                <w:rFonts w:eastAsia="SimSun"/>
                <w:color w:val="000000" w:themeColor="text1"/>
                <w:sz w:val="20"/>
                <w:szCs w:val="20"/>
              </w:rPr>
            </w:rPrChange>
          </w:rPr>
          <w:t>E</w:t>
        </w:r>
        <w:r w:rsidR="000D71DF" w:rsidRPr="00BE70D2">
          <w:rPr>
            <w:rFonts w:eastAsia="SimSun"/>
            <w:color w:val="000000" w:themeColor="text1"/>
            <w:sz w:val="20"/>
            <w:szCs w:val="20"/>
            <w:rPrChange w:id="7322" w:author="Chen Liao" w:date="2021-06-01T21:13:00Z">
              <w:rPr>
                <w:rFonts w:eastAsia="SimSun"/>
                <w:color w:val="000000" w:themeColor="text1"/>
                <w:sz w:val="20"/>
                <w:szCs w:val="20"/>
              </w:rPr>
            </w:rPrChange>
          </w:rPr>
          <w:t xml:space="preserve">. </w:t>
        </w:r>
      </w:ins>
      <w:ins w:id="7323" w:author="Chen Liao" w:date="2021-05-30T05:32:00Z">
        <w:r w:rsidR="00720DAD" w:rsidRPr="00BE70D2">
          <w:rPr>
            <w:rFonts w:eastAsia="SimSun"/>
            <w:color w:val="000000" w:themeColor="text1"/>
            <w:sz w:val="20"/>
            <w:szCs w:val="20"/>
            <w:rPrChange w:id="7324" w:author="Chen Liao" w:date="2021-06-01T21:13:00Z">
              <w:rPr>
                <w:rFonts w:eastAsia="SimSun"/>
                <w:color w:val="000000" w:themeColor="text1"/>
                <w:sz w:val="20"/>
                <w:szCs w:val="20"/>
              </w:rPr>
            </w:rPrChange>
          </w:rPr>
          <w:t xml:space="preserve">Mean </w:t>
        </w:r>
      </w:ins>
      <w:ins w:id="7325" w:author="Chen Liao" w:date="2021-06-01T23:48:00Z">
        <w:r w:rsidR="00923EF7">
          <w:rPr>
            <w:rFonts w:eastAsia="SimSun"/>
            <w:color w:val="000000" w:themeColor="text1"/>
            <w:sz w:val="20"/>
            <w:szCs w:val="20"/>
          </w:rPr>
          <w:t>absol</w:t>
        </w:r>
      </w:ins>
      <w:ins w:id="7326" w:author="Chen Liao" w:date="2021-06-01T23:49:00Z">
        <w:r w:rsidR="00923EF7">
          <w:rPr>
            <w:rFonts w:eastAsia="SimSun"/>
            <w:color w:val="000000" w:themeColor="text1"/>
            <w:sz w:val="20"/>
            <w:szCs w:val="20"/>
          </w:rPr>
          <w:t>ute baseline</w:t>
        </w:r>
      </w:ins>
      <w:ins w:id="7327" w:author="Chen Liao" w:date="2021-05-30T05:32:00Z">
        <w:r w:rsidR="00720DAD" w:rsidRPr="00BE70D2">
          <w:rPr>
            <w:rFonts w:eastAsia="SimSun"/>
            <w:color w:val="000000" w:themeColor="text1"/>
            <w:sz w:val="20"/>
            <w:szCs w:val="20"/>
            <w:rPrChange w:id="7328" w:author="Chen Liao" w:date="2021-06-01T21:13:00Z">
              <w:rPr>
                <w:rFonts w:eastAsia="SimSun"/>
                <w:color w:val="000000" w:themeColor="text1"/>
                <w:sz w:val="20"/>
                <w:szCs w:val="20"/>
              </w:rPr>
            </w:rPrChange>
          </w:rPr>
          <w:t xml:space="preserve"> abundance</w:t>
        </w:r>
      </w:ins>
      <w:ins w:id="7329" w:author="Chen Liao" w:date="2021-05-30T04:59:00Z">
        <w:r w:rsidR="003B34EF" w:rsidRPr="00BE70D2">
          <w:rPr>
            <w:rFonts w:eastAsia="SimSun"/>
            <w:color w:val="000000" w:themeColor="text1"/>
            <w:sz w:val="20"/>
            <w:szCs w:val="20"/>
            <w:rPrChange w:id="7330" w:author="Chen Liao" w:date="2021-06-01T21:13:00Z">
              <w:rPr>
                <w:rFonts w:eastAsia="SimSun"/>
                <w:color w:val="000000" w:themeColor="text1"/>
                <w:sz w:val="20"/>
                <w:szCs w:val="20"/>
              </w:rPr>
            </w:rPrChange>
          </w:rPr>
          <w:t xml:space="preserve"> of the seven bacterial taxa</w:t>
        </w:r>
      </w:ins>
      <w:ins w:id="7331" w:author="Chen Liao" w:date="2021-05-30T05:32:00Z">
        <w:r w:rsidR="00720DAD" w:rsidRPr="00BE70D2">
          <w:rPr>
            <w:rFonts w:eastAsia="SimSun"/>
            <w:color w:val="000000" w:themeColor="text1"/>
            <w:sz w:val="20"/>
            <w:szCs w:val="20"/>
            <w:rPrChange w:id="7332" w:author="Chen Liao" w:date="2021-06-01T21:13:00Z">
              <w:rPr>
                <w:rFonts w:eastAsia="SimSun"/>
                <w:color w:val="000000" w:themeColor="text1"/>
                <w:sz w:val="20"/>
                <w:szCs w:val="20"/>
              </w:rPr>
            </w:rPrChange>
          </w:rPr>
          <w:t xml:space="preserve"> shown in </w:t>
        </w:r>
      </w:ins>
      <w:ins w:id="7333" w:author="Chen Liao" w:date="2021-05-30T05:47:00Z">
        <w:r w:rsidR="004C5118" w:rsidRPr="00BE70D2">
          <w:rPr>
            <w:rFonts w:eastAsia="SimSun"/>
            <w:color w:val="000000" w:themeColor="text1"/>
            <w:sz w:val="20"/>
            <w:szCs w:val="20"/>
            <w:rPrChange w:id="7334" w:author="Chen Liao" w:date="2021-06-01T21:13:00Z">
              <w:rPr>
                <w:rFonts w:eastAsia="SimSun"/>
                <w:color w:val="000000" w:themeColor="text1"/>
                <w:sz w:val="20"/>
                <w:szCs w:val="20"/>
              </w:rPr>
            </w:rPrChange>
          </w:rPr>
          <w:t xml:space="preserve">the </w:t>
        </w:r>
      </w:ins>
      <w:ins w:id="7335" w:author="Chen Liao" w:date="2021-05-30T05:32:00Z">
        <w:r w:rsidR="00720DAD" w:rsidRPr="00BE70D2">
          <w:rPr>
            <w:rFonts w:eastAsia="SimSun"/>
            <w:color w:val="000000" w:themeColor="text1"/>
            <w:sz w:val="20"/>
            <w:szCs w:val="20"/>
            <w:rPrChange w:id="7336" w:author="Chen Liao" w:date="2021-06-01T21:13:00Z">
              <w:rPr>
                <w:rFonts w:eastAsia="SimSun"/>
                <w:color w:val="000000" w:themeColor="text1"/>
                <w:sz w:val="20"/>
                <w:szCs w:val="20"/>
              </w:rPr>
            </w:rPrChange>
          </w:rPr>
          <w:t>panel B</w:t>
        </w:r>
      </w:ins>
      <w:ins w:id="7337" w:author="Chen Liao" w:date="2021-05-30T04:59:00Z">
        <w:r w:rsidR="003B34EF" w:rsidRPr="00BE70D2">
          <w:rPr>
            <w:rFonts w:eastAsia="SimSun"/>
            <w:color w:val="000000" w:themeColor="text1"/>
            <w:sz w:val="20"/>
            <w:szCs w:val="20"/>
            <w:rPrChange w:id="7338" w:author="Chen Liao" w:date="2021-06-01T21:13:00Z">
              <w:rPr>
                <w:rFonts w:eastAsia="SimSun"/>
                <w:color w:val="000000" w:themeColor="text1"/>
                <w:sz w:val="20"/>
                <w:szCs w:val="20"/>
              </w:rPr>
            </w:rPrChange>
          </w:rPr>
          <w:t xml:space="preserve">. </w:t>
        </w:r>
      </w:ins>
      <w:ins w:id="7339" w:author="Chen Liao" w:date="2021-05-30T04:45:00Z">
        <w:r w:rsidR="000D71DF" w:rsidRPr="00BE70D2">
          <w:rPr>
            <w:rFonts w:eastAsia="SimSun"/>
            <w:b/>
            <w:bCs/>
            <w:color w:val="000000" w:themeColor="text1"/>
            <w:sz w:val="20"/>
            <w:szCs w:val="20"/>
            <w:rPrChange w:id="7340" w:author="Chen Liao" w:date="2021-06-01T21:13:00Z">
              <w:rPr>
                <w:rFonts w:eastAsia="SimSun"/>
                <w:color w:val="000000" w:themeColor="text1"/>
                <w:sz w:val="20"/>
                <w:szCs w:val="20"/>
              </w:rPr>
            </w:rPrChange>
          </w:rPr>
          <w:t>F</w:t>
        </w:r>
        <w:r w:rsidR="000D71DF" w:rsidRPr="00BE70D2">
          <w:rPr>
            <w:rFonts w:eastAsia="SimSun"/>
            <w:color w:val="000000" w:themeColor="text1"/>
            <w:sz w:val="20"/>
            <w:szCs w:val="20"/>
            <w:rPrChange w:id="7341" w:author="Chen Liao" w:date="2021-06-01T21:13:00Z">
              <w:rPr>
                <w:rFonts w:eastAsia="SimSun"/>
                <w:color w:val="000000" w:themeColor="text1"/>
                <w:sz w:val="20"/>
                <w:szCs w:val="20"/>
              </w:rPr>
            </w:rPrChange>
          </w:rPr>
          <w:t xml:space="preserve">. </w:t>
        </w:r>
      </w:ins>
      <w:ins w:id="7342" w:author="Chen Liao" w:date="2021-05-30T05:36:00Z">
        <w:r w:rsidR="00216A09" w:rsidRPr="00BE70D2">
          <w:rPr>
            <w:rFonts w:eastAsia="SimSun"/>
            <w:color w:val="000000" w:themeColor="text1"/>
            <w:sz w:val="20"/>
            <w:szCs w:val="20"/>
            <w:rPrChange w:id="7343" w:author="Chen Liao" w:date="2021-06-01T21:13:00Z">
              <w:rPr>
                <w:rFonts w:eastAsia="SimSun"/>
                <w:color w:val="000000" w:themeColor="text1"/>
                <w:sz w:val="20"/>
                <w:szCs w:val="20"/>
              </w:rPr>
            </w:rPrChange>
          </w:rPr>
          <w:t>T</w:t>
        </w:r>
      </w:ins>
      <w:ins w:id="7344" w:author="Chen Liao" w:date="2021-05-30T05:37:00Z">
        <w:r w:rsidR="00216A09" w:rsidRPr="00BE70D2">
          <w:rPr>
            <w:rFonts w:eastAsia="SimSun"/>
            <w:color w:val="000000" w:themeColor="text1"/>
            <w:sz w:val="20"/>
            <w:szCs w:val="20"/>
            <w:rPrChange w:id="7345" w:author="Chen Liao" w:date="2021-06-01T21:13:00Z">
              <w:rPr>
                <w:rFonts w:eastAsia="SimSun"/>
                <w:color w:val="000000" w:themeColor="text1"/>
                <w:sz w:val="20"/>
                <w:szCs w:val="20"/>
              </w:rPr>
            </w:rPrChange>
          </w:rPr>
          <w:t>emporal changes in the a</w:t>
        </w:r>
      </w:ins>
      <w:ins w:id="7346" w:author="Chen Liao" w:date="2021-05-30T05:00:00Z">
        <w:r w:rsidR="003B34EF" w:rsidRPr="00BE70D2">
          <w:rPr>
            <w:rFonts w:eastAsia="SimSun"/>
            <w:color w:val="000000" w:themeColor="text1"/>
            <w:sz w:val="20"/>
            <w:szCs w:val="20"/>
            <w:rPrChange w:id="7347" w:author="Chen Liao" w:date="2021-06-01T21:13:00Z">
              <w:rPr>
                <w:rFonts w:eastAsia="SimSun"/>
                <w:color w:val="000000" w:themeColor="text1"/>
                <w:sz w:val="20"/>
                <w:szCs w:val="20"/>
              </w:rPr>
            </w:rPrChange>
          </w:rPr>
          <w:t xml:space="preserve">bsolute abundance of </w:t>
        </w:r>
      </w:ins>
      <w:ins w:id="7348" w:author="Chen Liao" w:date="2021-05-30T05:37:00Z">
        <w:r w:rsidR="00216A09" w:rsidRPr="00BE70D2">
          <w:rPr>
            <w:rFonts w:eastAsia="SimSun"/>
            <w:color w:val="000000" w:themeColor="text1"/>
            <w:sz w:val="20"/>
            <w:szCs w:val="20"/>
            <w:rPrChange w:id="7349" w:author="Chen Liao" w:date="2021-06-01T21:13:00Z">
              <w:rPr>
                <w:rFonts w:eastAsia="SimSun"/>
                <w:color w:val="000000" w:themeColor="text1"/>
                <w:sz w:val="20"/>
                <w:szCs w:val="20"/>
              </w:rPr>
            </w:rPrChange>
          </w:rPr>
          <w:t xml:space="preserve">the top </w:t>
        </w:r>
      </w:ins>
      <w:ins w:id="7350" w:author="Chen Liao" w:date="2021-05-30T05:00:00Z">
        <w:r w:rsidR="003B34EF" w:rsidRPr="00BE70D2">
          <w:rPr>
            <w:rFonts w:eastAsia="SimSun"/>
            <w:color w:val="000000" w:themeColor="text1"/>
            <w:sz w:val="20"/>
            <w:szCs w:val="20"/>
            <w:rPrChange w:id="7351" w:author="Chen Liao" w:date="2021-06-01T21:13:00Z">
              <w:rPr>
                <w:rFonts w:eastAsia="SimSun"/>
                <w:color w:val="000000" w:themeColor="text1"/>
                <w:sz w:val="20"/>
                <w:szCs w:val="20"/>
              </w:rPr>
            </w:rPrChange>
          </w:rPr>
          <w:t xml:space="preserve">three inulin </w:t>
        </w:r>
      </w:ins>
      <w:ins w:id="7352" w:author="Chen Liao" w:date="2021-05-30T05:37:00Z">
        <w:r w:rsidR="00216A09" w:rsidRPr="00BE70D2">
          <w:rPr>
            <w:rFonts w:eastAsia="SimSun"/>
            <w:color w:val="000000" w:themeColor="text1"/>
            <w:sz w:val="20"/>
            <w:szCs w:val="20"/>
            <w:rPrChange w:id="7353" w:author="Chen Liao" w:date="2021-06-01T21:13:00Z">
              <w:rPr>
                <w:rFonts w:eastAsia="SimSun"/>
                <w:color w:val="000000" w:themeColor="text1"/>
                <w:sz w:val="20"/>
                <w:szCs w:val="20"/>
              </w:rPr>
            </w:rPrChange>
          </w:rPr>
          <w:t>degraders.</w:t>
        </w:r>
      </w:ins>
      <w:del w:id="7354" w:author="Chen Liao" w:date="2021-05-30T04:45:00Z">
        <w:r w:rsidR="00DF00B8" w:rsidRPr="00BE70D2" w:rsidDel="000D71DF">
          <w:rPr>
            <w:rFonts w:eastAsia="SimSun"/>
            <w:color w:val="000000" w:themeColor="text1"/>
            <w:sz w:val="20"/>
            <w:szCs w:val="20"/>
            <w:rPrChange w:id="7355" w:author="Chen Liao" w:date="2021-06-01T21:13:00Z">
              <w:rPr>
                <w:rFonts w:eastAsia="SimSun"/>
                <w:color w:val="000000"/>
                <w:sz w:val="20"/>
                <w:szCs w:val="20"/>
              </w:rPr>
            </w:rPrChange>
          </w:rPr>
          <w:delText xml:space="preserve">For panels </w:delText>
        </w:r>
        <w:r w:rsidR="00983F5A" w:rsidRPr="00BE70D2" w:rsidDel="000D71DF">
          <w:rPr>
            <w:rFonts w:eastAsia="SimSun"/>
            <w:color w:val="000000" w:themeColor="text1"/>
            <w:sz w:val="20"/>
            <w:szCs w:val="20"/>
            <w:rPrChange w:id="7356" w:author="Chen Liao" w:date="2021-06-01T21:13:00Z">
              <w:rPr>
                <w:rFonts w:eastAsia="SimSun"/>
                <w:color w:val="000000"/>
                <w:sz w:val="20"/>
                <w:szCs w:val="20"/>
              </w:rPr>
            </w:rPrChange>
          </w:rPr>
          <w:delText>D</w:delText>
        </w:r>
        <w:r w:rsidR="00DF00B8" w:rsidRPr="00BE70D2" w:rsidDel="000D71DF">
          <w:rPr>
            <w:rFonts w:eastAsia="SimSun"/>
            <w:color w:val="000000" w:themeColor="text1"/>
            <w:sz w:val="20"/>
            <w:szCs w:val="20"/>
            <w:rPrChange w:id="7357" w:author="Chen Liao" w:date="2021-06-01T21:13:00Z">
              <w:rPr>
                <w:rFonts w:eastAsia="SimSun"/>
                <w:color w:val="000000"/>
                <w:sz w:val="20"/>
                <w:szCs w:val="20"/>
              </w:rPr>
            </w:rPrChange>
          </w:rPr>
          <w:delText xml:space="preserve">, </w:delText>
        </w:r>
        <w:r w:rsidR="00983F5A" w:rsidRPr="00BE70D2" w:rsidDel="000D71DF">
          <w:rPr>
            <w:rFonts w:eastAsia="SimSun"/>
            <w:color w:val="000000" w:themeColor="text1"/>
            <w:sz w:val="20"/>
            <w:szCs w:val="20"/>
            <w:rPrChange w:id="7358" w:author="Chen Liao" w:date="2021-06-01T21:13:00Z">
              <w:rPr>
                <w:rFonts w:eastAsia="SimSun"/>
                <w:color w:val="000000"/>
                <w:sz w:val="20"/>
                <w:szCs w:val="20"/>
              </w:rPr>
            </w:rPrChange>
          </w:rPr>
          <w:delText>F</w:delText>
        </w:r>
        <w:r w:rsidR="00DF00B8" w:rsidRPr="00BE70D2" w:rsidDel="000D71DF">
          <w:rPr>
            <w:rFonts w:eastAsia="SimSun"/>
            <w:color w:val="000000" w:themeColor="text1"/>
            <w:sz w:val="20"/>
            <w:szCs w:val="20"/>
            <w:rPrChange w:id="7359" w:author="Chen Liao" w:date="2021-06-01T21:13:00Z">
              <w:rPr>
                <w:rFonts w:eastAsia="SimSun"/>
                <w:color w:val="000000"/>
                <w:sz w:val="20"/>
                <w:szCs w:val="20"/>
              </w:rPr>
            </w:rPrChange>
          </w:rPr>
          <w:delText>,</w:delText>
        </w:r>
        <w:r w:rsidR="00251719" w:rsidRPr="00BE70D2" w:rsidDel="000D71DF">
          <w:rPr>
            <w:rFonts w:eastAsia="SimSun"/>
            <w:color w:val="000000" w:themeColor="text1"/>
            <w:sz w:val="20"/>
            <w:szCs w:val="20"/>
            <w:rPrChange w:id="7360" w:author="Chen Liao" w:date="2021-06-01T21:13:00Z">
              <w:rPr>
                <w:rFonts w:eastAsia="SimSun"/>
                <w:color w:val="000000"/>
                <w:sz w:val="20"/>
                <w:szCs w:val="20"/>
              </w:rPr>
            </w:rPrChange>
          </w:rPr>
          <w:delText xml:space="preserve"> </w:delText>
        </w:r>
        <w:r w:rsidR="00983F5A" w:rsidRPr="00BE70D2" w:rsidDel="000D71DF">
          <w:rPr>
            <w:rFonts w:eastAsia="SimSun"/>
            <w:color w:val="000000" w:themeColor="text1"/>
            <w:sz w:val="20"/>
            <w:szCs w:val="20"/>
            <w:rPrChange w:id="7361" w:author="Chen Liao" w:date="2021-06-01T21:13:00Z">
              <w:rPr>
                <w:rFonts w:eastAsia="SimSun"/>
                <w:color w:val="000000"/>
                <w:sz w:val="20"/>
                <w:szCs w:val="20"/>
              </w:rPr>
            </w:rPrChange>
          </w:rPr>
          <w:delText>G</w:delText>
        </w:r>
        <w:r w:rsidR="00DF00B8" w:rsidRPr="00BE70D2" w:rsidDel="000D71DF">
          <w:rPr>
            <w:rFonts w:eastAsia="SimSun"/>
            <w:color w:val="000000" w:themeColor="text1"/>
            <w:sz w:val="20"/>
            <w:szCs w:val="20"/>
            <w:rPrChange w:id="7362" w:author="Chen Liao" w:date="2021-06-01T21:13:00Z">
              <w:rPr>
                <w:rFonts w:eastAsia="SimSun"/>
                <w:color w:val="000000"/>
                <w:sz w:val="20"/>
                <w:szCs w:val="20"/>
              </w:rPr>
            </w:rPrChange>
          </w:rPr>
          <w:delText xml:space="preserve">, </w:delText>
        </w:r>
        <w:r w:rsidR="00DF00B8" w:rsidRPr="00BE70D2" w:rsidDel="000D71DF">
          <w:rPr>
            <w:color w:val="000000" w:themeColor="text1"/>
            <w:sz w:val="20"/>
            <w:szCs w:val="20"/>
            <w:rPrChange w:id="7363" w:author="Chen Liao" w:date="2021-06-01T21:13:00Z">
              <w:rPr>
                <w:sz w:val="20"/>
                <w:szCs w:val="20"/>
              </w:rPr>
            </w:rPrChange>
          </w:rPr>
          <w:delText>taxonomic labels w/ “Un.” group bacteria that are unclassified or uncultured at lower taxonomic ranks</w:delText>
        </w:r>
        <w:r w:rsidR="00DF00B8" w:rsidRPr="00BE70D2" w:rsidDel="000D71DF">
          <w:rPr>
            <w:rFonts w:eastAsia="SimSun"/>
            <w:b/>
            <w:bCs/>
            <w:color w:val="000000" w:themeColor="text1"/>
            <w:sz w:val="20"/>
            <w:szCs w:val="20"/>
            <w:rPrChange w:id="7364" w:author="Chen Liao" w:date="2021-06-01T21:13:00Z">
              <w:rPr>
                <w:rFonts w:eastAsia="SimSun"/>
                <w:b/>
                <w:bCs/>
                <w:color w:val="000000"/>
                <w:sz w:val="20"/>
                <w:szCs w:val="20"/>
              </w:rPr>
            </w:rPrChange>
          </w:rPr>
          <w:delText>.</w:delText>
        </w:r>
      </w:del>
      <w:ins w:id="7365" w:author="Chen Liao" w:date="2021-05-30T04:57:00Z">
        <w:r w:rsidR="00045992" w:rsidRPr="00BE70D2">
          <w:rPr>
            <w:rFonts w:eastAsia="SimSun"/>
            <w:color w:val="000000" w:themeColor="text1"/>
            <w:sz w:val="20"/>
            <w:szCs w:val="20"/>
            <w:rPrChange w:id="7366" w:author="Chen Liao" w:date="2021-06-01T21:13:00Z">
              <w:rPr>
                <w:rFonts w:eastAsia="SimSun"/>
                <w:color w:val="000000" w:themeColor="text1"/>
                <w:sz w:val="20"/>
                <w:szCs w:val="20"/>
              </w:rPr>
            </w:rPrChange>
          </w:rPr>
          <w:t xml:space="preserve"> </w:t>
        </w:r>
      </w:ins>
      <w:ins w:id="7367" w:author="Chen Liao" w:date="2021-06-02T01:24:00Z">
        <w:r w:rsidR="00B21787">
          <w:rPr>
            <w:rFonts w:eastAsia="SimSun"/>
            <w:color w:val="000000" w:themeColor="text1"/>
            <w:sz w:val="20"/>
            <w:szCs w:val="20"/>
          </w:rPr>
          <w:t>In p</w:t>
        </w:r>
      </w:ins>
      <w:ins w:id="7368" w:author="Chen Liao" w:date="2021-05-30T04:57:00Z">
        <w:r w:rsidR="00045992" w:rsidRPr="00BE70D2">
          <w:rPr>
            <w:rFonts w:eastAsia="SimSun"/>
            <w:color w:val="000000" w:themeColor="text1"/>
            <w:sz w:val="20"/>
            <w:szCs w:val="20"/>
            <w:rPrChange w:id="7369" w:author="Chen Liao" w:date="2021-06-01T21:13:00Z">
              <w:rPr>
                <w:rFonts w:eastAsia="SimSun"/>
                <w:color w:val="000000" w:themeColor="text1"/>
                <w:sz w:val="20"/>
                <w:szCs w:val="20"/>
              </w:rPr>
            </w:rPrChange>
          </w:rPr>
          <w:t>anels D</w:t>
        </w:r>
      </w:ins>
      <w:ins w:id="7370" w:author="Chen Liao" w:date="2021-06-02T01:24:00Z">
        <w:r w:rsidR="003D6ABC">
          <w:rPr>
            <w:rFonts w:eastAsia="SimSun"/>
            <w:color w:val="000000" w:themeColor="text1"/>
            <w:sz w:val="20"/>
            <w:szCs w:val="20"/>
          </w:rPr>
          <w:t xml:space="preserve">, </w:t>
        </w:r>
      </w:ins>
      <w:ins w:id="7371" w:author="Chen Liao" w:date="2021-05-30T04:57:00Z">
        <w:r w:rsidR="00045992" w:rsidRPr="00BE70D2">
          <w:rPr>
            <w:rFonts w:eastAsia="SimSun"/>
            <w:color w:val="000000" w:themeColor="text1"/>
            <w:sz w:val="20"/>
            <w:szCs w:val="20"/>
            <w:rPrChange w:id="7372" w:author="Chen Liao" w:date="2021-06-01T21:13:00Z">
              <w:rPr>
                <w:rFonts w:eastAsia="SimSun"/>
                <w:color w:val="000000" w:themeColor="text1"/>
                <w:sz w:val="20"/>
                <w:szCs w:val="20"/>
              </w:rPr>
            </w:rPrChange>
          </w:rPr>
          <w:t>F, lines</w:t>
        </w:r>
      </w:ins>
      <w:ins w:id="7373" w:author="Chen Liao" w:date="2021-06-02T01:26:00Z">
        <w:r w:rsidR="00AB417B">
          <w:rPr>
            <w:rFonts w:eastAsia="SimSun"/>
            <w:color w:val="000000" w:themeColor="text1"/>
            <w:sz w:val="20"/>
            <w:szCs w:val="20"/>
          </w:rPr>
          <w:t xml:space="preserve"> and </w:t>
        </w:r>
      </w:ins>
      <w:ins w:id="7374" w:author="Chen Liao" w:date="2021-05-30T04:58:00Z">
        <w:r w:rsidR="00045992" w:rsidRPr="00BE70D2">
          <w:rPr>
            <w:rFonts w:eastAsia="SimSun"/>
            <w:color w:val="000000" w:themeColor="text1"/>
            <w:sz w:val="20"/>
            <w:szCs w:val="20"/>
            <w:rPrChange w:id="7375" w:author="Chen Liao" w:date="2021-06-01T21:13:00Z">
              <w:rPr>
                <w:rFonts w:eastAsia="SimSun"/>
                <w:color w:val="000000" w:themeColor="text1"/>
                <w:sz w:val="20"/>
                <w:szCs w:val="20"/>
              </w:rPr>
            </w:rPrChange>
          </w:rPr>
          <w:t>dots</w:t>
        </w:r>
      </w:ins>
      <w:ins w:id="7376" w:author="Chen Liao" w:date="2021-06-02T01:23:00Z">
        <w:r w:rsidR="00CA7E65">
          <w:rPr>
            <w:rFonts w:eastAsia="SimSun"/>
            <w:color w:val="000000" w:themeColor="text1"/>
            <w:sz w:val="20"/>
            <w:szCs w:val="20"/>
          </w:rPr>
          <w:t xml:space="preserve"> </w:t>
        </w:r>
      </w:ins>
      <w:ins w:id="7377" w:author="Chen Liao" w:date="2021-05-30T04:58:00Z">
        <w:r w:rsidR="00045992" w:rsidRPr="00BE70D2">
          <w:rPr>
            <w:rFonts w:eastAsia="SimSun"/>
            <w:color w:val="000000" w:themeColor="text1"/>
            <w:sz w:val="20"/>
            <w:szCs w:val="20"/>
            <w:rPrChange w:id="7378" w:author="Chen Liao" w:date="2021-06-01T21:13:00Z">
              <w:rPr>
                <w:rFonts w:eastAsia="SimSun"/>
                <w:color w:val="000000" w:themeColor="text1"/>
                <w:sz w:val="20"/>
                <w:szCs w:val="20"/>
              </w:rPr>
            </w:rPrChange>
          </w:rPr>
          <w:t xml:space="preserve">represent the mean </w:t>
        </w:r>
      </w:ins>
      <w:ins w:id="7379" w:author="Chen Liao" w:date="2021-06-02T01:23:00Z">
        <w:r w:rsidR="001C50BE">
          <w:rPr>
            <w:rFonts w:eastAsia="SimSun"/>
            <w:color w:val="000000" w:themeColor="text1"/>
            <w:sz w:val="20"/>
            <w:szCs w:val="20"/>
          </w:rPr>
          <w:t>value</w:t>
        </w:r>
      </w:ins>
      <w:ins w:id="7380" w:author="Chen Liao" w:date="2021-06-02T01:26:00Z">
        <w:r w:rsidR="00AB417B">
          <w:rPr>
            <w:rFonts w:eastAsia="SimSun"/>
            <w:color w:val="000000" w:themeColor="text1"/>
            <w:sz w:val="20"/>
            <w:szCs w:val="20"/>
          </w:rPr>
          <w:t xml:space="preserve">s </w:t>
        </w:r>
      </w:ins>
      <w:ins w:id="7381" w:author="Chen Liao" w:date="2021-06-02T01:27:00Z">
        <w:r w:rsidR="00AB417B">
          <w:rPr>
            <w:rFonts w:eastAsia="SimSun"/>
            <w:color w:val="000000" w:themeColor="text1"/>
            <w:sz w:val="20"/>
            <w:szCs w:val="20"/>
          </w:rPr>
          <w:t xml:space="preserve">across </w:t>
        </w:r>
      </w:ins>
      <w:ins w:id="7382" w:author="Chen Liao" w:date="2021-06-02T01:23:00Z">
        <w:r w:rsidR="001C50BE">
          <w:rPr>
            <w:rFonts w:eastAsia="SimSun"/>
            <w:color w:val="000000" w:themeColor="text1"/>
            <w:sz w:val="20"/>
            <w:szCs w:val="20"/>
          </w:rPr>
          <w:t>mice from the same vendor (</w:t>
        </w:r>
        <w:r w:rsidR="001C50BE" w:rsidRPr="003554E6">
          <w:rPr>
            <w:color w:val="000000" w:themeColor="text1"/>
            <w:sz w:val="20"/>
            <w:szCs w:val="20"/>
          </w:rPr>
          <w:t>Beijing, Guangdong, Hunan, Shanghai are four different mice vendors</w:t>
        </w:r>
        <w:r w:rsidR="001C50BE">
          <w:rPr>
            <w:color w:val="000000" w:themeColor="text1"/>
            <w:sz w:val="20"/>
            <w:szCs w:val="20"/>
          </w:rPr>
          <w:t xml:space="preserve">) </w:t>
        </w:r>
      </w:ins>
      <w:ins w:id="7383" w:author="Chen Liao" w:date="2021-05-30T04:58:00Z">
        <w:r w:rsidR="00045992" w:rsidRPr="00BE70D2">
          <w:rPr>
            <w:rFonts w:eastAsia="SimSun"/>
            <w:color w:val="000000" w:themeColor="text1"/>
            <w:sz w:val="20"/>
            <w:szCs w:val="20"/>
            <w:rPrChange w:id="7384" w:author="Chen Liao" w:date="2021-06-01T21:13:00Z">
              <w:rPr>
                <w:rFonts w:eastAsia="SimSun"/>
                <w:color w:val="000000" w:themeColor="text1"/>
                <w:sz w:val="20"/>
                <w:szCs w:val="20"/>
              </w:rPr>
            </w:rPrChange>
          </w:rPr>
          <w:t xml:space="preserve">and </w:t>
        </w:r>
      </w:ins>
      <w:ins w:id="7385" w:author="Chen Liao" w:date="2021-06-02T01:23:00Z">
        <w:r w:rsidR="00CA7E65" w:rsidRPr="003554E6">
          <w:rPr>
            <w:rFonts w:eastAsia="SimSun"/>
            <w:color w:val="000000" w:themeColor="text1"/>
            <w:sz w:val="20"/>
            <w:szCs w:val="20"/>
          </w:rPr>
          <w:t xml:space="preserve">shading areas </w:t>
        </w:r>
        <w:r w:rsidR="00CA7E65">
          <w:rPr>
            <w:rFonts w:eastAsia="SimSun"/>
            <w:color w:val="000000" w:themeColor="text1"/>
            <w:sz w:val="20"/>
            <w:szCs w:val="20"/>
          </w:rPr>
          <w:t xml:space="preserve">represent </w:t>
        </w:r>
      </w:ins>
      <w:ins w:id="7386" w:author="Chen Liao" w:date="2021-05-30T04:58:00Z">
        <w:r w:rsidR="00045992" w:rsidRPr="00BE70D2">
          <w:rPr>
            <w:rFonts w:eastAsia="SimSun"/>
            <w:color w:val="000000" w:themeColor="text1"/>
            <w:sz w:val="20"/>
            <w:szCs w:val="20"/>
            <w:rPrChange w:id="7387" w:author="Chen Liao" w:date="2021-06-01T21:13:00Z">
              <w:rPr>
                <w:rFonts w:eastAsia="SimSun"/>
                <w:color w:val="000000" w:themeColor="text1"/>
                <w:sz w:val="20"/>
                <w:szCs w:val="20"/>
              </w:rPr>
            </w:rPrChange>
          </w:rPr>
          <w:t xml:space="preserve">the standard </w:t>
        </w:r>
      </w:ins>
      <w:ins w:id="7388" w:author="Chen Liao" w:date="2021-05-30T04:59:00Z">
        <w:r w:rsidR="00045992" w:rsidRPr="00BE70D2">
          <w:rPr>
            <w:rFonts w:eastAsia="SimSun"/>
            <w:color w:val="000000" w:themeColor="text1"/>
            <w:sz w:val="20"/>
            <w:szCs w:val="20"/>
            <w:rPrChange w:id="7389" w:author="Chen Liao" w:date="2021-06-01T21:13:00Z">
              <w:rPr>
                <w:rFonts w:eastAsia="SimSun"/>
                <w:color w:val="000000" w:themeColor="text1"/>
                <w:sz w:val="20"/>
                <w:szCs w:val="20"/>
              </w:rPr>
            </w:rPrChange>
          </w:rPr>
          <w:t>error of the mean.</w:t>
        </w:r>
      </w:ins>
      <w:ins w:id="7390" w:author="Chen Liao" w:date="2021-05-30T04:58:00Z">
        <w:r w:rsidR="00045992" w:rsidRPr="00BE70D2">
          <w:rPr>
            <w:rFonts w:eastAsia="SimSun"/>
            <w:color w:val="000000" w:themeColor="text1"/>
            <w:sz w:val="20"/>
            <w:szCs w:val="20"/>
            <w:rPrChange w:id="7391" w:author="Chen Liao" w:date="2021-06-01T21:13:00Z">
              <w:rPr>
                <w:rFonts w:eastAsia="SimSun"/>
                <w:color w:val="000000" w:themeColor="text1"/>
                <w:sz w:val="20"/>
                <w:szCs w:val="20"/>
              </w:rPr>
            </w:rPrChange>
          </w:rPr>
          <w:t xml:space="preserve"> </w:t>
        </w:r>
      </w:ins>
      <w:ins w:id="7392" w:author="Chen Liao" w:date="2021-05-30T05:33:00Z">
        <w:r w:rsidR="00CB571B" w:rsidRPr="00BE70D2">
          <w:rPr>
            <w:rFonts w:eastAsia="SimSun"/>
            <w:color w:val="000000" w:themeColor="text1"/>
            <w:sz w:val="20"/>
            <w:szCs w:val="20"/>
            <w:rPrChange w:id="7393" w:author="Chen Liao" w:date="2021-06-01T21:13:00Z">
              <w:rPr>
                <w:rFonts w:eastAsia="SimSun"/>
                <w:color w:val="000000" w:themeColor="text1"/>
                <w:sz w:val="20"/>
                <w:szCs w:val="20"/>
              </w:rPr>
            </w:rPrChange>
          </w:rPr>
          <w:t>Un: unclassified/uncultured.</w:t>
        </w:r>
      </w:ins>
    </w:p>
    <w:p w14:paraId="41CBA3AC" w14:textId="64711365" w:rsidR="00B6206D" w:rsidRPr="00BE70D2" w:rsidRDefault="00B6206D">
      <w:pPr>
        <w:jc w:val="both"/>
        <w:rPr>
          <w:rPrChange w:id="7394" w:author="Chen Liao" w:date="2021-06-01T21:13:00Z">
            <w:rPr/>
          </w:rPrChange>
        </w:rPr>
        <w:pPrChange w:id="7395" w:author="Chen Liao" w:date="2021-05-30T05:37:00Z">
          <w:pPr>
            <w:pStyle w:val="paragraph"/>
            <w:spacing w:before="0" w:beforeAutospacing="0" w:after="0" w:afterAutospacing="0"/>
            <w:jc w:val="both"/>
          </w:pPr>
        </w:pPrChange>
      </w:pPr>
    </w:p>
    <w:p w14:paraId="6101F609" w14:textId="77777777" w:rsidR="00DE22F6" w:rsidRPr="00BE70D2" w:rsidRDefault="00DE22F6" w:rsidP="00E6373F">
      <w:pPr>
        <w:pStyle w:val="paragraph"/>
        <w:spacing w:before="0" w:beforeAutospacing="0" w:after="0" w:afterAutospacing="0"/>
        <w:jc w:val="both"/>
        <w:rPr>
          <w:rFonts w:ascii="Times New Roman" w:hAnsi="Times New Roman" w:cs="Times New Roman"/>
          <w:b/>
          <w:bCs/>
          <w:color w:val="000000" w:themeColor="text1"/>
          <w:sz w:val="22"/>
          <w:szCs w:val="22"/>
          <w:rPrChange w:id="7396" w:author="Chen Liao" w:date="2021-06-01T21:13:00Z">
            <w:rPr>
              <w:rFonts w:ascii="Times New Roman" w:hAnsi="Times New Roman" w:cs="Times New Roman"/>
              <w:b/>
              <w:bCs/>
              <w:color w:val="000000" w:themeColor="text1"/>
              <w:sz w:val="22"/>
              <w:szCs w:val="22"/>
            </w:rPr>
          </w:rPrChange>
        </w:rPr>
      </w:pPr>
    </w:p>
    <w:p w14:paraId="4946408A" w14:textId="55F78C37" w:rsidR="00165F64" w:rsidRPr="00BE70D2" w:rsidRDefault="00A31578" w:rsidP="00E6373F">
      <w:pPr>
        <w:pStyle w:val="paragraph"/>
        <w:spacing w:before="0" w:beforeAutospacing="0" w:after="0" w:afterAutospacing="0"/>
        <w:jc w:val="both"/>
        <w:rPr>
          <w:ins w:id="7397" w:author="Chen Liao" w:date="2021-05-30T13:15:00Z"/>
          <w:rFonts w:ascii="Times New Roman" w:hAnsi="Times New Roman" w:cs="Times New Roman"/>
          <w:sz w:val="22"/>
          <w:szCs w:val="22"/>
          <w:rPrChange w:id="7398" w:author="Chen Liao" w:date="2021-06-01T21:13:00Z">
            <w:rPr>
              <w:ins w:id="7399" w:author="Chen Liao" w:date="2021-05-30T13:15:00Z"/>
              <w:rFonts w:ascii="Times New Roman" w:hAnsi="Times New Roman" w:cs="Times New Roman"/>
              <w:sz w:val="22"/>
              <w:szCs w:val="22"/>
            </w:rPr>
          </w:rPrChange>
        </w:rPr>
      </w:pPr>
      <w:ins w:id="7400" w:author="Chen Liao" w:date="2021-05-29T11:55:00Z">
        <w:r w:rsidRPr="00BE70D2">
          <w:rPr>
            <w:rFonts w:ascii="Times New Roman" w:eastAsiaTheme="minorEastAsia" w:hAnsi="Times New Roman" w:cs="Times New Roman"/>
            <w:b/>
            <w:bCs/>
            <w:color w:val="000000" w:themeColor="text1"/>
            <w:sz w:val="22"/>
            <w:szCs w:val="22"/>
            <w:rPrChange w:id="7401" w:author="Chen Liao" w:date="2021-06-01T21:13:00Z">
              <w:rPr>
                <w:rFonts w:ascii="Times New Roman" w:eastAsiaTheme="minorEastAsia" w:hAnsi="Times New Roman" w:cs="Times New Roman"/>
                <w:b/>
                <w:bCs/>
                <w:color w:val="000000" w:themeColor="text1"/>
                <w:sz w:val="22"/>
                <w:szCs w:val="22"/>
              </w:rPr>
            </w:rPrChange>
          </w:rPr>
          <w:lastRenderedPageBreak/>
          <w:t xml:space="preserve">Inulin </w:t>
        </w:r>
      </w:ins>
      <w:ins w:id="7402" w:author="Chen Liao" w:date="2021-05-30T05:51:00Z">
        <w:r w:rsidR="00DB002B" w:rsidRPr="00BE70D2">
          <w:rPr>
            <w:rFonts w:ascii="Times New Roman" w:eastAsiaTheme="minorEastAsia" w:hAnsi="Times New Roman" w:cs="Times New Roman"/>
            <w:b/>
            <w:bCs/>
            <w:color w:val="000000" w:themeColor="text1"/>
            <w:sz w:val="22"/>
            <w:szCs w:val="22"/>
            <w:rPrChange w:id="7403" w:author="Chen Liao" w:date="2021-06-01T21:13:00Z">
              <w:rPr>
                <w:rFonts w:ascii="Times New Roman" w:eastAsiaTheme="minorEastAsia" w:hAnsi="Times New Roman" w:cs="Times New Roman"/>
                <w:b/>
                <w:bCs/>
                <w:color w:val="000000" w:themeColor="text1"/>
                <w:sz w:val="22"/>
                <w:szCs w:val="22"/>
              </w:rPr>
            </w:rPrChange>
          </w:rPr>
          <w:t>responder</w:t>
        </w:r>
      </w:ins>
      <w:ins w:id="7404" w:author="Chen Liao" w:date="2021-05-29T11:55:00Z">
        <w:r w:rsidRPr="00BE70D2">
          <w:rPr>
            <w:rFonts w:ascii="Times New Roman" w:eastAsiaTheme="minorEastAsia" w:hAnsi="Times New Roman" w:cs="Times New Roman"/>
            <w:b/>
            <w:bCs/>
            <w:color w:val="000000" w:themeColor="text1"/>
            <w:sz w:val="22"/>
            <w:szCs w:val="22"/>
            <w:rPrChange w:id="7405" w:author="Chen Liao" w:date="2021-06-01T21:13:00Z">
              <w:rPr>
                <w:rFonts w:ascii="Times New Roman" w:eastAsiaTheme="minorEastAsia" w:hAnsi="Times New Roman" w:cs="Times New Roman"/>
                <w:b/>
                <w:bCs/>
                <w:color w:val="000000" w:themeColor="text1"/>
                <w:sz w:val="22"/>
                <w:szCs w:val="22"/>
              </w:rPr>
            </w:rPrChange>
          </w:rPr>
          <w:t>s mediate the baseline-dependent propionate production</w:t>
        </w:r>
      </w:ins>
      <w:ins w:id="7406" w:author="Chen Liao" w:date="2021-05-30T20:52:00Z">
        <w:r w:rsidR="00B073A0" w:rsidRPr="00BE70D2">
          <w:rPr>
            <w:rFonts w:ascii="Times New Roman" w:eastAsiaTheme="minorEastAsia" w:hAnsi="Times New Roman" w:cs="Times New Roman"/>
            <w:b/>
            <w:bCs/>
            <w:color w:val="000000" w:themeColor="text1"/>
            <w:sz w:val="22"/>
            <w:szCs w:val="22"/>
            <w:rPrChange w:id="7407" w:author="Chen Liao" w:date="2021-06-01T21:13:00Z">
              <w:rPr>
                <w:rFonts w:ascii="Times New Roman" w:eastAsiaTheme="minorEastAsia" w:hAnsi="Times New Roman" w:cs="Times New Roman"/>
                <w:b/>
                <w:bCs/>
                <w:color w:val="000000" w:themeColor="text1"/>
                <w:sz w:val="22"/>
                <w:szCs w:val="22"/>
              </w:rPr>
            </w:rPrChange>
          </w:rPr>
          <w:t xml:space="preserve"> and its correlation with bacterial load</w:t>
        </w:r>
      </w:ins>
      <w:ins w:id="7408" w:author="Chen Liao" w:date="2021-05-29T11:55:00Z">
        <w:r w:rsidRPr="00BE70D2">
          <w:rPr>
            <w:rFonts w:ascii="Times New Roman" w:hAnsi="Times New Roman" w:cs="Times New Roman"/>
            <w:b/>
            <w:bCs/>
            <w:color w:val="000000" w:themeColor="text1"/>
            <w:sz w:val="22"/>
            <w:szCs w:val="22"/>
            <w:rPrChange w:id="7409" w:author="Chen Liao" w:date="2021-06-01T21:13:00Z">
              <w:rPr>
                <w:b/>
                <w:bCs/>
                <w:color w:val="000000" w:themeColor="text1"/>
                <w:sz w:val="22"/>
                <w:szCs w:val="22"/>
              </w:rPr>
            </w:rPrChange>
          </w:rPr>
          <w:t xml:space="preserve">. </w:t>
        </w:r>
      </w:ins>
      <w:ins w:id="7410" w:author="Chen Liao" w:date="2021-05-30T23:26:00Z">
        <w:r w:rsidR="003E71C9" w:rsidRPr="00BE70D2">
          <w:rPr>
            <w:rFonts w:ascii="Times New Roman" w:hAnsi="Times New Roman" w:cs="Times New Roman"/>
            <w:color w:val="000000" w:themeColor="text1"/>
            <w:sz w:val="22"/>
            <w:szCs w:val="22"/>
            <w:rPrChange w:id="7411" w:author="Chen Liao" w:date="2021-06-01T21:13:00Z">
              <w:rPr>
                <w:rFonts w:ascii="Times New Roman" w:hAnsi="Times New Roman" w:cs="Times New Roman"/>
                <w:color w:val="000000" w:themeColor="text1"/>
                <w:sz w:val="22"/>
                <w:szCs w:val="22"/>
              </w:rPr>
            </w:rPrChange>
          </w:rPr>
          <w:t xml:space="preserve">We have shown above that </w:t>
        </w:r>
      </w:ins>
      <w:ins w:id="7412" w:author="Chen Liao" w:date="2021-05-30T23:25:00Z">
        <w:r w:rsidR="003E71C9" w:rsidRPr="00BE70D2">
          <w:rPr>
            <w:rFonts w:ascii="Times New Roman" w:hAnsi="Times New Roman" w:cs="Times New Roman"/>
            <w:color w:val="000000" w:themeColor="text1"/>
            <w:sz w:val="22"/>
            <w:szCs w:val="22"/>
            <w:rPrChange w:id="7413" w:author="Chen Liao" w:date="2021-06-01T21:13:00Z">
              <w:rPr>
                <w:rFonts w:ascii="Times New Roman" w:hAnsi="Times New Roman" w:cs="Times New Roman"/>
                <w:color w:val="000000" w:themeColor="text1"/>
                <w:sz w:val="22"/>
                <w:szCs w:val="22"/>
              </w:rPr>
            </w:rPrChange>
          </w:rPr>
          <w:t xml:space="preserve">the dynamics of </w:t>
        </w:r>
      </w:ins>
      <w:ins w:id="7414" w:author="Chen Liao" w:date="2021-05-30T23:24:00Z">
        <w:r w:rsidR="003E71C9" w:rsidRPr="00BE70D2">
          <w:rPr>
            <w:rFonts w:ascii="Times New Roman" w:hAnsi="Times New Roman" w:cs="Times New Roman"/>
            <w:color w:val="000000" w:themeColor="text1"/>
            <w:sz w:val="22"/>
            <w:szCs w:val="22"/>
            <w:rPrChange w:id="7415" w:author="Chen Liao" w:date="2021-06-01T21:13:00Z">
              <w:rPr>
                <w:rFonts w:ascii="Times New Roman" w:hAnsi="Times New Roman" w:cs="Times New Roman"/>
                <w:color w:val="000000" w:themeColor="text1"/>
                <w:sz w:val="22"/>
                <w:szCs w:val="22"/>
              </w:rPr>
            </w:rPrChange>
          </w:rPr>
          <w:t>propionate and butyrate are baseline</w:t>
        </w:r>
      </w:ins>
      <w:ins w:id="7416" w:author="Chen Liao" w:date="2021-05-30T23:38:00Z">
        <w:r w:rsidR="00376CEA" w:rsidRPr="00BE70D2">
          <w:rPr>
            <w:rFonts w:ascii="Times New Roman" w:hAnsi="Times New Roman" w:cs="Times New Roman"/>
            <w:color w:val="000000" w:themeColor="text1"/>
            <w:sz w:val="22"/>
            <w:szCs w:val="22"/>
            <w:rPrChange w:id="7417" w:author="Chen Liao" w:date="2021-06-01T21:13:00Z">
              <w:rPr>
                <w:rFonts w:ascii="Times New Roman" w:hAnsi="Times New Roman" w:cs="Times New Roman"/>
                <w:color w:val="000000" w:themeColor="text1"/>
                <w:sz w:val="22"/>
                <w:szCs w:val="22"/>
              </w:rPr>
            </w:rPrChange>
          </w:rPr>
          <w:t>-</w:t>
        </w:r>
      </w:ins>
      <w:ins w:id="7418" w:author="Chen Liao" w:date="2021-05-30T23:24:00Z">
        <w:r w:rsidR="003E71C9" w:rsidRPr="00BE70D2">
          <w:rPr>
            <w:rFonts w:ascii="Times New Roman" w:hAnsi="Times New Roman" w:cs="Times New Roman"/>
            <w:color w:val="000000" w:themeColor="text1"/>
            <w:sz w:val="22"/>
            <w:szCs w:val="22"/>
            <w:rPrChange w:id="7419" w:author="Chen Liao" w:date="2021-06-01T21:13:00Z">
              <w:rPr>
                <w:rFonts w:ascii="Times New Roman" w:hAnsi="Times New Roman" w:cs="Times New Roman"/>
                <w:color w:val="000000" w:themeColor="text1"/>
                <w:sz w:val="22"/>
                <w:szCs w:val="22"/>
              </w:rPr>
            </w:rPrChange>
          </w:rPr>
          <w:t>dependent</w:t>
        </w:r>
      </w:ins>
      <w:ins w:id="7420" w:author="Chen Liao" w:date="2021-05-30T23:26:00Z">
        <w:r w:rsidR="003E71C9" w:rsidRPr="00BE70D2">
          <w:rPr>
            <w:rFonts w:ascii="Times New Roman" w:hAnsi="Times New Roman" w:cs="Times New Roman"/>
            <w:color w:val="000000" w:themeColor="text1"/>
            <w:sz w:val="22"/>
            <w:szCs w:val="22"/>
            <w:rPrChange w:id="7421" w:author="Chen Liao" w:date="2021-06-01T21:13:00Z">
              <w:rPr>
                <w:rFonts w:ascii="Times New Roman" w:hAnsi="Times New Roman" w:cs="Times New Roman"/>
                <w:color w:val="000000" w:themeColor="text1"/>
                <w:sz w:val="22"/>
                <w:szCs w:val="22"/>
              </w:rPr>
            </w:rPrChange>
          </w:rPr>
          <w:t xml:space="preserve"> a</w:t>
        </w:r>
        <w:r w:rsidR="00F001E7" w:rsidRPr="00BE70D2">
          <w:rPr>
            <w:rFonts w:ascii="Times New Roman" w:hAnsi="Times New Roman" w:cs="Times New Roman"/>
            <w:color w:val="000000" w:themeColor="text1"/>
            <w:sz w:val="22"/>
            <w:szCs w:val="22"/>
            <w:rPrChange w:id="7422" w:author="Chen Liao" w:date="2021-06-01T21:13:00Z">
              <w:rPr>
                <w:rFonts w:ascii="Times New Roman" w:hAnsi="Times New Roman" w:cs="Times New Roman"/>
                <w:color w:val="000000" w:themeColor="text1"/>
                <w:sz w:val="22"/>
                <w:szCs w:val="22"/>
              </w:rPr>
            </w:rPrChange>
          </w:rPr>
          <w:t>n</w:t>
        </w:r>
        <w:r w:rsidR="003E71C9" w:rsidRPr="00BE70D2">
          <w:rPr>
            <w:rFonts w:ascii="Times New Roman" w:hAnsi="Times New Roman" w:cs="Times New Roman"/>
            <w:color w:val="000000" w:themeColor="text1"/>
            <w:sz w:val="22"/>
            <w:szCs w:val="22"/>
            <w:rPrChange w:id="7423" w:author="Chen Liao" w:date="2021-06-01T21:13:00Z">
              <w:rPr>
                <w:rFonts w:ascii="Times New Roman" w:hAnsi="Times New Roman" w:cs="Times New Roman"/>
                <w:color w:val="000000" w:themeColor="text1"/>
                <w:sz w:val="22"/>
                <w:szCs w:val="22"/>
              </w:rPr>
            </w:rPrChange>
          </w:rPr>
          <w:t xml:space="preserve">d varied </w:t>
        </w:r>
        <w:r w:rsidR="00F001E7" w:rsidRPr="00BE70D2">
          <w:rPr>
            <w:rFonts w:ascii="Times New Roman" w:hAnsi="Times New Roman" w:cs="Times New Roman"/>
            <w:color w:val="000000" w:themeColor="text1"/>
            <w:sz w:val="22"/>
            <w:szCs w:val="22"/>
            <w:rPrChange w:id="7424" w:author="Chen Liao" w:date="2021-06-01T21:13:00Z">
              <w:rPr>
                <w:rFonts w:ascii="Times New Roman" w:hAnsi="Times New Roman" w:cs="Times New Roman"/>
                <w:color w:val="000000" w:themeColor="text1"/>
                <w:sz w:val="22"/>
                <w:szCs w:val="22"/>
              </w:rPr>
            </w:rPrChange>
          </w:rPr>
          <w:t xml:space="preserve">substantially </w:t>
        </w:r>
        <w:r w:rsidR="003E71C9" w:rsidRPr="00BE70D2">
          <w:rPr>
            <w:rFonts w:ascii="Times New Roman" w:hAnsi="Times New Roman" w:cs="Times New Roman"/>
            <w:color w:val="000000" w:themeColor="text1"/>
            <w:sz w:val="22"/>
            <w:szCs w:val="22"/>
            <w:rPrChange w:id="7425" w:author="Chen Liao" w:date="2021-06-01T21:13:00Z">
              <w:rPr>
                <w:rFonts w:ascii="Times New Roman" w:hAnsi="Times New Roman" w:cs="Times New Roman"/>
                <w:color w:val="000000" w:themeColor="text1"/>
                <w:sz w:val="22"/>
                <w:szCs w:val="22"/>
              </w:rPr>
            </w:rPrChange>
          </w:rPr>
          <w:t>across vendors</w:t>
        </w:r>
      </w:ins>
      <w:ins w:id="7426" w:author="Chen Liao" w:date="2021-05-30T23:24:00Z">
        <w:r w:rsidR="003E71C9" w:rsidRPr="00BE70D2">
          <w:rPr>
            <w:rFonts w:ascii="Times New Roman" w:hAnsi="Times New Roman" w:cs="Times New Roman"/>
            <w:color w:val="000000" w:themeColor="text1"/>
            <w:sz w:val="22"/>
            <w:szCs w:val="22"/>
            <w:rPrChange w:id="7427" w:author="Chen Liao" w:date="2021-06-01T21:13:00Z">
              <w:rPr>
                <w:rFonts w:ascii="Times New Roman" w:hAnsi="Times New Roman" w:cs="Times New Roman"/>
                <w:color w:val="000000" w:themeColor="text1"/>
                <w:sz w:val="22"/>
                <w:szCs w:val="22"/>
              </w:rPr>
            </w:rPrChange>
          </w:rPr>
          <w:t xml:space="preserve">. </w:t>
        </w:r>
      </w:ins>
      <w:ins w:id="7428" w:author="Chen Liao" w:date="2021-05-30T23:28:00Z">
        <w:r w:rsidR="0045153C" w:rsidRPr="00BE70D2">
          <w:rPr>
            <w:rFonts w:ascii="Times New Roman" w:hAnsi="Times New Roman" w:cs="Times New Roman"/>
            <w:color w:val="000000" w:themeColor="text1"/>
            <w:sz w:val="22"/>
            <w:szCs w:val="22"/>
            <w:rPrChange w:id="7429" w:author="Chen Liao" w:date="2021-06-01T21:13:00Z">
              <w:rPr>
                <w:rFonts w:ascii="Times New Roman" w:hAnsi="Times New Roman" w:cs="Times New Roman"/>
                <w:color w:val="000000" w:themeColor="text1"/>
                <w:sz w:val="22"/>
                <w:szCs w:val="22"/>
              </w:rPr>
            </w:rPrChange>
          </w:rPr>
          <w:t xml:space="preserve">Particularly, </w:t>
        </w:r>
      </w:ins>
      <w:ins w:id="7430" w:author="Chen Liao" w:date="2021-05-30T23:27:00Z">
        <w:r w:rsidR="0045153C" w:rsidRPr="00BE70D2">
          <w:rPr>
            <w:rFonts w:ascii="Times New Roman" w:hAnsi="Times New Roman" w:cs="Times New Roman"/>
            <w:color w:val="000000" w:themeColor="text1"/>
            <w:sz w:val="22"/>
            <w:szCs w:val="22"/>
            <w:rPrChange w:id="7431" w:author="Chen Liao" w:date="2021-06-01T21:13:00Z">
              <w:rPr>
                <w:rFonts w:ascii="Times New Roman" w:hAnsi="Times New Roman" w:cs="Times New Roman"/>
                <w:color w:val="000000" w:themeColor="text1"/>
                <w:sz w:val="22"/>
                <w:szCs w:val="22"/>
              </w:rPr>
            </w:rPrChange>
          </w:rPr>
          <w:t xml:space="preserve">Shanghai mice produced low levels of propionate, which motivated us to </w:t>
        </w:r>
      </w:ins>
      <w:ins w:id="7432" w:author="Chen Liao" w:date="2021-05-31T06:49:00Z">
        <w:r w:rsidR="00307DF7" w:rsidRPr="00BE70D2">
          <w:rPr>
            <w:rFonts w:ascii="Times New Roman" w:hAnsi="Times New Roman" w:cs="Times New Roman"/>
            <w:color w:val="000000" w:themeColor="text1"/>
            <w:sz w:val="22"/>
            <w:szCs w:val="22"/>
            <w:rPrChange w:id="7433" w:author="Chen Liao" w:date="2021-06-01T21:13:00Z">
              <w:rPr>
                <w:rFonts w:ascii="Times New Roman" w:hAnsi="Times New Roman" w:cs="Times New Roman"/>
                <w:color w:val="000000" w:themeColor="text1"/>
                <w:sz w:val="22"/>
                <w:szCs w:val="22"/>
              </w:rPr>
            </w:rPrChange>
          </w:rPr>
          <w:t>ex</w:t>
        </w:r>
      </w:ins>
      <w:ins w:id="7434" w:author="Chen Liao" w:date="2021-05-31T06:50:00Z">
        <w:r w:rsidR="00307DF7" w:rsidRPr="00BE70D2">
          <w:rPr>
            <w:rFonts w:ascii="Times New Roman" w:hAnsi="Times New Roman" w:cs="Times New Roman"/>
            <w:color w:val="000000" w:themeColor="text1"/>
            <w:sz w:val="22"/>
            <w:szCs w:val="22"/>
            <w:rPrChange w:id="7435" w:author="Chen Liao" w:date="2021-06-01T21:13:00Z">
              <w:rPr>
                <w:rFonts w:ascii="Times New Roman" w:hAnsi="Times New Roman" w:cs="Times New Roman"/>
                <w:color w:val="000000" w:themeColor="text1"/>
                <w:sz w:val="22"/>
                <w:szCs w:val="22"/>
              </w:rPr>
            </w:rPrChange>
          </w:rPr>
          <w:t>plore</w:t>
        </w:r>
      </w:ins>
      <w:ins w:id="7436" w:author="Chen Liao" w:date="2021-05-30T23:27:00Z">
        <w:r w:rsidR="0045153C" w:rsidRPr="00BE70D2">
          <w:rPr>
            <w:rFonts w:ascii="Times New Roman" w:hAnsi="Times New Roman" w:cs="Times New Roman"/>
            <w:color w:val="000000" w:themeColor="text1"/>
            <w:sz w:val="22"/>
            <w:szCs w:val="22"/>
            <w:rPrChange w:id="7437" w:author="Chen Liao" w:date="2021-06-01T21:13:00Z">
              <w:rPr>
                <w:rFonts w:ascii="Times New Roman" w:hAnsi="Times New Roman" w:cs="Times New Roman"/>
                <w:color w:val="000000" w:themeColor="text1"/>
                <w:sz w:val="22"/>
                <w:szCs w:val="22"/>
              </w:rPr>
            </w:rPrChange>
          </w:rPr>
          <w:t xml:space="preserve"> </w:t>
        </w:r>
      </w:ins>
      <w:ins w:id="7438" w:author="Chen Liao" w:date="2021-05-30T23:29:00Z">
        <w:r w:rsidR="0045153C" w:rsidRPr="00BE70D2">
          <w:rPr>
            <w:rFonts w:ascii="Times New Roman" w:hAnsi="Times New Roman" w:cs="Times New Roman"/>
            <w:color w:val="000000" w:themeColor="text1"/>
            <w:sz w:val="22"/>
            <w:szCs w:val="22"/>
            <w:rPrChange w:id="7439" w:author="Chen Liao" w:date="2021-06-01T21:13:00Z">
              <w:rPr>
                <w:rFonts w:ascii="Times New Roman" w:hAnsi="Times New Roman" w:cs="Times New Roman"/>
                <w:color w:val="000000" w:themeColor="text1"/>
                <w:sz w:val="22"/>
                <w:szCs w:val="22"/>
              </w:rPr>
            </w:rPrChange>
          </w:rPr>
          <w:t>whether</w:t>
        </w:r>
      </w:ins>
      <w:ins w:id="7440" w:author="Chen Liao" w:date="2021-05-30T23:27:00Z">
        <w:r w:rsidR="0045153C" w:rsidRPr="00BE70D2">
          <w:rPr>
            <w:rFonts w:ascii="Times New Roman" w:hAnsi="Times New Roman" w:cs="Times New Roman"/>
            <w:color w:val="000000" w:themeColor="text1"/>
            <w:sz w:val="22"/>
            <w:szCs w:val="22"/>
            <w:rPrChange w:id="7441" w:author="Chen Liao" w:date="2021-06-01T21:13:00Z">
              <w:rPr>
                <w:rFonts w:ascii="Times New Roman" w:hAnsi="Times New Roman" w:cs="Times New Roman"/>
                <w:color w:val="000000" w:themeColor="text1"/>
                <w:sz w:val="22"/>
                <w:szCs w:val="22"/>
              </w:rPr>
            </w:rPrChange>
          </w:rPr>
          <w:t xml:space="preserve"> </w:t>
        </w:r>
      </w:ins>
      <w:ins w:id="7442" w:author="Chen Liao" w:date="2021-05-30T23:28:00Z">
        <w:r w:rsidR="0045153C" w:rsidRPr="00BE70D2">
          <w:rPr>
            <w:rFonts w:ascii="Times New Roman" w:hAnsi="Times New Roman" w:cs="Times New Roman"/>
            <w:color w:val="000000" w:themeColor="text1"/>
            <w:sz w:val="22"/>
            <w:szCs w:val="22"/>
            <w:rPrChange w:id="7443" w:author="Chen Liao" w:date="2021-06-01T21:13:00Z">
              <w:rPr>
                <w:rFonts w:ascii="Times New Roman" w:hAnsi="Times New Roman" w:cs="Times New Roman"/>
                <w:color w:val="000000" w:themeColor="text1"/>
                <w:sz w:val="22"/>
                <w:szCs w:val="22"/>
              </w:rPr>
            </w:rPrChange>
          </w:rPr>
          <w:t>the compromised propi</w:t>
        </w:r>
      </w:ins>
      <w:ins w:id="7444" w:author="Chen Liao" w:date="2021-05-30T23:29:00Z">
        <w:r w:rsidR="0045153C" w:rsidRPr="00BE70D2">
          <w:rPr>
            <w:rFonts w:ascii="Times New Roman" w:hAnsi="Times New Roman" w:cs="Times New Roman"/>
            <w:color w:val="000000" w:themeColor="text1"/>
            <w:sz w:val="22"/>
            <w:szCs w:val="22"/>
            <w:rPrChange w:id="7445" w:author="Chen Liao" w:date="2021-06-01T21:13:00Z">
              <w:rPr>
                <w:rFonts w:ascii="Times New Roman" w:hAnsi="Times New Roman" w:cs="Times New Roman"/>
                <w:color w:val="000000" w:themeColor="text1"/>
                <w:sz w:val="22"/>
                <w:szCs w:val="22"/>
              </w:rPr>
            </w:rPrChange>
          </w:rPr>
          <w:t xml:space="preserve">onate production is linked to the low bacterial load </w:t>
        </w:r>
      </w:ins>
      <w:ins w:id="7446" w:author="Chen Liao" w:date="2021-05-30T23:30:00Z">
        <w:r w:rsidR="0045153C" w:rsidRPr="00BE70D2">
          <w:rPr>
            <w:rFonts w:ascii="Times New Roman" w:hAnsi="Times New Roman" w:cs="Times New Roman"/>
            <w:color w:val="000000" w:themeColor="text1"/>
            <w:sz w:val="22"/>
            <w:szCs w:val="22"/>
            <w:rPrChange w:id="7447" w:author="Chen Liao" w:date="2021-06-01T21:13:00Z">
              <w:rPr>
                <w:rFonts w:ascii="Times New Roman" w:hAnsi="Times New Roman" w:cs="Times New Roman"/>
                <w:color w:val="000000" w:themeColor="text1"/>
                <w:sz w:val="22"/>
                <w:szCs w:val="22"/>
              </w:rPr>
            </w:rPrChange>
          </w:rPr>
          <w:t>of their gut microbiota</w:t>
        </w:r>
      </w:ins>
      <w:ins w:id="7448" w:author="Chen Liao" w:date="2021-05-30T23:31:00Z">
        <w:r w:rsidR="00583543" w:rsidRPr="00BE70D2">
          <w:rPr>
            <w:rFonts w:ascii="Times New Roman" w:hAnsi="Times New Roman" w:cs="Times New Roman"/>
            <w:color w:val="000000" w:themeColor="text1"/>
            <w:sz w:val="22"/>
            <w:szCs w:val="22"/>
            <w:rPrChange w:id="7449" w:author="Chen Liao" w:date="2021-06-01T21:13:00Z">
              <w:rPr>
                <w:rFonts w:ascii="Times New Roman" w:hAnsi="Times New Roman" w:cs="Times New Roman"/>
                <w:color w:val="000000" w:themeColor="text1"/>
                <w:sz w:val="22"/>
                <w:szCs w:val="22"/>
              </w:rPr>
            </w:rPrChange>
          </w:rPr>
          <w:t xml:space="preserve">. </w:t>
        </w:r>
        <w:commentRangeStart w:id="7450"/>
        <w:r w:rsidR="00583543" w:rsidRPr="00BE70D2">
          <w:rPr>
            <w:rFonts w:ascii="Times New Roman" w:hAnsi="Times New Roman" w:cs="Times New Roman"/>
            <w:color w:val="000000" w:themeColor="text1"/>
            <w:sz w:val="22"/>
            <w:szCs w:val="22"/>
            <w:rPrChange w:id="7451" w:author="Chen Liao" w:date="2021-06-01T21:13:00Z">
              <w:rPr>
                <w:rFonts w:ascii="Times New Roman" w:hAnsi="Times New Roman" w:cs="Times New Roman"/>
                <w:color w:val="000000" w:themeColor="text1"/>
                <w:sz w:val="22"/>
                <w:szCs w:val="22"/>
              </w:rPr>
            </w:rPrChange>
          </w:rPr>
          <w:t>Positive correlations between the bacterial load and the three major SCFAs h</w:t>
        </w:r>
      </w:ins>
      <w:ins w:id="7452" w:author="Chen Liao" w:date="2021-05-30T23:32:00Z">
        <w:r w:rsidR="00583543" w:rsidRPr="00BE70D2">
          <w:rPr>
            <w:rFonts w:ascii="Times New Roman" w:hAnsi="Times New Roman" w:cs="Times New Roman"/>
            <w:color w:val="000000" w:themeColor="text1"/>
            <w:sz w:val="22"/>
            <w:szCs w:val="22"/>
            <w:rPrChange w:id="7453" w:author="Chen Liao" w:date="2021-06-01T21:13:00Z">
              <w:rPr>
                <w:rFonts w:ascii="Times New Roman" w:hAnsi="Times New Roman" w:cs="Times New Roman"/>
                <w:color w:val="000000" w:themeColor="text1"/>
                <w:sz w:val="22"/>
                <w:szCs w:val="22"/>
              </w:rPr>
            </w:rPrChange>
          </w:rPr>
          <w:t>ave been reported in a previous study that administered resistant starch to obese males.</w:t>
        </w:r>
      </w:ins>
      <w:commentRangeEnd w:id="7450"/>
      <w:ins w:id="7454" w:author="Chen Liao" w:date="2021-06-01T23:50:00Z">
        <w:r w:rsidR="000C5B48">
          <w:rPr>
            <w:rStyle w:val="CommentReference"/>
            <w:rFonts w:ascii="Times New Roman" w:eastAsia="Times New Roman" w:hAnsi="Times New Roman" w:cs="Times New Roman"/>
          </w:rPr>
          <w:commentReference w:id="7450"/>
        </w:r>
      </w:ins>
      <w:ins w:id="7455" w:author="Chen Liao" w:date="2021-05-30T23:32:00Z">
        <w:r w:rsidR="00583543" w:rsidRPr="00BE70D2">
          <w:rPr>
            <w:rFonts w:ascii="Times New Roman" w:hAnsi="Times New Roman" w:cs="Times New Roman"/>
            <w:color w:val="000000" w:themeColor="text1"/>
            <w:sz w:val="22"/>
            <w:szCs w:val="22"/>
            <w:rPrChange w:id="7456" w:author="Chen Liao" w:date="2021-06-01T21:13:00Z">
              <w:rPr>
                <w:rFonts w:ascii="Times New Roman" w:hAnsi="Times New Roman" w:cs="Times New Roman"/>
                <w:color w:val="000000" w:themeColor="text1"/>
                <w:sz w:val="22"/>
                <w:szCs w:val="22"/>
              </w:rPr>
            </w:rPrChange>
          </w:rPr>
          <w:t xml:space="preserve"> </w:t>
        </w:r>
      </w:ins>
      <w:ins w:id="7457" w:author="Chen Liao" w:date="2021-05-30T23:38:00Z">
        <w:r w:rsidR="00376CEA" w:rsidRPr="00BE70D2">
          <w:rPr>
            <w:rFonts w:ascii="Times New Roman" w:hAnsi="Times New Roman" w:cs="Times New Roman"/>
            <w:color w:val="000000" w:themeColor="text1"/>
            <w:sz w:val="22"/>
            <w:szCs w:val="22"/>
            <w:rPrChange w:id="7458" w:author="Chen Liao" w:date="2021-06-01T21:13:00Z">
              <w:rPr>
                <w:rFonts w:ascii="Times New Roman" w:hAnsi="Times New Roman" w:cs="Times New Roman"/>
                <w:color w:val="000000" w:themeColor="text1"/>
                <w:sz w:val="22"/>
                <w:szCs w:val="22"/>
              </w:rPr>
            </w:rPrChange>
          </w:rPr>
          <w:t>However</w:t>
        </w:r>
      </w:ins>
      <w:ins w:id="7459" w:author="Chen Liao" w:date="2021-05-30T11:33:00Z">
        <w:r w:rsidR="00C1248E" w:rsidRPr="00BE70D2">
          <w:rPr>
            <w:rFonts w:ascii="Times New Roman" w:hAnsi="Times New Roman" w:cs="Times New Roman"/>
            <w:color w:val="000000" w:themeColor="text1"/>
            <w:sz w:val="22"/>
            <w:szCs w:val="22"/>
            <w:rPrChange w:id="7460" w:author="Chen Liao" w:date="2021-06-01T21:13:00Z">
              <w:rPr>
                <w:rFonts w:ascii="Times New Roman" w:hAnsi="Times New Roman" w:cs="Times New Roman"/>
                <w:color w:val="000000" w:themeColor="text1"/>
                <w:sz w:val="22"/>
                <w:szCs w:val="22"/>
              </w:rPr>
            </w:rPrChange>
          </w:rPr>
          <w:t xml:space="preserve">, </w:t>
        </w:r>
      </w:ins>
      <w:ins w:id="7461" w:author="Chen Liao" w:date="2021-05-30T11:34:00Z">
        <w:r w:rsidR="00C1248E" w:rsidRPr="00BE70D2">
          <w:rPr>
            <w:rFonts w:ascii="Times New Roman" w:hAnsi="Times New Roman" w:cs="Times New Roman"/>
            <w:color w:val="000000" w:themeColor="text1"/>
            <w:sz w:val="22"/>
            <w:szCs w:val="22"/>
            <w:rPrChange w:id="7462" w:author="Chen Liao" w:date="2021-06-01T21:13:00Z">
              <w:rPr>
                <w:rFonts w:ascii="Times New Roman" w:hAnsi="Times New Roman" w:cs="Times New Roman"/>
                <w:color w:val="000000" w:themeColor="text1"/>
                <w:sz w:val="22"/>
                <w:szCs w:val="22"/>
              </w:rPr>
            </w:rPrChange>
          </w:rPr>
          <w:t xml:space="preserve">a </w:t>
        </w:r>
      </w:ins>
      <w:ins w:id="7463" w:author="Chen Liao" w:date="2021-05-30T11:37:00Z">
        <w:r w:rsidR="00C1248E" w:rsidRPr="00BE70D2">
          <w:rPr>
            <w:rFonts w:ascii="Times New Roman" w:hAnsi="Times New Roman" w:cs="Times New Roman"/>
            <w:color w:val="000000" w:themeColor="text1"/>
            <w:sz w:val="22"/>
            <w:szCs w:val="22"/>
            <w:rPrChange w:id="7464" w:author="Chen Liao" w:date="2021-06-01T21:13:00Z">
              <w:rPr>
                <w:rFonts w:ascii="Times New Roman" w:hAnsi="Times New Roman" w:cs="Times New Roman"/>
                <w:color w:val="000000" w:themeColor="text1"/>
                <w:sz w:val="22"/>
                <w:szCs w:val="22"/>
              </w:rPr>
            </w:rPrChange>
          </w:rPr>
          <w:t>strong</w:t>
        </w:r>
      </w:ins>
      <w:ins w:id="7465" w:author="Chen Liao" w:date="2021-05-30T11:34:00Z">
        <w:r w:rsidR="00C1248E" w:rsidRPr="00BE70D2">
          <w:rPr>
            <w:rFonts w:ascii="Times New Roman" w:hAnsi="Times New Roman" w:cs="Times New Roman"/>
            <w:color w:val="000000" w:themeColor="text1"/>
            <w:sz w:val="22"/>
            <w:szCs w:val="22"/>
            <w:rPrChange w:id="7466" w:author="Chen Liao" w:date="2021-06-01T21:13:00Z">
              <w:rPr>
                <w:rFonts w:ascii="Times New Roman" w:hAnsi="Times New Roman" w:cs="Times New Roman"/>
                <w:color w:val="000000" w:themeColor="text1"/>
                <w:sz w:val="22"/>
                <w:szCs w:val="22"/>
              </w:rPr>
            </w:rPrChange>
          </w:rPr>
          <w:t xml:space="preserve"> positive</w:t>
        </w:r>
      </w:ins>
      <w:ins w:id="7467" w:author="Chen Liao" w:date="2021-05-30T23:39:00Z">
        <w:r w:rsidR="00376CEA" w:rsidRPr="00BE70D2">
          <w:rPr>
            <w:rFonts w:ascii="Times New Roman" w:hAnsi="Times New Roman" w:cs="Times New Roman"/>
            <w:color w:val="000000" w:themeColor="text1"/>
            <w:sz w:val="22"/>
            <w:szCs w:val="22"/>
            <w:rPrChange w:id="7468" w:author="Chen Liao" w:date="2021-06-01T21:13:00Z">
              <w:rPr>
                <w:rFonts w:ascii="Times New Roman" w:hAnsi="Times New Roman" w:cs="Times New Roman"/>
                <w:color w:val="000000" w:themeColor="text1"/>
                <w:sz w:val="22"/>
                <w:szCs w:val="22"/>
              </w:rPr>
            </w:rPrChange>
          </w:rPr>
          <w:t xml:space="preserve"> </w:t>
        </w:r>
      </w:ins>
      <w:ins w:id="7469" w:author="Chen Liao" w:date="2021-05-30T11:34:00Z">
        <w:r w:rsidR="00C1248E" w:rsidRPr="00BE70D2">
          <w:rPr>
            <w:rFonts w:ascii="Times New Roman" w:hAnsi="Times New Roman" w:cs="Times New Roman"/>
            <w:color w:val="000000" w:themeColor="text1"/>
            <w:sz w:val="22"/>
            <w:szCs w:val="22"/>
            <w:rPrChange w:id="7470" w:author="Chen Liao" w:date="2021-06-01T21:13:00Z">
              <w:rPr>
                <w:rFonts w:ascii="Times New Roman" w:hAnsi="Times New Roman" w:cs="Times New Roman"/>
                <w:color w:val="000000" w:themeColor="text1"/>
                <w:sz w:val="22"/>
                <w:szCs w:val="22"/>
              </w:rPr>
            </w:rPrChange>
          </w:rPr>
          <w:t xml:space="preserve">correlation was </w:t>
        </w:r>
      </w:ins>
      <w:ins w:id="7471" w:author="Chen Liao" w:date="2021-05-30T23:39:00Z">
        <w:r w:rsidR="00376CEA" w:rsidRPr="00BE70D2">
          <w:rPr>
            <w:rFonts w:ascii="Times New Roman" w:hAnsi="Times New Roman" w:cs="Times New Roman"/>
            <w:color w:val="000000" w:themeColor="text1"/>
            <w:sz w:val="22"/>
            <w:szCs w:val="22"/>
            <w:rPrChange w:id="7472" w:author="Chen Liao" w:date="2021-06-01T21:13:00Z">
              <w:rPr>
                <w:rFonts w:ascii="Times New Roman" w:hAnsi="Times New Roman" w:cs="Times New Roman"/>
                <w:color w:val="000000" w:themeColor="text1"/>
                <w:sz w:val="22"/>
                <w:szCs w:val="22"/>
              </w:rPr>
            </w:rPrChange>
          </w:rPr>
          <w:t>only found</w:t>
        </w:r>
      </w:ins>
      <w:ins w:id="7473" w:author="Chen Liao" w:date="2021-05-30T23:33:00Z">
        <w:r w:rsidR="00583543" w:rsidRPr="00BE70D2">
          <w:rPr>
            <w:rFonts w:ascii="Times New Roman" w:hAnsi="Times New Roman" w:cs="Times New Roman"/>
            <w:color w:val="000000" w:themeColor="text1"/>
            <w:sz w:val="22"/>
            <w:szCs w:val="22"/>
            <w:rPrChange w:id="7474" w:author="Chen Liao" w:date="2021-06-01T21:13:00Z">
              <w:rPr>
                <w:rFonts w:ascii="Times New Roman" w:hAnsi="Times New Roman" w:cs="Times New Roman"/>
                <w:color w:val="000000" w:themeColor="text1"/>
                <w:sz w:val="22"/>
                <w:szCs w:val="22"/>
              </w:rPr>
            </w:rPrChange>
          </w:rPr>
          <w:t xml:space="preserve"> for </w:t>
        </w:r>
      </w:ins>
      <w:ins w:id="7475" w:author="Chen Liao" w:date="2021-05-30T11:34:00Z">
        <w:r w:rsidR="00C1248E" w:rsidRPr="00BE70D2">
          <w:rPr>
            <w:rFonts w:ascii="Times New Roman" w:hAnsi="Times New Roman" w:cs="Times New Roman"/>
            <w:color w:val="000000" w:themeColor="text1"/>
            <w:sz w:val="22"/>
            <w:szCs w:val="22"/>
            <w:rPrChange w:id="7476" w:author="Chen Liao" w:date="2021-06-01T21:13:00Z">
              <w:rPr>
                <w:rFonts w:ascii="Times New Roman" w:hAnsi="Times New Roman" w:cs="Times New Roman"/>
                <w:color w:val="000000" w:themeColor="text1"/>
                <w:sz w:val="22"/>
                <w:szCs w:val="22"/>
              </w:rPr>
            </w:rPrChange>
          </w:rPr>
          <w:t>propionate</w:t>
        </w:r>
      </w:ins>
      <w:ins w:id="7477" w:author="Chen Liao" w:date="2021-05-31T06:50:00Z">
        <w:r w:rsidR="00307DF7" w:rsidRPr="00BE70D2">
          <w:rPr>
            <w:rFonts w:ascii="Times New Roman" w:hAnsi="Times New Roman" w:cs="Times New Roman"/>
            <w:color w:val="000000" w:themeColor="text1"/>
            <w:sz w:val="22"/>
            <w:szCs w:val="22"/>
            <w:rPrChange w:id="7478" w:author="Chen Liao" w:date="2021-06-01T21:13:00Z">
              <w:rPr>
                <w:rFonts w:ascii="Times New Roman" w:hAnsi="Times New Roman" w:cs="Times New Roman"/>
                <w:color w:val="000000" w:themeColor="text1"/>
                <w:sz w:val="22"/>
                <w:szCs w:val="22"/>
              </w:rPr>
            </w:rPrChange>
          </w:rPr>
          <w:t xml:space="preserve"> (P</w:t>
        </w:r>
      </w:ins>
      <w:ins w:id="7479" w:author="Chen Liao" w:date="2021-05-31T06:57:00Z">
        <w:r w:rsidR="00307DF7" w:rsidRPr="00BE70D2">
          <w:rPr>
            <w:rFonts w:ascii="Times New Roman" w:hAnsi="Times New Roman" w:cs="Times New Roman"/>
            <w:color w:val="000000" w:themeColor="text1"/>
            <w:sz w:val="22"/>
            <w:szCs w:val="22"/>
            <w:rPrChange w:id="7480" w:author="Chen Liao" w:date="2021-06-01T21:13:00Z">
              <w:rPr>
                <w:rFonts w:ascii="Times New Roman" w:hAnsi="Times New Roman" w:cs="Times New Roman"/>
                <w:color w:val="000000" w:themeColor="text1"/>
                <w:sz w:val="22"/>
                <w:szCs w:val="22"/>
              </w:rPr>
            </w:rPrChange>
          </w:rPr>
          <w:t>&lt;0.001</w:t>
        </w:r>
      </w:ins>
      <w:ins w:id="7481" w:author="Chen Liao" w:date="2021-05-31T06:50:00Z">
        <w:r w:rsidR="00307DF7" w:rsidRPr="00BE70D2">
          <w:rPr>
            <w:rFonts w:ascii="Times New Roman" w:hAnsi="Times New Roman" w:cs="Times New Roman"/>
            <w:color w:val="000000" w:themeColor="text1"/>
            <w:sz w:val="22"/>
            <w:szCs w:val="22"/>
            <w:rPrChange w:id="7482" w:author="Chen Liao" w:date="2021-06-01T21:13:00Z">
              <w:rPr>
                <w:rFonts w:ascii="Times New Roman" w:hAnsi="Times New Roman" w:cs="Times New Roman"/>
                <w:color w:val="000000" w:themeColor="text1"/>
                <w:sz w:val="22"/>
                <w:szCs w:val="22"/>
              </w:rPr>
            </w:rPrChange>
          </w:rPr>
          <w:t xml:space="preserve">), but not acetate </w:t>
        </w:r>
      </w:ins>
      <w:ins w:id="7483" w:author="Chen Liao" w:date="2021-05-31T06:56:00Z">
        <w:r w:rsidR="00307DF7" w:rsidRPr="00BE70D2">
          <w:rPr>
            <w:rFonts w:ascii="Times New Roman" w:hAnsi="Times New Roman" w:cs="Times New Roman"/>
            <w:color w:val="000000" w:themeColor="text1"/>
            <w:sz w:val="22"/>
            <w:szCs w:val="22"/>
            <w:rPrChange w:id="7484" w:author="Chen Liao" w:date="2021-06-01T21:13:00Z">
              <w:rPr>
                <w:rFonts w:ascii="Times New Roman" w:hAnsi="Times New Roman" w:cs="Times New Roman"/>
                <w:color w:val="000000" w:themeColor="text1"/>
                <w:sz w:val="22"/>
                <w:szCs w:val="22"/>
              </w:rPr>
            </w:rPrChange>
          </w:rPr>
          <w:t xml:space="preserve">(P=0.047) </w:t>
        </w:r>
      </w:ins>
      <w:ins w:id="7485" w:author="Chen Liao" w:date="2021-05-31T06:50:00Z">
        <w:r w:rsidR="00307DF7" w:rsidRPr="00BE70D2">
          <w:rPr>
            <w:rFonts w:ascii="Times New Roman" w:hAnsi="Times New Roman" w:cs="Times New Roman"/>
            <w:color w:val="000000" w:themeColor="text1"/>
            <w:sz w:val="22"/>
            <w:szCs w:val="22"/>
            <w:rPrChange w:id="7486" w:author="Chen Liao" w:date="2021-06-01T21:13:00Z">
              <w:rPr>
                <w:rFonts w:ascii="Times New Roman" w:hAnsi="Times New Roman" w:cs="Times New Roman"/>
                <w:color w:val="000000" w:themeColor="text1"/>
                <w:sz w:val="22"/>
                <w:szCs w:val="22"/>
              </w:rPr>
            </w:rPrChange>
          </w:rPr>
          <w:t>or butyrate</w:t>
        </w:r>
      </w:ins>
      <w:ins w:id="7487" w:author="Chen Liao" w:date="2021-05-31T06:56:00Z">
        <w:r w:rsidR="00307DF7" w:rsidRPr="00BE70D2">
          <w:rPr>
            <w:rFonts w:ascii="Times New Roman" w:hAnsi="Times New Roman" w:cs="Times New Roman"/>
            <w:color w:val="000000" w:themeColor="text1"/>
            <w:sz w:val="22"/>
            <w:szCs w:val="22"/>
            <w:rPrChange w:id="7488" w:author="Chen Liao" w:date="2021-06-01T21:13:00Z">
              <w:rPr>
                <w:rFonts w:ascii="Times New Roman" w:hAnsi="Times New Roman" w:cs="Times New Roman"/>
                <w:color w:val="000000" w:themeColor="text1"/>
                <w:sz w:val="22"/>
                <w:szCs w:val="22"/>
              </w:rPr>
            </w:rPrChange>
          </w:rPr>
          <w:t xml:space="preserve"> (P=0.190)</w:t>
        </w:r>
      </w:ins>
      <w:ins w:id="7489" w:author="Chen Liao" w:date="2021-05-31T06:50:00Z">
        <w:r w:rsidR="00307DF7" w:rsidRPr="00BE70D2">
          <w:rPr>
            <w:rFonts w:ascii="Times New Roman" w:hAnsi="Times New Roman" w:cs="Times New Roman"/>
            <w:color w:val="000000" w:themeColor="text1"/>
            <w:sz w:val="22"/>
            <w:szCs w:val="22"/>
            <w:rPrChange w:id="7490" w:author="Chen Liao" w:date="2021-06-01T21:13:00Z">
              <w:rPr>
                <w:rFonts w:ascii="Times New Roman" w:hAnsi="Times New Roman" w:cs="Times New Roman"/>
                <w:color w:val="000000" w:themeColor="text1"/>
                <w:sz w:val="22"/>
                <w:szCs w:val="22"/>
              </w:rPr>
            </w:rPrChange>
          </w:rPr>
          <w:t>,</w:t>
        </w:r>
      </w:ins>
      <w:ins w:id="7491" w:author="Chen Liao" w:date="2021-05-30T11:34:00Z">
        <w:r w:rsidR="00C1248E" w:rsidRPr="00BE70D2">
          <w:rPr>
            <w:rFonts w:ascii="Times New Roman" w:hAnsi="Times New Roman" w:cs="Times New Roman"/>
            <w:color w:val="000000" w:themeColor="text1"/>
            <w:sz w:val="22"/>
            <w:szCs w:val="22"/>
            <w:rPrChange w:id="7492" w:author="Chen Liao" w:date="2021-06-01T21:13:00Z">
              <w:rPr>
                <w:rFonts w:ascii="Times New Roman" w:hAnsi="Times New Roman" w:cs="Times New Roman"/>
                <w:color w:val="000000" w:themeColor="text1"/>
                <w:sz w:val="22"/>
                <w:szCs w:val="22"/>
              </w:rPr>
            </w:rPrChange>
          </w:rPr>
          <w:t xml:space="preserve"> </w:t>
        </w:r>
      </w:ins>
      <w:ins w:id="7493" w:author="Chen Liao" w:date="2021-05-30T23:40:00Z">
        <w:r w:rsidR="00376CEA" w:rsidRPr="00BE70D2">
          <w:rPr>
            <w:rFonts w:ascii="Times New Roman" w:hAnsi="Times New Roman" w:cs="Times New Roman"/>
            <w:color w:val="000000" w:themeColor="text1"/>
            <w:sz w:val="22"/>
            <w:szCs w:val="22"/>
            <w:rPrChange w:id="7494" w:author="Chen Liao" w:date="2021-06-01T21:13:00Z">
              <w:rPr>
                <w:rFonts w:ascii="Times New Roman" w:hAnsi="Times New Roman" w:cs="Times New Roman"/>
                <w:color w:val="000000" w:themeColor="text1"/>
                <w:sz w:val="22"/>
                <w:szCs w:val="22"/>
              </w:rPr>
            </w:rPrChange>
          </w:rPr>
          <w:t xml:space="preserve">using our data </w:t>
        </w:r>
      </w:ins>
      <w:ins w:id="7495" w:author="Chen Liao" w:date="2021-05-30T11:35:00Z">
        <w:r w:rsidR="00C1248E" w:rsidRPr="00BE70D2">
          <w:rPr>
            <w:rFonts w:ascii="Times New Roman" w:hAnsi="Times New Roman" w:cs="Times New Roman"/>
            <w:color w:val="000000" w:themeColor="text1"/>
            <w:sz w:val="22"/>
            <w:szCs w:val="22"/>
            <w:rPrChange w:id="7496" w:author="Chen Liao" w:date="2021-06-01T21:13:00Z">
              <w:rPr>
                <w:rFonts w:ascii="Times New Roman" w:hAnsi="Times New Roman" w:cs="Times New Roman"/>
                <w:color w:val="000000" w:themeColor="text1"/>
                <w:sz w:val="22"/>
                <w:szCs w:val="22"/>
              </w:rPr>
            </w:rPrChange>
          </w:rPr>
          <w:t>(</w:t>
        </w:r>
      </w:ins>
      <w:ins w:id="7497" w:author="Chen Liao" w:date="2021-05-30T11:38:00Z">
        <w:r w:rsidR="00A014CF" w:rsidRPr="00BE70D2">
          <w:rPr>
            <w:rFonts w:ascii="Times New Roman" w:hAnsi="Times New Roman" w:cs="Times New Roman"/>
            <w:color w:val="000000" w:themeColor="text1"/>
            <w:sz w:val="22"/>
            <w:szCs w:val="22"/>
            <w:highlight w:val="yellow"/>
            <w:rPrChange w:id="7498" w:author="Chen Liao" w:date="2021-06-01T21:13:00Z">
              <w:rPr>
                <w:rFonts w:ascii="Times New Roman" w:hAnsi="Times New Roman" w:cs="Times New Roman"/>
                <w:color w:val="000000" w:themeColor="text1"/>
                <w:sz w:val="22"/>
                <w:szCs w:val="22"/>
              </w:rPr>
            </w:rPrChange>
          </w:rPr>
          <w:t>Fig. 5A</w:t>
        </w:r>
      </w:ins>
      <w:ins w:id="7499" w:author="Chen Liao" w:date="2021-05-30T23:33:00Z">
        <w:r w:rsidR="00B00CA7" w:rsidRPr="00BE70D2">
          <w:rPr>
            <w:rFonts w:ascii="Times New Roman" w:hAnsi="Times New Roman" w:cs="Times New Roman"/>
            <w:color w:val="000000" w:themeColor="text1"/>
            <w:sz w:val="22"/>
            <w:szCs w:val="22"/>
            <w:rPrChange w:id="7500" w:author="Chen Liao" w:date="2021-06-01T21:13:00Z">
              <w:rPr>
                <w:rFonts w:ascii="Times New Roman" w:hAnsi="Times New Roman" w:cs="Times New Roman"/>
                <w:color w:val="000000" w:themeColor="text1"/>
                <w:sz w:val="22"/>
                <w:szCs w:val="22"/>
              </w:rPr>
            </w:rPrChange>
          </w:rPr>
          <w:t>, right panel</w:t>
        </w:r>
      </w:ins>
      <w:ins w:id="7501" w:author="Chen Liao" w:date="2021-05-30T11:35:00Z">
        <w:r w:rsidR="00C1248E" w:rsidRPr="00BE70D2">
          <w:rPr>
            <w:rFonts w:ascii="Times New Roman" w:hAnsi="Times New Roman" w:cs="Times New Roman"/>
            <w:color w:val="000000" w:themeColor="text1"/>
            <w:sz w:val="22"/>
            <w:szCs w:val="22"/>
            <w:rPrChange w:id="7502" w:author="Chen Liao" w:date="2021-06-01T21:13:00Z">
              <w:rPr>
                <w:rFonts w:ascii="Times New Roman" w:hAnsi="Times New Roman" w:cs="Times New Roman"/>
                <w:color w:val="000000" w:themeColor="text1"/>
                <w:sz w:val="22"/>
                <w:szCs w:val="22"/>
              </w:rPr>
            </w:rPrChange>
          </w:rPr>
          <w:t>)</w:t>
        </w:r>
      </w:ins>
      <w:ins w:id="7503" w:author="Chen Liao" w:date="2021-05-30T23:41:00Z">
        <w:r w:rsidR="00376CEA" w:rsidRPr="00BE70D2">
          <w:rPr>
            <w:rFonts w:ascii="Times New Roman" w:hAnsi="Times New Roman" w:cs="Times New Roman"/>
            <w:color w:val="000000" w:themeColor="text1"/>
            <w:sz w:val="22"/>
            <w:szCs w:val="22"/>
            <w:rPrChange w:id="7504" w:author="Chen Liao" w:date="2021-06-01T21:13:00Z">
              <w:rPr>
                <w:rFonts w:ascii="Times New Roman" w:hAnsi="Times New Roman" w:cs="Times New Roman"/>
                <w:color w:val="000000" w:themeColor="text1"/>
                <w:sz w:val="22"/>
                <w:szCs w:val="22"/>
              </w:rPr>
            </w:rPrChange>
          </w:rPr>
          <w:t xml:space="preserve">. Since </w:t>
        </w:r>
      </w:ins>
      <w:ins w:id="7505" w:author="Chen Liao" w:date="2021-05-30T12:29:00Z">
        <w:r w:rsidR="00590329" w:rsidRPr="00BE70D2">
          <w:rPr>
            <w:rFonts w:ascii="Times New Roman" w:hAnsi="Times New Roman" w:cs="Times New Roman"/>
            <w:color w:val="000000" w:themeColor="text1"/>
            <w:sz w:val="22"/>
            <w:szCs w:val="22"/>
            <w:rPrChange w:id="7506" w:author="Chen Liao" w:date="2021-06-01T21:13:00Z">
              <w:rPr>
                <w:rFonts w:ascii="Times New Roman" w:hAnsi="Times New Roman" w:cs="Times New Roman"/>
                <w:color w:val="000000" w:themeColor="text1"/>
                <w:sz w:val="22"/>
                <w:szCs w:val="22"/>
              </w:rPr>
            </w:rPrChange>
          </w:rPr>
          <w:t xml:space="preserve">the </w:t>
        </w:r>
      </w:ins>
      <w:ins w:id="7507" w:author="Chen Liao" w:date="2021-05-30T23:59:00Z">
        <w:r w:rsidR="00BC0583" w:rsidRPr="00BE70D2">
          <w:rPr>
            <w:rFonts w:ascii="Times New Roman" w:hAnsi="Times New Roman" w:cs="Times New Roman"/>
            <w:color w:val="000000" w:themeColor="text1"/>
            <w:sz w:val="22"/>
            <w:szCs w:val="22"/>
            <w:rPrChange w:id="7508" w:author="Chen Liao" w:date="2021-06-01T21:13:00Z">
              <w:rPr>
                <w:rFonts w:ascii="Times New Roman" w:hAnsi="Times New Roman" w:cs="Times New Roman"/>
                <w:color w:val="000000" w:themeColor="text1"/>
                <w:sz w:val="22"/>
                <w:szCs w:val="22"/>
              </w:rPr>
            </w:rPrChange>
          </w:rPr>
          <w:t>response</w:t>
        </w:r>
      </w:ins>
      <w:ins w:id="7509" w:author="Chen Liao" w:date="2021-05-31T00:00:00Z">
        <w:r w:rsidR="00E408E8" w:rsidRPr="00BE70D2">
          <w:rPr>
            <w:rFonts w:ascii="Times New Roman" w:hAnsi="Times New Roman" w:cs="Times New Roman"/>
            <w:color w:val="000000" w:themeColor="text1"/>
            <w:sz w:val="22"/>
            <w:szCs w:val="22"/>
            <w:rPrChange w:id="7510" w:author="Chen Liao" w:date="2021-06-01T21:13:00Z">
              <w:rPr>
                <w:rFonts w:ascii="Times New Roman" w:hAnsi="Times New Roman" w:cs="Times New Roman"/>
                <w:color w:val="000000" w:themeColor="text1"/>
                <w:sz w:val="22"/>
                <w:szCs w:val="22"/>
              </w:rPr>
            </w:rPrChange>
          </w:rPr>
          <w:t xml:space="preserve"> </w:t>
        </w:r>
      </w:ins>
      <w:ins w:id="7511" w:author="Chen Liao" w:date="2021-05-31T00:01:00Z">
        <w:r w:rsidR="00E408E8" w:rsidRPr="00BE70D2">
          <w:rPr>
            <w:rFonts w:ascii="Times New Roman" w:hAnsi="Times New Roman" w:cs="Times New Roman"/>
            <w:color w:val="000000" w:themeColor="text1"/>
            <w:sz w:val="22"/>
            <w:szCs w:val="22"/>
            <w:rPrChange w:id="7512" w:author="Chen Liao" w:date="2021-06-01T21:13:00Z">
              <w:rPr>
                <w:rFonts w:ascii="Times New Roman" w:hAnsi="Times New Roman" w:cs="Times New Roman"/>
                <w:color w:val="000000" w:themeColor="text1"/>
                <w:sz w:val="22"/>
                <w:szCs w:val="22"/>
              </w:rPr>
            </w:rPrChange>
          </w:rPr>
          <w:t>of bacterial lo</w:t>
        </w:r>
      </w:ins>
      <w:ins w:id="7513" w:author="Chen Liao" w:date="2021-05-31T00:02:00Z">
        <w:r w:rsidR="00E408E8" w:rsidRPr="00BE70D2">
          <w:rPr>
            <w:rFonts w:ascii="Times New Roman" w:hAnsi="Times New Roman" w:cs="Times New Roman"/>
            <w:color w:val="000000" w:themeColor="text1"/>
            <w:sz w:val="22"/>
            <w:szCs w:val="22"/>
            <w:rPrChange w:id="7514" w:author="Chen Liao" w:date="2021-06-01T21:13:00Z">
              <w:rPr>
                <w:rFonts w:ascii="Times New Roman" w:hAnsi="Times New Roman" w:cs="Times New Roman"/>
                <w:color w:val="000000" w:themeColor="text1"/>
                <w:sz w:val="22"/>
                <w:szCs w:val="22"/>
              </w:rPr>
            </w:rPrChange>
          </w:rPr>
          <w:t xml:space="preserve">ad </w:t>
        </w:r>
      </w:ins>
      <w:ins w:id="7515" w:author="Chen Liao" w:date="2021-05-31T00:00:00Z">
        <w:r w:rsidR="00E408E8" w:rsidRPr="00BE70D2">
          <w:rPr>
            <w:rFonts w:ascii="Times New Roman" w:hAnsi="Times New Roman" w:cs="Times New Roman"/>
            <w:color w:val="000000" w:themeColor="text1"/>
            <w:sz w:val="22"/>
            <w:szCs w:val="22"/>
            <w:rPrChange w:id="7516" w:author="Chen Liao" w:date="2021-06-01T21:13:00Z">
              <w:rPr>
                <w:rFonts w:ascii="Times New Roman" w:hAnsi="Times New Roman" w:cs="Times New Roman"/>
                <w:color w:val="000000" w:themeColor="text1"/>
                <w:sz w:val="22"/>
                <w:szCs w:val="22"/>
              </w:rPr>
            </w:rPrChange>
          </w:rPr>
          <w:t>to</w:t>
        </w:r>
      </w:ins>
      <w:ins w:id="7517" w:author="Chen Liao" w:date="2021-05-30T23:59:00Z">
        <w:r w:rsidR="00BC0583" w:rsidRPr="00BE70D2">
          <w:rPr>
            <w:rFonts w:ascii="Times New Roman" w:hAnsi="Times New Roman" w:cs="Times New Roman"/>
            <w:color w:val="000000" w:themeColor="text1"/>
            <w:sz w:val="22"/>
            <w:szCs w:val="22"/>
            <w:rPrChange w:id="7518" w:author="Chen Liao" w:date="2021-06-01T21:13:00Z">
              <w:rPr>
                <w:rFonts w:ascii="Times New Roman" w:hAnsi="Times New Roman" w:cs="Times New Roman"/>
                <w:color w:val="000000" w:themeColor="text1"/>
                <w:sz w:val="22"/>
                <w:szCs w:val="22"/>
              </w:rPr>
            </w:rPrChange>
          </w:rPr>
          <w:t xml:space="preserve"> </w:t>
        </w:r>
      </w:ins>
      <w:ins w:id="7519" w:author="Chen Liao" w:date="2021-05-31T00:00:00Z">
        <w:r w:rsidR="00E408E8" w:rsidRPr="00BE70D2">
          <w:rPr>
            <w:rFonts w:ascii="Times New Roman" w:hAnsi="Times New Roman" w:cs="Times New Roman"/>
            <w:color w:val="000000" w:themeColor="text1"/>
            <w:sz w:val="22"/>
            <w:szCs w:val="22"/>
            <w:rPrChange w:id="7520" w:author="Chen Liao" w:date="2021-06-01T21:13:00Z">
              <w:rPr>
                <w:rFonts w:ascii="Times New Roman" w:hAnsi="Times New Roman" w:cs="Times New Roman"/>
                <w:color w:val="000000" w:themeColor="text1"/>
                <w:sz w:val="22"/>
                <w:szCs w:val="22"/>
              </w:rPr>
            </w:rPrChange>
          </w:rPr>
          <w:t xml:space="preserve">inulin </w:t>
        </w:r>
      </w:ins>
      <w:ins w:id="7521" w:author="Chen Liao" w:date="2021-05-30T23:42:00Z">
        <w:r w:rsidR="00376CEA" w:rsidRPr="00BE70D2">
          <w:rPr>
            <w:rFonts w:ascii="Times New Roman" w:hAnsi="Times New Roman" w:cs="Times New Roman"/>
            <w:color w:val="000000" w:themeColor="text1"/>
            <w:sz w:val="22"/>
            <w:szCs w:val="22"/>
            <w:rPrChange w:id="7522" w:author="Chen Liao" w:date="2021-06-01T21:13:00Z">
              <w:rPr>
                <w:rFonts w:ascii="Times New Roman" w:hAnsi="Times New Roman" w:cs="Times New Roman"/>
                <w:color w:val="000000" w:themeColor="text1"/>
                <w:sz w:val="22"/>
                <w:szCs w:val="22"/>
              </w:rPr>
            </w:rPrChange>
          </w:rPr>
          <w:t xml:space="preserve">mainly </w:t>
        </w:r>
      </w:ins>
      <w:ins w:id="7523" w:author="Chen Liao" w:date="2021-05-30T23:43:00Z">
        <w:r w:rsidR="00376CEA" w:rsidRPr="00BE70D2">
          <w:rPr>
            <w:rFonts w:ascii="Times New Roman" w:hAnsi="Times New Roman" w:cs="Times New Roman"/>
            <w:color w:val="000000" w:themeColor="text1"/>
            <w:sz w:val="22"/>
            <w:szCs w:val="22"/>
            <w:rPrChange w:id="7524" w:author="Chen Liao" w:date="2021-06-01T21:13:00Z">
              <w:rPr>
                <w:rFonts w:ascii="Times New Roman" w:hAnsi="Times New Roman" w:cs="Times New Roman"/>
                <w:color w:val="000000" w:themeColor="text1"/>
                <w:sz w:val="22"/>
                <w:szCs w:val="22"/>
              </w:rPr>
            </w:rPrChange>
          </w:rPr>
          <w:t xml:space="preserve">involves </w:t>
        </w:r>
      </w:ins>
      <w:ins w:id="7525" w:author="Chen Liao" w:date="2021-05-31T00:01:00Z">
        <w:r w:rsidR="00E408E8" w:rsidRPr="00BE70D2">
          <w:rPr>
            <w:rFonts w:ascii="Times New Roman" w:hAnsi="Times New Roman" w:cs="Times New Roman"/>
            <w:color w:val="000000" w:themeColor="text1"/>
            <w:sz w:val="22"/>
            <w:szCs w:val="22"/>
            <w:rPrChange w:id="7526" w:author="Chen Liao" w:date="2021-06-01T21:13:00Z">
              <w:rPr>
                <w:rFonts w:ascii="Times New Roman" w:hAnsi="Times New Roman" w:cs="Times New Roman"/>
                <w:color w:val="000000" w:themeColor="text1"/>
                <w:sz w:val="22"/>
                <w:szCs w:val="22"/>
              </w:rPr>
            </w:rPrChange>
          </w:rPr>
          <w:t xml:space="preserve">the </w:t>
        </w:r>
      </w:ins>
      <w:ins w:id="7527" w:author="Chen Liao" w:date="2021-05-31T00:03:00Z">
        <w:r w:rsidR="00E408E8" w:rsidRPr="00BE70D2">
          <w:rPr>
            <w:rFonts w:ascii="Times New Roman" w:hAnsi="Times New Roman" w:cs="Times New Roman"/>
            <w:color w:val="000000" w:themeColor="text1"/>
            <w:sz w:val="22"/>
            <w:szCs w:val="22"/>
            <w:rPrChange w:id="7528" w:author="Chen Liao" w:date="2021-06-01T21:13:00Z">
              <w:rPr>
                <w:rFonts w:ascii="Times New Roman" w:hAnsi="Times New Roman" w:cs="Times New Roman"/>
                <w:color w:val="000000" w:themeColor="text1"/>
                <w:sz w:val="22"/>
                <w:szCs w:val="22"/>
              </w:rPr>
            </w:rPrChange>
          </w:rPr>
          <w:t xml:space="preserve">changes in </w:t>
        </w:r>
      </w:ins>
      <w:ins w:id="7529" w:author="Chen Liao" w:date="2021-06-01T23:51:00Z">
        <w:r w:rsidR="00152D38">
          <w:rPr>
            <w:rFonts w:ascii="Times New Roman" w:hAnsi="Times New Roman" w:cs="Times New Roman"/>
            <w:color w:val="000000" w:themeColor="text1"/>
            <w:sz w:val="22"/>
            <w:szCs w:val="22"/>
          </w:rPr>
          <w:t xml:space="preserve">the </w:t>
        </w:r>
      </w:ins>
      <w:ins w:id="7530" w:author="Chen Liao" w:date="2021-05-31T00:02:00Z">
        <w:r w:rsidR="00E408E8" w:rsidRPr="00BE70D2">
          <w:rPr>
            <w:rFonts w:ascii="Times New Roman" w:hAnsi="Times New Roman" w:cs="Times New Roman"/>
            <w:color w:val="000000" w:themeColor="text1"/>
            <w:sz w:val="22"/>
            <w:szCs w:val="22"/>
            <w:rPrChange w:id="7531" w:author="Chen Liao" w:date="2021-06-01T21:13:00Z">
              <w:rPr>
                <w:rFonts w:ascii="Times New Roman" w:hAnsi="Times New Roman" w:cs="Times New Roman"/>
                <w:color w:val="000000" w:themeColor="text1"/>
                <w:sz w:val="22"/>
                <w:szCs w:val="22"/>
              </w:rPr>
            </w:rPrChange>
          </w:rPr>
          <w:t>abundance</w:t>
        </w:r>
      </w:ins>
      <w:ins w:id="7532" w:author="Chen Liao" w:date="2021-05-31T00:01:00Z">
        <w:r w:rsidR="00E408E8" w:rsidRPr="00BE70D2">
          <w:rPr>
            <w:rFonts w:ascii="Times New Roman" w:hAnsi="Times New Roman" w:cs="Times New Roman"/>
            <w:color w:val="000000" w:themeColor="text1"/>
            <w:sz w:val="22"/>
            <w:szCs w:val="22"/>
            <w:rPrChange w:id="7533" w:author="Chen Liao" w:date="2021-06-01T21:13:00Z">
              <w:rPr>
                <w:rFonts w:ascii="Times New Roman" w:hAnsi="Times New Roman" w:cs="Times New Roman"/>
                <w:color w:val="000000" w:themeColor="text1"/>
                <w:sz w:val="22"/>
                <w:szCs w:val="22"/>
              </w:rPr>
            </w:rPrChange>
          </w:rPr>
          <w:t xml:space="preserve"> of </w:t>
        </w:r>
      </w:ins>
      <w:ins w:id="7534" w:author="Chen Liao" w:date="2021-05-30T23:36:00Z">
        <w:r w:rsidR="005736D0" w:rsidRPr="00BE70D2">
          <w:rPr>
            <w:rFonts w:ascii="Times New Roman" w:hAnsi="Times New Roman" w:cs="Times New Roman"/>
            <w:color w:val="000000" w:themeColor="text1"/>
            <w:sz w:val="22"/>
            <w:szCs w:val="22"/>
            <w:rPrChange w:id="7535" w:author="Chen Liao" w:date="2021-06-01T21:13:00Z">
              <w:rPr>
                <w:rFonts w:ascii="Times New Roman" w:hAnsi="Times New Roman" w:cs="Times New Roman"/>
                <w:color w:val="000000" w:themeColor="text1"/>
                <w:sz w:val="22"/>
                <w:szCs w:val="22"/>
              </w:rPr>
            </w:rPrChange>
          </w:rPr>
          <w:t>7 inulin responders (</w:t>
        </w:r>
      </w:ins>
      <w:ins w:id="7536" w:author="Chen Liao" w:date="2021-05-30T11:44:00Z">
        <w:r w:rsidR="00BB1A29" w:rsidRPr="00BE70D2">
          <w:rPr>
            <w:rFonts w:ascii="Times New Roman" w:hAnsi="Times New Roman" w:cs="Times New Roman"/>
            <w:color w:val="000000" w:themeColor="text1"/>
            <w:sz w:val="22"/>
            <w:szCs w:val="22"/>
            <w:rPrChange w:id="7537" w:author="Chen Liao" w:date="2021-06-01T21:13:00Z">
              <w:rPr>
                <w:rFonts w:ascii="Times New Roman" w:hAnsi="Times New Roman" w:cs="Times New Roman"/>
                <w:color w:val="000000" w:themeColor="text1"/>
                <w:sz w:val="22"/>
                <w:szCs w:val="22"/>
              </w:rPr>
            </w:rPrChange>
          </w:rPr>
          <w:t xml:space="preserve">5 inulin degraders plus </w:t>
        </w:r>
        <w:r w:rsidR="00BB1A29" w:rsidRPr="00BE70D2">
          <w:rPr>
            <w:rFonts w:ascii="Times New Roman" w:hAnsi="Times New Roman" w:cs="Times New Roman"/>
            <w:i/>
            <w:iCs/>
            <w:sz w:val="22"/>
            <w:szCs w:val="22"/>
            <w:rPrChange w:id="7538" w:author="Chen Liao" w:date="2021-06-01T21:13:00Z">
              <w:rPr>
                <w:rFonts w:ascii="Times New Roman" w:hAnsi="Times New Roman" w:cs="Times New Roman"/>
                <w:i/>
                <w:iCs/>
                <w:sz w:val="22"/>
                <w:szCs w:val="22"/>
              </w:rPr>
            </w:rPrChange>
          </w:rPr>
          <w:t xml:space="preserve">A. </w:t>
        </w:r>
        <w:proofErr w:type="spellStart"/>
        <w:r w:rsidR="00BB1A29" w:rsidRPr="00BE70D2">
          <w:rPr>
            <w:rFonts w:ascii="Times New Roman" w:hAnsi="Times New Roman" w:cs="Times New Roman"/>
            <w:i/>
            <w:iCs/>
            <w:sz w:val="22"/>
            <w:szCs w:val="22"/>
            <w:rPrChange w:id="7539" w:author="Chen Liao" w:date="2021-06-01T21:13:00Z">
              <w:rPr>
                <w:rFonts w:ascii="Times New Roman" w:hAnsi="Times New Roman" w:cs="Times New Roman"/>
                <w:i/>
                <w:iCs/>
                <w:sz w:val="22"/>
                <w:szCs w:val="22"/>
              </w:rPr>
            </w:rPrChange>
          </w:rPr>
          <w:t>municiphila</w:t>
        </w:r>
        <w:proofErr w:type="spellEnd"/>
        <w:r w:rsidR="00BB1A29" w:rsidRPr="00BE70D2">
          <w:rPr>
            <w:rFonts w:ascii="Times New Roman" w:hAnsi="Times New Roman" w:cs="Times New Roman"/>
            <w:sz w:val="22"/>
            <w:szCs w:val="22"/>
            <w:rPrChange w:id="7540" w:author="Chen Liao" w:date="2021-06-01T21:13:00Z">
              <w:rPr>
                <w:rFonts w:ascii="Times New Roman" w:hAnsi="Times New Roman" w:cs="Times New Roman"/>
                <w:sz w:val="22"/>
                <w:szCs w:val="22"/>
              </w:rPr>
            </w:rPrChange>
          </w:rPr>
          <w:t xml:space="preserve"> and </w:t>
        </w:r>
        <w:r w:rsidR="00BB1A29" w:rsidRPr="00BE70D2">
          <w:rPr>
            <w:rFonts w:ascii="Times New Roman" w:hAnsi="Times New Roman" w:cs="Times New Roman"/>
            <w:i/>
            <w:iCs/>
            <w:sz w:val="22"/>
            <w:szCs w:val="22"/>
            <w:rPrChange w:id="7541" w:author="Chen Liao" w:date="2021-06-01T21:13:00Z">
              <w:rPr>
                <w:rFonts w:ascii="Times New Roman" w:hAnsi="Times New Roman" w:cs="Times New Roman"/>
                <w:i/>
                <w:iCs/>
                <w:sz w:val="22"/>
                <w:szCs w:val="22"/>
              </w:rPr>
            </w:rPrChange>
          </w:rPr>
          <w:t xml:space="preserve">B. </w:t>
        </w:r>
        <w:proofErr w:type="spellStart"/>
        <w:r w:rsidR="00BB1A29" w:rsidRPr="00BE70D2">
          <w:rPr>
            <w:rFonts w:ascii="Times New Roman" w:hAnsi="Times New Roman" w:cs="Times New Roman"/>
            <w:i/>
            <w:iCs/>
            <w:sz w:val="22"/>
            <w:szCs w:val="22"/>
            <w:rPrChange w:id="7542" w:author="Chen Liao" w:date="2021-06-01T21:13:00Z">
              <w:rPr>
                <w:rFonts w:ascii="Times New Roman" w:hAnsi="Times New Roman" w:cs="Times New Roman"/>
                <w:i/>
                <w:iCs/>
                <w:sz w:val="22"/>
                <w:szCs w:val="22"/>
              </w:rPr>
            </w:rPrChange>
          </w:rPr>
          <w:t>uniformis</w:t>
        </w:r>
      </w:ins>
      <w:proofErr w:type="spellEnd"/>
      <w:ins w:id="7543" w:author="Chen Liao" w:date="2021-05-30T23:36:00Z">
        <w:r w:rsidR="005736D0" w:rsidRPr="00BE70D2">
          <w:rPr>
            <w:rFonts w:ascii="Times New Roman" w:hAnsi="Times New Roman" w:cs="Times New Roman"/>
            <w:sz w:val="22"/>
            <w:szCs w:val="22"/>
            <w:rPrChange w:id="7544" w:author="Chen Liao" w:date="2021-06-01T21:13:00Z">
              <w:rPr>
                <w:rFonts w:ascii="Times New Roman" w:hAnsi="Times New Roman" w:cs="Times New Roman"/>
                <w:i/>
                <w:iCs/>
                <w:sz w:val="22"/>
                <w:szCs w:val="22"/>
              </w:rPr>
            </w:rPrChange>
          </w:rPr>
          <w:t>)</w:t>
        </w:r>
      </w:ins>
      <w:ins w:id="7545" w:author="Chen Liao" w:date="2021-05-30T11:45:00Z">
        <w:r w:rsidR="00BB1A29" w:rsidRPr="00BE70D2">
          <w:rPr>
            <w:rFonts w:ascii="Times New Roman" w:hAnsi="Times New Roman" w:cs="Times New Roman"/>
            <w:sz w:val="22"/>
            <w:szCs w:val="22"/>
            <w:rPrChange w:id="7546" w:author="Chen Liao" w:date="2021-06-01T21:13:00Z">
              <w:rPr>
                <w:rFonts w:ascii="Times New Roman" w:hAnsi="Times New Roman" w:cs="Times New Roman"/>
                <w:sz w:val="22"/>
                <w:szCs w:val="22"/>
              </w:rPr>
            </w:rPrChange>
          </w:rPr>
          <w:t xml:space="preserve">, </w:t>
        </w:r>
      </w:ins>
      <w:ins w:id="7547" w:author="Chen Liao" w:date="2021-05-31T00:03:00Z">
        <w:r w:rsidR="00E408E8" w:rsidRPr="00BE70D2">
          <w:rPr>
            <w:rFonts w:ascii="Times New Roman" w:hAnsi="Times New Roman" w:cs="Times New Roman"/>
            <w:sz w:val="22"/>
            <w:szCs w:val="22"/>
            <w:rPrChange w:id="7548" w:author="Chen Liao" w:date="2021-06-01T21:13:00Z">
              <w:rPr>
                <w:rFonts w:ascii="Times New Roman" w:hAnsi="Times New Roman" w:cs="Times New Roman"/>
                <w:sz w:val="22"/>
                <w:szCs w:val="22"/>
              </w:rPr>
            </w:rPrChange>
          </w:rPr>
          <w:t>it is likely</w:t>
        </w:r>
      </w:ins>
      <w:ins w:id="7549" w:author="Chen Liao" w:date="2021-05-30T23:35:00Z">
        <w:r w:rsidR="005736D0" w:rsidRPr="00BE70D2">
          <w:rPr>
            <w:rFonts w:ascii="Times New Roman" w:hAnsi="Times New Roman" w:cs="Times New Roman"/>
            <w:sz w:val="22"/>
            <w:szCs w:val="22"/>
            <w:rPrChange w:id="7550" w:author="Chen Liao" w:date="2021-06-01T21:13:00Z">
              <w:rPr>
                <w:rFonts w:ascii="Times New Roman" w:hAnsi="Times New Roman" w:cs="Times New Roman"/>
                <w:sz w:val="22"/>
                <w:szCs w:val="22"/>
              </w:rPr>
            </w:rPrChange>
          </w:rPr>
          <w:t xml:space="preserve"> that </w:t>
        </w:r>
      </w:ins>
      <w:ins w:id="7551" w:author="Chen Liao" w:date="2021-05-30T23:44:00Z">
        <w:r w:rsidR="00376CEA" w:rsidRPr="00BE70D2">
          <w:rPr>
            <w:rFonts w:ascii="Times New Roman" w:hAnsi="Times New Roman" w:cs="Times New Roman"/>
            <w:sz w:val="22"/>
            <w:szCs w:val="22"/>
            <w:rPrChange w:id="7552" w:author="Chen Liao" w:date="2021-06-01T21:13:00Z">
              <w:rPr>
                <w:rFonts w:ascii="Times New Roman" w:hAnsi="Times New Roman" w:cs="Times New Roman"/>
                <w:sz w:val="22"/>
                <w:szCs w:val="22"/>
              </w:rPr>
            </w:rPrChange>
          </w:rPr>
          <w:t xml:space="preserve">the </w:t>
        </w:r>
      </w:ins>
      <w:ins w:id="7553" w:author="Chen Liao" w:date="2021-05-30T23:46:00Z">
        <w:r w:rsidR="005B271C" w:rsidRPr="00BE70D2">
          <w:rPr>
            <w:rFonts w:ascii="Times New Roman" w:hAnsi="Times New Roman" w:cs="Times New Roman"/>
            <w:sz w:val="22"/>
            <w:szCs w:val="22"/>
            <w:rPrChange w:id="7554" w:author="Chen Liao" w:date="2021-06-01T21:13:00Z">
              <w:rPr>
                <w:rFonts w:ascii="Times New Roman" w:hAnsi="Times New Roman" w:cs="Times New Roman"/>
                <w:sz w:val="22"/>
                <w:szCs w:val="22"/>
              </w:rPr>
            </w:rPrChange>
          </w:rPr>
          <w:t xml:space="preserve">baseline </w:t>
        </w:r>
      </w:ins>
      <w:ins w:id="7555" w:author="Chen Liao" w:date="2021-05-30T23:48:00Z">
        <w:r w:rsidR="003A32C0" w:rsidRPr="00BE70D2">
          <w:rPr>
            <w:rFonts w:ascii="Times New Roman" w:hAnsi="Times New Roman" w:cs="Times New Roman"/>
            <w:sz w:val="22"/>
            <w:szCs w:val="22"/>
            <w:rPrChange w:id="7556" w:author="Chen Liao" w:date="2021-06-01T21:13:00Z">
              <w:rPr>
                <w:rFonts w:ascii="Times New Roman" w:hAnsi="Times New Roman" w:cs="Times New Roman"/>
                <w:sz w:val="22"/>
                <w:szCs w:val="22"/>
              </w:rPr>
            </w:rPrChange>
          </w:rPr>
          <w:t>level</w:t>
        </w:r>
      </w:ins>
      <w:ins w:id="7557" w:author="Chen Liao" w:date="2021-06-01T23:55:00Z">
        <w:r w:rsidR="003D1F67">
          <w:rPr>
            <w:rFonts w:ascii="Times New Roman" w:hAnsi="Times New Roman" w:cs="Times New Roman"/>
            <w:sz w:val="22"/>
            <w:szCs w:val="22"/>
          </w:rPr>
          <w:t>s</w:t>
        </w:r>
      </w:ins>
      <w:ins w:id="7558" w:author="Chen Liao" w:date="2021-05-30T23:48:00Z">
        <w:r w:rsidR="003A32C0" w:rsidRPr="00BE70D2">
          <w:rPr>
            <w:rFonts w:ascii="Times New Roman" w:hAnsi="Times New Roman" w:cs="Times New Roman"/>
            <w:sz w:val="22"/>
            <w:szCs w:val="22"/>
            <w:rPrChange w:id="7559" w:author="Chen Liao" w:date="2021-06-01T21:13:00Z">
              <w:rPr>
                <w:rFonts w:ascii="Times New Roman" w:hAnsi="Times New Roman" w:cs="Times New Roman"/>
                <w:sz w:val="22"/>
                <w:szCs w:val="22"/>
              </w:rPr>
            </w:rPrChange>
          </w:rPr>
          <w:t xml:space="preserve"> </w:t>
        </w:r>
      </w:ins>
      <w:ins w:id="7560" w:author="Chen Liao" w:date="2021-05-30T23:46:00Z">
        <w:r w:rsidR="005B271C" w:rsidRPr="00BE70D2">
          <w:rPr>
            <w:rFonts w:ascii="Times New Roman" w:hAnsi="Times New Roman" w:cs="Times New Roman"/>
            <w:sz w:val="22"/>
            <w:szCs w:val="22"/>
            <w:rPrChange w:id="7561" w:author="Chen Liao" w:date="2021-06-01T21:13:00Z">
              <w:rPr>
                <w:rFonts w:ascii="Times New Roman" w:hAnsi="Times New Roman" w:cs="Times New Roman"/>
                <w:sz w:val="22"/>
                <w:szCs w:val="22"/>
              </w:rPr>
            </w:rPrChange>
          </w:rPr>
          <w:t>of some of these</w:t>
        </w:r>
      </w:ins>
      <w:ins w:id="7562" w:author="Chen Liao" w:date="2021-05-31T00:15:00Z">
        <w:r w:rsidR="00A002C4" w:rsidRPr="00BE70D2">
          <w:rPr>
            <w:rFonts w:ascii="Times New Roman" w:hAnsi="Times New Roman" w:cs="Times New Roman"/>
            <w:sz w:val="22"/>
            <w:szCs w:val="22"/>
            <w:rPrChange w:id="7563" w:author="Chen Liao" w:date="2021-06-01T21:13:00Z">
              <w:rPr>
                <w:rFonts w:ascii="Times New Roman" w:hAnsi="Times New Roman" w:cs="Times New Roman"/>
                <w:sz w:val="22"/>
                <w:szCs w:val="22"/>
                <w:highlight w:val="green"/>
              </w:rPr>
            </w:rPrChange>
          </w:rPr>
          <w:t xml:space="preserve"> </w:t>
        </w:r>
      </w:ins>
      <w:ins w:id="7564" w:author="Chen Liao" w:date="2021-05-30T23:44:00Z">
        <w:r w:rsidR="00376CEA" w:rsidRPr="00BE70D2">
          <w:rPr>
            <w:rFonts w:ascii="Times New Roman" w:hAnsi="Times New Roman" w:cs="Times New Roman"/>
            <w:sz w:val="22"/>
            <w:szCs w:val="22"/>
            <w:rPrChange w:id="7565" w:author="Chen Liao" w:date="2021-06-01T21:13:00Z">
              <w:rPr>
                <w:rFonts w:ascii="Times New Roman" w:hAnsi="Times New Roman" w:cs="Times New Roman"/>
                <w:sz w:val="22"/>
                <w:szCs w:val="22"/>
              </w:rPr>
            </w:rPrChange>
          </w:rPr>
          <w:t xml:space="preserve">responders are hidden factors that </w:t>
        </w:r>
      </w:ins>
      <w:ins w:id="7566" w:author="Chen Liao" w:date="2021-06-01T23:55:00Z">
        <w:r w:rsidR="00C33753">
          <w:rPr>
            <w:rFonts w:ascii="Times New Roman" w:hAnsi="Times New Roman" w:cs="Times New Roman"/>
            <w:sz w:val="22"/>
            <w:szCs w:val="22"/>
          </w:rPr>
          <w:t xml:space="preserve">play </w:t>
        </w:r>
      </w:ins>
      <w:ins w:id="7567" w:author="Chen Liao" w:date="2021-05-31T08:25:00Z">
        <w:r w:rsidR="00E64444" w:rsidRPr="00BE70D2">
          <w:rPr>
            <w:rFonts w:ascii="Times New Roman" w:hAnsi="Times New Roman" w:cs="Times New Roman"/>
            <w:sz w:val="22"/>
            <w:szCs w:val="22"/>
            <w:rPrChange w:id="7568" w:author="Chen Liao" w:date="2021-06-01T21:13:00Z">
              <w:rPr>
                <w:rFonts w:ascii="Times New Roman" w:hAnsi="Times New Roman" w:cs="Times New Roman"/>
                <w:sz w:val="22"/>
                <w:szCs w:val="22"/>
              </w:rPr>
            </w:rPrChange>
          </w:rPr>
          <w:t>simultaneous roles as inulin responders and propionate producers</w:t>
        </w:r>
      </w:ins>
      <w:ins w:id="7569" w:author="Chen Liao" w:date="2021-06-01T23:53:00Z">
        <w:r w:rsidR="00442F18">
          <w:rPr>
            <w:rFonts w:ascii="Times New Roman" w:hAnsi="Times New Roman" w:cs="Times New Roman"/>
            <w:sz w:val="22"/>
            <w:szCs w:val="22"/>
          </w:rPr>
          <w:t>,</w:t>
        </w:r>
      </w:ins>
      <w:ins w:id="7570" w:author="Chen Liao" w:date="2021-06-01T23:51:00Z">
        <w:r w:rsidR="00E74931">
          <w:rPr>
            <w:rFonts w:ascii="Times New Roman" w:hAnsi="Times New Roman" w:cs="Times New Roman"/>
            <w:sz w:val="22"/>
            <w:szCs w:val="22"/>
          </w:rPr>
          <w:t xml:space="preserve"> </w:t>
        </w:r>
      </w:ins>
      <w:ins w:id="7571" w:author="Chen Liao" w:date="2021-06-01T23:53:00Z">
        <w:r w:rsidR="00442F18">
          <w:rPr>
            <w:rFonts w:ascii="Times New Roman" w:hAnsi="Times New Roman" w:cs="Times New Roman"/>
            <w:sz w:val="22"/>
            <w:szCs w:val="22"/>
          </w:rPr>
          <w:t>thus</w:t>
        </w:r>
      </w:ins>
      <w:ins w:id="7572" w:author="Chen Liao" w:date="2021-06-01T23:51:00Z">
        <w:r w:rsidR="00E74931">
          <w:rPr>
            <w:rFonts w:ascii="Times New Roman" w:hAnsi="Times New Roman" w:cs="Times New Roman"/>
            <w:sz w:val="22"/>
            <w:szCs w:val="22"/>
          </w:rPr>
          <w:t xml:space="preserve"> </w:t>
        </w:r>
      </w:ins>
      <w:ins w:id="7573" w:author="Chen Liao" w:date="2021-05-30T23:45:00Z">
        <w:r w:rsidR="00376CEA" w:rsidRPr="00BE70D2">
          <w:rPr>
            <w:rFonts w:ascii="Times New Roman" w:hAnsi="Times New Roman" w:cs="Times New Roman"/>
            <w:sz w:val="22"/>
            <w:szCs w:val="22"/>
            <w:rPrChange w:id="7574" w:author="Chen Liao" w:date="2021-06-01T21:13:00Z">
              <w:rPr>
                <w:rFonts w:ascii="Times New Roman" w:hAnsi="Times New Roman" w:cs="Times New Roman"/>
                <w:sz w:val="22"/>
                <w:szCs w:val="22"/>
              </w:rPr>
            </w:rPrChange>
          </w:rPr>
          <w:t>lead</w:t>
        </w:r>
      </w:ins>
      <w:ins w:id="7575" w:author="Chen Liao" w:date="2021-06-01T23:53:00Z">
        <w:r w:rsidR="00442F18">
          <w:rPr>
            <w:rFonts w:ascii="Times New Roman" w:hAnsi="Times New Roman" w:cs="Times New Roman"/>
            <w:sz w:val="22"/>
            <w:szCs w:val="22"/>
          </w:rPr>
          <w:t>ing</w:t>
        </w:r>
      </w:ins>
      <w:ins w:id="7576" w:author="Chen Liao" w:date="2021-05-30T23:45:00Z">
        <w:r w:rsidR="00376CEA" w:rsidRPr="00BE70D2">
          <w:rPr>
            <w:rFonts w:ascii="Times New Roman" w:hAnsi="Times New Roman" w:cs="Times New Roman"/>
            <w:sz w:val="22"/>
            <w:szCs w:val="22"/>
            <w:rPrChange w:id="7577" w:author="Chen Liao" w:date="2021-06-01T21:13:00Z">
              <w:rPr>
                <w:rFonts w:ascii="Times New Roman" w:hAnsi="Times New Roman" w:cs="Times New Roman"/>
                <w:sz w:val="22"/>
                <w:szCs w:val="22"/>
              </w:rPr>
            </w:rPrChange>
          </w:rPr>
          <w:t xml:space="preserve"> to a robust correlation between the two.</w:t>
        </w:r>
      </w:ins>
      <w:ins w:id="7578" w:author="Chen Liao" w:date="2021-05-30T23:46:00Z">
        <w:r w:rsidR="005B271C" w:rsidRPr="00BE70D2">
          <w:rPr>
            <w:rFonts w:ascii="Times New Roman" w:hAnsi="Times New Roman" w:cs="Times New Roman"/>
            <w:sz w:val="22"/>
            <w:szCs w:val="22"/>
            <w:rPrChange w:id="7579" w:author="Chen Liao" w:date="2021-06-01T21:13:00Z">
              <w:rPr>
                <w:rFonts w:ascii="Times New Roman" w:hAnsi="Times New Roman" w:cs="Times New Roman"/>
                <w:sz w:val="22"/>
                <w:szCs w:val="22"/>
              </w:rPr>
            </w:rPrChange>
          </w:rPr>
          <w:t xml:space="preserve"> </w:t>
        </w:r>
      </w:ins>
      <w:ins w:id="7580" w:author="Chen Liao" w:date="2021-05-31T06:58:00Z">
        <w:r w:rsidR="003A6596" w:rsidRPr="00BE70D2">
          <w:rPr>
            <w:rFonts w:ascii="Times New Roman" w:hAnsi="Times New Roman" w:cs="Times New Roman"/>
            <w:sz w:val="22"/>
            <w:szCs w:val="22"/>
            <w:rPrChange w:id="7581" w:author="Chen Liao" w:date="2021-06-01T21:13:00Z">
              <w:rPr>
                <w:rFonts w:ascii="Times New Roman" w:hAnsi="Times New Roman" w:cs="Times New Roman"/>
                <w:sz w:val="22"/>
                <w:szCs w:val="22"/>
              </w:rPr>
            </w:rPrChange>
          </w:rPr>
          <w:t>Supporting this hypothesis</w:t>
        </w:r>
      </w:ins>
      <w:ins w:id="7582" w:author="Chen Liao" w:date="2021-05-30T23:48:00Z">
        <w:r w:rsidR="003A32C0" w:rsidRPr="00BE70D2">
          <w:rPr>
            <w:rFonts w:ascii="Times New Roman" w:hAnsi="Times New Roman" w:cs="Times New Roman"/>
            <w:sz w:val="22"/>
            <w:szCs w:val="22"/>
            <w:rPrChange w:id="7583" w:author="Chen Liao" w:date="2021-06-01T21:13:00Z">
              <w:rPr>
                <w:rFonts w:ascii="Times New Roman" w:hAnsi="Times New Roman" w:cs="Times New Roman"/>
                <w:sz w:val="22"/>
                <w:szCs w:val="22"/>
              </w:rPr>
            </w:rPrChange>
          </w:rPr>
          <w:t xml:space="preserve">, the baseline abundances of four </w:t>
        </w:r>
      </w:ins>
      <w:ins w:id="7584" w:author="Chen Liao" w:date="2021-05-30T23:51:00Z">
        <w:r w:rsidR="003A32C0" w:rsidRPr="00BE70D2">
          <w:rPr>
            <w:rFonts w:ascii="Times New Roman" w:hAnsi="Times New Roman" w:cs="Times New Roman"/>
            <w:sz w:val="22"/>
            <w:szCs w:val="22"/>
            <w:rPrChange w:id="7585" w:author="Chen Liao" w:date="2021-06-01T21:13:00Z">
              <w:rPr>
                <w:rFonts w:ascii="Times New Roman" w:hAnsi="Times New Roman" w:cs="Times New Roman"/>
                <w:sz w:val="22"/>
                <w:szCs w:val="22"/>
              </w:rPr>
            </w:rPrChange>
          </w:rPr>
          <w:t xml:space="preserve">inulin </w:t>
        </w:r>
      </w:ins>
      <w:ins w:id="7586" w:author="Chen Liao" w:date="2021-05-30T23:48:00Z">
        <w:r w:rsidR="003A32C0" w:rsidRPr="00BE70D2">
          <w:rPr>
            <w:rFonts w:ascii="Times New Roman" w:hAnsi="Times New Roman" w:cs="Times New Roman"/>
            <w:sz w:val="22"/>
            <w:szCs w:val="22"/>
            <w:rPrChange w:id="7587" w:author="Chen Liao" w:date="2021-06-01T21:13:00Z">
              <w:rPr>
                <w:rFonts w:ascii="Times New Roman" w:hAnsi="Times New Roman" w:cs="Times New Roman"/>
                <w:sz w:val="22"/>
                <w:szCs w:val="22"/>
              </w:rPr>
            </w:rPrChange>
          </w:rPr>
          <w:t>res</w:t>
        </w:r>
      </w:ins>
      <w:ins w:id="7588" w:author="Chen Liao" w:date="2021-05-30T23:49:00Z">
        <w:r w:rsidR="003A32C0" w:rsidRPr="00BE70D2">
          <w:rPr>
            <w:rFonts w:ascii="Times New Roman" w:hAnsi="Times New Roman" w:cs="Times New Roman"/>
            <w:sz w:val="22"/>
            <w:szCs w:val="22"/>
            <w:rPrChange w:id="7589" w:author="Chen Liao" w:date="2021-06-01T21:13:00Z">
              <w:rPr>
                <w:rFonts w:ascii="Times New Roman" w:hAnsi="Times New Roman" w:cs="Times New Roman"/>
                <w:sz w:val="22"/>
                <w:szCs w:val="22"/>
              </w:rPr>
            </w:rPrChange>
          </w:rPr>
          <w:t>ponders—</w:t>
        </w:r>
        <w:r w:rsidR="003A32C0" w:rsidRPr="00BE70D2">
          <w:rPr>
            <w:rFonts w:ascii="Times New Roman" w:hAnsi="Times New Roman" w:cs="Times New Roman"/>
            <w:i/>
            <w:iCs/>
            <w:sz w:val="22"/>
            <w:szCs w:val="22"/>
            <w:rPrChange w:id="7590" w:author="Chen Liao" w:date="2021-06-01T21:13:00Z">
              <w:rPr>
                <w:rFonts w:ascii="Times New Roman" w:hAnsi="Times New Roman" w:cs="Times New Roman"/>
                <w:i/>
                <w:iCs/>
                <w:sz w:val="22"/>
                <w:szCs w:val="22"/>
              </w:rPr>
            </w:rPrChange>
          </w:rPr>
          <w:t xml:space="preserve">B. </w:t>
        </w:r>
        <w:proofErr w:type="spellStart"/>
        <w:r w:rsidR="003A32C0" w:rsidRPr="00BE70D2">
          <w:rPr>
            <w:rFonts w:ascii="Times New Roman" w:hAnsi="Times New Roman" w:cs="Times New Roman"/>
            <w:i/>
            <w:iCs/>
            <w:sz w:val="22"/>
            <w:szCs w:val="22"/>
            <w:rPrChange w:id="7591" w:author="Chen Liao" w:date="2021-06-01T21:13:00Z">
              <w:rPr>
                <w:rFonts w:ascii="Times New Roman" w:hAnsi="Times New Roman" w:cs="Times New Roman"/>
                <w:i/>
                <w:iCs/>
                <w:sz w:val="22"/>
                <w:szCs w:val="22"/>
              </w:rPr>
            </w:rPrChange>
          </w:rPr>
          <w:t>acidifaciens</w:t>
        </w:r>
        <w:proofErr w:type="spellEnd"/>
        <w:r w:rsidR="003A32C0" w:rsidRPr="00BE70D2">
          <w:rPr>
            <w:rFonts w:ascii="Times New Roman" w:hAnsi="Times New Roman" w:cs="Times New Roman"/>
            <w:sz w:val="22"/>
            <w:szCs w:val="22"/>
            <w:rPrChange w:id="7592" w:author="Chen Liao" w:date="2021-06-01T21:13:00Z">
              <w:rPr>
                <w:rFonts w:ascii="Times New Roman" w:hAnsi="Times New Roman" w:cs="Times New Roman"/>
                <w:sz w:val="22"/>
                <w:szCs w:val="22"/>
              </w:rPr>
            </w:rPrChange>
          </w:rPr>
          <w:t xml:space="preserve">, </w:t>
        </w:r>
        <w:r w:rsidR="003A32C0" w:rsidRPr="00BE70D2">
          <w:rPr>
            <w:rFonts w:ascii="Times New Roman" w:hAnsi="Times New Roman" w:cs="Times New Roman"/>
            <w:i/>
            <w:iCs/>
            <w:sz w:val="22"/>
            <w:szCs w:val="22"/>
            <w:rPrChange w:id="7593" w:author="Chen Liao" w:date="2021-06-01T21:13:00Z">
              <w:rPr>
                <w:rFonts w:ascii="Times New Roman" w:hAnsi="Times New Roman" w:cs="Times New Roman"/>
                <w:i/>
                <w:iCs/>
                <w:sz w:val="22"/>
                <w:szCs w:val="22"/>
              </w:rPr>
            </w:rPrChange>
          </w:rPr>
          <w:t xml:space="preserve">un. </w:t>
        </w:r>
        <w:proofErr w:type="spellStart"/>
        <w:r w:rsidR="003A32C0" w:rsidRPr="00BE70D2">
          <w:rPr>
            <w:rFonts w:ascii="Times New Roman" w:hAnsi="Times New Roman" w:cs="Times New Roman"/>
            <w:i/>
            <w:iCs/>
            <w:sz w:val="22"/>
            <w:szCs w:val="22"/>
            <w:rPrChange w:id="7594" w:author="Chen Liao" w:date="2021-06-01T21:13:00Z">
              <w:rPr>
                <w:rFonts w:ascii="Times New Roman" w:hAnsi="Times New Roman" w:cs="Times New Roman"/>
                <w:i/>
                <w:iCs/>
                <w:sz w:val="22"/>
                <w:szCs w:val="22"/>
              </w:rPr>
            </w:rPrChange>
          </w:rPr>
          <w:t>Muribaculaceae</w:t>
        </w:r>
        <w:proofErr w:type="spellEnd"/>
        <w:r w:rsidR="003A32C0" w:rsidRPr="00BE70D2">
          <w:rPr>
            <w:rFonts w:ascii="Times New Roman" w:hAnsi="Times New Roman" w:cs="Times New Roman"/>
            <w:sz w:val="22"/>
            <w:szCs w:val="22"/>
            <w:rPrChange w:id="7595" w:author="Chen Liao" w:date="2021-06-01T21:13:00Z">
              <w:rPr>
                <w:rFonts w:ascii="Times New Roman" w:hAnsi="Times New Roman" w:cs="Times New Roman"/>
                <w:i/>
                <w:iCs/>
                <w:sz w:val="22"/>
                <w:szCs w:val="22"/>
              </w:rPr>
            </w:rPrChange>
          </w:rPr>
          <w:t>,</w:t>
        </w:r>
        <w:r w:rsidR="003A32C0" w:rsidRPr="00BE70D2">
          <w:rPr>
            <w:rFonts w:ascii="Times New Roman" w:hAnsi="Times New Roman" w:cs="Times New Roman"/>
            <w:i/>
            <w:iCs/>
            <w:sz w:val="22"/>
            <w:szCs w:val="22"/>
            <w:rPrChange w:id="7596" w:author="Chen Liao" w:date="2021-06-01T21:13:00Z">
              <w:rPr>
                <w:rFonts w:ascii="Times New Roman" w:hAnsi="Times New Roman" w:cs="Times New Roman"/>
                <w:i/>
                <w:iCs/>
                <w:sz w:val="22"/>
                <w:szCs w:val="22"/>
              </w:rPr>
            </w:rPrChange>
          </w:rPr>
          <w:t xml:space="preserve"> A. </w:t>
        </w:r>
        <w:proofErr w:type="spellStart"/>
        <w:r w:rsidR="003A32C0" w:rsidRPr="00BE70D2">
          <w:rPr>
            <w:rFonts w:ascii="Times New Roman" w:hAnsi="Times New Roman" w:cs="Times New Roman"/>
            <w:i/>
            <w:iCs/>
            <w:sz w:val="22"/>
            <w:szCs w:val="22"/>
            <w:rPrChange w:id="7597" w:author="Chen Liao" w:date="2021-06-01T21:13:00Z">
              <w:rPr>
                <w:rFonts w:ascii="Times New Roman" w:hAnsi="Times New Roman" w:cs="Times New Roman"/>
                <w:i/>
                <w:iCs/>
                <w:sz w:val="22"/>
                <w:szCs w:val="22"/>
              </w:rPr>
            </w:rPrChange>
          </w:rPr>
          <w:t>municiphila</w:t>
        </w:r>
        <w:proofErr w:type="spellEnd"/>
        <w:r w:rsidR="003A32C0" w:rsidRPr="00BE70D2">
          <w:rPr>
            <w:rFonts w:ascii="Times New Roman" w:hAnsi="Times New Roman" w:cs="Times New Roman"/>
            <w:sz w:val="22"/>
            <w:szCs w:val="22"/>
            <w:rPrChange w:id="7598" w:author="Chen Liao" w:date="2021-06-01T21:13:00Z">
              <w:rPr>
                <w:rFonts w:ascii="Times New Roman" w:hAnsi="Times New Roman" w:cs="Times New Roman"/>
                <w:sz w:val="22"/>
                <w:szCs w:val="22"/>
              </w:rPr>
            </w:rPrChange>
          </w:rPr>
          <w:t xml:space="preserve">, </w:t>
        </w:r>
        <w:r w:rsidR="003A32C0" w:rsidRPr="00BE70D2">
          <w:rPr>
            <w:rFonts w:ascii="Times New Roman" w:hAnsi="Times New Roman" w:cs="Times New Roman"/>
            <w:i/>
            <w:iCs/>
            <w:sz w:val="22"/>
            <w:szCs w:val="22"/>
            <w:rPrChange w:id="7599" w:author="Chen Liao" w:date="2021-06-01T21:13:00Z">
              <w:rPr>
                <w:rFonts w:ascii="Times New Roman" w:hAnsi="Times New Roman" w:cs="Times New Roman"/>
                <w:i/>
                <w:iCs/>
                <w:sz w:val="22"/>
                <w:szCs w:val="22"/>
              </w:rPr>
            </w:rPrChange>
          </w:rPr>
          <w:t xml:space="preserve">B. </w:t>
        </w:r>
        <w:proofErr w:type="spellStart"/>
        <w:r w:rsidR="003A32C0" w:rsidRPr="00BE70D2">
          <w:rPr>
            <w:rFonts w:ascii="Times New Roman" w:hAnsi="Times New Roman" w:cs="Times New Roman"/>
            <w:i/>
            <w:iCs/>
            <w:sz w:val="22"/>
            <w:szCs w:val="22"/>
            <w:rPrChange w:id="7600" w:author="Chen Liao" w:date="2021-06-01T21:13:00Z">
              <w:rPr>
                <w:rFonts w:ascii="Times New Roman" w:hAnsi="Times New Roman" w:cs="Times New Roman"/>
                <w:i/>
                <w:iCs/>
                <w:sz w:val="22"/>
                <w:szCs w:val="22"/>
              </w:rPr>
            </w:rPrChange>
          </w:rPr>
          <w:t>uniformis</w:t>
        </w:r>
        <w:proofErr w:type="spellEnd"/>
        <w:r w:rsidR="003A32C0" w:rsidRPr="00BE70D2">
          <w:rPr>
            <w:rFonts w:ascii="Times New Roman" w:hAnsi="Times New Roman" w:cs="Times New Roman"/>
            <w:sz w:val="22"/>
            <w:szCs w:val="22"/>
            <w:rPrChange w:id="7601" w:author="Chen Liao" w:date="2021-06-01T21:13:00Z">
              <w:rPr>
                <w:rFonts w:ascii="Times New Roman" w:hAnsi="Times New Roman" w:cs="Times New Roman"/>
                <w:sz w:val="22"/>
                <w:szCs w:val="22"/>
              </w:rPr>
            </w:rPrChange>
          </w:rPr>
          <w:t xml:space="preserve">—are </w:t>
        </w:r>
      </w:ins>
      <w:ins w:id="7602" w:author="Chen Liao" w:date="2021-05-30T23:50:00Z">
        <w:r w:rsidR="003A32C0" w:rsidRPr="00BE70D2">
          <w:rPr>
            <w:rFonts w:ascii="Times New Roman" w:hAnsi="Times New Roman" w:cs="Times New Roman"/>
            <w:sz w:val="22"/>
            <w:szCs w:val="22"/>
            <w:rPrChange w:id="7603" w:author="Chen Liao" w:date="2021-06-01T21:13:00Z">
              <w:rPr>
                <w:rFonts w:ascii="Times New Roman" w:hAnsi="Times New Roman" w:cs="Times New Roman"/>
                <w:sz w:val="22"/>
                <w:szCs w:val="22"/>
              </w:rPr>
            </w:rPrChange>
          </w:rPr>
          <w:t xml:space="preserve">all </w:t>
        </w:r>
      </w:ins>
      <w:ins w:id="7604" w:author="Chen Liao" w:date="2021-05-30T23:52:00Z">
        <w:r w:rsidR="003A32C0" w:rsidRPr="00BE70D2">
          <w:rPr>
            <w:rFonts w:ascii="Times New Roman" w:hAnsi="Times New Roman" w:cs="Times New Roman"/>
            <w:sz w:val="22"/>
            <w:szCs w:val="22"/>
            <w:rPrChange w:id="7605" w:author="Chen Liao" w:date="2021-06-01T21:13:00Z">
              <w:rPr>
                <w:rFonts w:ascii="Times New Roman" w:hAnsi="Times New Roman" w:cs="Times New Roman"/>
                <w:sz w:val="22"/>
                <w:szCs w:val="22"/>
              </w:rPr>
            </w:rPrChange>
          </w:rPr>
          <w:t xml:space="preserve">significantly </w:t>
        </w:r>
      </w:ins>
      <w:ins w:id="7606" w:author="Chen Liao" w:date="2021-05-30T23:49:00Z">
        <w:r w:rsidR="003A32C0" w:rsidRPr="00BE70D2">
          <w:rPr>
            <w:rFonts w:ascii="Times New Roman" w:hAnsi="Times New Roman" w:cs="Times New Roman"/>
            <w:sz w:val="22"/>
            <w:szCs w:val="22"/>
            <w:rPrChange w:id="7607" w:author="Chen Liao" w:date="2021-06-01T21:13:00Z">
              <w:rPr>
                <w:rFonts w:ascii="Times New Roman" w:hAnsi="Times New Roman" w:cs="Times New Roman"/>
                <w:sz w:val="22"/>
                <w:szCs w:val="22"/>
              </w:rPr>
            </w:rPrChange>
          </w:rPr>
          <w:t xml:space="preserve">associated with </w:t>
        </w:r>
      </w:ins>
      <w:ins w:id="7608" w:author="Chen Liao" w:date="2021-05-30T23:50:00Z">
        <w:r w:rsidR="003A32C0" w:rsidRPr="00BE70D2">
          <w:rPr>
            <w:rFonts w:ascii="Times New Roman" w:hAnsi="Times New Roman" w:cs="Times New Roman"/>
            <w:sz w:val="22"/>
            <w:szCs w:val="22"/>
            <w:rPrChange w:id="7609" w:author="Chen Liao" w:date="2021-06-01T21:13:00Z">
              <w:rPr>
                <w:rFonts w:ascii="Times New Roman" w:hAnsi="Times New Roman" w:cs="Times New Roman"/>
                <w:sz w:val="22"/>
                <w:szCs w:val="22"/>
              </w:rPr>
            </w:rPrChange>
          </w:rPr>
          <w:t xml:space="preserve">the </w:t>
        </w:r>
      </w:ins>
      <w:ins w:id="7610" w:author="Chen Liao" w:date="2021-06-02T00:22:00Z">
        <w:r w:rsidR="00887F2F">
          <w:rPr>
            <w:rFonts w:ascii="Times New Roman" w:hAnsi="Times New Roman" w:cs="Times New Roman"/>
            <w:sz w:val="22"/>
            <w:szCs w:val="22"/>
          </w:rPr>
          <w:t xml:space="preserve">averaged </w:t>
        </w:r>
      </w:ins>
      <w:ins w:id="7611" w:author="Chen Liao" w:date="2021-05-30T23:50:00Z">
        <w:r w:rsidR="003A32C0" w:rsidRPr="00BE70D2">
          <w:rPr>
            <w:rFonts w:ascii="Times New Roman" w:hAnsi="Times New Roman" w:cs="Times New Roman"/>
            <w:sz w:val="22"/>
            <w:szCs w:val="22"/>
            <w:rPrChange w:id="7612" w:author="Chen Liao" w:date="2021-06-01T21:13:00Z">
              <w:rPr>
                <w:rFonts w:ascii="Times New Roman" w:hAnsi="Times New Roman" w:cs="Times New Roman"/>
                <w:sz w:val="22"/>
                <w:szCs w:val="22"/>
              </w:rPr>
            </w:rPrChange>
          </w:rPr>
          <w:t xml:space="preserve">bacterial load </w:t>
        </w:r>
      </w:ins>
      <w:ins w:id="7613" w:author="Chen Liao" w:date="2021-05-30T23:52:00Z">
        <w:r w:rsidR="003A32C0" w:rsidRPr="00BE70D2">
          <w:rPr>
            <w:rFonts w:ascii="Times New Roman" w:hAnsi="Times New Roman" w:cs="Times New Roman"/>
            <w:sz w:val="22"/>
            <w:szCs w:val="22"/>
            <w:rPrChange w:id="7614" w:author="Chen Liao" w:date="2021-06-01T21:13:00Z">
              <w:rPr>
                <w:rFonts w:ascii="Times New Roman" w:hAnsi="Times New Roman" w:cs="Times New Roman"/>
                <w:sz w:val="22"/>
                <w:szCs w:val="22"/>
              </w:rPr>
            </w:rPrChange>
          </w:rPr>
          <w:t>(</w:t>
        </w:r>
        <w:r w:rsidR="003A32C0" w:rsidRPr="00BE70D2">
          <w:rPr>
            <w:rFonts w:ascii="Times New Roman" w:hAnsi="Times New Roman" w:cs="Times New Roman"/>
            <w:sz w:val="22"/>
            <w:szCs w:val="22"/>
            <w:highlight w:val="yellow"/>
            <w:rPrChange w:id="7615" w:author="Chen Liao" w:date="2021-06-01T21:13:00Z">
              <w:rPr>
                <w:rFonts w:ascii="Times New Roman" w:hAnsi="Times New Roman" w:cs="Times New Roman"/>
                <w:sz w:val="22"/>
                <w:szCs w:val="22"/>
              </w:rPr>
            </w:rPrChange>
          </w:rPr>
          <w:t>Fig. 5A</w:t>
        </w:r>
        <w:r w:rsidR="003A32C0" w:rsidRPr="00BE70D2">
          <w:rPr>
            <w:rFonts w:ascii="Times New Roman" w:hAnsi="Times New Roman" w:cs="Times New Roman"/>
            <w:sz w:val="22"/>
            <w:szCs w:val="22"/>
            <w:rPrChange w:id="7616" w:author="Chen Liao" w:date="2021-06-01T21:13:00Z">
              <w:rPr>
                <w:rFonts w:ascii="Times New Roman" w:hAnsi="Times New Roman" w:cs="Times New Roman"/>
                <w:sz w:val="22"/>
                <w:szCs w:val="22"/>
              </w:rPr>
            </w:rPrChange>
          </w:rPr>
          <w:t>, top left</w:t>
        </w:r>
      </w:ins>
      <w:ins w:id="7617" w:author="Chen Liao" w:date="2021-05-30T23:53:00Z">
        <w:r w:rsidR="003A32C0" w:rsidRPr="00BE70D2">
          <w:rPr>
            <w:rFonts w:ascii="Times New Roman" w:hAnsi="Times New Roman" w:cs="Times New Roman"/>
            <w:sz w:val="22"/>
            <w:szCs w:val="22"/>
            <w:rPrChange w:id="7618" w:author="Chen Liao" w:date="2021-06-01T21:13:00Z">
              <w:rPr>
                <w:rFonts w:ascii="Times New Roman" w:hAnsi="Times New Roman" w:cs="Times New Roman"/>
                <w:sz w:val="22"/>
                <w:szCs w:val="22"/>
              </w:rPr>
            </w:rPrChange>
          </w:rPr>
          <w:t xml:space="preserve">) </w:t>
        </w:r>
      </w:ins>
      <w:ins w:id="7619" w:author="Chen Liao" w:date="2021-05-30T23:50:00Z">
        <w:r w:rsidR="003A32C0" w:rsidRPr="00BE70D2">
          <w:rPr>
            <w:rFonts w:ascii="Times New Roman" w:hAnsi="Times New Roman" w:cs="Times New Roman"/>
            <w:sz w:val="22"/>
            <w:szCs w:val="22"/>
            <w:rPrChange w:id="7620" w:author="Chen Liao" w:date="2021-06-01T21:13:00Z">
              <w:rPr>
                <w:rFonts w:ascii="Times New Roman" w:hAnsi="Times New Roman" w:cs="Times New Roman"/>
                <w:sz w:val="22"/>
                <w:szCs w:val="22"/>
              </w:rPr>
            </w:rPrChange>
          </w:rPr>
          <w:t>and propionate concentration</w:t>
        </w:r>
      </w:ins>
      <w:ins w:id="7621" w:author="Chen Liao" w:date="2021-05-30T23:53:00Z">
        <w:r w:rsidR="003A32C0" w:rsidRPr="00BE70D2">
          <w:rPr>
            <w:rFonts w:ascii="Times New Roman" w:hAnsi="Times New Roman" w:cs="Times New Roman"/>
            <w:sz w:val="22"/>
            <w:szCs w:val="22"/>
            <w:rPrChange w:id="7622" w:author="Chen Liao" w:date="2021-06-01T21:13:00Z">
              <w:rPr>
                <w:rFonts w:ascii="Times New Roman" w:hAnsi="Times New Roman" w:cs="Times New Roman"/>
                <w:sz w:val="22"/>
                <w:szCs w:val="22"/>
              </w:rPr>
            </w:rPrChange>
          </w:rPr>
          <w:t xml:space="preserve"> (</w:t>
        </w:r>
        <w:r w:rsidR="003A32C0" w:rsidRPr="00BE70D2">
          <w:rPr>
            <w:rFonts w:ascii="Times New Roman" w:hAnsi="Times New Roman" w:cs="Times New Roman"/>
            <w:sz w:val="22"/>
            <w:szCs w:val="22"/>
            <w:highlight w:val="yellow"/>
            <w:rPrChange w:id="7623" w:author="Chen Liao" w:date="2021-06-01T21:13:00Z">
              <w:rPr>
                <w:rFonts w:ascii="Times New Roman" w:hAnsi="Times New Roman" w:cs="Times New Roman"/>
                <w:sz w:val="22"/>
                <w:szCs w:val="22"/>
              </w:rPr>
            </w:rPrChange>
          </w:rPr>
          <w:t>Fig. 5A</w:t>
        </w:r>
        <w:r w:rsidR="003A32C0" w:rsidRPr="00BE70D2">
          <w:rPr>
            <w:rFonts w:ascii="Times New Roman" w:hAnsi="Times New Roman" w:cs="Times New Roman"/>
            <w:sz w:val="22"/>
            <w:szCs w:val="22"/>
            <w:rPrChange w:id="7624" w:author="Chen Liao" w:date="2021-06-01T21:13:00Z">
              <w:rPr>
                <w:rFonts w:ascii="Times New Roman" w:hAnsi="Times New Roman" w:cs="Times New Roman"/>
                <w:sz w:val="22"/>
                <w:szCs w:val="22"/>
              </w:rPr>
            </w:rPrChange>
          </w:rPr>
          <w:t>, bottom left)</w:t>
        </w:r>
      </w:ins>
      <w:ins w:id="7625" w:author="Chen Liao" w:date="2021-05-30T23:55:00Z">
        <w:r w:rsidR="003A32C0" w:rsidRPr="00BE70D2">
          <w:rPr>
            <w:rFonts w:ascii="Times New Roman" w:hAnsi="Times New Roman" w:cs="Times New Roman"/>
            <w:sz w:val="22"/>
            <w:szCs w:val="22"/>
            <w:rPrChange w:id="7626" w:author="Chen Liao" w:date="2021-06-01T21:13:00Z">
              <w:rPr>
                <w:rFonts w:ascii="Times New Roman" w:hAnsi="Times New Roman" w:cs="Times New Roman"/>
                <w:sz w:val="22"/>
                <w:szCs w:val="22"/>
              </w:rPr>
            </w:rPrChange>
          </w:rPr>
          <w:t>.</w:t>
        </w:r>
      </w:ins>
      <w:ins w:id="7627" w:author="Chen Liao" w:date="2021-05-31T08:25:00Z">
        <w:r w:rsidR="002F3187" w:rsidRPr="00BE70D2">
          <w:rPr>
            <w:rFonts w:ascii="Times New Roman" w:hAnsi="Times New Roman" w:cs="Times New Roman"/>
            <w:sz w:val="22"/>
            <w:szCs w:val="22"/>
            <w:rPrChange w:id="7628" w:author="Chen Liao" w:date="2021-06-01T21:13:00Z">
              <w:rPr>
                <w:rFonts w:ascii="Times New Roman" w:hAnsi="Times New Roman" w:cs="Times New Roman"/>
                <w:sz w:val="22"/>
                <w:szCs w:val="22"/>
              </w:rPr>
            </w:rPrChange>
          </w:rPr>
          <w:t xml:space="preserve"> </w:t>
        </w:r>
      </w:ins>
      <w:ins w:id="7629" w:author="Chen Liao" w:date="2021-05-30T13:21:00Z">
        <w:r w:rsidR="00512C92" w:rsidRPr="00BE70D2">
          <w:rPr>
            <w:rFonts w:ascii="Times New Roman" w:hAnsi="Times New Roman" w:cs="Times New Roman"/>
            <w:sz w:val="22"/>
            <w:szCs w:val="22"/>
            <w:rPrChange w:id="7630" w:author="Chen Liao" w:date="2021-06-01T21:13:00Z">
              <w:rPr>
                <w:rFonts w:ascii="Times New Roman" w:hAnsi="Times New Roman" w:cs="Times New Roman"/>
                <w:sz w:val="22"/>
                <w:szCs w:val="22"/>
              </w:rPr>
            </w:rPrChange>
          </w:rPr>
          <w:t xml:space="preserve">According to </w:t>
        </w:r>
      </w:ins>
      <w:ins w:id="7631" w:author="Chen Liao" w:date="2021-05-30T13:25:00Z">
        <w:r w:rsidR="00954349" w:rsidRPr="00BE70D2">
          <w:rPr>
            <w:rFonts w:ascii="Times New Roman" w:hAnsi="Times New Roman" w:cs="Times New Roman"/>
            <w:sz w:val="22"/>
            <w:szCs w:val="22"/>
            <w:rPrChange w:id="7632" w:author="Chen Liao" w:date="2021-06-01T21:13:00Z">
              <w:rPr>
                <w:rFonts w:ascii="Times New Roman" w:hAnsi="Times New Roman" w:cs="Times New Roman"/>
                <w:sz w:val="22"/>
                <w:szCs w:val="22"/>
              </w:rPr>
            </w:rPrChange>
          </w:rPr>
          <w:t xml:space="preserve">the </w:t>
        </w:r>
      </w:ins>
      <w:ins w:id="7633" w:author="Chen Liao" w:date="2021-05-30T13:21:00Z">
        <w:r w:rsidR="00512C92" w:rsidRPr="00BE70D2">
          <w:rPr>
            <w:rFonts w:ascii="Times New Roman" w:hAnsi="Times New Roman" w:cs="Times New Roman"/>
            <w:sz w:val="22"/>
            <w:szCs w:val="22"/>
            <w:rPrChange w:id="7634" w:author="Chen Liao" w:date="2021-06-01T21:13:00Z">
              <w:rPr>
                <w:rFonts w:ascii="Times New Roman" w:hAnsi="Times New Roman" w:cs="Times New Roman"/>
                <w:sz w:val="22"/>
                <w:szCs w:val="22"/>
              </w:rPr>
            </w:rPrChange>
          </w:rPr>
          <w:t>literature, all four bacteria</w:t>
        </w:r>
        <w:r w:rsidR="00532FE0" w:rsidRPr="00BE70D2">
          <w:rPr>
            <w:rFonts w:ascii="Times New Roman" w:hAnsi="Times New Roman" w:cs="Times New Roman"/>
            <w:sz w:val="22"/>
            <w:szCs w:val="22"/>
            <w:rPrChange w:id="7635" w:author="Chen Liao" w:date="2021-06-01T21:13:00Z">
              <w:rPr>
                <w:rFonts w:ascii="Times New Roman" w:hAnsi="Times New Roman" w:cs="Times New Roman"/>
                <w:sz w:val="22"/>
                <w:szCs w:val="22"/>
              </w:rPr>
            </w:rPrChange>
          </w:rPr>
          <w:t>,</w:t>
        </w:r>
        <w:r w:rsidR="00512C92" w:rsidRPr="00BE70D2">
          <w:rPr>
            <w:rFonts w:ascii="Times New Roman" w:hAnsi="Times New Roman" w:cs="Times New Roman"/>
            <w:sz w:val="22"/>
            <w:szCs w:val="22"/>
            <w:rPrChange w:id="7636" w:author="Chen Liao" w:date="2021-06-01T21:13:00Z">
              <w:rPr>
                <w:rFonts w:ascii="Times New Roman" w:hAnsi="Times New Roman" w:cs="Times New Roman"/>
                <w:sz w:val="22"/>
                <w:szCs w:val="22"/>
              </w:rPr>
            </w:rPrChange>
          </w:rPr>
          <w:t xml:space="preserve"> e</w:t>
        </w:r>
      </w:ins>
      <w:ins w:id="7637" w:author="Chen Liao" w:date="2021-05-30T13:08:00Z">
        <w:r w:rsidR="00CF318B" w:rsidRPr="00BE70D2">
          <w:rPr>
            <w:rFonts w:ascii="Times New Roman" w:hAnsi="Times New Roman" w:cs="Times New Roman"/>
            <w:sz w:val="22"/>
            <w:szCs w:val="22"/>
            <w:rPrChange w:id="7638" w:author="Chen Liao" w:date="2021-06-01T21:13:00Z">
              <w:rPr>
                <w:rFonts w:ascii="Times New Roman" w:hAnsi="Times New Roman" w:cs="Times New Roman"/>
                <w:sz w:val="22"/>
                <w:szCs w:val="22"/>
              </w:rPr>
            </w:rPrChange>
          </w:rPr>
          <w:t xml:space="preserve">xcept for </w:t>
        </w:r>
        <w:r w:rsidR="00CF318B" w:rsidRPr="00BE70D2">
          <w:rPr>
            <w:rFonts w:ascii="Times New Roman" w:hAnsi="Times New Roman" w:cs="Times New Roman"/>
            <w:i/>
            <w:iCs/>
            <w:sz w:val="22"/>
            <w:szCs w:val="22"/>
            <w:rPrChange w:id="7639" w:author="Chen Liao" w:date="2021-06-01T21:13:00Z">
              <w:rPr>
                <w:rFonts w:ascii="Times New Roman" w:hAnsi="Times New Roman" w:cs="Times New Roman"/>
                <w:i/>
                <w:iCs/>
                <w:sz w:val="22"/>
                <w:szCs w:val="22"/>
              </w:rPr>
            </w:rPrChange>
          </w:rPr>
          <w:t xml:space="preserve">B. </w:t>
        </w:r>
        <w:proofErr w:type="spellStart"/>
        <w:r w:rsidR="00CF318B" w:rsidRPr="00BE70D2">
          <w:rPr>
            <w:rFonts w:ascii="Times New Roman" w:hAnsi="Times New Roman" w:cs="Times New Roman"/>
            <w:i/>
            <w:iCs/>
            <w:sz w:val="22"/>
            <w:szCs w:val="22"/>
            <w:rPrChange w:id="7640" w:author="Chen Liao" w:date="2021-06-01T21:13:00Z">
              <w:rPr>
                <w:rFonts w:ascii="Times New Roman" w:hAnsi="Times New Roman" w:cs="Times New Roman"/>
                <w:i/>
                <w:iCs/>
                <w:sz w:val="22"/>
                <w:szCs w:val="22"/>
              </w:rPr>
            </w:rPrChange>
          </w:rPr>
          <w:t>acidifaciens</w:t>
        </w:r>
      </w:ins>
      <w:proofErr w:type="spellEnd"/>
      <w:ins w:id="7641" w:author="Chen Liao" w:date="2021-05-30T13:21:00Z">
        <w:r w:rsidR="00532FE0" w:rsidRPr="00BE70D2">
          <w:rPr>
            <w:rFonts w:ascii="Times New Roman" w:hAnsi="Times New Roman" w:cs="Times New Roman"/>
            <w:sz w:val="22"/>
            <w:szCs w:val="22"/>
            <w:rPrChange w:id="7642" w:author="Chen Liao" w:date="2021-06-01T21:13:00Z">
              <w:rPr>
                <w:rFonts w:ascii="Times New Roman" w:hAnsi="Times New Roman" w:cs="Times New Roman"/>
                <w:sz w:val="22"/>
                <w:szCs w:val="22"/>
              </w:rPr>
            </w:rPrChange>
          </w:rPr>
          <w:t xml:space="preserve">, </w:t>
        </w:r>
      </w:ins>
      <w:ins w:id="7643" w:author="Chen Liao" w:date="2021-05-30T13:15:00Z">
        <w:r w:rsidR="004010BD" w:rsidRPr="00BE70D2">
          <w:rPr>
            <w:rFonts w:ascii="Times New Roman" w:hAnsi="Times New Roman" w:cs="Times New Roman"/>
            <w:sz w:val="22"/>
            <w:szCs w:val="22"/>
            <w:rPrChange w:id="7644" w:author="Chen Liao" w:date="2021-06-01T21:13:00Z">
              <w:rPr>
                <w:rFonts w:ascii="Times New Roman" w:hAnsi="Times New Roman" w:cs="Times New Roman"/>
                <w:sz w:val="22"/>
                <w:szCs w:val="22"/>
              </w:rPr>
            </w:rPrChange>
          </w:rPr>
          <w:t>are capable of producing propionate</w:t>
        </w:r>
      </w:ins>
      <w:ins w:id="7645" w:author="Chen Liao" w:date="2021-05-30T13:21:00Z">
        <w:r w:rsidR="00F835F6" w:rsidRPr="00BE70D2">
          <w:rPr>
            <w:rFonts w:ascii="Times New Roman" w:hAnsi="Times New Roman" w:cs="Times New Roman"/>
            <w:sz w:val="22"/>
            <w:szCs w:val="22"/>
            <w:rPrChange w:id="7646" w:author="Chen Liao" w:date="2021-06-01T21:13:00Z">
              <w:rPr>
                <w:rFonts w:ascii="Times New Roman" w:hAnsi="Times New Roman" w:cs="Times New Roman"/>
                <w:sz w:val="22"/>
                <w:szCs w:val="22"/>
              </w:rPr>
            </w:rPrChange>
          </w:rPr>
          <w:t xml:space="preserve"> </w:t>
        </w:r>
        <w:r w:rsidR="00F835F6" w:rsidRPr="00BE70D2">
          <w:rPr>
            <w:rFonts w:ascii="Times New Roman" w:hAnsi="Times New Roman" w:cs="Times New Roman"/>
            <w:i/>
            <w:iCs/>
            <w:sz w:val="22"/>
            <w:szCs w:val="22"/>
            <w:rPrChange w:id="7647" w:author="Chen Liao" w:date="2021-06-01T21:13:00Z">
              <w:rPr>
                <w:rFonts w:ascii="Times New Roman" w:hAnsi="Times New Roman" w:cs="Times New Roman"/>
                <w:sz w:val="22"/>
                <w:szCs w:val="22"/>
              </w:rPr>
            </w:rPrChange>
          </w:rPr>
          <w:t>in vitro</w:t>
        </w:r>
        <w:r w:rsidR="00F835F6" w:rsidRPr="00BE70D2">
          <w:rPr>
            <w:rFonts w:ascii="Times New Roman" w:hAnsi="Times New Roman" w:cs="Times New Roman"/>
            <w:sz w:val="22"/>
            <w:szCs w:val="22"/>
            <w:rPrChange w:id="7648" w:author="Chen Liao" w:date="2021-06-01T21:13:00Z">
              <w:rPr>
                <w:rFonts w:ascii="Times New Roman" w:hAnsi="Times New Roman" w:cs="Times New Roman"/>
                <w:sz w:val="22"/>
                <w:szCs w:val="22"/>
              </w:rPr>
            </w:rPrChange>
          </w:rPr>
          <w:t xml:space="preserve"> </w:t>
        </w:r>
      </w:ins>
      <w:ins w:id="7649" w:author="Chen Liao" w:date="2021-06-02T00:22:00Z">
        <w:r w:rsidR="009B591E">
          <w:rPr>
            <w:rFonts w:ascii="Times New Roman" w:hAnsi="Times New Roman" w:cs="Times New Roman"/>
            <w:sz w:val="22"/>
            <w:szCs w:val="22"/>
          </w:rPr>
          <w:t>and</w:t>
        </w:r>
      </w:ins>
      <w:ins w:id="7650" w:author="Chen Liao" w:date="2021-06-02T00:23:00Z">
        <w:r w:rsidR="009B591E">
          <w:rPr>
            <w:rFonts w:ascii="Times New Roman" w:hAnsi="Times New Roman" w:cs="Times New Roman"/>
            <w:sz w:val="22"/>
            <w:szCs w:val="22"/>
          </w:rPr>
          <w:t>/</w:t>
        </w:r>
      </w:ins>
      <w:ins w:id="7651" w:author="Chen Liao" w:date="2021-05-30T13:21:00Z">
        <w:r w:rsidR="00F835F6" w:rsidRPr="00BE70D2">
          <w:rPr>
            <w:rFonts w:ascii="Times New Roman" w:hAnsi="Times New Roman" w:cs="Times New Roman"/>
            <w:sz w:val="22"/>
            <w:szCs w:val="22"/>
            <w:rPrChange w:id="7652" w:author="Chen Liao" w:date="2021-06-01T21:13:00Z">
              <w:rPr>
                <w:rFonts w:ascii="Times New Roman" w:hAnsi="Times New Roman" w:cs="Times New Roman"/>
                <w:sz w:val="22"/>
                <w:szCs w:val="22"/>
              </w:rPr>
            </w:rPrChange>
          </w:rPr>
          <w:t xml:space="preserve">or </w:t>
        </w:r>
        <w:r w:rsidR="00F835F6" w:rsidRPr="00BE70D2">
          <w:rPr>
            <w:rFonts w:ascii="Times New Roman" w:hAnsi="Times New Roman" w:cs="Times New Roman"/>
            <w:i/>
            <w:iCs/>
            <w:sz w:val="22"/>
            <w:szCs w:val="22"/>
            <w:rPrChange w:id="7653" w:author="Chen Liao" w:date="2021-06-01T21:13:00Z">
              <w:rPr>
                <w:rFonts w:ascii="Times New Roman" w:hAnsi="Times New Roman" w:cs="Times New Roman"/>
                <w:sz w:val="22"/>
                <w:szCs w:val="22"/>
              </w:rPr>
            </w:rPrChange>
          </w:rPr>
          <w:t>in vivo</w:t>
        </w:r>
      </w:ins>
      <w:ins w:id="7654" w:author="Chen Liao" w:date="2021-06-01T23:54:00Z">
        <w:r w:rsidR="00912A6F">
          <w:rPr>
            <w:rFonts w:ascii="Times New Roman" w:hAnsi="Times New Roman" w:cs="Times New Roman"/>
            <w:i/>
            <w:iCs/>
            <w:sz w:val="22"/>
            <w:szCs w:val="22"/>
          </w:rPr>
          <w:t xml:space="preserve"> </w:t>
        </w:r>
        <w:r w:rsidR="00912A6F">
          <w:rPr>
            <w:rFonts w:ascii="Times New Roman" w:hAnsi="Times New Roman" w:cs="Times New Roman"/>
            <w:sz w:val="22"/>
            <w:szCs w:val="22"/>
          </w:rPr>
          <w:t>(</w:t>
        </w:r>
        <w:r w:rsidR="00912A6F" w:rsidRPr="00912A6F">
          <w:rPr>
            <w:rFonts w:ascii="Times New Roman" w:hAnsi="Times New Roman" w:cs="Times New Roman"/>
            <w:sz w:val="22"/>
            <w:szCs w:val="22"/>
            <w:highlight w:val="yellow"/>
            <w:rPrChange w:id="7655" w:author="Chen Liao" w:date="2021-06-01T23:54:00Z">
              <w:rPr>
                <w:rFonts w:ascii="Times New Roman" w:hAnsi="Times New Roman" w:cs="Times New Roman"/>
                <w:sz w:val="22"/>
                <w:szCs w:val="22"/>
              </w:rPr>
            </w:rPrChange>
          </w:rPr>
          <w:t>Table S</w:t>
        </w:r>
        <w:r w:rsidR="00B50776">
          <w:rPr>
            <w:rFonts w:ascii="Times New Roman" w:hAnsi="Times New Roman" w:cs="Times New Roman"/>
            <w:sz w:val="22"/>
            <w:szCs w:val="22"/>
            <w:highlight w:val="yellow"/>
          </w:rPr>
          <w:t>3</w:t>
        </w:r>
        <w:r w:rsidR="00912A6F">
          <w:rPr>
            <w:rFonts w:ascii="Times New Roman" w:hAnsi="Times New Roman" w:cs="Times New Roman"/>
            <w:sz w:val="22"/>
            <w:szCs w:val="22"/>
          </w:rPr>
          <w:t>)</w:t>
        </w:r>
      </w:ins>
      <w:ins w:id="7656" w:author="Chen Liao" w:date="2021-05-30T13:15:00Z">
        <w:r w:rsidR="00165F64" w:rsidRPr="00BE70D2">
          <w:rPr>
            <w:rFonts w:ascii="Times New Roman" w:hAnsi="Times New Roman" w:cs="Times New Roman"/>
            <w:sz w:val="22"/>
            <w:szCs w:val="22"/>
            <w:rPrChange w:id="7657" w:author="Chen Liao" w:date="2021-06-01T21:13:00Z">
              <w:rPr>
                <w:rFonts w:ascii="Times New Roman" w:hAnsi="Times New Roman" w:cs="Times New Roman"/>
                <w:sz w:val="22"/>
                <w:szCs w:val="22"/>
              </w:rPr>
            </w:rPrChange>
          </w:rPr>
          <w:t xml:space="preserve">. </w:t>
        </w:r>
      </w:ins>
    </w:p>
    <w:p w14:paraId="5D46E1E7" w14:textId="3D6F2288" w:rsidR="00C64F50" w:rsidRPr="00BE70D2" w:rsidRDefault="00165F64" w:rsidP="00E6373F">
      <w:pPr>
        <w:pStyle w:val="paragraph"/>
        <w:spacing w:before="0" w:beforeAutospacing="0" w:after="0" w:afterAutospacing="0"/>
        <w:jc w:val="both"/>
        <w:rPr>
          <w:ins w:id="7658" w:author="Chen Liao" w:date="2021-05-29T11:56:00Z"/>
          <w:rFonts w:ascii="Times New Roman" w:hAnsi="Times New Roman" w:cs="Times New Roman"/>
          <w:color w:val="000000" w:themeColor="text1"/>
          <w:sz w:val="22"/>
          <w:szCs w:val="22"/>
          <w:rPrChange w:id="7659" w:author="Chen Liao" w:date="2021-06-01T21:13:00Z">
            <w:rPr>
              <w:ins w:id="7660" w:author="Chen Liao" w:date="2021-05-29T11:56:00Z"/>
              <w:rFonts w:ascii="Times New Roman" w:hAnsi="Times New Roman" w:cs="Times New Roman"/>
              <w:b/>
              <w:bCs/>
              <w:color w:val="000000" w:themeColor="text1"/>
              <w:sz w:val="22"/>
              <w:szCs w:val="22"/>
            </w:rPr>
          </w:rPrChange>
        </w:rPr>
      </w:pPr>
      <w:ins w:id="7661" w:author="Chen Liao" w:date="2021-05-30T13:13:00Z">
        <w:r w:rsidRPr="00BE70D2">
          <w:rPr>
            <w:rFonts w:ascii="Times New Roman" w:hAnsi="Times New Roman" w:cs="Times New Roman"/>
            <w:b/>
            <w:bCs/>
            <w:color w:val="000000" w:themeColor="text1"/>
            <w:sz w:val="22"/>
            <w:szCs w:val="22"/>
            <w:rPrChange w:id="7662" w:author="Chen Liao" w:date="2021-06-01T21:13:00Z">
              <w:rPr>
                <w:rFonts w:ascii="Times New Roman" w:hAnsi="Times New Roman" w:cs="Times New Roman"/>
                <w:b/>
                <w:bCs/>
                <w:color w:val="000000" w:themeColor="text1"/>
                <w:sz w:val="22"/>
                <w:szCs w:val="22"/>
              </w:rPr>
            </w:rPrChange>
          </w:rPr>
          <w:t xml:space="preserve"> </w:t>
        </w:r>
      </w:ins>
      <w:moveFromRangeStart w:id="7663" w:author="Chen Liao" w:date="2021-05-29T00:23:00Z" w:name="move73140207"/>
      <w:moveFrom w:id="7664" w:author="Chen Liao" w:date="2021-05-29T00:23:00Z">
        <w:del w:id="7665" w:author="Chen Liao" w:date="2021-05-29T11:58:00Z">
          <w:r w:rsidR="007D24CC" w:rsidRPr="00BE70D2" w:rsidDel="00C64F50">
            <w:rPr>
              <w:rFonts w:ascii="Times New Roman" w:hAnsi="Times New Roman" w:cs="Times New Roman"/>
              <w:b/>
              <w:bCs/>
              <w:color w:val="000000" w:themeColor="text1"/>
              <w:sz w:val="22"/>
              <w:szCs w:val="22"/>
              <w:rPrChange w:id="7666" w:author="Chen Liao" w:date="2021-06-01T21:13:00Z">
                <w:rPr>
                  <w:b/>
                  <w:bCs/>
                  <w:color w:val="000000" w:themeColor="text1"/>
                  <w:sz w:val="22"/>
                  <w:szCs w:val="22"/>
                </w:rPr>
              </w:rPrChange>
            </w:rPr>
            <w:delText>Dynamical</w:delText>
          </w:r>
          <w:r w:rsidR="005641D7" w:rsidRPr="00BE70D2" w:rsidDel="00C64F50">
            <w:rPr>
              <w:rFonts w:ascii="Times New Roman" w:hAnsi="Times New Roman" w:cs="Times New Roman"/>
              <w:b/>
              <w:bCs/>
              <w:color w:val="000000" w:themeColor="text1"/>
              <w:sz w:val="22"/>
              <w:szCs w:val="22"/>
              <w:rPrChange w:id="7667" w:author="Chen Liao" w:date="2021-06-01T21:13:00Z">
                <w:rPr>
                  <w:b/>
                  <w:bCs/>
                  <w:color w:val="000000" w:themeColor="text1"/>
                  <w:sz w:val="22"/>
                  <w:szCs w:val="22"/>
                </w:rPr>
              </w:rPrChange>
            </w:rPr>
            <w:delText xml:space="preserve"> responses </w:delText>
          </w:r>
          <w:r w:rsidR="007D24CC" w:rsidRPr="00BE70D2" w:rsidDel="00C64F50">
            <w:rPr>
              <w:rFonts w:ascii="Times New Roman" w:hAnsi="Times New Roman" w:cs="Times New Roman"/>
              <w:b/>
              <w:bCs/>
              <w:color w:val="000000" w:themeColor="text1"/>
              <w:sz w:val="22"/>
              <w:szCs w:val="22"/>
              <w:rPrChange w:id="7668" w:author="Chen Liao" w:date="2021-06-01T21:13:00Z">
                <w:rPr>
                  <w:b/>
                  <w:bCs/>
                  <w:color w:val="000000" w:themeColor="text1"/>
                  <w:sz w:val="22"/>
                  <w:szCs w:val="22"/>
                </w:rPr>
              </w:rPrChange>
            </w:rPr>
            <w:delText xml:space="preserve">of gut microbiota </w:delText>
          </w:r>
          <w:r w:rsidR="00214B29" w:rsidRPr="00BE70D2" w:rsidDel="00C64F50">
            <w:rPr>
              <w:rFonts w:ascii="Times New Roman" w:hAnsi="Times New Roman" w:cs="Times New Roman"/>
              <w:b/>
              <w:bCs/>
              <w:color w:val="000000" w:themeColor="text1"/>
              <w:sz w:val="22"/>
              <w:szCs w:val="22"/>
              <w:rPrChange w:id="7669" w:author="Chen Liao" w:date="2021-06-01T21:13:00Z">
                <w:rPr>
                  <w:b/>
                  <w:bCs/>
                  <w:color w:val="000000" w:themeColor="text1"/>
                  <w:sz w:val="22"/>
                  <w:szCs w:val="22"/>
                </w:rPr>
              </w:rPrChange>
            </w:rPr>
            <w:delText xml:space="preserve">and SCFAs </w:delText>
          </w:r>
          <w:r w:rsidR="005641D7" w:rsidRPr="00BE70D2" w:rsidDel="00C64F50">
            <w:rPr>
              <w:rFonts w:ascii="Times New Roman" w:hAnsi="Times New Roman" w:cs="Times New Roman"/>
              <w:b/>
              <w:bCs/>
              <w:color w:val="000000" w:themeColor="text1"/>
              <w:sz w:val="22"/>
              <w:szCs w:val="22"/>
              <w:rPrChange w:id="7670" w:author="Chen Liao" w:date="2021-06-01T21:13:00Z">
                <w:rPr>
                  <w:b/>
                  <w:bCs/>
                  <w:color w:val="000000" w:themeColor="text1"/>
                  <w:sz w:val="22"/>
                  <w:szCs w:val="22"/>
                </w:rPr>
              </w:rPrChange>
            </w:rPr>
            <w:delText xml:space="preserve">are </w:delText>
          </w:r>
          <w:r w:rsidR="007269F3" w:rsidRPr="00BE70D2" w:rsidDel="00C64F50">
            <w:rPr>
              <w:rFonts w:ascii="Times New Roman" w:hAnsi="Times New Roman" w:cs="Times New Roman"/>
              <w:b/>
              <w:bCs/>
              <w:color w:val="000000" w:themeColor="text1"/>
              <w:sz w:val="22"/>
              <w:szCs w:val="22"/>
              <w:rPrChange w:id="7671" w:author="Chen Liao" w:date="2021-06-01T21:13:00Z">
                <w:rPr>
                  <w:b/>
                  <w:bCs/>
                  <w:color w:val="000000" w:themeColor="text1"/>
                  <w:sz w:val="22"/>
                  <w:szCs w:val="22"/>
                </w:rPr>
              </w:rPrChange>
            </w:rPr>
            <w:delText>b</w:delText>
          </w:r>
          <w:r w:rsidR="00AF04A3" w:rsidRPr="00BE70D2" w:rsidDel="00C64F50">
            <w:rPr>
              <w:rFonts w:ascii="Times New Roman" w:hAnsi="Times New Roman" w:cs="Times New Roman"/>
              <w:b/>
              <w:bCs/>
              <w:color w:val="000000" w:themeColor="text1"/>
              <w:sz w:val="22"/>
              <w:szCs w:val="22"/>
              <w:rPrChange w:id="7672" w:author="Chen Liao" w:date="2021-06-01T21:13:00Z">
                <w:rPr>
                  <w:b/>
                  <w:bCs/>
                  <w:color w:val="000000" w:themeColor="text1"/>
                  <w:sz w:val="22"/>
                  <w:szCs w:val="22"/>
                </w:rPr>
              </w:rPrChange>
            </w:rPr>
            <w:delText>aseline-dependen</w:delText>
          </w:r>
          <w:r w:rsidR="005641D7" w:rsidRPr="00BE70D2" w:rsidDel="00C64F50">
            <w:rPr>
              <w:rFonts w:ascii="Times New Roman" w:hAnsi="Times New Roman" w:cs="Times New Roman"/>
              <w:b/>
              <w:bCs/>
              <w:color w:val="000000" w:themeColor="text1"/>
              <w:sz w:val="22"/>
              <w:szCs w:val="22"/>
              <w:rPrChange w:id="7673" w:author="Chen Liao" w:date="2021-06-01T21:13:00Z">
                <w:rPr>
                  <w:b/>
                  <w:bCs/>
                  <w:color w:val="000000" w:themeColor="text1"/>
                  <w:sz w:val="22"/>
                  <w:szCs w:val="22"/>
                </w:rPr>
              </w:rPrChange>
            </w:rPr>
            <w:delText xml:space="preserve">t. </w:delText>
          </w:r>
          <w:r w:rsidR="006A2125" w:rsidRPr="00BE70D2" w:rsidDel="00C64F50">
            <w:rPr>
              <w:rFonts w:ascii="Times New Roman" w:hAnsi="Times New Roman" w:cs="Times New Roman"/>
              <w:color w:val="000000" w:themeColor="text1"/>
              <w:sz w:val="22"/>
              <w:szCs w:val="22"/>
              <w:rPrChange w:id="7674" w:author="Chen Liao" w:date="2021-06-01T21:13:00Z">
                <w:rPr>
                  <w:color w:val="000000" w:themeColor="text1"/>
                  <w:sz w:val="22"/>
                  <w:szCs w:val="22"/>
                </w:rPr>
              </w:rPrChange>
            </w:rPr>
            <w:delText xml:space="preserve">We have shown above that </w:delText>
          </w:r>
          <w:r w:rsidR="00F0154C" w:rsidRPr="00BE70D2" w:rsidDel="00C64F50">
            <w:rPr>
              <w:rFonts w:ascii="Times New Roman" w:hAnsi="Times New Roman" w:cs="Times New Roman"/>
              <w:color w:val="000000" w:themeColor="text1"/>
              <w:sz w:val="22"/>
              <w:szCs w:val="22"/>
              <w:rPrChange w:id="7675" w:author="Chen Liao" w:date="2021-06-01T21:13:00Z">
                <w:rPr>
                  <w:color w:val="000000" w:themeColor="text1"/>
                  <w:sz w:val="22"/>
                  <w:szCs w:val="22"/>
                </w:rPr>
              </w:rPrChange>
            </w:rPr>
            <w:delText xml:space="preserve">the </w:delText>
          </w:r>
          <w:r w:rsidR="006A2125" w:rsidRPr="00BE70D2" w:rsidDel="00C64F50">
            <w:rPr>
              <w:rFonts w:ascii="Times New Roman" w:hAnsi="Times New Roman" w:cs="Times New Roman"/>
              <w:color w:val="000000" w:themeColor="text1"/>
              <w:sz w:val="22"/>
              <w:szCs w:val="22"/>
              <w:rPrChange w:id="7676" w:author="Chen Liao" w:date="2021-06-01T21:13:00Z">
                <w:rPr>
                  <w:color w:val="000000" w:themeColor="text1"/>
                  <w:sz w:val="22"/>
                  <w:szCs w:val="22"/>
                </w:rPr>
              </w:rPrChange>
            </w:rPr>
            <w:delText xml:space="preserve">Shanghai mice </w:delText>
          </w:r>
          <w:r w:rsidR="003560A6" w:rsidRPr="00BE70D2" w:rsidDel="00C64F50">
            <w:rPr>
              <w:rFonts w:ascii="Times New Roman" w:hAnsi="Times New Roman" w:cs="Times New Roman"/>
              <w:color w:val="000000" w:themeColor="text1"/>
              <w:sz w:val="22"/>
              <w:szCs w:val="22"/>
              <w:rPrChange w:id="7677" w:author="Chen Liao" w:date="2021-06-01T21:13:00Z">
                <w:rPr>
                  <w:color w:val="000000" w:themeColor="text1"/>
                  <w:sz w:val="22"/>
                  <w:szCs w:val="22"/>
                </w:rPr>
              </w:rPrChange>
            </w:rPr>
            <w:delText>were</w:delText>
          </w:r>
          <w:r w:rsidR="006A2125" w:rsidRPr="00BE70D2" w:rsidDel="00C64F50">
            <w:rPr>
              <w:rFonts w:ascii="Times New Roman" w:hAnsi="Times New Roman" w:cs="Times New Roman"/>
              <w:color w:val="000000" w:themeColor="text1"/>
              <w:sz w:val="22"/>
              <w:szCs w:val="22"/>
              <w:rPrChange w:id="7678" w:author="Chen Liao" w:date="2021-06-01T21:13:00Z">
                <w:rPr>
                  <w:color w:val="000000" w:themeColor="text1"/>
                  <w:sz w:val="22"/>
                  <w:szCs w:val="22"/>
                </w:rPr>
              </w:rPrChange>
            </w:rPr>
            <w:delText xml:space="preserve"> </w:delText>
          </w:r>
          <w:r w:rsidR="00F0154C" w:rsidRPr="00BE70D2" w:rsidDel="00C64F50">
            <w:rPr>
              <w:rFonts w:ascii="Times New Roman" w:hAnsi="Times New Roman" w:cs="Times New Roman"/>
              <w:color w:val="000000" w:themeColor="text1"/>
              <w:sz w:val="22"/>
              <w:szCs w:val="22"/>
              <w:rPrChange w:id="7679" w:author="Chen Liao" w:date="2021-06-01T21:13:00Z">
                <w:rPr>
                  <w:color w:val="000000" w:themeColor="text1"/>
                  <w:sz w:val="22"/>
                  <w:szCs w:val="22"/>
                </w:rPr>
              </w:rPrChange>
            </w:rPr>
            <w:delText xml:space="preserve">initially </w:delText>
          </w:r>
          <w:r w:rsidR="006A2125" w:rsidRPr="00BE70D2" w:rsidDel="00C64F50">
            <w:rPr>
              <w:rFonts w:ascii="Times New Roman" w:hAnsi="Times New Roman" w:cs="Times New Roman"/>
              <w:color w:val="000000" w:themeColor="text1"/>
              <w:sz w:val="22"/>
              <w:szCs w:val="22"/>
              <w:rPrChange w:id="7680" w:author="Chen Liao" w:date="2021-06-01T21:13:00Z">
                <w:rPr>
                  <w:color w:val="000000" w:themeColor="text1"/>
                  <w:sz w:val="22"/>
                  <w:szCs w:val="22"/>
                </w:rPr>
              </w:rPrChange>
            </w:rPr>
            <w:delText>inert to inulin</w:delText>
          </w:r>
          <w:r w:rsidR="002C5D83" w:rsidRPr="00BE70D2" w:rsidDel="00C64F50">
            <w:rPr>
              <w:rFonts w:ascii="Times New Roman" w:hAnsi="Times New Roman" w:cs="Times New Roman"/>
              <w:color w:val="000000" w:themeColor="text1"/>
              <w:sz w:val="22"/>
              <w:szCs w:val="22"/>
              <w:rPrChange w:id="7681" w:author="Chen Liao" w:date="2021-06-01T21:13:00Z">
                <w:rPr>
                  <w:color w:val="000000" w:themeColor="text1"/>
                  <w:sz w:val="22"/>
                  <w:szCs w:val="22"/>
                </w:rPr>
              </w:rPrChange>
            </w:rPr>
            <w:delText xml:space="preserve"> and resistant starch</w:delText>
          </w:r>
          <w:r w:rsidR="006A2125" w:rsidRPr="00BE70D2" w:rsidDel="00C64F50">
            <w:rPr>
              <w:rFonts w:ascii="Times New Roman" w:hAnsi="Times New Roman" w:cs="Times New Roman"/>
              <w:color w:val="000000" w:themeColor="text1"/>
              <w:sz w:val="22"/>
              <w:szCs w:val="22"/>
              <w:rPrChange w:id="7682" w:author="Chen Liao" w:date="2021-06-01T21:13:00Z">
                <w:rPr>
                  <w:color w:val="000000" w:themeColor="text1"/>
                  <w:sz w:val="22"/>
                  <w:szCs w:val="22"/>
                </w:rPr>
              </w:rPrChange>
            </w:rPr>
            <w:delText xml:space="preserve"> stimulation</w:delText>
          </w:r>
          <w:r w:rsidR="00CE4C2E" w:rsidRPr="00BE70D2" w:rsidDel="00C64F50">
            <w:rPr>
              <w:rFonts w:ascii="Times New Roman" w:hAnsi="Times New Roman" w:cs="Times New Roman"/>
              <w:color w:val="000000" w:themeColor="text1"/>
              <w:sz w:val="22"/>
              <w:szCs w:val="22"/>
              <w:rPrChange w:id="7683" w:author="Chen Liao" w:date="2021-06-01T21:13:00Z">
                <w:rPr>
                  <w:color w:val="000000" w:themeColor="text1"/>
                  <w:sz w:val="22"/>
                  <w:szCs w:val="22"/>
                </w:rPr>
              </w:rPrChange>
            </w:rPr>
            <w:delText xml:space="preserve"> </w:delText>
          </w:r>
          <w:r w:rsidR="006A2125" w:rsidRPr="00BE70D2" w:rsidDel="00C64F50">
            <w:rPr>
              <w:rFonts w:ascii="Times New Roman" w:hAnsi="Times New Roman" w:cs="Times New Roman"/>
              <w:color w:val="000000" w:themeColor="text1"/>
              <w:sz w:val="22"/>
              <w:szCs w:val="22"/>
              <w:rPrChange w:id="7684" w:author="Chen Liao" w:date="2021-06-01T21:13:00Z">
                <w:rPr>
                  <w:color w:val="000000" w:themeColor="text1"/>
                  <w:sz w:val="22"/>
                  <w:szCs w:val="22"/>
                </w:rPr>
              </w:rPrChange>
            </w:rPr>
            <w:delText>(</w:delText>
          </w:r>
          <w:r w:rsidR="006A2125" w:rsidRPr="00BE70D2" w:rsidDel="00C64F50">
            <w:rPr>
              <w:rFonts w:ascii="Times New Roman" w:hAnsi="Times New Roman" w:cs="Times New Roman"/>
              <w:color w:val="000000" w:themeColor="text1"/>
              <w:sz w:val="22"/>
              <w:szCs w:val="22"/>
              <w:rPrChange w:id="7685" w:author="Chen Liao" w:date="2021-06-01T21:13:00Z">
                <w:rPr>
                  <w:color w:val="000000" w:themeColor="text1"/>
                  <w:sz w:val="22"/>
                  <w:szCs w:val="22"/>
                  <w:highlight w:val="yellow"/>
                </w:rPr>
              </w:rPrChange>
            </w:rPr>
            <w:delText>Fig. 3C</w:delText>
          </w:r>
          <w:r w:rsidR="006A2125" w:rsidRPr="00BE70D2" w:rsidDel="00C64F50">
            <w:rPr>
              <w:rFonts w:ascii="Times New Roman" w:hAnsi="Times New Roman" w:cs="Times New Roman"/>
              <w:color w:val="000000" w:themeColor="text1"/>
              <w:sz w:val="22"/>
              <w:szCs w:val="22"/>
              <w:rPrChange w:id="7686" w:author="Chen Liao" w:date="2021-06-01T21:13:00Z">
                <w:rPr>
                  <w:color w:val="000000" w:themeColor="text1"/>
                  <w:sz w:val="22"/>
                  <w:szCs w:val="22"/>
                </w:rPr>
              </w:rPrChange>
            </w:rPr>
            <w:delText>). Th</w:delText>
          </w:r>
          <w:r w:rsidR="003560A6" w:rsidRPr="00BE70D2" w:rsidDel="00C64F50">
            <w:rPr>
              <w:rFonts w:ascii="Times New Roman" w:hAnsi="Times New Roman" w:cs="Times New Roman"/>
              <w:color w:val="000000" w:themeColor="text1"/>
              <w:sz w:val="22"/>
              <w:szCs w:val="22"/>
              <w:rPrChange w:id="7687" w:author="Chen Liao" w:date="2021-06-01T21:13:00Z">
                <w:rPr>
                  <w:color w:val="000000" w:themeColor="text1"/>
                  <w:sz w:val="22"/>
                  <w:szCs w:val="22"/>
                </w:rPr>
              </w:rPrChange>
            </w:rPr>
            <w:delText xml:space="preserve">e lack of </w:delText>
          </w:r>
          <w:r w:rsidR="00097A74" w:rsidRPr="00BE70D2" w:rsidDel="00C64F50">
            <w:rPr>
              <w:rFonts w:ascii="Times New Roman" w:hAnsi="Times New Roman" w:cs="Times New Roman"/>
              <w:color w:val="000000" w:themeColor="text1"/>
              <w:sz w:val="22"/>
              <w:szCs w:val="22"/>
              <w:rPrChange w:id="7688" w:author="Chen Liao" w:date="2021-06-01T21:13:00Z">
                <w:rPr>
                  <w:color w:val="000000" w:themeColor="text1"/>
                  <w:sz w:val="22"/>
                  <w:szCs w:val="22"/>
                </w:rPr>
              </w:rPrChange>
            </w:rPr>
            <w:delText xml:space="preserve">short-term </w:delText>
          </w:r>
          <w:r w:rsidR="003560A6" w:rsidRPr="00BE70D2" w:rsidDel="00C64F50">
            <w:rPr>
              <w:rFonts w:ascii="Times New Roman" w:hAnsi="Times New Roman" w:cs="Times New Roman"/>
              <w:color w:val="000000" w:themeColor="text1"/>
              <w:sz w:val="22"/>
              <w:szCs w:val="22"/>
              <w:rPrChange w:id="7689" w:author="Chen Liao" w:date="2021-06-01T21:13:00Z">
                <w:rPr>
                  <w:color w:val="000000" w:themeColor="text1"/>
                  <w:sz w:val="22"/>
                  <w:szCs w:val="22"/>
                </w:rPr>
              </w:rPrChange>
            </w:rPr>
            <w:delText>response can be explained</w:delText>
          </w:r>
          <w:r w:rsidR="006A2125" w:rsidRPr="00BE70D2" w:rsidDel="00C64F50">
            <w:rPr>
              <w:rFonts w:ascii="Times New Roman" w:hAnsi="Times New Roman" w:cs="Times New Roman"/>
              <w:color w:val="000000" w:themeColor="text1"/>
              <w:sz w:val="22"/>
              <w:szCs w:val="22"/>
              <w:rPrChange w:id="7690" w:author="Chen Liao" w:date="2021-06-01T21:13:00Z">
                <w:rPr>
                  <w:color w:val="000000" w:themeColor="text1"/>
                  <w:sz w:val="22"/>
                  <w:szCs w:val="22"/>
                </w:rPr>
              </w:rPrChange>
            </w:rPr>
            <w:delText xml:space="preserve"> </w:delText>
          </w:r>
          <w:r w:rsidR="003560A6" w:rsidRPr="00BE70D2" w:rsidDel="00C64F50">
            <w:rPr>
              <w:rFonts w:ascii="Times New Roman" w:hAnsi="Times New Roman" w:cs="Times New Roman"/>
              <w:color w:val="000000" w:themeColor="text1"/>
              <w:sz w:val="22"/>
              <w:szCs w:val="22"/>
              <w:rPrChange w:id="7691" w:author="Chen Liao" w:date="2021-06-01T21:13:00Z">
                <w:rPr>
                  <w:color w:val="000000" w:themeColor="text1"/>
                  <w:sz w:val="22"/>
                  <w:szCs w:val="22"/>
                </w:rPr>
              </w:rPrChange>
            </w:rPr>
            <w:delText xml:space="preserve">by </w:delText>
          </w:r>
          <w:r w:rsidR="00667285" w:rsidRPr="00BE70D2" w:rsidDel="00C64F50">
            <w:rPr>
              <w:rFonts w:ascii="Times New Roman" w:hAnsi="Times New Roman" w:cs="Times New Roman"/>
              <w:color w:val="000000" w:themeColor="text1"/>
              <w:sz w:val="22"/>
              <w:szCs w:val="22"/>
              <w:rPrChange w:id="7692" w:author="Chen Liao" w:date="2021-06-01T21:13:00Z">
                <w:rPr>
                  <w:color w:val="000000" w:themeColor="text1"/>
                  <w:sz w:val="22"/>
                  <w:szCs w:val="22"/>
                </w:rPr>
              </w:rPrChange>
            </w:rPr>
            <w:delText>the low abundance of</w:delText>
          </w:r>
          <w:r w:rsidR="008B17A4" w:rsidRPr="00BE70D2" w:rsidDel="00C64F50">
            <w:rPr>
              <w:rFonts w:ascii="Times New Roman" w:hAnsi="Times New Roman" w:cs="Times New Roman"/>
              <w:color w:val="000000" w:themeColor="text1"/>
              <w:sz w:val="22"/>
              <w:szCs w:val="22"/>
              <w:rPrChange w:id="7693" w:author="Chen Liao" w:date="2021-06-01T21:13:00Z">
                <w:rPr>
                  <w:color w:val="000000" w:themeColor="text1"/>
                  <w:sz w:val="22"/>
                  <w:szCs w:val="22"/>
                </w:rPr>
              </w:rPrChange>
            </w:rPr>
            <w:delText xml:space="preserve"> </w:delText>
          </w:r>
          <w:r w:rsidR="003560A6" w:rsidRPr="00BE70D2" w:rsidDel="00C64F50">
            <w:rPr>
              <w:rFonts w:ascii="Times New Roman" w:hAnsi="Times New Roman" w:cs="Times New Roman"/>
              <w:i/>
              <w:iCs/>
              <w:color w:val="000000" w:themeColor="text1"/>
              <w:sz w:val="22"/>
              <w:szCs w:val="22"/>
              <w:rPrChange w:id="7694" w:author="Chen Liao" w:date="2021-06-01T21:13:00Z">
                <w:rPr>
                  <w:i/>
                  <w:iCs/>
                  <w:color w:val="000000" w:themeColor="text1"/>
                  <w:sz w:val="22"/>
                  <w:szCs w:val="22"/>
                </w:rPr>
              </w:rPrChange>
            </w:rPr>
            <w:delText>Bacteroides acidifaciens</w:delText>
          </w:r>
          <w:r w:rsidR="008B17A4" w:rsidRPr="00BE70D2" w:rsidDel="00C64F50">
            <w:rPr>
              <w:rFonts w:ascii="Times New Roman" w:hAnsi="Times New Roman" w:cs="Times New Roman"/>
              <w:color w:val="000000" w:themeColor="text1"/>
              <w:sz w:val="22"/>
              <w:szCs w:val="22"/>
              <w:rPrChange w:id="7695" w:author="Chen Liao" w:date="2021-06-01T21:13:00Z">
                <w:rPr>
                  <w:color w:val="000000" w:themeColor="text1"/>
                  <w:sz w:val="22"/>
                  <w:szCs w:val="22"/>
                </w:rPr>
              </w:rPrChange>
            </w:rPr>
            <w:delText xml:space="preserve"> (as inulin responder)</w:delText>
          </w:r>
          <w:r w:rsidR="003560A6" w:rsidRPr="00BE70D2" w:rsidDel="00C64F50">
            <w:rPr>
              <w:rFonts w:ascii="Times New Roman" w:hAnsi="Times New Roman" w:cs="Times New Roman"/>
              <w:color w:val="000000" w:themeColor="text1"/>
              <w:sz w:val="22"/>
              <w:szCs w:val="22"/>
              <w:rPrChange w:id="7696" w:author="Chen Liao" w:date="2021-06-01T21:13:00Z">
                <w:rPr>
                  <w:color w:val="000000" w:themeColor="text1"/>
                  <w:sz w:val="22"/>
                  <w:szCs w:val="22"/>
                </w:rPr>
              </w:rPrChange>
            </w:rPr>
            <w:delText xml:space="preserve"> and unclassified </w:delText>
          </w:r>
          <w:r w:rsidR="003560A6" w:rsidRPr="00BE70D2" w:rsidDel="00C64F50">
            <w:rPr>
              <w:rFonts w:ascii="Times New Roman" w:hAnsi="Times New Roman" w:cs="Times New Roman"/>
              <w:i/>
              <w:iCs/>
              <w:color w:val="000000" w:themeColor="text1"/>
              <w:sz w:val="22"/>
              <w:szCs w:val="22"/>
              <w:rPrChange w:id="7697" w:author="Chen Liao" w:date="2021-06-01T21:13:00Z">
                <w:rPr>
                  <w:i/>
                  <w:iCs/>
                  <w:color w:val="000000" w:themeColor="text1"/>
                  <w:sz w:val="22"/>
                  <w:szCs w:val="22"/>
                </w:rPr>
              </w:rPrChange>
            </w:rPr>
            <w:delText>Muribaculaceae</w:delText>
          </w:r>
          <w:r w:rsidR="008B17A4" w:rsidRPr="00BE70D2" w:rsidDel="00C64F50">
            <w:rPr>
              <w:rFonts w:ascii="Times New Roman" w:hAnsi="Times New Roman" w:cs="Times New Roman"/>
              <w:color w:val="000000" w:themeColor="text1"/>
              <w:sz w:val="22"/>
              <w:szCs w:val="22"/>
              <w:rPrChange w:id="7698" w:author="Chen Liao" w:date="2021-06-01T21:13:00Z">
                <w:rPr>
                  <w:color w:val="000000" w:themeColor="text1"/>
                  <w:sz w:val="22"/>
                  <w:szCs w:val="22"/>
                </w:rPr>
              </w:rPrChange>
            </w:rPr>
            <w:delText xml:space="preserve"> (as responder of both fibers)</w:delText>
          </w:r>
          <w:r w:rsidR="00097A74" w:rsidRPr="00BE70D2" w:rsidDel="00C64F50">
            <w:rPr>
              <w:rFonts w:ascii="Times New Roman" w:hAnsi="Times New Roman" w:cs="Times New Roman"/>
              <w:color w:val="000000" w:themeColor="text1"/>
              <w:sz w:val="22"/>
              <w:szCs w:val="22"/>
              <w:rPrChange w:id="7699" w:author="Chen Liao" w:date="2021-06-01T21:13:00Z">
                <w:rPr>
                  <w:color w:val="000000" w:themeColor="text1"/>
                  <w:sz w:val="22"/>
                  <w:szCs w:val="22"/>
                </w:rPr>
              </w:rPrChange>
            </w:rPr>
            <w:delText xml:space="preserve"> in </w:delText>
          </w:r>
          <w:r w:rsidR="003560A6" w:rsidRPr="00BE70D2" w:rsidDel="00C64F50">
            <w:rPr>
              <w:rFonts w:ascii="Times New Roman" w:hAnsi="Times New Roman" w:cs="Times New Roman"/>
              <w:color w:val="000000" w:themeColor="text1"/>
              <w:sz w:val="22"/>
              <w:szCs w:val="22"/>
              <w:rPrChange w:id="7700" w:author="Chen Liao" w:date="2021-06-01T21:13:00Z">
                <w:rPr>
                  <w:color w:val="000000" w:themeColor="text1"/>
                  <w:sz w:val="22"/>
                  <w:szCs w:val="22"/>
                </w:rPr>
              </w:rPrChange>
            </w:rPr>
            <w:delText>t</w:delText>
          </w:r>
          <w:r w:rsidR="008B17A4" w:rsidRPr="00BE70D2" w:rsidDel="00C64F50">
            <w:rPr>
              <w:rFonts w:ascii="Times New Roman" w:hAnsi="Times New Roman" w:cs="Times New Roman"/>
              <w:color w:val="000000" w:themeColor="text1"/>
              <w:sz w:val="22"/>
              <w:szCs w:val="22"/>
              <w:rPrChange w:id="7701" w:author="Chen Liao" w:date="2021-06-01T21:13:00Z">
                <w:rPr>
                  <w:color w:val="000000" w:themeColor="text1"/>
                  <w:sz w:val="22"/>
                  <w:szCs w:val="22"/>
                </w:rPr>
              </w:rPrChange>
            </w:rPr>
            <w:delText xml:space="preserve">heir </w:delText>
          </w:r>
          <w:r w:rsidR="003560A6" w:rsidRPr="00BE70D2" w:rsidDel="00C64F50">
            <w:rPr>
              <w:rFonts w:ascii="Times New Roman" w:hAnsi="Times New Roman" w:cs="Times New Roman"/>
              <w:color w:val="000000" w:themeColor="text1"/>
              <w:sz w:val="22"/>
              <w:szCs w:val="22"/>
              <w:rPrChange w:id="7702" w:author="Chen Liao" w:date="2021-06-01T21:13:00Z">
                <w:rPr>
                  <w:color w:val="000000" w:themeColor="text1"/>
                  <w:sz w:val="22"/>
                  <w:szCs w:val="22"/>
                </w:rPr>
              </w:rPrChange>
            </w:rPr>
            <w:delText>baseline microbiota</w:delText>
          </w:r>
          <w:r w:rsidR="00667285" w:rsidRPr="00BE70D2" w:rsidDel="00C64F50">
            <w:rPr>
              <w:rFonts w:ascii="Times New Roman" w:hAnsi="Times New Roman" w:cs="Times New Roman"/>
              <w:color w:val="000000" w:themeColor="text1"/>
              <w:sz w:val="22"/>
              <w:szCs w:val="22"/>
              <w:rPrChange w:id="7703" w:author="Chen Liao" w:date="2021-06-01T21:13:00Z">
                <w:rPr>
                  <w:color w:val="000000" w:themeColor="text1"/>
                  <w:sz w:val="22"/>
                  <w:szCs w:val="22"/>
                </w:rPr>
              </w:rPrChange>
            </w:rPr>
            <w:delText xml:space="preserve"> </w:delText>
          </w:r>
          <w:r w:rsidR="00F0154C" w:rsidRPr="00BE70D2" w:rsidDel="00C64F50">
            <w:rPr>
              <w:rFonts w:ascii="Times New Roman" w:hAnsi="Times New Roman" w:cs="Times New Roman"/>
              <w:color w:val="000000" w:themeColor="text1"/>
              <w:sz w:val="22"/>
              <w:szCs w:val="22"/>
              <w:rPrChange w:id="7704" w:author="Chen Liao" w:date="2021-06-01T21:13:00Z">
                <w:rPr>
                  <w:color w:val="000000" w:themeColor="text1"/>
                  <w:sz w:val="22"/>
                  <w:szCs w:val="22"/>
                </w:rPr>
              </w:rPrChange>
            </w:rPr>
            <w:delText>(</w:delText>
          </w:r>
          <w:r w:rsidR="00F0154C" w:rsidRPr="00BE70D2" w:rsidDel="00C64F50">
            <w:rPr>
              <w:rFonts w:ascii="Times New Roman" w:hAnsi="Times New Roman" w:cs="Times New Roman"/>
              <w:color w:val="000000" w:themeColor="text1"/>
              <w:sz w:val="22"/>
              <w:szCs w:val="22"/>
              <w:rPrChange w:id="7705" w:author="Chen Liao" w:date="2021-06-01T21:13:00Z">
                <w:rPr>
                  <w:color w:val="000000" w:themeColor="text1"/>
                  <w:sz w:val="22"/>
                  <w:szCs w:val="22"/>
                  <w:highlight w:val="yellow"/>
                </w:rPr>
              </w:rPrChange>
            </w:rPr>
            <w:delText xml:space="preserve">Fig. </w:delText>
          </w:r>
          <w:r w:rsidR="00DA76EC" w:rsidRPr="00BE70D2" w:rsidDel="00C64F50">
            <w:rPr>
              <w:rFonts w:ascii="Times New Roman" w:hAnsi="Times New Roman" w:cs="Times New Roman"/>
              <w:color w:val="000000" w:themeColor="text1"/>
              <w:sz w:val="22"/>
              <w:szCs w:val="22"/>
              <w:rPrChange w:id="7706" w:author="Chen Liao" w:date="2021-06-01T21:13:00Z">
                <w:rPr>
                  <w:color w:val="000000" w:themeColor="text1"/>
                  <w:sz w:val="22"/>
                  <w:szCs w:val="22"/>
                  <w:highlight w:val="yellow"/>
                </w:rPr>
              </w:rPrChange>
            </w:rPr>
            <w:delText xml:space="preserve">3F, </w:delText>
          </w:r>
          <w:r w:rsidR="00F0154C" w:rsidRPr="00BE70D2" w:rsidDel="00C64F50">
            <w:rPr>
              <w:rFonts w:ascii="Times New Roman" w:hAnsi="Times New Roman" w:cs="Times New Roman"/>
              <w:color w:val="000000" w:themeColor="text1"/>
              <w:sz w:val="22"/>
              <w:szCs w:val="22"/>
              <w:rPrChange w:id="7707" w:author="Chen Liao" w:date="2021-06-01T21:13:00Z">
                <w:rPr>
                  <w:color w:val="000000" w:themeColor="text1"/>
                  <w:sz w:val="22"/>
                  <w:szCs w:val="22"/>
                  <w:highlight w:val="yellow"/>
                </w:rPr>
              </w:rPrChange>
            </w:rPr>
            <w:delText>S</w:delText>
          </w:r>
          <w:r w:rsidR="00BC0141" w:rsidRPr="00BE70D2" w:rsidDel="00C64F50">
            <w:rPr>
              <w:rFonts w:ascii="Times New Roman" w:hAnsi="Times New Roman" w:cs="Times New Roman"/>
              <w:color w:val="000000" w:themeColor="text1"/>
              <w:sz w:val="22"/>
              <w:szCs w:val="22"/>
              <w:rPrChange w:id="7708" w:author="Chen Liao" w:date="2021-06-01T21:13:00Z">
                <w:rPr>
                  <w:color w:val="000000" w:themeColor="text1"/>
                  <w:sz w:val="22"/>
                  <w:szCs w:val="22"/>
                  <w:highlight w:val="yellow"/>
                </w:rPr>
              </w:rPrChange>
            </w:rPr>
            <w:delText>7</w:delText>
          </w:r>
          <w:r w:rsidR="00063392" w:rsidRPr="00BE70D2" w:rsidDel="00C64F50">
            <w:rPr>
              <w:rFonts w:ascii="Times New Roman" w:hAnsi="Times New Roman" w:cs="Times New Roman"/>
              <w:color w:val="000000" w:themeColor="text1"/>
              <w:sz w:val="22"/>
              <w:szCs w:val="22"/>
              <w:rPrChange w:id="7709" w:author="Chen Liao" w:date="2021-06-01T21:13:00Z">
                <w:rPr>
                  <w:color w:val="000000" w:themeColor="text1"/>
                  <w:sz w:val="22"/>
                  <w:szCs w:val="22"/>
                  <w:highlight w:val="yellow"/>
                </w:rPr>
              </w:rPrChange>
            </w:rPr>
            <w:delText>B</w:delText>
          </w:r>
          <w:r w:rsidR="008B17A4" w:rsidRPr="00BE70D2" w:rsidDel="00C64F50">
            <w:rPr>
              <w:rFonts w:ascii="Times New Roman" w:hAnsi="Times New Roman" w:cs="Times New Roman"/>
              <w:color w:val="000000" w:themeColor="text1"/>
              <w:sz w:val="22"/>
              <w:szCs w:val="22"/>
              <w:rPrChange w:id="7710" w:author="Chen Liao" w:date="2021-06-01T21:13:00Z">
                <w:rPr>
                  <w:color w:val="000000" w:themeColor="text1"/>
                  <w:sz w:val="22"/>
                  <w:szCs w:val="22"/>
                  <w:highlight w:val="yellow"/>
                </w:rPr>
              </w:rPrChange>
            </w:rPr>
            <w:delText>, S8B</w:delText>
          </w:r>
          <w:r w:rsidR="00F0154C" w:rsidRPr="00BE70D2" w:rsidDel="00C64F50">
            <w:rPr>
              <w:rFonts w:ascii="Times New Roman" w:hAnsi="Times New Roman" w:cs="Times New Roman"/>
              <w:color w:val="000000" w:themeColor="text1"/>
              <w:sz w:val="22"/>
              <w:szCs w:val="22"/>
              <w:rPrChange w:id="7711" w:author="Chen Liao" w:date="2021-06-01T21:13:00Z">
                <w:rPr>
                  <w:color w:val="000000" w:themeColor="text1"/>
                  <w:sz w:val="22"/>
                  <w:szCs w:val="22"/>
                </w:rPr>
              </w:rPrChange>
            </w:rPr>
            <w:delText>)</w:delText>
          </w:r>
          <w:r w:rsidR="006A2125" w:rsidRPr="00BE70D2" w:rsidDel="00C64F50">
            <w:rPr>
              <w:rFonts w:ascii="Times New Roman" w:hAnsi="Times New Roman" w:cs="Times New Roman"/>
              <w:color w:val="000000" w:themeColor="text1"/>
              <w:sz w:val="22"/>
              <w:szCs w:val="22"/>
              <w:rPrChange w:id="7712" w:author="Chen Liao" w:date="2021-06-01T21:13:00Z">
                <w:rPr>
                  <w:color w:val="000000" w:themeColor="text1"/>
                  <w:sz w:val="22"/>
                  <w:szCs w:val="22"/>
                </w:rPr>
              </w:rPrChange>
            </w:rPr>
            <w:delText xml:space="preserve">. </w:delText>
          </w:r>
          <w:r w:rsidR="00B85472" w:rsidRPr="00BE70D2" w:rsidDel="00C64F50">
            <w:rPr>
              <w:rFonts w:ascii="Times New Roman" w:hAnsi="Times New Roman" w:cs="Times New Roman"/>
              <w:color w:val="000000" w:themeColor="text1"/>
              <w:sz w:val="22"/>
              <w:szCs w:val="22"/>
              <w:rPrChange w:id="7713" w:author="Chen Liao" w:date="2021-06-01T21:13:00Z">
                <w:rPr>
                  <w:color w:val="000000" w:themeColor="text1"/>
                  <w:sz w:val="22"/>
                  <w:szCs w:val="22"/>
                </w:rPr>
              </w:rPrChange>
            </w:rPr>
            <w:delText xml:space="preserve">To </w:delText>
          </w:r>
          <w:r w:rsidR="007E2EF6" w:rsidRPr="00BE70D2" w:rsidDel="00C64F50">
            <w:rPr>
              <w:rFonts w:ascii="Times New Roman" w:hAnsi="Times New Roman" w:cs="Times New Roman"/>
              <w:color w:val="000000" w:themeColor="text1"/>
              <w:sz w:val="22"/>
              <w:szCs w:val="22"/>
              <w:rPrChange w:id="7714" w:author="Chen Liao" w:date="2021-06-01T21:13:00Z">
                <w:rPr>
                  <w:color w:val="000000" w:themeColor="text1"/>
                  <w:sz w:val="22"/>
                  <w:szCs w:val="22"/>
                </w:rPr>
              </w:rPrChange>
            </w:rPr>
            <w:delText xml:space="preserve">formally </w:delText>
          </w:r>
          <w:r w:rsidR="00C0009B" w:rsidRPr="00BE70D2" w:rsidDel="00C64F50">
            <w:rPr>
              <w:rFonts w:ascii="Times New Roman" w:hAnsi="Times New Roman" w:cs="Times New Roman"/>
              <w:color w:val="000000" w:themeColor="text1"/>
              <w:sz w:val="22"/>
              <w:szCs w:val="22"/>
              <w:rPrChange w:id="7715" w:author="Chen Liao" w:date="2021-06-01T21:13:00Z">
                <w:rPr>
                  <w:color w:val="000000" w:themeColor="text1"/>
                  <w:sz w:val="22"/>
                  <w:szCs w:val="22"/>
                </w:rPr>
              </w:rPrChange>
            </w:rPr>
            <w:delText>quantify the baseline effects</w:delText>
          </w:r>
          <w:r w:rsidR="003B0FE7" w:rsidRPr="00BE70D2" w:rsidDel="00C64F50">
            <w:rPr>
              <w:rFonts w:ascii="Times New Roman" w:hAnsi="Times New Roman" w:cs="Times New Roman"/>
              <w:color w:val="000000" w:themeColor="text1"/>
              <w:sz w:val="22"/>
              <w:szCs w:val="22"/>
              <w:rPrChange w:id="7716" w:author="Chen Liao" w:date="2021-06-01T21:13:00Z">
                <w:rPr>
                  <w:color w:val="000000" w:themeColor="text1"/>
                  <w:sz w:val="22"/>
                  <w:szCs w:val="22"/>
                </w:rPr>
              </w:rPrChange>
            </w:rPr>
            <w:delText xml:space="preserve">, </w:delText>
          </w:r>
          <w:r w:rsidR="005B4C77" w:rsidRPr="00BE70D2" w:rsidDel="00C64F50">
            <w:rPr>
              <w:rFonts w:ascii="Times New Roman" w:hAnsi="Times New Roman" w:cs="Times New Roman"/>
              <w:color w:val="000000" w:themeColor="text1"/>
              <w:sz w:val="22"/>
              <w:szCs w:val="22"/>
              <w:rPrChange w:id="7717" w:author="Chen Liao" w:date="2021-06-01T21:13:00Z">
                <w:rPr>
                  <w:color w:val="000000" w:themeColor="text1"/>
                  <w:sz w:val="22"/>
                  <w:szCs w:val="22"/>
                </w:rPr>
              </w:rPrChange>
            </w:rPr>
            <w:delText>we</w:delText>
          </w:r>
          <w:r w:rsidR="003B0FE7" w:rsidRPr="00BE70D2" w:rsidDel="00C64F50">
            <w:rPr>
              <w:rFonts w:ascii="Times New Roman" w:hAnsi="Times New Roman" w:cs="Times New Roman"/>
              <w:color w:val="000000" w:themeColor="text1"/>
              <w:sz w:val="22"/>
              <w:szCs w:val="22"/>
              <w:rPrChange w:id="7718" w:author="Chen Liao" w:date="2021-06-01T21:13:00Z">
                <w:rPr>
                  <w:color w:val="000000" w:themeColor="text1"/>
                  <w:sz w:val="22"/>
                  <w:szCs w:val="22"/>
                </w:rPr>
              </w:rPrChange>
            </w:rPr>
            <w:delText xml:space="preserve"> </w:delText>
          </w:r>
          <w:r w:rsidR="00C0671D" w:rsidRPr="00BE70D2" w:rsidDel="00C64F50">
            <w:rPr>
              <w:rFonts w:ascii="Times New Roman" w:hAnsi="Times New Roman" w:cs="Times New Roman"/>
              <w:color w:val="000000" w:themeColor="text1"/>
              <w:sz w:val="22"/>
              <w:szCs w:val="22"/>
              <w:rPrChange w:id="7719" w:author="Chen Liao" w:date="2021-06-01T21:13:00Z">
                <w:rPr>
                  <w:color w:val="000000" w:themeColor="text1"/>
                  <w:sz w:val="22"/>
                  <w:szCs w:val="22"/>
                </w:rPr>
              </w:rPrChange>
            </w:rPr>
            <w:delText>transformed</w:delText>
          </w:r>
          <w:r w:rsidR="003B0FE7" w:rsidRPr="00BE70D2" w:rsidDel="00C64F50">
            <w:rPr>
              <w:rFonts w:ascii="Times New Roman" w:hAnsi="Times New Roman" w:cs="Times New Roman"/>
              <w:color w:val="000000" w:themeColor="text1"/>
              <w:sz w:val="22"/>
              <w:szCs w:val="22"/>
              <w:rPrChange w:id="7720" w:author="Chen Liao" w:date="2021-06-01T21:13:00Z">
                <w:rPr>
                  <w:color w:val="000000" w:themeColor="text1"/>
                  <w:sz w:val="22"/>
                  <w:szCs w:val="22"/>
                </w:rPr>
              </w:rPrChange>
            </w:rPr>
            <w:delText xml:space="preserve"> </w:delText>
          </w:r>
          <w:r w:rsidR="003423B9" w:rsidRPr="00BE70D2" w:rsidDel="00C64F50">
            <w:rPr>
              <w:rFonts w:ascii="Times New Roman" w:hAnsi="Times New Roman" w:cs="Times New Roman"/>
              <w:color w:val="000000" w:themeColor="text1"/>
              <w:sz w:val="22"/>
              <w:szCs w:val="22"/>
              <w:rPrChange w:id="7721" w:author="Chen Liao" w:date="2021-06-01T21:13:00Z">
                <w:rPr>
                  <w:color w:val="000000" w:themeColor="text1"/>
                  <w:sz w:val="22"/>
                  <w:szCs w:val="22"/>
                </w:rPr>
              </w:rPrChange>
            </w:rPr>
            <w:delText>all</w:delText>
          </w:r>
          <w:r w:rsidR="003B0FE7" w:rsidRPr="00BE70D2" w:rsidDel="00C64F50">
            <w:rPr>
              <w:rFonts w:ascii="Times New Roman" w:hAnsi="Times New Roman" w:cs="Times New Roman"/>
              <w:color w:val="000000" w:themeColor="text1"/>
              <w:sz w:val="22"/>
              <w:szCs w:val="22"/>
              <w:rPrChange w:id="7722" w:author="Chen Liao" w:date="2021-06-01T21:13:00Z">
                <w:rPr>
                  <w:color w:val="000000" w:themeColor="text1"/>
                  <w:sz w:val="22"/>
                  <w:szCs w:val="22"/>
                </w:rPr>
              </w:rPrChange>
            </w:rPr>
            <w:delText xml:space="preserve"> time series </w:delText>
          </w:r>
          <w:r w:rsidR="00B50101" w:rsidRPr="00BE70D2" w:rsidDel="00C64F50">
            <w:rPr>
              <w:rFonts w:ascii="Times New Roman" w:hAnsi="Times New Roman" w:cs="Times New Roman"/>
              <w:color w:val="000000" w:themeColor="text1"/>
              <w:sz w:val="22"/>
              <w:szCs w:val="22"/>
              <w:rPrChange w:id="7723" w:author="Chen Liao" w:date="2021-06-01T21:13:00Z">
                <w:rPr>
                  <w:color w:val="000000" w:themeColor="text1"/>
                  <w:sz w:val="22"/>
                  <w:szCs w:val="22"/>
                </w:rPr>
              </w:rPrChange>
            </w:rPr>
            <w:delText xml:space="preserve">from </w:delText>
          </w:r>
          <w:r w:rsidR="00DB7647" w:rsidRPr="00BE70D2" w:rsidDel="00C64F50">
            <w:rPr>
              <w:rFonts w:ascii="Times New Roman" w:hAnsi="Times New Roman" w:cs="Times New Roman"/>
              <w:color w:val="000000" w:themeColor="text1"/>
              <w:sz w:val="22"/>
              <w:szCs w:val="22"/>
              <w:rPrChange w:id="7724" w:author="Chen Liao" w:date="2021-06-01T21:13:00Z">
                <w:rPr>
                  <w:color w:val="000000" w:themeColor="text1"/>
                  <w:sz w:val="22"/>
                  <w:szCs w:val="22"/>
                </w:rPr>
              </w:rPrChange>
            </w:rPr>
            <w:delText xml:space="preserve">both </w:delText>
          </w:r>
          <w:r w:rsidR="009A47CE" w:rsidRPr="00BE70D2" w:rsidDel="00C64F50">
            <w:rPr>
              <w:rFonts w:ascii="Times New Roman" w:hAnsi="Times New Roman" w:cs="Times New Roman"/>
              <w:color w:val="000000" w:themeColor="text1"/>
              <w:sz w:val="22"/>
              <w:szCs w:val="22"/>
              <w:rPrChange w:id="7725" w:author="Chen Liao" w:date="2021-06-01T21:13:00Z">
                <w:rPr>
                  <w:color w:val="000000" w:themeColor="text1"/>
                  <w:sz w:val="22"/>
                  <w:szCs w:val="22"/>
                </w:rPr>
              </w:rPrChange>
            </w:rPr>
            <w:delText xml:space="preserve">intervention </w:delText>
          </w:r>
          <w:r w:rsidR="00674298" w:rsidRPr="00BE70D2" w:rsidDel="00C64F50">
            <w:rPr>
              <w:rFonts w:ascii="Times New Roman" w:hAnsi="Times New Roman" w:cs="Times New Roman"/>
              <w:color w:val="000000" w:themeColor="text1"/>
              <w:sz w:val="22"/>
              <w:szCs w:val="22"/>
              <w:rPrChange w:id="7726" w:author="Chen Liao" w:date="2021-06-01T21:13:00Z">
                <w:rPr>
                  <w:color w:val="000000" w:themeColor="text1"/>
                  <w:sz w:val="22"/>
                  <w:szCs w:val="22"/>
                </w:rPr>
              </w:rPrChange>
            </w:rPr>
            <w:delText xml:space="preserve">and control </w:delText>
          </w:r>
          <w:r w:rsidR="009A47CE" w:rsidRPr="00BE70D2" w:rsidDel="00C64F50">
            <w:rPr>
              <w:rFonts w:ascii="Times New Roman" w:hAnsi="Times New Roman" w:cs="Times New Roman"/>
              <w:color w:val="000000" w:themeColor="text1"/>
              <w:sz w:val="22"/>
              <w:szCs w:val="22"/>
              <w:rPrChange w:id="7727" w:author="Chen Liao" w:date="2021-06-01T21:13:00Z">
                <w:rPr>
                  <w:color w:val="000000" w:themeColor="text1"/>
                  <w:sz w:val="22"/>
                  <w:szCs w:val="22"/>
                </w:rPr>
              </w:rPrChange>
            </w:rPr>
            <w:delText xml:space="preserve">group </w:delText>
          </w:r>
          <w:r w:rsidR="003B0FE7" w:rsidRPr="00BE70D2" w:rsidDel="00C64F50">
            <w:rPr>
              <w:rFonts w:ascii="Times New Roman" w:hAnsi="Times New Roman" w:cs="Times New Roman"/>
              <w:color w:val="000000" w:themeColor="text1"/>
              <w:sz w:val="22"/>
              <w:szCs w:val="22"/>
              <w:rPrChange w:id="7728" w:author="Chen Liao" w:date="2021-06-01T21:13:00Z">
                <w:rPr>
                  <w:color w:val="000000" w:themeColor="text1"/>
                  <w:sz w:val="22"/>
                  <w:szCs w:val="22"/>
                </w:rPr>
              </w:rPrChange>
            </w:rPr>
            <w:delText>in</w:delText>
          </w:r>
          <w:r w:rsidR="002C38AA" w:rsidRPr="00BE70D2" w:rsidDel="00C64F50">
            <w:rPr>
              <w:rFonts w:ascii="Times New Roman" w:hAnsi="Times New Roman" w:cs="Times New Roman"/>
              <w:color w:val="000000" w:themeColor="text1"/>
              <w:sz w:val="22"/>
              <w:szCs w:val="22"/>
              <w:rPrChange w:id="7729" w:author="Chen Liao" w:date="2021-06-01T21:13:00Z">
                <w:rPr>
                  <w:color w:val="000000" w:themeColor="text1"/>
                  <w:sz w:val="22"/>
                  <w:szCs w:val="22"/>
                </w:rPr>
              </w:rPrChange>
            </w:rPr>
            <w:delText xml:space="preserve">to </w:delText>
          </w:r>
          <w:r w:rsidR="00C139CF" w:rsidRPr="00BE70D2" w:rsidDel="00C64F50">
            <w:rPr>
              <w:rFonts w:ascii="Times New Roman" w:hAnsi="Times New Roman" w:cs="Times New Roman"/>
              <w:color w:val="000000" w:themeColor="text1"/>
              <w:sz w:val="22"/>
              <w:szCs w:val="22"/>
              <w:rPrChange w:id="7730" w:author="Chen Liao" w:date="2021-06-01T21:13:00Z">
                <w:rPr>
                  <w:color w:val="000000" w:themeColor="text1"/>
                  <w:sz w:val="22"/>
                  <w:szCs w:val="22"/>
                </w:rPr>
              </w:rPrChange>
            </w:rPr>
            <w:delText>a 2-</w:delText>
          </w:r>
          <w:r w:rsidR="003B0FE7" w:rsidRPr="00BE70D2" w:rsidDel="00C64F50">
            <w:rPr>
              <w:rFonts w:ascii="Times New Roman" w:hAnsi="Times New Roman" w:cs="Times New Roman"/>
              <w:color w:val="000000" w:themeColor="text1"/>
              <w:sz w:val="22"/>
              <w:szCs w:val="22"/>
              <w:rPrChange w:id="7731" w:author="Chen Liao" w:date="2021-06-01T21:13:00Z">
                <w:rPr>
                  <w:color w:val="000000" w:themeColor="text1"/>
                  <w:sz w:val="22"/>
                  <w:szCs w:val="22"/>
                </w:rPr>
              </w:rPrChange>
            </w:rPr>
            <w:delText xml:space="preserve">dimensional </w:delText>
          </w:r>
          <w:r w:rsidR="003E45F3" w:rsidRPr="00BE70D2" w:rsidDel="00C64F50">
            <w:rPr>
              <w:rFonts w:ascii="Times New Roman" w:hAnsi="Times New Roman" w:cs="Times New Roman"/>
              <w:color w:val="000000" w:themeColor="text1"/>
              <w:sz w:val="22"/>
              <w:szCs w:val="22"/>
              <w:rPrChange w:id="7732" w:author="Chen Liao" w:date="2021-06-01T21:13:00Z">
                <w:rPr>
                  <w:color w:val="000000" w:themeColor="text1"/>
                  <w:sz w:val="22"/>
                  <w:szCs w:val="22"/>
                </w:rPr>
              </w:rPrChange>
            </w:rPr>
            <w:delText>space</w:delText>
          </w:r>
          <w:r w:rsidR="00D940F8" w:rsidRPr="00BE70D2" w:rsidDel="00C64F50">
            <w:rPr>
              <w:rFonts w:ascii="Times New Roman" w:hAnsi="Times New Roman" w:cs="Times New Roman"/>
              <w:color w:val="000000" w:themeColor="text1"/>
              <w:sz w:val="22"/>
              <w:szCs w:val="22"/>
              <w:rPrChange w:id="7733" w:author="Chen Liao" w:date="2021-06-01T21:13:00Z">
                <w:rPr>
                  <w:color w:val="000000" w:themeColor="text1"/>
                  <w:sz w:val="22"/>
                  <w:szCs w:val="22"/>
                </w:rPr>
              </w:rPrChange>
            </w:rPr>
            <w:delText xml:space="preserve"> </w:delText>
          </w:r>
          <w:r w:rsidR="003B0FE7" w:rsidRPr="00BE70D2" w:rsidDel="00C64F50">
            <w:rPr>
              <w:rFonts w:ascii="Times New Roman" w:hAnsi="Times New Roman" w:cs="Times New Roman"/>
              <w:color w:val="000000" w:themeColor="text1"/>
              <w:sz w:val="22"/>
              <w:szCs w:val="22"/>
              <w:rPrChange w:id="7734" w:author="Chen Liao" w:date="2021-06-01T21:13:00Z">
                <w:rPr>
                  <w:color w:val="000000" w:themeColor="text1"/>
                  <w:sz w:val="22"/>
                  <w:szCs w:val="22"/>
                </w:rPr>
              </w:rPrChange>
            </w:rPr>
            <w:delText>and then</w:delText>
          </w:r>
          <w:r w:rsidR="003E45F3" w:rsidRPr="00BE70D2" w:rsidDel="00C64F50">
            <w:rPr>
              <w:rFonts w:ascii="Times New Roman" w:hAnsi="Times New Roman" w:cs="Times New Roman"/>
              <w:color w:val="000000" w:themeColor="text1"/>
              <w:sz w:val="22"/>
              <w:szCs w:val="22"/>
              <w:rPrChange w:id="7735" w:author="Chen Liao" w:date="2021-06-01T21:13:00Z">
                <w:rPr>
                  <w:color w:val="000000" w:themeColor="text1"/>
                  <w:sz w:val="22"/>
                  <w:szCs w:val="22"/>
                </w:rPr>
              </w:rPrChange>
            </w:rPr>
            <w:delText xml:space="preserve"> </w:delText>
          </w:r>
          <w:r w:rsidR="003B0FE7" w:rsidRPr="00BE70D2" w:rsidDel="00C64F50">
            <w:rPr>
              <w:rFonts w:ascii="Times New Roman" w:hAnsi="Times New Roman" w:cs="Times New Roman"/>
              <w:color w:val="000000" w:themeColor="text1"/>
              <w:sz w:val="22"/>
              <w:szCs w:val="22"/>
              <w:rPrChange w:id="7736" w:author="Chen Liao" w:date="2021-06-01T21:13:00Z">
                <w:rPr>
                  <w:color w:val="000000" w:themeColor="text1"/>
                  <w:sz w:val="22"/>
                  <w:szCs w:val="22"/>
                </w:rPr>
              </w:rPrChange>
            </w:rPr>
            <w:delText xml:space="preserve">compared the coarse-grained representation among different vendors after adjusting the responses from the </w:delText>
          </w:r>
          <w:r w:rsidR="008B5D4B" w:rsidRPr="00BE70D2" w:rsidDel="00C64F50">
            <w:rPr>
              <w:rFonts w:ascii="Times New Roman" w:hAnsi="Times New Roman" w:cs="Times New Roman"/>
              <w:color w:val="000000" w:themeColor="text1"/>
              <w:sz w:val="22"/>
              <w:szCs w:val="22"/>
              <w:rPrChange w:id="7737" w:author="Chen Liao" w:date="2021-06-01T21:13:00Z">
                <w:rPr>
                  <w:color w:val="000000" w:themeColor="text1"/>
                  <w:sz w:val="22"/>
                  <w:szCs w:val="22"/>
                </w:rPr>
              </w:rPrChange>
            </w:rPr>
            <w:delText>comparator arm</w:delText>
          </w:r>
          <w:r w:rsidR="003B0FE7" w:rsidRPr="00BE70D2" w:rsidDel="00C64F50">
            <w:rPr>
              <w:rFonts w:ascii="Times New Roman" w:hAnsi="Times New Roman" w:cs="Times New Roman"/>
              <w:color w:val="000000" w:themeColor="text1"/>
              <w:sz w:val="22"/>
              <w:szCs w:val="22"/>
              <w:rPrChange w:id="7738" w:author="Chen Liao" w:date="2021-06-01T21:13:00Z">
                <w:rPr>
                  <w:color w:val="000000" w:themeColor="text1"/>
                  <w:sz w:val="22"/>
                  <w:szCs w:val="22"/>
                </w:rPr>
              </w:rPrChange>
            </w:rPr>
            <w:delText xml:space="preserve"> (</w:delText>
          </w:r>
          <w:r w:rsidR="003B0FE7" w:rsidRPr="00BE70D2" w:rsidDel="00C64F50">
            <w:rPr>
              <w:rFonts w:ascii="Times New Roman" w:hAnsi="Times New Roman" w:cs="Times New Roman"/>
              <w:color w:val="000000" w:themeColor="text1"/>
              <w:sz w:val="22"/>
              <w:szCs w:val="22"/>
              <w:rPrChange w:id="7739" w:author="Chen Liao" w:date="2021-06-01T21:13:00Z">
                <w:rPr>
                  <w:color w:val="000000" w:themeColor="text1"/>
                  <w:sz w:val="22"/>
                  <w:szCs w:val="22"/>
                  <w:highlight w:val="yellow"/>
                </w:rPr>
              </w:rPrChange>
            </w:rPr>
            <w:delText>see Methods</w:delText>
          </w:r>
          <w:r w:rsidR="003B0FE7" w:rsidRPr="00BE70D2" w:rsidDel="00C64F50">
            <w:rPr>
              <w:rFonts w:ascii="Times New Roman" w:hAnsi="Times New Roman" w:cs="Times New Roman"/>
              <w:color w:val="000000" w:themeColor="text1"/>
              <w:sz w:val="22"/>
              <w:szCs w:val="22"/>
              <w:rPrChange w:id="7740" w:author="Chen Liao" w:date="2021-06-01T21:13:00Z">
                <w:rPr>
                  <w:color w:val="000000" w:themeColor="text1"/>
                  <w:sz w:val="22"/>
                  <w:szCs w:val="22"/>
                </w:rPr>
              </w:rPrChange>
            </w:rPr>
            <w:delText xml:space="preserve">). </w:delText>
          </w:r>
          <w:r w:rsidR="00EA1FFA" w:rsidRPr="00BE70D2" w:rsidDel="00C64F50">
            <w:rPr>
              <w:rFonts w:ascii="Times New Roman" w:hAnsi="Times New Roman" w:cs="Times New Roman"/>
              <w:color w:val="000000" w:themeColor="text1"/>
              <w:sz w:val="22"/>
              <w:szCs w:val="22"/>
              <w:rPrChange w:id="7741" w:author="Chen Liao" w:date="2021-06-01T21:13:00Z">
                <w:rPr>
                  <w:color w:val="000000" w:themeColor="text1"/>
                  <w:sz w:val="22"/>
                  <w:szCs w:val="22"/>
                </w:rPr>
              </w:rPrChange>
            </w:rPr>
            <w:delText>Compared to previous approaches that measure intervention effects by inspection of cross-sectional changes in the intervention group alone, the control group data was</w:delText>
          </w:r>
          <w:r w:rsidR="001C7B4E" w:rsidRPr="00BE70D2" w:rsidDel="00C64F50">
            <w:rPr>
              <w:rFonts w:ascii="Times New Roman" w:hAnsi="Times New Roman" w:cs="Times New Roman"/>
              <w:color w:val="000000" w:themeColor="text1"/>
              <w:sz w:val="22"/>
              <w:szCs w:val="22"/>
              <w:rPrChange w:id="7742" w:author="Chen Liao" w:date="2021-06-01T21:13:00Z">
                <w:rPr>
                  <w:color w:val="000000" w:themeColor="text1"/>
                  <w:sz w:val="22"/>
                  <w:szCs w:val="22"/>
                </w:rPr>
              </w:rPrChange>
            </w:rPr>
            <w:delText xml:space="preserve"> purposely </w:delText>
          </w:r>
          <w:r w:rsidR="00EA1FFA" w:rsidRPr="00BE70D2" w:rsidDel="00C64F50">
            <w:rPr>
              <w:rFonts w:ascii="Times New Roman" w:hAnsi="Times New Roman" w:cs="Times New Roman"/>
              <w:color w:val="000000" w:themeColor="text1"/>
              <w:sz w:val="22"/>
              <w:szCs w:val="22"/>
              <w:rPrChange w:id="7743" w:author="Chen Liao" w:date="2021-06-01T21:13:00Z">
                <w:rPr>
                  <w:color w:val="000000" w:themeColor="text1"/>
                  <w:sz w:val="22"/>
                  <w:szCs w:val="22"/>
                </w:rPr>
              </w:rPrChange>
            </w:rPr>
            <w:delText xml:space="preserve">introduced to avoid the caveat that the pre-to-post changes may be entirely attributed to random variations within each </w:delText>
          </w:r>
          <w:r w:rsidR="00B97578" w:rsidRPr="00BE70D2" w:rsidDel="00C64F50">
            <w:rPr>
              <w:rFonts w:ascii="Times New Roman" w:hAnsi="Times New Roman" w:cs="Times New Roman"/>
              <w:color w:val="000000" w:themeColor="text1"/>
              <w:sz w:val="22"/>
              <w:szCs w:val="22"/>
              <w:rPrChange w:id="7744" w:author="Chen Liao" w:date="2021-06-01T21:13:00Z">
                <w:rPr>
                  <w:color w:val="000000" w:themeColor="text1"/>
                  <w:sz w:val="22"/>
                  <w:szCs w:val="22"/>
                </w:rPr>
              </w:rPrChange>
            </w:rPr>
            <w:delText>individual</w:delText>
          </w:r>
          <w:r w:rsidR="002E5156" w:rsidRPr="00BE70D2" w:rsidDel="00C64F50">
            <w:rPr>
              <w:rFonts w:ascii="Times New Roman" w:hAnsi="Times New Roman" w:cs="Times New Roman"/>
              <w:color w:val="000000" w:themeColor="text1"/>
              <w:sz w:val="22"/>
              <w:szCs w:val="22"/>
              <w:rPrChange w:id="7745" w:author="Chen Liao" w:date="2021-06-01T21:13:00Z">
                <w:rPr>
                  <w:color w:val="000000" w:themeColor="text1"/>
                  <w:sz w:val="22"/>
                  <w:szCs w:val="22"/>
                </w:rPr>
              </w:rPrChange>
            </w:rPr>
            <w:delText xml:space="preserve"> </w:delText>
          </w:r>
          <w:r w:rsidR="002E5156" w:rsidRPr="00BE70D2" w:rsidDel="00C64F50">
            <w:rPr>
              <w:rFonts w:ascii="Times New Roman" w:hAnsi="Times New Roman" w:cs="Times New Roman"/>
              <w:color w:val="000000" w:themeColor="text1"/>
              <w:sz w:val="22"/>
              <w:szCs w:val="22"/>
              <w:rPrChange w:id="7746" w:author="Chen Liao" w:date="2021-06-01T21:13:00Z">
                <w:rPr>
                  <w:color w:val="000000" w:themeColor="text1"/>
                  <w:sz w:val="22"/>
                  <w:szCs w:val="22"/>
                </w:rPr>
              </w:rPrChange>
            </w:rPr>
            <w:fldChar w:fldCharType="begin"/>
          </w:r>
          <w:r w:rsidR="002E2A76" w:rsidRPr="00BE70D2" w:rsidDel="00C64F50">
            <w:rPr>
              <w:rFonts w:ascii="Times New Roman" w:hAnsi="Times New Roman" w:cs="Times New Roman"/>
              <w:color w:val="000000" w:themeColor="text1"/>
              <w:sz w:val="22"/>
              <w:szCs w:val="22"/>
              <w:rPrChange w:id="7747" w:author="Chen Liao" w:date="2021-06-01T21:13:00Z">
                <w:rPr>
                  <w:color w:val="000000" w:themeColor="text1"/>
                  <w:sz w:val="22"/>
                  <w:szCs w:val="22"/>
                </w:rPr>
              </w:rPrChange>
            </w:rPr>
            <w:delInstrText xml:space="preserve"> ADDIN NE.Ref.{F9BCC7F0-A69B-47D5-8C83-0609307B58BE}</w:delInstrText>
          </w:r>
          <w:r w:rsidR="002E5156" w:rsidRPr="00BE70D2" w:rsidDel="00C64F50">
            <w:rPr>
              <w:rFonts w:ascii="Times New Roman" w:hAnsi="Times New Roman" w:cs="Times New Roman"/>
              <w:color w:val="000000" w:themeColor="text1"/>
              <w:sz w:val="22"/>
              <w:szCs w:val="22"/>
              <w:rPrChange w:id="7748" w:author="Chen Liao" w:date="2021-06-01T21:13:00Z">
                <w:rPr>
                  <w:color w:val="000000" w:themeColor="text1"/>
                  <w:sz w:val="22"/>
                  <w:szCs w:val="22"/>
                </w:rPr>
              </w:rPrChange>
            </w:rPr>
            <w:fldChar w:fldCharType="separate"/>
          </w:r>
          <w:r w:rsidR="00D67D1E" w:rsidRPr="00BE70D2" w:rsidDel="00C64F50">
            <w:rPr>
              <w:rFonts w:ascii="Times New Roman" w:eastAsiaTheme="minorEastAsia" w:hAnsi="Times New Roman" w:cs="Times New Roman"/>
              <w:color w:val="000000" w:themeColor="text1"/>
              <w:sz w:val="22"/>
              <w:szCs w:val="22"/>
              <w:rPrChange w:id="7749" w:author="Chen Liao" w:date="2021-06-01T21:13:00Z">
                <w:rPr>
                  <w:rFonts w:eastAsiaTheme="minorEastAsia"/>
                  <w:color w:val="080000"/>
                  <w:sz w:val="22"/>
                  <w:szCs w:val="22"/>
                </w:rPr>
              </w:rPrChange>
            </w:rPr>
            <w:delText>[43]</w:delText>
          </w:r>
          <w:r w:rsidR="002E5156" w:rsidRPr="00BE70D2" w:rsidDel="00C64F50">
            <w:rPr>
              <w:rFonts w:ascii="Times New Roman" w:hAnsi="Times New Roman" w:cs="Times New Roman"/>
              <w:color w:val="000000" w:themeColor="text1"/>
              <w:sz w:val="22"/>
              <w:szCs w:val="22"/>
              <w:rPrChange w:id="7750" w:author="Chen Liao" w:date="2021-06-01T21:13:00Z">
                <w:rPr>
                  <w:color w:val="000000" w:themeColor="text1"/>
                  <w:sz w:val="22"/>
                  <w:szCs w:val="22"/>
                </w:rPr>
              </w:rPrChange>
            </w:rPr>
            <w:fldChar w:fldCharType="end"/>
          </w:r>
          <w:r w:rsidR="00EA1FFA" w:rsidRPr="00BE70D2" w:rsidDel="00C64F50">
            <w:rPr>
              <w:rFonts w:ascii="Times New Roman" w:hAnsi="Times New Roman" w:cs="Times New Roman"/>
              <w:color w:val="000000" w:themeColor="text1"/>
              <w:sz w:val="22"/>
              <w:szCs w:val="22"/>
              <w:rPrChange w:id="7751" w:author="Chen Liao" w:date="2021-06-01T21:13:00Z">
                <w:rPr>
                  <w:color w:val="000000" w:themeColor="text1"/>
                  <w:sz w:val="22"/>
                  <w:szCs w:val="22"/>
                </w:rPr>
              </w:rPrChange>
            </w:rPr>
            <w:delText xml:space="preserve">. </w:delText>
          </w:r>
          <w:r w:rsidR="0069308D" w:rsidRPr="00BE70D2" w:rsidDel="00C64F50">
            <w:rPr>
              <w:rFonts w:ascii="Times New Roman" w:hAnsi="Times New Roman" w:cs="Times New Roman"/>
              <w:color w:val="000000" w:themeColor="text1"/>
              <w:sz w:val="22"/>
              <w:szCs w:val="22"/>
              <w:rPrChange w:id="7752" w:author="Chen Liao" w:date="2021-06-01T21:13:00Z">
                <w:rPr>
                  <w:color w:val="000000" w:themeColor="text1"/>
                  <w:sz w:val="22"/>
                  <w:szCs w:val="22"/>
                </w:rPr>
              </w:rPrChange>
            </w:rPr>
            <w:delText>To determine</w:delText>
          </w:r>
          <w:r w:rsidR="00E163B2" w:rsidRPr="00BE70D2" w:rsidDel="00C64F50">
            <w:rPr>
              <w:rFonts w:ascii="Times New Roman" w:hAnsi="Times New Roman" w:cs="Times New Roman"/>
              <w:color w:val="000000" w:themeColor="text1"/>
              <w:sz w:val="22"/>
              <w:szCs w:val="22"/>
              <w:rPrChange w:id="7753" w:author="Chen Liao" w:date="2021-06-01T21:13:00Z">
                <w:rPr>
                  <w:color w:val="000000" w:themeColor="text1"/>
                  <w:sz w:val="22"/>
                  <w:szCs w:val="22"/>
                </w:rPr>
              </w:rPrChange>
            </w:rPr>
            <w:delText xml:space="preserve"> </w:delText>
          </w:r>
          <w:r w:rsidR="0069308D" w:rsidRPr="00BE70D2" w:rsidDel="00C64F50">
            <w:rPr>
              <w:rFonts w:ascii="Times New Roman" w:hAnsi="Times New Roman" w:cs="Times New Roman"/>
              <w:color w:val="000000" w:themeColor="text1"/>
              <w:sz w:val="22"/>
              <w:szCs w:val="22"/>
              <w:rPrChange w:id="7754" w:author="Chen Liao" w:date="2021-06-01T21:13:00Z">
                <w:rPr>
                  <w:color w:val="000000" w:themeColor="text1"/>
                  <w:sz w:val="22"/>
                  <w:szCs w:val="22"/>
                </w:rPr>
              </w:rPrChange>
            </w:rPr>
            <w:delText>whether a</w:delText>
          </w:r>
          <w:r w:rsidR="00C31BED" w:rsidRPr="00BE70D2" w:rsidDel="00C64F50">
            <w:rPr>
              <w:rFonts w:ascii="Times New Roman" w:hAnsi="Times New Roman" w:cs="Times New Roman"/>
              <w:color w:val="000000" w:themeColor="text1"/>
              <w:sz w:val="22"/>
              <w:szCs w:val="22"/>
              <w:rPrChange w:id="7755" w:author="Chen Liao" w:date="2021-06-01T21:13:00Z">
                <w:rPr>
                  <w:color w:val="000000" w:themeColor="text1"/>
                  <w:sz w:val="22"/>
                  <w:szCs w:val="22"/>
                </w:rPr>
              </w:rPrChange>
            </w:rPr>
            <w:delText xml:space="preserve">n observational </w:delText>
          </w:r>
          <w:r w:rsidR="0069308D" w:rsidRPr="00BE70D2" w:rsidDel="00C64F50">
            <w:rPr>
              <w:rFonts w:ascii="Times New Roman" w:hAnsi="Times New Roman" w:cs="Times New Roman"/>
              <w:color w:val="000000" w:themeColor="text1"/>
              <w:sz w:val="22"/>
              <w:szCs w:val="22"/>
              <w:rPrChange w:id="7756" w:author="Chen Liao" w:date="2021-06-01T21:13:00Z">
                <w:rPr>
                  <w:color w:val="000000" w:themeColor="text1"/>
                  <w:sz w:val="22"/>
                  <w:szCs w:val="22"/>
                </w:rPr>
              </w:rPrChange>
            </w:rPr>
            <w:delText>variable</w:delText>
          </w:r>
          <w:r w:rsidR="00C31BED" w:rsidRPr="00BE70D2" w:rsidDel="00C64F50">
            <w:rPr>
              <w:rFonts w:ascii="Times New Roman" w:hAnsi="Times New Roman" w:cs="Times New Roman"/>
              <w:color w:val="000000" w:themeColor="text1"/>
              <w:sz w:val="22"/>
              <w:szCs w:val="22"/>
              <w:rPrChange w:id="7757" w:author="Chen Liao" w:date="2021-06-01T21:13:00Z">
                <w:rPr>
                  <w:color w:val="000000" w:themeColor="text1"/>
                  <w:sz w:val="22"/>
                  <w:szCs w:val="22"/>
                </w:rPr>
              </w:rPrChange>
            </w:rPr>
            <w:delText xml:space="preserve"> (bacteria or SCFAs in our study)</w:delText>
          </w:r>
          <w:r w:rsidR="0069308D" w:rsidRPr="00BE70D2" w:rsidDel="00C64F50">
            <w:rPr>
              <w:rFonts w:ascii="Times New Roman" w:hAnsi="Times New Roman" w:cs="Times New Roman"/>
              <w:color w:val="000000" w:themeColor="text1"/>
              <w:sz w:val="22"/>
              <w:szCs w:val="22"/>
              <w:rPrChange w:id="7758" w:author="Chen Liao" w:date="2021-06-01T21:13:00Z">
                <w:rPr>
                  <w:color w:val="000000" w:themeColor="text1"/>
                  <w:sz w:val="22"/>
                  <w:szCs w:val="22"/>
                </w:rPr>
              </w:rPrChange>
            </w:rPr>
            <w:delText xml:space="preserve"> exihibits </w:delText>
          </w:r>
          <w:r w:rsidR="00095275" w:rsidRPr="00BE70D2" w:rsidDel="00C64F50">
            <w:rPr>
              <w:rFonts w:ascii="Times New Roman" w:hAnsi="Times New Roman" w:cs="Times New Roman"/>
              <w:color w:val="000000" w:themeColor="text1"/>
              <w:sz w:val="22"/>
              <w:szCs w:val="22"/>
              <w:rPrChange w:id="7759" w:author="Chen Liao" w:date="2021-06-01T21:13:00Z">
                <w:rPr>
                  <w:color w:val="000000" w:themeColor="text1"/>
                  <w:sz w:val="22"/>
                  <w:szCs w:val="22"/>
                </w:rPr>
              </w:rPrChange>
            </w:rPr>
            <w:delText xml:space="preserve">a </w:delText>
          </w:r>
          <w:r w:rsidR="00E163B2" w:rsidRPr="00BE70D2" w:rsidDel="00C64F50">
            <w:rPr>
              <w:rFonts w:ascii="Times New Roman" w:hAnsi="Times New Roman" w:cs="Times New Roman"/>
              <w:color w:val="000000" w:themeColor="text1"/>
              <w:sz w:val="22"/>
              <w:szCs w:val="22"/>
              <w:rPrChange w:id="7760" w:author="Chen Liao" w:date="2021-06-01T21:13:00Z">
                <w:rPr>
                  <w:color w:val="000000" w:themeColor="text1"/>
                  <w:sz w:val="22"/>
                  <w:szCs w:val="22"/>
                </w:rPr>
              </w:rPrChange>
            </w:rPr>
            <w:delText>baseline-dependent response</w:delText>
          </w:r>
          <w:r w:rsidR="0069308D" w:rsidRPr="00BE70D2" w:rsidDel="00C64F50">
            <w:rPr>
              <w:rFonts w:ascii="Times New Roman" w:hAnsi="Times New Roman" w:cs="Times New Roman"/>
              <w:color w:val="000000" w:themeColor="text1"/>
              <w:sz w:val="22"/>
              <w:szCs w:val="22"/>
              <w:rPrChange w:id="7761" w:author="Chen Liao" w:date="2021-06-01T21:13:00Z">
                <w:rPr>
                  <w:color w:val="000000" w:themeColor="text1"/>
                  <w:sz w:val="22"/>
                  <w:szCs w:val="22"/>
                </w:rPr>
              </w:rPrChange>
            </w:rPr>
            <w:delText>,</w:delText>
          </w:r>
          <w:r w:rsidR="00E163B2" w:rsidRPr="00BE70D2" w:rsidDel="00C64F50">
            <w:rPr>
              <w:rFonts w:ascii="Times New Roman" w:hAnsi="Times New Roman" w:cs="Times New Roman"/>
              <w:color w:val="000000" w:themeColor="text1"/>
              <w:sz w:val="22"/>
              <w:szCs w:val="22"/>
              <w:rPrChange w:id="7762" w:author="Chen Liao" w:date="2021-06-01T21:13:00Z">
                <w:rPr>
                  <w:color w:val="000000" w:themeColor="text1"/>
                  <w:sz w:val="22"/>
                  <w:szCs w:val="22"/>
                </w:rPr>
              </w:rPrChange>
            </w:rPr>
            <w:delText xml:space="preserve"> </w:delText>
          </w:r>
          <w:r w:rsidR="0069308D" w:rsidRPr="00BE70D2" w:rsidDel="00C64F50">
            <w:rPr>
              <w:rFonts w:ascii="Times New Roman" w:hAnsi="Times New Roman" w:cs="Times New Roman"/>
              <w:color w:val="000000" w:themeColor="text1"/>
              <w:sz w:val="22"/>
              <w:szCs w:val="22"/>
              <w:rPrChange w:id="7763" w:author="Chen Liao" w:date="2021-06-01T21:13:00Z">
                <w:rPr>
                  <w:color w:val="000000" w:themeColor="text1"/>
                  <w:sz w:val="22"/>
                  <w:szCs w:val="22"/>
                </w:rPr>
              </w:rPrChange>
            </w:rPr>
            <w:delText>we obtained</w:delText>
          </w:r>
          <w:r w:rsidR="00E163B2" w:rsidRPr="00BE70D2" w:rsidDel="00C64F50">
            <w:rPr>
              <w:rFonts w:ascii="Times New Roman" w:hAnsi="Times New Roman" w:cs="Times New Roman"/>
              <w:color w:val="000000" w:themeColor="text1"/>
              <w:sz w:val="22"/>
              <w:szCs w:val="22"/>
              <w:rPrChange w:id="7764" w:author="Chen Liao" w:date="2021-06-01T21:13:00Z">
                <w:rPr>
                  <w:color w:val="000000" w:themeColor="text1"/>
                  <w:sz w:val="22"/>
                  <w:szCs w:val="22"/>
                </w:rPr>
              </w:rPrChange>
            </w:rPr>
            <w:delText xml:space="preserve"> two </w:delText>
          </w:r>
          <w:r w:rsidR="009A47CE" w:rsidRPr="00BE70D2" w:rsidDel="00C64F50">
            <w:rPr>
              <w:rFonts w:ascii="Times New Roman" w:hAnsi="Times New Roman" w:cs="Times New Roman"/>
              <w:i/>
              <w:iCs/>
              <w:color w:val="000000" w:themeColor="text1"/>
              <w:sz w:val="22"/>
              <w:szCs w:val="22"/>
              <w:rPrChange w:id="7765" w:author="Chen Liao" w:date="2021-06-01T21:13:00Z">
                <w:rPr>
                  <w:i/>
                  <w:iCs/>
                  <w:color w:val="000000" w:themeColor="text1"/>
                  <w:sz w:val="22"/>
                  <w:szCs w:val="22"/>
                </w:rPr>
              </w:rPrChange>
            </w:rPr>
            <w:delText>P</w:delText>
          </w:r>
          <w:r w:rsidR="009A47CE" w:rsidRPr="00BE70D2" w:rsidDel="00C64F50">
            <w:rPr>
              <w:rFonts w:ascii="Times New Roman" w:hAnsi="Times New Roman" w:cs="Times New Roman"/>
              <w:color w:val="000000" w:themeColor="text1"/>
              <w:sz w:val="22"/>
              <w:szCs w:val="22"/>
              <w:rPrChange w:id="7766" w:author="Chen Liao" w:date="2021-06-01T21:13:00Z">
                <w:rPr>
                  <w:color w:val="000000" w:themeColor="text1"/>
                  <w:sz w:val="22"/>
                  <w:szCs w:val="22"/>
                </w:rPr>
              </w:rPrChange>
            </w:rPr>
            <w:delText>-values that</w:delText>
          </w:r>
          <w:r w:rsidR="00E163B2" w:rsidRPr="00BE70D2" w:rsidDel="00C64F50">
            <w:rPr>
              <w:rFonts w:ascii="Times New Roman" w:hAnsi="Times New Roman" w:cs="Times New Roman"/>
              <w:color w:val="000000" w:themeColor="text1"/>
              <w:sz w:val="22"/>
              <w:szCs w:val="22"/>
              <w:rPrChange w:id="7767" w:author="Chen Liao" w:date="2021-06-01T21:13:00Z">
                <w:rPr>
                  <w:color w:val="000000" w:themeColor="text1"/>
                  <w:sz w:val="22"/>
                  <w:szCs w:val="22"/>
                </w:rPr>
              </w:rPrChange>
            </w:rPr>
            <w:delText xml:space="preserve"> separately</w:delText>
          </w:r>
          <w:r w:rsidR="009A47CE" w:rsidRPr="00BE70D2" w:rsidDel="00C64F50">
            <w:rPr>
              <w:rFonts w:ascii="Times New Roman" w:hAnsi="Times New Roman" w:cs="Times New Roman"/>
              <w:color w:val="000000" w:themeColor="text1"/>
              <w:sz w:val="22"/>
              <w:szCs w:val="22"/>
              <w:rPrChange w:id="7768" w:author="Chen Liao" w:date="2021-06-01T21:13:00Z">
                <w:rPr>
                  <w:color w:val="000000" w:themeColor="text1"/>
                  <w:sz w:val="22"/>
                  <w:szCs w:val="22"/>
                </w:rPr>
              </w:rPrChange>
            </w:rPr>
            <w:delText xml:space="preserve"> test </w:delText>
          </w:r>
          <w:r w:rsidR="00E163B2" w:rsidRPr="00BE70D2" w:rsidDel="00C64F50">
            <w:rPr>
              <w:rFonts w:ascii="Times New Roman" w:hAnsi="Times New Roman" w:cs="Times New Roman"/>
              <w:color w:val="000000" w:themeColor="text1"/>
              <w:sz w:val="22"/>
              <w:szCs w:val="22"/>
              <w:rPrChange w:id="7769" w:author="Chen Liao" w:date="2021-06-01T21:13:00Z">
                <w:rPr>
                  <w:color w:val="000000" w:themeColor="text1"/>
                  <w:sz w:val="22"/>
                  <w:szCs w:val="22"/>
                </w:rPr>
              </w:rPrChange>
            </w:rPr>
            <w:delText xml:space="preserve">for the </w:delText>
          </w:r>
          <w:r w:rsidR="00864E52" w:rsidRPr="00BE70D2" w:rsidDel="00C64F50">
            <w:rPr>
              <w:rFonts w:ascii="Times New Roman" w:hAnsi="Times New Roman" w:cs="Times New Roman"/>
              <w:color w:val="000000" w:themeColor="text1"/>
              <w:sz w:val="22"/>
              <w:szCs w:val="22"/>
              <w:rPrChange w:id="7770" w:author="Chen Liao" w:date="2021-06-01T21:13:00Z">
                <w:rPr>
                  <w:color w:val="000000" w:themeColor="text1"/>
                  <w:sz w:val="22"/>
                  <w:szCs w:val="22"/>
                </w:rPr>
              </w:rPrChange>
            </w:rPr>
            <w:delText>responsiveness</w:delText>
          </w:r>
          <w:r w:rsidR="00C1013A" w:rsidRPr="00BE70D2" w:rsidDel="00C64F50">
            <w:rPr>
              <w:rFonts w:ascii="Times New Roman" w:hAnsi="Times New Roman" w:cs="Times New Roman"/>
              <w:color w:val="000000" w:themeColor="text1"/>
              <w:sz w:val="22"/>
              <w:szCs w:val="22"/>
              <w:rPrChange w:id="7771" w:author="Chen Liao" w:date="2021-06-01T21:13:00Z">
                <w:rPr>
                  <w:color w:val="000000" w:themeColor="text1"/>
                  <w:sz w:val="22"/>
                  <w:szCs w:val="22"/>
                </w:rPr>
              </w:rPrChange>
            </w:rPr>
            <w:delText xml:space="preserve"> (</w:delText>
          </w:r>
          <w:r w:rsidR="00985782" w:rsidRPr="00BE70D2" w:rsidDel="00C64F50">
            <w:rPr>
              <w:rFonts w:ascii="Times New Roman" w:hAnsi="Times New Roman" w:cs="Times New Roman"/>
              <w:color w:val="000000" w:themeColor="text1"/>
              <w:sz w:val="22"/>
              <w:szCs w:val="22"/>
              <w:rPrChange w:id="7772" w:author="Chen Liao" w:date="2021-06-01T21:13:00Z">
                <w:rPr>
                  <w:color w:val="000000" w:themeColor="text1"/>
                  <w:sz w:val="22"/>
                  <w:szCs w:val="22"/>
                </w:rPr>
              </w:rPrChange>
            </w:rPr>
            <w:delText>differential responses between the intervention and control group</w:delText>
          </w:r>
          <w:r w:rsidR="00C1013A" w:rsidRPr="00BE70D2" w:rsidDel="00C64F50">
            <w:rPr>
              <w:rFonts w:ascii="Times New Roman" w:hAnsi="Times New Roman" w:cs="Times New Roman"/>
              <w:color w:val="000000" w:themeColor="text1"/>
              <w:sz w:val="22"/>
              <w:szCs w:val="22"/>
              <w:rPrChange w:id="7773" w:author="Chen Liao" w:date="2021-06-01T21:13:00Z">
                <w:rPr>
                  <w:color w:val="000000" w:themeColor="text1"/>
                  <w:sz w:val="22"/>
                  <w:szCs w:val="22"/>
                </w:rPr>
              </w:rPrChange>
            </w:rPr>
            <w:delText>)</w:delText>
          </w:r>
          <w:r w:rsidR="00864E52" w:rsidRPr="00BE70D2" w:rsidDel="00C64F50">
            <w:rPr>
              <w:rFonts w:ascii="Times New Roman" w:hAnsi="Times New Roman" w:cs="Times New Roman"/>
              <w:color w:val="000000" w:themeColor="text1"/>
              <w:sz w:val="22"/>
              <w:szCs w:val="22"/>
              <w:rPrChange w:id="7774" w:author="Chen Liao" w:date="2021-06-01T21:13:00Z">
                <w:rPr>
                  <w:color w:val="000000" w:themeColor="text1"/>
                  <w:sz w:val="22"/>
                  <w:szCs w:val="22"/>
                </w:rPr>
              </w:rPrChange>
            </w:rPr>
            <w:delText xml:space="preserve"> </w:delText>
          </w:r>
          <w:r w:rsidR="009A47CE" w:rsidRPr="00BE70D2" w:rsidDel="00C64F50">
            <w:rPr>
              <w:rFonts w:ascii="Times New Roman" w:hAnsi="Times New Roman" w:cs="Times New Roman"/>
              <w:color w:val="000000" w:themeColor="text1"/>
              <w:sz w:val="22"/>
              <w:szCs w:val="22"/>
              <w:rPrChange w:id="7775" w:author="Chen Liao" w:date="2021-06-01T21:13:00Z">
                <w:rPr>
                  <w:color w:val="000000" w:themeColor="text1"/>
                  <w:sz w:val="22"/>
                  <w:szCs w:val="22"/>
                </w:rPr>
              </w:rPrChange>
            </w:rPr>
            <w:delText>an</w:delText>
          </w:r>
          <w:r w:rsidR="00864E52" w:rsidRPr="00BE70D2" w:rsidDel="00C64F50">
            <w:rPr>
              <w:rFonts w:ascii="Times New Roman" w:hAnsi="Times New Roman" w:cs="Times New Roman"/>
              <w:color w:val="000000" w:themeColor="text1"/>
              <w:sz w:val="22"/>
              <w:szCs w:val="22"/>
              <w:rPrChange w:id="7776" w:author="Chen Liao" w:date="2021-06-01T21:13:00Z">
                <w:rPr>
                  <w:color w:val="000000" w:themeColor="text1"/>
                  <w:sz w:val="22"/>
                  <w:szCs w:val="22"/>
                </w:rPr>
              </w:rPrChange>
            </w:rPr>
            <w:delText xml:space="preserve">d </w:delText>
          </w:r>
          <w:r w:rsidR="00A60939" w:rsidRPr="00BE70D2" w:rsidDel="00C64F50">
            <w:rPr>
              <w:rFonts w:ascii="Times New Roman" w:hAnsi="Times New Roman" w:cs="Times New Roman"/>
              <w:color w:val="000000" w:themeColor="text1"/>
              <w:sz w:val="22"/>
              <w:szCs w:val="22"/>
              <w:rPrChange w:id="7777" w:author="Chen Liao" w:date="2021-06-01T21:13:00Z">
                <w:rPr>
                  <w:color w:val="000000" w:themeColor="text1"/>
                  <w:sz w:val="22"/>
                  <w:szCs w:val="22"/>
                </w:rPr>
              </w:rPrChange>
            </w:rPr>
            <w:delText>baseline</w:delText>
          </w:r>
          <w:r w:rsidR="000C6FB9" w:rsidRPr="00BE70D2" w:rsidDel="00C64F50">
            <w:rPr>
              <w:rFonts w:ascii="Times New Roman" w:hAnsi="Times New Roman" w:cs="Times New Roman"/>
              <w:color w:val="000000" w:themeColor="text1"/>
              <w:sz w:val="22"/>
              <w:szCs w:val="22"/>
              <w:rPrChange w:id="7778" w:author="Chen Liao" w:date="2021-06-01T21:13:00Z">
                <w:rPr>
                  <w:color w:val="000000" w:themeColor="text1"/>
                  <w:sz w:val="22"/>
                  <w:szCs w:val="22"/>
                </w:rPr>
              </w:rPrChange>
            </w:rPr>
            <w:delText xml:space="preserve"> </w:delText>
          </w:r>
          <w:r w:rsidR="00A60939" w:rsidRPr="00BE70D2" w:rsidDel="00C64F50">
            <w:rPr>
              <w:rFonts w:ascii="Times New Roman" w:hAnsi="Times New Roman" w:cs="Times New Roman"/>
              <w:color w:val="000000" w:themeColor="text1"/>
              <w:sz w:val="22"/>
              <w:szCs w:val="22"/>
              <w:rPrChange w:id="7779" w:author="Chen Liao" w:date="2021-06-01T21:13:00Z">
                <w:rPr>
                  <w:color w:val="000000" w:themeColor="text1"/>
                  <w:sz w:val="22"/>
                  <w:szCs w:val="22"/>
                </w:rPr>
              </w:rPrChange>
            </w:rPr>
            <w:delText>dependenc</w:delText>
          </w:r>
          <w:r w:rsidR="00F92F57" w:rsidRPr="00BE70D2" w:rsidDel="00C64F50">
            <w:rPr>
              <w:rFonts w:ascii="Times New Roman" w:hAnsi="Times New Roman" w:cs="Times New Roman"/>
              <w:color w:val="000000" w:themeColor="text1"/>
              <w:sz w:val="22"/>
              <w:szCs w:val="22"/>
              <w:rPrChange w:id="7780" w:author="Chen Liao" w:date="2021-06-01T21:13:00Z">
                <w:rPr>
                  <w:color w:val="000000" w:themeColor="text1"/>
                  <w:sz w:val="22"/>
                  <w:szCs w:val="22"/>
                </w:rPr>
              </w:rPrChange>
            </w:rPr>
            <w:delText>e</w:delText>
          </w:r>
          <w:r w:rsidR="00C1013A" w:rsidRPr="00BE70D2" w:rsidDel="00C64F50">
            <w:rPr>
              <w:rFonts w:ascii="Times New Roman" w:hAnsi="Times New Roman" w:cs="Times New Roman"/>
              <w:color w:val="000000" w:themeColor="text1"/>
              <w:sz w:val="22"/>
              <w:szCs w:val="22"/>
              <w:rPrChange w:id="7781" w:author="Chen Liao" w:date="2021-06-01T21:13:00Z">
                <w:rPr>
                  <w:color w:val="000000" w:themeColor="text1"/>
                  <w:sz w:val="22"/>
                  <w:szCs w:val="22"/>
                </w:rPr>
              </w:rPrChange>
            </w:rPr>
            <w:delText xml:space="preserve"> (</w:delText>
          </w:r>
          <w:r w:rsidR="00985782" w:rsidRPr="00BE70D2" w:rsidDel="00C64F50">
            <w:rPr>
              <w:rFonts w:ascii="Times New Roman" w:hAnsi="Times New Roman" w:cs="Times New Roman"/>
              <w:color w:val="000000" w:themeColor="text1"/>
              <w:sz w:val="22"/>
              <w:szCs w:val="22"/>
              <w:rPrChange w:id="7782" w:author="Chen Liao" w:date="2021-06-01T21:13:00Z">
                <w:rPr>
                  <w:color w:val="000000" w:themeColor="text1"/>
                  <w:sz w:val="22"/>
                  <w:szCs w:val="22"/>
                </w:rPr>
              </w:rPrChange>
            </w:rPr>
            <w:delText xml:space="preserve">differential responses </w:delText>
          </w:r>
          <w:r w:rsidR="00095275" w:rsidRPr="00BE70D2" w:rsidDel="00C64F50">
            <w:rPr>
              <w:rFonts w:ascii="Times New Roman" w:hAnsi="Times New Roman" w:cs="Times New Roman"/>
              <w:color w:val="000000" w:themeColor="text1"/>
              <w:sz w:val="22"/>
              <w:szCs w:val="22"/>
              <w:rPrChange w:id="7783" w:author="Chen Liao" w:date="2021-06-01T21:13:00Z">
                <w:rPr>
                  <w:color w:val="000000" w:themeColor="text1"/>
                  <w:sz w:val="22"/>
                  <w:szCs w:val="22"/>
                </w:rPr>
              </w:rPrChange>
            </w:rPr>
            <w:delText>between the four vendors</w:delText>
          </w:r>
          <w:r w:rsidR="00985782" w:rsidRPr="00BE70D2" w:rsidDel="00C64F50">
            <w:rPr>
              <w:rFonts w:ascii="Times New Roman" w:hAnsi="Times New Roman" w:cs="Times New Roman"/>
              <w:color w:val="000000" w:themeColor="text1"/>
              <w:sz w:val="22"/>
              <w:szCs w:val="22"/>
              <w:rPrChange w:id="7784" w:author="Chen Liao" w:date="2021-06-01T21:13:00Z">
                <w:rPr>
                  <w:color w:val="000000" w:themeColor="text1"/>
                  <w:sz w:val="22"/>
                  <w:szCs w:val="22"/>
                </w:rPr>
              </w:rPrChange>
            </w:rPr>
            <w:delText>)</w:delText>
          </w:r>
          <w:r w:rsidR="0069308D" w:rsidRPr="00BE70D2" w:rsidDel="00C64F50">
            <w:rPr>
              <w:rFonts w:ascii="Times New Roman" w:hAnsi="Times New Roman" w:cs="Times New Roman"/>
              <w:color w:val="000000" w:themeColor="text1"/>
              <w:sz w:val="22"/>
              <w:szCs w:val="22"/>
              <w:rPrChange w:id="7785" w:author="Chen Liao" w:date="2021-06-01T21:13:00Z">
                <w:rPr>
                  <w:color w:val="000000" w:themeColor="text1"/>
                  <w:sz w:val="22"/>
                  <w:szCs w:val="22"/>
                </w:rPr>
              </w:rPrChange>
            </w:rPr>
            <w:delText xml:space="preserve">, and the variable </w:delText>
          </w:r>
          <w:r w:rsidR="0067213E" w:rsidRPr="00BE70D2" w:rsidDel="00C64F50">
            <w:rPr>
              <w:rFonts w:ascii="Times New Roman" w:hAnsi="Times New Roman" w:cs="Times New Roman"/>
              <w:color w:val="000000" w:themeColor="text1"/>
              <w:sz w:val="22"/>
              <w:szCs w:val="22"/>
              <w:rPrChange w:id="7786" w:author="Chen Liao" w:date="2021-06-01T21:13:00Z">
                <w:rPr>
                  <w:color w:val="000000" w:themeColor="text1"/>
                  <w:sz w:val="22"/>
                  <w:szCs w:val="22"/>
                </w:rPr>
              </w:rPrChange>
            </w:rPr>
            <w:delText xml:space="preserve">has </w:delText>
          </w:r>
          <w:r w:rsidR="0069308D" w:rsidRPr="00BE70D2" w:rsidDel="00C64F50">
            <w:rPr>
              <w:rFonts w:ascii="Times New Roman" w:hAnsi="Times New Roman" w:cs="Times New Roman"/>
              <w:color w:val="000000" w:themeColor="text1"/>
              <w:sz w:val="22"/>
              <w:szCs w:val="22"/>
              <w:rPrChange w:id="7787" w:author="Chen Liao" w:date="2021-06-01T21:13:00Z">
                <w:rPr>
                  <w:color w:val="000000" w:themeColor="text1"/>
                  <w:sz w:val="22"/>
                  <w:szCs w:val="22"/>
                </w:rPr>
              </w:rPrChange>
            </w:rPr>
            <w:delText xml:space="preserve">a baseline-dependent response if both </w:delText>
          </w:r>
          <w:r w:rsidR="0069308D" w:rsidRPr="00BE70D2" w:rsidDel="00C64F50">
            <w:rPr>
              <w:rFonts w:ascii="Times New Roman" w:hAnsi="Times New Roman" w:cs="Times New Roman"/>
              <w:i/>
              <w:iCs/>
              <w:color w:val="000000" w:themeColor="text1"/>
              <w:sz w:val="22"/>
              <w:szCs w:val="22"/>
              <w:rPrChange w:id="7788" w:author="Chen Liao" w:date="2021-06-01T21:13:00Z">
                <w:rPr>
                  <w:i/>
                  <w:iCs/>
                  <w:color w:val="000000" w:themeColor="text1"/>
                  <w:sz w:val="22"/>
                  <w:szCs w:val="22"/>
                </w:rPr>
              </w:rPrChange>
            </w:rPr>
            <w:delText>P</w:delText>
          </w:r>
          <w:r w:rsidR="0069308D" w:rsidRPr="00BE70D2" w:rsidDel="00C64F50">
            <w:rPr>
              <w:rFonts w:ascii="Times New Roman" w:hAnsi="Times New Roman" w:cs="Times New Roman"/>
              <w:color w:val="000000" w:themeColor="text1"/>
              <w:sz w:val="22"/>
              <w:szCs w:val="22"/>
              <w:rPrChange w:id="7789" w:author="Chen Liao" w:date="2021-06-01T21:13:00Z">
                <w:rPr>
                  <w:color w:val="000000" w:themeColor="text1"/>
                  <w:sz w:val="22"/>
                  <w:szCs w:val="22"/>
                </w:rPr>
              </w:rPrChange>
            </w:rPr>
            <w:delText>-values are smaller than 0.05.</w:delText>
          </w:r>
        </w:del>
      </w:moveFrom>
    </w:p>
    <w:p w14:paraId="3620CDF1" w14:textId="006D417C" w:rsidR="00C64F50" w:rsidRPr="00BE70D2" w:rsidDel="004E7CD1" w:rsidRDefault="00C64F50">
      <w:pPr>
        <w:jc w:val="both"/>
        <w:rPr>
          <w:moveFrom w:id="7790" w:author="Chen Liao" w:date="2021-05-29T00:23:00Z"/>
          <w:color w:val="000000" w:themeColor="text1"/>
          <w:sz w:val="22"/>
          <w:szCs w:val="22"/>
          <w:rPrChange w:id="7791" w:author="Chen Liao" w:date="2021-06-01T21:13:00Z">
            <w:rPr>
              <w:moveFrom w:id="7792" w:author="Chen Liao" w:date="2021-05-29T00:23:00Z"/>
              <w:color w:val="000000" w:themeColor="text1"/>
              <w:sz w:val="22"/>
              <w:szCs w:val="22"/>
            </w:rPr>
          </w:rPrChange>
        </w:rPr>
      </w:pPr>
    </w:p>
    <w:p w14:paraId="70ABFF53" w14:textId="2CE78109" w:rsidR="00E84597" w:rsidRPr="00BE70D2" w:rsidDel="004E7CD1" w:rsidRDefault="005D4A95">
      <w:pPr>
        <w:jc w:val="both"/>
        <w:rPr>
          <w:moveFrom w:id="7793" w:author="Chen Liao" w:date="2021-05-29T00:23:00Z"/>
          <w:color w:val="000000" w:themeColor="text1"/>
          <w:sz w:val="22"/>
          <w:szCs w:val="22"/>
          <w:rPrChange w:id="7794" w:author="Chen Liao" w:date="2021-06-01T21:13:00Z">
            <w:rPr>
              <w:moveFrom w:id="7795" w:author="Chen Liao" w:date="2021-05-29T00:23:00Z"/>
              <w:sz w:val="22"/>
              <w:szCs w:val="22"/>
            </w:rPr>
          </w:rPrChange>
        </w:rPr>
      </w:pPr>
      <w:moveFrom w:id="7796" w:author="Chen Liao" w:date="2021-05-29T00:23:00Z">
        <w:r w:rsidRPr="00BE70D2" w:rsidDel="004E7CD1">
          <w:rPr>
            <w:color w:val="000000" w:themeColor="text1"/>
            <w:sz w:val="22"/>
            <w:szCs w:val="22"/>
            <w:rPrChange w:id="7797" w:author="Chen Liao" w:date="2021-06-01T21:13:00Z">
              <w:rPr>
                <w:color w:val="000000" w:themeColor="text1"/>
                <w:sz w:val="22"/>
                <w:szCs w:val="22"/>
              </w:rPr>
            </w:rPrChange>
          </w:rPr>
          <w:t>W</w:t>
        </w:r>
        <w:r w:rsidR="003D5EFD" w:rsidRPr="00BE70D2" w:rsidDel="004E7CD1">
          <w:rPr>
            <w:color w:val="000000" w:themeColor="text1"/>
            <w:sz w:val="22"/>
            <w:szCs w:val="22"/>
            <w:rPrChange w:id="7798" w:author="Chen Liao" w:date="2021-06-01T21:13:00Z">
              <w:rPr>
                <w:color w:val="000000" w:themeColor="text1"/>
                <w:sz w:val="22"/>
                <w:szCs w:val="22"/>
              </w:rPr>
            </w:rPrChange>
          </w:rPr>
          <w:t>e first confirmed that the dynamics of total b</w:t>
        </w:r>
        <w:r w:rsidR="004F78FB" w:rsidRPr="00BE70D2" w:rsidDel="004E7CD1">
          <w:rPr>
            <w:color w:val="000000" w:themeColor="text1"/>
            <w:sz w:val="22"/>
            <w:szCs w:val="22"/>
            <w:rPrChange w:id="7799" w:author="Chen Liao" w:date="2021-06-01T21:13:00Z">
              <w:rPr>
                <w:color w:val="000000" w:themeColor="text1"/>
                <w:sz w:val="22"/>
                <w:szCs w:val="22"/>
              </w:rPr>
            </w:rPrChange>
          </w:rPr>
          <w:t xml:space="preserve">acterial </w:t>
        </w:r>
        <w:r w:rsidR="002B7F09" w:rsidRPr="00BE70D2" w:rsidDel="004E7CD1">
          <w:rPr>
            <w:color w:val="000000" w:themeColor="text1"/>
            <w:sz w:val="22"/>
            <w:szCs w:val="22"/>
            <w:rPrChange w:id="7800" w:author="Chen Liao" w:date="2021-06-01T21:13:00Z">
              <w:rPr>
                <w:color w:val="000000" w:themeColor="text1"/>
                <w:sz w:val="22"/>
                <w:szCs w:val="22"/>
              </w:rPr>
            </w:rPrChange>
          </w:rPr>
          <w:t xml:space="preserve">density </w:t>
        </w:r>
        <w:r w:rsidR="003D5EFD" w:rsidRPr="00BE70D2" w:rsidDel="004E7CD1">
          <w:rPr>
            <w:color w:val="000000" w:themeColor="text1"/>
            <w:sz w:val="22"/>
            <w:szCs w:val="22"/>
            <w:rPrChange w:id="7801" w:author="Chen Liao" w:date="2021-06-01T21:13:00Z">
              <w:rPr>
                <w:color w:val="000000" w:themeColor="text1"/>
                <w:sz w:val="22"/>
                <w:szCs w:val="22"/>
              </w:rPr>
            </w:rPrChange>
          </w:rPr>
          <w:t>depends on baseline microbiota composition for both interventions of inulin (</w:t>
        </w:r>
        <w:r w:rsidR="003D5EFD" w:rsidRPr="00BE70D2" w:rsidDel="004E7CD1">
          <w:rPr>
            <w:color w:val="000000" w:themeColor="text1"/>
            <w:sz w:val="22"/>
            <w:szCs w:val="22"/>
            <w:rPrChange w:id="7802" w:author="Chen Liao" w:date="2021-06-01T21:13:00Z">
              <w:rPr>
                <w:color w:val="000000" w:themeColor="text1"/>
                <w:sz w:val="22"/>
                <w:szCs w:val="22"/>
                <w:highlight w:val="yellow"/>
              </w:rPr>
            </w:rPrChange>
          </w:rPr>
          <w:t>Fig. 4A</w:t>
        </w:r>
        <w:r w:rsidR="003D5EFD" w:rsidRPr="00BE70D2" w:rsidDel="004E7CD1">
          <w:rPr>
            <w:color w:val="000000" w:themeColor="text1"/>
            <w:sz w:val="22"/>
            <w:szCs w:val="22"/>
            <w:rPrChange w:id="7803" w:author="Chen Liao" w:date="2021-06-01T21:13:00Z">
              <w:rPr>
                <w:color w:val="000000" w:themeColor="text1"/>
                <w:sz w:val="22"/>
                <w:szCs w:val="22"/>
              </w:rPr>
            </w:rPrChange>
          </w:rPr>
          <w:t xml:space="preserve">) and resistant </w:t>
        </w:r>
        <w:r w:rsidR="00E2728F" w:rsidRPr="00BE70D2" w:rsidDel="004E7CD1">
          <w:rPr>
            <w:color w:val="000000" w:themeColor="text1"/>
            <w:sz w:val="22"/>
            <w:szCs w:val="22"/>
            <w:rPrChange w:id="7804" w:author="Chen Liao" w:date="2021-06-01T21:13:00Z">
              <w:rPr>
                <w:color w:val="000000" w:themeColor="text1"/>
                <w:sz w:val="22"/>
                <w:szCs w:val="22"/>
              </w:rPr>
            </w:rPrChange>
          </w:rPr>
          <w:t>s</w:t>
        </w:r>
        <w:r w:rsidR="003D5EFD" w:rsidRPr="00BE70D2" w:rsidDel="004E7CD1">
          <w:rPr>
            <w:color w:val="000000" w:themeColor="text1"/>
            <w:sz w:val="22"/>
            <w:szCs w:val="22"/>
            <w:rPrChange w:id="7805" w:author="Chen Liao" w:date="2021-06-01T21:13:00Z">
              <w:rPr>
                <w:color w:val="000000" w:themeColor="text1"/>
                <w:sz w:val="22"/>
                <w:szCs w:val="22"/>
              </w:rPr>
            </w:rPrChange>
          </w:rPr>
          <w:t>tarch (</w:t>
        </w:r>
        <w:r w:rsidR="003D5EFD" w:rsidRPr="00BE70D2" w:rsidDel="004E7CD1">
          <w:rPr>
            <w:color w:val="000000" w:themeColor="text1"/>
            <w:sz w:val="22"/>
            <w:szCs w:val="22"/>
            <w:rPrChange w:id="7806" w:author="Chen Liao" w:date="2021-06-01T21:13:00Z">
              <w:rPr>
                <w:color w:val="000000" w:themeColor="text1"/>
                <w:sz w:val="22"/>
                <w:szCs w:val="22"/>
                <w:highlight w:val="yellow"/>
              </w:rPr>
            </w:rPrChange>
          </w:rPr>
          <w:t>Fig. S9A</w:t>
        </w:r>
        <w:r w:rsidR="003D5EFD" w:rsidRPr="00BE70D2" w:rsidDel="004E7CD1">
          <w:rPr>
            <w:color w:val="000000" w:themeColor="text1"/>
            <w:sz w:val="22"/>
            <w:szCs w:val="22"/>
            <w:rPrChange w:id="7807" w:author="Chen Liao" w:date="2021-06-01T21:13:00Z">
              <w:rPr>
                <w:color w:val="000000" w:themeColor="text1"/>
                <w:sz w:val="22"/>
                <w:szCs w:val="22"/>
              </w:rPr>
            </w:rPrChange>
          </w:rPr>
          <w:t xml:space="preserve">). </w:t>
        </w:r>
        <w:r w:rsidR="00163E35" w:rsidRPr="00BE70D2" w:rsidDel="004E7CD1">
          <w:rPr>
            <w:color w:val="000000" w:themeColor="text1"/>
            <w:sz w:val="22"/>
            <w:szCs w:val="22"/>
            <w:rPrChange w:id="7808" w:author="Chen Liao" w:date="2021-06-01T21:13:00Z">
              <w:rPr>
                <w:color w:val="000000" w:themeColor="text1"/>
                <w:sz w:val="22"/>
                <w:szCs w:val="22"/>
              </w:rPr>
            </w:rPrChange>
          </w:rPr>
          <w:t xml:space="preserve">By constrast, no significant difference was found between vendors </w:t>
        </w:r>
        <w:r w:rsidR="002222F5" w:rsidRPr="00BE70D2" w:rsidDel="004E7CD1">
          <w:rPr>
            <w:color w:val="000000" w:themeColor="text1"/>
            <w:sz w:val="22"/>
            <w:szCs w:val="22"/>
            <w:rPrChange w:id="7809" w:author="Chen Liao" w:date="2021-06-01T21:13:00Z">
              <w:rPr>
                <w:color w:val="000000" w:themeColor="text1"/>
                <w:sz w:val="22"/>
                <w:szCs w:val="22"/>
              </w:rPr>
            </w:rPrChange>
          </w:rPr>
          <w:t xml:space="preserve">by comparing the </w:t>
        </w:r>
        <w:r w:rsidR="005925A9" w:rsidRPr="00BE70D2" w:rsidDel="004E7CD1">
          <w:rPr>
            <w:color w:val="000000" w:themeColor="text1"/>
            <w:sz w:val="22"/>
            <w:szCs w:val="22"/>
            <w:rPrChange w:id="7810" w:author="Chen Liao" w:date="2021-06-01T21:13:00Z">
              <w:rPr>
                <w:color w:val="000000" w:themeColor="text1"/>
                <w:sz w:val="22"/>
                <w:szCs w:val="22"/>
              </w:rPr>
            </w:rPrChange>
          </w:rPr>
          <w:t>bacterial load</w:t>
        </w:r>
        <w:r w:rsidR="002222F5" w:rsidRPr="00BE70D2" w:rsidDel="004E7CD1">
          <w:rPr>
            <w:color w:val="000000" w:themeColor="text1"/>
            <w:sz w:val="22"/>
            <w:szCs w:val="22"/>
            <w:rPrChange w:id="7811" w:author="Chen Liao" w:date="2021-06-01T21:13:00Z">
              <w:rPr>
                <w:color w:val="000000" w:themeColor="text1"/>
                <w:sz w:val="22"/>
                <w:szCs w:val="22"/>
              </w:rPr>
            </w:rPrChange>
          </w:rPr>
          <w:t xml:space="preserve"> change between day 0 and day 31 (</w:t>
        </w:r>
        <w:r w:rsidR="002222F5" w:rsidRPr="00BE70D2" w:rsidDel="004E7CD1">
          <w:rPr>
            <w:color w:val="000000" w:themeColor="text1"/>
            <w:sz w:val="22"/>
            <w:szCs w:val="22"/>
            <w:rPrChange w:id="7812" w:author="Chen Liao" w:date="2021-06-01T21:13:00Z">
              <w:rPr>
                <w:color w:val="000000" w:themeColor="text1"/>
                <w:sz w:val="22"/>
                <w:szCs w:val="22"/>
                <w:highlight w:val="yellow"/>
              </w:rPr>
            </w:rPrChange>
          </w:rPr>
          <w:t>Table S4</w:t>
        </w:r>
        <w:r w:rsidR="002222F5" w:rsidRPr="00BE70D2" w:rsidDel="004E7CD1">
          <w:rPr>
            <w:color w:val="000000" w:themeColor="text1"/>
            <w:sz w:val="22"/>
            <w:szCs w:val="22"/>
            <w:rPrChange w:id="7813" w:author="Chen Liao" w:date="2021-06-01T21:13:00Z">
              <w:rPr>
                <w:color w:val="000000" w:themeColor="text1"/>
                <w:sz w:val="22"/>
                <w:szCs w:val="22"/>
              </w:rPr>
            </w:rPrChange>
          </w:rPr>
          <w:t>)</w:t>
        </w:r>
        <w:r w:rsidR="001E69B2" w:rsidRPr="00BE70D2" w:rsidDel="004E7CD1">
          <w:rPr>
            <w:color w:val="000000" w:themeColor="text1"/>
            <w:sz w:val="22"/>
            <w:szCs w:val="22"/>
            <w:rPrChange w:id="7814" w:author="Chen Liao" w:date="2021-06-01T21:13:00Z">
              <w:rPr>
                <w:color w:val="000000" w:themeColor="text1"/>
                <w:sz w:val="22"/>
                <w:szCs w:val="22"/>
              </w:rPr>
            </w:rPrChange>
          </w:rPr>
          <w:t xml:space="preserve">, indicating the importance </w:t>
        </w:r>
        <w:r w:rsidR="004B051B" w:rsidRPr="00BE70D2" w:rsidDel="004E7CD1">
          <w:rPr>
            <w:color w:val="000000" w:themeColor="text1"/>
            <w:sz w:val="22"/>
            <w:szCs w:val="22"/>
            <w:rPrChange w:id="7815" w:author="Chen Liao" w:date="2021-06-01T21:13:00Z">
              <w:rPr>
                <w:color w:val="000000" w:themeColor="text1"/>
                <w:sz w:val="22"/>
                <w:szCs w:val="22"/>
              </w:rPr>
            </w:rPrChange>
          </w:rPr>
          <w:t xml:space="preserve">of </w:t>
        </w:r>
        <w:r w:rsidR="00B31D31" w:rsidRPr="00BE70D2" w:rsidDel="004E7CD1">
          <w:rPr>
            <w:color w:val="000000" w:themeColor="text1"/>
            <w:sz w:val="22"/>
            <w:szCs w:val="22"/>
            <w:rPrChange w:id="7816" w:author="Chen Liao" w:date="2021-06-01T21:13:00Z">
              <w:rPr>
                <w:color w:val="000000" w:themeColor="text1"/>
                <w:sz w:val="22"/>
                <w:szCs w:val="22"/>
              </w:rPr>
            </w:rPrChange>
          </w:rPr>
          <w:t xml:space="preserve">incorporating </w:t>
        </w:r>
        <w:r w:rsidR="004B051B" w:rsidRPr="00BE70D2" w:rsidDel="004E7CD1">
          <w:rPr>
            <w:color w:val="000000" w:themeColor="text1"/>
            <w:sz w:val="22"/>
            <w:szCs w:val="22"/>
            <w:rPrChange w:id="7817" w:author="Chen Liao" w:date="2021-06-01T21:13:00Z">
              <w:rPr>
                <w:color w:val="000000" w:themeColor="text1"/>
                <w:sz w:val="22"/>
                <w:szCs w:val="22"/>
              </w:rPr>
            </w:rPrChange>
          </w:rPr>
          <w:t>whole time</w:t>
        </w:r>
        <w:r w:rsidR="001E69B2" w:rsidRPr="00BE70D2" w:rsidDel="004E7CD1">
          <w:rPr>
            <w:color w:val="000000" w:themeColor="text1"/>
            <w:sz w:val="22"/>
            <w:szCs w:val="22"/>
            <w:rPrChange w:id="7818" w:author="Chen Liao" w:date="2021-06-01T21:13:00Z">
              <w:rPr>
                <w:color w:val="000000" w:themeColor="text1"/>
                <w:sz w:val="22"/>
                <w:szCs w:val="22"/>
              </w:rPr>
            </w:rPrChange>
          </w:rPr>
          <w:t xml:space="preserve"> series</w:t>
        </w:r>
        <w:r w:rsidR="004B051B" w:rsidRPr="00BE70D2" w:rsidDel="004E7CD1">
          <w:rPr>
            <w:color w:val="000000" w:themeColor="text1"/>
            <w:sz w:val="22"/>
            <w:szCs w:val="22"/>
            <w:rPrChange w:id="7819" w:author="Chen Liao" w:date="2021-06-01T21:13:00Z">
              <w:rPr>
                <w:color w:val="000000" w:themeColor="text1"/>
                <w:sz w:val="22"/>
                <w:szCs w:val="22"/>
              </w:rPr>
            </w:rPrChange>
          </w:rPr>
          <w:t xml:space="preserve"> for individualized response analysis</w:t>
        </w:r>
        <w:r w:rsidR="002222F5" w:rsidRPr="00BE70D2" w:rsidDel="004E7CD1">
          <w:rPr>
            <w:color w:val="000000" w:themeColor="text1"/>
            <w:sz w:val="22"/>
            <w:szCs w:val="22"/>
            <w:rPrChange w:id="7820" w:author="Chen Liao" w:date="2021-06-01T21:13:00Z">
              <w:rPr>
                <w:color w:val="000000" w:themeColor="text1"/>
                <w:sz w:val="22"/>
                <w:szCs w:val="22"/>
              </w:rPr>
            </w:rPrChange>
          </w:rPr>
          <w:t>.</w:t>
        </w:r>
        <w:r w:rsidR="00184481" w:rsidRPr="00BE70D2" w:rsidDel="004E7CD1">
          <w:rPr>
            <w:color w:val="000000" w:themeColor="text1"/>
            <w:sz w:val="22"/>
            <w:szCs w:val="22"/>
            <w:rPrChange w:id="7821" w:author="Chen Liao" w:date="2021-06-01T21:13:00Z">
              <w:rPr>
                <w:color w:val="000000" w:themeColor="text1"/>
                <w:sz w:val="22"/>
                <w:szCs w:val="22"/>
              </w:rPr>
            </w:rPrChange>
          </w:rPr>
          <w:t xml:space="preserve"> Additionally, </w:t>
        </w:r>
        <w:r w:rsidR="001E6872" w:rsidRPr="00BE70D2" w:rsidDel="004E7CD1">
          <w:rPr>
            <w:color w:val="000000" w:themeColor="text1"/>
            <w:sz w:val="22"/>
            <w:szCs w:val="22"/>
            <w:rPrChange w:id="7822" w:author="Chen Liao" w:date="2021-06-01T21:13:00Z">
              <w:rPr>
                <w:color w:val="000000" w:themeColor="text1"/>
                <w:sz w:val="22"/>
                <w:szCs w:val="22"/>
              </w:rPr>
            </w:rPrChange>
          </w:rPr>
          <w:t xml:space="preserve">we identified 20% </w:t>
        </w:r>
        <w:r w:rsidR="00C7223A" w:rsidRPr="00BE70D2" w:rsidDel="004E7CD1">
          <w:rPr>
            <w:color w:val="000000" w:themeColor="text1"/>
            <w:sz w:val="22"/>
            <w:szCs w:val="22"/>
            <w:rPrChange w:id="7823" w:author="Chen Liao" w:date="2021-06-01T21:13:00Z">
              <w:rPr>
                <w:color w:val="000000" w:themeColor="text1"/>
                <w:sz w:val="22"/>
                <w:szCs w:val="22"/>
              </w:rPr>
            </w:rPrChange>
          </w:rPr>
          <w:t xml:space="preserve">and 11% </w:t>
        </w:r>
        <w:r w:rsidR="00184481" w:rsidRPr="00BE70D2" w:rsidDel="004E7CD1">
          <w:rPr>
            <w:color w:val="000000" w:themeColor="text1"/>
            <w:sz w:val="22"/>
            <w:szCs w:val="22"/>
            <w:rPrChange w:id="7824" w:author="Chen Liao" w:date="2021-06-01T21:13:00Z">
              <w:rPr>
                <w:color w:val="000000" w:themeColor="text1"/>
                <w:sz w:val="22"/>
                <w:szCs w:val="22"/>
              </w:rPr>
            </w:rPrChange>
          </w:rPr>
          <w:t xml:space="preserve">bacterial </w:t>
        </w:r>
        <w:r w:rsidRPr="00BE70D2" w:rsidDel="004E7CD1">
          <w:rPr>
            <w:color w:val="000000" w:themeColor="text1"/>
            <w:sz w:val="22"/>
            <w:szCs w:val="22"/>
            <w:rPrChange w:id="7825" w:author="Chen Liao" w:date="2021-06-01T21:13:00Z">
              <w:rPr>
                <w:color w:val="000000" w:themeColor="text1"/>
                <w:sz w:val="22"/>
                <w:szCs w:val="22"/>
              </w:rPr>
            </w:rPrChange>
          </w:rPr>
          <w:t>taxa</w:t>
        </w:r>
        <w:r w:rsidR="00961C36" w:rsidRPr="00BE70D2" w:rsidDel="004E7CD1">
          <w:rPr>
            <w:color w:val="000000" w:themeColor="text1"/>
            <w:sz w:val="22"/>
            <w:szCs w:val="22"/>
            <w:rPrChange w:id="7826" w:author="Chen Liao" w:date="2021-06-01T21:13:00Z">
              <w:rPr>
                <w:color w:val="000000" w:themeColor="text1"/>
                <w:sz w:val="22"/>
                <w:szCs w:val="22"/>
              </w:rPr>
            </w:rPrChange>
          </w:rPr>
          <w:t xml:space="preserve"> that exhibit baseline-dependent responses</w:t>
        </w:r>
        <w:r w:rsidR="00C7223A" w:rsidRPr="00BE70D2" w:rsidDel="004E7CD1">
          <w:rPr>
            <w:color w:val="000000" w:themeColor="text1"/>
            <w:sz w:val="22"/>
            <w:szCs w:val="22"/>
            <w:rPrChange w:id="7827" w:author="Chen Liao" w:date="2021-06-01T21:13:00Z">
              <w:rPr>
                <w:color w:val="000000" w:themeColor="text1"/>
                <w:sz w:val="22"/>
                <w:szCs w:val="22"/>
              </w:rPr>
            </w:rPrChange>
          </w:rPr>
          <w:t xml:space="preserve"> for the inulin (</w:t>
        </w:r>
        <w:r w:rsidR="00C7223A" w:rsidRPr="00BE70D2" w:rsidDel="004E7CD1">
          <w:rPr>
            <w:color w:val="000000" w:themeColor="text1"/>
            <w:sz w:val="22"/>
            <w:szCs w:val="22"/>
            <w:rPrChange w:id="7828" w:author="Chen Liao" w:date="2021-06-01T21:13:00Z">
              <w:rPr>
                <w:color w:val="000000" w:themeColor="text1"/>
                <w:sz w:val="22"/>
                <w:szCs w:val="22"/>
                <w:highlight w:val="yellow"/>
              </w:rPr>
            </w:rPrChange>
          </w:rPr>
          <w:t>Fig. 4</w:t>
        </w:r>
        <w:r w:rsidR="00663656" w:rsidRPr="00BE70D2" w:rsidDel="004E7CD1">
          <w:rPr>
            <w:color w:val="000000" w:themeColor="text1"/>
            <w:sz w:val="22"/>
            <w:szCs w:val="22"/>
            <w:rPrChange w:id="7829" w:author="Chen Liao" w:date="2021-06-01T21:13:00Z">
              <w:rPr>
                <w:color w:val="000000" w:themeColor="text1"/>
                <w:sz w:val="22"/>
                <w:szCs w:val="22"/>
                <w:highlight w:val="yellow"/>
              </w:rPr>
            </w:rPrChange>
          </w:rPr>
          <w:t>B</w:t>
        </w:r>
        <w:r w:rsidR="00CB46AD" w:rsidRPr="00BE70D2" w:rsidDel="004E7CD1">
          <w:rPr>
            <w:color w:val="000000" w:themeColor="text1"/>
            <w:sz w:val="22"/>
            <w:szCs w:val="22"/>
            <w:rPrChange w:id="7830" w:author="Chen Liao" w:date="2021-06-01T21:13:00Z">
              <w:rPr>
                <w:color w:val="000000" w:themeColor="text1"/>
                <w:sz w:val="22"/>
                <w:szCs w:val="22"/>
                <w:highlight w:val="yellow"/>
              </w:rPr>
            </w:rPrChange>
          </w:rPr>
          <w:t>, Table S5</w:t>
        </w:r>
        <w:r w:rsidR="00C7223A" w:rsidRPr="00BE70D2" w:rsidDel="004E7CD1">
          <w:rPr>
            <w:color w:val="000000" w:themeColor="text1"/>
            <w:sz w:val="22"/>
            <w:szCs w:val="22"/>
            <w:rPrChange w:id="7831" w:author="Chen Liao" w:date="2021-06-01T21:13:00Z">
              <w:rPr>
                <w:color w:val="000000" w:themeColor="text1"/>
                <w:sz w:val="22"/>
                <w:szCs w:val="22"/>
              </w:rPr>
            </w:rPrChange>
          </w:rPr>
          <w:t>) and resistant starch (</w:t>
        </w:r>
        <w:r w:rsidR="00C7223A" w:rsidRPr="00BE70D2" w:rsidDel="004E7CD1">
          <w:rPr>
            <w:color w:val="000000" w:themeColor="text1"/>
            <w:sz w:val="22"/>
            <w:szCs w:val="22"/>
            <w:rPrChange w:id="7832" w:author="Chen Liao" w:date="2021-06-01T21:13:00Z">
              <w:rPr>
                <w:color w:val="000000" w:themeColor="text1"/>
                <w:sz w:val="22"/>
                <w:szCs w:val="22"/>
                <w:highlight w:val="yellow"/>
              </w:rPr>
            </w:rPrChange>
          </w:rPr>
          <w:t>Fig. S</w:t>
        </w:r>
        <w:r w:rsidR="005D5392" w:rsidRPr="00BE70D2" w:rsidDel="004E7CD1">
          <w:rPr>
            <w:color w:val="000000" w:themeColor="text1"/>
            <w:sz w:val="22"/>
            <w:szCs w:val="22"/>
            <w:rPrChange w:id="7833" w:author="Chen Liao" w:date="2021-06-01T21:13:00Z">
              <w:rPr>
                <w:color w:val="000000" w:themeColor="text1"/>
                <w:sz w:val="22"/>
                <w:szCs w:val="22"/>
                <w:highlight w:val="yellow"/>
              </w:rPr>
            </w:rPrChange>
          </w:rPr>
          <w:t>9</w:t>
        </w:r>
        <w:r w:rsidR="00663656" w:rsidRPr="00BE70D2" w:rsidDel="004E7CD1">
          <w:rPr>
            <w:color w:val="000000" w:themeColor="text1"/>
            <w:sz w:val="22"/>
            <w:szCs w:val="22"/>
            <w:rPrChange w:id="7834" w:author="Chen Liao" w:date="2021-06-01T21:13:00Z">
              <w:rPr>
                <w:color w:val="000000" w:themeColor="text1"/>
                <w:sz w:val="22"/>
                <w:szCs w:val="22"/>
                <w:highlight w:val="yellow"/>
              </w:rPr>
            </w:rPrChange>
          </w:rPr>
          <w:t>B</w:t>
        </w:r>
        <w:r w:rsidR="00CB46AD" w:rsidRPr="00BE70D2" w:rsidDel="004E7CD1">
          <w:rPr>
            <w:color w:val="000000" w:themeColor="text1"/>
            <w:sz w:val="22"/>
            <w:szCs w:val="22"/>
            <w:rPrChange w:id="7835" w:author="Chen Liao" w:date="2021-06-01T21:13:00Z">
              <w:rPr>
                <w:color w:val="000000" w:themeColor="text1"/>
                <w:sz w:val="22"/>
                <w:szCs w:val="22"/>
                <w:highlight w:val="yellow"/>
              </w:rPr>
            </w:rPrChange>
          </w:rPr>
          <w:t>, Table S6</w:t>
        </w:r>
        <w:r w:rsidR="00C7223A" w:rsidRPr="00BE70D2" w:rsidDel="004E7CD1">
          <w:rPr>
            <w:color w:val="000000" w:themeColor="text1"/>
            <w:sz w:val="22"/>
            <w:szCs w:val="22"/>
            <w:rPrChange w:id="7836" w:author="Chen Liao" w:date="2021-06-01T21:13:00Z">
              <w:rPr>
                <w:color w:val="000000" w:themeColor="text1"/>
                <w:sz w:val="22"/>
                <w:szCs w:val="22"/>
              </w:rPr>
            </w:rPrChange>
          </w:rPr>
          <w:t xml:space="preserve">) intervention </w:t>
        </w:r>
        <w:r w:rsidR="00B97578" w:rsidRPr="00BE70D2" w:rsidDel="004E7CD1">
          <w:rPr>
            <w:color w:val="000000" w:themeColor="text1"/>
            <w:sz w:val="22"/>
            <w:szCs w:val="22"/>
            <w:rPrChange w:id="7837" w:author="Chen Liao" w:date="2021-06-01T21:13:00Z">
              <w:rPr>
                <w:color w:val="000000" w:themeColor="text1"/>
                <w:sz w:val="22"/>
                <w:szCs w:val="22"/>
              </w:rPr>
            </w:rPrChange>
          </w:rPr>
          <w:t>respectively</w:t>
        </w:r>
        <w:r w:rsidR="009E5CA9" w:rsidRPr="00BE70D2" w:rsidDel="004E7CD1">
          <w:rPr>
            <w:color w:val="000000" w:themeColor="text1"/>
            <w:sz w:val="22"/>
            <w:szCs w:val="22"/>
            <w:rPrChange w:id="7838" w:author="Chen Liao" w:date="2021-06-01T21:13:00Z">
              <w:rPr>
                <w:color w:val="000000" w:themeColor="text1"/>
                <w:sz w:val="22"/>
                <w:szCs w:val="22"/>
              </w:rPr>
            </w:rPrChange>
          </w:rPr>
          <w:t xml:space="preserve">. </w:t>
        </w:r>
        <w:r w:rsidR="00E84597" w:rsidRPr="00BE70D2" w:rsidDel="004E7CD1">
          <w:rPr>
            <w:color w:val="000000" w:themeColor="text1"/>
            <w:sz w:val="22"/>
            <w:szCs w:val="22"/>
            <w:rPrChange w:id="7839" w:author="Chen Liao" w:date="2021-06-01T21:13:00Z">
              <w:rPr>
                <w:color w:val="000000" w:themeColor="text1"/>
                <w:sz w:val="22"/>
                <w:szCs w:val="22"/>
              </w:rPr>
            </w:rPrChange>
          </w:rPr>
          <w:t>As a comparison</w:t>
        </w:r>
        <w:r w:rsidR="006E6044" w:rsidRPr="00BE70D2" w:rsidDel="004E7CD1">
          <w:rPr>
            <w:color w:val="000000" w:themeColor="text1"/>
            <w:sz w:val="22"/>
            <w:szCs w:val="22"/>
            <w:rPrChange w:id="7840" w:author="Chen Liao" w:date="2021-06-01T21:13:00Z">
              <w:rPr>
                <w:color w:val="000000" w:themeColor="text1"/>
                <w:sz w:val="22"/>
                <w:szCs w:val="22"/>
              </w:rPr>
            </w:rPrChange>
          </w:rPr>
          <w:t xml:space="preserve">, calculations based on pre-to-post changes </w:t>
        </w:r>
        <w:r w:rsidR="005D5392" w:rsidRPr="00BE70D2" w:rsidDel="004E7CD1">
          <w:rPr>
            <w:color w:val="000000" w:themeColor="text1"/>
            <w:sz w:val="22"/>
            <w:szCs w:val="22"/>
            <w:rPrChange w:id="7841" w:author="Chen Liao" w:date="2021-06-01T21:13:00Z">
              <w:rPr>
                <w:color w:val="000000" w:themeColor="text1"/>
                <w:sz w:val="22"/>
                <w:szCs w:val="22"/>
              </w:rPr>
            </w:rPrChange>
          </w:rPr>
          <w:t>(</w:t>
        </w:r>
        <w:r w:rsidR="00537A18" w:rsidRPr="00BE70D2" w:rsidDel="004E7CD1">
          <w:rPr>
            <w:color w:val="000000" w:themeColor="text1"/>
            <w:sz w:val="22"/>
            <w:szCs w:val="22"/>
            <w:rPrChange w:id="7842" w:author="Chen Liao" w:date="2021-06-01T21:13:00Z">
              <w:rPr>
                <w:color w:val="000000" w:themeColor="text1"/>
                <w:sz w:val="22"/>
                <w:szCs w:val="22"/>
                <w:highlight w:val="yellow"/>
              </w:rPr>
            </w:rPrChange>
          </w:rPr>
          <w:t>see Methods</w:t>
        </w:r>
        <w:r w:rsidR="005D5392" w:rsidRPr="00BE70D2" w:rsidDel="004E7CD1">
          <w:rPr>
            <w:color w:val="000000" w:themeColor="text1"/>
            <w:sz w:val="22"/>
            <w:szCs w:val="22"/>
            <w:rPrChange w:id="7843" w:author="Chen Liao" w:date="2021-06-01T21:13:00Z">
              <w:rPr>
                <w:color w:val="000000" w:themeColor="text1"/>
                <w:sz w:val="22"/>
                <w:szCs w:val="22"/>
              </w:rPr>
            </w:rPrChange>
          </w:rPr>
          <w:t xml:space="preserve">) </w:t>
        </w:r>
        <w:r w:rsidR="006E6044" w:rsidRPr="00BE70D2" w:rsidDel="004E7CD1">
          <w:rPr>
            <w:color w:val="000000" w:themeColor="text1"/>
            <w:sz w:val="22"/>
            <w:szCs w:val="22"/>
            <w:rPrChange w:id="7844" w:author="Chen Liao" w:date="2021-06-01T21:13:00Z">
              <w:rPr>
                <w:color w:val="000000" w:themeColor="text1"/>
                <w:sz w:val="22"/>
                <w:szCs w:val="22"/>
              </w:rPr>
            </w:rPrChange>
          </w:rPr>
          <w:t xml:space="preserve">vastly overestimated the percentages </w:t>
        </w:r>
        <w:commentRangeStart w:id="7845"/>
        <w:r w:rsidR="006E6044" w:rsidRPr="00BE70D2" w:rsidDel="004E7CD1">
          <w:rPr>
            <w:color w:val="000000" w:themeColor="text1"/>
            <w:sz w:val="22"/>
            <w:szCs w:val="22"/>
            <w:rPrChange w:id="7846" w:author="Chen Liao" w:date="2021-06-01T21:13:00Z">
              <w:rPr>
                <w:color w:val="000000" w:themeColor="text1"/>
                <w:sz w:val="22"/>
                <w:szCs w:val="22"/>
              </w:rPr>
            </w:rPrChange>
          </w:rPr>
          <w:t>(</w:t>
        </w:r>
        <w:r w:rsidR="000D5B4C" w:rsidRPr="00BE70D2" w:rsidDel="004E7CD1">
          <w:rPr>
            <w:color w:val="000000" w:themeColor="text1"/>
            <w:sz w:val="22"/>
            <w:szCs w:val="22"/>
            <w:rPrChange w:id="7847" w:author="Chen Liao" w:date="2021-06-01T21:13:00Z">
              <w:rPr>
                <w:color w:val="000000" w:themeColor="text1"/>
                <w:sz w:val="22"/>
                <w:szCs w:val="22"/>
              </w:rPr>
            </w:rPrChange>
          </w:rPr>
          <w:t xml:space="preserve">about </w:t>
        </w:r>
        <w:r w:rsidR="006E6044" w:rsidRPr="00BE70D2" w:rsidDel="004E7CD1">
          <w:rPr>
            <w:color w:val="000000" w:themeColor="text1"/>
            <w:sz w:val="22"/>
            <w:szCs w:val="22"/>
            <w:rPrChange w:id="7848" w:author="Chen Liao" w:date="2021-06-01T21:13:00Z">
              <w:rPr>
                <w:color w:val="000000" w:themeColor="text1"/>
                <w:sz w:val="22"/>
                <w:szCs w:val="22"/>
              </w:rPr>
            </w:rPrChange>
          </w:rPr>
          <w:t>50% for both fibers)</w:t>
        </w:r>
        <w:commentRangeEnd w:id="7845"/>
        <w:r w:rsidR="00BC55EC" w:rsidRPr="00BE70D2" w:rsidDel="004E7CD1">
          <w:rPr>
            <w:rStyle w:val="CommentReference"/>
            <w:color w:val="000000" w:themeColor="text1"/>
            <w:sz w:val="22"/>
            <w:szCs w:val="22"/>
            <w:rPrChange w:id="7849" w:author="Chen Liao" w:date="2021-06-01T21:13:00Z">
              <w:rPr>
                <w:rStyle w:val="CommentReference"/>
              </w:rPr>
            </w:rPrChange>
          </w:rPr>
          <w:commentReference w:id="7845"/>
        </w:r>
        <w:r w:rsidR="007A3485" w:rsidRPr="00BE70D2" w:rsidDel="004E7CD1">
          <w:rPr>
            <w:color w:val="000000" w:themeColor="text1"/>
            <w:sz w:val="22"/>
            <w:szCs w:val="22"/>
            <w:rPrChange w:id="7850" w:author="Chen Liao" w:date="2021-06-01T21:13:00Z">
              <w:rPr>
                <w:color w:val="000000" w:themeColor="text1"/>
                <w:sz w:val="22"/>
                <w:szCs w:val="22"/>
              </w:rPr>
            </w:rPrChange>
          </w:rPr>
          <w:t>, further reinforcing the necessity of taking control group into accounts</w:t>
        </w:r>
        <w:r w:rsidR="00B31D31" w:rsidRPr="00BE70D2" w:rsidDel="004E7CD1">
          <w:rPr>
            <w:color w:val="000000" w:themeColor="text1"/>
            <w:sz w:val="22"/>
            <w:szCs w:val="22"/>
            <w:rPrChange w:id="7851" w:author="Chen Liao" w:date="2021-06-01T21:13:00Z">
              <w:rPr>
                <w:color w:val="000000" w:themeColor="text1"/>
                <w:sz w:val="22"/>
                <w:szCs w:val="22"/>
              </w:rPr>
            </w:rPrChange>
          </w:rPr>
          <w:t xml:space="preserve"> to avoid false discoveries</w:t>
        </w:r>
        <w:r w:rsidR="00804FF9" w:rsidRPr="00BE70D2" w:rsidDel="004E7CD1">
          <w:rPr>
            <w:color w:val="000000" w:themeColor="text1"/>
            <w:sz w:val="22"/>
            <w:szCs w:val="22"/>
            <w:rPrChange w:id="7852" w:author="Chen Liao" w:date="2021-06-01T21:13:00Z">
              <w:rPr>
                <w:color w:val="000000" w:themeColor="text1"/>
                <w:sz w:val="22"/>
                <w:szCs w:val="22"/>
              </w:rPr>
            </w:rPrChange>
          </w:rPr>
          <w:t xml:space="preserve"> </w:t>
        </w:r>
        <w:r w:rsidR="00804FF9" w:rsidRPr="00BE70D2" w:rsidDel="004E7CD1">
          <w:rPr>
            <w:color w:val="000000" w:themeColor="text1"/>
            <w:sz w:val="22"/>
            <w:szCs w:val="22"/>
            <w:rPrChange w:id="7853" w:author="Chen Liao" w:date="2021-06-01T21:13:00Z">
              <w:rPr>
                <w:color w:val="000000" w:themeColor="text1"/>
                <w:sz w:val="22"/>
                <w:szCs w:val="22"/>
              </w:rPr>
            </w:rPrChange>
          </w:rPr>
          <w:fldChar w:fldCharType="begin"/>
        </w:r>
        <w:r w:rsidR="002E2A76" w:rsidRPr="00BE70D2" w:rsidDel="004E7CD1">
          <w:rPr>
            <w:color w:val="000000" w:themeColor="text1"/>
            <w:sz w:val="22"/>
            <w:szCs w:val="22"/>
            <w:rPrChange w:id="7854" w:author="Chen Liao" w:date="2021-06-01T21:13:00Z">
              <w:rPr>
                <w:color w:val="000000" w:themeColor="text1"/>
                <w:sz w:val="22"/>
                <w:szCs w:val="22"/>
              </w:rPr>
            </w:rPrChange>
          </w:rPr>
          <w:instrText xml:space="preserve"> ADDIN NE.Ref.{5894FBD2-BAB6-4ACF-B47F-1F943EEF21CF}</w:instrText>
        </w:r>
        <w:r w:rsidR="00804FF9" w:rsidRPr="00BE70D2" w:rsidDel="004E7CD1">
          <w:rPr>
            <w:color w:val="000000" w:themeColor="text1"/>
            <w:sz w:val="22"/>
            <w:szCs w:val="22"/>
            <w:rPrChange w:id="7855" w:author="Chen Liao" w:date="2021-06-01T21:13:00Z">
              <w:rPr>
                <w:color w:val="000000" w:themeColor="text1"/>
                <w:sz w:val="22"/>
                <w:szCs w:val="22"/>
              </w:rPr>
            </w:rPrChange>
          </w:rPr>
          <w:fldChar w:fldCharType="separate"/>
        </w:r>
        <w:r w:rsidR="00D67D1E" w:rsidRPr="00BE70D2" w:rsidDel="004E7CD1">
          <w:rPr>
            <w:rFonts w:eastAsiaTheme="minorEastAsia"/>
            <w:color w:val="000000" w:themeColor="text1"/>
            <w:sz w:val="22"/>
            <w:szCs w:val="22"/>
            <w:rPrChange w:id="7856" w:author="Chen Liao" w:date="2021-06-01T21:13:00Z">
              <w:rPr>
                <w:rFonts w:eastAsiaTheme="minorEastAsia"/>
                <w:color w:val="080000"/>
                <w:sz w:val="22"/>
                <w:szCs w:val="22"/>
              </w:rPr>
            </w:rPrChange>
          </w:rPr>
          <w:t>[43]</w:t>
        </w:r>
        <w:r w:rsidR="00804FF9" w:rsidRPr="00BE70D2" w:rsidDel="004E7CD1">
          <w:rPr>
            <w:color w:val="000000" w:themeColor="text1"/>
            <w:sz w:val="22"/>
            <w:szCs w:val="22"/>
            <w:rPrChange w:id="7857" w:author="Chen Liao" w:date="2021-06-01T21:13:00Z">
              <w:rPr>
                <w:color w:val="000000" w:themeColor="text1"/>
                <w:sz w:val="22"/>
                <w:szCs w:val="22"/>
              </w:rPr>
            </w:rPrChange>
          </w:rPr>
          <w:fldChar w:fldCharType="end"/>
        </w:r>
        <w:r w:rsidR="007A3485" w:rsidRPr="00BE70D2" w:rsidDel="004E7CD1">
          <w:rPr>
            <w:color w:val="000000" w:themeColor="text1"/>
            <w:sz w:val="22"/>
            <w:szCs w:val="22"/>
            <w:rPrChange w:id="7858" w:author="Chen Liao" w:date="2021-06-01T21:13:00Z">
              <w:rPr>
                <w:color w:val="000000" w:themeColor="text1"/>
                <w:sz w:val="22"/>
                <w:szCs w:val="22"/>
              </w:rPr>
            </w:rPrChange>
          </w:rPr>
          <w:t xml:space="preserve">. </w:t>
        </w:r>
        <w:r w:rsidR="00E84597" w:rsidRPr="00BE70D2" w:rsidDel="004E7CD1">
          <w:rPr>
            <w:color w:val="000000" w:themeColor="text1"/>
            <w:sz w:val="22"/>
            <w:szCs w:val="22"/>
            <w:rPrChange w:id="7859" w:author="Chen Liao" w:date="2021-06-01T21:13:00Z">
              <w:rPr>
                <w:color w:val="000000" w:themeColor="text1"/>
                <w:sz w:val="22"/>
                <w:szCs w:val="22"/>
              </w:rPr>
            </w:rPrChange>
          </w:rPr>
          <w:t>Finally, b</w:t>
        </w:r>
        <w:r w:rsidR="00E84597" w:rsidRPr="00BE70D2" w:rsidDel="004E7CD1">
          <w:rPr>
            <w:color w:val="000000" w:themeColor="text1"/>
            <w:sz w:val="22"/>
            <w:szCs w:val="22"/>
            <w:rPrChange w:id="7860" w:author="Chen Liao" w:date="2021-06-01T21:13:00Z">
              <w:rPr>
                <w:sz w:val="22"/>
                <w:szCs w:val="22"/>
              </w:rPr>
            </w:rPrChange>
          </w:rPr>
          <w:t>aseline effects were also</w:t>
        </w:r>
        <w:r w:rsidR="00681524" w:rsidRPr="00BE70D2" w:rsidDel="004E7CD1">
          <w:rPr>
            <w:color w:val="000000" w:themeColor="text1"/>
            <w:sz w:val="22"/>
            <w:szCs w:val="22"/>
            <w:rPrChange w:id="7861" w:author="Chen Liao" w:date="2021-06-01T21:13:00Z">
              <w:rPr>
                <w:sz w:val="22"/>
                <w:szCs w:val="22"/>
              </w:rPr>
            </w:rPrChange>
          </w:rPr>
          <w:t xml:space="preserve"> detected</w:t>
        </w:r>
        <w:r w:rsidR="00E84597" w:rsidRPr="00BE70D2" w:rsidDel="004E7CD1">
          <w:rPr>
            <w:color w:val="000000" w:themeColor="text1"/>
            <w:sz w:val="22"/>
            <w:szCs w:val="22"/>
            <w:rPrChange w:id="7862" w:author="Chen Liao" w:date="2021-06-01T21:13:00Z">
              <w:rPr>
                <w:sz w:val="22"/>
                <w:szCs w:val="22"/>
              </w:rPr>
            </w:rPrChange>
          </w:rPr>
          <w:t xml:space="preserve"> </w:t>
        </w:r>
        <w:r w:rsidR="008B18D8" w:rsidRPr="00BE70D2" w:rsidDel="004E7CD1">
          <w:rPr>
            <w:color w:val="000000" w:themeColor="text1"/>
            <w:sz w:val="22"/>
            <w:szCs w:val="22"/>
            <w:rPrChange w:id="7863" w:author="Chen Liao" w:date="2021-06-01T21:13:00Z">
              <w:rPr>
                <w:sz w:val="22"/>
                <w:szCs w:val="22"/>
              </w:rPr>
            </w:rPrChange>
          </w:rPr>
          <w:t>for the dynamics of all</w:t>
        </w:r>
        <w:r w:rsidR="00E84597" w:rsidRPr="00BE70D2" w:rsidDel="004E7CD1">
          <w:rPr>
            <w:color w:val="000000" w:themeColor="text1"/>
            <w:sz w:val="22"/>
            <w:szCs w:val="22"/>
            <w:rPrChange w:id="7864" w:author="Chen Liao" w:date="2021-06-01T21:13:00Z">
              <w:rPr>
                <w:sz w:val="22"/>
                <w:szCs w:val="22"/>
              </w:rPr>
            </w:rPrChange>
          </w:rPr>
          <w:t xml:space="preserve"> </w:t>
        </w:r>
        <w:r w:rsidR="008B18D8" w:rsidRPr="00BE70D2" w:rsidDel="004E7CD1">
          <w:rPr>
            <w:color w:val="000000" w:themeColor="text1"/>
            <w:sz w:val="22"/>
            <w:szCs w:val="22"/>
            <w:rPrChange w:id="7865" w:author="Chen Liao" w:date="2021-06-01T21:13:00Z">
              <w:rPr>
                <w:sz w:val="22"/>
                <w:szCs w:val="22"/>
              </w:rPr>
            </w:rPrChange>
          </w:rPr>
          <w:t xml:space="preserve">three major </w:t>
        </w:r>
        <w:r w:rsidR="006F3F56" w:rsidRPr="00BE70D2" w:rsidDel="004E7CD1">
          <w:rPr>
            <w:color w:val="000000" w:themeColor="text1"/>
            <w:sz w:val="22"/>
            <w:szCs w:val="22"/>
            <w:rPrChange w:id="7866" w:author="Chen Liao" w:date="2021-06-01T21:13:00Z">
              <w:rPr>
                <w:sz w:val="22"/>
                <w:szCs w:val="22"/>
              </w:rPr>
            </w:rPrChange>
          </w:rPr>
          <w:t>SCFAs</w:t>
        </w:r>
        <w:r w:rsidR="008B18D8" w:rsidRPr="00BE70D2" w:rsidDel="004E7CD1">
          <w:rPr>
            <w:color w:val="000000" w:themeColor="text1"/>
            <w:sz w:val="22"/>
            <w:szCs w:val="22"/>
            <w:rPrChange w:id="7867" w:author="Chen Liao" w:date="2021-06-01T21:13:00Z">
              <w:rPr>
                <w:sz w:val="22"/>
                <w:szCs w:val="22"/>
              </w:rPr>
            </w:rPrChange>
          </w:rPr>
          <w:t xml:space="preserve"> (except for acetate in the inulin intervention) following intervention of both fibers </w:t>
        </w:r>
        <w:r w:rsidR="00E84597" w:rsidRPr="00BE70D2" w:rsidDel="004E7CD1">
          <w:rPr>
            <w:color w:val="000000" w:themeColor="text1"/>
            <w:sz w:val="22"/>
            <w:szCs w:val="22"/>
            <w:rPrChange w:id="7868" w:author="Chen Liao" w:date="2021-06-01T21:13:00Z">
              <w:rPr>
                <w:sz w:val="22"/>
                <w:szCs w:val="22"/>
              </w:rPr>
            </w:rPrChange>
          </w:rPr>
          <w:t>(</w:t>
        </w:r>
        <w:r w:rsidR="00E84597" w:rsidRPr="00BE70D2" w:rsidDel="004E7CD1">
          <w:rPr>
            <w:color w:val="000000" w:themeColor="text1"/>
            <w:sz w:val="22"/>
            <w:szCs w:val="22"/>
            <w:rPrChange w:id="7869" w:author="Chen Liao" w:date="2021-06-01T21:13:00Z">
              <w:rPr>
                <w:sz w:val="22"/>
                <w:szCs w:val="22"/>
                <w:highlight w:val="yellow"/>
              </w:rPr>
            </w:rPrChange>
          </w:rPr>
          <w:t>Fig. 4</w:t>
        </w:r>
        <w:r w:rsidR="00B448D7" w:rsidRPr="00BE70D2" w:rsidDel="004E7CD1">
          <w:rPr>
            <w:color w:val="000000" w:themeColor="text1"/>
            <w:sz w:val="22"/>
            <w:szCs w:val="22"/>
            <w:rPrChange w:id="7870" w:author="Chen Liao" w:date="2021-06-01T21:13:00Z">
              <w:rPr>
                <w:sz w:val="22"/>
                <w:szCs w:val="22"/>
                <w:highlight w:val="yellow"/>
              </w:rPr>
            </w:rPrChange>
          </w:rPr>
          <w:t>C</w:t>
        </w:r>
        <w:r w:rsidR="005E438A" w:rsidRPr="00BE70D2" w:rsidDel="004E7CD1">
          <w:rPr>
            <w:color w:val="000000" w:themeColor="text1"/>
            <w:sz w:val="22"/>
            <w:szCs w:val="22"/>
            <w:rPrChange w:id="7871" w:author="Chen Liao" w:date="2021-06-01T21:13:00Z">
              <w:rPr>
                <w:sz w:val="22"/>
                <w:szCs w:val="22"/>
                <w:highlight w:val="yellow"/>
              </w:rPr>
            </w:rPrChange>
          </w:rPr>
          <w:t>, S9C</w:t>
        </w:r>
        <w:r w:rsidR="00E84597" w:rsidRPr="00BE70D2" w:rsidDel="004E7CD1">
          <w:rPr>
            <w:color w:val="000000" w:themeColor="text1"/>
            <w:sz w:val="22"/>
            <w:szCs w:val="22"/>
            <w:rPrChange w:id="7872" w:author="Chen Liao" w:date="2021-06-01T21:13:00Z">
              <w:rPr>
                <w:sz w:val="22"/>
                <w:szCs w:val="22"/>
              </w:rPr>
            </w:rPrChange>
          </w:rPr>
          <w:t>).</w:t>
        </w:r>
        <w:r w:rsidR="00B448D7" w:rsidRPr="00BE70D2" w:rsidDel="004E7CD1">
          <w:rPr>
            <w:color w:val="000000" w:themeColor="text1"/>
            <w:sz w:val="22"/>
            <w:szCs w:val="22"/>
            <w:rPrChange w:id="7873" w:author="Chen Liao" w:date="2021-06-01T21:13:00Z">
              <w:rPr>
                <w:sz w:val="22"/>
                <w:szCs w:val="22"/>
              </w:rPr>
            </w:rPrChange>
          </w:rPr>
          <w:t xml:space="preserve"> </w:t>
        </w:r>
        <w:r w:rsidR="000A115F" w:rsidRPr="00BE70D2" w:rsidDel="004E7CD1">
          <w:rPr>
            <w:color w:val="000000" w:themeColor="text1"/>
            <w:sz w:val="22"/>
            <w:szCs w:val="22"/>
            <w:rPrChange w:id="7874" w:author="Chen Liao" w:date="2021-06-01T21:13:00Z">
              <w:rPr>
                <w:sz w:val="22"/>
                <w:szCs w:val="22"/>
              </w:rPr>
            </w:rPrChange>
          </w:rPr>
          <w:t xml:space="preserve">For the inulin-induced butyrate and propionate </w:t>
        </w:r>
        <w:r w:rsidR="00497F5E" w:rsidRPr="00BE70D2" w:rsidDel="004E7CD1">
          <w:rPr>
            <w:color w:val="000000" w:themeColor="text1"/>
            <w:sz w:val="22"/>
            <w:szCs w:val="22"/>
            <w:rPrChange w:id="7875" w:author="Chen Liao" w:date="2021-06-01T21:13:00Z">
              <w:rPr>
                <w:sz w:val="22"/>
                <w:szCs w:val="22"/>
              </w:rPr>
            </w:rPrChange>
          </w:rPr>
          <w:t>dynamics</w:t>
        </w:r>
        <w:r w:rsidR="000A115F" w:rsidRPr="00BE70D2" w:rsidDel="004E7CD1">
          <w:rPr>
            <w:color w:val="000000" w:themeColor="text1"/>
            <w:sz w:val="22"/>
            <w:szCs w:val="22"/>
            <w:rPrChange w:id="7876" w:author="Chen Liao" w:date="2021-06-01T21:13:00Z">
              <w:rPr>
                <w:sz w:val="22"/>
                <w:szCs w:val="22"/>
              </w:rPr>
            </w:rPrChange>
          </w:rPr>
          <w:t>, the simple statistical tests</w:t>
        </w:r>
        <w:r w:rsidR="00B006A9" w:rsidRPr="00BE70D2" w:rsidDel="004E7CD1">
          <w:rPr>
            <w:color w:val="000000" w:themeColor="text1"/>
            <w:sz w:val="22"/>
            <w:szCs w:val="22"/>
            <w:rPrChange w:id="7877" w:author="Chen Liao" w:date="2021-06-01T21:13:00Z">
              <w:rPr>
                <w:sz w:val="22"/>
                <w:szCs w:val="22"/>
              </w:rPr>
            </w:rPrChange>
          </w:rPr>
          <w:t xml:space="preserve"> </w:t>
        </w:r>
        <w:r w:rsidR="000A115F" w:rsidRPr="00BE70D2" w:rsidDel="004E7CD1">
          <w:rPr>
            <w:color w:val="000000" w:themeColor="text1"/>
            <w:sz w:val="22"/>
            <w:szCs w:val="22"/>
            <w:rPrChange w:id="7878" w:author="Chen Liao" w:date="2021-06-01T21:13:00Z">
              <w:rPr>
                <w:sz w:val="22"/>
                <w:szCs w:val="22"/>
              </w:rPr>
            </w:rPrChange>
          </w:rPr>
          <w:t xml:space="preserve">made variable </w:t>
        </w:r>
        <w:r w:rsidR="00BA1CA5" w:rsidRPr="00BE70D2" w:rsidDel="004E7CD1">
          <w:rPr>
            <w:color w:val="000000" w:themeColor="text1"/>
            <w:sz w:val="22"/>
            <w:szCs w:val="22"/>
            <w:rPrChange w:id="7879" w:author="Chen Liao" w:date="2021-06-01T21:13:00Z">
              <w:rPr>
                <w:sz w:val="22"/>
                <w:szCs w:val="22"/>
              </w:rPr>
            </w:rPrChange>
          </w:rPr>
          <w:t>conclusions regarding the significance of inter-vendor differences</w:t>
        </w:r>
        <w:r w:rsidR="000A115F" w:rsidRPr="00BE70D2" w:rsidDel="004E7CD1">
          <w:rPr>
            <w:color w:val="000000" w:themeColor="text1"/>
            <w:sz w:val="22"/>
            <w:szCs w:val="22"/>
            <w:rPrChange w:id="7880" w:author="Chen Liao" w:date="2021-06-01T21:13:00Z">
              <w:rPr>
                <w:sz w:val="22"/>
                <w:szCs w:val="22"/>
              </w:rPr>
            </w:rPrChange>
          </w:rPr>
          <w:t>, depending on the</w:t>
        </w:r>
        <w:r w:rsidR="00BA1CA5" w:rsidRPr="00BE70D2" w:rsidDel="004E7CD1">
          <w:rPr>
            <w:color w:val="000000" w:themeColor="text1"/>
            <w:sz w:val="22"/>
            <w:szCs w:val="22"/>
            <w:rPrChange w:id="7881" w:author="Chen Liao" w:date="2021-06-01T21:13:00Z">
              <w:rPr>
                <w:sz w:val="22"/>
                <w:szCs w:val="22"/>
              </w:rPr>
            </w:rPrChange>
          </w:rPr>
          <w:t xml:space="preserve"> endpoint </w:t>
        </w:r>
        <w:r w:rsidR="000A115F" w:rsidRPr="00BE70D2" w:rsidDel="004E7CD1">
          <w:rPr>
            <w:color w:val="000000" w:themeColor="text1"/>
            <w:sz w:val="22"/>
            <w:szCs w:val="22"/>
            <w:rPrChange w:id="7882" w:author="Chen Liao" w:date="2021-06-01T21:13:00Z">
              <w:rPr>
                <w:sz w:val="22"/>
                <w:szCs w:val="22"/>
              </w:rPr>
            </w:rPrChange>
          </w:rPr>
          <w:t xml:space="preserve">day chosen for comparisons </w:t>
        </w:r>
        <w:r w:rsidR="00BA1CA5" w:rsidRPr="00BE70D2" w:rsidDel="004E7CD1">
          <w:rPr>
            <w:color w:val="000000" w:themeColor="text1"/>
            <w:sz w:val="22"/>
            <w:szCs w:val="22"/>
            <w:rPrChange w:id="7883" w:author="Chen Liao" w:date="2021-06-01T21:13:00Z">
              <w:rPr>
                <w:sz w:val="22"/>
                <w:szCs w:val="22"/>
              </w:rPr>
            </w:rPrChange>
          </w:rPr>
          <w:t>(</w:t>
        </w:r>
        <w:r w:rsidR="00EC3B94" w:rsidRPr="00BE70D2" w:rsidDel="004E7CD1">
          <w:rPr>
            <w:color w:val="000000" w:themeColor="text1"/>
            <w:sz w:val="22"/>
            <w:szCs w:val="22"/>
            <w:rPrChange w:id="7884" w:author="Chen Liao" w:date="2021-06-01T21:13:00Z">
              <w:rPr>
                <w:sz w:val="22"/>
                <w:szCs w:val="22"/>
                <w:highlight w:val="yellow"/>
              </w:rPr>
            </w:rPrChange>
          </w:rPr>
          <w:t>Table</w:t>
        </w:r>
        <w:r w:rsidR="00BA1CA5" w:rsidRPr="00BE70D2" w:rsidDel="004E7CD1">
          <w:rPr>
            <w:color w:val="000000" w:themeColor="text1"/>
            <w:sz w:val="22"/>
            <w:szCs w:val="22"/>
            <w:rPrChange w:id="7885" w:author="Chen Liao" w:date="2021-06-01T21:13:00Z">
              <w:rPr>
                <w:sz w:val="22"/>
                <w:szCs w:val="22"/>
                <w:highlight w:val="yellow"/>
              </w:rPr>
            </w:rPrChange>
          </w:rPr>
          <w:t xml:space="preserve"> S</w:t>
        </w:r>
        <w:r w:rsidR="00EF4CEE" w:rsidRPr="00BE70D2" w:rsidDel="004E7CD1">
          <w:rPr>
            <w:color w:val="000000" w:themeColor="text1"/>
            <w:sz w:val="22"/>
            <w:szCs w:val="22"/>
            <w:rPrChange w:id="7886" w:author="Chen Liao" w:date="2021-06-01T21:13:00Z">
              <w:rPr>
                <w:sz w:val="22"/>
                <w:szCs w:val="22"/>
                <w:highlight w:val="yellow"/>
              </w:rPr>
            </w:rPrChange>
          </w:rPr>
          <w:t>4</w:t>
        </w:r>
        <w:r w:rsidR="00BA1CA5" w:rsidRPr="00BE70D2" w:rsidDel="004E7CD1">
          <w:rPr>
            <w:color w:val="000000" w:themeColor="text1"/>
            <w:sz w:val="22"/>
            <w:szCs w:val="22"/>
            <w:rPrChange w:id="7887" w:author="Chen Liao" w:date="2021-06-01T21:13:00Z">
              <w:rPr>
                <w:sz w:val="22"/>
                <w:szCs w:val="22"/>
              </w:rPr>
            </w:rPrChange>
          </w:rPr>
          <w:t>).</w:t>
        </w:r>
        <w:commentRangeStart w:id="7888"/>
        <w:r w:rsidR="00EF4CEE" w:rsidRPr="00BE70D2" w:rsidDel="004E7CD1">
          <w:rPr>
            <w:color w:val="000000" w:themeColor="text1"/>
            <w:sz w:val="22"/>
            <w:szCs w:val="22"/>
            <w:rPrChange w:id="7889" w:author="Chen Liao" w:date="2021-06-01T21:13:00Z">
              <w:rPr>
                <w:sz w:val="22"/>
                <w:szCs w:val="22"/>
              </w:rPr>
            </w:rPrChange>
          </w:rPr>
          <w:t xml:space="preserve"> </w:t>
        </w:r>
        <w:r w:rsidR="00E84597" w:rsidRPr="00BE70D2" w:rsidDel="004E7CD1">
          <w:rPr>
            <w:color w:val="000000" w:themeColor="text1"/>
            <w:sz w:val="22"/>
            <w:szCs w:val="22"/>
            <w:rPrChange w:id="7890" w:author="Chen Liao" w:date="2021-06-01T21:13:00Z">
              <w:rPr>
                <w:sz w:val="22"/>
                <w:szCs w:val="22"/>
              </w:rPr>
            </w:rPrChange>
          </w:rPr>
          <w:t xml:space="preserve">Interestingly, the dynamics of total SCFAs are baseline independent for both fibers, suggesting that baseline microbiota may only </w:t>
        </w:r>
        <w:r w:rsidR="00F9222A" w:rsidRPr="00BE70D2" w:rsidDel="004E7CD1">
          <w:rPr>
            <w:color w:val="000000" w:themeColor="text1"/>
            <w:sz w:val="22"/>
            <w:szCs w:val="22"/>
            <w:rPrChange w:id="7891" w:author="Chen Liao" w:date="2021-06-01T21:13:00Z">
              <w:rPr>
                <w:sz w:val="22"/>
                <w:szCs w:val="22"/>
              </w:rPr>
            </w:rPrChange>
          </w:rPr>
          <w:t>modulate</w:t>
        </w:r>
        <w:r w:rsidR="00E84597" w:rsidRPr="00BE70D2" w:rsidDel="004E7CD1">
          <w:rPr>
            <w:color w:val="000000" w:themeColor="text1"/>
            <w:sz w:val="22"/>
            <w:szCs w:val="22"/>
            <w:rPrChange w:id="7892" w:author="Chen Liao" w:date="2021-06-01T21:13:00Z">
              <w:rPr>
                <w:sz w:val="22"/>
                <w:szCs w:val="22"/>
              </w:rPr>
            </w:rPrChange>
          </w:rPr>
          <w:t xml:space="preserve"> the proportions of different SCFAs but not the total concentration.</w:t>
        </w:r>
        <w:commentRangeEnd w:id="7888"/>
        <w:r w:rsidR="00B87695" w:rsidRPr="00BE70D2" w:rsidDel="004E7CD1">
          <w:rPr>
            <w:rStyle w:val="CommentReference"/>
            <w:color w:val="000000" w:themeColor="text1"/>
            <w:sz w:val="22"/>
            <w:szCs w:val="22"/>
            <w:rPrChange w:id="7893" w:author="Chen Liao" w:date="2021-06-01T21:13:00Z">
              <w:rPr>
                <w:rStyle w:val="CommentReference"/>
              </w:rPr>
            </w:rPrChange>
          </w:rPr>
          <w:commentReference w:id="7888"/>
        </w:r>
      </w:moveFrom>
    </w:p>
    <w:p w14:paraId="6E18324A" w14:textId="484DFDD3" w:rsidR="00E84597" w:rsidRPr="00BE70D2" w:rsidDel="004E7CD1" w:rsidRDefault="00E84597">
      <w:pPr>
        <w:jc w:val="both"/>
        <w:rPr>
          <w:moveFrom w:id="7894" w:author="Chen Liao" w:date="2021-05-29T00:23:00Z"/>
          <w:color w:val="000000" w:themeColor="text1"/>
          <w:sz w:val="22"/>
          <w:szCs w:val="22"/>
          <w:rPrChange w:id="7895" w:author="Chen Liao" w:date="2021-06-01T21:13:00Z">
            <w:rPr>
              <w:moveFrom w:id="7896" w:author="Chen Liao" w:date="2021-05-29T00:23:00Z"/>
              <w:color w:val="000000" w:themeColor="text1"/>
              <w:sz w:val="22"/>
              <w:szCs w:val="22"/>
            </w:rPr>
          </w:rPrChange>
        </w:rPr>
      </w:pPr>
    </w:p>
    <w:p w14:paraId="7EF228DC" w14:textId="45C9E027" w:rsidR="00C903CF" w:rsidRPr="00BE70D2" w:rsidDel="004E7CD1" w:rsidRDefault="0011627F">
      <w:pPr>
        <w:jc w:val="both"/>
        <w:rPr>
          <w:moveFrom w:id="7897" w:author="Chen Liao" w:date="2021-05-29T00:23:00Z"/>
          <w:color w:val="000000" w:themeColor="text1"/>
          <w:sz w:val="22"/>
          <w:szCs w:val="22"/>
          <w:rPrChange w:id="7898" w:author="Chen Liao" w:date="2021-06-01T21:13:00Z">
            <w:rPr>
              <w:moveFrom w:id="7899" w:author="Chen Liao" w:date="2021-05-29T00:23:00Z"/>
              <w:sz w:val="22"/>
              <w:szCs w:val="22"/>
            </w:rPr>
          </w:rPrChange>
        </w:rPr>
      </w:pPr>
      <w:commentRangeStart w:id="7900"/>
      <w:moveFrom w:id="7901" w:author="Chen Liao" w:date="2021-05-29T00:23:00Z">
        <w:r w:rsidRPr="00BE70D2" w:rsidDel="004E7CD1">
          <w:rPr>
            <w:color w:val="000000" w:themeColor="text1"/>
            <w:sz w:val="22"/>
            <w:szCs w:val="22"/>
            <w:rPrChange w:id="7902" w:author="Chen Liao" w:date="2021-06-01T21:13:00Z">
              <w:rPr>
                <w:color w:val="000000" w:themeColor="text1"/>
                <w:sz w:val="22"/>
                <w:szCs w:val="22"/>
              </w:rPr>
            </w:rPrChange>
          </w:rPr>
          <w:t>As a byproduct</w:t>
        </w:r>
        <w:commentRangeEnd w:id="7900"/>
        <w:r w:rsidR="00AB33D9" w:rsidRPr="00BE70D2" w:rsidDel="004E7CD1">
          <w:rPr>
            <w:rStyle w:val="CommentReference"/>
            <w:color w:val="000000" w:themeColor="text1"/>
            <w:sz w:val="22"/>
            <w:szCs w:val="22"/>
            <w:rPrChange w:id="7903" w:author="Chen Liao" w:date="2021-06-01T21:13:00Z">
              <w:rPr>
                <w:rStyle w:val="CommentReference"/>
              </w:rPr>
            </w:rPrChange>
          </w:rPr>
          <w:commentReference w:id="7900"/>
        </w:r>
        <w:r w:rsidRPr="00BE70D2" w:rsidDel="004E7CD1">
          <w:rPr>
            <w:color w:val="000000" w:themeColor="text1"/>
            <w:sz w:val="22"/>
            <w:szCs w:val="22"/>
            <w:rPrChange w:id="7904" w:author="Chen Liao" w:date="2021-06-01T21:13:00Z">
              <w:rPr>
                <w:color w:val="000000" w:themeColor="text1"/>
                <w:sz w:val="22"/>
                <w:szCs w:val="22"/>
              </w:rPr>
            </w:rPrChange>
          </w:rPr>
          <w:t xml:space="preserve">, our </w:t>
        </w:r>
        <w:r w:rsidR="00144E48" w:rsidRPr="00BE70D2" w:rsidDel="004E7CD1">
          <w:rPr>
            <w:color w:val="000000" w:themeColor="text1"/>
            <w:sz w:val="22"/>
            <w:szCs w:val="22"/>
            <w:rPrChange w:id="7905" w:author="Chen Liao" w:date="2021-06-01T21:13:00Z">
              <w:rPr>
                <w:color w:val="000000" w:themeColor="text1"/>
                <w:sz w:val="22"/>
                <w:szCs w:val="22"/>
              </w:rPr>
            </w:rPrChange>
          </w:rPr>
          <w:t>approach also facilitate</w:t>
        </w:r>
        <w:r w:rsidR="00C139CF" w:rsidRPr="00BE70D2" w:rsidDel="004E7CD1">
          <w:rPr>
            <w:color w:val="000000" w:themeColor="text1"/>
            <w:sz w:val="22"/>
            <w:szCs w:val="22"/>
            <w:rPrChange w:id="7906" w:author="Chen Liao" w:date="2021-06-01T21:13:00Z">
              <w:rPr>
                <w:color w:val="000000" w:themeColor="text1"/>
                <w:sz w:val="22"/>
                <w:szCs w:val="22"/>
              </w:rPr>
            </w:rPrChange>
          </w:rPr>
          <w:t>s</w:t>
        </w:r>
        <w:r w:rsidR="00144E48" w:rsidRPr="00BE70D2" w:rsidDel="004E7CD1">
          <w:rPr>
            <w:color w:val="000000" w:themeColor="text1"/>
            <w:sz w:val="22"/>
            <w:szCs w:val="22"/>
            <w:rPrChange w:id="7907" w:author="Chen Liao" w:date="2021-06-01T21:13:00Z">
              <w:rPr>
                <w:color w:val="000000" w:themeColor="text1"/>
                <w:sz w:val="22"/>
                <w:szCs w:val="22"/>
              </w:rPr>
            </w:rPrChange>
          </w:rPr>
          <w:t xml:space="preserve"> visualization of baselin</w:t>
        </w:r>
        <w:r w:rsidR="00193D7A" w:rsidRPr="00BE70D2" w:rsidDel="004E7CD1">
          <w:rPr>
            <w:color w:val="000000" w:themeColor="text1"/>
            <w:sz w:val="22"/>
            <w:szCs w:val="22"/>
            <w:rPrChange w:id="7908" w:author="Chen Liao" w:date="2021-06-01T21:13:00Z">
              <w:rPr>
                <w:color w:val="000000" w:themeColor="text1"/>
                <w:sz w:val="22"/>
                <w:szCs w:val="22"/>
              </w:rPr>
            </w:rPrChange>
          </w:rPr>
          <w:t xml:space="preserve">e </w:t>
        </w:r>
        <w:r w:rsidR="00144E48" w:rsidRPr="00BE70D2" w:rsidDel="004E7CD1">
          <w:rPr>
            <w:color w:val="000000" w:themeColor="text1"/>
            <w:sz w:val="22"/>
            <w:szCs w:val="22"/>
            <w:rPrChange w:id="7909" w:author="Chen Liao" w:date="2021-06-01T21:13:00Z">
              <w:rPr>
                <w:color w:val="000000" w:themeColor="text1"/>
                <w:sz w:val="22"/>
                <w:szCs w:val="22"/>
              </w:rPr>
            </w:rPrChange>
          </w:rPr>
          <w:t>dependen</w:t>
        </w:r>
        <w:r w:rsidR="00F2009C" w:rsidRPr="00BE70D2" w:rsidDel="004E7CD1">
          <w:rPr>
            <w:color w:val="000000" w:themeColor="text1"/>
            <w:sz w:val="22"/>
            <w:szCs w:val="22"/>
            <w:rPrChange w:id="7910" w:author="Chen Liao" w:date="2021-06-01T21:13:00Z">
              <w:rPr>
                <w:color w:val="000000" w:themeColor="text1"/>
                <w:sz w:val="22"/>
                <w:szCs w:val="22"/>
              </w:rPr>
            </w:rPrChange>
          </w:rPr>
          <w:t>c</w:t>
        </w:r>
        <w:r w:rsidR="00193D7A" w:rsidRPr="00BE70D2" w:rsidDel="004E7CD1">
          <w:rPr>
            <w:color w:val="000000" w:themeColor="text1"/>
            <w:sz w:val="22"/>
            <w:szCs w:val="22"/>
            <w:rPrChange w:id="7911" w:author="Chen Liao" w:date="2021-06-01T21:13:00Z">
              <w:rPr>
                <w:color w:val="000000" w:themeColor="text1"/>
                <w:sz w:val="22"/>
                <w:szCs w:val="22"/>
              </w:rPr>
            </w:rPrChange>
          </w:rPr>
          <w:t>e</w:t>
        </w:r>
        <w:r w:rsidR="00F2009C" w:rsidRPr="00BE70D2" w:rsidDel="004E7CD1">
          <w:rPr>
            <w:color w:val="000000" w:themeColor="text1"/>
            <w:sz w:val="22"/>
            <w:szCs w:val="22"/>
            <w:rPrChange w:id="7912" w:author="Chen Liao" w:date="2021-06-01T21:13:00Z">
              <w:rPr>
                <w:color w:val="000000" w:themeColor="text1"/>
                <w:sz w:val="22"/>
                <w:szCs w:val="22"/>
              </w:rPr>
            </w:rPrChange>
          </w:rPr>
          <w:t xml:space="preserve"> for any </w:t>
        </w:r>
        <w:r w:rsidR="009A4346" w:rsidRPr="00BE70D2" w:rsidDel="004E7CD1">
          <w:rPr>
            <w:color w:val="000000" w:themeColor="text1"/>
            <w:sz w:val="22"/>
            <w:szCs w:val="22"/>
            <w:rPrChange w:id="7913" w:author="Chen Liao" w:date="2021-06-01T21:13:00Z">
              <w:rPr>
                <w:color w:val="000000" w:themeColor="text1"/>
                <w:sz w:val="22"/>
                <w:szCs w:val="22"/>
              </w:rPr>
            </w:rPrChange>
          </w:rPr>
          <w:t>observational variable</w:t>
        </w:r>
        <w:r w:rsidR="00AD482E" w:rsidRPr="00BE70D2" w:rsidDel="004E7CD1">
          <w:rPr>
            <w:color w:val="000000" w:themeColor="text1"/>
            <w:sz w:val="22"/>
            <w:szCs w:val="22"/>
            <w:rPrChange w:id="7914" w:author="Chen Liao" w:date="2021-06-01T21:13:00Z">
              <w:rPr>
                <w:color w:val="000000" w:themeColor="text1"/>
                <w:sz w:val="22"/>
                <w:szCs w:val="22"/>
              </w:rPr>
            </w:rPrChange>
          </w:rPr>
          <w:t xml:space="preserve">: </w:t>
        </w:r>
        <w:r w:rsidR="00536222" w:rsidRPr="00BE70D2" w:rsidDel="004E7CD1">
          <w:rPr>
            <w:color w:val="000000" w:themeColor="text1"/>
            <w:sz w:val="22"/>
            <w:szCs w:val="22"/>
            <w:rPrChange w:id="7915" w:author="Chen Liao" w:date="2021-06-01T21:13:00Z">
              <w:rPr>
                <w:color w:val="000000" w:themeColor="text1"/>
                <w:sz w:val="22"/>
                <w:szCs w:val="22"/>
              </w:rPr>
            </w:rPrChange>
          </w:rPr>
          <w:t xml:space="preserve">the </w:t>
        </w:r>
        <w:r w:rsidR="0037672B" w:rsidRPr="00BE70D2" w:rsidDel="004E7CD1">
          <w:rPr>
            <w:color w:val="000000" w:themeColor="text1"/>
            <w:sz w:val="22"/>
            <w:szCs w:val="22"/>
            <w:rPrChange w:id="7916" w:author="Chen Liao" w:date="2021-06-01T21:13:00Z">
              <w:rPr>
                <w:color w:val="000000" w:themeColor="text1"/>
                <w:sz w:val="22"/>
                <w:szCs w:val="22"/>
              </w:rPr>
            </w:rPrChange>
          </w:rPr>
          <w:t xml:space="preserve">averaged </w:t>
        </w:r>
        <w:r w:rsidR="00536222" w:rsidRPr="00BE70D2" w:rsidDel="004E7CD1">
          <w:rPr>
            <w:color w:val="000000" w:themeColor="text1"/>
            <w:sz w:val="22"/>
            <w:szCs w:val="22"/>
            <w:rPrChange w:id="7917" w:author="Chen Liao" w:date="2021-06-01T21:13:00Z">
              <w:rPr>
                <w:color w:val="000000" w:themeColor="text1"/>
                <w:sz w:val="22"/>
                <w:szCs w:val="22"/>
              </w:rPr>
            </w:rPrChange>
          </w:rPr>
          <w:t xml:space="preserve">response difference </w:t>
        </w:r>
        <w:r w:rsidR="00560C15" w:rsidRPr="00BE70D2" w:rsidDel="004E7CD1">
          <w:rPr>
            <w:color w:val="000000" w:themeColor="text1"/>
            <w:sz w:val="22"/>
            <w:szCs w:val="22"/>
            <w:rPrChange w:id="7918" w:author="Chen Liao" w:date="2021-06-01T21:13:00Z">
              <w:rPr>
                <w:color w:val="000000" w:themeColor="text1"/>
                <w:sz w:val="22"/>
                <w:szCs w:val="22"/>
              </w:rPr>
            </w:rPrChange>
          </w:rPr>
          <w:t xml:space="preserve">of the </w:t>
        </w:r>
        <w:r w:rsidR="004D4E01" w:rsidRPr="00BE70D2" w:rsidDel="004E7CD1">
          <w:rPr>
            <w:color w:val="000000" w:themeColor="text1"/>
            <w:sz w:val="22"/>
            <w:szCs w:val="22"/>
            <w:rPrChange w:id="7919" w:author="Chen Liao" w:date="2021-06-01T21:13:00Z">
              <w:rPr>
                <w:color w:val="000000" w:themeColor="text1"/>
                <w:sz w:val="22"/>
                <w:szCs w:val="22"/>
              </w:rPr>
            </w:rPrChange>
          </w:rPr>
          <w:t>variable</w:t>
        </w:r>
        <w:r w:rsidR="00560C15" w:rsidRPr="00BE70D2" w:rsidDel="004E7CD1">
          <w:rPr>
            <w:color w:val="000000" w:themeColor="text1"/>
            <w:sz w:val="22"/>
            <w:szCs w:val="22"/>
            <w:rPrChange w:id="7920" w:author="Chen Liao" w:date="2021-06-01T21:13:00Z">
              <w:rPr>
                <w:color w:val="000000" w:themeColor="text1"/>
                <w:sz w:val="22"/>
                <w:szCs w:val="22"/>
              </w:rPr>
            </w:rPrChange>
          </w:rPr>
          <w:t xml:space="preserve"> </w:t>
        </w:r>
        <w:r w:rsidR="00536222" w:rsidRPr="00BE70D2" w:rsidDel="004E7CD1">
          <w:rPr>
            <w:color w:val="000000" w:themeColor="text1"/>
            <w:sz w:val="22"/>
            <w:szCs w:val="22"/>
            <w:rPrChange w:id="7921" w:author="Chen Liao" w:date="2021-06-01T21:13:00Z">
              <w:rPr>
                <w:color w:val="000000" w:themeColor="text1"/>
                <w:sz w:val="22"/>
                <w:szCs w:val="22"/>
              </w:rPr>
            </w:rPrChange>
          </w:rPr>
          <w:t xml:space="preserve">between intervention and control group </w:t>
        </w:r>
        <w:r w:rsidR="00AD482E" w:rsidRPr="00BE70D2" w:rsidDel="004E7CD1">
          <w:rPr>
            <w:color w:val="000000" w:themeColor="text1"/>
            <w:sz w:val="22"/>
            <w:szCs w:val="22"/>
            <w:rPrChange w:id="7922" w:author="Chen Liao" w:date="2021-06-01T21:13:00Z">
              <w:rPr>
                <w:color w:val="000000" w:themeColor="text1"/>
                <w:sz w:val="22"/>
                <w:szCs w:val="22"/>
              </w:rPr>
            </w:rPrChange>
          </w:rPr>
          <w:t>is</w:t>
        </w:r>
        <w:r w:rsidR="00536222" w:rsidRPr="00BE70D2" w:rsidDel="004E7CD1">
          <w:rPr>
            <w:color w:val="000000" w:themeColor="text1"/>
            <w:sz w:val="22"/>
            <w:szCs w:val="22"/>
            <w:rPrChange w:id="7923" w:author="Chen Liao" w:date="2021-06-01T21:13:00Z">
              <w:rPr>
                <w:color w:val="000000" w:themeColor="text1"/>
                <w:sz w:val="22"/>
                <w:szCs w:val="22"/>
              </w:rPr>
            </w:rPrChange>
          </w:rPr>
          <w:t xml:space="preserve"> represented by an arrow </w:t>
        </w:r>
        <w:r w:rsidR="00AD482E" w:rsidRPr="00BE70D2" w:rsidDel="004E7CD1">
          <w:rPr>
            <w:color w:val="000000" w:themeColor="text1"/>
            <w:sz w:val="22"/>
            <w:szCs w:val="22"/>
            <w:rPrChange w:id="7924" w:author="Chen Liao" w:date="2021-06-01T21:13:00Z">
              <w:rPr>
                <w:color w:val="000000" w:themeColor="text1"/>
                <w:sz w:val="22"/>
                <w:szCs w:val="22"/>
              </w:rPr>
            </w:rPrChange>
          </w:rPr>
          <w:t xml:space="preserve">and </w:t>
        </w:r>
        <w:r w:rsidR="00536222" w:rsidRPr="00BE70D2" w:rsidDel="004E7CD1">
          <w:rPr>
            <w:color w:val="000000" w:themeColor="text1"/>
            <w:sz w:val="22"/>
            <w:szCs w:val="22"/>
            <w:rPrChange w:id="7925" w:author="Chen Liao" w:date="2021-06-01T21:13:00Z">
              <w:rPr>
                <w:color w:val="000000" w:themeColor="text1"/>
                <w:sz w:val="22"/>
                <w:szCs w:val="22"/>
              </w:rPr>
            </w:rPrChange>
          </w:rPr>
          <w:t xml:space="preserve">colored </w:t>
        </w:r>
        <w:r w:rsidR="009F477D" w:rsidRPr="00BE70D2" w:rsidDel="004E7CD1">
          <w:rPr>
            <w:color w:val="000000" w:themeColor="text1"/>
            <w:sz w:val="22"/>
            <w:szCs w:val="22"/>
            <w:rPrChange w:id="7926" w:author="Chen Liao" w:date="2021-06-01T21:13:00Z">
              <w:rPr>
                <w:color w:val="000000" w:themeColor="text1"/>
                <w:sz w:val="22"/>
                <w:szCs w:val="22"/>
              </w:rPr>
            </w:rPrChange>
          </w:rPr>
          <w:t xml:space="preserve">differently </w:t>
        </w:r>
        <w:r w:rsidR="00297180" w:rsidRPr="00BE70D2" w:rsidDel="004E7CD1">
          <w:rPr>
            <w:color w:val="000000" w:themeColor="text1"/>
            <w:sz w:val="22"/>
            <w:szCs w:val="22"/>
            <w:rPrChange w:id="7927" w:author="Chen Liao" w:date="2021-06-01T21:13:00Z">
              <w:rPr>
                <w:color w:val="000000" w:themeColor="text1"/>
                <w:sz w:val="22"/>
                <w:szCs w:val="22"/>
              </w:rPr>
            </w:rPrChange>
          </w:rPr>
          <w:t>by</w:t>
        </w:r>
        <w:r w:rsidR="009F477D" w:rsidRPr="00BE70D2" w:rsidDel="004E7CD1">
          <w:rPr>
            <w:color w:val="000000" w:themeColor="text1"/>
            <w:sz w:val="22"/>
            <w:szCs w:val="22"/>
            <w:rPrChange w:id="7928" w:author="Chen Liao" w:date="2021-06-01T21:13:00Z">
              <w:rPr>
                <w:color w:val="000000" w:themeColor="text1"/>
                <w:sz w:val="22"/>
                <w:szCs w:val="22"/>
              </w:rPr>
            </w:rPrChange>
          </w:rPr>
          <w:t xml:space="preserve"> vendors</w:t>
        </w:r>
        <w:r w:rsidR="00536222" w:rsidRPr="00BE70D2" w:rsidDel="004E7CD1">
          <w:rPr>
            <w:color w:val="000000" w:themeColor="text1"/>
            <w:sz w:val="22"/>
            <w:szCs w:val="22"/>
            <w:rPrChange w:id="7929" w:author="Chen Liao" w:date="2021-06-01T21:13:00Z">
              <w:rPr>
                <w:color w:val="000000" w:themeColor="text1"/>
                <w:sz w:val="22"/>
                <w:szCs w:val="22"/>
              </w:rPr>
            </w:rPrChange>
          </w:rPr>
          <w:t>.</w:t>
        </w:r>
        <w:r w:rsidR="00123193" w:rsidRPr="00BE70D2" w:rsidDel="004E7CD1">
          <w:rPr>
            <w:color w:val="000000" w:themeColor="text1"/>
            <w:sz w:val="22"/>
            <w:szCs w:val="22"/>
            <w:rPrChange w:id="7930" w:author="Chen Liao" w:date="2021-06-01T21:13:00Z">
              <w:rPr>
                <w:color w:val="000000" w:themeColor="text1"/>
                <w:sz w:val="22"/>
                <w:szCs w:val="22"/>
              </w:rPr>
            </w:rPrChange>
          </w:rPr>
          <w:t xml:space="preserve"> Therefore, </w:t>
        </w:r>
        <w:r w:rsidR="009F477D" w:rsidRPr="00BE70D2" w:rsidDel="004E7CD1">
          <w:rPr>
            <w:color w:val="000000" w:themeColor="text1"/>
            <w:sz w:val="22"/>
            <w:szCs w:val="22"/>
            <w:rPrChange w:id="7931" w:author="Chen Liao" w:date="2021-06-01T21:13:00Z">
              <w:rPr>
                <w:color w:val="000000" w:themeColor="text1"/>
                <w:sz w:val="22"/>
                <w:szCs w:val="22"/>
              </w:rPr>
            </w:rPrChange>
          </w:rPr>
          <w:t xml:space="preserve">any </w:t>
        </w:r>
        <w:r w:rsidR="00123193" w:rsidRPr="00BE70D2" w:rsidDel="004E7CD1">
          <w:rPr>
            <w:color w:val="000000" w:themeColor="text1"/>
            <w:sz w:val="22"/>
            <w:szCs w:val="22"/>
            <w:rPrChange w:id="7932" w:author="Chen Liao" w:date="2021-06-01T21:13:00Z">
              <w:rPr>
                <w:color w:val="000000" w:themeColor="text1"/>
                <w:sz w:val="22"/>
                <w:szCs w:val="22"/>
              </w:rPr>
            </w:rPrChange>
          </w:rPr>
          <w:t>differences in the magnitude and direction of these vendor-specific arrows</w:t>
        </w:r>
        <w:r w:rsidR="009F477D" w:rsidRPr="00BE70D2" w:rsidDel="004E7CD1">
          <w:rPr>
            <w:color w:val="000000" w:themeColor="text1"/>
            <w:sz w:val="22"/>
            <w:szCs w:val="22"/>
            <w:rPrChange w:id="7933" w:author="Chen Liao" w:date="2021-06-01T21:13:00Z">
              <w:rPr>
                <w:color w:val="000000" w:themeColor="text1"/>
                <w:sz w:val="22"/>
                <w:szCs w:val="22"/>
              </w:rPr>
            </w:rPrChange>
          </w:rPr>
          <w:t xml:space="preserve"> </w:t>
        </w:r>
        <w:r w:rsidR="00BE6E3B" w:rsidRPr="00BE70D2" w:rsidDel="004E7CD1">
          <w:rPr>
            <w:color w:val="000000" w:themeColor="text1"/>
            <w:sz w:val="22"/>
            <w:szCs w:val="22"/>
            <w:rPrChange w:id="7934" w:author="Chen Liao" w:date="2021-06-01T21:13:00Z">
              <w:rPr>
                <w:color w:val="000000" w:themeColor="text1"/>
                <w:sz w:val="22"/>
                <w:szCs w:val="22"/>
              </w:rPr>
            </w:rPrChange>
          </w:rPr>
          <w:t>indicate baseline effects</w:t>
        </w:r>
        <w:r w:rsidR="00123193" w:rsidRPr="00BE70D2" w:rsidDel="004E7CD1">
          <w:rPr>
            <w:color w:val="000000" w:themeColor="text1"/>
            <w:sz w:val="22"/>
            <w:szCs w:val="22"/>
            <w:rPrChange w:id="7935" w:author="Chen Liao" w:date="2021-06-01T21:13:00Z">
              <w:rPr>
                <w:color w:val="000000" w:themeColor="text1"/>
                <w:sz w:val="22"/>
                <w:szCs w:val="22"/>
              </w:rPr>
            </w:rPrChange>
          </w:rPr>
          <w:t>.</w:t>
        </w:r>
        <w:r w:rsidR="00536222" w:rsidRPr="00BE70D2" w:rsidDel="004E7CD1">
          <w:rPr>
            <w:color w:val="000000" w:themeColor="text1"/>
            <w:sz w:val="22"/>
            <w:szCs w:val="22"/>
            <w:rPrChange w:id="7936" w:author="Chen Liao" w:date="2021-06-01T21:13:00Z">
              <w:rPr>
                <w:color w:val="000000" w:themeColor="text1"/>
                <w:sz w:val="22"/>
                <w:szCs w:val="22"/>
              </w:rPr>
            </w:rPrChange>
          </w:rPr>
          <w:t xml:space="preserve"> </w:t>
        </w:r>
        <w:r w:rsidR="001E6872" w:rsidRPr="00BE70D2" w:rsidDel="004E7CD1">
          <w:rPr>
            <w:color w:val="000000" w:themeColor="text1"/>
            <w:sz w:val="22"/>
            <w:szCs w:val="22"/>
            <w:rPrChange w:id="7937" w:author="Chen Liao" w:date="2021-06-01T21:13:00Z">
              <w:rPr>
                <w:sz w:val="22"/>
                <w:szCs w:val="22"/>
              </w:rPr>
            </w:rPrChange>
          </w:rPr>
          <w:t xml:space="preserve">For example, </w:t>
        </w:r>
        <w:r w:rsidR="00E92C61" w:rsidRPr="00BE70D2" w:rsidDel="004E7CD1">
          <w:rPr>
            <w:color w:val="000000" w:themeColor="text1"/>
            <w:sz w:val="22"/>
            <w:szCs w:val="22"/>
            <w:rPrChange w:id="7938" w:author="Chen Liao" w:date="2021-06-01T21:13:00Z">
              <w:rPr>
                <w:sz w:val="22"/>
                <w:szCs w:val="22"/>
              </w:rPr>
            </w:rPrChange>
          </w:rPr>
          <w:t xml:space="preserve">an enrichment of </w:t>
        </w:r>
        <w:r w:rsidR="001E6872" w:rsidRPr="00BE70D2" w:rsidDel="004E7CD1">
          <w:rPr>
            <w:color w:val="000000" w:themeColor="text1"/>
            <w:sz w:val="22"/>
            <w:szCs w:val="22"/>
            <w:rPrChange w:id="7939" w:author="Chen Liao" w:date="2021-06-01T21:13:00Z">
              <w:rPr>
                <w:sz w:val="22"/>
                <w:szCs w:val="22"/>
              </w:rPr>
            </w:rPrChange>
          </w:rPr>
          <w:t xml:space="preserve">Akkermansia </w:t>
        </w:r>
        <w:r w:rsidR="005D3BFA" w:rsidRPr="00BE70D2" w:rsidDel="004E7CD1">
          <w:rPr>
            <w:color w:val="000000" w:themeColor="text1"/>
            <w:sz w:val="22"/>
            <w:szCs w:val="22"/>
            <w:rPrChange w:id="7940" w:author="Chen Liao" w:date="2021-06-01T21:13:00Z">
              <w:rPr>
                <w:sz w:val="22"/>
                <w:szCs w:val="22"/>
              </w:rPr>
            </w:rPrChange>
          </w:rPr>
          <w:t>muciniphila</w:t>
        </w:r>
        <w:r w:rsidR="00670824" w:rsidRPr="00BE70D2" w:rsidDel="004E7CD1">
          <w:rPr>
            <w:color w:val="000000" w:themeColor="text1"/>
            <w:sz w:val="22"/>
            <w:szCs w:val="22"/>
            <w:rPrChange w:id="7941" w:author="Chen Liao" w:date="2021-06-01T21:13:00Z">
              <w:rPr>
                <w:sz w:val="22"/>
                <w:szCs w:val="22"/>
              </w:rPr>
            </w:rPrChange>
          </w:rPr>
          <w:t xml:space="preserve"> </w:t>
        </w:r>
        <w:r w:rsidR="00E92C61" w:rsidRPr="00BE70D2" w:rsidDel="004E7CD1">
          <w:rPr>
            <w:color w:val="000000" w:themeColor="text1"/>
            <w:sz w:val="22"/>
            <w:szCs w:val="22"/>
            <w:rPrChange w:id="7942" w:author="Chen Liao" w:date="2021-06-01T21:13:00Z">
              <w:rPr>
                <w:sz w:val="22"/>
                <w:szCs w:val="22"/>
              </w:rPr>
            </w:rPrChange>
          </w:rPr>
          <w:t>was observed</w:t>
        </w:r>
        <w:r w:rsidR="001E6872" w:rsidRPr="00BE70D2" w:rsidDel="004E7CD1">
          <w:rPr>
            <w:color w:val="000000" w:themeColor="text1"/>
            <w:sz w:val="22"/>
            <w:szCs w:val="22"/>
            <w:rPrChange w:id="7943" w:author="Chen Liao" w:date="2021-06-01T21:13:00Z">
              <w:rPr>
                <w:sz w:val="22"/>
                <w:szCs w:val="22"/>
              </w:rPr>
            </w:rPrChange>
          </w:rPr>
          <w:t xml:space="preserve"> </w:t>
        </w:r>
        <w:r w:rsidR="00A0466B" w:rsidRPr="00BE70D2" w:rsidDel="004E7CD1">
          <w:rPr>
            <w:color w:val="000000" w:themeColor="text1"/>
            <w:sz w:val="22"/>
            <w:szCs w:val="22"/>
            <w:rPrChange w:id="7944" w:author="Chen Liao" w:date="2021-06-01T21:13:00Z">
              <w:rPr>
                <w:sz w:val="22"/>
                <w:szCs w:val="22"/>
              </w:rPr>
            </w:rPrChange>
          </w:rPr>
          <w:t>in</w:t>
        </w:r>
        <w:r w:rsidR="001E6872" w:rsidRPr="00BE70D2" w:rsidDel="004E7CD1">
          <w:rPr>
            <w:color w:val="000000" w:themeColor="text1"/>
            <w:sz w:val="22"/>
            <w:szCs w:val="22"/>
            <w:rPrChange w:id="7945" w:author="Chen Liao" w:date="2021-06-01T21:13:00Z">
              <w:rPr>
                <w:sz w:val="22"/>
                <w:szCs w:val="22"/>
              </w:rPr>
            </w:rPrChange>
          </w:rPr>
          <w:t xml:space="preserve"> Hunan and Shanghai mice</w:t>
        </w:r>
        <w:r w:rsidR="00E92C61" w:rsidRPr="00BE70D2" w:rsidDel="004E7CD1">
          <w:rPr>
            <w:color w:val="000000" w:themeColor="text1"/>
            <w:sz w:val="22"/>
            <w:szCs w:val="22"/>
            <w:rPrChange w:id="7946" w:author="Chen Liao" w:date="2021-06-01T21:13:00Z">
              <w:rPr>
                <w:sz w:val="22"/>
                <w:szCs w:val="22"/>
              </w:rPr>
            </w:rPrChange>
          </w:rPr>
          <w:t xml:space="preserve"> (from day 5 and day 19 respectively)</w:t>
        </w:r>
        <w:r w:rsidR="001E6872" w:rsidRPr="00BE70D2" w:rsidDel="004E7CD1">
          <w:rPr>
            <w:color w:val="000000" w:themeColor="text1"/>
            <w:sz w:val="22"/>
            <w:szCs w:val="22"/>
            <w:rPrChange w:id="7947" w:author="Chen Liao" w:date="2021-06-01T21:13:00Z">
              <w:rPr>
                <w:sz w:val="22"/>
                <w:szCs w:val="22"/>
              </w:rPr>
            </w:rPrChange>
          </w:rPr>
          <w:t xml:space="preserve">, but </w:t>
        </w:r>
        <w:r w:rsidR="00E92C61" w:rsidRPr="00BE70D2" w:rsidDel="004E7CD1">
          <w:rPr>
            <w:color w:val="000000" w:themeColor="text1"/>
            <w:sz w:val="22"/>
            <w:szCs w:val="22"/>
            <w:rPrChange w:id="7948" w:author="Chen Liao" w:date="2021-06-01T21:13:00Z">
              <w:rPr>
                <w:sz w:val="22"/>
                <w:szCs w:val="22"/>
              </w:rPr>
            </w:rPrChange>
          </w:rPr>
          <w:t xml:space="preserve">not </w:t>
        </w:r>
        <w:r w:rsidR="00D141A4" w:rsidRPr="00BE70D2" w:rsidDel="004E7CD1">
          <w:rPr>
            <w:color w:val="000000" w:themeColor="text1"/>
            <w:sz w:val="22"/>
            <w:szCs w:val="22"/>
            <w:rPrChange w:id="7949" w:author="Chen Liao" w:date="2021-06-01T21:13:00Z">
              <w:rPr>
                <w:sz w:val="22"/>
                <w:szCs w:val="22"/>
              </w:rPr>
            </w:rPrChange>
          </w:rPr>
          <w:t xml:space="preserve">in </w:t>
        </w:r>
        <w:r w:rsidR="001E6872" w:rsidRPr="00BE70D2" w:rsidDel="004E7CD1">
          <w:rPr>
            <w:color w:val="000000" w:themeColor="text1"/>
            <w:sz w:val="22"/>
            <w:szCs w:val="22"/>
            <w:rPrChange w:id="7950" w:author="Chen Liao" w:date="2021-06-01T21:13:00Z">
              <w:rPr>
                <w:sz w:val="22"/>
                <w:szCs w:val="22"/>
              </w:rPr>
            </w:rPrChange>
          </w:rPr>
          <w:t>Beijing and Guangdong mice</w:t>
        </w:r>
        <w:r w:rsidR="00E92C61" w:rsidRPr="00BE70D2" w:rsidDel="004E7CD1">
          <w:rPr>
            <w:color w:val="000000" w:themeColor="text1"/>
            <w:sz w:val="22"/>
            <w:szCs w:val="22"/>
            <w:rPrChange w:id="7951" w:author="Chen Liao" w:date="2021-06-01T21:13:00Z">
              <w:rPr>
                <w:sz w:val="22"/>
                <w:szCs w:val="22"/>
              </w:rPr>
            </w:rPrChange>
          </w:rPr>
          <w:t>, following inulin intervention</w:t>
        </w:r>
        <w:r w:rsidR="00043B32" w:rsidRPr="00BE70D2" w:rsidDel="004E7CD1">
          <w:rPr>
            <w:color w:val="000000" w:themeColor="text1"/>
            <w:sz w:val="22"/>
            <w:szCs w:val="22"/>
            <w:rPrChange w:id="7952" w:author="Chen Liao" w:date="2021-06-01T21:13:00Z">
              <w:rPr>
                <w:sz w:val="22"/>
                <w:szCs w:val="22"/>
              </w:rPr>
            </w:rPrChange>
          </w:rPr>
          <w:t xml:space="preserve"> (</w:t>
        </w:r>
        <w:r w:rsidR="00043B32" w:rsidRPr="00BE70D2" w:rsidDel="004E7CD1">
          <w:rPr>
            <w:color w:val="000000" w:themeColor="text1"/>
            <w:sz w:val="22"/>
            <w:szCs w:val="22"/>
            <w:rPrChange w:id="7953" w:author="Chen Liao" w:date="2021-06-01T21:13:00Z">
              <w:rPr>
                <w:sz w:val="22"/>
                <w:szCs w:val="22"/>
                <w:highlight w:val="yellow"/>
              </w:rPr>
            </w:rPrChange>
          </w:rPr>
          <w:t>Fig. 2C</w:t>
        </w:r>
        <w:r w:rsidR="00043B32" w:rsidRPr="00BE70D2" w:rsidDel="004E7CD1">
          <w:rPr>
            <w:color w:val="000000" w:themeColor="text1"/>
            <w:sz w:val="22"/>
            <w:szCs w:val="22"/>
            <w:rPrChange w:id="7954" w:author="Chen Liao" w:date="2021-06-01T21:13:00Z">
              <w:rPr>
                <w:sz w:val="22"/>
                <w:szCs w:val="22"/>
              </w:rPr>
            </w:rPrChange>
          </w:rPr>
          <w:t>)</w:t>
        </w:r>
        <w:r w:rsidR="001E6872" w:rsidRPr="00BE70D2" w:rsidDel="004E7CD1">
          <w:rPr>
            <w:color w:val="000000" w:themeColor="text1"/>
            <w:sz w:val="22"/>
            <w:szCs w:val="22"/>
            <w:rPrChange w:id="7955" w:author="Chen Liao" w:date="2021-06-01T21:13:00Z">
              <w:rPr>
                <w:sz w:val="22"/>
                <w:szCs w:val="22"/>
              </w:rPr>
            </w:rPrChange>
          </w:rPr>
          <w:t>.</w:t>
        </w:r>
        <w:r w:rsidR="00E77AEB" w:rsidRPr="00BE70D2" w:rsidDel="004E7CD1">
          <w:rPr>
            <w:color w:val="000000" w:themeColor="text1"/>
            <w:sz w:val="22"/>
            <w:szCs w:val="22"/>
            <w:rPrChange w:id="7956" w:author="Chen Liao" w:date="2021-06-01T21:13:00Z">
              <w:rPr>
                <w:sz w:val="22"/>
                <w:szCs w:val="22"/>
              </w:rPr>
            </w:rPrChange>
          </w:rPr>
          <w:t xml:space="preserve"> Th</w:t>
        </w:r>
        <w:r w:rsidR="00024900" w:rsidRPr="00BE70D2" w:rsidDel="004E7CD1">
          <w:rPr>
            <w:color w:val="000000" w:themeColor="text1"/>
            <w:sz w:val="22"/>
            <w:szCs w:val="22"/>
            <w:rPrChange w:id="7957" w:author="Chen Liao" w:date="2021-06-01T21:13:00Z">
              <w:rPr>
                <w:sz w:val="22"/>
                <w:szCs w:val="22"/>
              </w:rPr>
            </w:rPrChange>
          </w:rPr>
          <w:t xml:space="preserve">e baseline effect </w:t>
        </w:r>
        <w:r w:rsidR="006E7D1A" w:rsidRPr="00BE70D2" w:rsidDel="004E7CD1">
          <w:rPr>
            <w:color w:val="000000" w:themeColor="text1"/>
            <w:sz w:val="22"/>
            <w:szCs w:val="22"/>
            <w:rPrChange w:id="7958" w:author="Chen Liao" w:date="2021-06-01T21:13:00Z">
              <w:rPr>
                <w:sz w:val="22"/>
                <w:szCs w:val="22"/>
              </w:rPr>
            </w:rPrChange>
          </w:rPr>
          <w:t>was also</w:t>
        </w:r>
        <w:r w:rsidR="005217F4" w:rsidRPr="00BE70D2" w:rsidDel="004E7CD1">
          <w:rPr>
            <w:color w:val="000000" w:themeColor="text1"/>
            <w:sz w:val="22"/>
            <w:szCs w:val="22"/>
            <w:rPrChange w:id="7959" w:author="Chen Liao" w:date="2021-06-01T21:13:00Z">
              <w:rPr>
                <w:sz w:val="22"/>
                <w:szCs w:val="22"/>
              </w:rPr>
            </w:rPrChange>
          </w:rPr>
          <w:t xml:space="preserve"> reflected in </w:t>
        </w:r>
        <w:r w:rsidR="00670824" w:rsidRPr="00BE70D2" w:rsidDel="004E7CD1">
          <w:rPr>
            <w:color w:val="000000" w:themeColor="text1"/>
            <w:sz w:val="22"/>
            <w:szCs w:val="22"/>
            <w:rPrChange w:id="7960" w:author="Chen Liao" w:date="2021-06-01T21:13:00Z">
              <w:rPr>
                <w:sz w:val="22"/>
                <w:szCs w:val="22"/>
              </w:rPr>
            </w:rPrChange>
          </w:rPr>
          <w:t>our simplified plot</w:t>
        </w:r>
        <w:r w:rsidR="00A0466B" w:rsidRPr="00BE70D2" w:rsidDel="004E7CD1">
          <w:rPr>
            <w:color w:val="000000" w:themeColor="text1"/>
            <w:sz w:val="22"/>
            <w:szCs w:val="22"/>
            <w:rPrChange w:id="7961" w:author="Chen Liao" w:date="2021-06-01T21:13:00Z">
              <w:rPr>
                <w:sz w:val="22"/>
                <w:szCs w:val="22"/>
              </w:rPr>
            </w:rPrChange>
          </w:rPr>
          <w:t xml:space="preserve">: the </w:t>
        </w:r>
        <w:r w:rsidR="00E248B2" w:rsidRPr="00BE70D2" w:rsidDel="004E7CD1">
          <w:rPr>
            <w:color w:val="000000" w:themeColor="text1"/>
            <w:sz w:val="22"/>
            <w:szCs w:val="22"/>
            <w:rPrChange w:id="7962" w:author="Chen Liao" w:date="2021-06-01T21:13:00Z">
              <w:rPr>
                <w:sz w:val="22"/>
                <w:szCs w:val="22"/>
              </w:rPr>
            </w:rPrChange>
          </w:rPr>
          <w:t xml:space="preserve">green arrow </w:t>
        </w:r>
        <w:r w:rsidR="001E27BE" w:rsidRPr="00BE70D2" w:rsidDel="004E7CD1">
          <w:rPr>
            <w:color w:val="000000" w:themeColor="text1"/>
            <w:sz w:val="22"/>
            <w:szCs w:val="22"/>
            <w:rPrChange w:id="7963" w:author="Chen Liao" w:date="2021-06-01T21:13:00Z">
              <w:rPr>
                <w:sz w:val="22"/>
                <w:szCs w:val="22"/>
              </w:rPr>
            </w:rPrChange>
          </w:rPr>
          <w:t>(</w:t>
        </w:r>
        <w:r w:rsidR="00A0466B" w:rsidRPr="00BE70D2" w:rsidDel="004E7CD1">
          <w:rPr>
            <w:color w:val="000000" w:themeColor="text1"/>
            <w:sz w:val="22"/>
            <w:szCs w:val="22"/>
            <w:rPrChange w:id="7964" w:author="Chen Liao" w:date="2021-06-01T21:13:00Z">
              <w:rPr>
                <w:sz w:val="22"/>
                <w:szCs w:val="22"/>
              </w:rPr>
            </w:rPrChange>
          </w:rPr>
          <w:t>Hunan</w:t>
        </w:r>
        <w:r w:rsidR="001E27BE" w:rsidRPr="00BE70D2" w:rsidDel="004E7CD1">
          <w:rPr>
            <w:color w:val="000000" w:themeColor="text1"/>
            <w:sz w:val="22"/>
            <w:szCs w:val="22"/>
            <w:rPrChange w:id="7965" w:author="Chen Liao" w:date="2021-06-01T21:13:00Z">
              <w:rPr>
                <w:sz w:val="22"/>
                <w:szCs w:val="22"/>
              </w:rPr>
            </w:rPrChange>
          </w:rPr>
          <w:t xml:space="preserve">) is longest and </w:t>
        </w:r>
        <w:r w:rsidR="00E248B2" w:rsidRPr="00BE70D2" w:rsidDel="004E7CD1">
          <w:rPr>
            <w:color w:val="000000" w:themeColor="text1"/>
            <w:sz w:val="22"/>
            <w:szCs w:val="22"/>
            <w:rPrChange w:id="7966" w:author="Chen Liao" w:date="2021-06-01T21:13:00Z">
              <w:rPr>
                <w:sz w:val="22"/>
                <w:szCs w:val="22"/>
              </w:rPr>
            </w:rPrChange>
          </w:rPr>
          <w:t xml:space="preserve">points </w:t>
        </w:r>
        <w:r w:rsidR="001E27BE" w:rsidRPr="00BE70D2" w:rsidDel="004E7CD1">
          <w:rPr>
            <w:color w:val="000000" w:themeColor="text1"/>
            <w:sz w:val="22"/>
            <w:szCs w:val="22"/>
            <w:rPrChange w:id="7967" w:author="Chen Liao" w:date="2021-06-01T21:13:00Z">
              <w:rPr>
                <w:sz w:val="22"/>
                <w:szCs w:val="22"/>
              </w:rPr>
            </w:rPrChange>
          </w:rPr>
          <w:t>to northeast direction</w:t>
        </w:r>
        <w:r w:rsidR="0044339B" w:rsidRPr="00BE70D2" w:rsidDel="004E7CD1">
          <w:rPr>
            <w:color w:val="000000" w:themeColor="text1"/>
            <w:sz w:val="22"/>
            <w:szCs w:val="22"/>
            <w:rPrChange w:id="7968" w:author="Chen Liao" w:date="2021-06-01T21:13:00Z">
              <w:rPr>
                <w:sz w:val="22"/>
                <w:szCs w:val="22"/>
              </w:rPr>
            </w:rPrChange>
          </w:rPr>
          <w:t>;</w:t>
        </w:r>
        <w:r w:rsidR="001E27BE" w:rsidRPr="00BE70D2" w:rsidDel="004E7CD1">
          <w:rPr>
            <w:color w:val="000000" w:themeColor="text1"/>
            <w:sz w:val="22"/>
            <w:szCs w:val="22"/>
            <w:rPrChange w:id="7969" w:author="Chen Liao" w:date="2021-06-01T21:13:00Z">
              <w:rPr>
                <w:sz w:val="22"/>
                <w:szCs w:val="22"/>
              </w:rPr>
            </w:rPrChange>
          </w:rPr>
          <w:t xml:space="preserve"> the </w:t>
        </w:r>
        <w:r w:rsidR="00E248B2" w:rsidRPr="00BE70D2" w:rsidDel="004E7CD1">
          <w:rPr>
            <w:color w:val="000000" w:themeColor="text1"/>
            <w:sz w:val="22"/>
            <w:szCs w:val="22"/>
            <w:rPrChange w:id="7970" w:author="Chen Liao" w:date="2021-06-01T21:13:00Z">
              <w:rPr>
                <w:sz w:val="22"/>
                <w:szCs w:val="22"/>
              </w:rPr>
            </w:rPrChange>
          </w:rPr>
          <w:t xml:space="preserve">red arrow </w:t>
        </w:r>
        <w:r w:rsidR="001E27BE" w:rsidRPr="00BE70D2" w:rsidDel="004E7CD1">
          <w:rPr>
            <w:color w:val="000000" w:themeColor="text1"/>
            <w:sz w:val="22"/>
            <w:szCs w:val="22"/>
            <w:rPrChange w:id="7971" w:author="Chen Liao" w:date="2021-06-01T21:13:00Z">
              <w:rPr>
                <w:sz w:val="22"/>
                <w:szCs w:val="22"/>
              </w:rPr>
            </w:rPrChange>
          </w:rPr>
          <w:t xml:space="preserve">(Shanghai) is the second longest and closely </w:t>
        </w:r>
        <w:r w:rsidR="00E248B2" w:rsidRPr="00BE70D2" w:rsidDel="004E7CD1">
          <w:rPr>
            <w:color w:val="000000" w:themeColor="text1"/>
            <w:sz w:val="22"/>
            <w:szCs w:val="22"/>
            <w:rPrChange w:id="7972" w:author="Chen Liao" w:date="2021-06-01T21:13:00Z">
              <w:rPr>
                <w:sz w:val="22"/>
                <w:szCs w:val="22"/>
              </w:rPr>
            </w:rPrChange>
          </w:rPr>
          <w:t>aligns with the y axis</w:t>
        </w:r>
        <w:r w:rsidR="0044339B" w:rsidRPr="00BE70D2" w:rsidDel="004E7CD1">
          <w:rPr>
            <w:color w:val="000000" w:themeColor="text1"/>
            <w:sz w:val="22"/>
            <w:szCs w:val="22"/>
            <w:rPrChange w:id="7973" w:author="Chen Liao" w:date="2021-06-01T21:13:00Z">
              <w:rPr>
                <w:sz w:val="22"/>
                <w:szCs w:val="22"/>
              </w:rPr>
            </w:rPrChange>
          </w:rPr>
          <w:t>;</w:t>
        </w:r>
        <w:r w:rsidR="00E248B2" w:rsidRPr="00BE70D2" w:rsidDel="004E7CD1">
          <w:rPr>
            <w:color w:val="000000" w:themeColor="text1"/>
            <w:sz w:val="22"/>
            <w:szCs w:val="22"/>
            <w:rPrChange w:id="7974" w:author="Chen Liao" w:date="2021-06-01T21:13:00Z">
              <w:rPr>
                <w:sz w:val="22"/>
                <w:szCs w:val="22"/>
              </w:rPr>
            </w:rPrChange>
          </w:rPr>
          <w:t xml:space="preserve"> t</w:t>
        </w:r>
        <w:r w:rsidR="00A0466B" w:rsidRPr="00BE70D2" w:rsidDel="004E7CD1">
          <w:rPr>
            <w:color w:val="000000" w:themeColor="text1"/>
            <w:sz w:val="22"/>
            <w:szCs w:val="22"/>
            <w:rPrChange w:id="7975" w:author="Chen Liao" w:date="2021-06-01T21:13:00Z">
              <w:rPr>
                <w:sz w:val="22"/>
                <w:szCs w:val="22"/>
              </w:rPr>
            </w:rPrChange>
          </w:rPr>
          <w:t xml:space="preserve">he </w:t>
        </w:r>
        <w:r w:rsidR="001E27BE" w:rsidRPr="00BE70D2" w:rsidDel="004E7CD1">
          <w:rPr>
            <w:color w:val="000000" w:themeColor="text1"/>
            <w:sz w:val="22"/>
            <w:szCs w:val="22"/>
            <w:rPrChange w:id="7976" w:author="Chen Liao" w:date="2021-06-01T21:13:00Z">
              <w:rPr>
                <w:sz w:val="22"/>
                <w:szCs w:val="22"/>
              </w:rPr>
            </w:rPrChange>
          </w:rPr>
          <w:t xml:space="preserve">orange (Guangdong) and blue (Beijing) </w:t>
        </w:r>
        <w:r w:rsidR="00A0466B" w:rsidRPr="00BE70D2" w:rsidDel="004E7CD1">
          <w:rPr>
            <w:color w:val="000000" w:themeColor="text1"/>
            <w:sz w:val="22"/>
            <w:szCs w:val="22"/>
            <w:rPrChange w:id="7977" w:author="Chen Liao" w:date="2021-06-01T21:13:00Z">
              <w:rPr>
                <w:sz w:val="22"/>
                <w:szCs w:val="22"/>
              </w:rPr>
            </w:rPrChange>
          </w:rPr>
          <w:t xml:space="preserve">arrows are </w:t>
        </w:r>
        <w:r w:rsidR="00E248B2" w:rsidRPr="00BE70D2" w:rsidDel="004E7CD1">
          <w:rPr>
            <w:color w:val="000000" w:themeColor="text1"/>
            <w:sz w:val="22"/>
            <w:szCs w:val="22"/>
            <w:rPrChange w:id="7978" w:author="Chen Liao" w:date="2021-06-01T21:13:00Z">
              <w:rPr>
                <w:sz w:val="22"/>
                <w:szCs w:val="22"/>
              </w:rPr>
            </w:rPrChange>
          </w:rPr>
          <w:t>much shorter</w:t>
        </w:r>
        <w:r w:rsidR="001E27BE" w:rsidRPr="00BE70D2" w:rsidDel="004E7CD1">
          <w:rPr>
            <w:color w:val="000000" w:themeColor="text1"/>
            <w:sz w:val="22"/>
            <w:szCs w:val="22"/>
            <w:rPrChange w:id="7979" w:author="Chen Liao" w:date="2021-06-01T21:13:00Z">
              <w:rPr>
                <w:sz w:val="22"/>
                <w:szCs w:val="22"/>
              </w:rPr>
            </w:rPrChange>
          </w:rPr>
          <w:t xml:space="preserve"> and negligible</w:t>
        </w:r>
        <w:r w:rsidR="00A0466B" w:rsidRPr="00BE70D2" w:rsidDel="004E7CD1">
          <w:rPr>
            <w:color w:val="000000" w:themeColor="text1"/>
            <w:sz w:val="22"/>
            <w:szCs w:val="22"/>
            <w:rPrChange w:id="7980" w:author="Chen Liao" w:date="2021-06-01T21:13:00Z">
              <w:rPr>
                <w:sz w:val="22"/>
                <w:szCs w:val="22"/>
              </w:rPr>
            </w:rPrChange>
          </w:rPr>
          <w:t>.</w:t>
        </w:r>
      </w:moveFrom>
    </w:p>
    <w:p w14:paraId="7E79A088" w14:textId="6CA924F6" w:rsidR="00D97AFB" w:rsidRPr="00BE70D2" w:rsidDel="004E7CD1" w:rsidRDefault="00D97AFB">
      <w:pPr>
        <w:jc w:val="both"/>
        <w:rPr>
          <w:moveFrom w:id="7981" w:author="Chen Liao" w:date="2021-05-29T00:23:00Z"/>
          <w:color w:val="000000" w:themeColor="text1"/>
          <w:sz w:val="22"/>
          <w:szCs w:val="22"/>
          <w:rPrChange w:id="7982" w:author="Chen Liao" w:date="2021-06-01T21:13:00Z">
            <w:rPr>
              <w:moveFrom w:id="7983" w:author="Chen Liao" w:date="2021-05-29T00:23:00Z"/>
              <w:color w:val="000000" w:themeColor="text1"/>
              <w:sz w:val="22"/>
              <w:szCs w:val="22"/>
            </w:rPr>
          </w:rPrChange>
        </w:rPr>
      </w:pPr>
    </w:p>
    <w:p w14:paraId="5CF416BC" w14:textId="086B314D" w:rsidR="008520E4" w:rsidRPr="00BE70D2" w:rsidDel="004E7CD1" w:rsidRDefault="00515BE3">
      <w:pPr>
        <w:pStyle w:val="paragraph"/>
        <w:spacing w:before="0" w:beforeAutospacing="0" w:after="0" w:afterAutospacing="0"/>
        <w:jc w:val="center"/>
        <w:rPr>
          <w:moveFrom w:id="7984" w:author="Chen Liao" w:date="2021-05-29T00:23:00Z"/>
          <w:rFonts w:ascii="Times New Roman" w:hAnsi="Times New Roman" w:cs="Times New Roman"/>
          <w:color w:val="000000" w:themeColor="text1"/>
          <w:sz w:val="22"/>
          <w:szCs w:val="22"/>
          <w:rPrChange w:id="7985" w:author="Chen Liao" w:date="2021-06-01T21:13:00Z">
            <w:rPr>
              <w:moveFrom w:id="7986" w:author="Chen Liao" w:date="2021-05-29T00:23:00Z"/>
              <w:rFonts w:ascii="Times New Roman" w:hAnsi="Times New Roman" w:cs="Times New Roman"/>
              <w:color w:val="000000"/>
              <w:sz w:val="22"/>
              <w:szCs w:val="22"/>
            </w:rPr>
          </w:rPrChange>
        </w:rPr>
      </w:pPr>
      <w:commentRangeStart w:id="7987"/>
      <w:moveFrom w:id="7988" w:author="Chen Liao" w:date="2021-05-29T00:23:00Z">
        <w:r w:rsidRPr="00BE70D2" w:rsidDel="004E7CD1">
          <w:rPr>
            <w:rFonts w:ascii="Times New Roman" w:hAnsi="Times New Roman" w:cs="Times New Roman"/>
            <w:noProof/>
            <w:color w:val="000000" w:themeColor="text1"/>
            <w:sz w:val="22"/>
            <w:szCs w:val="22"/>
            <w:rPrChange w:id="7989" w:author="Chen Liao" w:date="2021-06-01T21:13:00Z">
              <w:rPr>
                <w:noProof/>
                <w:color w:val="000000"/>
                <w:sz w:val="22"/>
                <w:szCs w:val="22"/>
              </w:rPr>
            </w:rPrChange>
          </w:rPr>
          <w:drawing>
            <wp:inline distT="0" distB="0" distL="0" distR="0" wp14:anchorId="15A87DB4" wp14:editId="0761B86A">
              <wp:extent cx="5245100" cy="4508500"/>
              <wp:effectExtent l="0" t="0" r="0" b="0"/>
              <wp:docPr id="24" name="Picture 2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low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45100" cy="4508500"/>
                      </a:xfrm>
                      <a:prstGeom prst="rect">
                        <a:avLst/>
                      </a:prstGeom>
                    </pic:spPr>
                  </pic:pic>
                </a:graphicData>
              </a:graphic>
            </wp:inline>
          </w:drawing>
        </w:r>
        <w:commentRangeEnd w:id="7987"/>
        <w:r w:rsidR="00A336FE" w:rsidRPr="00BE70D2" w:rsidDel="004E7CD1">
          <w:rPr>
            <w:rStyle w:val="CommentReference"/>
            <w:rFonts w:ascii="Times New Roman" w:hAnsi="Times New Roman" w:cs="Times New Roman"/>
            <w:color w:val="000000" w:themeColor="text1"/>
            <w:sz w:val="22"/>
            <w:szCs w:val="22"/>
            <w:rPrChange w:id="7990" w:author="Chen Liao" w:date="2021-06-01T21:13:00Z">
              <w:rPr>
                <w:rStyle w:val="CommentReference"/>
              </w:rPr>
            </w:rPrChange>
          </w:rPr>
          <w:commentReference w:id="7987"/>
        </w:r>
      </w:moveFrom>
    </w:p>
    <w:p w14:paraId="73C97960" w14:textId="4B58DB66" w:rsidR="00BF6A1C" w:rsidRPr="00BE70D2" w:rsidDel="00B96273" w:rsidRDefault="00E63364" w:rsidP="00E6373F">
      <w:pPr>
        <w:pStyle w:val="paragraph"/>
        <w:spacing w:before="0" w:beforeAutospacing="0" w:after="0" w:afterAutospacing="0"/>
        <w:jc w:val="both"/>
        <w:rPr>
          <w:del w:id="7991" w:author="Chen Liao" w:date="2021-05-29T10:31:00Z"/>
          <w:rFonts w:ascii="Times New Roman" w:eastAsiaTheme="minorEastAsia" w:hAnsi="Times New Roman" w:cs="Times New Roman"/>
          <w:b/>
          <w:bCs/>
          <w:color w:val="000000" w:themeColor="text1"/>
          <w:sz w:val="22"/>
          <w:szCs w:val="22"/>
          <w:rPrChange w:id="7992" w:author="Chen Liao" w:date="2021-06-01T21:13:00Z">
            <w:rPr>
              <w:del w:id="7993" w:author="Chen Liao" w:date="2021-05-29T10:31:00Z"/>
              <w:rFonts w:ascii="Times New Roman" w:eastAsiaTheme="minorEastAsia" w:hAnsi="Times New Roman" w:cs="Times New Roman"/>
              <w:b/>
              <w:bCs/>
              <w:color w:val="000000" w:themeColor="text1"/>
              <w:sz w:val="22"/>
              <w:szCs w:val="22"/>
            </w:rPr>
          </w:rPrChange>
        </w:rPr>
      </w:pPr>
      <w:moveFrom w:id="7994" w:author="Chen Liao" w:date="2021-05-29T00:23:00Z">
        <w:del w:id="7995" w:author="Chen Liao" w:date="2021-05-29T10:32:00Z">
          <w:r w:rsidRPr="00BE70D2" w:rsidDel="00A0763C">
            <w:rPr>
              <w:rFonts w:ascii="Times New Roman" w:hAnsi="Times New Roman" w:cs="Times New Roman"/>
              <w:b/>
              <w:bCs/>
              <w:color w:val="000000" w:themeColor="text1"/>
              <w:sz w:val="22"/>
              <w:szCs w:val="22"/>
              <w:rPrChange w:id="7996" w:author="Chen Liao" w:date="2021-06-01T21:13:00Z">
                <w:rPr>
                  <w:b/>
                  <w:bCs/>
                  <w:color w:val="000000"/>
                  <w:sz w:val="20"/>
                  <w:szCs w:val="20"/>
                </w:rPr>
              </w:rPrChange>
            </w:rPr>
            <w:delText xml:space="preserve">Figure </w:delText>
          </w:r>
          <w:r w:rsidR="008E386A" w:rsidRPr="00BE70D2" w:rsidDel="00A0763C">
            <w:rPr>
              <w:rFonts w:ascii="Times New Roman" w:hAnsi="Times New Roman" w:cs="Times New Roman"/>
              <w:b/>
              <w:bCs/>
              <w:color w:val="000000" w:themeColor="text1"/>
              <w:sz w:val="22"/>
              <w:szCs w:val="22"/>
              <w:rPrChange w:id="7997" w:author="Chen Liao" w:date="2021-06-01T21:13:00Z">
                <w:rPr>
                  <w:b/>
                  <w:bCs/>
                  <w:color w:val="000000"/>
                  <w:sz w:val="20"/>
                  <w:szCs w:val="20"/>
                </w:rPr>
              </w:rPrChange>
            </w:rPr>
            <w:delText>4</w:delText>
          </w:r>
          <w:r w:rsidRPr="00BE70D2" w:rsidDel="00A0763C">
            <w:rPr>
              <w:rFonts w:ascii="Times New Roman" w:hAnsi="Times New Roman" w:cs="Times New Roman"/>
              <w:b/>
              <w:bCs/>
              <w:color w:val="000000" w:themeColor="text1"/>
              <w:sz w:val="22"/>
              <w:szCs w:val="22"/>
              <w:rPrChange w:id="7998" w:author="Chen Liao" w:date="2021-06-01T21:13:00Z">
                <w:rPr>
                  <w:b/>
                  <w:bCs/>
                  <w:color w:val="000000"/>
                  <w:sz w:val="20"/>
                  <w:szCs w:val="20"/>
                </w:rPr>
              </w:rPrChange>
            </w:rPr>
            <w:delText xml:space="preserve">. </w:delText>
          </w:r>
          <w:r w:rsidR="00485580" w:rsidRPr="00BE70D2" w:rsidDel="00A0763C">
            <w:rPr>
              <w:rFonts w:ascii="Times New Roman" w:hAnsi="Times New Roman" w:cs="Times New Roman"/>
              <w:b/>
              <w:bCs/>
              <w:color w:val="000000" w:themeColor="text1"/>
              <w:sz w:val="22"/>
              <w:szCs w:val="22"/>
              <w:rPrChange w:id="7999" w:author="Chen Liao" w:date="2021-06-01T21:13:00Z">
                <w:rPr>
                  <w:b/>
                  <w:bCs/>
                  <w:color w:val="000000"/>
                  <w:sz w:val="20"/>
                  <w:szCs w:val="20"/>
                </w:rPr>
              </w:rPrChange>
            </w:rPr>
            <w:delText xml:space="preserve">Quantification </w:delText>
          </w:r>
          <w:r w:rsidR="004026CF" w:rsidRPr="00BE70D2" w:rsidDel="00A0763C">
            <w:rPr>
              <w:rFonts w:ascii="Times New Roman" w:hAnsi="Times New Roman" w:cs="Times New Roman"/>
              <w:b/>
              <w:bCs/>
              <w:color w:val="000000" w:themeColor="text1"/>
              <w:sz w:val="22"/>
              <w:szCs w:val="22"/>
              <w:rPrChange w:id="8000" w:author="Chen Liao" w:date="2021-06-01T21:13:00Z">
                <w:rPr>
                  <w:b/>
                  <w:bCs/>
                  <w:color w:val="000000"/>
                  <w:sz w:val="20"/>
                  <w:szCs w:val="20"/>
                </w:rPr>
              </w:rPrChange>
            </w:rPr>
            <w:delText xml:space="preserve">of </w:delText>
          </w:r>
          <w:r w:rsidR="00A83CE0" w:rsidRPr="00BE70D2" w:rsidDel="00A0763C">
            <w:rPr>
              <w:rFonts w:ascii="Times New Roman" w:hAnsi="Times New Roman" w:cs="Times New Roman"/>
              <w:b/>
              <w:bCs/>
              <w:color w:val="000000" w:themeColor="text1"/>
              <w:sz w:val="22"/>
              <w:szCs w:val="22"/>
              <w:rPrChange w:id="8001" w:author="Chen Liao" w:date="2021-06-01T21:13:00Z">
                <w:rPr>
                  <w:b/>
                  <w:bCs/>
                  <w:color w:val="000000"/>
                  <w:sz w:val="20"/>
                  <w:szCs w:val="20"/>
                </w:rPr>
              </w:rPrChange>
            </w:rPr>
            <w:delText>baseline-dependent</w:delText>
          </w:r>
          <w:r w:rsidR="004026CF" w:rsidRPr="00BE70D2" w:rsidDel="00A0763C">
            <w:rPr>
              <w:rFonts w:ascii="Times New Roman" w:hAnsi="Times New Roman" w:cs="Times New Roman"/>
              <w:b/>
              <w:bCs/>
              <w:color w:val="000000" w:themeColor="text1"/>
              <w:sz w:val="22"/>
              <w:szCs w:val="22"/>
              <w:rPrChange w:id="8002" w:author="Chen Liao" w:date="2021-06-01T21:13:00Z">
                <w:rPr>
                  <w:b/>
                  <w:bCs/>
                  <w:color w:val="000000"/>
                  <w:sz w:val="20"/>
                  <w:szCs w:val="20"/>
                </w:rPr>
              </w:rPrChange>
            </w:rPr>
            <w:delText xml:space="preserve"> </w:delText>
          </w:r>
          <w:r w:rsidR="005C7337" w:rsidRPr="00BE70D2" w:rsidDel="00A0763C">
            <w:rPr>
              <w:rFonts w:ascii="Times New Roman" w:hAnsi="Times New Roman" w:cs="Times New Roman"/>
              <w:b/>
              <w:bCs/>
              <w:color w:val="000000" w:themeColor="text1"/>
              <w:sz w:val="22"/>
              <w:szCs w:val="22"/>
              <w:rPrChange w:id="8003" w:author="Chen Liao" w:date="2021-06-01T21:13:00Z">
                <w:rPr>
                  <w:b/>
                  <w:bCs/>
                  <w:color w:val="000000"/>
                  <w:sz w:val="20"/>
                  <w:szCs w:val="20"/>
                </w:rPr>
              </w:rPrChange>
            </w:rPr>
            <w:delText xml:space="preserve">dynamical </w:delText>
          </w:r>
          <w:r w:rsidR="004026CF" w:rsidRPr="00BE70D2" w:rsidDel="00A0763C">
            <w:rPr>
              <w:rFonts w:ascii="Times New Roman" w:hAnsi="Times New Roman" w:cs="Times New Roman"/>
              <w:b/>
              <w:bCs/>
              <w:color w:val="000000" w:themeColor="text1"/>
              <w:sz w:val="22"/>
              <w:szCs w:val="22"/>
              <w:rPrChange w:id="8004" w:author="Chen Liao" w:date="2021-06-01T21:13:00Z">
                <w:rPr>
                  <w:b/>
                  <w:bCs/>
                  <w:color w:val="000000"/>
                  <w:sz w:val="20"/>
                  <w:szCs w:val="20"/>
                </w:rPr>
              </w:rPrChange>
            </w:rPr>
            <w:delText>responses</w:delText>
          </w:r>
          <w:r w:rsidR="005C7337" w:rsidRPr="00BE70D2" w:rsidDel="00A0763C">
            <w:rPr>
              <w:rFonts w:ascii="Times New Roman" w:hAnsi="Times New Roman" w:cs="Times New Roman"/>
              <w:b/>
              <w:bCs/>
              <w:color w:val="000000" w:themeColor="text1"/>
              <w:sz w:val="22"/>
              <w:szCs w:val="22"/>
              <w:rPrChange w:id="8005" w:author="Chen Liao" w:date="2021-06-01T21:13:00Z">
                <w:rPr>
                  <w:b/>
                  <w:bCs/>
                  <w:color w:val="000000"/>
                  <w:sz w:val="20"/>
                  <w:szCs w:val="20"/>
                </w:rPr>
              </w:rPrChange>
            </w:rPr>
            <w:delText xml:space="preserve"> to inulin intervention.</w:delText>
          </w:r>
          <w:r w:rsidR="004026CF" w:rsidRPr="00BE70D2" w:rsidDel="00A0763C">
            <w:rPr>
              <w:rFonts w:ascii="Times New Roman" w:hAnsi="Times New Roman" w:cs="Times New Roman"/>
              <w:b/>
              <w:bCs/>
              <w:color w:val="000000" w:themeColor="text1"/>
              <w:sz w:val="22"/>
              <w:szCs w:val="22"/>
              <w:rPrChange w:id="8006" w:author="Chen Liao" w:date="2021-06-01T21:13:00Z">
                <w:rPr>
                  <w:b/>
                  <w:bCs/>
                  <w:color w:val="000000"/>
                  <w:sz w:val="20"/>
                  <w:szCs w:val="20"/>
                </w:rPr>
              </w:rPrChange>
            </w:rPr>
            <w:delText xml:space="preserve"> </w:delText>
          </w:r>
          <w:r w:rsidR="00BF6FD0" w:rsidRPr="00BE70D2" w:rsidDel="00A0763C">
            <w:rPr>
              <w:rFonts w:ascii="Times New Roman" w:hAnsi="Times New Roman" w:cs="Times New Roman"/>
              <w:b/>
              <w:bCs/>
              <w:color w:val="000000" w:themeColor="text1"/>
              <w:sz w:val="22"/>
              <w:szCs w:val="22"/>
              <w:rPrChange w:id="8007" w:author="Chen Liao" w:date="2021-06-01T21:13:00Z">
                <w:rPr>
                  <w:b/>
                  <w:bCs/>
                  <w:color w:val="000000"/>
                  <w:sz w:val="20"/>
                  <w:szCs w:val="20"/>
                </w:rPr>
              </w:rPrChange>
            </w:rPr>
            <w:delText xml:space="preserve">(A) </w:delText>
          </w:r>
          <w:r w:rsidR="005C7337" w:rsidRPr="00BE70D2" w:rsidDel="00A0763C">
            <w:rPr>
              <w:rFonts w:ascii="Times New Roman" w:hAnsi="Times New Roman" w:cs="Times New Roman"/>
              <w:color w:val="000000" w:themeColor="text1"/>
              <w:sz w:val="22"/>
              <w:szCs w:val="22"/>
              <w:rPrChange w:id="8008" w:author="Chen Liao" w:date="2021-06-01T21:13:00Z">
                <w:rPr>
                  <w:color w:val="000000"/>
                  <w:sz w:val="20"/>
                  <w:szCs w:val="20"/>
                </w:rPr>
              </w:rPrChange>
            </w:rPr>
            <w:delText xml:space="preserve">Baseline-dependent response in </w:delText>
          </w:r>
          <w:r w:rsidR="00226233" w:rsidRPr="00BE70D2" w:rsidDel="00A0763C">
            <w:rPr>
              <w:rFonts w:ascii="Times New Roman" w:hAnsi="Times New Roman" w:cs="Times New Roman"/>
              <w:color w:val="000000" w:themeColor="text1"/>
              <w:sz w:val="22"/>
              <w:szCs w:val="22"/>
              <w:rPrChange w:id="8009" w:author="Chen Liao" w:date="2021-06-01T21:13:00Z">
                <w:rPr>
                  <w:color w:val="000000"/>
                  <w:sz w:val="20"/>
                  <w:szCs w:val="20"/>
                </w:rPr>
              </w:rPrChange>
            </w:rPr>
            <w:delText xml:space="preserve">total bacterial </w:delText>
          </w:r>
          <w:r w:rsidR="005C7337" w:rsidRPr="00BE70D2" w:rsidDel="00A0763C">
            <w:rPr>
              <w:rFonts w:ascii="Times New Roman" w:hAnsi="Times New Roman" w:cs="Times New Roman"/>
              <w:color w:val="000000" w:themeColor="text1"/>
              <w:sz w:val="22"/>
              <w:szCs w:val="22"/>
              <w:rPrChange w:id="8010" w:author="Chen Liao" w:date="2021-06-01T21:13:00Z">
                <w:rPr>
                  <w:color w:val="000000"/>
                  <w:sz w:val="20"/>
                  <w:szCs w:val="20"/>
                </w:rPr>
              </w:rPrChange>
            </w:rPr>
            <w:delText>load.</w:delText>
          </w:r>
          <w:commentRangeStart w:id="8011"/>
          <w:r w:rsidR="00226233" w:rsidRPr="00BE70D2" w:rsidDel="00A0763C">
            <w:rPr>
              <w:rFonts w:ascii="Times New Roman" w:hAnsi="Times New Roman" w:cs="Times New Roman"/>
              <w:b/>
              <w:bCs/>
              <w:color w:val="000000" w:themeColor="text1"/>
              <w:sz w:val="22"/>
              <w:szCs w:val="22"/>
              <w:rPrChange w:id="8012" w:author="Chen Liao" w:date="2021-06-01T21:13:00Z">
                <w:rPr>
                  <w:b/>
                  <w:bCs/>
                  <w:color w:val="000000"/>
                  <w:sz w:val="20"/>
                  <w:szCs w:val="20"/>
                </w:rPr>
              </w:rPrChange>
            </w:rPr>
            <w:delText xml:space="preserve"> (B) </w:delText>
          </w:r>
          <w:r w:rsidR="005C7337" w:rsidRPr="00BE70D2" w:rsidDel="00A0763C">
            <w:rPr>
              <w:rFonts w:ascii="Times New Roman" w:hAnsi="Times New Roman" w:cs="Times New Roman"/>
              <w:color w:val="000000" w:themeColor="text1"/>
              <w:sz w:val="22"/>
              <w:szCs w:val="22"/>
              <w:rPrChange w:id="8013" w:author="Chen Liao" w:date="2021-06-01T21:13:00Z">
                <w:rPr>
                  <w:color w:val="000000"/>
                  <w:sz w:val="20"/>
                  <w:szCs w:val="20"/>
                </w:rPr>
              </w:rPrChange>
            </w:rPr>
            <w:delText xml:space="preserve">Baseline-dependent response of </w:delText>
          </w:r>
          <w:r w:rsidR="00226233" w:rsidRPr="00BE70D2" w:rsidDel="00A0763C">
            <w:rPr>
              <w:rFonts w:ascii="Times New Roman" w:hAnsi="Times New Roman" w:cs="Times New Roman"/>
              <w:color w:val="000000" w:themeColor="text1"/>
              <w:sz w:val="22"/>
              <w:szCs w:val="22"/>
              <w:rPrChange w:id="8014" w:author="Chen Liao" w:date="2021-06-01T21:13:00Z">
                <w:rPr>
                  <w:color w:val="000000"/>
                  <w:sz w:val="20"/>
                  <w:szCs w:val="20"/>
                </w:rPr>
              </w:rPrChange>
            </w:rPr>
            <w:delText xml:space="preserve">individual </w:delText>
          </w:r>
          <w:r w:rsidR="004026CF" w:rsidRPr="00BE70D2" w:rsidDel="00A0763C">
            <w:rPr>
              <w:rFonts w:ascii="Times New Roman" w:hAnsi="Times New Roman" w:cs="Times New Roman"/>
              <w:color w:val="000000" w:themeColor="text1"/>
              <w:sz w:val="22"/>
              <w:szCs w:val="22"/>
              <w:rPrChange w:id="8015" w:author="Chen Liao" w:date="2021-06-01T21:13:00Z">
                <w:rPr>
                  <w:color w:val="000000"/>
                  <w:sz w:val="20"/>
                  <w:szCs w:val="20"/>
                </w:rPr>
              </w:rPrChange>
            </w:rPr>
            <w:delText xml:space="preserve">bacterial </w:delText>
          </w:r>
          <w:r w:rsidR="00226233" w:rsidRPr="00BE70D2" w:rsidDel="00A0763C">
            <w:rPr>
              <w:rFonts w:ascii="Times New Roman" w:hAnsi="Times New Roman" w:cs="Times New Roman"/>
              <w:color w:val="000000" w:themeColor="text1"/>
              <w:sz w:val="22"/>
              <w:szCs w:val="22"/>
              <w:rPrChange w:id="8016" w:author="Chen Liao" w:date="2021-06-01T21:13:00Z">
                <w:rPr>
                  <w:color w:val="000000"/>
                  <w:sz w:val="20"/>
                  <w:szCs w:val="20"/>
                </w:rPr>
              </w:rPrChange>
            </w:rPr>
            <w:delText>taxa</w:delText>
          </w:r>
          <w:r w:rsidR="005C7337" w:rsidRPr="00BE70D2" w:rsidDel="00A0763C">
            <w:rPr>
              <w:rFonts w:ascii="Times New Roman" w:hAnsi="Times New Roman" w:cs="Times New Roman"/>
              <w:color w:val="000000" w:themeColor="text1"/>
              <w:sz w:val="22"/>
              <w:szCs w:val="22"/>
              <w:rPrChange w:id="8017" w:author="Chen Liao" w:date="2021-06-01T21:13:00Z">
                <w:rPr>
                  <w:color w:val="000000"/>
                  <w:sz w:val="20"/>
                  <w:szCs w:val="20"/>
                </w:rPr>
              </w:rPrChange>
            </w:rPr>
            <w:delText>.</w:delText>
          </w:r>
          <w:r w:rsidR="004026CF" w:rsidRPr="00BE70D2" w:rsidDel="00A0763C">
            <w:rPr>
              <w:rFonts w:ascii="Times New Roman" w:hAnsi="Times New Roman" w:cs="Times New Roman"/>
              <w:color w:val="000000" w:themeColor="text1"/>
              <w:sz w:val="22"/>
              <w:szCs w:val="22"/>
              <w:rPrChange w:id="8018" w:author="Chen Liao" w:date="2021-06-01T21:13:00Z">
                <w:rPr>
                  <w:color w:val="000000"/>
                  <w:sz w:val="20"/>
                  <w:szCs w:val="20"/>
                </w:rPr>
              </w:rPrChange>
            </w:rPr>
            <w:delText xml:space="preserve"> </w:delText>
          </w:r>
          <w:r w:rsidR="005C7337" w:rsidRPr="00BE70D2" w:rsidDel="00A0763C">
            <w:rPr>
              <w:rFonts w:ascii="Times New Roman" w:hAnsi="Times New Roman" w:cs="Times New Roman"/>
              <w:color w:val="000000" w:themeColor="text1"/>
              <w:sz w:val="22"/>
              <w:szCs w:val="22"/>
              <w:rPrChange w:id="8019" w:author="Chen Liao" w:date="2021-06-01T21:13:00Z">
                <w:rPr>
                  <w:color w:val="000000"/>
                  <w:sz w:val="20"/>
                  <w:szCs w:val="20"/>
                </w:rPr>
              </w:rPrChange>
            </w:rPr>
            <w:delText>There are</w:delText>
          </w:r>
          <w:r w:rsidR="00B21340" w:rsidRPr="00BE70D2" w:rsidDel="00A0763C">
            <w:rPr>
              <w:rFonts w:ascii="Times New Roman" w:hAnsi="Times New Roman" w:cs="Times New Roman"/>
              <w:color w:val="000000" w:themeColor="text1"/>
              <w:sz w:val="22"/>
              <w:szCs w:val="22"/>
              <w:rPrChange w:id="8020" w:author="Chen Liao" w:date="2021-06-01T21:13:00Z">
                <w:rPr>
                  <w:color w:val="000000"/>
                  <w:sz w:val="20"/>
                  <w:szCs w:val="20"/>
                </w:rPr>
              </w:rPrChange>
            </w:rPr>
            <w:delText xml:space="preserve"> four different </w:delText>
          </w:r>
          <w:r w:rsidR="005C7337" w:rsidRPr="00BE70D2" w:rsidDel="00A0763C">
            <w:rPr>
              <w:rFonts w:ascii="Times New Roman" w:hAnsi="Times New Roman" w:cs="Times New Roman"/>
              <w:color w:val="000000" w:themeColor="text1"/>
              <w:sz w:val="22"/>
              <w:szCs w:val="22"/>
              <w:rPrChange w:id="8021" w:author="Chen Liao" w:date="2021-06-01T21:13:00Z">
                <w:rPr>
                  <w:color w:val="000000"/>
                  <w:sz w:val="20"/>
                  <w:szCs w:val="20"/>
                </w:rPr>
              </w:rPrChange>
            </w:rPr>
            <w:delText>types</w:delText>
          </w:r>
          <w:r w:rsidR="00B21340" w:rsidRPr="00BE70D2" w:rsidDel="00A0763C">
            <w:rPr>
              <w:rFonts w:ascii="Times New Roman" w:hAnsi="Times New Roman" w:cs="Times New Roman"/>
              <w:color w:val="000000" w:themeColor="text1"/>
              <w:sz w:val="22"/>
              <w:szCs w:val="22"/>
              <w:rPrChange w:id="8022" w:author="Chen Liao" w:date="2021-06-01T21:13:00Z">
                <w:rPr>
                  <w:color w:val="000000"/>
                  <w:sz w:val="20"/>
                  <w:szCs w:val="20"/>
                </w:rPr>
              </w:rPrChange>
            </w:rPr>
            <w:delText xml:space="preserve"> of </w:delText>
          </w:r>
          <w:r w:rsidR="005C7337" w:rsidRPr="00BE70D2" w:rsidDel="00A0763C">
            <w:rPr>
              <w:rFonts w:ascii="Times New Roman" w:hAnsi="Times New Roman" w:cs="Times New Roman"/>
              <w:color w:val="000000" w:themeColor="text1"/>
              <w:sz w:val="22"/>
              <w:szCs w:val="22"/>
              <w:rPrChange w:id="8023" w:author="Chen Liao" w:date="2021-06-01T21:13:00Z">
                <w:rPr>
                  <w:color w:val="000000"/>
                  <w:sz w:val="20"/>
                  <w:szCs w:val="20"/>
                </w:rPr>
              </w:rPrChange>
            </w:rPr>
            <w:delText xml:space="preserve">dynamical </w:delText>
          </w:r>
          <w:r w:rsidR="00B21340" w:rsidRPr="00BE70D2" w:rsidDel="00A0763C">
            <w:rPr>
              <w:rFonts w:ascii="Times New Roman" w:hAnsi="Times New Roman" w:cs="Times New Roman"/>
              <w:color w:val="000000" w:themeColor="text1"/>
              <w:sz w:val="22"/>
              <w:szCs w:val="22"/>
              <w:rPrChange w:id="8024" w:author="Chen Liao" w:date="2021-06-01T21:13:00Z">
                <w:rPr>
                  <w:color w:val="000000"/>
                  <w:sz w:val="20"/>
                  <w:szCs w:val="20"/>
                </w:rPr>
              </w:rPrChange>
            </w:rPr>
            <w:delText>responses</w:delText>
          </w:r>
          <w:r w:rsidR="00D652DE" w:rsidRPr="00BE70D2" w:rsidDel="00A0763C">
            <w:rPr>
              <w:rFonts w:ascii="Times New Roman" w:hAnsi="Times New Roman" w:cs="Times New Roman"/>
              <w:color w:val="000000" w:themeColor="text1"/>
              <w:sz w:val="22"/>
              <w:szCs w:val="22"/>
              <w:rPrChange w:id="8025" w:author="Chen Liao" w:date="2021-06-01T21:13:00Z">
                <w:rPr>
                  <w:color w:val="000000"/>
                  <w:sz w:val="20"/>
                  <w:szCs w:val="20"/>
                </w:rPr>
              </w:rPrChange>
            </w:rPr>
            <w:delText>,</w:delText>
          </w:r>
          <w:r w:rsidR="00B21340" w:rsidRPr="00BE70D2" w:rsidDel="00A0763C">
            <w:rPr>
              <w:rFonts w:ascii="Times New Roman" w:hAnsi="Times New Roman" w:cs="Times New Roman"/>
              <w:color w:val="000000" w:themeColor="text1"/>
              <w:sz w:val="22"/>
              <w:szCs w:val="22"/>
              <w:rPrChange w:id="8026" w:author="Chen Liao" w:date="2021-06-01T21:13:00Z">
                <w:rPr>
                  <w:color w:val="000000"/>
                  <w:sz w:val="20"/>
                  <w:szCs w:val="20"/>
                </w:rPr>
              </w:rPrChange>
            </w:rPr>
            <w:delText xml:space="preserve"> </w:delText>
          </w:r>
          <w:r w:rsidR="00D652DE" w:rsidRPr="00BE70D2" w:rsidDel="00A0763C">
            <w:rPr>
              <w:rFonts w:ascii="Times New Roman" w:hAnsi="Times New Roman" w:cs="Times New Roman"/>
              <w:color w:val="000000" w:themeColor="text1"/>
              <w:sz w:val="22"/>
              <w:szCs w:val="22"/>
              <w:rPrChange w:id="8027" w:author="Chen Liao" w:date="2021-06-01T21:13:00Z">
                <w:rPr>
                  <w:color w:val="000000"/>
                  <w:sz w:val="20"/>
                  <w:szCs w:val="20"/>
                </w:rPr>
              </w:rPrChange>
            </w:rPr>
            <w:delText>based</w:delText>
          </w:r>
          <w:r w:rsidR="00B21340" w:rsidRPr="00BE70D2" w:rsidDel="00A0763C">
            <w:rPr>
              <w:rFonts w:ascii="Times New Roman" w:hAnsi="Times New Roman" w:cs="Times New Roman"/>
              <w:color w:val="000000" w:themeColor="text1"/>
              <w:sz w:val="22"/>
              <w:szCs w:val="22"/>
              <w:rPrChange w:id="8028" w:author="Chen Liao" w:date="2021-06-01T21:13:00Z">
                <w:rPr>
                  <w:color w:val="000000"/>
                  <w:sz w:val="20"/>
                  <w:szCs w:val="20"/>
                </w:rPr>
              </w:rPrChange>
            </w:rPr>
            <w:delText xml:space="preserve"> on P-values </w:delText>
          </w:r>
          <w:r w:rsidR="00D652DE" w:rsidRPr="00BE70D2" w:rsidDel="00A0763C">
            <w:rPr>
              <w:rFonts w:ascii="Times New Roman" w:hAnsi="Times New Roman" w:cs="Times New Roman"/>
              <w:color w:val="000000" w:themeColor="text1"/>
              <w:sz w:val="22"/>
              <w:szCs w:val="22"/>
              <w:rPrChange w:id="8029" w:author="Chen Liao" w:date="2021-06-01T21:13:00Z">
                <w:rPr>
                  <w:color w:val="000000"/>
                  <w:sz w:val="20"/>
                  <w:szCs w:val="20"/>
                </w:rPr>
              </w:rPrChange>
            </w:rPr>
            <w:delText>of the</w:delText>
          </w:r>
          <w:r w:rsidR="00B21340" w:rsidRPr="00BE70D2" w:rsidDel="00A0763C">
            <w:rPr>
              <w:rFonts w:ascii="Times New Roman" w:hAnsi="Times New Roman" w:cs="Times New Roman"/>
              <w:color w:val="000000" w:themeColor="text1"/>
              <w:sz w:val="22"/>
              <w:szCs w:val="22"/>
              <w:rPrChange w:id="8030" w:author="Chen Liao" w:date="2021-06-01T21:13:00Z">
                <w:rPr>
                  <w:color w:val="000000"/>
                  <w:sz w:val="20"/>
                  <w:szCs w:val="20"/>
                </w:rPr>
              </w:rPrChange>
            </w:rPr>
            <w:delText xml:space="preserve"> significance test of </w:delText>
          </w:r>
          <w:r w:rsidR="005C7337" w:rsidRPr="00BE70D2" w:rsidDel="00A0763C">
            <w:rPr>
              <w:rFonts w:ascii="Times New Roman" w:hAnsi="Times New Roman" w:cs="Times New Roman"/>
              <w:color w:val="000000" w:themeColor="text1"/>
              <w:sz w:val="22"/>
              <w:szCs w:val="22"/>
              <w:rPrChange w:id="8031" w:author="Chen Liao" w:date="2021-06-01T21:13:00Z">
                <w:rPr>
                  <w:color w:val="000000"/>
                  <w:sz w:val="20"/>
                  <w:szCs w:val="20"/>
                </w:rPr>
              </w:rPrChange>
            </w:rPr>
            <w:delText xml:space="preserve">growth </w:delText>
          </w:r>
          <w:r w:rsidR="00B21340" w:rsidRPr="00BE70D2" w:rsidDel="00A0763C">
            <w:rPr>
              <w:rFonts w:ascii="Times New Roman" w:hAnsi="Times New Roman" w:cs="Times New Roman"/>
              <w:color w:val="000000" w:themeColor="text1"/>
              <w:sz w:val="22"/>
              <w:szCs w:val="22"/>
              <w:rPrChange w:id="8032" w:author="Chen Liao" w:date="2021-06-01T21:13:00Z">
                <w:rPr>
                  <w:color w:val="000000"/>
                  <w:sz w:val="20"/>
                  <w:szCs w:val="20"/>
                </w:rPr>
              </w:rPrChange>
            </w:rPr>
            <w:delText>respon</w:delText>
          </w:r>
          <w:r w:rsidR="005C7337" w:rsidRPr="00BE70D2" w:rsidDel="00A0763C">
            <w:rPr>
              <w:rFonts w:ascii="Times New Roman" w:hAnsi="Times New Roman" w:cs="Times New Roman"/>
              <w:color w:val="000000" w:themeColor="text1"/>
              <w:sz w:val="22"/>
              <w:szCs w:val="22"/>
              <w:rPrChange w:id="8033" w:author="Chen Liao" w:date="2021-06-01T21:13:00Z">
                <w:rPr>
                  <w:color w:val="000000"/>
                  <w:sz w:val="20"/>
                  <w:szCs w:val="20"/>
                </w:rPr>
              </w:rPrChange>
            </w:rPr>
            <w:delText>se</w:delText>
          </w:r>
          <w:r w:rsidR="00B21340" w:rsidRPr="00BE70D2" w:rsidDel="00A0763C">
            <w:rPr>
              <w:rFonts w:ascii="Times New Roman" w:hAnsi="Times New Roman" w:cs="Times New Roman"/>
              <w:color w:val="000000" w:themeColor="text1"/>
              <w:sz w:val="22"/>
              <w:szCs w:val="22"/>
              <w:rPrChange w:id="8034" w:author="Chen Liao" w:date="2021-06-01T21:13:00Z">
                <w:rPr>
                  <w:color w:val="000000"/>
                  <w:sz w:val="20"/>
                  <w:szCs w:val="20"/>
                </w:rPr>
              </w:rPrChange>
            </w:rPr>
            <w:delText xml:space="preserve"> (Pr) and </w:delText>
          </w:r>
          <w:r w:rsidR="00A83CE0" w:rsidRPr="00BE70D2" w:rsidDel="00A0763C">
            <w:rPr>
              <w:rFonts w:ascii="Times New Roman" w:hAnsi="Times New Roman" w:cs="Times New Roman"/>
              <w:color w:val="000000" w:themeColor="text1"/>
              <w:sz w:val="22"/>
              <w:szCs w:val="22"/>
              <w:rPrChange w:id="8035" w:author="Chen Liao" w:date="2021-06-01T21:13:00Z">
                <w:rPr>
                  <w:color w:val="000000"/>
                  <w:sz w:val="20"/>
                  <w:szCs w:val="20"/>
                </w:rPr>
              </w:rPrChange>
            </w:rPr>
            <w:delText>baseline</w:delText>
          </w:r>
          <w:r w:rsidR="00DD4281" w:rsidRPr="00BE70D2" w:rsidDel="00A0763C">
            <w:rPr>
              <w:rFonts w:ascii="Times New Roman" w:hAnsi="Times New Roman" w:cs="Times New Roman"/>
              <w:color w:val="000000" w:themeColor="text1"/>
              <w:sz w:val="22"/>
              <w:szCs w:val="22"/>
              <w:rPrChange w:id="8036" w:author="Chen Liao" w:date="2021-06-01T21:13:00Z">
                <w:rPr>
                  <w:color w:val="000000"/>
                  <w:sz w:val="20"/>
                  <w:szCs w:val="20"/>
                </w:rPr>
              </w:rPrChange>
            </w:rPr>
            <w:delText xml:space="preserve"> </w:delText>
          </w:r>
          <w:r w:rsidR="00A83CE0" w:rsidRPr="00BE70D2" w:rsidDel="00A0763C">
            <w:rPr>
              <w:rFonts w:ascii="Times New Roman" w:hAnsi="Times New Roman" w:cs="Times New Roman"/>
              <w:color w:val="000000" w:themeColor="text1"/>
              <w:sz w:val="22"/>
              <w:szCs w:val="22"/>
              <w:rPrChange w:id="8037" w:author="Chen Liao" w:date="2021-06-01T21:13:00Z">
                <w:rPr>
                  <w:color w:val="000000"/>
                  <w:sz w:val="20"/>
                  <w:szCs w:val="20"/>
                </w:rPr>
              </w:rPrChange>
            </w:rPr>
            <w:delText>dependenc</w:delText>
          </w:r>
          <w:r w:rsidR="00DD4281" w:rsidRPr="00BE70D2" w:rsidDel="00A0763C">
            <w:rPr>
              <w:rFonts w:ascii="Times New Roman" w:hAnsi="Times New Roman" w:cs="Times New Roman"/>
              <w:color w:val="000000" w:themeColor="text1"/>
              <w:sz w:val="22"/>
              <w:szCs w:val="22"/>
              <w:rPrChange w:id="8038" w:author="Chen Liao" w:date="2021-06-01T21:13:00Z">
                <w:rPr>
                  <w:color w:val="000000"/>
                  <w:sz w:val="20"/>
                  <w:szCs w:val="20"/>
                </w:rPr>
              </w:rPrChange>
            </w:rPr>
            <w:delText>e</w:delText>
          </w:r>
          <w:r w:rsidR="00B21340" w:rsidRPr="00BE70D2" w:rsidDel="00A0763C">
            <w:rPr>
              <w:rFonts w:ascii="Times New Roman" w:hAnsi="Times New Roman" w:cs="Times New Roman"/>
              <w:color w:val="000000" w:themeColor="text1"/>
              <w:sz w:val="22"/>
              <w:szCs w:val="22"/>
              <w:rPrChange w:id="8039" w:author="Chen Liao" w:date="2021-06-01T21:13:00Z">
                <w:rPr>
                  <w:color w:val="000000"/>
                  <w:sz w:val="20"/>
                  <w:szCs w:val="20"/>
                </w:rPr>
              </w:rPrChange>
            </w:rPr>
            <w:delText xml:space="preserve"> (P</w:delText>
          </w:r>
          <w:r w:rsidR="00A83CE0" w:rsidRPr="00BE70D2" w:rsidDel="00A0763C">
            <w:rPr>
              <w:rFonts w:ascii="Times New Roman" w:hAnsi="Times New Roman" w:cs="Times New Roman"/>
              <w:color w:val="000000" w:themeColor="text1"/>
              <w:sz w:val="22"/>
              <w:szCs w:val="22"/>
              <w:rPrChange w:id="8040" w:author="Chen Liao" w:date="2021-06-01T21:13:00Z">
                <w:rPr>
                  <w:color w:val="000000"/>
                  <w:sz w:val="20"/>
                  <w:szCs w:val="20"/>
                </w:rPr>
              </w:rPrChange>
            </w:rPr>
            <w:delText>b</w:delText>
          </w:r>
          <w:r w:rsidR="00B21340" w:rsidRPr="00BE70D2" w:rsidDel="00A0763C">
            <w:rPr>
              <w:rFonts w:ascii="Times New Roman" w:hAnsi="Times New Roman" w:cs="Times New Roman"/>
              <w:color w:val="000000" w:themeColor="text1"/>
              <w:sz w:val="22"/>
              <w:szCs w:val="22"/>
              <w:rPrChange w:id="8041" w:author="Chen Liao" w:date="2021-06-01T21:13:00Z">
                <w:rPr>
                  <w:color w:val="000000"/>
                  <w:sz w:val="20"/>
                  <w:szCs w:val="20"/>
                </w:rPr>
              </w:rPrChange>
            </w:rPr>
            <w:delText xml:space="preserve">). The </w:delText>
          </w:r>
          <w:r w:rsidR="00954935" w:rsidRPr="00BE70D2" w:rsidDel="00A0763C">
            <w:rPr>
              <w:rFonts w:ascii="Times New Roman" w:hAnsi="Times New Roman" w:cs="Times New Roman"/>
              <w:color w:val="000000" w:themeColor="text1"/>
              <w:sz w:val="22"/>
              <w:szCs w:val="22"/>
              <w:rPrChange w:id="8042" w:author="Chen Liao" w:date="2021-06-01T21:13:00Z">
                <w:rPr>
                  <w:color w:val="000000"/>
                  <w:sz w:val="20"/>
                  <w:szCs w:val="20"/>
                </w:rPr>
              </w:rPrChange>
            </w:rPr>
            <w:delText xml:space="preserve">non-responsive </w:delText>
          </w:r>
          <w:r w:rsidR="00B21340" w:rsidRPr="00BE70D2" w:rsidDel="00A0763C">
            <w:rPr>
              <w:rFonts w:ascii="Times New Roman" w:hAnsi="Times New Roman" w:cs="Times New Roman"/>
              <w:color w:val="000000" w:themeColor="text1"/>
              <w:sz w:val="22"/>
              <w:szCs w:val="22"/>
              <w:rPrChange w:id="8043" w:author="Chen Liao" w:date="2021-06-01T21:13:00Z">
                <w:rPr>
                  <w:color w:val="000000"/>
                  <w:sz w:val="20"/>
                  <w:szCs w:val="20"/>
                </w:rPr>
              </w:rPrChange>
            </w:rPr>
            <w:delText xml:space="preserve">bacterial </w:delText>
          </w:r>
          <w:r w:rsidR="00C55A32" w:rsidRPr="00BE70D2" w:rsidDel="00A0763C">
            <w:rPr>
              <w:rFonts w:ascii="Times New Roman" w:hAnsi="Times New Roman" w:cs="Times New Roman"/>
              <w:color w:val="000000" w:themeColor="text1"/>
              <w:sz w:val="22"/>
              <w:szCs w:val="22"/>
              <w:rPrChange w:id="8044" w:author="Chen Liao" w:date="2021-06-01T21:13:00Z">
                <w:rPr>
                  <w:color w:val="000000"/>
                  <w:sz w:val="20"/>
                  <w:szCs w:val="20"/>
                </w:rPr>
              </w:rPrChange>
            </w:rPr>
            <w:delText>taxa</w:delText>
          </w:r>
          <w:r w:rsidR="00B21340" w:rsidRPr="00BE70D2" w:rsidDel="00A0763C">
            <w:rPr>
              <w:rFonts w:ascii="Times New Roman" w:hAnsi="Times New Roman" w:cs="Times New Roman"/>
              <w:color w:val="000000" w:themeColor="text1"/>
              <w:sz w:val="22"/>
              <w:szCs w:val="22"/>
              <w:rPrChange w:id="8045" w:author="Chen Liao" w:date="2021-06-01T21:13:00Z">
                <w:rPr>
                  <w:color w:val="000000"/>
                  <w:sz w:val="20"/>
                  <w:szCs w:val="20"/>
                </w:rPr>
              </w:rPrChange>
            </w:rPr>
            <w:delText xml:space="preserve"> are marked as gray dots</w:delText>
          </w:r>
          <w:r w:rsidR="00E7237F" w:rsidRPr="00BE70D2" w:rsidDel="00A0763C">
            <w:rPr>
              <w:rFonts w:ascii="Times New Roman" w:hAnsi="Times New Roman" w:cs="Times New Roman"/>
              <w:color w:val="000000" w:themeColor="text1"/>
              <w:sz w:val="22"/>
              <w:szCs w:val="22"/>
              <w:rPrChange w:id="8046" w:author="Chen Liao" w:date="2021-06-01T21:13:00Z">
                <w:rPr>
                  <w:color w:val="000000"/>
                  <w:sz w:val="20"/>
                  <w:szCs w:val="20"/>
                </w:rPr>
              </w:rPrChange>
            </w:rPr>
            <w:delText>,</w:delText>
          </w:r>
          <w:r w:rsidR="00371BD9" w:rsidRPr="00BE70D2" w:rsidDel="00A0763C">
            <w:rPr>
              <w:rFonts w:ascii="Times New Roman" w:hAnsi="Times New Roman" w:cs="Times New Roman"/>
              <w:color w:val="000000" w:themeColor="text1"/>
              <w:sz w:val="22"/>
              <w:szCs w:val="22"/>
              <w:rPrChange w:id="8047" w:author="Chen Liao" w:date="2021-06-01T21:13:00Z">
                <w:rPr>
                  <w:color w:val="000000"/>
                  <w:sz w:val="20"/>
                  <w:szCs w:val="20"/>
                </w:rPr>
              </w:rPrChange>
            </w:rPr>
            <w:delText xml:space="preserve"> while the responsive ones </w:delText>
          </w:r>
          <w:r w:rsidR="00A47E9D" w:rsidRPr="00BE70D2" w:rsidDel="00A0763C">
            <w:rPr>
              <w:rFonts w:ascii="Times New Roman" w:hAnsi="Times New Roman" w:cs="Times New Roman"/>
              <w:color w:val="000000" w:themeColor="text1"/>
              <w:sz w:val="22"/>
              <w:szCs w:val="22"/>
              <w:rPrChange w:id="8048" w:author="Chen Liao" w:date="2021-06-01T21:13:00Z">
                <w:rPr>
                  <w:color w:val="000000"/>
                  <w:sz w:val="20"/>
                  <w:szCs w:val="20"/>
                </w:rPr>
              </w:rPrChange>
            </w:rPr>
            <w:delText xml:space="preserve">are </w:delText>
          </w:r>
          <w:r w:rsidR="00E7237F" w:rsidRPr="00BE70D2" w:rsidDel="00A0763C">
            <w:rPr>
              <w:rFonts w:ascii="Times New Roman" w:hAnsi="Times New Roman" w:cs="Times New Roman"/>
              <w:color w:val="000000" w:themeColor="text1"/>
              <w:sz w:val="22"/>
              <w:szCs w:val="22"/>
              <w:rPrChange w:id="8049" w:author="Chen Liao" w:date="2021-06-01T21:13:00Z">
                <w:rPr>
                  <w:color w:val="000000"/>
                  <w:sz w:val="20"/>
                  <w:szCs w:val="20"/>
                </w:rPr>
              </w:rPrChange>
            </w:rPr>
            <w:delText xml:space="preserve">colored by the ratio of </w:delText>
          </w:r>
          <w:bookmarkStart w:id="8050" w:name="OLE_LINK9"/>
          <w:bookmarkStart w:id="8051" w:name="OLE_LINK10"/>
          <w:r w:rsidR="00DB3E92" w:rsidRPr="00BE70D2" w:rsidDel="00A0763C">
            <w:rPr>
              <w:rFonts w:ascii="Times New Roman" w:hAnsi="Times New Roman" w:cs="Times New Roman"/>
              <w:color w:val="000000" w:themeColor="text1"/>
              <w:sz w:val="22"/>
              <w:szCs w:val="22"/>
              <w:rPrChange w:id="8052" w:author="Chen Liao" w:date="2021-06-01T21:13:00Z">
                <w:rPr>
                  <w:color w:val="000000"/>
                  <w:sz w:val="20"/>
                  <w:szCs w:val="20"/>
                </w:rPr>
              </w:rPrChange>
            </w:rPr>
            <w:delText xml:space="preserve">their </w:delText>
          </w:r>
          <w:r w:rsidR="005957C7" w:rsidRPr="00BE70D2" w:rsidDel="00A0763C">
            <w:rPr>
              <w:rFonts w:ascii="Times New Roman" w:hAnsi="Times New Roman" w:cs="Times New Roman"/>
              <w:color w:val="000000" w:themeColor="text1"/>
              <w:sz w:val="22"/>
              <w:szCs w:val="22"/>
              <w:rPrChange w:id="8053" w:author="Chen Liao" w:date="2021-06-01T21:13:00Z">
                <w:rPr>
                  <w:color w:val="000000"/>
                  <w:sz w:val="20"/>
                  <w:szCs w:val="20"/>
                </w:rPr>
              </w:rPrChange>
            </w:rPr>
            <w:delText>averaged</w:delText>
          </w:r>
          <w:r w:rsidR="00E7237F" w:rsidRPr="00BE70D2" w:rsidDel="00A0763C">
            <w:rPr>
              <w:rFonts w:ascii="Times New Roman" w:hAnsi="Times New Roman" w:cs="Times New Roman"/>
              <w:color w:val="000000" w:themeColor="text1"/>
              <w:sz w:val="22"/>
              <w:szCs w:val="22"/>
              <w:rPrChange w:id="8054" w:author="Chen Liao" w:date="2021-06-01T21:13:00Z">
                <w:rPr>
                  <w:color w:val="000000"/>
                  <w:sz w:val="20"/>
                  <w:szCs w:val="20"/>
                </w:rPr>
              </w:rPrChange>
            </w:rPr>
            <w:delText xml:space="preserve"> absolute abundance</w:delText>
          </w:r>
          <w:r w:rsidR="00DB3E92" w:rsidRPr="00BE70D2" w:rsidDel="00A0763C">
            <w:rPr>
              <w:rFonts w:ascii="Times New Roman" w:hAnsi="Times New Roman" w:cs="Times New Roman"/>
              <w:color w:val="000000" w:themeColor="text1"/>
              <w:sz w:val="22"/>
              <w:szCs w:val="22"/>
              <w:rPrChange w:id="8055" w:author="Chen Liao" w:date="2021-06-01T21:13:00Z">
                <w:rPr>
                  <w:color w:val="000000"/>
                  <w:sz w:val="20"/>
                  <w:szCs w:val="20"/>
                </w:rPr>
              </w:rPrChange>
            </w:rPr>
            <w:delText>s</w:delText>
          </w:r>
          <w:r w:rsidR="00E7237F" w:rsidRPr="00BE70D2" w:rsidDel="00A0763C">
            <w:rPr>
              <w:rFonts w:ascii="Times New Roman" w:hAnsi="Times New Roman" w:cs="Times New Roman"/>
              <w:color w:val="000000" w:themeColor="text1"/>
              <w:sz w:val="22"/>
              <w:szCs w:val="22"/>
              <w:rPrChange w:id="8056" w:author="Chen Liao" w:date="2021-06-01T21:13:00Z">
                <w:rPr>
                  <w:color w:val="000000"/>
                  <w:sz w:val="20"/>
                  <w:szCs w:val="20"/>
                </w:rPr>
              </w:rPrChange>
            </w:rPr>
            <w:delText xml:space="preserve"> (abs. abun.) </w:delText>
          </w:r>
          <w:bookmarkEnd w:id="8050"/>
          <w:bookmarkEnd w:id="8051"/>
          <w:r w:rsidR="00E7237F" w:rsidRPr="00BE70D2" w:rsidDel="00A0763C">
            <w:rPr>
              <w:rFonts w:ascii="Times New Roman" w:hAnsi="Times New Roman" w:cs="Times New Roman"/>
              <w:color w:val="000000" w:themeColor="text1"/>
              <w:sz w:val="22"/>
              <w:szCs w:val="22"/>
              <w:rPrChange w:id="8057" w:author="Chen Liao" w:date="2021-06-01T21:13:00Z">
                <w:rPr>
                  <w:color w:val="000000"/>
                  <w:sz w:val="20"/>
                  <w:szCs w:val="20"/>
                </w:rPr>
              </w:rPrChange>
            </w:rPr>
            <w:delText>between inulin and cellulos</w:delText>
          </w:r>
          <w:r w:rsidR="00E5274C" w:rsidRPr="00BE70D2" w:rsidDel="00A0763C">
            <w:rPr>
              <w:rFonts w:ascii="Times New Roman" w:hAnsi="Times New Roman" w:cs="Times New Roman"/>
              <w:color w:val="000000" w:themeColor="text1"/>
              <w:sz w:val="22"/>
              <w:szCs w:val="22"/>
              <w:rPrChange w:id="8058" w:author="Chen Liao" w:date="2021-06-01T21:13:00Z">
                <w:rPr>
                  <w:color w:val="000000"/>
                  <w:sz w:val="20"/>
                  <w:szCs w:val="20"/>
                </w:rPr>
              </w:rPrChange>
            </w:rPr>
            <w:delText xml:space="preserve">e </w:delText>
          </w:r>
          <w:r w:rsidR="00E7237F" w:rsidRPr="00BE70D2" w:rsidDel="00A0763C">
            <w:rPr>
              <w:rFonts w:ascii="Times New Roman" w:hAnsi="Times New Roman" w:cs="Times New Roman"/>
              <w:color w:val="000000" w:themeColor="text1"/>
              <w:sz w:val="22"/>
              <w:szCs w:val="22"/>
              <w:rPrChange w:id="8059" w:author="Chen Liao" w:date="2021-06-01T21:13:00Z">
                <w:rPr>
                  <w:color w:val="000000"/>
                  <w:sz w:val="20"/>
                  <w:szCs w:val="20"/>
                </w:rPr>
              </w:rPrChange>
            </w:rPr>
            <w:delText xml:space="preserve">group. </w:delText>
          </w:r>
          <w:commentRangeEnd w:id="8011"/>
          <w:r w:rsidR="005C7337" w:rsidRPr="00BE70D2" w:rsidDel="00A0763C">
            <w:rPr>
              <w:rStyle w:val="CommentReference"/>
              <w:rFonts w:ascii="Times New Roman" w:hAnsi="Times New Roman" w:cs="Times New Roman"/>
              <w:color w:val="000000" w:themeColor="text1"/>
              <w:sz w:val="22"/>
              <w:szCs w:val="22"/>
              <w:rPrChange w:id="8060" w:author="Chen Liao" w:date="2021-06-01T21:13:00Z">
                <w:rPr>
                  <w:rStyle w:val="CommentReference"/>
                </w:rPr>
              </w:rPrChange>
            </w:rPr>
            <w:commentReference w:id="8011"/>
          </w:r>
          <w:r w:rsidR="005C7337" w:rsidRPr="00BE70D2" w:rsidDel="00A0763C">
            <w:rPr>
              <w:rFonts w:ascii="Times New Roman" w:hAnsi="Times New Roman" w:cs="Times New Roman"/>
              <w:b/>
              <w:bCs/>
              <w:color w:val="000000" w:themeColor="text1"/>
              <w:sz w:val="22"/>
              <w:szCs w:val="22"/>
              <w:rPrChange w:id="8061" w:author="Chen Liao" w:date="2021-06-01T21:13:00Z">
                <w:rPr>
                  <w:b/>
                  <w:bCs/>
                  <w:color w:val="000000"/>
                  <w:sz w:val="20"/>
                  <w:szCs w:val="20"/>
                </w:rPr>
              </w:rPrChange>
            </w:rPr>
            <w:delText xml:space="preserve"> (C) </w:delText>
          </w:r>
          <w:r w:rsidR="005C7337" w:rsidRPr="00BE70D2" w:rsidDel="00A0763C">
            <w:rPr>
              <w:rFonts w:ascii="Times New Roman" w:hAnsi="Times New Roman" w:cs="Times New Roman"/>
              <w:color w:val="000000" w:themeColor="text1"/>
              <w:sz w:val="22"/>
              <w:szCs w:val="22"/>
              <w:rPrChange w:id="8062" w:author="Chen Liao" w:date="2021-06-01T21:13:00Z">
                <w:rPr>
                  <w:color w:val="000000"/>
                  <w:sz w:val="20"/>
                  <w:szCs w:val="20"/>
                </w:rPr>
              </w:rPrChange>
            </w:rPr>
            <w:delText xml:space="preserve">Baseline-dependent response in SCFA production. </w:delText>
          </w:r>
          <w:commentRangeStart w:id="8063"/>
          <w:r w:rsidR="005C7337" w:rsidRPr="00BE70D2" w:rsidDel="00A0763C">
            <w:rPr>
              <w:rFonts w:ascii="Times New Roman" w:hAnsi="Times New Roman" w:cs="Times New Roman"/>
              <w:color w:val="000000" w:themeColor="text1"/>
              <w:sz w:val="22"/>
              <w:szCs w:val="22"/>
              <w:rPrChange w:id="8064" w:author="Chen Liao" w:date="2021-06-01T21:13:00Z">
                <w:rPr>
                  <w:color w:val="000000"/>
                  <w:sz w:val="20"/>
                  <w:szCs w:val="20"/>
                </w:rPr>
              </w:rPrChange>
            </w:rPr>
            <w:delText>We mapped the inulin-stimulated dynamical response of any variable relative to its corresponding response in the cellulose group onto a reduced two-dimensional (2D) space spanned by two factors extracted from sequential non-negative matrix factorization. In the 2D plot, each symbol represents a mouse (dots: cellulose group, crosses: inulin group) and all mice data from the same vendor under the same dietary fiber treatment was used to fit an eclipse (ellipse’s radius was determined by 2 standard deviations). For each vendor, an arrow was drawn from the eclipse center of the vendor under cellulose treatment (standardized to the origin) to that under the inulin treatment.</w:delText>
          </w:r>
          <w:commentRangeEnd w:id="8063"/>
          <w:r w:rsidR="005C7337" w:rsidRPr="00BE70D2" w:rsidDel="00A0763C">
            <w:rPr>
              <w:rStyle w:val="CommentReference"/>
              <w:rFonts w:ascii="Times New Roman" w:hAnsi="Times New Roman" w:cs="Times New Roman"/>
              <w:color w:val="000000" w:themeColor="text1"/>
              <w:sz w:val="22"/>
              <w:szCs w:val="22"/>
              <w:rPrChange w:id="8065" w:author="Chen Liao" w:date="2021-06-01T21:13:00Z">
                <w:rPr>
                  <w:rStyle w:val="CommentReference"/>
                </w:rPr>
              </w:rPrChange>
            </w:rPr>
            <w:commentReference w:id="8063"/>
          </w:r>
          <w:r w:rsidR="005C7337" w:rsidRPr="00BE70D2" w:rsidDel="00A0763C">
            <w:rPr>
              <w:rFonts w:ascii="Times New Roman" w:hAnsi="Times New Roman" w:cs="Times New Roman"/>
              <w:color w:val="000000" w:themeColor="text1"/>
              <w:sz w:val="22"/>
              <w:szCs w:val="22"/>
              <w:rPrChange w:id="8066" w:author="Chen Liao" w:date="2021-06-01T21:13:00Z">
                <w:rPr>
                  <w:color w:val="000000"/>
                  <w:sz w:val="20"/>
                  <w:szCs w:val="20"/>
                </w:rPr>
              </w:rPrChange>
            </w:rPr>
            <w:delText xml:space="preserve"> Numbers in parentheses on x- and y-axis labels indicate factor loadings. Taxonomic labels w/ “Un.” group bacteria that are unclassified or uncultured at lower taxonomic ranks.</w:delText>
          </w:r>
        </w:del>
      </w:moveFrom>
    </w:p>
    <w:moveFromRangeEnd w:id="7663"/>
    <w:p w14:paraId="57FAC6B0" w14:textId="5A084647" w:rsidR="00BF6A1C" w:rsidRPr="00BE70D2" w:rsidDel="00B96273" w:rsidRDefault="00BF6A1C" w:rsidP="00E6373F">
      <w:pPr>
        <w:pStyle w:val="paragraph"/>
        <w:spacing w:before="0" w:beforeAutospacing="0" w:after="0" w:afterAutospacing="0"/>
        <w:jc w:val="both"/>
        <w:rPr>
          <w:del w:id="8067" w:author="Chen Liao" w:date="2021-05-29T10:31:00Z"/>
          <w:rFonts w:ascii="Times New Roman" w:hAnsi="Times New Roman" w:cs="Times New Roman"/>
          <w:color w:val="000000" w:themeColor="text1"/>
          <w:sz w:val="22"/>
          <w:szCs w:val="22"/>
          <w:rPrChange w:id="8068" w:author="Chen Liao" w:date="2021-06-01T21:13:00Z">
            <w:rPr>
              <w:del w:id="8069" w:author="Chen Liao" w:date="2021-05-29T10:31:00Z"/>
              <w:rFonts w:ascii="Times New Roman" w:hAnsi="Times New Roman" w:cs="Times New Roman"/>
              <w:color w:val="000000"/>
              <w:sz w:val="22"/>
              <w:szCs w:val="22"/>
            </w:rPr>
          </w:rPrChange>
        </w:rPr>
      </w:pPr>
    </w:p>
    <w:p w14:paraId="75967574" w14:textId="70307DB0" w:rsidR="0050616B" w:rsidRPr="00BE70D2" w:rsidDel="00064B4F" w:rsidRDefault="0050616B">
      <w:pPr>
        <w:jc w:val="both"/>
        <w:rPr>
          <w:del w:id="8070" w:author="刘 红宾" w:date="2021-04-27T10:45:00Z"/>
          <w:rFonts w:eastAsia="SimSun"/>
          <w:color w:val="000000" w:themeColor="text1"/>
          <w:sz w:val="22"/>
          <w:szCs w:val="22"/>
          <w:rPrChange w:id="8071" w:author="Chen Liao" w:date="2021-06-01T21:13:00Z">
            <w:rPr>
              <w:del w:id="8072" w:author="刘 红宾" w:date="2021-04-27T10:45:00Z"/>
              <w:rFonts w:eastAsia="SimSun"/>
              <w:b/>
              <w:bCs/>
              <w:color w:val="000000"/>
              <w:sz w:val="22"/>
              <w:szCs w:val="22"/>
            </w:rPr>
          </w:rPrChange>
        </w:rPr>
      </w:pPr>
    </w:p>
    <w:p w14:paraId="693BFDBD" w14:textId="651CBA20" w:rsidR="0050616B" w:rsidRPr="00BE70D2" w:rsidDel="00B96273" w:rsidRDefault="0050616B" w:rsidP="00E6373F">
      <w:pPr>
        <w:pStyle w:val="paragraph"/>
        <w:spacing w:before="0" w:beforeAutospacing="0" w:after="0" w:afterAutospacing="0"/>
        <w:jc w:val="both"/>
        <w:rPr>
          <w:del w:id="8073" w:author="Chen Liao" w:date="2021-05-29T10:31:00Z"/>
          <w:rFonts w:ascii="Times New Roman" w:hAnsi="Times New Roman" w:cs="Times New Roman"/>
          <w:color w:val="000000" w:themeColor="text1"/>
          <w:sz w:val="22"/>
          <w:szCs w:val="22"/>
          <w:rPrChange w:id="8074" w:author="Chen Liao" w:date="2021-06-01T21:13:00Z">
            <w:rPr>
              <w:del w:id="8075" w:author="Chen Liao" w:date="2021-05-29T10:31:00Z"/>
              <w:rFonts w:ascii="Times New Roman" w:hAnsi="Times New Roman" w:cs="Times New Roman"/>
              <w:color w:val="000000"/>
              <w:sz w:val="22"/>
              <w:szCs w:val="22"/>
            </w:rPr>
          </w:rPrChange>
        </w:rPr>
      </w:pPr>
    </w:p>
    <w:p w14:paraId="743C74C4" w14:textId="6E81F7C3" w:rsidR="00771099" w:rsidRPr="00BE70D2" w:rsidRDefault="00DE22F6" w:rsidP="00E6373F">
      <w:pPr>
        <w:pStyle w:val="paragraph"/>
        <w:spacing w:before="0" w:beforeAutospacing="0" w:after="0" w:afterAutospacing="0"/>
        <w:jc w:val="both"/>
        <w:rPr>
          <w:ins w:id="8076" w:author="Chen Liao" w:date="2021-05-29T12:26:00Z"/>
          <w:rFonts w:ascii="Times New Roman" w:eastAsiaTheme="minorEastAsia" w:hAnsi="Times New Roman" w:cs="Times New Roman"/>
          <w:color w:val="000000" w:themeColor="text1"/>
          <w:sz w:val="22"/>
          <w:szCs w:val="22"/>
          <w:rPrChange w:id="8077" w:author="Chen Liao" w:date="2021-06-01T21:13:00Z">
            <w:rPr>
              <w:ins w:id="8078" w:author="Chen Liao" w:date="2021-05-29T12:26:00Z"/>
              <w:rFonts w:ascii="Times New Roman" w:eastAsiaTheme="minorEastAsia" w:hAnsi="Times New Roman" w:cs="Times New Roman"/>
              <w:color w:val="000000" w:themeColor="text1"/>
              <w:sz w:val="22"/>
              <w:szCs w:val="22"/>
            </w:rPr>
          </w:rPrChange>
        </w:rPr>
      </w:pPr>
      <w:del w:id="8079" w:author="Chen Liao" w:date="2021-05-29T11:55:00Z">
        <w:r w:rsidRPr="00BE70D2" w:rsidDel="00A31578">
          <w:rPr>
            <w:rFonts w:ascii="Times New Roman" w:eastAsiaTheme="minorEastAsia" w:hAnsi="Times New Roman" w:cs="Times New Roman"/>
            <w:b/>
            <w:bCs/>
            <w:color w:val="000000" w:themeColor="text1"/>
            <w:sz w:val="22"/>
            <w:szCs w:val="22"/>
            <w:rPrChange w:id="8080" w:author="Chen Liao" w:date="2021-06-01T21:13:00Z">
              <w:rPr>
                <w:rFonts w:ascii="Times New Roman" w:eastAsiaTheme="minorEastAsia" w:hAnsi="Times New Roman" w:cs="Times New Roman"/>
                <w:b/>
                <w:bCs/>
                <w:sz w:val="22"/>
                <w:szCs w:val="22"/>
              </w:rPr>
            </w:rPrChange>
          </w:rPr>
          <w:delText>The heterogeneity in b</w:delText>
        </w:r>
        <w:r w:rsidR="00951EE6" w:rsidRPr="00BE70D2" w:rsidDel="00A31578">
          <w:rPr>
            <w:rFonts w:ascii="Times New Roman" w:eastAsiaTheme="minorEastAsia" w:hAnsi="Times New Roman" w:cs="Times New Roman"/>
            <w:b/>
            <w:bCs/>
            <w:color w:val="000000" w:themeColor="text1"/>
            <w:sz w:val="22"/>
            <w:szCs w:val="22"/>
            <w:rPrChange w:id="8081" w:author="Chen Liao" w:date="2021-06-01T21:13:00Z">
              <w:rPr>
                <w:rFonts w:ascii="Times New Roman" w:eastAsiaTheme="minorEastAsia" w:hAnsi="Times New Roman" w:cs="Times New Roman"/>
                <w:b/>
                <w:bCs/>
                <w:sz w:val="22"/>
                <w:szCs w:val="22"/>
              </w:rPr>
            </w:rPrChange>
          </w:rPr>
          <w:delText>aseline</w:delText>
        </w:r>
        <w:r w:rsidR="00166D1C" w:rsidRPr="00BE70D2" w:rsidDel="00A31578">
          <w:rPr>
            <w:rFonts w:ascii="Times New Roman" w:eastAsiaTheme="minorEastAsia" w:hAnsi="Times New Roman" w:cs="Times New Roman"/>
            <w:b/>
            <w:bCs/>
            <w:color w:val="000000" w:themeColor="text1"/>
            <w:sz w:val="22"/>
            <w:szCs w:val="22"/>
            <w:rPrChange w:id="8082" w:author="Chen Liao" w:date="2021-06-01T21:13:00Z">
              <w:rPr>
                <w:rFonts w:ascii="Times New Roman" w:eastAsiaTheme="minorEastAsia" w:hAnsi="Times New Roman" w:cs="Times New Roman"/>
                <w:b/>
                <w:bCs/>
                <w:sz w:val="22"/>
                <w:szCs w:val="22"/>
              </w:rPr>
            </w:rPrChange>
          </w:rPr>
          <w:delText xml:space="preserve"> </w:delText>
        </w:r>
        <w:r w:rsidRPr="00BE70D2" w:rsidDel="00A31578">
          <w:rPr>
            <w:rFonts w:ascii="Times New Roman" w:eastAsiaTheme="minorEastAsia" w:hAnsi="Times New Roman" w:cs="Times New Roman"/>
            <w:b/>
            <w:bCs/>
            <w:color w:val="000000" w:themeColor="text1"/>
            <w:sz w:val="22"/>
            <w:szCs w:val="22"/>
            <w:rPrChange w:id="8083" w:author="Chen Liao" w:date="2021-06-01T21:13:00Z">
              <w:rPr>
                <w:rFonts w:ascii="Times New Roman" w:eastAsiaTheme="minorEastAsia" w:hAnsi="Times New Roman" w:cs="Times New Roman"/>
                <w:b/>
                <w:bCs/>
                <w:sz w:val="22"/>
                <w:szCs w:val="22"/>
              </w:rPr>
            </w:rPrChange>
          </w:rPr>
          <w:delText xml:space="preserve">microbiota composition </w:delText>
        </w:r>
        <w:r w:rsidR="00951EE6" w:rsidRPr="00BE70D2" w:rsidDel="00A31578">
          <w:rPr>
            <w:rFonts w:ascii="Times New Roman" w:eastAsiaTheme="minorEastAsia" w:hAnsi="Times New Roman" w:cs="Times New Roman"/>
            <w:b/>
            <w:bCs/>
            <w:color w:val="000000" w:themeColor="text1"/>
            <w:sz w:val="22"/>
            <w:szCs w:val="22"/>
            <w:rPrChange w:id="8084" w:author="Chen Liao" w:date="2021-06-01T21:13:00Z">
              <w:rPr>
                <w:rFonts w:ascii="Times New Roman" w:eastAsiaTheme="minorEastAsia" w:hAnsi="Times New Roman" w:cs="Times New Roman"/>
                <w:b/>
                <w:bCs/>
                <w:sz w:val="22"/>
                <w:szCs w:val="22"/>
              </w:rPr>
            </w:rPrChange>
          </w:rPr>
          <w:delText xml:space="preserve">impedes </w:delText>
        </w:r>
        <w:r w:rsidRPr="00BE70D2" w:rsidDel="00A31578">
          <w:rPr>
            <w:rFonts w:ascii="Times New Roman" w:eastAsiaTheme="minorEastAsia" w:hAnsi="Times New Roman" w:cs="Times New Roman"/>
            <w:b/>
            <w:bCs/>
            <w:color w:val="000000" w:themeColor="text1"/>
            <w:sz w:val="22"/>
            <w:szCs w:val="22"/>
            <w:rPrChange w:id="8085" w:author="Chen Liao" w:date="2021-06-01T21:13:00Z">
              <w:rPr>
                <w:rFonts w:ascii="Times New Roman" w:eastAsiaTheme="minorEastAsia" w:hAnsi="Times New Roman" w:cs="Times New Roman"/>
                <w:b/>
                <w:bCs/>
                <w:sz w:val="22"/>
                <w:szCs w:val="22"/>
              </w:rPr>
            </w:rPrChange>
          </w:rPr>
          <w:delText xml:space="preserve">the </w:delText>
        </w:r>
        <w:r w:rsidR="00951EE6" w:rsidRPr="00BE70D2" w:rsidDel="00A31578">
          <w:rPr>
            <w:rFonts w:ascii="Times New Roman" w:eastAsiaTheme="minorEastAsia" w:hAnsi="Times New Roman" w:cs="Times New Roman"/>
            <w:b/>
            <w:bCs/>
            <w:color w:val="000000" w:themeColor="text1"/>
            <w:sz w:val="22"/>
            <w:szCs w:val="22"/>
            <w:rPrChange w:id="8086" w:author="Chen Liao" w:date="2021-06-01T21:13:00Z">
              <w:rPr>
                <w:rFonts w:ascii="Times New Roman" w:eastAsiaTheme="minorEastAsia" w:hAnsi="Times New Roman" w:cs="Times New Roman"/>
                <w:b/>
                <w:bCs/>
                <w:sz w:val="22"/>
                <w:szCs w:val="22"/>
              </w:rPr>
            </w:rPrChange>
          </w:rPr>
          <w:delText>prediction of SCFA</w:delText>
        </w:r>
        <w:r w:rsidRPr="00BE70D2" w:rsidDel="00A31578">
          <w:rPr>
            <w:rFonts w:ascii="Times New Roman" w:eastAsiaTheme="minorEastAsia" w:hAnsi="Times New Roman" w:cs="Times New Roman"/>
            <w:b/>
            <w:bCs/>
            <w:color w:val="000000" w:themeColor="text1"/>
            <w:sz w:val="22"/>
            <w:szCs w:val="22"/>
            <w:rPrChange w:id="8087" w:author="Chen Liao" w:date="2021-06-01T21:13:00Z">
              <w:rPr>
                <w:rFonts w:ascii="Times New Roman" w:eastAsiaTheme="minorEastAsia" w:hAnsi="Times New Roman" w:cs="Times New Roman"/>
                <w:b/>
                <w:bCs/>
                <w:sz w:val="22"/>
                <w:szCs w:val="22"/>
              </w:rPr>
            </w:rPrChange>
          </w:rPr>
          <w:delText xml:space="preserve"> production</w:delText>
        </w:r>
        <w:r w:rsidR="00951EE6" w:rsidRPr="00BE70D2" w:rsidDel="00A31578">
          <w:rPr>
            <w:rFonts w:ascii="Times New Roman" w:eastAsiaTheme="minorEastAsia" w:hAnsi="Times New Roman" w:cs="Times New Roman"/>
            <w:b/>
            <w:bCs/>
            <w:color w:val="000000" w:themeColor="text1"/>
            <w:sz w:val="22"/>
            <w:szCs w:val="22"/>
            <w:rPrChange w:id="8088" w:author="Chen Liao" w:date="2021-06-01T21:13:00Z">
              <w:rPr>
                <w:rFonts w:ascii="Times New Roman" w:eastAsiaTheme="minorEastAsia" w:hAnsi="Times New Roman" w:cs="Times New Roman"/>
                <w:b/>
                <w:bCs/>
                <w:sz w:val="22"/>
                <w:szCs w:val="22"/>
              </w:rPr>
            </w:rPrChange>
          </w:rPr>
          <w:delText xml:space="preserve">. </w:delText>
        </w:r>
      </w:del>
      <w:del w:id="8089" w:author="Chen Liao" w:date="2021-05-30T12:03:00Z">
        <w:r w:rsidR="00B97578" w:rsidRPr="00BE70D2" w:rsidDel="009C608E">
          <w:rPr>
            <w:rFonts w:ascii="Times New Roman" w:eastAsiaTheme="minorEastAsia" w:hAnsi="Times New Roman" w:cs="Times New Roman"/>
            <w:color w:val="000000" w:themeColor="text1"/>
            <w:sz w:val="22"/>
            <w:szCs w:val="22"/>
            <w:rPrChange w:id="8090" w:author="Chen Liao" w:date="2021-06-01T21:13:00Z">
              <w:rPr>
                <w:rFonts w:ascii="Times New Roman" w:eastAsiaTheme="minorEastAsia" w:hAnsi="Times New Roman" w:cs="Times New Roman"/>
                <w:sz w:val="22"/>
                <w:szCs w:val="22"/>
              </w:rPr>
            </w:rPrChange>
          </w:rPr>
          <w:delText>P</w:delText>
        </w:r>
      </w:del>
      <w:ins w:id="8091" w:author="Chen Liao" w:date="2021-05-30T12:03:00Z">
        <w:r w:rsidR="009C608E" w:rsidRPr="00BE70D2">
          <w:rPr>
            <w:rFonts w:ascii="Times New Roman" w:eastAsiaTheme="minorEastAsia" w:hAnsi="Times New Roman" w:cs="Times New Roman"/>
            <w:color w:val="000000" w:themeColor="text1"/>
            <w:sz w:val="22"/>
            <w:szCs w:val="22"/>
            <w:rPrChange w:id="8092" w:author="Chen Liao" w:date="2021-06-01T21:13:00Z">
              <w:rPr>
                <w:rFonts w:ascii="Times New Roman" w:eastAsiaTheme="minorEastAsia" w:hAnsi="Times New Roman" w:cs="Times New Roman"/>
                <w:color w:val="000000" w:themeColor="text1"/>
                <w:sz w:val="22"/>
                <w:szCs w:val="22"/>
              </w:rPr>
            </w:rPrChange>
          </w:rPr>
          <w:t xml:space="preserve">The correlations of propionate </w:t>
        </w:r>
      </w:ins>
      <w:ins w:id="8093" w:author="Chen Liao" w:date="2021-05-30T12:04:00Z">
        <w:r w:rsidR="009C608E" w:rsidRPr="00BE70D2">
          <w:rPr>
            <w:rFonts w:ascii="Times New Roman" w:eastAsiaTheme="minorEastAsia" w:hAnsi="Times New Roman" w:cs="Times New Roman"/>
            <w:color w:val="000000" w:themeColor="text1"/>
            <w:sz w:val="22"/>
            <w:szCs w:val="22"/>
            <w:rPrChange w:id="8094" w:author="Chen Liao" w:date="2021-06-01T21:13:00Z">
              <w:rPr>
                <w:rFonts w:ascii="Times New Roman" w:eastAsiaTheme="minorEastAsia" w:hAnsi="Times New Roman" w:cs="Times New Roman"/>
                <w:color w:val="000000" w:themeColor="text1"/>
                <w:sz w:val="22"/>
                <w:szCs w:val="22"/>
              </w:rPr>
            </w:rPrChange>
          </w:rPr>
          <w:t xml:space="preserve">concentration with bacterial load and </w:t>
        </w:r>
      </w:ins>
      <w:ins w:id="8095" w:author="Chen Liao" w:date="2021-05-30T23:56:00Z">
        <w:r w:rsidR="001E6481" w:rsidRPr="00BE70D2">
          <w:rPr>
            <w:rFonts w:ascii="Times New Roman" w:eastAsiaTheme="minorEastAsia" w:hAnsi="Times New Roman" w:cs="Times New Roman"/>
            <w:color w:val="000000" w:themeColor="text1"/>
            <w:sz w:val="22"/>
            <w:szCs w:val="22"/>
            <w:rPrChange w:id="8096" w:author="Chen Liao" w:date="2021-06-01T21:13:00Z">
              <w:rPr>
                <w:rFonts w:ascii="Times New Roman" w:eastAsiaTheme="minorEastAsia" w:hAnsi="Times New Roman" w:cs="Times New Roman"/>
                <w:color w:val="000000" w:themeColor="text1"/>
                <w:sz w:val="22"/>
                <w:szCs w:val="22"/>
              </w:rPr>
            </w:rPrChange>
          </w:rPr>
          <w:t>inulin</w:t>
        </w:r>
      </w:ins>
      <w:ins w:id="8097" w:author="Chen Liao" w:date="2021-05-31T07:03:00Z">
        <w:r w:rsidR="001A5A86" w:rsidRPr="00BE70D2">
          <w:rPr>
            <w:rFonts w:ascii="Times New Roman" w:eastAsiaTheme="minorEastAsia" w:hAnsi="Times New Roman" w:cs="Times New Roman"/>
            <w:color w:val="000000" w:themeColor="text1"/>
            <w:sz w:val="22"/>
            <w:szCs w:val="22"/>
            <w:rPrChange w:id="8098" w:author="Chen Liao" w:date="2021-06-01T21:13:00Z">
              <w:rPr>
                <w:rFonts w:ascii="Times New Roman" w:eastAsiaTheme="minorEastAsia" w:hAnsi="Times New Roman" w:cs="Times New Roman"/>
                <w:color w:val="000000" w:themeColor="text1"/>
                <w:sz w:val="22"/>
                <w:szCs w:val="22"/>
              </w:rPr>
            </w:rPrChange>
          </w:rPr>
          <w:t xml:space="preserve"> </w:t>
        </w:r>
      </w:ins>
      <w:ins w:id="8099" w:author="Chen Liao" w:date="2021-05-30T23:56:00Z">
        <w:r w:rsidR="001E6481" w:rsidRPr="00BE70D2">
          <w:rPr>
            <w:rFonts w:ascii="Times New Roman" w:eastAsiaTheme="minorEastAsia" w:hAnsi="Times New Roman" w:cs="Times New Roman"/>
            <w:color w:val="000000" w:themeColor="text1"/>
            <w:sz w:val="22"/>
            <w:szCs w:val="22"/>
            <w:rPrChange w:id="8100" w:author="Chen Liao" w:date="2021-06-01T21:13:00Z">
              <w:rPr>
                <w:rFonts w:ascii="Times New Roman" w:eastAsiaTheme="minorEastAsia" w:hAnsi="Times New Roman" w:cs="Times New Roman"/>
                <w:color w:val="000000" w:themeColor="text1"/>
                <w:sz w:val="22"/>
                <w:szCs w:val="22"/>
              </w:rPr>
            </w:rPrChange>
          </w:rPr>
          <w:t>responders</w:t>
        </w:r>
      </w:ins>
      <w:ins w:id="8101" w:author="Chen Liao" w:date="2021-05-30T12:04:00Z">
        <w:r w:rsidR="009C608E" w:rsidRPr="00BE70D2">
          <w:rPr>
            <w:rFonts w:ascii="Times New Roman" w:eastAsiaTheme="minorEastAsia" w:hAnsi="Times New Roman" w:cs="Times New Roman"/>
            <w:color w:val="000000" w:themeColor="text1"/>
            <w:sz w:val="22"/>
            <w:szCs w:val="22"/>
            <w:rPrChange w:id="8102" w:author="Chen Liao" w:date="2021-06-01T21:13:00Z">
              <w:rPr>
                <w:rFonts w:ascii="Times New Roman" w:eastAsiaTheme="minorEastAsia" w:hAnsi="Times New Roman" w:cs="Times New Roman"/>
                <w:color w:val="000000" w:themeColor="text1"/>
                <w:sz w:val="22"/>
                <w:szCs w:val="22"/>
              </w:rPr>
            </w:rPrChange>
          </w:rPr>
          <w:t xml:space="preserve"> indicate that the SCFAs concentration may be predictable from </w:t>
        </w:r>
      </w:ins>
      <w:ins w:id="8103" w:author="Chen Liao" w:date="2021-05-30T23:55:00Z">
        <w:r w:rsidR="001E6481" w:rsidRPr="00BE70D2">
          <w:rPr>
            <w:rFonts w:ascii="Times New Roman" w:eastAsiaTheme="minorEastAsia" w:hAnsi="Times New Roman" w:cs="Times New Roman"/>
            <w:color w:val="000000" w:themeColor="text1"/>
            <w:sz w:val="22"/>
            <w:szCs w:val="22"/>
            <w:rPrChange w:id="8104" w:author="Chen Liao" w:date="2021-06-01T21:13:00Z">
              <w:rPr>
                <w:rFonts w:ascii="Times New Roman" w:eastAsiaTheme="minorEastAsia" w:hAnsi="Times New Roman" w:cs="Times New Roman"/>
                <w:color w:val="000000" w:themeColor="text1"/>
                <w:sz w:val="22"/>
                <w:szCs w:val="22"/>
              </w:rPr>
            </w:rPrChange>
          </w:rPr>
          <w:t xml:space="preserve">gut </w:t>
        </w:r>
      </w:ins>
      <w:ins w:id="8105" w:author="Chen Liao" w:date="2021-05-30T12:04:00Z">
        <w:r w:rsidR="009C608E" w:rsidRPr="00BE70D2">
          <w:rPr>
            <w:rFonts w:ascii="Times New Roman" w:eastAsiaTheme="minorEastAsia" w:hAnsi="Times New Roman" w:cs="Times New Roman"/>
            <w:color w:val="000000" w:themeColor="text1"/>
            <w:sz w:val="22"/>
            <w:szCs w:val="22"/>
            <w:rPrChange w:id="8106" w:author="Chen Liao" w:date="2021-06-01T21:13:00Z">
              <w:rPr>
                <w:rFonts w:ascii="Times New Roman" w:eastAsiaTheme="minorEastAsia" w:hAnsi="Times New Roman" w:cs="Times New Roman"/>
                <w:color w:val="000000" w:themeColor="text1"/>
                <w:sz w:val="22"/>
                <w:szCs w:val="22"/>
              </w:rPr>
            </w:rPrChange>
          </w:rPr>
          <w:t xml:space="preserve">microbiota composition. </w:t>
        </w:r>
      </w:ins>
      <w:del w:id="8107" w:author="Chen Liao" w:date="2021-05-30T12:05:00Z">
        <w:r w:rsidR="00B97578" w:rsidRPr="00BE70D2" w:rsidDel="009C608E">
          <w:rPr>
            <w:rFonts w:ascii="Times New Roman" w:eastAsiaTheme="minorEastAsia" w:hAnsi="Times New Roman" w:cs="Times New Roman"/>
            <w:color w:val="000000" w:themeColor="text1"/>
            <w:sz w:val="22"/>
            <w:szCs w:val="22"/>
            <w:rPrChange w:id="8108" w:author="Chen Liao" w:date="2021-06-01T21:13:00Z">
              <w:rPr>
                <w:rFonts w:ascii="Times New Roman" w:eastAsiaTheme="minorEastAsia" w:hAnsi="Times New Roman" w:cs="Times New Roman"/>
                <w:sz w:val="22"/>
                <w:szCs w:val="22"/>
              </w:rPr>
            </w:rPrChange>
          </w:rPr>
          <w:delText>redicting</w:delText>
        </w:r>
        <w:r w:rsidR="005837A0" w:rsidRPr="00BE70D2" w:rsidDel="009C608E">
          <w:rPr>
            <w:rFonts w:ascii="Times New Roman" w:eastAsiaTheme="minorEastAsia" w:hAnsi="Times New Roman" w:cs="Times New Roman"/>
            <w:color w:val="000000" w:themeColor="text1"/>
            <w:sz w:val="22"/>
            <w:szCs w:val="22"/>
            <w:rPrChange w:id="8109" w:author="Chen Liao" w:date="2021-06-01T21:13:00Z">
              <w:rPr>
                <w:rFonts w:ascii="Times New Roman" w:eastAsiaTheme="minorEastAsia" w:hAnsi="Times New Roman" w:cs="Times New Roman"/>
                <w:sz w:val="22"/>
                <w:szCs w:val="22"/>
              </w:rPr>
            </w:rPrChange>
          </w:rPr>
          <w:delText xml:space="preserve"> </w:delText>
        </w:r>
      </w:del>
      <w:del w:id="8110" w:author="Chen Liao" w:date="2021-05-29T12:18:00Z">
        <w:r w:rsidR="005837A0" w:rsidRPr="00BE70D2" w:rsidDel="008B7913">
          <w:rPr>
            <w:rFonts w:ascii="Times New Roman" w:eastAsiaTheme="minorEastAsia" w:hAnsi="Times New Roman" w:cs="Times New Roman"/>
            <w:color w:val="000000" w:themeColor="text1"/>
            <w:sz w:val="22"/>
            <w:szCs w:val="22"/>
            <w:rPrChange w:id="8111" w:author="Chen Liao" w:date="2021-06-01T21:13:00Z">
              <w:rPr>
                <w:rFonts w:ascii="Times New Roman" w:eastAsiaTheme="minorEastAsia" w:hAnsi="Times New Roman" w:cs="Times New Roman"/>
                <w:sz w:val="22"/>
                <w:szCs w:val="22"/>
              </w:rPr>
            </w:rPrChange>
          </w:rPr>
          <w:delText xml:space="preserve">metabolomes </w:delText>
        </w:r>
      </w:del>
      <w:del w:id="8112" w:author="Chen Liao" w:date="2021-05-30T12:05:00Z">
        <w:r w:rsidR="005837A0" w:rsidRPr="00BE70D2" w:rsidDel="009C608E">
          <w:rPr>
            <w:rFonts w:ascii="Times New Roman" w:eastAsiaTheme="minorEastAsia" w:hAnsi="Times New Roman" w:cs="Times New Roman"/>
            <w:color w:val="000000" w:themeColor="text1"/>
            <w:sz w:val="22"/>
            <w:szCs w:val="22"/>
            <w:rPrChange w:id="8113" w:author="Chen Liao" w:date="2021-06-01T21:13:00Z">
              <w:rPr>
                <w:rFonts w:ascii="Times New Roman" w:eastAsiaTheme="minorEastAsia" w:hAnsi="Times New Roman" w:cs="Times New Roman"/>
                <w:sz w:val="22"/>
                <w:szCs w:val="22"/>
              </w:rPr>
            </w:rPrChange>
          </w:rPr>
          <w:delText xml:space="preserve">from microbiota </w:delText>
        </w:r>
        <w:r w:rsidR="00296BDD" w:rsidRPr="00BE70D2" w:rsidDel="009C608E">
          <w:rPr>
            <w:rFonts w:ascii="Times New Roman" w:eastAsiaTheme="minorEastAsia" w:hAnsi="Times New Roman" w:cs="Times New Roman"/>
            <w:color w:val="000000" w:themeColor="text1"/>
            <w:sz w:val="22"/>
            <w:szCs w:val="22"/>
            <w:rPrChange w:id="8114" w:author="Chen Liao" w:date="2021-06-01T21:13:00Z">
              <w:rPr>
                <w:rFonts w:ascii="Times New Roman" w:eastAsiaTheme="minorEastAsia" w:hAnsi="Times New Roman" w:cs="Times New Roman"/>
                <w:sz w:val="22"/>
                <w:szCs w:val="22"/>
              </w:rPr>
            </w:rPrChange>
          </w:rPr>
          <w:delText xml:space="preserve">has </w:delText>
        </w:r>
        <w:r w:rsidR="00625A7A" w:rsidRPr="00BE70D2" w:rsidDel="009C608E">
          <w:rPr>
            <w:rFonts w:ascii="Times New Roman" w:eastAsiaTheme="minorEastAsia" w:hAnsi="Times New Roman" w:cs="Times New Roman"/>
            <w:color w:val="000000" w:themeColor="text1"/>
            <w:sz w:val="22"/>
            <w:szCs w:val="22"/>
            <w:rPrChange w:id="8115" w:author="Chen Liao" w:date="2021-06-01T21:13:00Z">
              <w:rPr>
                <w:rFonts w:ascii="Times New Roman" w:eastAsiaTheme="minorEastAsia" w:hAnsi="Times New Roman" w:cs="Times New Roman"/>
                <w:sz w:val="22"/>
                <w:szCs w:val="22"/>
              </w:rPr>
            </w:rPrChange>
          </w:rPr>
          <w:delText xml:space="preserve">been of </w:delText>
        </w:r>
        <w:r w:rsidR="005837A0" w:rsidRPr="00BE70D2" w:rsidDel="009C608E">
          <w:rPr>
            <w:rFonts w:ascii="Times New Roman" w:eastAsiaTheme="minorEastAsia" w:hAnsi="Times New Roman" w:cs="Times New Roman"/>
            <w:color w:val="000000" w:themeColor="text1"/>
            <w:sz w:val="22"/>
            <w:szCs w:val="22"/>
            <w:rPrChange w:id="8116" w:author="Chen Liao" w:date="2021-06-01T21:13:00Z">
              <w:rPr>
                <w:rFonts w:ascii="Times New Roman" w:eastAsiaTheme="minorEastAsia" w:hAnsi="Times New Roman" w:cs="Times New Roman"/>
                <w:sz w:val="22"/>
                <w:szCs w:val="22"/>
              </w:rPr>
            </w:rPrChange>
          </w:rPr>
          <w:delText>long-standing interest</w:delText>
        </w:r>
        <w:r w:rsidR="00E32D23" w:rsidRPr="00BE70D2" w:rsidDel="009C608E">
          <w:rPr>
            <w:rFonts w:ascii="Times New Roman" w:eastAsiaTheme="minorEastAsia" w:hAnsi="Times New Roman" w:cs="Times New Roman"/>
            <w:color w:val="000000" w:themeColor="text1"/>
            <w:sz w:val="22"/>
            <w:szCs w:val="22"/>
            <w:rPrChange w:id="8117" w:author="Chen Liao" w:date="2021-06-01T21:13:00Z">
              <w:rPr>
                <w:rFonts w:ascii="Times New Roman" w:eastAsiaTheme="minorEastAsia" w:hAnsi="Times New Roman" w:cs="Times New Roman"/>
                <w:sz w:val="22"/>
                <w:szCs w:val="22"/>
              </w:rPr>
            </w:rPrChange>
          </w:rPr>
          <w:delText xml:space="preserve"> but </w:delText>
        </w:r>
      </w:del>
      <w:del w:id="8118" w:author="Chen Liao" w:date="2021-05-29T12:18:00Z">
        <w:r w:rsidR="00125C37" w:rsidRPr="00BE70D2" w:rsidDel="008B7913">
          <w:rPr>
            <w:rFonts w:ascii="Times New Roman" w:eastAsiaTheme="minorEastAsia" w:hAnsi="Times New Roman" w:cs="Times New Roman"/>
            <w:color w:val="000000" w:themeColor="text1"/>
            <w:sz w:val="22"/>
            <w:szCs w:val="22"/>
            <w:rPrChange w:id="8119" w:author="Chen Liao" w:date="2021-06-01T21:13:00Z">
              <w:rPr>
                <w:rFonts w:ascii="Times New Roman" w:eastAsiaTheme="minorEastAsia" w:hAnsi="Times New Roman" w:cs="Times New Roman"/>
                <w:sz w:val="22"/>
                <w:szCs w:val="22"/>
              </w:rPr>
            </w:rPrChange>
          </w:rPr>
          <w:delText>t</w:delText>
        </w:r>
        <w:r w:rsidR="005837A0" w:rsidRPr="00BE70D2" w:rsidDel="008B7913">
          <w:rPr>
            <w:rFonts w:ascii="Times New Roman" w:eastAsiaTheme="minorEastAsia" w:hAnsi="Times New Roman" w:cs="Times New Roman"/>
            <w:color w:val="000000" w:themeColor="text1"/>
            <w:sz w:val="22"/>
            <w:szCs w:val="22"/>
            <w:rPrChange w:id="8120" w:author="Chen Liao" w:date="2021-06-01T21:13:00Z">
              <w:rPr>
                <w:rFonts w:ascii="Times New Roman" w:eastAsiaTheme="minorEastAsia" w:hAnsi="Times New Roman" w:cs="Times New Roman"/>
                <w:sz w:val="22"/>
                <w:szCs w:val="22"/>
              </w:rPr>
            </w:rPrChange>
          </w:rPr>
          <w:delText xml:space="preserve">here </w:delText>
        </w:r>
        <w:r w:rsidR="00B97578" w:rsidRPr="00BE70D2" w:rsidDel="008B7913">
          <w:rPr>
            <w:rFonts w:ascii="Times New Roman" w:eastAsiaTheme="minorEastAsia" w:hAnsi="Times New Roman" w:cs="Times New Roman"/>
            <w:color w:val="000000" w:themeColor="text1"/>
            <w:sz w:val="22"/>
            <w:szCs w:val="22"/>
            <w:rPrChange w:id="8121" w:author="Chen Liao" w:date="2021-06-01T21:13:00Z">
              <w:rPr>
                <w:rFonts w:ascii="Times New Roman" w:eastAsiaTheme="minorEastAsia" w:hAnsi="Times New Roman" w:cs="Times New Roman"/>
                <w:sz w:val="22"/>
                <w:szCs w:val="22"/>
              </w:rPr>
            </w:rPrChange>
          </w:rPr>
          <w:delText>have</w:delText>
        </w:r>
        <w:r w:rsidR="005837A0" w:rsidRPr="00BE70D2" w:rsidDel="008B7913">
          <w:rPr>
            <w:rFonts w:ascii="Times New Roman" w:eastAsiaTheme="minorEastAsia" w:hAnsi="Times New Roman" w:cs="Times New Roman"/>
            <w:color w:val="000000" w:themeColor="text1"/>
            <w:sz w:val="22"/>
            <w:szCs w:val="22"/>
            <w:rPrChange w:id="8122" w:author="Chen Liao" w:date="2021-06-01T21:13:00Z">
              <w:rPr>
                <w:rFonts w:ascii="Times New Roman" w:eastAsiaTheme="minorEastAsia" w:hAnsi="Times New Roman" w:cs="Times New Roman"/>
                <w:sz w:val="22"/>
                <w:szCs w:val="22"/>
              </w:rPr>
            </w:rPrChange>
          </w:rPr>
          <w:delText xml:space="preserve"> been </w:delText>
        </w:r>
      </w:del>
      <w:del w:id="8123" w:author="Chen Liao" w:date="2021-05-30T12:05:00Z">
        <w:r w:rsidR="00B97578" w:rsidRPr="00BE70D2" w:rsidDel="009C608E">
          <w:rPr>
            <w:rFonts w:ascii="Times New Roman" w:eastAsiaTheme="minorEastAsia" w:hAnsi="Times New Roman" w:cs="Times New Roman"/>
            <w:color w:val="000000" w:themeColor="text1"/>
            <w:sz w:val="22"/>
            <w:szCs w:val="22"/>
            <w:rPrChange w:id="8124" w:author="Chen Liao" w:date="2021-06-01T21:13:00Z">
              <w:rPr>
                <w:rFonts w:ascii="Times New Roman" w:eastAsiaTheme="minorEastAsia" w:hAnsi="Times New Roman" w:cs="Times New Roman"/>
                <w:sz w:val="22"/>
                <w:szCs w:val="22"/>
              </w:rPr>
            </w:rPrChange>
          </w:rPr>
          <w:delText>controversies</w:delText>
        </w:r>
        <w:r w:rsidR="005837A0" w:rsidRPr="00BE70D2" w:rsidDel="009C608E">
          <w:rPr>
            <w:rFonts w:ascii="Times New Roman" w:eastAsiaTheme="minorEastAsia" w:hAnsi="Times New Roman" w:cs="Times New Roman"/>
            <w:color w:val="000000" w:themeColor="text1"/>
            <w:sz w:val="22"/>
            <w:szCs w:val="22"/>
            <w:rPrChange w:id="8125" w:author="Chen Liao" w:date="2021-06-01T21:13:00Z">
              <w:rPr>
                <w:rFonts w:ascii="Times New Roman" w:eastAsiaTheme="minorEastAsia" w:hAnsi="Times New Roman" w:cs="Times New Roman"/>
                <w:sz w:val="22"/>
                <w:szCs w:val="22"/>
              </w:rPr>
            </w:rPrChange>
          </w:rPr>
          <w:delText xml:space="preserve"> </w:delText>
        </w:r>
        <w:r w:rsidR="00155F8B" w:rsidRPr="00BE70D2" w:rsidDel="009C608E">
          <w:rPr>
            <w:rFonts w:ascii="Times New Roman" w:eastAsiaTheme="minorEastAsia" w:hAnsi="Times New Roman" w:cs="Times New Roman"/>
            <w:color w:val="000000" w:themeColor="text1"/>
            <w:sz w:val="22"/>
            <w:szCs w:val="22"/>
            <w:rPrChange w:id="8126" w:author="Chen Liao" w:date="2021-06-01T21:13:00Z">
              <w:rPr>
                <w:rFonts w:ascii="Times New Roman" w:eastAsiaTheme="minorEastAsia" w:hAnsi="Times New Roman" w:cs="Times New Roman"/>
                <w:sz w:val="22"/>
                <w:szCs w:val="22"/>
              </w:rPr>
            </w:rPrChange>
          </w:rPr>
          <w:delText>regarding</w:delText>
        </w:r>
        <w:r w:rsidR="005837A0" w:rsidRPr="00BE70D2" w:rsidDel="009C608E">
          <w:rPr>
            <w:rFonts w:ascii="Times New Roman" w:eastAsiaTheme="minorEastAsia" w:hAnsi="Times New Roman" w:cs="Times New Roman"/>
            <w:color w:val="000000" w:themeColor="text1"/>
            <w:sz w:val="22"/>
            <w:szCs w:val="22"/>
            <w:rPrChange w:id="8127" w:author="Chen Liao" w:date="2021-06-01T21:13:00Z">
              <w:rPr>
                <w:rFonts w:ascii="Times New Roman" w:eastAsiaTheme="minorEastAsia" w:hAnsi="Times New Roman" w:cs="Times New Roman"/>
                <w:sz w:val="22"/>
                <w:szCs w:val="22"/>
              </w:rPr>
            </w:rPrChange>
          </w:rPr>
          <w:delText xml:space="preserve"> </w:delText>
        </w:r>
      </w:del>
      <w:del w:id="8128" w:author="Chen Liao" w:date="2021-05-29T12:18:00Z">
        <w:r w:rsidR="005837A0" w:rsidRPr="00BE70D2" w:rsidDel="008B7913">
          <w:rPr>
            <w:rFonts w:ascii="Times New Roman" w:eastAsiaTheme="minorEastAsia" w:hAnsi="Times New Roman" w:cs="Times New Roman"/>
            <w:color w:val="000000" w:themeColor="text1"/>
            <w:sz w:val="22"/>
            <w:szCs w:val="22"/>
            <w:rPrChange w:id="8129" w:author="Chen Liao" w:date="2021-06-01T21:13:00Z">
              <w:rPr>
                <w:rFonts w:ascii="Times New Roman" w:eastAsiaTheme="minorEastAsia" w:hAnsi="Times New Roman" w:cs="Times New Roman"/>
                <w:sz w:val="22"/>
                <w:szCs w:val="22"/>
              </w:rPr>
            </w:rPrChange>
          </w:rPr>
          <w:delText xml:space="preserve">whether </w:delText>
        </w:r>
        <w:r w:rsidR="00E96124" w:rsidRPr="00BE70D2" w:rsidDel="008B7913">
          <w:rPr>
            <w:rFonts w:ascii="Times New Roman" w:eastAsiaTheme="minorEastAsia" w:hAnsi="Times New Roman" w:cs="Times New Roman"/>
            <w:color w:val="000000" w:themeColor="text1"/>
            <w:sz w:val="22"/>
            <w:szCs w:val="22"/>
            <w:rPrChange w:id="8130" w:author="Chen Liao" w:date="2021-06-01T21:13:00Z">
              <w:rPr>
                <w:rFonts w:ascii="Times New Roman" w:eastAsiaTheme="minorEastAsia" w:hAnsi="Times New Roman" w:cs="Times New Roman"/>
                <w:sz w:val="22"/>
                <w:szCs w:val="22"/>
              </w:rPr>
            </w:rPrChange>
          </w:rPr>
          <w:delText>metabolome</w:delText>
        </w:r>
        <w:r w:rsidR="00583EBC" w:rsidRPr="00BE70D2" w:rsidDel="008B7913">
          <w:rPr>
            <w:rFonts w:ascii="Times New Roman" w:eastAsiaTheme="minorEastAsia" w:hAnsi="Times New Roman" w:cs="Times New Roman"/>
            <w:color w:val="000000" w:themeColor="text1"/>
            <w:sz w:val="22"/>
            <w:szCs w:val="22"/>
            <w:rPrChange w:id="8131" w:author="Chen Liao" w:date="2021-06-01T21:13:00Z">
              <w:rPr>
                <w:rFonts w:ascii="Times New Roman" w:eastAsiaTheme="minorEastAsia" w:hAnsi="Times New Roman" w:cs="Times New Roman"/>
                <w:sz w:val="22"/>
                <w:szCs w:val="22"/>
              </w:rPr>
            </w:rPrChange>
          </w:rPr>
          <w:delText>, especially SCFAs,</w:delText>
        </w:r>
        <w:r w:rsidR="005837A0" w:rsidRPr="00BE70D2" w:rsidDel="008B7913">
          <w:rPr>
            <w:rFonts w:ascii="Times New Roman" w:eastAsiaTheme="minorEastAsia" w:hAnsi="Times New Roman" w:cs="Times New Roman"/>
            <w:color w:val="000000" w:themeColor="text1"/>
            <w:sz w:val="22"/>
            <w:szCs w:val="22"/>
            <w:rPrChange w:id="8132" w:author="Chen Liao" w:date="2021-06-01T21:13:00Z">
              <w:rPr>
                <w:rFonts w:ascii="Times New Roman" w:eastAsiaTheme="minorEastAsia" w:hAnsi="Times New Roman" w:cs="Times New Roman"/>
                <w:sz w:val="22"/>
                <w:szCs w:val="22"/>
              </w:rPr>
            </w:rPrChange>
          </w:rPr>
          <w:delText xml:space="preserve"> is predictable</w:delText>
        </w:r>
        <w:r w:rsidR="008650C3" w:rsidRPr="00BE70D2" w:rsidDel="008B7913">
          <w:rPr>
            <w:rFonts w:ascii="Times New Roman" w:eastAsiaTheme="minorEastAsia" w:hAnsi="Times New Roman" w:cs="Times New Roman"/>
            <w:color w:val="000000" w:themeColor="text1"/>
            <w:sz w:val="22"/>
            <w:szCs w:val="22"/>
            <w:rPrChange w:id="8133" w:author="Chen Liao" w:date="2021-06-01T21:13:00Z">
              <w:rPr>
                <w:rFonts w:ascii="Times New Roman" w:eastAsiaTheme="minorEastAsia" w:hAnsi="Times New Roman" w:cs="Times New Roman"/>
                <w:sz w:val="22"/>
                <w:szCs w:val="22"/>
              </w:rPr>
            </w:rPrChange>
          </w:rPr>
          <w:delText xml:space="preserve"> </w:delText>
        </w:r>
      </w:del>
      <w:del w:id="8134" w:author="Chen Liao" w:date="2021-05-30T12:05:00Z">
        <w:r w:rsidR="008650C3" w:rsidRPr="00BE70D2" w:rsidDel="009C608E">
          <w:rPr>
            <w:rFonts w:ascii="Times New Roman" w:eastAsiaTheme="minorEastAsia" w:hAnsi="Times New Roman" w:cs="Times New Roman"/>
            <w:color w:val="000000" w:themeColor="text1"/>
            <w:sz w:val="22"/>
            <w:szCs w:val="22"/>
            <w:rPrChange w:id="8135" w:author="Chen Liao" w:date="2021-06-01T21:13:00Z">
              <w:rPr>
                <w:rFonts w:ascii="Times New Roman" w:eastAsiaTheme="minorEastAsia" w:hAnsi="Times New Roman" w:cs="Times New Roman"/>
                <w:sz w:val="22"/>
                <w:szCs w:val="22"/>
              </w:rPr>
            </w:rPrChange>
          </w:rPr>
          <w:fldChar w:fldCharType="begin"/>
        </w:r>
        <w:r w:rsidR="002E2A76" w:rsidRPr="00BE70D2" w:rsidDel="009C608E">
          <w:rPr>
            <w:rFonts w:ascii="Times New Roman" w:eastAsiaTheme="minorEastAsia" w:hAnsi="Times New Roman" w:cs="Times New Roman"/>
            <w:color w:val="000000" w:themeColor="text1"/>
            <w:sz w:val="22"/>
            <w:szCs w:val="22"/>
            <w:rPrChange w:id="8136" w:author="Chen Liao" w:date="2021-06-01T21:13:00Z">
              <w:rPr>
                <w:rFonts w:ascii="Times New Roman" w:eastAsiaTheme="minorEastAsia" w:hAnsi="Times New Roman" w:cs="Times New Roman"/>
                <w:sz w:val="22"/>
                <w:szCs w:val="22"/>
              </w:rPr>
            </w:rPrChange>
          </w:rPr>
          <w:delInstrText xml:space="preserve"> ADDIN NE.Ref.{A52A90AC-A864-40F3-ABFA-A96F87D45168}</w:delInstrText>
        </w:r>
        <w:r w:rsidR="008650C3" w:rsidRPr="00BE70D2" w:rsidDel="009C608E">
          <w:rPr>
            <w:rFonts w:ascii="Times New Roman" w:eastAsiaTheme="minorEastAsia" w:hAnsi="Times New Roman" w:cs="Times New Roman"/>
            <w:color w:val="000000" w:themeColor="text1"/>
            <w:sz w:val="22"/>
            <w:szCs w:val="22"/>
            <w:rPrChange w:id="8137" w:author="Chen Liao" w:date="2021-06-01T21:13:00Z">
              <w:rPr>
                <w:rFonts w:ascii="Times New Roman" w:eastAsiaTheme="minorEastAsia" w:hAnsi="Times New Roman" w:cs="Times New Roman"/>
                <w:sz w:val="22"/>
                <w:szCs w:val="22"/>
              </w:rPr>
            </w:rPrChange>
          </w:rPr>
          <w:fldChar w:fldCharType="separate"/>
        </w:r>
        <w:r w:rsidR="00D67D1E" w:rsidRPr="00BE70D2" w:rsidDel="009C608E">
          <w:rPr>
            <w:rFonts w:ascii="Times New Roman" w:hAnsi="Times New Roman" w:cs="Times New Roman"/>
            <w:color w:val="000000" w:themeColor="text1"/>
            <w:sz w:val="22"/>
            <w:szCs w:val="22"/>
            <w:rPrChange w:id="8138" w:author="Chen Liao" w:date="2021-06-01T21:13:00Z">
              <w:rPr>
                <w:rFonts w:hAnsiTheme="minorHAnsi"/>
                <w:color w:val="080000"/>
                <w:sz w:val="22"/>
                <w:szCs w:val="22"/>
              </w:rPr>
            </w:rPrChange>
          </w:rPr>
          <w:delText>[44-46]</w:delText>
        </w:r>
        <w:r w:rsidR="008650C3" w:rsidRPr="00BE70D2" w:rsidDel="009C608E">
          <w:rPr>
            <w:rFonts w:ascii="Times New Roman" w:eastAsiaTheme="minorEastAsia" w:hAnsi="Times New Roman" w:cs="Times New Roman"/>
            <w:color w:val="000000" w:themeColor="text1"/>
            <w:sz w:val="22"/>
            <w:szCs w:val="22"/>
            <w:rPrChange w:id="8139" w:author="Chen Liao" w:date="2021-06-01T21:13:00Z">
              <w:rPr>
                <w:rFonts w:ascii="Times New Roman" w:eastAsiaTheme="minorEastAsia" w:hAnsi="Times New Roman" w:cs="Times New Roman"/>
                <w:sz w:val="22"/>
                <w:szCs w:val="22"/>
              </w:rPr>
            </w:rPrChange>
          </w:rPr>
          <w:fldChar w:fldCharType="end"/>
        </w:r>
        <w:r w:rsidR="005837A0" w:rsidRPr="00BE70D2" w:rsidDel="009C608E">
          <w:rPr>
            <w:rFonts w:ascii="Times New Roman" w:eastAsiaTheme="minorEastAsia" w:hAnsi="Times New Roman" w:cs="Times New Roman"/>
            <w:color w:val="000000" w:themeColor="text1"/>
            <w:sz w:val="22"/>
            <w:szCs w:val="22"/>
            <w:rPrChange w:id="8140" w:author="Chen Liao" w:date="2021-06-01T21:13:00Z">
              <w:rPr>
                <w:rFonts w:ascii="Times New Roman" w:eastAsiaTheme="minorEastAsia" w:hAnsi="Times New Roman" w:cs="Times New Roman"/>
                <w:sz w:val="22"/>
                <w:szCs w:val="22"/>
              </w:rPr>
            </w:rPrChange>
          </w:rPr>
          <w:delText xml:space="preserve">. </w:delText>
        </w:r>
      </w:del>
      <w:r w:rsidR="007506E4" w:rsidRPr="00BE70D2">
        <w:rPr>
          <w:rFonts w:ascii="Times New Roman" w:eastAsiaTheme="minorEastAsia" w:hAnsi="Times New Roman" w:cs="Times New Roman"/>
          <w:color w:val="000000" w:themeColor="text1"/>
          <w:sz w:val="22"/>
          <w:szCs w:val="22"/>
          <w:rPrChange w:id="8141" w:author="Chen Liao" w:date="2021-06-01T21:13:00Z">
            <w:rPr>
              <w:rFonts w:ascii="Times New Roman" w:eastAsiaTheme="minorEastAsia" w:hAnsi="Times New Roman" w:cs="Times New Roman"/>
              <w:sz w:val="22"/>
              <w:szCs w:val="22"/>
            </w:rPr>
          </w:rPrChange>
        </w:rPr>
        <w:t>W</w:t>
      </w:r>
      <w:r w:rsidR="005837A0" w:rsidRPr="00BE70D2">
        <w:rPr>
          <w:rFonts w:ascii="Times New Roman" w:eastAsiaTheme="minorEastAsia" w:hAnsi="Times New Roman" w:cs="Times New Roman"/>
          <w:color w:val="000000" w:themeColor="text1"/>
          <w:sz w:val="22"/>
          <w:szCs w:val="22"/>
          <w:rPrChange w:id="8142" w:author="Chen Liao" w:date="2021-06-01T21:13:00Z">
            <w:rPr>
              <w:rFonts w:ascii="Times New Roman" w:eastAsiaTheme="minorEastAsia" w:hAnsi="Times New Roman" w:cs="Times New Roman"/>
              <w:sz w:val="22"/>
              <w:szCs w:val="22"/>
            </w:rPr>
          </w:rPrChange>
        </w:rPr>
        <w:t xml:space="preserve">e </w:t>
      </w:r>
      <w:r w:rsidR="004A222F" w:rsidRPr="00BE70D2">
        <w:rPr>
          <w:rFonts w:ascii="Times New Roman" w:eastAsiaTheme="minorEastAsia" w:hAnsi="Times New Roman" w:cs="Times New Roman"/>
          <w:color w:val="000000" w:themeColor="text1"/>
          <w:sz w:val="22"/>
          <w:szCs w:val="22"/>
          <w:rPrChange w:id="8143" w:author="Chen Liao" w:date="2021-06-01T21:13:00Z">
            <w:rPr>
              <w:rFonts w:ascii="Times New Roman" w:eastAsiaTheme="minorEastAsia" w:hAnsi="Times New Roman" w:cs="Times New Roman"/>
              <w:sz w:val="22"/>
              <w:szCs w:val="22"/>
            </w:rPr>
          </w:rPrChange>
        </w:rPr>
        <w:t xml:space="preserve">evaluated the performance of </w:t>
      </w:r>
      <w:r w:rsidR="005837A0" w:rsidRPr="00BE70D2">
        <w:rPr>
          <w:rFonts w:ascii="Times New Roman" w:eastAsiaTheme="minorEastAsia" w:hAnsi="Times New Roman" w:cs="Times New Roman"/>
          <w:color w:val="000000" w:themeColor="text1"/>
          <w:sz w:val="22"/>
          <w:szCs w:val="22"/>
          <w:rPrChange w:id="8144" w:author="Chen Liao" w:date="2021-06-01T21:13:00Z">
            <w:rPr>
              <w:rFonts w:ascii="Times New Roman" w:eastAsiaTheme="minorEastAsia" w:hAnsi="Times New Roman" w:cs="Times New Roman"/>
              <w:sz w:val="22"/>
              <w:szCs w:val="22"/>
            </w:rPr>
          </w:rPrChange>
        </w:rPr>
        <w:t xml:space="preserve">machine learning models to </w:t>
      </w:r>
      <w:r w:rsidR="004A222F" w:rsidRPr="00BE70D2">
        <w:rPr>
          <w:rFonts w:ascii="Times New Roman" w:eastAsiaTheme="minorEastAsia" w:hAnsi="Times New Roman" w:cs="Times New Roman"/>
          <w:color w:val="000000" w:themeColor="text1"/>
          <w:sz w:val="22"/>
          <w:szCs w:val="22"/>
          <w:rPrChange w:id="8145" w:author="Chen Liao" w:date="2021-06-01T21:13:00Z">
            <w:rPr>
              <w:rFonts w:ascii="Times New Roman" w:eastAsiaTheme="minorEastAsia" w:hAnsi="Times New Roman" w:cs="Times New Roman"/>
              <w:sz w:val="22"/>
              <w:szCs w:val="22"/>
            </w:rPr>
          </w:rPrChange>
        </w:rPr>
        <w:t xml:space="preserve">predict the </w:t>
      </w:r>
      <w:r w:rsidR="00BB54FB" w:rsidRPr="00BE70D2">
        <w:rPr>
          <w:rFonts w:ascii="Times New Roman" w:eastAsiaTheme="minorEastAsia" w:hAnsi="Times New Roman" w:cs="Times New Roman"/>
          <w:color w:val="000000" w:themeColor="text1"/>
          <w:sz w:val="22"/>
          <w:szCs w:val="22"/>
          <w:rPrChange w:id="8146" w:author="Chen Liao" w:date="2021-06-01T21:13:00Z">
            <w:rPr>
              <w:rFonts w:ascii="Times New Roman" w:eastAsiaTheme="minorEastAsia" w:hAnsi="Times New Roman" w:cs="Times New Roman"/>
              <w:sz w:val="22"/>
              <w:szCs w:val="22"/>
            </w:rPr>
          </w:rPrChange>
        </w:rPr>
        <w:t xml:space="preserve">fecal </w:t>
      </w:r>
      <w:r w:rsidR="004A222F" w:rsidRPr="00BE70D2">
        <w:rPr>
          <w:rFonts w:ascii="Times New Roman" w:eastAsiaTheme="minorEastAsia" w:hAnsi="Times New Roman" w:cs="Times New Roman"/>
          <w:color w:val="000000" w:themeColor="text1"/>
          <w:sz w:val="22"/>
          <w:szCs w:val="22"/>
          <w:rPrChange w:id="8147" w:author="Chen Liao" w:date="2021-06-01T21:13:00Z">
            <w:rPr>
              <w:rFonts w:ascii="Times New Roman" w:eastAsiaTheme="minorEastAsia" w:hAnsi="Times New Roman" w:cs="Times New Roman"/>
              <w:sz w:val="22"/>
              <w:szCs w:val="22"/>
            </w:rPr>
          </w:rPrChange>
        </w:rPr>
        <w:t xml:space="preserve">SCFA concentrations </w:t>
      </w:r>
      <w:r w:rsidR="00875301" w:rsidRPr="00BE70D2">
        <w:rPr>
          <w:rFonts w:ascii="Times New Roman" w:eastAsiaTheme="minorEastAsia" w:hAnsi="Times New Roman" w:cs="Times New Roman"/>
          <w:color w:val="000000" w:themeColor="text1"/>
          <w:sz w:val="22"/>
          <w:szCs w:val="22"/>
          <w:rPrChange w:id="8148" w:author="Chen Liao" w:date="2021-06-01T21:13:00Z">
            <w:rPr>
              <w:rFonts w:ascii="Times New Roman" w:eastAsiaTheme="minorEastAsia" w:hAnsi="Times New Roman" w:cs="Times New Roman"/>
              <w:sz w:val="22"/>
              <w:szCs w:val="22"/>
            </w:rPr>
          </w:rPrChange>
        </w:rPr>
        <w:t xml:space="preserve">using absolute abundance of </w:t>
      </w:r>
      <w:ins w:id="8149" w:author="Chen Liao" w:date="2021-05-30T12:04:00Z">
        <w:r w:rsidR="009C608E" w:rsidRPr="00BE70D2">
          <w:rPr>
            <w:rFonts w:ascii="Times New Roman" w:eastAsiaTheme="minorEastAsia" w:hAnsi="Times New Roman" w:cs="Times New Roman"/>
            <w:color w:val="000000" w:themeColor="text1"/>
            <w:sz w:val="22"/>
            <w:szCs w:val="22"/>
            <w:rPrChange w:id="8150" w:author="Chen Liao" w:date="2021-06-01T21:13:00Z">
              <w:rPr>
                <w:rFonts w:ascii="Times New Roman" w:eastAsiaTheme="minorEastAsia" w:hAnsi="Times New Roman" w:cs="Times New Roman"/>
                <w:color w:val="000000" w:themeColor="text1"/>
                <w:sz w:val="22"/>
                <w:szCs w:val="22"/>
              </w:rPr>
            </w:rPrChange>
          </w:rPr>
          <w:t xml:space="preserve">all </w:t>
        </w:r>
      </w:ins>
      <w:r w:rsidR="00875301" w:rsidRPr="00BE70D2">
        <w:rPr>
          <w:rFonts w:ascii="Times New Roman" w:eastAsiaTheme="minorEastAsia" w:hAnsi="Times New Roman" w:cs="Times New Roman"/>
          <w:color w:val="000000" w:themeColor="text1"/>
          <w:sz w:val="22"/>
          <w:szCs w:val="22"/>
          <w:rPrChange w:id="8151" w:author="Chen Liao" w:date="2021-06-01T21:13:00Z">
            <w:rPr>
              <w:rFonts w:ascii="Times New Roman" w:eastAsiaTheme="minorEastAsia" w:hAnsi="Times New Roman" w:cs="Times New Roman"/>
              <w:sz w:val="22"/>
              <w:szCs w:val="22"/>
            </w:rPr>
          </w:rPrChange>
        </w:rPr>
        <w:t>bacterial taxa as predictors</w:t>
      </w:r>
      <w:ins w:id="8152" w:author="Chen Liao" w:date="2021-05-31T07:04:00Z">
        <w:r w:rsidR="009055C6" w:rsidRPr="00BE70D2">
          <w:rPr>
            <w:rFonts w:ascii="Times New Roman" w:eastAsiaTheme="minorEastAsia" w:hAnsi="Times New Roman" w:cs="Times New Roman"/>
            <w:color w:val="000000" w:themeColor="text1"/>
            <w:sz w:val="22"/>
            <w:szCs w:val="22"/>
            <w:rPrChange w:id="8153" w:author="Chen Liao" w:date="2021-06-01T21:13:00Z">
              <w:rPr>
                <w:rFonts w:ascii="Times New Roman" w:eastAsiaTheme="minorEastAsia" w:hAnsi="Times New Roman" w:cs="Times New Roman"/>
                <w:color w:val="000000" w:themeColor="text1"/>
                <w:sz w:val="22"/>
                <w:szCs w:val="22"/>
              </w:rPr>
            </w:rPrChange>
          </w:rPr>
          <w:t xml:space="preserve"> (</w:t>
        </w:r>
        <w:r w:rsidR="009055C6" w:rsidRPr="00BE70D2">
          <w:rPr>
            <w:rFonts w:ascii="Times New Roman" w:eastAsiaTheme="minorEastAsia" w:hAnsi="Times New Roman" w:cs="Times New Roman"/>
            <w:color w:val="000000" w:themeColor="text1"/>
            <w:sz w:val="22"/>
            <w:szCs w:val="22"/>
            <w:highlight w:val="yellow"/>
            <w:rPrChange w:id="8154" w:author="Chen Liao" w:date="2021-06-01T21:13:00Z">
              <w:rPr>
                <w:rFonts w:ascii="Times New Roman" w:eastAsiaTheme="minorEastAsia" w:hAnsi="Times New Roman" w:cs="Times New Roman"/>
                <w:color w:val="000000" w:themeColor="text1"/>
                <w:sz w:val="22"/>
                <w:szCs w:val="22"/>
              </w:rPr>
            </w:rPrChange>
          </w:rPr>
          <w:t>Fig. 5B</w:t>
        </w:r>
        <w:r w:rsidR="009055C6" w:rsidRPr="00BE70D2">
          <w:rPr>
            <w:rFonts w:ascii="Times New Roman" w:eastAsiaTheme="minorEastAsia" w:hAnsi="Times New Roman" w:cs="Times New Roman"/>
            <w:color w:val="000000" w:themeColor="text1"/>
            <w:sz w:val="22"/>
            <w:szCs w:val="22"/>
            <w:rPrChange w:id="8155" w:author="Chen Liao" w:date="2021-06-01T21:13:00Z">
              <w:rPr>
                <w:rFonts w:ascii="Times New Roman" w:eastAsiaTheme="minorEastAsia" w:hAnsi="Times New Roman" w:cs="Times New Roman"/>
                <w:color w:val="000000" w:themeColor="text1"/>
                <w:sz w:val="22"/>
                <w:szCs w:val="22"/>
              </w:rPr>
            </w:rPrChange>
          </w:rPr>
          <w:t>)</w:t>
        </w:r>
      </w:ins>
      <w:r w:rsidR="004A222F" w:rsidRPr="00BE70D2">
        <w:rPr>
          <w:rFonts w:ascii="Times New Roman" w:eastAsiaTheme="minorEastAsia" w:hAnsi="Times New Roman" w:cs="Times New Roman"/>
          <w:color w:val="000000" w:themeColor="text1"/>
          <w:sz w:val="22"/>
          <w:szCs w:val="22"/>
          <w:rPrChange w:id="8156" w:author="Chen Liao" w:date="2021-06-01T21:13:00Z">
            <w:rPr>
              <w:rFonts w:ascii="Times New Roman" w:eastAsiaTheme="minorEastAsia" w:hAnsi="Times New Roman" w:cs="Times New Roman"/>
              <w:sz w:val="22"/>
              <w:szCs w:val="22"/>
            </w:rPr>
          </w:rPrChange>
        </w:rPr>
        <w:t>.</w:t>
      </w:r>
      <w:r w:rsidR="00625A7A" w:rsidRPr="00BE70D2">
        <w:rPr>
          <w:rFonts w:ascii="Times New Roman" w:eastAsiaTheme="minorEastAsia" w:hAnsi="Times New Roman" w:cs="Times New Roman"/>
          <w:color w:val="000000" w:themeColor="text1"/>
          <w:sz w:val="22"/>
          <w:szCs w:val="22"/>
          <w:rPrChange w:id="8157" w:author="Chen Liao" w:date="2021-06-01T21:13:00Z">
            <w:rPr>
              <w:rFonts w:ascii="Times New Roman" w:eastAsiaTheme="minorEastAsia" w:hAnsi="Times New Roman" w:cs="Times New Roman"/>
              <w:sz w:val="22"/>
              <w:szCs w:val="22"/>
            </w:rPr>
          </w:rPrChange>
        </w:rPr>
        <w:t xml:space="preserve"> </w:t>
      </w:r>
      <w:r w:rsidR="000B76D1" w:rsidRPr="00BE70D2">
        <w:rPr>
          <w:rFonts w:ascii="Times New Roman" w:eastAsiaTheme="minorEastAsia" w:hAnsi="Times New Roman" w:cs="Times New Roman"/>
          <w:color w:val="000000" w:themeColor="text1"/>
          <w:sz w:val="22"/>
          <w:szCs w:val="22"/>
          <w:rPrChange w:id="8158" w:author="Chen Liao" w:date="2021-06-01T21:13:00Z">
            <w:rPr>
              <w:rFonts w:ascii="Times New Roman" w:eastAsiaTheme="minorEastAsia" w:hAnsi="Times New Roman" w:cs="Times New Roman"/>
              <w:sz w:val="22"/>
              <w:szCs w:val="22"/>
            </w:rPr>
          </w:rPrChange>
        </w:rPr>
        <w:t xml:space="preserve">All mice were split into training and test sets </w:t>
      </w:r>
      <w:r w:rsidR="001473E2" w:rsidRPr="00BE70D2">
        <w:rPr>
          <w:rFonts w:ascii="Times New Roman" w:eastAsiaTheme="minorEastAsia" w:hAnsi="Times New Roman" w:cs="Times New Roman"/>
          <w:color w:val="000000" w:themeColor="text1"/>
          <w:sz w:val="22"/>
          <w:szCs w:val="22"/>
          <w:rPrChange w:id="8159" w:author="Chen Liao" w:date="2021-06-01T21:13:00Z">
            <w:rPr>
              <w:rFonts w:ascii="Times New Roman" w:eastAsiaTheme="minorEastAsia" w:hAnsi="Times New Roman" w:cs="Times New Roman"/>
              <w:sz w:val="22"/>
              <w:szCs w:val="22"/>
            </w:rPr>
          </w:rPrChange>
        </w:rPr>
        <w:t>using t</w:t>
      </w:r>
      <w:r w:rsidR="0096744A" w:rsidRPr="00BE70D2">
        <w:rPr>
          <w:rFonts w:ascii="Times New Roman" w:eastAsiaTheme="minorEastAsia" w:hAnsi="Times New Roman" w:cs="Times New Roman"/>
          <w:color w:val="000000" w:themeColor="text1"/>
          <w:sz w:val="22"/>
          <w:szCs w:val="22"/>
          <w:rPrChange w:id="8160" w:author="Chen Liao" w:date="2021-06-01T21:13:00Z">
            <w:rPr>
              <w:rFonts w:ascii="Times New Roman" w:eastAsiaTheme="minorEastAsia" w:hAnsi="Times New Roman" w:cs="Times New Roman"/>
              <w:sz w:val="22"/>
              <w:szCs w:val="22"/>
            </w:rPr>
          </w:rPrChange>
        </w:rPr>
        <w:t>wo data-split</w:t>
      </w:r>
      <w:r w:rsidR="005A4F45" w:rsidRPr="00BE70D2">
        <w:rPr>
          <w:rFonts w:ascii="Times New Roman" w:eastAsiaTheme="minorEastAsia" w:hAnsi="Times New Roman" w:cs="Times New Roman"/>
          <w:color w:val="000000" w:themeColor="text1"/>
          <w:sz w:val="22"/>
          <w:szCs w:val="22"/>
          <w:rPrChange w:id="8161" w:author="Chen Liao" w:date="2021-06-01T21:13:00Z">
            <w:rPr>
              <w:rFonts w:ascii="Times New Roman" w:eastAsiaTheme="minorEastAsia" w:hAnsi="Times New Roman" w:cs="Times New Roman"/>
              <w:sz w:val="22"/>
              <w:szCs w:val="22"/>
            </w:rPr>
          </w:rPrChange>
        </w:rPr>
        <w:t xml:space="preserve"> approaches </w:t>
      </w:r>
      <w:r w:rsidR="0096744A" w:rsidRPr="00BE70D2">
        <w:rPr>
          <w:rFonts w:ascii="Times New Roman" w:eastAsiaTheme="minorEastAsia" w:hAnsi="Times New Roman" w:cs="Times New Roman"/>
          <w:color w:val="000000" w:themeColor="text1"/>
          <w:sz w:val="22"/>
          <w:szCs w:val="22"/>
          <w:rPrChange w:id="8162" w:author="Chen Liao" w:date="2021-06-01T21:13:00Z">
            <w:rPr>
              <w:rFonts w:ascii="Times New Roman" w:eastAsiaTheme="minorEastAsia" w:hAnsi="Times New Roman" w:cs="Times New Roman"/>
              <w:sz w:val="22"/>
              <w:szCs w:val="22"/>
            </w:rPr>
          </w:rPrChange>
        </w:rPr>
        <w:t>(</w:t>
      </w:r>
      <w:r w:rsidR="0096744A" w:rsidRPr="00BE70D2">
        <w:rPr>
          <w:rFonts w:ascii="Times New Roman" w:eastAsiaTheme="minorEastAsia" w:hAnsi="Times New Roman" w:cs="Times New Roman"/>
          <w:color w:val="000000" w:themeColor="text1"/>
          <w:sz w:val="22"/>
          <w:szCs w:val="22"/>
          <w:highlight w:val="yellow"/>
          <w:rPrChange w:id="8163" w:author="Chen Liao" w:date="2021-06-01T21:13:00Z">
            <w:rPr>
              <w:rFonts w:ascii="Times New Roman" w:eastAsiaTheme="minorEastAsia" w:hAnsi="Times New Roman" w:cs="Times New Roman"/>
              <w:sz w:val="22"/>
              <w:szCs w:val="22"/>
              <w:highlight w:val="yellow"/>
            </w:rPr>
          </w:rPrChange>
        </w:rPr>
        <w:t>Fig. 5</w:t>
      </w:r>
      <w:ins w:id="8164" w:author="Chen Liao" w:date="2021-05-30T12:05:00Z">
        <w:r w:rsidR="009C608E" w:rsidRPr="00BE70D2">
          <w:rPr>
            <w:rFonts w:ascii="Times New Roman" w:eastAsiaTheme="minorEastAsia" w:hAnsi="Times New Roman" w:cs="Times New Roman"/>
            <w:color w:val="000000" w:themeColor="text1"/>
            <w:sz w:val="22"/>
            <w:szCs w:val="22"/>
            <w:highlight w:val="yellow"/>
            <w:rPrChange w:id="8165" w:author="Chen Liao" w:date="2021-06-01T21:13:00Z">
              <w:rPr>
                <w:rFonts w:ascii="Times New Roman" w:eastAsiaTheme="minorEastAsia" w:hAnsi="Times New Roman" w:cs="Times New Roman"/>
                <w:color w:val="000000" w:themeColor="text1"/>
                <w:sz w:val="22"/>
                <w:szCs w:val="22"/>
                <w:highlight w:val="yellow"/>
              </w:rPr>
            </w:rPrChange>
          </w:rPr>
          <w:t>B</w:t>
        </w:r>
      </w:ins>
      <w:del w:id="8166" w:author="Chen Liao" w:date="2021-05-30T12:05:00Z">
        <w:r w:rsidR="0096744A" w:rsidRPr="00BE70D2" w:rsidDel="009C608E">
          <w:rPr>
            <w:rFonts w:ascii="Times New Roman" w:eastAsiaTheme="minorEastAsia" w:hAnsi="Times New Roman" w:cs="Times New Roman"/>
            <w:color w:val="000000" w:themeColor="text1"/>
            <w:sz w:val="22"/>
            <w:szCs w:val="22"/>
            <w:highlight w:val="yellow"/>
            <w:rPrChange w:id="8167" w:author="Chen Liao" w:date="2021-06-01T21:13:00Z">
              <w:rPr>
                <w:rFonts w:ascii="Times New Roman" w:eastAsiaTheme="minorEastAsia" w:hAnsi="Times New Roman" w:cs="Times New Roman"/>
                <w:sz w:val="22"/>
                <w:szCs w:val="22"/>
                <w:highlight w:val="yellow"/>
              </w:rPr>
            </w:rPrChange>
          </w:rPr>
          <w:delText>A</w:delText>
        </w:r>
      </w:del>
      <w:r w:rsidR="0096744A" w:rsidRPr="00BE70D2">
        <w:rPr>
          <w:rFonts w:ascii="Times New Roman" w:eastAsiaTheme="minorEastAsia" w:hAnsi="Times New Roman" w:cs="Times New Roman"/>
          <w:color w:val="000000" w:themeColor="text1"/>
          <w:sz w:val="22"/>
          <w:szCs w:val="22"/>
          <w:rPrChange w:id="8168" w:author="Chen Liao" w:date="2021-06-01T21:13:00Z">
            <w:rPr>
              <w:rFonts w:ascii="Times New Roman" w:eastAsiaTheme="minorEastAsia" w:hAnsi="Times New Roman" w:cs="Times New Roman"/>
              <w:sz w:val="22"/>
              <w:szCs w:val="22"/>
            </w:rPr>
          </w:rPrChange>
        </w:rPr>
        <w:t xml:space="preserve">). The </w:t>
      </w:r>
      <w:r w:rsidR="005E2123" w:rsidRPr="00BE70D2">
        <w:rPr>
          <w:rFonts w:ascii="Times New Roman" w:eastAsiaTheme="minorEastAsia" w:hAnsi="Times New Roman" w:cs="Times New Roman"/>
          <w:color w:val="000000" w:themeColor="text1"/>
          <w:sz w:val="22"/>
          <w:szCs w:val="22"/>
          <w:rPrChange w:id="8169" w:author="Chen Liao" w:date="2021-06-01T21:13:00Z">
            <w:rPr>
              <w:rFonts w:ascii="Times New Roman" w:eastAsiaTheme="minorEastAsia" w:hAnsi="Times New Roman" w:cs="Times New Roman"/>
              <w:sz w:val="22"/>
              <w:szCs w:val="22"/>
            </w:rPr>
          </w:rPrChange>
        </w:rPr>
        <w:t>“</w:t>
      </w:r>
      <w:r w:rsidR="00B97578" w:rsidRPr="00BE70D2">
        <w:rPr>
          <w:rFonts w:ascii="Times New Roman" w:eastAsiaTheme="minorEastAsia" w:hAnsi="Times New Roman" w:cs="Times New Roman"/>
          <w:color w:val="000000" w:themeColor="text1"/>
          <w:sz w:val="22"/>
          <w:szCs w:val="22"/>
          <w:rPrChange w:id="8170" w:author="Chen Liao" w:date="2021-06-01T21:13:00Z">
            <w:rPr>
              <w:rFonts w:ascii="Times New Roman" w:eastAsiaTheme="minorEastAsia" w:hAnsi="Times New Roman" w:cs="Times New Roman"/>
              <w:sz w:val="22"/>
              <w:szCs w:val="22"/>
            </w:rPr>
          </w:rPrChange>
        </w:rPr>
        <w:t>interpolation</w:t>
      </w:r>
      <w:r w:rsidR="005E2123" w:rsidRPr="00BE70D2">
        <w:rPr>
          <w:rFonts w:ascii="Times New Roman" w:eastAsiaTheme="minorEastAsia" w:hAnsi="Times New Roman" w:cs="Times New Roman"/>
          <w:color w:val="000000" w:themeColor="text1"/>
          <w:sz w:val="22"/>
          <w:szCs w:val="22"/>
          <w:rPrChange w:id="8171" w:author="Chen Liao" w:date="2021-06-01T21:13:00Z">
            <w:rPr>
              <w:rFonts w:ascii="Times New Roman" w:eastAsiaTheme="minorEastAsia" w:hAnsi="Times New Roman" w:cs="Times New Roman"/>
              <w:sz w:val="22"/>
              <w:szCs w:val="22"/>
            </w:rPr>
          </w:rPrChange>
        </w:rPr>
        <w:t>”</w:t>
      </w:r>
      <w:r w:rsidR="005837A0" w:rsidRPr="00BE70D2">
        <w:rPr>
          <w:rFonts w:ascii="Times New Roman" w:eastAsiaTheme="minorEastAsia" w:hAnsi="Times New Roman" w:cs="Times New Roman"/>
          <w:color w:val="000000" w:themeColor="text1"/>
          <w:sz w:val="22"/>
          <w:szCs w:val="22"/>
          <w:rPrChange w:id="8172" w:author="Chen Liao" w:date="2021-06-01T21:13:00Z">
            <w:rPr>
              <w:rFonts w:ascii="Times New Roman" w:eastAsiaTheme="minorEastAsia" w:hAnsi="Times New Roman" w:cs="Times New Roman"/>
              <w:sz w:val="22"/>
              <w:szCs w:val="22"/>
            </w:rPr>
          </w:rPrChange>
        </w:rPr>
        <w:t xml:space="preserve"> </w:t>
      </w:r>
      <w:r w:rsidR="005A4F45" w:rsidRPr="00BE70D2">
        <w:rPr>
          <w:rFonts w:ascii="Times New Roman" w:eastAsiaTheme="minorEastAsia" w:hAnsi="Times New Roman" w:cs="Times New Roman"/>
          <w:color w:val="000000" w:themeColor="text1"/>
          <w:sz w:val="22"/>
          <w:szCs w:val="22"/>
          <w:rPrChange w:id="8173" w:author="Chen Liao" w:date="2021-06-01T21:13:00Z">
            <w:rPr>
              <w:rFonts w:ascii="Times New Roman" w:eastAsiaTheme="minorEastAsia" w:hAnsi="Times New Roman" w:cs="Times New Roman"/>
              <w:sz w:val="22"/>
              <w:szCs w:val="22"/>
            </w:rPr>
          </w:rPrChange>
        </w:rPr>
        <w:t>strategy</w:t>
      </w:r>
      <w:r w:rsidR="000A284C" w:rsidRPr="00BE70D2">
        <w:rPr>
          <w:rFonts w:ascii="Times New Roman" w:eastAsiaTheme="minorEastAsia" w:hAnsi="Times New Roman" w:cs="Times New Roman"/>
          <w:color w:val="000000" w:themeColor="text1"/>
          <w:sz w:val="22"/>
          <w:szCs w:val="22"/>
          <w:rPrChange w:id="8174" w:author="Chen Liao" w:date="2021-06-01T21:13:00Z">
            <w:rPr>
              <w:rFonts w:ascii="Times New Roman" w:eastAsiaTheme="minorEastAsia" w:hAnsi="Times New Roman" w:cs="Times New Roman"/>
              <w:sz w:val="22"/>
              <w:szCs w:val="22"/>
            </w:rPr>
          </w:rPrChange>
        </w:rPr>
        <w:t xml:space="preserve"> </w:t>
      </w:r>
      <w:r w:rsidR="000B76D1" w:rsidRPr="00BE70D2">
        <w:rPr>
          <w:rFonts w:ascii="Times New Roman" w:eastAsiaTheme="minorEastAsia" w:hAnsi="Times New Roman" w:cs="Times New Roman"/>
          <w:color w:val="000000" w:themeColor="text1"/>
          <w:sz w:val="22"/>
          <w:szCs w:val="22"/>
          <w:rPrChange w:id="8175" w:author="Chen Liao" w:date="2021-06-01T21:13:00Z">
            <w:rPr>
              <w:rFonts w:ascii="Times New Roman" w:eastAsiaTheme="minorEastAsia" w:hAnsi="Times New Roman" w:cs="Times New Roman"/>
              <w:sz w:val="22"/>
              <w:szCs w:val="22"/>
            </w:rPr>
          </w:rPrChange>
        </w:rPr>
        <w:t xml:space="preserve">generated </w:t>
      </w:r>
      <w:r w:rsidR="005E2123" w:rsidRPr="00BE70D2">
        <w:rPr>
          <w:rFonts w:ascii="Times New Roman" w:eastAsiaTheme="minorEastAsia" w:hAnsi="Times New Roman" w:cs="Times New Roman"/>
          <w:color w:val="000000" w:themeColor="text1"/>
          <w:sz w:val="22"/>
          <w:szCs w:val="22"/>
          <w:rPrChange w:id="8176" w:author="Chen Liao" w:date="2021-06-01T21:13:00Z">
            <w:rPr>
              <w:rFonts w:ascii="Times New Roman" w:eastAsiaTheme="minorEastAsia" w:hAnsi="Times New Roman" w:cs="Times New Roman"/>
              <w:sz w:val="22"/>
              <w:szCs w:val="22"/>
            </w:rPr>
          </w:rPrChange>
        </w:rPr>
        <w:t>balance</w:t>
      </w:r>
      <w:r w:rsidR="000B76D1" w:rsidRPr="00BE70D2">
        <w:rPr>
          <w:rFonts w:ascii="Times New Roman" w:eastAsiaTheme="minorEastAsia" w:hAnsi="Times New Roman" w:cs="Times New Roman"/>
          <w:color w:val="000000" w:themeColor="text1"/>
          <w:sz w:val="22"/>
          <w:szCs w:val="22"/>
          <w:rPrChange w:id="8177" w:author="Chen Liao" w:date="2021-06-01T21:13:00Z">
            <w:rPr>
              <w:rFonts w:ascii="Times New Roman" w:eastAsiaTheme="minorEastAsia" w:hAnsi="Times New Roman" w:cs="Times New Roman"/>
              <w:sz w:val="22"/>
              <w:szCs w:val="22"/>
            </w:rPr>
          </w:rPrChange>
        </w:rPr>
        <w:t>d</w:t>
      </w:r>
      <w:r w:rsidR="005E2123" w:rsidRPr="00BE70D2">
        <w:rPr>
          <w:rFonts w:ascii="Times New Roman" w:eastAsiaTheme="minorEastAsia" w:hAnsi="Times New Roman" w:cs="Times New Roman"/>
          <w:color w:val="000000" w:themeColor="text1"/>
          <w:sz w:val="22"/>
          <w:szCs w:val="22"/>
          <w:rPrChange w:id="8178" w:author="Chen Liao" w:date="2021-06-01T21:13:00Z">
            <w:rPr>
              <w:rFonts w:ascii="Times New Roman" w:eastAsiaTheme="minorEastAsia" w:hAnsi="Times New Roman" w:cs="Times New Roman"/>
              <w:sz w:val="22"/>
              <w:szCs w:val="22"/>
            </w:rPr>
          </w:rPrChange>
        </w:rPr>
        <w:t xml:space="preserve"> distribution </w:t>
      </w:r>
      <w:r w:rsidR="000B76D1" w:rsidRPr="00BE70D2">
        <w:rPr>
          <w:rFonts w:ascii="Times New Roman" w:eastAsiaTheme="minorEastAsia" w:hAnsi="Times New Roman" w:cs="Times New Roman"/>
          <w:color w:val="000000" w:themeColor="text1"/>
          <w:sz w:val="22"/>
          <w:szCs w:val="22"/>
          <w:rPrChange w:id="8179" w:author="Chen Liao" w:date="2021-06-01T21:13:00Z">
            <w:rPr>
              <w:rFonts w:ascii="Times New Roman" w:eastAsiaTheme="minorEastAsia" w:hAnsi="Times New Roman" w:cs="Times New Roman"/>
              <w:sz w:val="22"/>
              <w:szCs w:val="22"/>
            </w:rPr>
          </w:rPrChange>
        </w:rPr>
        <w:t xml:space="preserve">of baseline microbiota </w:t>
      </w:r>
      <w:r w:rsidR="008A5C04" w:rsidRPr="00BE70D2">
        <w:rPr>
          <w:rFonts w:ascii="Times New Roman" w:eastAsiaTheme="minorEastAsia" w:hAnsi="Times New Roman" w:cs="Times New Roman"/>
          <w:color w:val="000000" w:themeColor="text1"/>
          <w:sz w:val="22"/>
          <w:szCs w:val="22"/>
          <w:rPrChange w:id="8180" w:author="Chen Liao" w:date="2021-06-01T21:13:00Z">
            <w:rPr>
              <w:rFonts w:ascii="Times New Roman" w:eastAsiaTheme="minorEastAsia" w:hAnsi="Times New Roman" w:cs="Times New Roman"/>
              <w:sz w:val="22"/>
              <w:szCs w:val="22"/>
            </w:rPr>
          </w:rPrChange>
        </w:rPr>
        <w:t xml:space="preserve">composition </w:t>
      </w:r>
      <w:r w:rsidR="005E2123" w:rsidRPr="00BE70D2">
        <w:rPr>
          <w:rFonts w:ascii="Times New Roman" w:eastAsiaTheme="minorEastAsia" w:hAnsi="Times New Roman" w:cs="Times New Roman"/>
          <w:color w:val="000000" w:themeColor="text1"/>
          <w:sz w:val="22"/>
          <w:szCs w:val="22"/>
          <w:rPrChange w:id="8181" w:author="Chen Liao" w:date="2021-06-01T21:13:00Z">
            <w:rPr>
              <w:rFonts w:ascii="Times New Roman" w:eastAsiaTheme="minorEastAsia" w:hAnsi="Times New Roman" w:cs="Times New Roman"/>
              <w:sz w:val="22"/>
              <w:szCs w:val="22"/>
            </w:rPr>
          </w:rPrChange>
        </w:rPr>
        <w:t xml:space="preserve">between </w:t>
      </w:r>
      <w:r w:rsidR="008D3BF5" w:rsidRPr="00BE70D2">
        <w:rPr>
          <w:rFonts w:ascii="Times New Roman" w:eastAsiaTheme="minorEastAsia" w:hAnsi="Times New Roman" w:cs="Times New Roman"/>
          <w:color w:val="000000" w:themeColor="text1"/>
          <w:sz w:val="22"/>
          <w:szCs w:val="22"/>
          <w:rPrChange w:id="8182" w:author="Chen Liao" w:date="2021-06-01T21:13:00Z">
            <w:rPr>
              <w:rFonts w:ascii="Times New Roman" w:eastAsiaTheme="minorEastAsia" w:hAnsi="Times New Roman" w:cs="Times New Roman"/>
              <w:sz w:val="22"/>
              <w:szCs w:val="22"/>
            </w:rPr>
          </w:rPrChange>
        </w:rPr>
        <w:t xml:space="preserve">the </w:t>
      </w:r>
      <w:r w:rsidR="005837A0" w:rsidRPr="00BE70D2">
        <w:rPr>
          <w:rFonts w:ascii="Times New Roman" w:eastAsiaTheme="minorEastAsia" w:hAnsi="Times New Roman" w:cs="Times New Roman"/>
          <w:color w:val="000000" w:themeColor="text1"/>
          <w:sz w:val="22"/>
          <w:szCs w:val="22"/>
          <w:rPrChange w:id="8183" w:author="Chen Liao" w:date="2021-06-01T21:13:00Z">
            <w:rPr>
              <w:rFonts w:ascii="Times New Roman" w:eastAsiaTheme="minorEastAsia" w:hAnsi="Times New Roman" w:cs="Times New Roman"/>
              <w:sz w:val="22"/>
              <w:szCs w:val="22"/>
            </w:rPr>
          </w:rPrChange>
        </w:rPr>
        <w:t xml:space="preserve">training and test sets </w:t>
      </w:r>
      <w:ins w:id="8184" w:author="Chen Liao" w:date="2021-05-30T12:06:00Z">
        <w:r w:rsidR="009C608E" w:rsidRPr="00BE70D2">
          <w:rPr>
            <w:rFonts w:ascii="Times New Roman" w:eastAsiaTheme="minorEastAsia" w:hAnsi="Times New Roman" w:cs="Times New Roman"/>
            <w:color w:val="000000" w:themeColor="text1"/>
            <w:sz w:val="22"/>
            <w:szCs w:val="22"/>
            <w:rPrChange w:id="8185" w:author="Chen Liao" w:date="2021-06-01T21:13:00Z">
              <w:rPr>
                <w:rFonts w:ascii="Times New Roman" w:eastAsiaTheme="minorEastAsia" w:hAnsi="Times New Roman" w:cs="Times New Roman"/>
                <w:color w:val="000000" w:themeColor="text1"/>
                <w:sz w:val="22"/>
                <w:szCs w:val="22"/>
              </w:rPr>
            </w:rPrChange>
          </w:rPr>
          <w:t>(</w:t>
        </w:r>
        <w:r w:rsidR="009C608E" w:rsidRPr="00BE70D2">
          <w:rPr>
            <w:rFonts w:ascii="Times New Roman" w:eastAsiaTheme="minorEastAsia" w:hAnsi="Times New Roman" w:cs="Times New Roman"/>
            <w:color w:val="000000" w:themeColor="text1"/>
            <w:sz w:val="22"/>
            <w:szCs w:val="22"/>
            <w:highlight w:val="yellow"/>
            <w:rPrChange w:id="8186" w:author="Chen Liao" w:date="2021-06-01T21:13:00Z">
              <w:rPr>
                <w:rFonts w:ascii="Times New Roman" w:eastAsiaTheme="minorEastAsia" w:hAnsi="Times New Roman" w:cs="Times New Roman"/>
                <w:color w:val="000000" w:themeColor="text1"/>
                <w:sz w:val="22"/>
                <w:szCs w:val="22"/>
              </w:rPr>
            </w:rPrChange>
          </w:rPr>
          <w:t>Fig. S9A</w:t>
        </w:r>
        <w:r w:rsidR="009C608E" w:rsidRPr="00BE70D2">
          <w:rPr>
            <w:rFonts w:ascii="Times New Roman" w:eastAsiaTheme="minorEastAsia" w:hAnsi="Times New Roman" w:cs="Times New Roman"/>
            <w:color w:val="000000" w:themeColor="text1"/>
            <w:sz w:val="22"/>
            <w:szCs w:val="22"/>
            <w:rPrChange w:id="8187" w:author="Chen Liao" w:date="2021-06-01T21:13:00Z">
              <w:rPr>
                <w:rFonts w:ascii="Times New Roman" w:eastAsiaTheme="minorEastAsia" w:hAnsi="Times New Roman" w:cs="Times New Roman"/>
                <w:color w:val="000000" w:themeColor="text1"/>
                <w:sz w:val="22"/>
                <w:szCs w:val="22"/>
              </w:rPr>
            </w:rPrChange>
          </w:rPr>
          <w:t xml:space="preserve">) </w:t>
        </w:r>
      </w:ins>
      <w:r w:rsidR="005E2123" w:rsidRPr="00BE70D2">
        <w:rPr>
          <w:rFonts w:ascii="Times New Roman" w:eastAsiaTheme="minorEastAsia" w:hAnsi="Times New Roman" w:cs="Times New Roman"/>
          <w:color w:val="000000" w:themeColor="text1"/>
          <w:sz w:val="22"/>
          <w:szCs w:val="22"/>
          <w:rPrChange w:id="8188" w:author="Chen Liao" w:date="2021-06-01T21:13:00Z">
            <w:rPr>
              <w:rFonts w:ascii="Times New Roman" w:eastAsiaTheme="minorEastAsia" w:hAnsi="Times New Roman" w:cs="Times New Roman"/>
              <w:sz w:val="22"/>
              <w:szCs w:val="22"/>
            </w:rPr>
          </w:rPrChange>
        </w:rPr>
        <w:t xml:space="preserve">by </w:t>
      </w:r>
      <w:r w:rsidR="008D3BF5" w:rsidRPr="00BE70D2">
        <w:rPr>
          <w:rFonts w:ascii="Times New Roman" w:eastAsiaTheme="minorEastAsia" w:hAnsi="Times New Roman" w:cs="Times New Roman"/>
          <w:color w:val="000000" w:themeColor="text1"/>
          <w:sz w:val="22"/>
          <w:szCs w:val="22"/>
          <w:rPrChange w:id="8189" w:author="Chen Liao" w:date="2021-06-01T21:13:00Z">
            <w:rPr>
              <w:rFonts w:ascii="Times New Roman" w:eastAsiaTheme="minorEastAsia" w:hAnsi="Times New Roman" w:cs="Times New Roman"/>
              <w:sz w:val="22"/>
              <w:szCs w:val="22"/>
            </w:rPr>
          </w:rPrChange>
        </w:rPr>
        <w:t xml:space="preserve">randomly </w:t>
      </w:r>
      <w:r w:rsidR="00BE1363" w:rsidRPr="00BE70D2">
        <w:rPr>
          <w:rFonts w:ascii="Times New Roman" w:eastAsiaTheme="minorEastAsia" w:hAnsi="Times New Roman" w:cs="Times New Roman"/>
          <w:color w:val="000000" w:themeColor="text1"/>
          <w:sz w:val="22"/>
          <w:szCs w:val="22"/>
          <w:rPrChange w:id="8190" w:author="Chen Liao" w:date="2021-06-01T21:13:00Z">
            <w:rPr>
              <w:rFonts w:ascii="Times New Roman" w:eastAsiaTheme="minorEastAsia" w:hAnsi="Times New Roman" w:cs="Times New Roman"/>
              <w:sz w:val="22"/>
              <w:szCs w:val="22"/>
            </w:rPr>
          </w:rPrChange>
        </w:rPr>
        <w:t>selecting</w:t>
      </w:r>
      <w:r w:rsidR="008D3BF5" w:rsidRPr="00BE70D2">
        <w:rPr>
          <w:rFonts w:ascii="Times New Roman" w:eastAsiaTheme="minorEastAsia" w:hAnsi="Times New Roman" w:cs="Times New Roman"/>
          <w:color w:val="000000" w:themeColor="text1"/>
          <w:sz w:val="22"/>
          <w:szCs w:val="22"/>
          <w:rPrChange w:id="8191" w:author="Chen Liao" w:date="2021-06-01T21:13:00Z">
            <w:rPr>
              <w:rFonts w:ascii="Times New Roman" w:eastAsiaTheme="minorEastAsia" w:hAnsi="Times New Roman" w:cs="Times New Roman"/>
              <w:sz w:val="22"/>
              <w:szCs w:val="22"/>
            </w:rPr>
          </w:rPrChange>
        </w:rPr>
        <w:t xml:space="preserve"> a</w:t>
      </w:r>
      <w:r w:rsidR="005E2123" w:rsidRPr="00BE70D2">
        <w:rPr>
          <w:rFonts w:ascii="Times New Roman" w:eastAsiaTheme="minorEastAsia" w:hAnsi="Times New Roman" w:cs="Times New Roman"/>
          <w:color w:val="000000" w:themeColor="text1"/>
          <w:sz w:val="22"/>
          <w:szCs w:val="22"/>
          <w:rPrChange w:id="8192" w:author="Chen Liao" w:date="2021-06-01T21:13:00Z">
            <w:rPr>
              <w:rFonts w:ascii="Times New Roman" w:eastAsiaTheme="minorEastAsia" w:hAnsi="Times New Roman" w:cs="Times New Roman"/>
              <w:sz w:val="22"/>
              <w:szCs w:val="22"/>
            </w:rPr>
          </w:rPrChange>
        </w:rPr>
        <w:t xml:space="preserve"> single mouse from each vendor </w:t>
      </w:r>
      <w:r w:rsidR="00BE1363" w:rsidRPr="00BE70D2">
        <w:rPr>
          <w:rFonts w:ascii="Times New Roman" w:eastAsiaTheme="minorEastAsia" w:hAnsi="Times New Roman" w:cs="Times New Roman"/>
          <w:color w:val="000000" w:themeColor="text1"/>
          <w:sz w:val="22"/>
          <w:szCs w:val="22"/>
          <w:rPrChange w:id="8193" w:author="Chen Liao" w:date="2021-06-01T21:13:00Z">
            <w:rPr>
              <w:rFonts w:ascii="Times New Roman" w:eastAsiaTheme="minorEastAsia" w:hAnsi="Times New Roman" w:cs="Times New Roman"/>
              <w:sz w:val="22"/>
              <w:szCs w:val="22"/>
            </w:rPr>
          </w:rPrChange>
        </w:rPr>
        <w:t>as test data</w:t>
      </w:r>
      <w:r w:rsidR="005E2123" w:rsidRPr="00BE70D2">
        <w:rPr>
          <w:rFonts w:ascii="Times New Roman" w:eastAsiaTheme="minorEastAsia" w:hAnsi="Times New Roman" w:cs="Times New Roman"/>
          <w:color w:val="000000" w:themeColor="text1"/>
          <w:sz w:val="22"/>
          <w:szCs w:val="22"/>
          <w:rPrChange w:id="8194" w:author="Chen Liao" w:date="2021-06-01T21:13:00Z">
            <w:rPr>
              <w:rFonts w:ascii="Times New Roman" w:eastAsiaTheme="minorEastAsia" w:hAnsi="Times New Roman" w:cs="Times New Roman"/>
              <w:sz w:val="22"/>
              <w:szCs w:val="22"/>
            </w:rPr>
          </w:rPrChange>
        </w:rPr>
        <w:t xml:space="preserve"> </w:t>
      </w:r>
      <w:r w:rsidR="00C900FF" w:rsidRPr="00BE70D2">
        <w:rPr>
          <w:rFonts w:ascii="Times New Roman" w:eastAsiaTheme="minorEastAsia" w:hAnsi="Times New Roman" w:cs="Times New Roman"/>
          <w:color w:val="000000" w:themeColor="text1"/>
          <w:sz w:val="22"/>
          <w:szCs w:val="22"/>
          <w:rPrChange w:id="8195" w:author="Chen Liao" w:date="2021-06-01T21:13:00Z">
            <w:rPr>
              <w:rFonts w:ascii="Times New Roman" w:eastAsiaTheme="minorEastAsia" w:hAnsi="Times New Roman" w:cs="Times New Roman"/>
              <w:sz w:val="22"/>
              <w:szCs w:val="22"/>
            </w:rPr>
          </w:rPrChange>
        </w:rPr>
        <w:t>and leaving</w:t>
      </w:r>
      <w:r w:rsidR="005111CD" w:rsidRPr="00BE70D2">
        <w:rPr>
          <w:rFonts w:ascii="Times New Roman" w:eastAsiaTheme="minorEastAsia" w:hAnsi="Times New Roman" w:cs="Times New Roman"/>
          <w:color w:val="000000" w:themeColor="text1"/>
          <w:sz w:val="22"/>
          <w:szCs w:val="22"/>
          <w:rPrChange w:id="8196" w:author="Chen Liao" w:date="2021-06-01T21:13:00Z">
            <w:rPr>
              <w:rFonts w:ascii="Times New Roman" w:eastAsiaTheme="minorEastAsia" w:hAnsi="Times New Roman" w:cs="Times New Roman"/>
              <w:sz w:val="22"/>
              <w:szCs w:val="22"/>
            </w:rPr>
          </w:rPrChange>
        </w:rPr>
        <w:t xml:space="preserve"> the </w:t>
      </w:r>
      <w:r w:rsidR="00C900FF" w:rsidRPr="00BE70D2">
        <w:rPr>
          <w:rFonts w:ascii="Times New Roman" w:eastAsiaTheme="minorEastAsia" w:hAnsi="Times New Roman" w:cs="Times New Roman"/>
          <w:color w:val="000000" w:themeColor="text1"/>
          <w:sz w:val="22"/>
          <w:szCs w:val="22"/>
          <w:rPrChange w:id="8197" w:author="Chen Liao" w:date="2021-06-01T21:13:00Z">
            <w:rPr>
              <w:rFonts w:ascii="Times New Roman" w:eastAsiaTheme="minorEastAsia" w:hAnsi="Times New Roman" w:cs="Times New Roman"/>
              <w:sz w:val="22"/>
              <w:szCs w:val="22"/>
            </w:rPr>
          </w:rPrChange>
        </w:rPr>
        <w:t>other</w:t>
      </w:r>
      <w:r w:rsidR="005111CD" w:rsidRPr="00BE70D2">
        <w:rPr>
          <w:rFonts w:ascii="Times New Roman" w:eastAsiaTheme="minorEastAsia" w:hAnsi="Times New Roman" w:cs="Times New Roman"/>
          <w:color w:val="000000" w:themeColor="text1"/>
          <w:sz w:val="22"/>
          <w:szCs w:val="22"/>
          <w:rPrChange w:id="8198" w:author="Chen Liao" w:date="2021-06-01T21:13:00Z">
            <w:rPr>
              <w:rFonts w:ascii="Times New Roman" w:eastAsiaTheme="minorEastAsia" w:hAnsi="Times New Roman" w:cs="Times New Roman"/>
              <w:sz w:val="22"/>
              <w:szCs w:val="22"/>
            </w:rPr>
          </w:rPrChange>
        </w:rPr>
        <w:t xml:space="preserve"> mice</w:t>
      </w:r>
      <w:r w:rsidR="005E2123" w:rsidRPr="00BE70D2">
        <w:rPr>
          <w:rFonts w:ascii="Times New Roman" w:eastAsiaTheme="minorEastAsia" w:hAnsi="Times New Roman" w:cs="Times New Roman"/>
          <w:color w:val="000000" w:themeColor="text1"/>
          <w:sz w:val="22"/>
          <w:szCs w:val="22"/>
          <w:rPrChange w:id="8199" w:author="Chen Liao" w:date="2021-06-01T21:13:00Z">
            <w:rPr>
              <w:rFonts w:ascii="Times New Roman" w:eastAsiaTheme="minorEastAsia" w:hAnsi="Times New Roman" w:cs="Times New Roman"/>
              <w:sz w:val="22"/>
              <w:szCs w:val="22"/>
            </w:rPr>
          </w:rPrChange>
        </w:rPr>
        <w:t xml:space="preserve"> </w:t>
      </w:r>
      <w:r w:rsidR="00C900FF" w:rsidRPr="00BE70D2">
        <w:rPr>
          <w:rFonts w:ascii="Times New Roman" w:eastAsiaTheme="minorEastAsia" w:hAnsi="Times New Roman" w:cs="Times New Roman"/>
          <w:color w:val="000000" w:themeColor="text1"/>
          <w:sz w:val="22"/>
          <w:szCs w:val="22"/>
          <w:rPrChange w:id="8200" w:author="Chen Liao" w:date="2021-06-01T21:13:00Z">
            <w:rPr>
              <w:rFonts w:ascii="Times New Roman" w:eastAsiaTheme="minorEastAsia" w:hAnsi="Times New Roman" w:cs="Times New Roman"/>
              <w:sz w:val="22"/>
              <w:szCs w:val="22"/>
            </w:rPr>
          </w:rPrChange>
        </w:rPr>
        <w:t xml:space="preserve">of the same vendor </w:t>
      </w:r>
      <w:r w:rsidR="005111CD" w:rsidRPr="00BE70D2">
        <w:rPr>
          <w:rFonts w:ascii="Times New Roman" w:eastAsiaTheme="minorEastAsia" w:hAnsi="Times New Roman" w:cs="Times New Roman"/>
          <w:color w:val="000000" w:themeColor="text1"/>
          <w:sz w:val="22"/>
          <w:szCs w:val="22"/>
          <w:rPrChange w:id="8201" w:author="Chen Liao" w:date="2021-06-01T21:13:00Z">
            <w:rPr>
              <w:rFonts w:ascii="Times New Roman" w:eastAsiaTheme="minorEastAsia" w:hAnsi="Times New Roman" w:cs="Times New Roman"/>
              <w:sz w:val="22"/>
              <w:szCs w:val="22"/>
            </w:rPr>
          </w:rPrChange>
        </w:rPr>
        <w:t xml:space="preserve">for </w:t>
      </w:r>
      <w:r w:rsidR="005E2123" w:rsidRPr="00BE70D2">
        <w:rPr>
          <w:rFonts w:ascii="Times New Roman" w:eastAsiaTheme="minorEastAsia" w:hAnsi="Times New Roman" w:cs="Times New Roman"/>
          <w:color w:val="000000" w:themeColor="text1"/>
          <w:sz w:val="22"/>
          <w:szCs w:val="22"/>
          <w:rPrChange w:id="8202" w:author="Chen Liao" w:date="2021-06-01T21:13:00Z">
            <w:rPr>
              <w:rFonts w:ascii="Times New Roman" w:eastAsiaTheme="minorEastAsia" w:hAnsi="Times New Roman" w:cs="Times New Roman"/>
              <w:sz w:val="22"/>
              <w:szCs w:val="22"/>
            </w:rPr>
          </w:rPrChange>
        </w:rPr>
        <w:t xml:space="preserve">training. By contrast, </w:t>
      </w:r>
      <w:r w:rsidR="00C900FF" w:rsidRPr="00BE70D2">
        <w:rPr>
          <w:rFonts w:ascii="Times New Roman" w:eastAsiaTheme="minorEastAsia" w:hAnsi="Times New Roman" w:cs="Times New Roman"/>
          <w:color w:val="000000" w:themeColor="text1"/>
          <w:sz w:val="22"/>
          <w:szCs w:val="22"/>
          <w:rPrChange w:id="8203" w:author="Chen Liao" w:date="2021-06-01T21:13:00Z">
            <w:rPr>
              <w:rFonts w:ascii="Times New Roman" w:eastAsiaTheme="minorEastAsia" w:hAnsi="Times New Roman" w:cs="Times New Roman"/>
              <w:sz w:val="22"/>
              <w:szCs w:val="22"/>
            </w:rPr>
          </w:rPrChange>
        </w:rPr>
        <w:t xml:space="preserve">the </w:t>
      </w:r>
      <w:r w:rsidR="005E2123" w:rsidRPr="00BE70D2">
        <w:rPr>
          <w:rFonts w:ascii="Times New Roman" w:eastAsiaTheme="minorEastAsia" w:hAnsi="Times New Roman" w:cs="Times New Roman"/>
          <w:color w:val="000000" w:themeColor="text1"/>
          <w:sz w:val="22"/>
          <w:szCs w:val="22"/>
          <w:rPrChange w:id="8204" w:author="Chen Liao" w:date="2021-06-01T21:13:00Z">
            <w:rPr>
              <w:rFonts w:ascii="Times New Roman" w:eastAsiaTheme="minorEastAsia" w:hAnsi="Times New Roman" w:cs="Times New Roman"/>
              <w:sz w:val="22"/>
              <w:szCs w:val="22"/>
            </w:rPr>
          </w:rPrChange>
        </w:rPr>
        <w:t>“extrapolation”</w:t>
      </w:r>
      <w:r w:rsidR="00C900FF" w:rsidRPr="00BE70D2">
        <w:rPr>
          <w:rFonts w:ascii="Times New Roman" w:eastAsiaTheme="minorEastAsia" w:hAnsi="Times New Roman" w:cs="Times New Roman"/>
          <w:color w:val="000000" w:themeColor="text1"/>
          <w:sz w:val="22"/>
          <w:szCs w:val="22"/>
          <w:rPrChange w:id="8205" w:author="Chen Liao" w:date="2021-06-01T21:13:00Z">
            <w:rPr>
              <w:rFonts w:ascii="Times New Roman" w:eastAsiaTheme="minorEastAsia" w:hAnsi="Times New Roman" w:cs="Times New Roman"/>
              <w:sz w:val="22"/>
              <w:szCs w:val="22"/>
            </w:rPr>
          </w:rPrChange>
        </w:rPr>
        <w:t xml:space="preserve"> </w:t>
      </w:r>
      <w:r w:rsidR="008E4B62" w:rsidRPr="00BE70D2">
        <w:rPr>
          <w:rFonts w:ascii="Times New Roman" w:eastAsiaTheme="minorEastAsia" w:hAnsi="Times New Roman" w:cs="Times New Roman"/>
          <w:color w:val="000000" w:themeColor="text1"/>
          <w:sz w:val="22"/>
          <w:szCs w:val="22"/>
          <w:rPrChange w:id="8206" w:author="Chen Liao" w:date="2021-06-01T21:13:00Z">
            <w:rPr>
              <w:rFonts w:ascii="Times New Roman" w:eastAsiaTheme="minorEastAsia" w:hAnsi="Times New Roman" w:cs="Times New Roman"/>
              <w:sz w:val="22"/>
              <w:szCs w:val="22"/>
            </w:rPr>
          </w:rPrChange>
        </w:rPr>
        <w:t>strategy</w:t>
      </w:r>
      <w:r w:rsidR="00C900FF" w:rsidRPr="00BE70D2">
        <w:rPr>
          <w:rFonts w:ascii="Times New Roman" w:eastAsiaTheme="minorEastAsia" w:hAnsi="Times New Roman" w:cs="Times New Roman"/>
          <w:color w:val="000000" w:themeColor="text1"/>
          <w:sz w:val="22"/>
          <w:szCs w:val="22"/>
          <w:rPrChange w:id="8207" w:author="Chen Liao" w:date="2021-06-01T21:13:00Z">
            <w:rPr>
              <w:rFonts w:ascii="Times New Roman" w:eastAsiaTheme="minorEastAsia" w:hAnsi="Times New Roman" w:cs="Times New Roman"/>
              <w:sz w:val="22"/>
              <w:szCs w:val="22"/>
            </w:rPr>
          </w:rPrChange>
        </w:rPr>
        <w:t xml:space="preserve"> produced highly unbalanced microbiota distribution</w:t>
      </w:r>
      <w:r w:rsidR="005E2123" w:rsidRPr="00BE70D2">
        <w:rPr>
          <w:rFonts w:ascii="Times New Roman" w:eastAsiaTheme="minorEastAsia" w:hAnsi="Times New Roman" w:cs="Times New Roman"/>
          <w:color w:val="000000" w:themeColor="text1"/>
          <w:sz w:val="22"/>
          <w:szCs w:val="22"/>
          <w:rPrChange w:id="8208" w:author="Chen Liao" w:date="2021-06-01T21:13:00Z">
            <w:rPr>
              <w:rFonts w:ascii="Times New Roman" w:eastAsiaTheme="minorEastAsia" w:hAnsi="Times New Roman" w:cs="Times New Roman"/>
              <w:sz w:val="22"/>
              <w:szCs w:val="22"/>
            </w:rPr>
          </w:rPrChange>
        </w:rPr>
        <w:t xml:space="preserve"> </w:t>
      </w:r>
      <w:ins w:id="8209" w:author="Chen Liao" w:date="2021-05-30T12:06:00Z">
        <w:r w:rsidR="009C608E" w:rsidRPr="00BE70D2">
          <w:rPr>
            <w:rFonts w:ascii="Times New Roman" w:eastAsiaTheme="minorEastAsia" w:hAnsi="Times New Roman" w:cs="Times New Roman"/>
            <w:color w:val="000000" w:themeColor="text1"/>
            <w:sz w:val="22"/>
            <w:szCs w:val="22"/>
            <w:rPrChange w:id="8210" w:author="Chen Liao" w:date="2021-06-01T21:13:00Z">
              <w:rPr>
                <w:rFonts w:ascii="Times New Roman" w:eastAsiaTheme="minorEastAsia" w:hAnsi="Times New Roman" w:cs="Times New Roman"/>
                <w:color w:val="000000" w:themeColor="text1"/>
                <w:sz w:val="22"/>
                <w:szCs w:val="22"/>
              </w:rPr>
            </w:rPrChange>
          </w:rPr>
          <w:t>(</w:t>
        </w:r>
        <w:r w:rsidR="009C608E" w:rsidRPr="00BE70D2">
          <w:rPr>
            <w:rFonts w:ascii="Times New Roman" w:eastAsiaTheme="minorEastAsia" w:hAnsi="Times New Roman" w:cs="Times New Roman"/>
            <w:color w:val="000000" w:themeColor="text1"/>
            <w:sz w:val="22"/>
            <w:szCs w:val="22"/>
            <w:highlight w:val="yellow"/>
            <w:rPrChange w:id="8211" w:author="Chen Liao" w:date="2021-06-01T21:13:00Z">
              <w:rPr>
                <w:rFonts w:ascii="Times New Roman" w:eastAsiaTheme="minorEastAsia" w:hAnsi="Times New Roman" w:cs="Times New Roman"/>
                <w:color w:val="000000" w:themeColor="text1"/>
                <w:sz w:val="22"/>
                <w:szCs w:val="22"/>
              </w:rPr>
            </w:rPrChange>
          </w:rPr>
          <w:t>Fig. S9B</w:t>
        </w:r>
        <w:r w:rsidR="009C608E" w:rsidRPr="00BE70D2">
          <w:rPr>
            <w:rFonts w:ascii="Times New Roman" w:eastAsiaTheme="minorEastAsia" w:hAnsi="Times New Roman" w:cs="Times New Roman"/>
            <w:color w:val="000000" w:themeColor="text1"/>
            <w:sz w:val="22"/>
            <w:szCs w:val="22"/>
            <w:rPrChange w:id="8212" w:author="Chen Liao" w:date="2021-06-01T21:13:00Z">
              <w:rPr>
                <w:rFonts w:ascii="Times New Roman" w:eastAsiaTheme="minorEastAsia" w:hAnsi="Times New Roman" w:cs="Times New Roman"/>
                <w:color w:val="000000" w:themeColor="text1"/>
                <w:sz w:val="22"/>
                <w:szCs w:val="22"/>
              </w:rPr>
            </w:rPrChange>
          </w:rPr>
          <w:t xml:space="preserve">) </w:t>
        </w:r>
      </w:ins>
      <w:r w:rsidR="00C900FF" w:rsidRPr="00BE70D2">
        <w:rPr>
          <w:rFonts w:ascii="Times New Roman" w:eastAsiaTheme="minorEastAsia" w:hAnsi="Times New Roman" w:cs="Times New Roman"/>
          <w:color w:val="000000" w:themeColor="text1"/>
          <w:sz w:val="22"/>
          <w:szCs w:val="22"/>
          <w:rPrChange w:id="8213" w:author="Chen Liao" w:date="2021-06-01T21:13:00Z">
            <w:rPr>
              <w:rFonts w:ascii="Times New Roman" w:eastAsiaTheme="minorEastAsia" w:hAnsi="Times New Roman" w:cs="Times New Roman"/>
              <w:sz w:val="22"/>
              <w:szCs w:val="22"/>
            </w:rPr>
          </w:rPrChange>
        </w:rPr>
        <w:t xml:space="preserve">by randomly </w:t>
      </w:r>
      <w:r w:rsidR="00D61633" w:rsidRPr="00BE70D2">
        <w:rPr>
          <w:rFonts w:ascii="Times New Roman" w:eastAsiaTheme="minorEastAsia" w:hAnsi="Times New Roman" w:cs="Times New Roman"/>
          <w:color w:val="000000" w:themeColor="text1"/>
          <w:sz w:val="22"/>
          <w:szCs w:val="22"/>
          <w:rPrChange w:id="8214" w:author="Chen Liao" w:date="2021-06-01T21:13:00Z">
            <w:rPr>
              <w:rFonts w:ascii="Times New Roman" w:eastAsiaTheme="minorEastAsia" w:hAnsi="Times New Roman" w:cs="Times New Roman"/>
              <w:sz w:val="22"/>
              <w:szCs w:val="22"/>
            </w:rPr>
          </w:rPrChange>
        </w:rPr>
        <w:t>selecting</w:t>
      </w:r>
      <w:r w:rsidR="00C900FF" w:rsidRPr="00BE70D2">
        <w:rPr>
          <w:rFonts w:ascii="Times New Roman" w:eastAsiaTheme="minorEastAsia" w:hAnsi="Times New Roman" w:cs="Times New Roman"/>
          <w:color w:val="000000" w:themeColor="text1"/>
          <w:sz w:val="22"/>
          <w:szCs w:val="22"/>
          <w:rPrChange w:id="8215" w:author="Chen Liao" w:date="2021-06-01T21:13:00Z">
            <w:rPr>
              <w:rFonts w:ascii="Times New Roman" w:eastAsiaTheme="minorEastAsia" w:hAnsi="Times New Roman" w:cs="Times New Roman"/>
              <w:sz w:val="22"/>
              <w:szCs w:val="22"/>
            </w:rPr>
          </w:rPrChange>
        </w:rPr>
        <w:t xml:space="preserve"> </w:t>
      </w:r>
      <w:r w:rsidR="00D61633" w:rsidRPr="00BE70D2">
        <w:rPr>
          <w:rFonts w:ascii="Times New Roman" w:eastAsiaTheme="minorEastAsia" w:hAnsi="Times New Roman" w:cs="Times New Roman"/>
          <w:color w:val="000000" w:themeColor="text1"/>
          <w:sz w:val="22"/>
          <w:szCs w:val="22"/>
          <w:rPrChange w:id="8216" w:author="Chen Liao" w:date="2021-06-01T21:13:00Z">
            <w:rPr>
              <w:rFonts w:ascii="Times New Roman" w:eastAsiaTheme="minorEastAsia" w:hAnsi="Times New Roman" w:cs="Times New Roman"/>
              <w:sz w:val="22"/>
              <w:szCs w:val="22"/>
            </w:rPr>
          </w:rPrChange>
        </w:rPr>
        <w:t xml:space="preserve">all mice from </w:t>
      </w:r>
      <w:r w:rsidR="00C900FF" w:rsidRPr="00BE70D2">
        <w:rPr>
          <w:rFonts w:ascii="Times New Roman" w:eastAsiaTheme="minorEastAsia" w:hAnsi="Times New Roman" w:cs="Times New Roman"/>
          <w:color w:val="000000" w:themeColor="text1"/>
          <w:sz w:val="22"/>
          <w:szCs w:val="22"/>
          <w:rPrChange w:id="8217" w:author="Chen Liao" w:date="2021-06-01T21:13:00Z">
            <w:rPr>
              <w:rFonts w:ascii="Times New Roman" w:eastAsiaTheme="minorEastAsia" w:hAnsi="Times New Roman" w:cs="Times New Roman"/>
              <w:sz w:val="22"/>
              <w:szCs w:val="22"/>
            </w:rPr>
          </w:rPrChange>
        </w:rPr>
        <w:t xml:space="preserve">a vendor </w:t>
      </w:r>
      <w:r w:rsidR="00D61633" w:rsidRPr="00BE70D2">
        <w:rPr>
          <w:rFonts w:ascii="Times New Roman" w:eastAsiaTheme="minorEastAsia" w:hAnsi="Times New Roman" w:cs="Times New Roman"/>
          <w:color w:val="000000" w:themeColor="text1"/>
          <w:sz w:val="22"/>
          <w:szCs w:val="22"/>
          <w:rPrChange w:id="8218" w:author="Chen Liao" w:date="2021-06-01T21:13:00Z">
            <w:rPr>
              <w:rFonts w:ascii="Times New Roman" w:eastAsiaTheme="minorEastAsia" w:hAnsi="Times New Roman" w:cs="Times New Roman"/>
              <w:sz w:val="22"/>
              <w:szCs w:val="22"/>
            </w:rPr>
          </w:rPrChange>
        </w:rPr>
        <w:t>as</w:t>
      </w:r>
      <w:r w:rsidR="00C900FF" w:rsidRPr="00BE70D2">
        <w:rPr>
          <w:rFonts w:ascii="Times New Roman" w:eastAsiaTheme="minorEastAsia" w:hAnsi="Times New Roman" w:cs="Times New Roman"/>
          <w:color w:val="000000" w:themeColor="text1"/>
          <w:sz w:val="22"/>
          <w:szCs w:val="22"/>
          <w:rPrChange w:id="8219" w:author="Chen Liao" w:date="2021-06-01T21:13:00Z">
            <w:rPr>
              <w:rFonts w:ascii="Times New Roman" w:eastAsiaTheme="minorEastAsia" w:hAnsi="Times New Roman" w:cs="Times New Roman"/>
              <w:sz w:val="22"/>
              <w:szCs w:val="22"/>
            </w:rPr>
          </w:rPrChange>
        </w:rPr>
        <w:t xml:space="preserve"> test</w:t>
      </w:r>
      <w:r w:rsidR="00D61633" w:rsidRPr="00BE70D2">
        <w:rPr>
          <w:rFonts w:ascii="Times New Roman" w:eastAsiaTheme="minorEastAsia" w:hAnsi="Times New Roman" w:cs="Times New Roman"/>
          <w:color w:val="000000" w:themeColor="text1"/>
          <w:sz w:val="22"/>
          <w:szCs w:val="22"/>
          <w:rPrChange w:id="8220" w:author="Chen Liao" w:date="2021-06-01T21:13:00Z">
            <w:rPr>
              <w:rFonts w:ascii="Times New Roman" w:eastAsiaTheme="minorEastAsia" w:hAnsi="Times New Roman" w:cs="Times New Roman"/>
              <w:sz w:val="22"/>
              <w:szCs w:val="22"/>
            </w:rPr>
          </w:rPrChange>
        </w:rPr>
        <w:t xml:space="preserve"> data</w:t>
      </w:r>
      <w:r w:rsidR="00C900FF" w:rsidRPr="00BE70D2">
        <w:rPr>
          <w:rFonts w:ascii="Times New Roman" w:eastAsiaTheme="minorEastAsia" w:hAnsi="Times New Roman" w:cs="Times New Roman"/>
          <w:color w:val="000000" w:themeColor="text1"/>
          <w:sz w:val="22"/>
          <w:szCs w:val="22"/>
          <w:rPrChange w:id="8221" w:author="Chen Liao" w:date="2021-06-01T21:13:00Z">
            <w:rPr>
              <w:rFonts w:ascii="Times New Roman" w:eastAsiaTheme="minorEastAsia" w:hAnsi="Times New Roman" w:cs="Times New Roman"/>
              <w:sz w:val="22"/>
              <w:szCs w:val="22"/>
            </w:rPr>
          </w:rPrChange>
        </w:rPr>
        <w:t xml:space="preserve"> and leaving the other vendors for</w:t>
      </w:r>
      <w:r w:rsidR="005E2123" w:rsidRPr="00BE70D2">
        <w:rPr>
          <w:rFonts w:ascii="Times New Roman" w:eastAsiaTheme="minorEastAsia" w:hAnsi="Times New Roman" w:cs="Times New Roman"/>
          <w:color w:val="000000" w:themeColor="text1"/>
          <w:sz w:val="22"/>
          <w:szCs w:val="22"/>
          <w:rPrChange w:id="8222" w:author="Chen Liao" w:date="2021-06-01T21:13:00Z">
            <w:rPr>
              <w:rFonts w:ascii="Times New Roman" w:eastAsiaTheme="minorEastAsia" w:hAnsi="Times New Roman" w:cs="Times New Roman"/>
              <w:sz w:val="22"/>
              <w:szCs w:val="22"/>
            </w:rPr>
          </w:rPrChange>
        </w:rPr>
        <w:t xml:space="preserve"> training.</w:t>
      </w:r>
      <w:r w:rsidR="005837A0" w:rsidRPr="00BE70D2">
        <w:rPr>
          <w:rFonts w:ascii="Times New Roman" w:eastAsiaTheme="minorEastAsia" w:hAnsi="Times New Roman" w:cs="Times New Roman"/>
          <w:color w:val="000000" w:themeColor="text1"/>
          <w:sz w:val="22"/>
          <w:szCs w:val="22"/>
          <w:rPrChange w:id="8223" w:author="Chen Liao" w:date="2021-06-01T21:13:00Z">
            <w:rPr>
              <w:rFonts w:ascii="Times New Roman" w:eastAsiaTheme="minorEastAsia" w:hAnsi="Times New Roman" w:cs="Times New Roman"/>
              <w:sz w:val="22"/>
              <w:szCs w:val="22"/>
            </w:rPr>
          </w:rPrChange>
        </w:rPr>
        <w:t xml:space="preserve"> </w:t>
      </w:r>
      <w:moveToRangeStart w:id="8224" w:author="Chen Liao" w:date="2021-05-29T12:19:00Z" w:name="move73183183"/>
      <w:moveTo w:id="8225" w:author="Chen Liao" w:date="2021-05-29T12:19:00Z">
        <w:del w:id="8226" w:author="Chen Liao" w:date="2021-05-29T12:19:00Z">
          <w:r w:rsidR="00D71621" w:rsidRPr="00BE70D2" w:rsidDel="00D71621">
            <w:rPr>
              <w:rFonts w:ascii="Times New Roman" w:eastAsiaTheme="minorEastAsia" w:hAnsi="Times New Roman" w:cs="Times New Roman"/>
              <w:color w:val="000000" w:themeColor="text1"/>
              <w:sz w:val="22"/>
              <w:szCs w:val="22"/>
              <w:rPrChange w:id="8227" w:author="Chen Liao" w:date="2021-06-01T21:13:00Z">
                <w:rPr>
                  <w:rFonts w:ascii="Times New Roman" w:eastAsiaTheme="minorEastAsia" w:hAnsi="Times New Roman" w:cs="Times New Roman"/>
                  <w:color w:val="000000" w:themeColor="text1"/>
                  <w:sz w:val="22"/>
                  <w:szCs w:val="22"/>
                </w:rPr>
              </w:rPrChange>
            </w:rPr>
            <w:delText>similarity of gut microbiota composition between the training and test datasets in the “interpolation” and “extrapolation” scenarios used a RF classifier (</w:delText>
          </w:r>
          <w:r w:rsidR="00D71621" w:rsidRPr="00BE70D2" w:rsidDel="00D71621">
            <w:rPr>
              <w:rFonts w:ascii="Times New Roman" w:eastAsiaTheme="minorEastAsia" w:hAnsi="Times New Roman" w:cs="Times New Roman"/>
              <w:color w:val="000000" w:themeColor="text1"/>
              <w:sz w:val="22"/>
              <w:szCs w:val="22"/>
              <w:highlight w:val="yellow"/>
              <w:rPrChange w:id="8228" w:author="Chen Liao" w:date="2021-06-01T21:13:00Z">
                <w:rPr>
                  <w:rFonts w:ascii="Times New Roman" w:eastAsiaTheme="minorEastAsia" w:hAnsi="Times New Roman" w:cs="Times New Roman"/>
                  <w:color w:val="000000" w:themeColor="text1"/>
                  <w:sz w:val="22"/>
                  <w:szCs w:val="22"/>
                  <w:highlight w:val="yellow"/>
                </w:rPr>
              </w:rPrChange>
            </w:rPr>
            <w:delText>see Methods</w:delText>
          </w:r>
          <w:r w:rsidR="00D71621" w:rsidRPr="00BE70D2" w:rsidDel="00D71621">
            <w:rPr>
              <w:rFonts w:ascii="Times New Roman" w:eastAsiaTheme="minorEastAsia" w:hAnsi="Times New Roman" w:cs="Times New Roman"/>
              <w:color w:val="000000" w:themeColor="text1"/>
              <w:sz w:val="22"/>
              <w:szCs w:val="22"/>
              <w:rPrChange w:id="8229" w:author="Chen Liao" w:date="2021-06-01T21:13:00Z">
                <w:rPr>
                  <w:rFonts w:ascii="Times New Roman" w:eastAsiaTheme="minorEastAsia" w:hAnsi="Times New Roman" w:cs="Times New Roman"/>
                  <w:color w:val="000000" w:themeColor="text1"/>
                  <w:sz w:val="22"/>
                  <w:szCs w:val="22"/>
                </w:rPr>
              </w:rPrChange>
            </w:rPr>
            <w:delText xml:space="preserve">). For both dietary fibers, we found that </w:delText>
          </w:r>
        </w:del>
        <w:del w:id="8230" w:author="Chen Liao" w:date="2021-05-30T12:07:00Z">
          <w:r w:rsidR="00D71621" w:rsidRPr="00BE70D2" w:rsidDel="00A16040">
            <w:rPr>
              <w:rFonts w:ascii="Times New Roman" w:eastAsiaTheme="minorEastAsia" w:hAnsi="Times New Roman" w:cs="Times New Roman"/>
              <w:color w:val="000000" w:themeColor="text1"/>
              <w:sz w:val="22"/>
              <w:szCs w:val="22"/>
              <w:rPrChange w:id="8231" w:author="Chen Liao" w:date="2021-06-01T21:13:00Z">
                <w:rPr>
                  <w:rFonts w:ascii="Times New Roman" w:eastAsiaTheme="minorEastAsia" w:hAnsi="Times New Roman" w:cs="Times New Roman"/>
                  <w:color w:val="000000" w:themeColor="text1"/>
                  <w:sz w:val="22"/>
                  <w:szCs w:val="22"/>
                </w:rPr>
              </w:rPrChange>
            </w:rPr>
            <w:delText>the testing set was almost fully distinguishable from the training set when the entire data was split by the “extrapolation” approach, while the two sets are very much alike when split by the “interpolation” strategy (</w:delText>
          </w:r>
          <w:r w:rsidR="00D71621" w:rsidRPr="00BE70D2" w:rsidDel="00A16040">
            <w:rPr>
              <w:rFonts w:ascii="Times New Roman" w:eastAsiaTheme="minorEastAsia" w:hAnsi="Times New Roman" w:cs="Times New Roman"/>
              <w:color w:val="000000" w:themeColor="text1"/>
              <w:sz w:val="22"/>
              <w:szCs w:val="22"/>
              <w:highlight w:val="yellow"/>
              <w:rPrChange w:id="8232" w:author="Chen Liao" w:date="2021-06-01T21:13:00Z">
                <w:rPr>
                  <w:rFonts w:ascii="Times New Roman" w:eastAsiaTheme="minorEastAsia" w:hAnsi="Times New Roman" w:cs="Times New Roman"/>
                  <w:color w:val="000000" w:themeColor="text1"/>
                  <w:sz w:val="22"/>
                  <w:szCs w:val="22"/>
                  <w:highlight w:val="yellow"/>
                </w:rPr>
              </w:rPrChange>
            </w:rPr>
            <w:delText>Fig. 5D, S11C</w:delText>
          </w:r>
          <w:r w:rsidR="00D71621" w:rsidRPr="00BE70D2" w:rsidDel="00A16040">
            <w:rPr>
              <w:rFonts w:ascii="Times New Roman" w:eastAsiaTheme="minorEastAsia" w:hAnsi="Times New Roman" w:cs="Times New Roman"/>
              <w:color w:val="000000" w:themeColor="text1"/>
              <w:sz w:val="22"/>
              <w:szCs w:val="22"/>
              <w:rPrChange w:id="8233" w:author="Chen Liao" w:date="2021-06-01T21:13:00Z">
                <w:rPr>
                  <w:rFonts w:ascii="Times New Roman" w:eastAsiaTheme="minorEastAsia" w:hAnsi="Times New Roman" w:cs="Times New Roman"/>
                  <w:color w:val="000000" w:themeColor="text1"/>
                  <w:sz w:val="22"/>
                  <w:szCs w:val="22"/>
                </w:rPr>
              </w:rPrChange>
            </w:rPr>
            <w:delText>).</w:delText>
          </w:r>
        </w:del>
      </w:moveTo>
      <w:moveToRangeEnd w:id="8224"/>
      <w:ins w:id="8234" w:author="Chen Liao" w:date="2021-05-29T12:22:00Z">
        <w:r w:rsidR="00771099" w:rsidRPr="00BE70D2">
          <w:rPr>
            <w:rFonts w:ascii="Times New Roman" w:eastAsiaTheme="minorEastAsia" w:hAnsi="Times New Roman" w:cs="Times New Roman"/>
            <w:color w:val="000000" w:themeColor="text1"/>
            <w:sz w:val="22"/>
            <w:szCs w:val="22"/>
            <w:rPrChange w:id="8235" w:author="Chen Liao" w:date="2021-06-01T21:13:00Z">
              <w:rPr>
                <w:rFonts w:ascii="Times New Roman" w:eastAsiaTheme="minorEastAsia" w:hAnsi="Times New Roman" w:cs="Times New Roman"/>
                <w:color w:val="000000" w:themeColor="text1"/>
                <w:sz w:val="22"/>
                <w:szCs w:val="22"/>
              </w:rPr>
            </w:rPrChange>
          </w:rPr>
          <w:t>Desp</w:t>
        </w:r>
      </w:ins>
      <w:ins w:id="8236" w:author="Chen Liao" w:date="2021-05-29T12:23:00Z">
        <w:r w:rsidR="00771099" w:rsidRPr="00BE70D2">
          <w:rPr>
            <w:rFonts w:ascii="Times New Roman" w:eastAsiaTheme="minorEastAsia" w:hAnsi="Times New Roman" w:cs="Times New Roman"/>
            <w:color w:val="000000" w:themeColor="text1"/>
            <w:sz w:val="22"/>
            <w:szCs w:val="22"/>
            <w:rPrChange w:id="8237" w:author="Chen Liao" w:date="2021-06-01T21:13:00Z">
              <w:rPr>
                <w:rFonts w:ascii="Times New Roman" w:eastAsiaTheme="minorEastAsia" w:hAnsi="Times New Roman" w:cs="Times New Roman"/>
                <w:color w:val="000000" w:themeColor="text1"/>
                <w:sz w:val="22"/>
                <w:szCs w:val="22"/>
              </w:rPr>
            </w:rPrChange>
          </w:rPr>
          <w:t xml:space="preserve">ite </w:t>
        </w:r>
      </w:ins>
      <w:ins w:id="8238" w:author="Chen Liao" w:date="2021-05-31T07:05:00Z">
        <w:r w:rsidR="00F51A1C" w:rsidRPr="00BE70D2">
          <w:rPr>
            <w:rFonts w:ascii="Times New Roman" w:eastAsiaTheme="minorEastAsia" w:hAnsi="Times New Roman" w:cs="Times New Roman"/>
            <w:color w:val="000000" w:themeColor="text1"/>
            <w:sz w:val="22"/>
            <w:szCs w:val="22"/>
            <w:rPrChange w:id="8239" w:author="Chen Liao" w:date="2021-06-01T21:13:00Z">
              <w:rPr>
                <w:rFonts w:ascii="Times New Roman" w:eastAsiaTheme="minorEastAsia" w:hAnsi="Times New Roman" w:cs="Times New Roman"/>
                <w:color w:val="000000" w:themeColor="text1"/>
                <w:sz w:val="22"/>
                <w:szCs w:val="22"/>
              </w:rPr>
            </w:rPrChange>
          </w:rPr>
          <w:t>it</w:t>
        </w:r>
      </w:ins>
      <w:ins w:id="8240" w:author="Chen Liao" w:date="2021-05-30T12:15:00Z">
        <w:r w:rsidR="003E130B" w:rsidRPr="00BE70D2">
          <w:rPr>
            <w:rFonts w:ascii="Times New Roman" w:eastAsiaTheme="minorEastAsia" w:hAnsi="Times New Roman" w:cs="Times New Roman"/>
            <w:color w:val="000000" w:themeColor="text1"/>
            <w:sz w:val="22"/>
            <w:szCs w:val="22"/>
            <w:rPrChange w:id="8241" w:author="Chen Liao" w:date="2021-06-01T21:13:00Z">
              <w:rPr>
                <w:rFonts w:ascii="Times New Roman" w:eastAsiaTheme="minorEastAsia" w:hAnsi="Times New Roman" w:cs="Times New Roman"/>
                <w:color w:val="000000" w:themeColor="text1"/>
                <w:sz w:val="22"/>
                <w:szCs w:val="22"/>
              </w:rPr>
            </w:rPrChange>
          </w:rPr>
          <w:t xml:space="preserve"> fits the </w:t>
        </w:r>
      </w:ins>
      <w:ins w:id="8242" w:author="Chen Liao" w:date="2021-05-29T12:24:00Z">
        <w:r w:rsidR="00771099" w:rsidRPr="00BE70D2">
          <w:rPr>
            <w:rFonts w:ascii="Times New Roman" w:eastAsiaTheme="minorEastAsia" w:hAnsi="Times New Roman" w:cs="Times New Roman"/>
            <w:color w:val="000000" w:themeColor="text1"/>
            <w:sz w:val="22"/>
            <w:szCs w:val="22"/>
            <w:rPrChange w:id="8243" w:author="Chen Liao" w:date="2021-06-01T21:13:00Z">
              <w:rPr>
                <w:rFonts w:ascii="Times New Roman" w:eastAsiaTheme="minorEastAsia" w:hAnsi="Times New Roman" w:cs="Times New Roman"/>
                <w:color w:val="000000" w:themeColor="text1"/>
                <w:sz w:val="22"/>
                <w:szCs w:val="22"/>
              </w:rPr>
            </w:rPrChange>
          </w:rPr>
          <w:t>training data</w:t>
        </w:r>
      </w:ins>
      <w:ins w:id="8244" w:author="Chen Liao" w:date="2021-05-30T12:09:00Z">
        <w:r w:rsidR="001D1B4D" w:rsidRPr="00BE70D2">
          <w:rPr>
            <w:rFonts w:ascii="Times New Roman" w:eastAsiaTheme="minorEastAsia" w:hAnsi="Times New Roman" w:cs="Times New Roman"/>
            <w:color w:val="000000" w:themeColor="text1"/>
            <w:sz w:val="22"/>
            <w:szCs w:val="22"/>
            <w:rPrChange w:id="8245" w:author="Chen Liao" w:date="2021-06-01T21:13:00Z">
              <w:rPr>
                <w:rFonts w:ascii="Times New Roman" w:eastAsiaTheme="minorEastAsia" w:hAnsi="Times New Roman" w:cs="Times New Roman"/>
                <w:color w:val="000000" w:themeColor="text1"/>
                <w:sz w:val="22"/>
                <w:szCs w:val="22"/>
              </w:rPr>
            </w:rPrChange>
          </w:rPr>
          <w:t xml:space="preserve"> </w:t>
        </w:r>
      </w:ins>
      <w:ins w:id="8246" w:author="Chen Liao" w:date="2021-05-30T12:15:00Z">
        <w:r w:rsidR="003E130B" w:rsidRPr="00BE70D2">
          <w:rPr>
            <w:rFonts w:ascii="Times New Roman" w:eastAsiaTheme="minorEastAsia" w:hAnsi="Times New Roman" w:cs="Times New Roman"/>
            <w:color w:val="000000" w:themeColor="text1"/>
            <w:sz w:val="22"/>
            <w:szCs w:val="22"/>
            <w:rPrChange w:id="8247" w:author="Chen Liao" w:date="2021-06-01T21:13:00Z">
              <w:rPr>
                <w:rFonts w:ascii="Times New Roman" w:eastAsiaTheme="minorEastAsia" w:hAnsi="Times New Roman" w:cs="Times New Roman"/>
                <w:color w:val="000000" w:themeColor="text1"/>
                <w:sz w:val="22"/>
                <w:szCs w:val="22"/>
              </w:rPr>
            </w:rPrChange>
          </w:rPr>
          <w:t xml:space="preserve">generally well </w:t>
        </w:r>
      </w:ins>
      <w:ins w:id="8248" w:author="Chen Liao" w:date="2021-05-30T12:16:00Z">
        <w:r w:rsidR="00031068" w:rsidRPr="00BE70D2">
          <w:rPr>
            <w:rFonts w:ascii="Times New Roman" w:eastAsiaTheme="minorEastAsia" w:hAnsi="Times New Roman" w:cs="Times New Roman"/>
            <w:color w:val="000000" w:themeColor="text1"/>
            <w:sz w:val="22"/>
            <w:szCs w:val="22"/>
            <w:rPrChange w:id="8249" w:author="Chen Liao" w:date="2021-06-01T21:13:00Z">
              <w:rPr>
                <w:rFonts w:ascii="Times New Roman" w:eastAsiaTheme="minorEastAsia" w:hAnsi="Times New Roman" w:cs="Times New Roman"/>
                <w:color w:val="000000" w:themeColor="text1"/>
                <w:sz w:val="22"/>
                <w:szCs w:val="22"/>
              </w:rPr>
            </w:rPrChange>
          </w:rPr>
          <w:t>(R</w:t>
        </w:r>
        <w:r w:rsidR="00031068" w:rsidRPr="00BE70D2">
          <w:rPr>
            <w:rFonts w:ascii="Times New Roman" w:eastAsiaTheme="minorEastAsia" w:hAnsi="Times New Roman" w:cs="Times New Roman"/>
            <w:color w:val="000000" w:themeColor="text1"/>
            <w:sz w:val="22"/>
            <w:szCs w:val="22"/>
            <w:vertAlign w:val="superscript"/>
            <w:rPrChange w:id="8250" w:author="Chen Liao" w:date="2021-06-01T21:13:00Z">
              <w:rPr>
                <w:rFonts w:ascii="Times New Roman" w:eastAsiaTheme="minorEastAsia" w:hAnsi="Times New Roman" w:cs="Times New Roman"/>
                <w:color w:val="000000" w:themeColor="text1"/>
                <w:sz w:val="22"/>
                <w:szCs w:val="22"/>
              </w:rPr>
            </w:rPrChange>
          </w:rPr>
          <w:t>2</w:t>
        </w:r>
        <w:r w:rsidR="00031068" w:rsidRPr="00BE70D2">
          <w:rPr>
            <w:rFonts w:ascii="Times New Roman" w:eastAsiaTheme="minorEastAsia" w:hAnsi="Times New Roman" w:cs="Times New Roman"/>
            <w:color w:val="000000" w:themeColor="text1"/>
            <w:sz w:val="22"/>
            <w:szCs w:val="22"/>
            <w:rPrChange w:id="8251" w:author="Chen Liao" w:date="2021-06-01T21:13:00Z">
              <w:rPr>
                <w:rFonts w:ascii="Times New Roman" w:eastAsiaTheme="minorEastAsia" w:hAnsi="Times New Roman" w:cs="Times New Roman"/>
                <w:color w:val="000000" w:themeColor="text1"/>
                <w:sz w:val="22"/>
                <w:szCs w:val="22"/>
              </w:rPr>
            </w:rPrChange>
          </w:rPr>
          <w:t xml:space="preserve"> ≥ 0.66</w:t>
        </w:r>
      </w:ins>
      <w:ins w:id="8252" w:author="Chen Liao" w:date="2021-05-30T12:17:00Z">
        <w:r w:rsidR="0059110E" w:rsidRPr="00BE70D2">
          <w:rPr>
            <w:rFonts w:ascii="Times New Roman" w:eastAsiaTheme="minorEastAsia" w:hAnsi="Times New Roman" w:cs="Times New Roman"/>
            <w:color w:val="000000" w:themeColor="text1"/>
            <w:sz w:val="22"/>
            <w:szCs w:val="22"/>
            <w:rPrChange w:id="8253" w:author="Chen Liao" w:date="2021-06-01T21:13:00Z">
              <w:rPr>
                <w:rFonts w:ascii="Times New Roman" w:eastAsiaTheme="minorEastAsia" w:hAnsi="Times New Roman" w:cs="Times New Roman"/>
                <w:color w:val="000000" w:themeColor="text1"/>
                <w:sz w:val="22"/>
                <w:szCs w:val="22"/>
              </w:rPr>
            </w:rPrChange>
          </w:rPr>
          <w:t xml:space="preserve"> </w:t>
        </w:r>
      </w:ins>
      <w:ins w:id="8254" w:author="Chen Liao" w:date="2021-05-30T12:09:00Z">
        <w:r w:rsidR="001D1B4D" w:rsidRPr="00BE70D2">
          <w:rPr>
            <w:rFonts w:ascii="Times New Roman" w:eastAsiaTheme="minorEastAsia" w:hAnsi="Times New Roman" w:cs="Times New Roman"/>
            <w:color w:val="000000" w:themeColor="text1"/>
            <w:sz w:val="22"/>
            <w:szCs w:val="22"/>
            <w:rPrChange w:id="8255" w:author="Chen Liao" w:date="2021-06-01T21:13:00Z">
              <w:rPr>
                <w:rFonts w:ascii="Times New Roman" w:eastAsiaTheme="minorEastAsia" w:hAnsi="Times New Roman" w:cs="Times New Roman"/>
                <w:color w:val="000000" w:themeColor="text1"/>
                <w:sz w:val="22"/>
                <w:szCs w:val="22"/>
              </w:rPr>
            </w:rPrChange>
          </w:rPr>
          <w:t>regardless of SCFAs and data-split strategy)</w:t>
        </w:r>
      </w:ins>
      <w:ins w:id="8256" w:author="Chen Liao" w:date="2021-05-29T12:24:00Z">
        <w:r w:rsidR="00771099" w:rsidRPr="00BE70D2">
          <w:rPr>
            <w:rFonts w:ascii="Times New Roman" w:eastAsiaTheme="minorEastAsia" w:hAnsi="Times New Roman" w:cs="Times New Roman"/>
            <w:color w:val="000000" w:themeColor="text1"/>
            <w:sz w:val="22"/>
            <w:szCs w:val="22"/>
            <w:rPrChange w:id="8257" w:author="Chen Liao" w:date="2021-06-01T21:13:00Z">
              <w:rPr>
                <w:rFonts w:ascii="Times New Roman" w:eastAsiaTheme="minorEastAsia" w:hAnsi="Times New Roman" w:cs="Times New Roman"/>
                <w:color w:val="000000" w:themeColor="text1"/>
                <w:sz w:val="22"/>
                <w:szCs w:val="22"/>
              </w:rPr>
            </w:rPrChange>
          </w:rPr>
          <w:t xml:space="preserve">, </w:t>
        </w:r>
      </w:ins>
      <w:del w:id="8258" w:author="Chen Liao" w:date="2021-05-29T12:22:00Z">
        <w:r w:rsidR="00905B8F" w:rsidRPr="00BE70D2" w:rsidDel="00771099">
          <w:rPr>
            <w:rFonts w:ascii="Times New Roman" w:eastAsiaTheme="minorEastAsia" w:hAnsi="Times New Roman" w:cs="Times New Roman"/>
            <w:color w:val="000000" w:themeColor="text1"/>
            <w:sz w:val="22"/>
            <w:szCs w:val="22"/>
            <w:rPrChange w:id="8259" w:author="Chen Liao" w:date="2021-06-01T21:13:00Z">
              <w:rPr>
                <w:rFonts w:ascii="Times New Roman" w:eastAsiaTheme="minorEastAsia" w:hAnsi="Times New Roman" w:cs="Times New Roman"/>
                <w:sz w:val="22"/>
                <w:szCs w:val="22"/>
              </w:rPr>
            </w:rPrChange>
          </w:rPr>
          <w:delText xml:space="preserve">Using </w:delText>
        </w:r>
      </w:del>
      <w:r w:rsidR="009A29A8" w:rsidRPr="00BE70D2">
        <w:rPr>
          <w:rFonts w:ascii="Times New Roman" w:eastAsiaTheme="minorEastAsia" w:hAnsi="Times New Roman" w:cs="Times New Roman"/>
          <w:color w:val="000000" w:themeColor="text1"/>
          <w:sz w:val="22"/>
          <w:szCs w:val="22"/>
          <w:rPrChange w:id="8260" w:author="Chen Liao" w:date="2021-06-01T21:13:00Z">
            <w:rPr>
              <w:rFonts w:ascii="Times New Roman" w:eastAsiaTheme="minorEastAsia" w:hAnsi="Times New Roman" w:cs="Times New Roman"/>
              <w:sz w:val="22"/>
              <w:szCs w:val="22"/>
            </w:rPr>
          </w:rPrChange>
        </w:rPr>
        <w:t xml:space="preserve">a </w:t>
      </w:r>
      <w:r w:rsidR="00905B8F" w:rsidRPr="00BE70D2">
        <w:rPr>
          <w:rFonts w:ascii="Times New Roman" w:eastAsiaTheme="minorEastAsia" w:hAnsi="Times New Roman" w:cs="Times New Roman"/>
          <w:color w:val="000000" w:themeColor="text1"/>
          <w:sz w:val="22"/>
          <w:szCs w:val="22"/>
          <w:rPrChange w:id="8261" w:author="Chen Liao" w:date="2021-06-01T21:13:00Z">
            <w:rPr>
              <w:rFonts w:ascii="Times New Roman" w:eastAsiaTheme="minorEastAsia" w:hAnsi="Times New Roman" w:cs="Times New Roman"/>
              <w:sz w:val="22"/>
              <w:szCs w:val="22"/>
            </w:rPr>
          </w:rPrChange>
        </w:rPr>
        <w:t xml:space="preserve">Random Forest </w:t>
      </w:r>
      <w:r w:rsidR="00D047DE" w:rsidRPr="00BE70D2">
        <w:rPr>
          <w:rFonts w:ascii="Times New Roman" w:eastAsiaTheme="minorEastAsia" w:hAnsi="Times New Roman" w:cs="Times New Roman"/>
          <w:color w:val="000000" w:themeColor="text1"/>
          <w:sz w:val="22"/>
          <w:szCs w:val="22"/>
          <w:rPrChange w:id="8262" w:author="Chen Liao" w:date="2021-06-01T21:13:00Z">
            <w:rPr>
              <w:rFonts w:ascii="Times New Roman" w:eastAsiaTheme="minorEastAsia" w:hAnsi="Times New Roman" w:cs="Times New Roman"/>
              <w:sz w:val="22"/>
              <w:szCs w:val="22"/>
            </w:rPr>
          </w:rPrChange>
        </w:rPr>
        <w:t xml:space="preserve">(RF) </w:t>
      </w:r>
      <w:r w:rsidR="00905B8F" w:rsidRPr="00BE70D2">
        <w:rPr>
          <w:rFonts w:ascii="Times New Roman" w:eastAsiaTheme="minorEastAsia" w:hAnsi="Times New Roman" w:cs="Times New Roman"/>
          <w:color w:val="000000" w:themeColor="text1"/>
          <w:sz w:val="22"/>
          <w:szCs w:val="22"/>
          <w:rPrChange w:id="8263" w:author="Chen Liao" w:date="2021-06-01T21:13:00Z">
            <w:rPr>
              <w:rFonts w:ascii="Times New Roman" w:eastAsiaTheme="minorEastAsia" w:hAnsi="Times New Roman" w:cs="Times New Roman"/>
              <w:sz w:val="22"/>
              <w:szCs w:val="22"/>
            </w:rPr>
          </w:rPrChange>
        </w:rPr>
        <w:t>regression</w:t>
      </w:r>
      <w:r w:rsidR="009A29A8" w:rsidRPr="00BE70D2">
        <w:rPr>
          <w:rFonts w:ascii="Times New Roman" w:eastAsiaTheme="minorEastAsia" w:hAnsi="Times New Roman" w:cs="Times New Roman"/>
          <w:color w:val="000000" w:themeColor="text1"/>
          <w:sz w:val="22"/>
          <w:szCs w:val="22"/>
          <w:rPrChange w:id="8264" w:author="Chen Liao" w:date="2021-06-01T21:13:00Z">
            <w:rPr>
              <w:rFonts w:ascii="Times New Roman" w:eastAsiaTheme="minorEastAsia" w:hAnsi="Times New Roman" w:cs="Times New Roman"/>
              <w:sz w:val="22"/>
              <w:szCs w:val="22"/>
            </w:rPr>
          </w:rPrChange>
        </w:rPr>
        <w:t xml:space="preserve"> model</w:t>
      </w:r>
      <w:del w:id="8265" w:author="Chen Liao" w:date="2021-05-29T12:22:00Z">
        <w:r w:rsidR="00D047DE" w:rsidRPr="00BE70D2" w:rsidDel="00771099">
          <w:rPr>
            <w:rFonts w:ascii="Times New Roman" w:eastAsiaTheme="minorEastAsia" w:hAnsi="Times New Roman" w:cs="Times New Roman"/>
            <w:color w:val="000000" w:themeColor="text1"/>
            <w:sz w:val="22"/>
            <w:szCs w:val="22"/>
            <w:rPrChange w:id="8266" w:author="Chen Liao" w:date="2021-06-01T21:13:00Z">
              <w:rPr>
                <w:rFonts w:ascii="Times New Roman" w:eastAsiaTheme="minorEastAsia" w:hAnsi="Times New Roman" w:cs="Times New Roman"/>
                <w:sz w:val="22"/>
                <w:szCs w:val="22"/>
              </w:rPr>
            </w:rPrChange>
          </w:rPr>
          <w:delText xml:space="preserve"> and data from inulin intervention</w:delText>
        </w:r>
      </w:del>
      <w:ins w:id="8267" w:author="Chen Liao" w:date="2021-05-29T12:22:00Z">
        <w:r w:rsidR="00771099" w:rsidRPr="00BE70D2">
          <w:rPr>
            <w:rFonts w:ascii="Times New Roman" w:eastAsiaTheme="minorEastAsia" w:hAnsi="Times New Roman" w:cs="Times New Roman"/>
            <w:color w:val="000000" w:themeColor="text1"/>
            <w:sz w:val="22"/>
            <w:szCs w:val="22"/>
            <w:rPrChange w:id="8268" w:author="Chen Liao" w:date="2021-06-01T21:13:00Z">
              <w:rPr>
                <w:rFonts w:ascii="Times New Roman" w:eastAsiaTheme="minorEastAsia" w:hAnsi="Times New Roman" w:cs="Times New Roman"/>
                <w:color w:val="000000" w:themeColor="text1"/>
                <w:sz w:val="22"/>
                <w:szCs w:val="22"/>
              </w:rPr>
            </w:rPrChange>
          </w:rPr>
          <w:t xml:space="preserve"> </w:t>
        </w:r>
      </w:ins>
      <w:ins w:id="8269" w:author="Chen Liao" w:date="2021-05-29T12:24:00Z">
        <w:r w:rsidR="00771099" w:rsidRPr="00BE70D2">
          <w:rPr>
            <w:rFonts w:ascii="Times New Roman" w:eastAsiaTheme="minorEastAsia" w:hAnsi="Times New Roman" w:cs="Times New Roman"/>
            <w:color w:val="000000" w:themeColor="text1"/>
            <w:sz w:val="22"/>
            <w:szCs w:val="22"/>
            <w:rPrChange w:id="8270" w:author="Chen Liao" w:date="2021-06-01T21:13:00Z">
              <w:rPr>
                <w:rFonts w:ascii="Times New Roman" w:eastAsiaTheme="minorEastAsia" w:hAnsi="Times New Roman" w:cs="Times New Roman"/>
                <w:color w:val="000000" w:themeColor="text1"/>
                <w:sz w:val="22"/>
                <w:szCs w:val="22"/>
              </w:rPr>
            </w:rPrChange>
          </w:rPr>
          <w:t>generalizes poorly to the test data</w:t>
        </w:r>
      </w:ins>
      <w:ins w:id="8271" w:author="Chen Liao" w:date="2021-05-30T12:17:00Z">
        <w:r w:rsidR="0059110E" w:rsidRPr="00BE70D2">
          <w:rPr>
            <w:rFonts w:ascii="Times New Roman" w:eastAsiaTheme="minorEastAsia" w:hAnsi="Times New Roman" w:cs="Times New Roman"/>
            <w:color w:val="000000" w:themeColor="text1"/>
            <w:sz w:val="22"/>
            <w:szCs w:val="22"/>
            <w:rPrChange w:id="8272" w:author="Chen Liao" w:date="2021-06-01T21:13:00Z">
              <w:rPr>
                <w:rFonts w:ascii="Times New Roman" w:eastAsiaTheme="minorEastAsia" w:hAnsi="Times New Roman" w:cs="Times New Roman"/>
                <w:color w:val="000000" w:themeColor="text1"/>
                <w:sz w:val="22"/>
                <w:szCs w:val="22"/>
              </w:rPr>
            </w:rPrChange>
          </w:rPr>
          <w:t>: the R</w:t>
        </w:r>
        <w:r w:rsidR="0059110E" w:rsidRPr="00BE70D2">
          <w:rPr>
            <w:rFonts w:ascii="Times New Roman" w:eastAsiaTheme="minorEastAsia" w:hAnsi="Times New Roman" w:cs="Times New Roman"/>
            <w:color w:val="000000" w:themeColor="text1"/>
            <w:sz w:val="22"/>
            <w:szCs w:val="22"/>
            <w:vertAlign w:val="superscript"/>
            <w:rPrChange w:id="8273" w:author="Chen Liao" w:date="2021-06-01T21:13:00Z">
              <w:rPr>
                <w:rFonts w:ascii="Times New Roman" w:eastAsiaTheme="minorEastAsia" w:hAnsi="Times New Roman" w:cs="Times New Roman"/>
                <w:color w:val="000000" w:themeColor="text1"/>
                <w:sz w:val="22"/>
                <w:szCs w:val="22"/>
              </w:rPr>
            </w:rPrChange>
          </w:rPr>
          <w:t>2</w:t>
        </w:r>
        <w:r w:rsidR="0059110E" w:rsidRPr="00BE70D2">
          <w:rPr>
            <w:rFonts w:ascii="Times New Roman" w:eastAsiaTheme="minorEastAsia" w:hAnsi="Times New Roman" w:cs="Times New Roman"/>
            <w:color w:val="000000" w:themeColor="text1"/>
            <w:sz w:val="22"/>
            <w:szCs w:val="22"/>
            <w:rPrChange w:id="8274" w:author="Chen Liao" w:date="2021-06-01T21:13:00Z">
              <w:rPr>
                <w:rFonts w:ascii="Times New Roman" w:eastAsiaTheme="minorEastAsia" w:hAnsi="Times New Roman" w:cs="Times New Roman"/>
                <w:color w:val="000000" w:themeColor="text1"/>
                <w:sz w:val="22"/>
                <w:szCs w:val="22"/>
              </w:rPr>
            </w:rPrChange>
          </w:rPr>
          <w:t xml:space="preserve"> score</w:t>
        </w:r>
      </w:ins>
      <w:ins w:id="8275" w:author="Chen Liao" w:date="2021-05-31T08:28:00Z">
        <w:r w:rsidR="0036260F" w:rsidRPr="00BE70D2">
          <w:rPr>
            <w:rFonts w:ascii="Times New Roman" w:eastAsiaTheme="minorEastAsia" w:hAnsi="Times New Roman" w:cs="Times New Roman"/>
            <w:color w:val="000000" w:themeColor="text1"/>
            <w:sz w:val="22"/>
            <w:szCs w:val="22"/>
            <w:rPrChange w:id="8276" w:author="Chen Liao" w:date="2021-06-01T21:13:00Z">
              <w:rPr>
                <w:rFonts w:ascii="Times New Roman" w:eastAsiaTheme="minorEastAsia" w:hAnsi="Times New Roman" w:cs="Times New Roman"/>
                <w:color w:val="000000" w:themeColor="text1"/>
                <w:sz w:val="22"/>
                <w:szCs w:val="22"/>
              </w:rPr>
            </w:rPrChange>
          </w:rPr>
          <w:t>s</w:t>
        </w:r>
      </w:ins>
      <w:ins w:id="8277" w:author="Chen Liao" w:date="2021-05-30T12:17:00Z">
        <w:r w:rsidR="0059110E" w:rsidRPr="00BE70D2">
          <w:rPr>
            <w:rFonts w:ascii="Times New Roman" w:eastAsiaTheme="minorEastAsia" w:hAnsi="Times New Roman" w:cs="Times New Roman"/>
            <w:color w:val="000000" w:themeColor="text1"/>
            <w:sz w:val="22"/>
            <w:szCs w:val="22"/>
            <w:rPrChange w:id="8278" w:author="Chen Liao" w:date="2021-06-01T21:13:00Z">
              <w:rPr>
                <w:rFonts w:ascii="Times New Roman" w:eastAsiaTheme="minorEastAsia" w:hAnsi="Times New Roman" w:cs="Times New Roman"/>
                <w:color w:val="000000" w:themeColor="text1"/>
                <w:sz w:val="22"/>
                <w:szCs w:val="22"/>
              </w:rPr>
            </w:rPrChange>
          </w:rPr>
          <w:t xml:space="preserve"> varied </w:t>
        </w:r>
      </w:ins>
      <w:ins w:id="8279" w:author="Chen Liao" w:date="2021-05-31T08:28:00Z">
        <w:r w:rsidR="001E2E6D" w:rsidRPr="00BE70D2">
          <w:rPr>
            <w:rFonts w:ascii="Times New Roman" w:eastAsiaTheme="minorEastAsia" w:hAnsi="Times New Roman" w:cs="Times New Roman"/>
            <w:color w:val="000000" w:themeColor="text1"/>
            <w:sz w:val="22"/>
            <w:szCs w:val="22"/>
            <w:rPrChange w:id="8280" w:author="Chen Liao" w:date="2021-06-01T21:13:00Z">
              <w:rPr>
                <w:rFonts w:ascii="Times New Roman" w:eastAsiaTheme="minorEastAsia" w:hAnsi="Times New Roman" w:cs="Times New Roman"/>
                <w:color w:val="000000" w:themeColor="text1"/>
                <w:sz w:val="22"/>
                <w:szCs w:val="22"/>
              </w:rPr>
            </w:rPrChange>
          </w:rPr>
          <w:t xml:space="preserve">among SCFAs in a range </w:t>
        </w:r>
      </w:ins>
      <w:ins w:id="8281" w:author="Chen Liao" w:date="2021-05-30T12:17:00Z">
        <w:r w:rsidR="0059110E" w:rsidRPr="00BE70D2">
          <w:rPr>
            <w:rFonts w:ascii="Times New Roman" w:eastAsiaTheme="minorEastAsia" w:hAnsi="Times New Roman" w:cs="Times New Roman"/>
            <w:color w:val="000000" w:themeColor="text1"/>
            <w:sz w:val="22"/>
            <w:szCs w:val="22"/>
            <w:rPrChange w:id="8282" w:author="Chen Liao" w:date="2021-06-01T21:13:00Z">
              <w:rPr>
                <w:rFonts w:ascii="Times New Roman" w:eastAsiaTheme="minorEastAsia" w:hAnsi="Times New Roman" w:cs="Times New Roman"/>
                <w:color w:val="000000" w:themeColor="text1"/>
                <w:sz w:val="22"/>
                <w:szCs w:val="22"/>
              </w:rPr>
            </w:rPrChange>
          </w:rPr>
          <w:t>between 0.1 and 0.45</w:t>
        </w:r>
      </w:ins>
      <w:ins w:id="8283" w:author="Chen Liao" w:date="2021-05-30T12:18:00Z">
        <w:r w:rsidR="0059110E" w:rsidRPr="00BE70D2">
          <w:rPr>
            <w:rFonts w:ascii="Times New Roman" w:eastAsiaTheme="minorEastAsia" w:hAnsi="Times New Roman" w:cs="Times New Roman"/>
            <w:color w:val="000000" w:themeColor="text1"/>
            <w:sz w:val="22"/>
            <w:szCs w:val="22"/>
            <w:rPrChange w:id="8284" w:author="Chen Liao" w:date="2021-06-01T21:13:00Z">
              <w:rPr>
                <w:rFonts w:ascii="Times New Roman" w:eastAsiaTheme="minorEastAsia" w:hAnsi="Times New Roman" w:cs="Times New Roman"/>
                <w:color w:val="000000" w:themeColor="text1"/>
                <w:sz w:val="22"/>
                <w:szCs w:val="22"/>
              </w:rPr>
            </w:rPrChange>
          </w:rPr>
          <w:t xml:space="preserve"> </w:t>
        </w:r>
      </w:ins>
      <w:ins w:id="8285" w:author="Chen Liao" w:date="2021-05-31T08:29:00Z">
        <w:r w:rsidR="0036260F" w:rsidRPr="00BE70D2">
          <w:rPr>
            <w:rFonts w:ascii="Times New Roman" w:eastAsiaTheme="minorEastAsia" w:hAnsi="Times New Roman" w:cs="Times New Roman"/>
            <w:color w:val="000000" w:themeColor="text1"/>
            <w:sz w:val="22"/>
            <w:szCs w:val="22"/>
            <w:rPrChange w:id="8286" w:author="Chen Liao" w:date="2021-06-01T21:13:00Z">
              <w:rPr>
                <w:rFonts w:ascii="Times New Roman" w:eastAsiaTheme="minorEastAsia" w:hAnsi="Times New Roman" w:cs="Times New Roman"/>
                <w:color w:val="000000" w:themeColor="text1"/>
                <w:sz w:val="22"/>
                <w:szCs w:val="22"/>
              </w:rPr>
            </w:rPrChange>
          </w:rPr>
          <w:t>when test data were</w:t>
        </w:r>
      </w:ins>
      <w:ins w:id="8287" w:author="Chen Liao" w:date="2021-05-30T12:18:00Z">
        <w:r w:rsidR="0059110E" w:rsidRPr="00BE70D2">
          <w:rPr>
            <w:rFonts w:ascii="Times New Roman" w:eastAsiaTheme="minorEastAsia" w:hAnsi="Times New Roman" w:cs="Times New Roman"/>
            <w:color w:val="000000" w:themeColor="text1"/>
            <w:sz w:val="22"/>
            <w:szCs w:val="22"/>
            <w:rPrChange w:id="8288" w:author="Chen Liao" w:date="2021-06-01T21:13:00Z">
              <w:rPr>
                <w:rFonts w:ascii="Times New Roman" w:eastAsiaTheme="minorEastAsia" w:hAnsi="Times New Roman" w:cs="Times New Roman"/>
                <w:color w:val="000000" w:themeColor="text1"/>
                <w:sz w:val="22"/>
                <w:szCs w:val="22"/>
              </w:rPr>
            </w:rPrChange>
          </w:rPr>
          <w:t xml:space="preserve"> </w:t>
        </w:r>
      </w:ins>
      <w:proofErr w:type="spellStart"/>
      <w:ins w:id="8289" w:author="Chen Liao" w:date="2021-05-31T08:29:00Z">
        <w:r w:rsidR="0036260F" w:rsidRPr="00BE70D2">
          <w:rPr>
            <w:rFonts w:ascii="Times New Roman" w:eastAsiaTheme="minorEastAsia" w:hAnsi="Times New Roman" w:cs="Times New Roman"/>
            <w:color w:val="000000" w:themeColor="text1"/>
            <w:sz w:val="22"/>
            <w:szCs w:val="22"/>
            <w:rPrChange w:id="8290" w:author="Chen Liao" w:date="2021-06-01T21:13:00Z">
              <w:rPr>
                <w:rFonts w:ascii="Times New Roman" w:eastAsiaTheme="minorEastAsia" w:hAnsi="Times New Roman" w:cs="Times New Roman"/>
                <w:color w:val="000000" w:themeColor="text1"/>
                <w:sz w:val="22"/>
                <w:szCs w:val="22"/>
              </w:rPr>
            </w:rPrChange>
          </w:rPr>
          <w:t>intrapolated</w:t>
        </w:r>
      </w:ins>
      <w:proofErr w:type="spellEnd"/>
      <w:ins w:id="8291" w:author="Chen Liao" w:date="2021-05-30T12:18:00Z">
        <w:r w:rsidR="0059110E" w:rsidRPr="00BE70D2">
          <w:rPr>
            <w:rFonts w:ascii="Times New Roman" w:eastAsiaTheme="minorEastAsia" w:hAnsi="Times New Roman" w:cs="Times New Roman"/>
            <w:color w:val="000000" w:themeColor="text1"/>
            <w:sz w:val="22"/>
            <w:szCs w:val="22"/>
            <w:rPrChange w:id="8292" w:author="Chen Liao" w:date="2021-06-01T21:13:00Z">
              <w:rPr>
                <w:rFonts w:ascii="Times New Roman" w:eastAsiaTheme="minorEastAsia" w:hAnsi="Times New Roman" w:cs="Times New Roman"/>
                <w:color w:val="000000" w:themeColor="text1"/>
                <w:sz w:val="22"/>
                <w:szCs w:val="22"/>
              </w:rPr>
            </w:rPrChange>
          </w:rPr>
          <w:t xml:space="preserve"> </w:t>
        </w:r>
      </w:ins>
      <w:ins w:id="8293" w:author="Chen Liao" w:date="2021-05-31T08:29:00Z">
        <w:r w:rsidR="0036260F" w:rsidRPr="00BE70D2">
          <w:rPr>
            <w:rFonts w:ascii="Times New Roman" w:eastAsiaTheme="minorEastAsia" w:hAnsi="Times New Roman" w:cs="Times New Roman"/>
            <w:color w:val="000000" w:themeColor="text1"/>
            <w:sz w:val="22"/>
            <w:szCs w:val="22"/>
            <w:rPrChange w:id="8294" w:author="Chen Liao" w:date="2021-06-01T21:13:00Z">
              <w:rPr>
                <w:rFonts w:ascii="Times New Roman" w:eastAsiaTheme="minorEastAsia" w:hAnsi="Times New Roman" w:cs="Times New Roman"/>
                <w:color w:val="000000" w:themeColor="text1"/>
                <w:sz w:val="22"/>
                <w:szCs w:val="22"/>
              </w:rPr>
            </w:rPrChange>
          </w:rPr>
          <w:t>but</w:t>
        </w:r>
      </w:ins>
      <w:ins w:id="8295" w:author="Chen Liao" w:date="2021-05-30T12:18:00Z">
        <w:r w:rsidR="0059110E" w:rsidRPr="00BE70D2">
          <w:rPr>
            <w:rFonts w:ascii="Times New Roman" w:eastAsiaTheme="minorEastAsia" w:hAnsi="Times New Roman" w:cs="Times New Roman"/>
            <w:color w:val="000000" w:themeColor="text1"/>
            <w:sz w:val="22"/>
            <w:szCs w:val="22"/>
            <w:rPrChange w:id="8296" w:author="Chen Liao" w:date="2021-06-01T21:13:00Z">
              <w:rPr>
                <w:rFonts w:ascii="Times New Roman" w:eastAsiaTheme="minorEastAsia" w:hAnsi="Times New Roman" w:cs="Times New Roman"/>
                <w:color w:val="000000" w:themeColor="text1"/>
                <w:sz w:val="22"/>
                <w:szCs w:val="22"/>
              </w:rPr>
            </w:rPrChange>
          </w:rPr>
          <w:t xml:space="preserve"> dropped below 0</w:t>
        </w:r>
      </w:ins>
      <w:ins w:id="8297" w:author="Chen Liao" w:date="2021-05-30T12:17:00Z">
        <w:r w:rsidR="0059110E" w:rsidRPr="00BE70D2">
          <w:rPr>
            <w:rFonts w:ascii="Times New Roman" w:eastAsiaTheme="minorEastAsia" w:hAnsi="Times New Roman" w:cs="Times New Roman"/>
            <w:color w:val="000000" w:themeColor="text1"/>
            <w:sz w:val="22"/>
            <w:szCs w:val="22"/>
            <w:rPrChange w:id="8298" w:author="Chen Liao" w:date="2021-06-01T21:13:00Z">
              <w:rPr>
                <w:rFonts w:ascii="Times New Roman" w:eastAsiaTheme="minorEastAsia" w:hAnsi="Times New Roman" w:cs="Times New Roman"/>
                <w:color w:val="000000" w:themeColor="text1"/>
                <w:sz w:val="22"/>
                <w:szCs w:val="22"/>
              </w:rPr>
            </w:rPrChange>
          </w:rPr>
          <w:t xml:space="preserve"> </w:t>
        </w:r>
      </w:ins>
      <w:ins w:id="8299" w:author="Chen Liao" w:date="2021-05-30T12:18:00Z">
        <w:r w:rsidR="0059110E" w:rsidRPr="00BE70D2">
          <w:rPr>
            <w:rFonts w:ascii="Times New Roman" w:eastAsiaTheme="minorEastAsia" w:hAnsi="Times New Roman" w:cs="Times New Roman"/>
            <w:color w:val="000000" w:themeColor="text1"/>
            <w:sz w:val="22"/>
            <w:szCs w:val="22"/>
            <w:rPrChange w:id="8300" w:author="Chen Liao" w:date="2021-06-01T21:13:00Z">
              <w:rPr>
                <w:rFonts w:ascii="Times New Roman" w:eastAsiaTheme="minorEastAsia" w:hAnsi="Times New Roman" w:cs="Times New Roman"/>
                <w:color w:val="000000" w:themeColor="text1"/>
                <w:sz w:val="22"/>
                <w:szCs w:val="22"/>
              </w:rPr>
            </w:rPrChange>
          </w:rPr>
          <w:t>for</w:t>
        </w:r>
      </w:ins>
      <w:ins w:id="8301" w:author="Chen Liao" w:date="2021-05-29T12:24:00Z">
        <w:r w:rsidR="00771099" w:rsidRPr="00BE70D2">
          <w:rPr>
            <w:rFonts w:ascii="Times New Roman" w:eastAsiaTheme="minorEastAsia" w:hAnsi="Times New Roman" w:cs="Times New Roman"/>
            <w:color w:val="000000" w:themeColor="text1"/>
            <w:sz w:val="22"/>
            <w:szCs w:val="22"/>
            <w:rPrChange w:id="8302" w:author="Chen Liao" w:date="2021-06-01T21:13:00Z">
              <w:rPr>
                <w:rFonts w:ascii="Times New Roman" w:eastAsiaTheme="minorEastAsia" w:hAnsi="Times New Roman" w:cs="Times New Roman"/>
                <w:color w:val="000000" w:themeColor="text1"/>
                <w:sz w:val="22"/>
                <w:szCs w:val="22"/>
              </w:rPr>
            </w:rPrChange>
          </w:rPr>
          <w:t xml:space="preserve"> the “extrapolation” </w:t>
        </w:r>
      </w:ins>
      <w:ins w:id="8303" w:author="Chen Liao" w:date="2021-05-31T08:29:00Z">
        <w:r w:rsidR="00CF4171" w:rsidRPr="00BE70D2">
          <w:rPr>
            <w:rFonts w:ascii="Times New Roman" w:eastAsiaTheme="minorEastAsia" w:hAnsi="Times New Roman" w:cs="Times New Roman"/>
            <w:color w:val="000000" w:themeColor="text1"/>
            <w:sz w:val="22"/>
            <w:szCs w:val="22"/>
            <w:rPrChange w:id="8304" w:author="Chen Liao" w:date="2021-06-01T21:13:00Z">
              <w:rPr>
                <w:rFonts w:ascii="Times New Roman" w:eastAsiaTheme="minorEastAsia" w:hAnsi="Times New Roman" w:cs="Times New Roman"/>
                <w:color w:val="000000" w:themeColor="text1"/>
                <w:sz w:val="22"/>
                <w:szCs w:val="22"/>
              </w:rPr>
            </w:rPrChange>
          </w:rPr>
          <w:t>scenario</w:t>
        </w:r>
      </w:ins>
      <w:ins w:id="8305" w:author="Chen Liao" w:date="2021-05-29T12:25:00Z">
        <w:r w:rsidR="00771099" w:rsidRPr="00BE70D2">
          <w:rPr>
            <w:rFonts w:ascii="Times New Roman" w:eastAsiaTheme="minorEastAsia" w:hAnsi="Times New Roman" w:cs="Times New Roman"/>
            <w:color w:val="000000" w:themeColor="text1"/>
            <w:sz w:val="22"/>
            <w:szCs w:val="22"/>
            <w:rPrChange w:id="8306" w:author="Chen Liao" w:date="2021-06-01T21:13:00Z">
              <w:rPr>
                <w:rFonts w:ascii="Times New Roman" w:eastAsiaTheme="minorEastAsia" w:hAnsi="Times New Roman" w:cs="Times New Roman"/>
                <w:color w:val="000000" w:themeColor="text1"/>
                <w:sz w:val="22"/>
                <w:szCs w:val="22"/>
              </w:rPr>
            </w:rPrChange>
          </w:rPr>
          <w:t xml:space="preserve"> (</w:t>
        </w:r>
      </w:ins>
      <w:ins w:id="8307" w:author="Chen Liao" w:date="2021-05-31T08:30:00Z">
        <w:r w:rsidR="00761BEC" w:rsidRPr="00BE70D2">
          <w:rPr>
            <w:rFonts w:ascii="Times New Roman" w:eastAsiaTheme="minorEastAsia" w:hAnsi="Times New Roman" w:cs="Times New Roman"/>
            <w:color w:val="000000" w:themeColor="text1"/>
            <w:sz w:val="22"/>
            <w:szCs w:val="22"/>
            <w:rPrChange w:id="8308" w:author="Chen Liao" w:date="2021-06-01T21:13:00Z">
              <w:rPr>
                <w:rFonts w:ascii="Times New Roman" w:eastAsiaTheme="minorEastAsia" w:hAnsi="Times New Roman" w:cs="Times New Roman"/>
                <w:color w:val="000000" w:themeColor="text1"/>
                <w:sz w:val="22"/>
                <w:szCs w:val="22"/>
              </w:rPr>
            </w:rPrChange>
          </w:rPr>
          <w:t xml:space="preserve">meaning that </w:t>
        </w:r>
        <w:r w:rsidR="000E3CBF" w:rsidRPr="00BE70D2">
          <w:rPr>
            <w:rFonts w:ascii="Times New Roman" w:eastAsiaTheme="minorEastAsia" w:hAnsi="Times New Roman" w:cs="Times New Roman"/>
            <w:color w:val="000000" w:themeColor="text1"/>
            <w:sz w:val="22"/>
            <w:szCs w:val="22"/>
            <w:rPrChange w:id="8309" w:author="Chen Liao" w:date="2021-06-01T21:13:00Z">
              <w:rPr>
                <w:rFonts w:ascii="Times New Roman" w:eastAsiaTheme="minorEastAsia" w:hAnsi="Times New Roman" w:cs="Times New Roman"/>
                <w:color w:val="000000" w:themeColor="text1"/>
                <w:sz w:val="22"/>
                <w:szCs w:val="22"/>
              </w:rPr>
            </w:rPrChange>
          </w:rPr>
          <w:t>these R</w:t>
        </w:r>
      </w:ins>
      <w:ins w:id="8310" w:author="Chen Liao" w:date="2021-05-30T12:22:00Z">
        <w:r w:rsidR="00C76F84" w:rsidRPr="00BE70D2">
          <w:rPr>
            <w:rFonts w:ascii="Times New Roman" w:eastAsiaTheme="minorEastAsia" w:hAnsi="Times New Roman" w:cs="Times New Roman"/>
            <w:color w:val="000000" w:themeColor="text1"/>
            <w:sz w:val="22"/>
            <w:szCs w:val="22"/>
            <w:rPrChange w:id="8311" w:author="Chen Liao" w:date="2021-06-01T21:13:00Z">
              <w:rPr>
                <w:rFonts w:ascii="Times New Roman" w:eastAsiaTheme="minorEastAsia" w:hAnsi="Times New Roman" w:cs="Times New Roman"/>
                <w:color w:val="000000" w:themeColor="text1"/>
                <w:sz w:val="22"/>
                <w:szCs w:val="22"/>
              </w:rPr>
            </w:rPrChange>
          </w:rPr>
          <w:t xml:space="preserve">F </w:t>
        </w:r>
      </w:ins>
      <w:ins w:id="8312" w:author="Chen Liao" w:date="2021-05-29T12:35:00Z">
        <w:r w:rsidR="009A67E4" w:rsidRPr="00BE70D2">
          <w:rPr>
            <w:rFonts w:ascii="Times New Roman" w:eastAsiaTheme="minorEastAsia" w:hAnsi="Times New Roman" w:cs="Times New Roman"/>
            <w:color w:val="000000" w:themeColor="text1"/>
            <w:sz w:val="22"/>
            <w:szCs w:val="22"/>
            <w:rPrChange w:id="8313" w:author="Chen Liao" w:date="2021-06-01T21:13:00Z">
              <w:rPr>
                <w:rFonts w:ascii="Times New Roman" w:eastAsiaTheme="minorEastAsia" w:hAnsi="Times New Roman" w:cs="Times New Roman"/>
                <w:color w:val="000000" w:themeColor="text1"/>
                <w:sz w:val="22"/>
                <w:szCs w:val="22"/>
              </w:rPr>
            </w:rPrChange>
          </w:rPr>
          <w:t>model</w:t>
        </w:r>
      </w:ins>
      <w:ins w:id="8314" w:author="Chen Liao" w:date="2021-05-31T08:30:00Z">
        <w:r w:rsidR="000E3CBF" w:rsidRPr="00BE70D2">
          <w:rPr>
            <w:rFonts w:ascii="Times New Roman" w:eastAsiaTheme="minorEastAsia" w:hAnsi="Times New Roman" w:cs="Times New Roman"/>
            <w:color w:val="000000" w:themeColor="text1"/>
            <w:sz w:val="22"/>
            <w:szCs w:val="22"/>
            <w:rPrChange w:id="8315" w:author="Chen Liao" w:date="2021-06-01T21:13:00Z">
              <w:rPr>
                <w:rFonts w:ascii="Times New Roman" w:eastAsiaTheme="minorEastAsia" w:hAnsi="Times New Roman" w:cs="Times New Roman"/>
                <w:color w:val="000000" w:themeColor="text1"/>
                <w:sz w:val="22"/>
                <w:szCs w:val="22"/>
              </w:rPr>
            </w:rPrChange>
          </w:rPr>
          <w:t>s</w:t>
        </w:r>
      </w:ins>
      <w:ins w:id="8316" w:author="Chen Liao" w:date="2021-05-29T12:35:00Z">
        <w:r w:rsidR="009A67E4" w:rsidRPr="00BE70D2">
          <w:rPr>
            <w:rFonts w:ascii="Times New Roman" w:eastAsiaTheme="minorEastAsia" w:hAnsi="Times New Roman" w:cs="Times New Roman"/>
            <w:color w:val="000000" w:themeColor="text1"/>
            <w:sz w:val="22"/>
            <w:szCs w:val="22"/>
            <w:rPrChange w:id="8317" w:author="Chen Liao" w:date="2021-06-01T21:13:00Z">
              <w:rPr>
                <w:rFonts w:ascii="Times New Roman" w:eastAsiaTheme="minorEastAsia" w:hAnsi="Times New Roman" w:cs="Times New Roman"/>
                <w:color w:val="000000" w:themeColor="text1"/>
                <w:sz w:val="22"/>
                <w:szCs w:val="22"/>
              </w:rPr>
            </w:rPrChange>
          </w:rPr>
          <w:t xml:space="preserve"> generalize</w:t>
        </w:r>
      </w:ins>
      <w:ins w:id="8318" w:author="Chen Liao" w:date="2021-05-31T08:30:00Z">
        <w:r w:rsidR="000E3CBF" w:rsidRPr="00BE70D2">
          <w:rPr>
            <w:rFonts w:ascii="Times New Roman" w:eastAsiaTheme="minorEastAsia" w:hAnsi="Times New Roman" w:cs="Times New Roman"/>
            <w:color w:val="000000" w:themeColor="text1"/>
            <w:sz w:val="22"/>
            <w:szCs w:val="22"/>
            <w:rPrChange w:id="8319" w:author="Chen Liao" w:date="2021-06-01T21:13:00Z">
              <w:rPr>
                <w:rFonts w:ascii="Times New Roman" w:eastAsiaTheme="minorEastAsia" w:hAnsi="Times New Roman" w:cs="Times New Roman"/>
                <w:color w:val="000000" w:themeColor="text1"/>
                <w:sz w:val="22"/>
                <w:szCs w:val="22"/>
              </w:rPr>
            </w:rPrChange>
          </w:rPr>
          <w:t>d</w:t>
        </w:r>
      </w:ins>
      <w:ins w:id="8320" w:author="Chen Liao" w:date="2021-05-29T12:35:00Z">
        <w:r w:rsidR="009A67E4" w:rsidRPr="00BE70D2">
          <w:rPr>
            <w:rFonts w:ascii="Times New Roman" w:eastAsiaTheme="minorEastAsia" w:hAnsi="Times New Roman" w:cs="Times New Roman"/>
            <w:color w:val="000000" w:themeColor="text1"/>
            <w:sz w:val="22"/>
            <w:szCs w:val="22"/>
            <w:rPrChange w:id="8321" w:author="Chen Liao" w:date="2021-06-01T21:13:00Z">
              <w:rPr>
                <w:rFonts w:ascii="Times New Roman" w:eastAsiaTheme="minorEastAsia" w:hAnsi="Times New Roman" w:cs="Times New Roman"/>
                <w:color w:val="000000" w:themeColor="text1"/>
                <w:sz w:val="22"/>
                <w:szCs w:val="22"/>
              </w:rPr>
            </w:rPrChange>
          </w:rPr>
          <w:t xml:space="preserve"> worse than training data average</w:t>
        </w:r>
      </w:ins>
      <w:ins w:id="8322" w:author="Chen Liao" w:date="2021-05-29T12:25:00Z">
        <w:r w:rsidR="00771099" w:rsidRPr="00BE70D2">
          <w:rPr>
            <w:rFonts w:ascii="Times New Roman" w:eastAsiaTheme="minorEastAsia" w:hAnsi="Times New Roman" w:cs="Times New Roman"/>
            <w:color w:val="000000" w:themeColor="text1"/>
            <w:sz w:val="22"/>
            <w:szCs w:val="22"/>
            <w:rPrChange w:id="8323" w:author="Chen Liao" w:date="2021-06-01T21:13:00Z">
              <w:rPr>
                <w:rFonts w:ascii="Times New Roman" w:eastAsiaTheme="minorEastAsia" w:hAnsi="Times New Roman" w:cs="Times New Roman"/>
                <w:color w:val="000000" w:themeColor="text1"/>
                <w:sz w:val="22"/>
                <w:szCs w:val="22"/>
              </w:rPr>
            </w:rPrChange>
          </w:rPr>
          <w:t>)</w:t>
        </w:r>
      </w:ins>
      <w:ins w:id="8324" w:author="Chen Liao" w:date="2021-05-29T12:24:00Z">
        <w:r w:rsidR="00771099" w:rsidRPr="00BE70D2">
          <w:rPr>
            <w:rFonts w:ascii="Times New Roman" w:eastAsiaTheme="minorEastAsia" w:hAnsi="Times New Roman" w:cs="Times New Roman"/>
            <w:color w:val="000000" w:themeColor="text1"/>
            <w:sz w:val="22"/>
            <w:szCs w:val="22"/>
            <w:rPrChange w:id="8325" w:author="Chen Liao" w:date="2021-06-01T21:13:00Z">
              <w:rPr>
                <w:rFonts w:ascii="Times New Roman" w:eastAsiaTheme="minorEastAsia" w:hAnsi="Times New Roman" w:cs="Times New Roman"/>
                <w:color w:val="000000" w:themeColor="text1"/>
                <w:sz w:val="22"/>
                <w:szCs w:val="22"/>
              </w:rPr>
            </w:rPrChange>
          </w:rPr>
          <w:t>.</w:t>
        </w:r>
      </w:ins>
      <w:ins w:id="8326" w:author="Chen Liao" w:date="2021-05-29T12:25:00Z">
        <w:r w:rsidR="00DB075E" w:rsidRPr="00BE70D2">
          <w:rPr>
            <w:rFonts w:ascii="Times New Roman" w:eastAsiaTheme="minorEastAsia" w:hAnsi="Times New Roman" w:cs="Times New Roman"/>
            <w:color w:val="000000" w:themeColor="text1"/>
            <w:sz w:val="22"/>
            <w:szCs w:val="22"/>
            <w:rPrChange w:id="8327" w:author="Chen Liao" w:date="2021-06-01T21:13:00Z">
              <w:rPr>
                <w:rFonts w:ascii="Times New Roman" w:eastAsiaTheme="minorEastAsia" w:hAnsi="Times New Roman" w:cs="Times New Roman"/>
                <w:color w:val="000000" w:themeColor="text1"/>
                <w:sz w:val="22"/>
                <w:szCs w:val="22"/>
              </w:rPr>
            </w:rPrChange>
          </w:rPr>
          <w:t xml:space="preserve"> </w:t>
        </w:r>
      </w:ins>
      <w:moveToRangeStart w:id="8328" w:author="Chen Liao" w:date="2021-05-29T12:25:00Z" w:name="move73183566"/>
      <w:moveTo w:id="8329" w:author="Chen Liao" w:date="2021-05-29T12:25:00Z">
        <w:r w:rsidR="00DB075E" w:rsidRPr="00BE70D2">
          <w:rPr>
            <w:rFonts w:ascii="Times New Roman" w:eastAsiaTheme="minorEastAsia" w:hAnsi="Times New Roman" w:cs="Times New Roman"/>
            <w:color w:val="000000" w:themeColor="text1"/>
            <w:sz w:val="22"/>
            <w:szCs w:val="22"/>
            <w:rPrChange w:id="8330" w:author="Chen Liao" w:date="2021-06-01T21:13:00Z">
              <w:rPr>
                <w:rFonts w:ascii="Times New Roman" w:eastAsiaTheme="minorEastAsia" w:hAnsi="Times New Roman" w:cs="Times New Roman"/>
                <w:color w:val="000000" w:themeColor="text1"/>
                <w:sz w:val="22"/>
                <w:szCs w:val="22"/>
              </w:rPr>
            </w:rPrChange>
          </w:rPr>
          <w:t>We further showed</w:t>
        </w:r>
      </w:moveTo>
      <w:ins w:id="8331" w:author="Chen Liao" w:date="2021-05-30T12:19:00Z">
        <w:r w:rsidR="00BF5847" w:rsidRPr="00BE70D2">
          <w:rPr>
            <w:rFonts w:ascii="Times New Roman" w:eastAsiaTheme="minorEastAsia" w:hAnsi="Times New Roman" w:cs="Times New Roman"/>
            <w:color w:val="000000" w:themeColor="text1"/>
            <w:sz w:val="22"/>
            <w:szCs w:val="22"/>
            <w:rPrChange w:id="8332" w:author="Chen Liao" w:date="2021-06-01T21:13:00Z">
              <w:rPr>
                <w:rFonts w:ascii="Times New Roman" w:eastAsiaTheme="minorEastAsia" w:hAnsi="Times New Roman" w:cs="Times New Roman"/>
                <w:color w:val="000000" w:themeColor="text1"/>
                <w:sz w:val="22"/>
                <w:szCs w:val="22"/>
              </w:rPr>
            </w:rPrChange>
          </w:rPr>
          <w:t xml:space="preserve"> </w:t>
        </w:r>
      </w:ins>
      <w:moveTo w:id="8333" w:author="Chen Liao" w:date="2021-05-29T12:25:00Z">
        <w:del w:id="8334" w:author="Chen Liao" w:date="2021-05-30T12:20:00Z">
          <w:r w:rsidR="00DB075E" w:rsidRPr="00BE70D2" w:rsidDel="00962472">
            <w:rPr>
              <w:rFonts w:ascii="Times New Roman" w:eastAsiaTheme="minorEastAsia" w:hAnsi="Times New Roman" w:cs="Times New Roman"/>
              <w:color w:val="000000" w:themeColor="text1"/>
              <w:sz w:val="22"/>
              <w:szCs w:val="22"/>
              <w:rPrChange w:id="8335" w:author="Chen Liao" w:date="2021-06-01T21:13:00Z">
                <w:rPr>
                  <w:rFonts w:ascii="Times New Roman" w:eastAsiaTheme="minorEastAsia" w:hAnsi="Times New Roman" w:cs="Times New Roman"/>
                  <w:color w:val="000000" w:themeColor="text1"/>
                  <w:sz w:val="22"/>
                  <w:szCs w:val="22"/>
                </w:rPr>
              </w:rPrChange>
            </w:rPr>
            <w:delText xml:space="preserve"> </w:delText>
          </w:r>
        </w:del>
        <w:r w:rsidR="00DB075E" w:rsidRPr="00BE70D2">
          <w:rPr>
            <w:rFonts w:ascii="Times New Roman" w:eastAsiaTheme="minorEastAsia" w:hAnsi="Times New Roman" w:cs="Times New Roman"/>
            <w:color w:val="000000" w:themeColor="text1"/>
            <w:sz w:val="22"/>
            <w:szCs w:val="22"/>
            <w:rPrChange w:id="8336" w:author="Chen Liao" w:date="2021-06-01T21:13:00Z">
              <w:rPr>
                <w:rFonts w:ascii="Times New Roman" w:eastAsiaTheme="minorEastAsia" w:hAnsi="Times New Roman" w:cs="Times New Roman"/>
                <w:color w:val="000000" w:themeColor="text1"/>
                <w:sz w:val="22"/>
                <w:szCs w:val="22"/>
              </w:rPr>
            </w:rPrChange>
          </w:rPr>
          <w:t xml:space="preserve">that the </w:t>
        </w:r>
        <w:del w:id="8337" w:author="Chen Liao" w:date="2021-05-31T08:30:00Z">
          <w:r w:rsidR="00DB075E" w:rsidRPr="00BE70D2" w:rsidDel="00C32E7E">
            <w:rPr>
              <w:rFonts w:ascii="Times New Roman" w:eastAsiaTheme="minorEastAsia" w:hAnsi="Times New Roman" w:cs="Times New Roman"/>
              <w:color w:val="000000" w:themeColor="text1"/>
              <w:sz w:val="22"/>
              <w:szCs w:val="22"/>
              <w:rPrChange w:id="8338" w:author="Chen Liao" w:date="2021-06-01T21:13:00Z">
                <w:rPr>
                  <w:rFonts w:ascii="Times New Roman" w:eastAsiaTheme="minorEastAsia" w:hAnsi="Times New Roman" w:cs="Times New Roman"/>
                  <w:color w:val="000000" w:themeColor="text1"/>
                  <w:sz w:val="22"/>
                  <w:szCs w:val="22"/>
                </w:rPr>
              </w:rPrChange>
            </w:rPr>
            <w:delText xml:space="preserve">poor performance of predicting </w:delText>
          </w:r>
        </w:del>
      </w:moveTo>
      <w:ins w:id="8339" w:author="Chen Liao" w:date="2021-05-31T08:30:00Z">
        <w:r w:rsidR="00C32E7E" w:rsidRPr="00BE70D2">
          <w:rPr>
            <w:rFonts w:ascii="Times New Roman" w:eastAsiaTheme="minorEastAsia" w:hAnsi="Times New Roman" w:cs="Times New Roman"/>
            <w:color w:val="000000" w:themeColor="text1"/>
            <w:sz w:val="22"/>
            <w:szCs w:val="22"/>
            <w:rPrChange w:id="8340" w:author="Chen Liao" w:date="2021-06-01T21:13:00Z">
              <w:rPr>
                <w:rFonts w:ascii="Times New Roman" w:eastAsiaTheme="minorEastAsia" w:hAnsi="Times New Roman" w:cs="Times New Roman"/>
                <w:color w:val="000000" w:themeColor="text1"/>
                <w:sz w:val="22"/>
                <w:szCs w:val="22"/>
              </w:rPr>
            </w:rPrChange>
          </w:rPr>
          <w:t>low predi</w:t>
        </w:r>
      </w:ins>
      <w:ins w:id="8341" w:author="Chen Liao" w:date="2021-05-31T08:31:00Z">
        <w:r w:rsidR="00C32E7E" w:rsidRPr="00BE70D2">
          <w:rPr>
            <w:rFonts w:ascii="Times New Roman" w:eastAsiaTheme="minorEastAsia" w:hAnsi="Times New Roman" w:cs="Times New Roman"/>
            <w:color w:val="000000" w:themeColor="text1"/>
            <w:sz w:val="22"/>
            <w:szCs w:val="22"/>
            <w:rPrChange w:id="8342" w:author="Chen Liao" w:date="2021-06-01T21:13:00Z">
              <w:rPr>
                <w:rFonts w:ascii="Times New Roman" w:eastAsiaTheme="minorEastAsia" w:hAnsi="Times New Roman" w:cs="Times New Roman"/>
                <w:color w:val="000000" w:themeColor="text1"/>
                <w:sz w:val="22"/>
                <w:szCs w:val="22"/>
              </w:rPr>
            </w:rPrChange>
          </w:rPr>
          <w:t xml:space="preserve">ctability of the </w:t>
        </w:r>
      </w:ins>
      <w:moveTo w:id="8343" w:author="Chen Liao" w:date="2021-05-29T12:25:00Z">
        <w:r w:rsidR="00DB075E" w:rsidRPr="00BE70D2">
          <w:rPr>
            <w:rFonts w:ascii="Times New Roman" w:eastAsiaTheme="minorEastAsia" w:hAnsi="Times New Roman" w:cs="Times New Roman"/>
            <w:color w:val="000000" w:themeColor="text1"/>
            <w:sz w:val="22"/>
            <w:szCs w:val="22"/>
            <w:rPrChange w:id="8344" w:author="Chen Liao" w:date="2021-06-01T21:13:00Z">
              <w:rPr>
                <w:rFonts w:ascii="Times New Roman" w:eastAsiaTheme="minorEastAsia" w:hAnsi="Times New Roman" w:cs="Times New Roman"/>
                <w:color w:val="000000" w:themeColor="text1"/>
                <w:sz w:val="22"/>
                <w:szCs w:val="22"/>
              </w:rPr>
            </w:rPrChange>
          </w:rPr>
          <w:t xml:space="preserve">extrapolated dataset cannot be </w:t>
        </w:r>
        <w:del w:id="8345" w:author="Chen Liao" w:date="2021-05-30T12:22:00Z">
          <w:r w:rsidR="00DB075E" w:rsidRPr="00BE70D2" w:rsidDel="00C76F84">
            <w:rPr>
              <w:rFonts w:ascii="Times New Roman" w:eastAsiaTheme="minorEastAsia" w:hAnsi="Times New Roman" w:cs="Times New Roman"/>
              <w:color w:val="000000" w:themeColor="text1"/>
              <w:sz w:val="22"/>
              <w:szCs w:val="22"/>
              <w:rPrChange w:id="8346" w:author="Chen Liao" w:date="2021-06-01T21:13:00Z">
                <w:rPr>
                  <w:rFonts w:ascii="Times New Roman" w:eastAsiaTheme="minorEastAsia" w:hAnsi="Times New Roman" w:cs="Times New Roman"/>
                  <w:color w:val="000000" w:themeColor="text1"/>
                  <w:sz w:val="22"/>
                  <w:szCs w:val="22"/>
                </w:rPr>
              </w:rPrChange>
            </w:rPr>
            <w:delText>significantly</w:delText>
          </w:r>
        </w:del>
      </w:moveTo>
      <w:ins w:id="8347" w:author="Chen Liao" w:date="2021-05-30T12:22:00Z">
        <w:r w:rsidR="00C76F84" w:rsidRPr="00BE70D2">
          <w:rPr>
            <w:rFonts w:ascii="Times New Roman" w:eastAsiaTheme="minorEastAsia" w:hAnsi="Times New Roman" w:cs="Times New Roman"/>
            <w:color w:val="000000" w:themeColor="text1"/>
            <w:sz w:val="22"/>
            <w:szCs w:val="22"/>
            <w:rPrChange w:id="8348" w:author="Chen Liao" w:date="2021-06-01T21:13:00Z">
              <w:rPr>
                <w:rFonts w:ascii="Times New Roman" w:eastAsiaTheme="minorEastAsia" w:hAnsi="Times New Roman" w:cs="Times New Roman"/>
                <w:color w:val="000000" w:themeColor="text1"/>
                <w:sz w:val="22"/>
                <w:szCs w:val="22"/>
              </w:rPr>
            </w:rPrChange>
          </w:rPr>
          <w:t>substantially</w:t>
        </w:r>
      </w:ins>
      <w:moveTo w:id="8349" w:author="Chen Liao" w:date="2021-05-29T12:25:00Z">
        <w:r w:rsidR="00DB075E" w:rsidRPr="00BE70D2">
          <w:rPr>
            <w:rFonts w:ascii="Times New Roman" w:eastAsiaTheme="minorEastAsia" w:hAnsi="Times New Roman" w:cs="Times New Roman"/>
            <w:color w:val="000000" w:themeColor="text1"/>
            <w:sz w:val="22"/>
            <w:szCs w:val="22"/>
            <w:rPrChange w:id="8350" w:author="Chen Liao" w:date="2021-06-01T21:13:00Z">
              <w:rPr>
                <w:rFonts w:ascii="Times New Roman" w:eastAsiaTheme="minorEastAsia" w:hAnsi="Times New Roman" w:cs="Times New Roman"/>
                <w:color w:val="000000" w:themeColor="text1"/>
                <w:sz w:val="22"/>
                <w:szCs w:val="22"/>
              </w:rPr>
            </w:rPrChange>
          </w:rPr>
          <w:t xml:space="preserve"> improved by using alternative predictors (</w:t>
        </w:r>
        <w:r w:rsidR="00DB075E" w:rsidRPr="00BE70D2">
          <w:rPr>
            <w:rFonts w:ascii="Times New Roman" w:eastAsiaTheme="minorEastAsia" w:hAnsi="Times New Roman" w:cs="Times New Roman"/>
            <w:color w:val="000000" w:themeColor="text1"/>
            <w:sz w:val="22"/>
            <w:szCs w:val="22"/>
            <w:highlight w:val="yellow"/>
            <w:rPrChange w:id="8351" w:author="Chen Liao" w:date="2021-06-01T21:13:00Z">
              <w:rPr>
                <w:rFonts w:ascii="Times New Roman" w:eastAsiaTheme="minorEastAsia" w:hAnsi="Times New Roman" w:cs="Times New Roman"/>
                <w:color w:val="000000" w:themeColor="text1"/>
                <w:sz w:val="22"/>
                <w:szCs w:val="22"/>
                <w:highlight w:val="yellow"/>
              </w:rPr>
            </w:rPrChange>
          </w:rPr>
          <w:t>Fig. S10A</w:t>
        </w:r>
        <w:r w:rsidR="00DB075E" w:rsidRPr="00BE70D2">
          <w:rPr>
            <w:rFonts w:ascii="Times New Roman" w:eastAsiaTheme="minorEastAsia" w:hAnsi="Times New Roman" w:cs="Times New Roman"/>
            <w:color w:val="000000" w:themeColor="text1"/>
            <w:sz w:val="22"/>
            <w:szCs w:val="22"/>
            <w:rPrChange w:id="8352" w:author="Chen Liao" w:date="2021-06-01T21:13:00Z">
              <w:rPr>
                <w:rFonts w:ascii="Times New Roman" w:eastAsiaTheme="minorEastAsia" w:hAnsi="Times New Roman" w:cs="Times New Roman"/>
                <w:color w:val="000000" w:themeColor="text1"/>
                <w:sz w:val="22"/>
                <w:szCs w:val="22"/>
              </w:rPr>
            </w:rPrChange>
          </w:rPr>
          <w:t>) or model (</w:t>
        </w:r>
        <w:r w:rsidR="00DB075E" w:rsidRPr="00BE70D2">
          <w:rPr>
            <w:rFonts w:ascii="Times New Roman" w:eastAsiaTheme="minorEastAsia" w:hAnsi="Times New Roman" w:cs="Times New Roman"/>
            <w:color w:val="000000" w:themeColor="text1"/>
            <w:sz w:val="22"/>
            <w:szCs w:val="22"/>
            <w:highlight w:val="yellow"/>
            <w:rPrChange w:id="8353" w:author="Chen Liao" w:date="2021-06-01T21:13:00Z">
              <w:rPr>
                <w:rFonts w:ascii="Times New Roman" w:eastAsiaTheme="minorEastAsia" w:hAnsi="Times New Roman" w:cs="Times New Roman"/>
                <w:color w:val="000000" w:themeColor="text1"/>
                <w:sz w:val="22"/>
                <w:szCs w:val="22"/>
                <w:highlight w:val="yellow"/>
              </w:rPr>
            </w:rPrChange>
          </w:rPr>
          <w:t>Fig. S10B</w:t>
        </w:r>
        <w:r w:rsidR="00DB075E" w:rsidRPr="00BE70D2">
          <w:rPr>
            <w:rFonts w:ascii="Times New Roman" w:eastAsiaTheme="minorEastAsia" w:hAnsi="Times New Roman" w:cs="Times New Roman"/>
            <w:color w:val="000000" w:themeColor="text1"/>
            <w:sz w:val="22"/>
            <w:szCs w:val="22"/>
            <w:rPrChange w:id="8354" w:author="Chen Liao" w:date="2021-06-01T21:13:00Z">
              <w:rPr>
                <w:rFonts w:ascii="Times New Roman" w:eastAsiaTheme="minorEastAsia" w:hAnsi="Times New Roman" w:cs="Times New Roman"/>
                <w:color w:val="000000" w:themeColor="text1"/>
                <w:sz w:val="22"/>
                <w:szCs w:val="22"/>
              </w:rPr>
            </w:rPrChange>
          </w:rPr>
          <w:t>)</w:t>
        </w:r>
      </w:moveTo>
      <w:ins w:id="8355" w:author="Chen Liao" w:date="2021-05-29T12:25:00Z">
        <w:r w:rsidR="00DB075E" w:rsidRPr="00BE70D2">
          <w:rPr>
            <w:rFonts w:ascii="Times New Roman" w:eastAsiaTheme="minorEastAsia" w:hAnsi="Times New Roman" w:cs="Times New Roman"/>
            <w:color w:val="000000" w:themeColor="text1"/>
            <w:sz w:val="22"/>
            <w:szCs w:val="22"/>
            <w:rPrChange w:id="8356" w:author="Chen Liao" w:date="2021-06-01T21:13:00Z">
              <w:rPr>
                <w:rFonts w:ascii="Times New Roman" w:eastAsiaTheme="minorEastAsia" w:hAnsi="Times New Roman" w:cs="Times New Roman"/>
                <w:color w:val="000000" w:themeColor="text1"/>
                <w:sz w:val="22"/>
                <w:szCs w:val="22"/>
              </w:rPr>
            </w:rPrChange>
          </w:rPr>
          <w:t xml:space="preserve"> or adding</w:t>
        </w:r>
      </w:ins>
      <w:ins w:id="8357" w:author="Chen Liao" w:date="2021-05-29T12:26:00Z">
        <w:r w:rsidR="00DB075E" w:rsidRPr="00BE70D2">
          <w:rPr>
            <w:rFonts w:ascii="Times New Roman" w:eastAsiaTheme="minorEastAsia" w:hAnsi="Times New Roman" w:cs="Times New Roman"/>
            <w:color w:val="000000" w:themeColor="text1"/>
            <w:sz w:val="22"/>
            <w:szCs w:val="22"/>
            <w:rPrChange w:id="8358" w:author="Chen Liao" w:date="2021-06-01T21:13:00Z">
              <w:rPr>
                <w:rFonts w:ascii="Times New Roman" w:eastAsiaTheme="minorEastAsia" w:hAnsi="Times New Roman" w:cs="Times New Roman"/>
                <w:color w:val="000000" w:themeColor="text1"/>
                <w:sz w:val="22"/>
                <w:szCs w:val="22"/>
              </w:rPr>
            </w:rPrChange>
          </w:rPr>
          <w:t xml:space="preserve"> weights to training samples (</w:t>
        </w:r>
        <w:r w:rsidR="00DB075E" w:rsidRPr="00BE70D2">
          <w:rPr>
            <w:rFonts w:ascii="Times New Roman" w:eastAsiaTheme="minorEastAsia" w:hAnsi="Times New Roman" w:cs="Times New Roman"/>
            <w:color w:val="000000" w:themeColor="text1"/>
            <w:sz w:val="22"/>
            <w:szCs w:val="22"/>
            <w:highlight w:val="yellow"/>
            <w:rPrChange w:id="8359" w:author="Chen Liao" w:date="2021-06-01T21:13:00Z">
              <w:rPr>
                <w:rFonts w:ascii="Times New Roman" w:eastAsiaTheme="minorEastAsia" w:hAnsi="Times New Roman" w:cs="Times New Roman"/>
                <w:color w:val="000000" w:themeColor="text1"/>
                <w:sz w:val="22"/>
                <w:szCs w:val="22"/>
              </w:rPr>
            </w:rPrChange>
          </w:rPr>
          <w:t>Fig. 10C</w:t>
        </w:r>
        <w:r w:rsidR="00DB075E" w:rsidRPr="00BE70D2">
          <w:rPr>
            <w:rFonts w:ascii="Times New Roman" w:eastAsiaTheme="minorEastAsia" w:hAnsi="Times New Roman" w:cs="Times New Roman"/>
            <w:color w:val="000000" w:themeColor="text1"/>
            <w:sz w:val="22"/>
            <w:szCs w:val="22"/>
            <w:rPrChange w:id="8360" w:author="Chen Liao" w:date="2021-06-01T21:13:00Z">
              <w:rPr>
                <w:rFonts w:ascii="Times New Roman" w:eastAsiaTheme="minorEastAsia" w:hAnsi="Times New Roman" w:cs="Times New Roman"/>
                <w:color w:val="000000" w:themeColor="text1"/>
                <w:sz w:val="22"/>
                <w:szCs w:val="22"/>
              </w:rPr>
            </w:rPrChange>
          </w:rPr>
          <w:t>).</w:t>
        </w:r>
      </w:ins>
      <w:moveTo w:id="8361" w:author="Chen Liao" w:date="2021-05-29T12:25:00Z">
        <w:del w:id="8362" w:author="Chen Liao" w:date="2021-05-29T12:25:00Z">
          <w:r w:rsidR="00DB075E" w:rsidRPr="00BE70D2" w:rsidDel="00DB075E">
            <w:rPr>
              <w:rFonts w:ascii="Times New Roman" w:eastAsiaTheme="minorEastAsia" w:hAnsi="Times New Roman" w:cs="Times New Roman"/>
              <w:color w:val="000000" w:themeColor="text1"/>
              <w:sz w:val="22"/>
              <w:szCs w:val="22"/>
              <w:rPrChange w:id="8363" w:author="Chen Liao" w:date="2021-06-01T21:13:00Z">
                <w:rPr>
                  <w:rFonts w:ascii="Times New Roman" w:eastAsiaTheme="minorEastAsia" w:hAnsi="Times New Roman" w:cs="Times New Roman"/>
                  <w:color w:val="000000" w:themeColor="text1"/>
                  <w:sz w:val="22"/>
                  <w:szCs w:val="22"/>
                </w:rPr>
              </w:rPrChange>
            </w:rPr>
            <w:delText>.</w:delText>
          </w:r>
        </w:del>
      </w:moveTo>
      <w:moveToRangeEnd w:id="8328"/>
      <w:del w:id="8364" w:author="Chen Liao" w:date="2021-05-29T12:22:00Z">
        <w:r w:rsidR="00905B8F" w:rsidRPr="00BE70D2" w:rsidDel="00771099">
          <w:rPr>
            <w:rFonts w:ascii="Times New Roman" w:eastAsiaTheme="minorEastAsia" w:hAnsi="Times New Roman" w:cs="Times New Roman"/>
            <w:color w:val="000000" w:themeColor="text1"/>
            <w:sz w:val="22"/>
            <w:szCs w:val="22"/>
            <w:rPrChange w:id="8365" w:author="Chen Liao" w:date="2021-06-01T21:13:00Z">
              <w:rPr>
                <w:rFonts w:ascii="Times New Roman" w:eastAsiaTheme="minorEastAsia" w:hAnsi="Times New Roman" w:cs="Times New Roman"/>
                <w:sz w:val="22"/>
                <w:szCs w:val="22"/>
              </w:rPr>
            </w:rPrChange>
          </w:rPr>
          <w:delText xml:space="preserve">, </w:delText>
        </w:r>
      </w:del>
    </w:p>
    <w:p w14:paraId="0539FDD9" w14:textId="2794E106" w:rsidR="009825B9" w:rsidRPr="00BE70D2" w:rsidDel="00933681" w:rsidRDefault="00AD531A" w:rsidP="00E6373F">
      <w:pPr>
        <w:pStyle w:val="paragraph"/>
        <w:spacing w:before="0" w:beforeAutospacing="0" w:after="0" w:afterAutospacing="0"/>
        <w:jc w:val="both"/>
        <w:rPr>
          <w:del w:id="8366" w:author="Chen Liao" w:date="2021-05-29T12:38:00Z"/>
          <w:rFonts w:ascii="Times New Roman" w:eastAsiaTheme="minorEastAsia" w:hAnsi="Times New Roman" w:cs="Times New Roman"/>
          <w:color w:val="000000" w:themeColor="text1"/>
          <w:sz w:val="22"/>
          <w:szCs w:val="22"/>
          <w:rPrChange w:id="8367" w:author="Chen Liao" w:date="2021-06-01T21:13:00Z">
            <w:rPr>
              <w:del w:id="8368" w:author="Chen Liao" w:date="2021-05-29T12:38:00Z"/>
              <w:rFonts w:ascii="Times New Roman" w:eastAsiaTheme="minorEastAsia" w:hAnsi="Times New Roman" w:cs="Times New Roman"/>
              <w:sz w:val="22"/>
              <w:szCs w:val="22"/>
            </w:rPr>
          </w:rPrChange>
        </w:rPr>
      </w:pPr>
      <w:del w:id="8369" w:author="Chen Liao" w:date="2021-05-29T12:38:00Z">
        <w:r w:rsidRPr="00BE70D2" w:rsidDel="00933681">
          <w:rPr>
            <w:rFonts w:ascii="Times New Roman" w:eastAsiaTheme="minorEastAsia" w:hAnsi="Times New Roman" w:cs="Times New Roman"/>
            <w:color w:val="000000" w:themeColor="text1"/>
            <w:sz w:val="22"/>
            <w:szCs w:val="22"/>
            <w:rPrChange w:id="8370" w:author="Chen Liao" w:date="2021-06-01T21:13:00Z">
              <w:rPr>
                <w:rFonts w:eastAsiaTheme="minorEastAsia"/>
                <w:sz w:val="22"/>
                <w:szCs w:val="22"/>
              </w:rPr>
            </w:rPrChange>
          </w:rPr>
          <w:delText>the</w:delText>
        </w:r>
        <w:r w:rsidR="001F5624" w:rsidRPr="00BE70D2" w:rsidDel="00933681">
          <w:rPr>
            <w:rFonts w:ascii="Times New Roman" w:eastAsiaTheme="minorEastAsia" w:hAnsi="Times New Roman" w:cs="Times New Roman"/>
            <w:color w:val="000000" w:themeColor="text1"/>
            <w:sz w:val="22"/>
            <w:szCs w:val="22"/>
            <w:rPrChange w:id="8371" w:author="Chen Liao" w:date="2021-06-01T21:13:00Z">
              <w:rPr>
                <w:rFonts w:eastAsiaTheme="minorEastAsia"/>
                <w:sz w:val="22"/>
                <w:szCs w:val="22"/>
              </w:rPr>
            </w:rPrChange>
          </w:rPr>
          <w:delText xml:space="preserve"> training accuracy</w:delText>
        </w:r>
        <w:r w:rsidRPr="00BE70D2" w:rsidDel="00933681">
          <w:rPr>
            <w:rFonts w:ascii="Times New Roman" w:eastAsiaTheme="minorEastAsia" w:hAnsi="Times New Roman" w:cs="Times New Roman"/>
            <w:color w:val="000000" w:themeColor="text1"/>
            <w:sz w:val="22"/>
            <w:szCs w:val="22"/>
            <w:rPrChange w:id="8372" w:author="Chen Liao" w:date="2021-06-01T21:13:00Z">
              <w:rPr>
                <w:rFonts w:eastAsiaTheme="minorEastAsia"/>
                <w:sz w:val="22"/>
                <w:szCs w:val="22"/>
              </w:rPr>
            </w:rPrChange>
          </w:rPr>
          <w:delText xml:space="preserve"> in terms of R</w:delText>
        </w:r>
        <w:r w:rsidRPr="00BE70D2" w:rsidDel="00933681">
          <w:rPr>
            <w:rFonts w:ascii="Times New Roman" w:eastAsiaTheme="minorEastAsia" w:hAnsi="Times New Roman" w:cs="Times New Roman"/>
            <w:color w:val="000000" w:themeColor="text1"/>
            <w:sz w:val="22"/>
            <w:szCs w:val="22"/>
            <w:vertAlign w:val="superscript"/>
            <w:rPrChange w:id="8373" w:author="Chen Liao" w:date="2021-06-01T21:13:00Z">
              <w:rPr>
                <w:rFonts w:eastAsiaTheme="minorEastAsia"/>
                <w:sz w:val="22"/>
                <w:szCs w:val="22"/>
                <w:vertAlign w:val="superscript"/>
              </w:rPr>
            </w:rPrChange>
          </w:rPr>
          <w:delText>2</w:delText>
        </w:r>
        <w:r w:rsidR="001F5624" w:rsidRPr="00BE70D2" w:rsidDel="00933681">
          <w:rPr>
            <w:rFonts w:ascii="Times New Roman" w:eastAsiaTheme="minorEastAsia" w:hAnsi="Times New Roman" w:cs="Times New Roman"/>
            <w:color w:val="000000" w:themeColor="text1"/>
            <w:sz w:val="22"/>
            <w:szCs w:val="22"/>
            <w:rPrChange w:id="8374" w:author="Chen Liao" w:date="2021-06-01T21:13:00Z">
              <w:rPr>
                <w:rFonts w:eastAsiaTheme="minorEastAsia"/>
                <w:sz w:val="22"/>
                <w:szCs w:val="22"/>
              </w:rPr>
            </w:rPrChange>
          </w:rPr>
          <w:delText xml:space="preserve"> is at least 6</w:delText>
        </w:r>
        <w:r w:rsidR="005D644F" w:rsidRPr="00BE70D2" w:rsidDel="00933681">
          <w:rPr>
            <w:rFonts w:ascii="Times New Roman" w:eastAsiaTheme="minorEastAsia" w:hAnsi="Times New Roman" w:cs="Times New Roman"/>
            <w:color w:val="000000" w:themeColor="text1"/>
            <w:sz w:val="22"/>
            <w:szCs w:val="22"/>
            <w:rPrChange w:id="8375" w:author="Chen Liao" w:date="2021-06-01T21:13:00Z">
              <w:rPr>
                <w:rFonts w:eastAsiaTheme="minorEastAsia"/>
                <w:sz w:val="22"/>
                <w:szCs w:val="22"/>
              </w:rPr>
            </w:rPrChange>
          </w:rPr>
          <w:delText>6</w:delText>
        </w:r>
        <w:r w:rsidR="001F5624" w:rsidRPr="00BE70D2" w:rsidDel="00933681">
          <w:rPr>
            <w:rFonts w:ascii="Times New Roman" w:eastAsiaTheme="minorEastAsia" w:hAnsi="Times New Roman" w:cs="Times New Roman"/>
            <w:color w:val="000000" w:themeColor="text1"/>
            <w:sz w:val="22"/>
            <w:szCs w:val="22"/>
            <w:rPrChange w:id="8376" w:author="Chen Liao" w:date="2021-06-01T21:13:00Z">
              <w:rPr>
                <w:rFonts w:eastAsiaTheme="minorEastAsia"/>
                <w:sz w:val="22"/>
                <w:szCs w:val="22"/>
              </w:rPr>
            </w:rPrChange>
          </w:rPr>
          <w:delText xml:space="preserve">% regardless of SCFAs and data-split </w:delText>
        </w:r>
        <w:r w:rsidR="00B97578" w:rsidRPr="00BE70D2" w:rsidDel="00933681">
          <w:rPr>
            <w:rFonts w:ascii="Times New Roman" w:eastAsiaTheme="minorEastAsia" w:hAnsi="Times New Roman" w:cs="Times New Roman"/>
            <w:color w:val="000000" w:themeColor="text1"/>
            <w:sz w:val="22"/>
            <w:szCs w:val="22"/>
            <w:rPrChange w:id="8377" w:author="Chen Liao" w:date="2021-06-01T21:13:00Z">
              <w:rPr>
                <w:rFonts w:eastAsiaTheme="minorEastAsia"/>
                <w:sz w:val="22"/>
                <w:szCs w:val="22"/>
              </w:rPr>
            </w:rPrChange>
          </w:rPr>
          <w:delText>strategy</w:delText>
        </w:r>
        <w:r w:rsidR="001F5624" w:rsidRPr="00BE70D2" w:rsidDel="00933681">
          <w:rPr>
            <w:rFonts w:ascii="Times New Roman" w:eastAsiaTheme="minorEastAsia" w:hAnsi="Times New Roman" w:cs="Times New Roman"/>
            <w:color w:val="000000" w:themeColor="text1"/>
            <w:sz w:val="22"/>
            <w:szCs w:val="22"/>
            <w:rPrChange w:id="8378" w:author="Chen Liao" w:date="2021-06-01T21:13:00Z">
              <w:rPr>
                <w:rFonts w:eastAsiaTheme="minorEastAsia"/>
                <w:sz w:val="22"/>
                <w:szCs w:val="22"/>
              </w:rPr>
            </w:rPrChange>
          </w:rPr>
          <w:delText>.</w:delText>
        </w:r>
        <w:r w:rsidR="00896A74" w:rsidRPr="00BE70D2" w:rsidDel="00933681">
          <w:rPr>
            <w:rFonts w:ascii="Times New Roman" w:eastAsiaTheme="minorEastAsia" w:hAnsi="Times New Roman" w:cs="Times New Roman"/>
            <w:color w:val="000000" w:themeColor="text1"/>
            <w:sz w:val="22"/>
            <w:szCs w:val="22"/>
            <w:rPrChange w:id="8379" w:author="Chen Liao" w:date="2021-06-01T21:13:00Z">
              <w:rPr>
                <w:rFonts w:eastAsiaTheme="minorEastAsia"/>
                <w:sz w:val="22"/>
                <w:szCs w:val="22"/>
              </w:rPr>
            </w:rPrChange>
          </w:rPr>
          <w:delText xml:space="preserve"> </w:delText>
        </w:r>
        <w:r w:rsidR="003E1FFA" w:rsidRPr="00BE70D2" w:rsidDel="00933681">
          <w:rPr>
            <w:rFonts w:ascii="Times New Roman" w:eastAsiaTheme="minorEastAsia" w:hAnsi="Times New Roman" w:cs="Times New Roman"/>
            <w:color w:val="000000" w:themeColor="text1"/>
            <w:sz w:val="22"/>
            <w:szCs w:val="22"/>
            <w:rPrChange w:id="8380" w:author="Chen Liao" w:date="2021-06-01T21:13:00Z">
              <w:rPr>
                <w:rFonts w:eastAsiaTheme="minorEastAsia"/>
                <w:sz w:val="22"/>
                <w:szCs w:val="22"/>
              </w:rPr>
            </w:rPrChange>
          </w:rPr>
          <w:delText>In the scenario of</w:delText>
        </w:r>
        <w:r w:rsidR="009F42B4" w:rsidRPr="00BE70D2" w:rsidDel="00933681">
          <w:rPr>
            <w:rFonts w:ascii="Times New Roman" w:eastAsiaTheme="minorEastAsia" w:hAnsi="Times New Roman" w:cs="Times New Roman"/>
            <w:color w:val="000000" w:themeColor="text1"/>
            <w:sz w:val="22"/>
            <w:szCs w:val="22"/>
            <w:rPrChange w:id="8381" w:author="Chen Liao" w:date="2021-06-01T21:13:00Z">
              <w:rPr>
                <w:rFonts w:eastAsiaTheme="minorEastAsia"/>
                <w:sz w:val="22"/>
                <w:szCs w:val="22"/>
              </w:rPr>
            </w:rPrChange>
          </w:rPr>
          <w:delText xml:space="preserve"> </w:delText>
        </w:r>
        <w:r w:rsidR="00896A74" w:rsidRPr="00BE70D2" w:rsidDel="00933681">
          <w:rPr>
            <w:rFonts w:ascii="Times New Roman" w:eastAsiaTheme="minorEastAsia" w:hAnsi="Times New Roman" w:cs="Times New Roman"/>
            <w:color w:val="000000" w:themeColor="text1"/>
            <w:sz w:val="22"/>
            <w:szCs w:val="22"/>
            <w:rPrChange w:id="8382" w:author="Chen Liao" w:date="2021-06-01T21:13:00Z">
              <w:rPr>
                <w:rFonts w:eastAsiaTheme="minorEastAsia"/>
                <w:sz w:val="22"/>
                <w:szCs w:val="22"/>
              </w:rPr>
            </w:rPrChange>
          </w:rPr>
          <w:delText>“</w:delText>
        </w:r>
        <w:r w:rsidR="00B97578" w:rsidRPr="00BE70D2" w:rsidDel="00933681">
          <w:rPr>
            <w:rFonts w:ascii="Times New Roman" w:eastAsiaTheme="minorEastAsia" w:hAnsi="Times New Roman" w:cs="Times New Roman"/>
            <w:color w:val="000000" w:themeColor="text1"/>
            <w:sz w:val="22"/>
            <w:szCs w:val="22"/>
            <w:rPrChange w:id="8383" w:author="Chen Liao" w:date="2021-06-01T21:13:00Z">
              <w:rPr>
                <w:rFonts w:eastAsiaTheme="minorEastAsia"/>
                <w:sz w:val="22"/>
                <w:szCs w:val="22"/>
              </w:rPr>
            </w:rPrChange>
          </w:rPr>
          <w:delText>interpolation</w:delText>
        </w:r>
        <w:r w:rsidR="00B71D4F" w:rsidRPr="00BE70D2" w:rsidDel="00933681">
          <w:rPr>
            <w:rFonts w:ascii="Times New Roman" w:eastAsiaTheme="minorEastAsia" w:hAnsi="Times New Roman" w:cs="Times New Roman"/>
            <w:color w:val="000000" w:themeColor="text1"/>
            <w:sz w:val="22"/>
            <w:szCs w:val="22"/>
            <w:rPrChange w:id="8384" w:author="Chen Liao" w:date="2021-06-01T21:13:00Z">
              <w:rPr>
                <w:rFonts w:eastAsiaTheme="minorEastAsia"/>
                <w:sz w:val="22"/>
                <w:szCs w:val="22"/>
              </w:rPr>
            </w:rPrChange>
          </w:rPr>
          <w:delText>”</w:delText>
        </w:r>
        <w:r w:rsidR="00896A74" w:rsidRPr="00BE70D2" w:rsidDel="00933681">
          <w:rPr>
            <w:rFonts w:ascii="Times New Roman" w:eastAsiaTheme="minorEastAsia" w:hAnsi="Times New Roman" w:cs="Times New Roman"/>
            <w:color w:val="000000" w:themeColor="text1"/>
            <w:sz w:val="22"/>
            <w:szCs w:val="22"/>
            <w:rPrChange w:id="8385" w:author="Chen Liao" w:date="2021-06-01T21:13:00Z">
              <w:rPr>
                <w:rFonts w:eastAsiaTheme="minorEastAsia"/>
                <w:sz w:val="22"/>
                <w:szCs w:val="22"/>
              </w:rPr>
            </w:rPrChange>
          </w:rPr>
          <w:delText>, t</w:delText>
        </w:r>
        <w:r w:rsidR="005837A0" w:rsidRPr="00BE70D2" w:rsidDel="00933681">
          <w:rPr>
            <w:rFonts w:ascii="Times New Roman" w:eastAsiaTheme="minorEastAsia" w:hAnsi="Times New Roman" w:cs="Times New Roman"/>
            <w:color w:val="000000" w:themeColor="text1"/>
            <w:sz w:val="22"/>
            <w:szCs w:val="22"/>
            <w:rPrChange w:id="8386" w:author="Chen Liao" w:date="2021-06-01T21:13:00Z">
              <w:rPr>
                <w:rFonts w:eastAsiaTheme="minorEastAsia"/>
                <w:sz w:val="22"/>
                <w:szCs w:val="22"/>
              </w:rPr>
            </w:rPrChange>
          </w:rPr>
          <w:delText xml:space="preserve">he prediction </w:delText>
        </w:r>
        <w:r w:rsidR="00A057F7" w:rsidRPr="00BE70D2" w:rsidDel="00933681">
          <w:rPr>
            <w:rFonts w:ascii="Times New Roman" w:eastAsiaTheme="minorEastAsia" w:hAnsi="Times New Roman" w:cs="Times New Roman"/>
            <w:color w:val="000000" w:themeColor="text1"/>
            <w:sz w:val="22"/>
            <w:szCs w:val="22"/>
            <w:rPrChange w:id="8387" w:author="Chen Liao" w:date="2021-06-01T21:13:00Z">
              <w:rPr>
                <w:rFonts w:eastAsiaTheme="minorEastAsia"/>
                <w:sz w:val="22"/>
                <w:szCs w:val="22"/>
              </w:rPr>
            </w:rPrChange>
          </w:rPr>
          <w:delText>accuracy of the three SCFAs</w:delText>
        </w:r>
        <w:r w:rsidR="005837A0" w:rsidRPr="00BE70D2" w:rsidDel="00933681">
          <w:rPr>
            <w:rFonts w:ascii="Times New Roman" w:eastAsiaTheme="minorEastAsia" w:hAnsi="Times New Roman" w:cs="Times New Roman"/>
            <w:color w:val="000000" w:themeColor="text1"/>
            <w:sz w:val="22"/>
            <w:szCs w:val="22"/>
            <w:rPrChange w:id="8388" w:author="Chen Liao" w:date="2021-06-01T21:13:00Z">
              <w:rPr>
                <w:rFonts w:eastAsiaTheme="minorEastAsia"/>
                <w:sz w:val="22"/>
                <w:szCs w:val="22"/>
              </w:rPr>
            </w:rPrChange>
          </w:rPr>
          <w:delText xml:space="preserve"> </w:delText>
        </w:r>
        <w:r w:rsidR="00896A74" w:rsidRPr="00BE70D2" w:rsidDel="00933681">
          <w:rPr>
            <w:rFonts w:ascii="Times New Roman" w:eastAsiaTheme="minorEastAsia" w:hAnsi="Times New Roman" w:cs="Times New Roman"/>
            <w:color w:val="000000" w:themeColor="text1"/>
            <w:sz w:val="22"/>
            <w:szCs w:val="22"/>
            <w:rPrChange w:id="8389" w:author="Chen Liao" w:date="2021-06-01T21:13:00Z">
              <w:rPr>
                <w:rFonts w:eastAsiaTheme="minorEastAsia"/>
                <w:sz w:val="22"/>
                <w:szCs w:val="22"/>
              </w:rPr>
            </w:rPrChange>
          </w:rPr>
          <w:delText>varies</w:delText>
        </w:r>
        <w:r w:rsidR="00A057F7" w:rsidRPr="00BE70D2" w:rsidDel="00933681">
          <w:rPr>
            <w:rFonts w:ascii="Times New Roman" w:eastAsiaTheme="minorEastAsia" w:hAnsi="Times New Roman" w:cs="Times New Roman"/>
            <w:color w:val="000000" w:themeColor="text1"/>
            <w:sz w:val="22"/>
            <w:szCs w:val="22"/>
            <w:rPrChange w:id="8390" w:author="Chen Liao" w:date="2021-06-01T21:13:00Z">
              <w:rPr>
                <w:rFonts w:eastAsiaTheme="minorEastAsia"/>
                <w:sz w:val="22"/>
                <w:szCs w:val="22"/>
              </w:rPr>
            </w:rPrChange>
          </w:rPr>
          <w:delText xml:space="preserve"> </w:delText>
        </w:r>
        <w:r w:rsidR="009325A6" w:rsidRPr="00BE70D2" w:rsidDel="00933681">
          <w:rPr>
            <w:rFonts w:ascii="Times New Roman" w:eastAsiaTheme="minorEastAsia" w:hAnsi="Times New Roman" w:cs="Times New Roman"/>
            <w:color w:val="000000" w:themeColor="text1"/>
            <w:sz w:val="22"/>
            <w:szCs w:val="22"/>
            <w:rPrChange w:id="8391" w:author="Chen Liao" w:date="2021-06-01T21:13:00Z">
              <w:rPr>
                <w:rFonts w:eastAsiaTheme="minorEastAsia"/>
                <w:sz w:val="22"/>
                <w:szCs w:val="22"/>
              </w:rPr>
            </w:rPrChange>
          </w:rPr>
          <w:delText>from</w:delText>
        </w:r>
        <w:r w:rsidR="00A057F7" w:rsidRPr="00BE70D2" w:rsidDel="00933681">
          <w:rPr>
            <w:rFonts w:ascii="Times New Roman" w:eastAsiaTheme="minorEastAsia" w:hAnsi="Times New Roman" w:cs="Times New Roman"/>
            <w:color w:val="000000" w:themeColor="text1"/>
            <w:sz w:val="22"/>
            <w:szCs w:val="22"/>
            <w:rPrChange w:id="8392" w:author="Chen Liao" w:date="2021-06-01T21:13:00Z">
              <w:rPr>
                <w:rFonts w:eastAsiaTheme="minorEastAsia"/>
                <w:sz w:val="22"/>
                <w:szCs w:val="22"/>
              </w:rPr>
            </w:rPrChange>
          </w:rPr>
          <w:delText xml:space="preserve"> </w:delText>
        </w:r>
        <w:r w:rsidR="005837A0" w:rsidRPr="00BE70D2" w:rsidDel="00933681">
          <w:rPr>
            <w:rFonts w:ascii="Times New Roman" w:eastAsiaTheme="minorEastAsia" w:hAnsi="Times New Roman" w:cs="Times New Roman"/>
            <w:color w:val="000000" w:themeColor="text1"/>
            <w:sz w:val="22"/>
            <w:szCs w:val="22"/>
            <w:rPrChange w:id="8393" w:author="Chen Liao" w:date="2021-06-01T21:13:00Z">
              <w:rPr>
                <w:rFonts w:eastAsiaTheme="minorEastAsia"/>
                <w:sz w:val="22"/>
                <w:szCs w:val="22"/>
              </w:rPr>
            </w:rPrChange>
          </w:rPr>
          <w:delText>10</w:delText>
        </w:r>
        <w:r w:rsidR="00A057F7" w:rsidRPr="00BE70D2" w:rsidDel="00933681">
          <w:rPr>
            <w:rFonts w:ascii="Times New Roman" w:eastAsiaTheme="minorEastAsia" w:hAnsi="Times New Roman" w:cs="Times New Roman"/>
            <w:color w:val="000000" w:themeColor="text1"/>
            <w:sz w:val="22"/>
            <w:szCs w:val="22"/>
            <w:rPrChange w:id="8394" w:author="Chen Liao" w:date="2021-06-01T21:13:00Z">
              <w:rPr>
                <w:rFonts w:eastAsiaTheme="minorEastAsia"/>
                <w:sz w:val="22"/>
                <w:szCs w:val="22"/>
              </w:rPr>
            </w:rPrChange>
          </w:rPr>
          <w:delText>%</w:delText>
        </w:r>
        <w:r w:rsidR="009325A6" w:rsidRPr="00BE70D2" w:rsidDel="00933681">
          <w:rPr>
            <w:rFonts w:ascii="Times New Roman" w:eastAsiaTheme="minorEastAsia" w:hAnsi="Times New Roman" w:cs="Times New Roman"/>
            <w:color w:val="000000" w:themeColor="text1"/>
            <w:sz w:val="22"/>
            <w:szCs w:val="22"/>
            <w:rPrChange w:id="8395" w:author="Chen Liao" w:date="2021-06-01T21:13:00Z">
              <w:rPr>
                <w:rFonts w:eastAsiaTheme="minorEastAsia"/>
                <w:sz w:val="22"/>
                <w:szCs w:val="22"/>
              </w:rPr>
            </w:rPrChange>
          </w:rPr>
          <w:delText xml:space="preserve"> to </w:delText>
        </w:r>
        <w:r w:rsidR="005837A0" w:rsidRPr="00BE70D2" w:rsidDel="00933681">
          <w:rPr>
            <w:rFonts w:ascii="Times New Roman" w:eastAsiaTheme="minorEastAsia" w:hAnsi="Times New Roman" w:cs="Times New Roman"/>
            <w:color w:val="000000" w:themeColor="text1"/>
            <w:sz w:val="22"/>
            <w:szCs w:val="22"/>
            <w:rPrChange w:id="8396" w:author="Chen Liao" w:date="2021-06-01T21:13:00Z">
              <w:rPr>
                <w:rFonts w:eastAsiaTheme="minorEastAsia"/>
                <w:sz w:val="22"/>
                <w:szCs w:val="22"/>
              </w:rPr>
            </w:rPrChange>
          </w:rPr>
          <w:delText>45%</w:delText>
        </w:r>
        <w:r w:rsidR="000E7B10" w:rsidRPr="00BE70D2" w:rsidDel="00933681">
          <w:rPr>
            <w:rFonts w:ascii="Times New Roman" w:eastAsiaTheme="minorEastAsia" w:hAnsi="Times New Roman" w:cs="Times New Roman"/>
            <w:color w:val="000000" w:themeColor="text1"/>
            <w:sz w:val="22"/>
            <w:szCs w:val="22"/>
            <w:rPrChange w:id="8397" w:author="Chen Liao" w:date="2021-06-01T21:13:00Z">
              <w:rPr>
                <w:rFonts w:eastAsiaTheme="minorEastAsia"/>
                <w:sz w:val="22"/>
                <w:szCs w:val="22"/>
              </w:rPr>
            </w:rPrChange>
          </w:rPr>
          <w:delText xml:space="preserve">, where </w:delText>
        </w:r>
        <w:r w:rsidR="00B677D4" w:rsidRPr="00BE70D2" w:rsidDel="00933681">
          <w:rPr>
            <w:rFonts w:ascii="Times New Roman" w:eastAsiaTheme="minorEastAsia" w:hAnsi="Times New Roman" w:cs="Times New Roman"/>
            <w:color w:val="000000" w:themeColor="text1"/>
            <w:sz w:val="22"/>
            <w:szCs w:val="22"/>
            <w:rPrChange w:id="8398" w:author="Chen Liao" w:date="2021-06-01T21:13:00Z">
              <w:rPr>
                <w:rFonts w:eastAsiaTheme="minorEastAsia"/>
                <w:sz w:val="22"/>
                <w:szCs w:val="22"/>
              </w:rPr>
            </w:rPrChange>
          </w:rPr>
          <w:delText>b</w:delText>
        </w:r>
        <w:r w:rsidR="0056367A" w:rsidRPr="00BE70D2" w:rsidDel="00933681">
          <w:rPr>
            <w:rFonts w:ascii="Times New Roman" w:eastAsiaTheme="minorEastAsia" w:hAnsi="Times New Roman" w:cs="Times New Roman"/>
            <w:color w:val="000000" w:themeColor="text1"/>
            <w:sz w:val="22"/>
            <w:szCs w:val="22"/>
            <w:rPrChange w:id="8399" w:author="Chen Liao" w:date="2021-06-01T21:13:00Z">
              <w:rPr>
                <w:rFonts w:eastAsiaTheme="minorEastAsia"/>
                <w:sz w:val="22"/>
                <w:szCs w:val="22"/>
              </w:rPr>
            </w:rPrChange>
          </w:rPr>
          <w:delText xml:space="preserve">utyrate </w:delText>
        </w:r>
        <w:r w:rsidR="00AE0E57" w:rsidRPr="00BE70D2" w:rsidDel="00933681">
          <w:rPr>
            <w:rFonts w:ascii="Times New Roman" w:eastAsiaTheme="minorEastAsia" w:hAnsi="Times New Roman" w:cs="Times New Roman"/>
            <w:color w:val="000000" w:themeColor="text1"/>
            <w:sz w:val="22"/>
            <w:szCs w:val="22"/>
            <w:rPrChange w:id="8400" w:author="Chen Liao" w:date="2021-06-01T21:13:00Z">
              <w:rPr>
                <w:rFonts w:eastAsiaTheme="minorEastAsia"/>
                <w:sz w:val="22"/>
                <w:szCs w:val="22"/>
              </w:rPr>
            </w:rPrChange>
          </w:rPr>
          <w:delText xml:space="preserve">is </w:delText>
        </w:r>
        <w:r w:rsidR="00E64B62" w:rsidRPr="00BE70D2" w:rsidDel="00933681">
          <w:rPr>
            <w:rFonts w:ascii="Times New Roman" w:eastAsiaTheme="minorEastAsia" w:hAnsi="Times New Roman" w:cs="Times New Roman"/>
            <w:color w:val="000000" w:themeColor="text1"/>
            <w:sz w:val="22"/>
            <w:szCs w:val="22"/>
            <w:rPrChange w:id="8401" w:author="Chen Liao" w:date="2021-06-01T21:13:00Z">
              <w:rPr>
                <w:rFonts w:eastAsiaTheme="minorEastAsia"/>
                <w:sz w:val="22"/>
                <w:szCs w:val="22"/>
              </w:rPr>
            </w:rPrChange>
          </w:rPr>
          <w:delText xml:space="preserve">the </w:delText>
        </w:r>
        <w:r w:rsidR="007246C5" w:rsidRPr="00BE70D2" w:rsidDel="00933681">
          <w:rPr>
            <w:rFonts w:ascii="Times New Roman" w:eastAsiaTheme="minorEastAsia" w:hAnsi="Times New Roman" w:cs="Times New Roman"/>
            <w:color w:val="000000" w:themeColor="text1"/>
            <w:sz w:val="22"/>
            <w:szCs w:val="22"/>
            <w:rPrChange w:id="8402" w:author="Chen Liao" w:date="2021-06-01T21:13:00Z">
              <w:rPr>
                <w:rFonts w:eastAsiaTheme="minorEastAsia"/>
                <w:sz w:val="22"/>
                <w:szCs w:val="22"/>
              </w:rPr>
            </w:rPrChange>
          </w:rPr>
          <w:delText xml:space="preserve">most predictable </w:delText>
        </w:r>
        <w:r w:rsidR="00E13E6F" w:rsidRPr="00BE70D2" w:rsidDel="00933681">
          <w:rPr>
            <w:rFonts w:ascii="Times New Roman" w:eastAsiaTheme="minorEastAsia" w:hAnsi="Times New Roman" w:cs="Times New Roman"/>
            <w:color w:val="000000" w:themeColor="text1"/>
            <w:sz w:val="22"/>
            <w:szCs w:val="22"/>
            <w:rPrChange w:id="8403" w:author="Chen Liao" w:date="2021-06-01T21:13:00Z">
              <w:rPr>
                <w:rFonts w:eastAsiaTheme="minorEastAsia"/>
                <w:sz w:val="22"/>
                <w:szCs w:val="22"/>
              </w:rPr>
            </w:rPrChange>
          </w:rPr>
          <w:delText xml:space="preserve">SCFA </w:delText>
        </w:r>
        <w:r w:rsidR="00AE0E57" w:rsidRPr="00BE70D2" w:rsidDel="00933681">
          <w:rPr>
            <w:rFonts w:ascii="Times New Roman" w:eastAsiaTheme="minorEastAsia" w:hAnsi="Times New Roman" w:cs="Times New Roman"/>
            <w:color w:val="000000" w:themeColor="text1"/>
            <w:sz w:val="22"/>
            <w:szCs w:val="22"/>
            <w:rPrChange w:id="8404" w:author="Chen Liao" w:date="2021-06-01T21:13:00Z">
              <w:rPr>
                <w:rFonts w:eastAsiaTheme="minorEastAsia"/>
                <w:sz w:val="22"/>
                <w:szCs w:val="22"/>
              </w:rPr>
            </w:rPrChange>
          </w:rPr>
          <w:delText xml:space="preserve">probably due to its </w:delText>
        </w:r>
        <w:r w:rsidR="00621623" w:rsidRPr="00BE70D2" w:rsidDel="00933681">
          <w:rPr>
            <w:rFonts w:ascii="Times New Roman" w:eastAsiaTheme="minorEastAsia" w:hAnsi="Times New Roman" w:cs="Times New Roman"/>
            <w:color w:val="000000" w:themeColor="text1"/>
            <w:sz w:val="22"/>
            <w:szCs w:val="22"/>
            <w:rPrChange w:id="8405" w:author="Chen Liao" w:date="2021-06-01T21:13:00Z">
              <w:rPr>
                <w:rFonts w:eastAsiaTheme="minorEastAsia"/>
                <w:sz w:val="22"/>
                <w:szCs w:val="22"/>
              </w:rPr>
            </w:rPrChange>
          </w:rPr>
          <w:delText>main produc</w:delText>
        </w:r>
        <w:r w:rsidR="001B6D67" w:rsidRPr="00BE70D2" w:rsidDel="00933681">
          <w:rPr>
            <w:rFonts w:ascii="Times New Roman" w:eastAsiaTheme="minorEastAsia" w:hAnsi="Times New Roman" w:cs="Times New Roman"/>
            <w:color w:val="000000" w:themeColor="text1"/>
            <w:sz w:val="22"/>
            <w:szCs w:val="22"/>
            <w:rPrChange w:id="8406" w:author="Chen Liao" w:date="2021-06-01T21:13:00Z">
              <w:rPr>
                <w:rFonts w:eastAsiaTheme="minorEastAsia"/>
                <w:sz w:val="22"/>
                <w:szCs w:val="22"/>
              </w:rPr>
            </w:rPrChange>
          </w:rPr>
          <w:delText>tion</w:delText>
        </w:r>
        <w:r w:rsidR="00621623" w:rsidRPr="00BE70D2" w:rsidDel="00933681">
          <w:rPr>
            <w:rFonts w:ascii="Times New Roman" w:eastAsiaTheme="minorEastAsia" w:hAnsi="Times New Roman" w:cs="Times New Roman"/>
            <w:color w:val="000000" w:themeColor="text1"/>
            <w:sz w:val="22"/>
            <w:szCs w:val="22"/>
            <w:rPrChange w:id="8407" w:author="Chen Liao" w:date="2021-06-01T21:13:00Z">
              <w:rPr>
                <w:rFonts w:eastAsiaTheme="minorEastAsia"/>
                <w:sz w:val="22"/>
                <w:szCs w:val="22"/>
              </w:rPr>
            </w:rPrChange>
          </w:rPr>
          <w:delText xml:space="preserve"> pathway </w:delText>
        </w:r>
        <w:r w:rsidR="002477E3" w:rsidRPr="00BE70D2" w:rsidDel="00933681">
          <w:rPr>
            <w:rFonts w:ascii="Times New Roman" w:eastAsiaTheme="minorEastAsia" w:hAnsi="Times New Roman" w:cs="Times New Roman"/>
            <w:color w:val="000000" w:themeColor="text1"/>
            <w:sz w:val="22"/>
            <w:szCs w:val="22"/>
            <w:rPrChange w:id="8408" w:author="Chen Liao" w:date="2021-06-01T21:13:00Z">
              <w:rPr>
                <w:rFonts w:eastAsiaTheme="minorEastAsia"/>
                <w:sz w:val="22"/>
                <w:szCs w:val="22"/>
              </w:rPr>
            </w:rPrChange>
          </w:rPr>
          <w:delText xml:space="preserve">is </w:delText>
        </w:r>
        <w:r w:rsidR="006D3460" w:rsidRPr="00BE70D2" w:rsidDel="00933681">
          <w:rPr>
            <w:rFonts w:ascii="Times New Roman" w:eastAsiaTheme="minorEastAsia" w:hAnsi="Times New Roman" w:cs="Times New Roman"/>
            <w:color w:val="000000" w:themeColor="text1"/>
            <w:sz w:val="22"/>
            <w:szCs w:val="22"/>
            <w:rPrChange w:id="8409" w:author="Chen Liao" w:date="2021-06-01T21:13:00Z">
              <w:rPr>
                <w:rFonts w:eastAsiaTheme="minorEastAsia"/>
                <w:sz w:val="22"/>
                <w:szCs w:val="22"/>
              </w:rPr>
            </w:rPrChange>
          </w:rPr>
          <w:delText>retain</w:delText>
        </w:r>
        <w:r w:rsidR="002477E3" w:rsidRPr="00BE70D2" w:rsidDel="00933681">
          <w:rPr>
            <w:rFonts w:ascii="Times New Roman" w:eastAsiaTheme="minorEastAsia" w:hAnsi="Times New Roman" w:cs="Times New Roman"/>
            <w:color w:val="000000" w:themeColor="text1"/>
            <w:sz w:val="22"/>
            <w:szCs w:val="22"/>
            <w:rPrChange w:id="8410" w:author="Chen Liao" w:date="2021-06-01T21:13:00Z">
              <w:rPr>
                <w:rFonts w:eastAsiaTheme="minorEastAsia"/>
                <w:sz w:val="22"/>
                <w:szCs w:val="22"/>
              </w:rPr>
            </w:rPrChange>
          </w:rPr>
          <w:delText xml:space="preserve">ed to limited bacterial species </w:delText>
        </w:r>
        <w:r w:rsidR="002477E3" w:rsidRPr="00BE70D2" w:rsidDel="00933681">
          <w:rPr>
            <w:rFonts w:ascii="Times New Roman" w:eastAsiaTheme="minorEastAsia" w:hAnsi="Times New Roman" w:cs="Times New Roman"/>
            <w:color w:val="000000" w:themeColor="text1"/>
            <w:sz w:val="22"/>
            <w:szCs w:val="22"/>
            <w:rPrChange w:id="8411" w:author="Chen Liao" w:date="2021-06-01T21:13:00Z">
              <w:rPr>
                <w:rFonts w:eastAsiaTheme="minorEastAsia"/>
                <w:sz w:val="22"/>
                <w:szCs w:val="22"/>
              </w:rPr>
            </w:rPrChange>
          </w:rPr>
          <w:fldChar w:fldCharType="begin"/>
        </w:r>
        <w:r w:rsidR="002E2A76" w:rsidRPr="00BE70D2" w:rsidDel="00933681">
          <w:rPr>
            <w:rFonts w:ascii="Times New Roman" w:eastAsiaTheme="minorEastAsia" w:hAnsi="Times New Roman" w:cs="Times New Roman"/>
            <w:color w:val="000000" w:themeColor="text1"/>
            <w:sz w:val="22"/>
            <w:szCs w:val="22"/>
            <w:rPrChange w:id="8412" w:author="Chen Liao" w:date="2021-06-01T21:13:00Z">
              <w:rPr>
                <w:rFonts w:eastAsiaTheme="minorEastAsia"/>
                <w:sz w:val="22"/>
                <w:szCs w:val="22"/>
              </w:rPr>
            </w:rPrChange>
          </w:rPr>
          <w:delInstrText xml:space="preserve"> ADDIN NE.Ref.{CDB12FDA-9565-455B-AC0B-A50EC7BABC4E}</w:delInstrText>
        </w:r>
        <w:r w:rsidR="002477E3" w:rsidRPr="00BE70D2" w:rsidDel="00933681">
          <w:rPr>
            <w:rFonts w:ascii="Times New Roman" w:eastAsiaTheme="minorEastAsia" w:hAnsi="Times New Roman" w:cs="Times New Roman"/>
            <w:color w:val="000000" w:themeColor="text1"/>
            <w:sz w:val="22"/>
            <w:szCs w:val="22"/>
            <w:rPrChange w:id="8413" w:author="Chen Liao" w:date="2021-06-01T21:13:00Z">
              <w:rPr>
                <w:rFonts w:eastAsiaTheme="minorEastAsia"/>
                <w:sz w:val="22"/>
                <w:szCs w:val="22"/>
              </w:rPr>
            </w:rPrChange>
          </w:rPr>
          <w:fldChar w:fldCharType="separate"/>
        </w:r>
        <w:r w:rsidR="00D67D1E" w:rsidRPr="00BE70D2" w:rsidDel="00933681">
          <w:rPr>
            <w:rFonts w:ascii="Times New Roman" w:hAnsi="Times New Roman" w:cs="Times New Roman"/>
            <w:color w:val="000000" w:themeColor="text1"/>
            <w:sz w:val="22"/>
            <w:szCs w:val="22"/>
            <w:rPrChange w:id="8414" w:author="Chen Liao" w:date="2021-06-01T21:13:00Z">
              <w:rPr>
                <w:rFonts w:hAnsiTheme="minorHAnsi"/>
                <w:color w:val="080000"/>
                <w:sz w:val="22"/>
                <w:szCs w:val="22"/>
              </w:rPr>
            </w:rPrChange>
          </w:rPr>
          <w:delText>[47]</w:delText>
        </w:r>
        <w:r w:rsidR="002477E3" w:rsidRPr="00BE70D2" w:rsidDel="00933681">
          <w:rPr>
            <w:rFonts w:ascii="Times New Roman" w:eastAsiaTheme="minorEastAsia" w:hAnsi="Times New Roman" w:cs="Times New Roman"/>
            <w:color w:val="000000" w:themeColor="text1"/>
            <w:sz w:val="22"/>
            <w:szCs w:val="22"/>
            <w:rPrChange w:id="8415" w:author="Chen Liao" w:date="2021-06-01T21:13:00Z">
              <w:rPr>
                <w:rFonts w:eastAsiaTheme="minorEastAsia"/>
                <w:sz w:val="22"/>
                <w:szCs w:val="22"/>
              </w:rPr>
            </w:rPrChange>
          </w:rPr>
          <w:fldChar w:fldCharType="end"/>
        </w:r>
        <w:r w:rsidR="002477E3" w:rsidRPr="00BE70D2" w:rsidDel="00933681">
          <w:rPr>
            <w:rFonts w:ascii="Times New Roman" w:eastAsiaTheme="minorEastAsia" w:hAnsi="Times New Roman" w:cs="Times New Roman"/>
            <w:color w:val="000000" w:themeColor="text1"/>
            <w:sz w:val="22"/>
            <w:szCs w:val="22"/>
            <w:rPrChange w:id="8416" w:author="Chen Liao" w:date="2021-06-01T21:13:00Z">
              <w:rPr>
                <w:rFonts w:eastAsiaTheme="minorEastAsia"/>
                <w:sz w:val="22"/>
                <w:szCs w:val="22"/>
              </w:rPr>
            </w:rPrChange>
          </w:rPr>
          <w:delText>.</w:delText>
        </w:r>
        <w:r w:rsidR="00E13E6F" w:rsidRPr="00BE70D2" w:rsidDel="00933681">
          <w:rPr>
            <w:rFonts w:ascii="Times New Roman" w:eastAsiaTheme="minorEastAsia" w:hAnsi="Times New Roman" w:cs="Times New Roman"/>
            <w:color w:val="000000" w:themeColor="text1"/>
            <w:sz w:val="22"/>
            <w:szCs w:val="22"/>
            <w:rPrChange w:id="8417" w:author="Chen Liao" w:date="2021-06-01T21:13:00Z">
              <w:rPr>
                <w:rFonts w:eastAsiaTheme="minorEastAsia"/>
                <w:sz w:val="22"/>
                <w:szCs w:val="22"/>
              </w:rPr>
            </w:rPrChange>
          </w:rPr>
          <w:delText xml:space="preserve"> </w:delText>
        </w:r>
      </w:del>
      <w:del w:id="8418" w:author="Chen Liao" w:date="2021-05-29T12:36:00Z">
        <w:r w:rsidR="003160E4" w:rsidRPr="00BE70D2" w:rsidDel="009F751A">
          <w:rPr>
            <w:rFonts w:ascii="Times New Roman" w:eastAsiaTheme="minorEastAsia" w:hAnsi="Times New Roman" w:cs="Times New Roman"/>
            <w:color w:val="000000" w:themeColor="text1"/>
            <w:sz w:val="22"/>
            <w:szCs w:val="22"/>
            <w:rPrChange w:id="8419" w:author="Chen Liao" w:date="2021-06-01T21:13:00Z">
              <w:rPr>
                <w:rFonts w:eastAsiaTheme="minorEastAsia"/>
                <w:sz w:val="22"/>
                <w:szCs w:val="22"/>
              </w:rPr>
            </w:rPrChange>
          </w:rPr>
          <w:delText>However</w:delText>
        </w:r>
        <w:r w:rsidR="00692E26" w:rsidRPr="00BE70D2" w:rsidDel="009F751A">
          <w:rPr>
            <w:rFonts w:ascii="Times New Roman" w:eastAsiaTheme="minorEastAsia" w:hAnsi="Times New Roman" w:cs="Times New Roman"/>
            <w:color w:val="000000" w:themeColor="text1"/>
            <w:sz w:val="22"/>
            <w:szCs w:val="22"/>
            <w:rPrChange w:id="8420" w:author="Chen Liao" w:date="2021-06-01T21:13:00Z">
              <w:rPr>
                <w:rFonts w:eastAsiaTheme="minorEastAsia"/>
                <w:sz w:val="22"/>
                <w:szCs w:val="22"/>
              </w:rPr>
            </w:rPrChange>
          </w:rPr>
          <w:delText>, though n</w:delText>
        </w:r>
        <w:r w:rsidR="00243ABC" w:rsidRPr="00BE70D2" w:rsidDel="009F751A">
          <w:rPr>
            <w:rFonts w:ascii="Times New Roman" w:eastAsiaTheme="minorEastAsia" w:hAnsi="Times New Roman" w:cs="Times New Roman"/>
            <w:color w:val="000000" w:themeColor="text1"/>
            <w:sz w:val="22"/>
            <w:szCs w:val="22"/>
            <w:rPrChange w:id="8421" w:author="Chen Liao" w:date="2021-06-01T21:13:00Z">
              <w:rPr>
                <w:rFonts w:eastAsiaTheme="minorEastAsia"/>
                <w:sz w:val="22"/>
                <w:szCs w:val="22"/>
              </w:rPr>
            </w:rPrChange>
          </w:rPr>
          <w:delText>ot surprisingly</w:delText>
        </w:r>
        <w:r w:rsidR="00692E26" w:rsidRPr="00BE70D2" w:rsidDel="009F751A">
          <w:rPr>
            <w:rFonts w:ascii="Times New Roman" w:eastAsiaTheme="minorEastAsia" w:hAnsi="Times New Roman" w:cs="Times New Roman"/>
            <w:color w:val="000000" w:themeColor="text1"/>
            <w:sz w:val="22"/>
            <w:szCs w:val="22"/>
            <w:rPrChange w:id="8422" w:author="Chen Liao" w:date="2021-06-01T21:13:00Z">
              <w:rPr>
                <w:rFonts w:eastAsiaTheme="minorEastAsia"/>
                <w:sz w:val="22"/>
                <w:szCs w:val="22"/>
              </w:rPr>
            </w:rPrChange>
          </w:rPr>
          <w:delText xml:space="preserve">, the </w:delText>
        </w:r>
        <w:r w:rsidR="009B4DB6" w:rsidRPr="00BE70D2" w:rsidDel="009F751A">
          <w:rPr>
            <w:rFonts w:ascii="Times New Roman" w:eastAsiaTheme="minorEastAsia" w:hAnsi="Times New Roman" w:cs="Times New Roman"/>
            <w:color w:val="000000" w:themeColor="text1"/>
            <w:sz w:val="22"/>
            <w:szCs w:val="22"/>
            <w:rPrChange w:id="8423" w:author="Chen Liao" w:date="2021-06-01T21:13:00Z">
              <w:rPr>
                <w:rFonts w:eastAsiaTheme="minorEastAsia"/>
                <w:sz w:val="22"/>
                <w:szCs w:val="22"/>
              </w:rPr>
            </w:rPrChange>
          </w:rPr>
          <w:delText>R</w:delText>
        </w:r>
        <w:r w:rsidR="009B4DB6" w:rsidRPr="00BE70D2" w:rsidDel="009F751A">
          <w:rPr>
            <w:rFonts w:ascii="Times New Roman" w:eastAsiaTheme="minorEastAsia" w:hAnsi="Times New Roman" w:cs="Times New Roman"/>
            <w:color w:val="000000" w:themeColor="text1"/>
            <w:sz w:val="22"/>
            <w:szCs w:val="22"/>
            <w:vertAlign w:val="superscript"/>
            <w:rPrChange w:id="8424" w:author="Chen Liao" w:date="2021-06-01T21:13:00Z">
              <w:rPr>
                <w:rFonts w:eastAsiaTheme="minorEastAsia"/>
                <w:sz w:val="22"/>
                <w:szCs w:val="22"/>
                <w:vertAlign w:val="superscript"/>
              </w:rPr>
            </w:rPrChange>
          </w:rPr>
          <w:delText>2</w:delText>
        </w:r>
        <w:r w:rsidR="00E426D5" w:rsidRPr="00BE70D2" w:rsidDel="009F751A">
          <w:rPr>
            <w:rFonts w:ascii="Times New Roman" w:eastAsiaTheme="minorEastAsia" w:hAnsi="Times New Roman" w:cs="Times New Roman"/>
            <w:color w:val="000000" w:themeColor="text1"/>
            <w:sz w:val="22"/>
            <w:szCs w:val="22"/>
            <w:rPrChange w:id="8425" w:author="Chen Liao" w:date="2021-06-01T21:13:00Z">
              <w:rPr>
                <w:rFonts w:eastAsiaTheme="minorEastAsia"/>
                <w:sz w:val="22"/>
                <w:szCs w:val="22"/>
              </w:rPr>
            </w:rPrChange>
          </w:rPr>
          <w:delText xml:space="preserve"> value for model prediction i</w:delText>
        </w:r>
        <w:r w:rsidR="00692E26" w:rsidRPr="00BE70D2" w:rsidDel="009F751A">
          <w:rPr>
            <w:rFonts w:ascii="Times New Roman" w:eastAsiaTheme="minorEastAsia" w:hAnsi="Times New Roman" w:cs="Times New Roman"/>
            <w:color w:val="000000" w:themeColor="text1"/>
            <w:sz w:val="22"/>
            <w:szCs w:val="22"/>
            <w:rPrChange w:id="8426" w:author="Chen Liao" w:date="2021-06-01T21:13:00Z">
              <w:rPr>
                <w:rFonts w:eastAsiaTheme="minorEastAsia"/>
                <w:sz w:val="22"/>
                <w:szCs w:val="22"/>
              </w:rPr>
            </w:rPrChange>
          </w:rPr>
          <w:delText>s</w:delText>
        </w:r>
        <w:r w:rsidR="00243ABC" w:rsidRPr="00BE70D2" w:rsidDel="009F751A">
          <w:rPr>
            <w:rFonts w:ascii="Times New Roman" w:eastAsiaTheme="minorEastAsia" w:hAnsi="Times New Roman" w:cs="Times New Roman"/>
            <w:color w:val="000000" w:themeColor="text1"/>
            <w:sz w:val="22"/>
            <w:szCs w:val="22"/>
            <w:rPrChange w:id="8427" w:author="Chen Liao" w:date="2021-06-01T21:13:00Z">
              <w:rPr>
                <w:rFonts w:eastAsiaTheme="minorEastAsia"/>
                <w:sz w:val="22"/>
                <w:szCs w:val="22"/>
              </w:rPr>
            </w:rPrChange>
          </w:rPr>
          <w:delText xml:space="preserve"> less than 0 for </w:delText>
        </w:r>
        <w:r w:rsidR="006D673E" w:rsidRPr="00BE70D2" w:rsidDel="009F751A">
          <w:rPr>
            <w:rFonts w:ascii="Times New Roman" w:eastAsiaTheme="minorEastAsia" w:hAnsi="Times New Roman" w:cs="Times New Roman"/>
            <w:color w:val="000000" w:themeColor="text1"/>
            <w:sz w:val="22"/>
            <w:szCs w:val="22"/>
            <w:rPrChange w:id="8428" w:author="Chen Liao" w:date="2021-06-01T21:13:00Z">
              <w:rPr>
                <w:rFonts w:eastAsiaTheme="minorEastAsia"/>
                <w:sz w:val="22"/>
                <w:szCs w:val="22"/>
              </w:rPr>
            </w:rPrChange>
          </w:rPr>
          <w:delText xml:space="preserve">all SCFAs in </w:delText>
        </w:r>
        <w:r w:rsidR="00243ABC" w:rsidRPr="00BE70D2" w:rsidDel="009F751A">
          <w:rPr>
            <w:rFonts w:ascii="Times New Roman" w:eastAsiaTheme="minorEastAsia" w:hAnsi="Times New Roman" w:cs="Times New Roman"/>
            <w:color w:val="000000" w:themeColor="text1"/>
            <w:sz w:val="22"/>
            <w:szCs w:val="22"/>
            <w:rPrChange w:id="8429" w:author="Chen Liao" w:date="2021-06-01T21:13:00Z">
              <w:rPr>
                <w:rFonts w:eastAsiaTheme="minorEastAsia"/>
                <w:sz w:val="22"/>
                <w:szCs w:val="22"/>
              </w:rPr>
            </w:rPrChange>
          </w:rPr>
          <w:delText xml:space="preserve">the </w:delText>
        </w:r>
      </w:del>
      <w:del w:id="8430" w:author="Chen Liao" w:date="2021-05-29T12:24:00Z">
        <w:r w:rsidR="00243ABC" w:rsidRPr="00BE70D2" w:rsidDel="00771099">
          <w:rPr>
            <w:rFonts w:ascii="Times New Roman" w:eastAsiaTheme="minorEastAsia" w:hAnsi="Times New Roman" w:cs="Times New Roman"/>
            <w:color w:val="000000" w:themeColor="text1"/>
            <w:sz w:val="22"/>
            <w:szCs w:val="22"/>
            <w:rPrChange w:id="8431" w:author="Chen Liao" w:date="2021-06-01T21:13:00Z">
              <w:rPr>
                <w:rFonts w:eastAsiaTheme="minorEastAsia"/>
                <w:sz w:val="22"/>
                <w:szCs w:val="22"/>
              </w:rPr>
            </w:rPrChange>
          </w:rPr>
          <w:delText xml:space="preserve">“extrapolation” </w:delText>
        </w:r>
        <w:r w:rsidR="006D673E" w:rsidRPr="00BE70D2" w:rsidDel="00771099">
          <w:rPr>
            <w:rFonts w:ascii="Times New Roman" w:eastAsiaTheme="minorEastAsia" w:hAnsi="Times New Roman" w:cs="Times New Roman"/>
            <w:color w:val="000000" w:themeColor="text1"/>
            <w:sz w:val="22"/>
            <w:szCs w:val="22"/>
            <w:rPrChange w:id="8432" w:author="Chen Liao" w:date="2021-06-01T21:13:00Z">
              <w:rPr>
                <w:rFonts w:eastAsiaTheme="minorEastAsia"/>
                <w:sz w:val="22"/>
                <w:szCs w:val="22"/>
              </w:rPr>
            </w:rPrChange>
          </w:rPr>
          <w:delText>scenario</w:delText>
        </w:r>
      </w:del>
      <w:del w:id="8433" w:author="Chen Liao" w:date="2021-05-29T12:36:00Z">
        <w:r w:rsidR="00EE1A1C" w:rsidRPr="00BE70D2" w:rsidDel="009F751A">
          <w:rPr>
            <w:rFonts w:ascii="Times New Roman" w:eastAsiaTheme="minorEastAsia" w:hAnsi="Times New Roman" w:cs="Times New Roman"/>
            <w:color w:val="000000" w:themeColor="text1"/>
            <w:sz w:val="22"/>
            <w:szCs w:val="22"/>
            <w:rPrChange w:id="8434" w:author="Chen Liao" w:date="2021-06-01T21:13:00Z">
              <w:rPr>
                <w:rFonts w:eastAsiaTheme="minorEastAsia"/>
                <w:sz w:val="22"/>
                <w:szCs w:val="22"/>
              </w:rPr>
            </w:rPrChange>
          </w:rPr>
          <w:delText xml:space="preserve">, </w:delText>
        </w:r>
        <w:r w:rsidR="00FC5BCC" w:rsidRPr="00BE70D2" w:rsidDel="009F751A">
          <w:rPr>
            <w:rFonts w:ascii="Times New Roman" w:eastAsiaTheme="minorEastAsia" w:hAnsi="Times New Roman" w:cs="Times New Roman"/>
            <w:color w:val="000000" w:themeColor="text1"/>
            <w:sz w:val="22"/>
            <w:szCs w:val="22"/>
            <w:rPrChange w:id="8435" w:author="Chen Liao" w:date="2021-06-01T21:13:00Z">
              <w:rPr>
                <w:rFonts w:eastAsiaTheme="minorEastAsia"/>
                <w:sz w:val="22"/>
                <w:szCs w:val="22"/>
              </w:rPr>
            </w:rPrChange>
          </w:rPr>
          <w:delText>meaning that</w:delText>
        </w:r>
      </w:del>
      <w:del w:id="8436" w:author="Chen Liao" w:date="2021-05-29T12:35:00Z">
        <w:r w:rsidR="00FC5BCC" w:rsidRPr="00BE70D2" w:rsidDel="00DB075E">
          <w:rPr>
            <w:rFonts w:ascii="Times New Roman" w:eastAsiaTheme="minorEastAsia" w:hAnsi="Times New Roman" w:cs="Times New Roman"/>
            <w:color w:val="000000" w:themeColor="text1"/>
            <w:sz w:val="22"/>
            <w:szCs w:val="22"/>
            <w:rPrChange w:id="8437" w:author="Chen Liao" w:date="2021-06-01T21:13:00Z">
              <w:rPr>
                <w:rFonts w:eastAsiaTheme="minorEastAsia"/>
                <w:sz w:val="22"/>
                <w:szCs w:val="22"/>
              </w:rPr>
            </w:rPrChange>
          </w:rPr>
          <w:delText xml:space="preserve"> </w:delText>
        </w:r>
        <w:r w:rsidR="00BD5029" w:rsidRPr="00BE70D2" w:rsidDel="00DB075E">
          <w:rPr>
            <w:rFonts w:ascii="Times New Roman" w:eastAsiaTheme="minorEastAsia" w:hAnsi="Times New Roman" w:cs="Times New Roman"/>
            <w:color w:val="000000" w:themeColor="text1"/>
            <w:sz w:val="22"/>
            <w:szCs w:val="22"/>
            <w:rPrChange w:id="8438" w:author="Chen Liao" w:date="2021-06-01T21:13:00Z">
              <w:rPr>
                <w:rFonts w:eastAsiaTheme="minorEastAsia"/>
                <w:sz w:val="22"/>
                <w:szCs w:val="22"/>
              </w:rPr>
            </w:rPrChange>
          </w:rPr>
          <w:delText xml:space="preserve">our model </w:delText>
        </w:r>
        <w:r w:rsidR="00FC5BCC" w:rsidRPr="00BE70D2" w:rsidDel="00DB075E">
          <w:rPr>
            <w:rFonts w:ascii="Times New Roman" w:eastAsiaTheme="minorEastAsia" w:hAnsi="Times New Roman" w:cs="Times New Roman"/>
            <w:color w:val="000000" w:themeColor="text1"/>
            <w:sz w:val="22"/>
            <w:szCs w:val="22"/>
            <w:rPrChange w:id="8439" w:author="Chen Liao" w:date="2021-06-01T21:13:00Z">
              <w:rPr>
                <w:rFonts w:eastAsiaTheme="minorEastAsia"/>
                <w:sz w:val="22"/>
                <w:szCs w:val="22"/>
              </w:rPr>
            </w:rPrChange>
          </w:rPr>
          <w:delText>is highly overfit and generalizes worse than any linear model</w:delText>
        </w:r>
      </w:del>
      <w:del w:id="8440" w:author="Chen Liao" w:date="2021-05-29T12:36:00Z">
        <w:r w:rsidR="00243ABC" w:rsidRPr="00BE70D2" w:rsidDel="009F751A">
          <w:rPr>
            <w:rFonts w:ascii="Times New Roman" w:eastAsiaTheme="minorEastAsia" w:hAnsi="Times New Roman" w:cs="Times New Roman"/>
            <w:color w:val="000000" w:themeColor="text1"/>
            <w:sz w:val="22"/>
            <w:szCs w:val="22"/>
            <w:rPrChange w:id="8441" w:author="Chen Liao" w:date="2021-06-01T21:13:00Z">
              <w:rPr>
                <w:rFonts w:eastAsiaTheme="minorEastAsia"/>
                <w:sz w:val="22"/>
                <w:szCs w:val="22"/>
              </w:rPr>
            </w:rPrChange>
          </w:rPr>
          <w:delText>.</w:delText>
        </w:r>
        <w:r w:rsidR="009A29A8" w:rsidRPr="00BE70D2" w:rsidDel="009F751A">
          <w:rPr>
            <w:rFonts w:ascii="Times New Roman" w:eastAsiaTheme="minorEastAsia" w:hAnsi="Times New Roman" w:cs="Times New Roman"/>
            <w:color w:val="000000" w:themeColor="text1"/>
            <w:sz w:val="22"/>
            <w:szCs w:val="22"/>
            <w:rPrChange w:id="8442" w:author="Chen Liao" w:date="2021-06-01T21:13:00Z">
              <w:rPr>
                <w:rFonts w:eastAsiaTheme="minorEastAsia"/>
                <w:sz w:val="22"/>
                <w:szCs w:val="22"/>
              </w:rPr>
            </w:rPrChange>
          </w:rPr>
          <w:delText xml:space="preserve"> </w:delText>
        </w:r>
      </w:del>
      <w:moveFromRangeStart w:id="8443" w:author="Chen Liao" w:date="2021-05-29T12:25:00Z" w:name="move73183566"/>
      <w:moveFrom w:id="8444" w:author="Chen Liao" w:date="2021-05-29T12:25:00Z">
        <w:del w:id="8445" w:author="Chen Liao" w:date="2021-05-29T12:36:00Z">
          <w:r w:rsidR="005E2123" w:rsidRPr="00BE70D2" w:rsidDel="009F751A">
            <w:rPr>
              <w:rFonts w:ascii="Times New Roman" w:eastAsiaTheme="minorEastAsia" w:hAnsi="Times New Roman" w:cs="Times New Roman"/>
              <w:color w:val="000000" w:themeColor="text1"/>
              <w:sz w:val="22"/>
              <w:szCs w:val="22"/>
              <w:rPrChange w:id="8446" w:author="Chen Liao" w:date="2021-06-01T21:13:00Z">
                <w:rPr>
                  <w:rFonts w:eastAsiaTheme="minorEastAsia"/>
                  <w:sz w:val="22"/>
                  <w:szCs w:val="22"/>
                </w:rPr>
              </w:rPrChange>
            </w:rPr>
            <w:delText>We further showed that t</w:delText>
          </w:r>
          <w:r w:rsidR="0075104A" w:rsidRPr="00BE70D2" w:rsidDel="009F751A">
            <w:rPr>
              <w:rFonts w:ascii="Times New Roman" w:eastAsiaTheme="minorEastAsia" w:hAnsi="Times New Roman" w:cs="Times New Roman"/>
              <w:color w:val="000000" w:themeColor="text1"/>
              <w:sz w:val="22"/>
              <w:szCs w:val="22"/>
              <w:rPrChange w:id="8447" w:author="Chen Liao" w:date="2021-06-01T21:13:00Z">
                <w:rPr>
                  <w:rFonts w:eastAsiaTheme="minorEastAsia"/>
                  <w:sz w:val="22"/>
                  <w:szCs w:val="22"/>
                </w:rPr>
              </w:rPrChange>
            </w:rPr>
            <w:delText>he poor performance of predicting extrapolat</w:delText>
          </w:r>
          <w:r w:rsidR="009A29A8" w:rsidRPr="00BE70D2" w:rsidDel="009F751A">
            <w:rPr>
              <w:rFonts w:ascii="Times New Roman" w:eastAsiaTheme="minorEastAsia" w:hAnsi="Times New Roman" w:cs="Times New Roman"/>
              <w:color w:val="000000" w:themeColor="text1"/>
              <w:sz w:val="22"/>
              <w:szCs w:val="22"/>
              <w:rPrChange w:id="8448" w:author="Chen Liao" w:date="2021-06-01T21:13:00Z">
                <w:rPr>
                  <w:rFonts w:eastAsiaTheme="minorEastAsia"/>
                  <w:sz w:val="22"/>
                  <w:szCs w:val="22"/>
                </w:rPr>
              </w:rPrChange>
            </w:rPr>
            <w:delText>ed</w:delText>
          </w:r>
          <w:r w:rsidR="0075104A" w:rsidRPr="00BE70D2" w:rsidDel="009F751A">
            <w:rPr>
              <w:rFonts w:ascii="Times New Roman" w:eastAsiaTheme="minorEastAsia" w:hAnsi="Times New Roman" w:cs="Times New Roman"/>
              <w:color w:val="000000" w:themeColor="text1"/>
              <w:sz w:val="22"/>
              <w:szCs w:val="22"/>
              <w:rPrChange w:id="8449" w:author="Chen Liao" w:date="2021-06-01T21:13:00Z">
                <w:rPr>
                  <w:rFonts w:eastAsiaTheme="minorEastAsia"/>
                  <w:sz w:val="22"/>
                  <w:szCs w:val="22"/>
                </w:rPr>
              </w:rPrChange>
            </w:rPr>
            <w:delText xml:space="preserve"> dataset cannot be </w:delText>
          </w:r>
          <w:r w:rsidR="00586D9B" w:rsidRPr="00BE70D2" w:rsidDel="009F751A">
            <w:rPr>
              <w:rFonts w:ascii="Times New Roman" w:eastAsiaTheme="minorEastAsia" w:hAnsi="Times New Roman" w:cs="Times New Roman"/>
              <w:color w:val="000000" w:themeColor="text1"/>
              <w:sz w:val="22"/>
              <w:szCs w:val="22"/>
              <w:rPrChange w:id="8450" w:author="Chen Liao" w:date="2021-06-01T21:13:00Z">
                <w:rPr>
                  <w:rFonts w:eastAsiaTheme="minorEastAsia"/>
                  <w:sz w:val="22"/>
                  <w:szCs w:val="22"/>
                </w:rPr>
              </w:rPrChange>
            </w:rPr>
            <w:delText>significantly improved</w:delText>
          </w:r>
          <w:r w:rsidR="0075104A" w:rsidRPr="00BE70D2" w:rsidDel="009F751A">
            <w:rPr>
              <w:rFonts w:ascii="Times New Roman" w:eastAsiaTheme="minorEastAsia" w:hAnsi="Times New Roman" w:cs="Times New Roman"/>
              <w:color w:val="000000" w:themeColor="text1"/>
              <w:sz w:val="22"/>
              <w:szCs w:val="22"/>
              <w:rPrChange w:id="8451" w:author="Chen Liao" w:date="2021-06-01T21:13:00Z">
                <w:rPr>
                  <w:rFonts w:eastAsiaTheme="minorEastAsia"/>
                  <w:sz w:val="22"/>
                  <w:szCs w:val="22"/>
                </w:rPr>
              </w:rPrChange>
            </w:rPr>
            <w:delText xml:space="preserve"> by</w:delText>
          </w:r>
          <w:r w:rsidR="00BE5094" w:rsidRPr="00BE70D2" w:rsidDel="009F751A">
            <w:rPr>
              <w:rFonts w:ascii="Times New Roman" w:eastAsiaTheme="minorEastAsia" w:hAnsi="Times New Roman" w:cs="Times New Roman"/>
              <w:color w:val="000000" w:themeColor="text1"/>
              <w:sz w:val="22"/>
              <w:szCs w:val="22"/>
              <w:rPrChange w:id="8452" w:author="Chen Liao" w:date="2021-06-01T21:13:00Z">
                <w:rPr>
                  <w:rFonts w:eastAsiaTheme="minorEastAsia"/>
                  <w:sz w:val="22"/>
                  <w:szCs w:val="22"/>
                </w:rPr>
              </w:rPrChange>
            </w:rPr>
            <w:delText xml:space="preserve"> using</w:delText>
          </w:r>
          <w:r w:rsidR="00586D9B" w:rsidRPr="00BE70D2" w:rsidDel="009F751A">
            <w:rPr>
              <w:rFonts w:ascii="Times New Roman" w:eastAsiaTheme="minorEastAsia" w:hAnsi="Times New Roman" w:cs="Times New Roman"/>
              <w:color w:val="000000" w:themeColor="text1"/>
              <w:sz w:val="22"/>
              <w:szCs w:val="22"/>
              <w:rPrChange w:id="8453" w:author="Chen Liao" w:date="2021-06-01T21:13:00Z">
                <w:rPr>
                  <w:rFonts w:eastAsiaTheme="minorEastAsia"/>
                  <w:sz w:val="22"/>
                  <w:szCs w:val="22"/>
                </w:rPr>
              </w:rPrChange>
            </w:rPr>
            <w:delText xml:space="preserve"> </w:delText>
          </w:r>
          <w:r w:rsidR="00D038D5" w:rsidRPr="00BE70D2" w:rsidDel="009F751A">
            <w:rPr>
              <w:rFonts w:ascii="Times New Roman" w:eastAsiaTheme="minorEastAsia" w:hAnsi="Times New Roman" w:cs="Times New Roman"/>
              <w:color w:val="000000" w:themeColor="text1"/>
              <w:sz w:val="22"/>
              <w:szCs w:val="22"/>
              <w:rPrChange w:id="8454" w:author="Chen Liao" w:date="2021-06-01T21:13:00Z">
                <w:rPr>
                  <w:rFonts w:eastAsiaTheme="minorEastAsia"/>
                  <w:sz w:val="22"/>
                  <w:szCs w:val="22"/>
                </w:rPr>
              </w:rPrChange>
            </w:rPr>
            <w:delText xml:space="preserve">alternative </w:delText>
          </w:r>
          <w:r w:rsidR="00B05299" w:rsidRPr="00BE70D2" w:rsidDel="009F751A">
            <w:rPr>
              <w:rFonts w:ascii="Times New Roman" w:eastAsiaTheme="minorEastAsia" w:hAnsi="Times New Roman" w:cs="Times New Roman"/>
              <w:color w:val="000000" w:themeColor="text1"/>
              <w:sz w:val="22"/>
              <w:szCs w:val="22"/>
              <w:rPrChange w:id="8455" w:author="Chen Liao" w:date="2021-06-01T21:13:00Z">
                <w:rPr>
                  <w:rFonts w:eastAsiaTheme="minorEastAsia"/>
                  <w:sz w:val="22"/>
                  <w:szCs w:val="22"/>
                </w:rPr>
              </w:rPrChange>
            </w:rPr>
            <w:delText xml:space="preserve">predictors </w:delText>
          </w:r>
          <w:r w:rsidR="00BE5094" w:rsidRPr="00BE70D2" w:rsidDel="009F751A">
            <w:rPr>
              <w:rFonts w:ascii="Times New Roman" w:eastAsiaTheme="minorEastAsia" w:hAnsi="Times New Roman" w:cs="Times New Roman"/>
              <w:color w:val="000000" w:themeColor="text1"/>
              <w:sz w:val="22"/>
              <w:szCs w:val="22"/>
              <w:rPrChange w:id="8456" w:author="Chen Liao" w:date="2021-06-01T21:13:00Z">
                <w:rPr>
                  <w:rFonts w:eastAsiaTheme="minorEastAsia"/>
                  <w:sz w:val="22"/>
                  <w:szCs w:val="22"/>
                </w:rPr>
              </w:rPrChange>
            </w:rPr>
            <w:delText>(</w:delText>
          </w:r>
          <w:r w:rsidR="00BE5094" w:rsidRPr="00BE70D2" w:rsidDel="009F751A">
            <w:rPr>
              <w:rFonts w:ascii="Times New Roman" w:eastAsiaTheme="minorEastAsia" w:hAnsi="Times New Roman" w:cs="Times New Roman"/>
              <w:color w:val="000000" w:themeColor="text1"/>
              <w:sz w:val="22"/>
              <w:szCs w:val="22"/>
              <w:highlight w:val="yellow"/>
              <w:rPrChange w:id="8457" w:author="Chen Liao" w:date="2021-06-01T21:13:00Z">
                <w:rPr>
                  <w:rFonts w:eastAsiaTheme="minorEastAsia"/>
                  <w:sz w:val="22"/>
                  <w:szCs w:val="22"/>
                  <w:highlight w:val="yellow"/>
                </w:rPr>
              </w:rPrChange>
            </w:rPr>
            <w:delText>Fig. S1</w:delText>
          </w:r>
          <w:r w:rsidR="002C4040" w:rsidRPr="00BE70D2" w:rsidDel="009F751A">
            <w:rPr>
              <w:rFonts w:ascii="Times New Roman" w:eastAsiaTheme="minorEastAsia" w:hAnsi="Times New Roman" w:cs="Times New Roman"/>
              <w:color w:val="000000" w:themeColor="text1"/>
              <w:sz w:val="22"/>
              <w:szCs w:val="22"/>
              <w:highlight w:val="yellow"/>
              <w:rPrChange w:id="8458" w:author="Chen Liao" w:date="2021-06-01T21:13:00Z">
                <w:rPr>
                  <w:rFonts w:eastAsiaTheme="minorEastAsia"/>
                  <w:sz w:val="22"/>
                  <w:szCs w:val="22"/>
                  <w:highlight w:val="yellow"/>
                </w:rPr>
              </w:rPrChange>
            </w:rPr>
            <w:delText>0</w:delText>
          </w:r>
          <w:r w:rsidR="00BE5094" w:rsidRPr="00BE70D2" w:rsidDel="009F751A">
            <w:rPr>
              <w:rFonts w:ascii="Times New Roman" w:eastAsiaTheme="minorEastAsia" w:hAnsi="Times New Roman" w:cs="Times New Roman"/>
              <w:color w:val="000000" w:themeColor="text1"/>
              <w:sz w:val="22"/>
              <w:szCs w:val="22"/>
              <w:highlight w:val="yellow"/>
              <w:rPrChange w:id="8459" w:author="Chen Liao" w:date="2021-06-01T21:13:00Z">
                <w:rPr>
                  <w:rFonts w:eastAsiaTheme="minorEastAsia"/>
                  <w:sz w:val="22"/>
                  <w:szCs w:val="22"/>
                  <w:highlight w:val="yellow"/>
                </w:rPr>
              </w:rPrChange>
            </w:rPr>
            <w:delText>A</w:delText>
          </w:r>
          <w:r w:rsidR="00BE5094" w:rsidRPr="00BE70D2" w:rsidDel="009F751A">
            <w:rPr>
              <w:rFonts w:ascii="Times New Roman" w:eastAsiaTheme="minorEastAsia" w:hAnsi="Times New Roman" w:cs="Times New Roman"/>
              <w:color w:val="000000" w:themeColor="text1"/>
              <w:sz w:val="22"/>
              <w:szCs w:val="22"/>
              <w:rPrChange w:id="8460" w:author="Chen Liao" w:date="2021-06-01T21:13:00Z">
                <w:rPr>
                  <w:rFonts w:eastAsiaTheme="minorEastAsia"/>
                  <w:sz w:val="22"/>
                  <w:szCs w:val="22"/>
                </w:rPr>
              </w:rPrChange>
            </w:rPr>
            <w:delText>)</w:delText>
          </w:r>
          <w:r w:rsidR="0075104A" w:rsidRPr="00BE70D2" w:rsidDel="009F751A">
            <w:rPr>
              <w:rFonts w:ascii="Times New Roman" w:eastAsiaTheme="minorEastAsia" w:hAnsi="Times New Roman" w:cs="Times New Roman"/>
              <w:color w:val="000000" w:themeColor="text1"/>
              <w:sz w:val="22"/>
              <w:szCs w:val="22"/>
              <w:rPrChange w:id="8461" w:author="Chen Liao" w:date="2021-06-01T21:13:00Z">
                <w:rPr>
                  <w:rFonts w:eastAsiaTheme="minorEastAsia"/>
                  <w:sz w:val="22"/>
                  <w:szCs w:val="22"/>
                </w:rPr>
              </w:rPrChange>
            </w:rPr>
            <w:delText xml:space="preserve"> </w:delText>
          </w:r>
          <w:r w:rsidR="00BE5094" w:rsidRPr="00BE70D2" w:rsidDel="009F751A">
            <w:rPr>
              <w:rFonts w:ascii="Times New Roman" w:eastAsiaTheme="minorEastAsia" w:hAnsi="Times New Roman" w:cs="Times New Roman"/>
              <w:color w:val="000000" w:themeColor="text1"/>
              <w:sz w:val="22"/>
              <w:szCs w:val="22"/>
              <w:rPrChange w:id="8462" w:author="Chen Liao" w:date="2021-06-01T21:13:00Z">
                <w:rPr>
                  <w:rFonts w:eastAsiaTheme="minorEastAsia"/>
                  <w:sz w:val="22"/>
                  <w:szCs w:val="22"/>
                </w:rPr>
              </w:rPrChange>
            </w:rPr>
            <w:delText>or</w:delText>
          </w:r>
          <w:r w:rsidR="00D038D5" w:rsidRPr="00BE70D2" w:rsidDel="009F751A">
            <w:rPr>
              <w:rFonts w:ascii="Times New Roman" w:eastAsiaTheme="minorEastAsia" w:hAnsi="Times New Roman" w:cs="Times New Roman"/>
              <w:color w:val="000000" w:themeColor="text1"/>
              <w:sz w:val="22"/>
              <w:szCs w:val="22"/>
              <w:rPrChange w:id="8463" w:author="Chen Liao" w:date="2021-06-01T21:13:00Z">
                <w:rPr>
                  <w:rFonts w:eastAsiaTheme="minorEastAsia"/>
                  <w:sz w:val="22"/>
                  <w:szCs w:val="22"/>
                </w:rPr>
              </w:rPrChange>
            </w:rPr>
            <w:delText xml:space="preserve"> </w:delText>
          </w:r>
          <w:r w:rsidR="00B05299" w:rsidRPr="00BE70D2" w:rsidDel="009F751A">
            <w:rPr>
              <w:rFonts w:ascii="Times New Roman" w:eastAsiaTheme="minorEastAsia" w:hAnsi="Times New Roman" w:cs="Times New Roman"/>
              <w:color w:val="000000" w:themeColor="text1"/>
              <w:sz w:val="22"/>
              <w:szCs w:val="22"/>
              <w:rPrChange w:id="8464" w:author="Chen Liao" w:date="2021-06-01T21:13:00Z">
                <w:rPr>
                  <w:rFonts w:eastAsiaTheme="minorEastAsia"/>
                  <w:sz w:val="22"/>
                  <w:szCs w:val="22"/>
                </w:rPr>
              </w:rPrChange>
            </w:rPr>
            <w:delText>model</w:delText>
          </w:r>
          <w:r w:rsidR="00BC4653" w:rsidRPr="00BE70D2" w:rsidDel="009F751A">
            <w:rPr>
              <w:rFonts w:ascii="Times New Roman" w:eastAsiaTheme="minorEastAsia" w:hAnsi="Times New Roman" w:cs="Times New Roman"/>
              <w:color w:val="000000" w:themeColor="text1"/>
              <w:sz w:val="22"/>
              <w:szCs w:val="22"/>
              <w:rPrChange w:id="8465" w:author="Chen Liao" w:date="2021-06-01T21:13:00Z">
                <w:rPr>
                  <w:rFonts w:eastAsiaTheme="minorEastAsia"/>
                  <w:sz w:val="22"/>
                  <w:szCs w:val="22"/>
                </w:rPr>
              </w:rPrChange>
            </w:rPr>
            <w:delText xml:space="preserve"> </w:delText>
          </w:r>
          <w:r w:rsidR="00BE5094" w:rsidRPr="00BE70D2" w:rsidDel="009F751A">
            <w:rPr>
              <w:rFonts w:ascii="Times New Roman" w:eastAsiaTheme="minorEastAsia" w:hAnsi="Times New Roman" w:cs="Times New Roman"/>
              <w:color w:val="000000" w:themeColor="text1"/>
              <w:sz w:val="22"/>
              <w:szCs w:val="22"/>
              <w:rPrChange w:id="8466" w:author="Chen Liao" w:date="2021-06-01T21:13:00Z">
                <w:rPr>
                  <w:rFonts w:eastAsiaTheme="minorEastAsia"/>
                  <w:sz w:val="22"/>
                  <w:szCs w:val="22"/>
                </w:rPr>
              </w:rPrChange>
            </w:rPr>
            <w:delText>(</w:delText>
          </w:r>
          <w:r w:rsidR="00BE5094" w:rsidRPr="00BE70D2" w:rsidDel="009F751A">
            <w:rPr>
              <w:rFonts w:ascii="Times New Roman" w:eastAsiaTheme="minorEastAsia" w:hAnsi="Times New Roman" w:cs="Times New Roman"/>
              <w:color w:val="000000" w:themeColor="text1"/>
              <w:sz w:val="22"/>
              <w:szCs w:val="22"/>
              <w:highlight w:val="yellow"/>
              <w:rPrChange w:id="8467" w:author="Chen Liao" w:date="2021-06-01T21:13:00Z">
                <w:rPr>
                  <w:rFonts w:eastAsiaTheme="minorEastAsia"/>
                  <w:sz w:val="22"/>
                  <w:szCs w:val="22"/>
                  <w:highlight w:val="yellow"/>
                </w:rPr>
              </w:rPrChange>
            </w:rPr>
            <w:delText>Fig. S1</w:delText>
          </w:r>
          <w:r w:rsidR="002C4040" w:rsidRPr="00BE70D2" w:rsidDel="009F751A">
            <w:rPr>
              <w:rFonts w:ascii="Times New Roman" w:eastAsiaTheme="minorEastAsia" w:hAnsi="Times New Roman" w:cs="Times New Roman"/>
              <w:color w:val="000000" w:themeColor="text1"/>
              <w:sz w:val="22"/>
              <w:szCs w:val="22"/>
              <w:highlight w:val="yellow"/>
              <w:rPrChange w:id="8468" w:author="Chen Liao" w:date="2021-06-01T21:13:00Z">
                <w:rPr>
                  <w:rFonts w:eastAsiaTheme="minorEastAsia"/>
                  <w:sz w:val="22"/>
                  <w:szCs w:val="22"/>
                  <w:highlight w:val="yellow"/>
                </w:rPr>
              </w:rPrChange>
            </w:rPr>
            <w:delText>0</w:delText>
          </w:r>
          <w:r w:rsidR="00BE5094" w:rsidRPr="00BE70D2" w:rsidDel="009F751A">
            <w:rPr>
              <w:rFonts w:ascii="Times New Roman" w:eastAsiaTheme="minorEastAsia" w:hAnsi="Times New Roman" w:cs="Times New Roman"/>
              <w:color w:val="000000" w:themeColor="text1"/>
              <w:sz w:val="22"/>
              <w:szCs w:val="22"/>
              <w:highlight w:val="yellow"/>
              <w:rPrChange w:id="8469" w:author="Chen Liao" w:date="2021-06-01T21:13:00Z">
                <w:rPr>
                  <w:rFonts w:eastAsiaTheme="minorEastAsia"/>
                  <w:sz w:val="22"/>
                  <w:szCs w:val="22"/>
                  <w:highlight w:val="yellow"/>
                </w:rPr>
              </w:rPrChange>
            </w:rPr>
            <w:delText>B</w:delText>
          </w:r>
          <w:r w:rsidR="00BE5094" w:rsidRPr="00BE70D2" w:rsidDel="009F751A">
            <w:rPr>
              <w:rFonts w:ascii="Times New Roman" w:eastAsiaTheme="minorEastAsia" w:hAnsi="Times New Roman" w:cs="Times New Roman"/>
              <w:color w:val="000000" w:themeColor="text1"/>
              <w:sz w:val="22"/>
              <w:szCs w:val="22"/>
              <w:rPrChange w:id="8470" w:author="Chen Liao" w:date="2021-06-01T21:13:00Z">
                <w:rPr>
                  <w:rFonts w:eastAsiaTheme="minorEastAsia"/>
                  <w:sz w:val="22"/>
                  <w:szCs w:val="22"/>
                </w:rPr>
              </w:rPrChange>
            </w:rPr>
            <w:delText xml:space="preserve">). </w:delText>
          </w:r>
        </w:del>
      </w:moveFrom>
      <w:moveFromRangeEnd w:id="8443"/>
      <w:del w:id="8471" w:author="Chen Liao" w:date="2021-05-29T12:36:00Z">
        <w:r w:rsidR="00236D3E" w:rsidRPr="00BE70D2" w:rsidDel="009A67E4">
          <w:rPr>
            <w:rFonts w:ascii="Times New Roman" w:eastAsiaTheme="minorEastAsia" w:hAnsi="Times New Roman" w:cs="Times New Roman"/>
            <w:color w:val="000000" w:themeColor="text1"/>
            <w:sz w:val="22"/>
            <w:szCs w:val="22"/>
            <w:rPrChange w:id="8472" w:author="Chen Liao" w:date="2021-06-01T21:13:00Z">
              <w:rPr>
                <w:rFonts w:eastAsiaTheme="minorEastAsia"/>
                <w:sz w:val="22"/>
                <w:szCs w:val="22"/>
              </w:rPr>
            </w:rPrChange>
          </w:rPr>
          <w:delText xml:space="preserve">In </w:delText>
        </w:r>
        <w:r w:rsidR="00F37ED4" w:rsidRPr="00BE70D2" w:rsidDel="009A67E4">
          <w:rPr>
            <w:rFonts w:ascii="Times New Roman" w:eastAsiaTheme="minorEastAsia" w:hAnsi="Times New Roman" w:cs="Times New Roman"/>
            <w:color w:val="000000" w:themeColor="text1"/>
            <w:sz w:val="22"/>
            <w:szCs w:val="22"/>
            <w:rPrChange w:id="8473" w:author="Chen Liao" w:date="2021-06-01T21:13:00Z">
              <w:rPr>
                <w:rFonts w:eastAsiaTheme="minorEastAsia"/>
                <w:sz w:val="22"/>
                <w:szCs w:val="22"/>
              </w:rPr>
            </w:rPrChange>
          </w:rPr>
          <w:delText xml:space="preserve">both </w:delText>
        </w:r>
        <w:r w:rsidR="006B7E4D" w:rsidRPr="00BE70D2" w:rsidDel="009A67E4">
          <w:rPr>
            <w:rFonts w:ascii="Times New Roman" w:eastAsiaTheme="minorEastAsia" w:hAnsi="Times New Roman" w:cs="Times New Roman"/>
            <w:color w:val="000000" w:themeColor="text1"/>
            <w:sz w:val="22"/>
            <w:szCs w:val="22"/>
            <w:rPrChange w:id="8474" w:author="Chen Liao" w:date="2021-06-01T21:13:00Z">
              <w:rPr>
                <w:rFonts w:eastAsiaTheme="minorEastAsia"/>
                <w:sz w:val="22"/>
                <w:szCs w:val="22"/>
              </w:rPr>
            </w:rPrChange>
          </w:rPr>
          <w:delText xml:space="preserve">data-split </w:delText>
        </w:r>
        <w:r w:rsidR="000F22EE" w:rsidRPr="00BE70D2" w:rsidDel="009A67E4">
          <w:rPr>
            <w:rFonts w:ascii="Times New Roman" w:eastAsiaTheme="minorEastAsia" w:hAnsi="Times New Roman" w:cs="Times New Roman"/>
            <w:color w:val="000000" w:themeColor="text1"/>
            <w:sz w:val="22"/>
            <w:szCs w:val="22"/>
            <w:rPrChange w:id="8475" w:author="Chen Liao" w:date="2021-06-01T21:13:00Z">
              <w:rPr>
                <w:rFonts w:eastAsiaTheme="minorEastAsia"/>
                <w:sz w:val="22"/>
                <w:szCs w:val="22"/>
              </w:rPr>
            </w:rPrChange>
          </w:rPr>
          <w:delText>scenarios</w:delText>
        </w:r>
        <w:r w:rsidR="00F37ED4" w:rsidRPr="00BE70D2" w:rsidDel="009A67E4">
          <w:rPr>
            <w:rFonts w:ascii="Times New Roman" w:eastAsiaTheme="minorEastAsia" w:hAnsi="Times New Roman" w:cs="Times New Roman"/>
            <w:color w:val="000000" w:themeColor="text1"/>
            <w:sz w:val="22"/>
            <w:szCs w:val="22"/>
            <w:rPrChange w:id="8476" w:author="Chen Liao" w:date="2021-06-01T21:13:00Z">
              <w:rPr>
                <w:rFonts w:eastAsiaTheme="minorEastAsia"/>
                <w:sz w:val="22"/>
                <w:szCs w:val="22"/>
              </w:rPr>
            </w:rPrChange>
          </w:rPr>
          <w:delText>, the</w:delText>
        </w:r>
        <w:r w:rsidR="005D0A2A" w:rsidRPr="00BE70D2" w:rsidDel="009A67E4">
          <w:rPr>
            <w:rFonts w:ascii="Times New Roman" w:eastAsiaTheme="minorEastAsia" w:hAnsi="Times New Roman" w:cs="Times New Roman"/>
            <w:color w:val="000000" w:themeColor="text1"/>
            <w:sz w:val="22"/>
            <w:szCs w:val="22"/>
            <w:rPrChange w:id="8477" w:author="Chen Liao" w:date="2021-06-01T21:13:00Z">
              <w:rPr>
                <w:rFonts w:eastAsiaTheme="minorEastAsia"/>
                <w:sz w:val="22"/>
                <w:szCs w:val="22"/>
              </w:rPr>
            </w:rPrChange>
          </w:rPr>
          <w:delText xml:space="preserve"> </w:delText>
        </w:r>
        <w:r w:rsidR="004904FF" w:rsidRPr="00BE70D2" w:rsidDel="009A67E4">
          <w:rPr>
            <w:rFonts w:ascii="Times New Roman" w:eastAsiaTheme="minorEastAsia" w:hAnsi="Times New Roman" w:cs="Times New Roman"/>
            <w:color w:val="000000" w:themeColor="text1"/>
            <w:sz w:val="22"/>
            <w:szCs w:val="22"/>
            <w:rPrChange w:id="8478" w:author="Chen Liao" w:date="2021-06-01T21:13:00Z">
              <w:rPr>
                <w:rFonts w:eastAsiaTheme="minorEastAsia"/>
                <w:sz w:val="22"/>
                <w:szCs w:val="22"/>
              </w:rPr>
            </w:rPrChange>
          </w:rPr>
          <w:delText>RF</w:delText>
        </w:r>
        <w:r w:rsidR="00F37ED4" w:rsidRPr="00BE70D2" w:rsidDel="009A67E4">
          <w:rPr>
            <w:rFonts w:ascii="Times New Roman" w:eastAsiaTheme="minorEastAsia" w:hAnsi="Times New Roman" w:cs="Times New Roman"/>
            <w:color w:val="000000" w:themeColor="text1"/>
            <w:sz w:val="22"/>
            <w:szCs w:val="22"/>
            <w:rPrChange w:id="8479" w:author="Chen Liao" w:date="2021-06-01T21:13:00Z">
              <w:rPr>
                <w:rFonts w:eastAsiaTheme="minorEastAsia"/>
                <w:sz w:val="22"/>
                <w:szCs w:val="22"/>
              </w:rPr>
            </w:rPrChange>
          </w:rPr>
          <w:delText xml:space="preserve"> </w:delText>
        </w:r>
        <w:r w:rsidR="005D0A2A" w:rsidRPr="00BE70D2" w:rsidDel="009A67E4">
          <w:rPr>
            <w:rFonts w:ascii="Times New Roman" w:eastAsiaTheme="minorEastAsia" w:hAnsi="Times New Roman" w:cs="Times New Roman"/>
            <w:color w:val="000000" w:themeColor="text1"/>
            <w:sz w:val="22"/>
            <w:szCs w:val="22"/>
            <w:rPrChange w:id="8480" w:author="Chen Liao" w:date="2021-06-01T21:13:00Z">
              <w:rPr>
                <w:rFonts w:eastAsiaTheme="minorEastAsia"/>
                <w:sz w:val="22"/>
                <w:szCs w:val="22"/>
              </w:rPr>
            </w:rPrChange>
          </w:rPr>
          <w:delText xml:space="preserve">predictions </w:delText>
        </w:r>
        <w:r w:rsidR="003C486C" w:rsidRPr="00BE70D2" w:rsidDel="009A67E4">
          <w:rPr>
            <w:rFonts w:ascii="Times New Roman" w:eastAsiaTheme="minorEastAsia" w:hAnsi="Times New Roman" w:cs="Times New Roman"/>
            <w:color w:val="000000" w:themeColor="text1"/>
            <w:sz w:val="22"/>
            <w:szCs w:val="22"/>
            <w:rPrChange w:id="8481" w:author="Chen Liao" w:date="2021-06-01T21:13:00Z">
              <w:rPr>
                <w:rFonts w:eastAsiaTheme="minorEastAsia"/>
                <w:sz w:val="22"/>
                <w:szCs w:val="22"/>
              </w:rPr>
            </w:rPrChange>
          </w:rPr>
          <w:delText>are</w:delText>
        </w:r>
        <w:r w:rsidR="00F37ED4" w:rsidRPr="00BE70D2" w:rsidDel="009A67E4">
          <w:rPr>
            <w:rFonts w:ascii="Times New Roman" w:eastAsiaTheme="minorEastAsia" w:hAnsi="Times New Roman" w:cs="Times New Roman"/>
            <w:color w:val="000000" w:themeColor="text1"/>
            <w:sz w:val="22"/>
            <w:szCs w:val="22"/>
            <w:rPrChange w:id="8482" w:author="Chen Liao" w:date="2021-06-01T21:13:00Z">
              <w:rPr>
                <w:rFonts w:eastAsiaTheme="minorEastAsia"/>
                <w:sz w:val="22"/>
                <w:szCs w:val="22"/>
              </w:rPr>
            </w:rPrChange>
          </w:rPr>
          <w:delText xml:space="preserve"> even more inaccurate</w:delText>
        </w:r>
        <w:r w:rsidR="007124C3" w:rsidRPr="00BE70D2" w:rsidDel="009A67E4">
          <w:rPr>
            <w:rFonts w:ascii="Times New Roman" w:eastAsiaTheme="minorEastAsia" w:hAnsi="Times New Roman" w:cs="Times New Roman"/>
            <w:color w:val="000000" w:themeColor="text1"/>
            <w:sz w:val="22"/>
            <w:szCs w:val="22"/>
            <w:rPrChange w:id="8483" w:author="Chen Liao" w:date="2021-06-01T21:13:00Z">
              <w:rPr>
                <w:rFonts w:eastAsiaTheme="minorEastAsia"/>
                <w:sz w:val="22"/>
                <w:szCs w:val="22"/>
              </w:rPr>
            </w:rPrChange>
          </w:rPr>
          <w:delText xml:space="preserve"> </w:delText>
        </w:r>
        <w:r w:rsidR="003E1FFA" w:rsidRPr="00BE70D2" w:rsidDel="009A67E4">
          <w:rPr>
            <w:rFonts w:ascii="Times New Roman" w:eastAsiaTheme="minorEastAsia" w:hAnsi="Times New Roman" w:cs="Times New Roman"/>
            <w:color w:val="000000" w:themeColor="text1"/>
            <w:sz w:val="22"/>
            <w:szCs w:val="22"/>
            <w:rPrChange w:id="8484" w:author="Chen Liao" w:date="2021-06-01T21:13:00Z">
              <w:rPr>
                <w:rFonts w:eastAsiaTheme="minorEastAsia"/>
                <w:sz w:val="22"/>
                <w:szCs w:val="22"/>
              </w:rPr>
            </w:rPrChange>
          </w:rPr>
          <w:delText>using</w:delText>
        </w:r>
        <w:r w:rsidR="005E69BA" w:rsidRPr="00BE70D2" w:rsidDel="009A67E4">
          <w:rPr>
            <w:rFonts w:ascii="Times New Roman" w:eastAsiaTheme="minorEastAsia" w:hAnsi="Times New Roman" w:cs="Times New Roman"/>
            <w:color w:val="000000" w:themeColor="text1"/>
            <w:sz w:val="22"/>
            <w:szCs w:val="22"/>
            <w:rPrChange w:id="8485" w:author="Chen Liao" w:date="2021-06-01T21:13:00Z">
              <w:rPr>
                <w:rFonts w:eastAsiaTheme="minorEastAsia"/>
                <w:sz w:val="22"/>
                <w:szCs w:val="22"/>
              </w:rPr>
            </w:rPrChange>
          </w:rPr>
          <w:delText xml:space="preserve"> data </w:delText>
        </w:r>
        <w:r w:rsidR="00900F04" w:rsidRPr="00BE70D2" w:rsidDel="009A67E4">
          <w:rPr>
            <w:rFonts w:ascii="Times New Roman" w:eastAsiaTheme="minorEastAsia" w:hAnsi="Times New Roman" w:cs="Times New Roman"/>
            <w:color w:val="000000" w:themeColor="text1"/>
            <w:sz w:val="22"/>
            <w:szCs w:val="22"/>
            <w:rPrChange w:id="8486" w:author="Chen Liao" w:date="2021-06-01T21:13:00Z">
              <w:rPr>
                <w:rFonts w:eastAsiaTheme="minorEastAsia"/>
                <w:sz w:val="22"/>
                <w:szCs w:val="22"/>
              </w:rPr>
            </w:rPrChange>
          </w:rPr>
          <w:delText>from</w:delText>
        </w:r>
        <w:r w:rsidR="005E69BA" w:rsidRPr="00BE70D2" w:rsidDel="009A67E4">
          <w:rPr>
            <w:rFonts w:ascii="Times New Roman" w:eastAsiaTheme="minorEastAsia" w:hAnsi="Times New Roman" w:cs="Times New Roman"/>
            <w:color w:val="000000" w:themeColor="text1"/>
            <w:sz w:val="22"/>
            <w:szCs w:val="22"/>
            <w:rPrChange w:id="8487" w:author="Chen Liao" w:date="2021-06-01T21:13:00Z">
              <w:rPr>
                <w:rFonts w:eastAsiaTheme="minorEastAsia"/>
                <w:sz w:val="22"/>
                <w:szCs w:val="22"/>
              </w:rPr>
            </w:rPrChange>
          </w:rPr>
          <w:delText xml:space="preserve"> </w:delText>
        </w:r>
        <w:r w:rsidR="005D0A2A" w:rsidRPr="00BE70D2" w:rsidDel="009A67E4">
          <w:rPr>
            <w:rFonts w:ascii="Times New Roman" w:eastAsiaTheme="minorEastAsia" w:hAnsi="Times New Roman" w:cs="Times New Roman"/>
            <w:color w:val="000000" w:themeColor="text1"/>
            <w:sz w:val="22"/>
            <w:szCs w:val="22"/>
            <w:rPrChange w:id="8488" w:author="Chen Liao" w:date="2021-06-01T21:13:00Z">
              <w:rPr>
                <w:rFonts w:eastAsiaTheme="minorEastAsia"/>
                <w:sz w:val="22"/>
                <w:szCs w:val="22"/>
              </w:rPr>
            </w:rPrChange>
          </w:rPr>
          <w:delText xml:space="preserve">resistant starch intervention </w:delText>
        </w:r>
        <w:r w:rsidR="007124C3" w:rsidRPr="00BE70D2" w:rsidDel="009A67E4">
          <w:rPr>
            <w:rFonts w:ascii="Times New Roman" w:eastAsiaTheme="minorEastAsia" w:hAnsi="Times New Roman" w:cs="Times New Roman"/>
            <w:color w:val="000000" w:themeColor="text1"/>
            <w:sz w:val="22"/>
            <w:szCs w:val="22"/>
            <w:rPrChange w:id="8489" w:author="Chen Liao" w:date="2021-06-01T21:13:00Z">
              <w:rPr>
                <w:rFonts w:eastAsiaTheme="minorEastAsia"/>
                <w:sz w:val="22"/>
                <w:szCs w:val="22"/>
              </w:rPr>
            </w:rPrChange>
          </w:rPr>
          <w:delText>(</w:delText>
        </w:r>
        <w:r w:rsidR="007124C3" w:rsidRPr="00BE70D2" w:rsidDel="009A67E4">
          <w:rPr>
            <w:rFonts w:ascii="Times New Roman" w:eastAsiaTheme="minorEastAsia" w:hAnsi="Times New Roman" w:cs="Times New Roman"/>
            <w:color w:val="000000" w:themeColor="text1"/>
            <w:sz w:val="22"/>
            <w:szCs w:val="22"/>
            <w:highlight w:val="yellow"/>
            <w:rPrChange w:id="8490" w:author="Chen Liao" w:date="2021-06-01T21:13:00Z">
              <w:rPr>
                <w:rFonts w:eastAsiaTheme="minorEastAsia"/>
                <w:sz w:val="22"/>
                <w:szCs w:val="22"/>
                <w:highlight w:val="yellow"/>
              </w:rPr>
            </w:rPrChange>
          </w:rPr>
          <w:delText>Fig. S</w:delText>
        </w:r>
        <w:r w:rsidR="00822083" w:rsidRPr="00BE70D2" w:rsidDel="009A67E4">
          <w:rPr>
            <w:rFonts w:ascii="Times New Roman" w:eastAsiaTheme="minorEastAsia" w:hAnsi="Times New Roman" w:cs="Times New Roman"/>
            <w:color w:val="000000" w:themeColor="text1"/>
            <w:sz w:val="22"/>
            <w:szCs w:val="22"/>
            <w:highlight w:val="yellow"/>
            <w:rPrChange w:id="8491" w:author="Chen Liao" w:date="2021-06-01T21:13:00Z">
              <w:rPr>
                <w:rFonts w:eastAsiaTheme="minorEastAsia"/>
                <w:sz w:val="22"/>
                <w:szCs w:val="22"/>
                <w:highlight w:val="yellow"/>
              </w:rPr>
            </w:rPrChange>
          </w:rPr>
          <w:delText>1</w:delText>
        </w:r>
        <w:r w:rsidR="002C4040" w:rsidRPr="00BE70D2" w:rsidDel="009A67E4">
          <w:rPr>
            <w:rFonts w:ascii="Times New Roman" w:eastAsiaTheme="minorEastAsia" w:hAnsi="Times New Roman" w:cs="Times New Roman"/>
            <w:color w:val="000000" w:themeColor="text1"/>
            <w:sz w:val="22"/>
            <w:szCs w:val="22"/>
            <w:highlight w:val="yellow"/>
            <w:rPrChange w:id="8492" w:author="Chen Liao" w:date="2021-06-01T21:13:00Z">
              <w:rPr>
                <w:rFonts w:eastAsiaTheme="minorEastAsia"/>
                <w:sz w:val="22"/>
                <w:szCs w:val="22"/>
                <w:highlight w:val="yellow"/>
              </w:rPr>
            </w:rPrChange>
          </w:rPr>
          <w:delText>1</w:delText>
        </w:r>
        <w:r w:rsidR="00CF7940" w:rsidRPr="00BE70D2" w:rsidDel="009A67E4">
          <w:rPr>
            <w:rFonts w:ascii="Times New Roman" w:eastAsiaTheme="minorEastAsia" w:hAnsi="Times New Roman" w:cs="Times New Roman"/>
            <w:color w:val="000000" w:themeColor="text1"/>
            <w:sz w:val="22"/>
            <w:szCs w:val="22"/>
            <w:highlight w:val="yellow"/>
            <w:rPrChange w:id="8493" w:author="Chen Liao" w:date="2021-06-01T21:13:00Z">
              <w:rPr>
                <w:rFonts w:eastAsiaTheme="minorEastAsia"/>
                <w:sz w:val="22"/>
                <w:szCs w:val="22"/>
                <w:highlight w:val="yellow"/>
              </w:rPr>
            </w:rPrChange>
          </w:rPr>
          <w:delText>A</w:delText>
        </w:r>
        <w:r w:rsidR="007124C3" w:rsidRPr="00BE70D2" w:rsidDel="009A67E4">
          <w:rPr>
            <w:rFonts w:ascii="Times New Roman" w:eastAsiaTheme="minorEastAsia" w:hAnsi="Times New Roman" w:cs="Times New Roman"/>
            <w:color w:val="000000" w:themeColor="text1"/>
            <w:sz w:val="22"/>
            <w:szCs w:val="22"/>
            <w:rPrChange w:id="8494" w:author="Chen Liao" w:date="2021-06-01T21:13:00Z">
              <w:rPr>
                <w:rFonts w:eastAsiaTheme="minorEastAsia"/>
                <w:sz w:val="22"/>
                <w:szCs w:val="22"/>
              </w:rPr>
            </w:rPrChange>
          </w:rPr>
          <w:delText>)</w:delText>
        </w:r>
        <w:r w:rsidR="009825B9" w:rsidRPr="00BE70D2" w:rsidDel="009A67E4">
          <w:rPr>
            <w:rFonts w:ascii="Times New Roman" w:eastAsiaTheme="minorEastAsia" w:hAnsi="Times New Roman" w:cs="Times New Roman"/>
            <w:color w:val="000000" w:themeColor="text1"/>
            <w:sz w:val="22"/>
            <w:szCs w:val="22"/>
            <w:rPrChange w:id="8495" w:author="Chen Liao" w:date="2021-06-01T21:13:00Z">
              <w:rPr>
                <w:rFonts w:eastAsiaTheme="minorEastAsia"/>
                <w:sz w:val="22"/>
                <w:szCs w:val="22"/>
              </w:rPr>
            </w:rPrChange>
          </w:rPr>
          <w:delText>.</w:delText>
        </w:r>
      </w:del>
    </w:p>
    <w:p w14:paraId="15EC8AD7" w14:textId="12B982EA" w:rsidR="0075104A" w:rsidRPr="00BE70D2" w:rsidDel="00ED4BC3" w:rsidRDefault="0075104A" w:rsidP="00E6373F">
      <w:pPr>
        <w:pStyle w:val="paragraph"/>
        <w:spacing w:before="0" w:beforeAutospacing="0" w:after="0" w:afterAutospacing="0"/>
        <w:jc w:val="both"/>
        <w:rPr>
          <w:del w:id="8496" w:author="Chen Liao" w:date="2021-05-30T12:23:00Z"/>
          <w:rFonts w:ascii="Times New Roman" w:eastAsiaTheme="minorEastAsia" w:hAnsi="Times New Roman" w:cs="Times New Roman"/>
          <w:color w:val="000000" w:themeColor="text1"/>
          <w:sz w:val="22"/>
          <w:szCs w:val="22"/>
          <w:rPrChange w:id="8497" w:author="Chen Liao" w:date="2021-06-01T21:13:00Z">
            <w:rPr>
              <w:del w:id="8498" w:author="Chen Liao" w:date="2021-05-30T12:23:00Z"/>
              <w:rFonts w:ascii="Times New Roman" w:eastAsiaTheme="minorEastAsia" w:hAnsi="Times New Roman" w:cs="Times New Roman"/>
              <w:sz w:val="22"/>
              <w:szCs w:val="22"/>
            </w:rPr>
          </w:rPrChange>
        </w:rPr>
      </w:pPr>
    </w:p>
    <w:p w14:paraId="331A3D5E" w14:textId="53FBF9B5" w:rsidR="00A0763C" w:rsidRPr="00BE70D2" w:rsidDel="00ED507F" w:rsidRDefault="005E2123" w:rsidP="00E6373F">
      <w:pPr>
        <w:pStyle w:val="paragraph"/>
        <w:spacing w:before="0" w:beforeAutospacing="0" w:after="0" w:afterAutospacing="0"/>
        <w:jc w:val="both"/>
        <w:rPr>
          <w:del w:id="8499" w:author="Chen Liao" w:date="2021-06-02T00:00:00Z"/>
          <w:rFonts w:ascii="Times New Roman" w:eastAsiaTheme="minorEastAsia" w:hAnsi="Times New Roman" w:cs="Times New Roman"/>
          <w:color w:val="000000" w:themeColor="text1"/>
          <w:sz w:val="22"/>
          <w:szCs w:val="22"/>
          <w:rPrChange w:id="8500" w:author="Chen Liao" w:date="2021-06-01T21:13:00Z">
            <w:rPr>
              <w:del w:id="8501" w:author="Chen Liao" w:date="2021-06-02T00:00:00Z"/>
              <w:rFonts w:ascii="Times New Roman" w:eastAsiaTheme="minorEastAsia" w:hAnsi="Times New Roman" w:cs="Times New Roman"/>
              <w:sz w:val="22"/>
              <w:szCs w:val="22"/>
            </w:rPr>
          </w:rPrChange>
        </w:rPr>
      </w:pPr>
      <w:del w:id="8502" w:author="Chen Liao" w:date="2021-05-29T12:38:00Z">
        <w:r w:rsidRPr="00BE70D2" w:rsidDel="007F5F8B">
          <w:rPr>
            <w:rFonts w:ascii="Times New Roman" w:eastAsiaTheme="minorEastAsia" w:hAnsi="Times New Roman" w:cs="Times New Roman"/>
            <w:color w:val="000000" w:themeColor="text1"/>
            <w:sz w:val="22"/>
            <w:szCs w:val="22"/>
            <w:rPrChange w:id="8503" w:author="Chen Liao" w:date="2021-06-01T21:13:00Z">
              <w:rPr>
                <w:rFonts w:ascii="Times New Roman" w:eastAsiaTheme="minorEastAsia" w:hAnsi="Times New Roman" w:cs="Times New Roman"/>
                <w:sz w:val="22"/>
                <w:szCs w:val="22"/>
              </w:rPr>
            </w:rPrChange>
          </w:rPr>
          <w:delText xml:space="preserve">We hypothesized that </w:delText>
        </w:r>
        <w:r w:rsidR="0075104A" w:rsidRPr="00BE70D2" w:rsidDel="007F5F8B">
          <w:rPr>
            <w:rFonts w:ascii="Times New Roman" w:eastAsiaTheme="minorEastAsia" w:hAnsi="Times New Roman" w:cs="Times New Roman"/>
            <w:color w:val="000000" w:themeColor="text1"/>
            <w:sz w:val="22"/>
            <w:szCs w:val="22"/>
            <w:rPrChange w:id="8504" w:author="Chen Liao" w:date="2021-06-01T21:13:00Z">
              <w:rPr>
                <w:rFonts w:ascii="Times New Roman" w:eastAsiaTheme="minorEastAsia" w:hAnsi="Times New Roman" w:cs="Times New Roman"/>
                <w:sz w:val="22"/>
                <w:szCs w:val="22"/>
              </w:rPr>
            </w:rPrChange>
          </w:rPr>
          <w:delText>the poor</w:delText>
        </w:r>
        <w:r w:rsidR="00C61C9B" w:rsidRPr="00BE70D2" w:rsidDel="007F5F8B">
          <w:rPr>
            <w:rFonts w:ascii="Times New Roman" w:eastAsiaTheme="minorEastAsia" w:hAnsi="Times New Roman" w:cs="Times New Roman"/>
            <w:color w:val="000000" w:themeColor="text1"/>
            <w:sz w:val="22"/>
            <w:szCs w:val="22"/>
            <w:rPrChange w:id="8505" w:author="Chen Liao" w:date="2021-06-01T21:13:00Z">
              <w:rPr>
                <w:rFonts w:ascii="Times New Roman" w:eastAsiaTheme="minorEastAsia" w:hAnsi="Times New Roman" w:cs="Times New Roman"/>
                <w:sz w:val="22"/>
                <w:szCs w:val="22"/>
              </w:rPr>
            </w:rPrChange>
          </w:rPr>
          <w:delText>er</w:delText>
        </w:r>
        <w:r w:rsidR="0075104A" w:rsidRPr="00BE70D2" w:rsidDel="007F5F8B">
          <w:rPr>
            <w:rFonts w:ascii="Times New Roman" w:eastAsiaTheme="minorEastAsia" w:hAnsi="Times New Roman" w:cs="Times New Roman"/>
            <w:color w:val="000000" w:themeColor="text1"/>
            <w:sz w:val="22"/>
            <w:szCs w:val="22"/>
            <w:rPrChange w:id="8506" w:author="Chen Liao" w:date="2021-06-01T21:13:00Z">
              <w:rPr>
                <w:rFonts w:ascii="Times New Roman" w:eastAsiaTheme="minorEastAsia" w:hAnsi="Times New Roman" w:cs="Times New Roman"/>
                <w:sz w:val="22"/>
                <w:szCs w:val="22"/>
              </w:rPr>
            </w:rPrChange>
          </w:rPr>
          <w:delText xml:space="preserve"> performance </w:delText>
        </w:r>
        <w:r w:rsidRPr="00BE70D2" w:rsidDel="007F5F8B">
          <w:rPr>
            <w:rFonts w:ascii="Times New Roman" w:eastAsiaTheme="minorEastAsia" w:hAnsi="Times New Roman" w:cs="Times New Roman"/>
            <w:color w:val="000000" w:themeColor="text1"/>
            <w:sz w:val="22"/>
            <w:szCs w:val="22"/>
            <w:rPrChange w:id="8507" w:author="Chen Liao" w:date="2021-06-01T21:13:00Z">
              <w:rPr>
                <w:rFonts w:ascii="Times New Roman" w:eastAsiaTheme="minorEastAsia" w:hAnsi="Times New Roman" w:cs="Times New Roman"/>
                <w:sz w:val="22"/>
                <w:szCs w:val="22"/>
              </w:rPr>
            </w:rPrChange>
          </w:rPr>
          <w:delText xml:space="preserve">of </w:delText>
        </w:r>
        <w:r w:rsidR="000C6DB9" w:rsidRPr="00BE70D2" w:rsidDel="007F5F8B">
          <w:rPr>
            <w:rFonts w:ascii="Times New Roman" w:eastAsiaTheme="minorEastAsia" w:hAnsi="Times New Roman" w:cs="Times New Roman"/>
            <w:color w:val="000000" w:themeColor="text1"/>
            <w:sz w:val="22"/>
            <w:szCs w:val="22"/>
            <w:rPrChange w:id="8508" w:author="Chen Liao" w:date="2021-06-01T21:13:00Z">
              <w:rPr>
                <w:rFonts w:ascii="Times New Roman" w:eastAsiaTheme="minorEastAsia" w:hAnsi="Times New Roman" w:cs="Times New Roman"/>
                <w:sz w:val="22"/>
                <w:szCs w:val="22"/>
              </w:rPr>
            </w:rPrChange>
          </w:rPr>
          <w:delText>RF</w:delText>
        </w:r>
        <w:r w:rsidRPr="00BE70D2" w:rsidDel="007F5F8B">
          <w:rPr>
            <w:rFonts w:ascii="Times New Roman" w:eastAsiaTheme="minorEastAsia" w:hAnsi="Times New Roman" w:cs="Times New Roman"/>
            <w:color w:val="000000" w:themeColor="text1"/>
            <w:sz w:val="22"/>
            <w:szCs w:val="22"/>
            <w:rPrChange w:id="8509" w:author="Chen Liao" w:date="2021-06-01T21:13:00Z">
              <w:rPr>
                <w:rFonts w:ascii="Times New Roman" w:eastAsiaTheme="minorEastAsia" w:hAnsi="Times New Roman" w:cs="Times New Roman"/>
                <w:sz w:val="22"/>
                <w:szCs w:val="22"/>
              </w:rPr>
            </w:rPrChange>
          </w:rPr>
          <w:delText xml:space="preserve"> model </w:delText>
        </w:r>
        <w:r w:rsidR="00A11871" w:rsidRPr="00BE70D2" w:rsidDel="007F5F8B">
          <w:rPr>
            <w:rFonts w:ascii="Times New Roman" w:eastAsiaTheme="minorEastAsia" w:hAnsi="Times New Roman" w:cs="Times New Roman"/>
            <w:color w:val="000000" w:themeColor="text1"/>
            <w:sz w:val="22"/>
            <w:szCs w:val="22"/>
            <w:rPrChange w:id="8510" w:author="Chen Liao" w:date="2021-06-01T21:13:00Z">
              <w:rPr>
                <w:rFonts w:ascii="Times New Roman" w:eastAsiaTheme="minorEastAsia" w:hAnsi="Times New Roman" w:cs="Times New Roman"/>
                <w:sz w:val="22"/>
                <w:szCs w:val="22"/>
              </w:rPr>
            </w:rPrChange>
          </w:rPr>
          <w:delText xml:space="preserve">in “extrapolation” strategy </w:delText>
        </w:r>
        <w:r w:rsidR="007724DC" w:rsidRPr="00BE70D2" w:rsidDel="007F5F8B">
          <w:rPr>
            <w:rFonts w:ascii="Times New Roman" w:eastAsiaTheme="minorEastAsia" w:hAnsi="Times New Roman" w:cs="Times New Roman"/>
            <w:color w:val="000000" w:themeColor="text1"/>
            <w:sz w:val="22"/>
            <w:szCs w:val="22"/>
            <w:rPrChange w:id="8511" w:author="Chen Liao" w:date="2021-06-01T21:13:00Z">
              <w:rPr>
                <w:rFonts w:ascii="Times New Roman" w:eastAsiaTheme="minorEastAsia" w:hAnsi="Times New Roman" w:cs="Times New Roman"/>
                <w:sz w:val="22"/>
                <w:szCs w:val="22"/>
              </w:rPr>
            </w:rPrChange>
          </w:rPr>
          <w:delText xml:space="preserve">was caused by </w:delText>
        </w:r>
        <w:r w:rsidR="00003E6D" w:rsidRPr="00BE70D2" w:rsidDel="007F5F8B">
          <w:rPr>
            <w:rFonts w:ascii="Times New Roman" w:eastAsiaTheme="minorEastAsia" w:hAnsi="Times New Roman" w:cs="Times New Roman"/>
            <w:color w:val="000000" w:themeColor="text1"/>
            <w:sz w:val="22"/>
            <w:szCs w:val="22"/>
            <w:rPrChange w:id="8512" w:author="Chen Liao" w:date="2021-06-01T21:13:00Z">
              <w:rPr>
                <w:rFonts w:ascii="Times New Roman" w:eastAsiaTheme="minorEastAsia" w:hAnsi="Times New Roman" w:cs="Times New Roman"/>
                <w:sz w:val="22"/>
                <w:szCs w:val="22"/>
              </w:rPr>
            </w:rPrChange>
          </w:rPr>
          <w:delText xml:space="preserve">the </w:delText>
        </w:r>
        <w:r w:rsidR="007C6907" w:rsidRPr="00BE70D2" w:rsidDel="007F5F8B">
          <w:rPr>
            <w:rFonts w:ascii="Times New Roman" w:eastAsiaTheme="minorEastAsia" w:hAnsi="Times New Roman" w:cs="Times New Roman"/>
            <w:color w:val="000000" w:themeColor="text1"/>
            <w:sz w:val="22"/>
            <w:szCs w:val="22"/>
            <w:rPrChange w:id="8513" w:author="Chen Liao" w:date="2021-06-01T21:13:00Z">
              <w:rPr>
                <w:rFonts w:ascii="Times New Roman" w:eastAsiaTheme="minorEastAsia" w:hAnsi="Times New Roman" w:cs="Times New Roman"/>
                <w:sz w:val="22"/>
                <w:szCs w:val="22"/>
              </w:rPr>
            </w:rPrChange>
          </w:rPr>
          <w:delText>larger</w:delText>
        </w:r>
        <w:r w:rsidR="007724DC" w:rsidRPr="00BE70D2" w:rsidDel="007F5F8B">
          <w:rPr>
            <w:rFonts w:ascii="Times New Roman" w:eastAsiaTheme="minorEastAsia" w:hAnsi="Times New Roman" w:cs="Times New Roman"/>
            <w:color w:val="000000" w:themeColor="text1"/>
            <w:sz w:val="22"/>
            <w:szCs w:val="22"/>
            <w:rPrChange w:id="8514" w:author="Chen Liao" w:date="2021-06-01T21:13:00Z">
              <w:rPr>
                <w:rFonts w:ascii="Times New Roman" w:eastAsiaTheme="minorEastAsia" w:hAnsi="Times New Roman" w:cs="Times New Roman"/>
                <w:sz w:val="22"/>
                <w:szCs w:val="22"/>
              </w:rPr>
            </w:rPrChange>
          </w:rPr>
          <w:delText xml:space="preserve"> </w:delText>
        </w:r>
        <w:r w:rsidR="00C61C9B" w:rsidRPr="00BE70D2" w:rsidDel="007F5F8B">
          <w:rPr>
            <w:rFonts w:ascii="Times New Roman" w:eastAsiaTheme="minorEastAsia" w:hAnsi="Times New Roman" w:cs="Times New Roman"/>
            <w:color w:val="000000" w:themeColor="text1"/>
            <w:sz w:val="22"/>
            <w:szCs w:val="22"/>
            <w:rPrChange w:id="8515" w:author="Chen Liao" w:date="2021-06-01T21:13:00Z">
              <w:rPr>
                <w:rFonts w:ascii="Times New Roman" w:eastAsiaTheme="minorEastAsia" w:hAnsi="Times New Roman" w:cs="Times New Roman"/>
                <w:sz w:val="22"/>
                <w:szCs w:val="22"/>
              </w:rPr>
            </w:rPrChange>
          </w:rPr>
          <w:delText xml:space="preserve">microbial </w:delText>
        </w:r>
        <w:r w:rsidR="007724DC" w:rsidRPr="00BE70D2" w:rsidDel="007F5F8B">
          <w:rPr>
            <w:rFonts w:ascii="Times New Roman" w:eastAsiaTheme="minorEastAsia" w:hAnsi="Times New Roman" w:cs="Times New Roman"/>
            <w:color w:val="000000" w:themeColor="text1"/>
            <w:sz w:val="22"/>
            <w:szCs w:val="22"/>
            <w:rPrChange w:id="8516" w:author="Chen Liao" w:date="2021-06-01T21:13:00Z">
              <w:rPr>
                <w:rFonts w:ascii="Times New Roman" w:eastAsiaTheme="minorEastAsia" w:hAnsi="Times New Roman" w:cs="Times New Roman"/>
                <w:sz w:val="22"/>
                <w:szCs w:val="22"/>
              </w:rPr>
            </w:rPrChange>
          </w:rPr>
          <w:delText>dissimilar</w:delText>
        </w:r>
        <w:r w:rsidR="007C6907" w:rsidRPr="00BE70D2" w:rsidDel="007F5F8B">
          <w:rPr>
            <w:rFonts w:ascii="Times New Roman" w:eastAsiaTheme="minorEastAsia" w:hAnsi="Times New Roman" w:cs="Times New Roman"/>
            <w:color w:val="000000" w:themeColor="text1"/>
            <w:sz w:val="22"/>
            <w:szCs w:val="22"/>
            <w:rPrChange w:id="8517" w:author="Chen Liao" w:date="2021-06-01T21:13:00Z">
              <w:rPr>
                <w:rFonts w:ascii="Times New Roman" w:eastAsiaTheme="minorEastAsia" w:hAnsi="Times New Roman" w:cs="Times New Roman"/>
                <w:sz w:val="22"/>
                <w:szCs w:val="22"/>
              </w:rPr>
            </w:rPrChange>
          </w:rPr>
          <w:delText>ity</w:delText>
        </w:r>
        <w:r w:rsidR="007724DC" w:rsidRPr="00BE70D2" w:rsidDel="007F5F8B">
          <w:rPr>
            <w:rFonts w:ascii="Times New Roman" w:eastAsiaTheme="minorEastAsia" w:hAnsi="Times New Roman" w:cs="Times New Roman"/>
            <w:color w:val="000000" w:themeColor="text1"/>
            <w:sz w:val="22"/>
            <w:szCs w:val="22"/>
            <w:rPrChange w:id="8518" w:author="Chen Liao" w:date="2021-06-01T21:13:00Z">
              <w:rPr>
                <w:rFonts w:ascii="Times New Roman" w:eastAsiaTheme="minorEastAsia" w:hAnsi="Times New Roman" w:cs="Times New Roman"/>
                <w:sz w:val="22"/>
                <w:szCs w:val="22"/>
              </w:rPr>
            </w:rPrChange>
          </w:rPr>
          <w:delText xml:space="preserve"> </w:delText>
        </w:r>
        <w:r w:rsidR="00003E6D" w:rsidRPr="00BE70D2" w:rsidDel="007F5F8B">
          <w:rPr>
            <w:rFonts w:ascii="Times New Roman" w:eastAsiaTheme="minorEastAsia" w:hAnsi="Times New Roman" w:cs="Times New Roman"/>
            <w:color w:val="000000" w:themeColor="text1"/>
            <w:sz w:val="22"/>
            <w:szCs w:val="22"/>
            <w:rPrChange w:id="8519" w:author="Chen Liao" w:date="2021-06-01T21:13:00Z">
              <w:rPr>
                <w:rFonts w:ascii="Times New Roman" w:eastAsiaTheme="minorEastAsia" w:hAnsi="Times New Roman" w:cs="Times New Roman"/>
                <w:sz w:val="22"/>
                <w:szCs w:val="22"/>
              </w:rPr>
            </w:rPrChange>
          </w:rPr>
          <w:delText>between</w:delText>
        </w:r>
        <w:r w:rsidR="00E4518A" w:rsidRPr="00BE70D2" w:rsidDel="007F5F8B">
          <w:rPr>
            <w:rFonts w:ascii="Times New Roman" w:eastAsiaTheme="minorEastAsia" w:hAnsi="Times New Roman" w:cs="Times New Roman"/>
            <w:color w:val="000000" w:themeColor="text1"/>
            <w:sz w:val="22"/>
            <w:szCs w:val="22"/>
            <w:rPrChange w:id="8520" w:author="Chen Liao" w:date="2021-06-01T21:13:00Z">
              <w:rPr>
                <w:rFonts w:ascii="Times New Roman" w:eastAsiaTheme="minorEastAsia" w:hAnsi="Times New Roman" w:cs="Times New Roman"/>
                <w:sz w:val="22"/>
                <w:szCs w:val="22"/>
              </w:rPr>
            </w:rPrChange>
          </w:rPr>
          <w:delText xml:space="preserve"> the</w:delText>
        </w:r>
        <w:r w:rsidR="00003E6D" w:rsidRPr="00BE70D2" w:rsidDel="007F5F8B">
          <w:rPr>
            <w:rFonts w:ascii="Times New Roman" w:eastAsiaTheme="minorEastAsia" w:hAnsi="Times New Roman" w:cs="Times New Roman"/>
            <w:color w:val="000000" w:themeColor="text1"/>
            <w:sz w:val="22"/>
            <w:szCs w:val="22"/>
            <w:rPrChange w:id="8521" w:author="Chen Liao" w:date="2021-06-01T21:13:00Z">
              <w:rPr>
                <w:rFonts w:ascii="Times New Roman" w:eastAsiaTheme="minorEastAsia" w:hAnsi="Times New Roman" w:cs="Times New Roman"/>
                <w:sz w:val="22"/>
                <w:szCs w:val="22"/>
              </w:rPr>
            </w:rPrChange>
          </w:rPr>
          <w:delText xml:space="preserve"> </w:delText>
        </w:r>
        <w:r w:rsidR="00E4518A" w:rsidRPr="00BE70D2" w:rsidDel="007F5F8B">
          <w:rPr>
            <w:rFonts w:ascii="Times New Roman" w:eastAsiaTheme="minorEastAsia" w:hAnsi="Times New Roman" w:cs="Times New Roman"/>
            <w:color w:val="000000" w:themeColor="text1"/>
            <w:sz w:val="22"/>
            <w:szCs w:val="22"/>
            <w:rPrChange w:id="8522" w:author="Chen Liao" w:date="2021-06-01T21:13:00Z">
              <w:rPr>
                <w:rFonts w:ascii="Times New Roman" w:eastAsiaTheme="minorEastAsia" w:hAnsi="Times New Roman" w:cs="Times New Roman"/>
                <w:sz w:val="22"/>
                <w:szCs w:val="22"/>
              </w:rPr>
            </w:rPrChange>
          </w:rPr>
          <w:delText>training</w:delText>
        </w:r>
        <w:r w:rsidR="007724DC" w:rsidRPr="00BE70D2" w:rsidDel="007F5F8B">
          <w:rPr>
            <w:rFonts w:ascii="Times New Roman" w:eastAsiaTheme="minorEastAsia" w:hAnsi="Times New Roman" w:cs="Times New Roman"/>
            <w:color w:val="000000" w:themeColor="text1"/>
            <w:sz w:val="22"/>
            <w:szCs w:val="22"/>
            <w:rPrChange w:id="8523" w:author="Chen Liao" w:date="2021-06-01T21:13:00Z">
              <w:rPr>
                <w:rFonts w:ascii="Times New Roman" w:eastAsiaTheme="minorEastAsia" w:hAnsi="Times New Roman" w:cs="Times New Roman"/>
                <w:sz w:val="22"/>
                <w:szCs w:val="22"/>
              </w:rPr>
            </w:rPrChange>
          </w:rPr>
          <w:delText xml:space="preserve"> </w:delText>
        </w:r>
        <w:r w:rsidR="00E4518A" w:rsidRPr="00BE70D2" w:rsidDel="007F5F8B">
          <w:rPr>
            <w:rFonts w:ascii="Times New Roman" w:eastAsiaTheme="minorEastAsia" w:hAnsi="Times New Roman" w:cs="Times New Roman"/>
            <w:color w:val="000000" w:themeColor="text1"/>
            <w:sz w:val="22"/>
            <w:szCs w:val="22"/>
            <w:rPrChange w:id="8524" w:author="Chen Liao" w:date="2021-06-01T21:13:00Z">
              <w:rPr>
                <w:rFonts w:ascii="Times New Roman" w:eastAsiaTheme="minorEastAsia" w:hAnsi="Times New Roman" w:cs="Times New Roman"/>
                <w:sz w:val="22"/>
                <w:szCs w:val="22"/>
              </w:rPr>
            </w:rPrChange>
          </w:rPr>
          <w:delText>and test group</w:delText>
        </w:r>
        <w:r w:rsidR="005D2C74" w:rsidRPr="00BE70D2" w:rsidDel="007F5F8B">
          <w:rPr>
            <w:rFonts w:ascii="Times New Roman" w:eastAsiaTheme="minorEastAsia" w:hAnsi="Times New Roman" w:cs="Times New Roman"/>
            <w:color w:val="000000" w:themeColor="text1"/>
            <w:sz w:val="22"/>
            <w:szCs w:val="22"/>
            <w:rPrChange w:id="8525" w:author="Chen Liao" w:date="2021-06-01T21:13:00Z">
              <w:rPr>
                <w:rFonts w:ascii="Times New Roman" w:eastAsiaTheme="minorEastAsia" w:hAnsi="Times New Roman" w:cs="Times New Roman"/>
                <w:sz w:val="22"/>
                <w:szCs w:val="22"/>
              </w:rPr>
            </w:rPrChange>
          </w:rPr>
          <w:delText xml:space="preserve"> compared to the “interpolation”</w:delText>
        </w:r>
        <w:r w:rsidR="00E4518A" w:rsidRPr="00BE70D2" w:rsidDel="007F5F8B">
          <w:rPr>
            <w:rFonts w:ascii="Times New Roman" w:eastAsiaTheme="minorEastAsia" w:hAnsi="Times New Roman" w:cs="Times New Roman"/>
            <w:color w:val="000000" w:themeColor="text1"/>
            <w:sz w:val="22"/>
            <w:szCs w:val="22"/>
            <w:rPrChange w:id="8526" w:author="Chen Liao" w:date="2021-06-01T21:13:00Z">
              <w:rPr>
                <w:rFonts w:ascii="Times New Roman" w:eastAsiaTheme="minorEastAsia" w:hAnsi="Times New Roman" w:cs="Times New Roman"/>
                <w:sz w:val="22"/>
                <w:szCs w:val="22"/>
              </w:rPr>
            </w:rPrChange>
          </w:rPr>
          <w:delText xml:space="preserve">, which largely </w:delText>
        </w:r>
        <w:r w:rsidRPr="00BE70D2" w:rsidDel="007F5F8B">
          <w:rPr>
            <w:rFonts w:ascii="Times New Roman" w:eastAsiaTheme="minorEastAsia" w:hAnsi="Times New Roman" w:cs="Times New Roman"/>
            <w:color w:val="000000" w:themeColor="text1"/>
            <w:sz w:val="22"/>
            <w:szCs w:val="22"/>
            <w:rPrChange w:id="8527" w:author="Chen Liao" w:date="2021-06-01T21:13:00Z">
              <w:rPr>
                <w:rFonts w:ascii="Times New Roman" w:eastAsiaTheme="minorEastAsia" w:hAnsi="Times New Roman" w:cs="Times New Roman"/>
                <w:sz w:val="22"/>
                <w:szCs w:val="22"/>
              </w:rPr>
            </w:rPrChange>
          </w:rPr>
          <w:delText xml:space="preserve">stemmed from </w:delText>
        </w:r>
        <w:r w:rsidR="000C6DB9" w:rsidRPr="00BE70D2" w:rsidDel="007F5F8B">
          <w:rPr>
            <w:rFonts w:ascii="Times New Roman" w:eastAsiaTheme="minorEastAsia" w:hAnsi="Times New Roman" w:cs="Times New Roman"/>
            <w:color w:val="000000" w:themeColor="text1"/>
            <w:sz w:val="22"/>
            <w:szCs w:val="22"/>
            <w:rPrChange w:id="8528" w:author="Chen Liao" w:date="2021-06-01T21:13:00Z">
              <w:rPr>
                <w:rFonts w:ascii="Times New Roman" w:eastAsiaTheme="minorEastAsia" w:hAnsi="Times New Roman" w:cs="Times New Roman"/>
                <w:sz w:val="22"/>
                <w:szCs w:val="22"/>
              </w:rPr>
            </w:rPrChange>
          </w:rPr>
          <w:delText xml:space="preserve">the </w:delText>
        </w:r>
        <w:r w:rsidR="00EC03C2" w:rsidRPr="00BE70D2" w:rsidDel="007F5F8B">
          <w:rPr>
            <w:rFonts w:ascii="Times New Roman" w:eastAsiaTheme="minorEastAsia" w:hAnsi="Times New Roman" w:cs="Times New Roman"/>
            <w:color w:val="000000" w:themeColor="text1"/>
            <w:sz w:val="22"/>
            <w:szCs w:val="22"/>
            <w:rPrChange w:id="8529" w:author="Chen Liao" w:date="2021-06-01T21:13:00Z">
              <w:rPr>
                <w:rFonts w:ascii="Times New Roman" w:eastAsiaTheme="minorEastAsia" w:hAnsi="Times New Roman" w:cs="Times New Roman"/>
                <w:sz w:val="22"/>
                <w:szCs w:val="22"/>
              </w:rPr>
            </w:rPrChange>
          </w:rPr>
          <w:delText xml:space="preserve">substantial different </w:delText>
        </w:r>
        <w:r w:rsidR="00B97578" w:rsidRPr="00BE70D2" w:rsidDel="007F5F8B">
          <w:rPr>
            <w:rFonts w:ascii="Times New Roman" w:eastAsiaTheme="minorEastAsia" w:hAnsi="Times New Roman" w:cs="Times New Roman"/>
            <w:color w:val="000000" w:themeColor="text1"/>
            <w:sz w:val="22"/>
            <w:szCs w:val="22"/>
            <w:rPrChange w:id="8530" w:author="Chen Liao" w:date="2021-06-01T21:13:00Z">
              <w:rPr>
                <w:rFonts w:ascii="Times New Roman" w:eastAsiaTheme="minorEastAsia" w:hAnsi="Times New Roman" w:cs="Times New Roman"/>
                <w:sz w:val="22"/>
                <w:szCs w:val="22"/>
              </w:rPr>
            </w:rPrChange>
          </w:rPr>
          <w:delText>baseline</w:delText>
        </w:r>
        <w:r w:rsidR="00554589" w:rsidRPr="00BE70D2" w:rsidDel="007F5F8B">
          <w:rPr>
            <w:rFonts w:ascii="Times New Roman" w:eastAsiaTheme="minorEastAsia" w:hAnsi="Times New Roman" w:cs="Times New Roman"/>
            <w:color w:val="000000" w:themeColor="text1"/>
            <w:sz w:val="22"/>
            <w:szCs w:val="22"/>
            <w:rPrChange w:id="8531" w:author="Chen Liao" w:date="2021-06-01T21:13:00Z">
              <w:rPr>
                <w:rFonts w:ascii="Times New Roman" w:eastAsiaTheme="minorEastAsia" w:hAnsi="Times New Roman" w:cs="Times New Roman"/>
                <w:sz w:val="22"/>
                <w:szCs w:val="22"/>
              </w:rPr>
            </w:rPrChange>
          </w:rPr>
          <w:delText xml:space="preserve"> gut microbiota</w:delText>
        </w:r>
        <w:r w:rsidR="00B55DB2" w:rsidRPr="00BE70D2" w:rsidDel="007F5F8B">
          <w:rPr>
            <w:rFonts w:ascii="Times New Roman" w:eastAsiaTheme="minorEastAsia" w:hAnsi="Times New Roman" w:cs="Times New Roman"/>
            <w:color w:val="000000" w:themeColor="text1"/>
            <w:sz w:val="22"/>
            <w:szCs w:val="22"/>
            <w:rPrChange w:id="8532" w:author="Chen Liao" w:date="2021-06-01T21:13:00Z">
              <w:rPr>
                <w:rFonts w:ascii="Times New Roman" w:eastAsiaTheme="minorEastAsia" w:hAnsi="Times New Roman" w:cs="Times New Roman"/>
                <w:sz w:val="22"/>
                <w:szCs w:val="22"/>
              </w:rPr>
            </w:rPrChange>
          </w:rPr>
          <w:delText xml:space="preserve"> composition</w:delText>
        </w:r>
        <w:r w:rsidRPr="00BE70D2" w:rsidDel="007F5F8B">
          <w:rPr>
            <w:rFonts w:ascii="Times New Roman" w:eastAsiaTheme="minorEastAsia" w:hAnsi="Times New Roman" w:cs="Times New Roman"/>
            <w:color w:val="000000" w:themeColor="text1"/>
            <w:sz w:val="22"/>
            <w:szCs w:val="22"/>
            <w:rPrChange w:id="8533" w:author="Chen Liao" w:date="2021-06-01T21:13:00Z">
              <w:rPr>
                <w:rFonts w:ascii="Times New Roman" w:eastAsiaTheme="minorEastAsia" w:hAnsi="Times New Roman" w:cs="Times New Roman"/>
                <w:sz w:val="22"/>
                <w:szCs w:val="22"/>
              </w:rPr>
            </w:rPrChange>
          </w:rPr>
          <w:delText xml:space="preserve">. </w:delText>
        </w:r>
      </w:del>
      <w:moveFromRangeStart w:id="8534" w:author="Chen Liao" w:date="2021-05-28T05:24:00Z" w:name="move73071906"/>
      <w:moveFrom w:id="8535" w:author="Chen Liao" w:date="2021-05-28T05:24:00Z">
        <w:del w:id="8536" w:author="Chen Liao" w:date="2021-05-29T12:38:00Z">
          <w:r w:rsidR="0056367A" w:rsidRPr="00BE70D2" w:rsidDel="007F5F8B">
            <w:rPr>
              <w:rFonts w:ascii="Times New Roman" w:eastAsiaTheme="minorEastAsia" w:hAnsi="Times New Roman" w:cs="Times New Roman"/>
              <w:color w:val="000000" w:themeColor="text1"/>
              <w:sz w:val="22"/>
              <w:szCs w:val="22"/>
              <w:rPrChange w:id="8537" w:author="Chen Liao" w:date="2021-06-01T21:13:00Z">
                <w:rPr>
                  <w:rFonts w:ascii="Times New Roman" w:eastAsiaTheme="minorEastAsia" w:hAnsi="Times New Roman" w:cs="Times New Roman"/>
                  <w:sz w:val="22"/>
                  <w:szCs w:val="22"/>
                </w:rPr>
              </w:rPrChange>
            </w:rPr>
            <w:delText>By</w:delText>
          </w:r>
          <w:r w:rsidR="0075104A" w:rsidRPr="00BE70D2" w:rsidDel="007F5F8B">
            <w:rPr>
              <w:rFonts w:ascii="Times New Roman" w:eastAsiaTheme="minorEastAsia" w:hAnsi="Times New Roman" w:cs="Times New Roman"/>
              <w:color w:val="000000" w:themeColor="text1"/>
              <w:sz w:val="22"/>
              <w:szCs w:val="22"/>
              <w:rPrChange w:id="8538" w:author="Chen Liao" w:date="2021-06-01T21:13:00Z">
                <w:rPr>
                  <w:rFonts w:ascii="Times New Roman" w:eastAsiaTheme="minorEastAsia" w:hAnsi="Times New Roman" w:cs="Times New Roman"/>
                  <w:sz w:val="22"/>
                  <w:szCs w:val="22"/>
                </w:rPr>
              </w:rPrChange>
            </w:rPr>
            <w:delText xml:space="preserve"> </w:delText>
          </w:r>
          <w:r w:rsidR="003B3B59" w:rsidRPr="00BE70D2" w:rsidDel="007F5F8B">
            <w:rPr>
              <w:rFonts w:ascii="Times New Roman" w:eastAsiaTheme="minorEastAsia" w:hAnsi="Times New Roman" w:cs="Times New Roman"/>
              <w:color w:val="000000" w:themeColor="text1"/>
              <w:sz w:val="22"/>
              <w:szCs w:val="22"/>
              <w:rPrChange w:id="8539" w:author="Chen Liao" w:date="2021-06-01T21:13:00Z">
                <w:rPr>
                  <w:rFonts w:ascii="Times New Roman" w:eastAsiaTheme="minorEastAsia" w:hAnsi="Times New Roman" w:cs="Times New Roman"/>
                  <w:sz w:val="22"/>
                  <w:szCs w:val="22"/>
                </w:rPr>
              </w:rPrChange>
            </w:rPr>
            <w:delText>counting</w:delText>
          </w:r>
          <w:r w:rsidR="0075104A" w:rsidRPr="00BE70D2" w:rsidDel="007F5F8B">
            <w:rPr>
              <w:rFonts w:ascii="Times New Roman" w:eastAsiaTheme="minorEastAsia" w:hAnsi="Times New Roman" w:cs="Times New Roman"/>
              <w:color w:val="000000" w:themeColor="text1"/>
              <w:sz w:val="22"/>
              <w:szCs w:val="22"/>
              <w:rPrChange w:id="8540" w:author="Chen Liao" w:date="2021-06-01T21:13:00Z">
                <w:rPr>
                  <w:rFonts w:ascii="Times New Roman" w:eastAsiaTheme="minorEastAsia" w:hAnsi="Times New Roman" w:cs="Times New Roman"/>
                  <w:sz w:val="22"/>
                  <w:szCs w:val="22"/>
                </w:rPr>
              </w:rPrChange>
            </w:rPr>
            <w:delText xml:space="preserve"> the presence and absence of each</w:delText>
          </w:r>
          <w:r w:rsidR="00022C59" w:rsidRPr="00BE70D2" w:rsidDel="007F5F8B">
            <w:rPr>
              <w:rFonts w:ascii="Times New Roman" w:eastAsiaTheme="minorEastAsia" w:hAnsi="Times New Roman" w:cs="Times New Roman"/>
              <w:color w:val="000000" w:themeColor="text1"/>
              <w:sz w:val="22"/>
              <w:szCs w:val="22"/>
              <w:rPrChange w:id="8541" w:author="Chen Liao" w:date="2021-06-01T21:13:00Z">
                <w:rPr>
                  <w:rFonts w:ascii="Times New Roman" w:eastAsiaTheme="minorEastAsia" w:hAnsi="Times New Roman" w:cs="Times New Roman"/>
                  <w:sz w:val="22"/>
                  <w:szCs w:val="22"/>
                </w:rPr>
              </w:rPrChange>
            </w:rPr>
            <w:delText xml:space="preserve"> bacterial taxa</w:delText>
          </w:r>
          <w:r w:rsidR="0075104A" w:rsidRPr="00BE70D2" w:rsidDel="007F5F8B">
            <w:rPr>
              <w:rFonts w:ascii="Times New Roman" w:eastAsiaTheme="minorEastAsia" w:hAnsi="Times New Roman" w:cs="Times New Roman"/>
              <w:color w:val="000000" w:themeColor="text1"/>
              <w:sz w:val="22"/>
              <w:szCs w:val="22"/>
              <w:rPrChange w:id="8542" w:author="Chen Liao" w:date="2021-06-01T21:13:00Z">
                <w:rPr>
                  <w:rFonts w:ascii="Times New Roman" w:eastAsiaTheme="minorEastAsia" w:hAnsi="Times New Roman" w:cs="Times New Roman"/>
                  <w:sz w:val="22"/>
                  <w:szCs w:val="22"/>
                </w:rPr>
              </w:rPrChange>
            </w:rPr>
            <w:delText xml:space="preserve"> in the baseline samples</w:delText>
          </w:r>
          <w:r w:rsidR="008A053D" w:rsidRPr="00BE70D2" w:rsidDel="007F5F8B">
            <w:rPr>
              <w:rFonts w:ascii="Times New Roman" w:eastAsiaTheme="minorEastAsia" w:hAnsi="Times New Roman" w:cs="Times New Roman"/>
              <w:color w:val="000000" w:themeColor="text1"/>
              <w:sz w:val="22"/>
              <w:szCs w:val="22"/>
              <w:rPrChange w:id="8543" w:author="Chen Liao" w:date="2021-06-01T21:13:00Z">
                <w:rPr>
                  <w:rFonts w:ascii="Times New Roman" w:eastAsiaTheme="minorEastAsia" w:hAnsi="Times New Roman" w:cs="Times New Roman"/>
                  <w:sz w:val="22"/>
                  <w:szCs w:val="22"/>
                </w:rPr>
              </w:rPrChange>
            </w:rPr>
            <w:delText xml:space="preserve"> </w:delText>
          </w:r>
          <w:r w:rsidR="00260A13" w:rsidRPr="00BE70D2" w:rsidDel="007F5F8B">
            <w:rPr>
              <w:rFonts w:ascii="Times New Roman" w:eastAsiaTheme="minorEastAsia" w:hAnsi="Times New Roman" w:cs="Times New Roman"/>
              <w:color w:val="000000" w:themeColor="text1"/>
              <w:sz w:val="22"/>
              <w:szCs w:val="22"/>
              <w:rPrChange w:id="8544" w:author="Chen Liao" w:date="2021-06-01T21:13:00Z">
                <w:rPr>
                  <w:rFonts w:ascii="Times New Roman" w:eastAsiaTheme="minorEastAsia" w:hAnsi="Times New Roman" w:cs="Times New Roman"/>
                  <w:sz w:val="22"/>
                  <w:szCs w:val="22"/>
                </w:rPr>
              </w:rPrChange>
            </w:rPr>
            <w:delText>(</w:delText>
          </w:r>
          <w:r w:rsidR="00260A13" w:rsidRPr="00BE70D2" w:rsidDel="007F5F8B">
            <w:rPr>
              <w:rFonts w:ascii="Times New Roman" w:eastAsiaTheme="minorEastAsia" w:hAnsi="Times New Roman" w:cs="Times New Roman"/>
              <w:color w:val="000000" w:themeColor="text1"/>
              <w:sz w:val="22"/>
              <w:szCs w:val="22"/>
              <w:highlight w:val="yellow"/>
              <w:rPrChange w:id="8545" w:author="Chen Liao" w:date="2021-06-01T21:13:00Z">
                <w:rPr>
                  <w:rFonts w:ascii="Times New Roman" w:eastAsiaTheme="minorEastAsia" w:hAnsi="Times New Roman" w:cs="Times New Roman"/>
                  <w:sz w:val="22"/>
                  <w:szCs w:val="22"/>
                  <w:highlight w:val="yellow"/>
                </w:rPr>
              </w:rPrChange>
            </w:rPr>
            <w:delText>Fig. 5C</w:delText>
          </w:r>
          <w:r w:rsidR="0052682B" w:rsidRPr="00BE70D2" w:rsidDel="007F5F8B">
            <w:rPr>
              <w:rFonts w:ascii="Times New Roman" w:eastAsiaTheme="minorEastAsia" w:hAnsi="Times New Roman" w:cs="Times New Roman"/>
              <w:color w:val="000000" w:themeColor="text1"/>
              <w:sz w:val="22"/>
              <w:szCs w:val="22"/>
              <w:highlight w:val="yellow"/>
              <w:rPrChange w:id="8546" w:author="Chen Liao" w:date="2021-06-01T21:13:00Z">
                <w:rPr>
                  <w:rFonts w:ascii="Times New Roman" w:eastAsiaTheme="minorEastAsia" w:hAnsi="Times New Roman" w:cs="Times New Roman"/>
                  <w:sz w:val="22"/>
                  <w:szCs w:val="22"/>
                  <w:highlight w:val="yellow"/>
                </w:rPr>
              </w:rPrChange>
            </w:rPr>
            <w:delText>, S</w:delText>
          </w:r>
          <w:r w:rsidR="0059124A" w:rsidRPr="00BE70D2" w:rsidDel="007F5F8B">
            <w:rPr>
              <w:rFonts w:ascii="Times New Roman" w:eastAsiaTheme="minorEastAsia" w:hAnsi="Times New Roman" w:cs="Times New Roman"/>
              <w:color w:val="000000" w:themeColor="text1"/>
              <w:sz w:val="22"/>
              <w:szCs w:val="22"/>
              <w:highlight w:val="yellow"/>
              <w:rPrChange w:id="8547" w:author="Chen Liao" w:date="2021-06-01T21:13:00Z">
                <w:rPr>
                  <w:rFonts w:ascii="Times New Roman" w:eastAsiaTheme="minorEastAsia" w:hAnsi="Times New Roman" w:cs="Times New Roman"/>
                  <w:sz w:val="22"/>
                  <w:szCs w:val="22"/>
                  <w:highlight w:val="yellow"/>
                </w:rPr>
              </w:rPrChange>
            </w:rPr>
            <w:delText>11</w:delText>
          </w:r>
          <w:r w:rsidR="0052682B" w:rsidRPr="00BE70D2" w:rsidDel="007F5F8B">
            <w:rPr>
              <w:rFonts w:ascii="Times New Roman" w:eastAsiaTheme="minorEastAsia" w:hAnsi="Times New Roman" w:cs="Times New Roman"/>
              <w:color w:val="000000" w:themeColor="text1"/>
              <w:sz w:val="22"/>
              <w:szCs w:val="22"/>
              <w:highlight w:val="yellow"/>
              <w:rPrChange w:id="8548" w:author="Chen Liao" w:date="2021-06-01T21:13:00Z">
                <w:rPr>
                  <w:rFonts w:ascii="Times New Roman" w:eastAsiaTheme="minorEastAsia" w:hAnsi="Times New Roman" w:cs="Times New Roman"/>
                  <w:sz w:val="22"/>
                  <w:szCs w:val="22"/>
                  <w:highlight w:val="yellow"/>
                </w:rPr>
              </w:rPrChange>
            </w:rPr>
            <w:delText>B</w:delText>
          </w:r>
          <w:r w:rsidR="00260A13" w:rsidRPr="00BE70D2" w:rsidDel="007F5F8B">
            <w:rPr>
              <w:rFonts w:ascii="Times New Roman" w:eastAsiaTheme="minorEastAsia" w:hAnsi="Times New Roman" w:cs="Times New Roman"/>
              <w:color w:val="000000" w:themeColor="text1"/>
              <w:sz w:val="22"/>
              <w:szCs w:val="22"/>
              <w:rPrChange w:id="8549" w:author="Chen Liao" w:date="2021-06-01T21:13:00Z">
                <w:rPr>
                  <w:rFonts w:ascii="Times New Roman" w:eastAsiaTheme="minorEastAsia" w:hAnsi="Times New Roman" w:cs="Times New Roman"/>
                  <w:sz w:val="22"/>
                  <w:szCs w:val="22"/>
                </w:rPr>
              </w:rPrChange>
            </w:rPr>
            <w:delText>)</w:delText>
          </w:r>
          <w:r w:rsidR="008A053D" w:rsidRPr="00BE70D2" w:rsidDel="007F5F8B">
            <w:rPr>
              <w:rFonts w:ascii="Times New Roman" w:eastAsiaTheme="minorEastAsia" w:hAnsi="Times New Roman" w:cs="Times New Roman"/>
              <w:color w:val="000000" w:themeColor="text1"/>
              <w:sz w:val="22"/>
              <w:szCs w:val="22"/>
              <w:rPrChange w:id="8550" w:author="Chen Liao" w:date="2021-06-01T21:13:00Z">
                <w:rPr>
                  <w:rFonts w:ascii="Times New Roman" w:eastAsiaTheme="minorEastAsia" w:hAnsi="Times New Roman" w:cs="Times New Roman"/>
                  <w:sz w:val="22"/>
                  <w:szCs w:val="22"/>
                </w:rPr>
              </w:rPrChange>
            </w:rPr>
            <w:delText>,</w:delText>
          </w:r>
          <w:r w:rsidR="0075104A" w:rsidRPr="00BE70D2" w:rsidDel="007F5F8B">
            <w:rPr>
              <w:rFonts w:ascii="Times New Roman" w:eastAsiaTheme="minorEastAsia" w:hAnsi="Times New Roman" w:cs="Times New Roman"/>
              <w:color w:val="000000" w:themeColor="text1"/>
              <w:sz w:val="22"/>
              <w:szCs w:val="22"/>
              <w:rPrChange w:id="8551" w:author="Chen Liao" w:date="2021-06-01T21:13:00Z">
                <w:rPr>
                  <w:rFonts w:ascii="Times New Roman" w:eastAsiaTheme="minorEastAsia" w:hAnsi="Times New Roman" w:cs="Times New Roman"/>
                  <w:sz w:val="22"/>
                  <w:szCs w:val="22"/>
                </w:rPr>
              </w:rPrChange>
            </w:rPr>
            <w:delText xml:space="preserve"> </w:delText>
          </w:r>
          <w:r w:rsidR="00260A13" w:rsidRPr="00BE70D2" w:rsidDel="007F5F8B">
            <w:rPr>
              <w:rFonts w:ascii="Times New Roman" w:eastAsiaTheme="minorEastAsia" w:hAnsi="Times New Roman" w:cs="Times New Roman"/>
              <w:color w:val="000000" w:themeColor="text1"/>
              <w:sz w:val="22"/>
              <w:szCs w:val="22"/>
              <w:rPrChange w:id="8552" w:author="Chen Liao" w:date="2021-06-01T21:13:00Z">
                <w:rPr>
                  <w:rFonts w:ascii="Times New Roman" w:eastAsiaTheme="minorEastAsia" w:hAnsi="Times New Roman" w:cs="Times New Roman"/>
                  <w:sz w:val="22"/>
                  <w:szCs w:val="22"/>
                </w:rPr>
              </w:rPrChange>
            </w:rPr>
            <w:delText>we found that</w:delText>
          </w:r>
          <w:r w:rsidR="00F241BB" w:rsidRPr="00BE70D2" w:rsidDel="007F5F8B">
            <w:rPr>
              <w:rFonts w:ascii="Times New Roman" w:eastAsiaTheme="minorEastAsia" w:hAnsi="Times New Roman" w:cs="Times New Roman"/>
              <w:color w:val="000000" w:themeColor="text1"/>
              <w:sz w:val="22"/>
              <w:szCs w:val="22"/>
              <w:rPrChange w:id="8553" w:author="Chen Liao" w:date="2021-06-01T21:13:00Z">
                <w:rPr>
                  <w:rFonts w:ascii="Times New Roman" w:eastAsiaTheme="minorEastAsia" w:hAnsi="Times New Roman" w:cs="Times New Roman"/>
                  <w:sz w:val="22"/>
                  <w:szCs w:val="22"/>
                </w:rPr>
              </w:rPrChange>
            </w:rPr>
            <w:delText xml:space="preserve"> </w:delText>
          </w:r>
          <w:r w:rsidR="00C01342" w:rsidRPr="00BE70D2" w:rsidDel="007F5F8B">
            <w:rPr>
              <w:rFonts w:ascii="Times New Roman" w:eastAsiaTheme="minorEastAsia" w:hAnsi="Times New Roman" w:cs="Times New Roman"/>
              <w:color w:val="000000" w:themeColor="text1"/>
              <w:sz w:val="22"/>
              <w:szCs w:val="22"/>
              <w:rPrChange w:id="8554" w:author="Chen Liao" w:date="2021-06-01T21:13:00Z">
                <w:rPr>
                  <w:rFonts w:ascii="Times New Roman" w:eastAsiaTheme="minorEastAsia" w:hAnsi="Times New Roman" w:cs="Times New Roman"/>
                  <w:sz w:val="22"/>
                  <w:szCs w:val="22"/>
                </w:rPr>
              </w:rPrChange>
            </w:rPr>
            <w:delText xml:space="preserve">about </w:delText>
          </w:r>
          <w:r w:rsidR="003B3B59" w:rsidRPr="00BE70D2" w:rsidDel="007F5F8B">
            <w:rPr>
              <w:rFonts w:ascii="Times New Roman" w:eastAsiaTheme="minorEastAsia" w:hAnsi="Times New Roman" w:cs="Times New Roman"/>
              <w:color w:val="000000" w:themeColor="text1"/>
              <w:sz w:val="22"/>
              <w:szCs w:val="22"/>
              <w:rPrChange w:id="8555" w:author="Chen Liao" w:date="2021-06-01T21:13:00Z">
                <w:rPr>
                  <w:rFonts w:ascii="Times New Roman" w:eastAsiaTheme="minorEastAsia" w:hAnsi="Times New Roman" w:cs="Times New Roman"/>
                  <w:sz w:val="22"/>
                  <w:szCs w:val="22"/>
                </w:rPr>
              </w:rPrChange>
            </w:rPr>
            <w:delText>85%</w:delText>
          </w:r>
          <w:r w:rsidR="00260A13" w:rsidRPr="00BE70D2" w:rsidDel="007F5F8B">
            <w:rPr>
              <w:rFonts w:ascii="Times New Roman" w:eastAsiaTheme="minorEastAsia" w:hAnsi="Times New Roman" w:cs="Times New Roman"/>
              <w:color w:val="000000" w:themeColor="text1"/>
              <w:sz w:val="22"/>
              <w:szCs w:val="22"/>
              <w:rPrChange w:id="8556" w:author="Chen Liao" w:date="2021-06-01T21:13:00Z">
                <w:rPr>
                  <w:rFonts w:ascii="Times New Roman" w:eastAsiaTheme="minorEastAsia" w:hAnsi="Times New Roman" w:cs="Times New Roman"/>
                  <w:sz w:val="22"/>
                  <w:szCs w:val="22"/>
                </w:rPr>
              </w:rPrChange>
            </w:rPr>
            <w:delText xml:space="preserve"> </w:delText>
          </w:r>
          <w:r w:rsidR="003B3B59" w:rsidRPr="00BE70D2" w:rsidDel="007F5F8B">
            <w:rPr>
              <w:rFonts w:ascii="Times New Roman" w:eastAsiaTheme="minorEastAsia" w:hAnsi="Times New Roman" w:cs="Times New Roman"/>
              <w:color w:val="000000" w:themeColor="text1"/>
              <w:sz w:val="22"/>
              <w:szCs w:val="22"/>
              <w:rPrChange w:id="8557" w:author="Chen Liao" w:date="2021-06-01T21:13:00Z">
                <w:rPr>
                  <w:rFonts w:ascii="Times New Roman" w:eastAsiaTheme="minorEastAsia" w:hAnsi="Times New Roman" w:cs="Times New Roman"/>
                  <w:sz w:val="22"/>
                  <w:szCs w:val="22"/>
                </w:rPr>
              </w:rPrChange>
            </w:rPr>
            <w:delText>bacteria</w:delText>
          </w:r>
          <w:r w:rsidR="00260A13" w:rsidRPr="00BE70D2" w:rsidDel="007F5F8B">
            <w:rPr>
              <w:rFonts w:ascii="Times New Roman" w:eastAsiaTheme="minorEastAsia" w:hAnsi="Times New Roman" w:cs="Times New Roman"/>
              <w:color w:val="000000" w:themeColor="text1"/>
              <w:sz w:val="22"/>
              <w:szCs w:val="22"/>
              <w:rPrChange w:id="8558" w:author="Chen Liao" w:date="2021-06-01T21:13:00Z">
                <w:rPr>
                  <w:rFonts w:ascii="Times New Roman" w:eastAsiaTheme="minorEastAsia" w:hAnsi="Times New Roman" w:cs="Times New Roman"/>
                  <w:sz w:val="22"/>
                  <w:szCs w:val="22"/>
                </w:rPr>
              </w:rPrChange>
            </w:rPr>
            <w:delText xml:space="preserve"> </w:delText>
          </w:r>
          <w:r w:rsidR="00B97578" w:rsidRPr="00BE70D2" w:rsidDel="007F5F8B">
            <w:rPr>
              <w:rFonts w:ascii="Times New Roman" w:eastAsiaTheme="minorEastAsia" w:hAnsi="Times New Roman" w:cs="Times New Roman"/>
              <w:color w:val="000000" w:themeColor="text1"/>
              <w:sz w:val="22"/>
              <w:szCs w:val="22"/>
              <w:rPrChange w:id="8559" w:author="Chen Liao" w:date="2021-06-01T21:13:00Z">
                <w:rPr>
                  <w:rFonts w:ascii="Times New Roman" w:eastAsiaTheme="minorEastAsia" w:hAnsi="Times New Roman" w:cs="Times New Roman"/>
                  <w:sz w:val="22"/>
                  <w:szCs w:val="22"/>
                </w:rPr>
              </w:rPrChange>
            </w:rPr>
            <w:delText>were</w:delText>
          </w:r>
          <w:r w:rsidR="00260A13" w:rsidRPr="00BE70D2" w:rsidDel="007F5F8B">
            <w:rPr>
              <w:rFonts w:ascii="Times New Roman" w:eastAsiaTheme="minorEastAsia" w:hAnsi="Times New Roman" w:cs="Times New Roman"/>
              <w:color w:val="000000" w:themeColor="text1"/>
              <w:sz w:val="22"/>
              <w:szCs w:val="22"/>
              <w:rPrChange w:id="8560" w:author="Chen Liao" w:date="2021-06-01T21:13:00Z">
                <w:rPr>
                  <w:rFonts w:ascii="Times New Roman" w:eastAsiaTheme="minorEastAsia" w:hAnsi="Times New Roman" w:cs="Times New Roman"/>
                  <w:sz w:val="22"/>
                  <w:szCs w:val="22"/>
                </w:rPr>
              </w:rPrChange>
            </w:rPr>
            <w:delText xml:space="preserve"> </w:delText>
          </w:r>
          <w:r w:rsidR="0075104A" w:rsidRPr="00BE70D2" w:rsidDel="007F5F8B">
            <w:rPr>
              <w:rFonts w:ascii="Times New Roman" w:eastAsiaTheme="minorEastAsia" w:hAnsi="Times New Roman" w:cs="Times New Roman"/>
              <w:color w:val="000000" w:themeColor="text1"/>
              <w:sz w:val="22"/>
              <w:szCs w:val="22"/>
              <w:rPrChange w:id="8561" w:author="Chen Liao" w:date="2021-06-01T21:13:00Z">
                <w:rPr>
                  <w:rFonts w:ascii="Times New Roman" w:eastAsiaTheme="minorEastAsia" w:hAnsi="Times New Roman" w:cs="Times New Roman"/>
                  <w:sz w:val="22"/>
                  <w:szCs w:val="22"/>
                </w:rPr>
              </w:rPrChange>
            </w:rPr>
            <w:delText xml:space="preserve">only present in a subset of mice and </w:delText>
          </w:r>
          <w:r w:rsidR="005E77A1" w:rsidRPr="00BE70D2" w:rsidDel="007F5F8B">
            <w:rPr>
              <w:rFonts w:ascii="Times New Roman" w:eastAsiaTheme="minorEastAsia" w:hAnsi="Times New Roman" w:cs="Times New Roman"/>
              <w:color w:val="000000" w:themeColor="text1"/>
              <w:sz w:val="22"/>
              <w:szCs w:val="22"/>
              <w:rPrChange w:id="8562" w:author="Chen Liao" w:date="2021-06-01T21:13:00Z">
                <w:rPr>
                  <w:rFonts w:ascii="Times New Roman" w:eastAsiaTheme="minorEastAsia" w:hAnsi="Times New Roman" w:cs="Times New Roman"/>
                  <w:sz w:val="22"/>
                  <w:szCs w:val="22"/>
                </w:rPr>
              </w:rPrChange>
            </w:rPr>
            <w:delText>&gt;</w:delText>
          </w:r>
          <w:r w:rsidR="003B3B59" w:rsidRPr="00BE70D2" w:rsidDel="007F5F8B">
            <w:rPr>
              <w:rFonts w:ascii="Times New Roman" w:eastAsiaTheme="minorEastAsia" w:hAnsi="Times New Roman" w:cs="Times New Roman"/>
              <w:color w:val="000000" w:themeColor="text1"/>
              <w:sz w:val="22"/>
              <w:szCs w:val="22"/>
              <w:rPrChange w:id="8563" w:author="Chen Liao" w:date="2021-06-01T21:13:00Z">
                <w:rPr>
                  <w:rFonts w:ascii="Times New Roman" w:eastAsiaTheme="minorEastAsia" w:hAnsi="Times New Roman" w:cs="Times New Roman"/>
                  <w:sz w:val="22"/>
                  <w:szCs w:val="22"/>
                </w:rPr>
              </w:rPrChange>
            </w:rPr>
            <w:delText>7</w:delText>
          </w:r>
          <w:r w:rsidR="005E77A1" w:rsidRPr="00BE70D2" w:rsidDel="007F5F8B">
            <w:rPr>
              <w:rFonts w:ascii="Times New Roman" w:eastAsiaTheme="minorEastAsia" w:hAnsi="Times New Roman" w:cs="Times New Roman"/>
              <w:color w:val="000000" w:themeColor="text1"/>
              <w:sz w:val="22"/>
              <w:szCs w:val="22"/>
              <w:rPrChange w:id="8564" w:author="Chen Liao" w:date="2021-06-01T21:13:00Z">
                <w:rPr>
                  <w:rFonts w:ascii="Times New Roman" w:eastAsiaTheme="minorEastAsia" w:hAnsi="Times New Roman" w:cs="Times New Roman"/>
                  <w:sz w:val="22"/>
                  <w:szCs w:val="22"/>
                </w:rPr>
              </w:rPrChange>
            </w:rPr>
            <w:delText>0</w:delText>
          </w:r>
          <w:r w:rsidR="0075104A" w:rsidRPr="00BE70D2" w:rsidDel="007F5F8B">
            <w:rPr>
              <w:rFonts w:ascii="Times New Roman" w:eastAsiaTheme="minorEastAsia" w:hAnsi="Times New Roman" w:cs="Times New Roman"/>
              <w:color w:val="000000" w:themeColor="text1"/>
              <w:sz w:val="22"/>
              <w:szCs w:val="22"/>
              <w:rPrChange w:id="8565" w:author="Chen Liao" w:date="2021-06-01T21:13:00Z">
                <w:rPr>
                  <w:rFonts w:ascii="Times New Roman" w:eastAsiaTheme="minorEastAsia" w:hAnsi="Times New Roman" w:cs="Times New Roman"/>
                  <w:sz w:val="22"/>
                  <w:szCs w:val="22"/>
                </w:rPr>
              </w:rPrChange>
            </w:rPr>
            <w:delText xml:space="preserve">% </w:delText>
          </w:r>
          <w:r w:rsidR="00260A13" w:rsidRPr="00BE70D2" w:rsidDel="007F5F8B">
            <w:rPr>
              <w:rFonts w:ascii="Times New Roman" w:eastAsiaTheme="minorEastAsia" w:hAnsi="Times New Roman" w:cs="Times New Roman"/>
              <w:color w:val="000000" w:themeColor="text1"/>
              <w:sz w:val="22"/>
              <w:szCs w:val="22"/>
              <w:rPrChange w:id="8566" w:author="Chen Liao" w:date="2021-06-01T21:13:00Z">
                <w:rPr>
                  <w:rFonts w:ascii="Times New Roman" w:eastAsiaTheme="minorEastAsia" w:hAnsi="Times New Roman" w:cs="Times New Roman"/>
                  <w:sz w:val="22"/>
                  <w:szCs w:val="22"/>
                </w:rPr>
              </w:rPrChange>
            </w:rPr>
            <w:delText xml:space="preserve">was </w:delText>
          </w:r>
          <w:r w:rsidR="0075104A" w:rsidRPr="00BE70D2" w:rsidDel="007F5F8B">
            <w:rPr>
              <w:rFonts w:ascii="Times New Roman" w:eastAsiaTheme="minorEastAsia" w:hAnsi="Times New Roman" w:cs="Times New Roman"/>
              <w:color w:val="000000" w:themeColor="text1"/>
              <w:sz w:val="22"/>
              <w:szCs w:val="22"/>
              <w:rPrChange w:id="8567" w:author="Chen Liao" w:date="2021-06-01T21:13:00Z">
                <w:rPr>
                  <w:rFonts w:ascii="Times New Roman" w:eastAsiaTheme="minorEastAsia" w:hAnsi="Times New Roman" w:cs="Times New Roman"/>
                  <w:sz w:val="22"/>
                  <w:szCs w:val="22"/>
                </w:rPr>
              </w:rPrChange>
            </w:rPr>
            <w:delText>not present in all vendors</w:delText>
          </w:r>
          <w:r w:rsidR="00CD5B68" w:rsidRPr="00BE70D2" w:rsidDel="007F5F8B">
            <w:rPr>
              <w:rFonts w:ascii="Times New Roman" w:eastAsiaTheme="minorEastAsia" w:hAnsi="Times New Roman" w:cs="Times New Roman"/>
              <w:color w:val="000000" w:themeColor="text1"/>
              <w:sz w:val="22"/>
              <w:szCs w:val="22"/>
              <w:rPrChange w:id="8568" w:author="Chen Liao" w:date="2021-06-01T21:13:00Z">
                <w:rPr>
                  <w:rFonts w:ascii="Times New Roman" w:eastAsiaTheme="minorEastAsia" w:hAnsi="Times New Roman" w:cs="Times New Roman"/>
                  <w:sz w:val="22"/>
                  <w:szCs w:val="22"/>
                </w:rPr>
              </w:rPrChange>
            </w:rPr>
            <w:delText xml:space="preserve"> </w:delText>
          </w:r>
          <w:r w:rsidR="005E77A1" w:rsidRPr="00BE70D2" w:rsidDel="007F5F8B">
            <w:rPr>
              <w:rFonts w:ascii="Times New Roman" w:eastAsiaTheme="minorEastAsia" w:hAnsi="Times New Roman" w:cs="Times New Roman"/>
              <w:color w:val="000000" w:themeColor="text1"/>
              <w:sz w:val="22"/>
              <w:szCs w:val="22"/>
              <w:rPrChange w:id="8569" w:author="Chen Liao" w:date="2021-06-01T21:13:00Z">
                <w:rPr>
                  <w:rFonts w:ascii="Times New Roman" w:eastAsiaTheme="minorEastAsia" w:hAnsi="Times New Roman" w:cs="Times New Roman"/>
                  <w:sz w:val="22"/>
                  <w:szCs w:val="22"/>
                </w:rPr>
              </w:rPrChange>
            </w:rPr>
            <w:delText xml:space="preserve">regardless of the </w:delText>
          </w:r>
          <w:r w:rsidR="00B97578" w:rsidRPr="00BE70D2" w:rsidDel="007F5F8B">
            <w:rPr>
              <w:rFonts w:ascii="Times New Roman" w:eastAsiaTheme="minorEastAsia" w:hAnsi="Times New Roman" w:cs="Times New Roman"/>
              <w:color w:val="000000" w:themeColor="text1"/>
              <w:sz w:val="22"/>
              <w:szCs w:val="22"/>
              <w:rPrChange w:id="8570" w:author="Chen Liao" w:date="2021-06-01T21:13:00Z">
                <w:rPr>
                  <w:rFonts w:ascii="Times New Roman" w:eastAsiaTheme="minorEastAsia" w:hAnsi="Times New Roman" w:cs="Times New Roman"/>
                  <w:sz w:val="22"/>
                  <w:szCs w:val="22"/>
                </w:rPr>
              </w:rPrChange>
            </w:rPr>
            <w:delText>intervention</w:delText>
          </w:r>
          <w:r w:rsidR="0075104A" w:rsidRPr="00BE70D2" w:rsidDel="007F5F8B">
            <w:rPr>
              <w:rFonts w:ascii="Times New Roman" w:eastAsiaTheme="minorEastAsia" w:hAnsi="Times New Roman" w:cs="Times New Roman"/>
              <w:color w:val="000000" w:themeColor="text1"/>
              <w:sz w:val="22"/>
              <w:szCs w:val="22"/>
              <w:rPrChange w:id="8571" w:author="Chen Liao" w:date="2021-06-01T21:13:00Z">
                <w:rPr>
                  <w:rFonts w:ascii="Times New Roman" w:eastAsiaTheme="minorEastAsia" w:hAnsi="Times New Roman" w:cs="Times New Roman"/>
                  <w:sz w:val="22"/>
                  <w:szCs w:val="22"/>
                </w:rPr>
              </w:rPrChange>
            </w:rPr>
            <w:delText>.</w:delText>
          </w:r>
          <w:r w:rsidR="00CD5B68" w:rsidRPr="00BE70D2" w:rsidDel="007F5F8B">
            <w:rPr>
              <w:rFonts w:ascii="Times New Roman" w:eastAsiaTheme="minorEastAsia" w:hAnsi="Times New Roman" w:cs="Times New Roman"/>
              <w:color w:val="000000" w:themeColor="text1"/>
              <w:sz w:val="22"/>
              <w:szCs w:val="22"/>
              <w:rPrChange w:id="8572" w:author="Chen Liao" w:date="2021-06-01T21:13:00Z">
                <w:rPr>
                  <w:rFonts w:ascii="Times New Roman" w:eastAsiaTheme="minorEastAsia" w:hAnsi="Times New Roman" w:cs="Times New Roman"/>
                  <w:sz w:val="22"/>
                  <w:szCs w:val="22"/>
                </w:rPr>
              </w:rPrChange>
            </w:rPr>
            <w:delText xml:space="preserve"> </w:delText>
          </w:r>
        </w:del>
      </w:moveFrom>
      <w:moveFromRangeEnd w:id="8534"/>
      <w:del w:id="8573" w:author="Chen Liao" w:date="2021-05-29T12:38:00Z">
        <w:r w:rsidR="005E77A1" w:rsidRPr="00BE70D2" w:rsidDel="007F5F8B">
          <w:rPr>
            <w:rFonts w:ascii="Times New Roman" w:eastAsiaTheme="minorEastAsia" w:hAnsi="Times New Roman" w:cs="Times New Roman"/>
            <w:color w:val="000000" w:themeColor="text1"/>
            <w:sz w:val="22"/>
            <w:szCs w:val="22"/>
            <w:rPrChange w:id="8574" w:author="Chen Liao" w:date="2021-06-01T21:13:00Z">
              <w:rPr>
                <w:rFonts w:ascii="Times New Roman" w:eastAsiaTheme="minorEastAsia" w:hAnsi="Times New Roman" w:cs="Times New Roman"/>
                <w:sz w:val="22"/>
                <w:szCs w:val="22"/>
              </w:rPr>
            </w:rPrChange>
          </w:rPr>
          <w:delText>Some</w:delText>
        </w:r>
        <w:r w:rsidR="006D2E97" w:rsidRPr="00BE70D2" w:rsidDel="007F5F8B">
          <w:rPr>
            <w:rFonts w:ascii="Times New Roman" w:eastAsiaTheme="minorEastAsia" w:hAnsi="Times New Roman" w:cs="Times New Roman"/>
            <w:color w:val="000000" w:themeColor="text1"/>
            <w:sz w:val="22"/>
            <w:szCs w:val="22"/>
            <w:rPrChange w:id="8575" w:author="Chen Liao" w:date="2021-06-01T21:13:00Z">
              <w:rPr>
                <w:rFonts w:ascii="Times New Roman" w:eastAsiaTheme="minorEastAsia" w:hAnsi="Times New Roman" w:cs="Times New Roman"/>
                <w:sz w:val="22"/>
                <w:szCs w:val="22"/>
              </w:rPr>
            </w:rPrChange>
          </w:rPr>
          <w:delText xml:space="preserve"> of these bacteria that are missing in at least one vendor have been inferred as SCFAs producers (</w:delText>
        </w:r>
        <w:r w:rsidR="006D2E97" w:rsidRPr="00BE70D2" w:rsidDel="007F5F8B">
          <w:rPr>
            <w:rFonts w:ascii="Times New Roman" w:eastAsiaTheme="minorEastAsia" w:hAnsi="Times New Roman" w:cs="Times New Roman"/>
            <w:color w:val="000000" w:themeColor="text1"/>
            <w:sz w:val="22"/>
            <w:szCs w:val="22"/>
            <w:highlight w:val="yellow"/>
            <w:rPrChange w:id="8576" w:author="Chen Liao" w:date="2021-06-01T21:13:00Z">
              <w:rPr>
                <w:rFonts w:ascii="Times New Roman" w:eastAsiaTheme="minorEastAsia" w:hAnsi="Times New Roman" w:cs="Times New Roman"/>
                <w:sz w:val="22"/>
                <w:szCs w:val="22"/>
                <w:highlight w:val="yellow"/>
              </w:rPr>
            </w:rPrChange>
          </w:rPr>
          <w:delText>Fig. S1</w:delText>
        </w:r>
        <w:r w:rsidR="00C01342" w:rsidRPr="00BE70D2" w:rsidDel="007F5F8B">
          <w:rPr>
            <w:rFonts w:ascii="Times New Roman" w:eastAsiaTheme="minorEastAsia" w:hAnsi="Times New Roman" w:cs="Times New Roman"/>
            <w:color w:val="000000" w:themeColor="text1"/>
            <w:sz w:val="22"/>
            <w:szCs w:val="22"/>
            <w:highlight w:val="yellow"/>
            <w:rPrChange w:id="8577" w:author="Chen Liao" w:date="2021-06-01T21:13:00Z">
              <w:rPr>
                <w:rFonts w:ascii="Times New Roman" w:eastAsiaTheme="minorEastAsia" w:hAnsi="Times New Roman" w:cs="Times New Roman"/>
                <w:sz w:val="22"/>
                <w:szCs w:val="22"/>
                <w:highlight w:val="yellow"/>
              </w:rPr>
            </w:rPrChange>
          </w:rPr>
          <w:delText>2</w:delText>
        </w:r>
        <w:r w:rsidR="006D2E97" w:rsidRPr="00BE70D2" w:rsidDel="007F5F8B">
          <w:rPr>
            <w:rFonts w:ascii="Times New Roman" w:eastAsiaTheme="minorEastAsia" w:hAnsi="Times New Roman" w:cs="Times New Roman"/>
            <w:color w:val="000000" w:themeColor="text1"/>
            <w:sz w:val="22"/>
            <w:szCs w:val="22"/>
            <w:highlight w:val="yellow"/>
            <w:rPrChange w:id="8578" w:author="Chen Liao" w:date="2021-06-01T21:13:00Z">
              <w:rPr>
                <w:rFonts w:ascii="Times New Roman" w:eastAsiaTheme="minorEastAsia" w:hAnsi="Times New Roman" w:cs="Times New Roman"/>
                <w:sz w:val="22"/>
                <w:szCs w:val="22"/>
                <w:highlight w:val="yellow"/>
              </w:rPr>
            </w:rPrChange>
          </w:rPr>
          <w:delText>A</w:delText>
        </w:r>
        <w:r w:rsidR="006D2E97" w:rsidRPr="00BE70D2" w:rsidDel="007F5F8B">
          <w:rPr>
            <w:rFonts w:ascii="Times New Roman" w:eastAsiaTheme="minorEastAsia" w:hAnsi="Times New Roman" w:cs="Times New Roman"/>
            <w:color w:val="000000" w:themeColor="text1"/>
            <w:sz w:val="22"/>
            <w:szCs w:val="22"/>
            <w:rPrChange w:id="8579" w:author="Chen Liao" w:date="2021-06-01T21:13:00Z">
              <w:rPr>
                <w:rFonts w:ascii="Times New Roman" w:eastAsiaTheme="minorEastAsia" w:hAnsi="Times New Roman" w:cs="Times New Roman"/>
                <w:sz w:val="22"/>
                <w:szCs w:val="22"/>
              </w:rPr>
            </w:rPrChange>
          </w:rPr>
          <w:delText>)</w:delText>
        </w:r>
        <w:r w:rsidR="00090CE8" w:rsidRPr="00BE70D2" w:rsidDel="007F5F8B">
          <w:rPr>
            <w:rFonts w:ascii="Times New Roman" w:eastAsiaTheme="minorEastAsia" w:hAnsi="Times New Roman" w:cs="Times New Roman"/>
            <w:color w:val="000000" w:themeColor="text1"/>
            <w:sz w:val="22"/>
            <w:szCs w:val="22"/>
            <w:rPrChange w:id="8580" w:author="Chen Liao" w:date="2021-06-01T21:13:00Z">
              <w:rPr>
                <w:rFonts w:ascii="Times New Roman" w:eastAsiaTheme="minorEastAsia" w:hAnsi="Times New Roman" w:cs="Times New Roman"/>
                <w:sz w:val="22"/>
                <w:szCs w:val="22"/>
              </w:rPr>
            </w:rPrChange>
          </w:rPr>
          <w:delText xml:space="preserve">. </w:delText>
        </w:r>
        <w:r w:rsidR="00B06230" w:rsidRPr="00BE70D2" w:rsidDel="007F5F8B">
          <w:rPr>
            <w:rFonts w:ascii="Times New Roman" w:eastAsiaTheme="minorEastAsia" w:hAnsi="Times New Roman" w:cs="Times New Roman"/>
            <w:color w:val="000000" w:themeColor="text1"/>
            <w:sz w:val="22"/>
            <w:szCs w:val="22"/>
            <w:rPrChange w:id="8581" w:author="Chen Liao" w:date="2021-06-01T21:13:00Z">
              <w:rPr>
                <w:rFonts w:ascii="Times New Roman" w:eastAsiaTheme="minorEastAsia" w:hAnsi="Times New Roman" w:cs="Times New Roman"/>
                <w:sz w:val="22"/>
                <w:szCs w:val="22"/>
              </w:rPr>
            </w:rPrChange>
          </w:rPr>
          <w:delText>Formally</w:delText>
        </w:r>
        <w:r w:rsidR="0075104A" w:rsidRPr="00BE70D2" w:rsidDel="007F5F8B">
          <w:rPr>
            <w:rFonts w:ascii="Times New Roman" w:eastAsiaTheme="minorEastAsia" w:hAnsi="Times New Roman" w:cs="Times New Roman"/>
            <w:color w:val="000000" w:themeColor="text1"/>
            <w:sz w:val="22"/>
            <w:szCs w:val="22"/>
            <w:rPrChange w:id="8582" w:author="Chen Liao" w:date="2021-06-01T21:13:00Z">
              <w:rPr>
                <w:rFonts w:ascii="Times New Roman" w:eastAsiaTheme="minorEastAsia" w:hAnsi="Times New Roman" w:cs="Times New Roman"/>
                <w:sz w:val="22"/>
                <w:szCs w:val="22"/>
              </w:rPr>
            </w:rPrChange>
          </w:rPr>
          <w:delText xml:space="preserve">, we </w:delText>
        </w:r>
        <w:r w:rsidR="001909D5" w:rsidRPr="00BE70D2" w:rsidDel="007F5F8B">
          <w:rPr>
            <w:rFonts w:ascii="Times New Roman" w:eastAsiaTheme="minorEastAsia" w:hAnsi="Times New Roman" w:cs="Times New Roman"/>
            <w:color w:val="000000" w:themeColor="text1"/>
            <w:sz w:val="22"/>
            <w:szCs w:val="22"/>
            <w:rPrChange w:id="8583" w:author="Chen Liao" w:date="2021-06-01T21:13:00Z">
              <w:rPr>
                <w:rFonts w:ascii="Times New Roman" w:eastAsiaTheme="minorEastAsia" w:hAnsi="Times New Roman" w:cs="Times New Roman"/>
                <w:sz w:val="22"/>
                <w:szCs w:val="22"/>
              </w:rPr>
            </w:rPrChange>
          </w:rPr>
          <w:delText>quantified</w:delText>
        </w:r>
        <w:r w:rsidR="0075104A" w:rsidRPr="00BE70D2" w:rsidDel="007F5F8B">
          <w:rPr>
            <w:rFonts w:ascii="Times New Roman" w:eastAsiaTheme="minorEastAsia" w:hAnsi="Times New Roman" w:cs="Times New Roman"/>
            <w:color w:val="000000" w:themeColor="text1"/>
            <w:sz w:val="22"/>
            <w:szCs w:val="22"/>
            <w:rPrChange w:id="8584" w:author="Chen Liao" w:date="2021-06-01T21:13:00Z">
              <w:rPr>
                <w:rFonts w:ascii="Times New Roman" w:eastAsiaTheme="minorEastAsia" w:hAnsi="Times New Roman" w:cs="Times New Roman"/>
                <w:sz w:val="22"/>
                <w:szCs w:val="22"/>
              </w:rPr>
            </w:rPrChange>
          </w:rPr>
          <w:delText xml:space="preserve"> the </w:delText>
        </w:r>
      </w:del>
      <w:moveFromRangeStart w:id="8585" w:author="Chen Liao" w:date="2021-05-29T12:19:00Z" w:name="move73183183"/>
      <w:moveFrom w:id="8586" w:author="Chen Liao" w:date="2021-05-29T12:19:00Z">
        <w:del w:id="8587" w:author="Chen Liao" w:date="2021-05-29T12:20:00Z">
          <w:r w:rsidR="0075104A" w:rsidRPr="00BE70D2" w:rsidDel="00160DC5">
            <w:rPr>
              <w:rFonts w:ascii="Times New Roman" w:eastAsiaTheme="minorEastAsia" w:hAnsi="Times New Roman" w:cs="Times New Roman"/>
              <w:color w:val="000000" w:themeColor="text1"/>
              <w:sz w:val="22"/>
              <w:szCs w:val="22"/>
              <w:rPrChange w:id="8588" w:author="Chen Liao" w:date="2021-06-01T21:13:00Z">
                <w:rPr>
                  <w:rFonts w:ascii="Times New Roman" w:eastAsiaTheme="minorEastAsia" w:hAnsi="Times New Roman" w:cs="Times New Roman"/>
                  <w:sz w:val="22"/>
                  <w:szCs w:val="22"/>
                </w:rPr>
              </w:rPrChange>
            </w:rPr>
            <w:delText xml:space="preserve">similarity </w:delText>
          </w:r>
          <w:r w:rsidR="00CD5B68" w:rsidRPr="00BE70D2" w:rsidDel="00160DC5">
            <w:rPr>
              <w:rFonts w:ascii="Times New Roman" w:eastAsiaTheme="minorEastAsia" w:hAnsi="Times New Roman" w:cs="Times New Roman"/>
              <w:color w:val="000000" w:themeColor="text1"/>
              <w:sz w:val="22"/>
              <w:szCs w:val="22"/>
              <w:rPrChange w:id="8589" w:author="Chen Liao" w:date="2021-06-01T21:13:00Z">
                <w:rPr>
                  <w:rFonts w:ascii="Times New Roman" w:eastAsiaTheme="minorEastAsia" w:hAnsi="Times New Roman" w:cs="Times New Roman"/>
                  <w:sz w:val="22"/>
                  <w:szCs w:val="22"/>
                </w:rPr>
              </w:rPrChange>
            </w:rPr>
            <w:delText xml:space="preserve">of gut microbiota </w:delText>
          </w:r>
          <w:r w:rsidR="009D461F" w:rsidRPr="00BE70D2" w:rsidDel="00160DC5">
            <w:rPr>
              <w:rFonts w:ascii="Times New Roman" w:eastAsiaTheme="minorEastAsia" w:hAnsi="Times New Roman" w:cs="Times New Roman"/>
              <w:color w:val="000000" w:themeColor="text1"/>
              <w:sz w:val="22"/>
              <w:szCs w:val="22"/>
              <w:rPrChange w:id="8590" w:author="Chen Liao" w:date="2021-06-01T21:13:00Z">
                <w:rPr>
                  <w:rFonts w:ascii="Times New Roman" w:eastAsiaTheme="minorEastAsia" w:hAnsi="Times New Roman" w:cs="Times New Roman"/>
                  <w:sz w:val="22"/>
                  <w:szCs w:val="22"/>
                </w:rPr>
              </w:rPrChange>
            </w:rPr>
            <w:delText xml:space="preserve">composition </w:delText>
          </w:r>
          <w:r w:rsidR="0075104A" w:rsidRPr="00BE70D2" w:rsidDel="00160DC5">
            <w:rPr>
              <w:rFonts w:ascii="Times New Roman" w:eastAsiaTheme="minorEastAsia" w:hAnsi="Times New Roman" w:cs="Times New Roman"/>
              <w:color w:val="000000" w:themeColor="text1"/>
              <w:sz w:val="22"/>
              <w:szCs w:val="22"/>
              <w:rPrChange w:id="8591" w:author="Chen Liao" w:date="2021-06-01T21:13:00Z">
                <w:rPr>
                  <w:rFonts w:ascii="Times New Roman" w:eastAsiaTheme="minorEastAsia" w:hAnsi="Times New Roman" w:cs="Times New Roman"/>
                  <w:sz w:val="22"/>
                  <w:szCs w:val="22"/>
                </w:rPr>
              </w:rPrChange>
            </w:rPr>
            <w:delText xml:space="preserve">between </w:delText>
          </w:r>
          <w:r w:rsidR="00AB4C84" w:rsidRPr="00BE70D2" w:rsidDel="00160DC5">
            <w:rPr>
              <w:rFonts w:ascii="Times New Roman" w:eastAsiaTheme="minorEastAsia" w:hAnsi="Times New Roman" w:cs="Times New Roman"/>
              <w:color w:val="000000" w:themeColor="text1"/>
              <w:sz w:val="22"/>
              <w:szCs w:val="22"/>
              <w:rPrChange w:id="8592" w:author="Chen Liao" w:date="2021-06-01T21:13:00Z">
                <w:rPr>
                  <w:rFonts w:ascii="Times New Roman" w:eastAsiaTheme="minorEastAsia" w:hAnsi="Times New Roman" w:cs="Times New Roman"/>
                  <w:sz w:val="22"/>
                  <w:szCs w:val="22"/>
                </w:rPr>
              </w:rPrChange>
            </w:rPr>
            <w:delText xml:space="preserve">the </w:delText>
          </w:r>
          <w:r w:rsidR="0075104A" w:rsidRPr="00BE70D2" w:rsidDel="00160DC5">
            <w:rPr>
              <w:rFonts w:ascii="Times New Roman" w:eastAsiaTheme="minorEastAsia" w:hAnsi="Times New Roman" w:cs="Times New Roman"/>
              <w:color w:val="000000" w:themeColor="text1"/>
              <w:sz w:val="22"/>
              <w:szCs w:val="22"/>
              <w:rPrChange w:id="8593" w:author="Chen Liao" w:date="2021-06-01T21:13:00Z">
                <w:rPr>
                  <w:rFonts w:ascii="Times New Roman" w:eastAsiaTheme="minorEastAsia" w:hAnsi="Times New Roman" w:cs="Times New Roman"/>
                  <w:sz w:val="22"/>
                  <w:szCs w:val="22"/>
                </w:rPr>
              </w:rPrChange>
            </w:rPr>
            <w:delText>training and test dataset</w:delText>
          </w:r>
          <w:r w:rsidR="00AB4C84" w:rsidRPr="00BE70D2" w:rsidDel="00160DC5">
            <w:rPr>
              <w:rFonts w:ascii="Times New Roman" w:eastAsiaTheme="minorEastAsia" w:hAnsi="Times New Roman" w:cs="Times New Roman"/>
              <w:color w:val="000000" w:themeColor="text1"/>
              <w:sz w:val="22"/>
              <w:szCs w:val="22"/>
              <w:rPrChange w:id="8594" w:author="Chen Liao" w:date="2021-06-01T21:13:00Z">
                <w:rPr>
                  <w:rFonts w:ascii="Times New Roman" w:eastAsiaTheme="minorEastAsia" w:hAnsi="Times New Roman" w:cs="Times New Roman"/>
                  <w:sz w:val="22"/>
                  <w:szCs w:val="22"/>
                </w:rPr>
              </w:rPrChange>
            </w:rPr>
            <w:delText>s in the “</w:delText>
          </w:r>
          <w:r w:rsidR="00B97578" w:rsidRPr="00BE70D2" w:rsidDel="00160DC5">
            <w:rPr>
              <w:rFonts w:ascii="Times New Roman" w:eastAsiaTheme="minorEastAsia" w:hAnsi="Times New Roman" w:cs="Times New Roman"/>
              <w:color w:val="000000" w:themeColor="text1"/>
              <w:sz w:val="22"/>
              <w:szCs w:val="22"/>
              <w:rPrChange w:id="8595" w:author="Chen Liao" w:date="2021-06-01T21:13:00Z">
                <w:rPr>
                  <w:rFonts w:ascii="Times New Roman" w:eastAsiaTheme="minorEastAsia" w:hAnsi="Times New Roman" w:cs="Times New Roman"/>
                  <w:sz w:val="22"/>
                  <w:szCs w:val="22"/>
                </w:rPr>
              </w:rPrChange>
            </w:rPr>
            <w:delText>interpolation</w:delText>
          </w:r>
          <w:r w:rsidR="00AB4C84" w:rsidRPr="00BE70D2" w:rsidDel="00160DC5">
            <w:rPr>
              <w:rFonts w:ascii="Times New Roman" w:eastAsiaTheme="minorEastAsia" w:hAnsi="Times New Roman" w:cs="Times New Roman"/>
              <w:color w:val="000000" w:themeColor="text1"/>
              <w:sz w:val="22"/>
              <w:szCs w:val="22"/>
              <w:rPrChange w:id="8596" w:author="Chen Liao" w:date="2021-06-01T21:13:00Z">
                <w:rPr>
                  <w:rFonts w:ascii="Times New Roman" w:eastAsiaTheme="minorEastAsia" w:hAnsi="Times New Roman" w:cs="Times New Roman"/>
                  <w:sz w:val="22"/>
                  <w:szCs w:val="22"/>
                </w:rPr>
              </w:rPrChange>
            </w:rPr>
            <w:delText>” and “extrapolation” scenarios</w:delText>
          </w:r>
          <w:r w:rsidR="009D461F" w:rsidRPr="00BE70D2" w:rsidDel="00160DC5">
            <w:rPr>
              <w:rFonts w:ascii="Times New Roman" w:eastAsiaTheme="minorEastAsia" w:hAnsi="Times New Roman" w:cs="Times New Roman"/>
              <w:color w:val="000000" w:themeColor="text1"/>
              <w:sz w:val="22"/>
              <w:szCs w:val="22"/>
              <w:rPrChange w:id="8597" w:author="Chen Liao" w:date="2021-06-01T21:13:00Z">
                <w:rPr>
                  <w:rFonts w:ascii="Times New Roman" w:eastAsiaTheme="minorEastAsia" w:hAnsi="Times New Roman" w:cs="Times New Roman"/>
                  <w:sz w:val="22"/>
                  <w:szCs w:val="22"/>
                </w:rPr>
              </w:rPrChange>
            </w:rPr>
            <w:delText xml:space="preserve"> used a RF classifier</w:delText>
          </w:r>
          <w:r w:rsidR="00FD6877" w:rsidRPr="00BE70D2" w:rsidDel="00160DC5">
            <w:rPr>
              <w:rFonts w:ascii="Times New Roman" w:eastAsiaTheme="minorEastAsia" w:hAnsi="Times New Roman" w:cs="Times New Roman"/>
              <w:color w:val="000000" w:themeColor="text1"/>
              <w:sz w:val="22"/>
              <w:szCs w:val="22"/>
              <w:rPrChange w:id="8598" w:author="Chen Liao" w:date="2021-06-01T21:13:00Z">
                <w:rPr>
                  <w:rFonts w:ascii="Times New Roman" w:eastAsiaTheme="minorEastAsia" w:hAnsi="Times New Roman" w:cs="Times New Roman"/>
                  <w:sz w:val="22"/>
                  <w:szCs w:val="22"/>
                </w:rPr>
              </w:rPrChange>
            </w:rPr>
            <w:delText xml:space="preserve"> (</w:delText>
          </w:r>
          <w:r w:rsidR="00FD6877" w:rsidRPr="00BE70D2" w:rsidDel="00160DC5">
            <w:rPr>
              <w:rFonts w:ascii="Times New Roman" w:eastAsiaTheme="minorEastAsia" w:hAnsi="Times New Roman" w:cs="Times New Roman"/>
              <w:color w:val="000000" w:themeColor="text1"/>
              <w:sz w:val="22"/>
              <w:szCs w:val="22"/>
              <w:highlight w:val="yellow"/>
              <w:rPrChange w:id="8599" w:author="Chen Liao" w:date="2021-06-01T21:13:00Z">
                <w:rPr>
                  <w:rFonts w:ascii="Times New Roman" w:eastAsiaTheme="minorEastAsia" w:hAnsi="Times New Roman" w:cs="Times New Roman"/>
                  <w:sz w:val="22"/>
                  <w:szCs w:val="22"/>
                  <w:highlight w:val="yellow"/>
                </w:rPr>
              </w:rPrChange>
            </w:rPr>
            <w:delText>see Methods</w:delText>
          </w:r>
          <w:r w:rsidR="00FD6877" w:rsidRPr="00BE70D2" w:rsidDel="00160DC5">
            <w:rPr>
              <w:rFonts w:ascii="Times New Roman" w:eastAsiaTheme="minorEastAsia" w:hAnsi="Times New Roman" w:cs="Times New Roman"/>
              <w:color w:val="000000" w:themeColor="text1"/>
              <w:sz w:val="22"/>
              <w:szCs w:val="22"/>
              <w:rPrChange w:id="8600" w:author="Chen Liao" w:date="2021-06-01T21:13:00Z">
                <w:rPr>
                  <w:rFonts w:ascii="Times New Roman" w:eastAsiaTheme="minorEastAsia" w:hAnsi="Times New Roman" w:cs="Times New Roman"/>
                  <w:sz w:val="22"/>
                  <w:szCs w:val="22"/>
                </w:rPr>
              </w:rPrChange>
            </w:rPr>
            <w:delText>)</w:delText>
          </w:r>
          <w:r w:rsidR="0075104A" w:rsidRPr="00BE70D2" w:rsidDel="00160DC5">
            <w:rPr>
              <w:rFonts w:ascii="Times New Roman" w:eastAsiaTheme="minorEastAsia" w:hAnsi="Times New Roman" w:cs="Times New Roman"/>
              <w:color w:val="000000" w:themeColor="text1"/>
              <w:sz w:val="22"/>
              <w:szCs w:val="22"/>
              <w:rPrChange w:id="8601" w:author="Chen Liao" w:date="2021-06-01T21:13:00Z">
                <w:rPr>
                  <w:rFonts w:ascii="Times New Roman" w:eastAsiaTheme="minorEastAsia" w:hAnsi="Times New Roman" w:cs="Times New Roman"/>
                  <w:sz w:val="22"/>
                  <w:szCs w:val="22"/>
                </w:rPr>
              </w:rPrChange>
            </w:rPr>
            <w:delText>.</w:delText>
          </w:r>
          <w:r w:rsidR="00CD5B68" w:rsidRPr="00BE70D2" w:rsidDel="00160DC5">
            <w:rPr>
              <w:rFonts w:ascii="Times New Roman" w:eastAsiaTheme="minorEastAsia" w:hAnsi="Times New Roman" w:cs="Times New Roman"/>
              <w:color w:val="000000" w:themeColor="text1"/>
              <w:sz w:val="22"/>
              <w:szCs w:val="22"/>
              <w:rPrChange w:id="8602" w:author="Chen Liao" w:date="2021-06-01T21:13:00Z">
                <w:rPr>
                  <w:rFonts w:ascii="Times New Roman" w:eastAsiaTheme="minorEastAsia" w:hAnsi="Times New Roman" w:cs="Times New Roman"/>
                  <w:sz w:val="22"/>
                  <w:szCs w:val="22"/>
                </w:rPr>
              </w:rPrChange>
            </w:rPr>
            <w:delText xml:space="preserve"> </w:delText>
          </w:r>
          <w:r w:rsidR="00B87A48" w:rsidRPr="00BE70D2" w:rsidDel="00160DC5">
            <w:rPr>
              <w:rFonts w:ascii="Times New Roman" w:eastAsiaTheme="minorEastAsia" w:hAnsi="Times New Roman" w:cs="Times New Roman"/>
              <w:color w:val="000000" w:themeColor="text1"/>
              <w:sz w:val="22"/>
              <w:szCs w:val="22"/>
              <w:rPrChange w:id="8603" w:author="Chen Liao" w:date="2021-06-01T21:13:00Z">
                <w:rPr>
                  <w:rFonts w:ascii="Times New Roman" w:eastAsiaTheme="minorEastAsia" w:hAnsi="Times New Roman" w:cs="Times New Roman"/>
                  <w:sz w:val="22"/>
                  <w:szCs w:val="22"/>
                </w:rPr>
              </w:rPrChange>
            </w:rPr>
            <w:delText xml:space="preserve">For both </w:delText>
          </w:r>
          <w:r w:rsidR="00FD6877" w:rsidRPr="00BE70D2" w:rsidDel="00160DC5">
            <w:rPr>
              <w:rFonts w:ascii="Times New Roman" w:eastAsiaTheme="minorEastAsia" w:hAnsi="Times New Roman" w:cs="Times New Roman"/>
              <w:color w:val="000000" w:themeColor="text1"/>
              <w:sz w:val="22"/>
              <w:szCs w:val="22"/>
              <w:rPrChange w:id="8604" w:author="Chen Liao" w:date="2021-06-01T21:13:00Z">
                <w:rPr>
                  <w:rFonts w:ascii="Times New Roman" w:eastAsiaTheme="minorEastAsia" w:hAnsi="Times New Roman" w:cs="Times New Roman"/>
                  <w:sz w:val="22"/>
                  <w:szCs w:val="22"/>
                </w:rPr>
              </w:rPrChange>
            </w:rPr>
            <w:delText xml:space="preserve">dietary </w:delText>
          </w:r>
          <w:r w:rsidR="00B87A48" w:rsidRPr="00BE70D2" w:rsidDel="00160DC5">
            <w:rPr>
              <w:rFonts w:ascii="Times New Roman" w:eastAsiaTheme="minorEastAsia" w:hAnsi="Times New Roman" w:cs="Times New Roman"/>
              <w:color w:val="000000" w:themeColor="text1"/>
              <w:sz w:val="22"/>
              <w:szCs w:val="22"/>
              <w:rPrChange w:id="8605" w:author="Chen Liao" w:date="2021-06-01T21:13:00Z">
                <w:rPr>
                  <w:rFonts w:ascii="Times New Roman" w:eastAsiaTheme="minorEastAsia" w:hAnsi="Times New Roman" w:cs="Times New Roman"/>
                  <w:sz w:val="22"/>
                  <w:szCs w:val="22"/>
                </w:rPr>
              </w:rPrChange>
            </w:rPr>
            <w:delText>fibers</w:delText>
          </w:r>
          <w:r w:rsidR="00CD5B68" w:rsidRPr="00BE70D2" w:rsidDel="00160DC5">
            <w:rPr>
              <w:rFonts w:ascii="Times New Roman" w:eastAsiaTheme="minorEastAsia" w:hAnsi="Times New Roman" w:cs="Times New Roman"/>
              <w:color w:val="000000" w:themeColor="text1"/>
              <w:sz w:val="22"/>
              <w:szCs w:val="22"/>
              <w:rPrChange w:id="8606" w:author="Chen Liao" w:date="2021-06-01T21:13:00Z">
                <w:rPr>
                  <w:rFonts w:ascii="Times New Roman" w:eastAsiaTheme="minorEastAsia" w:hAnsi="Times New Roman" w:cs="Times New Roman"/>
                  <w:sz w:val="22"/>
                  <w:szCs w:val="22"/>
                </w:rPr>
              </w:rPrChange>
            </w:rPr>
            <w:delText>, w</w:delText>
          </w:r>
          <w:r w:rsidR="0075104A" w:rsidRPr="00BE70D2" w:rsidDel="00160DC5">
            <w:rPr>
              <w:rFonts w:ascii="Times New Roman" w:eastAsiaTheme="minorEastAsia" w:hAnsi="Times New Roman" w:cs="Times New Roman"/>
              <w:color w:val="000000" w:themeColor="text1"/>
              <w:sz w:val="22"/>
              <w:szCs w:val="22"/>
              <w:rPrChange w:id="8607" w:author="Chen Liao" w:date="2021-06-01T21:13:00Z">
                <w:rPr>
                  <w:rFonts w:ascii="Times New Roman" w:eastAsiaTheme="minorEastAsia" w:hAnsi="Times New Roman" w:cs="Times New Roman"/>
                  <w:sz w:val="22"/>
                  <w:szCs w:val="22"/>
                </w:rPr>
              </w:rPrChange>
            </w:rPr>
            <w:delText xml:space="preserve">e found that </w:delText>
          </w:r>
          <w:r w:rsidR="001A5679" w:rsidRPr="00BE70D2" w:rsidDel="00160DC5">
            <w:rPr>
              <w:rFonts w:ascii="Times New Roman" w:eastAsiaTheme="minorEastAsia" w:hAnsi="Times New Roman" w:cs="Times New Roman"/>
              <w:color w:val="000000" w:themeColor="text1"/>
              <w:sz w:val="22"/>
              <w:szCs w:val="22"/>
              <w:rPrChange w:id="8608" w:author="Chen Liao" w:date="2021-06-01T21:13:00Z">
                <w:rPr>
                  <w:rFonts w:ascii="Times New Roman" w:eastAsiaTheme="minorEastAsia" w:hAnsi="Times New Roman" w:cs="Times New Roman"/>
                  <w:sz w:val="22"/>
                  <w:szCs w:val="22"/>
                </w:rPr>
              </w:rPrChange>
            </w:rPr>
            <w:delText xml:space="preserve">the </w:delText>
          </w:r>
          <w:r w:rsidR="0075104A" w:rsidRPr="00BE70D2" w:rsidDel="00160DC5">
            <w:rPr>
              <w:rFonts w:ascii="Times New Roman" w:eastAsiaTheme="minorEastAsia" w:hAnsi="Times New Roman" w:cs="Times New Roman"/>
              <w:color w:val="000000" w:themeColor="text1"/>
              <w:sz w:val="22"/>
              <w:szCs w:val="22"/>
              <w:rPrChange w:id="8609" w:author="Chen Liao" w:date="2021-06-01T21:13:00Z">
                <w:rPr>
                  <w:rFonts w:ascii="Times New Roman" w:eastAsiaTheme="minorEastAsia" w:hAnsi="Times New Roman" w:cs="Times New Roman"/>
                  <w:sz w:val="22"/>
                  <w:szCs w:val="22"/>
                </w:rPr>
              </w:rPrChange>
            </w:rPr>
            <w:delText>test</w:delText>
          </w:r>
          <w:r w:rsidR="00CD5B68" w:rsidRPr="00BE70D2" w:rsidDel="00160DC5">
            <w:rPr>
              <w:rFonts w:ascii="Times New Roman" w:eastAsiaTheme="minorEastAsia" w:hAnsi="Times New Roman" w:cs="Times New Roman"/>
              <w:color w:val="000000" w:themeColor="text1"/>
              <w:sz w:val="22"/>
              <w:szCs w:val="22"/>
              <w:rPrChange w:id="8610" w:author="Chen Liao" w:date="2021-06-01T21:13:00Z">
                <w:rPr>
                  <w:rFonts w:ascii="Times New Roman" w:eastAsiaTheme="minorEastAsia" w:hAnsi="Times New Roman" w:cs="Times New Roman"/>
                  <w:sz w:val="22"/>
                  <w:szCs w:val="22"/>
                </w:rPr>
              </w:rPrChange>
            </w:rPr>
            <w:delText xml:space="preserve">ing </w:delText>
          </w:r>
          <w:r w:rsidR="0075104A" w:rsidRPr="00BE70D2" w:rsidDel="00160DC5">
            <w:rPr>
              <w:rFonts w:ascii="Times New Roman" w:eastAsiaTheme="minorEastAsia" w:hAnsi="Times New Roman" w:cs="Times New Roman"/>
              <w:color w:val="000000" w:themeColor="text1"/>
              <w:sz w:val="22"/>
              <w:szCs w:val="22"/>
              <w:rPrChange w:id="8611" w:author="Chen Liao" w:date="2021-06-01T21:13:00Z">
                <w:rPr>
                  <w:rFonts w:ascii="Times New Roman" w:eastAsiaTheme="minorEastAsia" w:hAnsi="Times New Roman" w:cs="Times New Roman"/>
                  <w:sz w:val="22"/>
                  <w:szCs w:val="22"/>
                </w:rPr>
              </w:rPrChange>
            </w:rPr>
            <w:delText xml:space="preserve">set </w:delText>
          </w:r>
          <w:r w:rsidR="001A5679" w:rsidRPr="00BE70D2" w:rsidDel="00160DC5">
            <w:rPr>
              <w:rFonts w:ascii="Times New Roman" w:eastAsiaTheme="minorEastAsia" w:hAnsi="Times New Roman" w:cs="Times New Roman"/>
              <w:color w:val="000000" w:themeColor="text1"/>
              <w:sz w:val="22"/>
              <w:szCs w:val="22"/>
              <w:rPrChange w:id="8612" w:author="Chen Liao" w:date="2021-06-01T21:13:00Z">
                <w:rPr>
                  <w:rFonts w:ascii="Times New Roman" w:eastAsiaTheme="minorEastAsia" w:hAnsi="Times New Roman" w:cs="Times New Roman"/>
                  <w:sz w:val="22"/>
                  <w:szCs w:val="22"/>
                </w:rPr>
              </w:rPrChange>
            </w:rPr>
            <w:delText>was</w:delText>
          </w:r>
          <w:r w:rsidR="00CD5B68" w:rsidRPr="00BE70D2" w:rsidDel="00160DC5">
            <w:rPr>
              <w:rFonts w:ascii="Times New Roman" w:eastAsiaTheme="minorEastAsia" w:hAnsi="Times New Roman" w:cs="Times New Roman"/>
              <w:color w:val="000000" w:themeColor="text1"/>
              <w:sz w:val="22"/>
              <w:szCs w:val="22"/>
              <w:rPrChange w:id="8613" w:author="Chen Liao" w:date="2021-06-01T21:13:00Z">
                <w:rPr>
                  <w:rFonts w:ascii="Times New Roman" w:eastAsiaTheme="minorEastAsia" w:hAnsi="Times New Roman" w:cs="Times New Roman"/>
                  <w:sz w:val="22"/>
                  <w:szCs w:val="22"/>
                </w:rPr>
              </w:rPrChange>
            </w:rPr>
            <w:delText xml:space="preserve"> almost </w:delText>
          </w:r>
          <w:r w:rsidR="001A5679" w:rsidRPr="00BE70D2" w:rsidDel="00160DC5">
            <w:rPr>
              <w:rFonts w:ascii="Times New Roman" w:eastAsiaTheme="minorEastAsia" w:hAnsi="Times New Roman" w:cs="Times New Roman"/>
              <w:color w:val="000000" w:themeColor="text1"/>
              <w:sz w:val="22"/>
              <w:szCs w:val="22"/>
              <w:rPrChange w:id="8614" w:author="Chen Liao" w:date="2021-06-01T21:13:00Z">
                <w:rPr>
                  <w:rFonts w:ascii="Times New Roman" w:eastAsiaTheme="minorEastAsia" w:hAnsi="Times New Roman" w:cs="Times New Roman"/>
                  <w:sz w:val="22"/>
                  <w:szCs w:val="22"/>
                </w:rPr>
              </w:rPrChange>
            </w:rPr>
            <w:delText xml:space="preserve">fully </w:delText>
          </w:r>
          <w:r w:rsidR="00A57493" w:rsidRPr="00BE70D2" w:rsidDel="00160DC5">
            <w:rPr>
              <w:rFonts w:ascii="Times New Roman" w:eastAsiaTheme="minorEastAsia" w:hAnsi="Times New Roman" w:cs="Times New Roman"/>
              <w:color w:val="000000" w:themeColor="text1"/>
              <w:sz w:val="22"/>
              <w:szCs w:val="22"/>
              <w:rPrChange w:id="8615" w:author="Chen Liao" w:date="2021-06-01T21:13:00Z">
                <w:rPr>
                  <w:rFonts w:ascii="Times New Roman" w:eastAsiaTheme="minorEastAsia" w:hAnsi="Times New Roman" w:cs="Times New Roman"/>
                  <w:sz w:val="22"/>
                  <w:szCs w:val="22"/>
                </w:rPr>
              </w:rPrChange>
            </w:rPr>
            <w:delText>distinguishable</w:delText>
          </w:r>
          <w:r w:rsidR="00CD5B68" w:rsidRPr="00BE70D2" w:rsidDel="00160DC5">
            <w:rPr>
              <w:rFonts w:ascii="Times New Roman" w:eastAsiaTheme="minorEastAsia" w:hAnsi="Times New Roman" w:cs="Times New Roman"/>
              <w:color w:val="000000" w:themeColor="text1"/>
              <w:sz w:val="22"/>
              <w:szCs w:val="22"/>
              <w:rPrChange w:id="8616" w:author="Chen Liao" w:date="2021-06-01T21:13:00Z">
                <w:rPr>
                  <w:rFonts w:ascii="Times New Roman" w:eastAsiaTheme="minorEastAsia" w:hAnsi="Times New Roman" w:cs="Times New Roman"/>
                  <w:sz w:val="22"/>
                  <w:szCs w:val="22"/>
                </w:rPr>
              </w:rPrChange>
            </w:rPr>
            <w:delText xml:space="preserve"> from the training set </w:delText>
          </w:r>
          <w:r w:rsidR="00202E27" w:rsidRPr="00BE70D2" w:rsidDel="00160DC5">
            <w:rPr>
              <w:rFonts w:ascii="Times New Roman" w:eastAsiaTheme="minorEastAsia" w:hAnsi="Times New Roman" w:cs="Times New Roman"/>
              <w:color w:val="000000" w:themeColor="text1"/>
              <w:sz w:val="22"/>
              <w:szCs w:val="22"/>
              <w:rPrChange w:id="8617" w:author="Chen Liao" w:date="2021-06-01T21:13:00Z">
                <w:rPr>
                  <w:rFonts w:ascii="Times New Roman" w:eastAsiaTheme="minorEastAsia" w:hAnsi="Times New Roman" w:cs="Times New Roman"/>
                  <w:sz w:val="22"/>
                  <w:szCs w:val="22"/>
                </w:rPr>
              </w:rPrChange>
            </w:rPr>
            <w:delText xml:space="preserve">when the entire data was split </w:delText>
          </w:r>
          <w:r w:rsidR="001A5679" w:rsidRPr="00BE70D2" w:rsidDel="00160DC5">
            <w:rPr>
              <w:rFonts w:ascii="Times New Roman" w:eastAsiaTheme="minorEastAsia" w:hAnsi="Times New Roman" w:cs="Times New Roman"/>
              <w:color w:val="000000" w:themeColor="text1"/>
              <w:sz w:val="22"/>
              <w:szCs w:val="22"/>
              <w:rPrChange w:id="8618" w:author="Chen Liao" w:date="2021-06-01T21:13:00Z">
                <w:rPr>
                  <w:rFonts w:ascii="Times New Roman" w:eastAsiaTheme="minorEastAsia" w:hAnsi="Times New Roman" w:cs="Times New Roman"/>
                  <w:sz w:val="22"/>
                  <w:szCs w:val="22"/>
                </w:rPr>
              </w:rPrChange>
            </w:rPr>
            <w:delText>by</w:delText>
          </w:r>
          <w:r w:rsidR="00202E27" w:rsidRPr="00BE70D2" w:rsidDel="00160DC5">
            <w:rPr>
              <w:rFonts w:ascii="Times New Roman" w:eastAsiaTheme="minorEastAsia" w:hAnsi="Times New Roman" w:cs="Times New Roman"/>
              <w:color w:val="000000" w:themeColor="text1"/>
              <w:sz w:val="22"/>
              <w:szCs w:val="22"/>
              <w:rPrChange w:id="8619" w:author="Chen Liao" w:date="2021-06-01T21:13:00Z">
                <w:rPr>
                  <w:rFonts w:ascii="Times New Roman" w:eastAsiaTheme="minorEastAsia" w:hAnsi="Times New Roman" w:cs="Times New Roman"/>
                  <w:sz w:val="22"/>
                  <w:szCs w:val="22"/>
                </w:rPr>
              </w:rPrChange>
            </w:rPr>
            <w:delText xml:space="preserve"> </w:delText>
          </w:r>
          <w:r w:rsidR="00451AC9" w:rsidRPr="00BE70D2" w:rsidDel="00160DC5">
            <w:rPr>
              <w:rFonts w:ascii="Times New Roman" w:eastAsiaTheme="minorEastAsia" w:hAnsi="Times New Roman" w:cs="Times New Roman"/>
              <w:color w:val="000000" w:themeColor="text1"/>
              <w:sz w:val="22"/>
              <w:szCs w:val="22"/>
              <w:rPrChange w:id="8620" w:author="Chen Liao" w:date="2021-06-01T21:13:00Z">
                <w:rPr>
                  <w:rFonts w:ascii="Times New Roman" w:eastAsiaTheme="minorEastAsia" w:hAnsi="Times New Roman" w:cs="Times New Roman"/>
                  <w:sz w:val="22"/>
                  <w:szCs w:val="22"/>
                </w:rPr>
              </w:rPrChange>
            </w:rPr>
            <w:delText xml:space="preserve">the </w:delText>
          </w:r>
          <w:r w:rsidR="00CD5B68" w:rsidRPr="00BE70D2" w:rsidDel="00160DC5">
            <w:rPr>
              <w:rFonts w:ascii="Times New Roman" w:eastAsiaTheme="minorEastAsia" w:hAnsi="Times New Roman" w:cs="Times New Roman"/>
              <w:color w:val="000000" w:themeColor="text1"/>
              <w:sz w:val="22"/>
              <w:szCs w:val="22"/>
              <w:rPrChange w:id="8621" w:author="Chen Liao" w:date="2021-06-01T21:13:00Z">
                <w:rPr>
                  <w:rFonts w:ascii="Times New Roman" w:eastAsiaTheme="minorEastAsia" w:hAnsi="Times New Roman" w:cs="Times New Roman"/>
                  <w:sz w:val="22"/>
                  <w:szCs w:val="22"/>
                </w:rPr>
              </w:rPrChange>
            </w:rPr>
            <w:delText>“extrapolation”</w:delText>
          </w:r>
          <w:r w:rsidR="00451AC9" w:rsidRPr="00BE70D2" w:rsidDel="00160DC5">
            <w:rPr>
              <w:rFonts w:ascii="Times New Roman" w:eastAsiaTheme="minorEastAsia" w:hAnsi="Times New Roman" w:cs="Times New Roman"/>
              <w:color w:val="000000" w:themeColor="text1"/>
              <w:sz w:val="22"/>
              <w:szCs w:val="22"/>
              <w:rPrChange w:id="8622" w:author="Chen Liao" w:date="2021-06-01T21:13:00Z">
                <w:rPr>
                  <w:rFonts w:ascii="Times New Roman" w:eastAsiaTheme="minorEastAsia" w:hAnsi="Times New Roman" w:cs="Times New Roman"/>
                  <w:sz w:val="22"/>
                  <w:szCs w:val="22"/>
                </w:rPr>
              </w:rPrChange>
            </w:rPr>
            <w:delText xml:space="preserve"> approach</w:delText>
          </w:r>
          <w:r w:rsidR="00202E27" w:rsidRPr="00BE70D2" w:rsidDel="00160DC5">
            <w:rPr>
              <w:rFonts w:ascii="Times New Roman" w:eastAsiaTheme="minorEastAsia" w:hAnsi="Times New Roman" w:cs="Times New Roman"/>
              <w:color w:val="000000" w:themeColor="text1"/>
              <w:sz w:val="22"/>
              <w:szCs w:val="22"/>
              <w:rPrChange w:id="8623" w:author="Chen Liao" w:date="2021-06-01T21:13:00Z">
                <w:rPr>
                  <w:rFonts w:ascii="Times New Roman" w:eastAsiaTheme="minorEastAsia" w:hAnsi="Times New Roman" w:cs="Times New Roman"/>
                  <w:sz w:val="22"/>
                  <w:szCs w:val="22"/>
                </w:rPr>
              </w:rPrChange>
            </w:rPr>
            <w:delText>,</w:delText>
          </w:r>
          <w:r w:rsidR="00CD5B68" w:rsidRPr="00BE70D2" w:rsidDel="00160DC5">
            <w:rPr>
              <w:rFonts w:ascii="Times New Roman" w:eastAsiaTheme="minorEastAsia" w:hAnsi="Times New Roman" w:cs="Times New Roman"/>
              <w:color w:val="000000" w:themeColor="text1"/>
              <w:sz w:val="22"/>
              <w:szCs w:val="22"/>
              <w:rPrChange w:id="8624" w:author="Chen Liao" w:date="2021-06-01T21:13:00Z">
                <w:rPr>
                  <w:rFonts w:ascii="Times New Roman" w:eastAsiaTheme="minorEastAsia" w:hAnsi="Times New Roman" w:cs="Times New Roman"/>
                  <w:sz w:val="22"/>
                  <w:szCs w:val="22"/>
                </w:rPr>
              </w:rPrChange>
            </w:rPr>
            <w:delText xml:space="preserve"> while the two sets are </w:delText>
          </w:r>
          <w:r w:rsidR="00B10C8E" w:rsidRPr="00BE70D2" w:rsidDel="00160DC5">
            <w:rPr>
              <w:rFonts w:ascii="Times New Roman" w:eastAsiaTheme="minorEastAsia" w:hAnsi="Times New Roman" w:cs="Times New Roman"/>
              <w:color w:val="000000" w:themeColor="text1"/>
              <w:sz w:val="22"/>
              <w:szCs w:val="22"/>
              <w:rPrChange w:id="8625" w:author="Chen Liao" w:date="2021-06-01T21:13:00Z">
                <w:rPr>
                  <w:rFonts w:ascii="Times New Roman" w:eastAsiaTheme="minorEastAsia" w:hAnsi="Times New Roman" w:cs="Times New Roman"/>
                  <w:sz w:val="22"/>
                  <w:szCs w:val="22"/>
                </w:rPr>
              </w:rPrChange>
            </w:rPr>
            <w:delText>very much alike</w:delText>
          </w:r>
          <w:r w:rsidR="00202E27" w:rsidRPr="00BE70D2" w:rsidDel="00160DC5">
            <w:rPr>
              <w:rFonts w:ascii="Times New Roman" w:eastAsiaTheme="minorEastAsia" w:hAnsi="Times New Roman" w:cs="Times New Roman"/>
              <w:color w:val="000000" w:themeColor="text1"/>
              <w:sz w:val="22"/>
              <w:szCs w:val="22"/>
              <w:rPrChange w:id="8626" w:author="Chen Liao" w:date="2021-06-01T21:13:00Z">
                <w:rPr>
                  <w:rFonts w:ascii="Times New Roman" w:eastAsiaTheme="minorEastAsia" w:hAnsi="Times New Roman" w:cs="Times New Roman"/>
                  <w:sz w:val="22"/>
                  <w:szCs w:val="22"/>
                </w:rPr>
              </w:rPrChange>
            </w:rPr>
            <w:delText xml:space="preserve"> </w:delText>
          </w:r>
          <w:r w:rsidR="004D649E" w:rsidRPr="00BE70D2" w:rsidDel="00160DC5">
            <w:rPr>
              <w:rFonts w:ascii="Times New Roman" w:eastAsiaTheme="minorEastAsia" w:hAnsi="Times New Roman" w:cs="Times New Roman"/>
              <w:color w:val="000000" w:themeColor="text1"/>
              <w:sz w:val="22"/>
              <w:szCs w:val="22"/>
              <w:rPrChange w:id="8627" w:author="Chen Liao" w:date="2021-06-01T21:13:00Z">
                <w:rPr>
                  <w:rFonts w:ascii="Times New Roman" w:eastAsiaTheme="minorEastAsia" w:hAnsi="Times New Roman" w:cs="Times New Roman"/>
                  <w:sz w:val="22"/>
                  <w:szCs w:val="22"/>
                </w:rPr>
              </w:rPrChange>
            </w:rPr>
            <w:delText>when split by</w:delText>
          </w:r>
          <w:r w:rsidR="00202E27" w:rsidRPr="00BE70D2" w:rsidDel="00160DC5">
            <w:rPr>
              <w:rFonts w:ascii="Times New Roman" w:eastAsiaTheme="minorEastAsia" w:hAnsi="Times New Roman" w:cs="Times New Roman"/>
              <w:color w:val="000000" w:themeColor="text1"/>
              <w:sz w:val="22"/>
              <w:szCs w:val="22"/>
              <w:rPrChange w:id="8628" w:author="Chen Liao" w:date="2021-06-01T21:13:00Z">
                <w:rPr>
                  <w:rFonts w:ascii="Times New Roman" w:eastAsiaTheme="minorEastAsia" w:hAnsi="Times New Roman" w:cs="Times New Roman"/>
                  <w:sz w:val="22"/>
                  <w:szCs w:val="22"/>
                </w:rPr>
              </w:rPrChange>
            </w:rPr>
            <w:delText xml:space="preserve"> </w:delText>
          </w:r>
          <w:r w:rsidR="00C41C98" w:rsidRPr="00BE70D2" w:rsidDel="00160DC5">
            <w:rPr>
              <w:rFonts w:ascii="Times New Roman" w:eastAsiaTheme="minorEastAsia" w:hAnsi="Times New Roman" w:cs="Times New Roman"/>
              <w:color w:val="000000" w:themeColor="text1"/>
              <w:sz w:val="22"/>
              <w:szCs w:val="22"/>
              <w:rPrChange w:id="8629" w:author="Chen Liao" w:date="2021-06-01T21:13:00Z">
                <w:rPr>
                  <w:rFonts w:ascii="Times New Roman" w:eastAsiaTheme="minorEastAsia" w:hAnsi="Times New Roman" w:cs="Times New Roman"/>
                  <w:sz w:val="22"/>
                  <w:szCs w:val="22"/>
                </w:rPr>
              </w:rPrChange>
            </w:rPr>
            <w:delText xml:space="preserve">the </w:delText>
          </w:r>
          <w:r w:rsidR="00CD5B68" w:rsidRPr="00BE70D2" w:rsidDel="00160DC5">
            <w:rPr>
              <w:rFonts w:ascii="Times New Roman" w:eastAsiaTheme="minorEastAsia" w:hAnsi="Times New Roman" w:cs="Times New Roman"/>
              <w:color w:val="000000" w:themeColor="text1"/>
              <w:sz w:val="22"/>
              <w:szCs w:val="22"/>
              <w:rPrChange w:id="8630" w:author="Chen Liao" w:date="2021-06-01T21:13:00Z">
                <w:rPr>
                  <w:rFonts w:ascii="Times New Roman" w:eastAsiaTheme="minorEastAsia" w:hAnsi="Times New Roman" w:cs="Times New Roman"/>
                  <w:sz w:val="22"/>
                  <w:szCs w:val="22"/>
                </w:rPr>
              </w:rPrChange>
            </w:rPr>
            <w:delText>“</w:delText>
          </w:r>
          <w:r w:rsidR="00B97578" w:rsidRPr="00BE70D2" w:rsidDel="00160DC5">
            <w:rPr>
              <w:rFonts w:ascii="Times New Roman" w:eastAsiaTheme="minorEastAsia" w:hAnsi="Times New Roman" w:cs="Times New Roman"/>
              <w:color w:val="000000" w:themeColor="text1"/>
              <w:sz w:val="22"/>
              <w:szCs w:val="22"/>
              <w:rPrChange w:id="8631" w:author="Chen Liao" w:date="2021-06-01T21:13:00Z">
                <w:rPr>
                  <w:rFonts w:ascii="Times New Roman" w:eastAsiaTheme="minorEastAsia" w:hAnsi="Times New Roman" w:cs="Times New Roman"/>
                  <w:sz w:val="22"/>
                  <w:szCs w:val="22"/>
                </w:rPr>
              </w:rPrChange>
            </w:rPr>
            <w:delText>interpolation</w:delText>
          </w:r>
          <w:r w:rsidR="00CD5B68" w:rsidRPr="00BE70D2" w:rsidDel="00160DC5">
            <w:rPr>
              <w:rFonts w:ascii="Times New Roman" w:eastAsiaTheme="minorEastAsia" w:hAnsi="Times New Roman" w:cs="Times New Roman"/>
              <w:color w:val="000000" w:themeColor="text1"/>
              <w:sz w:val="22"/>
              <w:szCs w:val="22"/>
              <w:rPrChange w:id="8632" w:author="Chen Liao" w:date="2021-06-01T21:13:00Z">
                <w:rPr>
                  <w:rFonts w:ascii="Times New Roman" w:eastAsiaTheme="minorEastAsia" w:hAnsi="Times New Roman" w:cs="Times New Roman"/>
                  <w:sz w:val="22"/>
                  <w:szCs w:val="22"/>
                </w:rPr>
              </w:rPrChange>
            </w:rPr>
            <w:delText>” strategy (</w:delText>
          </w:r>
          <w:r w:rsidR="00CD5B68" w:rsidRPr="00BE70D2" w:rsidDel="00160DC5">
            <w:rPr>
              <w:rFonts w:ascii="Times New Roman" w:eastAsiaTheme="minorEastAsia" w:hAnsi="Times New Roman" w:cs="Times New Roman"/>
              <w:color w:val="000000" w:themeColor="text1"/>
              <w:sz w:val="22"/>
              <w:szCs w:val="22"/>
              <w:highlight w:val="yellow"/>
              <w:rPrChange w:id="8633" w:author="Chen Liao" w:date="2021-06-01T21:13:00Z">
                <w:rPr>
                  <w:rFonts w:ascii="Times New Roman" w:eastAsiaTheme="minorEastAsia" w:hAnsi="Times New Roman" w:cs="Times New Roman"/>
                  <w:sz w:val="22"/>
                  <w:szCs w:val="22"/>
                  <w:highlight w:val="yellow"/>
                </w:rPr>
              </w:rPrChange>
            </w:rPr>
            <w:delText>Fig. 5D</w:delText>
          </w:r>
          <w:r w:rsidR="00202E27" w:rsidRPr="00BE70D2" w:rsidDel="00160DC5">
            <w:rPr>
              <w:rFonts w:ascii="Times New Roman" w:eastAsiaTheme="minorEastAsia" w:hAnsi="Times New Roman" w:cs="Times New Roman"/>
              <w:color w:val="000000" w:themeColor="text1"/>
              <w:sz w:val="22"/>
              <w:szCs w:val="22"/>
              <w:highlight w:val="yellow"/>
              <w:rPrChange w:id="8634" w:author="Chen Liao" w:date="2021-06-01T21:13:00Z">
                <w:rPr>
                  <w:rFonts w:ascii="Times New Roman" w:eastAsiaTheme="minorEastAsia" w:hAnsi="Times New Roman" w:cs="Times New Roman"/>
                  <w:sz w:val="22"/>
                  <w:szCs w:val="22"/>
                  <w:highlight w:val="yellow"/>
                </w:rPr>
              </w:rPrChange>
            </w:rPr>
            <w:delText xml:space="preserve">, </w:delText>
          </w:r>
          <w:r w:rsidR="00CD5B68" w:rsidRPr="00BE70D2" w:rsidDel="00160DC5">
            <w:rPr>
              <w:rFonts w:ascii="Times New Roman" w:eastAsiaTheme="minorEastAsia" w:hAnsi="Times New Roman" w:cs="Times New Roman"/>
              <w:color w:val="000000" w:themeColor="text1"/>
              <w:sz w:val="22"/>
              <w:szCs w:val="22"/>
              <w:highlight w:val="yellow"/>
              <w:rPrChange w:id="8635" w:author="Chen Liao" w:date="2021-06-01T21:13:00Z">
                <w:rPr>
                  <w:rFonts w:ascii="Times New Roman" w:eastAsiaTheme="minorEastAsia" w:hAnsi="Times New Roman" w:cs="Times New Roman"/>
                  <w:sz w:val="22"/>
                  <w:szCs w:val="22"/>
                  <w:highlight w:val="yellow"/>
                </w:rPr>
              </w:rPrChange>
            </w:rPr>
            <w:delText>S</w:delText>
          </w:r>
          <w:r w:rsidR="00202E27" w:rsidRPr="00BE70D2" w:rsidDel="00160DC5">
            <w:rPr>
              <w:rFonts w:ascii="Times New Roman" w:eastAsiaTheme="minorEastAsia" w:hAnsi="Times New Roman" w:cs="Times New Roman"/>
              <w:color w:val="000000" w:themeColor="text1"/>
              <w:sz w:val="22"/>
              <w:szCs w:val="22"/>
              <w:highlight w:val="yellow"/>
              <w:rPrChange w:id="8636" w:author="Chen Liao" w:date="2021-06-01T21:13:00Z">
                <w:rPr>
                  <w:rFonts w:ascii="Times New Roman" w:eastAsiaTheme="minorEastAsia" w:hAnsi="Times New Roman" w:cs="Times New Roman"/>
                  <w:sz w:val="22"/>
                  <w:szCs w:val="22"/>
                  <w:highlight w:val="yellow"/>
                </w:rPr>
              </w:rPrChange>
            </w:rPr>
            <w:delText>1</w:delText>
          </w:r>
          <w:r w:rsidR="00491B63" w:rsidRPr="00BE70D2" w:rsidDel="00160DC5">
            <w:rPr>
              <w:rFonts w:ascii="Times New Roman" w:eastAsiaTheme="minorEastAsia" w:hAnsi="Times New Roman" w:cs="Times New Roman"/>
              <w:color w:val="000000" w:themeColor="text1"/>
              <w:sz w:val="22"/>
              <w:szCs w:val="22"/>
              <w:highlight w:val="yellow"/>
              <w:rPrChange w:id="8637" w:author="Chen Liao" w:date="2021-06-01T21:13:00Z">
                <w:rPr>
                  <w:rFonts w:ascii="Times New Roman" w:eastAsiaTheme="minorEastAsia" w:hAnsi="Times New Roman" w:cs="Times New Roman"/>
                  <w:sz w:val="22"/>
                  <w:szCs w:val="22"/>
                  <w:highlight w:val="yellow"/>
                </w:rPr>
              </w:rPrChange>
            </w:rPr>
            <w:delText>1C</w:delText>
          </w:r>
          <w:r w:rsidR="00CD5B68" w:rsidRPr="00BE70D2" w:rsidDel="00160DC5">
            <w:rPr>
              <w:rFonts w:ascii="Times New Roman" w:eastAsiaTheme="minorEastAsia" w:hAnsi="Times New Roman" w:cs="Times New Roman"/>
              <w:color w:val="000000" w:themeColor="text1"/>
              <w:sz w:val="22"/>
              <w:szCs w:val="22"/>
              <w:rPrChange w:id="8638" w:author="Chen Liao" w:date="2021-06-01T21:13:00Z">
                <w:rPr>
                  <w:rFonts w:ascii="Times New Roman" w:eastAsiaTheme="minorEastAsia" w:hAnsi="Times New Roman" w:cs="Times New Roman"/>
                  <w:sz w:val="22"/>
                  <w:szCs w:val="22"/>
                </w:rPr>
              </w:rPrChange>
            </w:rPr>
            <w:delText xml:space="preserve">). </w:delText>
          </w:r>
        </w:del>
      </w:moveFrom>
      <w:moveFromRangeEnd w:id="8585"/>
      <w:del w:id="8639" w:author="Chen Liao" w:date="2021-05-29T12:20:00Z">
        <w:r w:rsidR="009E57BB" w:rsidRPr="00BE70D2" w:rsidDel="00160DC5">
          <w:rPr>
            <w:rFonts w:ascii="Times New Roman" w:eastAsiaTheme="minorEastAsia" w:hAnsi="Times New Roman" w:cs="Times New Roman"/>
            <w:color w:val="000000" w:themeColor="text1"/>
            <w:sz w:val="22"/>
            <w:szCs w:val="22"/>
            <w:rPrChange w:id="8640" w:author="Chen Liao" w:date="2021-06-01T21:13:00Z">
              <w:rPr>
                <w:rFonts w:ascii="Times New Roman" w:eastAsiaTheme="minorEastAsia" w:hAnsi="Times New Roman" w:cs="Times New Roman"/>
                <w:sz w:val="22"/>
                <w:szCs w:val="22"/>
              </w:rPr>
            </w:rPrChange>
          </w:rPr>
          <w:delText xml:space="preserve">The </w:delText>
        </w:r>
        <w:r w:rsidR="00090CE8" w:rsidRPr="00BE70D2" w:rsidDel="00160DC5">
          <w:rPr>
            <w:rFonts w:ascii="Times New Roman" w:eastAsiaTheme="minorEastAsia" w:hAnsi="Times New Roman" w:cs="Times New Roman"/>
            <w:color w:val="000000" w:themeColor="text1"/>
            <w:sz w:val="22"/>
            <w:szCs w:val="22"/>
            <w:rPrChange w:id="8641" w:author="Chen Liao" w:date="2021-06-01T21:13:00Z">
              <w:rPr>
                <w:rFonts w:ascii="Times New Roman" w:eastAsiaTheme="minorEastAsia" w:hAnsi="Times New Roman" w:cs="Times New Roman"/>
                <w:sz w:val="22"/>
                <w:szCs w:val="22"/>
              </w:rPr>
            </w:rPrChange>
          </w:rPr>
          <w:delText>problem of the changed distribution between training and test dataset</w:delText>
        </w:r>
        <w:r w:rsidR="009E57BB" w:rsidRPr="00BE70D2" w:rsidDel="00160DC5">
          <w:rPr>
            <w:rFonts w:ascii="Times New Roman" w:eastAsiaTheme="minorEastAsia" w:hAnsi="Times New Roman" w:cs="Times New Roman"/>
            <w:color w:val="000000" w:themeColor="text1"/>
            <w:sz w:val="22"/>
            <w:szCs w:val="22"/>
            <w:rPrChange w:id="8642" w:author="Chen Liao" w:date="2021-06-01T21:13:00Z">
              <w:rPr>
                <w:rFonts w:ascii="Times New Roman" w:eastAsiaTheme="minorEastAsia" w:hAnsi="Times New Roman" w:cs="Times New Roman"/>
                <w:sz w:val="22"/>
                <w:szCs w:val="22"/>
              </w:rPr>
            </w:rPrChange>
          </w:rPr>
          <w:delText xml:space="preserve"> </w:delText>
        </w:r>
        <w:r w:rsidR="00090CE8" w:rsidRPr="00BE70D2" w:rsidDel="00160DC5">
          <w:rPr>
            <w:rFonts w:ascii="Times New Roman" w:eastAsiaTheme="minorEastAsia" w:hAnsi="Times New Roman" w:cs="Times New Roman"/>
            <w:color w:val="000000" w:themeColor="text1"/>
            <w:sz w:val="22"/>
            <w:szCs w:val="22"/>
            <w:rPrChange w:id="8643" w:author="Chen Liao" w:date="2021-06-01T21:13:00Z">
              <w:rPr>
                <w:rFonts w:ascii="Times New Roman" w:eastAsiaTheme="minorEastAsia" w:hAnsi="Times New Roman" w:cs="Times New Roman"/>
                <w:sz w:val="22"/>
                <w:szCs w:val="22"/>
              </w:rPr>
            </w:rPrChange>
          </w:rPr>
          <w:delText>is formally known as</w:delText>
        </w:r>
        <w:r w:rsidR="009E57BB" w:rsidRPr="00BE70D2" w:rsidDel="00160DC5">
          <w:rPr>
            <w:rFonts w:ascii="Times New Roman" w:eastAsiaTheme="minorEastAsia" w:hAnsi="Times New Roman" w:cs="Times New Roman"/>
            <w:color w:val="000000" w:themeColor="text1"/>
            <w:sz w:val="22"/>
            <w:szCs w:val="22"/>
            <w:rPrChange w:id="8644" w:author="Chen Liao" w:date="2021-06-01T21:13:00Z">
              <w:rPr>
                <w:rFonts w:ascii="Times New Roman" w:eastAsiaTheme="minorEastAsia" w:hAnsi="Times New Roman" w:cs="Times New Roman"/>
                <w:sz w:val="22"/>
                <w:szCs w:val="22"/>
              </w:rPr>
            </w:rPrChange>
          </w:rPr>
          <w:delText xml:space="preserve"> covariat</w:delText>
        </w:r>
        <w:r w:rsidR="00BD075F" w:rsidRPr="00BE70D2" w:rsidDel="00160DC5">
          <w:rPr>
            <w:rFonts w:ascii="Times New Roman" w:eastAsiaTheme="minorEastAsia" w:hAnsi="Times New Roman" w:cs="Times New Roman"/>
            <w:color w:val="000000" w:themeColor="text1"/>
            <w:sz w:val="22"/>
            <w:szCs w:val="22"/>
            <w:rPrChange w:id="8645" w:author="Chen Liao" w:date="2021-06-01T21:13:00Z">
              <w:rPr>
                <w:rFonts w:ascii="Times New Roman" w:eastAsiaTheme="minorEastAsia" w:hAnsi="Times New Roman" w:cs="Times New Roman"/>
                <w:sz w:val="22"/>
                <w:szCs w:val="22"/>
              </w:rPr>
            </w:rPrChange>
          </w:rPr>
          <w:delText>e</w:delText>
        </w:r>
        <w:r w:rsidR="009E57BB" w:rsidRPr="00BE70D2" w:rsidDel="00160DC5">
          <w:rPr>
            <w:rFonts w:ascii="Times New Roman" w:eastAsiaTheme="minorEastAsia" w:hAnsi="Times New Roman" w:cs="Times New Roman"/>
            <w:color w:val="000000" w:themeColor="text1"/>
            <w:sz w:val="22"/>
            <w:szCs w:val="22"/>
            <w:rPrChange w:id="8646" w:author="Chen Liao" w:date="2021-06-01T21:13:00Z">
              <w:rPr>
                <w:rFonts w:ascii="Times New Roman" w:eastAsiaTheme="minorEastAsia" w:hAnsi="Times New Roman" w:cs="Times New Roman"/>
                <w:sz w:val="22"/>
                <w:szCs w:val="22"/>
              </w:rPr>
            </w:rPrChange>
          </w:rPr>
          <w:delText xml:space="preserve"> shift</w:delText>
        </w:r>
        <w:r w:rsidR="0034533C" w:rsidRPr="00BE70D2" w:rsidDel="00160DC5">
          <w:rPr>
            <w:rFonts w:ascii="Times New Roman" w:eastAsiaTheme="minorEastAsia" w:hAnsi="Times New Roman" w:cs="Times New Roman"/>
            <w:color w:val="000000" w:themeColor="text1"/>
            <w:sz w:val="22"/>
            <w:szCs w:val="22"/>
            <w:rPrChange w:id="8647" w:author="Chen Liao" w:date="2021-06-01T21:13:00Z">
              <w:rPr>
                <w:rFonts w:ascii="Times New Roman" w:eastAsiaTheme="minorEastAsia" w:hAnsi="Times New Roman" w:cs="Times New Roman"/>
                <w:sz w:val="22"/>
                <w:szCs w:val="22"/>
              </w:rPr>
            </w:rPrChange>
          </w:rPr>
          <w:delText xml:space="preserve"> and the distribution gap can be </w:delText>
        </w:r>
        <w:r w:rsidR="00090CE8" w:rsidRPr="00BE70D2" w:rsidDel="00160DC5">
          <w:rPr>
            <w:rFonts w:ascii="Times New Roman" w:eastAsiaTheme="minorEastAsia" w:hAnsi="Times New Roman" w:cs="Times New Roman"/>
            <w:color w:val="000000" w:themeColor="text1"/>
            <w:sz w:val="22"/>
            <w:szCs w:val="22"/>
            <w:rPrChange w:id="8648" w:author="Chen Liao" w:date="2021-06-01T21:13:00Z">
              <w:rPr>
                <w:rFonts w:ascii="Times New Roman" w:eastAsiaTheme="minorEastAsia" w:hAnsi="Times New Roman" w:cs="Times New Roman"/>
                <w:sz w:val="22"/>
                <w:szCs w:val="22"/>
              </w:rPr>
            </w:rPrChange>
          </w:rPr>
          <w:delText xml:space="preserve">sometimes counteracted by assigning weights to </w:delText>
        </w:r>
        <w:r w:rsidR="0034533C" w:rsidRPr="00BE70D2" w:rsidDel="00160DC5">
          <w:rPr>
            <w:rFonts w:ascii="Times New Roman" w:eastAsiaTheme="minorEastAsia" w:hAnsi="Times New Roman" w:cs="Times New Roman"/>
            <w:color w:val="000000" w:themeColor="text1"/>
            <w:sz w:val="22"/>
            <w:szCs w:val="22"/>
            <w:rPrChange w:id="8649" w:author="Chen Liao" w:date="2021-06-01T21:13:00Z">
              <w:rPr>
                <w:rFonts w:ascii="Times New Roman" w:eastAsiaTheme="minorEastAsia" w:hAnsi="Times New Roman" w:cs="Times New Roman"/>
                <w:sz w:val="22"/>
                <w:szCs w:val="22"/>
              </w:rPr>
            </w:rPrChange>
          </w:rPr>
          <w:delText xml:space="preserve">the </w:delText>
        </w:r>
        <w:r w:rsidR="00090CE8" w:rsidRPr="00BE70D2" w:rsidDel="00160DC5">
          <w:rPr>
            <w:rFonts w:ascii="Times New Roman" w:eastAsiaTheme="minorEastAsia" w:hAnsi="Times New Roman" w:cs="Times New Roman"/>
            <w:color w:val="000000" w:themeColor="text1"/>
            <w:sz w:val="22"/>
            <w:szCs w:val="22"/>
            <w:rPrChange w:id="8650" w:author="Chen Liao" w:date="2021-06-01T21:13:00Z">
              <w:rPr>
                <w:rFonts w:ascii="Times New Roman" w:eastAsiaTheme="minorEastAsia" w:hAnsi="Times New Roman" w:cs="Times New Roman"/>
                <w:sz w:val="22"/>
                <w:szCs w:val="22"/>
              </w:rPr>
            </w:rPrChange>
          </w:rPr>
          <w:delText>training sets</w:delText>
        </w:r>
        <w:r w:rsidR="00CA27F3" w:rsidRPr="00BE70D2" w:rsidDel="00160DC5">
          <w:rPr>
            <w:rFonts w:ascii="Times New Roman" w:eastAsiaTheme="minorEastAsia" w:hAnsi="Times New Roman" w:cs="Times New Roman"/>
            <w:color w:val="000000" w:themeColor="text1"/>
            <w:sz w:val="22"/>
            <w:szCs w:val="22"/>
            <w:rPrChange w:id="8651" w:author="Chen Liao" w:date="2021-06-01T21:13:00Z">
              <w:rPr>
                <w:rFonts w:ascii="Times New Roman" w:eastAsiaTheme="minorEastAsia" w:hAnsi="Times New Roman" w:cs="Times New Roman"/>
                <w:sz w:val="22"/>
                <w:szCs w:val="22"/>
              </w:rPr>
            </w:rPrChange>
          </w:rPr>
          <w:delText xml:space="preserve"> (</w:delText>
        </w:r>
        <w:r w:rsidR="00CA27F3" w:rsidRPr="00BE70D2" w:rsidDel="00160DC5">
          <w:rPr>
            <w:rFonts w:ascii="Times New Roman" w:eastAsiaTheme="minorEastAsia" w:hAnsi="Times New Roman" w:cs="Times New Roman"/>
            <w:color w:val="000000" w:themeColor="text1"/>
            <w:sz w:val="22"/>
            <w:szCs w:val="22"/>
            <w:highlight w:val="yellow"/>
            <w:rPrChange w:id="8652" w:author="Chen Liao" w:date="2021-06-01T21:13:00Z">
              <w:rPr>
                <w:rFonts w:ascii="Times New Roman" w:eastAsiaTheme="minorEastAsia" w:hAnsi="Times New Roman" w:cs="Times New Roman"/>
                <w:sz w:val="22"/>
                <w:szCs w:val="22"/>
                <w:highlight w:val="yellow"/>
              </w:rPr>
            </w:rPrChange>
          </w:rPr>
          <w:delText>see Methods</w:delText>
        </w:r>
        <w:r w:rsidR="00CA27F3" w:rsidRPr="00BE70D2" w:rsidDel="00160DC5">
          <w:rPr>
            <w:rFonts w:ascii="Times New Roman" w:eastAsiaTheme="minorEastAsia" w:hAnsi="Times New Roman" w:cs="Times New Roman"/>
            <w:color w:val="000000" w:themeColor="text1"/>
            <w:sz w:val="22"/>
            <w:szCs w:val="22"/>
            <w:rPrChange w:id="8653" w:author="Chen Liao" w:date="2021-06-01T21:13:00Z">
              <w:rPr>
                <w:rFonts w:ascii="Times New Roman" w:eastAsiaTheme="minorEastAsia" w:hAnsi="Times New Roman" w:cs="Times New Roman"/>
                <w:sz w:val="22"/>
                <w:szCs w:val="22"/>
              </w:rPr>
            </w:rPrChange>
          </w:rPr>
          <w:delText>)</w:delText>
        </w:r>
        <w:r w:rsidR="007F3C56" w:rsidRPr="00BE70D2" w:rsidDel="00160DC5">
          <w:rPr>
            <w:rFonts w:ascii="Times New Roman" w:eastAsiaTheme="minorEastAsia" w:hAnsi="Times New Roman" w:cs="Times New Roman"/>
            <w:color w:val="000000" w:themeColor="text1"/>
            <w:sz w:val="22"/>
            <w:szCs w:val="22"/>
            <w:rPrChange w:id="8654" w:author="Chen Liao" w:date="2021-06-01T21:13:00Z">
              <w:rPr>
                <w:rFonts w:ascii="Times New Roman" w:eastAsiaTheme="minorEastAsia" w:hAnsi="Times New Roman" w:cs="Times New Roman"/>
                <w:sz w:val="22"/>
                <w:szCs w:val="22"/>
              </w:rPr>
            </w:rPrChange>
          </w:rPr>
          <w:delText xml:space="preserve"> </w:delText>
        </w:r>
        <w:r w:rsidR="001D44A8" w:rsidRPr="00BE70D2" w:rsidDel="00160DC5">
          <w:rPr>
            <w:rFonts w:ascii="Times New Roman" w:eastAsiaTheme="minorEastAsia" w:hAnsi="Times New Roman" w:cs="Times New Roman"/>
            <w:color w:val="000000" w:themeColor="text1"/>
            <w:sz w:val="22"/>
            <w:szCs w:val="22"/>
            <w:rPrChange w:id="8655" w:author="Chen Liao" w:date="2021-06-01T21:13:00Z">
              <w:rPr>
                <w:rFonts w:ascii="Times New Roman" w:eastAsiaTheme="minorEastAsia" w:hAnsi="Times New Roman" w:cs="Times New Roman"/>
                <w:sz w:val="22"/>
                <w:szCs w:val="22"/>
              </w:rPr>
            </w:rPrChange>
          </w:rPr>
          <w:fldChar w:fldCharType="begin"/>
        </w:r>
        <w:r w:rsidR="002E2A76" w:rsidRPr="00BE70D2" w:rsidDel="00160DC5">
          <w:rPr>
            <w:rFonts w:ascii="Times New Roman" w:eastAsiaTheme="minorEastAsia" w:hAnsi="Times New Roman" w:cs="Times New Roman"/>
            <w:color w:val="000000" w:themeColor="text1"/>
            <w:sz w:val="22"/>
            <w:szCs w:val="22"/>
            <w:rPrChange w:id="8656" w:author="Chen Liao" w:date="2021-06-01T21:13:00Z">
              <w:rPr>
                <w:rFonts w:ascii="Times New Roman" w:eastAsiaTheme="minorEastAsia" w:hAnsi="Times New Roman" w:cs="Times New Roman"/>
                <w:sz w:val="22"/>
                <w:szCs w:val="22"/>
              </w:rPr>
            </w:rPrChange>
          </w:rPr>
          <w:delInstrText xml:space="preserve"> ADDIN NE.Ref.{43AA715C-160F-4774-A91E-C34720AA4352}</w:delInstrText>
        </w:r>
        <w:r w:rsidR="001D44A8" w:rsidRPr="00BE70D2" w:rsidDel="00160DC5">
          <w:rPr>
            <w:rFonts w:ascii="Times New Roman" w:eastAsiaTheme="minorEastAsia" w:hAnsi="Times New Roman" w:cs="Times New Roman"/>
            <w:color w:val="000000" w:themeColor="text1"/>
            <w:sz w:val="22"/>
            <w:szCs w:val="22"/>
            <w:rPrChange w:id="8657" w:author="Chen Liao" w:date="2021-06-01T21:13:00Z">
              <w:rPr>
                <w:rFonts w:ascii="Times New Roman" w:eastAsiaTheme="minorEastAsia" w:hAnsi="Times New Roman" w:cs="Times New Roman"/>
                <w:sz w:val="22"/>
                <w:szCs w:val="22"/>
              </w:rPr>
            </w:rPrChange>
          </w:rPr>
          <w:fldChar w:fldCharType="separate"/>
        </w:r>
        <w:r w:rsidR="00D67D1E" w:rsidRPr="00BE70D2" w:rsidDel="00160DC5">
          <w:rPr>
            <w:rFonts w:ascii="Times New Roman" w:hAnsi="Times New Roman" w:cs="Times New Roman"/>
            <w:color w:val="000000" w:themeColor="text1"/>
            <w:sz w:val="22"/>
            <w:szCs w:val="22"/>
            <w:rPrChange w:id="8658" w:author="Chen Liao" w:date="2021-06-01T21:13:00Z">
              <w:rPr>
                <w:rFonts w:hAnsiTheme="minorHAnsi"/>
                <w:color w:val="080000"/>
                <w:sz w:val="22"/>
                <w:szCs w:val="22"/>
              </w:rPr>
            </w:rPrChange>
          </w:rPr>
          <w:delText>[48]</w:delText>
        </w:r>
        <w:r w:rsidR="001D44A8" w:rsidRPr="00BE70D2" w:rsidDel="00160DC5">
          <w:rPr>
            <w:rFonts w:ascii="Times New Roman" w:eastAsiaTheme="minorEastAsia" w:hAnsi="Times New Roman" w:cs="Times New Roman"/>
            <w:color w:val="000000" w:themeColor="text1"/>
            <w:sz w:val="22"/>
            <w:szCs w:val="22"/>
            <w:rPrChange w:id="8659" w:author="Chen Liao" w:date="2021-06-01T21:13:00Z">
              <w:rPr>
                <w:rFonts w:ascii="Times New Roman" w:eastAsiaTheme="minorEastAsia" w:hAnsi="Times New Roman" w:cs="Times New Roman"/>
                <w:sz w:val="22"/>
                <w:szCs w:val="22"/>
              </w:rPr>
            </w:rPrChange>
          </w:rPr>
          <w:fldChar w:fldCharType="end"/>
        </w:r>
        <w:r w:rsidR="00090CE8" w:rsidRPr="00BE70D2" w:rsidDel="00160DC5">
          <w:rPr>
            <w:rFonts w:ascii="Times New Roman" w:eastAsiaTheme="minorEastAsia" w:hAnsi="Times New Roman" w:cs="Times New Roman"/>
            <w:color w:val="000000" w:themeColor="text1"/>
            <w:sz w:val="22"/>
            <w:szCs w:val="22"/>
            <w:rPrChange w:id="8660" w:author="Chen Liao" w:date="2021-06-01T21:13:00Z">
              <w:rPr>
                <w:rFonts w:ascii="Times New Roman" w:eastAsiaTheme="minorEastAsia" w:hAnsi="Times New Roman" w:cs="Times New Roman"/>
                <w:sz w:val="22"/>
                <w:szCs w:val="22"/>
              </w:rPr>
            </w:rPrChange>
          </w:rPr>
          <w:delText>.</w:delText>
        </w:r>
        <w:r w:rsidR="007A5B35" w:rsidRPr="00BE70D2" w:rsidDel="00160DC5">
          <w:rPr>
            <w:rFonts w:ascii="Times New Roman" w:eastAsiaTheme="minorEastAsia" w:hAnsi="Times New Roman" w:cs="Times New Roman"/>
            <w:color w:val="000000" w:themeColor="text1"/>
            <w:sz w:val="22"/>
            <w:szCs w:val="22"/>
            <w:rPrChange w:id="8661" w:author="Chen Liao" w:date="2021-06-01T21:13:00Z">
              <w:rPr>
                <w:rFonts w:ascii="Times New Roman" w:eastAsiaTheme="minorEastAsia" w:hAnsi="Times New Roman" w:cs="Times New Roman"/>
                <w:sz w:val="22"/>
                <w:szCs w:val="22"/>
              </w:rPr>
            </w:rPrChange>
          </w:rPr>
          <w:delText xml:space="preserve"> </w:delText>
        </w:r>
        <w:r w:rsidR="001B4319" w:rsidRPr="00BE70D2" w:rsidDel="00160DC5">
          <w:rPr>
            <w:rFonts w:ascii="Times New Roman" w:eastAsiaTheme="minorEastAsia" w:hAnsi="Times New Roman" w:cs="Times New Roman"/>
            <w:color w:val="000000" w:themeColor="text1"/>
            <w:sz w:val="22"/>
            <w:szCs w:val="22"/>
            <w:rPrChange w:id="8662" w:author="Chen Liao" w:date="2021-06-01T21:13:00Z">
              <w:rPr>
                <w:rFonts w:ascii="Times New Roman" w:eastAsiaTheme="minorEastAsia" w:hAnsi="Times New Roman" w:cs="Times New Roman"/>
                <w:sz w:val="22"/>
                <w:szCs w:val="22"/>
              </w:rPr>
            </w:rPrChange>
          </w:rPr>
          <w:delText xml:space="preserve">Unfortunately, </w:delText>
        </w:r>
        <w:r w:rsidR="009E57BB" w:rsidRPr="00BE70D2" w:rsidDel="00160DC5">
          <w:rPr>
            <w:rFonts w:ascii="Times New Roman" w:eastAsiaTheme="minorEastAsia" w:hAnsi="Times New Roman" w:cs="Times New Roman"/>
            <w:color w:val="000000" w:themeColor="text1"/>
            <w:sz w:val="22"/>
            <w:szCs w:val="22"/>
            <w:rPrChange w:id="8663" w:author="Chen Liao" w:date="2021-06-01T21:13:00Z">
              <w:rPr>
                <w:rFonts w:ascii="Times New Roman" w:eastAsiaTheme="minorEastAsia" w:hAnsi="Times New Roman" w:cs="Times New Roman"/>
                <w:sz w:val="22"/>
                <w:szCs w:val="22"/>
              </w:rPr>
            </w:rPrChange>
          </w:rPr>
          <w:delText xml:space="preserve">the </w:delText>
        </w:r>
        <w:r w:rsidR="000328CC" w:rsidRPr="00BE70D2" w:rsidDel="00160DC5">
          <w:rPr>
            <w:rFonts w:ascii="Times New Roman" w:eastAsiaTheme="minorEastAsia" w:hAnsi="Times New Roman" w:cs="Times New Roman"/>
            <w:color w:val="000000" w:themeColor="text1"/>
            <w:sz w:val="22"/>
            <w:szCs w:val="22"/>
            <w:rPrChange w:id="8664" w:author="Chen Liao" w:date="2021-06-01T21:13:00Z">
              <w:rPr>
                <w:rFonts w:ascii="Times New Roman" w:eastAsiaTheme="minorEastAsia" w:hAnsi="Times New Roman" w:cs="Times New Roman"/>
                <w:sz w:val="22"/>
                <w:szCs w:val="22"/>
              </w:rPr>
            </w:rPrChange>
          </w:rPr>
          <w:delText xml:space="preserve">baseline </w:delText>
        </w:r>
        <w:r w:rsidR="009E57BB" w:rsidRPr="00BE70D2" w:rsidDel="00160DC5">
          <w:rPr>
            <w:rFonts w:ascii="Times New Roman" w:eastAsiaTheme="minorEastAsia" w:hAnsi="Times New Roman" w:cs="Times New Roman"/>
            <w:color w:val="000000" w:themeColor="text1"/>
            <w:sz w:val="22"/>
            <w:szCs w:val="22"/>
            <w:rPrChange w:id="8665" w:author="Chen Liao" w:date="2021-06-01T21:13:00Z">
              <w:rPr>
                <w:rFonts w:ascii="Times New Roman" w:eastAsiaTheme="minorEastAsia" w:hAnsi="Times New Roman" w:cs="Times New Roman"/>
                <w:sz w:val="22"/>
                <w:szCs w:val="22"/>
              </w:rPr>
            </w:rPrChange>
          </w:rPr>
          <w:delText xml:space="preserve">gut microbiota </w:delText>
        </w:r>
        <w:r w:rsidR="000328CC" w:rsidRPr="00BE70D2" w:rsidDel="00160DC5">
          <w:rPr>
            <w:rFonts w:ascii="Times New Roman" w:eastAsiaTheme="minorEastAsia" w:hAnsi="Times New Roman" w:cs="Times New Roman"/>
            <w:color w:val="000000" w:themeColor="text1"/>
            <w:sz w:val="22"/>
            <w:szCs w:val="22"/>
            <w:rPrChange w:id="8666" w:author="Chen Liao" w:date="2021-06-01T21:13:00Z">
              <w:rPr>
                <w:rFonts w:ascii="Times New Roman" w:eastAsiaTheme="minorEastAsia" w:hAnsi="Times New Roman" w:cs="Times New Roman"/>
                <w:sz w:val="22"/>
                <w:szCs w:val="22"/>
              </w:rPr>
            </w:rPrChange>
          </w:rPr>
          <w:delText xml:space="preserve">between vendors </w:delText>
        </w:r>
        <w:r w:rsidR="00B97578" w:rsidRPr="00BE70D2" w:rsidDel="00160DC5">
          <w:rPr>
            <w:rFonts w:ascii="Times New Roman" w:eastAsiaTheme="minorEastAsia" w:hAnsi="Times New Roman" w:cs="Times New Roman"/>
            <w:color w:val="000000" w:themeColor="text1"/>
            <w:sz w:val="22"/>
            <w:szCs w:val="22"/>
            <w:rPrChange w:id="8667" w:author="Chen Liao" w:date="2021-06-01T21:13:00Z">
              <w:rPr>
                <w:rFonts w:ascii="Times New Roman" w:eastAsiaTheme="minorEastAsia" w:hAnsi="Times New Roman" w:cs="Times New Roman"/>
                <w:sz w:val="22"/>
                <w:szCs w:val="22"/>
              </w:rPr>
            </w:rPrChange>
          </w:rPr>
          <w:delText>seems</w:delText>
        </w:r>
        <w:r w:rsidR="000328CC" w:rsidRPr="00BE70D2" w:rsidDel="00160DC5">
          <w:rPr>
            <w:rFonts w:ascii="Times New Roman" w:eastAsiaTheme="minorEastAsia" w:hAnsi="Times New Roman" w:cs="Times New Roman"/>
            <w:color w:val="000000" w:themeColor="text1"/>
            <w:sz w:val="22"/>
            <w:szCs w:val="22"/>
            <w:rPrChange w:id="8668" w:author="Chen Liao" w:date="2021-06-01T21:13:00Z">
              <w:rPr>
                <w:rFonts w:ascii="Times New Roman" w:eastAsiaTheme="minorEastAsia" w:hAnsi="Times New Roman" w:cs="Times New Roman"/>
                <w:sz w:val="22"/>
                <w:szCs w:val="22"/>
              </w:rPr>
            </w:rPrChange>
          </w:rPr>
          <w:delText xml:space="preserve"> to be too different</w:delText>
        </w:r>
        <w:r w:rsidR="009E57BB" w:rsidRPr="00BE70D2" w:rsidDel="00160DC5">
          <w:rPr>
            <w:rFonts w:ascii="Times New Roman" w:eastAsiaTheme="minorEastAsia" w:hAnsi="Times New Roman" w:cs="Times New Roman"/>
            <w:color w:val="000000" w:themeColor="text1"/>
            <w:sz w:val="22"/>
            <w:szCs w:val="22"/>
            <w:rPrChange w:id="8669" w:author="Chen Liao" w:date="2021-06-01T21:13:00Z">
              <w:rPr>
                <w:rFonts w:ascii="Times New Roman" w:eastAsiaTheme="minorEastAsia" w:hAnsi="Times New Roman" w:cs="Times New Roman"/>
                <w:sz w:val="22"/>
                <w:szCs w:val="22"/>
              </w:rPr>
            </w:rPrChange>
          </w:rPr>
          <w:delText xml:space="preserve"> </w:delText>
        </w:r>
        <w:r w:rsidR="000328CC" w:rsidRPr="00BE70D2" w:rsidDel="00160DC5">
          <w:rPr>
            <w:rFonts w:ascii="Times New Roman" w:eastAsiaTheme="minorEastAsia" w:hAnsi="Times New Roman" w:cs="Times New Roman"/>
            <w:color w:val="000000" w:themeColor="text1"/>
            <w:sz w:val="22"/>
            <w:szCs w:val="22"/>
            <w:rPrChange w:id="8670" w:author="Chen Liao" w:date="2021-06-01T21:13:00Z">
              <w:rPr>
                <w:rFonts w:ascii="Times New Roman" w:eastAsiaTheme="minorEastAsia" w:hAnsi="Times New Roman" w:cs="Times New Roman"/>
                <w:sz w:val="22"/>
                <w:szCs w:val="22"/>
              </w:rPr>
            </w:rPrChange>
          </w:rPr>
          <w:delText xml:space="preserve">and adding weights </w:delText>
        </w:r>
        <w:r w:rsidR="009E57BB" w:rsidRPr="00BE70D2" w:rsidDel="00160DC5">
          <w:rPr>
            <w:rFonts w:ascii="Times New Roman" w:eastAsiaTheme="minorEastAsia" w:hAnsi="Times New Roman" w:cs="Times New Roman"/>
            <w:color w:val="000000" w:themeColor="text1"/>
            <w:sz w:val="22"/>
            <w:szCs w:val="22"/>
            <w:rPrChange w:id="8671" w:author="Chen Liao" w:date="2021-06-01T21:13:00Z">
              <w:rPr>
                <w:rFonts w:ascii="Times New Roman" w:eastAsiaTheme="minorEastAsia" w:hAnsi="Times New Roman" w:cs="Times New Roman"/>
                <w:sz w:val="22"/>
                <w:szCs w:val="22"/>
              </w:rPr>
            </w:rPrChange>
          </w:rPr>
          <w:delText>does not improve the prediction accuracy (</w:delText>
        </w:r>
        <w:r w:rsidR="009E57BB" w:rsidRPr="00BE70D2" w:rsidDel="00160DC5">
          <w:rPr>
            <w:rFonts w:ascii="Times New Roman" w:eastAsiaTheme="minorEastAsia" w:hAnsi="Times New Roman" w:cs="Times New Roman"/>
            <w:color w:val="000000" w:themeColor="text1"/>
            <w:sz w:val="22"/>
            <w:szCs w:val="22"/>
            <w:highlight w:val="yellow"/>
            <w:rPrChange w:id="8672" w:author="Chen Liao" w:date="2021-06-01T21:13:00Z">
              <w:rPr>
                <w:rFonts w:ascii="Times New Roman" w:eastAsiaTheme="minorEastAsia" w:hAnsi="Times New Roman" w:cs="Times New Roman"/>
                <w:sz w:val="22"/>
                <w:szCs w:val="22"/>
                <w:highlight w:val="yellow"/>
              </w:rPr>
            </w:rPrChange>
          </w:rPr>
          <w:delText>Fig. S</w:delText>
        </w:r>
        <w:r w:rsidR="00010D0F" w:rsidRPr="00BE70D2" w:rsidDel="00160DC5">
          <w:rPr>
            <w:rFonts w:ascii="Times New Roman" w:eastAsiaTheme="minorEastAsia" w:hAnsi="Times New Roman" w:cs="Times New Roman"/>
            <w:color w:val="000000" w:themeColor="text1"/>
            <w:sz w:val="22"/>
            <w:szCs w:val="22"/>
            <w:highlight w:val="yellow"/>
            <w:rPrChange w:id="8673" w:author="Chen Liao" w:date="2021-06-01T21:13:00Z">
              <w:rPr>
                <w:rFonts w:ascii="Times New Roman" w:eastAsiaTheme="minorEastAsia" w:hAnsi="Times New Roman" w:cs="Times New Roman"/>
                <w:sz w:val="22"/>
                <w:szCs w:val="22"/>
                <w:highlight w:val="yellow"/>
              </w:rPr>
            </w:rPrChange>
          </w:rPr>
          <w:delText>1</w:delText>
        </w:r>
        <w:r w:rsidR="00D90CD0" w:rsidRPr="00BE70D2" w:rsidDel="00160DC5">
          <w:rPr>
            <w:rFonts w:ascii="Times New Roman" w:eastAsiaTheme="minorEastAsia" w:hAnsi="Times New Roman" w:cs="Times New Roman"/>
            <w:color w:val="000000" w:themeColor="text1"/>
            <w:sz w:val="22"/>
            <w:szCs w:val="22"/>
            <w:highlight w:val="yellow"/>
            <w:rPrChange w:id="8674" w:author="Chen Liao" w:date="2021-06-01T21:13:00Z">
              <w:rPr>
                <w:rFonts w:ascii="Times New Roman" w:eastAsiaTheme="minorEastAsia" w:hAnsi="Times New Roman" w:cs="Times New Roman"/>
                <w:sz w:val="22"/>
                <w:szCs w:val="22"/>
                <w:highlight w:val="yellow"/>
              </w:rPr>
            </w:rPrChange>
          </w:rPr>
          <w:delText>0</w:delText>
        </w:r>
        <w:r w:rsidR="00010D0F" w:rsidRPr="00BE70D2" w:rsidDel="00160DC5">
          <w:rPr>
            <w:rFonts w:ascii="Times New Roman" w:eastAsiaTheme="minorEastAsia" w:hAnsi="Times New Roman" w:cs="Times New Roman"/>
            <w:color w:val="000000" w:themeColor="text1"/>
            <w:sz w:val="22"/>
            <w:szCs w:val="22"/>
            <w:highlight w:val="yellow"/>
            <w:rPrChange w:id="8675" w:author="Chen Liao" w:date="2021-06-01T21:13:00Z">
              <w:rPr>
                <w:rFonts w:ascii="Times New Roman" w:eastAsiaTheme="minorEastAsia" w:hAnsi="Times New Roman" w:cs="Times New Roman"/>
                <w:sz w:val="22"/>
                <w:szCs w:val="22"/>
                <w:highlight w:val="yellow"/>
              </w:rPr>
            </w:rPrChange>
          </w:rPr>
          <w:delText>C</w:delText>
        </w:r>
        <w:r w:rsidR="009E57BB" w:rsidRPr="00BE70D2" w:rsidDel="00160DC5">
          <w:rPr>
            <w:rFonts w:ascii="Times New Roman" w:eastAsiaTheme="minorEastAsia" w:hAnsi="Times New Roman" w:cs="Times New Roman"/>
            <w:color w:val="000000" w:themeColor="text1"/>
            <w:sz w:val="22"/>
            <w:szCs w:val="22"/>
            <w:rPrChange w:id="8676" w:author="Chen Liao" w:date="2021-06-01T21:13:00Z">
              <w:rPr>
                <w:rFonts w:ascii="Times New Roman" w:eastAsiaTheme="minorEastAsia" w:hAnsi="Times New Roman" w:cs="Times New Roman"/>
                <w:sz w:val="22"/>
                <w:szCs w:val="22"/>
              </w:rPr>
            </w:rPrChange>
          </w:rPr>
          <w:delText xml:space="preserve">). </w:delText>
        </w:r>
      </w:del>
    </w:p>
    <w:p w14:paraId="111E4990" w14:textId="2FBA45EF" w:rsidR="00DC5173" w:rsidRPr="00BE70D2" w:rsidRDefault="00DC5173" w:rsidP="00ED507F">
      <w:pPr>
        <w:pStyle w:val="paragraph"/>
        <w:spacing w:before="0" w:beforeAutospacing="0" w:after="0" w:afterAutospacing="0"/>
        <w:jc w:val="both"/>
        <w:rPr>
          <w:rPrChange w:id="8677" w:author="Chen Liao" w:date="2021-06-01T21:13:00Z">
            <w:rPr>
              <w:rFonts w:eastAsia="SimSun"/>
              <w:b/>
              <w:bCs/>
              <w:color w:val="000000"/>
              <w:sz w:val="22"/>
              <w:szCs w:val="22"/>
            </w:rPr>
          </w:rPrChange>
        </w:rPr>
        <w:pPrChange w:id="8678" w:author="Chen Liao" w:date="2021-06-02T00:00:00Z">
          <w:pPr>
            <w:jc w:val="both"/>
          </w:pPr>
        </w:pPrChange>
      </w:pPr>
    </w:p>
    <w:p w14:paraId="0C6C13B7" w14:textId="3CD2FB89" w:rsidR="00A97F0B" w:rsidRPr="00BE70D2" w:rsidRDefault="00A970F3" w:rsidP="00E6373F">
      <w:pPr>
        <w:jc w:val="center"/>
        <w:rPr>
          <w:rFonts w:eastAsia="SimSun"/>
          <w:b/>
          <w:bCs/>
          <w:color w:val="000000" w:themeColor="text1"/>
          <w:sz w:val="22"/>
          <w:szCs w:val="22"/>
          <w:rPrChange w:id="8679" w:author="Chen Liao" w:date="2021-06-01T21:13:00Z">
            <w:rPr>
              <w:rFonts w:eastAsia="SimSun"/>
              <w:b/>
              <w:bCs/>
              <w:color w:val="000000"/>
              <w:sz w:val="22"/>
              <w:szCs w:val="22"/>
            </w:rPr>
          </w:rPrChange>
        </w:rPr>
      </w:pPr>
      <w:ins w:id="8680" w:author="Chen Liao" w:date="2021-06-02T00:00:00Z">
        <w:r>
          <w:rPr>
            <w:rFonts w:eastAsia="SimSun"/>
            <w:b/>
            <w:bCs/>
            <w:noProof/>
            <w:color w:val="000000" w:themeColor="text1"/>
            <w:sz w:val="22"/>
            <w:szCs w:val="22"/>
          </w:rPr>
          <w:lastRenderedPageBreak/>
          <w:drawing>
            <wp:inline distT="0" distB="0" distL="0" distR="0" wp14:anchorId="05087CFB" wp14:editId="6E531639">
              <wp:extent cx="5144347" cy="3149600"/>
              <wp:effectExtent l="0" t="0" r="0" b="0"/>
              <wp:docPr id="4" name="Picture 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video game&#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47664" cy="3151631"/>
                      </a:xfrm>
                      <a:prstGeom prst="rect">
                        <a:avLst/>
                      </a:prstGeom>
                    </pic:spPr>
                  </pic:pic>
                </a:graphicData>
              </a:graphic>
            </wp:inline>
          </w:drawing>
        </w:r>
      </w:ins>
      <w:commentRangeStart w:id="8681"/>
      <w:del w:id="8682" w:author="Chen Liao" w:date="2021-05-30T20:26:00Z">
        <w:r w:rsidR="00A97F0B" w:rsidRPr="00BE70D2" w:rsidDel="003231A6">
          <w:rPr>
            <w:rFonts w:eastAsia="SimSun"/>
            <w:b/>
            <w:bCs/>
            <w:noProof/>
            <w:color w:val="000000" w:themeColor="text1"/>
            <w:sz w:val="22"/>
            <w:szCs w:val="22"/>
            <w:rPrChange w:id="8683" w:author="Chen Liao" w:date="2021-06-01T21:13:00Z">
              <w:rPr>
                <w:rFonts w:eastAsia="SimSun"/>
                <w:b/>
                <w:bCs/>
                <w:noProof/>
                <w:color w:val="000000"/>
                <w:sz w:val="22"/>
                <w:szCs w:val="22"/>
              </w:rPr>
            </w:rPrChange>
          </w:rPr>
          <w:drawing>
            <wp:inline distT="0" distB="0" distL="0" distR="0" wp14:anchorId="6118A0AC" wp14:editId="26D3F976">
              <wp:extent cx="4740112" cy="3204375"/>
              <wp:effectExtent l="0" t="0" r="0" b="0"/>
              <wp:docPr id="26" name="Picture 2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47241" cy="3209194"/>
                      </a:xfrm>
                      <a:prstGeom prst="rect">
                        <a:avLst/>
                      </a:prstGeom>
                    </pic:spPr>
                  </pic:pic>
                </a:graphicData>
              </a:graphic>
            </wp:inline>
          </w:drawing>
        </w:r>
      </w:del>
      <w:commentRangeEnd w:id="8681"/>
      <w:r w:rsidR="002766D0" w:rsidRPr="00BE70D2">
        <w:rPr>
          <w:rStyle w:val="CommentReference"/>
          <w:color w:val="000000" w:themeColor="text1"/>
          <w:rPrChange w:id="8684" w:author="Chen Liao" w:date="2021-06-01T21:13:00Z">
            <w:rPr>
              <w:rStyle w:val="CommentReference"/>
            </w:rPr>
          </w:rPrChange>
        </w:rPr>
        <w:commentReference w:id="8681"/>
      </w:r>
    </w:p>
    <w:p w14:paraId="7416DB24" w14:textId="77777777" w:rsidR="000130D4" w:rsidRPr="00BE70D2" w:rsidRDefault="000130D4" w:rsidP="00E6373F">
      <w:pPr>
        <w:jc w:val="both"/>
        <w:rPr>
          <w:b/>
          <w:bCs/>
          <w:color w:val="000000" w:themeColor="text1"/>
          <w:sz w:val="22"/>
          <w:szCs w:val="22"/>
          <w:rPrChange w:id="8685" w:author="Chen Liao" w:date="2021-06-01T21:13:00Z">
            <w:rPr>
              <w:b/>
              <w:bCs/>
              <w:color w:val="000000"/>
              <w:sz w:val="22"/>
              <w:szCs w:val="22"/>
            </w:rPr>
          </w:rPrChange>
        </w:rPr>
      </w:pPr>
    </w:p>
    <w:p w14:paraId="2D9FC816" w14:textId="6995C067" w:rsidR="00A83394" w:rsidRPr="00BE70D2" w:rsidDel="002713EA" w:rsidRDefault="000130D4" w:rsidP="00C71E6A">
      <w:pPr>
        <w:jc w:val="both"/>
        <w:rPr>
          <w:del w:id="8686" w:author="Chen Liao" w:date="2021-05-30T21:39:00Z"/>
          <w:color w:val="000000" w:themeColor="text1"/>
          <w:sz w:val="20"/>
          <w:szCs w:val="20"/>
          <w:rPrChange w:id="8687" w:author="Chen Liao" w:date="2021-06-01T21:13:00Z">
            <w:rPr>
              <w:del w:id="8688" w:author="Chen Liao" w:date="2021-05-30T21:39:00Z"/>
              <w:color w:val="000000"/>
              <w:sz w:val="20"/>
              <w:szCs w:val="20"/>
            </w:rPr>
          </w:rPrChange>
        </w:rPr>
      </w:pPr>
      <w:r w:rsidRPr="00BE70D2">
        <w:rPr>
          <w:b/>
          <w:bCs/>
          <w:color w:val="000000" w:themeColor="text1"/>
          <w:sz w:val="20"/>
          <w:szCs w:val="20"/>
          <w:rPrChange w:id="8689" w:author="Chen Liao" w:date="2021-06-01T21:13:00Z">
            <w:rPr>
              <w:b/>
              <w:bCs/>
              <w:color w:val="000000"/>
              <w:sz w:val="20"/>
              <w:szCs w:val="20"/>
            </w:rPr>
          </w:rPrChange>
        </w:rPr>
        <w:t>Figure 5.</w:t>
      </w:r>
      <w:del w:id="8690" w:author="Chen Liao" w:date="2021-05-30T23:10:00Z">
        <w:r w:rsidRPr="00BE70D2" w:rsidDel="00442E3E">
          <w:rPr>
            <w:color w:val="000000" w:themeColor="text1"/>
            <w:sz w:val="20"/>
            <w:szCs w:val="20"/>
            <w:rPrChange w:id="8691" w:author="Chen Liao" w:date="2021-06-01T21:13:00Z">
              <w:rPr>
                <w:color w:val="000000"/>
                <w:sz w:val="20"/>
                <w:szCs w:val="20"/>
              </w:rPr>
            </w:rPrChange>
          </w:rPr>
          <w:delText xml:space="preserve"> </w:delText>
        </w:r>
      </w:del>
      <w:bookmarkStart w:id="8692" w:name="_Hlk66203689"/>
      <w:bookmarkStart w:id="8693" w:name="OLE_LINK39"/>
      <w:ins w:id="8694" w:author="Chen Liao" w:date="2021-05-30T23:10:00Z">
        <w:r w:rsidR="00442E3E" w:rsidRPr="00BE70D2">
          <w:rPr>
            <w:color w:val="000000" w:themeColor="text1"/>
            <w:sz w:val="20"/>
            <w:szCs w:val="20"/>
            <w:rPrChange w:id="8695" w:author="Chen Liao" w:date="2021-06-01T21:13:00Z">
              <w:rPr>
                <w:color w:val="000000" w:themeColor="text1"/>
                <w:sz w:val="20"/>
                <w:szCs w:val="20"/>
              </w:rPr>
            </w:rPrChange>
          </w:rPr>
          <w:t xml:space="preserve"> </w:t>
        </w:r>
      </w:ins>
      <w:ins w:id="8696" w:author="Chen Liao" w:date="2021-05-31T08:10:00Z">
        <w:r w:rsidR="0053343C" w:rsidRPr="00BE70D2">
          <w:rPr>
            <w:b/>
            <w:bCs/>
            <w:color w:val="000000" w:themeColor="text1"/>
            <w:sz w:val="20"/>
            <w:szCs w:val="20"/>
            <w:rPrChange w:id="8697" w:author="Chen Liao" w:date="2021-06-01T21:13:00Z">
              <w:rPr>
                <w:b/>
                <w:bCs/>
                <w:color w:val="000000" w:themeColor="text1"/>
                <w:sz w:val="20"/>
                <w:szCs w:val="20"/>
              </w:rPr>
            </w:rPrChange>
          </w:rPr>
          <w:t>S</w:t>
        </w:r>
      </w:ins>
      <w:ins w:id="8698" w:author="Chen Liao" w:date="2021-05-30T23:16:00Z">
        <w:r w:rsidR="000F2C66" w:rsidRPr="00BE70D2">
          <w:rPr>
            <w:b/>
            <w:bCs/>
            <w:color w:val="000000" w:themeColor="text1"/>
            <w:sz w:val="20"/>
            <w:szCs w:val="20"/>
            <w:rPrChange w:id="8699" w:author="Chen Liao" w:date="2021-06-01T21:13:00Z">
              <w:rPr>
                <w:color w:val="000000" w:themeColor="text1"/>
                <w:sz w:val="20"/>
                <w:szCs w:val="20"/>
              </w:rPr>
            </w:rPrChange>
          </w:rPr>
          <w:t xml:space="preserve">hort-chain fatty acids (SCFAs) </w:t>
        </w:r>
      </w:ins>
      <w:ins w:id="8700" w:author="Chen Liao" w:date="2021-05-30T23:18:00Z">
        <w:r w:rsidR="0038184F" w:rsidRPr="00BE70D2">
          <w:rPr>
            <w:b/>
            <w:bCs/>
            <w:color w:val="000000" w:themeColor="text1"/>
            <w:sz w:val="20"/>
            <w:szCs w:val="20"/>
            <w:rPrChange w:id="8701" w:author="Chen Liao" w:date="2021-06-01T21:13:00Z">
              <w:rPr>
                <w:b/>
                <w:bCs/>
                <w:color w:val="000000" w:themeColor="text1"/>
                <w:sz w:val="20"/>
                <w:szCs w:val="20"/>
              </w:rPr>
            </w:rPrChange>
          </w:rPr>
          <w:t xml:space="preserve">are </w:t>
        </w:r>
      </w:ins>
      <w:ins w:id="8702" w:author="Chen Liao" w:date="2021-05-31T08:10:00Z">
        <w:r w:rsidR="0053343C" w:rsidRPr="00BE70D2">
          <w:rPr>
            <w:b/>
            <w:bCs/>
            <w:color w:val="000000" w:themeColor="text1"/>
            <w:sz w:val="20"/>
            <w:szCs w:val="20"/>
            <w:rPrChange w:id="8703" w:author="Chen Liao" w:date="2021-06-01T21:13:00Z">
              <w:rPr>
                <w:b/>
                <w:bCs/>
                <w:color w:val="000000" w:themeColor="text1"/>
                <w:sz w:val="20"/>
                <w:szCs w:val="20"/>
              </w:rPr>
            </w:rPrChange>
          </w:rPr>
          <w:t xml:space="preserve">statistically </w:t>
        </w:r>
      </w:ins>
      <w:ins w:id="8704" w:author="Chen Liao" w:date="2021-05-30T23:18:00Z">
        <w:r w:rsidR="0038184F" w:rsidRPr="00BE70D2">
          <w:rPr>
            <w:b/>
            <w:bCs/>
            <w:color w:val="000000" w:themeColor="text1"/>
            <w:sz w:val="20"/>
            <w:szCs w:val="20"/>
            <w:rPrChange w:id="8705" w:author="Chen Liao" w:date="2021-06-01T21:13:00Z">
              <w:rPr>
                <w:b/>
                <w:bCs/>
                <w:color w:val="000000" w:themeColor="text1"/>
                <w:sz w:val="20"/>
                <w:szCs w:val="20"/>
              </w:rPr>
            </w:rPrChange>
          </w:rPr>
          <w:t xml:space="preserve">linked to </w:t>
        </w:r>
      </w:ins>
      <w:ins w:id="8706" w:author="Chen Liao" w:date="2021-05-30T23:21:00Z">
        <w:r w:rsidR="0038184F" w:rsidRPr="00BE70D2">
          <w:rPr>
            <w:b/>
            <w:bCs/>
            <w:color w:val="000000" w:themeColor="text1"/>
            <w:sz w:val="20"/>
            <w:szCs w:val="20"/>
            <w:rPrChange w:id="8707" w:author="Chen Liao" w:date="2021-06-01T21:13:00Z">
              <w:rPr>
                <w:b/>
                <w:bCs/>
                <w:color w:val="000000" w:themeColor="text1"/>
                <w:sz w:val="20"/>
                <w:szCs w:val="20"/>
              </w:rPr>
            </w:rPrChange>
          </w:rPr>
          <w:t>gut microbiota</w:t>
        </w:r>
      </w:ins>
      <w:ins w:id="8708" w:author="Chen Liao" w:date="2021-05-31T08:10:00Z">
        <w:r w:rsidR="00757C48" w:rsidRPr="00BE70D2">
          <w:rPr>
            <w:b/>
            <w:bCs/>
            <w:color w:val="000000" w:themeColor="text1"/>
            <w:sz w:val="20"/>
            <w:szCs w:val="20"/>
            <w:rPrChange w:id="8709" w:author="Chen Liao" w:date="2021-06-01T21:13:00Z">
              <w:rPr>
                <w:b/>
                <w:bCs/>
                <w:color w:val="000000" w:themeColor="text1"/>
                <w:sz w:val="20"/>
                <w:szCs w:val="20"/>
              </w:rPr>
            </w:rPrChange>
          </w:rPr>
          <w:t xml:space="preserve"> composition </w:t>
        </w:r>
      </w:ins>
      <w:ins w:id="8710" w:author="Chen Liao" w:date="2021-06-02T00:21:00Z">
        <w:r w:rsidR="00E632D6">
          <w:rPr>
            <w:b/>
            <w:bCs/>
            <w:color w:val="000000" w:themeColor="text1"/>
            <w:sz w:val="20"/>
            <w:szCs w:val="20"/>
          </w:rPr>
          <w:t xml:space="preserve">but </w:t>
        </w:r>
      </w:ins>
      <w:ins w:id="8711" w:author="Chen Liao" w:date="2021-05-31T08:10:00Z">
        <w:r w:rsidR="00757C48" w:rsidRPr="00BE70D2">
          <w:rPr>
            <w:b/>
            <w:bCs/>
            <w:color w:val="000000" w:themeColor="text1"/>
            <w:sz w:val="20"/>
            <w:szCs w:val="20"/>
            <w:rPrChange w:id="8712" w:author="Chen Liao" w:date="2021-06-01T21:13:00Z">
              <w:rPr>
                <w:b/>
                <w:bCs/>
                <w:color w:val="000000" w:themeColor="text1"/>
                <w:sz w:val="20"/>
                <w:szCs w:val="20"/>
              </w:rPr>
            </w:rPrChange>
          </w:rPr>
          <w:t>with low predictability</w:t>
        </w:r>
      </w:ins>
      <w:ins w:id="8713" w:author="Chen Liao" w:date="2021-05-30T23:17:00Z">
        <w:r w:rsidR="000F2C66" w:rsidRPr="00BE70D2">
          <w:rPr>
            <w:b/>
            <w:bCs/>
            <w:color w:val="000000" w:themeColor="text1"/>
            <w:sz w:val="20"/>
            <w:szCs w:val="20"/>
            <w:rPrChange w:id="8714" w:author="Chen Liao" w:date="2021-06-01T21:13:00Z">
              <w:rPr>
                <w:color w:val="000000" w:themeColor="text1"/>
                <w:sz w:val="20"/>
                <w:szCs w:val="20"/>
              </w:rPr>
            </w:rPrChange>
          </w:rPr>
          <w:t>.</w:t>
        </w:r>
        <w:r w:rsidR="000F2C66" w:rsidRPr="00BE70D2">
          <w:rPr>
            <w:color w:val="000000" w:themeColor="text1"/>
            <w:sz w:val="20"/>
            <w:szCs w:val="20"/>
            <w:rPrChange w:id="8715" w:author="Chen Liao" w:date="2021-06-01T21:13:00Z">
              <w:rPr>
                <w:color w:val="000000" w:themeColor="text1"/>
                <w:sz w:val="20"/>
                <w:szCs w:val="20"/>
              </w:rPr>
            </w:rPrChange>
          </w:rPr>
          <w:t xml:space="preserve"> </w:t>
        </w:r>
      </w:ins>
      <w:del w:id="8716" w:author="Chen Liao" w:date="2021-05-30T23:10:00Z">
        <w:r w:rsidR="00024DB3" w:rsidRPr="00BE70D2" w:rsidDel="00442E3E">
          <w:rPr>
            <w:b/>
            <w:bCs/>
            <w:color w:val="000000" w:themeColor="text1"/>
            <w:sz w:val="20"/>
            <w:szCs w:val="20"/>
            <w:rPrChange w:id="8717" w:author="Chen Liao" w:date="2021-06-01T21:13:00Z">
              <w:rPr>
                <w:b/>
                <w:bCs/>
                <w:color w:val="000000"/>
                <w:sz w:val="20"/>
                <w:szCs w:val="20"/>
              </w:rPr>
            </w:rPrChange>
          </w:rPr>
          <w:delText>Prediction of short-chain fatty acids concentrations from gut microbiota</w:delText>
        </w:r>
        <w:r w:rsidR="00FC2F7B" w:rsidRPr="00BE70D2" w:rsidDel="00442E3E">
          <w:rPr>
            <w:b/>
            <w:bCs/>
            <w:color w:val="000000" w:themeColor="text1"/>
            <w:sz w:val="20"/>
            <w:szCs w:val="20"/>
            <w:rPrChange w:id="8718" w:author="Chen Liao" w:date="2021-06-01T21:13:00Z">
              <w:rPr>
                <w:b/>
                <w:bCs/>
                <w:color w:val="000000"/>
                <w:sz w:val="20"/>
                <w:szCs w:val="20"/>
              </w:rPr>
            </w:rPrChange>
          </w:rPr>
          <w:delText xml:space="preserve"> composition</w:delText>
        </w:r>
      </w:del>
      <w:del w:id="8719" w:author="Chen Liao" w:date="2021-05-30T23:17:00Z">
        <w:r w:rsidR="00024DB3" w:rsidRPr="00BE70D2" w:rsidDel="000F2C66">
          <w:rPr>
            <w:b/>
            <w:bCs/>
            <w:color w:val="000000" w:themeColor="text1"/>
            <w:sz w:val="20"/>
            <w:szCs w:val="20"/>
            <w:rPrChange w:id="8720" w:author="Chen Liao" w:date="2021-06-01T21:13:00Z">
              <w:rPr>
                <w:b/>
                <w:bCs/>
                <w:color w:val="000000"/>
                <w:sz w:val="20"/>
                <w:szCs w:val="20"/>
              </w:rPr>
            </w:rPrChange>
          </w:rPr>
          <w:delText xml:space="preserve"> </w:delText>
        </w:r>
      </w:del>
      <w:del w:id="8721" w:author="Chen Liao" w:date="2021-05-30T20:56:00Z">
        <w:r w:rsidR="00024DB3" w:rsidRPr="00BE70D2" w:rsidDel="00D13F38">
          <w:rPr>
            <w:b/>
            <w:bCs/>
            <w:color w:val="000000" w:themeColor="text1"/>
            <w:sz w:val="20"/>
            <w:szCs w:val="20"/>
            <w:rPrChange w:id="8722" w:author="Chen Liao" w:date="2021-06-01T21:13:00Z">
              <w:rPr>
                <w:b/>
                <w:bCs/>
                <w:color w:val="000000"/>
                <w:sz w:val="20"/>
                <w:szCs w:val="20"/>
              </w:rPr>
            </w:rPrChange>
          </w:rPr>
          <w:delText>using machine learning models</w:delText>
        </w:r>
      </w:del>
      <w:ins w:id="8723" w:author="刘 红宾" w:date="2021-04-27T16:57:00Z">
        <w:del w:id="8724" w:author="Chen Liao" w:date="2021-05-30T20:56:00Z">
          <w:r w:rsidR="00091482" w:rsidRPr="00BE70D2" w:rsidDel="00D13F38">
            <w:rPr>
              <w:b/>
              <w:bCs/>
              <w:color w:val="000000" w:themeColor="text1"/>
              <w:sz w:val="20"/>
              <w:szCs w:val="20"/>
              <w:rPrChange w:id="8725" w:author="Chen Liao" w:date="2021-06-01T21:13:00Z">
                <w:rPr>
                  <w:b/>
                  <w:bCs/>
                  <w:color w:val="000000"/>
                  <w:sz w:val="20"/>
                  <w:szCs w:val="20"/>
                </w:rPr>
              </w:rPrChange>
            </w:rPr>
            <w:delText xml:space="preserve"> has limited </w:delText>
          </w:r>
          <w:r w:rsidR="009E5C74" w:rsidRPr="00BE70D2" w:rsidDel="00D13F38">
            <w:rPr>
              <w:b/>
              <w:bCs/>
              <w:color w:val="000000" w:themeColor="text1"/>
              <w:sz w:val="20"/>
              <w:szCs w:val="20"/>
              <w:rPrChange w:id="8726" w:author="Chen Liao" w:date="2021-06-01T21:13:00Z">
                <w:rPr>
                  <w:b/>
                  <w:bCs/>
                  <w:color w:val="000000"/>
                  <w:sz w:val="20"/>
                  <w:szCs w:val="20"/>
                </w:rPr>
              </w:rPrChange>
            </w:rPr>
            <w:delText xml:space="preserve">prediction </w:delText>
          </w:r>
          <w:r w:rsidR="00091482" w:rsidRPr="00BE70D2" w:rsidDel="00D13F38">
            <w:rPr>
              <w:b/>
              <w:bCs/>
              <w:color w:val="000000" w:themeColor="text1"/>
              <w:sz w:val="20"/>
              <w:szCs w:val="20"/>
              <w:rPrChange w:id="8727" w:author="Chen Liao" w:date="2021-06-01T21:13:00Z">
                <w:rPr>
                  <w:b/>
                  <w:bCs/>
                  <w:color w:val="000000"/>
                  <w:sz w:val="20"/>
                  <w:szCs w:val="20"/>
                </w:rPr>
              </w:rPrChange>
            </w:rPr>
            <w:delText>power</w:delText>
          </w:r>
        </w:del>
      </w:ins>
      <w:del w:id="8728" w:author="Chen Liao" w:date="2021-05-30T20:56:00Z">
        <w:r w:rsidR="00024DB3" w:rsidRPr="00BE70D2" w:rsidDel="00D13F38">
          <w:rPr>
            <w:b/>
            <w:bCs/>
            <w:color w:val="000000" w:themeColor="text1"/>
            <w:sz w:val="20"/>
            <w:szCs w:val="20"/>
            <w:rPrChange w:id="8729" w:author="Chen Liao" w:date="2021-06-01T21:13:00Z">
              <w:rPr>
                <w:b/>
                <w:bCs/>
                <w:color w:val="000000"/>
                <w:sz w:val="20"/>
                <w:szCs w:val="20"/>
              </w:rPr>
            </w:rPrChange>
          </w:rPr>
          <w:delText xml:space="preserve">. </w:delText>
        </w:r>
      </w:del>
      <w:bookmarkEnd w:id="8692"/>
      <w:bookmarkEnd w:id="8693"/>
      <w:ins w:id="8730" w:author="Chen Liao" w:date="2021-05-30T20:41:00Z">
        <w:r w:rsidR="009203AA" w:rsidRPr="00BE70D2">
          <w:rPr>
            <w:b/>
            <w:bCs/>
            <w:color w:val="000000" w:themeColor="text1"/>
            <w:sz w:val="20"/>
            <w:szCs w:val="20"/>
            <w:rPrChange w:id="8731" w:author="Chen Liao" w:date="2021-06-01T21:13:00Z">
              <w:rPr>
                <w:b/>
                <w:bCs/>
                <w:color w:val="000000" w:themeColor="text1"/>
                <w:sz w:val="20"/>
                <w:szCs w:val="20"/>
              </w:rPr>
            </w:rPrChange>
          </w:rPr>
          <w:t>A.</w:t>
        </w:r>
      </w:ins>
      <w:ins w:id="8732" w:author="Chen Liao" w:date="2021-05-30T20:53:00Z">
        <w:r w:rsidR="00D13F38" w:rsidRPr="00BE70D2">
          <w:rPr>
            <w:b/>
            <w:bCs/>
            <w:color w:val="000000" w:themeColor="text1"/>
            <w:sz w:val="20"/>
            <w:szCs w:val="20"/>
            <w:rPrChange w:id="8733" w:author="Chen Liao" w:date="2021-06-01T21:13:00Z">
              <w:rPr>
                <w:b/>
                <w:bCs/>
                <w:color w:val="000000" w:themeColor="text1"/>
                <w:sz w:val="20"/>
                <w:szCs w:val="20"/>
              </w:rPr>
            </w:rPrChange>
          </w:rPr>
          <w:t xml:space="preserve"> </w:t>
        </w:r>
      </w:ins>
      <w:ins w:id="8734" w:author="Chen Liao" w:date="2021-05-31T08:13:00Z">
        <w:r w:rsidR="0053343C" w:rsidRPr="00BE70D2">
          <w:rPr>
            <w:color w:val="000000" w:themeColor="text1"/>
            <w:sz w:val="20"/>
            <w:szCs w:val="20"/>
            <w:rPrChange w:id="8735" w:author="Chen Liao" w:date="2021-06-01T21:13:00Z">
              <w:rPr>
                <w:color w:val="000000" w:themeColor="text1"/>
                <w:sz w:val="20"/>
                <w:szCs w:val="20"/>
              </w:rPr>
            </w:rPrChange>
          </w:rPr>
          <w:t>C</w:t>
        </w:r>
      </w:ins>
      <w:ins w:id="8736" w:author="Chen Liao" w:date="2021-05-31T00:17:00Z">
        <w:r w:rsidR="00662A33" w:rsidRPr="00BE70D2">
          <w:rPr>
            <w:color w:val="000000" w:themeColor="text1"/>
            <w:sz w:val="20"/>
            <w:szCs w:val="20"/>
            <w:rPrChange w:id="8737" w:author="Chen Liao" w:date="2021-06-01T21:13:00Z">
              <w:rPr>
                <w:color w:val="000000" w:themeColor="text1"/>
                <w:sz w:val="20"/>
                <w:szCs w:val="20"/>
              </w:rPr>
            </w:rPrChange>
          </w:rPr>
          <w:t>orrelation</w:t>
        </w:r>
      </w:ins>
      <w:ins w:id="8738" w:author="Chen Liao" w:date="2021-05-30T21:23:00Z">
        <w:r w:rsidR="00D80805" w:rsidRPr="00BE70D2">
          <w:rPr>
            <w:color w:val="000000" w:themeColor="text1"/>
            <w:sz w:val="20"/>
            <w:szCs w:val="20"/>
            <w:rPrChange w:id="8739" w:author="Chen Liao" w:date="2021-06-01T21:13:00Z">
              <w:rPr>
                <w:color w:val="000000" w:themeColor="text1"/>
                <w:sz w:val="20"/>
                <w:szCs w:val="20"/>
              </w:rPr>
            </w:rPrChange>
          </w:rPr>
          <w:t xml:space="preserve"> b</w:t>
        </w:r>
      </w:ins>
      <w:ins w:id="8740" w:author="Chen Liao" w:date="2021-05-30T21:13:00Z">
        <w:r w:rsidR="00D80805" w:rsidRPr="00BE70D2">
          <w:rPr>
            <w:color w:val="000000" w:themeColor="text1"/>
            <w:sz w:val="20"/>
            <w:szCs w:val="20"/>
            <w:rPrChange w:id="8741" w:author="Chen Liao" w:date="2021-06-01T21:13:00Z">
              <w:rPr>
                <w:color w:val="000000" w:themeColor="text1"/>
                <w:sz w:val="20"/>
                <w:szCs w:val="20"/>
              </w:rPr>
            </w:rPrChange>
          </w:rPr>
          <w:t xml:space="preserve">etween bacterial load and </w:t>
        </w:r>
      </w:ins>
      <w:ins w:id="8742" w:author="Chen Liao" w:date="2021-05-30T21:14:00Z">
        <w:r w:rsidR="00D80805" w:rsidRPr="00BE70D2">
          <w:rPr>
            <w:color w:val="000000" w:themeColor="text1"/>
            <w:sz w:val="20"/>
            <w:szCs w:val="20"/>
            <w:rPrChange w:id="8743" w:author="Chen Liao" w:date="2021-06-01T21:13:00Z">
              <w:rPr>
                <w:color w:val="000000" w:themeColor="text1"/>
                <w:sz w:val="20"/>
                <w:szCs w:val="20"/>
              </w:rPr>
            </w:rPrChange>
          </w:rPr>
          <w:t>propionate concentration</w:t>
        </w:r>
      </w:ins>
      <w:ins w:id="8744" w:author="Chen Liao" w:date="2021-05-31T08:17:00Z">
        <w:r w:rsidR="00F64FAF" w:rsidRPr="00BE70D2">
          <w:rPr>
            <w:color w:val="000000" w:themeColor="text1"/>
            <w:sz w:val="20"/>
            <w:szCs w:val="20"/>
            <w:rPrChange w:id="8745" w:author="Chen Liao" w:date="2021-06-01T21:13:00Z">
              <w:rPr>
                <w:color w:val="000000" w:themeColor="text1"/>
                <w:sz w:val="20"/>
                <w:szCs w:val="20"/>
              </w:rPr>
            </w:rPrChange>
          </w:rPr>
          <w:t xml:space="preserve"> (right </w:t>
        </w:r>
      </w:ins>
      <w:ins w:id="8746" w:author="Chen Liao" w:date="2021-06-02T00:24:00Z">
        <w:r w:rsidR="00367495">
          <w:rPr>
            <w:color w:val="000000" w:themeColor="text1"/>
            <w:sz w:val="20"/>
            <w:szCs w:val="20"/>
          </w:rPr>
          <w:t xml:space="preserve">big </w:t>
        </w:r>
      </w:ins>
      <w:ins w:id="8747" w:author="Chen Liao" w:date="2021-05-31T08:17:00Z">
        <w:r w:rsidR="00F64FAF" w:rsidRPr="00BE70D2">
          <w:rPr>
            <w:color w:val="000000" w:themeColor="text1"/>
            <w:sz w:val="20"/>
            <w:szCs w:val="20"/>
            <w:rPrChange w:id="8748" w:author="Chen Liao" w:date="2021-06-01T21:13:00Z">
              <w:rPr>
                <w:color w:val="000000" w:themeColor="text1"/>
                <w:sz w:val="20"/>
                <w:szCs w:val="20"/>
              </w:rPr>
            </w:rPrChange>
          </w:rPr>
          <w:t>panel)</w:t>
        </w:r>
      </w:ins>
      <w:ins w:id="8749" w:author="Chen Liao" w:date="2021-05-31T08:13:00Z">
        <w:r w:rsidR="0053343C" w:rsidRPr="00BE70D2">
          <w:rPr>
            <w:color w:val="000000" w:themeColor="text1"/>
            <w:sz w:val="20"/>
            <w:szCs w:val="20"/>
            <w:rPrChange w:id="8750" w:author="Chen Liao" w:date="2021-06-01T21:13:00Z">
              <w:rPr>
                <w:color w:val="000000" w:themeColor="text1"/>
                <w:sz w:val="20"/>
                <w:szCs w:val="20"/>
              </w:rPr>
            </w:rPrChange>
          </w:rPr>
          <w:t xml:space="preserve">. </w:t>
        </w:r>
      </w:ins>
      <w:ins w:id="8751" w:author="Chen Liao" w:date="2021-05-31T08:14:00Z">
        <w:r w:rsidR="0053343C" w:rsidRPr="00BE70D2">
          <w:rPr>
            <w:color w:val="000000" w:themeColor="text1"/>
            <w:sz w:val="20"/>
            <w:szCs w:val="20"/>
            <w:rPrChange w:id="8752" w:author="Chen Liao" w:date="2021-06-01T21:13:00Z">
              <w:rPr>
                <w:color w:val="000000" w:themeColor="text1"/>
                <w:sz w:val="20"/>
                <w:szCs w:val="20"/>
              </w:rPr>
            </w:rPrChange>
          </w:rPr>
          <w:t xml:space="preserve">We proposed that the correlation is </w:t>
        </w:r>
      </w:ins>
      <w:ins w:id="8753" w:author="Chen Liao" w:date="2021-05-30T21:23:00Z">
        <w:r w:rsidR="00E5043E" w:rsidRPr="00BE70D2">
          <w:rPr>
            <w:color w:val="000000" w:themeColor="text1"/>
            <w:sz w:val="20"/>
            <w:szCs w:val="20"/>
            <w:rPrChange w:id="8754" w:author="Chen Liao" w:date="2021-06-01T21:13:00Z">
              <w:rPr>
                <w:color w:val="000000" w:themeColor="text1"/>
                <w:sz w:val="20"/>
                <w:szCs w:val="20"/>
              </w:rPr>
            </w:rPrChange>
          </w:rPr>
          <w:t>mediated b</w:t>
        </w:r>
      </w:ins>
      <w:ins w:id="8755" w:author="Chen Liao" w:date="2021-05-30T21:32:00Z">
        <w:r w:rsidR="00441F9B" w:rsidRPr="00BE70D2">
          <w:rPr>
            <w:color w:val="000000" w:themeColor="text1"/>
            <w:sz w:val="20"/>
            <w:szCs w:val="20"/>
            <w:rPrChange w:id="8756" w:author="Chen Liao" w:date="2021-06-01T21:13:00Z">
              <w:rPr>
                <w:color w:val="000000" w:themeColor="text1"/>
                <w:sz w:val="20"/>
                <w:szCs w:val="20"/>
              </w:rPr>
            </w:rPrChange>
          </w:rPr>
          <w:t>y</w:t>
        </w:r>
      </w:ins>
      <w:ins w:id="8757" w:author="Chen Liao" w:date="2021-05-31T08:14:00Z">
        <w:r w:rsidR="0053343C" w:rsidRPr="00BE70D2">
          <w:rPr>
            <w:color w:val="000000" w:themeColor="text1"/>
            <w:sz w:val="20"/>
            <w:szCs w:val="20"/>
            <w:rPrChange w:id="8758" w:author="Chen Liao" w:date="2021-06-01T21:13:00Z">
              <w:rPr>
                <w:color w:val="000000" w:themeColor="text1"/>
                <w:sz w:val="20"/>
                <w:szCs w:val="20"/>
              </w:rPr>
            </w:rPrChange>
          </w:rPr>
          <w:t xml:space="preserve"> some</w:t>
        </w:r>
      </w:ins>
      <w:ins w:id="8759" w:author="Chen Liao" w:date="2021-05-30T21:23:00Z">
        <w:r w:rsidR="00E5043E" w:rsidRPr="00BE70D2">
          <w:rPr>
            <w:color w:val="000000" w:themeColor="text1"/>
            <w:sz w:val="20"/>
            <w:szCs w:val="20"/>
            <w:rPrChange w:id="8760" w:author="Chen Liao" w:date="2021-06-01T21:13:00Z">
              <w:rPr>
                <w:color w:val="000000" w:themeColor="text1"/>
                <w:sz w:val="20"/>
                <w:szCs w:val="20"/>
              </w:rPr>
            </w:rPrChange>
          </w:rPr>
          <w:t xml:space="preserve"> inulin responders</w:t>
        </w:r>
      </w:ins>
      <w:ins w:id="8761" w:author="Chen Liao" w:date="2021-05-31T08:14:00Z">
        <w:r w:rsidR="0053343C" w:rsidRPr="00BE70D2">
          <w:rPr>
            <w:color w:val="000000" w:themeColor="text1"/>
            <w:sz w:val="20"/>
            <w:szCs w:val="20"/>
            <w:rPrChange w:id="8762" w:author="Chen Liao" w:date="2021-06-01T21:13:00Z">
              <w:rPr>
                <w:color w:val="000000" w:themeColor="text1"/>
                <w:sz w:val="20"/>
                <w:szCs w:val="20"/>
              </w:rPr>
            </w:rPrChange>
          </w:rPr>
          <w:t xml:space="preserve"> </w:t>
        </w:r>
      </w:ins>
      <w:ins w:id="8763" w:author="Chen Liao" w:date="2021-05-31T08:15:00Z">
        <w:r w:rsidR="0053343C" w:rsidRPr="00BE70D2">
          <w:rPr>
            <w:color w:val="000000" w:themeColor="text1"/>
            <w:sz w:val="20"/>
            <w:szCs w:val="20"/>
            <w:rPrChange w:id="8764" w:author="Chen Liao" w:date="2021-06-01T21:13:00Z">
              <w:rPr>
                <w:color w:val="000000" w:themeColor="text1"/>
                <w:sz w:val="20"/>
                <w:szCs w:val="20"/>
              </w:rPr>
            </w:rPrChange>
          </w:rPr>
          <w:t>which</w:t>
        </w:r>
      </w:ins>
      <w:ins w:id="8765" w:author="Chen Liao" w:date="2021-06-02T00:21:00Z">
        <w:r w:rsidR="00894E22">
          <w:rPr>
            <w:color w:val="000000" w:themeColor="text1"/>
            <w:sz w:val="20"/>
            <w:szCs w:val="20"/>
          </w:rPr>
          <w:t xml:space="preserve"> </w:t>
        </w:r>
        <w:proofErr w:type="spellStart"/>
        <w:r w:rsidR="00894E22">
          <w:rPr>
            <w:color w:val="000000" w:themeColor="text1"/>
            <w:sz w:val="20"/>
            <w:szCs w:val="20"/>
          </w:rPr>
          <w:t>causally</w:t>
        </w:r>
        <w:proofErr w:type="spellEnd"/>
        <w:r w:rsidR="00894E22">
          <w:rPr>
            <w:color w:val="000000" w:themeColor="text1"/>
            <w:sz w:val="20"/>
            <w:szCs w:val="20"/>
          </w:rPr>
          <w:t xml:space="preserve"> and</w:t>
        </w:r>
      </w:ins>
      <w:ins w:id="8766" w:author="Chen Liao" w:date="2021-05-31T08:15:00Z">
        <w:r w:rsidR="0053343C" w:rsidRPr="00BE70D2">
          <w:rPr>
            <w:color w:val="000000" w:themeColor="text1"/>
            <w:sz w:val="20"/>
            <w:szCs w:val="20"/>
            <w:rPrChange w:id="8767" w:author="Chen Liao" w:date="2021-06-01T21:13:00Z">
              <w:rPr>
                <w:color w:val="000000" w:themeColor="text1"/>
                <w:sz w:val="20"/>
                <w:szCs w:val="20"/>
              </w:rPr>
            </w:rPrChange>
          </w:rPr>
          <w:t xml:space="preserve"> </w:t>
        </w:r>
        <w:proofErr w:type="spellStart"/>
        <w:r w:rsidR="0053343C" w:rsidRPr="00BE70D2">
          <w:rPr>
            <w:color w:val="000000" w:themeColor="text1"/>
            <w:sz w:val="20"/>
            <w:szCs w:val="20"/>
            <w:rPrChange w:id="8768" w:author="Chen Liao" w:date="2021-06-01T21:13:00Z">
              <w:rPr>
                <w:color w:val="000000" w:themeColor="text1"/>
                <w:sz w:val="20"/>
                <w:szCs w:val="20"/>
              </w:rPr>
            </w:rPrChange>
          </w:rPr>
          <w:t>simultaenoulsy</w:t>
        </w:r>
        <w:proofErr w:type="spellEnd"/>
        <w:r w:rsidR="0053343C" w:rsidRPr="00BE70D2">
          <w:rPr>
            <w:color w:val="000000" w:themeColor="text1"/>
            <w:sz w:val="20"/>
            <w:szCs w:val="20"/>
            <w:rPrChange w:id="8769" w:author="Chen Liao" w:date="2021-06-01T21:13:00Z">
              <w:rPr>
                <w:color w:val="000000" w:themeColor="text1"/>
                <w:sz w:val="20"/>
                <w:szCs w:val="20"/>
              </w:rPr>
            </w:rPrChange>
          </w:rPr>
          <w:t xml:space="preserve"> affect both </w:t>
        </w:r>
      </w:ins>
      <w:ins w:id="8770" w:author="Chen Liao" w:date="2021-06-02T00:21:00Z">
        <w:r w:rsidR="0052787E">
          <w:rPr>
            <w:color w:val="000000" w:themeColor="text1"/>
            <w:sz w:val="20"/>
            <w:szCs w:val="20"/>
          </w:rPr>
          <w:t>observation</w:t>
        </w:r>
      </w:ins>
      <w:ins w:id="8771" w:author="Chen Liao" w:date="2021-05-31T08:15:00Z">
        <w:r w:rsidR="0053343C" w:rsidRPr="00BE70D2">
          <w:rPr>
            <w:color w:val="000000" w:themeColor="text1"/>
            <w:sz w:val="20"/>
            <w:szCs w:val="20"/>
            <w:rPrChange w:id="8772" w:author="Chen Liao" w:date="2021-06-01T21:13:00Z">
              <w:rPr>
                <w:color w:val="000000" w:themeColor="text1"/>
                <w:sz w:val="20"/>
                <w:szCs w:val="20"/>
              </w:rPr>
            </w:rPrChange>
          </w:rPr>
          <w:t xml:space="preserve">s. </w:t>
        </w:r>
      </w:ins>
      <w:ins w:id="8773" w:author="Chen Liao" w:date="2021-05-31T08:16:00Z">
        <w:r w:rsidR="0089082D" w:rsidRPr="00BE70D2">
          <w:rPr>
            <w:color w:val="000000" w:themeColor="text1"/>
            <w:sz w:val="20"/>
            <w:szCs w:val="20"/>
            <w:rPrChange w:id="8774" w:author="Chen Liao" w:date="2021-06-01T21:13:00Z">
              <w:rPr>
                <w:color w:val="000000" w:themeColor="text1"/>
                <w:sz w:val="20"/>
                <w:szCs w:val="20"/>
              </w:rPr>
            </w:rPrChange>
          </w:rPr>
          <w:t xml:space="preserve">Eight small panels to the left: </w:t>
        </w:r>
      </w:ins>
      <w:ins w:id="8775" w:author="Chen Liao" w:date="2021-05-30T21:02:00Z">
        <w:r w:rsidR="002C5CD3" w:rsidRPr="00BE70D2">
          <w:rPr>
            <w:color w:val="000000" w:themeColor="text1"/>
            <w:sz w:val="20"/>
            <w:szCs w:val="20"/>
            <w:rPrChange w:id="8776" w:author="Chen Liao" w:date="2021-06-01T21:13:00Z">
              <w:rPr>
                <w:color w:val="000000" w:themeColor="text1"/>
                <w:sz w:val="20"/>
                <w:szCs w:val="20"/>
              </w:rPr>
            </w:rPrChange>
          </w:rPr>
          <w:t>c</w:t>
        </w:r>
      </w:ins>
      <w:ins w:id="8777" w:author="Chen Liao" w:date="2021-05-30T20:53:00Z">
        <w:r w:rsidR="00D13F38" w:rsidRPr="00BE70D2">
          <w:rPr>
            <w:color w:val="000000" w:themeColor="text1"/>
            <w:sz w:val="20"/>
            <w:szCs w:val="20"/>
            <w:rPrChange w:id="8778" w:author="Chen Liao" w:date="2021-06-01T21:13:00Z">
              <w:rPr>
                <w:color w:val="000000" w:themeColor="text1"/>
                <w:sz w:val="20"/>
                <w:szCs w:val="20"/>
              </w:rPr>
            </w:rPrChange>
          </w:rPr>
          <w:t>orrelation</w:t>
        </w:r>
      </w:ins>
      <w:ins w:id="8779" w:author="Chen Liao" w:date="2021-05-30T21:35:00Z">
        <w:r w:rsidR="00C31849" w:rsidRPr="00BE70D2">
          <w:rPr>
            <w:color w:val="000000" w:themeColor="text1"/>
            <w:sz w:val="20"/>
            <w:szCs w:val="20"/>
            <w:rPrChange w:id="8780" w:author="Chen Liao" w:date="2021-06-01T21:13:00Z">
              <w:rPr>
                <w:color w:val="000000" w:themeColor="text1"/>
                <w:sz w:val="20"/>
                <w:szCs w:val="20"/>
              </w:rPr>
            </w:rPrChange>
          </w:rPr>
          <w:t>s</w:t>
        </w:r>
      </w:ins>
      <w:ins w:id="8781" w:author="Chen Liao" w:date="2021-05-30T21:00:00Z">
        <w:r w:rsidR="00D13F38" w:rsidRPr="00BE70D2">
          <w:rPr>
            <w:color w:val="000000" w:themeColor="text1"/>
            <w:sz w:val="20"/>
            <w:szCs w:val="20"/>
            <w:rPrChange w:id="8782" w:author="Chen Liao" w:date="2021-06-01T21:13:00Z">
              <w:rPr>
                <w:color w:val="000000" w:themeColor="text1"/>
                <w:sz w:val="20"/>
                <w:szCs w:val="20"/>
              </w:rPr>
            </w:rPrChange>
          </w:rPr>
          <w:t xml:space="preserve"> of </w:t>
        </w:r>
      </w:ins>
      <w:ins w:id="8783" w:author="Chen Liao" w:date="2021-05-30T20:58:00Z">
        <w:r w:rsidR="00D13F38" w:rsidRPr="00BE70D2">
          <w:rPr>
            <w:color w:val="000000" w:themeColor="text1"/>
            <w:sz w:val="20"/>
            <w:szCs w:val="20"/>
            <w:rPrChange w:id="8784" w:author="Chen Liao" w:date="2021-06-01T21:13:00Z">
              <w:rPr>
                <w:color w:val="000000" w:themeColor="text1"/>
                <w:sz w:val="20"/>
                <w:szCs w:val="20"/>
              </w:rPr>
            </w:rPrChange>
          </w:rPr>
          <w:t>baseline abundance</w:t>
        </w:r>
      </w:ins>
      <w:ins w:id="8785" w:author="Chen Liao" w:date="2021-05-30T21:36:00Z">
        <w:r w:rsidR="00C31849" w:rsidRPr="00BE70D2">
          <w:rPr>
            <w:color w:val="000000" w:themeColor="text1"/>
            <w:sz w:val="20"/>
            <w:szCs w:val="20"/>
            <w:rPrChange w:id="8786" w:author="Chen Liao" w:date="2021-06-01T21:13:00Z">
              <w:rPr>
                <w:color w:val="000000" w:themeColor="text1"/>
                <w:sz w:val="20"/>
                <w:szCs w:val="20"/>
              </w:rPr>
            </w:rPrChange>
          </w:rPr>
          <w:t xml:space="preserve"> </w:t>
        </w:r>
      </w:ins>
      <w:ins w:id="8787" w:author="Chen Liao" w:date="2021-05-30T20:58:00Z">
        <w:r w:rsidR="00D13F38" w:rsidRPr="00BE70D2">
          <w:rPr>
            <w:color w:val="000000" w:themeColor="text1"/>
            <w:sz w:val="20"/>
            <w:szCs w:val="20"/>
            <w:rPrChange w:id="8788" w:author="Chen Liao" w:date="2021-06-01T21:13:00Z">
              <w:rPr>
                <w:color w:val="000000" w:themeColor="text1"/>
                <w:sz w:val="20"/>
                <w:szCs w:val="20"/>
              </w:rPr>
            </w:rPrChange>
          </w:rPr>
          <w:t xml:space="preserve">of four </w:t>
        </w:r>
      </w:ins>
      <w:ins w:id="8789" w:author="Chen Liao" w:date="2021-05-30T20:59:00Z">
        <w:r w:rsidR="00D13F38" w:rsidRPr="00BE70D2">
          <w:rPr>
            <w:color w:val="000000" w:themeColor="text1"/>
            <w:sz w:val="20"/>
            <w:szCs w:val="20"/>
            <w:rPrChange w:id="8790" w:author="Chen Liao" w:date="2021-06-01T21:13:00Z">
              <w:rPr>
                <w:color w:val="000000" w:themeColor="text1"/>
                <w:sz w:val="20"/>
                <w:szCs w:val="20"/>
              </w:rPr>
            </w:rPrChange>
          </w:rPr>
          <w:t>inulin responders</w:t>
        </w:r>
      </w:ins>
      <w:ins w:id="8791" w:author="Chen Liao" w:date="2021-05-30T21:01:00Z">
        <w:r w:rsidR="00D13F38" w:rsidRPr="00BE70D2">
          <w:rPr>
            <w:color w:val="000000" w:themeColor="text1"/>
            <w:sz w:val="20"/>
            <w:szCs w:val="20"/>
            <w:rPrChange w:id="8792" w:author="Chen Liao" w:date="2021-06-01T21:13:00Z">
              <w:rPr>
                <w:color w:val="000000" w:themeColor="text1"/>
                <w:sz w:val="20"/>
                <w:szCs w:val="20"/>
              </w:rPr>
            </w:rPrChange>
          </w:rPr>
          <w:t xml:space="preserve"> with </w:t>
        </w:r>
      </w:ins>
      <w:ins w:id="8793" w:author="Chen Liao" w:date="2021-06-02T00:22:00Z">
        <w:r w:rsidR="00025B70">
          <w:rPr>
            <w:color w:val="000000" w:themeColor="text1"/>
            <w:sz w:val="20"/>
            <w:szCs w:val="20"/>
          </w:rPr>
          <w:t>the mean</w:t>
        </w:r>
      </w:ins>
      <w:ins w:id="8794" w:author="Chen Liao" w:date="2021-05-31T08:17:00Z">
        <w:r w:rsidR="0089082D" w:rsidRPr="00BE70D2">
          <w:rPr>
            <w:color w:val="000000" w:themeColor="text1"/>
            <w:sz w:val="20"/>
            <w:szCs w:val="20"/>
            <w:rPrChange w:id="8795" w:author="Chen Liao" w:date="2021-06-01T21:13:00Z">
              <w:rPr>
                <w:color w:val="000000" w:themeColor="text1"/>
                <w:sz w:val="20"/>
                <w:szCs w:val="20"/>
              </w:rPr>
            </w:rPrChange>
          </w:rPr>
          <w:t xml:space="preserve"> </w:t>
        </w:r>
      </w:ins>
      <w:ins w:id="8796" w:author="Chen Liao" w:date="2021-05-30T21:01:00Z">
        <w:r w:rsidR="00D13F38" w:rsidRPr="00BE70D2">
          <w:rPr>
            <w:color w:val="000000" w:themeColor="text1"/>
            <w:sz w:val="20"/>
            <w:szCs w:val="20"/>
            <w:rPrChange w:id="8797" w:author="Chen Liao" w:date="2021-06-01T21:13:00Z">
              <w:rPr>
                <w:color w:val="000000" w:themeColor="text1"/>
                <w:sz w:val="20"/>
                <w:szCs w:val="20"/>
              </w:rPr>
            </w:rPrChange>
          </w:rPr>
          <w:t xml:space="preserve">bacterial load (top </w:t>
        </w:r>
      </w:ins>
      <w:ins w:id="8798" w:author="Chen Liao" w:date="2021-05-31T08:18:00Z">
        <w:r w:rsidR="002A7ADE" w:rsidRPr="00BE70D2">
          <w:rPr>
            <w:color w:val="000000" w:themeColor="text1"/>
            <w:sz w:val="20"/>
            <w:szCs w:val="20"/>
            <w:rPrChange w:id="8799" w:author="Chen Liao" w:date="2021-06-01T21:13:00Z">
              <w:rPr>
                <w:color w:val="000000" w:themeColor="text1"/>
                <w:sz w:val="20"/>
                <w:szCs w:val="20"/>
              </w:rPr>
            </w:rPrChange>
          </w:rPr>
          <w:t>row</w:t>
        </w:r>
      </w:ins>
      <w:ins w:id="8800" w:author="Chen Liao" w:date="2021-05-31T08:19:00Z">
        <w:r w:rsidR="00010339" w:rsidRPr="00BE70D2">
          <w:rPr>
            <w:color w:val="000000" w:themeColor="text1"/>
            <w:sz w:val="20"/>
            <w:szCs w:val="20"/>
            <w:rPrChange w:id="8801" w:author="Chen Liao" w:date="2021-06-01T21:13:00Z">
              <w:rPr>
                <w:color w:val="000000" w:themeColor="text1"/>
                <w:sz w:val="20"/>
                <w:szCs w:val="20"/>
              </w:rPr>
            </w:rPrChange>
          </w:rPr>
          <w:t>)</w:t>
        </w:r>
      </w:ins>
      <w:ins w:id="8802" w:author="Chen Liao" w:date="2021-05-30T21:01:00Z">
        <w:r w:rsidR="00D13F38" w:rsidRPr="00BE70D2">
          <w:rPr>
            <w:color w:val="000000" w:themeColor="text1"/>
            <w:sz w:val="20"/>
            <w:szCs w:val="20"/>
            <w:rPrChange w:id="8803" w:author="Chen Liao" w:date="2021-06-01T21:13:00Z">
              <w:rPr>
                <w:color w:val="000000" w:themeColor="text1"/>
                <w:sz w:val="20"/>
                <w:szCs w:val="20"/>
              </w:rPr>
            </w:rPrChange>
          </w:rPr>
          <w:t xml:space="preserve"> </w:t>
        </w:r>
      </w:ins>
      <w:ins w:id="8804" w:author="Chen Liao" w:date="2021-05-31T08:20:00Z">
        <w:r w:rsidR="00010339" w:rsidRPr="00BE70D2">
          <w:rPr>
            <w:color w:val="000000" w:themeColor="text1"/>
            <w:sz w:val="20"/>
            <w:szCs w:val="20"/>
            <w:rPrChange w:id="8805" w:author="Chen Liao" w:date="2021-06-01T21:13:00Z">
              <w:rPr>
                <w:color w:val="000000" w:themeColor="text1"/>
                <w:sz w:val="20"/>
                <w:szCs w:val="20"/>
              </w:rPr>
            </w:rPrChange>
          </w:rPr>
          <w:t xml:space="preserve">or </w:t>
        </w:r>
      </w:ins>
      <w:ins w:id="8806" w:author="Chen Liao" w:date="2021-05-30T21:01:00Z">
        <w:r w:rsidR="00D13F38" w:rsidRPr="00BE70D2">
          <w:rPr>
            <w:color w:val="000000" w:themeColor="text1"/>
            <w:sz w:val="20"/>
            <w:szCs w:val="20"/>
            <w:rPrChange w:id="8807" w:author="Chen Liao" w:date="2021-06-01T21:13:00Z">
              <w:rPr>
                <w:color w:val="000000" w:themeColor="text1"/>
                <w:sz w:val="20"/>
                <w:szCs w:val="20"/>
              </w:rPr>
            </w:rPrChange>
          </w:rPr>
          <w:t>propionate concentration (</w:t>
        </w:r>
        <w:proofErr w:type="spellStart"/>
        <w:r w:rsidR="00D13F38" w:rsidRPr="00BE70D2">
          <w:rPr>
            <w:color w:val="000000" w:themeColor="text1"/>
            <w:sz w:val="20"/>
            <w:szCs w:val="20"/>
            <w:rPrChange w:id="8808" w:author="Chen Liao" w:date="2021-06-01T21:13:00Z">
              <w:rPr>
                <w:color w:val="000000" w:themeColor="text1"/>
                <w:sz w:val="20"/>
                <w:szCs w:val="20"/>
              </w:rPr>
            </w:rPrChange>
          </w:rPr>
          <w:t>bottome</w:t>
        </w:r>
        <w:proofErr w:type="spellEnd"/>
        <w:r w:rsidR="00D13F38" w:rsidRPr="00BE70D2">
          <w:rPr>
            <w:color w:val="000000" w:themeColor="text1"/>
            <w:sz w:val="20"/>
            <w:szCs w:val="20"/>
            <w:rPrChange w:id="8809" w:author="Chen Liao" w:date="2021-06-01T21:13:00Z">
              <w:rPr>
                <w:color w:val="000000" w:themeColor="text1"/>
                <w:sz w:val="20"/>
                <w:szCs w:val="20"/>
              </w:rPr>
            </w:rPrChange>
          </w:rPr>
          <w:t xml:space="preserve"> </w:t>
        </w:r>
      </w:ins>
      <w:ins w:id="8810" w:author="Chen Liao" w:date="2021-05-31T08:18:00Z">
        <w:r w:rsidR="002A7ADE" w:rsidRPr="00BE70D2">
          <w:rPr>
            <w:color w:val="000000" w:themeColor="text1"/>
            <w:sz w:val="20"/>
            <w:szCs w:val="20"/>
            <w:rPrChange w:id="8811" w:author="Chen Liao" w:date="2021-06-01T21:13:00Z">
              <w:rPr>
                <w:color w:val="000000" w:themeColor="text1"/>
                <w:sz w:val="20"/>
                <w:szCs w:val="20"/>
              </w:rPr>
            </w:rPrChange>
          </w:rPr>
          <w:t>row</w:t>
        </w:r>
      </w:ins>
      <w:ins w:id="8812" w:author="Chen Liao" w:date="2021-05-30T21:01:00Z">
        <w:r w:rsidR="00D13F38" w:rsidRPr="00BE70D2">
          <w:rPr>
            <w:color w:val="000000" w:themeColor="text1"/>
            <w:sz w:val="20"/>
            <w:szCs w:val="20"/>
            <w:rPrChange w:id="8813" w:author="Chen Liao" w:date="2021-06-01T21:13:00Z">
              <w:rPr>
                <w:color w:val="000000" w:themeColor="text1"/>
                <w:sz w:val="20"/>
                <w:szCs w:val="20"/>
              </w:rPr>
            </w:rPrChange>
          </w:rPr>
          <w:t>)</w:t>
        </w:r>
      </w:ins>
      <w:ins w:id="8814" w:author="Chen Liao" w:date="2021-06-02T00:22:00Z">
        <w:r w:rsidR="00025B70">
          <w:rPr>
            <w:color w:val="000000" w:themeColor="text1"/>
            <w:sz w:val="20"/>
            <w:szCs w:val="20"/>
          </w:rPr>
          <w:t xml:space="preserve"> averaged across the </w:t>
        </w:r>
        <w:proofErr w:type="spellStart"/>
        <w:r w:rsidR="00025B70">
          <w:rPr>
            <w:color w:val="000000" w:themeColor="text1"/>
            <w:sz w:val="20"/>
            <w:szCs w:val="20"/>
          </w:rPr>
          <w:t>interveion</w:t>
        </w:r>
        <w:proofErr w:type="spellEnd"/>
        <w:r w:rsidR="00025B70">
          <w:rPr>
            <w:color w:val="000000" w:themeColor="text1"/>
            <w:sz w:val="20"/>
            <w:szCs w:val="20"/>
          </w:rPr>
          <w:t xml:space="preserve"> period</w:t>
        </w:r>
      </w:ins>
      <w:ins w:id="8815" w:author="Chen Liao" w:date="2021-05-30T21:11:00Z">
        <w:r w:rsidR="00C71E6A" w:rsidRPr="00BE70D2">
          <w:rPr>
            <w:color w:val="000000" w:themeColor="text1"/>
            <w:sz w:val="20"/>
            <w:szCs w:val="20"/>
            <w:rPrChange w:id="8816" w:author="Chen Liao" w:date="2021-06-01T21:13:00Z">
              <w:rPr>
                <w:color w:val="000000" w:themeColor="text1"/>
                <w:sz w:val="20"/>
                <w:szCs w:val="20"/>
              </w:rPr>
            </w:rPrChange>
          </w:rPr>
          <w:t xml:space="preserve">. </w:t>
        </w:r>
      </w:ins>
      <w:ins w:id="8817" w:author="Chen Liao" w:date="2021-06-02T01:24:00Z">
        <w:r w:rsidR="00AE78C2" w:rsidRPr="003554E6">
          <w:rPr>
            <w:color w:val="000000" w:themeColor="text1"/>
            <w:sz w:val="20"/>
            <w:szCs w:val="20"/>
          </w:rPr>
          <w:t>Beijing, Guangdong, Hunan, Shanghai are four different mice vendors</w:t>
        </w:r>
        <w:r w:rsidR="00AE78C2">
          <w:rPr>
            <w:color w:val="000000" w:themeColor="text1"/>
            <w:sz w:val="20"/>
            <w:szCs w:val="20"/>
          </w:rPr>
          <w:t xml:space="preserve">. </w:t>
        </w:r>
      </w:ins>
      <w:proofErr w:type="spellStart"/>
      <w:ins w:id="8818" w:author="Chen Liao" w:date="2021-05-30T21:06:00Z">
        <w:r w:rsidR="002C5CD3" w:rsidRPr="00BE70D2">
          <w:rPr>
            <w:color w:val="000000" w:themeColor="text1"/>
            <w:sz w:val="20"/>
            <w:szCs w:val="20"/>
            <w:rPrChange w:id="8819" w:author="Chen Liao" w:date="2021-06-01T21:13:00Z">
              <w:rPr>
                <w:color w:val="000000" w:themeColor="text1"/>
                <w:sz w:val="20"/>
                <w:szCs w:val="20"/>
              </w:rPr>
            </w:rPrChange>
          </w:rPr>
          <w:t>Dashed</w:t>
        </w:r>
        <w:proofErr w:type="spellEnd"/>
        <w:r w:rsidR="002C5CD3" w:rsidRPr="00BE70D2">
          <w:rPr>
            <w:color w:val="000000" w:themeColor="text1"/>
            <w:sz w:val="20"/>
            <w:szCs w:val="20"/>
            <w:rPrChange w:id="8820" w:author="Chen Liao" w:date="2021-06-01T21:13:00Z">
              <w:rPr>
                <w:color w:val="000000" w:themeColor="text1"/>
                <w:sz w:val="20"/>
                <w:szCs w:val="20"/>
              </w:rPr>
            </w:rPrChange>
          </w:rPr>
          <w:t xml:space="preserve"> line: </w:t>
        </w:r>
        <w:proofErr w:type="spellStart"/>
        <w:r w:rsidR="002C5CD3" w:rsidRPr="00BE70D2">
          <w:rPr>
            <w:color w:val="000000" w:themeColor="text1"/>
            <w:sz w:val="20"/>
            <w:szCs w:val="20"/>
            <w:rPrChange w:id="8821" w:author="Chen Liao" w:date="2021-06-01T21:13:00Z">
              <w:rPr>
                <w:color w:val="000000" w:themeColor="text1"/>
                <w:sz w:val="20"/>
                <w:szCs w:val="20"/>
              </w:rPr>
            </w:rPrChange>
          </w:rPr>
          <w:t>Lowess</w:t>
        </w:r>
        <w:proofErr w:type="spellEnd"/>
        <w:r w:rsidR="002C5CD3" w:rsidRPr="00BE70D2">
          <w:rPr>
            <w:color w:val="000000" w:themeColor="text1"/>
            <w:sz w:val="20"/>
            <w:szCs w:val="20"/>
            <w:rPrChange w:id="8822" w:author="Chen Liao" w:date="2021-06-01T21:13:00Z">
              <w:rPr>
                <w:color w:val="000000" w:themeColor="text1"/>
                <w:sz w:val="20"/>
                <w:szCs w:val="20"/>
              </w:rPr>
            </w:rPrChange>
          </w:rPr>
          <w:t xml:space="preserve"> regression. </w:t>
        </w:r>
      </w:ins>
      <w:ins w:id="8823" w:author="Chen Liao" w:date="2021-05-30T21:14:00Z">
        <w:r w:rsidR="00D80805" w:rsidRPr="00BE70D2">
          <w:rPr>
            <w:color w:val="000000" w:themeColor="text1"/>
            <w:sz w:val="20"/>
            <w:szCs w:val="20"/>
            <w:rPrChange w:id="8824" w:author="Chen Liao" w:date="2021-06-01T21:13:00Z">
              <w:rPr>
                <w:color w:val="000000" w:themeColor="text1"/>
                <w:sz w:val="20"/>
                <w:szCs w:val="20"/>
              </w:rPr>
            </w:rPrChange>
          </w:rPr>
          <w:t>Spearman c</w:t>
        </w:r>
      </w:ins>
      <w:ins w:id="8825" w:author="Chen Liao" w:date="2021-05-30T21:06:00Z">
        <w:r w:rsidR="002C5CD3" w:rsidRPr="00BE70D2">
          <w:rPr>
            <w:color w:val="000000" w:themeColor="text1"/>
            <w:sz w:val="20"/>
            <w:szCs w:val="20"/>
            <w:rPrChange w:id="8826" w:author="Chen Liao" w:date="2021-06-01T21:13:00Z">
              <w:rPr>
                <w:color w:val="000000" w:themeColor="text1"/>
                <w:sz w:val="20"/>
                <w:szCs w:val="20"/>
              </w:rPr>
            </w:rPrChange>
          </w:rPr>
          <w:t>orrelation coefficient (</w:t>
        </w:r>
      </w:ins>
      <w:ins w:id="8827" w:author="Chen Liao" w:date="2021-05-30T21:10:00Z">
        <w:r w:rsidR="002C5CD3" w:rsidRPr="00BE70D2">
          <w:rPr>
            <w:color w:val="000000" w:themeColor="text1"/>
            <w:sz w:val="20"/>
            <w:szCs w:val="20"/>
            <w:rPrChange w:id="8828" w:author="Chen Liao" w:date="2021-06-01T21:13:00Z">
              <w:rPr>
                <w:color w:val="000000" w:themeColor="text1"/>
                <w:sz w:val="20"/>
                <w:szCs w:val="20"/>
              </w:rPr>
            </w:rPrChange>
          </w:rPr>
          <w:sym w:font="Symbol" w:char="F072"/>
        </w:r>
      </w:ins>
      <w:ins w:id="8829" w:author="Chen Liao" w:date="2021-05-30T21:06:00Z">
        <w:r w:rsidR="002C5CD3" w:rsidRPr="00BE70D2">
          <w:rPr>
            <w:color w:val="000000" w:themeColor="text1"/>
            <w:sz w:val="20"/>
            <w:szCs w:val="20"/>
            <w:rPrChange w:id="8830" w:author="Chen Liao" w:date="2021-06-01T21:13:00Z">
              <w:rPr>
                <w:color w:val="000000" w:themeColor="text1"/>
                <w:sz w:val="20"/>
                <w:szCs w:val="20"/>
              </w:rPr>
            </w:rPrChange>
          </w:rPr>
          <w:t>)</w:t>
        </w:r>
      </w:ins>
      <w:ins w:id="8831" w:author="Chen Liao" w:date="2021-05-30T21:10:00Z">
        <w:r w:rsidR="002C5CD3" w:rsidRPr="00BE70D2">
          <w:rPr>
            <w:color w:val="000000" w:themeColor="text1"/>
            <w:sz w:val="20"/>
            <w:szCs w:val="20"/>
            <w:rPrChange w:id="8832" w:author="Chen Liao" w:date="2021-06-01T21:13:00Z">
              <w:rPr>
                <w:color w:val="000000" w:themeColor="text1"/>
                <w:sz w:val="20"/>
                <w:szCs w:val="20"/>
              </w:rPr>
            </w:rPrChange>
          </w:rPr>
          <w:t xml:space="preserve"> and adjusted P-value are indicated </w:t>
        </w:r>
      </w:ins>
      <w:ins w:id="8833" w:author="Chen Liao" w:date="2021-06-02T01:24:00Z">
        <w:r w:rsidR="00AE78C2">
          <w:rPr>
            <w:color w:val="000000" w:themeColor="text1"/>
            <w:sz w:val="20"/>
            <w:szCs w:val="20"/>
          </w:rPr>
          <w:t>in</w:t>
        </w:r>
      </w:ins>
      <w:ins w:id="8834" w:author="Chen Liao" w:date="2021-05-30T21:10:00Z">
        <w:r w:rsidR="002C5CD3" w:rsidRPr="00BE70D2">
          <w:rPr>
            <w:color w:val="000000" w:themeColor="text1"/>
            <w:sz w:val="20"/>
            <w:szCs w:val="20"/>
            <w:rPrChange w:id="8835" w:author="Chen Liao" w:date="2021-06-01T21:13:00Z">
              <w:rPr>
                <w:color w:val="000000" w:themeColor="text1"/>
                <w:sz w:val="20"/>
                <w:szCs w:val="20"/>
              </w:rPr>
            </w:rPrChange>
          </w:rPr>
          <w:t xml:space="preserve"> each plot</w:t>
        </w:r>
      </w:ins>
      <w:ins w:id="8836" w:author="Chen Liao" w:date="2021-05-30T20:57:00Z">
        <w:r w:rsidR="00D13F38" w:rsidRPr="00BE70D2">
          <w:rPr>
            <w:color w:val="000000" w:themeColor="text1"/>
            <w:sz w:val="20"/>
            <w:szCs w:val="20"/>
            <w:rPrChange w:id="8837" w:author="Chen Liao" w:date="2021-06-01T21:13:00Z">
              <w:rPr>
                <w:color w:val="000000" w:themeColor="text1"/>
                <w:sz w:val="20"/>
                <w:szCs w:val="20"/>
              </w:rPr>
            </w:rPrChange>
          </w:rPr>
          <w:t xml:space="preserve">. </w:t>
        </w:r>
      </w:ins>
      <w:ins w:id="8838" w:author="Chen Liao" w:date="2021-05-30T20:41:00Z">
        <w:r w:rsidR="000944BA" w:rsidRPr="00BE70D2">
          <w:rPr>
            <w:b/>
            <w:bCs/>
            <w:color w:val="000000" w:themeColor="text1"/>
            <w:sz w:val="20"/>
            <w:szCs w:val="20"/>
            <w:rPrChange w:id="8839" w:author="Chen Liao" w:date="2021-06-01T21:13:00Z">
              <w:rPr>
                <w:b/>
                <w:bCs/>
                <w:color w:val="000000" w:themeColor="text1"/>
                <w:sz w:val="20"/>
                <w:szCs w:val="20"/>
              </w:rPr>
            </w:rPrChange>
          </w:rPr>
          <w:t>B</w:t>
        </w:r>
      </w:ins>
      <w:del w:id="8840" w:author="Chen Liao" w:date="2021-05-30T20:41:00Z">
        <w:r w:rsidR="00B15468" w:rsidRPr="00BE70D2" w:rsidDel="000944BA">
          <w:rPr>
            <w:b/>
            <w:bCs/>
            <w:color w:val="000000" w:themeColor="text1"/>
            <w:sz w:val="20"/>
            <w:szCs w:val="20"/>
            <w:rPrChange w:id="8841" w:author="Chen Liao" w:date="2021-06-01T21:13:00Z">
              <w:rPr>
                <w:b/>
                <w:bCs/>
                <w:color w:val="000000"/>
                <w:sz w:val="20"/>
                <w:szCs w:val="20"/>
              </w:rPr>
            </w:rPrChange>
          </w:rPr>
          <w:delText>A</w:delText>
        </w:r>
      </w:del>
      <w:r w:rsidR="00B15468" w:rsidRPr="00BE70D2">
        <w:rPr>
          <w:color w:val="000000" w:themeColor="text1"/>
          <w:sz w:val="20"/>
          <w:szCs w:val="20"/>
          <w:rPrChange w:id="8842" w:author="Chen Liao" w:date="2021-06-01T21:13:00Z">
            <w:rPr>
              <w:color w:val="000000"/>
              <w:sz w:val="20"/>
              <w:szCs w:val="20"/>
            </w:rPr>
          </w:rPrChange>
        </w:rPr>
        <w:t xml:space="preserve">. </w:t>
      </w:r>
      <w:ins w:id="8843" w:author="Chen Liao" w:date="2021-05-30T23:10:00Z">
        <w:r w:rsidR="00442E3E" w:rsidRPr="00BE70D2">
          <w:rPr>
            <w:color w:val="000000" w:themeColor="text1"/>
            <w:sz w:val="20"/>
            <w:szCs w:val="20"/>
            <w:rPrChange w:id="8844" w:author="Chen Liao" w:date="2021-06-01T21:13:00Z">
              <w:rPr>
                <w:color w:val="000000" w:themeColor="text1"/>
                <w:sz w:val="20"/>
                <w:szCs w:val="20"/>
              </w:rPr>
            </w:rPrChange>
          </w:rPr>
          <w:t xml:space="preserve">Prediction of SCFAs concentrations from gut microbiota composition using machine learning models. </w:t>
        </w:r>
      </w:ins>
      <w:r w:rsidR="00B15468" w:rsidRPr="00BE70D2">
        <w:rPr>
          <w:color w:val="000000" w:themeColor="text1"/>
          <w:sz w:val="20"/>
          <w:szCs w:val="20"/>
          <w:rPrChange w:id="8845" w:author="Chen Liao" w:date="2021-06-01T21:13:00Z">
            <w:rPr>
              <w:color w:val="000000"/>
              <w:sz w:val="20"/>
              <w:szCs w:val="20"/>
            </w:rPr>
          </w:rPrChange>
        </w:rPr>
        <w:t xml:space="preserve">Two </w:t>
      </w:r>
      <w:bookmarkStart w:id="8846" w:name="OLE_LINK13"/>
      <w:bookmarkStart w:id="8847" w:name="OLE_LINK14"/>
      <w:r w:rsidR="00B15468" w:rsidRPr="00BE70D2">
        <w:rPr>
          <w:color w:val="000000" w:themeColor="text1"/>
          <w:sz w:val="20"/>
          <w:szCs w:val="20"/>
          <w:rPrChange w:id="8848" w:author="Chen Liao" w:date="2021-06-01T21:13:00Z">
            <w:rPr>
              <w:color w:val="000000"/>
              <w:sz w:val="20"/>
              <w:szCs w:val="20"/>
            </w:rPr>
          </w:rPrChange>
        </w:rPr>
        <w:t xml:space="preserve">data-split strategies </w:t>
      </w:r>
      <w:bookmarkEnd w:id="8846"/>
      <w:bookmarkEnd w:id="8847"/>
      <w:r w:rsidR="008914C1" w:rsidRPr="00BE70D2">
        <w:rPr>
          <w:color w:val="000000" w:themeColor="text1"/>
          <w:sz w:val="20"/>
          <w:szCs w:val="20"/>
          <w:rPrChange w:id="8849" w:author="Chen Liao" w:date="2021-06-01T21:13:00Z">
            <w:rPr>
              <w:color w:val="000000"/>
              <w:sz w:val="20"/>
              <w:szCs w:val="20"/>
            </w:rPr>
          </w:rPrChange>
        </w:rPr>
        <w:t xml:space="preserve">for </w:t>
      </w:r>
      <w:r w:rsidR="001F491B" w:rsidRPr="00BE70D2">
        <w:rPr>
          <w:color w:val="000000" w:themeColor="text1"/>
          <w:sz w:val="20"/>
          <w:szCs w:val="20"/>
          <w:rPrChange w:id="8850" w:author="Chen Liao" w:date="2021-06-01T21:13:00Z">
            <w:rPr>
              <w:color w:val="000000"/>
              <w:sz w:val="20"/>
              <w:szCs w:val="20"/>
            </w:rPr>
          </w:rPrChange>
        </w:rPr>
        <w:t>test</w:t>
      </w:r>
      <w:r w:rsidR="008914C1" w:rsidRPr="00BE70D2">
        <w:rPr>
          <w:color w:val="000000" w:themeColor="text1"/>
          <w:sz w:val="20"/>
          <w:szCs w:val="20"/>
          <w:rPrChange w:id="8851" w:author="Chen Liao" w:date="2021-06-01T21:13:00Z">
            <w:rPr>
              <w:color w:val="000000"/>
              <w:sz w:val="20"/>
              <w:szCs w:val="20"/>
            </w:rPr>
          </w:rPrChange>
        </w:rPr>
        <w:t>ing</w:t>
      </w:r>
      <w:ins w:id="8852" w:author="Chen Liao" w:date="2021-05-30T21:30:00Z">
        <w:r w:rsidR="007B5D84" w:rsidRPr="00BE70D2">
          <w:rPr>
            <w:color w:val="000000" w:themeColor="text1"/>
            <w:sz w:val="20"/>
            <w:szCs w:val="20"/>
            <w:rPrChange w:id="8853" w:author="Chen Liao" w:date="2021-06-01T21:13:00Z">
              <w:rPr>
                <w:color w:val="000000" w:themeColor="text1"/>
                <w:sz w:val="20"/>
                <w:szCs w:val="20"/>
              </w:rPr>
            </w:rPrChange>
          </w:rPr>
          <w:t xml:space="preserve"> </w:t>
        </w:r>
      </w:ins>
      <w:ins w:id="8854" w:author="Chen Liao" w:date="2021-05-30T21:38:00Z">
        <w:r w:rsidR="00C31849" w:rsidRPr="00BE70D2">
          <w:rPr>
            <w:color w:val="000000" w:themeColor="text1"/>
            <w:sz w:val="20"/>
            <w:szCs w:val="20"/>
            <w:rPrChange w:id="8855" w:author="Chen Liao" w:date="2021-06-01T21:13:00Z">
              <w:rPr>
                <w:color w:val="000000" w:themeColor="text1"/>
                <w:sz w:val="20"/>
                <w:szCs w:val="20"/>
              </w:rPr>
            </w:rPrChange>
          </w:rPr>
          <w:t>model</w:t>
        </w:r>
      </w:ins>
      <w:r w:rsidR="001F491B" w:rsidRPr="00BE70D2">
        <w:rPr>
          <w:color w:val="000000" w:themeColor="text1"/>
          <w:sz w:val="20"/>
          <w:szCs w:val="20"/>
          <w:rPrChange w:id="8856" w:author="Chen Liao" w:date="2021-06-01T21:13:00Z">
            <w:rPr>
              <w:color w:val="000000"/>
              <w:sz w:val="20"/>
              <w:szCs w:val="20"/>
            </w:rPr>
          </w:rPrChange>
        </w:rPr>
        <w:t xml:space="preserve"> </w:t>
      </w:r>
      <w:del w:id="8857" w:author="Chen Liao" w:date="2021-05-30T21:30:00Z">
        <w:r w:rsidR="000B0790" w:rsidRPr="00BE70D2" w:rsidDel="007B5D84">
          <w:rPr>
            <w:color w:val="000000" w:themeColor="text1"/>
            <w:sz w:val="20"/>
            <w:szCs w:val="20"/>
            <w:rPrChange w:id="8858" w:author="Chen Liao" w:date="2021-06-01T21:13:00Z">
              <w:rPr>
                <w:color w:val="000000"/>
                <w:sz w:val="20"/>
                <w:szCs w:val="20"/>
              </w:rPr>
            </w:rPrChange>
          </w:rPr>
          <w:delText xml:space="preserve">model </w:delText>
        </w:r>
      </w:del>
      <w:r w:rsidR="000B0790" w:rsidRPr="00BE70D2">
        <w:rPr>
          <w:color w:val="000000" w:themeColor="text1"/>
          <w:sz w:val="20"/>
          <w:szCs w:val="20"/>
          <w:rPrChange w:id="8859" w:author="Chen Liao" w:date="2021-06-01T21:13:00Z">
            <w:rPr>
              <w:color w:val="000000"/>
              <w:sz w:val="20"/>
              <w:szCs w:val="20"/>
            </w:rPr>
          </w:rPrChange>
        </w:rPr>
        <w:t>performance</w:t>
      </w:r>
      <w:ins w:id="8860" w:author="Chen Liao" w:date="2021-05-31T08:20:00Z">
        <w:r w:rsidR="00010339" w:rsidRPr="00BE70D2">
          <w:rPr>
            <w:color w:val="000000" w:themeColor="text1"/>
            <w:sz w:val="20"/>
            <w:szCs w:val="20"/>
            <w:rPrChange w:id="8861" w:author="Chen Liao" w:date="2021-06-01T21:13:00Z">
              <w:rPr>
                <w:color w:val="000000" w:themeColor="text1"/>
                <w:sz w:val="20"/>
                <w:szCs w:val="20"/>
              </w:rPr>
            </w:rPrChange>
          </w:rPr>
          <w:t xml:space="preserve"> </w:t>
        </w:r>
        <w:proofErr w:type="gramStart"/>
        <w:r w:rsidR="00010339" w:rsidRPr="00BE70D2">
          <w:rPr>
            <w:color w:val="000000" w:themeColor="text1"/>
            <w:sz w:val="20"/>
            <w:szCs w:val="20"/>
            <w:rPrChange w:id="8862" w:author="Chen Liao" w:date="2021-06-01T21:13:00Z">
              <w:rPr>
                <w:color w:val="000000" w:themeColor="text1"/>
                <w:sz w:val="20"/>
                <w:szCs w:val="20"/>
              </w:rPr>
            </w:rPrChange>
          </w:rPr>
          <w:t>were</w:t>
        </w:r>
        <w:proofErr w:type="gramEnd"/>
        <w:r w:rsidR="00010339" w:rsidRPr="00BE70D2">
          <w:rPr>
            <w:color w:val="000000" w:themeColor="text1"/>
            <w:sz w:val="20"/>
            <w:szCs w:val="20"/>
            <w:rPrChange w:id="8863" w:author="Chen Liao" w:date="2021-06-01T21:13:00Z">
              <w:rPr>
                <w:color w:val="000000" w:themeColor="text1"/>
                <w:sz w:val="20"/>
                <w:szCs w:val="20"/>
              </w:rPr>
            </w:rPrChange>
          </w:rPr>
          <w:t xml:space="preserve"> </w:t>
        </w:r>
      </w:ins>
      <w:ins w:id="8864" w:author="Chen Liao" w:date="2021-06-02T00:24:00Z">
        <w:r w:rsidR="00367495">
          <w:rPr>
            <w:color w:val="000000" w:themeColor="text1"/>
            <w:sz w:val="20"/>
            <w:szCs w:val="20"/>
          </w:rPr>
          <w:t>designed</w:t>
        </w:r>
      </w:ins>
      <w:ins w:id="8865" w:author="Chen Liao" w:date="2021-05-31T08:20:00Z">
        <w:r w:rsidR="00010339" w:rsidRPr="00BE70D2">
          <w:rPr>
            <w:color w:val="000000" w:themeColor="text1"/>
            <w:sz w:val="20"/>
            <w:szCs w:val="20"/>
            <w:rPrChange w:id="8866" w:author="Chen Liao" w:date="2021-06-01T21:13:00Z">
              <w:rPr>
                <w:color w:val="000000" w:themeColor="text1"/>
                <w:sz w:val="20"/>
                <w:szCs w:val="20"/>
              </w:rPr>
            </w:rPrChange>
          </w:rPr>
          <w:t>:</w:t>
        </w:r>
      </w:ins>
      <w:ins w:id="8867" w:author="Chen Liao" w:date="2021-05-30T21:38:00Z">
        <w:r w:rsidR="00C31849" w:rsidRPr="00BE70D2">
          <w:rPr>
            <w:color w:val="000000" w:themeColor="text1"/>
            <w:sz w:val="20"/>
            <w:szCs w:val="20"/>
            <w:rPrChange w:id="8868" w:author="Chen Liao" w:date="2021-06-01T21:13:00Z">
              <w:rPr>
                <w:color w:val="000000" w:themeColor="text1"/>
                <w:sz w:val="20"/>
                <w:szCs w:val="20"/>
              </w:rPr>
            </w:rPrChange>
          </w:rPr>
          <w:t xml:space="preserve"> </w:t>
        </w:r>
      </w:ins>
      <w:del w:id="8869" w:author="Chen Liao" w:date="2021-05-30T21:38:00Z">
        <w:r w:rsidR="00B15468" w:rsidRPr="00BE70D2" w:rsidDel="00C31849">
          <w:rPr>
            <w:color w:val="000000" w:themeColor="text1"/>
            <w:sz w:val="20"/>
            <w:szCs w:val="20"/>
            <w:rPrChange w:id="8870" w:author="Chen Liao" w:date="2021-06-01T21:13:00Z">
              <w:rPr>
                <w:color w:val="000000"/>
                <w:sz w:val="20"/>
                <w:szCs w:val="20"/>
              </w:rPr>
            </w:rPrChange>
          </w:rPr>
          <w:delText>.</w:delText>
        </w:r>
        <w:r w:rsidR="001F491B" w:rsidRPr="00BE70D2" w:rsidDel="00C31849">
          <w:rPr>
            <w:color w:val="000000" w:themeColor="text1"/>
            <w:sz w:val="20"/>
            <w:szCs w:val="20"/>
            <w:rPrChange w:id="8871" w:author="Chen Liao" w:date="2021-06-01T21:13:00Z">
              <w:rPr>
                <w:color w:val="000000"/>
                <w:sz w:val="20"/>
                <w:szCs w:val="20"/>
              </w:rPr>
            </w:rPrChange>
          </w:rPr>
          <w:delText xml:space="preserve"> </w:delText>
        </w:r>
      </w:del>
      <w:ins w:id="8872" w:author="Chen Liao" w:date="2021-05-31T08:20:00Z">
        <w:r w:rsidR="00010339" w:rsidRPr="00BE70D2">
          <w:rPr>
            <w:color w:val="000000" w:themeColor="text1"/>
            <w:sz w:val="20"/>
            <w:szCs w:val="20"/>
            <w:rPrChange w:id="8873" w:author="Chen Liao" w:date="2021-06-01T21:13:00Z">
              <w:rPr>
                <w:color w:val="000000" w:themeColor="text1"/>
                <w:sz w:val="20"/>
                <w:szCs w:val="20"/>
              </w:rPr>
            </w:rPrChange>
          </w:rPr>
          <w:t>m</w:t>
        </w:r>
      </w:ins>
      <w:del w:id="8874" w:author="Chen Liao" w:date="2021-05-31T08:20:00Z">
        <w:r w:rsidR="001F491B" w:rsidRPr="00BE70D2" w:rsidDel="00010339">
          <w:rPr>
            <w:color w:val="000000" w:themeColor="text1"/>
            <w:sz w:val="20"/>
            <w:szCs w:val="20"/>
            <w:rPrChange w:id="8875" w:author="Chen Liao" w:date="2021-06-01T21:13:00Z">
              <w:rPr>
                <w:color w:val="000000"/>
                <w:sz w:val="20"/>
                <w:szCs w:val="20"/>
              </w:rPr>
            </w:rPrChange>
          </w:rPr>
          <w:delText>M</w:delText>
        </w:r>
      </w:del>
      <w:r w:rsidR="001F491B" w:rsidRPr="00BE70D2">
        <w:rPr>
          <w:color w:val="000000" w:themeColor="text1"/>
          <w:sz w:val="20"/>
          <w:szCs w:val="20"/>
          <w:rPrChange w:id="8876" w:author="Chen Liao" w:date="2021-06-01T21:13:00Z">
            <w:rPr>
              <w:color w:val="000000"/>
              <w:sz w:val="20"/>
              <w:szCs w:val="20"/>
            </w:rPr>
          </w:rPrChange>
        </w:rPr>
        <w:t>ice in the test set</w:t>
      </w:r>
      <w:r w:rsidR="000D5C41" w:rsidRPr="00BE70D2">
        <w:rPr>
          <w:color w:val="000000" w:themeColor="text1"/>
          <w:sz w:val="20"/>
          <w:szCs w:val="20"/>
          <w:rPrChange w:id="8877" w:author="Chen Liao" w:date="2021-06-01T21:13:00Z">
            <w:rPr>
              <w:color w:val="000000"/>
              <w:sz w:val="20"/>
              <w:szCs w:val="20"/>
            </w:rPr>
          </w:rPrChange>
        </w:rPr>
        <w:t>s</w:t>
      </w:r>
      <w:r w:rsidR="001F491B" w:rsidRPr="00BE70D2">
        <w:rPr>
          <w:color w:val="000000" w:themeColor="text1"/>
          <w:sz w:val="20"/>
          <w:szCs w:val="20"/>
          <w:rPrChange w:id="8878" w:author="Chen Liao" w:date="2021-06-01T21:13:00Z">
            <w:rPr>
              <w:color w:val="000000"/>
              <w:sz w:val="20"/>
              <w:szCs w:val="20"/>
            </w:rPr>
          </w:rPrChange>
        </w:rPr>
        <w:t xml:space="preserve"> were </w:t>
      </w:r>
      <w:r w:rsidR="004E2D63" w:rsidRPr="00BE70D2">
        <w:rPr>
          <w:color w:val="000000" w:themeColor="text1"/>
          <w:sz w:val="20"/>
          <w:szCs w:val="20"/>
          <w:rPrChange w:id="8879" w:author="Chen Liao" w:date="2021-06-01T21:13:00Z">
            <w:rPr>
              <w:color w:val="000000"/>
              <w:sz w:val="20"/>
              <w:szCs w:val="20"/>
            </w:rPr>
          </w:rPrChange>
        </w:rPr>
        <w:t xml:space="preserve">randomly </w:t>
      </w:r>
      <w:r w:rsidR="001F491B" w:rsidRPr="00BE70D2">
        <w:rPr>
          <w:color w:val="000000" w:themeColor="text1"/>
          <w:sz w:val="20"/>
          <w:szCs w:val="20"/>
          <w:rPrChange w:id="8880" w:author="Chen Liao" w:date="2021-06-01T21:13:00Z">
            <w:rPr>
              <w:color w:val="000000"/>
              <w:sz w:val="20"/>
              <w:szCs w:val="20"/>
            </w:rPr>
          </w:rPrChange>
        </w:rPr>
        <w:t>selected on a one-per-vendor basis for “int</w:t>
      </w:r>
      <w:r w:rsidR="004E2D63" w:rsidRPr="00BE70D2">
        <w:rPr>
          <w:color w:val="000000" w:themeColor="text1"/>
          <w:sz w:val="20"/>
          <w:szCs w:val="20"/>
          <w:rPrChange w:id="8881" w:author="Chen Liao" w:date="2021-06-01T21:13:00Z">
            <w:rPr>
              <w:color w:val="000000"/>
              <w:sz w:val="20"/>
              <w:szCs w:val="20"/>
            </w:rPr>
          </w:rPrChange>
        </w:rPr>
        <w:t>er</w:t>
      </w:r>
      <w:r w:rsidR="001F491B" w:rsidRPr="00BE70D2">
        <w:rPr>
          <w:color w:val="000000" w:themeColor="text1"/>
          <w:sz w:val="20"/>
          <w:szCs w:val="20"/>
          <w:rPrChange w:id="8882" w:author="Chen Liao" w:date="2021-06-01T21:13:00Z">
            <w:rPr>
              <w:color w:val="000000"/>
              <w:sz w:val="20"/>
              <w:szCs w:val="20"/>
            </w:rPr>
          </w:rPrChange>
        </w:rPr>
        <w:t xml:space="preserve">polation” and </w:t>
      </w:r>
      <w:r w:rsidR="004E2D63" w:rsidRPr="00BE70D2">
        <w:rPr>
          <w:color w:val="000000" w:themeColor="text1"/>
          <w:sz w:val="20"/>
          <w:szCs w:val="20"/>
          <w:rPrChange w:id="8883" w:author="Chen Liao" w:date="2021-06-01T21:13:00Z">
            <w:rPr>
              <w:color w:val="000000"/>
              <w:sz w:val="20"/>
              <w:szCs w:val="20"/>
            </w:rPr>
          </w:rPrChange>
        </w:rPr>
        <w:t xml:space="preserve">exclusively selected </w:t>
      </w:r>
      <w:r w:rsidR="001F491B" w:rsidRPr="00BE70D2">
        <w:rPr>
          <w:color w:val="000000" w:themeColor="text1"/>
          <w:sz w:val="20"/>
          <w:szCs w:val="20"/>
          <w:rPrChange w:id="8884" w:author="Chen Liao" w:date="2021-06-01T21:13:00Z">
            <w:rPr>
              <w:color w:val="000000"/>
              <w:sz w:val="20"/>
              <w:szCs w:val="20"/>
            </w:rPr>
          </w:rPrChange>
        </w:rPr>
        <w:t xml:space="preserve">from </w:t>
      </w:r>
      <w:r w:rsidR="004E2D63" w:rsidRPr="00BE70D2">
        <w:rPr>
          <w:color w:val="000000" w:themeColor="text1"/>
          <w:sz w:val="20"/>
          <w:szCs w:val="20"/>
          <w:rPrChange w:id="8885" w:author="Chen Liao" w:date="2021-06-01T21:13:00Z">
            <w:rPr>
              <w:color w:val="000000"/>
              <w:sz w:val="20"/>
              <w:szCs w:val="20"/>
            </w:rPr>
          </w:rPrChange>
        </w:rPr>
        <w:t>a single vendor for “extrapolation</w:t>
      </w:r>
      <w:r w:rsidR="001F491B" w:rsidRPr="00BE70D2">
        <w:rPr>
          <w:color w:val="000000" w:themeColor="text1"/>
          <w:sz w:val="20"/>
          <w:szCs w:val="20"/>
          <w:rPrChange w:id="8886" w:author="Chen Liao" w:date="2021-06-01T21:13:00Z">
            <w:rPr>
              <w:color w:val="000000"/>
              <w:sz w:val="20"/>
              <w:szCs w:val="20"/>
            </w:rPr>
          </w:rPrChange>
        </w:rPr>
        <w:t>”</w:t>
      </w:r>
      <w:r w:rsidR="004E2D63" w:rsidRPr="00BE70D2">
        <w:rPr>
          <w:color w:val="000000" w:themeColor="text1"/>
          <w:sz w:val="20"/>
          <w:szCs w:val="20"/>
          <w:rPrChange w:id="8887" w:author="Chen Liao" w:date="2021-06-01T21:13:00Z">
            <w:rPr>
              <w:color w:val="000000"/>
              <w:sz w:val="20"/>
              <w:szCs w:val="20"/>
            </w:rPr>
          </w:rPrChange>
        </w:rPr>
        <w:t>.</w:t>
      </w:r>
      <w:r w:rsidR="006D4A3A" w:rsidRPr="00BE70D2">
        <w:rPr>
          <w:color w:val="000000" w:themeColor="text1"/>
          <w:sz w:val="20"/>
          <w:szCs w:val="20"/>
          <w:rPrChange w:id="8888" w:author="Chen Liao" w:date="2021-06-01T21:13:00Z">
            <w:rPr>
              <w:color w:val="000000"/>
              <w:sz w:val="20"/>
              <w:szCs w:val="20"/>
            </w:rPr>
          </w:rPrChange>
        </w:rPr>
        <w:t xml:space="preserve"> Data before intervention (i.e., day 0) w</w:t>
      </w:r>
      <w:r w:rsidR="00E80293" w:rsidRPr="00BE70D2">
        <w:rPr>
          <w:color w:val="000000" w:themeColor="text1"/>
          <w:sz w:val="20"/>
          <w:szCs w:val="20"/>
          <w:rPrChange w:id="8889" w:author="Chen Liao" w:date="2021-06-01T21:13:00Z">
            <w:rPr>
              <w:color w:val="000000"/>
              <w:sz w:val="20"/>
              <w:szCs w:val="20"/>
            </w:rPr>
          </w:rPrChange>
        </w:rPr>
        <w:t>as</w:t>
      </w:r>
      <w:r w:rsidR="006D4A3A" w:rsidRPr="00BE70D2">
        <w:rPr>
          <w:color w:val="000000" w:themeColor="text1"/>
          <w:sz w:val="20"/>
          <w:szCs w:val="20"/>
          <w:rPrChange w:id="8890" w:author="Chen Liao" w:date="2021-06-01T21:13:00Z">
            <w:rPr>
              <w:color w:val="000000"/>
              <w:sz w:val="20"/>
              <w:szCs w:val="20"/>
            </w:rPr>
          </w:rPrChange>
        </w:rPr>
        <w:t xml:space="preserve"> not in</w:t>
      </w:r>
      <w:r w:rsidR="009074B8" w:rsidRPr="00BE70D2">
        <w:rPr>
          <w:color w:val="000000" w:themeColor="text1"/>
          <w:sz w:val="20"/>
          <w:szCs w:val="20"/>
          <w:rPrChange w:id="8891" w:author="Chen Liao" w:date="2021-06-01T21:13:00Z">
            <w:rPr>
              <w:color w:val="000000"/>
              <w:sz w:val="20"/>
              <w:szCs w:val="20"/>
            </w:rPr>
          </w:rPrChange>
        </w:rPr>
        <w:t>cl</w:t>
      </w:r>
      <w:r w:rsidR="006D4A3A" w:rsidRPr="00BE70D2">
        <w:rPr>
          <w:color w:val="000000" w:themeColor="text1"/>
          <w:sz w:val="20"/>
          <w:szCs w:val="20"/>
          <w:rPrChange w:id="8892" w:author="Chen Liao" w:date="2021-06-01T21:13:00Z">
            <w:rPr>
              <w:color w:val="000000"/>
              <w:sz w:val="20"/>
              <w:szCs w:val="20"/>
            </w:rPr>
          </w:rPrChange>
        </w:rPr>
        <w:t xml:space="preserve">uded. </w:t>
      </w:r>
      <w:del w:id="8893" w:author="Chen Liao" w:date="2021-05-30T20:41:00Z">
        <w:r w:rsidR="00402B3C" w:rsidRPr="00BE70D2" w:rsidDel="000944BA">
          <w:rPr>
            <w:b/>
            <w:bCs/>
            <w:color w:val="000000" w:themeColor="text1"/>
            <w:sz w:val="20"/>
            <w:szCs w:val="20"/>
            <w:rPrChange w:id="8894" w:author="Chen Liao" w:date="2021-06-01T21:13:00Z">
              <w:rPr>
                <w:b/>
                <w:bCs/>
                <w:color w:val="000000"/>
                <w:sz w:val="20"/>
                <w:szCs w:val="20"/>
              </w:rPr>
            </w:rPrChange>
          </w:rPr>
          <w:delText>B</w:delText>
        </w:r>
      </w:del>
      <w:ins w:id="8895" w:author="Chen Liao" w:date="2021-05-30T20:41:00Z">
        <w:r w:rsidR="000944BA" w:rsidRPr="00BE70D2">
          <w:rPr>
            <w:b/>
            <w:bCs/>
            <w:color w:val="000000" w:themeColor="text1"/>
            <w:sz w:val="20"/>
            <w:szCs w:val="20"/>
            <w:rPrChange w:id="8896" w:author="Chen Liao" w:date="2021-06-01T21:13:00Z">
              <w:rPr>
                <w:b/>
                <w:bCs/>
                <w:color w:val="000000" w:themeColor="text1"/>
                <w:sz w:val="20"/>
                <w:szCs w:val="20"/>
              </w:rPr>
            </w:rPrChange>
          </w:rPr>
          <w:t>C</w:t>
        </w:r>
      </w:ins>
      <w:r w:rsidR="00402B3C" w:rsidRPr="00BE70D2">
        <w:rPr>
          <w:color w:val="000000" w:themeColor="text1"/>
          <w:sz w:val="20"/>
          <w:szCs w:val="20"/>
          <w:rPrChange w:id="8897" w:author="Chen Liao" w:date="2021-06-01T21:13:00Z">
            <w:rPr>
              <w:color w:val="000000"/>
              <w:sz w:val="20"/>
              <w:szCs w:val="20"/>
            </w:rPr>
          </w:rPrChange>
        </w:rPr>
        <w:t>.</w:t>
      </w:r>
      <w:r w:rsidR="00402B3C" w:rsidRPr="00BE70D2">
        <w:rPr>
          <w:b/>
          <w:bCs/>
          <w:color w:val="000000" w:themeColor="text1"/>
          <w:sz w:val="20"/>
          <w:szCs w:val="20"/>
          <w:rPrChange w:id="8898" w:author="Chen Liao" w:date="2021-06-01T21:13:00Z">
            <w:rPr>
              <w:b/>
              <w:bCs/>
              <w:color w:val="000000"/>
              <w:sz w:val="20"/>
              <w:szCs w:val="20"/>
            </w:rPr>
          </w:rPrChange>
        </w:rPr>
        <w:t xml:space="preserve"> </w:t>
      </w:r>
      <w:r w:rsidR="00AA718E" w:rsidRPr="00BE70D2">
        <w:rPr>
          <w:color w:val="000000" w:themeColor="text1"/>
          <w:sz w:val="20"/>
          <w:szCs w:val="20"/>
          <w:rPrChange w:id="8899" w:author="Chen Liao" w:date="2021-06-01T21:13:00Z">
            <w:rPr>
              <w:color w:val="000000"/>
              <w:sz w:val="20"/>
              <w:szCs w:val="20"/>
            </w:rPr>
          </w:rPrChange>
        </w:rPr>
        <w:t xml:space="preserve">Performances of </w:t>
      </w:r>
      <w:r w:rsidR="00402B3C" w:rsidRPr="00BE70D2">
        <w:rPr>
          <w:color w:val="000000" w:themeColor="text1"/>
          <w:sz w:val="20"/>
          <w:szCs w:val="20"/>
          <w:rPrChange w:id="8900" w:author="Chen Liao" w:date="2021-06-01T21:13:00Z">
            <w:rPr>
              <w:color w:val="000000"/>
              <w:sz w:val="20"/>
              <w:szCs w:val="20"/>
            </w:rPr>
          </w:rPrChange>
        </w:rPr>
        <w:t>Random Forest regression models</w:t>
      </w:r>
      <w:r w:rsidR="003A0805" w:rsidRPr="00BE70D2">
        <w:rPr>
          <w:color w:val="000000" w:themeColor="text1"/>
          <w:sz w:val="20"/>
          <w:szCs w:val="20"/>
          <w:rPrChange w:id="8901" w:author="Chen Liao" w:date="2021-06-01T21:13:00Z">
            <w:rPr>
              <w:color w:val="000000"/>
              <w:sz w:val="20"/>
              <w:szCs w:val="20"/>
            </w:rPr>
          </w:rPrChange>
        </w:rPr>
        <w:t xml:space="preserve"> </w:t>
      </w:r>
      <w:r w:rsidR="000D5C41" w:rsidRPr="00BE70D2">
        <w:rPr>
          <w:color w:val="000000" w:themeColor="text1"/>
          <w:sz w:val="20"/>
          <w:szCs w:val="20"/>
          <w:rPrChange w:id="8902" w:author="Chen Liao" w:date="2021-06-01T21:13:00Z">
            <w:rPr>
              <w:color w:val="000000"/>
              <w:sz w:val="20"/>
              <w:szCs w:val="20"/>
            </w:rPr>
          </w:rPrChange>
        </w:rPr>
        <w:t>on</w:t>
      </w:r>
      <w:r w:rsidR="00402B3C" w:rsidRPr="00BE70D2">
        <w:rPr>
          <w:color w:val="000000" w:themeColor="text1"/>
          <w:sz w:val="20"/>
          <w:szCs w:val="20"/>
          <w:rPrChange w:id="8903" w:author="Chen Liao" w:date="2021-06-01T21:13:00Z">
            <w:rPr>
              <w:color w:val="000000"/>
              <w:sz w:val="20"/>
              <w:szCs w:val="20"/>
            </w:rPr>
          </w:rPrChange>
        </w:rPr>
        <w:t xml:space="preserve"> </w:t>
      </w:r>
      <w:r w:rsidR="00AA718E" w:rsidRPr="00BE70D2">
        <w:rPr>
          <w:color w:val="000000" w:themeColor="text1"/>
          <w:sz w:val="20"/>
          <w:szCs w:val="20"/>
          <w:rPrChange w:id="8904" w:author="Chen Liao" w:date="2021-06-01T21:13:00Z">
            <w:rPr>
              <w:color w:val="000000"/>
              <w:sz w:val="20"/>
              <w:szCs w:val="20"/>
            </w:rPr>
          </w:rPrChange>
        </w:rPr>
        <w:t>the training and test datasets</w:t>
      </w:r>
      <w:r w:rsidR="00402B3C" w:rsidRPr="00BE70D2">
        <w:rPr>
          <w:color w:val="000000" w:themeColor="text1"/>
          <w:sz w:val="20"/>
          <w:szCs w:val="20"/>
          <w:rPrChange w:id="8905" w:author="Chen Liao" w:date="2021-06-01T21:13:00Z">
            <w:rPr>
              <w:color w:val="000000"/>
              <w:sz w:val="20"/>
              <w:szCs w:val="20"/>
            </w:rPr>
          </w:rPrChange>
        </w:rPr>
        <w:t xml:space="preserve">. </w:t>
      </w:r>
      <w:moveFromRangeStart w:id="8906" w:author="Chen Liao" w:date="2021-05-28T06:02:00Z" w:name="move73074143"/>
      <w:moveFrom w:id="8907" w:author="Chen Liao" w:date="2021-05-28T06:02:00Z">
        <w:r w:rsidR="00A6335E" w:rsidRPr="00BE70D2" w:rsidDel="0009794A">
          <w:rPr>
            <w:b/>
            <w:bCs/>
            <w:color w:val="000000" w:themeColor="text1"/>
            <w:sz w:val="20"/>
            <w:szCs w:val="20"/>
            <w:rPrChange w:id="8908" w:author="Chen Liao" w:date="2021-06-01T21:13:00Z">
              <w:rPr>
                <w:b/>
                <w:bCs/>
                <w:color w:val="000000"/>
                <w:sz w:val="20"/>
                <w:szCs w:val="20"/>
              </w:rPr>
            </w:rPrChange>
          </w:rPr>
          <w:t>C</w:t>
        </w:r>
        <w:r w:rsidR="00A6335E" w:rsidRPr="00BE70D2" w:rsidDel="0009794A">
          <w:rPr>
            <w:color w:val="000000" w:themeColor="text1"/>
            <w:sz w:val="20"/>
            <w:szCs w:val="20"/>
            <w:rPrChange w:id="8909" w:author="Chen Liao" w:date="2021-06-01T21:13:00Z">
              <w:rPr>
                <w:color w:val="000000"/>
                <w:sz w:val="20"/>
                <w:szCs w:val="20"/>
              </w:rPr>
            </w:rPrChange>
          </w:rPr>
          <w:t xml:space="preserve">. Presence (threshold: 0.001%) and prevalence of bacterial </w:t>
        </w:r>
        <w:r w:rsidR="00A77083" w:rsidRPr="00BE70D2" w:rsidDel="0009794A">
          <w:rPr>
            <w:color w:val="000000" w:themeColor="text1"/>
            <w:sz w:val="20"/>
            <w:szCs w:val="20"/>
            <w:rPrChange w:id="8910" w:author="Chen Liao" w:date="2021-06-01T21:13:00Z">
              <w:rPr>
                <w:color w:val="000000"/>
                <w:sz w:val="20"/>
                <w:szCs w:val="20"/>
              </w:rPr>
            </w:rPrChange>
          </w:rPr>
          <w:t>taxa</w:t>
        </w:r>
        <w:r w:rsidR="00A6335E" w:rsidRPr="00BE70D2" w:rsidDel="0009794A">
          <w:rPr>
            <w:color w:val="000000" w:themeColor="text1"/>
            <w:sz w:val="20"/>
            <w:szCs w:val="20"/>
            <w:rPrChange w:id="8911" w:author="Chen Liao" w:date="2021-06-01T21:13:00Z">
              <w:rPr>
                <w:color w:val="000000"/>
                <w:sz w:val="20"/>
                <w:szCs w:val="20"/>
              </w:rPr>
            </w:rPrChange>
          </w:rPr>
          <w:t xml:space="preserve"> in baseline microbiota</w:t>
        </w:r>
        <w:r w:rsidR="0053388F" w:rsidRPr="00BE70D2" w:rsidDel="0009794A">
          <w:rPr>
            <w:color w:val="000000" w:themeColor="text1"/>
            <w:sz w:val="20"/>
            <w:szCs w:val="20"/>
            <w:rPrChange w:id="8912" w:author="Chen Liao" w:date="2021-06-01T21:13:00Z">
              <w:rPr>
                <w:color w:val="000000"/>
                <w:sz w:val="20"/>
                <w:szCs w:val="20"/>
              </w:rPr>
            </w:rPrChange>
          </w:rPr>
          <w:t xml:space="preserve"> across mice and vendors</w:t>
        </w:r>
        <w:r w:rsidR="00A6335E" w:rsidRPr="00BE70D2" w:rsidDel="0009794A">
          <w:rPr>
            <w:color w:val="000000" w:themeColor="text1"/>
            <w:sz w:val="20"/>
            <w:szCs w:val="20"/>
            <w:rPrChange w:id="8913" w:author="Chen Liao" w:date="2021-06-01T21:13:00Z">
              <w:rPr>
                <w:color w:val="000000"/>
                <w:sz w:val="20"/>
                <w:szCs w:val="20"/>
              </w:rPr>
            </w:rPrChange>
          </w:rPr>
          <w:t xml:space="preserve">. </w:t>
        </w:r>
        <w:r w:rsidR="00115540" w:rsidRPr="00BE70D2" w:rsidDel="0009794A">
          <w:rPr>
            <w:color w:val="000000" w:themeColor="text1"/>
            <w:sz w:val="20"/>
            <w:szCs w:val="20"/>
            <w:rPrChange w:id="8914" w:author="Chen Liao" w:date="2021-06-01T21:13:00Z">
              <w:rPr>
                <w:color w:val="000000"/>
                <w:sz w:val="20"/>
                <w:szCs w:val="20"/>
              </w:rPr>
            </w:rPrChange>
          </w:rPr>
          <w:t>In the bottom panel, t</w:t>
        </w:r>
        <w:r w:rsidR="00A6335E" w:rsidRPr="00BE70D2" w:rsidDel="0009794A">
          <w:rPr>
            <w:color w:val="000000" w:themeColor="text1"/>
            <w:sz w:val="20"/>
            <w:szCs w:val="20"/>
            <w:rPrChange w:id="8915" w:author="Chen Liao" w:date="2021-06-01T21:13:00Z">
              <w:rPr>
                <w:color w:val="000000"/>
                <w:sz w:val="20"/>
                <w:szCs w:val="20"/>
              </w:rPr>
            </w:rPrChange>
          </w:rPr>
          <w:t xml:space="preserve">he prevalence </w:t>
        </w:r>
        <w:r w:rsidR="00146999" w:rsidRPr="00BE70D2" w:rsidDel="0009794A">
          <w:rPr>
            <w:color w:val="000000" w:themeColor="text1"/>
            <w:sz w:val="20"/>
            <w:szCs w:val="20"/>
            <w:rPrChange w:id="8916" w:author="Chen Liao" w:date="2021-06-01T21:13:00Z">
              <w:rPr>
                <w:color w:val="000000"/>
                <w:sz w:val="20"/>
                <w:szCs w:val="20"/>
              </w:rPr>
            </w:rPrChange>
          </w:rPr>
          <w:t xml:space="preserve">score of a </w:t>
        </w:r>
        <w:r w:rsidR="00A77083" w:rsidRPr="00BE70D2" w:rsidDel="0009794A">
          <w:rPr>
            <w:color w:val="000000" w:themeColor="text1"/>
            <w:sz w:val="20"/>
            <w:szCs w:val="20"/>
            <w:rPrChange w:id="8917" w:author="Chen Liao" w:date="2021-06-01T21:13:00Z">
              <w:rPr>
                <w:color w:val="000000"/>
                <w:sz w:val="20"/>
                <w:szCs w:val="20"/>
              </w:rPr>
            </w:rPrChange>
          </w:rPr>
          <w:t>taxon</w:t>
        </w:r>
        <w:r w:rsidR="00A6335E" w:rsidRPr="00BE70D2" w:rsidDel="0009794A">
          <w:rPr>
            <w:color w:val="000000" w:themeColor="text1"/>
            <w:sz w:val="20"/>
            <w:szCs w:val="20"/>
            <w:rPrChange w:id="8918" w:author="Chen Liao" w:date="2021-06-01T21:13:00Z">
              <w:rPr>
                <w:color w:val="000000"/>
                <w:sz w:val="20"/>
                <w:szCs w:val="20"/>
              </w:rPr>
            </w:rPrChange>
          </w:rPr>
          <w:t xml:space="preserve"> </w:t>
        </w:r>
        <w:r w:rsidR="00146999" w:rsidRPr="00BE70D2" w:rsidDel="0009794A">
          <w:rPr>
            <w:color w:val="000000" w:themeColor="text1"/>
            <w:sz w:val="20"/>
            <w:szCs w:val="20"/>
            <w:rPrChange w:id="8919" w:author="Chen Liao" w:date="2021-06-01T21:13:00Z">
              <w:rPr>
                <w:color w:val="000000"/>
                <w:sz w:val="20"/>
                <w:szCs w:val="20"/>
              </w:rPr>
            </w:rPrChange>
          </w:rPr>
          <w:t>across mice</w:t>
        </w:r>
        <w:r w:rsidR="00115540" w:rsidRPr="00BE70D2" w:rsidDel="0009794A">
          <w:rPr>
            <w:color w:val="000000" w:themeColor="text1"/>
            <w:sz w:val="20"/>
            <w:szCs w:val="20"/>
            <w:rPrChange w:id="8920" w:author="Chen Liao" w:date="2021-06-01T21:13:00Z">
              <w:rPr>
                <w:color w:val="000000"/>
                <w:sz w:val="20"/>
                <w:szCs w:val="20"/>
              </w:rPr>
            </w:rPrChange>
          </w:rPr>
          <w:t xml:space="preserve"> (solid line)</w:t>
        </w:r>
        <w:r w:rsidR="00146999" w:rsidRPr="00BE70D2" w:rsidDel="0009794A">
          <w:rPr>
            <w:color w:val="000000" w:themeColor="text1"/>
            <w:sz w:val="20"/>
            <w:szCs w:val="20"/>
            <w:rPrChange w:id="8921" w:author="Chen Liao" w:date="2021-06-01T21:13:00Z">
              <w:rPr>
                <w:color w:val="000000"/>
                <w:sz w:val="20"/>
                <w:szCs w:val="20"/>
              </w:rPr>
            </w:rPrChange>
          </w:rPr>
          <w:t xml:space="preserve"> was</w:t>
        </w:r>
        <w:r w:rsidR="00A6335E" w:rsidRPr="00BE70D2" w:rsidDel="0009794A">
          <w:rPr>
            <w:color w:val="000000" w:themeColor="text1"/>
            <w:sz w:val="20"/>
            <w:szCs w:val="20"/>
            <w:rPrChange w:id="8922" w:author="Chen Liao" w:date="2021-06-01T21:13:00Z">
              <w:rPr>
                <w:color w:val="000000"/>
                <w:sz w:val="20"/>
                <w:szCs w:val="20"/>
              </w:rPr>
            </w:rPrChange>
          </w:rPr>
          <w:t xml:space="preserve"> defined as the fraction of mice that contains this </w:t>
        </w:r>
        <w:r w:rsidR="00A77083" w:rsidRPr="00BE70D2" w:rsidDel="0009794A">
          <w:rPr>
            <w:color w:val="000000" w:themeColor="text1"/>
            <w:sz w:val="20"/>
            <w:szCs w:val="20"/>
            <w:rPrChange w:id="8923" w:author="Chen Liao" w:date="2021-06-01T21:13:00Z">
              <w:rPr>
                <w:color w:val="000000"/>
                <w:sz w:val="20"/>
                <w:szCs w:val="20"/>
              </w:rPr>
            </w:rPrChange>
          </w:rPr>
          <w:t>taxon</w:t>
        </w:r>
        <w:r w:rsidR="00A6335E" w:rsidRPr="00BE70D2" w:rsidDel="0009794A">
          <w:rPr>
            <w:color w:val="000000" w:themeColor="text1"/>
            <w:sz w:val="20"/>
            <w:szCs w:val="20"/>
            <w:rPrChange w:id="8924" w:author="Chen Liao" w:date="2021-06-01T21:13:00Z">
              <w:rPr>
                <w:color w:val="000000"/>
                <w:sz w:val="20"/>
                <w:szCs w:val="20"/>
              </w:rPr>
            </w:rPrChange>
          </w:rPr>
          <w:t xml:space="preserve"> in their baseline microbiota and </w:t>
        </w:r>
        <w:r w:rsidR="00146999" w:rsidRPr="00BE70D2" w:rsidDel="0009794A">
          <w:rPr>
            <w:color w:val="000000" w:themeColor="text1"/>
            <w:sz w:val="20"/>
            <w:szCs w:val="20"/>
            <w:rPrChange w:id="8925" w:author="Chen Liao" w:date="2021-06-01T21:13:00Z">
              <w:rPr>
                <w:color w:val="000000"/>
                <w:sz w:val="20"/>
                <w:szCs w:val="20"/>
              </w:rPr>
            </w:rPrChange>
          </w:rPr>
          <w:t>that across vendors</w:t>
        </w:r>
        <w:r w:rsidR="00115540" w:rsidRPr="00BE70D2" w:rsidDel="0009794A">
          <w:rPr>
            <w:color w:val="000000" w:themeColor="text1"/>
            <w:sz w:val="20"/>
            <w:szCs w:val="20"/>
            <w:rPrChange w:id="8926" w:author="Chen Liao" w:date="2021-06-01T21:13:00Z">
              <w:rPr>
                <w:color w:val="000000"/>
                <w:sz w:val="20"/>
                <w:szCs w:val="20"/>
              </w:rPr>
            </w:rPrChange>
          </w:rPr>
          <w:t xml:space="preserve"> (dashed lin</w:t>
        </w:r>
        <w:r w:rsidR="005352E0" w:rsidRPr="00BE70D2" w:rsidDel="0009794A">
          <w:rPr>
            <w:color w:val="000000" w:themeColor="text1"/>
            <w:sz w:val="20"/>
            <w:szCs w:val="20"/>
            <w:rPrChange w:id="8927" w:author="Chen Liao" w:date="2021-06-01T21:13:00Z">
              <w:rPr>
                <w:color w:val="000000"/>
                <w:sz w:val="20"/>
                <w:szCs w:val="20"/>
              </w:rPr>
            </w:rPrChange>
          </w:rPr>
          <w:t>e)</w:t>
        </w:r>
        <w:r w:rsidR="00146999" w:rsidRPr="00BE70D2" w:rsidDel="0009794A">
          <w:rPr>
            <w:color w:val="000000" w:themeColor="text1"/>
            <w:sz w:val="20"/>
            <w:szCs w:val="20"/>
            <w:rPrChange w:id="8928" w:author="Chen Liao" w:date="2021-06-01T21:13:00Z">
              <w:rPr>
                <w:color w:val="000000"/>
                <w:sz w:val="20"/>
                <w:szCs w:val="20"/>
              </w:rPr>
            </w:rPrChange>
          </w:rPr>
          <w:t xml:space="preserve"> was </w:t>
        </w:r>
        <w:r w:rsidR="00BE3C50" w:rsidRPr="00BE70D2" w:rsidDel="0009794A">
          <w:rPr>
            <w:color w:val="000000" w:themeColor="text1"/>
            <w:sz w:val="20"/>
            <w:szCs w:val="20"/>
            <w:rPrChange w:id="8929" w:author="Chen Liao" w:date="2021-06-01T21:13:00Z">
              <w:rPr>
                <w:color w:val="000000"/>
                <w:sz w:val="20"/>
                <w:szCs w:val="20"/>
              </w:rPr>
            </w:rPrChange>
          </w:rPr>
          <w:t xml:space="preserve">defined as </w:t>
        </w:r>
        <w:r w:rsidR="00A6335E" w:rsidRPr="00BE70D2" w:rsidDel="0009794A">
          <w:rPr>
            <w:color w:val="000000" w:themeColor="text1"/>
            <w:sz w:val="20"/>
            <w:szCs w:val="20"/>
            <w:rPrChange w:id="8930" w:author="Chen Liao" w:date="2021-06-01T21:13:00Z">
              <w:rPr>
                <w:color w:val="000000"/>
                <w:sz w:val="20"/>
                <w:szCs w:val="20"/>
              </w:rPr>
            </w:rPrChange>
          </w:rPr>
          <w:t xml:space="preserve">the fraction of vendors </w:t>
        </w:r>
        <w:r w:rsidR="00146999" w:rsidRPr="00BE70D2" w:rsidDel="0009794A">
          <w:rPr>
            <w:color w:val="000000" w:themeColor="text1"/>
            <w:sz w:val="20"/>
            <w:szCs w:val="20"/>
            <w:rPrChange w:id="8931" w:author="Chen Liao" w:date="2021-06-01T21:13:00Z">
              <w:rPr>
                <w:color w:val="000000"/>
                <w:sz w:val="20"/>
                <w:szCs w:val="20"/>
              </w:rPr>
            </w:rPrChange>
          </w:rPr>
          <w:t>whose mice all</w:t>
        </w:r>
        <w:r w:rsidR="00A6335E" w:rsidRPr="00BE70D2" w:rsidDel="0009794A">
          <w:rPr>
            <w:color w:val="000000" w:themeColor="text1"/>
            <w:sz w:val="20"/>
            <w:szCs w:val="20"/>
            <w:rPrChange w:id="8932" w:author="Chen Liao" w:date="2021-06-01T21:13:00Z">
              <w:rPr>
                <w:color w:val="000000"/>
                <w:sz w:val="20"/>
                <w:szCs w:val="20"/>
              </w:rPr>
            </w:rPrChange>
          </w:rPr>
          <w:t xml:space="preserve"> contain this </w:t>
        </w:r>
        <w:r w:rsidR="00A77083" w:rsidRPr="00BE70D2" w:rsidDel="0009794A">
          <w:rPr>
            <w:color w:val="000000" w:themeColor="text1"/>
            <w:sz w:val="20"/>
            <w:szCs w:val="20"/>
            <w:rPrChange w:id="8933" w:author="Chen Liao" w:date="2021-06-01T21:13:00Z">
              <w:rPr>
                <w:color w:val="000000"/>
                <w:sz w:val="20"/>
                <w:szCs w:val="20"/>
              </w:rPr>
            </w:rPrChange>
          </w:rPr>
          <w:t>taxon</w:t>
        </w:r>
        <w:r w:rsidR="00146999" w:rsidRPr="00BE70D2" w:rsidDel="0009794A">
          <w:rPr>
            <w:color w:val="000000" w:themeColor="text1"/>
            <w:sz w:val="20"/>
            <w:szCs w:val="20"/>
            <w:rPrChange w:id="8934" w:author="Chen Liao" w:date="2021-06-01T21:13:00Z">
              <w:rPr>
                <w:color w:val="000000"/>
                <w:sz w:val="20"/>
                <w:szCs w:val="20"/>
              </w:rPr>
            </w:rPrChange>
          </w:rPr>
          <w:t>.</w:t>
        </w:r>
        <w:del w:id="8935" w:author="Chen Liao" w:date="2021-05-30T20:41:00Z">
          <w:r w:rsidR="00146999" w:rsidRPr="00BE70D2" w:rsidDel="000944BA">
            <w:rPr>
              <w:color w:val="000000" w:themeColor="text1"/>
              <w:sz w:val="20"/>
              <w:szCs w:val="20"/>
              <w:rPrChange w:id="8936" w:author="Chen Liao" w:date="2021-06-01T21:13:00Z">
                <w:rPr>
                  <w:color w:val="000000"/>
                  <w:sz w:val="20"/>
                  <w:szCs w:val="20"/>
                </w:rPr>
              </w:rPrChange>
            </w:rPr>
            <w:delText xml:space="preserve"> </w:delText>
          </w:r>
        </w:del>
      </w:moveFrom>
      <w:moveFromRangeEnd w:id="8906"/>
      <w:del w:id="8937" w:author="Chen Liao" w:date="2021-05-30T20:41:00Z">
        <w:r w:rsidR="00A6335E" w:rsidRPr="00BE70D2" w:rsidDel="000944BA">
          <w:rPr>
            <w:b/>
            <w:bCs/>
            <w:color w:val="000000" w:themeColor="text1"/>
            <w:sz w:val="20"/>
            <w:szCs w:val="20"/>
            <w:rPrChange w:id="8938" w:author="Chen Liao" w:date="2021-06-01T21:13:00Z">
              <w:rPr>
                <w:b/>
                <w:bCs/>
                <w:color w:val="000000"/>
                <w:sz w:val="20"/>
                <w:szCs w:val="20"/>
              </w:rPr>
            </w:rPrChange>
          </w:rPr>
          <w:delText>D</w:delText>
        </w:r>
        <w:r w:rsidR="00A6335E" w:rsidRPr="00BE70D2" w:rsidDel="000944BA">
          <w:rPr>
            <w:color w:val="000000" w:themeColor="text1"/>
            <w:sz w:val="20"/>
            <w:szCs w:val="20"/>
            <w:rPrChange w:id="8939" w:author="Chen Liao" w:date="2021-06-01T21:13:00Z">
              <w:rPr>
                <w:color w:val="000000"/>
                <w:sz w:val="20"/>
                <w:szCs w:val="20"/>
              </w:rPr>
            </w:rPrChange>
          </w:rPr>
          <w:delText>. Receiver operating characteristic (ROC) curve analysis of the similarity between training and test dataset</w:delText>
        </w:r>
        <w:r w:rsidR="000D5C41" w:rsidRPr="00BE70D2" w:rsidDel="000944BA">
          <w:rPr>
            <w:color w:val="000000" w:themeColor="text1"/>
            <w:sz w:val="20"/>
            <w:szCs w:val="20"/>
            <w:rPrChange w:id="8940" w:author="Chen Liao" w:date="2021-06-01T21:13:00Z">
              <w:rPr>
                <w:color w:val="000000"/>
                <w:sz w:val="20"/>
                <w:szCs w:val="20"/>
              </w:rPr>
            </w:rPrChange>
          </w:rPr>
          <w:delText>s</w:delText>
        </w:r>
        <w:r w:rsidR="00A6335E" w:rsidRPr="00BE70D2" w:rsidDel="000944BA">
          <w:rPr>
            <w:color w:val="000000" w:themeColor="text1"/>
            <w:sz w:val="20"/>
            <w:szCs w:val="20"/>
            <w:rPrChange w:id="8941" w:author="Chen Liao" w:date="2021-06-01T21:13:00Z">
              <w:rPr>
                <w:color w:val="000000"/>
                <w:sz w:val="20"/>
                <w:szCs w:val="20"/>
              </w:rPr>
            </w:rPrChange>
          </w:rPr>
          <w:delText>.</w:delText>
        </w:r>
        <w:r w:rsidR="005C1A29" w:rsidRPr="00BE70D2" w:rsidDel="000944BA">
          <w:rPr>
            <w:color w:val="000000" w:themeColor="text1"/>
            <w:sz w:val="20"/>
            <w:szCs w:val="20"/>
            <w:rPrChange w:id="8942" w:author="Chen Liao" w:date="2021-06-01T21:13:00Z">
              <w:rPr>
                <w:color w:val="000000"/>
                <w:sz w:val="20"/>
                <w:szCs w:val="20"/>
              </w:rPr>
            </w:rPrChange>
          </w:rPr>
          <w:delText xml:space="preserve"> A </w:delText>
        </w:r>
        <w:r w:rsidR="00017D3A" w:rsidRPr="00BE70D2" w:rsidDel="000944BA">
          <w:rPr>
            <w:color w:val="000000" w:themeColor="text1"/>
            <w:sz w:val="20"/>
            <w:szCs w:val="20"/>
            <w:rPrChange w:id="8943" w:author="Chen Liao" w:date="2021-06-01T21:13:00Z">
              <w:rPr>
                <w:color w:val="000000"/>
                <w:sz w:val="20"/>
                <w:szCs w:val="20"/>
              </w:rPr>
            </w:rPrChange>
          </w:rPr>
          <w:delText>R</w:delText>
        </w:r>
        <w:r w:rsidR="005C1A29" w:rsidRPr="00BE70D2" w:rsidDel="000944BA">
          <w:rPr>
            <w:color w:val="000000" w:themeColor="text1"/>
            <w:sz w:val="20"/>
            <w:szCs w:val="20"/>
            <w:rPrChange w:id="8944" w:author="Chen Liao" w:date="2021-06-01T21:13:00Z">
              <w:rPr>
                <w:color w:val="000000"/>
                <w:sz w:val="20"/>
                <w:szCs w:val="20"/>
              </w:rPr>
            </w:rPrChange>
          </w:rPr>
          <w:delText xml:space="preserve">andom </w:delText>
        </w:r>
        <w:r w:rsidR="00017D3A" w:rsidRPr="00BE70D2" w:rsidDel="000944BA">
          <w:rPr>
            <w:color w:val="000000" w:themeColor="text1"/>
            <w:sz w:val="20"/>
            <w:szCs w:val="20"/>
            <w:rPrChange w:id="8945" w:author="Chen Liao" w:date="2021-06-01T21:13:00Z">
              <w:rPr>
                <w:color w:val="000000"/>
                <w:sz w:val="20"/>
                <w:szCs w:val="20"/>
              </w:rPr>
            </w:rPrChange>
          </w:rPr>
          <w:delText>F</w:delText>
        </w:r>
        <w:r w:rsidR="005C1A29" w:rsidRPr="00BE70D2" w:rsidDel="000944BA">
          <w:rPr>
            <w:color w:val="000000" w:themeColor="text1"/>
            <w:sz w:val="20"/>
            <w:szCs w:val="20"/>
            <w:rPrChange w:id="8946" w:author="Chen Liao" w:date="2021-06-01T21:13:00Z">
              <w:rPr>
                <w:color w:val="000000"/>
                <w:sz w:val="20"/>
                <w:szCs w:val="20"/>
              </w:rPr>
            </w:rPrChange>
          </w:rPr>
          <w:delText>orest classifie</w:delText>
        </w:r>
        <w:r w:rsidR="00E041D2" w:rsidRPr="00BE70D2" w:rsidDel="000944BA">
          <w:rPr>
            <w:color w:val="000000" w:themeColor="text1"/>
            <w:sz w:val="20"/>
            <w:szCs w:val="20"/>
            <w:rPrChange w:id="8947" w:author="Chen Liao" w:date="2021-06-01T21:13:00Z">
              <w:rPr>
                <w:color w:val="000000"/>
                <w:sz w:val="20"/>
                <w:szCs w:val="20"/>
              </w:rPr>
            </w:rPrChange>
          </w:rPr>
          <w:delText>r</w:delText>
        </w:r>
        <w:r w:rsidR="005C1A29" w:rsidRPr="00BE70D2" w:rsidDel="000944BA">
          <w:rPr>
            <w:color w:val="000000" w:themeColor="text1"/>
            <w:sz w:val="20"/>
            <w:szCs w:val="20"/>
            <w:rPrChange w:id="8948" w:author="Chen Liao" w:date="2021-06-01T21:13:00Z">
              <w:rPr>
                <w:color w:val="000000"/>
                <w:sz w:val="20"/>
                <w:szCs w:val="20"/>
              </w:rPr>
            </w:rPrChange>
          </w:rPr>
          <w:delText xml:space="preserve"> trained to discriminate the two datasets outputs area under the </w:delText>
        </w:r>
        <w:r w:rsidR="00B90EA2" w:rsidRPr="00BE70D2" w:rsidDel="000944BA">
          <w:rPr>
            <w:color w:val="000000" w:themeColor="text1"/>
            <w:sz w:val="20"/>
            <w:szCs w:val="20"/>
            <w:rPrChange w:id="8949" w:author="Chen Liao" w:date="2021-06-01T21:13:00Z">
              <w:rPr>
                <w:color w:val="000000"/>
                <w:sz w:val="20"/>
                <w:szCs w:val="20"/>
              </w:rPr>
            </w:rPrChange>
          </w:rPr>
          <w:delText xml:space="preserve">ROC </w:delText>
        </w:r>
        <w:r w:rsidR="005C1A29" w:rsidRPr="00BE70D2" w:rsidDel="000944BA">
          <w:rPr>
            <w:color w:val="000000" w:themeColor="text1"/>
            <w:sz w:val="20"/>
            <w:szCs w:val="20"/>
            <w:rPrChange w:id="8950" w:author="Chen Liao" w:date="2021-06-01T21:13:00Z">
              <w:rPr>
                <w:color w:val="000000"/>
                <w:sz w:val="20"/>
                <w:szCs w:val="20"/>
              </w:rPr>
            </w:rPrChange>
          </w:rPr>
          <w:delText>curve (auc) as a</w:delText>
        </w:r>
        <w:r w:rsidR="00457749" w:rsidRPr="00BE70D2" w:rsidDel="000944BA">
          <w:rPr>
            <w:color w:val="000000" w:themeColor="text1"/>
            <w:sz w:val="20"/>
            <w:szCs w:val="20"/>
            <w:rPrChange w:id="8951" w:author="Chen Liao" w:date="2021-06-01T21:13:00Z">
              <w:rPr>
                <w:color w:val="000000"/>
                <w:sz w:val="20"/>
                <w:szCs w:val="20"/>
              </w:rPr>
            </w:rPrChange>
          </w:rPr>
          <w:delText xml:space="preserve"> dissimilarity</w:delText>
        </w:r>
        <w:r w:rsidR="005C1A29" w:rsidRPr="00BE70D2" w:rsidDel="000944BA">
          <w:rPr>
            <w:color w:val="000000" w:themeColor="text1"/>
            <w:sz w:val="20"/>
            <w:szCs w:val="20"/>
            <w:rPrChange w:id="8952" w:author="Chen Liao" w:date="2021-06-01T21:13:00Z">
              <w:rPr>
                <w:color w:val="000000"/>
                <w:sz w:val="20"/>
                <w:szCs w:val="20"/>
              </w:rPr>
            </w:rPrChange>
          </w:rPr>
          <w:delText xml:space="preserve"> </w:delText>
        </w:r>
        <w:r w:rsidR="00BE0BD2" w:rsidRPr="00BE70D2" w:rsidDel="000944BA">
          <w:rPr>
            <w:color w:val="000000" w:themeColor="text1"/>
            <w:sz w:val="20"/>
            <w:szCs w:val="20"/>
            <w:rPrChange w:id="8953" w:author="Chen Liao" w:date="2021-06-01T21:13:00Z">
              <w:rPr>
                <w:color w:val="000000"/>
                <w:sz w:val="20"/>
                <w:szCs w:val="20"/>
              </w:rPr>
            </w:rPrChange>
          </w:rPr>
          <w:delText>metric</w:delText>
        </w:r>
        <w:r w:rsidR="00F825A5" w:rsidRPr="00BE70D2" w:rsidDel="000944BA">
          <w:rPr>
            <w:color w:val="000000" w:themeColor="text1"/>
            <w:sz w:val="20"/>
            <w:szCs w:val="20"/>
            <w:rPrChange w:id="8954" w:author="Chen Liao" w:date="2021-06-01T21:13:00Z">
              <w:rPr>
                <w:color w:val="000000"/>
                <w:sz w:val="20"/>
                <w:szCs w:val="20"/>
              </w:rPr>
            </w:rPrChange>
          </w:rPr>
          <w:delText>.</w:delText>
        </w:r>
      </w:del>
    </w:p>
    <w:p w14:paraId="07AF03C6" w14:textId="77777777" w:rsidR="00F5051A" w:rsidRPr="00BE70D2" w:rsidRDefault="00F5051A" w:rsidP="00F5051A">
      <w:pPr>
        <w:jc w:val="both"/>
        <w:rPr>
          <w:ins w:id="8955" w:author="Chen Liao" w:date="2021-05-28T07:11:00Z"/>
          <w:rFonts w:eastAsia="SimSun"/>
          <w:b/>
          <w:bCs/>
          <w:color w:val="000000" w:themeColor="text1"/>
          <w:sz w:val="22"/>
          <w:szCs w:val="22"/>
          <w:rPrChange w:id="8956" w:author="Chen Liao" w:date="2021-06-01T21:13:00Z">
            <w:rPr>
              <w:ins w:id="8957" w:author="Chen Liao" w:date="2021-05-28T07:11:00Z"/>
              <w:rFonts w:eastAsia="SimSun"/>
              <w:b/>
              <w:bCs/>
              <w:color w:val="000000"/>
              <w:sz w:val="22"/>
              <w:szCs w:val="22"/>
            </w:rPr>
          </w:rPrChange>
        </w:rPr>
      </w:pPr>
    </w:p>
    <w:p w14:paraId="413DA2CB" w14:textId="749B273A" w:rsidR="00F5051A" w:rsidRPr="00BE70D2" w:rsidRDefault="00F5051A" w:rsidP="00F5051A">
      <w:pPr>
        <w:jc w:val="both"/>
        <w:rPr>
          <w:ins w:id="8958" w:author="Chen Liao" w:date="2021-05-28T07:11:00Z"/>
          <w:rFonts w:eastAsia="SimSun"/>
          <w:b/>
          <w:bCs/>
          <w:color w:val="000000" w:themeColor="text1"/>
          <w:sz w:val="22"/>
          <w:szCs w:val="22"/>
          <w:rPrChange w:id="8959" w:author="Chen Liao" w:date="2021-06-01T21:13:00Z">
            <w:rPr>
              <w:ins w:id="8960" w:author="Chen Liao" w:date="2021-05-28T07:11:00Z"/>
              <w:rFonts w:eastAsia="SimSun"/>
              <w:b/>
              <w:bCs/>
              <w:color w:val="000000"/>
              <w:sz w:val="22"/>
              <w:szCs w:val="22"/>
            </w:rPr>
          </w:rPrChange>
        </w:rPr>
      </w:pPr>
    </w:p>
    <w:p w14:paraId="625C6CE5" w14:textId="7ACD3589" w:rsidR="004B420D" w:rsidRPr="00BE70D2" w:rsidRDefault="007523E6" w:rsidP="001919F1">
      <w:pPr>
        <w:jc w:val="both"/>
        <w:rPr>
          <w:ins w:id="8961" w:author="Chen Liao" w:date="2021-05-31T09:21:00Z"/>
          <w:rStyle w:val="fontstyle01"/>
          <w:rFonts w:ascii="Times New Roman" w:hAnsi="Times New Roman"/>
          <w:color w:val="000000" w:themeColor="text1"/>
          <w:sz w:val="22"/>
          <w:szCs w:val="22"/>
          <w:rPrChange w:id="8962" w:author="Chen Liao" w:date="2021-06-01T21:13:00Z">
            <w:rPr>
              <w:ins w:id="8963" w:author="Chen Liao" w:date="2021-05-31T09:21:00Z"/>
              <w:rStyle w:val="fontstyle01"/>
              <w:rFonts w:ascii="Times New Roman" w:hAnsi="Times New Roman"/>
              <w:color w:val="000000" w:themeColor="text1"/>
              <w:sz w:val="22"/>
              <w:szCs w:val="22"/>
            </w:rPr>
          </w:rPrChange>
        </w:rPr>
      </w:pPr>
      <w:ins w:id="8964" w:author="Chen Liao" w:date="2021-05-29T12:44:00Z">
        <w:r w:rsidRPr="00BE70D2">
          <w:rPr>
            <w:rFonts w:eastAsiaTheme="minorEastAsia"/>
            <w:b/>
            <w:bCs/>
            <w:color w:val="000000" w:themeColor="text1"/>
            <w:sz w:val="22"/>
            <w:szCs w:val="22"/>
            <w:rPrChange w:id="8965" w:author="Chen Liao" w:date="2021-06-01T21:13:00Z">
              <w:rPr>
                <w:rFonts w:eastAsiaTheme="minorEastAsia"/>
                <w:b/>
                <w:bCs/>
                <w:color w:val="000000" w:themeColor="text1"/>
                <w:sz w:val="22"/>
                <w:szCs w:val="22"/>
              </w:rPr>
            </w:rPrChange>
          </w:rPr>
          <w:t>O</w:t>
        </w:r>
      </w:ins>
      <w:ins w:id="8966" w:author="Chen Liao" w:date="2021-05-28T07:11:00Z">
        <w:r w:rsidR="00F5051A" w:rsidRPr="00BE70D2">
          <w:rPr>
            <w:rFonts w:eastAsiaTheme="minorEastAsia"/>
            <w:b/>
            <w:bCs/>
            <w:color w:val="000000" w:themeColor="text1"/>
            <w:sz w:val="22"/>
            <w:szCs w:val="22"/>
            <w:rPrChange w:id="8967" w:author="Chen Liao" w:date="2021-06-01T21:13:00Z">
              <w:rPr>
                <w:rFonts w:eastAsiaTheme="minorEastAsia"/>
                <w:b/>
                <w:bCs/>
                <w:sz w:val="22"/>
                <w:szCs w:val="22"/>
              </w:rPr>
            </w:rPrChange>
          </w:rPr>
          <w:t>ur major findings</w:t>
        </w:r>
      </w:ins>
      <w:ins w:id="8968" w:author="Chen Liao" w:date="2021-05-29T12:44:00Z">
        <w:r w:rsidRPr="00BE70D2">
          <w:rPr>
            <w:rFonts w:eastAsiaTheme="minorEastAsia"/>
            <w:b/>
            <w:bCs/>
            <w:color w:val="000000" w:themeColor="text1"/>
            <w:sz w:val="22"/>
            <w:szCs w:val="22"/>
            <w:rPrChange w:id="8969" w:author="Chen Liao" w:date="2021-06-01T21:13:00Z">
              <w:rPr>
                <w:rFonts w:eastAsiaTheme="minorEastAsia"/>
                <w:b/>
                <w:bCs/>
                <w:color w:val="000000" w:themeColor="text1"/>
                <w:sz w:val="22"/>
                <w:szCs w:val="22"/>
              </w:rPr>
            </w:rPrChange>
          </w:rPr>
          <w:t xml:space="preserve"> are </w:t>
        </w:r>
        <w:r w:rsidR="00D35A22" w:rsidRPr="00BE70D2">
          <w:rPr>
            <w:rFonts w:eastAsiaTheme="minorEastAsia"/>
            <w:b/>
            <w:bCs/>
            <w:color w:val="000000" w:themeColor="text1"/>
            <w:sz w:val="22"/>
            <w:szCs w:val="22"/>
            <w:rPrChange w:id="8970" w:author="Chen Liao" w:date="2021-06-01T21:13:00Z">
              <w:rPr>
                <w:rFonts w:eastAsiaTheme="minorEastAsia"/>
                <w:b/>
                <w:bCs/>
                <w:color w:val="000000" w:themeColor="text1"/>
                <w:sz w:val="22"/>
                <w:szCs w:val="22"/>
              </w:rPr>
            </w:rPrChange>
          </w:rPr>
          <w:t xml:space="preserve">reproducible </w:t>
        </w:r>
      </w:ins>
      <w:ins w:id="8971" w:author="Chen Liao" w:date="2021-05-29T12:45:00Z">
        <w:r w:rsidR="00D35A22" w:rsidRPr="00BE70D2">
          <w:rPr>
            <w:rFonts w:eastAsiaTheme="minorEastAsia"/>
            <w:b/>
            <w:bCs/>
            <w:color w:val="000000" w:themeColor="text1"/>
            <w:sz w:val="22"/>
            <w:szCs w:val="22"/>
            <w:rPrChange w:id="8972" w:author="Chen Liao" w:date="2021-06-01T21:13:00Z">
              <w:rPr>
                <w:rFonts w:eastAsiaTheme="minorEastAsia"/>
                <w:b/>
                <w:bCs/>
                <w:color w:val="000000" w:themeColor="text1"/>
                <w:sz w:val="22"/>
                <w:szCs w:val="22"/>
              </w:rPr>
            </w:rPrChange>
          </w:rPr>
          <w:t>and generalizable.</w:t>
        </w:r>
      </w:ins>
      <w:ins w:id="8973" w:author="Chen Liao" w:date="2021-05-29T12:44:00Z">
        <w:r w:rsidRPr="00BE70D2">
          <w:rPr>
            <w:rFonts w:eastAsiaTheme="minorEastAsia"/>
            <w:b/>
            <w:bCs/>
            <w:color w:val="000000" w:themeColor="text1"/>
            <w:sz w:val="22"/>
            <w:szCs w:val="22"/>
            <w:rPrChange w:id="8974" w:author="Chen Liao" w:date="2021-06-01T21:13:00Z">
              <w:rPr>
                <w:rFonts w:eastAsiaTheme="minorEastAsia"/>
                <w:b/>
                <w:bCs/>
                <w:color w:val="000000" w:themeColor="text1"/>
                <w:sz w:val="22"/>
                <w:szCs w:val="22"/>
              </w:rPr>
            </w:rPrChange>
          </w:rPr>
          <w:t xml:space="preserve"> </w:t>
        </w:r>
      </w:ins>
      <w:moveToRangeStart w:id="8975" w:author="Chen Liao" w:date="2021-05-29T12:39:00Z" w:name="move73140799"/>
      <w:moveTo w:id="8976" w:author="Chen Liao" w:date="2021-05-29T12:39:00Z">
        <w:r w:rsidR="001919F1" w:rsidRPr="00BE70D2">
          <w:rPr>
            <w:rStyle w:val="fontstyle01"/>
            <w:rFonts w:ascii="Times New Roman" w:hAnsi="Times New Roman"/>
            <w:color w:val="000000" w:themeColor="text1"/>
            <w:sz w:val="22"/>
            <w:szCs w:val="22"/>
            <w:rPrChange w:id="8977" w:author="Chen Liao" w:date="2021-06-01T21:13:00Z">
              <w:rPr>
                <w:rStyle w:val="fontstyle01"/>
                <w:rFonts w:ascii="Times New Roman" w:hAnsi="Times New Roman"/>
                <w:color w:val="000000" w:themeColor="text1"/>
                <w:sz w:val="22"/>
                <w:szCs w:val="22"/>
              </w:rPr>
            </w:rPrChange>
          </w:rPr>
          <w:t xml:space="preserve">To corroborate our findings on the inulin-induced dynamical responses as well as the identity of inulin </w:t>
        </w:r>
        <w:del w:id="8978" w:author="Chen Liao" w:date="2021-05-29T12:39:00Z">
          <w:r w:rsidR="001919F1" w:rsidRPr="00BE70D2" w:rsidDel="001919F1">
            <w:rPr>
              <w:rStyle w:val="fontstyle01"/>
              <w:rFonts w:ascii="Times New Roman" w:hAnsi="Times New Roman"/>
              <w:color w:val="000000" w:themeColor="text1"/>
              <w:sz w:val="22"/>
              <w:szCs w:val="22"/>
              <w:rPrChange w:id="8979" w:author="Chen Liao" w:date="2021-06-01T21:13:00Z">
                <w:rPr>
                  <w:rStyle w:val="fontstyle01"/>
                  <w:rFonts w:ascii="Times New Roman" w:hAnsi="Times New Roman"/>
                  <w:color w:val="000000" w:themeColor="text1"/>
                  <w:sz w:val="22"/>
                  <w:szCs w:val="22"/>
                </w:rPr>
              </w:rPrChange>
            </w:rPr>
            <w:delText>responder</w:delText>
          </w:r>
        </w:del>
      </w:moveTo>
      <w:ins w:id="8980" w:author="Chen Liao" w:date="2021-05-29T12:39:00Z">
        <w:r w:rsidR="001919F1" w:rsidRPr="00BE70D2">
          <w:rPr>
            <w:rStyle w:val="fontstyle01"/>
            <w:rFonts w:ascii="Times New Roman" w:hAnsi="Times New Roman"/>
            <w:color w:val="000000" w:themeColor="text1"/>
            <w:sz w:val="22"/>
            <w:szCs w:val="22"/>
            <w:rPrChange w:id="8981" w:author="Chen Liao" w:date="2021-06-01T21:13:00Z">
              <w:rPr>
                <w:rStyle w:val="fontstyle01"/>
                <w:rFonts w:ascii="Times New Roman" w:hAnsi="Times New Roman"/>
                <w:color w:val="000000" w:themeColor="text1"/>
                <w:sz w:val="22"/>
                <w:szCs w:val="22"/>
              </w:rPr>
            </w:rPrChange>
          </w:rPr>
          <w:t>degrader</w:t>
        </w:r>
      </w:ins>
      <w:moveTo w:id="8982" w:author="Chen Liao" w:date="2021-05-29T12:39:00Z">
        <w:r w:rsidR="001919F1" w:rsidRPr="00BE70D2">
          <w:rPr>
            <w:rStyle w:val="fontstyle01"/>
            <w:rFonts w:ascii="Times New Roman" w:hAnsi="Times New Roman"/>
            <w:color w:val="000000" w:themeColor="text1"/>
            <w:sz w:val="22"/>
            <w:szCs w:val="22"/>
            <w:rPrChange w:id="8983" w:author="Chen Liao" w:date="2021-06-01T21:13:00Z">
              <w:rPr>
                <w:rStyle w:val="fontstyle01"/>
                <w:rFonts w:ascii="Times New Roman" w:hAnsi="Times New Roman"/>
                <w:color w:val="000000" w:themeColor="text1"/>
                <w:sz w:val="22"/>
                <w:szCs w:val="22"/>
              </w:rPr>
            </w:rPrChange>
          </w:rPr>
          <w:t xml:space="preserve">s, we reanalyzed the raw data from a recent longitudinal study with similar </w:t>
        </w:r>
        <w:proofErr w:type="spellStart"/>
        <w:r w:rsidR="001919F1" w:rsidRPr="00BE70D2">
          <w:rPr>
            <w:rStyle w:val="fontstyle01"/>
            <w:rFonts w:ascii="Times New Roman" w:hAnsi="Times New Roman"/>
            <w:color w:val="000000" w:themeColor="text1"/>
            <w:sz w:val="22"/>
            <w:szCs w:val="22"/>
            <w:rPrChange w:id="8984" w:author="Chen Liao" w:date="2021-06-01T21:13:00Z">
              <w:rPr>
                <w:rStyle w:val="fontstyle01"/>
                <w:rFonts w:ascii="Times New Roman" w:hAnsi="Times New Roman"/>
                <w:color w:val="000000" w:themeColor="text1"/>
                <w:sz w:val="22"/>
                <w:szCs w:val="22"/>
              </w:rPr>
            </w:rPrChange>
          </w:rPr>
          <w:t>experimantal</w:t>
        </w:r>
        <w:proofErr w:type="spellEnd"/>
        <w:r w:rsidR="001919F1" w:rsidRPr="00BE70D2">
          <w:rPr>
            <w:rStyle w:val="fontstyle01"/>
            <w:rFonts w:ascii="Times New Roman" w:hAnsi="Times New Roman"/>
            <w:color w:val="000000" w:themeColor="text1"/>
            <w:sz w:val="22"/>
            <w:szCs w:val="22"/>
            <w:rPrChange w:id="8985" w:author="Chen Liao" w:date="2021-06-01T21:13:00Z">
              <w:rPr>
                <w:rStyle w:val="fontstyle01"/>
                <w:rFonts w:ascii="Times New Roman" w:hAnsi="Times New Roman"/>
                <w:color w:val="000000" w:themeColor="text1"/>
                <w:sz w:val="22"/>
                <w:szCs w:val="22"/>
              </w:rPr>
            </w:rPrChange>
          </w:rPr>
          <w:t xml:space="preserve"> setup </w:t>
        </w:r>
        <w:r w:rsidR="001919F1" w:rsidRPr="00BE70D2">
          <w:rPr>
            <w:rStyle w:val="fontstyle01"/>
            <w:rFonts w:ascii="Times New Roman" w:hAnsi="Times New Roman"/>
            <w:color w:val="000000" w:themeColor="text1"/>
            <w:sz w:val="22"/>
            <w:szCs w:val="22"/>
            <w:rPrChange w:id="8986" w:author="Chen Liao" w:date="2021-06-01T21:13:00Z">
              <w:rPr>
                <w:rStyle w:val="fontstyle01"/>
                <w:rFonts w:ascii="Times New Roman" w:hAnsi="Times New Roman"/>
                <w:color w:val="000000" w:themeColor="text1"/>
                <w:sz w:val="22"/>
                <w:szCs w:val="22"/>
              </w:rPr>
            </w:rPrChange>
          </w:rPr>
          <w:fldChar w:fldCharType="begin"/>
        </w:r>
        <w:r w:rsidR="001919F1" w:rsidRPr="00BE70D2">
          <w:rPr>
            <w:rStyle w:val="fontstyle01"/>
            <w:rFonts w:ascii="Times New Roman" w:hAnsi="Times New Roman"/>
            <w:color w:val="000000" w:themeColor="text1"/>
            <w:sz w:val="22"/>
            <w:szCs w:val="22"/>
            <w:rPrChange w:id="8987" w:author="Chen Liao" w:date="2021-06-01T21:13:00Z">
              <w:rPr>
                <w:rStyle w:val="fontstyle01"/>
                <w:rFonts w:ascii="Times New Roman" w:hAnsi="Times New Roman"/>
                <w:color w:val="000000" w:themeColor="text1"/>
                <w:sz w:val="22"/>
                <w:szCs w:val="22"/>
              </w:rPr>
            </w:rPrChange>
          </w:rPr>
          <w:instrText xml:space="preserve"> ADDIN NE.Ref.{5C2BCBAA-A856-4859-BB87-E7626982B594}</w:instrText>
        </w:r>
        <w:r w:rsidR="001919F1" w:rsidRPr="00BE70D2">
          <w:rPr>
            <w:rStyle w:val="fontstyle01"/>
            <w:rFonts w:ascii="Times New Roman" w:hAnsi="Times New Roman"/>
            <w:color w:val="000000" w:themeColor="text1"/>
            <w:sz w:val="22"/>
            <w:szCs w:val="22"/>
            <w:rPrChange w:id="8988" w:author="Chen Liao" w:date="2021-06-01T21:13:00Z">
              <w:rPr>
                <w:rStyle w:val="fontstyle01"/>
                <w:rFonts w:ascii="Times New Roman" w:hAnsi="Times New Roman"/>
                <w:color w:val="000000" w:themeColor="text1"/>
                <w:sz w:val="22"/>
                <w:szCs w:val="22"/>
              </w:rPr>
            </w:rPrChange>
          </w:rPr>
          <w:fldChar w:fldCharType="separate"/>
        </w:r>
        <w:r w:rsidR="001919F1" w:rsidRPr="00BE70D2">
          <w:rPr>
            <w:rFonts w:eastAsiaTheme="minorEastAsia"/>
            <w:color w:val="000000" w:themeColor="text1"/>
            <w:sz w:val="22"/>
            <w:szCs w:val="22"/>
            <w:rPrChange w:id="8989" w:author="Chen Liao" w:date="2021-06-01T21:13:00Z">
              <w:rPr>
                <w:rFonts w:eastAsiaTheme="minorEastAsia"/>
                <w:color w:val="000000" w:themeColor="text1"/>
                <w:sz w:val="22"/>
                <w:szCs w:val="22"/>
              </w:rPr>
            </w:rPrChange>
          </w:rPr>
          <w:t>[33]</w:t>
        </w:r>
        <w:r w:rsidR="001919F1" w:rsidRPr="00BE70D2">
          <w:rPr>
            <w:rStyle w:val="fontstyle01"/>
            <w:rFonts w:ascii="Times New Roman" w:hAnsi="Times New Roman"/>
            <w:color w:val="000000" w:themeColor="text1"/>
            <w:sz w:val="22"/>
            <w:szCs w:val="22"/>
            <w:rPrChange w:id="8990" w:author="Chen Liao" w:date="2021-06-01T21:13:00Z">
              <w:rPr>
                <w:rStyle w:val="fontstyle01"/>
                <w:rFonts w:ascii="Times New Roman" w:hAnsi="Times New Roman"/>
                <w:color w:val="000000" w:themeColor="text1"/>
                <w:sz w:val="22"/>
                <w:szCs w:val="22"/>
              </w:rPr>
            </w:rPrChange>
          </w:rPr>
          <w:fldChar w:fldCharType="end"/>
        </w:r>
        <w:r w:rsidR="001919F1" w:rsidRPr="00BE70D2">
          <w:rPr>
            <w:rStyle w:val="fontstyle01"/>
            <w:rFonts w:ascii="Times New Roman" w:hAnsi="Times New Roman"/>
            <w:color w:val="000000" w:themeColor="text1"/>
            <w:sz w:val="22"/>
            <w:szCs w:val="22"/>
            <w:rPrChange w:id="8991" w:author="Chen Liao" w:date="2021-06-01T21:13:00Z">
              <w:rPr>
                <w:rStyle w:val="fontstyle01"/>
                <w:rFonts w:ascii="Times New Roman" w:hAnsi="Times New Roman"/>
                <w:color w:val="000000" w:themeColor="text1"/>
                <w:sz w:val="22"/>
                <w:szCs w:val="22"/>
              </w:rPr>
            </w:rPrChange>
          </w:rPr>
          <w:t xml:space="preserve">, which also profiled the gut microbiota compositions of mice based on 16S rRNA sequencing after inulin intervention. Their data independently showed </w:t>
        </w:r>
        <w:del w:id="8992" w:author="Chen Liao" w:date="2021-05-31T08:34:00Z">
          <w:r w:rsidR="001919F1" w:rsidRPr="00BE70D2" w:rsidDel="00A30B05">
            <w:rPr>
              <w:rStyle w:val="fontstyle01"/>
              <w:rFonts w:ascii="Times New Roman" w:hAnsi="Times New Roman"/>
              <w:color w:val="000000" w:themeColor="text1"/>
              <w:sz w:val="22"/>
              <w:szCs w:val="22"/>
              <w:rPrChange w:id="8993" w:author="Chen Liao" w:date="2021-06-01T21:13:00Z">
                <w:rPr>
                  <w:rStyle w:val="fontstyle01"/>
                  <w:rFonts w:ascii="Times New Roman" w:hAnsi="Times New Roman"/>
                  <w:color w:val="000000" w:themeColor="text1"/>
                  <w:sz w:val="22"/>
                  <w:szCs w:val="22"/>
                </w:rPr>
              </w:rPrChange>
            </w:rPr>
            <w:delText xml:space="preserve">undershoot </w:delText>
          </w:r>
        </w:del>
      </w:moveTo>
      <w:ins w:id="8994" w:author="Chen Liao" w:date="2021-05-31T08:34:00Z">
        <w:r w:rsidR="00A30B05" w:rsidRPr="00BE70D2">
          <w:rPr>
            <w:rStyle w:val="fontstyle01"/>
            <w:rFonts w:ascii="Times New Roman" w:hAnsi="Times New Roman"/>
            <w:color w:val="000000" w:themeColor="text1"/>
            <w:sz w:val="22"/>
            <w:szCs w:val="22"/>
            <w:rPrChange w:id="8995" w:author="Chen Liao" w:date="2021-06-01T21:13:00Z">
              <w:rPr>
                <w:rStyle w:val="fontstyle01"/>
                <w:rFonts w:ascii="Times New Roman" w:hAnsi="Times New Roman"/>
                <w:color w:val="000000" w:themeColor="text1"/>
                <w:sz w:val="22"/>
                <w:szCs w:val="22"/>
              </w:rPr>
            </w:rPrChange>
          </w:rPr>
          <w:t xml:space="preserve">phase-dependent </w:t>
        </w:r>
      </w:ins>
      <w:moveTo w:id="8996" w:author="Chen Liao" w:date="2021-05-29T12:39:00Z">
        <w:r w:rsidR="001919F1" w:rsidRPr="00BE70D2">
          <w:rPr>
            <w:rStyle w:val="fontstyle01"/>
            <w:rFonts w:ascii="Times New Roman" w:hAnsi="Times New Roman"/>
            <w:color w:val="000000" w:themeColor="text1"/>
            <w:sz w:val="22"/>
            <w:szCs w:val="22"/>
            <w:rPrChange w:id="8997" w:author="Chen Liao" w:date="2021-06-01T21:13:00Z">
              <w:rPr>
                <w:rStyle w:val="fontstyle01"/>
                <w:rFonts w:ascii="Times New Roman" w:hAnsi="Times New Roman"/>
                <w:color w:val="000000" w:themeColor="text1"/>
                <w:sz w:val="22"/>
                <w:szCs w:val="22"/>
              </w:rPr>
            </w:rPrChange>
          </w:rPr>
          <w:t xml:space="preserve">dynamics of </w:t>
        </w:r>
      </w:moveTo>
      <w:ins w:id="8998" w:author="Chen Liao" w:date="2021-05-31T08:34:00Z">
        <w:r w:rsidR="00A30B05" w:rsidRPr="00BE70D2">
          <w:rPr>
            <w:rStyle w:val="fontstyle01"/>
            <w:rFonts w:ascii="Times New Roman" w:hAnsi="Times New Roman"/>
            <w:color w:val="000000" w:themeColor="text1"/>
            <w:sz w:val="22"/>
            <w:szCs w:val="22"/>
            <w:rPrChange w:id="8999" w:author="Chen Liao" w:date="2021-06-01T21:13:00Z">
              <w:rPr>
                <w:rStyle w:val="fontstyle01"/>
                <w:rFonts w:ascii="Times New Roman" w:hAnsi="Times New Roman"/>
                <w:color w:val="000000" w:themeColor="text1"/>
                <w:sz w:val="22"/>
                <w:szCs w:val="22"/>
              </w:rPr>
            </w:rPrChange>
          </w:rPr>
          <w:t xml:space="preserve">gut microbiota </w:t>
        </w:r>
      </w:ins>
      <w:moveTo w:id="9000" w:author="Chen Liao" w:date="2021-05-29T12:39:00Z">
        <w:r w:rsidR="001919F1" w:rsidRPr="00BE70D2">
          <w:rPr>
            <w:rStyle w:val="fontstyle01"/>
            <w:rFonts w:ascii="Times New Roman" w:hAnsi="Times New Roman"/>
            <w:color w:val="000000" w:themeColor="text1"/>
            <w:sz w:val="22"/>
            <w:szCs w:val="22"/>
            <w:rPrChange w:id="9001" w:author="Chen Liao" w:date="2021-06-01T21:13:00Z">
              <w:rPr>
                <w:rStyle w:val="fontstyle01"/>
                <w:rFonts w:ascii="Times New Roman" w:hAnsi="Times New Roman"/>
                <w:color w:val="000000" w:themeColor="text1"/>
                <w:sz w:val="22"/>
                <w:szCs w:val="22"/>
              </w:rPr>
            </w:rPrChange>
          </w:rPr>
          <w:t>biodiversity and its tendency to converge after 14 days (</w:t>
        </w:r>
        <w:r w:rsidR="001919F1" w:rsidRPr="00BE70D2">
          <w:rPr>
            <w:rStyle w:val="fontstyle01"/>
            <w:rFonts w:ascii="Times New Roman" w:hAnsi="Times New Roman"/>
            <w:color w:val="000000" w:themeColor="text1"/>
            <w:sz w:val="22"/>
            <w:szCs w:val="22"/>
            <w:highlight w:val="yellow"/>
            <w:rPrChange w:id="9002" w:author="Chen Liao" w:date="2021-06-01T21:13:00Z">
              <w:rPr>
                <w:rStyle w:val="fontstyle01"/>
                <w:rFonts w:ascii="Times New Roman" w:hAnsi="Times New Roman"/>
                <w:color w:val="000000" w:themeColor="text1"/>
                <w:sz w:val="22"/>
                <w:szCs w:val="22"/>
                <w:highlight w:val="yellow"/>
              </w:rPr>
            </w:rPrChange>
          </w:rPr>
          <w:t>Fig. S</w:t>
        </w:r>
      </w:moveTo>
      <w:ins w:id="9003" w:author="Chen Liao" w:date="2021-05-31T08:31:00Z">
        <w:r w:rsidR="003B2116" w:rsidRPr="00BE70D2">
          <w:rPr>
            <w:rStyle w:val="fontstyle01"/>
            <w:rFonts w:ascii="Times New Roman" w:hAnsi="Times New Roman"/>
            <w:color w:val="000000" w:themeColor="text1"/>
            <w:sz w:val="22"/>
            <w:szCs w:val="22"/>
            <w:highlight w:val="yellow"/>
            <w:rPrChange w:id="9004" w:author="Chen Liao" w:date="2021-06-01T21:13:00Z">
              <w:rPr>
                <w:rStyle w:val="fontstyle01"/>
                <w:rFonts w:ascii="Times New Roman" w:hAnsi="Times New Roman"/>
                <w:color w:val="000000" w:themeColor="text1"/>
                <w:sz w:val="22"/>
                <w:szCs w:val="22"/>
                <w:highlight w:val="yellow"/>
              </w:rPr>
            </w:rPrChange>
          </w:rPr>
          <w:t>11</w:t>
        </w:r>
      </w:ins>
      <w:moveTo w:id="9005" w:author="Chen Liao" w:date="2021-05-29T12:39:00Z">
        <w:del w:id="9006" w:author="Chen Liao" w:date="2021-05-31T08:31:00Z">
          <w:r w:rsidR="001919F1" w:rsidRPr="00BE70D2" w:rsidDel="003B2116">
            <w:rPr>
              <w:rStyle w:val="fontstyle01"/>
              <w:rFonts w:ascii="Times New Roman" w:hAnsi="Times New Roman"/>
              <w:color w:val="000000" w:themeColor="text1"/>
              <w:sz w:val="22"/>
              <w:szCs w:val="22"/>
              <w:highlight w:val="yellow"/>
              <w:rPrChange w:id="9007" w:author="Chen Liao" w:date="2021-06-01T21:13:00Z">
                <w:rPr>
                  <w:rStyle w:val="fontstyle01"/>
                  <w:rFonts w:ascii="Times New Roman" w:hAnsi="Times New Roman"/>
                  <w:color w:val="000000" w:themeColor="text1"/>
                  <w:sz w:val="22"/>
                  <w:szCs w:val="22"/>
                  <w:highlight w:val="yellow"/>
                </w:rPr>
              </w:rPrChange>
            </w:rPr>
            <w:delText>6</w:delText>
          </w:r>
        </w:del>
        <w:r w:rsidR="001919F1" w:rsidRPr="00BE70D2">
          <w:rPr>
            <w:rStyle w:val="fontstyle01"/>
            <w:rFonts w:ascii="Times New Roman" w:hAnsi="Times New Roman"/>
            <w:color w:val="000000" w:themeColor="text1"/>
            <w:sz w:val="22"/>
            <w:szCs w:val="22"/>
            <w:rPrChange w:id="9008" w:author="Chen Liao" w:date="2021-06-01T21:13:00Z">
              <w:rPr>
                <w:rStyle w:val="fontstyle01"/>
                <w:rFonts w:ascii="Times New Roman" w:hAnsi="Times New Roman"/>
                <w:color w:val="000000" w:themeColor="text1"/>
                <w:sz w:val="22"/>
                <w:szCs w:val="22"/>
              </w:rPr>
            </w:rPrChange>
          </w:rPr>
          <w:t>).</w:t>
        </w:r>
      </w:moveTo>
      <w:ins w:id="9009" w:author="Chen Liao" w:date="2021-05-31T08:35:00Z">
        <w:r w:rsidR="000314F7" w:rsidRPr="00BE70D2">
          <w:rPr>
            <w:rStyle w:val="fontstyle01"/>
            <w:rFonts w:ascii="Times New Roman" w:hAnsi="Times New Roman"/>
            <w:color w:val="000000" w:themeColor="text1"/>
            <w:sz w:val="22"/>
            <w:szCs w:val="22"/>
            <w:rPrChange w:id="9010" w:author="Chen Liao" w:date="2021-06-01T21:13:00Z">
              <w:rPr>
                <w:rStyle w:val="fontstyle01"/>
                <w:rFonts w:ascii="Times New Roman" w:hAnsi="Times New Roman"/>
                <w:color w:val="000000" w:themeColor="text1"/>
                <w:sz w:val="22"/>
                <w:szCs w:val="22"/>
              </w:rPr>
            </w:rPrChange>
          </w:rPr>
          <w:t xml:space="preserve"> Although quantitative microbiota composition</w:t>
        </w:r>
      </w:ins>
      <w:ins w:id="9011" w:author="Chen Liao" w:date="2021-05-31T08:37:00Z">
        <w:r w:rsidR="00C544DA" w:rsidRPr="00BE70D2">
          <w:rPr>
            <w:rStyle w:val="fontstyle01"/>
            <w:rFonts w:ascii="Times New Roman" w:hAnsi="Times New Roman"/>
            <w:color w:val="000000" w:themeColor="text1"/>
            <w:sz w:val="22"/>
            <w:szCs w:val="22"/>
            <w:rPrChange w:id="9012" w:author="Chen Liao" w:date="2021-06-01T21:13:00Z">
              <w:rPr>
                <w:rStyle w:val="fontstyle01"/>
                <w:rFonts w:ascii="Times New Roman" w:hAnsi="Times New Roman"/>
                <w:color w:val="000000" w:themeColor="text1"/>
                <w:sz w:val="22"/>
                <w:szCs w:val="22"/>
              </w:rPr>
            </w:rPrChange>
          </w:rPr>
          <w:t>s</w:t>
        </w:r>
      </w:ins>
      <w:ins w:id="9013" w:author="Chen Liao" w:date="2021-05-31T08:35:00Z">
        <w:r w:rsidR="000314F7" w:rsidRPr="00BE70D2">
          <w:rPr>
            <w:rStyle w:val="fontstyle01"/>
            <w:rFonts w:ascii="Times New Roman" w:hAnsi="Times New Roman"/>
            <w:color w:val="000000" w:themeColor="text1"/>
            <w:sz w:val="22"/>
            <w:szCs w:val="22"/>
            <w:rPrChange w:id="9014" w:author="Chen Liao" w:date="2021-06-01T21:13:00Z">
              <w:rPr>
                <w:rStyle w:val="fontstyle01"/>
                <w:rFonts w:ascii="Times New Roman" w:hAnsi="Times New Roman"/>
                <w:color w:val="000000" w:themeColor="text1"/>
                <w:sz w:val="22"/>
                <w:szCs w:val="22"/>
              </w:rPr>
            </w:rPrChange>
          </w:rPr>
          <w:t xml:space="preserve"> </w:t>
        </w:r>
      </w:ins>
      <w:ins w:id="9015" w:author="Chen Liao" w:date="2021-05-31T08:37:00Z">
        <w:r w:rsidR="00C544DA" w:rsidRPr="00BE70D2">
          <w:rPr>
            <w:rStyle w:val="fontstyle01"/>
            <w:rFonts w:ascii="Times New Roman" w:hAnsi="Times New Roman"/>
            <w:color w:val="000000" w:themeColor="text1"/>
            <w:sz w:val="22"/>
            <w:szCs w:val="22"/>
            <w:rPrChange w:id="9016" w:author="Chen Liao" w:date="2021-06-01T21:13:00Z">
              <w:rPr>
                <w:rStyle w:val="fontstyle01"/>
                <w:rFonts w:ascii="Times New Roman" w:hAnsi="Times New Roman"/>
                <w:color w:val="000000" w:themeColor="text1"/>
                <w:sz w:val="22"/>
                <w:szCs w:val="22"/>
              </w:rPr>
            </w:rPrChange>
          </w:rPr>
          <w:t xml:space="preserve">are </w:t>
        </w:r>
      </w:ins>
      <w:ins w:id="9017" w:author="Chen Liao" w:date="2021-05-31T08:38:00Z">
        <w:r w:rsidR="00C544DA" w:rsidRPr="00BE70D2">
          <w:rPr>
            <w:rStyle w:val="fontstyle01"/>
            <w:rFonts w:ascii="Times New Roman" w:hAnsi="Times New Roman"/>
            <w:color w:val="000000" w:themeColor="text1"/>
            <w:sz w:val="22"/>
            <w:szCs w:val="22"/>
            <w:rPrChange w:id="9018" w:author="Chen Liao" w:date="2021-06-01T21:13:00Z">
              <w:rPr>
                <w:rStyle w:val="fontstyle01"/>
                <w:rFonts w:ascii="Times New Roman" w:hAnsi="Times New Roman"/>
                <w:color w:val="000000" w:themeColor="text1"/>
                <w:sz w:val="22"/>
                <w:szCs w:val="22"/>
              </w:rPr>
            </w:rPrChange>
          </w:rPr>
          <w:t>unavailable</w:t>
        </w:r>
      </w:ins>
      <w:ins w:id="9019" w:author="Chen Liao" w:date="2021-05-31T08:35:00Z">
        <w:r w:rsidR="000314F7" w:rsidRPr="00BE70D2">
          <w:rPr>
            <w:rStyle w:val="fontstyle01"/>
            <w:rFonts w:ascii="Times New Roman" w:hAnsi="Times New Roman"/>
            <w:color w:val="000000" w:themeColor="text1"/>
            <w:sz w:val="22"/>
            <w:szCs w:val="22"/>
            <w:rPrChange w:id="9020" w:author="Chen Liao" w:date="2021-06-01T21:13:00Z">
              <w:rPr>
                <w:rStyle w:val="fontstyle01"/>
                <w:rFonts w:ascii="Times New Roman" w:hAnsi="Times New Roman"/>
                <w:color w:val="000000" w:themeColor="text1"/>
                <w:sz w:val="22"/>
                <w:szCs w:val="22"/>
              </w:rPr>
            </w:rPrChange>
          </w:rPr>
          <w:t>, we</w:t>
        </w:r>
      </w:ins>
      <w:moveTo w:id="9021" w:author="Chen Liao" w:date="2021-05-29T12:39:00Z">
        <w:r w:rsidR="001919F1" w:rsidRPr="00BE70D2">
          <w:rPr>
            <w:rStyle w:val="fontstyle01"/>
            <w:rFonts w:ascii="Times New Roman" w:hAnsi="Times New Roman"/>
            <w:color w:val="000000" w:themeColor="text1"/>
            <w:sz w:val="22"/>
            <w:szCs w:val="22"/>
            <w:rPrChange w:id="9022" w:author="Chen Liao" w:date="2021-06-01T21:13:00Z">
              <w:rPr>
                <w:rStyle w:val="fontstyle01"/>
                <w:rFonts w:ascii="Times New Roman" w:hAnsi="Times New Roman"/>
                <w:color w:val="000000" w:themeColor="text1"/>
                <w:sz w:val="22"/>
                <w:szCs w:val="22"/>
              </w:rPr>
            </w:rPrChange>
          </w:rPr>
          <w:t xml:space="preserve"> </w:t>
        </w:r>
        <w:del w:id="9023" w:author="Chen Liao" w:date="2021-05-31T08:35:00Z">
          <w:r w:rsidR="001919F1" w:rsidRPr="00BE70D2" w:rsidDel="000314F7">
            <w:rPr>
              <w:rStyle w:val="fontstyle01"/>
              <w:rFonts w:ascii="Times New Roman" w:hAnsi="Times New Roman"/>
              <w:color w:val="000000" w:themeColor="text1"/>
              <w:sz w:val="22"/>
              <w:szCs w:val="22"/>
              <w:rPrChange w:id="9024" w:author="Chen Liao" w:date="2021-06-01T21:13:00Z">
                <w:rPr>
                  <w:rStyle w:val="fontstyle01"/>
                  <w:rFonts w:ascii="Times New Roman" w:hAnsi="Times New Roman"/>
                  <w:color w:val="000000" w:themeColor="text1"/>
                  <w:sz w:val="22"/>
                  <w:szCs w:val="22"/>
                </w:rPr>
              </w:rPrChange>
            </w:rPr>
            <w:delText>By applying</w:delText>
          </w:r>
        </w:del>
      </w:moveTo>
      <w:ins w:id="9025" w:author="Chen Liao" w:date="2021-05-31T08:35:00Z">
        <w:r w:rsidR="000314F7" w:rsidRPr="00BE70D2">
          <w:rPr>
            <w:rStyle w:val="fontstyle01"/>
            <w:rFonts w:ascii="Times New Roman" w:hAnsi="Times New Roman"/>
            <w:color w:val="000000" w:themeColor="text1"/>
            <w:sz w:val="22"/>
            <w:szCs w:val="22"/>
            <w:rPrChange w:id="9026" w:author="Chen Liao" w:date="2021-06-01T21:13:00Z">
              <w:rPr>
                <w:rStyle w:val="fontstyle01"/>
                <w:rFonts w:ascii="Times New Roman" w:hAnsi="Times New Roman"/>
                <w:color w:val="000000" w:themeColor="text1"/>
                <w:sz w:val="22"/>
                <w:szCs w:val="22"/>
              </w:rPr>
            </w:rPrChange>
          </w:rPr>
          <w:t>app</w:t>
        </w:r>
      </w:ins>
      <w:ins w:id="9027" w:author="Chen Liao" w:date="2021-05-31T08:36:00Z">
        <w:r w:rsidR="000314F7" w:rsidRPr="00BE70D2">
          <w:rPr>
            <w:rStyle w:val="fontstyle01"/>
            <w:rFonts w:ascii="Times New Roman" w:hAnsi="Times New Roman"/>
            <w:color w:val="000000" w:themeColor="text1"/>
            <w:sz w:val="22"/>
            <w:szCs w:val="22"/>
            <w:rPrChange w:id="9028" w:author="Chen Liao" w:date="2021-06-01T21:13:00Z">
              <w:rPr>
                <w:rStyle w:val="fontstyle01"/>
                <w:rFonts w:ascii="Times New Roman" w:hAnsi="Times New Roman"/>
                <w:color w:val="000000" w:themeColor="text1"/>
                <w:sz w:val="22"/>
                <w:szCs w:val="22"/>
              </w:rPr>
            </w:rPrChange>
          </w:rPr>
          <w:t>lied</w:t>
        </w:r>
      </w:ins>
      <w:moveTo w:id="9029" w:author="Chen Liao" w:date="2021-05-29T12:39:00Z">
        <w:r w:rsidR="001919F1" w:rsidRPr="00BE70D2">
          <w:rPr>
            <w:rStyle w:val="fontstyle01"/>
            <w:rFonts w:ascii="Times New Roman" w:hAnsi="Times New Roman"/>
            <w:color w:val="000000" w:themeColor="text1"/>
            <w:sz w:val="22"/>
            <w:szCs w:val="22"/>
            <w:rPrChange w:id="9030" w:author="Chen Liao" w:date="2021-06-01T21:13:00Z">
              <w:rPr>
                <w:rStyle w:val="fontstyle01"/>
                <w:rFonts w:ascii="Times New Roman" w:hAnsi="Times New Roman"/>
                <w:color w:val="000000" w:themeColor="text1"/>
                <w:sz w:val="22"/>
                <w:szCs w:val="22"/>
              </w:rPr>
            </w:rPrChange>
          </w:rPr>
          <w:t xml:space="preserve"> our</w:t>
        </w:r>
      </w:moveTo>
      <w:ins w:id="9031" w:author="Chen Liao" w:date="2021-05-29T12:40:00Z">
        <w:r w:rsidR="00DE381D" w:rsidRPr="00BE70D2">
          <w:rPr>
            <w:rStyle w:val="fontstyle01"/>
            <w:rFonts w:ascii="Times New Roman" w:hAnsi="Times New Roman"/>
            <w:color w:val="000000" w:themeColor="text1"/>
            <w:sz w:val="22"/>
            <w:szCs w:val="22"/>
            <w:rPrChange w:id="9032" w:author="Chen Liao" w:date="2021-06-01T21:13:00Z">
              <w:rPr>
                <w:rStyle w:val="fontstyle01"/>
                <w:rFonts w:ascii="Times New Roman" w:hAnsi="Times New Roman"/>
                <w:color w:val="000000" w:themeColor="text1"/>
                <w:sz w:val="22"/>
                <w:szCs w:val="22"/>
              </w:rPr>
            </w:rPrChange>
          </w:rPr>
          <w:t xml:space="preserve"> </w:t>
        </w:r>
        <w:proofErr w:type="spellStart"/>
        <w:r w:rsidR="00DE381D" w:rsidRPr="00BE70D2">
          <w:rPr>
            <w:rStyle w:val="fontstyle01"/>
            <w:rFonts w:ascii="Times New Roman" w:hAnsi="Times New Roman"/>
            <w:color w:val="000000" w:themeColor="text1"/>
            <w:sz w:val="22"/>
            <w:szCs w:val="22"/>
            <w:rPrChange w:id="9033" w:author="Chen Liao" w:date="2021-06-01T21:13:00Z">
              <w:rPr>
                <w:rStyle w:val="fontstyle01"/>
                <w:rFonts w:ascii="Times New Roman" w:hAnsi="Times New Roman"/>
                <w:color w:val="000000" w:themeColor="text1"/>
                <w:sz w:val="22"/>
                <w:szCs w:val="22"/>
              </w:rPr>
            </w:rPrChange>
          </w:rPr>
          <w:t>gLV</w:t>
        </w:r>
        <w:proofErr w:type="spellEnd"/>
        <w:r w:rsidR="00DE381D" w:rsidRPr="00BE70D2">
          <w:rPr>
            <w:rStyle w:val="fontstyle01"/>
            <w:rFonts w:ascii="Times New Roman" w:hAnsi="Times New Roman"/>
            <w:color w:val="000000" w:themeColor="text1"/>
            <w:sz w:val="22"/>
            <w:szCs w:val="22"/>
            <w:rPrChange w:id="9034" w:author="Chen Liao" w:date="2021-06-01T21:13:00Z">
              <w:rPr>
                <w:rStyle w:val="fontstyle01"/>
                <w:rFonts w:ascii="Times New Roman" w:hAnsi="Times New Roman"/>
                <w:color w:val="000000" w:themeColor="text1"/>
                <w:sz w:val="22"/>
                <w:szCs w:val="22"/>
              </w:rPr>
            </w:rPrChange>
          </w:rPr>
          <w:t>-based</w:t>
        </w:r>
      </w:ins>
      <w:moveTo w:id="9035" w:author="Chen Liao" w:date="2021-05-29T12:39:00Z">
        <w:r w:rsidR="001919F1" w:rsidRPr="00BE70D2">
          <w:rPr>
            <w:rStyle w:val="fontstyle01"/>
            <w:rFonts w:ascii="Times New Roman" w:hAnsi="Times New Roman"/>
            <w:color w:val="000000" w:themeColor="text1"/>
            <w:sz w:val="22"/>
            <w:szCs w:val="22"/>
            <w:rPrChange w:id="9036" w:author="Chen Liao" w:date="2021-06-01T21:13:00Z">
              <w:rPr>
                <w:rStyle w:val="fontstyle01"/>
                <w:rFonts w:ascii="Times New Roman" w:hAnsi="Times New Roman"/>
                <w:color w:val="000000" w:themeColor="text1"/>
                <w:sz w:val="22"/>
                <w:szCs w:val="22"/>
              </w:rPr>
            </w:rPrChange>
          </w:rPr>
          <w:t xml:space="preserve"> inference approach to the</w:t>
        </w:r>
      </w:moveTo>
      <w:ins w:id="9037" w:author="Chen Liao" w:date="2021-05-31T08:37:00Z">
        <w:r w:rsidR="000314F7" w:rsidRPr="00BE70D2">
          <w:rPr>
            <w:rStyle w:val="fontstyle01"/>
            <w:rFonts w:ascii="Times New Roman" w:hAnsi="Times New Roman"/>
            <w:color w:val="000000" w:themeColor="text1"/>
            <w:sz w:val="22"/>
            <w:szCs w:val="22"/>
            <w:rPrChange w:id="9038" w:author="Chen Liao" w:date="2021-06-01T21:13:00Z">
              <w:rPr>
                <w:rStyle w:val="fontstyle01"/>
                <w:rFonts w:ascii="Times New Roman" w:hAnsi="Times New Roman"/>
                <w:color w:val="000000" w:themeColor="text1"/>
                <w:sz w:val="22"/>
                <w:szCs w:val="22"/>
              </w:rPr>
            </w:rPrChange>
          </w:rPr>
          <w:t>ir</w:t>
        </w:r>
      </w:ins>
      <w:moveTo w:id="9039" w:author="Chen Liao" w:date="2021-05-29T12:39:00Z">
        <w:r w:rsidR="001919F1" w:rsidRPr="00BE70D2">
          <w:rPr>
            <w:rStyle w:val="fontstyle01"/>
            <w:rFonts w:ascii="Times New Roman" w:hAnsi="Times New Roman"/>
            <w:color w:val="000000" w:themeColor="text1"/>
            <w:sz w:val="22"/>
            <w:szCs w:val="22"/>
            <w:rPrChange w:id="9040" w:author="Chen Liao" w:date="2021-06-01T21:13:00Z">
              <w:rPr>
                <w:rStyle w:val="fontstyle01"/>
                <w:rFonts w:ascii="Times New Roman" w:hAnsi="Times New Roman"/>
                <w:color w:val="000000" w:themeColor="text1"/>
                <w:sz w:val="22"/>
                <w:szCs w:val="22"/>
              </w:rPr>
            </w:rPrChange>
          </w:rPr>
          <w:t xml:space="preserve"> relative abundance</w:t>
        </w:r>
      </w:moveTo>
      <w:ins w:id="9041" w:author="Chen Liao" w:date="2021-05-31T08:37:00Z">
        <w:r w:rsidR="000314F7" w:rsidRPr="00BE70D2">
          <w:rPr>
            <w:rStyle w:val="fontstyle01"/>
            <w:rFonts w:ascii="Times New Roman" w:hAnsi="Times New Roman"/>
            <w:color w:val="000000" w:themeColor="text1"/>
            <w:sz w:val="22"/>
            <w:szCs w:val="22"/>
            <w:rPrChange w:id="9042" w:author="Chen Liao" w:date="2021-06-01T21:13:00Z">
              <w:rPr>
                <w:rStyle w:val="fontstyle01"/>
                <w:rFonts w:ascii="Times New Roman" w:hAnsi="Times New Roman"/>
                <w:color w:val="000000" w:themeColor="text1"/>
                <w:sz w:val="22"/>
                <w:szCs w:val="22"/>
              </w:rPr>
            </w:rPrChange>
          </w:rPr>
          <w:t xml:space="preserve"> profiles</w:t>
        </w:r>
      </w:ins>
      <w:moveTo w:id="9043" w:author="Chen Liao" w:date="2021-05-29T12:39:00Z">
        <w:r w:rsidR="001919F1" w:rsidRPr="00BE70D2">
          <w:rPr>
            <w:rStyle w:val="fontstyle01"/>
            <w:rFonts w:ascii="Times New Roman" w:hAnsi="Times New Roman"/>
            <w:color w:val="000000" w:themeColor="text1"/>
            <w:sz w:val="22"/>
            <w:szCs w:val="22"/>
            <w:rPrChange w:id="9044" w:author="Chen Liao" w:date="2021-06-01T21:13:00Z">
              <w:rPr>
                <w:rStyle w:val="fontstyle01"/>
                <w:rFonts w:ascii="Times New Roman" w:hAnsi="Times New Roman"/>
                <w:color w:val="000000" w:themeColor="text1"/>
                <w:sz w:val="22"/>
                <w:szCs w:val="22"/>
              </w:rPr>
            </w:rPrChange>
          </w:rPr>
          <w:t xml:space="preserve"> </w:t>
        </w:r>
        <w:del w:id="9045" w:author="Chen Liao" w:date="2021-05-31T08:37:00Z">
          <w:r w:rsidR="001919F1" w:rsidRPr="00BE70D2" w:rsidDel="000314F7">
            <w:rPr>
              <w:rStyle w:val="fontstyle01"/>
              <w:rFonts w:ascii="Times New Roman" w:hAnsi="Times New Roman"/>
              <w:color w:val="000000" w:themeColor="text1"/>
              <w:sz w:val="22"/>
              <w:szCs w:val="22"/>
              <w:rPrChange w:id="9046" w:author="Chen Liao" w:date="2021-06-01T21:13:00Z">
                <w:rPr>
                  <w:rStyle w:val="fontstyle01"/>
                  <w:rFonts w:ascii="Times New Roman" w:hAnsi="Times New Roman"/>
                  <w:color w:val="000000" w:themeColor="text1"/>
                  <w:sz w:val="22"/>
                  <w:szCs w:val="22"/>
                </w:rPr>
              </w:rPrChange>
            </w:rPr>
            <w:delText>of their gut microbiota data,</w:delText>
          </w:r>
        </w:del>
      </w:moveTo>
      <w:ins w:id="9047" w:author="Chen Liao" w:date="2021-05-31T08:37:00Z">
        <w:r w:rsidR="000314F7" w:rsidRPr="00BE70D2">
          <w:rPr>
            <w:rStyle w:val="fontstyle01"/>
            <w:rFonts w:ascii="Times New Roman" w:hAnsi="Times New Roman"/>
            <w:color w:val="000000" w:themeColor="text1"/>
            <w:sz w:val="22"/>
            <w:szCs w:val="22"/>
            <w:rPrChange w:id="9048" w:author="Chen Liao" w:date="2021-06-01T21:13:00Z">
              <w:rPr>
                <w:rStyle w:val="fontstyle01"/>
                <w:rFonts w:ascii="Times New Roman" w:hAnsi="Times New Roman"/>
                <w:color w:val="000000" w:themeColor="text1"/>
                <w:sz w:val="22"/>
                <w:szCs w:val="22"/>
              </w:rPr>
            </w:rPrChange>
          </w:rPr>
          <w:t xml:space="preserve">and </w:t>
        </w:r>
      </w:ins>
      <w:moveTo w:id="9049" w:author="Chen Liao" w:date="2021-05-29T12:39:00Z">
        <w:del w:id="9050" w:author="Chen Liao" w:date="2021-05-31T08:38:00Z">
          <w:r w:rsidR="001919F1" w:rsidRPr="00BE70D2" w:rsidDel="006E0F5F">
            <w:rPr>
              <w:rStyle w:val="fontstyle01"/>
              <w:rFonts w:ascii="Times New Roman" w:hAnsi="Times New Roman"/>
              <w:color w:val="000000" w:themeColor="text1"/>
              <w:sz w:val="22"/>
              <w:szCs w:val="22"/>
              <w:rPrChange w:id="9051" w:author="Chen Liao" w:date="2021-06-01T21:13:00Z">
                <w:rPr>
                  <w:rStyle w:val="fontstyle01"/>
                  <w:rFonts w:ascii="Times New Roman" w:hAnsi="Times New Roman"/>
                  <w:color w:val="000000" w:themeColor="text1"/>
                  <w:sz w:val="22"/>
                  <w:szCs w:val="22"/>
                </w:rPr>
              </w:rPrChange>
            </w:rPr>
            <w:delText xml:space="preserve"> </w:delText>
          </w:r>
        </w:del>
        <w:r w:rsidR="001919F1" w:rsidRPr="00BE70D2">
          <w:rPr>
            <w:i/>
            <w:iCs/>
            <w:color w:val="000000" w:themeColor="text1"/>
            <w:sz w:val="22"/>
            <w:szCs w:val="22"/>
            <w:rPrChange w:id="9052" w:author="Chen Liao" w:date="2021-06-01T21:13:00Z">
              <w:rPr>
                <w:i/>
                <w:iCs/>
                <w:color w:val="000000" w:themeColor="text1"/>
                <w:sz w:val="22"/>
                <w:szCs w:val="22"/>
              </w:rPr>
            </w:rPrChange>
          </w:rPr>
          <w:t>B</w:t>
        </w:r>
        <w:del w:id="9053" w:author="Chen Liao" w:date="2021-05-31T08:32:00Z">
          <w:r w:rsidR="001919F1" w:rsidRPr="00BE70D2" w:rsidDel="00E27928">
            <w:rPr>
              <w:i/>
              <w:iCs/>
              <w:color w:val="000000" w:themeColor="text1"/>
              <w:sz w:val="22"/>
              <w:szCs w:val="22"/>
              <w:rPrChange w:id="9054" w:author="Chen Liao" w:date="2021-06-01T21:13:00Z">
                <w:rPr>
                  <w:i/>
                  <w:iCs/>
                  <w:color w:val="000000" w:themeColor="text1"/>
                  <w:sz w:val="22"/>
                  <w:szCs w:val="22"/>
                </w:rPr>
              </w:rPrChange>
            </w:rPr>
            <w:delText>acteroide</w:delText>
          </w:r>
        </w:del>
      </w:moveTo>
      <w:ins w:id="9055" w:author="Chen Liao" w:date="2021-05-31T08:32:00Z">
        <w:r w:rsidR="00E27928" w:rsidRPr="00BE70D2">
          <w:rPr>
            <w:i/>
            <w:iCs/>
            <w:color w:val="000000" w:themeColor="text1"/>
            <w:sz w:val="22"/>
            <w:szCs w:val="22"/>
            <w:rPrChange w:id="9056" w:author="Chen Liao" w:date="2021-06-01T21:13:00Z">
              <w:rPr>
                <w:i/>
                <w:iCs/>
                <w:color w:val="000000" w:themeColor="text1"/>
                <w:sz w:val="22"/>
                <w:szCs w:val="22"/>
              </w:rPr>
            </w:rPrChange>
          </w:rPr>
          <w:t>.</w:t>
        </w:r>
      </w:ins>
      <w:moveTo w:id="9057" w:author="Chen Liao" w:date="2021-05-29T12:39:00Z">
        <w:del w:id="9058" w:author="Chen Liao" w:date="2021-05-31T08:32:00Z">
          <w:r w:rsidR="001919F1" w:rsidRPr="00BE70D2" w:rsidDel="00E27928">
            <w:rPr>
              <w:i/>
              <w:iCs/>
              <w:color w:val="000000" w:themeColor="text1"/>
              <w:sz w:val="22"/>
              <w:szCs w:val="22"/>
              <w:rPrChange w:id="9059" w:author="Chen Liao" w:date="2021-06-01T21:13:00Z">
                <w:rPr>
                  <w:i/>
                  <w:iCs/>
                  <w:color w:val="000000" w:themeColor="text1"/>
                  <w:sz w:val="22"/>
                  <w:szCs w:val="22"/>
                </w:rPr>
              </w:rPrChange>
            </w:rPr>
            <w:delText>s</w:delText>
          </w:r>
        </w:del>
      </w:moveTo>
      <w:ins w:id="9060" w:author="Chen Liao" w:date="2021-05-31T08:32:00Z">
        <w:r w:rsidR="00E27928" w:rsidRPr="00BE70D2">
          <w:rPr>
            <w:i/>
            <w:iCs/>
            <w:color w:val="000000" w:themeColor="text1"/>
            <w:sz w:val="22"/>
            <w:szCs w:val="22"/>
            <w:rPrChange w:id="9061" w:author="Chen Liao" w:date="2021-06-01T21:13:00Z">
              <w:rPr>
                <w:i/>
                <w:iCs/>
                <w:color w:val="000000" w:themeColor="text1"/>
                <w:sz w:val="22"/>
                <w:szCs w:val="22"/>
              </w:rPr>
            </w:rPrChange>
          </w:rPr>
          <w:t xml:space="preserve"> </w:t>
        </w:r>
      </w:ins>
      <w:moveTo w:id="9062" w:author="Chen Liao" w:date="2021-05-29T12:39:00Z">
        <w:del w:id="9063" w:author="Chen Liao" w:date="2021-05-31T08:32:00Z">
          <w:r w:rsidR="001919F1" w:rsidRPr="00BE70D2" w:rsidDel="00E27928">
            <w:rPr>
              <w:i/>
              <w:iCs/>
              <w:color w:val="000000" w:themeColor="text1"/>
              <w:sz w:val="22"/>
              <w:szCs w:val="22"/>
              <w:rPrChange w:id="9064" w:author="Chen Liao" w:date="2021-06-01T21:13:00Z">
                <w:rPr>
                  <w:i/>
                  <w:iCs/>
                  <w:color w:val="000000" w:themeColor="text1"/>
                  <w:sz w:val="22"/>
                  <w:szCs w:val="22"/>
                </w:rPr>
              </w:rPrChange>
            </w:rPr>
            <w:delText xml:space="preserve"> </w:delText>
          </w:r>
        </w:del>
        <w:proofErr w:type="spellStart"/>
        <w:r w:rsidR="001919F1" w:rsidRPr="00BE70D2">
          <w:rPr>
            <w:i/>
            <w:iCs/>
            <w:color w:val="000000" w:themeColor="text1"/>
            <w:sz w:val="22"/>
            <w:szCs w:val="22"/>
            <w:rPrChange w:id="9065" w:author="Chen Liao" w:date="2021-06-01T21:13:00Z">
              <w:rPr>
                <w:i/>
                <w:iCs/>
                <w:color w:val="000000" w:themeColor="text1"/>
                <w:sz w:val="22"/>
                <w:szCs w:val="22"/>
              </w:rPr>
            </w:rPrChange>
          </w:rPr>
          <w:t>acidifaciens</w:t>
        </w:r>
        <w:proofErr w:type="spellEnd"/>
        <w:r w:rsidR="001919F1" w:rsidRPr="00BE70D2">
          <w:rPr>
            <w:color w:val="000000" w:themeColor="text1"/>
            <w:sz w:val="22"/>
            <w:szCs w:val="22"/>
            <w:rPrChange w:id="9066" w:author="Chen Liao" w:date="2021-06-01T21:13:00Z">
              <w:rPr>
                <w:color w:val="000000" w:themeColor="text1"/>
                <w:sz w:val="22"/>
                <w:szCs w:val="22"/>
              </w:rPr>
            </w:rPrChange>
          </w:rPr>
          <w:t xml:space="preserve"> was </w:t>
        </w:r>
      </w:moveTo>
      <w:ins w:id="9067" w:author="Chen Liao" w:date="2021-05-31T08:38:00Z">
        <w:r w:rsidR="006E0F5F" w:rsidRPr="00BE70D2">
          <w:rPr>
            <w:color w:val="000000" w:themeColor="text1"/>
            <w:sz w:val="22"/>
            <w:szCs w:val="22"/>
            <w:rPrChange w:id="9068" w:author="Chen Liao" w:date="2021-06-01T21:13:00Z">
              <w:rPr>
                <w:color w:val="000000" w:themeColor="text1"/>
                <w:sz w:val="22"/>
                <w:szCs w:val="22"/>
              </w:rPr>
            </w:rPrChange>
          </w:rPr>
          <w:t xml:space="preserve">again </w:t>
        </w:r>
      </w:ins>
      <w:moveTo w:id="9069" w:author="Chen Liao" w:date="2021-05-29T12:39:00Z">
        <w:del w:id="9070" w:author="Chen Liao" w:date="2021-05-29T12:40:00Z">
          <w:r w:rsidR="001919F1" w:rsidRPr="00BE70D2" w:rsidDel="00A26B6E">
            <w:rPr>
              <w:color w:val="000000" w:themeColor="text1"/>
              <w:sz w:val="22"/>
              <w:szCs w:val="22"/>
              <w:rPrChange w:id="9071" w:author="Chen Liao" w:date="2021-06-01T21:13:00Z">
                <w:rPr>
                  <w:color w:val="000000" w:themeColor="text1"/>
                  <w:sz w:val="22"/>
                  <w:szCs w:val="22"/>
                </w:rPr>
              </w:rPrChange>
            </w:rPr>
            <w:delText xml:space="preserve">also </w:delText>
          </w:r>
        </w:del>
        <w:r w:rsidR="001919F1" w:rsidRPr="00BE70D2">
          <w:rPr>
            <w:color w:val="000000" w:themeColor="text1"/>
            <w:sz w:val="22"/>
            <w:szCs w:val="22"/>
            <w:rPrChange w:id="9072" w:author="Chen Liao" w:date="2021-06-01T21:13:00Z">
              <w:rPr>
                <w:color w:val="000000" w:themeColor="text1"/>
                <w:sz w:val="22"/>
                <w:szCs w:val="22"/>
              </w:rPr>
            </w:rPrChange>
          </w:rPr>
          <w:t>inferred a</w:t>
        </w:r>
      </w:moveTo>
      <w:ins w:id="9073" w:author="Chen Liao" w:date="2021-05-31T08:38:00Z">
        <w:r w:rsidR="006E0F5F" w:rsidRPr="00BE70D2">
          <w:rPr>
            <w:color w:val="000000" w:themeColor="text1"/>
            <w:sz w:val="22"/>
            <w:szCs w:val="22"/>
            <w:rPrChange w:id="9074" w:author="Chen Liao" w:date="2021-06-01T21:13:00Z">
              <w:rPr>
                <w:color w:val="000000" w:themeColor="text1"/>
                <w:sz w:val="22"/>
                <w:szCs w:val="22"/>
              </w:rPr>
            </w:rPrChange>
          </w:rPr>
          <w:t>s a</w:t>
        </w:r>
      </w:ins>
      <w:ins w:id="9075" w:author="Chen Liao" w:date="2021-05-31T08:39:00Z">
        <w:r w:rsidR="006E0F5F" w:rsidRPr="00BE70D2">
          <w:rPr>
            <w:color w:val="000000" w:themeColor="text1"/>
            <w:sz w:val="22"/>
            <w:szCs w:val="22"/>
            <w:rPrChange w:id="9076" w:author="Chen Liao" w:date="2021-06-01T21:13:00Z">
              <w:rPr>
                <w:color w:val="000000" w:themeColor="text1"/>
                <w:sz w:val="22"/>
                <w:szCs w:val="22"/>
              </w:rPr>
            </w:rPrChange>
          </w:rPr>
          <w:t xml:space="preserve"> putative </w:t>
        </w:r>
        <w:r w:rsidR="00CC6F18" w:rsidRPr="00BE70D2">
          <w:rPr>
            <w:color w:val="000000" w:themeColor="text1"/>
            <w:sz w:val="22"/>
            <w:szCs w:val="22"/>
            <w:rPrChange w:id="9077" w:author="Chen Liao" w:date="2021-06-01T21:13:00Z">
              <w:rPr>
                <w:color w:val="000000" w:themeColor="text1"/>
                <w:sz w:val="22"/>
                <w:szCs w:val="22"/>
              </w:rPr>
            </w:rPrChange>
          </w:rPr>
          <w:t xml:space="preserve">inulin </w:t>
        </w:r>
      </w:ins>
      <w:moveTo w:id="9078" w:author="Chen Liao" w:date="2021-05-29T12:39:00Z">
        <w:del w:id="9079" w:author="Chen Liao" w:date="2021-05-31T08:38:00Z">
          <w:r w:rsidR="001919F1" w:rsidRPr="00BE70D2" w:rsidDel="006E0F5F">
            <w:rPr>
              <w:color w:val="000000" w:themeColor="text1"/>
              <w:sz w:val="22"/>
              <w:szCs w:val="22"/>
              <w:rPrChange w:id="9080" w:author="Chen Liao" w:date="2021-06-01T21:13:00Z">
                <w:rPr>
                  <w:color w:val="000000" w:themeColor="text1"/>
                  <w:sz w:val="22"/>
                  <w:szCs w:val="22"/>
                </w:rPr>
              </w:rPrChange>
            </w:rPr>
            <w:delText xml:space="preserve">s </w:delText>
          </w:r>
        </w:del>
        <w:del w:id="9081" w:author="Chen Liao" w:date="2021-05-29T12:40:00Z">
          <w:r w:rsidR="001919F1" w:rsidRPr="00BE70D2" w:rsidDel="00A26B6E">
            <w:rPr>
              <w:color w:val="000000" w:themeColor="text1"/>
              <w:sz w:val="22"/>
              <w:szCs w:val="22"/>
              <w:rPrChange w:id="9082" w:author="Chen Liao" w:date="2021-06-01T21:13:00Z">
                <w:rPr>
                  <w:color w:val="000000" w:themeColor="text1"/>
                  <w:sz w:val="22"/>
                  <w:szCs w:val="22"/>
                </w:rPr>
              </w:rPrChange>
            </w:rPr>
            <w:delText>a</w:delText>
          </w:r>
        </w:del>
        <w:del w:id="9083" w:author="Chen Liao" w:date="2021-05-31T08:38:00Z">
          <w:r w:rsidR="001919F1" w:rsidRPr="00BE70D2" w:rsidDel="006E0F5F">
            <w:rPr>
              <w:color w:val="000000" w:themeColor="text1"/>
              <w:sz w:val="22"/>
              <w:szCs w:val="22"/>
              <w:rPrChange w:id="9084" w:author="Chen Liao" w:date="2021-06-01T21:13:00Z">
                <w:rPr>
                  <w:color w:val="000000" w:themeColor="text1"/>
                  <w:sz w:val="22"/>
                  <w:szCs w:val="22"/>
                </w:rPr>
              </w:rPrChange>
            </w:rPr>
            <w:delText xml:space="preserve"> </w:delText>
          </w:r>
        </w:del>
        <w:del w:id="9085" w:author="Chen Liao" w:date="2021-05-29T12:40:00Z">
          <w:r w:rsidR="001919F1" w:rsidRPr="00BE70D2" w:rsidDel="00A26B6E">
            <w:rPr>
              <w:color w:val="000000" w:themeColor="text1"/>
              <w:sz w:val="22"/>
              <w:szCs w:val="22"/>
              <w:rPrChange w:id="9086" w:author="Chen Liao" w:date="2021-06-01T21:13:00Z">
                <w:rPr>
                  <w:color w:val="000000" w:themeColor="text1"/>
                  <w:sz w:val="22"/>
                  <w:szCs w:val="22"/>
                </w:rPr>
              </w:rPrChange>
            </w:rPr>
            <w:delText>responder</w:delText>
          </w:r>
        </w:del>
      </w:moveTo>
      <w:ins w:id="9087" w:author="Chen Liao" w:date="2021-05-29T12:40:00Z">
        <w:r w:rsidR="00A26B6E" w:rsidRPr="00BE70D2">
          <w:rPr>
            <w:color w:val="000000" w:themeColor="text1"/>
            <w:sz w:val="22"/>
            <w:szCs w:val="22"/>
            <w:rPrChange w:id="9088" w:author="Chen Liao" w:date="2021-06-01T21:13:00Z">
              <w:rPr>
                <w:color w:val="000000" w:themeColor="text1"/>
                <w:sz w:val="22"/>
                <w:szCs w:val="22"/>
              </w:rPr>
            </w:rPrChange>
          </w:rPr>
          <w:t>degrader</w:t>
        </w:r>
      </w:ins>
      <w:ins w:id="9089" w:author="Chen Liao" w:date="2021-05-31T08:38:00Z">
        <w:r w:rsidR="006E0F5F" w:rsidRPr="00BE70D2">
          <w:rPr>
            <w:color w:val="000000" w:themeColor="text1"/>
            <w:sz w:val="22"/>
            <w:szCs w:val="22"/>
            <w:rPrChange w:id="9090" w:author="Chen Liao" w:date="2021-06-01T21:13:00Z">
              <w:rPr>
                <w:color w:val="000000" w:themeColor="text1"/>
                <w:sz w:val="22"/>
                <w:szCs w:val="22"/>
              </w:rPr>
            </w:rPrChange>
          </w:rPr>
          <w:t xml:space="preserve">. </w:t>
        </w:r>
      </w:ins>
      <w:moveTo w:id="9091" w:author="Chen Liao" w:date="2021-05-29T12:39:00Z">
        <w:del w:id="9092" w:author="Chen Liao" w:date="2021-05-31T08:38:00Z">
          <w:r w:rsidR="001919F1" w:rsidRPr="00BE70D2" w:rsidDel="006E0F5F">
            <w:rPr>
              <w:color w:val="000000" w:themeColor="text1"/>
              <w:sz w:val="22"/>
              <w:szCs w:val="22"/>
              <w:rPrChange w:id="9093" w:author="Chen Liao" w:date="2021-06-01T21:13:00Z">
                <w:rPr>
                  <w:color w:val="000000" w:themeColor="text1"/>
                  <w:sz w:val="22"/>
                  <w:szCs w:val="22"/>
                </w:rPr>
              </w:rPrChange>
            </w:rPr>
            <w:delText xml:space="preserve">. </w:delText>
          </w:r>
        </w:del>
      </w:moveTo>
      <w:ins w:id="9094" w:author="Chen Liao" w:date="2021-05-31T08:39:00Z">
        <w:r w:rsidR="00CC6F18" w:rsidRPr="00BE70D2">
          <w:rPr>
            <w:color w:val="000000" w:themeColor="text1"/>
            <w:sz w:val="22"/>
            <w:szCs w:val="22"/>
            <w:rPrChange w:id="9095" w:author="Chen Liao" w:date="2021-06-01T21:13:00Z">
              <w:rPr>
                <w:color w:val="000000" w:themeColor="text1"/>
                <w:sz w:val="22"/>
                <w:szCs w:val="22"/>
              </w:rPr>
            </w:rPrChange>
          </w:rPr>
          <w:t>T</w:t>
        </w:r>
      </w:ins>
      <w:moveTo w:id="9096" w:author="Chen Liao" w:date="2021-05-29T12:39:00Z">
        <w:del w:id="9097" w:author="Chen Liao" w:date="2021-05-29T12:41:00Z">
          <w:r w:rsidR="001919F1" w:rsidRPr="00BE70D2" w:rsidDel="00A26B6E">
            <w:rPr>
              <w:rStyle w:val="fontstyle01"/>
              <w:rFonts w:ascii="Times New Roman" w:hAnsi="Times New Roman"/>
              <w:color w:val="000000" w:themeColor="text1"/>
              <w:sz w:val="22"/>
              <w:szCs w:val="22"/>
              <w:rPrChange w:id="9098" w:author="Chen Liao" w:date="2021-06-01T21:13:00Z">
                <w:rPr>
                  <w:rStyle w:val="fontstyle01"/>
                  <w:rFonts w:ascii="Times New Roman" w:hAnsi="Times New Roman"/>
                  <w:color w:val="000000" w:themeColor="text1"/>
                  <w:sz w:val="22"/>
                  <w:szCs w:val="22"/>
                </w:rPr>
              </w:rPrChange>
            </w:rPr>
            <w:delText>T</w:delText>
          </w:r>
        </w:del>
        <w:proofErr w:type="gramStart"/>
        <w:r w:rsidR="001919F1" w:rsidRPr="00BE70D2">
          <w:rPr>
            <w:rStyle w:val="fontstyle01"/>
            <w:rFonts w:ascii="Times New Roman" w:hAnsi="Times New Roman"/>
            <w:color w:val="000000" w:themeColor="text1"/>
            <w:sz w:val="22"/>
            <w:szCs w:val="22"/>
            <w:rPrChange w:id="9099" w:author="Chen Liao" w:date="2021-06-01T21:13:00Z">
              <w:rPr>
                <w:rStyle w:val="fontstyle01"/>
                <w:rFonts w:ascii="Times New Roman" w:hAnsi="Times New Roman"/>
                <w:color w:val="000000" w:themeColor="text1"/>
                <w:sz w:val="22"/>
                <w:szCs w:val="22"/>
              </w:rPr>
            </w:rPrChange>
          </w:rPr>
          <w:t>he</w:t>
        </w:r>
        <w:proofErr w:type="gramEnd"/>
        <w:r w:rsidR="001919F1" w:rsidRPr="00BE70D2">
          <w:rPr>
            <w:rStyle w:val="fontstyle01"/>
            <w:rFonts w:ascii="Times New Roman" w:hAnsi="Times New Roman"/>
            <w:color w:val="000000" w:themeColor="text1"/>
            <w:sz w:val="22"/>
            <w:szCs w:val="22"/>
            <w:rPrChange w:id="9100" w:author="Chen Liao" w:date="2021-06-01T21:13:00Z">
              <w:rPr>
                <w:rStyle w:val="fontstyle01"/>
                <w:rFonts w:ascii="Times New Roman" w:hAnsi="Times New Roman"/>
                <w:color w:val="000000" w:themeColor="text1"/>
                <w:sz w:val="22"/>
                <w:szCs w:val="22"/>
              </w:rPr>
            </w:rPrChange>
          </w:rPr>
          <w:t xml:space="preserve"> </w:t>
        </w:r>
      </w:moveTo>
      <w:ins w:id="9101" w:author="Chen Liao" w:date="2021-05-31T09:20:00Z">
        <w:r w:rsidR="004B420D" w:rsidRPr="00BE70D2">
          <w:rPr>
            <w:rStyle w:val="fontstyle01"/>
            <w:rFonts w:ascii="Times New Roman" w:hAnsi="Times New Roman"/>
            <w:color w:val="000000" w:themeColor="text1"/>
            <w:sz w:val="22"/>
            <w:szCs w:val="22"/>
            <w:rPrChange w:id="9102" w:author="Chen Liao" w:date="2021-06-01T21:13:00Z">
              <w:rPr>
                <w:rStyle w:val="fontstyle01"/>
                <w:rFonts w:ascii="Times New Roman" w:hAnsi="Times New Roman"/>
                <w:color w:val="000000" w:themeColor="text1"/>
                <w:sz w:val="22"/>
                <w:szCs w:val="22"/>
              </w:rPr>
            </w:rPrChange>
          </w:rPr>
          <w:t xml:space="preserve">reproducibility suggests that the </w:t>
        </w:r>
      </w:ins>
      <w:ins w:id="9103" w:author="Chen Liao" w:date="2021-05-31T10:49:00Z">
        <w:r w:rsidR="00D76EA1" w:rsidRPr="00BE70D2">
          <w:rPr>
            <w:rStyle w:val="fontstyle01"/>
            <w:rFonts w:ascii="Times New Roman" w:hAnsi="Times New Roman"/>
            <w:color w:val="000000" w:themeColor="text1"/>
            <w:sz w:val="22"/>
            <w:szCs w:val="22"/>
            <w:rPrChange w:id="9104" w:author="Chen Liao" w:date="2021-06-01T21:13:00Z">
              <w:rPr>
                <w:rStyle w:val="fontstyle01"/>
                <w:rFonts w:ascii="Times New Roman" w:hAnsi="Times New Roman"/>
                <w:color w:val="000000" w:themeColor="text1"/>
                <w:sz w:val="22"/>
                <w:szCs w:val="22"/>
              </w:rPr>
            </w:rPrChange>
          </w:rPr>
          <w:t xml:space="preserve">rapid </w:t>
        </w:r>
      </w:ins>
      <w:proofErr w:type="spellStart"/>
      <w:ins w:id="9105" w:author="Chen Liao" w:date="2021-05-31T09:20:00Z">
        <w:r w:rsidR="004B420D" w:rsidRPr="00BE70D2">
          <w:rPr>
            <w:rStyle w:val="fontstyle01"/>
            <w:rFonts w:ascii="Times New Roman" w:hAnsi="Times New Roman"/>
            <w:color w:val="000000" w:themeColor="text1"/>
            <w:sz w:val="22"/>
            <w:szCs w:val="22"/>
            <w:rPrChange w:id="9106" w:author="Chen Liao" w:date="2021-06-01T21:13:00Z">
              <w:rPr>
                <w:rStyle w:val="fontstyle01"/>
                <w:rFonts w:ascii="Times New Roman" w:hAnsi="Times New Roman"/>
                <w:color w:val="000000" w:themeColor="text1"/>
                <w:sz w:val="22"/>
                <w:szCs w:val="22"/>
              </w:rPr>
            </w:rPrChange>
          </w:rPr>
          <w:t>enr</w:t>
        </w:r>
      </w:ins>
      <w:ins w:id="9107" w:author="Chen Liao" w:date="2021-05-31T09:21:00Z">
        <w:r w:rsidR="004B420D" w:rsidRPr="00BE70D2">
          <w:rPr>
            <w:rStyle w:val="fontstyle01"/>
            <w:rFonts w:ascii="Times New Roman" w:hAnsi="Times New Roman"/>
            <w:color w:val="000000" w:themeColor="text1"/>
            <w:sz w:val="22"/>
            <w:szCs w:val="22"/>
            <w:rPrChange w:id="9108" w:author="Chen Liao" w:date="2021-06-01T21:13:00Z">
              <w:rPr>
                <w:rStyle w:val="fontstyle01"/>
                <w:rFonts w:ascii="Times New Roman" w:hAnsi="Times New Roman"/>
                <w:color w:val="000000" w:themeColor="text1"/>
                <w:sz w:val="22"/>
                <w:szCs w:val="22"/>
              </w:rPr>
            </w:rPrChange>
          </w:rPr>
          <w:t>ichement</w:t>
        </w:r>
        <w:proofErr w:type="spellEnd"/>
        <w:r w:rsidR="004B420D" w:rsidRPr="00BE70D2">
          <w:rPr>
            <w:rStyle w:val="fontstyle01"/>
            <w:rFonts w:ascii="Times New Roman" w:hAnsi="Times New Roman"/>
            <w:color w:val="000000" w:themeColor="text1"/>
            <w:sz w:val="22"/>
            <w:szCs w:val="22"/>
            <w:rPrChange w:id="9109" w:author="Chen Liao" w:date="2021-06-01T21:13:00Z">
              <w:rPr>
                <w:rStyle w:val="fontstyle01"/>
                <w:rFonts w:ascii="Times New Roman" w:hAnsi="Times New Roman"/>
                <w:color w:val="000000" w:themeColor="text1"/>
                <w:sz w:val="22"/>
                <w:szCs w:val="22"/>
              </w:rPr>
            </w:rPrChange>
          </w:rPr>
          <w:t xml:space="preserve"> of </w:t>
        </w:r>
        <w:commentRangeStart w:id="9110"/>
        <w:r w:rsidR="004B420D" w:rsidRPr="00BE70D2">
          <w:rPr>
            <w:rStyle w:val="fontstyle01"/>
            <w:rFonts w:ascii="Times New Roman" w:hAnsi="Times New Roman"/>
            <w:i/>
            <w:iCs/>
            <w:color w:val="000000" w:themeColor="text1"/>
            <w:sz w:val="22"/>
            <w:szCs w:val="22"/>
            <w:rPrChange w:id="9111" w:author="Chen Liao" w:date="2021-06-01T21:13:00Z">
              <w:rPr>
                <w:rStyle w:val="fontstyle01"/>
                <w:rFonts w:ascii="Times New Roman" w:hAnsi="Times New Roman"/>
                <w:color w:val="000000" w:themeColor="text1"/>
                <w:sz w:val="22"/>
                <w:szCs w:val="22"/>
              </w:rPr>
            </w:rPrChange>
          </w:rPr>
          <w:t xml:space="preserve">B. </w:t>
        </w:r>
        <w:proofErr w:type="spellStart"/>
        <w:r w:rsidR="004B420D" w:rsidRPr="00BE70D2">
          <w:rPr>
            <w:rStyle w:val="fontstyle01"/>
            <w:rFonts w:ascii="Times New Roman" w:hAnsi="Times New Roman"/>
            <w:i/>
            <w:iCs/>
            <w:color w:val="000000" w:themeColor="text1"/>
            <w:sz w:val="22"/>
            <w:szCs w:val="22"/>
            <w:rPrChange w:id="9112" w:author="Chen Liao" w:date="2021-06-01T21:13:00Z">
              <w:rPr>
                <w:rStyle w:val="fontstyle01"/>
                <w:rFonts w:ascii="Times New Roman" w:hAnsi="Times New Roman"/>
                <w:color w:val="000000" w:themeColor="text1"/>
                <w:sz w:val="22"/>
                <w:szCs w:val="22"/>
              </w:rPr>
            </w:rPrChange>
          </w:rPr>
          <w:t>acidifaciens</w:t>
        </w:r>
        <w:proofErr w:type="spellEnd"/>
        <w:r w:rsidR="004B420D" w:rsidRPr="00BE70D2">
          <w:rPr>
            <w:rStyle w:val="fontstyle01"/>
            <w:rFonts w:ascii="Times New Roman" w:hAnsi="Times New Roman"/>
            <w:color w:val="000000" w:themeColor="text1"/>
            <w:sz w:val="22"/>
            <w:szCs w:val="22"/>
            <w:rPrChange w:id="9113" w:author="Chen Liao" w:date="2021-06-01T21:13:00Z">
              <w:rPr>
                <w:rStyle w:val="fontstyle01"/>
                <w:rFonts w:ascii="Times New Roman" w:hAnsi="Times New Roman"/>
                <w:color w:val="000000" w:themeColor="text1"/>
                <w:sz w:val="22"/>
                <w:szCs w:val="22"/>
              </w:rPr>
            </w:rPrChange>
          </w:rPr>
          <w:t xml:space="preserve"> is a hallmark of inulin-induced response of murine gut microbiota</w:t>
        </w:r>
      </w:ins>
      <w:commentRangeEnd w:id="9110"/>
      <w:ins w:id="9114" w:author="Chen Liao" w:date="2021-06-02T00:25:00Z">
        <w:r w:rsidR="00665929">
          <w:rPr>
            <w:rStyle w:val="CommentReference"/>
          </w:rPr>
          <w:commentReference w:id="9110"/>
        </w:r>
      </w:ins>
      <w:ins w:id="9115" w:author="Chen Liao" w:date="2021-05-31T09:21:00Z">
        <w:r w:rsidR="004B420D" w:rsidRPr="00BE70D2">
          <w:rPr>
            <w:rStyle w:val="fontstyle01"/>
            <w:rFonts w:ascii="Times New Roman" w:hAnsi="Times New Roman"/>
            <w:color w:val="000000" w:themeColor="text1"/>
            <w:sz w:val="22"/>
            <w:szCs w:val="22"/>
            <w:rPrChange w:id="9116" w:author="Chen Liao" w:date="2021-06-01T21:13:00Z">
              <w:rPr>
                <w:rStyle w:val="fontstyle01"/>
                <w:rFonts w:ascii="Times New Roman" w:hAnsi="Times New Roman"/>
                <w:color w:val="000000" w:themeColor="text1"/>
                <w:sz w:val="22"/>
                <w:szCs w:val="22"/>
              </w:rPr>
            </w:rPrChange>
          </w:rPr>
          <w:t xml:space="preserve">. </w:t>
        </w:r>
      </w:ins>
    </w:p>
    <w:p w14:paraId="68804AD5" w14:textId="30BB3400" w:rsidR="002713EA" w:rsidRPr="00BE70D2" w:rsidRDefault="001919F1" w:rsidP="001919F1">
      <w:pPr>
        <w:jc w:val="both"/>
        <w:rPr>
          <w:moveTo w:id="9117" w:author="Chen Liao" w:date="2021-05-29T12:39:00Z"/>
          <w:rStyle w:val="fontstyle01"/>
          <w:rFonts w:ascii="Times New Roman" w:hAnsi="Times New Roman"/>
          <w:color w:val="000000" w:themeColor="text1"/>
          <w:sz w:val="22"/>
          <w:szCs w:val="22"/>
          <w:rPrChange w:id="9118" w:author="Chen Liao" w:date="2021-06-01T21:13:00Z">
            <w:rPr>
              <w:moveTo w:id="9119" w:author="Chen Liao" w:date="2021-05-29T12:39:00Z"/>
              <w:rStyle w:val="fontstyle01"/>
              <w:rFonts w:ascii="Times New Roman" w:hAnsi="Times New Roman"/>
              <w:color w:val="000000" w:themeColor="text1"/>
              <w:sz w:val="22"/>
              <w:szCs w:val="22"/>
            </w:rPr>
          </w:rPrChange>
        </w:rPr>
      </w:pPr>
      <w:moveTo w:id="9120" w:author="Chen Liao" w:date="2021-05-29T12:39:00Z">
        <w:del w:id="9121" w:author="Chen Liao" w:date="2021-05-31T09:21:00Z">
          <w:r w:rsidRPr="00BE70D2" w:rsidDel="004B420D">
            <w:rPr>
              <w:rStyle w:val="fontstyle01"/>
              <w:rFonts w:ascii="Times New Roman" w:hAnsi="Times New Roman"/>
              <w:color w:val="000000" w:themeColor="text1"/>
              <w:sz w:val="22"/>
              <w:szCs w:val="22"/>
              <w:rPrChange w:id="9122" w:author="Chen Liao" w:date="2021-06-01T21:13:00Z">
                <w:rPr>
                  <w:rStyle w:val="fontstyle01"/>
                  <w:rFonts w:ascii="Times New Roman" w:hAnsi="Times New Roman"/>
                  <w:color w:val="000000" w:themeColor="text1"/>
                  <w:sz w:val="22"/>
                  <w:szCs w:val="22"/>
                </w:rPr>
              </w:rPrChange>
            </w:rPr>
            <w:delText>mutual ag</w:delText>
          </w:r>
        </w:del>
        <w:del w:id="9123" w:author="Chen Liao" w:date="2021-05-31T08:41:00Z">
          <w:r w:rsidRPr="00BE70D2" w:rsidDel="00716FD1">
            <w:rPr>
              <w:rStyle w:val="fontstyle01"/>
              <w:rFonts w:ascii="Times New Roman" w:hAnsi="Times New Roman"/>
              <w:color w:val="000000" w:themeColor="text1"/>
              <w:sz w:val="22"/>
              <w:szCs w:val="22"/>
              <w:rPrChange w:id="9124" w:author="Chen Liao" w:date="2021-06-01T21:13:00Z">
                <w:rPr>
                  <w:rStyle w:val="fontstyle01"/>
                  <w:rFonts w:ascii="Times New Roman" w:hAnsi="Times New Roman"/>
                  <w:color w:val="000000" w:themeColor="text1"/>
                  <w:sz w:val="22"/>
                  <w:szCs w:val="22"/>
                </w:rPr>
              </w:rPrChange>
            </w:rPr>
            <w:delText xml:space="preserve">reement </w:delText>
          </w:r>
        </w:del>
        <w:del w:id="9125" w:author="Chen Liao" w:date="2021-05-31T09:21:00Z">
          <w:r w:rsidRPr="00BE70D2" w:rsidDel="004B420D">
            <w:rPr>
              <w:rStyle w:val="fontstyle01"/>
              <w:rFonts w:ascii="Times New Roman" w:hAnsi="Times New Roman"/>
              <w:color w:val="000000" w:themeColor="text1"/>
              <w:sz w:val="22"/>
              <w:szCs w:val="22"/>
              <w:rPrChange w:id="9126" w:author="Chen Liao" w:date="2021-06-01T21:13:00Z">
                <w:rPr>
                  <w:rStyle w:val="fontstyle01"/>
                  <w:rFonts w:ascii="Times New Roman" w:hAnsi="Times New Roman"/>
                  <w:color w:val="000000" w:themeColor="text1"/>
                  <w:sz w:val="22"/>
                  <w:szCs w:val="22"/>
                </w:rPr>
              </w:rPrChange>
            </w:rPr>
            <w:delText>suggests</w:delText>
          </w:r>
          <w:r w:rsidRPr="00BE70D2" w:rsidDel="00060279">
            <w:rPr>
              <w:rStyle w:val="fontstyle01"/>
              <w:rFonts w:ascii="Times New Roman" w:hAnsi="Times New Roman"/>
              <w:color w:val="000000" w:themeColor="text1"/>
              <w:sz w:val="22"/>
              <w:szCs w:val="22"/>
              <w:rPrChange w:id="9127" w:author="Chen Liao" w:date="2021-06-01T21:13:00Z">
                <w:rPr>
                  <w:rStyle w:val="fontstyle01"/>
                  <w:rFonts w:ascii="Times New Roman" w:hAnsi="Times New Roman"/>
                  <w:color w:val="000000" w:themeColor="text1"/>
                  <w:sz w:val="22"/>
                  <w:szCs w:val="22"/>
                </w:rPr>
              </w:rPrChange>
            </w:rPr>
            <w:delText xml:space="preserve"> that the characteristic responses of murine gut microbiota to inulin intervention may be robust and shared among mice with different microbiota compositions. </w:delText>
          </w:r>
        </w:del>
      </w:moveTo>
    </w:p>
    <w:moveToRangeEnd w:id="8975"/>
    <w:p w14:paraId="4644BC99" w14:textId="0D27F87C" w:rsidR="00C202CD" w:rsidRPr="00BE70D2" w:rsidRDefault="007250B3" w:rsidP="00F5051A">
      <w:pPr>
        <w:jc w:val="both"/>
        <w:rPr>
          <w:ins w:id="9128" w:author="Chen Liao" w:date="2021-05-31T10:10:00Z"/>
          <w:color w:val="000000" w:themeColor="text1"/>
          <w:sz w:val="22"/>
          <w:szCs w:val="22"/>
          <w:rPrChange w:id="9129" w:author="Chen Liao" w:date="2021-06-01T21:13:00Z">
            <w:rPr>
              <w:ins w:id="9130" w:author="Chen Liao" w:date="2021-05-31T10:10:00Z"/>
              <w:color w:val="000000" w:themeColor="text1"/>
              <w:sz w:val="22"/>
              <w:szCs w:val="22"/>
            </w:rPr>
          </w:rPrChange>
        </w:rPr>
      </w:pPr>
      <w:ins w:id="9131" w:author="Chen Liao" w:date="2021-05-30T21:40:00Z">
        <w:r w:rsidRPr="00BE70D2">
          <w:rPr>
            <w:rFonts w:eastAsia="SimSun"/>
            <w:color w:val="000000" w:themeColor="text1"/>
            <w:sz w:val="22"/>
            <w:szCs w:val="22"/>
            <w:rPrChange w:id="9132" w:author="Chen Liao" w:date="2021-06-01T21:13:00Z">
              <w:rPr>
                <w:rFonts w:eastAsia="SimSun"/>
                <w:color w:val="000000" w:themeColor="text1"/>
                <w:sz w:val="22"/>
                <w:szCs w:val="22"/>
              </w:rPr>
            </w:rPrChange>
          </w:rPr>
          <w:t xml:space="preserve">To </w:t>
        </w:r>
      </w:ins>
      <w:ins w:id="9133" w:author="Chen Liao" w:date="2021-05-31T10:50:00Z">
        <w:r w:rsidR="001300ED" w:rsidRPr="00BE70D2">
          <w:rPr>
            <w:rFonts w:eastAsia="SimSun"/>
            <w:color w:val="000000" w:themeColor="text1"/>
            <w:sz w:val="22"/>
            <w:szCs w:val="22"/>
            <w:rPrChange w:id="9134" w:author="Chen Liao" w:date="2021-06-01T21:13:00Z">
              <w:rPr>
                <w:rFonts w:eastAsia="SimSun"/>
                <w:color w:val="000000" w:themeColor="text1"/>
                <w:sz w:val="22"/>
                <w:szCs w:val="22"/>
              </w:rPr>
            </w:rPrChange>
          </w:rPr>
          <w:t xml:space="preserve">further </w:t>
        </w:r>
      </w:ins>
      <w:ins w:id="9135" w:author="Chen Liao" w:date="2021-05-30T21:40:00Z">
        <w:r w:rsidRPr="00BE70D2">
          <w:rPr>
            <w:rFonts w:eastAsia="SimSun"/>
            <w:color w:val="000000" w:themeColor="text1"/>
            <w:sz w:val="22"/>
            <w:szCs w:val="22"/>
            <w:rPrChange w:id="9136" w:author="Chen Liao" w:date="2021-06-01T21:13:00Z">
              <w:rPr>
                <w:rFonts w:eastAsia="SimSun"/>
                <w:color w:val="000000" w:themeColor="text1"/>
                <w:sz w:val="22"/>
                <w:szCs w:val="22"/>
              </w:rPr>
            </w:rPrChange>
          </w:rPr>
          <w:t>test how well our findin</w:t>
        </w:r>
      </w:ins>
      <w:ins w:id="9137" w:author="Chen Liao" w:date="2021-05-31T09:21:00Z">
        <w:r w:rsidR="00EE7509" w:rsidRPr="00BE70D2">
          <w:rPr>
            <w:rFonts w:eastAsia="SimSun"/>
            <w:color w:val="000000" w:themeColor="text1"/>
            <w:sz w:val="22"/>
            <w:szCs w:val="22"/>
            <w:rPrChange w:id="9138" w:author="Chen Liao" w:date="2021-06-01T21:13:00Z">
              <w:rPr>
                <w:rFonts w:eastAsia="SimSun"/>
                <w:color w:val="000000" w:themeColor="text1"/>
                <w:sz w:val="22"/>
                <w:szCs w:val="22"/>
              </w:rPr>
            </w:rPrChange>
          </w:rPr>
          <w:t>g</w:t>
        </w:r>
      </w:ins>
      <w:ins w:id="9139" w:author="Chen Liao" w:date="2021-05-30T21:40:00Z">
        <w:r w:rsidRPr="00BE70D2">
          <w:rPr>
            <w:rFonts w:eastAsia="SimSun"/>
            <w:color w:val="000000" w:themeColor="text1"/>
            <w:sz w:val="22"/>
            <w:szCs w:val="22"/>
            <w:rPrChange w:id="9140" w:author="Chen Liao" w:date="2021-06-01T21:13:00Z">
              <w:rPr>
                <w:rFonts w:eastAsia="SimSun"/>
                <w:color w:val="000000" w:themeColor="text1"/>
                <w:sz w:val="22"/>
                <w:szCs w:val="22"/>
              </w:rPr>
            </w:rPrChange>
          </w:rPr>
          <w:t xml:space="preserve">s can be generalized to </w:t>
        </w:r>
      </w:ins>
      <w:ins w:id="9141" w:author="Chen Liao" w:date="2021-05-31T10:50:00Z">
        <w:r w:rsidR="00D76EA1" w:rsidRPr="00BE70D2">
          <w:rPr>
            <w:rFonts w:eastAsia="SimSun"/>
            <w:color w:val="000000" w:themeColor="text1"/>
            <w:sz w:val="22"/>
            <w:szCs w:val="22"/>
            <w:rPrChange w:id="9142" w:author="Chen Liao" w:date="2021-06-01T21:13:00Z">
              <w:rPr>
                <w:rFonts w:eastAsia="SimSun"/>
                <w:color w:val="000000" w:themeColor="text1"/>
                <w:sz w:val="22"/>
                <w:szCs w:val="22"/>
              </w:rPr>
            </w:rPrChange>
          </w:rPr>
          <w:t xml:space="preserve">other </w:t>
        </w:r>
      </w:ins>
      <w:ins w:id="9143" w:author="Chen Liao" w:date="2021-05-30T21:40:00Z">
        <w:r w:rsidRPr="00BE70D2">
          <w:rPr>
            <w:rFonts w:eastAsia="SimSun"/>
            <w:color w:val="000000" w:themeColor="text1"/>
            <w:sz w:val="22"/>
            <w:szCs w:val="22"/>
            <w:rPrChange w:id="9144" w:author="Chen Liao" w:date="2021-06-01T21:13:00Z">
              <w:rPr>
                <w:rFonts w:eastAsia="SimSun"/>
                <w:color w:val="000000" w:themeColor="text1"/>
                <w:sz w:val="22"/>
                <w:szCs w:val="22"/>
              </w:rPr>
            </w:rPrChange>
          </w:rPr>
          <w:t xml:space="preserve">dietary fibers, we </w:t>
        </w:r>
      </w:ins>
      <w:ins w:id="9145" w:author="Chen Liao" w:date="2021-05-29T12:42:00Z">
        <w:r w:rsidR="00E94AF6" w:rsidRPr="00BE70D2">
          <w:rPr>
            <w:rFonts w:eastAsia="SimSun"/>
            <w:color w:val="000000" w:themeColor="text1"/>
            <w:sz w:val="22"/>
            <w:szCs w:val="22"/>
            <w:rPrChange w:id="9146" w:author="Chen Liao" w:date="2021-06-01T21:13:00Z">
              <w:rPr>
                <w:rFonts w:eastAsia="SimSun"/>
                <w:color w:val="000000" w:themeColor="text1"/>
                <w:sz w:val="22"/>
                <w:szCs w:val="22"/>
              </w:rPr>
            </w:rPrChange>
          </w:rPr>
          <w:t>administered resistant starch to mice from the same four vendors</w:t>
        </w:r>
      </w:ins>
      <w:ins w:id="9147" w:author="Chen Liao" w:date="2021-05-30T21:40:00Z">
        <w:r w:rsidRPr="00BE70D2">
          <w:rPr>
            <w:rFonts w:eastAsia="SimSun"/>
            <w:color w:val="000000" w:themeColor="text1"/>
            <w:sz w:val="22"/>
            <w:szCs w:val="22"/>
            <w:rPrChange w:id="9148" w:author="Chen Liao" w:date="2021-06-01T21:13:00Z">
              <w:rPr>
                <w:rFonts w:eastAsia="SimSun"/>
                <w:color w:val="000000" w:themeColor="text1"/>
                <w:sz w:val="22"/>
                <w:szCs w:val="22"/>
              </w:rPr>
            </w:rPrChange>
          </w:rPr>
          <w:t xml:space="preserve"> following the same experimental procedure</w:t>
        </w:r>
      </w:ins>
      <w:ins w:id="9149" w:author="Chen Liao" w:date="2021-05-29T12:42:00Z">
        <w:r w:rsidR="00E94AF6" w:rsidRPr="00BE70D2">
          <w:rPr>
            <w:rFonts w:eastAsia="SimSun"/>
            <w:color w:val="000000" w:themeColor="text1"/>
            <w:sz w:val="22"/>
            <w:szCs w:val="22"/>
            <w:rPrChange w:id="9150" w:author="Chen Liao" w:date="2021-06-01T21:13:00Z">
              <w:rPr>
                <w:rFonts w:eastAsia="SimSun"/>
                <w:color w:val="000000" w:themeColor="text1"/>
                <w:sz w:val="22"/>
                <w:szCs w:val="22"/>
              </w:rPr>
            </w:rPrChange>
          </w:rPr>
          <w:t>.</w:t>
        </w:r>
      </w:ins>
      <w:ins w:id="9151" w:author="Chen Liao" w:date="2021-05-31T05:49:00Z">
        <w:r w:rsidR="00C202CD" w:rsidRPr="00BE70D2">
          <w:rPr>
            <w:rFonts w:eastAsia="SimSun"/>
            <w:color w:val="000000" w:themeColor="text1"/>
            <w:sz w:val="22"/>
            <w:szCs w:val="22"/>
            <w:rPrChange w:id="9152" w:author="Chen Liao" w:date="2021-06-01T21:13:00Z">
              <w:rPr>
                <w:rFonts w:eastAsia="SimSun"/>
                <w:color w:val="000000" w:themeColor="text1"/>
                <w:sz w:val="22"/>
                <w:szCs w:val="22"/>
              </w:rPr>
            </w:rPrChange>
          </w:rPr>
          <w:t xml:space="preserve"> Compared to inulin, </w:t>
        </w:r>
      </w:ins>
      <w:ins w:id="9153" w:author="Chen Liao" w:date="2021-05-31T05:50:00Z">
        <w:r w:rsidR="00C202CD" w:rsidRPr="00BE70D2">
          <w:rPr>
            <w:rFonts w:eastAsia="SimSun"/>
            <w:color w:val="000000" w:themeColor="text1"/>
            <w:sz w:val="22"/>
            <w:szCs w:val="22"/>
            <w:rPrChange w:id="9154" w:author="Chen Liao" w:date="2021-06-01T21:13:00Z">
              <w:rPr>
                <w:rFonts w:eastAsia="SimSun"/>
                <w:color w:val="000000" w:themeColor="text1"/>
                <w:sz w:val="22"/>
                <w:szCs w:val="22"/>
              </w:rPr>
            </w:rPrChange>
          </w:rPr>
          <w:t>r</w:t>
        </w:r>
      </w:ins>
      <w:ins w:id="9155" w:author="Chen Liao" w:date="2021-05-31T05:49:00Z">
        <w:r w:rsidR="00C202CD" w:rsidRPr="00BE70D2">
          <w:rPr>
            <w:rFonts w:eastAsia="SimSun"/>
            <w:color w:val="000000" w:themeColor="text1"/>
            <w:sz w:val="22"/>
            <w:szCs w:val="22"/>
            <w:rPrChange w:id="9156" w:author="Chen Liao" w:date="2021-06-01T21:13:00Z">
              <w:rPr>
                <w:rFonts w:eastAsia="SimSun"/>
                <w:color w:val="000000" w:themeColor="text1"/>
                <w:sz w:val="22"/>
                <w:szCs w:val="22"/>
              </w:rPr>
            </w:rPrChange>
          </w:rPr>
          <w:t xml:space="preserve">esistant starch stimulated </w:t>
        </w:r>
      </w:ins>
      <w:ins w:id="9157" w:author="Chen Liao" w:date="2021-05-31T10:40:00Z">
        <w:r w:rsidR="00F81A2C" w:rsidRPr="00BE70D2">
          <w:rPr>
            <w:rFonts w:eastAsia="SimSun"/>
            <w:color w:val="000000" w:themeColor="text1"/>
            <w:sz w:val="22"/>
            <w:szCs w:val="22"/>
            <w:rPrChange w:id="9158" w:author="Chen Liao" w:date="2021-06-01T21:13:00Z">
              <w:rPr>
                <w:rFonts w:eastAsia="SimSun"/>
                <w:color w:val="000000" w:themeColor="text1"/>
                <w:sz w:val="22"/>
                <w:szCs w:val="22"/>
              </w:rPr>
            </w:rPrChange>
          </w:rPr>
          <w:t xml:space="preserve">much </w:t>
        </w:r>
      </w:ins>
      <w:ins w:id="9159" w:author="Chen Liao" w:date="2021-05-31T05:50:00Z">
        <w:r w:rsidR="00C202CD" w:rsidRPr="00BE70D2">
          <w:rPr>
            <w:rFonts w:eastAsia="SimSun"/>
            <w:color w:val="000000" w:themeColor="text1"/>
            <w:sz w:val="22"/>
            <w:szCs w:val="22"/>
            <w:rPrChange w:id="9160" w:author="Chen Liao" w:date="2021-06-01T21:13:00Z">
              <w:rPr>
                <w:rFonts w:eastAsia="SimSun"/>
                <w:color w:val="000000" w:themeColor="text1"/>
                <w:sz w:val="22"/>
                <w:szCs w:val="22"/>
              </w:rPr>
            </w:rPrChange>
          </w:rPr>
          <w:t xml:space="preserve">less and milder changes in </w:t>
        </w:r>
      </w:ins>
      <w:ins w:id="9161" w:author="Chen Liao" w:date="2021-05-31T05:52:00Z">
        <w:r w:rsidR="00C202CD" w:rsidRPr="00BE70D2">
          <w:rPr>
            <w:rFonts w:eastAsia="SimSun"/>
            <w:color w:val="000000" w:themeColor="text1"/>
            <w:sz w:val="22"/>
            <w:szCs w:val="22"/>
            <w:rPrChange w:id="9162" w:author="Chen Liao" w:date="2021-06-01T21:13:00Z">
              <w:rPr>
                <w:rFonts w:eastAsia="SimSun"/>
                <w:color w:val="000000" w:themeColor="text1"/>
                <w:sz w:val="22"/>
                <w:szCs w:val="22"/>
              </w:rPr>
            </w:rPrChange>
          </w:rPr>
          <w:t>the bacterial load (</w:t>
        </w:r>
        <w:r w:rsidR="00C202CD" w:rsidRPr="00BE70D2">
          <w:rPr>
            <w:rFonts w:eastAsia="SimSun"/>
            <w:color w:val="000000" w:themeColor="text1"/>
            <w:sz w:val="22"/>
            <w:szCs w:val="22"/>
            <w:highlight w:val="yellow"/>
            <w:rPrChange w:id="9163" w:author="Chen Liao" w:date="2021-06-01T21:13:00Z">
              <w:rPr>
                <w:rFonts w:eastAsia="SimSun"/>
                <w:color w:val="000000" w:themeColor="text1"/>
                <w:sz w:val="22"/>
                <w:szCs w:val="22"/>
              </w:rPr>
            </w:rPrChange>
          </w:rPr>
          <w:t>Fig. 6</w:t>
        </w:r>
      </w:ins>
      <w:ins w:id="9164" w:author="Chen Liao" w:date="2021-05-31T09:24:00Z">
        <w:r w:rsidR="00EE7509" w:rsidRPr="00BE70D2">
          <w:rPr>
            <w:rFonts w:eastAsia="SimSun"/>
            <w:color w:val="000000" w:themeColor="text1"/>
            <w:sz w:val="22"/>
            <w:szCs w:val="22"/>
            <w:highlight w:val="yellow"/>
            <w:rPrChange w:id="9165" w:author="Chen Liao" w:date="2021-06-01T21:13:00Z">
              <w:rPr>
                <w:rFonts w:eastAsia="SimSun"/>
                <w:color w:val="000000" w:themeColor="text1"/>
                <w:sz w:val="22"/>
                <w:szCs w:val="22"/>
                <w:highlight w:val="yellow"/>
              </w:rPr>
            </w:rPrChange>
          </w:rPr>
          <w:t>A</w:t>
        </w:r>
      </w:ins>
      <w:ins w:id="9166" w:author="Chen Liao" w:date="2021-05-31T05:52:00Z">
        <w:r w:rsidR="00C202CD" w:rsidRPr="00BE70D2">
          <w:rPr>
            <w:rFonts w:eastAsia="SimSun"/>
            <w:color w:val="000000" w:themeColor="text1"/>
            <w:sz w:val="22"/>
            <w:szCs w:val="22"/>
            <w:rPrChange w:id="9167" w:author="Chen Liao" w:date="2021-06-01T21:13:00Z">
              <w:rPr>
                <w:rFonts w:eastAsia="SimSun"/>
                <w:color w:val="000000" w:themeColor="text1"/>
                <w:sz w:val="22"/>
                <w:szCs w:val="22"/>
              </w:rPr>
            </w:rPrChange>
          </w:rPr>
          <w:t>),</w:t>
        </w:r>
      </w:ins>
      <w:ins w:id="9168" w:author="Chen Liao" w:date="2021-05-31T09:24:00Z">
        <w:r w:rsidR="00EE7509" w:rsidRPr="00BE70D2">
          <w:rPr>
            <w:rFonts w:eastAsia="SimSun"/>
            <w:color w:val="000000" w:themeColor="text1"/>
            <w:sz w:val="22"/>
            <w:szCs w:val="22"/>
            <w:rPrChange w:id="9169" w:author="Chen Liao" w:date="2021-06-01T21:13:00Z">
              <w:rPr>
                <w:rFonts w:eastAsia="SimSun"/>
                <w:color w:val="000000" w:themeColor="text1"/>
                <w:sz w:val="22"/>
                <w:szCs w:val="22"/>
              </w:rPr>
            </w:rPrChange>
          </w:rPr>
          <w:t xml:space="preserve"> gut microbiota composition (</w:t>
        </w:r>
        <w:r w:rsidR="00EE7509" w:rsidRPr="00BE70D2">
          <w:rPr>
            <w:rFonts w:eastAsia="SimSun"/>
            <w:color w:val="000000" w:themeColor="text1"/>
            <w:sz w:val="22"/>
            <w:szCs w:val="22"/>
            <w:highlight w:val="yellow"/>
            <w:rPrChange w:id="9170" w:author="Chen Liao" w:date="2021-06-01T21:13:00Z">
              <w:rPr>
                <w:rFonts w:eastAsia="SimSun"/>
                <w:color w:val="000000" w:themeColor="text1"/>
                <w:sz w:val="22"/>
                <w:szCs w:val="22"/>
                <w:highlight w:val="yellow"/>
              </w:rPr>
            </w:rPrChange>
          </w:rPr>
          <w:t>Fig. 6B</w:t>
        </w:r>
        <w:proofErr w:type="gramStart"/>
        <w:r w:rsidR="00EE7509" w:rsidRPr="00BE70D2">
          <w:rPr>
            <w:rFonts w:eastAsia="SimSun"/>
            <w:color w:val="000000" w:themeColor="text1"/>
            <w:sz w:val="22"/>
            <w:szCs w:val="22"/>
            <w:rPrChange w:id="9171" w:author="Chen Liao" w:date="2021-06-01T21:13:00Z">
              <w:rPr>
                <w:rFonts w:eastAsia="SimSun"/>
                <w:color w:val="000000" w:themeColor="text1"/>
                <w:sz w:val="22"/>
                <w:szCs w:val="22"/>
              </w:rPr>
            </w:rPrChange>
          </w:rPr>
          <w:t xml:space="preserve">), </w:t>
        </w:r>
      </w:ins>
      <w:ins w:id="9172" w:author="Chen Liao" w:date="2021-05-31T05:52:00Z">
        <w:r w:rsidR="00C202CD" w:rsidRPr="00BE70D2">
          <w:rPr>
            <w:rFonts w:eastAsia="SimSun"/>
            <w:color w:val="000000" w:themeColor="text1"/>
            <w:sz w:val="22"/>
            <w:szCs w:val="22"/>
            <w:rPrChange w:id="9173" w:author="Chen Liao" w:date="2021-06-01T21:13:00Z">
              <w:rPr>
                <w:rFonts w:eastAsia="SimSun"/>
                <w:color w:val="000000" w:themeColor="text1"/>
                <w:sz w:val="22"/>
                <w:szCs w:val="22"/>
              </w:rPr>
            </w:rPrChange>
          </w:rPr>
          <w:t xml:space="preserve"> and</w:t>
        </w:r>
        <w:proofErr w:type="gramEnd"/>
        <w:r w:rsidR="00C202CD" w:rsidRPr="00BE70D2">
          <w:rPr>
            <w:rFonts w:eastAsia="SimSun"/>
            <w:color w:val="000000" w:themeColor="text1"/>
            <w:sz w:val="22"/>
            <w:szCs w:val="22"/>
            <w:rPrChange w:id="9174" w:author="Chen Liao" w:date="2021-06-01T21:13:00Z">
              <w:rPr>
                <w:rFonts w:eastAsia="SimSun"/>
                <w:color w:val="000000" w:themeColor="text1"/>
                <w:sz w:val="22"/>
                <w:szCs w:val="22"/>
              </w:rPr>
            </w:rPrChange>
          </w:rPr>
          <w:t xml:space="preserve"> SCFAs production (</w:t>
        </w:r>
        <w:r w:rsidR="00C202CD" w:rsidRPr="00BE70D2">
          <w:rPr>
            <w:rFonts w:eastAsia="SimSun"/>
            <w:color w:val="000000" w:themeColor="text1"/>
            <w:sz w:val="22"/>
            <w:szCs w:val="22"/>
            <w:highlight w:val="yellow"/>
            <w:rPrChange w:id="9175" w:author="Chen Liao" w:date="2021-06-01T21:13:00Z">
              <w:rPr>
                <w:rFonts w:eastAsia="SimSun"/>
                <w:color w:val="000000" w:themeColor="text1"/>
                <w:sz w:val="22"/>
                <w:szCs w:val="22"/>
              </w:rPr>
            </w:rPrChange>
          </w:rPr>
          <w:t>Fig. 6C</w:t>
        </w:r>
        <w:r w:rsidR="00C202CD" w:rsidRPr="00BE70D2">
          <w:rPr>
            <w:rFonts w:eastAsia="SimSun"/>
            <w:color w:val="000000" w:themeColor="text1"/>
            <w:sz w:val="22"/>
            <w:szCs w:val="22"/>
            <w:rPrChange w:id="9176" w:author="Chen Liao" w:date="2021-06-01T21:13:00Z">
              <w:rPr>
                <w:rFonts w:eastAsia="SimSun"/>
                <w:color w:val="000000" w:themeColor="text1"/>
                <w:sz w:val="22"/>
                <w:szCs w:val="22"/>
              </w:rPr>
            </w:rPrChange>
          </w:rPr>
          <w:t xml:space="preserve">). </w:t>
        </w:r>
      </w:ins>
      <w:ins w:id="9177" w:author="Chen Liao" w:date="2021-05-31T09:26:00Z">
        <w:r w:rsidR="001E2F41" w:rsidRPr="00BE70D2">
          <w:rPr>
            <w:rFonts w:eastAsia="SimSun"/>
            <w:color w:val="000000" w:themeColor="text1"/>
            <w:sz w:val="22"/>
            <w:szCs w:val="22"/>
            <w:rPrChange w:id="9178" w:author="Chen Liao" w:date="2021-06-01T21:13:00Z">
              <w:rPr>
                <w:rFonts w:eastAsia="SimSun"/>
                <w:color w:val="000000" w:themeColor="text1"/>
                <w:sz w:val="22"/>
                <w:szCs w:val="22"/>
              </w:rPr>
            </w:rPrChange>
          </w:rPr>
          <w:t>Despite the weak signals</w:t>
        </w:r>
      </w:ins>
      <w:ins w:id="9179" w:author="Chen Liao" w:date="2021-05-31T05:56:00Z">
        <w:r w:rsidR="004F6147" w:rsidRPr="00BE70D2">
          <w:rPr>
            <w:rFonts w:eastAsia="SimSun"/>
            <w:color w:val="000000" w:themeColor="text1"/>
            <w:sz w:val="22"/>
            <w:szCs w:val="22"/>
            <w:rPrChange w:id="9180" w:author="Chen Liao" w:date="2021-06-01T21:13:00Z">
              <w:rPr>
                <w:rFonts w:eastAsia="SimSun"/>
                <w:color w:val="000000" w:themeColor="text1"/>
                <w:sz w:val="22"/>
                <w:szCs w:val="22"/>
              </w:rPr>
            </w:rPrChange>
          </w:rPr>
          <w:t xml:space="preserve">, </w:t>
        </w:r>
      </w:ins>
      <w:ins w:id="9181" w:author="Chen Liao" w:date="2021-05-31T09:27:00Z">
        <w:r w:rsidR="000E3FDE" w:rsidRPr="00BE70D2">
          <w:rPr>
            <w:rFonts w:eastAsia="SimSun"/>
            <w:color w:val="000000" w:themeColor="text1"/>
            <w:sz w:val="22"/>
            <w:szCs w:val="22"/>
            <w:rPrChange w:id="9182" w:author="Chen Liao" w:date="2021-06-01T21:13:00Z">
              <w:rPr>
                <w:rFonts w:eastAsia="SimSun"/>
                <w:color w:val="000000" w:themeColor="text1"/>
                <w:sz w:val="22"/>
                <w:szCs w:val="22"/>
              </w:rPr>
            </w:rPrChange>
          </w:rPr>
          <w:t>2</w:t>
        </w:r>
      </w:ins>
      <w:ins w:id="9183" w:author="Chen Liao" w:date="2021-05-31T05:56:00Z">
        <w:r w:rsidR="004F6147" w:rsidRPr="00BE70D2">
          <w:rPr>
            <w:rFonts w:eastAsia="SimSun"/>
            <w:color w:val="000000" w:themeColor="text1"/>
            <w:sz w:val="22"/>
            <w:szCs w:val="22"/>
            <w:rPrChange w:id="9184" w:author="Chen Liao" w:date="2021-06-01T21:13:00Z">
              <w:rPr>
                <w:rFonts w:eastAsia="SimSun"/>
                <w:color w:val="000000" w:themeColor="text1"/>
                <w:sz w:val="22"/>
                <w:szCs w:val="22"/>
              </w:rPr>
            </w:rPrChange>
          </w:rPr>
          <w:t>7 bacterial taxa were determined as responders</w:t>
        </w:r>
      </w:ins>
      <w:ins w:id="9185" w:author="Chen Liao" w:date="2021-05-31T09:41:00Z">
        <w:r w:rsidR="005367FF" w:rsidRPr="00BE70D2">
          <w:rPr>
            <w:rFonts w:eastAsia="SimSun"/>
            <w:color w:val="000000" w:themeColor="text1"/>
            <w:sz w:val="22"/>
            <w:szCs w:val="22"/>
            <w:rPrChange w:id="9186" w:author="Chen Liao" w:date="2021-06-01T21:13:00Z">
              <w:rPr>
                <w:rFonts w:eastAsia="SimSun"/>
                <w:color w:val="000000" w:themeColor="text1"/>
                <w:sz w:val="22"/>
                <w:szCs w:val="22"/>
              </w:rPr>
            </w:rPrChange>
          </w:rPr>
          <w:t xml:space="preserve"> (</w:t>
        </w:r>
        <w:r w:rsidR="005367FF" w:rsidRPr="00BE70D2">
          <w:rPr>
            <w:rFonts w:eastAsia="SimSun"/>
            <w:color w:val="000000" w:themeColor="text1"/>
            <w:sz w:val="22"/>
            <w:szCs w:val="22"/>
            <w:highlight w:val="yellow"/>
            <w:rPrChange w:id="9187" w:author="Chen Liao" w:date="2021-06-01T21:13:00Z">
              <w:rPr>
                <w:rFonts w:eastAsia="SimSun"/>
                <w:color w:val="000000" w:themeColor="text1"/>
                <w:sz w:val="22"/>
                <w:szCs w:val="22"/>
              </w:rPr>
            </w:rPrChange>
          </w:rPr>
          <w:t xml:space="preserve">Table </w:t>
        </w:r>
      </w:ins>
      <w:ins w:id="9188" w:author="Chen Liao" w:date="2021-06-02T00:47:00Z">
        <w:r w:rsidR="0004579F">
          <w:rPr>
            <w:rFonts w:eastAsia="SimSun"/>
            <w:color w:val="000000" w:themeColor="text1"/>
            <w:sz w:val="22"/>
            <w:szCs w:val="22"/>
            <w:highlight w:val="yellow"/>
          </w:rPr>
          <w:t>S2</w:t>
        </w:r>
      </w:ins>
      <w:ins w:id="9189" w:author="Chen Liao" w:date="2021-05-31T09:41:00Z">
        <w:r w:rsidR="005367FF" w:rsidRPr="00BE70D2">
          <w:rPr>
            <w:rFonts w:eastAsia="SimSun"/>
            <w:color w:val="000000" w:themeColor="text1"/>
            <w:sz w:val="22"/>
            <w:szCs w:val="22"/>
            <w:rPrChange w:id="9190" w:author="Chen Liao" w:date="2021-06-01T21:13:00Z">
              <w:rPr>
                <w:rFonts w:eastAsia="SimSun"/>
                <w:color w:val="000000" w:themeColor="text1"/>
                <w:sz w:val="22"/>
                <w:szCs w:val="22"/>
              </w:rPr>
            </w:rPrChange>
          </w:rPr>
          <w:t>)</w:t>
        </w:r>
      </w:ins>
      <w:ins w:id="9191" w:author="Chen Liao" w:date="2021-05-31T05:57:00Z">
        <w:r w:rsidR="004F6147" w:rsidRPr="00BE70D2">
          <w:rPr>
            <w:rFonts w:eastAsia="SimSun"/>
            <w:color w:val="000000" w:themeColor="text1"/>
            <w:sz w:val="22"/>
            <w:szCs w:val="22"/>
            <w:rPrChange w:id="9192" w:author="Chen Liao" w:date="2021-06-01T21:13:00Z">
              <w:rPr>
                <w:rFonts w:eastAsia="SimSun"/>
                <w:color w:val="000000" w:themeColor="text1"/>
                <w:sz w:val="22"/>
                <w:szCs w:val="22"/>
              </w:rPr>
            </w:rPrChange>
          </w:rPr>
          <w:t>, am</w:t>
        </w:r>
      </w:ins>
      <w:ins w:id="9193" w:author="Chen Liao" w:date="2021-05-31T05:58:00Z">
        <w:r w:rsidR="004F6147" w:rsidRPr="00BE70D2">
          <w:rPr>
            <w:rFonts w:eastAsia="SimSun"/>
            <w:color w:val="000000" w:themeColor="text1"/>
            <w:sz w:val="22"/>
            <w:szCs w:val="22"/>
            <w:rPrChange w:id="9194" w:author="Chen Liao" w:date="2021-06-01T21:13:00Z">
              <w:rPr>
                <w:rFonts w:eastAsia="SimSun"/>
                <w:color w:val="000000" w:themeColor="text1"/>
                <w:sz w:val="22"/>
                <w:szCs w:val="22"/>
              </w:rPr>
            </w:rPrChange>
          </w:rPr>
          <w:t xml:space="preserve">ong which </w:t>
        </w:r>
        <w:r w:rsidR="006B4E51" w:rsidRPr="00BE70D2">
          <w:rPr>
            <w:rFonts w:eastAsia="SimSun"/>
            <w:i/>
            <w:iCs/>
            <w:color w:val="000000" w:themeColor="text1"/>
            <w:sz w:val="22"/>
            <w:szCs w:val="22"/>
            <w:rPrChange w:id="9195" w:author="Chen Liao" w:date="2021-06-01T21:13:00Z">
              <w:rPr>
                <w:rFonts w:eastAsia="SimSun"/>
                <w:color w:val="000000" w:themeColor="text1"/>
                <w:sz w:val="22"/>
                <w:szCs w:val="22"/>
              </w:rPr>
            </w:rPrChange>
          </w:rPr>
          <w:t xml:space="preserve">un. </w:t>
        </w:r>
        <w:proofErr w:type="spellStart"/>
        <w:r w:rsidR="006B4E51" w:rsidRPr="00BE70D2">
          <w:rPr>
            <w:i/>
            <w:iCs/>
            <w:color w:val="000000" w:themeColor="text1"/>
            <w:sz w:val="22"/>
            <w:szCs w:val="22"/>
            <w:rPrChange w:id="9196" w:author="Chen Liao" w:date="2021-06-01T21:13:00Z">
              <w:rPr>
                <w:i/>
                <w:iCs/>
                <w:color w:val="000000" w:themeColor="text1"/>
                <w:sz w:val="22"/>
                <w:szCs w:val="22"/>
              </w:rPr>
            </w:rPrChange>
          </w:rPr>
          <w:t>Faecalibaculum</w:t>
        </w:r>
        <w:proofErr w:type="spellEnd"/>
        <w:r w:rsidR="006B4E51" w:rsidRPr="00BE70D2">
          <w:rPr>
            <w:rFonts w:eastAsia="SimSun"/>
            <w:color w:val="000000" w:themeColor="text1"/>
            <w:sz w:val="22"/>
            <w:szCs w:val="22"/>
            <w:rPrChange w:id="9197" w:author="Chen Liao" w:date="2021-06-01T21:13:00Z">
              <w:rPr>
                <w:rFonts w:eastAsia="SimSun"/>
                <w:color w:val="000000" w:themeColor="text1"/>
                <w:sz w:val="22"/>
                <w:szCs w:val="22"/>
              </w:rPr>
            </w:rPrChange>
          </w:rPr>
          <w:t xml:space="preserve"> and </w:t>
        </w:r>
        <w:r w:rsidR="006B4E51" w:rsidRPr="00BE70D2">
          <w:rPr>
            <w:rFonts w:eastAsia="SimSun"/>
            <w:i/>
            <w:iCs/>
            <w:color w:val="000000" w:themeColor="text1"/>
            <w:sz w:val="22"/>
            <w:szCs w:val="22"/>
            <w:rPrChange w:id="9198" w:author="Chen Liao" w:date="2021-06-01T21:13:00Z">
              <w:rPr>
                <w:rFonts w:eastAsia="SimSun"/>
                <w:color w:val="000000" w:themeColor="text1"/>
                <w:sz w:val="22"/>
                <w:szCs w:val="22"/>
              </w:rPr>
            </w:rPrChange>
          </w:rPr>
          <w:t xml:space="preserve">un. </w:t>
        </w:r>
        <w:proofErr w:type="spellStart"/>
        <w:r w:rsidR="006B4E51" w:rsidRPr="00BE70D2">
          <w:rPr>
            <w:i/>
            <w:iCs/>
            <w:color w:val="000000" w:themeColor="text1"/>
            <w:sz w:val="22"/>
            <w:szCs w:val="22"/>
            <w:rPrChange w:id="9199" w:author="Chen Liao" w:date="2021-06-01T21:13:00Z">
              <w:rPr>
                <w:i/>
                <w:iCs/>
                <w:color w:val="000000" w:themeColor="text1"/>
                <w:sz w:val="22"/>
                <w:szCs w:val="22"/>
              </w:rPr>
            </w:rPrChange>
          </w:rPr>
          <w:t>Muribaculaceae</w:t>
        </w:r>
      </w:ins>
      <w:proofErr w:type="spellEnd"/>
      <w:ins w:id="9200" w:author="Chen Liao" w:date="2021-05-31T09:29:00Z">
        <w:r w:rsidR="000E3FDE" w:rsidRPr="00BE70D2">
          <w:rPr>
            <w:rFonts w:eastAsia="SimSun"/>
            <w:color w:val="000000" w:themeColor="text1"/>
            <w:sz w:val="22"/>
            <w:szCs w:val="22"/>
            <w:rPrChange w:id="9201" w:author="Chen Liao" w:date="2021-06-01T21:13:00Z">
              <w:rPr>
                <w:rFonts w:eastAsia="SimSun"/>
                <w:color w:val="000000" w:themeColor="text1"/>
                <w:sz w:val="22"/>
                <w:szCs w:val="22"/>
              </w:rPr>
            </w:rPrChange>
          </w:rPr>
          <w:t>—</w:t>
        </w:r>
        <w:r w:rsidR="00931C59" w:rsidRPr="00BE70D2">
          <w:rPr>
            <w:rFonts w:eastAsia="SimSun"/>
            <w:color w:val="000000" w:themeColor="text1"/>
            <w:sz w:val="22"/>
            <w:szCs w:val="22"/>
            <w:rPrChange w:id="9202" w:author="Chen Liao" w:date="2021-06-01T21:13:00Z">
              <w:rPr>
                <w:rFonts w:eastAsia="SimSun"/>
                <w:color w:val="000000" w:themeColor="text1"/>
                <w:sz w:val="22"/>
                <w:szCs w:val="22"/>
              </w:rPr>
            </w:rPrChange>
          </w:rPr>
          <w:t xml:space="preserve">two </w:t>
        </w:r>
      </w:ins>
      <w:ins w:id="9203" w:author="Chen Liao" w:date="2021-05-31T10:51:00Z">
        <w:r w:rsidR="001300ED" w:rsidRPr="00BE70D2">
          <w:rPr>
            <w:rFonts w:eastAsia="SimSun"/>
            <w:color w:val="000000" w:themeColor="text1"/>
            <w:sz w:val="22"/>
            <w:szCs w:val="22"/>
            <w:rPrChange w:id="9204" w:author="Chen Liao" w:date="2021-06-01T21:13:00Z">
              <w:rPr>
                <w:rFonts w:eastAsia="SimSun"/>
                <w:color w:val="000000" w:themeColor="text1"/>
                <w:sz w:val="22"/>
                <w:szCs w:val="22"/>
              </w:rPr>
            </w:rPrChange>
          </w:rPr>
          <w:t xml:space="preserve">putative </w:t>
        </w:r>
      </w:ins>
      <w:ins w:id="9205" w:author="Chen Liao" w:date="2021-05-31T09:29:00Z">
        <w:r w:rsidR="00931C59" w:rsidRPr="00BE70D2">
          <w:rPr>
            <w:rFonts w:eastAsia="SimSun"/>
            <w:color w:val="000000" w:themeColor="text1"/>
            <w:sz w:val="22"/>
            <w:szCs w:val="22"/>
            <w:rPrChange w:id="9206" w:author="Chen Liao" w:date="2021-06-01T21:13:00Z">
              <w:rPr>
                <w:rFonts w:eastAsia="SimSun"/>
                <w:color w:val="000000" w:themeColor="text1"/>
                <w:sz w:val="22"/>
                <w:szCs w:val="22"/>
              </w:rPr>
            </w:rPrChange>
          </w:rPr>
          <w:t>inulin degrader</w:t>
        </w:r>
      </w:ins>
      <w:ins w:id="9207" w:author="Chen Liao" w:date="2021-05-31T10:19:00Z">
        <w:r w:rsidR="00347F3E" w:rsidRPr="00BE70D2">
          <w:rPr>
            <w:rFonts w:eastAsia="SimSun"/>
            <w:color w:val="000000" w:themeColor="text1"/>
            <w:sz w:val="22"/>
            <w:szCs w:val="22"/>
            <w:rPrChange w:id="9208" w:author="Chen Liao" w:date="2021-06-01T21:13:00Z">
              <w:rPr>
                <w:rFonts w:eastAsia="SimSun"/>
                <w:color w:val="000000" w:themeColor="text1"/>
                <w:sz w:val="22"/>
                <w:szCs w:val="22"/>
              </w:rPr>
            </w:rPrChange>
          </w:rPr>
          <w:t>s</w:t>
        </w:r>
      </w:ins>
      <w:ins w:id="9209" w:author="Chen Liao" w:date="2021-05-31T09:29:00Z">
        <w:r w:rsidR="00931C59" w:rsidRPr="00BE70D2">
          <w:rPr>
            <w:rFonts w:eastAsia="SimSun"/>
            <w:color w:val="000000" w:themeColor="text1"/>
            <w:sz w:val="22"/>
            <w:szCs w:val="22"/>
            <w:rPrChange w:id="9210" w:author="Chen Liao" w:date="2021-06-01T21:13:00Z">
              <w:rPr>
                <w:rFonts w:eastAsia="SimSun"/>
                <w:color w:val="000000" w:themeColor="text1"/>
                <w:sz w:val="22"/>
                <w:szCs w:val="22"/>
              </w:rPr>
            </w:rPrChange>
          </w:rPr>
          <w:t>—</w:t>
        </w:r>
      </w:ins>
      <w:ins w:id="9211" w:author="Chen Liao" w:date="2021-05-31T09:28:00Z">
        <w:r w:rsidR="000E3FDE" w:rsidRPr="00BE70D2">
          <w:rPr>
            <w:rFonts w:eastAsia="SimSun"/>
            <w:color w:val="000000" w:themeColor="text1"/>
            <w:sz w:val="22"/>
            <w:szCs w:val="22"/>
            <w:rPrChange w:id="9212" w:author="Chen Liao" w:date="2021-06-01T21:13:00Z">
              <w:rPr>
                <w:rFonts w:eastAsia="SimSun"/>
                <w:color w:val="000000" w:themeColor="text1"/>
                <w:sz w:val="22"/>
                <w:szCs w:val="22"/>
              </w:rPr>
            </w:rPrChange>
          </w:rPr>
          <w:t xml:space="preserve">were </w:t>
        </w:r>
      </w:ins>
      <w:ins w:id="9213" w:author="Chen Liao" w:date="2021-06-02T00:49:00Z">
        <w:r w:rsidR="00891AC1">
          <w:rPr>
            <w:rFonts w:eastAsia="SimSun"/>
            <w:color w:val="000000" w:themeColor="text1"/>
            <w:sz w:val="22"/>
            <w:szCs w:val="22"/>
          </w:rPr>
          <w:t>also</w:t>
        </w:r>
      </w:ins>
      <w:ins w:id="9214" w:author="Chen Liao" w:date="2021-05-31T05:56:00Z">
        <w:r w:rsidR="004F6147" w:rsidRPr="00BE70D2">
          <w:rPr>
            <w:rFonts w:eastAsia="SimSun"/>
            <w:color w:val="000000" w:themeColor="text1"/>
            <w:sz w:val="22"/>
            <w:szCs w:val="22"/>
            <w:rPrChange w:id="9215" w:author="Chen Liao" w:date="2021-06-01T21:13:00Z">
              <w:rPr>
                <w:rFonts w:eastAsia="SimSun"/>
                <w:color w:val="000000" w:themeColor="text1"/>
                <w:sz w:val="22"/>
                <w:szCs w:val="22"/>
              </w:rPr>
            </w:rPrChange>
          </w:rPr>
          <w:t xml:space="preserve"> </w:t>
        </w:r>
      </w:ins>
      <w:ins w:id="9216" w:author="Chen Liao" w:date="2021-05-31T05:57:00Z">
        <w:r w:rsidR="004F6147" w:rsidRPr="00BE70D2">
          <w:rPr>
            <w:rFonts w:eastAsia="SimSun"/>
            <w:color w:val="000000" w:themeColor="text1"/>
            <w:sz w:val="22"/>
            <w:szCs w:val="22"/>
            <w:rPrChange w:id="9217" w:author="Chen Liao" w:date="2021-06-01T21:13:00Z">
              <w:rPr>
                <w:rFonts w:eastAsia="SimSun"/>
                <w:color w:val="000000" w:themeColor="text1"/>
                <w:sz w:val="22"/>
                <w:szCs w:val="22"/>
              </w:rPr>
            </w:rPrChange>
          </w:rPr>
          <w:t xml:space="preserve">inferred </w:t>
        </w:r>
      </w:ins>
      <w:ins w:id="9218" w:author="Chen Liao" w:date="2021-05-31T09:30:00Z">
        <w:r w:rsidR="00931C59" w:rsidRPr="00BE70D2">
          <w:rPr>
            <w:rFonts w:eastAsia="SimSun"/>
            <w:color w:val="000000" w:themeColor="text1"/>
            <w:sz w:val="22"/>
            <w:szCs w:val="22"/>
            <w:rPrChange w:id="9219" w:author="Chen Liao" w:date="2021-06-01T21:13:00Z">
              <w:rPr>
                <w:rFonts w:eastAsia="SimSun"/>
                <w:color w:val="000000" w:themeColor="text1"/>
                <w:sz w:val="22"/>
                <w:szCs w:val="22"/>
              </w:rPr>
            </w:rPrChange>
          </w:rPr>
          <w:t xml:space="preserve">as </w:t>
        </w:r>
      </w:ins>
      <w:ins w:id="9220" w:author="Chen Liao" w:date="2021-05-31T05:57:00Z">
        <w:r w:rsidR="004F6147" w:rsidRPr="00BE70D2">
          <w:rPr>
            <w:rFonts w:eastAsia="SimSun"/>
            <w:color w:val="000000" w:themeColor="text1"/>
            <w:sz w:val="22"/>
            <w:szCs w:val="22"/>
            <w:rPrChange w:id="9221" w:author="Chen Liao" w:date="2021-06-01T21:13:00Z">
              <w:rPr>
                <w:rFonts w:eastAsia="SimSun"/>
                <w:color w:val="000000" w:themeColor="text1"/>
                <w:sz w:val="22"/>
                <w:szCs w:val="22"/>
              </w:rPr>
            </w:rPrChange>
          </w:rPr>
          <w:t>degraders</w:t>
        </w:r>
      </w:ins>
      <w:ins w:id="9222" w:author="Chen Liao" w:date="2021-05-31T09:30:00Z">
        <w:r w:rsidR="00931C59" w:rsidRPr="00BE70D2">
          <w:rPr>
            <w:rFonts w:eastAsia="SimSun"/>
            <w:color w:val="000000" w:themeColor="text1"/>
            <w:sz w:val="22"/>
            <w:szCs w:val="22"/>
            <w:rPrChange w:id="9223" w:author="Chen Liao" w:date="2021-06-01T21:13:00Z">
              <w:rPr>
                <w:rFonts w:eastAsia="SimSun"/>
                <w:color w:val="000000" w:themeColor="text1"/>
                <w:sz w:val="22"/>
                <w:szCs w:val="22"/>
              </w:rPr>
            </w:rPrChange>
          </w:rPr>
          <w:t xml:space="preserve"> of resistant starch</w:t>
        </w:r>
      </w:ins>
      <w:ins w:id="9224" w:author="Chen Liao" w:date="2021-05-31T09:32:00Z">
        <w:r w:rsidR="00931C59" w:rsidRPr="00BE70D2">
          <w:rPr>
            <w:rFonts w:eastAsia="SimSun"/>
            <w:color w:val="000000" w:themeColor="text1"/>
            <w:sz w:val="22"/>
            <w:szCs w:val="22"/>
            <w:rPrChange w:id="9225" w:author="Chen Liao" w:date="2021-06-01T21:13:00Z">
              <w:rPr>
                <w:rFonts w:eastAsia="SimSun"/>
                <w:color w:val="000000" w:themeColor="text1"/>
                <w:sz w:val="22"/>
                <w:szCs w:val="22"/>
              </w:rPr>
            </w:rPrChange>
          </w:rPr>
          <w:t xml:space="preserve"> (</w:t>
        </w:r>
        <w:r w:rsidR="00931C59" w:rsidRPr="00BE70D2">
          <w:rPr>
            <w:rFonts w:eastAsia="SimSun"/>
            <w:color w:val="000000" w:themeColor="text1"/>
            <w:sz w:val="22"/>
            <w:szCs w:val="22"/>
            <w:highlight w:val="yellow"/>
            <w:rPrChange w:id="9226" w:author="Chen Liao" w:date="2021-06-01T21:13:00Z">
              <w:rPr>
                <w:rFonts w:eastAsia="SimSun"/>
                <w:color w:val="000000" w:themeColor="text1"/>
                <w:sz w:val="22"/>
                <w:szCs w:val="22"/>
              </w:rPr>
            </w:rPrChange>
          </w:rPr>
          <w:t>Fig. 6D</w:t>
        </w:r>
        <w:r w:rsidR="00931C59" w:rsidRPr="00BE70D2">
          <w:rPr>
            <w:rFonts w:eastAsia="SimSun"/>
            <w:color w:val="000000" w:themeColor="text1"/>
            <w:sz w:val="22"/>
            <w:szCs w:val="22"/>
            <w:rPrChange w:id="9227" w:author="Chen Liao" w:date="2021-06-01T21:13:00Z">
              <w:rPr>
                <w:rFonts w:eastAsia="SimSun"/>
                <w:color w:val="000000" w:themeColor="text1"/>
                <w:sz w:val="22"/>
                <w:szCs w:val="22"/>
              </w:rPr>
            </w:rPrChange>
          </w:rPr>
          <w:t>)</w:t>
        </w:r>
      </w:ins>
      <w:ins w:id="9228" w:author="Chen Liao" w:date="2021-05-31T09:28:00Z">
        <w:r w:rsidR="000E3FDE" w:rsidRPr="00BE70D2">
          <w:rPr>
            <w:rFonts w:eastAsia="SimSun"/>
            <w:color w:val="000000" w:themeColor="text1"/>
            <w:sz w:val="22"/>
            <w:szCs w:val="22"/>
            <w:rPrChange w:id="9229" w:author="Chen Liao" w:date="2021-06-01T21:13:00Z">
              <w:rPr>
                <w:rFonts w:eastAsia="SimSun"/>
                <w:color w:val="000000" w:themeColor="text1"/>
                <w:sz w:val="22"/>
                <w:szCs w:val="22"/>
              </w:rPr>
            </w:rPrChange>
          </w:rPr>
          <w:t>.</w:t>
        </w:r>
      </w:ins>
      <w:ins w:id="9230" w:author="Chen Liao" w:date="2021-05-31T13:24:00Z">
        <w:r w:rsidR="002A265A" w:rsidRPr="00BE70D2">
          <w:rPr>
            <w:rFonts w:eastAsia="SimSun"/>
            <w:color w:val="000000" w:themeColor="text1"/>
            <w:sz w:val="22"/>
            <w:szCs w:val="22"/>
            <w:rPrChange w:id="9231" w:author="Chen Liao" w:date="2021-06-01T21:13:00Z">
              <w:rPr>
                <w:rFonts w:eastAsia="SimSun"/>
                <w:color w:val="000000" w:themeColor="text1"/>
                <w:sz w:val="22"/>
                <w:szCs w:val="22"/>
              </w:rPr>
            </w:rPrChange>
          </w:rPr>
          <w:t xml:space="preserve"> </w:t>
        </w:r>
      </w:ins>
      <w:ins w:id="9232" w:author="Chen Liao" w:date="2021-06-02T00:50:00Z">
        <w:r w:rsidR="00891AC1">
          <w:rPr>
            <w:rFonts w:eastAsia="SimSun"/>
            <w:color w:val="000000" w:themeColor="text1"/>
            <w:sz w:val="22"/>
            <w:szCs w:val="22"/>
          </w:rPr>
          <w:t>G</w:t>
        </w:r>
      </w:ins>
      <w:ins w:id="9233" w:author="Chen Liao" w:date="2021-05-31T10:19:00Z">
        <w:r w:rsidR="00283D01" w:rsidRPr="00BE70D2">
          <w:rPr>
            <w:rFonts w:eastAsia="SimSun"/>
            <w:color w:val="000000" w:themeColor="text1"/>
            <w:sz w:val="22"/>
            <w:szCs w:val="22"/>
            <w:rPrChange w:id="9234" w:author="Chen Liao" w:date="2021-06-01T21:13:00Z">
              <w:rPr>
                <w:rFonts w:eastAsia="SimSun"/>
                <w:color w:val="000000" w:themeColor="text1"/>
                <w:sz w:val="22"/>
                <w:szCs w:val="22"/>
              </w:rPr>
            </w:rPrChange>
          </w:rPr>
          <w:t>enetic</w:t>
        </w:r>
      </w:ins>
      <w:ins w:id="9235" w:author="Chen Liao" w:date="2021-05-31T09:48:00Z">
        <w:r w:rsidR="00A64893" w:rsidRPr="00BE70D2">
          <w:rPr>
            <w:rFonts w:eastAsia="SimSun"/>
            <w:color w:val="000000" w:themeColor="text1"/>
            <w:sz w:val="22"/>
            <w:szCs w:val="22"/>
            <w:rPrChange w:id="9236" w:author="Chen Liao" w:date="2021-06-01T21:13:00Z">
              <w:rPr>
                <w:rFonts w:eastAsia="SimSun"/>
                <w:color w:val="000000" w:themeColor="text1"/>
                <w:sz w:val="22"/>
                <w:szCs w:val="22"/>
              </w:rPr>
            </w:rPrChange>
          </w:rPr>
          <w:t xml:space="preserve"> </w:t>
        </w:r>
      </w:ins>
      <w:proofErr w:type="gramStart"/>
      <w:ins w:id="9237" w:author="Chen Liao" w:date="2021-05-31T09:38:00Z">
        <w:r w:rsidR="005530F8" w:rsidRPr="00BE70D2">
          <w:rPr>
            <w:rFonts w:eastAsia="SimSun"/>
            <w:color w:val="000000" w:themeColor="text1"/>
            <w:sz w:val="22"/>
            <w:szCs w:val="22"/>
            <w:rPrChange w:id="9238" w:author="Chen Liao" w:date="2021-06-01T21:13:00Z">
              <w:rPr>
                <w:rFonts w:eastAsia="SimSun"/>
                <w:color w:val="000000" w:themeColor="text1"/>
                <w:sz w:val="22"/>
                <w:szCs w:val="22"/>
              </w:rPr>
            </w:rPrChange>
          </w:rPr>
          <w:t>evidences</w:t>
        </w:r>
        <w:proofErr w:type="gramEnd"/>
        <w:r w:rsidR="005530F8" w:rsidRPr="00BE70D2">
          <w:rPr>
            <w:rFonts w:eastAsia="SimSun"/>
            <w:color w:val="000000" w:themeColor="text1"/>
            <w:sz w:val="22"/>
            <w:szCs w:val="22"/>
            <w:rPrChange w:id="9239" w:author="Chen Liao" w:date="2021-06-01T21:13:00Z">
              <w:rPr>
                <w:rFonts w:eastAsia="SimSun"/>
                <w:color w:val="000000" w:themeColor="text1"/>
                <w:sz w:val="22"/>
                <w:szCs w:val="22"/>
              </w:rPr>
            </w:rPrChange>
          </w:rPr>
          <w:t xml:space="preserve"> </w:t>
        </w:r>
      </w:ins>
      <w:ins w:id="9240" w:author="Chen Liao" w:date="2021-06-02T00:50:00Z">
        <w:r w:rsidR="00891AC1">
          <w:rPr>
            <w:rFonts w:eastAsia="SimSun"/>
            <w:color w:val="000000" w:themeColor="text1"/>
            <w:sz w:val="22"/>
            <w:szCs w:val="22"/>
          </w:rPr>
          <w:t xml:space="preserve">from the literature </w:t>
        </w:r>
      </w:ins>
      <w:ins w:id="9241" w:author="Chen Liao" w:date="2021-05-31T13:25:00Z">
        <w:r w:rsidR="002A265A" w:rsidRPr="00BE70D2">
          <w:rPr>
            <w:rFonts w:eastAsia="SimSun"/>
            <w:color w:val="000000" w:themeColor="text1"/>
            <w:sz w:val="22"/>
            <w:szCs w:val="22"/>
            <w:rPrChange w:id="9242" w:author="Chen Liao" w:date="2021-06-01T21:13:00Z">
              <w:rPr>
                <w:rFonts w:eastAsia="SimSun"/>
                <w:color w:val="000000" w:themeColor="text1"/>
                <w:sz w:val="22"/>
                <w:szCs w:val="22"/>
              </w:rPr>
            </w:rPrChange>
          </w:rPr>
          <w:t>suppor</w:t>
        </w:r>
      </w:ins>
      <w:ins w:id="9243" w:author="Chen Liao" w:date="2021-06-02T00:50:00Z">
        <w:r w:rsidR="00891AC1">
          <w:rPr>
            <w:rFonts w:eastAsia="SimSun"/>
            <w:color w:val="000000" w:themeColor="text1"/>
            <w:sz w:val="22"/>
            <w:szCs w:val="22"/>
          </w:rPr>
          <w:t>ts</w:t>
        </w:r>
      </w:ins>
      <w:ins w:id="9244" w:author="Chen Liao" w:date="2021-05-31T13:25:00Z">
        <w:r w:rsidR="002A265A" w:rsidRPr="00BE70D2">
          <w:rPr>
            <w:rFonts w:eastAsia="SimSun"/>
            <w:color w:val="000000" w:themeColor="text1"/>
            <w:sz w:val="22"/>
            <w:szCs w:val="22"/>
            <w:rPrChange w:id="9245" w:author="Chen Liao" w:date="2021-06-01T21:13:00Z">
              <w:rPr>
                <w:rFonts w:eastAsia="SimSun"/>
                <w:color w:val="000000" w:themeColor="text1"/>
                <w:sz w:val="22"/>
                <w:szCs w:val="22"/>
              </w:rPr>
            </w:rPrChange>
          </w:rPr>
          <w:t xml:space="preserve"> </w:t>
        </w:r>
      </w:ins>
      <w:ins w:id="9246" w:author="Chen Liao" w:date="2021-05-31T09:38:00Z">
        <w:r w:rsidR="005530F8" w:rsidRPr="00BE70D2">
          <w:rPr>
            <w:rFonts w:eastAsia="SimSun"/>
            <w:color w:val="000000" w:themeColor="text1"/>
            <w:sz w:val="22"/>
            <w:szCs w:val="22"/>
            <w:rPrChange w:id="9247" w:author="Chen Liao" w:date="2021-06-01T21:13:00Z">
              <w:rPr>
                <w:rFonts w:eastAsia="SimSun"/>
                <w:color w:val="000000" w:themeColor="text1"/>
                <w:sz w:val="22"/>
                <w:szCs w:val="22"/>
              </w:rPr>
            </w:rPrChange>
          </w:rPr>
          <w:t xml:space="preserve">their </w:t>
        </w:r>
      </w:ins>
      <w:ins w:id="9248" w:author="Chen Liao" w:date="2021-06-02T00:50:00Z">
        <w:r w:rsidR="00891AC1">
          <w:rPr>
            <w:rFonts w:eastAsia="SimSun"/>
            <w:color w:val="000000" w:themeColor="text1"/>
            <w:sz w:val="22"/>
            <w:szCs w:val="22"/>
          </w:rPr>
          <w:t>fun</w:t>
        </w:r>
      </w:ins>
      <w:ins w:id="9249" w:author="Chen Liao" w:date="2021-06-02T00:51:00Z">
        <w:r w:rsidR="00891AC1">
          <w:rPr>
            <w:rFonts w:eastAsia="SimSun"/>
            <w:color w:val="000000" w:themeColor="text1"/>
            <w:sz w:val="22"/>
            <w:szCs w:val="22"/>
          </w:rPr>
          <w:t xml:space="preserve">ctional </w:t>
        </w:r>
      </w:ins>
      <w:ins w:id="9250" w:author="Chen Liao" w:date="2021-05-31T09:38:00Z">
        <w:r w:rsidR="005530F8" w:rsidRPr="00BE70D2">
          <w:rPr>
            <w:rFonts w:eastAsia="SimSun"/>
            <w:color w:val="000000" w:themeColor="text1"/>
            <w:sz w:val="22"/>
            <w:szCs w:val="22"/>
            <w:rPrChange w:id="9251" w:author="Chen Liao" w:date="2021-06-01T21:13:00Z">
              <w:rPr>
                <w:rFonts w:eastAsia="SimSun"/>
                <w:color w:val="000000" w:themeColor="text1"/>
                <w:sz w:val="22"/>
                <w:szCs w:val="22"/>
              </w:rPr>
            </w:rPrChange>
          </w:rPr>
          <w:t xml:space="preserve">role </w:t>
        </w:r>
        <w:r w:rsidR="005530F8" w:rsidRPr="00BE70D2">
          <w:rPr>
            <w:color w:val="000000" w:themeColor="text1"/>
            <w:sz w:val="22"/>
            <w:szCs w:val="22"/>
            <w:rPrChange w:id="9252" w:author="Chen Liao" w:date="2021-06-01T21:13:00Z">
              <w:rPr>
                <w:color w:val="000000" w:themeColor="text1"/>
                <w:sz w:val="22"/>
                <w:szCs w:val="22"/>
              </w:rPr>
            </w:rPrChange>
          </w:rPr>
          <w:t>(</w:t>
        </w:r>
        <w:r w:rsidR="005530F8" w:rsidRPr="00BE70D2">
          <w:rPr>
            <w:color w:val="000000" w:themeColor="text1"/>
            <w:sz w:val="22"/>
            <w:szCs w:val="22"/>
            <w:highlight w:val="yellow"/>
            <w:rPrChange w:id="9253" w:author="Chen Liao" w:date="2021-06-01T21:13:00Z">
              <w:rPr>
                <w:color w:val="000000" w:themeColor="text1"/>
                <w:sz w:val="22"/>
                <w:szCs w:val="22"/>
                <w:highlight w:val="yellow"/>
              </w:rPr>
            </w:rPrChange>
          </w:rPr>
          <w:t>Table S</w:t>
        </w:r>
      </w:ins>
      <w:ins w:id="9254" w:author="Chen Liao" w:date="2021-06-02T00:48:00Z">
        <w:r w:rsidR="00891AC1">
          <w:rPr>
            <w:color w:val="000000" w:themeColor="text1"/>
            <w:sz w:val="22"/>
            <w:szCs w:val="22"/>
            <w:highlight w:val="yellow"/>
          </w:rPr>
          <w:t>3</w:t>
        </w:r>
      </w:ins>
      <w:ins w:id="9255" w:author="Chen Liao" w:date="2021-05-31T09:38:00Z">
        <w:r w:rsidR="005530F8" w:rsidRPr="00BE70D2">
          <w:rPr>
            <w:color w:val="000000" w:themeColor="text1"/>
            <w:sz w:val="22"/>
            <w:szCs w:val="22"/>
            <w:rPrChange w:id="9256" w:author="Chen Liao" w:date="2021-06-01T21:13:00Z">
              <w:rPr>
                <w:color w:val="000000" w:themeColor="text1"/>
                <w:sz w:val="22"/>
                <w:szCs w:val="22"/>
              </w:rPr>
            </w:rPrChange>
          </w:rPr>
          <w:t>).</w:t>
        </w:r>
        <w:r w:rsidR="005530F8" w:rsidRPr="00BE70D2">
          <w:rPr>
            <w:rFonts w:eastAsia="SimSun"/>
            <w:color w:val="000000" w:themeColor="text1"/>
            <w:sz w:val="22"/>
            <w:szCs w:val="22"/>
            <w:rPrChange w:id="9257" w:author="Chen Liao" w:date="2021-06-01T21:13:00Z">
              <w:rPr>
                <w:rFonts w:eastAsia="SimSun"/>
                <w:color w:val="000000" w:themeColor="text1"/>
                <w:sz w:val="22"/>
                <w:szCs w:val="22"/>
              </w:rPr>
            </w:rPrChange>
          </w:rPr>
          <w:t xml:space="preserve"> </w:t>
        </w:r>
      </w:ins>
      <w:ins w:id="9258" w:author="Chen Liao" w:date="2021-05-31T10:53:00Z">
        <w:r w:rsidR="001300ED" w:rsidRPr="00BE70D2">
          <w:rPr>
            <w:rFonts w:eastAsia="SimSun"/>
            <w:color w:val="000000" w:themeColor="text1"/>
            <w:sz w:val="22"/>
            <w:szCs w:val="22"/>
            <w:rPrChange w:id="9259" w:author="Chen Liao" w:date="2021-06-01T21:13:00Z">
              <w:rPr>
                <w:rFonts w:eastAsia="SimSun"/>
                <w:color w:val="000000" w:themeColor="text1"/>
                <w:sz w:val="22"/>
                <w:szCs w:val="22"/>
              </w:rPr>
            </w:rPrChange>
          </w:rPr>
          <w:t>Moreover,</w:t>
        </w:r>
      </w:ins>
      <w:ins w:id="9260" w:author="Chen Liao" w:date="2021-05-31T13:25:00Z">
        <w:r w:rsidR="009D099E" w:rsidRPr="00BE70D2">
          <w:rPr>
            <w:rFonts w:eastAsia="SimSun"/>
            <w:color w:val="000000" w:themeColor="text1"/>
            <w:sz w:val="22"/>
            <w:szCs w:val="22"/>
            <w:rPrChange w:id="9261" w:author="Chen Liao" w:date="2021-06-01T21:13:00Z">
              <w:rPr>
                <w:rFonts w:eastAsia="SimSun"/>
                <w:color w:val="000000" w:themeColor="text1"/>
                <w:sz w:val="22"/>
                <w:szCs w:val="22"/>
              </w:rPr>
            </w:rPrChange>
          </w:rPr>
          <w:t xml:space="preserve"> the </w:t>
        </w:r>
      </w:ins>
      <w:ins w:id="9262" w:author="Chen Liao" w:date="2021-05-31T10:52:00Z">
        <w:r w:rsidR="001300ED" w:rsidRPr="00BE70D2">
          <w:rPr>
            <w:color w:val="000000" w:themeColor="text1"/>
            <w:sz w:val="22"/>
            <w:szCs w:val="22"/>
            <w:rPrChange w:id="9263" w:author="Chen Liao" w:date="2021-06-01T21:13:00Z">
              <w:rPr>
                <w:color w:val="000000" w:themeColor="text1"/>
                <w:sz w:val="22"/>
                <w:szCs w:val="22"/>
              </w:rPr>
            </w:rPrChange>
          </w:rPr>
          <w:t>dynamical patt</w:t>
        </w:r>
      </w:ins>
      <w:ins w:id="9264" w:author="Chen Liao" w:date="2021-05-31T10:53:00Z">
        <w:r w:rsidR="001300ED" w:rsidRPr="00BE70D2">
          <w:rPr>
            <w:color w:val="000000" w:themeColor="text1"/>
            <w:sz w:val="22"/>
            <w:szCs w:val="22"/>
            <w:rPrChange w:id="9265" w:author="Chen Liao" w:date="2021-06-01T21:13:00Z">
              <w:rPr>
                <w:color w:val="000000" w:themeColor="text1"/>
                <w:sz w:val="22"/>
                <w:szCs w:val="22"/>
              </w:rPr>
            </w:rPrChange>
          </w:rPr>
          <w:t xml:space="preserve">erns of </w:t>
        </w:r>
      </w:ins>
      <w:ins w:id="9266" w:author="Chen Liao" w:date="2021-05-31T09:34:00Z">
        <w:r w:rsidR="00152F03" w:rsidRPr="00BE70D2">
          <w:rPr>
            <w:color w:val="000000" w:themeColor="text1"/>
            <w:sz w:val="22"/>
            <w:szCs w:val="22"/>
            <w:rPrChange w:id="9267" w:author="Chen Liao" w:date="2021-06-01T21:13:00Z">
              <w:rPr>
                <w:color w:val="000000" w:themeColor="text1"/>
                <w:sz w:val="22"/>
                <w:szCs w:val="22"/>
              </w:rPr>
            </w:rPrChange>
          </w:rPr>
          <w:t xml:space="preserve">both </w:t>
        </w:r>
      </w:ins>
      <w:ins w:id="9268" w:author="Chen Liao" w:date="2021-05-31T13:25:00Z">
        <w:r w:rsidR="009D099E" w:rsidRPr="00BE70D2">
          <w:rPr>
            <w:color w:val="000000" w:themeColor="text1"/>
            <w:sz w:val="22"/>
            <w:szCs w:val="22"/>
            <w:rPrChange w:id="9269" w:author="Chen Liao" w:date="2021-06-01T21:13:00Z">
              <w:rPr>
                <w:color w:val="000000" w:themeColor="text1"/>
                <w:sz w:val="22"/>
                <w:szCs w:val="22"/>
              </w:rPr>
            </w:rPrChange>
          </w:rPr>
          <w:t>degraders</w:t>
        </w:r>
      </w:ins>
      <w:ins w:id="9270" w:author="Chen Liao" w:date="2021-05-31T13:26:00Z">
        <w:r w:rsidR="009D099E" w:rsidRPr="00BE70D2">
          <w:rPr>
            <w:color w:val="000000" w:themeColor="text1"/>
            <w:sz w:val="22"/>
            <w:szCs w:val="22"/>
            <w:rPrChange w:id="9271" w:author="Chen Liao" w:date="2021-06-01T21:13:00Z">
              <w:rPr>
                <w:color w:val="000000" w:themeColor="text1"/>
                <w:sz w:val="22"/>
                <w:szCs w:val="22"/>
              </w:rPr>
            </w:rPrChange>
          </w:rPr>
          <w:t xml:space="preserve"> are also preserved</w:t>
        </w:r>
      </w:ins>
      <w:ins w:id="9272" w:author="Chen Liao" w:date="2021-05-31T09:34:00Z">
        <w:r w:rsidR="00152F03" w:rsidRPr="00BE70D2">
          <w:rPr>
            <w:color w:val="000000" w:themeColor="text1"/>
            <w:sz w:val="22"/>
            <w:szCs w:val="22"/>
            <w:rPrChange w:id="9273" w:author="Chen Liao" w:date="2021-06-01T21:13:00Z">
              <w:rPr>
                <w:color w:val="000000" w:themeColor="text1"/>
                <w:sz w:val="22"/>
                <w:szCs w:val="22"/>
              </w:rPr>
            </w:rPrChange>
          </w:rPr>
          <w:t xml:space="preserve"> </w:t>
        </w:r>
      </w:ins>
      <w:ins w:id="9274" w:author="Chen Liao" w:date="2021-05-31T10:53:00Z">
        <w:r w:rsidR="001300ED" w:rsidRPr="00BE70D2">
          <w:rPr>
            <w:color w:val="000000" w:themeColor="text1"/>
            <w:sz w:val="22"/>
            <w:szCs w:val="22"/>
            <w:rPrChange w:id="9275" w:author="Chen Liao" w:date="2021-06-01T21:13:00Z">
              <w:rPr>
                <w:color w:val="000000" w:themeColor="text1"/>
                <w:sz w:val="22"/>
                <w:szCs w:val="22"/>
              </w:rPr>
            </w:rPrChange>
          </w:rPr>
          <w:t>between inulin and</w:t>
        </w:r>
      </w:ins>
      <w:ins w:id="9276" w:author="Chen Liao" w:date="2021-05-31T09:34:00Z">
        <w:r w:rsidR="00152F03" w:rsidRPr="00BE70D2">
          <w:rPr>
            <w:color w:val="000000" w:themeColor="text1"/>
            <w:sz w:val="22"/>
            <w:szCs w:val="22"/>
            <w:rPrChange w:id="9277" w:author="Chen Liao" w:date="2021-06-01T21:13:00Z">
              <w:rPr>
                <w:color w:val="000000" w:themeColor="text1"/>
                <w:sz w:val="22"/>
                <w:szCs w:val="22"/>
              </w:rPr>
            </w:rPrChange>
          </w:rPr>
          <w:t xml:space="preserve"> resistant starch intervention</w:t>
        </w:r>
      </w:ins>
      <w:ins w:id="9278" w:author="Chen Liao" w:date="2021-05-31T10:53:00Z">
        <w:r w:rsidR="001300ED" w:rsidRPr="00BE70D2">
          <w:rPr>
            <w:color w:val="000000" w:themeColor="text1"/>
            <w:sz w:val="22"/>
            <w:szCs w:val="22"/>
            <w:rPrChange w:id="9279" w:author="Chen Liao" w:date="2021-06-01T21:13:00Z">
              <w:rPr>
                <w:color w:val="000000" w:themeColor="text1"/>
                <w:sz w:val="22"/>
                <w:szCs w:val="22"/>
              </w:rPr>
            </w:rPrChange>
          </w:rPr>
          <w:t>s</w:t>
        </w:r>
      </w:ins>
      <w:ins w:id="9280" w:author="Chen Liao" w:date="2021-05-31T09:33:00Z">
        <w:r w:rsidR="00152F03" w:rsidRPr="00BE70D2">
          <w:rPr>
            <w:color w:val="000000" w:themeColor="text1"/>
            <w:sz w:val="22"/>
            <w:szCs w:val="22"/>
            <w:rPrChange w:id="9281" w:author="Chen Liao" w:date="2021-06-01T21:13:00Z">
              <w:rPr>
                <w:color w:val="000000" w:themeColor="text1"/>
                <w:sz w:val="22"/>
                <w:szCs w:val="22"/>
              </w:rPr>
            </w:rPrChange>
          </w:rPr>
          <w:t xml:space="preserve"> (</w:t>
        </w:r>
        <w:r w:rsidR="00152F03" w:rsidRPr="00BE70D2">
          <w:rPr>
            <w:color w:val="000000" w:themeColor="text1"/>
            <w:sz w:val="22"/>
            <w:szCs w:val="22"/>
            <w:highlight w:val="yellow"/>
            <w:rPrChange w:id="9282" w:author="Chen Liao" w:date="2021-06-01T21:13:00Z">
              <w:rPr>
                <w:color w:val="000000" w:themeColor="text1"/>
                <w:sz w:val="22"/>
                <w:szCs w:val="22"/>
              </w:rPr>
            </w:rPrChange>
          </w:rPr>
          <w:t>Fig.</w:t>
        </w:r>
      </w:ins>
      <w:ins w:id="9283" w:author="Chen Liao" w:date="2021-05-31T09:34:00Z">
        <w:r w:rsidR="00152F03" w:rsidRPr="00BE70D2">
          <w:rPr>
            <w:color w:val="000000" w:themeColor="text1"/>
            <w:sz w:val="22"/>
            <w:szCs w:val="22"/>
            <w:highlight w:val="yellow"/>
            <w:rPrChange w:id="9284" w:author="Chen Liao" w:date="2021-06-01T21:13:00Z">
              <w:rPr>
                <w:color w:val="000000" w:themeColor="text1"/>
                <w:sz w:val="22"/>
                <w:szCs w:val="22"/>
              </w:rPr>
            </w:rPrChange>
          </w:rPr>
          <w:t xml:space="preserve"> 6</w:t>
        </w:r>
      </w:ins>
      <w:ins w:id="9285" w:author="Chen Liao" w:date="2021-05-31T13:27:00Z">
        <w:r w:rsidR="009D099E" w:rsidRPr="00BE70D2">
          <w:rPr>
            <w:color w:val="000000" w:themeColor="text1"/>
            <w:sz w:val="22"/>
            <w:szCs w:val="22"/>
            <w:highlight w:val="yellow"/>
            <w:rPrChange w:id="9286" w:author="Chen Liao" w:date="2021-06-01T21:13:00Z">
              <w:rPr>
                <w:color w:val="000000" w:themeColor="text1"/>
                <w:sz w:val="22"/>
                <w:szCs w:val="22"/>
                <w:highlight w:val="yellow"/>
              </w:rPr>
            </w:rPrChange>
          </w:rPr>
          <w:t>D</w:t>
        </w:r>
      </w:ins>
      <w:ins w:id="9287" w:author="Chen Liao" w:date="2021-05-31T09:33:00Z">
        <w:r w:rsidR="00152F03" w:rsidRPr="00BE70D2">
          <w:rPr>
            <w:color w:val="000000" w:themeColor="text1"/>
            <w:sz w:val="22"/>
            <w:szCs w:val="22"/>
            <w:rPrChange w:id="9288" w:author="Chen Liao" w:date="2021-06-01T21:13:00Z">
              <w:rPr>
                <w:color w:val="000000" w:themeColor="text1"/>
                <w:sz w:val="22"/>
                <w:szCs w:val="22"/>
              </w:rPr>
            </w:rPrChange>
          </w:rPr>
          <w:t xml:space="preserve">): the absolute abundance of </w:t>
        </w:r>
      </w:ins>
      <w:ins w:id="9289" w:author="Chen Liao" w:date="2021-05-31T09:35:00Z">
        <w:r w:rsidR="00966DC0" w:rsidRPr="00BE70D2">
          <w:rPr>
            <w:rFonts w:eastAsia="SimSun"/>
            <w:i/>
            <w:iCs/>
            <w:color w:val="000000" w:themeColor="text1"/>
            <w:sz w:val="22"/>
            <w:szCs w:val="22"/>
            <w:rPrChange w:id="9290" w:author="Chen Liao" w:date="2021-06-01T21:13:00Z">
              <w:rPr>
                <w:rFonts w:eastAsia="SimSun"/>
                <w:i/>
                <w:iCs/>
                <w:color w:val="000000" w:themeColor="text1"/>
                <w:sz w:val="22"/>
                <w:szCs w:val="22"/>
              </w:rPr>
            </w:rPrChange>
          </w:rPr>
          <w:t xml:space="preserve">un. </w:t>
        </w:r>
        <w:proofErr w:type="spellStart"/>
        <w:r w:rsidR="00966DC0" w:rsidRPr="00BE70D2">
          <w:rPr>
            <w:i/>
            <w:iCs/>
            <w:color w:val="000000" w:themeColor="text1"/>
            <w:sz w:val="22"/>
            <w:szCs w:val="22"/>
            <w:rPrChange w:id="9291" w:author="Chen Liao" w:date="2021-06-01T21:13:00Z">
              <w:rPr>
                <w:i/>
                <w:iCs/>
                <w:color w:val="000000" w:themeColor="text1"/>
                <w:sz w:val="22"/>
                <w:szCs w:val="22"/>
              </w:rPr>
            </w:rPrChange>
          </w:rPr>
          <w:t>Muribaculaceae</w:t>
        </w:r>
      </w:ins>
      <w:proofErr w:type="spellEnd"/>
      <w:ins w:id="9292" w:author="Chen Liao" w:date="2021-05-31T09:33:00Z">
        <w:r w:rsidR="00152F03" w:rsidRPr="00BE70D2">
          <w:rPr>
            <w:color w:val="000000" w:themeColor="text1"/>
            <w:sz w:val="22"/>
            <w:szCs w:val="22"/>
            <w:rPrChange w:id="9293" w:author="Chen Liao" w:date="2021-06-01T21:13:00Z">
              <w:rPr>
                <w:color w:val="000000" w:themeColor="text1"/>
                <w:sz w:val="22"/>
                <w:szCs w:val="22"/>
              </w:rPr>
            </w:rPrChange>
          </w:rPr>
          <w:t xml:space="preserve"> </w:t>
        </w:r>
      </w:ins>
      <w:ins w:id="9294" w:author="Chen Liao" w:date="2021-05-31T09:38:00Z">
        <w:r w:rsidR="00966DC0" w:rsidRPr="00BE70D2">
          <w:rPr>
            <w:color w:val="000000" w:themeColor="text1"/>
            <w:sz w:val="22"/>
            <w:szCs w:val="22"/>
            <w:rPrChange w:id="9295" w:author="Chen Liao" w:date="2021-06-01T21:13:00Z">
              <w:rPr>
                <w:color w:val="000000" w:themeColor="text1"/>
                <w:sz w:val="22"/>
                <w:szCs w:val="22"/>
              </w:rPr>
            </w:rPrChange>
          </w:rPr>
          <w:t xml:space="preserve">increased rapidly and soon </w:t>
        </w:r>
      </w:ins>
      <w:ins w:id="9296" w:author="Chen Liao" w:date="2021-05-31T09:37:00Z">
        <w:r w:rsidR="00966DC0" w:rsidRPr="00BE70D2">
          <w:rPr>
            <w:color w:val="000000" w:themeColor="text1"/>
            <w:sz w:val="22"/>
            <w:szCs w:val="22"/>
            <w:rPrChange w:id="9297" w:author="Chen Liao" w:date="2021-06-01T21:13:00Z">
              <w:rPr>
                <w:color w:val="000000" w:themeColor="text1"/>
                <w:sz w:val="22"/>
                <w:szCs w:val="22"/>
              </w:rPr>
            </w:rPrChange>
          </w:rPr>
          <w:t>reached a plateau (except for Shang</w:t>
        </w:r>
      </w:ins>
      <w:ins w:id="9298" w:author="Chen Liao" w:date="2021-05-31T09:38:00Z">
        <w:r w:rsidR="00966DC0" w:rsidRPr="00BE70D2">
          <w:rPr>
            <w:color w:val="000000" w:themeColor="text1"/>
            <w:sz w:val="22"/>
            <w:szCs w:val="22"/>
            <w:rPrChange w:id="9299" w:author="Chen Liao" w:date="2021-06-01T21:13:00Z">
              <w:rPr>
                <w:color w:val="000000" w:themeColor="text1"/>
                <w:sz w:val="22"/>
                <w:szCs w:val="22"/>
              </w:rPr>
            </w:rPrChange>
          </w:rPr>
          <w:t>hai mice)</w:t>
        </w:r>
      </w:ins>
      <w:ins w:id="9300" w:author="Chen Liao" w:date="2021-05-31T09:33:00Z">
        <w:r w:rsidR="00152F03" w:rsidRPr="00BE70D2">
          <w:rPr>
            <w:color w:val="000000" w:themeColor="text1"/>
            <w:sz w:val="22"/>
            <w:szCs w:val="22"/>
            <w:rPrChange w:id="9301" w:author="Chen Liao" w:date="2021-06-01T21:13:00Z">
              <w:rPr>
                <w:color w:val="000000" w:themeColor="text1"/>
                <w:sz w:val="22"/>
                <w:szCs w:val="22"/>
              </w:rPr>
            </w:rPrChange>
          </w:rPr>
          <w:t xml:space="preserve">, </w:t>
        </w:r>
        <w:r w:rsidR="00152F03" w:rsidRPr="00BE70D2">
          <w:rPr>
            <w:color w:val="000000" w:themeColor="text1"/>
            <w:sz w:val="22"/>
            <w:szCs w:val="22"/>
            <w:rPrChange w:id="9302" w:author="Chen Liao" w:date="2021-06-01T21:13:00Z">
              <w:rPr>
                <w:color w:val="000000" w:themeColor="text1"/>
                <w:sz w:val="22"/>
                <w:szCs w:val="22"/>
              </w:rPr>
            </w:rPrChange>
          </w:rPr>
          <w:lastRenderedPageBreak/>
          <w:t xml:space="preserve">while that of </w:t>
        </w:r>
      </w:ins>
      <w:ins w:id="9303" w:author="Chen Liao" w:date="2021-05-31T09:35:00Z">
        <w:r w:rsidR="00966DC0" w:rsidRPr="00BE70D2">
          <w:rPr>
            <w:rFonts w:eastAsia="SimSun"/>
            <w:i/>
            <w:iCs/>
            <w:color w:val="000000" w:themeColor="text1"/>
            <w:sz w:val="22"/>
            <w:szCs w:val="22"/>
            <w:rPrChange w:id="9304" w:author="Chen Liao" w:date="2021-06-01T21:13:00Z">
              <w:rPr>
                <w:rFonts w:eastAsia="SimSun"/>
                <w:i/>
                <w:iCs/>
                <w:color w:val="000000" w:themeColor="text1"/>
                <w:sz w:val="22"/>
                <w:szCs w:val="22"/>
              </w:rPr>
            </w:rPrChange>
          </w:rPr>
          <w:t xml:space="preserve">un. </w:t>
        </w:r>
        <w:proofErr w:type="spellStart"/>
        <w:r w:rsidR="00966DC0" w:rsidRPr="00BE70D2">
          <w:rPr>
            <w:i/>
            <w:iCs/>
            <w:color w:val="000000" w:themeColor="text1"/>
            <w:sz w:val="22"/>
            <w:szCs w:val="22"/>
            <w:rPrChange w:id="9305" w:author="Chen Liao" w:date="2021-06-01T21:13:00Z">
              <w:rPr>
                <w:i/>
                <w:iCs/>
                <w:color w:val="000000" w:themeColor="text1"/>
                <w:sz w:val="22"/>
                <w:szCs w:val="22"/>
              </w:rPr>
            </w:rPrChange>
          </w:rPr>
          <w:t>Faecalibaculum</w:t>
        </w:r>
        <w:proofErr w:type="spellEnd"/>
        <w:r w:rsidR="00966DC0" w:rsidRPr="00BE70D2">
          <w:rPr>
            <w:rFonts w:eastAsia="SimSun"/>
            <w:color w:val="000000" w:themeColor="text1"/>
            <w:sz w:val="22"/>
            <w:szCs w:val="22"/>
            <w:rPrChange w:id="9306" w:author="Chen Liao" w:date="2021-06-01T21:13:00Z">
              <w:rPr>
                <w:rFonts w:eastAsia="SimSun"/>
                <w:color w:val="000000" w:themeColor="text1"/>
                <w:sz w:val="22"/>
                <w:szCs w:val="22"/>
              </w:rPr>
            </w:rPrChange>
          </w:rPr>
          <w:t xml:space="preserve"> </w:t>
        </w:r>
      </w:ins>
      <w:ins w:id="9307" w:author="Chen Liao" w:date="2021-05-31T09:37:00Z">
        <w:r w:rsidR="00966DC0" w:rsidRPr="00BE70D2">
          <w:rPr>
            <w:color w:val="000000" w:themeColor="text1"/>
            <w:sz w:val="22"/>
            <w:szCs w:val="22"/>
            <w:rPrChange w:id="9308" w:author="Chen Liao" w:date="2021-06-01T21:13:00Z">
              <w:rPr>
                <w:color w:val="000000" w:themeColor="text1"/>
                <w:sz w:val="22"/>
                <w:szCs w:val="22"/>
              </w:rPr>
            </w:rPrChange>
          </w:rPr>
          <w:t>quickly de</w:t>
        </w:r>
      </w:ins>
      <w:ins w:id="9309" w:author="Chen Liao" w:date="2021-05-31T10:54:00Z">
        <w:r w:rsidR="001300ED" w:rsidRPr="00BE70D2">
          <w:rPr>
            <w:color w:val="000000" w:themeColor="text1"/>
            <w:sz w:val="22"/>
            <w:szCs w:val="22"/>
            <w:rPrChange w:id="9310" w:author="Chen Liao" w:date="2021-06-01T21:13:00Z">
              <w:rPr>
                <w:color w:val="000000" w:themeColor="text1"/>
                <w:sz w:val="22"/>
                <w:szCs w:val="22"/>
              </w:rPr>
            </w:rPrChange>
          </w:rPr>
          <w:t>clined</w:t>
        </w:r>
      </w:ins>
      <w:ins w:id="9311" w:author="Chen Liao" w:date="2021-05-31T09:37:00Z">
        <w:r w:rsidR="00966DC0" w:rsidRPr="00BE70D2">
          <w:rPr>
            <w:color w:val="000000" w:themeColor="text1"/>
            <w:sz w:val="22"/>
            <w:szCs w:val="22"/>
            <w:rPrChange w:id="9312" w:author="Chen Liao" w:date="2021-06-01T21:13:00Z">
              <w:rPr>
                <w:color w:val="000000" w:themeColor="text1"/>
                <w:sz w:val="22"/>
                <w:szCs w:val="22"/>
              </w:rPr>
            </w:rPrChange>
          </w:rPr>
          <w:t xml:space="preserve"> after </w:t>
        </w:r>
      </w:ins>
      <w:ins w:id="9313" w:author="Chen Liao" w:date="2021-05-31T10:54:00Z">
        <w:r w:rsidR="001300ED" w:rsidRPr="00BE70D2">
          <w:rPr>
            <w:color w:val="000000" w:themeColor="text1"/>
            <w:sz w:val="22"/>
            <w:szCs w:val="22"/>
            <w:rPrChange w:id="9314" w:author="Chen Liao" w:date="2021-06-01T21:13:00Z">
              <w:rPr>
                <w:color w:val="000000" w:themeColor="text1"/>
                <w:sz w:val="22"/>
                <w:szCs w:val="22"/>
              </w:rPr>
            </w:rPrChange>
          </w:rPr>
          <w:t xml:space="preserve">an </w:t>
        </w:r>
      </w:ins>
      <w:ins w:id="9315" w:author="Chen Liao" w:date="2021-05-31T09:37:00Z">
        <w:r w:rsidR="00966DC0" w:rsidRPr="00BE70D2">
          <w:rPr>
            <w:color w:val="000000" w:themeColor="text1"/>
            <w:sz w:val="22"/>
            <w:szCs w:val="22"/>
            <w:rPrChange w:id="9316" w:author="Chen Liao" w:date="2021-06-01T21:13:00Z">
              <w:rPr>
                <w:color w:val="000000" w:themeColor="text1"/>
                <w:sz w:val="22"/>
                <w:szCs w:val="22"/>
              </w:rPr>
            </w:rPrChange>
          </w:rPr>
          <w:t xml:space="preserve">initial </w:t>
        </w:r>
      </w:ins>
      <w:ins w:id="9317" w:author="Chen Liao" w:date="2021-05-31T10:54:00Z">
        <w:r w:rsidR="001300ED" w:rsidRPr="00BE70D2">
          <w:rPr>
            <w:color w:val="000000" w:themeColor="text1"/>
            <w:sz w:val="22"/>
            <w:szCs w:val="22"/>
            <w:rPrChange w:id="9318" w:author="Chen Liao" w:date="2021-06-01T21:13:00Z">
              <w:rPr>
                <w:color w:val="000000" w:themeColor="text1"/>
                <w:sz w:val="22"/>
                <w:szCs w:val="22"/>
              </w:rPr>
            </w:rPrChange>
          </w:rPr>
          <w:t>burst</w:t>
        </w:r>
      </w:ins>
      <w:ins w:id="9319" w:author="Chen Liao" w:date="2021-05-31T09:33:00Z">
        <w:r w:rsidR="00152F03" w:rsidRPr="00BE70D2">
          <w:rPr>
            <w:color w:val="000000" w:themeColor="text1"/>
            <w:sz w:val="22"/>
            <w:szCs w:val="22"/>
            <w:rPrChange w:id="9320" w:author="Chen Liao" w:date="2021-06-01T21:13:00Z">
              <w:rPr>
                <w:color w:val="000000" w:themeColor="text1"/>
                <w:sz w:val="22"/>
                <w:szCs w:val="22"/>
              </w:rPr>
            </w:rPrChange>
          </w:rPr>
          <w:t xml:space="preserve">. GLV-based inference suggests that the </w:t>
        </w:r>
      </w:ins>
      <w:ins w:id="9321" w:author="Chen Liao" w:date="2021-05-31T10:54:00Z">
        <w:r w:rsidR="000669D6" w:rsidRPr="00BE70D2">
          <w:rPr>
            <w:color w:val="000000" w:themeColor="text1"/>
            <w:sz w:val="22"/>
            <w:szCs w:val="22"/>
            <w:rPrChange w:id="9322" w:author="Chen Liao" w:date="2021-06-01T21:13:00Z">
              <w:rPr>
                <w:color w:val="000000" w:themeColor="text1"/>
                <w:sz w:val="22"/>
                <w:szCs w:val="22"/>
              </w:rPr>
            </w:rPrChange>
          </w:rPr>
          <w:t xml:space="preserve">observed </w:t>
        </w:r>
      </w:ins>
      <w:ins w:id="9323" w:author="Chen Liao" w:date="2021-05-31T09:33:00Z">
        <w:r w:rsidR="00152F03" w:rsidRPr="00BE70D2">
          <w:rPr>
            <w:color w:val="000000" w:themeColor="text1"/>
            <w:sz w:val="22"/>
            <w:szCs w:val="22"/>
            <w:rPrChange w:id="9324" w:author="Chen Liao" w:date="2021-06-01T21:13:00Z">
              <w:rPr>
                <w:color w:val="000000" w:themeColor="text1"/>
                <w:sz w:val="22"/>
                <w:szCs w:val="22"/>
              </w:rPr>
            </w:rPrChange>
          </w:rPr>
          <w:t>dynamics may be driven by mutual inhibition</w:t>
        </w:r>
      </w:ins>
      <w:ins w:id="9325" w:author="Chen Liao" w:date="2021-05-31T09:38:00Z">
        <w:r w:rsidR="00A120B6" w:rsidRPr="00BE70D2">
          <w:rPr>
            <w:color w:val="000000" w:themeColor="text1"/>
            <w:sz w:val="22"/>
            <w:szCs w:val="22"/>
            <w:rPrChange w:id="9326" w:author="Chen Liao" w:date="2021-06-01T21:13:00Z">
              <w:rPr>
                <w:color w:val="000000" w:themeColor="text1"/>
                <w:sz w:val="22"/>
                <w:szCs w:val="22"/>
              </w:rPr>
            </w:rPrChange>
          </w:rPr>
          <w:t>s</w:t>
        </w:r>
      </w:ins>
      <w:ins w:id="9327" w:author="Chen Liao" w:date="2021-05-31T09:33:00Z">
        <w:r w:rsidR="00152F03" w:rsidRPr="00BE70D2">
          <w:rPr>
            <w:color w:val="000000" w:themeColor="text1"/>
            <w:sz w:val="22"/>
            <w:szCs w:val="22"/>
            <w:rPrChange w:id="9328" w:author="Chen Liao" w:date="2021-06-01T21:13:00Z">
              <w:rPr>
                <w:color w:val="000000" w:themeColor="text1"/>
                <w:sz w:val="22"/>
                <w:szCs w:val="22"/>
              </w:rPr>
            </w:rPrChange>
          </w:rPr>
          <w:t xml:space="preserve"> (</w:t>
        </w:r>
        <w:r w:rsidR="00152F03" w:rsidRPr="00BE70D2">
          <w:rPr>
            <w:color w:val="000000" w:themeColor="text1"/>
            <w:sz w:val="22"/>
            <w:szCs w:val="22"/>
            <w:highlight w:val="yellow"/>
            <w:rPrChange w:id="9329" w:author="Chen Liao" w:date="2021-06-01T21:13:00Z">
              <w:rPr>
                <w:color w:val="000000" w:themeColor="text1"/>
                <w:sz w:val="22"/>
                <w:szCs w:val="22"/>
                <w:highlight w:val="yellow"/>
              </w:rPr>
            </w:rPrChange>
          </w:rPr>
          <w:t xml:space="preserve">Fig. </w:t>
        </w:r>
      </w:ins>
      <w:ins w:id="9330" w:author="Chen Liao" w:date="2021-05-31T09:38:00Z">
        <w:r w:rsidR="00A120B6" w:rsidRPr="00BE70D2">
          <w:rPr>
            <w:color w:val="000000" w:themeColor="text1"/>
            <w:sz w:val="22"/>
            <w:szCs w:val="22"/>
            <w:highlight w:val="yellow"/>
            <w:rPrChange w:id="9331" w:author="Chen Liao" w:date="2021-06-01T21:13:00Z">
              <w:rPr>
                <w:color w:val="000000" w:themeColor="text1"/>
                <w:sz w:val="22"/>
                <w:szCs w:val="22"/>
                <w:highlight w:val="yellow"/>
              </w:rPr>
            </w:rPrChange>
          </w:rPr>
          <w:t>6</w:t>
        </w:r>
      </w:ins>
      <w:ins w:id="9332" w:author="Chen Liao" w:date="2021-05-31T13:27:00Z">
        <w:r w:rsidR="009D099E" w:rsidRPr="00BE70D2">
          <w:rPr>
            <w:color w:val="000000" w:themeColor="text1"/>
            <w:sz w:val="22"/>
            <w:szCs w:val="22"/>
            <w:highlight w:val="yellow"/>
            <w:rPrChange w:id="9333" w:author="Chen Liao" w:date="2021-06-01T21:13:00Z">
              <w:rPr>
                <w:color w:val="000000" w:themeColor="text1"/>
                <w:sz w:val="22"/>
                <w:szCs w:val="22"/>
                <w:highlight w:val="yellow"/>
              </w:rPr>
            </w:rPrChange>
          </w:rPr>
          <w:t>E</w:t>
        </w:r>
      </w:ins>
      <w:ins w:id="9334" w:author="Chen Liao" w:date="2021-05-31T09:33:00Z">
        <w:r w:rsidR="00152F03" w:rsidRPr="00BE70D2">
          <w:rPr>
            <w:color w:val="000000" w:themeColor="text1"/>
            <w:sz w:val="22"/>
            <w:szCs w:val="22"/>
            <w:rPrChange w:id="9335" w:author="Chen Liao" w:date="2021-06-01T21:13:00Z">
              <w:rPr>
                <w:color w:val="000000" w:themeColor="text1"/>
                <w:sz w:val="22"/>
                <w:szCs w:val="22"/>
              </w:rPr>
            </w:rPrChange>
          </w:rPr>
          <w:t>).</w:t>
        </w:r>
      </w:ins>
      <w:ins w:id="9336" w:author="Chen Liao" w:date="2021-05-31T09:51:00Z">
        <w:r w:rsidR="000C3BE7" w:rsidRPr="00BE70D2">
          <w:rPr>
            <w:color w:val="000000" w:themeColor="text1"/>
            <w:sz w:val="22"/>
            <w:szCs w:val="22"/>
            <w:rPrChange w:id="9337" w:author="Chen Liao" w:date="2021-06-01T21:13:00Z">
              <w:rPr>
                <w:color w:val="000000" w:themeColor="text1"/>
                <w:sz w:val="22"/>
                <w:szCs w:val="22"/>
              </w:rPr>
            </w:rPrChange>
          </w:rPr>
          <w:t xml:space="preserve"> </w:t>
        </w:r>
      </w:ins>
    </w:p>
    <w:p w14:paraId="3E14A7FD" w14:textId="77777777" w:rsidR="00F1561E" w:rsidRPr="00BE70D2" w:rsidRDefault="00F1561E" w:rsidP="00F5051A">
      <w:pPr>
        <w:jc w:val="both"/>
        <w:rPr>
          <w:ins w:id="9338" w:author="Chen Liao" w:date="2021-05-31T05:49:00Z"/>
          <w:rStyle w:val="fontstyle01"/>
          <w:rFonts w:ascii="Times New Roman" w:hAnsi="Times New Roman"/>
          <w:color w:val="000000" w:themeColor="text1"/>
          <w:sz w:val="22"/>
          <w:szCs w:val="22"/>
          <w:rPrChange w:id="9339" w:author="Chen Liao" w:date="2021-06-01T21:13:00Z">
            <w:rPr>
              <w:ins w:id="9340" w:author="Chen Liao" w:date="2021-05-31T05:49:00Z"/>
              <w:rStyle w:val="fontstyle01"/>
              <w:rFonts w:ascii="Times New Roman" w:hAnsi="Times New Roman"/>
              <w:color w:val="000000" w:themeColor="text1"/>
              <w:sz w:val="22"/>
              <w:szCs w:val="22"/>
            </w:rPr>
          </w:rPrChange>
        </w:rPr>
      </w:pPr>
    </w:p>
    <w:p w14:paraId="7929D09B" w14:textId="7CFAA78C" w:rsidR="00B8253F" w:rsidRPr="00BE70D2" w:rsidDel="00991FAB" w:rsidRDefault="00521CBB" w:rsidP="006D6F2F">
      <w:pPr>
        <w:jc w:val="both"/>
        <w:rPr>
          <w:del w:id="9341" w:author="Chen Liao" w:date="2021-05-31T06:16:00Z"/>
          <w:color w:val="000000" w:themeColor="text1"/>
          <w:sz w:val="22"/>
          <w:szCs w:val="22"/>
          <w:rPrChange w:id="9342" w:author="Chen Liao" w:date="2021-06-01T21:13:00Z">
            <w:rPr>
              <w:del w:id="9343" w:author="Chen Liao" w:date="2021-05-31T06:16:00Z"/>
              <w:rFonts w:eastAsiaTheme="minorEastAsia"/>
              <w:b/>
              <w:bCs/>
              <w:color w:val="000000" w:themeColor="text1"/>
              <w:sz w:val="22"/>
              <w:szCs w:val="22"/>
            </w:rPr>
          </w:rPrChange>
        </w:rPr>
      </w:pPr>
      <w:del w:id="9344" w:author="Chen Liao" w:date="2021-05-28T07:10:00Z">
        <w:r w:rsidRPr="00BE70D2" w:rsidDel="00F5051A">
          <w:rPr>
            <w:rFonts w:eastAsia="SimSun"/>
            <w:color w:val="000000" w:themeColor="text1"/>
            <w:sz w:val="22"/>
            <w:szCs w:val="22"/>
            <w:rPrChange w:id="9345" w:author="Chen Liao" w:date="2021-06-01T21:13:00Z">
              <w:rPr>
                <w:rFonts w:eastAsia="SimSun"/>
                <w:b/>
                <w:bCs/>
                <w:color w:val="000000"/>
                <w:sz w:val="22"/>
                <w:szCs w:val="22"/>
              </w:rPr>
            </w:rPrChange>
          </w:rPr>
          <w:br w:type="page"/>
        </w:r>
      </w:del>
      <w:moveToRangeStart w:id="9346" w:author="Chen Liao" w:date="2021-05-28T07:10:00Z" w:name="move73078253"/>
      <w:moveTo w:id="9347" w:author="Chen Liao" w:date="2021-05-28T07:10:00Z">
        <w:del w:id="9348" w:author="Chen Liao" w:date="2021-05-29T12:42:00Z">
          <w:r w:rsidR="00F5051A" w:rsidRPr="00BE70D2" w:rsidDel="00E94AF6">
            <w:rPr>
              <w:color w:val="000000" w:themeColor="text1"/>
              <w:sz w:val="22"/>
              <w:szCs w:val="22"/>
              <w:rPrChange w:id="9349" w:author="Chen Liao" w:date="2021-06-01T21:13:00Z">
                <w:rPr>
                  <w:sz w:val="22"/>
                  <w:szCs w:val="22"/>
                </w:rPr>
              </w:rPrChange>
            </w:rPr>
            <w:delText>On</w:delText>
          </w:r>
        </w:del>
        <w:del w:id="9350" w:author="Chen Liao" w:date="2021-05-31T05:49:00Z">
          <w:r w:rsidR="00F5051A" w:rsidRPr="00BE70D2" w:rsidDel="00C202CD">
            <w:rPr>
              <w:color w:val="000000" w:themeColor="text1"/>
              <w:sz w:val="22"/>
              <w:szCs w:val="22"/>
              <w:rPrChange w:id="9351" w:author="Chen Liao" w:date="2021-06-01T21:13:00Z">
                <w:rPr>
                  <w:sz w:val="22"/>
                  <w:szCs w:val="22"/>
                </w:rPr>
              </w:rPrChange>
            </w:rPr>
            <w:delText xml:space="preserve"> contrary to inulin, no consistent temporal patterns of SCFAs and gut microbiota biodiversity were found in the resistant starch intervention (</w:delText>
          </w:r>
          <w:r w:rsidR="00F5051A" w:rsidRPr="00BE70D2" w:rsidDel="00C202CD">
            <w:rPr>
              <w:color w:val="000000" w:themeColor="text1"/>
              <w:sz w:val="22"/>
              <w:szCs w:val="22"/>
              <w:rPrChange w:id="9352" w:author="Chen Liao" w:date="2021-06-01T21:13:00Z">
                <w:rPr>
                  <w:sz w:val="22"/>
                  <w:szCs w:val="22"/>
                  <w:highlight w:val="yellow"/>
                </w:rPr>
              </w:rPrChange>
            </w:rPr>
            <w:delText>Fig. 2A,B</w:delText>
          </w:r>
          <w:r w:rsidR="00F5051A" w:rsidRPr="00BE70D2" w:rsidDel="00C202CD">
            <w:rPr>
              <w:color w:val="000000" w:themeColor="text1"/>
              <w:sz w:val="22"/>
              <w:szCs w:val="22"/>
              <w:rPrChange w:id="9353" w:author="Chen Liao" w:date="2021-06-01T21:13:00Z">
                <w:rPr>
                  <w:sz w:val="22"/>
                  <w:szCs w:val="22"/>
                </w:rPr>
              </w:rPrChange>
            </w:rPr>
            <w:delText>). The alterations in gut microbiota composition were also milder, despite the effects are more dramatic than cellulose (</w:delText>
          </w:r>
          <w:commentRangeStart w:id="9354"/>
          <w:r w:rsidR="00F5051A" w:rsidRPr="00BE70D2" w:rsidDel="00C202CD">
            <w:rPr>
              <w:color w:val="000000" w:themeColor="text1"/>
              <w:sz w:val="22"/>
              <w:szCs w:val="22"/>
              <w:rPrChange w:id="9355" w:author="Chen Liao" w:date="2021-06-01T21:13:00Z">
                <w:rPr>
                  <w:sz w:val="22"/>
                  <w:szCs w:val="22"/>
                  <w:highlight w:val="yellow"/>
                </w:rPr>
              </w:rPrChange>
            </w:rPr>
            <w:delText>Fig. S2C</w:delText>
          </w:r>
          <w:commentRangeEnd w:id="9354"/>
          <w:r w:rsidR="00F5051A" w:rsidRPr="00BE70D2" w:rsidDel="00C202CD">
            <w:rPr>
              <w:color w:val="000000" w:themeColor="text1"/>
              <w:sz w:val="22"/>
              <w:szCs w:val="22"/>
              <w:rPrChange w:id="9356" w:author="Chen Liao" w:date="2021-06-01T21:13:00Z">
                <w:rPr>
                  <w:rStyle w:val="CommentReference"/>
                </w:rPr>
              </w:rPrChange>
            </w:rPr>
            <w:commentReference w:id="9354"/>
          </w:r>
        </w:del>
      </w:moveTo>
      <w:ins w:id="9357" w:author="Chen Liao" w:date="2021-05-31T06:04:00Z">
        <w:r w:rsidR="006B4E51" w:rsidRPr="00BE70D2">
          <w:rPr>
            <w:color w:val="000000" w:themeColor="text1"/>
            <w:sz w:val="22"/>
            <w:szCs w:val="22"/>
            <w:rPrChange w:id="9358" w:author="Chen Liao" w:date="2021-06-01T21:13:00Z">
              <w:rPr>
                <w:b/>
                <w:bCs/>
                <w:color w:val="000000" w:themeColor="text1"/>
                <w:sz w:val="22"/>
                <w:szCs w:val="22"/>
              </w:rPr>
            </w:rPrChange>
          </w:rPr>
          <w:t>Similar</w:t>
        </w:r>
        <w:r w:rsidR="006B4E51" w:rsidRPr="00BE70D2">
          <w:rPr>
            <w:color w:val="000000" w:themeColor="text1"/>
            <w:sz w:val="22"/>
            <w:szCs w:val="22"/>
            <w:rPrChange w:id="9359" w:author="Chen Liao" w:date="2021-06-01T21:13:00Z">
              <w:rPr>
                <w:color w:val="000000" w:themeColor="text1"/>
                <w:sz w:val="22"/>
                <w:szCs w:val="22"/>
              </w:rPr>
            </w:rPrChange>
          </w:rPr>
          <w:t xml:space="preserve"> to inulin intervention</w:t>
        </w:r>
      </w:ins>
      <w:ins w:id="9360" w:author="Chen Liao" w:date="2021-06-02T00:52:00Z">
        <w:r w:rsidR="002A4EDD">
          <w:rPr>
            <w:color w:val="000000" w:themeColor="text1"/>
            <w:sz w:val="22"/>
            <w:szCs w:val="22"/>
          </w:rPr>
          <w:t>,</w:t>
        </w:r>
      </w:ins>
      <w:ins w:id="9361" w:author="Chen Liao" w:date="2021-05-31T13:27:00Z">
        <w:r w:rsidR="004D5D8F" w:rsidRPr="00BE70D2">
          <w:rPr>
            <w:color w:val="000000" w:themeColor="text1"/>
            <w:sz w:val="22"/>
            <w:szCs w:val="22"/>
            <w:rPrChange w:id="9362" w:author="Chen Liao" w:date="2021-06-01T21:13:00Z">
              <w:rPr>
                <w:color w:val="000000" w:themeColor="text1"/>
                <w:sz w:val="22"/>
                <w:szCs w:val="22"/>
              </w:rPr>
            </w:rPrChange>
          </w:rPr>
          <w:t xml:space="preserve"> </w:t>
        </w:r>
      </w:ins>
      <w:ins w:id="9363" w:author="Chen Liao" w:date="2021-05-31T10:23:00Z">
        <w:r w:rsidR="006C257D" w:rsidRPr="00BE70D2">
          <w:rPr>
            <w:color w:val="000000" w:themeColor="text1"/>
            <w:sz w:val="22"/>
            <w:szCs w:val="22"/>
            <w:rPrChange w:id="9364" w:author="Chen Liao" w:date="2021-06-01T21:13:00Z">
              <w:rPr>
                <w:color w:val="000000" w:themeColor="text1"/>
                <w:sz w:val="22"/>
                <w:szCs w:val="22"/>
              </w:rPr>
            </w:rPrChange>
          </w:rPr>
          <w:t xml:space="preserve">bacterial load </w:t>
        </w:r>
      </w:ins>
      <w:ins w:id="9365" w:author="Chen Liao" w:date="2021-06-02T01:15:00Z">
        <w:r w:rsidR="00E12F02">
          <w:rPr>
            <w:color w:val="000000" w:themeColor="text1"/>
            <w:sz w:val="22"/>
            <w:szCs w:val="22"/>
          </w:rPr>
          <w:t>(</w:t>
        </w:r>
        <w:r w:rsidR="00E12F02" w:rsidRPr="00E12F02">
          <w:rPr>
            <w:color w:val="000000" w:themeColor="text1"/>
            <w:sz w:val="22"/>
            <w:szCs w:val="22"/>
            <w:highlight w:val="yellow"/>
            <w:rPrChange w:id="9366" w:author="Chen Liao" w:date="2021-06-02T01:15:00Z">
              <w:rPr>
                <w:color w:val="000000" w:themeColor="text1"/>
                <w:sz w:val="22"/>
                <w:szCs w:val="22"/>
              </w:rPr>
            </w:rPrChange>
          </w:rPr>
          <w:t>Fig. S12A</w:t>
        </w:r>
        <w:r w:rsidR="00E12F02">
          <w:rPr>
            <w:color w:val="000000" w:themeColor="text1"/>
            <w:sz w:val="22"/>
            <w:szCs w:val="22"/>
          </w:rPr>
          <w:t xml:space="preserve">) </w:t>
        </w:r>
      </w:ins>
      <w:ins w:id="9367" w:author="Chen Liao" w:date="2021-05-31T10:23:00Z">
        <w:r w:rsidR="006C257D" w:rsidRPr="00BE70D2">
          <w:rPr>
            <w:color w:val="000000" w:themeColor="text1"/>
            <w:sz w:val="22"/>
            <w:szCs w:val="22"/>
            <w:rPrChange w:id="9368" w:author="Chen Liao" w:date="2021-06-01T21:13:00Z">
              <w:rPr>
                <w:color w:val="000000" w:themeColor="text1"/>
                <w:sz w:val="22"/>
                <w:szCs w:val="22"/>
              </w:rPr>
            </w:rPrChange>
          </w:rPr>
          <w:t xml:space="preserve">and </w:t>
        </w:r>
      </w:ins>
      <w:ins w:id="9369" w:author="Chen Liao" w:date="2021-05-31T10:25:00Z">
        <w:r w:rsidR="006C257D" w:rsidRPr="00BE70D2">
          <w:rPr>
            <w:color w:val="000000" w:themeColor="text1"/>
            <w:sz w:val="22"/>
            <w:szCs w:val="22"/>
            <w:rPrChange w:id="9370" w:author="Chen Liao" w:date="2021-06-01T21:13:00Z">
              <w:rPr>
                <w:color w:val="000000" w:themeColor="text1"/>
                <w:sz w:val="22"/>
                <w:szCs w:val="22"/>
              </w:rPr>
            </w:rPrChange>
          </w:rPr>
          <w:t xml:space="preserve">all </w:t>
        </w:r>
      </w:ins>
      <w:ins w:id="9371" w:author="Chen Liao" w:date="2021-05-31T10:23:00Z">
        <w:r w:rsidR="006C257D" w:rsidRPr="00BE70D2">
          <w:rPr>
            <w:color w:val="000000" w:themeColor="text1"/>
            <w:sz w:val="22"/>
            <w:szCs w:val="22"/>
            <w:rPrChange w:id="9372" w:author="Chen Liao" w:date="2021-06-01T21:13:00Z">
              <w:rPr>
                <w:color w:val="000000" w:themeColor="text1"/>
                <w:sz w:val="22"/>
                <w:szCs w:val="22"/>
              </w:rPr>
            </w:rPrChange>
          </w:rPr>
          <w:t>three major SCFAs</w:t>
        </w:r>
      </w:ins>
      <w:ins w:id="9373" w:author="Chen Liao" w:date="2021-06-02T01:15:00Z">
        <w:r w:rsidR="00E12F02">
          <w:rPr>
            <w:color w:val="000000" w:themeColor="text1"/>
            <w:sz w:val="22"/>
            <w:szCs w:val="22"/>
          </w:rPr>
          <w:t xml:space="preserve"> (</w:t>
        </w:r>
        <w:r w:rsidR="00E12F02" w:rsidRPr="00E12F02">
          <w:rPr>
            <w:color w:val="000000" w:themeColor="text1"/>
            <w:sz w:val="22"/>
            <w:szCs w:val="22"/>
            <w:highlight w:val="yellow"/>
            <w:rPrChange w:id="9374" w:author="Chen Liao" w:date="2021-06-02T01:15:00Z">
              <w:rPr>
                <w:color w:val="000000" w:themeColor="text1"/>
                <w:sz w:val="22"/>
                <w:szCs w:val="22"/>
              </w:rPr>
            </w:rPrChange>
          </w:rPr>
          <w:t>Fig. S12B</w:t>
        </w:r>
        <w:r w:rsidR="00E12F02">
          <w:rPr>
            <w:color w:val="000000" w:themeColor="text1"/>
            <w:sz w:val="22"/>
            <w:szCs w:val="22"/>
          </w:rPr>
          <w:t>)</w:t>
        </w:r>
      </w:ins>
      <w:ins w:id="9375" w:author="Chen Liao" w:date="2021-05-31T10:23:00Z">
        <w:r w:rsidR="006C257D" w:rsidRPr="00BE70D2">
          <w:rPr>
            <w:color w:val="000000" w:themeColor="text1"/>
            <w:sz w:val="22"/>
            <w:szCs w:val="22"/>
            <w:rPrChange w:id="9376" w:author="Chen Liao" w:date="2021-06-01T21:13:00Z">
              <w:rPr>
                <w:color w:val="000000" w:themeColor="text1"/>
                <w:sz w:val="22"/>
                <w:szCs w:val="22"/>
              </w:rPr>
            </w:rPrChange>
          </w:rPr>
          <w:t xml:space="preserve"> </w:t>
        </w:r>
        <w:proofErr w:type="spellStart"/>
        <w:r w:rsidR="006C257D" w:rsidRPr="00BE70D2">
          <w:rPr>
            <w:color w:val="000000" w:themeColor="text1"/>
            <w:sz w:val="22"/>
            <w:szCs w:val="22"/>
            <w:rPrChange w:id="9377" w:author="Chen Liao" w:date="2021-06-01T21:13:00Z">
              <w:rPr>
                <w:color w:val="000000" w:themeColor="text1"/>
                <w:sz w:val="22"/>
                <w:szCs w:val="22"/>
              </w:rPr>
            </w:rPrChange>
          </w:rPr>
          <w:t>exihibited</w:t>
        </w:r>
        <w:proofErr w:type="spellEnd"/>
        <w:r w:rsidR="006C257D" w:rsidRPr="00BE70D2">
          <w:rPr>
            <w:color w:val="000000" w:themeColor="text1"/>
            <w:sz w:val="22"/>
            <w:szCs w:val="22"/>
            <w:rPrChange w:id="9378" w:author="Chen Liao" w:date="2021-06-01T21:13:00Z">
              <w:rPr>
                <w:color w:val="000000" w:themeColor="text1"/>
                <w:sz w:val="22"/>
                <w:szCs w:val="22"/>
              </w:rPr>
            </w:rPrChange>
          </w:rPr>
          <w:t xml:space="preserve"> baseline-depe</w:t>
        </w:r>
      </w:ins>
      <w:ins w:id="9379" w:author="Chen Liao" w:date="2021-06-02T00:52:00Z">
        <w:r w:rsidR="00A11DFD">
          <w:rPr>
            <w:color w:val="000000" w:themeColor="text1"/>
            <w:sz w:val="22"/>
            <w:szCs w:val="22"/>
          </w:rPr>
          <w:t>n</w:t>
        </w:r>
      </w:ins>
      <w:ins w:id="9380" w:author="Chen Liao" w:date="2021-05-31T10:23:00Z">
        <w:r w:rsidR="006C257D" w:rsidRPr="00BE70D2">
          <w:rPr>
            <w:color w:val="000000" w:themeColor="text1"/>
            <w:sz w:val="22"/>
            <w:szCs w:val="22"/>
            <w:rPrChange w:id="9381" w:author="Chen Liao" w:date="2021-06-01T21:13:00Z">
              <w:rPr>
                <w:color w:val="000000" w:themeColor="text1"/>
                <w:sz w:val="22"/>
                <w:szCs w:val="22"/>
              </w:rPr>
            </w:rPrChange>
          </w:rPr>
          <w:t xml:space="preserve">dent responses </w:t>
        </w:r>
      </w:ins>
      <w:ins w:id="9382" w:author="Chen Liao" w:date="2021-06-02T00:52:00Z">
        <w:r w:rsidR="00A11DFD">
          <w:rPr>
            <w:color w:val="000000" w:themeColor="text1"/>
            <w:sz w:val="22"/>
            <w:szCs w:val="22"/>
          </w:rPr>
          <w:t>to</w:t>
        </w:r>
      </w:ins>
      <w:ins w:id="9383" w:author="Chen Liao" w:date="2021-05-31T10:24:00Z">
        <w:r w:rsidR="006C257D" w:rsidRPr="00BE70D2">
          <w:rPr>
            <w:color w:val="000000" w:themeColor="text1"/>
            <w:sz w:val="22"/>
            <w:szCs w:val="22"/>
            <w:rPrChange w:id="9384" w:author="Chen Liao" w:date="2021-06-01T21:13:00Z">
              <w:rPr>
                <w:color w:val="000000" w:themeColor="text1"/>
                <w:sz w:val="22"/>
                <w:szCs w:val="22"/>
              </w:rPr>
            </w:rPrChange>
          </w:rPr>
          <w:t xml:space="preserve"> resistant starch intervention</w:t>
        </w:r>
      </w:ins>
      <w:ins w:id="9385" w:author="Chen Liao" w:date="2021-06-02T01:15:00Z">
        <w:r w:rsidR="00E12F02">
          <w:rPr>
            <w:color w:val="000000" w:themeColor="text1"/>
            <w:sz w:val="22"/>
            <w:szCs w:val="22"/>
          </w:rPr>
          <w:t xml:space="preserve">. </w:t>
        </w:r>
      </w:ins>
      <w:proofErr w:type="spellStart"/>
      <w:ins w:id="9386" w:author="Chen Liao" w:date="2021-05-31T10:25:00Z">
        <w:r w:rsidR="006C257D" w:rsidRPr="00BE70D2">
          <w:rPr>
            <w:color w:val="000000" w:themeColor="text1"/>
            <w:sz w:val="22"/>
            <w:szCs w:val="22"/>
            <w:rPrChange w:id="9387" w:author="Chen Liao" w:date="2021-06-01T21:13:00Z">
              <w:rPr>
                <w:color w:val="000000" w:themeColor="text1"/>
                <w:sz w:val="22"/>
                <w:szCs w:val="22"/>
              </w:rPr>
            </w:rPrChange>
          </w:rPr>
          <w:t>Particularly</w:t>
        </w:r>
      </w:ins>
      <w:proofErr w:type="spellEnd"/>
      <w:ins w:id="9388" w:author="Chen Liao" w:date="2021-05-31T10:34:00Z">
        <w:r w:rsidR="00E56803" w:rsidRPr="00BE70D2">
          <w:rPr>
            <w:color w:val="000000" w:themeColor="text1"/>
            <w:sz w:val="22"/>
            <w:szCs w:val="22"/>
            <w:rPrChange w:id="9389" w:author="Chen Liao" w:date="2021-06-01T21:13:00Z">
              <w:rPr>
                <w:color w:val="000000" w:themeColor="text1"/>
                <w:sz w:val="22"/>
                <w:szCs w:val="22"/>
              </w:rPr>
            </w:rPrChange>
          </w:rPr>
          <w:t>,</w:t>
        </w:r>
      </w:ins>
      <w:ins w:id="9390" w:author="Chen Liao" w:date="2021-05-31T06:06:00Z">
        <w:r w:rsidR="00A27CB9" w:rsidRPr="00BE70D2">
          <w:rPr>
            <w:color w:val="000000" w:themeColor="text1"/>
            <w:sz w:val="22"/>
            <w:szCs w:val="22"/>
            <w:rPrChange w:id="9391" w:author="Chen Liao" w:date="2021-06-01T21:13:00Z">
              <w:rPr>
                <w:color w:val="000000" w:themeColor="text1"/>
                <w:sz w:val="22"/>
                <w:szCs w:val="22"/>
              </w:rPr>
            </w:rPrChange>
          </w:rPr>
          <w:t xml:space="preserve"> the</w:t>
        </w:r>
      </w:ins>
      <w:ins w:id="9392" w:author="Chen Liao" w:date="2021-05-31T06:07:00Z">
        <w:r w:rsidR="00A27CB9" w:rsidRPr="00BE70D2">
          <w:rPr>
            <w:color w:val="000000" w:themeColor="text1"/>
            <w:sz w:val="22"/>
            <w:szCs w:val="22"/>
            <w:rPrChange w:id="9393" w:author="Chen Liao" w:date="2021-06-01T21:13:00Z">
              <w:rPr>
                <w:color w:val="000000" w:themeColor="text1"/>
                <w:sz w:val="22"/>
                <w:szCs w:val="22"/>
              </w:rPr>
            </w:rPrChange>
          </w:rPr>
          <w:t xml:space="preserve"> low bacterial load in </w:t>
        </w:r>
      </w:ins>
      <w:ins w:id="9394" w:author="Chen Liao" w:date="2021-05-31T06:05:00Z">
        <w:r w:rsidR="00A27CB9" w:rsidRPr="00BE70D2">
          <w:rPr>
            <w:color w:val="000000" w:themeColor="text1"/>
            <w:sz w:val="22"/>
            <w:szCs w:val="22"/>
            <w:rPrChange w:id="9395" w:author="Chen Liao" w:date="2021-06-01T21:13:00Z">
              <w:rPr>
                <w:color w:val="000000" w:themeColor="text1"/>
                <w:sz w:val="22"/>
                <w:szCs w:val="22"/>
              </w:rPr>
            </w:rPrChange>
          </w:rPr>
          <w:t>Shanghai mice</w:t>
        </w:r>
      </w:ins>
      <w:ins w:id="9396" w:author="Chen Liao" w:date="2021-05-31T10:34:00Z">
        <w:r w:rsidR="00E56803" w:rsidRPr="00BE70D2">
          <w:rPr>
            <w:color w:val="000000" w:themeColor="text1"/>
            <w:sz w:val="22"/>
            <w:szCs w:val="22"/>
            <w:rPrChange w:id="9397" w:author="Chen Liao" w:date="2021-06-01T21:13:00Z">
              <w:rPr>
                <w:color w:val="000000" w:themeColor="text1"/>
                <w:sz w:val="22"/>
                <w:szCs w:val="22"/>
              </w:rPr>
            </w:rPrChange>
          </w:rPr>
          <w:t xml:space="preserve"> (</w:t>
        </w:r>
        <w:r w:rsidR="00E56803" w:rsidRPr="00BE70D2">
          <w:rPr>
            <w:color w:val="000000" w:themeColor="text1"/>
            <w:sz w:val="22"/>
            <w:szCs w:val="22"/>
            <w:highlight w:val="yellow"/>
            <w:rPrChange w:id="9398" w:author="Chen Liao" w:date="2021-06-01T21:13:00Z">
              <w:rPr>
                <w:color w:val="000000" w:themeColor="text1"/>
                <w:sz w:val="22"/>
                <w:szCs w:val="22"/>
              </w:rPr>
            </w:rPrChange>
          </w:rPr>
          <w:t>Fig. 6</w:t>
        </w:r>
      </w:ins>
      <w:ins w:id="9399" w:author="Chen Liao" w:date="2021-05-31T13:28:00Z">
        <w:r w:rsidR="003816D0" w:rsidRPr="00BE70D2">
          <w:rPr>
            <w:color w:val="000000" w:themeColor="text1"/>
            <w:sz w:val="22"/>
            <w:szCs w:val="22"/>
            <w:highlight w:val="yellow"/>
            <w:rPrChange w:id="9400" w:author="Chen Liao" w:date="2021-06-01T21:13:00Z">
              <w:rPr>
                <w:color w:val="000000" w:themeColor="text1"/>
                <w:sz w:val="22"/>
                <w:szCs w:val="22"/>
                <w:highlight w:val="yellow"/>
              </w:rPr>
            </w:rPrChange>
          </w:rPr>
          <w:t>A</w:t>
        </w:r>
      </w:ins>
      <w:ins w:id="9401" w:author="Chen Liao" w:date="2021-05-31T10:34:00Z">
        <w:r w:rsidR="00E56803" w:rsidRPr="00BE70D2">
          <w:rPr>
            <w:color w:val="000000" w:themeColor="text1"/>
            <w:sz w:val="22"/>
            <w:szCs w:val="22"/>
            <w:rPrChange w:id="9402" w:author="Chen Liao" w:date="2021-06-01T21:13:00Z">
              <w:rPr>
                <w:color w:val="000000" w:themeColor="text1"/>
                <w:sz w:val="22"/>
                <w:szCs w:val="22"/>
              </w:rPr>
            </w:rPrChange>
          </w:rPr>
          <w:t xml:space="preserve">) can be linked to </w:t>
        </w:r>
      </w:ins>
      <w:ins w:id="9403" w:author="Chen Liao" w:date="2021-05-31T10:35:00Z">
        <w:r w:rsidR="00E56803" w:rsidRPr="00BE70D2">
          <w:rPr>
            <w:color w:val="000000" w:themeColor="text1"/>
            <w:sz w:val="22"/>
            <w:szCs w:val="22"/>
            <w:rPrChange w:id="9404" w:author="Chen Liao" w:date="2021-06-01T21:13:00Z">
              <w:rPr>
                <w:color w:val="000000" w:themeColor="text1"/>
                <w:sz w:val="22"/>
                <w:szCs w:val="22"/>
              </w:rPr>
            </w:rPrChange>
          </w:rPr>
          <w:t xml:space="preserve">the </w:t>
        </w:r>
      </w:ins>
      <w:ins w:id="9405" w:author="Chen Liao" w:date="2021-05-31T10:34:00Z">
        <w:r w:rsidR="00E56803" w:rsidRPr="00BE70D2">
          <w:rPr>
            <w:color w:val="000000" w:themeColor="text1"/>
            <w:sz w:val="22"/>
            <w:szCs w:val="22"/>
            <w:rPrChange w:id="9406" w:author="Chen Liao" w:date="2021-06-01T21:13:00Z">
              <w:rPr>
                <w:color w:val="000000" w:themeColor="text1"/>
                <w:sz w:val="22"/>
                <w:szCs w:val="22"/>
              </w:rPr>
            </w:rPrChange>
          </w:rPr>
          <w:t xml:space="preserve">low abundance of </w:t>
        </w:r>
        <w:r w:rsidR="00E56803" w:rsidRPr="00BE70D2">
          <w:rPr>
            <w:i/>
            <w:iCs/>
            <w:color w:val="000000" w:themeColor="text1"/>
            <w:sz w:val="22"/>
            <w:szCs w:val="22"/>
            <w:rPrChange w:id="9407" w:author="Chen Liao" w:date="2021-06-01T21:13:00Z">
              <w:rPr>
                <w:i/>
                <w:iCs/>
                <w:color w:val="000000" w:themeColor="text1"/>
                <w:sz w:val="22"/>
                <w:szCs w:val="22"/>
              </w:rPr>
            </w:rPrChange>
          </w:rPr>
          <w:t xml:space="preserve">un. </w:t>
        </w:r>
        <w:proofErr w:type="spellStart"/>
        <w:r w:rsidR="00E56803" w:rsidRPr="00BE70D2">
          <w:rPr>
            <w:i/>
            <w:iCs/>
            <w:color w:val="000000" w:themeColor="text1"/>
            <w:sz w:val="22"/>
            <w:szCs w:val="22"/>
            <w:rPrChange w:id="9408" w:author="Chen Liao" w:date="2021-06-01T21:13:00Z">
              <w:rPr>
                <w:i/>
                <w:iCs/>
                <w:color w:val="000000" w:themeColor="text1"/>
                <w:sz w:val="22"/>
                <w:szCs w:val="22"/>
              </w:rPr>
            </w:rPrChange>
          </w:rPr>
          <w:t>Muribaculaceae</w:t>
        </w:r>
        <w:proofErr w:type="spellEnd"/>
        <w:r w:rsidR="00E56803" w:rsidRPr="00BE70D2">
          <w:rPr>
            <w:color w:val="000000" w:themeColor="text1"/>
            <w:sz w:val="22"/>
            <w:szCs w:val="22"/>
            <w:rPrChange w:id="9409" w:author="Chen Liao" w:date="2021-06-01T21:13:00Z">
              <w:rPr>
                <w:color w:val="000000" w:themeColor="text1"/>
                <w:sz w:val="22"/>
                <w:szCs w:val="22"/>
              </w:rPr>
            </w:rPrChange>
          </w:rPr>
          <w:t xml:space="preserve"> in their baseline communities (</w:t>
        </w:r>
        <w:r w:rsidR="00E56803" w:rsidRPr="00BE70D2">
          <w:rPr>
            <w:color w:val="000000" w:themeColor="text1"/>
            <w:sz w:val="22"/>
            <w:szCs w:val="22"/>
            <w:highlight w:val="yellow"/>
            <w:rPrChange w:id="9410" w:author="Chen Liao" w:date="2021-06-01T21:13:00Z">
              <w:rPr>
                <w:color w:val="000000" w:themeColor="text1"/>
                <w:sz w:val="22"/>
                <w:szCs w:val="22"/>
                <w:highlight w:val="yellow"/>
              </w:rPr>
            </w:rPrChange>
          </w:rPr>
          <w:t>Fig. 6</w:t>
        </w:r>
      </w:ins>
      <w:ins w:id="9411" w:author="Chen Liao" w:date="2021-05-31T13:28:00Z">
        <w:r w:rsidR="003816D0" w:rsidRPr="00BE70D2">
          <w:rPr>
            <w:color w:val="000000" w:themeColor="text1"/>
            <w:sz w:val="22"/>
            <w:szCs w:val="22"/>
            <w:highlight w:val="yellow"/>
            <w:rPrChange w:id="9412" w:author="Chen Liao" w:date="2021-06-01T21:13:00Z">
              <w:rPr>
                <w:color w:val="000000" w:themeColor="text1"/>
                <w:sz w:val="22"/>
                <w:szCs w:val="22"/>
                <w:highlight w:val="yellow"/>
              </w:rPr>
            </w:rPrChange>
          </w:rPr>
          <w:t>F</w:t>
        </w:r>
        <w:r w:rsidR="00231F13" w:rsidRPr="00BE70D2">
          <w:rPr>
            <w:color w:val="000000" w:themeColor="text1"/>
            <w:sz w:val="22"/>
            <w:szCs w:val="22"/>
            <w:rPrChange w:id="9413" w:author="Chen Liao" w:date="2021-06-01T21:13:00Z">
              <w:rPr>
                <w:color w:val="000000" w:themeColor="text1"/>
                <w:sz w:val="22"/>
                <w:szCs w:val="22"/>
              </w:rPr>
            </w:rPrChange>
          </w:rPr>
          <w:t xml:space="preserve">, highlighted in red </w:t>
        </w:r>
      </w:ins>
      <w:ins w:id="9414" w:author="Chen Liao" w:date="2021-06-02T01:16:00Z">
        <w:r w:rsidR="00E2522D">
          <w:rPr>
            <w:color w:val="000000" w:themeColor="text1"/>
            <w:sz w:val="22"/>
            <w:szCs w:val="22"/>
          </w:rPr>
          <w:t>box frame</w:t>
        </w:r>
      </w:ins>
      <w:ins w:id="9415" w:author="Chen Liao" w:date="2021-05-31T10:34:00Z">
        <w:r w:rsidR="00E56803" w:rsidRPr="00BE70D2">
          <w:rPr>
            <w:color w:val="000000" w:themeColor="text1"/>
            <w:sz w:val="22"/>
            <w:szCs w:val="22"/>
            <w:rPrChange w:id="9416" w:author="Chen Liao" w:date="2021-06-01T21:13:00Z">
              <w:rPr>
                <w:color w:val="000000" w:themeColor="text1"/>
                <w:sz w:val="22"/>
                <w:szCs w:val="22"/>
              </w:rPr>
            </w:rPrChange>
          </w:rPr>
          <w:t>)</w:t>
        </w:r>
      </w:ins>
      <w:ins w:id="9417" w:author="Chen Liao" w:date="2021-05-31T10:35:00Z">
        <w:r w:rsidR="00E56803" w:rsidRPr="00BE70D2">
          <w:rPr>
            <w:color w:val="000000" w:themeColor="text1"/>
            <w:sz w:val="22"/>
            <w:szCs w:val="22"/>
            <w:rPrChange w:id="9418" w:author="Chen Liao" w:date="2021-06-01T21:13:00Z">
              <w:rPr>
                <w:color w:val="000000" w:themeColor="text1"/>
                <w:sz w:val="22"/>
                <w:szCs w:val="22"/>
              </w:rPr>
            </w:rPrChange>
          </w:rPr>
          <w:t>.</w:t>
        </w:r>
        <w:r w:rsidR="00B80198" w:rsidRPr="00BE70D2">
          <w:rPr>
            <w:color w:val="000000" w:themeColor="text1"/>
            <w:sz w:val="22"/>
            <w:szCs w:val="22"/>
            <w:rPrChange w:id="9419" w:author="Chen Liao" w:date="2021-06-01T21:13:00Z">
              <w:rPr>
                <w:color w:val="000000" w:themeColor="text1"/>
                <w:sz w:val="22"/>
                <w:szCs w:val="22"/>
              </w:rPr>
            </w:rPrChange>
          </w:rPr>
          <w:t xml:space="preserve"> </w:t>
        </w:r>
      </w:ins>
      <w:ins w:id="9420" w:author="Chen Liao" w:date="2021-05-31T13:29:00Z">
        <w:r w:rsidR="00231F13" w:rsidRPr="00BE70D2">
          <w:rPr>
            <w:color w:val="000000" w:themeColor="text1"/>
            <w:sz w:val="22"/>
            <w:szCs w:val="22"/>
            <w:rPrChange w:id="9421" w:author="Chen Liao" w:date="2021-06-01T21:13:00Z">
              <w:rPr>
                <w:color w:val="000000" w:themeColor="text1"/>
                <w:sz w:val="22"/>
                <w:szCs w:val="22"/>
              </w:rPr>
            </w:rPrChange>
          </w:rPr>
          <w:t xml:space="preserve">Consistent with inulin-induced changes, </w:t>
        </w:r>
      </w:ins>
      <w:ins w:id="9422" w:author="Chen Liao" w:date="2021-06-02T01:17:00Z">
        <w:r w:rsidR="007A490D">
          <w:rPr>
            <w:color w:val="000000" w:themeColor="text1"/>
            <w:sz w:val="22"/>
            <w:szCs w:val="22"/>
          </w:rPr>
          <w:t xml:space="preserve">there is </w:t>
        </w:r>
      </w:ins>
      <w:ins w:id="9423" w:author="Chen Liao" w:date="2021-05-31T10:35:00Z">
        <w:r w:rsidR="00B80198" w:rsidRPr="00BE70D2">
          <w:rPr>
            <w:color w:val="000000" w:themeColor="text1"/>
            <w:sz w:val="22"/>
            <w:szCs w:val="22"/>
            <w:rPrChange w:id="9424" w:author="Chen Liao" w:date="2021-06-01T21:13:00Z">
              <w:rPr>
                <w:color w:val="000000" w:themeColor="text1"/>
                <w:sz w:val="22"/>
                <w:szCs w:val="22"/>
              </w:rPr>
            </w:rPrChange>
          </w:rPr>
          <w:t>substantial</w:t>
        </w:r>
      </w:ins>
      <w:ins w:id="9425" w:author="Chen Liao" w:date="2021-05-31T10:36:00Z">
        <w:r w:rsidR="00B80198" w:rsidRPr="00BE70D2">
          <w:rPr>
            <w:color w:val="000000" w:themeColor="text1"/>
            <w:sz w:val="22"/>
            <w:szCs w:val="22"/>
            <w:rPrChange w:id="9426" w:author="Chen Liao" w:date="2021-06-01T21:13:00Z">
              <w:rPr>
                <w:color w:val="000000" w:themeColor="text1"/>
                <w:sz w:val="22"/>
                <w:szCs w:val="22"/>
              </w:rPr>
            </w:rPrChange>
          </w:rPr>
          <w:t xml:space="preserve"> growth of </w:t>
        </w:r>
      </w:ins>
      <w:ins w:id="9427" w:author="Chen Liao" w:date="2021-05-31T06:07:00Z">
        <w:r w:rsidR="00A27CB9" w:rsidRPr="00BE70D2">
          <w:rPr>
            <w:color w:val="000000" w:themeColor="text1"/>
            <w:sz w:val="22"/>
            <w:szCs w:val="22"/>
            <w:rPrChange w:id="9428" w:author="Chen Liao" w:date="2021-06-01T21:13:00Z">
              <w:rPr>
                <w:color w:val="000000" w:themeColor="text1"/>
                <w:sz w:val="22"/>
                <w:szCs w:val="22"/>
              </w:rPr>
            </w:rPrChange>
          </w:rPr>
          <w:t xml:space="preserve">generic responders in Hunan mice </w:t>
        </w:r>
      </w:ins>
      <w:ins w:id="9429" w:author="Chen Liao" w:date="2021-06-02T01:17:00Z">
        <w:r w:rsidR="007A490D">
          <w:rPr>
            <w:color w:val="000000" w:themeColor="text1"/>
            <w:sz w:val="22"/>
            <w:szCs w:val="22"/>
          </w:rPr>
          <w:t>(</w:t>
        </w:r>
      </w:ins>
      <w:ins w:id="9430" w:author="Chen Liao" w:date="2021-05-31T10:36:00Z">
        <w:r w:rsidR="00B80198" w:rsidRPr="00BE70D2">
          <w:rPr>
            <w:color w:val="000000" w:themeColor="text1"/>
            <w:sz w:val="22"/>
            <w:szCs w:val="22"/>
            <w:highlight w:val="yellow"/>
            <w:rPrChange w:id="9431" w:author="Chen Liao" w:date="2021-06-01T21:13:00Z">
              <w:rPr>
                <w:color w:val="000000" w:themeColor="text1"/>
                <w:sz w:val="22"/>
                <w:szCs w:val="22"/>
              </w:rPr>
            </w:rPrChange>
          </w:rPr>
          <w:t>Fig. 6G</w:t>
        </w:r>
        <w:r w:rsidR="00B80198" w:rsidRPr="00BE70D2">
          <w:rPr>
            <w:color w:val="000000" w:themeColor="text1"/>
            <w:sz w:val="22"/>
            <w:szCs w:val="22"/>
            <w:rPrChange w:id="9432" w:author="Chen Liao" w:date="2021-06-01T21:13:00Z">
              <w:rPr>
                <w:color w:val="000000" w:themeColor="text1"/>
                <w:sz w:val="22"/>
                <w:szCs w:val="22"/>
              </w:rPr>
            </w:rPrChange>
          </w:rPr>
          <w:t xml:space="preserve">), </w:t>
        </w:r>
      </w:ins>
      <w:ins w:id="9433" w:author="Chen Liao" w:date="2021-05-31T06:08:00Z">
        <w:r w:rsidR="00A27CB9" w:rsidRPr="00BE70D2">
          <w:rPr>
            <w:color w:val="000000" w:themeColor="text1"/>
            <w:sz w:val="22"/>
            <w:szCs w:val="22"/>
            <w:rPrChange w:id="9434" w:author="Chen Liao" w:date="2021-06-01T21:13:00Z">
              <w:rPr>
                <w:color w:val="000000" w:themeColor="text1"/>
                <w:sz w:val="22"/>
                <w:szCs w:val="22"/>
              </w:rPr>
            </w:rPrChange>
          </w:rPr>
          <w:t xml:space="preserve">although the dominant bacterial taxa </w:t>
        </w:r>
      </w:ins>
      <w:ins w:id="9435" w:author="Chen Liao" w:date="2021-05-31T10:36:00Z">
        <w:r w:rsidR="00F64A1E" w:rsidRPr="00BE70D2">
          <w:rPr>
            <w:color w:val="000000" w:themeColor="text1"/>
            <w:sz w:val="22"/>
            <w:szCs w:val="22"/>
            <w:rPrChange w:id="9436" w:author="Chen Liao" w:date="2021-06-01T21:13:00Z">
              <w:rPr>
                <w:color w:val="000000" w:themeColor="text1"/>
                <w:sz w:val="22"/>
                <w:szCs w:val="22"/>
              </w:rPr>
            </w:rPrChange>
          </w:rPr>
          <w:t xml:space="preserve">in this eco-group </w:t>
        </w:r>
        <w:r w:rsidR="007446D2" w:rsidRPr="00BE70D2">
          <w:rPr>
            <w:color w:val="000000" w:themeColor="text1"/>
            <w:sz w:val="22"/>
            <w:szCs w:val="22"/>
            <w:rPrChange w:id="9437" w:author="Chen Liao" w:date="2021-06-01T21:13:00Z">
              <w:rPr>
                <w:color w:val="000000" w:themeColor="text1"/>
                <w:sz w:val="22"/>
                <w:szCs w:val="22"/>
              </w:rPr>
            </w:rPrChange>
          </w:rPr>
          <w:t>are no longer</w:t>
        </w:r>
      </w:ins>
      <w:ins w:id="9438" w:author="Chen Liao" w:date="2021-05-31T06:08:00Z">
        <w:r w:rsidR="00A27CB9" w:rsidRPr="00BE70D2">
          <w:rPr>
            <w:color w:val="000000" w:themeColor="text1"/>
            <w:sz w:val="22"/>
            <w:szCs w:val="22"/>
            <w:rPrChange w:id="9439" w:author="Chen Liao" w:date="2021-06-01T21:13:00Z">
              <w:rPr>
                <w:color w:val="000000" w:themeColor="text1"/>
                <w:sz w:val="22"/>
                <w:szCs w:val="22"/>
              </w:rPr>
            </w:rPrChange>
          </w:rPr>
          <w:t xml:space="preserve"> </w:t>
        </w:r>
        <w:r w:rsidR="00A27CB9" w:rsidRPr="00BE70D2">
          <w:rPr>
            <w:i/>
            <w:iCs/>
            <w:color w:val="000000" w:themeColor="text1"/>
            <w:sz w:val="22"/>
            <w:szCs w:val="22"/>
            <w:rPrChange w:id="9440" w:author="Chen Liao" w:date="2021-06-01T21:13:00Z">
              <w:rPr>
                <w:color w:val="000000" w:themeColor="text1"/>
                <w:sz w:val="22"/>
                <w:szCs w:val="22"/>
              </w:rPr>
            </w:rPrChange>
          </w:rPr>
          <w:t xml:space="preserve">A. </w:t>
        </w:r>
        <w:proofErr w:type="spellStart"/>
        <w:r w:rsidR="00A27CB9" w:rsidRPr="00BE70D2">
          <w:rPr>
            <w:i/>
            <w:iCs/>
            <w:color w:val="000000" w:themeColor="text1"/>
            <w:sz w:val="22"/>
            <w:szCs w:val="22"/>
            <w:rPrChange w:id="9441" w:author="Chen Liao" w:date="2021-06-01T21:13:00Z">
              <w:rPr>
                <w:color w:val="000000" w:themeColor="text1"/>
                <w:sz w:val="22"/>
                <w:szCs w:val="22"/>
              </w:rPr>
            </w:rPrChange>
          </w:rPr>
          <w:t>muciniphila</w:t>
        </w:r>
        <w:proofErr w:type="spellEnd"/>
        <w:r w:rsidR="00A27CB9" w:rsidRPr="00BE70D2">
          <w:rPr>
            <w:color w:val="000000" w:themeColor="text1"/>
            <w:sz w:val="22"/>
            <w:szCs w:val="22"/>
            <w:rPrChange w:id="9442" w:author="Chen Liao" w:date="2021-06-01T21:13:00Z">
              <w:rPr>
                <w:color w:val="000000" w:themeColor="text1"/>
                <w:sz w:val="22"/>
                <w:szCs w:val="22"/>
              </w:rPr>
            </w:rPrChange>
          </w:rPr>
          <w:t xml:space="preserve"> and </w:t>
        </w:r>
        <w:r w:rsidR="00A27CB9" w:rsidRPr="00BE70D2">
          <w:rPr>
            <w:i/>
            <w:iCs/>
            <w:color w:val="000000" w:themeColor="text1"/>
            <w:sz w:val="22"/>
            <w:szCs w:val="22"/>
            <w:rPrChange w:id="9443" w:author="Chen Liao" w:date="2021-06-01T21:13:00Z">
              <w:rPr>
                <w:color w:val="000000" w:themeColor="text1"/>
                <w:sz w:val="22"/>
                <w:szCs w:val="22"/>
              </w:rPr>
            </w:rPrChange>
          </w:rPr>
          <w:t xml:space="preserve">B. </w:t>
        </w:r>
        <w:proofErr w:type="spellStart"/>
        <w:r w:rsidR="00A27CB9" w:rsidRPr="00BE70D2">
          <w:rPr>
            <w:i/>
            <w:iCs/>
            <w:color w:val="000000" w:themeColor="text1"/>
            <w:sz w:val="22"/>
            <w:szCs w:val="22"/>
            <w:rPrChange w:id="9444" w:author="Chen Liao" w:date="2021-06-01T21:13:00Z">
              <w:rPr>
                <w:color w:val="000000" w:themeColor="text1"/>
                <w:sz w:val="22"/>
                <w:szCs w:val="22"/>
              </w:rPr>
            </w:rPrChange>
          </w:rPr>
          <w:t>uniformis</w:t>
        </w:r>
      </w:ins>
      <w:proofErr w:type="spellEnd"/>
      <w:ins w:id="9445" w:author="Chen Liao" w:date="2021-05-31T10:36:00Z">
        <w:r w:rsidR="007446D2" w:rsidRPr="00BE70D2">
          <w:rPr>
            <w:color w:val="000000" w:themeColor="text1"/>
            <w:sz w:val="22"/>
            <w:szCs w:val="22"/>
            <w:rPrChange w:id="9446" w:author="Chen Liao" w:date="2021-06-01T21:13:00Z">
              <w:rPr>
                <w:color w:val="000000" w:themeColor="text1"/>
                <w:sz w:val="22"/>
                <w:szCs w:val="22"/>
              </w:rPr>
            </w:rPrChange>
          </w:rPr>
          <w:t>.</w:t>
        </w:r>
      </w:ins>
      <w:ins w:id="9447" w:author="Chen Liao" w:date="2021-05-31T10:37:00Z">
        <w:r w:rsidR="001B3DF0" w:rsidRPr="00BE70D2">
          <w:rPr>
            <w:color w:val="000000" w:themeColor="text1"/>
            <w:sz w:val="22"/>
            <w:szCs w:val="22"/>
            <w:rPrChange w:id="9448" w:author="Chen Liao" w:date="2021-06-01T21:13:00Z">
              <w:rPr>
                <w:color w:val="000000" w:themeColor="text1"/>
                <w:sz w:val="22"/>
                <w:szCs w:val="22"/>
              </w:rPr>
            </w:rPrChange>
          </w:rPr>
          <w:t xml:space="preserve"> </w:t>
        </w:r>
      </w:ins>
      <w:ins w:id="9449" w:author="Chen Liao" w:date="2021-05-31T10:40:00Z">
        <w:r w:rsidR="00AC7B95" w:rsidRPr="00BE70D2">
          <w:rPr>
            <w:color w:val="000000" w:themeColor="text1"/>
            <w:sz w:val="22"/>
            <w:szCs w:val="22"/>
            <w:rPrChange w:id="9450" w:author="Chen Liao" w:date="2021-06-01T21:13:00Z">
              <w:rPr>
                <w:color w:val="000000" w:themeColor="text1"/>
                <w:sz w:val="22"/>
                <w:szCs w:val="22"/>
              </w:rPr>
            </w:rPrChange>
          </w:rPr>
          <w:t>Furthermore</w:t>
        </w:r>
      </w:ins>
      <w:ins w:id="9451" w:author="Chen Liao" w:date="2021-05-31T06:13:00Z">
        <w:r w:rsidR="00A27CB9" w:rsidRPr="00BE70D2">
          <w:rPr>
            <w:color w:val="000000" w:themeColor="text1"/>
            <w:sz w:val="22"/>
            <w:szCs w:val="22"/>
            <w:rPrChange w:id="9452" w:author="Chen Liao" w:date="2021-06-01T21:13:00Z">
              <w:rPr>
                <w:color w:val="000000" w:themeColor="text1"/>
                <w:sz w:val="22"/>
                <w:szCs w:val="22"/>
              </w:rPr>
            </w:rPrChange>
          </w:rPr>
          <w:t xml:space="preserve">, we show </w:t>
        </w:r>
      </w:ins>
      <w:ins w:id="9453" w:author="Chen Liao" w:date="2021-05-31T06:14:00Z">
        <w:r w:rsidR="00A27CB9" w:rsidRPr="00BE70D2">
          <w:rPr>
            <w:color w:val="000000" w:themeColor="text1"/>
            <w:sz w:val="22"/>
            <w:szCs w:val="22"/>
            <w:rPrChange w:id="9454" w:author="Chen Liao" w:date="2021-06-01T21:13:00Z">
              <w:rPr>
                <w:color w:val="000000" w:themeColor="text1"/>
                <w:sz w:val="22"/>
                <w:szCs w:val="22"/>
              </w:rPr>
            </w:rPrChange>
          </w:rPr>
          <w:t xml:space="preserve">weaker but still significant </w:t>
        </w:r>
      </w:ins>
      <w:ins w:id="9455" w:author="Chen Liao" w:date="2021-05-31T10:39:00Z">
        <w:r w:rsidR="001B3DF0" w:rsidRPr="00BE70D2">
          <w:rPr>
            <w:color w:val="000000" w:themeColor="text1"/>
            <w:sz w:val="22"/>
            <w:szCs w:val="22"/>
            <w:rPrChange w:id="9456" w:author="Chen Liao" w:date="2021-06-01T21:13:00Z">
              <w:rPr>
                <w:color w:val="000000" w:themeColor="text1"/>
                <w:sz w:val="22"/>
                <w:szCs w:val="22"/>
              </w:rPr>
            </w:rPrChange>
          </w:rPr>
          <w:t xml:space="preserve">(P=0.002) </w:t>
        </w:r>
      </w:ins>
      <w:ins w:id="9457" w:author="Chen Liao" w:date="2021-05-31T06:14:00Z">
        <w:r w:rsidR="00A27CB9" w:rsidRPr="00BE70D2">
          <w:rPr>
            <w:color w:val="000000" w:themeColor="text1"/>
            <w:sz w:val="22"/>
            <w:szCs w:val="22"/>
            <w:rPrChange w:id="9458" w:author="Chen Liao" w:date="2021-06-01T21:13:00Z">
              <w:rPr>
                <w:color w:val="000000" w:themeColor="text1"/>
                <w:sz w:val="22"/>
                <w:szCs w:val="22"/>
              </w:rPr>
            </w:rPrChange>
          </w:rPr>
          <w:t xml:space="preserve">positive association between bacterial load and propionate </w:t>
        </w:r>
        <w:proofErr w:type="spellStart"/>
        <w:r w:rsidR="00A27CB9" w:rsidRPr="00BE70D2">
          <w:rPr>
            <w:color w:val="000000" w:themeColor="text1"/>
            <w:sz w:val="22"/>
            <w:szCs w:val="22"/>
            <w:rPrChange w:id="9459" w:author="Chen Liao" w:date="2021-06-01T21:13:00Z">
              <w:rPr>
                <w:color w:val="000000" w:themeColor="text1"/>
                <w:sz w:val="22"/>
                <w:szCs w:val="22"/>
              </w:rPr>
            </w:rPrChange>
          </w:rPr>
          <w:t>concentaiton</w:t>
        </w:r>
        <w:proofErr w:type="spellEnd"/>
        <w:r w:rsidR="00A27CB9" w:rsidRPr="00BE70D2">
          <w:rPr>
            <w:color w:val="000000" w:themeColor="text1"/>
            <w:sz w:val="22"/>
            <w:szCs w:val="22"/>
            <w:rPrChange w:id="9460" w:author="Chen Liao" w:date="2021-06-01T21:13:00Z">
              <w:rPr>
                <w:color w:val="000000" w:themeColor="text1"/>
                <w:sz w:val="22"/>
                <w:szCs w:val="22"/>
              </w:rPr>
            </w:rPrChange>
          </w:rPr>
          <w:t xml:space="preserve"> </w:t>
        </w:r>
      </w:ins>
      <w:ins w:id="9461" w:author="Chen Liao" w:date="2021-05-31T10:37:00Z">
        <w:r w:rsidR="001B3DF0" w:rsidRPr="00BE70D2">
          <w:rPr>
            <w:color w:val="000000" w:themeColor="text1"/>
            <w:sz w:val="22"/>
            <w:szCs w:val="22"/>
            <w:rPrChange w:id="9462" w:author="Chen Liao" w:date="2021-06-01T21:13:00Z">
              <w:rPr>
                <w:color w:val="000000" w:themeColor="text1"/>
                <w:sz w:val="22"/>
                <w:szCs w:val="22"/>
              </w:rPr>
            </w:rPrChange>
          </w:rPr>
          <w:t>(</w:t>
        </w:r>
      </w:ins>
      <w:ins w:id="9463" w:author="Chen Liao" w:date="2021-05-31T10:39:00Z">
        <w:r w:rsidR="001B3DF0" w:rsidRPr="00BE70D2">
          <w:rPr>
            <w:color w:val="000000" w:themeColor="text1"/>
            <w:sz w:val="22"/>
            <w:szCs w:val="22"/>
            <w:highlight w:val="yellow"/>
            <w:rPrChange w:id="9464" w:author="Chen Liao" w:date="2021-06-01T21:13:00Z">
              <w:rPr>
                <w:color w:val="000000" w:themeColor="text1"/>
                <w:sz w:val="22"/>
                <w:szCs w:val="22"/>
              </w:rPr>
            </w:rPrChange>
          </w:rPr>
          <w:t>Fig. 6</w:t>
        </w:r>
      </w:ins>
      <w:ins w:id="9465" w:author="Chen Liao" w:date="2021-05-31T13:30:00Z">
        <w:r w:rsidR="00231F13" w:rsidRPr="00BE70D2">
          <w:rPr>
            <w:color w:val="000000" w:themeColor="text1"/>
            <w:sz w:val="22"/>
            <w:szCs w:val="22"/>
            <w:highlight w:val="yellow"/>
            <w:rPrChange w:id="9466" w:author="Chen Liao" w:date="2021-06-01T21:13:00Z">
              <w:rPr>
                <w:color w:val="000000" w:themeColor="text1"/>
                <w:sz w:val="22"/>
                <w:szCs w:val="22"/>
                <w:highlight w:val="yellow"/>
              </w:rPr>
            </w:rPrChange>
          </w:rPr>
          <w:t>H</w:t>
        </w:r>
      </w:ins>
      <w:ins w:id="9467" w:author="Chen Liao" w:date="2021-05-31T10:39:00Z">
        <w:r w:rsidR="001B3DF0" w:rsidRPr="00BE70D2">
          <w:rPr>
            <w:color w:val="000000" w:themeColor="text1"/>
            <w:sz w:val="22"/>
            <w:szCs w:val="22"/>
            <w:rPrChange w:id="9468" w:author="Chen Liao" w:date="2021-06-01T21:13:00Z">
              <w:rPr>
                <w:color w:val="000000" w:themeColor="text1"/>
                <w:sz w:val="22"/>
                <w:szCs w:val="22"/>
              </w:rPr>
            </w:rPrChange>
          </w:rPr>
          <w:t>, right panel</w:t>
        </w:r>
      </w:ins>
      <w:ins w:id="9469" w:author="Chen Liao" w:date="2021-05-31T10:37:00Z">
        <w:r w:rsidR="001B3DF0" w:rsidRPr="00BE70D2">
          <w:rPr>
            <w:color w:val="000000" w:themeColor="text1"/>
            <w:sz w:val="22"/>
            <w:szCs w:val="22"/>
            <w:rPrChange w:id="9470" w:author="Chen Liao" w:date="2021-06-01T21:13:00Z">
              <w:rPr>
                <w:color w:val="000000" w:themeColor="text1"/>
                <w:sz w:val="22"/>
                <w:szCs w:val="22"/>
              </w:rPr>
            </w:rPrChange>
          </w:rPr>
          <w:t xml:space="preserve">) </w:t>
        </w:r>
      </w:ins>
      <w:ins w:id="9471" w:author="Chen Liao" w:date="2021-05-31T06:14:00Z">
        <w:r w:rsidR="00A27CB9" w:rsidRPr="00BE70D2">
          <w:rPr>
            <w:color w:val="000000" w:themeColor="text1"/>
            <w:sz w:val="22"/>
            <w:szCs w:val="22"/>
            <w:rPrChange w:id="9472" w:author="Chen Liao" w:date="2021-06-01T21:13:00Z">
              <w:rPr>
                <w:color w:val="000000" w:themeColor="text1"/>
                <w:sz w:val="22"/>
                <w:szCs w:val="22"/>
              </w:rPr>
            </w:rPrChange>
          </w:rPr>
          <w:t>and both are significantly associated with the baseline abundance</w:t>
        </w:r>
      </w:ins>
      <w:ins w:id="9473" w:author="Chen Liao" w:date="2021-05-31T13:30:00Z">
        <w:r w:rsidR="00231F13" w:rsidRPr="00BE70D2">
          <w:rPr>
            <w:color w:val="000000" w:themeColor="text1"/>
            <w:sz w:val="22"/>
            <w:szCs w:val="22"/>
            <w:rPrChange w:id="9474" w:author="Chen Liao" w:date="2021-06-01T21:13:00Z">
              <w:rPr>
                <w:color w:val="000000" w:themeColor="text1"/>
                <w:sz w:val="22"/>
                <w:szCs w:val="22"/>
              </w:rPr>
            </w:rPrChange>
          </w:rPr>
          <w:t xml:space="preserve"> </w:t>
        </w:r>
      </w:ins>
      <w:ins w:id="9475" w:author="Chen Liao" w:date="2021-05-31T06:14:00Z">
        <w:r w:rsidR="00A27CB9" w:rsidRPr="00BE70D2">
          <w:rPr>
            <w:color w:val="000000" w:themeColor="text1"/>
            <w:sz w:val="22"/>
            <w:szCs w:val="22"/>
            <w:rPrChange w:id="9476" w:author="Chen Liao" w:date="2021-06-01T21:13:00Z">
              <w:rPr>
                <w:color w:val="000000" w:themeColor="text1"/>
                <w:sz w:val="22"/>
                <w:szCs w:val="22"/>
              </w:rPr>
            </w:rPrChange>
          </w:rPr>
          <w:t xml:space="preserve">of </w:t>
        </w:r>
        <w:r w:rsidR="00A27CB9" w:rsidRPr="00BE70D2">
          <w:rPr>
            <w:i/>
            <w:iCs/>
            <w:color w:val="000000" w:themeColor="text1"/>
            <w:sz w:val="22"/>
            <w:szCs w:val="22"/>
            <w:rPrChange w:id="9477" w:author="Chen Liao" w:date="2021-06-01T21:13:00Z">
              <w:rPr>
                <w:color w:val="000000" w:themeColor="text1"/>
                <w:sz w:val="22"/>
                <w:szCs w:val="22"/>
              </w:rPr>
            </w:rPrChange>
          </w:rPr>
          <w:t xml:space="preserve">un. </w:t>
        </w:r>
        <w:proofErr w:type="spellStart"/>
        <w:r w:rsidR="00A27CB9" w:rsidRPr="00BE70D2">
          <w:rPr>
            <w:i/>
            <w:iCs/>
            <w:color w:val="000000" w:themeColor="text1"/>
            <w:sz w:val="22"/>
            <w:szCs w:val="22"/>
            <w:rPrChange w:id="9478" w:author="Chen Liao" w:date="2021-06-01T21:13:00Z">
              <w:rPr>
                <w:color w:val="000000" w:themeColor="text1"/>
                <w:sz w:val="22"/>
                <w:szCs w:val="22"/>
              </w:rPr>
            </w:rPrChange>
          </w:rPr>
          <w:t>Muribaculace</w:t>
        </w:r>
      </w:ins>
      <w:ins w:id="9479" w:author="Chen Liao" w:date="2021-05-31T10:55:00Z">
        <w:r w:rsidR="008B6983" w:rsidRPr="00BE70D2">
          <w:rPr>
            <w:i/>
            <w:iCs/>
            <w:color w:val="000000" w:themeColor="text1"/>
            <w:sz w:val="22"/>
            <w:szCs w:val="22"/>
            <w:rPrChange w:id="9480" w:author="Chen Liao" w:date="2021-06-01T21:13:00Z">
              <w:rPr>
                <w:i/>
                <w:iCs/>
                <w:color w:val="000000" w:themeColor="text1"/>
                <w:sz w:val="22"/>
                <w:szCs w:val="22"/>
              </w:rPr>
            </w:rPrChange>
          </w:rPr>
          <w:t>a</w:t>
        </w:r>
      </w:ins>
      <w:ins w:id="9481" w:author="Chen Liao" w:date="2021-05-31T10:56:00Z">
        <w:r w:rsidR="008B6983" w:rsidRPr="00BE70D2">
          <w:rPr>
            <w:i/>
            <w:iCs/>
            <w:color w:val="000000" w:themeColor="text1"/>
            <w:sz w:val="22"/>
            <w:szCs w:val="22"/>
            <w:rPrChange w:id="9482" w:author="Chen Liao" w:date="2021-06-01T21:13:00Z">
              <w:rPr>
                <w:i/>
                <w:iCs/>
                <w:color w:val="000000" w:themeColor="text1"/>
                <w:sz w:val="22"/>
                <w:szCs w:val="22"/>
              </w:rPr>
            </w:rPrChange>
          </w:rPr>
          <w:t>e</w:t>
        </w:r>
      </w:ins>
      <w:proofErr w:type="spellEnd"/>
      <w:ins w:id="9483" w:author="Chen Liao" w:date="2021-05-31T10:39:00Z">
        <w:r w:rsidR="001B3DF0" w:rsidRPr="00BE70D2">
          <w:rPr>
            <w:i/>
            <w:iCs/>
            <w:color w:val="000000" w:themeColor="text1"/>
            <w:sz w:val="22"/>
            <w:szCs w:val="22"/>
            <w:rPrChange w:id="9484" w:author="Chen Liao" w:date="2021-06-01T21:13:00Z">
              <w:rPr>
                <w:i/>
                <w:iCs/>
                <w:color w:val="000000" w:themeColor="text1"/>
                <w:sz w:val="22"/>
                <w:szCs w:val="22"/>
              </w:rPr>
            </w:rPrChange>
          </w:rPr>
          <w:t xml:space="preserve"> </w:t>
        </w:r>
        <w:r w:rsidR="001B3DF0" w:rsidRPr="00BE70D2">
          <w:rPr>
            <w:color w:val="000000" w:themeColor="text1"/>
            <w:sz w:val="22"/>
            <w:szCs w:val="22"/>
            <w:rPrChange w:id="9485" w:author="Chen Liao" w:date="2021-06-01T21:13:00Z">
              <w:rPr>
                <w:color w:val="000000" w:themeColor="text1"/>
                <w:sz w:val="22"/>
                <w:szCs w:val="22"/>
              </w:rPr>
            </w:rPrChange>
          </w:rPr>
          <w:t>(</w:t>
        </w:r>
        <w:r w:rsidR="001B3DF0" w:rsidRPr="00BE70D2">
          <w:rPr>
            <w:color w:val="000000" w:themeColor="text1"/>
            <w:sz w:val="22"/>
            <w:szCs w:val="22"/>
            <w:highlight w:val="yellow"/>
            <w:rPrChange w:id="9486" w:author="Chen Liao" w:date="2021-06-01T21:13:00Z">
              <w:rPr>
                <w:color w:val="000000" w:themeColor="text1"/>
                <w:sz w:val="22"/>
                <w:szCs w:val="22"/>
              </w:rPr>
            </w:rPrChange>
          </w:rPr>
          <w:t>Fig. 6</w:t>
        </w:r>
      </w:ins>
      <w:ins w:id="9487" w:author="Chen Liao" w:date="2021-06-02T01:18:00Z">
        <w:r w:rsidR="00D775F2">
          <w:rPr>
            <w:color w:val="000000" w:themeColor="text1"/>
            <w:sz w:val="22"/>
            <w:szCs w:val="22"/>
            <w:highlight w:val="yellow"/>
          </w:rPr>
          <w:t>H</w:t>
        </w:r>
      </w:ins>
      <w:ins w:id="9488" w:author="Chen Liao" w:date="2021-05-31T10:39:00Z">
        <w:r w:rsidR="001B3DF0" w:rsidRPr="00BE70D2">
          <w:rPr>
            <w:color w:val="000000" w:themeColor="text1"/>
            <w:sz w:val="22"/>
            <w:szCs w:val="22"/>
            <w:rPrChange w:id="9489" w:author="Chen Liao" w:date="2021-06-01T21:13:00Z">
              <w:rPr>
                <w:color w:val="000000" w:themeColor="text1"/>
                <w:sz w:val="22"/>
                <w:szCs w:val="22"/>
              </w:rPr>
            </w:rPrChange>
          </w:rPr>
          <w:t>, left pan</w:t>
        </w:r>
      </w:ins>
      <w:ins w:id="9490" w:author="Chen Liao" w:date="2021-06-02T01:18:00Z">
        <w:r w:rsidR="0051598B">
          <w:rPr>
            <w:color w:val="000000" w:themeColor="text1"/>
            <w:sz w:val="22"/>
            <w:szCs w:val="22"/>
          </w:rPr>
          <w:t>e</w:t>
        </w:r>
      </w:ins>
      <w:ins w:id="9491" w:author="Chen Liao" w:date="2021-05-31T10:39:00Z">
        <w:r w:rsidR="001B3DF0" w:rsidRPr="00BE70D2">
          <w:rPr>
            <w:color w:val="000000" w:themeColor="text1"/>
            <w:sz w:val="22"/>
            <w:szCs w:val="22"/>
            <w:rPrChange w:id="9492" w:author="Chen Liao" w:date="2021-06-01T21:13:00Z">
              <w:rPr>
                <w:color w:val="000000" w:themeColor="text1"/>
                <w:sz w:val="22"/>
                <w:szCs w:val="22"/>
              </w:rPr>
            </w:rPrChange>
          </w:rPr>
          <w:t>l)</w:t>
        </w:r>
      </w:ins>
      <w:ins w:id="9493" w:author="Chen Liao" w:date="2021-05-31T06:14:00Z">
        <w:r w:rsidR="00A27CB9" w:rsidRPr="00BE70D2">
          <w:rPr>
            <w:color w:val="000000" w:themeColor="text1"/>
            <w:sz w:val="22"/>
            <w:szCs w:val="22"/>
            <w:rPrChange w:id="9494" w:author="Chen Liao" w:date="2021-06-01T21:13:00Z">
              <w:rPr>
                <w:color w:val="000000" w:themeColor="text1"/>
                <w:sz w:val="22"/>
                <w:szCs w:val="22"/>
              </w:rPr>
            </w:rPrChange>
          </w:rPr>
          <w:t xml:space="preserve">. </w:t>
        </w:r>
      </w:ins>
      <w:ins w:id="9495" w:author="Chen Liao" w:date="2021-05-31T10:40:00Z">
        <w:r w:rsidR="00AC7B95" w:rsidRPr="00BE70D2">
          <w:rPr>
            <w:color w:val="000000" w:themeColor="text1"/>
            <w:sz w:val="22"/>
            <w:szCs w:val="22"/>
            <w:rPrChange w:id="9496" w:author="Chen Liao" w:date="2021-06-01T21:13:00Z">
              <w:rPr>
                <w:color w:val="000000" w:themeColor="text1"/>
                <w:sz w:val="22"/>
                <w:szCs w:val="22"/>
              </w:rPr>
            </w:rPrChange>
          </w:rPr>
          <w:t>Finally</w:t>
        </w:r>
      </w:ins>
      <w:ins w:id="9497" w:author="Chen Liao" w:date="2021-05-31T06:14:00Z">
        <w:r w:rsidR="00A27CB9" w:rsidRPr="00BE70D2">
          <w:rPr>
            <w:color w:val="000000" w:themeColor="text1"/>
            <w:sz w:val="22"/>
            <w:szCs w:val="22"/>
            <w:rPrChange w:id="9498" w:author="Chen Liao" w:date="2021-06-01T21:13:00Z">
              <w:rPr>
                <w:color w:val="000000" w:themeColor="text1"/>
                <w:sz w:val="22"/>
                <w:szCs w:val="22"/>
              </w:rPr>
            </w:rPrChange>
          </w:rPr>
          <w:t xml:space="preserve">, </w:t>
        </w:r>
      </w:ins>
      <w:ins w:id="9499" w:author="Chen Liao" w:date="2021-05-31T13:30:00Z">
        <w:r w:rsidR="0051796E" w:rsidRPr="00BE70D2">
          <w:rPr>
            <w:color w:val="000000" w:themeColor="text1"/>
            <w:sz w:val="22"/>
            <w:szCs w:val="22"/>
            <w:rPrChange w:id="9500" w:author="Chen Liao" w:date="2021-06-01T21:13:00Z">
              <w:rPr>
                <w:color w:val="000000" w:themeColor="text1"/>
                <w:sz w:val="22"/>
                <w:szCs w:val="22"/>
              </w:rPr>
            </w:rPrChange>
          </w:rPr>
          <w:t>R</w:t>
        </w:r>
      </w:ins>
      <w:ins w:id="9501" w:author="Chen Liao" w:date="2021-05-31T06:15:00Z">
        <w:r w:rsidR="00A27CB9" w:rsidRPr="00BE70D2">
          <w:rPr>
            <w:color w:val="000000" w:themeColor="text1"/>
            <w:sz w:val="22"/>
            <w:szCs w:val="22"/>
            <w:rPrChange w:id="9502" w:author="Chen Liao" w:date="2021-06-01T21:13:00Z">
              <w:rPr>
                <w:color w:val="000000" w:themeColor="text1"/>
                <w:sz w:val="22"/>
                <w:szCs w:val="22"/>
              </w:rPr>
            </w:rPrChange>
          </w:rPr>
          <w:t xml:space="preserve">andom </w:t>
        </w:r>
      </w:ins>
      <w:ins w:id="9503" w:author="Chen Liao" w:date="2021-05-31T13:30:00Z">
        <w:r w:rsidR="0051796E" w:rsidRPr="00BE70D2">
          <w:rPr>
            <w:color w:val="000000" w:themeColor="text1"/>
            <w:sz w:val="22"/>
            <w:szCs w:val="22"/>
            <w:rPrChange w:id="9504" w:author="Chen Liao" w:date="2021-06-01T21:13:00Z">
              <w:rPr>
                <w:color w:val="000000" w:themeColor="text1"/>
                <w:sz w:val="22"/>
                <w:szCs w:val="22"/>
              </w:rPr>
            </w:rPrChange>
          </w:rPr>
          <w:t>F</w:t>
        </w:r>
      </w:ins>
      <w:ins w:id="9505" w:author="Chen Liao" w:date="2021-05-31T06:15:00Z">
        <w:r w:rsidR="00A27CB9" w:rsidRPr="00BE70D2">
          <w:rPr>
            <w:color w:val="000000" w:themeColor="text1"/>
            <w:sz w:val="22"/>
            <w:szCs w:val="22"/>
            <w:rPrChange w:id="9506" w:author="Chen Liao" w:date="2021-06-01T21:13:00Z">
              <w:rPr>
                <w:color w:val="000000" w:themeColor="text1"/>
                <w:sz w:val="22"/>
                <w:szCs w:val="22"/>
              </w:rPr>
            </w:rPrChange>
          </w:rPr>
          <w:t xml:space="preserve">orest models </w:t>
        </w:r>
      </w:ins>
      <w:ins w:id="9507" w:author="Chen Liao" w:date="2021-05-31T10:56:00Z">
        <w:r w:rsidR="008B6983" w:rsidRPr="00BE70D2">
          <w:rPr>
            <w:color w:val="000000" w:themeColor="text1"/>
            <w:sz w:val="22"/>
            <w:szCs w:val="22"/>
            <w:rPrChange w:id="9508" w:author="Chen Liao" w:date="2021-06-01T21:13:00Z">
              <w:rPr>
                <w:color w:val="000000" w:themeColor="text1"/>
                <w:sz w:val="22"/>
                <w:szCs w:val="22"/>
              </w:rPr>
            </w:rPrChange>
          </w:rPr>
          <w:t xml:space="preserve">revealed </w:t>
        </w:r>
      </w:ins>
      <w:ins w:id="9509" w:author="Chen Liao" w:date="2021-05-31T06:15:00Z">
        <w:r w:rsidR="00A27CB9" w:rsidRPr="00BE70D2">
          <w:rPr>
            <w:color w:val="000000" w:themeColor="text1"/>
            <w:sz w:val="22"/>
            <w:szCs w:val="22"/>
            <w:rPrChange w:id="9510" w:author="Chen Liao" w:date="2021-06-01T21:13:00Z">
              <w:rPr>
                <w:color w:val="000000" w:themeColor="text1"/>
                <w:sz w:val="22"/>
                <w:szCs w:val="22"/>
              </w:rPr>
            </w:rPrChange>
          </w:rPr>
          <w:t xml:space="preserve">that </w:t>
        </w:r>
      </w:ins>
      <w:ins w:id="9511" w:author="Chen Liao" w:date="2021-05-31T06:16:00Z">
        <w:r w:rsidR="00A27CB9" w:rsidRPr="00BE70D2">
          <w:rPr>
            <w:color w:val="000000" w:themeColor="text1"/>
            <w:sz w:val="22"/>
            <w:szCs w:val="22"/>
            <w:rPrChange w:id="9512" w:author="Chen Liao" w:date="2021-06-01T21:13:00Z">
              <w:rPr>
                <w:color w:val="000000" w:themeColor="text1"/>
                <w:sz w:val="22"/>
                <w:szCs w:val="22"/>
              </w:rPr>
            </w:rPrChange>
          </w:rPr>
          <w:t xml:space="preserve">gut microbiota </w:t>
        </w:r>
        <w:proofErr w:type="spellStart"/>
        <w:r w:rsidR="00A27CB9" w:rsidRPr="00BE70D2">
          <w:rPr>
            <w:color w:val="000000" w:themeColor="text1"/>
            <w:sz w:val="22"/>
            <w:szCs w:val="22"/>
            <w:rPrChange w:id="9513" w:author="Chen Liao" w:date="2021-06-01T21:13:00Z">
              <w:rPr>
                <w:color w:val="000000" w:themeColor="text1"/>
                <w:sz w:val="22"/>
                <w:szCs w:val="22"/>
              </w:rPr>
            </w:rPrChange>
          </w:rPr>
          <w:t>compo</w:t>
        </w:r>
      </w:ins>
      <w:ins w:id="9514" w:author="Chen Liao" w:date="2021-05-31T10:56:00Z">
        <w:r w:rsidR="008B6983" w:rsidRPr="00BE70D2">
          <w:rPr>
            <w:color w:val="000000" w:themeColor="text1"/>
            <w:sz w:val="22"/>
            <w:szCs w:val="22"/>
            <w:rPrChange w:id="9515" w:author="Chen Liao" w:date="2021-06-01T21:13:00Z">
              <w:rPr>
                <w:color w:val="000000" w:themeColor="text1"/>
                <w:sz w:val="22"/>
                <w:szCs w:val="22"/>
              </w:rPr>
            </w:rPrChange>
          </w:rPr>
          <w:t>s</w:t>
        </w:r>
      </w:ins>
      <w:ins w:id="9516" w:author="Chen Liao" w:date="2021-05-31T06:16:00Z">
        <w:r w:rsidR="00A27CB9" w:rsidRPr="00BE70D2">
          <w:rPr>
            <w:color w:val="000000" w:themeColor="text1"/>
            <w:sz w:val="22"/>
            <w:szCs w:val="22"/>
            <w:rPrChange w:id="9517" w:author="Chen Liao" w:date="2021-06-01T21:13:00Z">
              <w:rPr>
                <w:color w:val="000000" w:themeColor="text1"/>
                <w:sz w:val="22"/>
                <w:szCs w:val="22"/>
              </w:rPr>
            </w:rPrChange>
          </w:rPr>
          <w:t>tion</w:t>
        </w:r>
        <w:proofErr w:type="spellEnd"/>
        <w:r w:rsidR="00A27CB9" w:rsidRPr="00BE70D2">
          <w:rPr>
            <w:color w:val="000000" w:themeColor="text1"/>
            <w:sz w:val="22"/>
            <w:szCs w:val="22"/>
            <w:rPrChange w:id="9518" w:author="Chen Liao" w:date="2021-06-01T21:13:00Z">
              <w:rPr>
                <w:color w:val="000000" w:themeColor="text1"/>
                <w:sz w:val="22"/>
                <w:szCs w:val="22"/>
              </w:rPr>
            </w:rPrChange>
          </w:rPr>
          <w:t xml:space="preserve"> </w:t>
        </w:r>
      </w:ins>
      <w:ins w:id="9519" w:author="Chen Liao" w:date="2021-05-31T10:56:00Z">
        <w:r w:rsidR="008B6983" w:rsidRPr="00BE70D2">
          <w:rPr>
            <w:color w:val="000000" w:themeColor="text1"/>
            <w:sz w:val="22"/>
            <w:szCs w:val="22"/>
            <w:rPrChange w:id="9520" w:author="Chen Liao" w:date="2021-06-01T21:13:00Z">
              <w:rPr>
                <w:color w:val="000000" w:themeColor="text1"/>
                <w:sz w:val="22"/>
                <w:szCs w:val="22"/>
              </w:rPr>
            </w:rPrChange>
          </w:rPr>
          <w:t>is</w:t>
        </w:r>
      </w:ins>
      <w:ins w:id="9521" w:author="Chen Liao" w:date="2021-05-31T06:16:00Z">
        <w:r w:rsidR="00A27CB9" w:rsidRPr="00BE70D2">
          <w:rPr>
            <w:color w:val="000000" w:themeColor="text1"/>
            <w:sz w:val="22"/>
            <w:szCs w:val="22"/>
            <w:rPrChange w:id="9522" w:author="Chen Liao" w:date="2021-06-01T21:13:00Z">
              <w:rPr>
                <w:color w:val="000000" w:themeColor="text1"/>
                <w:sz w:val="22"/>
                <w:szCs w:val="22"/>
              </w:rPr>
            </w:rPrChange>
          </w:rPr>
          <w:t xml:space="preserve"> generally not predictive of SCFAs concentration</w:t>
        </w:r>
      </w:ins>
      <w:moveTo w:id="9523" w:author="Chen Liao" w:date="2021-05-28T07:10:00Z">
        <w:del w:id="9524" w:author="Chen Liao" w:date="2021-05-31T05:49:00Z">
          <w:r w:rsidR="00F5051A" w:rsidRPr="00BE70D2" w:rsidDel="00C202CD">
            <w:rPr>
              <w:color w:val="000000" w:themeColor="text1"/>
              <w:sz w:val="22"/>
              <w:szCs w:val="22"/>
              <w:rPrChange w:id="9525" w:author="Chen Liao" w:date="2021-06-01T21:13:00Z">
                <w:rPr>
                  <w:sz w:val="22"/>
                  <w:szCs w:val="22"/>
                </w:rPr>
              </w:rPrChange>
            </w:rPr>
            <w:delText xml:space="preserve">). </w:delText>
          </w:r>
        </w:del>
      </w:moveTo>
      <w:ins w:id="9526" w:author="Chen Liao" w:date="2021-05-29T12:36:00Z">
        <w:r w:rsidR="009A67E4" w:rsidRPr="00BE70D2">
          <w:rPr>
            <w:rFonts w:eastAsiaTheme="minorEastAsia"/>
            <w:color w:val="000000" w:themeColor="text1"/>
            <w:sz w:val="22"/>
            <w:szCs w:val="22"/>
            <w:rPrChange w:id="9527" w:author="Chen Liao" w:date="2021-06-01T21:13:00Z">
              <w:rPr>
                <w:rFonts w:eastAsiaTheme="minorEastAsia"/>
                <w:color w:val="000000" w:themeColor="text1"/>
                <w:sz w:val="22"/>
                <w:szCs w:val="22"/>
              </w:rPr>
            </w:rPrChange>
          </w:rPr>
          <w:t xml:space="preserve"> (</w:t>
        </w:r>
        <w:r w:rsidR="009A67E4" w:rsidRPr="00BE70D2">
          <w:rPr>
            <w:rFonts w:eastAsiaTheme="minorEastAsia"/>
            <w:color w:val="000000" w:themeColor="text1"/>
            <w:sz w:val="22"/>
            <w:szCs w:val="22"/>
            <w:highlight w:val="yellow"/>
            <w:rPrChange w:id="9528" w:author="Chen Liao" w:date="2021-06-01T21:13:00Z">
              <w:rPr>
                <w:rFonts w:eastAsiaTheme="minorEastAsia"/>
                <w:color w:val="000000" w:themeColor="text1"/>
                <w:sz w:val="22"/>
                <w:szCs w:val="22"/>
                <w:highlight w:val="yellow"/>
              </w:rPr>
            </w:rPrChange>
          </w:rPr>
          <w:t xml:space="preserve">Fig. </w:t>
        </w:r>
      </w:ins>
      <w:ins w:id="9529" w:author="Chen Liao" w:date="2021-05-31T10:41:00Z">
        <w:r w:rsidR="00AC7B95" w:rsidRPr="00BE70D2">
          <w:rPr>
            <w:rFonts w:eastAsiaTheme="minorEastAsia"/>
            <w:color w:val="000000" w:themeColor="text1"/>
            <w:sz w:val="22"/>
            <w:szCs w:val="22"/>
            <w:highlight w:val="yellow"/>
            <w:rPrChange w:id="9530" w:author="Chen Liao" w:date="2021-06-01T21:13:00Z">
              <w:rPr>
                <w:rFonts w:eastAsiaTheme="minorEastAsia"/>
                <w:color w:val="000000" w:themeColor="text1"/>
                <w:sz w:val="22"/>
                <w:szCs w:val="22"/>
              </w:rPr>
            </w:rPrChange>
          </w:rPr>
          <w:t>6</w:t>
        </w:r>
      </w:ins>
      <w:ins w:id="9531" w:author="Chen Liao" w:date="2021-05-31T13:31:00Z">
        <w:r w:rsidR="00C73BEC" w:rsidRPr="00BE70D2">
          <w:rPr>
            <w:rFonts w:eastAsiaTheme="minorEastAsia"/>
            <w:color w:val="000000" w:themeColor="text1"/>
            <w:sz w:val="22"/>
            <w:szCs w:val="22"/>
            <w:highlight w:val="yellow"/>
            <w:rPrChange w:id="9532" w:author="Chen Liao" w:date="2021-06-01T21:13:00Z">
              <w:rPr>
                <w:rFonts w:eastAsiaTheme="minorEastAsia"/>
                <w:color w:val="000000" w:themeColor="text1"/>
                <w:sz w:val="22"/>
                <w:szCs w:val="22"/>
                <w:highlight w:val="yellow"/>
              </w:rPr>
            </w:rPrChange>
          </w:rPr>
          <w:t>I</w:t>
        </w:r>
      </w:ins>
      <w:ins w:id="9533" w:author="Chen Liao" w:date="2021-05-29T12:36:00Z">
        <w:r w:rsidR="009A67E4" w:rsidRPr="00BE70D2">
          <w:rPr>
            <w:rFonts w:eastAsiaTheme="minorEastAsia"/>
            <w:color w:val="000000" w:themeColor="text1"/>
            <w:sz w:val="22"/>
            <w:szCs w:val="22"/>
            <w:rPrChange w:id="9534" w:author="Chen Liao" w:date="2021-06-01T21:13:00Z">
              <w:rPr>
                <w:rFonts w:eastAsiaTheme="minorEastAsia"/>
                <w:color w:val="000000" w:themeColor="text1"/>
                <w:sz w:val="22"/>
                <w:szCs w:val="22"/>
              </w:rPr>
            </w:rPrChange>
          </w:rPr>
          <w:t>).</w:t>
        </w:r>
      </w:ins>
      <w:ins w:id="9535" w:author="Chen Liao" w:date="2021-05-31T10:41:00Z">
        <w:r w:rsidR="00AC7B95" w:rsidRPr="00BE70D2">
          <w:rPr>
            <w:rFonts w:eastAsiaTheme="minorEastAsia"/>
            <w:color w:val="000000" w:themeColor="text1"/>
            <w:sz w:val="22"/>
            <w:szCs w:val="22"/>
            <w:rPrChange w:id="9536" w:author="Chen Liao" w:date="2021-06-01T21:13:00Z">
              <w:rPr>
                <w:rFonts w:eastAsiaTheme="minorEastAsia"/>
                <w:color w:val="000000" w:themeColor="text1"/>
                <w:sz w:val="22"/>
                <w:szCs w:val="22"/>
              </w:rPr>
            </w:rPrChange>
          </w:rPr>
          <w:t xml:space="preserve"> Collectively, </w:t>
        </w:r>
      </w:ins>
      <w:ins w:id="9537" w:author="Chen Liao" w:date="2021-05-31T13:32:00Z">
        <w:r w:rsidR="00254FD6" w:rsidRPr="00BE70D2">
          <w:rPr>
            <w:rFonts w:eastAsiaTheme="minorEastAsia"/>
            <w:color w:val="000000" w:themeColor="text1"/>
            <w:sz w:val="22"/>
            <w:szCs w:val="22"/>
            <w:rPrChange w:id="9538" w:author="Chen Liao" w:date="2021-06-01T21:13:00Z">
              <w:rPr>
                <w:rFonts w:eastAsiaTheme="minorEastAsia"/>
                <w:color w:val="000000" w:themeColor="text1"/>
                <w:sz w:val="22"/>
                <w:szCs w:val="22"/>
              </w:rPr>
            </w:rPrChange>
          </w:rPr>
          <w:t>our major findings related to fiber degraders</w:t>
        </w:r>
      </w:ins>
      <w:ins w:id="9539" w:author="Chen Liao" w:date="2021-05-31T13:31:00Z">
        <w:r w:rsidR="00254FD6" w:rsidRPr="00BE70D2">
          <w:rPr>
            <w:rFonts w:eastAsiaTheme="minorEastAsia"/>
            <w:color w:val="000000" w:themeColor="text1"/>
            <w:sz w:val="22"/>
            <w:szCs w:val="22"/>
            <w:rPrChange w:id="9540" w:author="Chen Liao" w:date="2021-06-01T21:13:00Z">
              <w:rPr>
                <w:rFonts w:eastAsiaTheme="minorEastAsia"/>
                <w:color w:val="000000" w:themeColor="text1"/>
                <w:sz w:val="22"/>
                <w:szCs w:val="22"/>
              </w:rPr>
            </w:rPrChange>
          </w:rPr>
          <w:t xml:space="preserve">, including </w:t>
        </w:r>
      </w:ins>
    </w:p>
    <w:p w14:paraId="0B74ACBC" w14:textId="4DB36C7D" w:rsidR="00991FAB" w:rsidRPr="00BE70D2" w:rsidRDefault="00AC7B95" w:rsidP="00991FAB">
      <w:pPr>
        <w:jc w:val="both"/>
        <w:rPr>
          <w:ins w:id="9541" w:author="Chen Liao" w:date="2021-05-31T10:09:00Z"/>
          <w:color w:val="000000" w:themeColor="text1"/>
          <w:sz w:val="22"/>
          <w:szCs w:val="22"/>
          <w:rPrChange w:id="9542" w:author="Chen Liao" w:date="2021-06-01T21:13:00Z">
            <w:rPr>
              <w:ins w:id="9543" w:author="Chen Liao" w:date="2021-05-31T10:09:00Z"/>
              <w:color w:val="000000" w:themeColor="text1"/>
              <w:sz w:val="22"/>
              <w:szCs w:val="22"/>
            </w:rPr>
          </w:rPrChange>
        </w:rPr>
      </w:pPr>
      <w:ins w:id="9544" w:author="Chen Liao" w:date="2021-05-31T10:41:00Z">
        <w:r w:rsidRPr="00BE70D2">
          <w:rPr>
            <w:color w:val="000000" w:themeColor="text1"/>
            <w:sz w:val="22"/>
            <w:szCs w:val="22"/>
            <w:rPrChange w:id="9545" w:author="Chen Liao" w:date="2021-06-01T21:13:00Z">
              <w:rPr>
                <w:color w:val="000000" w:themeColor="text1"/>
                <w:sz w:val="22"/>
                <w:szCs w:val="22"/>
              </w:rPr>
            </w:rPrChange>
          </w:rPr>
          <w:t>t</w:t>
        </w:r>
      </w:ins>
      <w:ins w:id="9546" w:author="Chen Liao" w:date="2021-05-31T10:09:00Z">
        <w:r w:rsidR="00991FAB" w:rsidRPr="00BE70D2">
          <w:rPr>
            <w:color w:val="000000" w:themeColor="text1"/>
            <w:sz w:val="22"/>
            <w:szCs w:val="22"/>
            <w:rPrChange w:id="9547" w:author="Chen Liao" w:date="2021-06-01T21:13:00Z">
              <w:rPr>
                <w:color w:val="000000" w:themeColor="text1"/>
                <w:sz w:val="22"/>
                <w:szCs w:val="22"/>
              </w:rPr>
            </w:rPrChange>
          </w:rPr>
          <w:t>he</w:t>
        </w:r>
      </w:ins>
      <w:ins w:id="9548" w:author="Chen Liao" w:date="2021-05-31T13:32:00Z">
        <w:r w:rsidR="00254FD6" w:rsidRPr="00BE70D2">
          <w:rPr>
            <w:color w:val="000000" w:themeColor="text1"/>
            <w:sz w:val="22"/>
            <w:szCs w:val="22"/>
            <w:rPrChange w:id="9549" w:author="Chen Liao" w:date="2021-06-01T21:13:00Z">
              <w:rPr>
                <w:color w:val="000000" w:themeColor="text1"/>
                <w:sz w:val="22"/>
                <w:szCs w:val="22"/>
              </w:rPr>
            </w:rPrChange>
          </w:rPr>
          <w:t>ir</w:t>
        </w:r>
      </w:ins>
      <w:ins w:id="9550" w:author="Chen Liao" w:date="2021-05-31T10:09:00Z">
        <w:r w:rsidR="00991FAB" w:rsidRPr="00BE70D2">
          <w:rPr>
            <w:color w:val="000000" w:themeColor="text1"/>
            <w:sz w:val="22"/>
            <w:szCs w:val="22"/>
            <w:rPrChange w:id="9551" w:author="Chen Liao" w:date="2021-06-01T21:13:00Z">
              <w:rPr>
                <w:color w:val="000000" w:themeColor="text1"/>
                <w:sz w:val="22"/>
                <w:szCs w:val="22"/>
              </w:rPr>
            </w:rPrChange>
          </w:rPr>
          <w:t xml:space="preserve"> </w:t>
        </w:r>
      </w:ins>
      <w:ins w:id="9552" w:author="Chen Liao" w:date="2021-05-31T10:46:00Z">
        <w:r w:rsidR="003B2305" w:rsidRPr="00BE70D2">
          <w:rPr>
            <w:color w:val="000000" w:themeColor="text1"/>
            <w:sz w:val="22"/>
            <w:szCs w:val="22"/>
            <w:rPrChange w:id="9553" w:author="Chen Liao" w:date="2021-06-01T21:13:00Z">
              <w:rPr>
                <w:color w:val="000000" w:themeColor="text1"/>
                <w:sz w:val="22"/>
                <w:szCs w:val="22"/>
              </w:rPr>
            </w:rPrChange>
          </w:rPr>
          <w:t>identity</w:t>
        </w:r>
      </w:ins>
      <w:ins w:id="9554" w:author="Chen Liao" w:date="2021-05-31T13:32:00Z">
        <w:r w:rsidR="00254FD6" w:rsidRPr="00BE70D2">
          <w:rPr>
            <w:color w:val="000000" w:themeColor="text1"/>
            <w:sz w:val="22"/>
            <w:szCs w:val="22"/>
            <w:rPrChange w:id="9555" w:author="Chen Liao" w:date="2021-06-01T21:13:00Z">
              <w:rPr>
                <w:color w:val="000000" w:themeColor="text1"/>
                <w:sz w:val="22"/>
                <w:szCs w:val="22"/>
              </w:rPr>
            </w:rPrChange>
          </w:rPr>
          <w:t xml:space="preserve">, </w:t>
        </w:r>
      </w:ins>
      <w:ins w:id="9556" w:author="Chen Liao" w:date="2021-05-31T10:42:00Z">
        <w:r w:rsidR="003B2305" w:rsidRPr="00BE70D2">
          <w:rPr>
            <w:color w:val="000000" w:themeColor="text1"/>
            <w:sz w:val="22"/>
            <w:szCs w:val="22"/>
            <w:rPrChange w:id="9557" w:author="Chen Liao" w:date="2021-06-01T21:13:00Z">
              <w:rPr>
                <w:color w:val="000000" w:themeColor="text1"/>
                <w:sz w:val="22"/>
                <w:szCs w:val="22"/>
              </w:rPr>
            </w:rPrChange>
          </w:rPr>
          <w:t>d</w:t>
        </w:r>
      </w:ins>
      <w:ins w:id="9558" w:author="Chen Liao" w:date="2021-05-31T10:43:00Z">
        <w:r w:rsidR="003B2305" w:rsidRPr="00BE70D2">
          <w:rPr>
            <w:color w:val="000000" w:themeColor="text1"/>
            <w:sz w:val="22"/>
            <w:szCs w:val="22"/>
            <w:rPrChange w:id="9559" w:author="Chen Liao" w:date="2021-06-01T21:13:00Z">
              <w:rPr>
                <w:color w:val="000000" w:themeColor="text1"/>
                <w:sz w:val="22"/>
                <w:szCs w:val="22"/>
              </w:rPr>
            </w:rPrChange>
          </w:rPr>
          <w:t xml:space="preserve">ynamical </w:t>
        </w:r>
      </w:ins>
      <w:ins w:id="9560" w:author="Chen Liao" w:date="2021-06-02T01:19:00Z">
        <w:r w:rsidR="00623A1D">
          <w:rPr>
            <w:color w:val="000000" w:themeColor="text1"/>
            <w:sz w:val="22"/>
            <w:szCs w:val="22"/>
          </w:rPr>
          <w:t>trends</w:t>
        </w:r>
      </w:ins>
      <w:ins w:id="9561" w:author="Chen Liao" w:date="2021-05-31T10:42:00Z">
        <w:r w:rsidR="003B2305" w:rsidRPr="00BE70D2">
          <w:rPr>
            <w:color w:val="000000" w:themeColor="text1"/>
            <w:sz w:val="22"/>
            <w:szCs w:val="22"/>
            <w:rPrChange w:id="9562" w:author="Chen Liao" w:date="2021-06-01T21:13:00Z">
              <w:rPr>
                <w:color w:val="000000" w:themeColor="text1"/>
                <w:sz w:val="22"/>
                <w:szCs w:val="22"/>
              </w:rPr>
            </w:rPrChange>
          </w:rPr>
          <w:t xml:space="preserve">, </w:t>
        </w:r>
      </w:ins>
      <w:ins w:id="9563" w:author="Chen Liao" w:date="2021-05-31T10:43:00Z">
        <w:r w:rsidR="003B2305" w:rsidRPr="00BE70D2">
          <w:rPr>
            <w:color w:val="000000" w:themeColor="text1"/>
            <w:sz w:val="22"/>
            <w:szCs w:val="22"/>
            <w:rPrChange w:id="9564" w:author="Chen Liao" w:date="2021-06-01T21:13:00Z">
              <w:rPr>
                <w:color w:val="000000" w:themeColor="text1"/>
                <w:sz w:val="22"/>
                <w:szCs w:val="22"/>
              </w:rPr>
            </w:rPrChange>
          </w:rPr>
          <w:t xml:space="preserve">as well as </w:t>
        </w:r>
      </w:ins>
      <w:ins w:id="9565" w:author="Chen Liao" w:date="2021-05-31T13:32:00Z">
        <w:r w:rsidR="00254FD6" w:rsidRPr="00BE70D2">
          <w:rPr>
            <w:color w:val="000000" w:themeColor="text1"/>
            <w:sz w:val="22"/>
            <w:szCs w:val="22"/>
            <w:rPrChange w:id="9566" w:author="Chen Liao" w:date="2021-06-01T21:13:00Z">
              <w:rPr>
                <w:color w:val="000000" w:themeColor="text1"/>
                <w:sz w:val="22"/>
                <w:szCs w:val="22"/>
              </w:rPr>
            </w:rPrChange>
          </w:rPr>
          <w:t xml:space="preserve">relationships </w:t>
        </w:r>
      </w:ins>
      <w:ins w:id="9567" w:author="Chen Liao" w:date="2021-05-31T10:43:00Z">
        <w:r w:rsidR="003B2305" w:rsidRPr="00BE70D2">
          <w:rPr>
            <w:color w:val="000000" w:themeColor="text1"/>
            <w:sz w:val="22"/>
            <w:szCs w:val="22"/>
            <w:rPrChange w:id="9568" w:author="Chen Liao" w:date="2021-06-01T21:13:00Z">
              <w:rPr>
                <w:color w:val="000000" w:themeColor="text1"/>
                <w:sz w:val="22"/>
                <w:szCs w:val="22"/>
              </w:rPr>
            </w:rPrChange>
          </w:rPr>
          <w:t xml:space="preserve">with </w:t>
        </w:r>
      </w:ins>
      <w:ins w:id="9569" w:author="Chen Liao" w:date="2021-05-31T10:47:00Z">
        <w:r w:rsidR="003B2305" w:rsidRPr="00BE70D2">
          <w:rPr>
            <w:color w:val="000000" w:themeColor="text1"/>
            <w:sz w:val="22"/>
            <w:szCs w:val="22"/>
            <w:rPrChange w:id="9570" w:author="Chen Liao" w:date="2021-06-01T21:13:00Z">
              <w:rPr>
                <w:color w:val="000000" w:themeColor="text1"/>
                <w:sz w:val="22"/>
                <w:szCs w:val="22"/>
              </w:rPr>
            </w:rPrChange>
          </w:rPr>
          <w:t>bacterial load and propionate</w:t>
        </w:r>
      </w:ins>
      <w:ins w:id="9571" w:author="Chen Liao" w:date="2021-06-02T01:19:00Z">
        <w:r w:rsidR="00623A1D">
          <w:rPr>
            <w:color w:val="000000" w:themeColor="text1"/>
            <w:sz w:val="22"/>
            <w:szCs w:val="22"/>
          </w:rPr>
          <w:t xml:space="preserve"> concentration</w:t>
        </w:r>
      </w:ins>
      <w:ins w:id="9572" w:author="Chen Liao" w:date="2021-05-31T10:42:00Z">
        <w:r w:rsidR="003B2305" w:rsidRPr="00BE70D2">
          <w:rPr>
            <w:color w:val="000000" w:themeColor="text1"/>
            <w:sz w:val="22"/>
            <w:szCs w:val="22"/>
            <w:rPrChange w:id="9573" w:author="Chen Liao" w:date="2021-06-01T21:13:00Z">
              <w:rPr>
                <w:color w:val="000000" w:themeColor="text1"/>
                <w:sz w:val="22"/>
                <w:szCs w:val="22"/>
              </w:rPr>
            </w:rPrChange>
          </w:rPr>
          <w:t xml:space="preserve">, </w:t>
        </w:r>
      </w:ins>
      <w:ins w:id="9574" w:author="Chen Liao" w:date="2021-05-31T10:47:00Z">
        <w:r w:rsidR="003B2305" w:rsidRPr="00BE70D2">
          <w:rPr>
            <w:color w:val="000000" w:themeColor="text1"/>
            <w:sz w:val="22"/>
            <w:szCs w:val="22"/>
            <w:rPrChange w:id="9575" w:author="Chen Liao" w:date="2021-06-01T21:13:00Z">
              <w:rPr>
                <w:color w:val="000000" w:themeColor="text1"/>
                <w:sz w:val="22"/>
                <w:szCs w:val="22"/>
              </w:rPr>
            </w:rPrChange>
          </w:rPr>
          <w:t xml:space="preserve">are </w:t>
        </w:r>
      </w:ins>
      <w:ins w:id="9576" w:author="Chen Liao" w:date="2021-05-31T13:34:00Z">
        <w:r w:rsidR="00254FD6" w:rsidRPr="00BE70D2">
          <w:rPr>
            <w:color w:val="000000" w:themeColor="text1"/>
            <w:sz w:val="22"/>
            <w:szCs w:val="22"/>
            <w:rPrChange w:id="9577" w:author="Chen Liao" w:date="2021-06-01T21:13:00Z">
              <w:rPr>
                <w:color w:val="000000" w:themeColor="text1"/>
                <w:sz w:val="22"/>
                <w:szCs w:val="22"/>
              </w:rPr>
            </w:rPrChange>
          </w:rPr>
          <w:t xml:space="preserve">qualitatively </w:t>
        </w:r>
        <w:proofErr w:type="spellStart"/>
        <w:r w:rsidR="00254FD6" w:rsidRPr="00BE70D2">
          <w:rPr>
            <w:color w:val="000000" w:themeColor="text1"/>
            <w:sz w:val="22"/>
            <w:szCs w:val="22"/>
            <w:rPrChange w:id="9578" w:author="Chen Liao" w:date="2021-06-01T21:13:00Z">
              <w:rPr>
                <w:color w:val="000000" w:themeColor="text1"/>
                <w:sz w:val="22"/>
                <w:szCs w:val="22"/>
              </w:rPr>
            </w:rPrChange>
          </w:rPr>
          <w:t>consistant</w:t>
        </w:r>
      </w:ins>
      <w:proofErr w:type="spellEnd"/>
      <w:ins w:id="9579" w:author="Chen Liao" w:date="2021-05-31T10:47:00Z">
        <w:r w:rsidR="003B2305" w:rsidRPr="00BE70D2">
          <w:rPr>
            <w:color w:val="000000" w:themeColor="text1"/>
            <w:sz w:val="22"/>
            <w:szCs w:val="22"/>
            <w:rPrChange w:id="9580" w:author="Chen Liao" w:date="2021-06-01T21:13:00Z">
              <w:rPr>
                <w:color w:val="000000" w:themeColor="text1"/>
                <w:sz w:val="22"/>
                <w:szCs w:val="22"/>
              </w:rPr>
            </w:rPrChange>
          </w:rPr>
          <w:t xml:space="preserve"> </w:t>
        </w:r>
      </w:ins>
      <w:ins w:id="9581" w:author="Chen Liao" w:date="2021-05-31T10:09:00Z">
        <w:r w:rsidR="00991FAB" w:rsidRPr="00BE70D2">
          <w:rPr>
            <w:color w:val="000000" w:themeColor="text1"/>
            <w:sz w:val="22"/>
            <w:szCs w:val="22"/>
            <w:rPrChange w:id="9582" w:author="Chen Liao" w:date="2021-06-01T21:13:00Z">
              <w:rPr>
                <w:color w:val="000000" w:themeColor="text1"/>
                <w:sz w:val="22"/>
                <w:szCs w:val="22"/>
              </w:rPr>
            </w:rPrChange>
          </w:rPr>
          <w:t>between inulin and resistant starch interventions</w:t>
        </w:r>
      </w:ins>
      <w:ins w:id="9583" w:author="Chen Liao" w:date="2021-05-31T10:48:00Z">
        <w:r w:rsidR="003B2305" w:rsidRPr="00BE70D2">
          <w:rPr>
            <w:color w:val="000000" w:themeColor="text1"/>
            <w:sz w:val="22"/>
            <w:szCs w:val="22"/>
            <w:rPrChange w:id="9584" w:author="Chen Liao" w:date="2021-06-01T21:13:00Z">
              <w:rPr>
                <w:color w:val="000000" w:themeColor="text1"/>
                <w:sz w:val="22"/>
                <w:szCs w:val="22"/>
              </w:rPr>
            </w:rPrChange>
          </w:rPr>
          <w:t>, suggesting</w:t>
        </w:r>
      </w:ins>
      <w:ins w:id="9585" w:author="Chen Liao" w:date="2021-05-31T13:35:00Z">
        <w:r w:rsidR="00FE2008" w:rsidRPr="00BE70D2">
          <w:rPr>
            <w:color w:val="000000" w:themeColor="text1"/>
            <w:sz w:val="22"/>
            <w:szCs w:val="22"/>
            <w:rPrChange w:id="9586" w:author="Chen Liao" w:date="2021-06-01T21:13:00Z">
              <w:rPr>
                <w:color w:val="000000" w:themeColor="text1"/>
                <w:sz w:val="22"/>
                <w:szCs w:val="22"/>
              </w:rPr>
            </w:rPrChange>
          </w:rPr>
          <w:t xml:space="preserve"> that</w:t>
        </w:r>
      </w:ins>
      <w:ins w:id="9587" w:author="Chen Liao" w:date="2021-05-31T10:48:00Z">
        <w:r w:rsidR="003B2305" w:rsidRPr="00BE70D2">
          <w:rPr>
            <w:color w:val="000000" w:themeColor="text1"/>
            <w:sz w:val="22"/>
            <w:szCs w:val="22"/>
            <w:rPrChange w:id="9588" w:author="Chen Liao" w:date="2021-06-01T21:13:00Z">
              <w:rPr>
                <w:color w:val="000000" w:themeColor="text1"/>
                <w:sz w:val="22"/>
                <w:szCs w:val="22"/>
              </w:rPr>
            </w:rPrChange>
          </w:rPr>
          <w:t xml:space="preserve"> </w:t>
        </w:r>
      </w:ins>
      <w:ins w:id="9589" w:author="Chen Liao" w:date="2021-05-31T10:09:00Z">
        <w:r w:rsidR="00991FAB" w:rsidRPr="00BE70D2">
          <w:rPr>
            <w:color w:val="000000" w:themeColor="text1"/>
            <w:sz w:val="22"/>
            <w:szCs w:val="22"/>
            <w:rPrChange w:id="9590" w:author="Chen Liao" w:date="2021-06-01T21:13:00Z">
              <w:rPr>
                <w:color w:val="000000" w:themeColor="text1"/>
                <w:sz w:val="22"/>
                <w:szCs w:val="22"/>
              </w:rPr>
            </w:rPrChange>
          </w:rPr>
          <w:t xml:space="preserve">the gut </w:t>
        </w:r>
      </w:ins>
      <w:ins w:id="9591" w:author="Chen Liao" w:date="2021-05-31T13:35:00Z">
        <w:r w:rsidR="00254FD6" w:rsidRPr="00BE70D2">
          <w:rPr>
            <w:color w:val="000000" w:themeColor="text1"/>
            <w:sz w:val="22"/>
            <w:szCs w:val="22"/>
            <w:rPrChange w:id="9592" w:author="Chen Liao" w:date="2021-06-01T21:13:00Z">
              <w:rPr>
                <w:color w:val="000000" w:themeColor="text1"/>
                <w:sz w:val="22"/>
                <w:szCs w:val="22"/>
              </w:rPr>
            </w:rPrChange>
          </w:rPr>
          <w:t>ecosystem may respond</w:t>
        </w:r>
      </w:ins>
      <w:ins w:id="9593" w:author="Chen Liao" w:date="2021-05-31T10:09:00Z">
        <w:r w:rsidR="00991FAB" w:rsidRPr="00BE70D2">
          <w:rPr>
            <w:color w:val="000000" w:themeColor="text1"/>
            <w:sz w:val="22"/>
            <w:szCs w:val="22"/>
            <w:rPrChange w:id="9594" w:author="Chen Liao" w:date="2021-06-01T21:13:00Z">
              <w:rPr>
                <w:color w:val="000000" w:themeColor="text1"/>
                <w:sz w:val="22"/>
                <w:szCs w:val="22"/>
              </w:rPr>
            </w:rPrChange>
          </w:rPr>
          <w:t xml:space="preserve"> to fiber-based perturbation</w:t>
        </w:r>
      </w:ins>
      <w:ins w:id="9595" w:author="Chen Liao" w:date="2021-05-31T10:48:00Z">
        <w:r w:rsidR="003B2305" w:rsidRPr="00BE70D2">
          <w:rPr>
            <w:color w:val="000000" w:themeColor="text1"/>
            <w:sz w:val="22"/>
            <w:szCs w:val="22"/>
            <w:rPrChange w:id="9596" w:author="Chen Liao" w:date="2021-06-01T21:13:00Z">
              <w:rPr>
                <w:color w:val="000000" w:themeColor="text1"/>
                <w:sz w:val="22"/>
                <w:szCs w:val="22"/>
              </w:rPr>
            </w:rPrChange>
          </w:rPr>
          <w:t xml:space="preserve"> </w:t>
        </w:r>
      </w:ins>
      <w:ins w:id="9597" w:author="Chen Liao" w:date="2021-05-31T13:36:00Z">
        <w:r w:rsidR="00B636F5" w:rsidRPr="00BE70D2">
          <w:rPr>
            <w:color w:val="000000" w:themeColor="text1"/>
            <w:sz w:val="22"/>
            <w:szCs w:val="22"/>
            <w:rPrChange w:id="9598" w:author="Chen Liao" w:date="2021-06-01T21:13:00Z">
              <w:rPr>
                <w:color w:val="000000" w:themeColor="text1"/>
                <w:sz w:val="22"/>
                <w:szCs w:val="22"/>
              </w:rPr>
            </w:rPrChange>
          </w:rPr>
          <w:t xml:space="preserve">by following </w:t>
        </w:r>
      </w:ins>
      <w:commentRangeStart w:id="9599"/>
      <w:ins w:id="9600" w:author="Chen Liao" w:date="2021-05-31T10:48:00Z">
        <w:r w:rsidR="003B2305" w:rsidRPr="00BE70D2">
          <w:rPr>
            <w:color w:val="000000" w:themeColor="text1"/>
            <w:sz w:val="22"/>
            <w:szCs w:val="22"/>
            <w:rPrChange w:id="9601" w:author="Chen Liao" w:date="2021-06-01T21:13:00Z">
              <w:rPr>
                <w:color w:val="000000" w:themeColor="text1"/>
                <w:sz w:val="22"/>
                <w:szCs w:val="22"/>
              </w:rPr>
            </w:rPrChange>
          </w:rPr>
          <w:t>universal microecological rules</w:t>
        </w:r>
      </w:ins>
      <w:commentRangeEnd w:id="9599"/>
      <w:ins w:id="9602" w:author="Chen Liao" w:date="2021-05-31T10:58:00Z">
        <w:r w:rsidR="008B6983" w:rsidRPr="00BE70D2">
          <w:rPr>
            <w:rStyle w:val="CommentReference"/>
            <w:rPrChange w:id="9603" w:author="Chen Liao" w:date="2021-06-01T21:13:00Z">
              <w:rPr>
                <w:rStyle w:val="CommentReference"/>
              </w:rPr>
            </w:rPrChange>
          </w:rPr>
          <w:commentReference w:id="9599"/>
        </w:r>
      </w:ins>
      <w:ins w:id="9604" w:author="Chen Liao" w:date="2021-05-31T10:48:00Z">
        <w:r w:rsidR="003B2305" w:rsidRPr="00BE70D2">
          <w:rPr>
            <w:color w:val="000000" w:themeColor="text1"/>
            <w:sz w:val="22"/>
            <w:szCs w:val="22"/>
            <w:rPrChange w:id="9605" w:author="Chen Liao" w:date="2021-06-01T21:13:00Z">
              <w:rPr>
                <w:color w:val="000000" w:themeColor="text1"/>
                <w:sz w:val="22"/>
                <w:szCs w:val="22"/>
              </w:rPr>
            </w:rPrChange>
          </w:rPr>
          <w:t>.</w:t>
        </w:r>
      </w:ins>
    </w:p>
    <w:moveToRangeEnd w:id="9346"/>
    <w:p w14:paraId="414918A2" w14:textId="6D145F0B" w:rsidR="00F5051A" w:rsidRPr="00BE70D2" w:rsidRDefault="00F5051A" w:rsidP="006D6F2F">
      <w:pPr>
        <w:jc w:val="both"/>
        <w:rPr>
          <w:ins w:id="9606" w:author="Chen Liao" w:date="2021-05-31T10:58:00Z"/>
          <w:rFonts w:eastAsiaTheme="minorEastAsia"/>
          <w:b/>
          <w:bCs/>
          <w:color w:val="000000" w:themeColor="text1"/>
          <w:sz w:val="22"/>
          <w:szCs w:val="22"/>
          <w:rPrChange w:id="9607" w:author="Chen Liao" w:date="2021-06-01T21:13:00Z">
            <w:rPr>
              <w:ins w:id="9608" w:author="Chen Liao" w:date="2021-05-31T10:58:00Z"/>
              <w:rFonts w:eastAsiaTheme="minorEastAsia"/>
              <w:b/>
              <w:bCs/>
              <w:color w:val="000000" w:themeColor="text1"/>
              <w:sz w:val="22"/>
              <w:szCs w:val="22"/>
            </w:rPr>
          </w:rPrChange>
        </w:rPr>
      </w:pPr>
    </w:p>
    <w:p w14:paraId="418F211B" w14:textId="0C568AA7" w:rsidR="00BC654C" w:rsidRPr="00BE70D2" w:rsidRDefault="00892521">
      <w:pPr>
        <w:jc w:val="center"/>
        <w:rPr>
          <w:ins w:id="9609" w:author="Chen Liao" w:date="2021-05-31T10:58:00Z"/>
          <w:rFonts w:eastAsiaTheme="minorEastAsia"/>
          <w:b/>
          <w:bCs/>
          <w:color w:val="000000" w:themeColor="text1"/>
          <w:sz w:val="22"/>
          <w:szCs w:val="22"/>
          <w:rPrChange w:id="9610" w:author="Chen Liao" w:date="2021-06-01T21:13:00Z">
            <w:rPr>
              <w:ins w:id="9611" w:author="Chen Liao" w:date="2021-05-31T10:58:00Z"/>
              <w:rFonts w:eastAsiaTheme="minorEastAsia"/>
              <w:b/>
              <w:bCs/>
              <w:color w:val="000000" w:themeColor="text1"/>
              <w:sz w:val="22"/>
              <w:szCs w:val="22"/>
            </w:rPr>
          </w:rPrChange>
        </w:rPr>
        <w:pPrChange w:id="9612" w:author="Chen Liao" w:date="2021-05-31T11:34:00Z">
          <w:pPr>
            <w:jc w:val="both"/>
          </w:pPr>
        </w:pPrChange>
      </w:pPr>
      <w:ins w:id="9613" w:author="Chen Liao" w:date="2021-05-31T13:04:00Z">
        <w:r w:rsidRPr="00BE70D2">
          <w:rPr>
            <w:rFonts w:eastAsiaTheme="minorEastAsia"/>
            <w:b/>
            <w:bCs/>
            <w:noProof/>
            <w:color w:val="000000" w:themeColor="text1"/>
            <w:sz w:val="22"/>
            <w:szCs w:val="22"/>
            <w:rPrChange w:id="9614" w:author="Chen Liao" w:date="2021-06-01T21:13:00Z">
              <w:rPr>
                <w:rFonts w:eastAsiaTheme="minorEastAsia" w:hint="eastAsia"/>
                <w:b/>
                <w:bCs/>
                <w:noProof/>
                <w:color w:val="000000" w:themeColor="text1"/>
                <w:sz w:val="22"/>
                <w:szCs w:val="22"/>
              </w:rPr>
            </w:rPrChange>
          </w:rPr>
          <w:drawing>
            <wp:inline distT="0" distB="0" distL="0" distR="0" wp14:anchorId="6F11CF1B" wp14:editId="3F20BDF3">
              <wp:extent cx="5626100" cy="5486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2">
                        <a:extLst>
                          <a:ext uri="{28A0092B-C50C-407E-A947-70E740481C1C}">
                            <a14:useLocalDpi xmlns:a14="http://schemas.microsoft.com/office/drawing/2010/main" val="0"/>
                          </a:ext>
                        </a:extLst>
                      </a:blip>
                      <a:stretch>
                        <a:fillRect/>
                      </a:stretch>
                    </pic:blipFill>
                    <pic:spPr>
                      <a:xfrm>
                        <a:off x="0" y="0"/>
                        <a:ext cx="5626100" cy="5486400"/>
                      </a:xfrm>
                      <a:prstGeom prst="rect">
                        <a:avLst/>
                      </a:prstGeom>
                    </pic:spPr>
                  </pic:pic>
                </a:graphicData>
              </a:graphic>
            </wp:inline>
          </w:drawing>
        </w:r>
      </w:ins>
    </w:p>
    <w:p w14:paraId="0DDDEE01" w14:textId="2D13E988" w:rsidR="00BC654C" w:rsidRPr="00BE70D2" w:rsidRDefault="00BC654C" w:rsidP="006D6F2F">
      <w:pPr>
        <w:jc w:val="both"/>
        <w:rPr>
          <w:ins w:id="9615" w:author="Chen Liao" w:date="2021-05-31T10:58:00Z"/>
          <w:rFonts w:eastAsiaTheme="minorEastAsia"/>
          <w:b/>
          <w:bCs/>
          <w:color w:val="000000" w:themeColor="text1"/>
          <w:sz w:val="20"/>
          <w:szCs w:val="20"/>
          <w:rPrChange w:id="9616" w:author="Chen Liao" w:date="2021-06-01T21:13:00Z">
            <w:rPr>
              <w:ins w:id="9617" w:author="Chen Liao" w:date="2021-05-31T10:58:00Z"/>
              <w:rFonts w:eastAsiaTheme="minorEastAsia"/>
              <w:b/>
              <w:bCs/>
              <w:color w:val="000000" w:themeColor="text1"/>
              <w:sz w:val="22"/>
              <w:szCs w:val="22"/>
            </w:rPr>
          </w:rPrChange>
        </w:rPr>
      </w:pPr>
    </w:p>
    <w:p w14:paraId="4147159D" w14:textId="116BDCEB" w:rsidR="00BC654C" w:rsidRPr="00BE70D2" w:rsidRDefault="008A70AC" w:rsidP="00892521">
      <w:pPr>
        <w:jc w:val="both"/>
        <w:rPr>
          <w:ins w:id="9618" w:author="Chen Liao" w:date="2021-05-31T11:09:00Z"/>
          <w:rFonts w:eastAsiaTheme="minorEastAsia"/>
          <w:color w:val="000000" w:themeColor="text1"/>
          <w:sz w:val="20"/>
          <w:szCs w:val="20"/>
          <w:rPrChange w:id="9619" w:author="Chen Liao" w:date="2021-06-01T21:13:00Z">
            <w:rPr>
              <w:ins w:id="9620" w:author="Chen Liao" w:date="2021-05-31T11:09:00Z"/>
              <w:rFonts w:eastAsiaTheme="minorEastAsia"/>
              <w:color w:val="000000" w:themeColor="text1"/>
              <w:sz w:val="20"/>
              <w:szCs w:val="20"/>
            </w:rPr>
          </w:rPrChange>
        </w:rPr>
      </w:pPr>
      <w:ins w:id="9621" w:author="Chen Liao" w:date="2021-05-31T11:00:00Z">
        <w:r w:rsidRPr="00BE70D2">
          <w:rPr>
            <w:rFonts w:eastAsiaTheme="minorEastAsia"/>
            <w:b/>
            <w:bCs/>
            <w:color w:val="000000" w:themeColor="text1"/>
            <w:sz w:val="20"/>
            <w:szCs w:val="20"/>
            <w:rPrChange w:id="9622" w:author="Chen Liao" w:date="2021-06-01T21:13:00Z">
              <w:rPr>
                <w:rFonts w:eastAsiaTheme="minorEastAsia"/>
                <w:b/>
                <w:bCs/>
                <w:color w:val="000000" w:themeColor="text1"/>
                <w:sz w:val="22"/>
                <w:szCs w:val="22"/>
              </w:rPr>
            </w:rPrChange>
          </w:rPr>
          <w:t>Figure 6.</w:t>
        </w:r>
      </w:ins>
      <w:ins w:id="9623" w:author="Chen Liao" w:date="2021-05-31T11:02:00Z">
        <w:r w:rsidRPr="00BE70D2">
          <w:rPr>
            <w:rFonts w:eastAsiaTheme="minorEastAsia"/>
            <w:b/>
            <w:bCs/>
            <w:color w:val="000000" w:themeColor="text1"/>
            <w:sz w:val="20"/>
            <w:szCs w:val="20"/>
            <w:rPrChange w:id="9624" w:author="Chen Liao" w:date="2021-06-01T21:13:00Z">
              <w:rPr>
                <w:rFonts w:eastAsiaTheme="minorEastAsia"/>
                <w:b/>
                <w:bCs/>
                <w:color w:val="000000" w:themeColor="text1"/>
                <w:sz w:val="22"/>
                <w:szCs w:val="22"/>
              </w:rPr>
            </w:rPrChange>
          </w:rPr>
          <w:t xml:space="preserve"> </w:t>
        </w:r>
      </w:ins>
      <w:ins w:id="9625" w:author="Chen Liao" w:date="2021-05-31T12:23:00Z">
        <w:r w:rsidR="009F2095" w:rsidRPr="00BE70D2">
          <w:rPr>
            <w:rFonts w:eastAsiaTheme="minorEastAsia"/>
            <w:b/>
            <w:bCs/>
            <w:color w:val="000000" w:themeColor="text1"/>
            <w:sz w:val="20"/>
            <w:szCs w:val="20"/>
            <w:rPrChange w:id="9626" w:author="Chen Liao" w:date="2021-06-01T21:13:00Z">
              <w:rPr>
                <w:rFonts w:eastAsiaTheme="minorEastAsia"/>
                <w:b/>
                <w:bCs/>
                <w:color w:val="000000" w:themeColor="text1"/>
                <w:sz w:val="20"/>
                <w:szCs w:val="20"/>
              </w:rPr>
            </w:rPrChange>
          </w:rPr>
          <w:t>Longitudinal m</w:t>
        </w:r>
      </w:ins>
      <w:ins w:id="9627" w:author="Chen Liao" w:date="2021-05-31T12:22:00Z">
        <w:r w:rsidR="009F2095" w:rsidRPr="00BE70D2">
          <w:rPr>
            <w:rFonts w:eastAsiaTheme="minorEastAsia"/>
            <w:b/>
            <w:bCs/>
            <w:color w:val="000000" w:themeColor="text1"/>
            <w:sz w:val="20"/>
            <w:szCs w:val="20"/>
            <w:rPrChange w:id="9628" w:author="Chen Liao" w:date="2021-06-01T21:13:00Z">
              <w:rPr>
                <w:rFonts w:eastAsiaTheme="minorEastAsia"/>
                <w:b/>
                <w:bCs/>
                <w:color w:val="000000" w:themeColor="text1"/>
                <w:sz w:val="20"/>
                <w:szCs w:val="20"/>
              </w:rPr>
            </w:rPrChange>
          </w:rPr>
          <w:t xml:space="preserve">easurement and analysis </w:t>
        </w:r>
      </w:ins>
      <w:ins w:id="9629" w:author="Chen Liao" w:date="2021-05-31T11:01:00Z">
        <w:r w:rsidRPr="00BE70D2">
          <w:rPr>
            <w:rFonts w:eastAsiaTheme="minorEastAsia"/>
            <w:b/>
            <w:bCs/>
            <w:color w:val="000000" w:themeColor="text1"/>
            <w:sz w:val="20"/>
            <w:szCs w:val="20"/>
            <w:rPrChange w:id="9630" w:author="Chen Liao" w:date="2021-06-01T21:13:00Z">
              <w:rPr>
                <w:rFonts w:eastAsiaTheme="minorEastAsia"/>
                <w:b/>
                <w:bCs/>
                <w:color w:val="000000" w:themeColor="text1"/>
                <w:sz w:val="22"/>
                <w:szCs w:val="22"/>
              </w:rPr>
            </w:rPrChange>
          </w:rPr>
          <w:t xml:space="preserve">of </w:t>
        </w:r>
      </w:ins>
      <w:ins w:id="9631" w:author="Chen Liao" w:date="2021-05-31T12:23:00Z">
        <w:r w:rsidR="009F2095" w:rsidRPr="00BE70D2">
          <w:rPr>
            <w:rFonts w:eastAsiaTheme="minorEastAsia"/>
            <w:b/>
            <w:bCs/>
            <w:color w:val="000000" w:themeColor="text1"/>
            <w:sz w:val="20"/>
            <w:szCs w:val="20"/>
            <w:rPrChange w:id="9632" w:author="Chen Liao" w:date="2021-06-01T21:13:00Z">
              <w:rPr>
                <w:rFonts w:eastAsiaTheme="minorEastAsia"/>
                <w:b/>
                <w:bCs/>
                <w:color w:val="000000" w:themeColor="text1"/>
                <w:sz w:val="20"/>
                <w:szCs w:val="20"/>
              </w:rPr>
            </w:rPrChange>
          </w:rPr>
          <w:t xml:space="preserve">resistant starch-induced </w:t>
        </w:r>
      </w:ins>
      <w:ins w:id="9633" w:author="Chen Liao" w:date="2021-05-31T12:24:00Z">
        <w:r w:rsidR="009F2095" w:rsidRPr="00BE70D2">
          <w:rPr>
            <w:rFonts w:eastAsiaTheme="minorEastAsia"/>
            <w:b/>
            <w:bCs/>
            <w:color w:val="000000" w:themeColor="text1"/>
            <w:sz w:val="20"/>
            <w:szCs w:val="20"/>
            <w:rPrChange w:id="9634" w:author="Chen Liao" w:date="2021-06-01T21:13:00Z">
              <w:rPr>
                <w:rFonts w:eastAsiaTheme="minorEastAsia"/>
                <w:b/>
                <w:bCs/>
                <w:color w:val="000000" w:themeColor="text1"/>
                <w:sz w:val="20"/>
                <w:szCs w:val="20"/>
              </w:rPr>
            </w:rPrChange>
          </w:rPr>
          <w:t xml:space="preserve">shifts in </w:t>
        </w:r>
      </w:ins>
      <w:ins w:id="9635" w:author="Chen Liao" w:date="2021-05-31T11:01:00Z">
        <w:r w:rsidRPr="00BE70D2">
          <w:rPr>
            <w:rFonts w:eastAsiaTheme="minorEastAsia"/>
            <w:b/>
            <w:bCs/>
            <w:color w:val="000000" w:themeColor="text1"/>
            <w:sz w:val="20"/>
            <w:szCs w:val="20"/>
            <w:rPrChange w:id="9636" w:author="Chen Liao" w:date="2021-06-01T21:13:00Z">
              <w:rPr>
                <w:rFonts w:eastAsiaTheme="minorEastAsia"/>
                <w:b/>
                <w:bCs/>
                <w:color w:val="000000" w:themeColor="text1"/>
                <w:sz w:val="22"/>
                <w:szCs w:val="22"/>
              </w:rPr>
            </w:rPrChange>
          </w:rPr>
          <w:t xml:space="preserve">gut microbiota and </w:t>
        </w:r>
      </w:ins>
      <w:ins w:id="9637" w:author="Chen Liao" w:date="2021-05-31T12:21:00Z">
        <w:r w:rsidR="009F2095" w:rsidRPr="00BE70D2">
          <w:rPr>
            <w:rFonts w:eastAsiaTheme="minorEastAsia"/>
            <w:b/>
            <w:bCs/>
            <w:color w:val="000000" w:themeColor="text1"/>
            <w:sz w:val="20"/>
            <w:szCs w:val="20"/>
            <w:rPrChange w:id="9638" w:author="Chen Liao" w:date="2021-06-01T21:13:00Z">
              <w:rPr>
                <w:rFonts w:eastAsiaTheme="minorEastAsia"/>
                <w:b/>
                <w:bCs/>
                <w:color w:val="000000" w:themeColor="text1"/>
                <w:sz w:val="20"/>
                <w:szCs w:val="20"/>
              </w:rPr>
            </w:rPrChange>
          </w:rPr>
          <w:t>short-chain fatty acids (</w:t>
        </w:r>
      </w:ins>
      <w:ins w:id="9639" w:author="Chen Liao" w:date="2021-05-31T11:01:00Z">
        <w:r w:rsidRPr="00BE70D2">
          <w:rPr>
            <w:rFonts w:eastAsiaTheme="minorEastAsia"/>
            <w:b/>
            <w:bCs/>
            <w:color w:val="000000" w:themeColor="text1"/>
            <w:sz w:val="20"/>
            <w:szCs w:val="20"/>
            <w:rPrChange w:id="9640" w:author="Chen Liao" w:date="2021-06-01T21:13:00Z">
              <w:rPr>
                <w:rFonts w:eastAsiaTheme="minorEastAsia"/>
                <w:b/>
                <w:bCs/>
                <w:color w:val="000000" w:themeColor="text1"/>
                <w:sz w:val="22"/>
                <w:szCs w:val="22"/>
              </w:rPr>
            </w:rPrChange>
          </w:rPr>
          <w:t>SCFAs</w:t>
        </w:r>
      </w:ins>
      <w:ins w:id="9641" w:author="Chen Liao" w:date="2021-05-31T12:21:00Z">
        <w:r w:rsidR="009F2095" w:rsidRPr="00BE70D2">
          <w:rPr>
            <w:rFonts w:eastAsiaTheme="minorEastAsia"/>
            <w:b/>
            <w:bCs/>
            <w:color w:val="000000" w:themeColor="text1"/>
            <w:sz w:val="20"/>
            <w:szCs w:val="20"/>
            <w:rPrChange w:id="9642" w:author="Chen Liao" w:date="2021-06-01T21:13:00Z">
              <w:rPr>
                <w:rFonts w:eastAsiaTheme="minorEastAsia"/>
                <w:b/>
                <w:bCs/>
                <w:color w:val="000000" w:themeColor="text1"/>
                <w:sz w:val="20"/>
                <w:szCs w:val="20"/>
              </w:rPr>
            </w:rPrChange>
          </w:rPr>
          <w:t>)</w:t>
        </w:r>
      </w:ins>
      <w:ins w:id="9643" w:author="Chen Liao" w:date="2021-05-31T11:01:00Z">
        <w:r w:rsidRPr="00BE70D2">
          <w:rPr>
            <w:rFonts w:eastAsiaTheme="minorEastAsia"/>
            <w:b/>
            <w:bCs/>
            <w:color w:val="000000" w:themeColor="text1"/>
            <w:sz w:val="20"/>
            <w:szCs w:val="20"/>
            <w:rPrChange w:id="9644" w:author="Chen Liao" w:date="2021-06-01T21:13:00Z">
              <w:rPr>
                <w:rFonts w:eastAsiaTheme="minorEastAsia"/>
                <w:b/>
                <w:bCs/>
                <w:color w:val="000000" w:themeColor="text1"/>
                <w:sz w:val="22"/>
                <w:szCs w:val="22"/>
              </w:rPr>
            </w:rPrChange>
          </w:rPr>
          <w:t>.</w:t>
        </w:r>
      </w:ins>
      <w:ins w:id="9645" w:author="Chen Liao" w:date="2021-05-31T11:02:00Z">
        <w:r w:rsidRPr="00BE70D2">
          <w:rPr>
            <w:rFonts w:eastAsiaTheme="minorEastAsia"/>
            <w:b/>
            <w:bCs/>
            <w:color w:val="000000" w:themeColor="text1"/>
            <w:sz w:val="20"/>
            <w:szCs w:val="20"/>
            <w:rPrChange w:id="9646" w:author="Chen Liao" w:date="2021-06-01T21:13:00Z">
              <w:rPr>
                <w:rFonts w:eastAsiaTheme="minorEastAsia"/>
                <w:b/>
                <w:bCs/>
                <w:color w:val="000000" w:themeColor="text1"/>
                <w:sz w:val="22"/>
                <w:szCs w:val="22"/>
              </w:rPr>
            </w:rPrChange>
          </w:rPr>
          <w:t xml:space="preserve"> A</w:t>
        </w:r>
      </w:ins>
      <w:ins w:id="9647" w:author="Chen Liao" w:date="2021-05-31T11:03:00Z">
        <w:r w:rsidR="00BC14EB" w:rsidRPr="00BE70D2">
          <w:rPr>
            <w:rFonts w:eastAsiaTheme="minorEastAsia"/>
            <w:b/>
            <w:bCs/>
            <w:color w:val="000000" w:themeColor="text1"/>
            <w:sz w:val="20"/>
            <w:szCs w:val="20"/>
            <w:rPrChange w:id="9648" w:author="Chen Liao" w:date="2021-06-01T21:13:00Z">
              <w:rPr>
                <w:rFonts w:eastAsiaTheme="minorEastAsia"/>
                <w:b/>
                <w:bCs/>
                <w:color w:val="000000" w:themeColor="text1"/>
                <w:sz w:val="22"/>
                <w:szCs w:val="22"/>
              </w:rPr>
            </w:rPrChange>
          </w:rPr>
          <w:t xml:space="preserve">-C. </w:t>
        </w:r>
      </w:ins>
      <w:ins w:id="9649" w:author="Chen Liao" w:date="2021-05-31T11:26:00Z">
        <w:r w:rsidR="00623EEF" w:rsidRPr="00BE70D2">
          <w:rPr>
            <w:rFonts w:eastAsiaTheme="minorEastAsia"/>
            <w:color w:val="000000" w:themeColor="text1"/>
            <w:sz w:val="20"/>
            <w:szCs w:val="20"/>
            <w:rPrChange w:id="9650" w:author="Chen Liao" w:date="2021-06-01T21:13:00Z">
              <w:rPr>
                <w:rFonts w:eastAsiaTheme="minorEastAsia"/>
                <w:color w:val="000000" w:themeColor="text1"/>
                <w:sz w:val="20"/>
                <w:szCs w:val="20"/>
              </w:rPr>
            </w:rPrChange>
          </w:rPr>
          <w:t>Dynamic</w:t>
        </w:r>
      </w:ins>
      <w:ins w:id="9651" w:author="Chen Liao" w:date="2021-05-31T11:27:00Z">
        <w:r w:rsidR="00623EEF" w:rsidRPr="00BE70D2">
          <w:rPr>
            <w:rFonts w:eastAsiaTheme="minorEastAsia"/>
            <w:color w:val="000000" w:themeColor="text1"/>
            <w:sz w:val="20"/>
            <w:szCs w:val="20"/>
            <w:rPrChange w:id="9652" w:author="Chen Liao" w:date="2021-06-01T21:13:00Z">
              <w:rPr>
                <w:rFonts w:eastAsiaTheme="minorEastAsia"/>
                <w:color w:val="000000" w:themeColor="text1"/>
                <w:sz w:val="20"/>
                <w:szCs w:val="20"/>
              </w:rPr>
            </w:rPrChange>
          </w:rPr>
          <w:t>al responses of</w:t>
        </w:r>
      </w:ins>
      <w:ins w:id="9653" w:author="Chen Liao" w:date="2021-05-31T11:03:00Z">
        <w:r w:rsidR="00BC14EB" w:rsidRPr="00BE70D2">
          <w:rPr>
            <w:rFonts w:eastAsiaTheme="minorEastAsia"/>
            <w:color w:val="000000" w:themeColor="text1"/>
            <w:sz w:val="20"/>
            <w:szCs w:val="20"/>
            <w:rPrChange w:id="9654" w:author="Chen Liao" w:date="2021-06-01T21:13:00Z">
              <w:rPr>
                <w:rFonts w:eastAsiaTheme="minorEastAsia"/>
                <w:color w:val="000000" w:themeColor="text1"/>
                <w:sz w:val="20"/>
                <w:szCs w:val="20"/>
              </w:rPr>
            </w:rPrChange>
          </w:rPr>
          <w:t xml:space="preserve"> </w:t>
        </w:r>
      </w:ins>
      <w:ins w:id="9655" w:author="Chen Liao" w:date="2021-05-31T11:04:00Z">
        <w:r w:rsidR="00BC14EB" w:rsidRPr="00BE70D2">
          <w:rPr>
            <w:rFonts w:eastAsiaTheme="minorEastAsia"/>
            <w:color w:val="000000" w:themeColor="text1"/>
            <w:sz w:val="20"/>
            <w:szCs w:val="20"/>
            <w:rPrChange w:id="9656" w:author="Chen Liao" w:date="2021-06-01T21:13:00Z">
              <w:rPr>
                <w:rFonts w:eastAsiaTheme="minorEastAsia"/>
                <w:color w:val="000000" w:themeColor="text1"/>
                <w:sz w:val="20"/>
                <w:szCs w:val="20"/>
              </w:rPr>
            </w:rPrChange>
          </w:rPr>
          <w:t xml:space="preserve">bacterial load (A), </w:t>
        </w:r>
      </w:ins>
      <w:ins w:id="9657" w:author="Chen Liao" w:date="2021-05-31T11:03:00Z">
        <w:r w:rsidR="00BC14EB" w:rsidRPr="00BE70D2">
          <w:rPr>
            <w:rFonts w:eastAsiaTheme="minorEastAsia"/>
            <w:color w:val="000000" w:themeColor="text1"/>
            <w:sz w:val="20"/>
            <w:szCs w:val="20"/>
            <w:rPrChange w:id="9658" w:author="Chen Liao" w:date="2021-06-01T21:13:00Z">
              <w:rPr>
                <w:rFonts w:eastAsiaTheme="minorEastAsia"/>
                <w:color w:val="000000" w:themeColor="text1"/>
                <w:sz w:val="20"/>
                <w:szCs w:val="20"/>
              </w:rPr>
            </w:rPrChange>
          </w:rPr>
          <w:t>gut microbiota composition (</w:t>
        </w:r>
      </w:ins>
      <w:ins w:id="9659" w:author="Chen Liao" w:date="2021-05-31T11:04:00Z">
        <w:r w:rsidR="00BC14EB" w:rsidRPr="00BE70D2">
          <w:rPr>
            <w:rFonts w:eastAsiaTheme="minorEastAsia"/>
            <w:color w:val="000000" w:themeColor="text1"/>
            <w:sz w:val="20"/>
            <w:szCs w:val="20"/>
            <w:rPrChange w:id="9660" w:author="Chen Liao" w:date="2021-06-01T21:13:00Z">
              <w:rPr>
                <w:rFonts w:eastAsiaTheme="minorEastAsia"/>
                <w:color w:val="000000" w:themeColor="text1"/>
                <w:sz w:val="20"/>
                <w:szCs w:val="20"/>
              </w:rPr>
            </w:rPrChange>
          </w:rPr>
          <w:t>B)</w:t>
        </w:r>
      </w:ins>
      <w:ins w:id="9661" w:author="Chen Liao" w:date="2021-05-31T11:03:00Z">
        <w:r w:rsidR="00BC14EB" w:rsidRPr="00BE70D2">
          <w:rPr>
            <w:rFonts w:eastAsiaTheme="minorEastAsia"/>
            <w:color w:val="000000" w:themeColor="text1"/>
            <w:sz w:val="20"/>
            <w:szCs w:val="20"/>
            <w:rPrChange w:id="9662" w:author="Chen Liao" w:date="2021-06-01T21:13:00Z">
              <w:rPr>
                <w:rFonts w:eastAsiaTheme="minorEastAsia"/>
                <w:color w:val="000000" w:themeColor="text1"/>
                <w:sz w:val="20"/>
                <w:szCs w:val="20"/>
              </w:rPr>
            </w:rPrChange>
          </w:rPr>
          <w:t>,</w:t>
        </w:r>
      </w:ins>
      <w:ins w:id="9663" w:author="Chen Liao" w:date="2021-05-31T11:04:00Z">
        <w:r w:rsidR="00BC14EB" w:rsidRPr="00BE70D2">
          <w:rPr>
            <w:rFonts w:eastAsiaTheme="minorEastAsia"/>
            <w:color w:val="000000" w:themeColor="text1"/>
            <w:sz w:val="20"/>
            <w:szCs w:val="20"/>
            <w:rPrChange w:id="9664" w:author="Chen Liao" w:date="2021-06-01T21:13:00Z">
              <w:rPr>
                <w:rFonts w:eastAsiaTheme="minorEastAsia"/>
                <w:color w:val="000000" w:themeColor="text1"/>
                <w:sz w:val="20"/>
                <w:szCs w:val="20"/>
              </w:rPr>
            </w:rPrChange>
          </w:rPr>
          <w:t xml:space="preserve"> and </w:t>
        </w:r>
      </w:ins>
      <w:ins w:id="9665" w:author="Chen Liao" w:date="2021-05-31T12:24:00Z">
        <w:r w:rsidR="00087E3C" w:rsidRPr="00BE70D2">
          <w:rPr>
            <w:rFonts w:eastAsiaTheme="minorEastAsia"/>
            <w:color w:val="000000" w:themeColor="text1"/>
            <w:sz w:val="20"/>
            <w:szCs w:val="20"/>
            <w:rPrChange w:id="9666" w:author="Chen Liao" w:date="2021-06-01T21:13:00Z">
              <w:rPr>
                <w:rFonts w:eastAsiaTheme="minorEastAsia"/>
                <w:color w:val="000000" w:themeColor="text1"/>
                <w:sz w:val="20"/>
                <w:szCs w:val="20"/>
              </w:rPr>
            </w:rPrChange>
          </w:rPr>
          <w:t>SCFAs concentration</w:t>
        </w:r>
      </w:ins>
      <w:ins w:id="9667" w:author="Chen Liao" w:date="2021-05-31T11:04:00Z">
        <w:r w:rsidR="00BC14EB" w:rsidRPr="00BE70D2">
          <w:rPr>
            <w:rFonts w:eastAsiaTheme="minorEastAsia"/>
            <w:color w:val="000000" w:themeColor="text1"/>
            <w:sz w:val="20"/>
            <w:szCs w:val="20"/>
            <w:rPrChange w:id="9668" w:author="Chen Liao" w:date="2021-06-01T21:13:00Z">
              <w:rPr>
                <w:rFonts w:eastAsiaTheme="minorEastAsia"/>
                <w:color w:val="000000" w:themeColor="text1"/>
                <w:sz w:val="20"/>
                <w:szCs w:val="20"/>
              </w:rPr>
            </w:rPrChange>
          </w:rPr>
          <w:t xml:space="preserve"> (C)</w:t>
        </w:r>
      </w:ins>
      <w:ins w:id="9669" w:author="Chen Liao" w:date="2021-05-31T13:05:00Z">
        <w:r w:rsidR="00892521" w:rsidRPr="00BE70D2">
          <w:rPr>
            <w:rFonts w:eastAsiaTheme="minorEastAsia"/>
            <w:color w:val="000000" w:themeColor="text1"/>
            <w:sz w:val="20"/>
            <w:szCs w:val="20"/>
            <w:rPrChange w:id="9670" w:author="Chen Liao" w:date="2021-06-01T21:13:00Z">
              <w:rPr>
                <w:rFonts w:eastAsiaTheme="minorEastAsia"/>
                <w:color w:val="000000" w:themeColor="text1"/>
                <w:sz w:val="20"/>
                <w:szCs w:val="20"/>
              </w:rPr>
            </w:rPrChange>
          </w:rPr>
          <w:t xml:space="preserve"> following resistant starch intervention</w:t>
        </w:r>
      </w:ins>
      <w:ins w:id="9671" w:author="Chen Liao" w:date="2021-05-31T11:04:00Z">
        <w:r w:rsidR="00BC14EB" w:rsidRPr="00BE70D2">
          <w:rPr>
            <w:rFonts w:eastAsiaTheme="minorEastAsia"/>
            <w:color w:val="000000" w:themeColor="text1"/>
            <w:sz w:val="20"/>
            <w:szCs w:val="20"/>
            <w:rPrChange w:id="9672" w:author="Chen Liao" w:date="2021-06-01T21:13:00Z">
              <w:rPr>
                <w:rFonts w:eastAsiaTheme="minorEastAsia"/>
                <w:color w:val="000000" w:themeColor="text1"/>
                <w:sz w:val="20"/>
                <w:szCs w:val="20"/>
              </w:rPr>
            </w:rPrChange>
          </w:rPr>
          <w:t xml:space="preserve">. </w:t>
        </w:r>
        <w:r w:rsidR="004104F8" w:rsidRPr="00BE70D2">
          <w:rPr>
            <w:rFonts w:eastAsiaTheme="minorEastAsia"/>
            <w:b/>
            <w:bCs/>
            <w:color w:val="000000" w:themeColor="text1"/>
            <w:sz w:val="20"/>
            <w:szCs w:val="20"/>
            <w:rPrChange w:id="9673" w:author="Chen Liao" w:date="2021-06-01T21:13:00Z">
              <w:rPr>
                <w:rFonts w:eastAsiaTheme="minorEastAsia"/>
                <w:color w:val="000000" w:themeColor="text1"/>
                <w:sz w:val="20"/>
                <w:szCs w:val="20"/>
              </w:rPr>
            </w:rPrChange>
          </w:rPr>
          <w:t>D</w:t>
        </w:r>
      </w:ins>
      <w:ins w:id="9674" w:author="Chen Liao" w:date="2021-05-31T13:05:00Z">
        <w:r w:rsidR="00892521" w:rsidRPr="00BE70D2">
          <w:rPr>
            <w:rFonts w:eastAsiaTheme="minorEastAsia"/>
            <w:color w:val="000000" w:themeColor="text1"/>
            <w:sz w:val="20"/>
            <w:szCs w:val="20"/>
            <w:rPrChange w:id="9675" w:author="Chen Liao" w:date="2021-06-01T21:13:00Z">
              <w:rPr>
                <w:rFonts w:eastAsiaTheme="minorEastAsia"/>
                <w:b/>
                <w:bCs/>
                <w:color w:val="000000" w:themeColor="text1"/>
                <w:sz w:val="20"/>
                <w:szCs w:val="20"/>
              </w:rPr>
            </w:rPrChange>
          </w:rPr>
          <w:t>.</w:t>
        </w:r>
        <w:r w:rsidR="00892521" w:rsidRPr="00BE70D2">
          <w:rPr>
            <w:rFonts w:eastAsiaTheme="minorEastAsia"/>
            <w:b/>
            <w:bCs/>
            <w:color w:val="000000" w:themeColor="text1"/>
            <w:sz w:val="20"/>
            <w:szCs w:val="20"/>
            <w:rPrChange w:id="9676" w:author="Chen Liao" w:date="2021-06-01T21:13:00Z">
              <w:rPr>
                <w:rFonts w:eastAsiaTheme="minorEastAsia"/>
                <w:b/>
                <w:bCs/>
                <w:color w:val="000000" w:themeColor="text1"/>
                <w:sz w:val="20"/>
                <w:szCs w:val="20"/>
              </w:rPr>
            </w:rPrChange>
          </w:rPr>
          <w:t xml:space="preserve"> </w:t>
        </w:r>
      </w:ins>
      <w:ins w:id="9677" w:author="Chen Liao" w:date="2021-05-31T12:27:00Z">
        <w:r w:rsidR="00F52159" w:rsidRPr="00BE70D2">
          <w:rPr>
            <w:rFonts w:eastAsiaTheme="minorEastAsia"/>
            <w:color w:val="000000" w:themeColor="text1"/>
            <w:sz w:val="20"/>
            <w:szCs w:val="20"/>
            <w:rPrChange w:id="9678" w:author="Chen Liao" w:date="2021-06-01T21:13:00Z">
              <w:rPr>
                <w:rFonts w:eastAsiaTheme="minorEastAsia"/>
                <w:color w:val="000000" w:themeColor="text1"/>
                <w:sz w:val="20"/>
                <w:szCs w:val="20"/>
              </w:rPr>
            </w:rPrChange>
          </w:rPr>
          <w:t>D</w:t>
        </w:r>
      </w:ins>
      <w:ins w:id="9679" w:author="Chen Liao" w:date="2021-05-31T12:26:00Z">
        <w:r w:rsidR="00F52159" w:rsidRPr="00BE70D2">
          <w:rPr>
            <w:rFonts w:eastAsiaTheme="minorEastAsia"/>
            <w:color w:val="000000" w:themeColor="text1"/>
            <w:sz w:val="20"/>
            <w:szCs w:val="20"/>
            <w:rPrChange w:id="9680" w:author="Chen Liao" w:date="2021-06-01T21:13:00Z">
              <w:rPr>
                <w:rFonts w:eastAsiaTheme="minorEastAsia"/>
                <w:color w:val="000000" w:themeColor="text1"/>
                <w:sz w:val="20"/>
                <w:szCs w:val="20"/>
              </w:rPr>
            </w:rPrChange>
          </w:rPr>
          <w:t xml:space="preserve">ynamics of two </w:t>
        </w:r>
      </w:ins>
      <w:ins w:id="9681" w:author="Chen Liao" w:date="2021-05-31T12:27:00Z">
        <w:r w:rsidR="00F52159" w:rsidRPr="00BE70D2">
          <w:rPr>
            <w:rFonts w:eastAsiaTheme="minorEastAsia"/>
            <w:color w:val="000000" w:themeColor="text1"/>
            <w:sz w:val="20"/>
            <w:szCs w:val="20"/>
            <w:rPrChange w:id="9682" w:author="Chen Liao" w:date="2021-06-01T21:13:00Z">
              <w:rPr>
                <w:rFonts w:eastAsiaTheme="minorEastAsia"/>
                <w:color w:val="000000" w:themeColor="text1"/>
                <w:sz w:val="20"/>
                <w:szCs w:val="20"/>
              </w:rPr>
            </w:rPrChange>
          </w:rPr>
          <w:t xml:space="preserve">putative resistant starch </w:t>
        </w:r>
      </w:ins>
      <w:ins w:id="9683" w:author="Chen Liao" w:date="2021-05-31T12:26:00Z">
        <w:r w:rsidR="00F52159" w:rsidRPr="00BE70D2">
          <w:rPr>
            <w:rFonts w:eastAsiaTheme="minorEastAsia"/>
            <w:color w:val="000000" w:themeColor="text1"/>
            <w:sz w:val="20"/>
            <w:szCs w:val="20"/>
            <w:rPrChange w:id="9684" w:author="Chen Liao" w:date="2021-06-01T21:13:00Z">
              <w:rPr>
                <w:rFonts w:eastAsiaTheme="minorEastAsia"/>
                <w:color w:val="000000" w:themeColor="text1"/>
                <w:sz w:val="20"/>
                <w:szCs w:val="20"/>
              </w:rPr>
            </w:rPrChange>
          </w:rPr>
          <w:t>degraders</w:t>
        </w:r>
      </w:ins>
      <w:ins w:id="9685" w:author="Chen Liao" w:date="2021-05-31T13:05:00Z">
        <w:r w:rsidR="00892521" w:rsidRPr="00BE70D2">
          <w:rPr>
            <w:rFonts w:eastAsiaTheme="minorEastAsia"/>
            <w:color w:val="000000" w:themeColor="text1"/>
            <w:sz w:val="20"/>
            <w:szCs w:val="20"/>
            <w:rPrChange w:id="9686" w:author="Chen Liao" w:date="2021-06-01T21:13:00Z">
              <w:rPr>
                <w:rFonts w:eastAsiaTheme="minorEastAsia"/>
                <w:color w:val="000000" w:themeColor="text1"/>
                <w:sz w:val="20"/>
                <w:szCs w:val="20"/>
              </w:rPr>
            </w:rPrChange>
          </w:rPr>
          <w:t>.</w:t>
        </w:r>
      </w:ins>
      <m:oMath>
        <m:r>
          <w:ins w:id="9687" w:author="Chen Liao" w:date="2021-05-31T13:05:00Z">
            <w:rPr>
              <w:rFonts w:ascii="Cambria Math" w:hAnsi="Cambria Math"/>
              <w:color w:val="000000" w:themeColor="text1"/>
              <w:sz w:val="20"/>
              <w:szCs w:val="20"/>
              <w:rPrChange w:id="9688" w:author="Chen Liao" w:date="2021-06-01T21:13:00Z">
                <w:rPr>
                  <w:rFonts w:ascii="Cambria Math" w:hAnsi="Cambria Math"/>
                  <w:color w:val="000000" w:themeColor="text1"/>
                  <w:sz w:val="20"/>
                  <w:szCs w:val="20"/>
                </w:rPr>
              </w:rPrChange>
            </w:rPr>
            <m:t xml:space="preserve"> ϵ</m:t>
          </w:ins>
        </m:r>
      </m:oMath>
      <w:ins w:id="9689" w:author="Chen Liao" w:date="2021-05-31T13:05:00Z">
        <w:r w:rsidR="00892521" w:rsidRPr="00BE70D2">
          <w:rPr>
            <w:rFonts w:eastAsiaTheme="minorEastAsia"/>
            <w:color w:val="000000" w:themeColor="text1"/>
            <w:sz w:val="20"/>
            <w:szCs w:val="20"/>
            <w:rPrChange w:id="9690" w:author="Chen Liao" w:date="2021-06-01T21:13:00Z">
              <w:rPr>
                <w:rFonts w:eastAsiaTheme="minorEastAsia"/>
                <w:color w:val="000000" w:themeColor="text1"/>
                <w:sz w:val="20"/>
                <w:szCs w:val="20"/>
              </w:rPr>
            </w:rPrChange>
          </w:rPr>
          <w:t xml:space="preserve"> represents the growth impact of resistant starch </w:t>
        </w:r>
      </w:ins>
      <w:ins w:id="9691" w:author="Chen Liao" w:date="2021-05-31T13:06:00Z">
        <w:r w:rsidR="00892521" w:rsidRPr="00BE70D2">
          <w:rPr>
            <w:rFonts w:eastAsiaTheme="minorEastAsia"/>
            <w:color w:val="000000" w:themeColor="text1"/>
            <w:sz w:val="20"/>
            <w:szCs w:val="20"/>
            <w:rPrChange w:id="9692" w:author="Chen Liao" w:date="2021-06-01T21:13:00Z">
              <w:rPr>
                <w:rFonts w:eastAsiaTheme="minorEastAsia"/>
                <w:color w:val="000000" w:themeColor="text1"/>
                <w:sz w:val="20"/>
                <w:szCs w:val="20"/>
              </w:rPr>
            </w:rPrChange>
          </w:rPr>
          <w:t>and its posterior distributions are shown for each degrader.</w:t>
        </w:r>
      </w:ins>
      <w:ins w:id="9693" w:author="Chen Liao" w:date="2021-05-31T13:07:00Z">
        <w:r w:rsidR="00892521" w:rsidRPr="00BE70D2">
          <w:rPr>
            <w:rFonts w:eastAsiaTheme="minorEastAsia"/>
            <w:color w:val="000000" w:themeColor="text1"/>
            <w:sz w:val="20"/>
            <w:szCs w:val="20"/>
            <w:rPrChange w:id="9694" w:author="Chen Liao" w:date="2021-06-01T21:13:00Z">
              <w:rPr>
                <w:rFonts w:eastAsiaTheme="minorEastAsia"/>
                <w:color w:val="000000" w:themeColor="text1"/>
                <w:sz w:val="20"/>
                <w:szCs w:val="20"/>
              </w:rPr>
            </w:rPrChange>
          </w:rPr>
          <w:t xml:space="preserve"> CI: credible interval. </w:t>
        </w:r>
        <w:r w:rsidR="00892521" w:rsidRPr="00BE70D2">
          <w:rPr>
            <w:rFonts w:eastAsiaTheme="minorEastAsia"/>
            <w:b/>
            <w:bCs/>
            <w:color w:val="000000" w:themeColor="text1"/>
            <w:sz w:val="20"/>
            <w:szCs w:val="20"/>
            <w:rPrChange w:id="9695" w:author="Chen Liao" w:date="2021-06-01T21:13:00Z">
              <w:rPr>
                <w:rFonts w:eastAsiaTheme="minorEastAsia"/>
                <w:b/>
                <w:bCs/>
                <w:color w:val="000000" w:themeColor="text1"/>
                <w:sz w:val="20"/>
                <w:szCs w:val="20"/>
              </w:rPr>
            </w:rPrChange>
          </w:rPr>
          <w:t>E</w:t>
        </w:r>
        <w:r w:rsidR="00892521" w:rsidRPr="00BE70D2">
          <w:rPr>
            <w:rFonts w:eastAsiaTheme="minorEastAsia"/>
            <w:color w:val="000000" w:themeColor="text1"/>
            <w:sz w:val="20"/>
            <w:szCs w:val="20"/>
            <w:rPrChange w:id="9696" w:author="Chen Liao" w:date="2021-06-01T21:13:00Z">
              <w:rPr>
                <w:rFonts w:eastAsiaTheme="minorEastAsia"/>
                <w:color w:val="000000" w:themeColor="text1"/>
                <w:sz w:val="20"/>
                <w:szCs w:val="20"/>
              </w:rPr>
            </w:rPrChange>
          </w:rPr>
          <w:t>. Ecological interactions between the tw</w:t>
        </w:r>
      </w:ins>
      <w:ins w:id="9697" w:author="Chen Liao" w:date="2021-05-31T13:08:00Z">
        <w:r w:rsidR="00892521" w:rsidRPr="00BE70D2">
          <w:rPr>
            <w:rFonts w:eastAsiaTheme="minorEastAsia"/>
            <w:color w:val="000000" w:themeColor="text1"/>
            <w:sz w:val="20"/>
            <w:szCs w:val="20"/>
            <w:rPrChange w:id="9698" w:author="Chen Liao" w:date="2021-06-01T21:13:00Z">
              <w:rPr>
                <w:rFonts w:eastAsiaTheme="minorEastAsia"/>
                <w:color w:val="000000" w:themeColor="text1"/>
                <w:sz w:val="20"/>
                <w:szCs w:val="20"/>
              </w:rPr>
            </w:rPrChange>
          </w:rPr>
          <w:t xml:space="preserve">o degraders. </w:t>
        </w:r>
        <w:r w:rsidR="00892521" w:rsidRPr="00BE70D2">
          <w:rPr>
            <w:rFonts w:eastAsia="SimSun"/>
            <w:color w:val="000000" w:themeColor="text1"/>
            <w:sz w:val="20"/>
            <w:szCs w:val="20"/>
            <w:rPrChange w:id="9699" w:author="Chen Liao" w:date="2021-06-01T21:13:00Z">
              <w:rPr>
                <w:rFonts w:eastAsia="SimSun"/>
                <w:color w:val="000000" w:themeColor="text1"/>
                <w:sz w:val="20"/>
                <w:szCs w:val="20"/>
              </w:rPr>
            </w:rPrChange>
          </w:rPr>
          <w:t xml:space="preserve">The arrow thickness is proportional to the posterior mean of the corresponding interaction coefficient. </w:t>
        </w:r>
        <w:r w:rsidR="00892521" w:rsidRPr="00BE70D2">
          <w:rPr>
            <w:rFonts w:eastAsiaTheme="minorEastAsia"/>
            <w:b/>
            <w:bCs/>
            <w:color w:val="000000" w:themeColor="text1"/>
            <w:sz w:val="20"/>
            <w:szCs w:val="20"/>
            <w:rPrChange w:id="9700" w:author="Chen Liao" w:date="2021-06-01T21:13:00Z">
              <w:rPr>
                <w:rFonts w:eastAsiaTheme="minorEastAsia"/>
                <w:color w:val="000000" w:themeColor="text1"/>
                <w:sz w:val="20"/>
                <w:szCs w:val="20"/>
              </w:rPr>
            </w:rPrChange>
          </w:rPr>
          <w:t>F</w:t>
        </w:r>
        <w:r w:rsidR="00892521" w:rsidRPr="00BE70D2">
          <w:rPr>
            <w:rFonts w:eastAsiaTheme="minorEastAsia"/>
            <w:color w:val="000000" w:themeColor="text1"/>
            <w:sz w:val="20"/>
            <w:szCs w:val="20"/>
            <w:rPrChange w:id="9701" w:author="Chen Liao" w:date="2021-06-01T21:13:00Z">
              <w:rPr>
                <w:rFonts w:eastAsiaTheme="minorEastAsia"/>
                <w:color w:val="000000" w:themeColor="text1"/>
                <w:sz w:val="20"/>
                <w:szCs w:val="20"/>
              </w:rPr>
            </w:rPrChange>
          </w:rPr>
          <w:t xml:space="preserve">. Mean baseline abundances of the two degraders. </w:t>
        </w:r>
      </w:ins>
      <w:ins w:id="9702" w:author="Chen Liao" w:date="2021-05-31T13:09:00Z">
        <w:r w:rsidR="00892521" w:rsidRPr="00BE70D2">
          <w:rPr>
            <w:rFonts w:eastAsiaTheme="minorEastAsia"/>
            <w:b/>
            <w:bCs/>
            <w:color w:val="000000" w:themeColor="text1"/>
            <w:sz w:val="20"/>
            <w:szCs w:val="20"/>
            <w:rPrChange w:id="9703" w:author="Chen Liao" w:date="2021-06-01T21:13:00Z">
              <w:rPr>
                <w:rFonts w:eastAsiaTheme="minorEastAsia"/>
                <w:color w:val="000000" w:themeColor="text1"/>
                <w:sz w:val="20"/>
                <w:szCs w:val="20"/>
              </w:rPr>
            </w:rPrChange>
          </w:rPr>
          <w:t>G</w:t>
        </w:r>
        <w:r w:rsidR="00892521" w:rsidRPr="00BE70D2">
          <w:rPr>
            <w:rFonts w:eastAsiaTheme="minorEastAsia"/>
            <w:color w:val="000000" w:themeColor="text1"/>
            <w:sz w:val="20"/>
            <w:szCs w:val="20"/>
            <w:rPrChange w:id="9704" w:author="Chen Liao" w:date="2021-06-01T21:13:00Z">
              <w:rPr>
                <w:rFonts w:eastAsiaTheme="minorEastAsia"/>
                <w:color w:val="000000" w:themeColor="text1"/>
                <w:sz w:val="20"/>
                <w:szCs w:val="20"/>
              </w:rPr>
            </w:rPrChange>
          </w:rPr>
          <w:t>.</w:t>
        </w:r>
      </w:ins>
      <w:ins w:id="9705" w:author="Chen Liao" w:date="2021-05-31T13:10:00Z">
        <w:r w:rsidR="00892521" w:rsidRPr="00BE70D2">
          <w:rPr>
            <w:rFonts w:eastAsiaTheme="minorEastAsia"/>
            <w:color w:val="000000" w:themeColor="text1"/>
            <w:sz w:val="20"/>
            <w:szCs w:val="20"/>
            <w:rPrChange w:id="9706" w:author="Chen Liao" w:date="2021-06-01T21:13:00Z">
              <w:rPr>
                <w:rFonts w:eastAsiaTheme="minorEastAsia"/>
                <w:color w:val="000000" w:themeColor="text1"/>
                <w:sz w:val="20"/>
                <w:szCs w:val="20"/>
              </w:rPr>
            </w:rPrChange>
          </w:rPr>
          <w:t xml:space="preserve"> </w:t>
        </w:r>
        <w:r w:rsidR="00892521" w:rsidRPr="00BE70D2">
          <w:rPr>
            <w:rFonts w:eastAsia="SimSun"/>
            <w:color w:val="000000" w:themeColor="text1"/>
            <w:sz w:val="20"/>
            <w:szCs w:val="20"/>
            <w:rPrChange w:id="9707" w:author="Chen Liao" w:date="2021-06-01T21:13:00Z">
              <w:rPr>
                <w:rFonts w:eastAsia="SimSun"/>
                <w:color w:val="000000" w:themeColor="text1"/>
                <w:sz w:val="20"/>
                <w:szCs w:val="20"/>
              </w:rPr>
            </w:rPrChange>
          </w:rPr>
          <w:t xml:space="preserve">Ecological </w:t>
        </w:r>
      </w:ins>
      <w:ins w:id="9708" w:author="Chen Liao" w:date="2021-06-02T01:29:00Z">
        <w:r w:rsidR="00A868DB">
          <w:rPr>
            <w:rFonts w:eastAsia="SimSun"/>
            <w:color w:val="000000" w:themeColor="text1"/>
            <w:sz w:val="20"/>
            <w:szCs w:val="20"/>
          </w:rPr>
          <w:t xml:space="preserve">group </w:t>
        </w:r>
      </w:ins>
      <w:ins w:id="9709" w:author="Chen Liao" w:date="2021-05-31T13:10:00Z">
        <w:r w:rsidR="00892521" w:rsidRPr="00BE70D2">
          <w:rPr>
            <w:rFonts w:eastAsia="SimSun"/>
            <w:color w:val="000000" w:themeColor="text1"/>
            <w:sz w:val="20"/>
            <w:szCs w:val="20"/>
            <w:rPrChange w:id="9710" w:author="Chen Liao" w:date="2021-06-01T21:13:00Z">
              <w:rPr>
                <w:rFonts w:eastAsia="SimSun"/>
                <w:color w:val="000000" w:themeColor="text1"/>
                <w:sz w:val="20"/>
                <w:szCs w:val="20"/>
              </w:rPr>
            </w:rPrChange>
          </w:rPr>
          <w:t xml:space="preserve">dynamics of </w:t>
        </w:r>
      </w:ins>
      <w:ins w:id="9711" w:author="Chen Liao" w:date="2021-06-02T01:30:00Z">
        <w:r w:rsidR="00A868DB">
          <w:rPr>
            <w:rFonts w:eastAsia="SimSun"/>
            <w:color w:val="000000" w:themeColor="text1"/>
            <w:sz w:val="20"/>
            <w:szCs w:val="20"/>
          </w:rPr>
          <w:t xml:space="preserve">primary resistant starch </w:t>
        </w:r>
      </w:ins>
      <w:ins w:id="9712" w:author="Chen Liao" w:date="2021-05-31T13:10:00Z">
        <w:r w:rsidR="00892521" w:rsidRPr="00BE70D2">
          <w:rPr>
            <w:rFonts w:eastAsia="SimSun"/>
            <w:color w:val="000000" w:themeColor="text1"/>
            <w:sz w:val="20"/>
            <w:szCs w:val="20"/>
            <w:rPrChange w:id="9713" w:author="Chen Liao" w:date="2021-06-01T21:13:00Z">
              <w:rPr>
                <w:rFonts w:eastAsia="SimSun"/>
                <w:color w:val="000000" w:themeColor="text1"/>
                <w:sz w:val="20"/>
                <w:szCs w:val="20"/>
              </w:rPr>
            </w:rPrChange>
          </w:rPr>
          <w:t>degraders, generic responders (resistant starch responders excluding the two degraders), and non-responders.</w:t>
        </w:r>
      </w:ins>
      <w:ins w:id="9714" w:author="Chen Liao" w:date="2021-05-31T13:11:00Z">
        <w:r w:rsidR="00892521" w:rsidRPr="00BE70D2">
          <w:rPr>
            <w:rFonts w:eastAsia="SimSun"/>
            <w:color w:val="000000" w:themeColor="text1"/>
            <w:sz w:val="20"/>
            <w:szCs w:val="20"/>
            <w:rPrChange w:id="9715" w:author="Chen Liao" w:date="2021-06-01T21:13:00Z">
              <w:rPr>
                <w:rFonts w:eastAsia="SimSun"/>
                <w:color w:val="000000" w:themeColor="text1"/>
                <w:sz w:val="20"/>
                <w:szCs w:val="20"/>
              </w:rPr>
            </w:rPrChange>
          </w:rPr>
          <w:t xml:space="preserve"> </w:t>
        </w:r>
        <w:r w:rsidR="00892521" w:rsidRPr="00BE70D2">
          <w:rPr>
            <w:rFonts w:eastAsia="SimSun"/>
            <w:b/>
            <w:bCs/>
            <w:color w:val="000000" w:themeColor="text1"/>
            <w:sz w:val="20"/>
            <w:szCs w:val="20"/>
            <w:rPrChange w:id="9716" w:author="Chen Liao" w:date="2021-06-01T21:13:00Z">
              <w:rPr>
                <w:rFonts w:eastAsia="SimSun"/>
                <w:color w:val="000000" w:themeColor="text1"/>
                <w:sz w:val="20"/>
                <w:szCs w:val="20"/>
              </w:rPr>
            </w:rPrChange>
          </w:rPr>
          <w:t>H</w:t>
        </w:r>
        <w:r w:rsidR="00892521" w:rsidRPr="00BE70D2">
          <w:rPr>
            <w:rFonts w:eastAsia="SimSun"/>
            <w:color w:val="000000" w:themeColor="text1"/>
            <w:sz w:val="20"/>
            <w:szCs w:val="20"/>
            <w:rPrChange w:id="9717" w:author="Chen Liao" w:date="2021-06-01T21:13:00Z">
              <w:rPr>
                <w:rFonts w:eastAsia="SimSun"/>
                <w:color w:val="000000" w:themeColor="text1"/>
                <w:sz w:val="20"/>
                <w:szCs w:val="20"/>
              </w:rPr>
            </w:rPrChange>
          </w:rPr>
          <w:t xml:space="preserve">. Correlations </w:t>
        </w:r>
      </w:ins>
      <w:ins w:id="9718" w:author="Chen Liao" w:date="2021-05-31T13:13:00Z">
        <w:r w:rsidR="00425ADC" w:rsidRPr="00BE70D2">
          <w:rPr>
            <w:rFonts w:eastAsia="SimSun"/>
            <w:color w:val="000000" w:themeColor="text1"/>
            <w:sz w:val="20"/>
            <w:szCs w:val="20"/>
            <w:rPrChange w:id="9719" w:author="Chen Liao" w:date="2021-06-01T21:13:00Z">
              <w:rPr>
                <w:rFonts w:eastAsia="SimSun"/>
                <w:color w:val="000000" w:themeColor="text1"/>
                <w:sz w:val="20"/>
                <w:szCs w:val="20"/>
              </w:rPr>
            </w:rPrChange>
          </w:rPr>
          <w:t xml:space="preserve">among </w:t>
        </w:r>
      </w:ins>
      <w:ins w:id="9720" w:author="Chen Liao" w:date="2021-05-31T13:11:00Z">
        <w:r w:rsidR="00892521" w:rsidRPr="00BE70D2">
          <w:rPr>
            <w:rFonts w:eastAsia="SimSun"/>
            <w:color w:val="000000" w:themeColor="text1"/>
            <w:sz w:val="20"/>
            <w:szCs w:val="20"/>
            <w:rPrChange w:id="9721" w:author="Chen Liao" w:date="2021-06-01T21:13:00Z">
              <w:rPr>
                <w:rFonts w:eastAsia="SimSun"/>
                <w:color w:val="000000" w:themeColor="text1"/>
                <w:sz w:val="20"/>
                <w:szCs w:val="20"/>
              </w:rPr>
            </w:rPrChange>
          </w:rPr>
          <w:t xml:space="preserve">baseline </w:t>
        </w:r>
      </w:ins>
      <w:ins w:id="9722" w:author="Chen Liao" w:date="2021-05-31T11:21:00Z">
        <w:r w:rsidR="00B2674E" w:rsidRPr="00BE70D2">
          <w:rPr>
            <w:rFonts w:eastAsiaTheme="minorEastAsia"/>
            <w:color w:val="000000" w:themeColor="text1"/>
            <w:sz w:val="20"/>
            <w:szCs w:val="20"/>
            <w:rPrChange w:id="9723" w:author="Chen Liao" w:date="2021-06-01T21:13:00Z">
              <w:rPr>
                <w:rFonts w:eastAsiaTheme="minorEastAsia"/>
                <w:color w:val="000000" w:themeColor="text1"/>
                <w:sz w:val="20"/>
                <w:szCs w:val="20"/>
              </w:rPr>
            </w:rPrChange>
          </w:rPr>
          <w:t xml:space="preserve">abundance </w:t>
        </w:r>
      </w:ins>
      <w:ins w:id="9724" w:author="Chen Liao" w:date="2021-05-31T13:11:00Z">
        <w:r w:rsidR="00892521" w:rsidRPr="00BE70D2">
          <w:rPr>
            <w:rFonts w:eastAsiaTheme="minorEastAsia"/>
            <w:color w:val="000000" w:themeColor="text1"/>
            <w:sz w:val="20"/>
            <w:szCs w:val="20"/>
            <w:rPrChange w:id="9725" w:author="Chen Liao" w:date="2021-06-01T21:13:00Z">
              <w:rPr>
                <w:rFonts w:eastAsiaTheme="minorEastAsia"/>
                <w:color w:val="000000" w:themeColor="text1"/>
                <w:sz w:val="20"/>
                <w:szCs w:val="20"/>
              </w:rPr>
            </w:rPrChange>
          </w:rPr>
          <w:t xml:space="preserve">of </w:t>
        </w:r>
        <w:r w:rsidR="00892521" w:rsidRPr="00BE70D2">
          <w:rPr>
            <w:rFonts w:eastAsiaTheme="minorEastAsia"/>
            <w:i/>
            <w:iCs/>
            <w:color w:val="000000" w:themeColor="text1"/>
            <w:sz w:val="20"/>
            <w:szCs w:val="20"/>
            <w:rPrChange w:id="9726" w:author="Chen Liao" w:date="2021-06-01T21:13:00Z">
              <w:rPr>
                <w:rFonts w:eastAsiaTheme="minorEastAsia"/>
                <w:color w:val="000000" w:themeColor="text1"/>
                <w:sz w:val="20"/>
                <w:szCs w:val="20"/>
              </w:rPr>
            </w:rPrChange>
          </w:rPr>
          <w:t xml:space="preserve">un. </w:t>
        </w:r>
        <w:proofErr w:type="spellStart"/>
        <w:r w:rsidR="00892521" w:rsidRPr="00BE70D2">
          <w:rPr>
            <w:rFonts w:eastAsiaTheme="minorEastAsia"/>
            <w:i/>
            <w:iCs/>
            <w:color w:val="000000" w:themeColor="text1"/>
            <w:sz w:val="20"/>
            <w:szCs w:val="20"/>
            <w:rPrChange w:id="9727" w:author="Chen Liao" w:date="2021-06-01T21:13:00Z">
              <w:rPr>
                <w:rFonts w:eastAsiaTheme="minorEastAsia"/>
                <w:color w:val="000000" w:themeColor="text1"/>
                <w:sz w:val="20"/>
                <w:szCs w:val="20"/>
              </w:rPr>
            </w:rPrChange>
          </w:rPr>
          <w:t>Muribaculaceae</w:t>
        </w:r>
      </w:ins>
      <w:proofErr w:type="spellEnd"/>
      <w:ins w:id="9728" w:author="Chen Liao" w:date="2021-05-31T13:13:00Z">
        <w:r w:rsidR="00425ADC" w:rsidRPr="00BE70D2">
          <w:rPr>
            <w:rFonts w:eastAsiaTheme="minorEastAsia"/>
            <w:color w:val="000000" w:themeColor="text1"/>
            <w:sz w:val="20"/>
            <w:szCs w:val="20"/>
            <w:rPrChange w:id="9729" w:author="Chen Liao" w:date="2021-06-01T21:13:00Z">
              <w:rPr>
                <w:rFonts w:eastAsiaTheme="minorEastAsia"/>
                <w:color w:val="000000" w:themeColor="text1"/>
                <w:sz w:val="20"/>
                <w:szCs w:val="20"/>
              </w:rPr>
            </w:rPrChange>
          </w:rPr>
          <w:t>,</w:t>
        </w:r>
      </w:ins>
      <w:ins w:id="9730" w:author="Chen Liao" w:date="2021-06-02T01:30:00Z">
        <w:r w:rsidR="00484451">
          <w:rPr>
            <w:rFonts w:eastAsiaTheme="minorEastAsia"/>
            <w:color w:val="000000" w:themeColor="text1"/>
            <w:sz w:val="20"/>
            <w:szCs w:val="20"/>
          </w:rPr>
          <w:t xml:space="preserve"> </w:t>
        </w:r>
      </w:ins>
      <w:ins w:id="9731" w:author="Chen Liao" w:date="2021-05-31T13:12:00Z">
        <w:r w:rsidR="00892521" w:rsidRPr="00BE70D2">
          <w:rPr>
            <w:rFonts w:eastAsiaTheme="minorEastAsia"/>
            <w:color w:val="000000" w:themeColor="text1"/>
            <w:sz w:val="20"/>
            <w:szCs w:val="20"/>
            <w:rPrChange w:id="9732" w:author="Chen Liao" w:date="2021-06-01T21:13:00Z">
              <w:rPr>
                <w:rFonts w:eastAsiaTheme="minorEastAsia"/>
                <w:color w:val="000000" w:themeColor="text1"/>
                <w:sz w:val="20"/>
                <w:szCs w:val="20"/>
              </w:rPr>
            </w:rPrChange>
          </w:rPr>
          <w:t>bacterial load and propionate concentration</w:t>
        </w:r>
      </w:ins>
      <w:ins w:id="9733" w:author="Chen Liao" w:date="2021-05-31T13:13:00Z">
        <w:r w:rsidR="00425ADC" w:rsidRPr="00BE70D2">
          <w:rPr>
            <w:rFonts w:eastAsiaTheme="minorEastAsia"/>
            <w:color w:val="000000" w:themeColor="text1"/>
            <w:sz w:val="20"/>
            <w:szCs w:val="20"/>
            <w:rPrChange w:id="9734" w:author="Chen Liao" w:date="2021-06-01T21:13:00Z">
              <w:rPr>
                <w:rFonts w:eastAsiaTheme="minorEastAsia"/>
                <w:color w:val="000000" w:themeColor="text1"/>
                <w:sz w:val="20"/>
                <w:szCs w:val="20"/>
              </w:rPr>
            </w:rPrChange>
          </w:rPr>
          <w:t xml:space="preserve">. </w:t>
        </w:r>
      </w:ins>
      <w:ins w:id="9735" w:author="Chen Liao" w:date="2021-05-31T13:15:00Z">
        <w:r w:rsidR="00425ADC" w:rsidRPr="00BE70D2">
          <w:rPr>
            <w:rFonts w:eastAsiaTheme="minorEastAsia"/>
            <w:color w:val="000000" w:themeColor="text1"/>
            <w:sz w:val="20"/>
            <w:szCs w:val="20"/>
            <w:rPrChange w:id="9736" w:author="Chen Liao" w:date="2021-06-01T21:13:00Z">
              <w:rPr>
                <w:rFonts w:eastAsiaTheme="minorEastAsia"/>
                <w:color w:val="000000" w:themeColor="text1"/>
                <w:sz w:val="20"/>
                <w:szCs w:val="20"/>
              </w:rPr>
            </w:rPrChange>
          </w:rPr>
          <w:t>The averaged responses were calculated</w:t>
        </w:r>
      </w:ins>
      <w:ins w:id="9737" w:author="Chen Liao" w:date="2021-05-31T13:17:00Z">
        <w:r w:rsidR="00425ADC" w:rsidRPr="00BE70D2">
          <w:rPr>
            <w:rFonts w:eastAsiaTheme="minorEastAsia"/>
            <w:color w:val="000000" w:themeColor="text1"/>
            <w:sz w:val="20"/>
            <w:szCs w:val="20"/>
            <w:rPrChange w:id="9738" w:author="Chen Liao" w:date="2021-06-01T21:13:00Z">
              <w:rPr>
                <w:rFonts w:eastAsiaTheme="minorEastAsia"/>
                <w:color w:val="000000" w:themeColor="text1"/>
                <w:sz w:val="20"/>
                <w:szCs w:val="20"/>
              </w:rPr>
            </w:rPrChange>
          </w:rPr>
          <w:t xml:space="preserve"> as the ratio of the area under the curve </w:t>
        </w:r>
      </w:ins>
      <w:ins w:id="9739" w:author="Chen Liao" w:date="2021-05-31T13:18:00Z">
        <w:r w:rsidR="00425ADC" w:rsidRPr="00BE70D2">
          <w:rPr>
            <w:rFonts w:eastAsiaTheme="minorEastAsia"/>
            <w:color w:val="000000" w:themeColor="text1"/>
            <w:sz w:val="20"/>
            <w:szCs w:val="20"/>
            <w:rPrChange w:id="9740" w:author="Chen Liao" w:date="2021-06-01T21:13:00Z">
              <w:rPr>
                <w:rFonts w:eastAsiaTheme="minorEastAsia"/>
                <w:color w:val="000000" w:themeColor="text1"/>
                <w:sz w:val="20"/>
                <w:szCs w:val="20"/>
              </w:rPr>
            </w:rPrChange>
          </w:rPr>
          <w:t xml:space="preserve">to the length of </w:t>
        </w:r>
      </w:ins>
      <w:ins w:id="9741" w:author="Chen Liao" w:date="2021-06-02T01:30:00Z">
        <w:r w:rsidR="00484451">
          <w:rPr>
            <w:rFonts w:eastAsiaTheme="minorEastAsia"/>
            <w:color w:val="000000" w:themeColor="text1"/>
            <w:sz w:val="20"/>
            <w:szCs w:val="20"/>
          </w:rPr>
          <w:t>observation</w:t>
        </w:r>
      </w:ins>
      <w:ins w:id="9742" w:author="Chen Liao" w:date="2021-05-31T13:16:00Z">
        <w:r w:rsidR="00425ADC" w:rsidRPr="00BE70D2">
          <w:rPr>
            <w:rFonts w:eastAsiaTheme="minorEastAsia"/>
            <w:color w:val="000000" w:themeColor="text1"/>
            <w:sz w:val="20"/>
            <w:szCs w:val="20"/>
            <w:rPrChange w:id="9743" w:author="Chen Liao" w:date="2021-06-01T21:13:00Z">
              <w:rPr>
                <w:rFonts w:eastAsiaTheme="minorEastAsia"/>
                <w:color w:val="000000" w:themeColor="text1"/>
                <w:sz w:val="20"/>
                <w:szCs w:val="20"/>
              </w:rPr>
            </w:rPrChange>
          </w:rPr>
          <w:t xml:space="preserve">. </w:t>
        </w:r>
      </w:ins>
      <w:ins w:id="9744" w:author="Chen Liao" w:date="2021-05-31T11:30:00Z">
        <w:r w:rsidR="00054EA1" w:rsidRPr="00BE70D2">
          <w:rPr>
            <w:rFonts w:eastAsiaTheme="minorEastAsia"/>
            <w:color w:val="000000" w:themeColor="text1"/>
            <w:sz w:val="20"/>
            <w:szCs w:val="20"/>
            <w:rPrChange w:id="9745" w:author="Chen Liao" w:date="2021-06-01T21:13:00Z">
              <w:rPr>
                <w:rFonts w:eastAsiaTheme="minorEastAsia"/>
                <w:color w:val="000000" w:themeColor="text1"/>
                <w:sz w:val="20"/>
                <w:szCs w:val="20"/>
              </w:rPr>
            </w:rPrChange>
          </w:rPr>
          <w:t>Dashed line</w:t>
        </w:r>
        <w:r w:rsidR="005B4599" w:rsidRPr="00BE70D2">
          <w:rPr>
            <w:rFonts w:eastAsiaTheme="minorEastAsia"/>
            <w:color w:val="000000" w:themeColor="text1"/>
            <w:sz w:val="20"/>
            <w:szCs w:val="20"/>
            <w:rPrChange w:id="9746" w:author="Chen Liao" w:date="2021-06-01T21:13:00Z">
              <w:rPr>
                <w:rFonts w:eastAsiaTheme="minorEastAsia"/>
                <w:color w:val="000000" w:themeColor="text1"/>
                <w:sz w:val="20"/>
                <w:szCs w:val="20"/>
              </w:rPr>
            </w:rPrChange>
          </w:rPr>
          <w:t>s</w:t>
        </w:r>
        <w:r w:rsidR="00054EA1" w:rsidRPr="00BE70D2">
          <w:rPr>
            <w:rFonts w:eastAsiaTheme="minorEastAsia"/>
            <w:color w:val="000000" w:themeColor="text1"/>
            <w:sz w:val="20"/>
            <w:szCs w:val="20"/>
            <w:rPrChange w:id="9747" w:author="Chen Liao" w:date="2021-06-01T21:13:00Z">
              <w:rPr>
                <w:rFonts w:eastAsiaTheme="minorEastAsia"/>
                <w:color w:val="000000" w:themeColor="text1"/>
                <w:sz w:val="20"/>
                <w:szCs w:val="20"/>
              </w:rPr>
            </w:rPrChange>
          </w:rPr>
          <w:t xml:space="preserve">: </w:t>
        </w:r>
        <w:proofErr w:type="spellStart"/>
        <w:r w:rsidR="00054EA1" w:rsidRPr="00BE70D2">
          <w:rPr>
            <w:rFonts w:eastAsiaTheme="minorEastAsia"/>
            <w:color w:val="000000" w:themeColor="text1"/>
            <w:sz w:val="20"/>
            <w:szCs w:val="20"/>
            <w:rPrChange w:id="9748" w:author="Chen Liao" w:date="2021-06-01T21:13:00Z">
              <w:rPr>
                <w:rFonts w:eastAsiaTheme="minorEastAsia"/>
                <w:color w:val="000000" w:themeColor="text1"/>
                <w:sz w:val="20"/>
                <w:szCs w:val="20"/>
              </w:rPr>
            </w:rPrChange>
          </w:rPr>
          <w:t>Lowess</w:t>
        </w:r>
        <w:proofErr w:type="spellEnd"/>
        <w:r w:rsidR="00054EA1" w:rsidRPr="00BE70D2">
          <w:rPr>
            <w:rFonts w:eastAsiaTheme="minorEastAsia"/>
            <w:color w:val="000000" w:themeColor="text1"/>
            <w:sz w:val="20"/>
            <w:szCs w:val="20"/>
            <w:rPrChange w:id="9749" w:author="Chen Liao" w:date="2021-06-01T21:13:00Z">
              <w:rPr>
                <w:rFonts w:eastAsiaTheme="minorEastAsia"/>
                <w:color w:val="000000" w:themeColor="text1"/>
                <w:sz w:val="20"/>
                <w:szCs w:val="20"/>
              </w:rPr>
            </w:rPrChange>
          </w:rPr>
          <w:t xml:space="preserve"> regression.</w:t>
        </w:r>
      </w:ins>
      <w:ins w:id="9750" w:author="Chen Liao" w:date="2021-05-31T11:23:00Z">
        <w:r w:rsidR="00B2674E" w:rsidRPr="00BE70D2">
          <w:rPr>
            <w:rFonts w:eastAsiaTheme="minorEastAsia"/>
            <w:color w:val="000000" w:themeColor="text1"/>
            <w:sz w:val="20"/>
            <w:szCs w:val="20"/>
            <w:rPrChange w:id="9751" w:author="Chen Liao" w:date="2021-06-01T21:13:00Z">
              <w:rPr>
                <w:rFonts w:eastAsiaTheme="minorEastAsia"/>
                <w:color w:val="000000" w:themeColor="text1"/>
                <w:sz w:val="20"/>
                <w:szCs w:val="20"/>
              </w:rPr>
            </w:rPrChange>
          </w:rPr>
          <w:t xml:space="preserve"> </w:t>
        </w:r>
      </w:ins>
      <w:ins w:id="9752" w:author="Chen Liao" w:date="2021-05-31T13:19:00Z">
        <w:r w:rsidR="00736408" w:rsidRPr="00BE70D2">
          <w:rPr>
            <w:rFonts w:eastAsiaTheme="minorEastAsia"/>
            <w:b/>
            <w:bCs/>
            <w:color w:val="000000" w:themeColor="text1"/>
            <w:sz w:val="20"/>
            <w:szCs w:val="20"/>
            <w:rPrChange w:id="9753" w:author="Chen Liao" w:date="2021-06-01T21:13:00Z">
              <w:rPr>
                <w:rFonts w:eastAsiaTheme="minorEastAsia"/>
                <w:color w:val="000000" w:themeColor="text1"/>
                <w:sz w:val="20"/>
                <w:szCs w:val="20"/>
              </w:rPr>
            </w:rPrChange>
          </w:rPr>
          <w:t>I</w:t>
        </w:r>
      </w:ins>
      <w:ins w:id="9754" w:author="Chen Liao" w:date="2021-05-31T11:08:00Z">
        <w:r w:rsidR="004104F8" w:rsidRPr="00BE70D2">
          <w:rPr>
            <w:rFonts w:eastAsiaTheme="minorEastAsia"/>
            <w:color w:val="000000" w:themeColor="text1"/>
            <w:sz w:val="20"/>
            <w:szCs w:val="20"/>
            <w:rPrChange w:id="9755" w:author="Chen Liao" w:date="2021-06-01T21:13:00Z">
              <w:rPr>
                <w:rFonts w:eastAsiaTheme="minorEastAsia"/>
                <w:color w:val="000000" w:themeColor="text1"/>
                <w:sz w:val="20"/>
                <w:szCs w:val="20"/>
              </w:rPr>
            </w:rPrChange>
          </w:rPr>
          <w:t xml:space="preserve">. </w:t>
        </w:r>
        <w:r w:rsidR="00E607E5" w:rsidRPr="00BE70D2">
          <w:rPr>
            <w:rFonts w:eastAsiaTheme="minorEastAsia"/>
            <w:color w:val="000000" w:themeColor="text1"/>
            <w:sz w:val="20"/>
            <w:szCs w:val="20"/>
            <w:rPrChange w:id="9756" w:author="Chen Liao" w:date="2021-06-01T21:13:00Z">
              <w:rPr>
                <w:rFonts w:eastAsiaTheme="minorEastAsia"/>
                <w:color w:val="000000" w:themeColor="text1"/>
                <w:sz w:val="20"/>
                <w:szCs w:val="20"/>
              </w:rPr>
            </w:rPrChange>
          </w:rPr>
          <w:t>Prediction</w:t>
        </w:r>
      </w:ins>
      <w:ins w:id="9757" w:author="Chen Liao" w:date="2021-05-31T11:24:00Z">
        <w:r w:rsidR="00B2674E" w:rsidRPr="00BE70D2">
          <w:rPr>
            <w:rFonts w:eastAsiaTheme="minorEastAsia"/>
            <w:color w:val="000000" w:themeColor="text1"/>
            <w:sz w:val="20"/>
            <w:szCs w:val="20"/>
            <w:rPrChange w:id="9758" w:author="Chen Liao" w:date="2021-06-01T21:13:00Z">
              <w:rPr>
                <w:rFonts w:eastAsiaTheme="minorEastAsia"/>
                <w:color w:val="000000" w:themeColor="text1"/>
                <w:sz w:val="20"/>
                <w:szCs w:val="20"/>
              </w:rPr>
            </w:rPrChange>
          </w:rPr>
          <w:t xml:space="preserve"> of </w:t>
        </w:r>
      </w:ins>
      <w:ins w:id="9759" w:author="Chen Liao" w:date="2021-05-31T11:09:00Z">
        <w:r w:rsidR="00E607E5" w:rsidRPr="00BE70D2">
          <w:rPr>
            <w:rFonts w:eastAsiaTheme="minorEastAsia"/>
            <w:color w:val="000000" w:themeColor="text1"/>
            <w:sz w:val="20"/>
            <w:szCs w:val="20"/>
            <w:rPrChange w:id="9760" w:author="Chen Liao" w:date="2021-06-01T21:13:00Z">
              <w:rPr>
                <w:rFonts w:eastAsiaTheme="minorEastAsia"/>
                <w:color w:val="000000" w:themeColor="text1"/>
                <w:sz w:val="20"/>
                <w:szCs w:val="20"/>
              </w:rPr>
            </w:rPrChange>
          </w:rPr>
          <w:t xml:space="preserve">SCFAs </w:t>
        </w:r>
      </w:ins>
      <w:ins w:id="9761" w:author="Chen Liao" w:date="2021-05-31T11:24:00Z">
        <w:r w:rsidR="00B2674E" w:rsidRPr="00BE70D2">
          <w:rPr>
            <w:rFonts w:eastAsiaTheme="minorEastAsia"/>
            <w:color w:val="000000" w:themeColor="text1"/>
            <w:sz w:val="20"/>
            <w:szCs w:val="20"/>
            <w:rPrChange w:id="9762" w:author="Chen Liao" w:date="2021-06-01T21:13:00Z">
              <w:rPr>
                <w:rFonts w:eastAsiaTheme="minorEastAsia"/>
                <w:color w:val="000000" w:themeColor="text1"/>
                <w:sz w:val="20"/>
                <w:szCs w:val="20"/>
              </w:rPr>
            </w:rPrChange>
          </w:rPr>
          <w:t xml:space="preserve">concentration </w:t>
        </w:r>
      </w:ins>
      <w:ins w:id="9763" w:author="Chen Liao" w:date="2021-05-31T11:09:00Z">
        <w:r w:rsidR="00E607E5" w:rsidRPr="00BE70D2">
          <w:rPr>
            <w:rFonts w:eastAsiaTheme="minorEastAsia"/>
            <w:color w:val="000000" w:themeColor="text1"/>
            <w:sz w:val="20"/>
            <w:szCs w:val="20"/>
            <w:rPrChange w:id="9764" w:author="Chen Liao" w:date="2021-06-01T21:13:00Z">
              <w:rPr>
                <w:rFonts w:eastAsiaTheme="minorEastAsia"/>
                <w:color w:val="000000" w:themeColor="text1"/>
                <w:sz w:val="20"/>
                <w:szCs w:val="20"/>
              </w:rPr>
            </w:rPrChange>
          </w:rPr>
          <w:t xml:space="preserve">from gut microbiota </w:t>
        </w:r>
        <w:proofErr w:type="spellStart"/>
        <w:r w:rsidR="00E607E5" w:rsidRPr="00BE70D2">
          <w:rPr>
            <w:rFonts w:eastAsiaTheme="minorEastAsia"/>
            <w:color w:val="000000" w:themeColor="text1"/>
            <w:sz w:val="20"/>
            <w:szCs w:val="20"/>
            <w:rPrChange w:id="9765" w:author="Chen Liao" w:date="2021-06-01T21:13:00Z">
              <w:rPr>
                <w:rFonts w:eastAsiaTheme="minorEastAsia"/>
                <w:color w:val="000000" w:themeColor="text1"/>
                <w:sz w:val="20"/>
                <w:szCs w:val="20"/>
              </w:rPr>
            </w:rPrChange>
          </w:rPr>
          <w:t>compsotion</w:t>
        </w:r>
      </w:ins>
      <w:proofErr w:type="spellEnd"/>
      <w:ins w:id="9766" w:author="Chen Liao" w:date="2021-05-31T11:24:00Z">
        <w:r w:rsidR="00B2674E" w:rsidRPr="00BE70D2">
          <w:rPr>
            <w:rFonts w:eastAsiaTheme="minorEastAsia"/>
            <w:color w:val="000000" w:themeColor="text1"/>
            <w:sz w:val="20"/>
            <w:szCs w:val="20"/>
            <w:rPrChange w:id="9767" w:author="Chen Liao" w:date="2021-06-01T21:13:00Z">
              <w:rPr>
                <w:rFonts w:eastAsiaTheme="minorEastAsia"/>
                <w:color w:val="000000" w:themeColor="text1"/>
                <w:sz w:val="20"/>
                <w:szCs w:val="20"/>
              </w:rPr>
            </w:rPrChange>
          </w:rPr>
          <w:t xml:space="preserve"> using a random forest regression model. “</w:t>
        </w:r>
      </w:ins>
      <w:ins w:id="9768" w:author="Chen Liao" w:date="2021-05-31T13:19:00Z">
        <w:r w:rsidR="00185D7B" w:rsidRPr="00BE70D2">
          <w:rPr>
            <w:rFonts w:eastAsiaTheme="minorEastAsia"/>
            <w:color w:val="000000" w:themeColor="text1"/>
            <w:sz w:val="20"/>
            <w:szCs w:val="20"/>
            <w:rPrChange w:id="9769" w:author="Chen Liao" w:date="2021-06-01T21:13:00Z">
              <w:rPr>
                <w:rFonts w:eastAsiaTheme="minorEastAsia"/>
                <w:color w:val="000000" w:themeColor="text1"/>
                <w:sz w:val="20"/>
                <w:szCs w:val="20"/>
              </w:rPr>
            </w:rPrChange>
          </w:rPr>
          <w:t>I</w:t>
        </w:r>
      </w:ins>
      <w:ins w:id="9770" w:author="Chen Liao" w:date="2021-05-31T11:24:00Z">
        <w:r w:rsidR="00B2674E" w:rsidRPr="00BE70D2">
          <w:rPr>
            <w:rFonts w:eastAsiaTheme="minorEastAsia"/>
            <w:color w:val="000000" w:themeColor="text1"/>
            <w:sz w:val="20"/>
            <w:szCs w:val="20"/>
            <w:rPrChange w:id="9771" w:author="Chen Liao" w:date="2021-06-01T21:13:00Z">
              <w:rPr>
                <w:rFonts w:eastAsiaTheme="minorEastAsia"/>
                <w:color w:val="000000" w:themeColor="text1"/>
                <w:sz w:val="20"/>
                <w:szCs w:val="20"/>
              </w:rPr>
            </w:rPrChange>
          </w:rPr>
          <w:t>nt</w:t>
        </w:r>
      </w:ins>
      <w:ins w:id="9772" w:author="Chen Liao" w:date="2021-05-31T13:19:00Z">
        <w:r w:rsidR="00185D7B" w:rsidRPr="00BE70D2">
          <w:rPr>
            <w:rFonts w:eastAsiaTheme="minorEastAsia"/>
            <w:color w:val="000000" w:themeColor="text1"/>
            <w:sz w:val="20"/>
            <w:szCs w:val="20"/>
            <w:rPrChange w:id="9773" w:author="Chen Liao" w:date="2021-06-01T21:13:00Z">
              <w:rPr>
                <w:rFonts w:eastAsiaTheme="minorEastAsia"/>
                <w:color w:val="000000" w:themeColor="text1"/>
                <w:sz w:val="20"/>
                <w:szCs w:val="20"/>
              </w:rPr>
            </w:rPrChange>
          </w:rPr>
          <w:t>er</w:t>
        </w:r>
      </w:ins>
      <w:ins w:id="9774" w:author="Chen Liao" w:date="2021-05-31T11:24:00Z">
        <w:r w:rsidR="00B2674E" w:rsidRPr="00BE70D2">
          <w:rPr>
            <w:rFonts w:eastAsiaTheme="minorEastAsia"/>
            <w:color w:val="000000" w:themeColor="text1"/>
            <w:sz w:val="20"/>
            <w:szCs w:val="20"/>
            <w:rPrChange w:id="9775" w:author="Chen Liao" w:date="2021-06-01T21:13:00Z">
              <w:rPr>
                <w:rFonts w:eastAsiaTheme="minorEastAsia"/>
                <w:color w:val="000000" w:themeColor="text1"/>
                <w:sz w:val="20"/>
                <w:szCs w:val="20"/>
              </w:rPr>
            </w:rPrChange>
          </w:rPr>
          <w:t xml:space="preserve">polation” and “extrapolation” are two strategies of splitting </w:t>
        </w:r>
      </w:ins>
      <w:ins w:id="9776" w:author="Chen Liao" w:date="2021-05-31T13:20:00Z">
        <w:r w:rsidR="00185D7B" w:rsidRPr="00BE70D2">
          <w:rPr>
            <w:rFonts w:eastAsiaTheme="minorEastAsia"/>
            <w:color w:val="000000" w:themeColor="text1"/>
            <w:sz w:val="20"/>
            <w:szCs w:val="20"/>
            <w:rPrChange w:id="9777" w:author="Chen Liao" w:date="2021-06-01T21:13:00Z">
              <w:rPr>
                <w:rFonts w:eastAsiaTheme="minorEastAsia"/>
                <w:color w:val="000000" w:themeColor="text1"/>
                <w:sz w:val="20"/>
                <w:szCs w:val="20"/>
              </w:rPr>
            </w:rPrChange>
          </w:rPr>
          <w:t xml:space="preserve">all </w:t>
        </w:r>
      </w:ins>
      <w:ins w:id="9778" w:author="Chen Liao" w:date="2021-05-31T11:24:00Z">
        <w:r w:rsidR="00B2674E" w:rsidRPr="00BE70D2">
          <w:rPr>
            <w:rFonts w:eastAsiaTheme="minorEastAsia"/>
            <w:color w:val="000000" w:themeColor="text1"/>
            <w:sz w:val="20"/>
            <w:szCs w:val="20"/>
            <w:rPrChange w:id="9779" w:author="Chen Liao" w:date="2021-06-01T21:13:00Z">
              <w:rPr>
                <w:rFonts w:eastAsiaTheme="minorEastAsia"/>
                <w:color w:val="000000" w:themeColor="text1"/>
                <w:sz w:val="20"/>
                <w:szCs w:val="20"/>
              </w:rPr>
            </w:rPrChange>
          </w:rPr>
          <w:t xml:space="preserve">data into </w:t>
        </w:r>
      </w:ins>
      <w:ins w:id="9780" w:author="Chen Liao" w:date="2021-05-31T13:20:00Z">
        <w:r w:rsidR="00185D7B" w:rsidRPr="00BE70D2">
          <w:rPr>
            <w:rFonts w:eastAsiaTheme="minorEastAsia"/>
            <w:color w:val="000000" w:themeColor="text1"/>
            <w:sz w:val="20"/>
            <w:szCs w:val="20"/>
            <w:rPrChange w:id="9781" w:author="Chen Liao" w:date="2021-06-01T21:13:00Z">
              <w:rPr>
                <w:rFonts w:eastAsiaTheme="minorEastAsia"/>
                <w:color w:val="000000" w:themeColor="text1"/>
                <w:sz w:val="20"/>
                <w:szCs w:val="20"/>
              </w:rPr>
            </w:rPrChange>
          </w:rPr>
          <w:t xml:space="preserve">the </w:t>
        </w:r>
      </w:ins>
      <w:ins w:id="9782" w:author="Chen Liao" w:date="2021-05-31T11:24:00Z">
        <w:r w:rsidR="00B2674E" w:rsidRPr="00BE70D2">
          <w:rPr>
            <w:rFonts w:eastAsiaTheme="minorEastAsia"/>
            <w:color w:val="000000" w:themeColor="text1"/>
            <w:sz w:val="20"/>
            <w:szCs w:val="20"/>
            <w:rPrChange w:id="9783" w:author="Chen Liao" w:date="2021-06-01T21:13:00Z">
              <w:rPr>
                <w:rFonts w:eastAsiaTheme="minorEastAsia"/>
                <w:color w:val="000000" w:themeColor="text1"/>
                <w:sz w:val="20"/>
                <w:szCs w:val="20"/>
              </w:rPr>
            </w:rPrChange>
          </w:rPr>
          <w:t xml:space="preserve">training and test sets (see </w:t>
        </w:r>
        <w:r w:rsidR="00B2674E" w:rsidRPr="00BE70D2">
          <w:rPr>
            <w:rFonts w:eastAsiaTheme="minorEastAsia"/>
            <w:color w:val="000000" w:themeColor="text1"/>
            <w:sz w:val="20"/>
            <w:szCs w:val="20"/>
            <w:highlight w:val="yellow"/>
            <w:rPrChange w:id="9784" w:author="Chen Liao" w:date="2021-06-01T21:13:00Z">
              <w:rPr>
                <w:rFonts w:eastAsiaTheme="minorEastAsia"/>
                <w:color w:val="000000" w:themeColor="text1"/>
                <w:sz w:val="20"/>
                <w:szCs w:val="20"/>
              </w:rPr>
            </w:rPrChange>
          </w:rPr>
          <w:t>Fig. 5</w:t>
        </w:r>
      </w:ins>
      <w:ins w:id="9785" w:author="Chen Liao" w:date="2021-05-31T11:25:00Z">
        <w:r w:rsidR="00B2674E" w:rsidRPr="00BE70D2">
          <w:rPr>
            <w:rFonts w:eastAsiaTheme="minorEastAsia"/>
            <w:color w:val="000000" w:themeColor="text1"/>
            <w:sz w:val="20"/>
            <w:szCs w:val="20"/>
            <w:highlight w:val="yellow"/>
            <w:rPrChange w:id="9786" w:author="Chen Liao" w:date="2021-06-01T21:13:00Z">
              <w:rPr>
                <w:rFonts w:eastAsiaTheme="minorEastAsia"/>
                <w:color w:val="000000" w:themeColor="text1"/>
                <w:sz w:val="20"/>
                <w:szCs w:val="20"/>
              </w:rPr>
            </w:rPrChange>
          </w:rPr>
          <w:t>B</w:t>
        </w:r>
        <w:r w:rsidR="00B2674E" w:rsidRPr="00BE70D2">
          <w:rPr>
            <w:rFonts w:eastAsiaTheme="minorEastAsia"/>
            <w:color w:val="000000" w:themeColor="text1"/>
            <w:sz w:val="20"/>
            <w:szCs w:val="20"/>
            <w:rPrChange w:id="9787" w:author="Chen Liao" w:date="2021-06-01T21:13:00Z">
              <w:rPr>
                <w:rFonts w:eastAsiaTheme="minorEastAsia"/>
                <w:color w:val="000000" w:themeColor="text1"/>
                <w:sz w:val="20"/>
                <w:szCs w:val="20"/>
              </w:rPr>
            </w:rPrChange>
          </w:rPr>
          <w:t xml:space="preserve"> for details).</w:t>
        </w:r>
      </w:ins>
      <w:ins w:id="9788" w:author="Chen Liao" w:date="2021-05-31T11:24:00Z">
        <w:r w:rsidR="00B2674E" w:rsidRPr="00BE70D2">
          <w:rPr>
            <w:rFonts w:eastAsiaTheme="minorEastAsia"/>
            <w:color w:val="000000" w:themeColor="text1"/>
            <w:sz w:val="20"/>
            <w:szCs w:val="20"/>
            <w:rPrChange w:id="9789" w:author="Chen Liao" w:date="2021-06-01T21:13:00Z">
              <w:rPr>
                <w:rFonts w:eastAsiaTheme="minorEastAsia"/>
                <w:color w:val="000000" w:themeColor="text1"/>
                <w:sz w:val="20"/>
                <w:szCs w:val="20"/>
              </w:rPr>
            </w:rPrChange>
          </w:rPr>
          <w:t xml:space="preserve"> </w:t>
        </w:r>
      </w:ins>
      <w:ins w:id="9790" w:author="Chen Liao" w:date="2021-06-02T01:25:00Z">
        <w:r w:rsidR="00A83B41">
          <w:rPr>
            <w:rFonts w:eastAsiaTheme="minorEastAsia"/>
            <w:color w:val="000000" w:themeColor="text1"/>
            <w:sz w:val="20"/>
            <w:szCs w:val="20"/>
          </w:rPr>
          <w:t>In all panels</w:t>
        </w:r>
      </w:ins>
      <w:ins w:id="9791" w:author="Chen Liao" w:date="2021-05-31T11:27:00Z">
        <w:r w:rsidR="00A44626" w:rsidRPr="00BE70D2">
          <w:rPr>
            <w:rFonts w:eastAsiaTheme="minorEastAsia"/>
            <w:color w:val="000000" w:themeColor="text1"/>
            <w:sz w:val="20"/>
            <w:szCs w:val="20"/>
            <w:rPrChange w:id="9792" w:author="Chen Liao" w:date="2021-06-01T21:13:00Z">
              <w:rPr>
                <w:rFonts w:eastAsiaTheme="minorEastAsia"/>
                <w:color w:val="000000" w:themeColor="text1"/>
                <w:sz w:val="20"/>
                <w:szCs w:val="20"/>
              </w:rPr>
            </w:rPrChange>
          </w:rPr>
          <w:t>, Beijing (BJ), Guangdong (GD)</w:t>
        </w:r>
      </w:ins>
      <w:ins w:id="9793" w:author="Chen Liao" w:date="2021-05-31T11:28:00Z">
        <w:r w:rsidR="00A44626" w:rsidRPr="00BE70D2">
          <w:rPr>
            <w:rFonts w:eastAsiaTheme="minorEastAsia"/>
            <w:color w:val="000000" w:themeColor="text1"/>
            <w:sz w:val="20"/>
            <w:szCs w:val="20"/>
            <w:rPrChange w:id="9794" w:author="Chen Liao" w:date="2021-06-01T21:13:00Z">
              <w:rPr>
                <w:rFonts w:eastAsiaTheme="minorEastAsia"/>
                <w:color w:val="000000" w:themeColor="text1"/>
                <w:sz w:val="20"/>
                <w:szCs w:val="20"/>
              </w:rPr>
            </w:rPrChange>
          </w:rPr>
          <w:t xml:space="preserve">, Hunan (HN), Shanghai (SH) are four mice vendors. </w:t>
        </w:r>
      </w:ins>
      <w:ins w:id="9795" w:author="Chen Liao" w:date="2021-05-31T13:22:00Z">
        <w:r w:rsidR="00185D7B" w:rsidRPr="00BE70D2">
          <w:rPr>
            <w:rFonts w:eastAsiaTheme="minorEastAsia"/>
            <w:color w:val="000000" w:themeColor="text1"/>
            <w:sz w:val="20"/>
            <w:szCs w:val="20"/>
            <w:rPrChange w:id="9796" w:author="Chen Liao" w:date="2021-06-01T21:13:00Z">
              <w:rPr>
                <w:rFonts w:eastAsiaTheme="minorEastAsia"/>
                <w:color w:val="000000" w:themeColor="text1"/>
                <w:sz w:val="20"/>
                <w:szCs w:val="20"/>
              </w:rPr>
            </w:rPrChange>
          </w:rPr>
          <w:t xml:space="preserve">Lines (panels </w:t>
        </w:r>
        <w:proofErr w:type="gramStart"/>
        <w:r w:rsidR="00185D7B" w:rsidRPr="00BE70D2">
          <w:rPr>
            <w:rFonts w:eastAsiaTheme="minorEastAsia"/>
            <w:color w:val="000000" w:themeColor="text1"/>
            <w:sz w:val="20"/>
            <w:szCs w:val="20"/>
            <w:rPrChange w:id="9797" w:author="Chen Liao" w:date="2021-06-01T21:13:00Z">
              <w:rPr>
                <w:rFonts w:eastAsiaTheme="minorEastAsia"/>
                <w:color w:val="000000" w:themeColor="text1"/>
                <w:sz w:val="20"/>
                <w:szCs w:val="20"/>
              </w:rPr>
            </w:rPrChange>
          </w:rPr>
          <w:t>A,D</w:t>
        </w:r>
        <w:proofErr w:type="gramEnd"/>
        <w:r w:rsidR="00185D7B" w:rsidRPr="00BE70D2">
          <w:rPr>
            <w:rFonts w:eastAsiaTheme="minorEastAsia"/>
            <w:color w:val="000000" w:themeColor="text1"/>
            <w:sz w:val="20"/>
            <w:szCs w:val="20"/>
            <w:rPrChange w:id="9798" w:author="Chen Liao" w:date="2021-06-01T21:13:00Z">
              <w:rPr>
                <w:rFonts w:eastAsiaTheme="minorEastAsia"/>
                <w:color w:val="000000" w:themeColor="text1"/>
                <w:sz w:val="20"/>
                <w:szCs w:val="20"/>
              </w:rPr>
            </w:rPrChange>
          </w:rPr>
          <w:t xml:space="preserve">,G) or height of stacked bands represent </w:t>
        </w:r>
      </w:ins>
      <w:ins w:id="9799" w:author="Chen Liao" w:date="2021-05-31T11:28:00Z">
        <w:r w:rsidR="00A44626" w:rsidRPr="00BE70D2">
          <w:rPr>
            <w:rFonts w:eastAsiaTheme="minorEastAsia"/>
            <w:color w:val="000000" w:themeColor="text1"/>
            <w:sz w:val="20"/>
            <w:szCs w:val="20"/>
            <w:rPrChange w:id="9800" w:author="Chen Liao" w:date="2021-06-01T21:13:00Z">
              <w:rPr>
                <w:rFonts w:eastAsiaTheme="minorEastAsia"/>
                <w:color w:val="000000" w:themeColor="text1"/>
                <w:sz w:val="20"/>
                <w:szCs w:val="20"/>
              </w:rPr>
            </w:rPrChange>
          </w:rPr>
          <w:t xml:space="preserve">mean values across mice from the same vendor and shading areas </w:t>
        </w:r>
      </w:ins>
      <w:ins w:id="9801" w:author="Chen Liao" w:date="2021-05-31T13:22:00Z">
        <w:r w:rsidR="00185D7B" w:rsidRPr="00BE70D2">
          <w:rPr>
            <w:rFonts w:eastAsiaTheme="minorEastAsia"/>
            <w:color w:val="000000" w:themeColor="text1"/>
            <w:sz w:val="20"/>
            <w:szCs w:val="20"/>
            <w:rPrChange w:id="9802" w:author="Chen Liao" w:date="2021-06-01T21:13:00Z">
              <w:rPr>
                <w:rFonts w:eastAsiaTheme="minorEastAsia"/>
                <w:color w:val="000000" w:themeColor="text1"/>
                <w:sz w:val="20"/>
                <w:szCs w:val="20"/>
              </w:rPr>
            </w:rPrChange>
          </w:rPr>
          <w:t>(</w:t>
        </w:r>
      </w:ins>
      <w:ins w:id="9803" w:author="Chen Liao" w:date="2021-05-31T13:23:00Z">
        <w:r w:rsidR="00185D7B" w:rsidRPr="00BE70D2">
          <w:rPr>
            <w:rFonts w:eastAsiaTheme="minorEastAsia"/>
            <w:color w:val="000000" w:themeColor="text1"/>
            <w:sz w:val="20"/>
            <w:szCs w:val="20"/>
            <w:rPrChange w:id="9804" w:author="Chen Liao" w:date="2021-06-01T21:13:00Z">
              <w:rPr>
                <w:rFonts w:eastAsiaTheme="minorEastAsia"/>
                <w:color w:val="000000" w:themeColor="text1"/>
                <w:sz w:val="20"/>
                <w:szCs w:val="20"/>
              </w:rPr>
            </w:rPrChange>
          </w:rPr>
          <w:t>panels A,D,G</w:t>
        </w:r>
      </w:ins>
      <w:ins w:id="9805" w:author="Chen Liao" w:date="2021-05-31T13:22:00Z">
        <w:r w:rsidR="00185D7B" w:rsidRPr="00BE70D2">
          <w:rPr>
            <w:rFonts w:eastAsiaTheme="minorEastAsia"/>
            <w:color w:val="000000" w:themeColor="text1"/>
            <w:sz w:val="20"/>
            <w:szCs w:val="20"/>
            <w:rPrChange w:id="9806" w:author="Chen Liao" w:date="2021-06-01T21:13:00Z">
              <w:rPr>
                <w:rFonts w:eastAsiaTheme="minorEastAsia"/>
                <w:color w:val="000000" w:themeColor="text1"/>
                <w:sz w:val="20"/>
                <w:szCs w:val="20"/>
              </w:rPr>
            </w:rPrChange>
          </w:rPr>
          <w:t xml:space="preserve">) </w:t>
        </w:r>
      </w:ins>
      <w:ins w:id="9807" w:author="Chen Liao" w:date="2021-05-31T11:28:00Z">
        <w:r w:rsidR="00A44626" w:rsidRPr="00BE70D2">
          <w:rPr>
            <w:rFonts w:eastAsiaTheme="minorEastAsia"/>
            <w:color w:val="000000" w:themeColor="text1"/>
            <w:sz w:val="20"/>
            <w:szCs w:val="20"/>
            <w:rPrChange w:id="9808" w:author="Chen Liao" w:date="2021-06-01T21:13:00Z">
              <w:rPr>
                <w:rFonts w:eastAsiaTheme="minorEastAsia"/>
                <w:color w:val="000000" w:themeColor="text1"/>
                <w:sz w:val="20"/>
                <w:szCs w:val="20"/>
              </w:rPr>
            </w:rPrChange>
          </w:rPr>
          <w:t>represent t</w:t>
        </w:r>
      </w:ins>
      <w:ins w:id="9809" w:author="Chen Liao" w:date="2021-05-31T11:29:00Z">
        <w:r w:rsidR="00A44626" w:rsidRPr="00BE70D2">
          <w:rPr>
            <w:rFonts w:eastAsiaTheme="minorEastAsia"/>
            <w:color w:val="000000" w:themeColor="text1"/>
            <w:sz w:val="20"/>
            <w:szCs w:val="20"/>
            <w:rPrChange w:id="9810" w:author="Chen Liao" w:date="2021-06-01T21:13:00Z">
              <w:rPr>
                <w:rFonts w:eastAsiaTheme="minorEastAsia"/>
                <w:color w:val="000000" w:themeColor="text1"/>
                <w:sz w:val="20"/>
                <w:szCs w:val="20"/>
              </w:rPr>
            </w:rPrChange>
          </w:rPr>
          <w:t xml:space="preserve">he standard error of the mean. </w:t>
        </w:r>
      </w:ins>
      <w:ins w:id="9811" w:author="Chen Liao" w:date="2021-05-31T11:33:00Z">
        <w:r w:rsidR="00375C66" w:rsidRPr="00BE70D2">
          <w:rPr>
            <w:rFonts w:eastAsiaTheme="minorEastAsia"/>
            <w:color w:val="000000" w:themeColor="text1"/>
            <w:sz w:val="20"/>
            <w:szCs w:val="20"/>
            <w:rPrChange w:id="9812" w:author="Chen Liao" w:date="2021-06-01T21:13:00Z">
              <w:rPr>
                <w:rFonts w:eastAsiaTheme="minorEastAsia"/>
                <w:color w:val="000000" w:themeColor="text1"/>
                <w:sz w:val="20"/>
                <w:szCs w:val="20"/>
              </w:rPr>
            </w:rPrChange>
          </w:rPr>
          <w:t>Un.: unclassified/uncultured.</w:t>
        </w:r>
      </w:ins>
    </w:p>
    <w:p w14:paraId="2C6916F8" w14:textId="77777777" w:rsidR="00E607E5" w:rsidRPr="00BE70D2" w:rsidRDefault="00E607E5" w:rsidP="006D6F2F">
      <w:pPr>
        <w:jc w:val="both"/>
        <w:rPr>
          <w:ins w:id="9813" w:author="Chen Liao" w:date="2021-05-29T00:33:00Z"/>
          <w:color w:val="000000" w:themeColor="text1"/>
          <w:sz w:val="22"/>
          <w:szCs w:val="22"/>
          <w:rPrChange w:id="9814" w:author="Chen Liao" w:date="2021-06-01T21:13:00Z">
            <w:rPr>
              <w:ins w:id="9815" w:author="Chen Liao" w:date="2021-05-29T00:33:00Z"/>
              <w:sz w:val="22"/>
              <w:szCs w:val="22"/>
            </w:rPr>
          </w:rPrChange>
        </w:rPr>
      </w:pPr>
    </w:p>
    <w:p w14:paraId="31B3FDE8" w14:textId="77777777" w:rsidR="00B92987" w:rsidRPr="00BE70D2" w:rsidRDefault="00B92987" w:rsidP="00AD66A8">
      <w:pPr>
        <w:jc w:val="both"/>
        <w:rPr>
          <w:color w:val="000000" w:themeColor="text1"/>
          <w:sz w:val="22"/>
          <w:szCs w:val="22"/>
          <w:rPrChange w:id="9816" w:author="Chen Liao" w:date="2021-06-01T21:13:00Z">
            <w:rPr>
              <w:sz w:val="22"/>
              <w:szCs w:val="22"/>
            </w:rPr>
          </w:rPrChange>
        </w:rPr>
      </w:pPr>
    </w:p>
    <w:p w14:paraId="5967E6C5" w14:textId="44D1634F" w:rsidR="00A45D34" w:rsidRPr="00BE70D2" w:rsidRDefault="00A83394" w:rsidP="00E6373F">
      <w:pPr>
        <w:jc w:val="both"/>
        <w:rPr>
          <w:b/>
          <w:bCs/>
          <w:color w:val="000000" w:themeColor="text1"/>
          <w:rPrChange w:id="9817" w:author="Chen Liao" w:date="2021-06-01T21:13:00Z">
            <w:rPr>
              <w:b/>
              <w:bCs/>
            </w:rPr>
          </w:rPrChange>
        </w:rPr>
      </w:pPr>
      <w:commentRangeStart w:id="9818"/>
      <w:r w:rsidRPr="00BE70D2">
        <w:rPr>
          <w:b/>
          <w:bCs/>
          <w:color w:val="000000" w:themeColor="text1"/>
          <w:rPrChange w:id="9819" w:author="Chen Liao" w:date="2021-06-01T21:13:00Z">
            <w:rPr>
              <w:b/>
              <w:bCs/>
            </w:rPr>
          </w:rPrChange>
        </w:rPr>
        <w:t>Discussion</w:t>
      </w:r>
      <w:commentRangeEnd w:id="9818"/>
      <w:r w:rsidR="009E2290" w:rsidRPr="00BE70D2">
        <w:rPr>
          <w:rStyle w:val="CommentReference"/>
          <w:color w:val="000000" w:themeColor="text1"/>
          <w:rPrChange w:id="9820" w:author="Chen Liao" w:date="2021-06-01T21:13:00Z">
            <w:rPr>
              <w:rStyle w:val="CommentReference"/>
            </w:rPr>
          </w:rPrChange>
        </w:rPr>
        <w:commentReference w:id="9818"/>
      </w:r>
    </w:p>
    <w:p w14:paraId="3D6F59E9" w14:textId="0EBB0F81" w:rsidR="00D31421" w:rsidRPr="00BE70D2" w:rsidRDefault="00D31421" w:rsidP="00E6373F">
      <w:pPr>
        <w:pStyle w:val="paragraph"/>
        <w:jc w:val="both"/>
        <w:rPr>
          <w:ins w:id="9821" w:author="Chen Liao" w:date="2021-05-29T16:31:00Z"/>
          <w:rFonts w:ascii="Times New Roman" w:hAnsi="Times New Roman" w:cs="Times New Roman"/>
          <w:color w:val="000000" w:themeColor="text1"/>
          <w:sz w:val="22"/>
          <w:szCs w:val="22"/>
          <w:u w:val="single"/>
          <w:rPrChange w:id="9822" w:author="Chen Liao" w:date="2021-06-01T21:13:00Z">
            <w:rPr>
              <w:ins w:id="9823" w:author="Chen Liao" w:date="2021-05-29T16:31:00Z"/>
              <w:rFonts w:ascii="Times New Roman" w:hAnsi="Times New Roman" w:cs="Times New Roman"/>
              <w:color w:val="000000" w:themeColor="text1"/>
              <w:sz w:val="22"/>
              <w:szCs w:val="22"/>
              <w:u w:val="single"/>
            </w:rPr>
          </w:rPrChange>
        </w:rPr>
      </w:pPr>
      <w:r w:rsidRPr="00BE70D2">
        <w:rPr>
          <w:rFonts w:ascii="Times New Roman" w:hAnsi="Times New Roman" w:cs="Times New Roman"/>
          <w:color w:val="000000" w:themeColor="text1"/>
          <w:sz w:val="22"/>
          <w:szCs w:val="22"/>
          <w:u w:val="single"/>
          <w:rPrChange w:id="9824" w:author="Chen Liao" w:date="2021-06-01T21:13:00Z">
            <w:rPr>
              <w:rFonts w:ascii="Times New Roman" w:hAnsi="Times New Roman" w:cs="Times New Roman"/>
              <w:sz w:val="22"/>
              <w:szCs w:val="22"/>
              <w:u w:val="single"/>
            </w:rPr>
          </w:rPrChange>
        </w:rPr>
        <w:t xml:space="preserve"># </w:t>
      </w:r>
      <w:ins w:id="9825" w:author="Chen Liao" w:date="2021-06-01T14:17:00Z">
        <w:r w:rsidR="00916AE2" w:rsidRPr="00BE70D2">
          <w:rPr>
            <w:rFonts w:ascii="Times New Roman" w:hAnsi="Times New Roman" w:cs="Times New Roman"/>
            <w:color w:val="000000" w:themeColor="text1"/>
            <w:sz w:val="22"/>
            <w:szCs w:val="22"/>
            <w:u w:val="single"/>
            <w:rPrChange w:id="9826" w:author="Chen Liao" w:date="2021-06-01T21:13:00Z">
              <w:rPr>
                <w:rFonts w:ascii="Times New Roman" w:hAnsi="Times New Roman" w:cs="Times New Roman"/>
                <w:color w:val="000000" w:themeColor="text1"/>
                <w:sz w:val="22"/>
                <w:szCs w:val="22"/>
                <w:u w:val="single"/>
              </w:rPr>
            </w:rPrChange>
          </w:rPr>
          <w:t>Emphasize the importance of ec</w:t>
        </w:r>
      </w:ins>
      <w:ins w:id="9827" w:author="Chen Liao" w:date="2021-06-01T14:18:00Z">
        <w:r w:rsidR="00916AE2" w:rsidRPr="00BE70D2">
          <w:rPr>
            <w:rFonts w:ascii="Times New Roman" w:hAnsi="Times New Roman" w:cs="Times New Roman"/>
            <w:color w:val="000000" w:themeColor="text1"/>
            <w:sz w:val="22"/>
            <w:szCs w:val="22"/>
            <w:u w:val="single"/>
            <w:rPrChange w:id="9828" w:author="Chen Liao" w:date="2021-06-01T21:13:00Z">
              <w:rPr>
                <w:rFonts w:ascii="Times New Roman" w:hAnsi="Times New Roman" w:cs="Times New Roman"/>
                <w:color w:val="000000" w:themeColor="text1"/>
                <w:sz w:val="22"/>
                <w:szCs w:val="22"/>
                <w:u w:val="single"/>
              </w:rPr>
            </w:rPrChange>
          </w:rPr>
          <w:t>ological network analysis</w:t>
        </w:r>
      </w:ins>
      <w:del w:id="9829" w:author="Chen Liao" w:date="2021-05-30T09:18:00Z">
        <w:r w:rsidR="00B979EE" w:rsidRPr="00BE70D2" w:rsidDel="00F63B41">
          <w:rPr>
            <w:rFonts w:ascii="Times New Roman" w:hAnsi="Times New Roman" w:cs="Times New Roman"/>
            <w:color w:val="000000" w:themeColor="text1"/>
            <w:sz w:val="22"/>
            <w:szCs w:val="22"/>
            <w:u w:val="single"/>
            <w:rPrChange w:id="9830" w:author="Chen Liao" w:date="2021-06-01T21:13:00Z">
              <w:rPr>
                <w:rFonts w:ascii="Times New Roman" w:hAnsi="Times New Roman" w:cs="Times New Roman"/>
                <w:sz w:val="22"/>
                <w:szCs w:val="22"/>
                <w:u w:val="single"/>
              </w:rPr>
            </w:rPrChange>
          </w:rPr>
          <w:delText xml:space="preserve">Discuss how our study shows that </w:delText>
        </w:r>
        <w:r w:rsidR="00D64A82" w:rsidRPr="00BE70D2" w:rsidDel="00F63B41">
          <w:rPr>
            <w:rFonts w:ascii="Times New Roman" w:hAnsi="Times New Roman" w:cs="Times New Roman"/>
            <w:color w:val="000000" w:themeColor="text1"/>
            <w:sz w:val="22"/>
            <w:szCs w:val="22"/>
            <w:u w:val="single"/>
            <w:rPrChange w:id="9831" w:author="Chen Liao" w:date="2021-06-01T21:13:00Z">
              <w:rPr>
                <w:rFonts w:ascii="Times New Roman" w:hAnsi="Times New Roman" w:cs="Times New Roman"/>
                <w:sz w:val="22"/>
                <w:szCs w:val="22"/>
                <w:u w:val="single"/>
              </w:rPr>
            </w:rPrChange>
          </w:rPr>
          <w:delText>dynamics is important for understanding individualized responses</w:delText>
        </w:r>
      </w:del>
    </w:p>
    <w:p w14:paraId="7FD36F87" w14:textId="13297F01" w:rsidR="00D57A68" w:rsidRPr="00BE70D2" w:rsidDel="008D42CC" w:rsidRDefault="00A4031B">
      <w:pPr>
        <w:jc w:val="both"/>
        <w:rPr>
          <w:del w:id="9832" w:author="Chen Liao" w:date="2021-05-30T09:18:00Z"/>
          <w:color w:val="000000" w:themeColor="text1"/>
          <w:sz w:val="22"/>
          <w:szCs w:val="22"/>
          <w:rPrChange w:id="9833" w:author="Chen Liao" w:date="2021-06-01T21:13:00Z">
            <w:rPr>
              <w:del w:id="9834" w:author="Chen Liao" w:date="2021-05-30T09:18:00Z"/>
              <w:rFonts w:ascii="Times New Roman" w:hAnsi="Times New Roman"/>
              <w:sz w:val="22"/>
              <w:szCs w:val="22"/>
              <w:u w:val="single"/>
            </w:rPr>
          </w:rPrChange>
        </w:rPr>
        <w:pPrChange w:id="9835" w:author="Chen Liao" w:date="2021-06-01T06:34:00Z">
          <w:pPr>
            <w:pStyle w:val="paragraph"/>
            <w:jc w:val="both"/>
          </w:pPr>
        </w:pPrChange>
      </w:pPr>
      <w:ins w:id="9836" w:author="Chen Liao" w:date="2021-06-01T16:34:00Z">
        <w:r w:rsidRPr="00BE70D2">
          <w:rPr>
            <w:color w:val="000000" w:themeColor="text1"/>
            <w:sz w:val="22"/>
            <w:szCs w:val="22"/>
            <w:rPrChange w:id="9837" w:author="Chen Liao" w:date="2021-06-01T21:13:00Z">
              <w:rPr>
                <w:color w:val="000000" w:themeColor="text1"/>
                <w:sz w:val="22"/>
                <w:szCs w:val="22"/>
              </w:rPr>
            </w:rPrChange>
          </w:rPr>
          <w:t>Our</w:t>
        </w:r>
      </w:ins>
      <w:ins w:id="9838" w:author="Chen Liao" w:date="2021-06-01T14:18:00Z">
        <w:r w:rsidR="00F80B55" w:rsidRPr="00BE70D2">
          <w:rPr>
            <w:color w:val="000000" w:themeColor="text1"/>
            <w:sz w:val="22"/>
            <w:szCs w:val="22"/>
            <w:rPrChange w:id="9839" w:author="Chen Liao" w:date="2021-06-01T21:13:00Z">
              <w:rPr>
                <w:color w:val="000000" w:themeColor="text1"/>
                <w:sz w:val="22"/>
                <w:szCs w:val="22"/>
              </w:rPr>
            </w:rPrChange>
          </w:rPr>
          <w:t xml:space="preserve"> study</w:t>
        </w:r>
      </w:ins>
      <w:ins w:id="9840" w:author="Chen Liao" w:date="2021-06-01T16:34:00Z">
        <w:r w:rsidRPr="00BE70D2">
          <w:rPr>
            <w:color w:val="000000" w:themeColor="text1"/>
            <w:sz w:val="22"/>
            <w:szCs w:val="22"/>
            <w:rPrChange w:id="9841" w:author="Chen Liao" w:date="2021-06-01T21:13:00Z">
              <w:rPr>
                <w:color w:val="000000" w:themeColor="text1"/>
                <w:sz w:val="22"/>
                <w:szCs w:val="22"/>
              </w:rPr>
            </w:rPrChange>
          </w:rPr>
          <w:t xml:space="preserve"> </w:t>
        </w:r>
      </w:ins>
    </w:p>
    <w:p w14:paraId="3323187C" w14:textId="1076D66A" w:rsidR="00C956A3" w:rsidRPr="00BE70D2" w:rsidDel="00E216A7" w:rsidRDefault="004A44D6">
      <w:pPr>
        <w:jc w:val="both"/>
        <w:rPr>
          <w:del w:id="9842" w:author="Chen Liao" w:date="2021-06-01T07:24:00Z"/>
          <w:color w:val="000000" w:themeColor="text1"/>
          <w:sz w:val="22"/>
          <w:szCs w:val="22"/>
          <w:rPrChange w:id="9843" w:author="Chen Liao" w:date="2021-06-01T21:13:00Z">
            <w:rPr>
              <w:del w:id="9844" w:author="Chen Liao" w:date="2021-06-01T07:24:00Z"/>
              <w:color w:val="000000" w:themeColor="text1"/>
              <w:sz w:val="22"/>
              <w:szCs w:val="22"/>
            </w:rPr>
          </w:rPrChange>
        </w:rPr>
      </w:pPr>
      <w:del w:id="9845" w:author="Chen Liao" w:date="2021-05-31T16:21:00Z">
        <w:r w:rsidRPr="00BE70D2" w:rsidDel="00900570">
          <w:rPr>
            <w:color w:val="000000" w:themeColor="text1"/>
            <w:sz w:val="22"/>
            <w:szCs w:val="22"/>
            <w:rPrChange w:id="9846" w:author="Chen Liao" w:date="2021-06-01T21:13:00Z">
              <w:rPr>
                <w:sz w:val="22"/>
                <w:szCs w:val="22"/>
              </w:rPr>
            </w:rPrChange>
          </w:rPr>
          <w:delText xml:space="preserve">In summary, </w:delText>
        </w:r>
        <w:r w:rsidR="004D7BD4" w:rsidRPr="00BE70D2" w:rsidDel="00900570">
          <w:rPr>
            <w:color w:val="000000" w:themeColor="text1"/>
            <w:sz w:val="22"/>
            <w:szCs w:val="22"/>
            <w:rPrChange w:id="9847" w:author="Chen Liao" w:date="2021-06-01T21:13:00Z">
              <w:rPr>
                <w:sz w:val="22"/>
                <w:szCs w:val="22"/>
              </w:rPr>
            </w:rPrChange>
          </w:rPr>
          <w:delText>o</w:delText>
        </w:r>
      </w:del>
      <w:del w:id="9848" w:author="Chen Liao" w:date="2021-05-31T16:23:00Z">
        <w:r w:rsidR="004D7BD4" w:rsidRPr="00BE70D2" w:rsidDel="00900570">
          <w:rPr>
            <w:color w:val="000000" w:themeColor="text1"/>
            <w:sz w:val="22"/>
            <w:szCs w:val="22"/>
            <w:rPrChange w:id="9849" w:author="Chen Liao" w:date="2021-06-01T21:13:00Z">
              <w:rPr>
                <w:sz w:val="22"/>
                <w:szCs w:val="22"/>
              </w:rPr>
            </w:rPrChange>
          </w:rPr>
          <w:delText>ur results</w:delText>
        </w:r>
      </w:del>
      <w:del w:id="9850" w:author="Chen Liao" w:date="2021-06-01T16:34:00Z">
        <w:r w:rsidR="004D7BD4" w:rsidRPr="00BE70D2" w:rsidDel="00A4031B">
          <w:rPr>
            <w:color w:val="000000" w:themeColor="text1"/>
            <w:sz w:val="22"/>
            <w:szCs w:val="22"/>
            <w:rPrChange w:id="9851" w:author="Chen Liao" w:date="2021-06-01T21:13:00Z">
              <w:rPr>
                <w:sz w:val="22"/>
                <w:szCs w:val="22"/>
              </w:rPr>
            </w:rPrChange>
          </w:rPr>
          <w:delText xml:space="preserve"> </w:delText>
        </w:r>
      </w:del>
      <w:del w:id="9852" w:author="Chen Liao" w:date="2021-05-31T16:23:00Z">
        <w:r w:rsidR="004D7BD4" w:rsidRPr="00BE70D2" w:rsidDel="00900570">
          <w:rPr>
            <w:color w:val="000000" w:themeColor="text1"/>
            <w:sz w:val="22"/>
            <w:szCs w:val="22"/>
            <w:rPrChange w:id="9853" w:author="Chen Liao" w:date="2021-06-01T21:13:00Z">
              <w:rPr>
                <w:sz w:val="22"/>
                <w:szCs w:val="22"/>
              </w:rPr>
            </w:rPrChange>
          </w:rPr>
          <w:delText>indicated</w:delText>
        </w:r>
        <w:r w:rsidR="000A20CC" w:rsidRPr="00BE70D2" w:rsidDel="00900570">
          <w:rPr>
            <w:color w:val="000000" w:themeColor="text1"/>
            <w:sz w:val="22"/>
            <w:szCs w:val="22"/>
            <w:rPrChange w:id="9854" w:author="Chen Liao" w:date="2021-06-01T21:13:00Z">
              <w:rPr>
                <w:sz w:val="22"/>
                <w:szCs w:val="22"/>
              </w:rPr>
            </w:rPrChange>
          </w:rPr>
          <w:delText xml:space="preserve"> </w:delText>
        </w:r>
      </w:del>
      <w:ins w:id="9855" w:author="Chen Liao" w:date="2021-05-31T16:23:00Z">
        <w:r w:rsidR="00900570" w:rsidRPr="00BE70D2">
          <w:rPr>
            <w:color w:val="000000" w:themeColor="text1"/>
            <w:sz w:val="22"/>
            <w:szCs w:val="22"/>
            <w:rPrChange w:id="9856" w:author="Chen Liao" w:date="2021-06-01T21:13:00Z">
              <w:rPr>
                <w:color w:val="000000" w:themeColor="text1"/>
                <w:sz w:val="22"/>
                <w:szCs w:val="22"/>
              </w:rPr>
            </w:rPrChange>
          </w:rPr>
          <w:t>empha</w:t>
        </w:r>
      </w:ins>
      <w:ins w:id="9857" w:author="Chen Liao" w:date="2021-05-31T16:24:00Z">
        <w:r w:rsidR="00900570" w:rsidRPr="00BE70D2">
          <w:rPr>
            <w:color w:val="000000" w:themeColor="text1"/>
            <w:sz w:val="22"/>
            <w:szCs w:val="22"/>
            <w:rPrChange w:id="9858" w:author="Chen Liao" w:date="2021-06-01T21:13:00Z">
              <w:rPr>
                <w:color w:val="000000" w:themeColor="text1"/>
                <w:sz w:val="22"/>
                <w:szCs w:val="22"/>
              </w:rPr>
            </w:rPrChange>
          </w:rPr>
          <w:t>size</w:t>
        </w:r>
      </w:ins>
      <w:ins w:id="9859" w:author="Chen Liao" w:date="2021-06-01T16:34:00Z">
        <w:r w:rsidR="00A4031B" w:rsidRPr="00BE70D2">
          <w:rPr>
            <w:color w:val="000000" w:themeColor="text1"/>
            <w:sz w:val="22"/>
            <w:szCs w:val="22"/>
            <w:rPrChange w:id="9860" w:author="Chen Liao" w:date="2021-06-01T21:13:00Z">
              <w:rPr>
                <w:color w:val="000000" w:themeColor="text1"/>
                <w:sz w:val="22"/>
                <w:szCs w:val="22"/>
              </w:rPr>
            </w:rPrChange>
          </w:rPr>
          <w:t>s that</w:t>
        </w:r>
      </w:ins>
      <w:ins w:id="9861" w:author="Chen Liao" w:date="2021-05-31T16:23:00Z">
        <w:r w:rsidR="00900570" w:rsidRPr="00BE70D2">
          <w:rPr>
            <w:color w:val="000000" w:themeColor="text1"/>
            <w:sz w:val="22"/>
            <w:szCs w:val="22"/>
            <w:rPrChange w:id="9862" w:author="Chen Liao" w:date="2021-06-01T21:13:00Z">
              <w:rPr>
                <w:sz w:val="22"/>
                <w:szCs w:val="22"/>
              </w:rPr>
            </w:rPrChange>
          </w:rPr>
          <w:t xml:space="preserve"> </w:t>
        </w:r>
      </w:ins>
      <w:del w:id="9863" w:author="Chen Liao" w:date="2021-06-01T16:34:00Z">
        <w:r w:rsidR="000A20CC" w:rsidRPr="00BE70D2" w:rsidDel="00A4031B">
          <w:rPr>
            <w:color w:val="000000" w:themeColor="text1"/>
            <w:sz w:val="22"/>
            <w:szCs w:val="22"/>
            <w:rPrChange w:id="9864" w:author="Chen Liao" w:date="2021-06-01T21:13:00Z">
              <w:rPr>
                <w:sz w:val="22"/>
                <w:szCs w:val="22"/>
              </w:rPr>
            </w:rPrChange>
          </w:rPr>
          <w:delText xml:space="preserve">paramount importance of </w:delText>
        </w:r>
      </w:del>
      <w:ins w:id="9865" w:author="Chen Liao" w:date="2021-05-30T09:19:00Z">
        <w:r w:rsidR="008D42CC" w:rsidRPr="00BE70D2">
          <w:rPr>
            <w:color w:val="000000" w:themeColor="text1"/>
            <w:sz w:val="22"/>
            <w:szCs w:val="22"/>
            <w:rPrChange w:id="9866" w:author="Chen Liao" w:date="2021-06-01T21:13:00Z">
              <w:rPr>
                <w:color w:val="000000" w:themeColor="text1"/>
                <w:sz w:val="22"/>
                <w:szCs w:val="22"/>
              </w:rPr>
            </w:rPrChange>
          </w:rPr>
          <w:t>ecological network analysis</w:t>
        </w:r>
      </w:ins>
      <w:ins w:id="9867" w:author="Chen Liao" w:date="2021-06-01T16:34:00Z">
        <w:r w:rsidR="00A4031B" w:rsidRPr="00BE70D2">
          <w:rPr>
            <w:color w:val="000000" w:themeColor="text1"/>
            <w:sz w:val="22"/>
            <w:szCs w:val="22"/>
            <w:rPrChange w:id="9868" w:author="Chen Liao" w:date="2021-06-01T21:13:00Z">
              <w:rPr>
                <w:color w:val="000000" w:themeColor="text1"/>
                <w:sz w:val="22"/>
                <w:szCs w:val="22"/>
              </w:rPr>
            </w:rPrChange>
          </w:rPr>
          <w:t xml:space="preserve"> is paramount to</w:t>
        </w:r>
      </w:ins>
      <w:ins w:id="9869" w:author="Chen Liao" w:date="2021-05-30T09:19:00Z">
        <w:r w:rsidR="008D42CC" w:rsidRPr="00BE70D2">
          <w:rPr>
            <w:color w:val="000000" w:themeColor="text1"/>
            <w:sz w:val="22"/>
            <w:szCs w:val="22"/>
            <w:rPrChange w:id="9870" w:author="Chen Liao" w:date="2021-06-01T21:13:00Z">
              <w:rPr>
                <w:color w:val="000000" w:themeColor="text1"/>
                <w:sz w:val="22"/>
                <w:szCs w:val="22"/>
              </w:rPr>
            </w:rPrChange>
          </w:rPr>
          <w:t xml:space="preserve"> </w:t>
        </w:r>
      </w:ins>
      <w:del w:id="9871" w:author="Chen Liao" w:date="2021-05-30T09:19:00Z">
        <w:r w:rsidR="000A20CC" w:rsidRPr="00BE70D2" w:rsidDel="008D42CC">
          <w:rPr>
            <w:color w:val="000000" w:themeColor="text1"/>
            <w:sz w:val="22"/>
            <w:szCs w:val="22"/>
            <w:rPrChange w:id="9872" w:author="Chen Liao" w:date="2021-06-01T21:13:00Z">
              <w:rPr>
                <w:sz w:val="22"/>
                <w:szCs w:val="22"/>
              </w:rPr>
            </w:rPrChange>
          </w:rPr>
          <w:delText xml:space="preserve">dynamics </w:delText>
        </w:r>
      </w:del>
      <w:del w:id="9873" w:author="Chen Liao" w:date="2021-06-01T16:34:00Z">
        <w:r w:rsidR="000A20CC" w:rsidRPr="00BE70D2" w:rsidDel="00A4031B">
          <w:rPr>
            <w:color w:val="000000" w:themeColor="text1"/>
            <w:sz w:val="22"/>
            <w:szCs w:val="22"/>
            <w:rPrChange w:id="9874" w:author="Chen Liao" w:date="2021-06-01T21:13:00Z">
              <w:rPr>
                <w:sz w:val="22"/>
                <w:szCs w:val="22"/>
              </w:rPr>
            </w:rPrChange>
          </w:rPr>
          <w:delText xml:space="preserve">for </w:delText>
        </w:r>
      </w:del>
      <w:r w:rsidR="000A20CC" w:rsidRPr="00BE70D2">
        <w:rPr>
          <w:color w:val="000000" w:themeColor="text1"/>
          <w:sz w:val="22"/>
          <w:szCs w:val="22"/>
          <w:rPrChange w:id="9875" w:author="Chen Liao" w:date="2021-06-01T21:13:00Z">
            <w:rPr>
              <w:sz w:val="22"/>
              <w:szCs w:val="22"/>
            </w:rPr>
          </w:rPrChange>
        </w:rPr>
        <w:t xml:space="preserve">understanding </w:t>
      </w:r>
      <w:ins w:id="9876" w:author="Chen Liao" w:date="2021-06-01T07:28:00Z">
        <w:r w:rsidR="0091735E" w:rsidRPr="00BE70D2">
          <w:rPr>
            <w:color w:val="000000" w:themeColor="text1"/>
            <w:sz w:val="22"/>
            <w:szCs w:val="22"/>
            <w:rPrChange w:id="9877" w:author="Chen Liao" w:date="2021-06-01T21:13:00Z">
              <w:rPr>
                <w:color w:val="000000" w:themeColor="text1"/>
                <w:sz w:val="22"/>
                <w:szCs w:val="22"/>
              </w:rPr>
            </w:rPrChange>
          </w:rPr>
          <w:t xml:space="preserve">the </w:t>
        </w:r>
      </w:ins>
      <w:del w:id="9878" w:author="Chen Liao" w:date="2021-06-01T07:28:00Z">
        <w:r w:rsidR="000A20CC" w:rsidRPr="00BE70D2" w:rsidDel="0091735E">
          <w:rPr>
            <w:color w:val="000000" w:themeColor="text1"/>
            <w:sz w:val="22"/>
            <w:szCs w:val="22"/>
            <w:rPrChange w:id="9879" w:author="Chen Liao" w:date="2021-06-01T21:13:00Z">
              <w:rPr>
                <w:sz w:val="22"/>
                <w:szCs w:val="22"/>
              </w:rPr>
            </w:rPrChange>
          </w:rPr>
          <w:delText xml:space="preserve">inter-individual differences in </w:delText>
        </w:r>
      </w:del>
      <w:r w:rsidR="000A20CC" w:rsidRPr="00BE70D2">
        <w:rPr>
          <w:color w:val="000000" w:themeColor="text1"/>
          <w:sz w:val="22"/>
          <w:szCs w:val="22"/>
          <w:rPrChange w:id="9880" w:author="Chen Liao" w:date="2021-06-01T21:13:00Z">
            <w:rPr>
              <w:sz w:val="22"/>
              <w:szCs w:val="22"/>
            </w:rPr>
          </w:rPrChange>
        </w:rPr>
        <w:t>dietary responses</w:t>
      </w:r>
      <w:ins w:id="9881" w:author="Chen Liao" w:date="2021-06-01T07:28:00Z">
        <w:r w:rsidR="0091735E" w:rsidRPr="00BE70D2">
          <w:rPr>
            <w:color w:val="000000" w:themeColor="text1"/>
            <w:sz w:val="22"/>
            <w:szCs w:val="22"/>
            <w:rPrChange w:id="9882" w:author="Chen Liao" w:date="2021-06-01T21:13:00Z">
              <w:rPr>
                <w:color w:val="000000" w:themeColor="text1"/>
                <w:sz w:val="22"/>
                <w:szCs w:val="22"/>
              </w:rPr>
            </w:rPrChange>
          </w:rPr>
          <w:t xml:space="preserve"> of gut microbiota and metabolism</w:t>
        </w:r>
      </w:ins>
      <w:r w:rsidR="000A20CC" w:rsidRPr="00BE70D2">
        <w:rPr>
          <w:color w:val="000000" w:themeColor="text1"/>
          <w:sz w:val="22"/>
          <w:szCs w:val="22"/>
          <w:rPrChange w:id="9883" w:author="Chen Liao" w:date="2021-06-01T21:13:00Z">
            <w:rPr>
              <w:sz w:val="22"/>
              <w:szCs w:val="22"/>
            </w:rPr>
          </w:rPrChange>
        </w:rPr>
        <w:t>.</w:t>
      </w:r>
      <w:ins w:id="9884" w:author="Chen Liao" w:date="2021-06-01T06:35:00Z">
        <w:r w:rsidR="00D81621" w:rsidRPr="00BE70D2">
          <w:rPr>
            <w:color w:val="000000" w:themeColor="text1"/>
            <w:sz w:val="22"/>
            <w:szCs w:val="22"/>
            <w:rPrChange w:id="9885" w:author="Chen Liao" w:date="2021-06-01T21:13:00Z">
              <w:rPr>
                <w:color w:val="000000" w:themeColor="text1"/>
                <w:sz w:val="22"/>
                <w:szCs w:val="22"/>
              </w:rPr>
            </w:rPrChange>
          </w:rPr>
          <w:t xml:space="preserve"> By</w:t>
        </w:r>
      </w:ins>
      <w:del w:id="9886" w:author="Chen Liao" w:date="2021-06-01T06:34:00Z">
        <w:r w:rsidR="000A20CC" w:rsidRPr="00BE70D2" w:rsidDel="00D81621">
          <w:rPr>
            <w:color w:val="000000" w:themeColor="text1"/>
            <w:sz w:val="22"/>
            <w:szCs w:val="22"/>
            <w:rPrChange w:id="9887" w:author="Chen Liao" w:date="2021-06-01T21:13:00Z">
              <w:rPr>
                <w:sz w:val="22"/>
                <w:szCs w:val="22"/>
              </w:rPr>
            </w:rPrChange>
          </w:rPr>
          <w:delText xml:space="preserve"> </w:delText>
        </w:r>
      </w:del>
      <w:ins w:id="9888" w:author="Chen Liao" w:date="2021-06-01T06:28:00Z">
        <w:r w:rsidR="000B1504" w:rsidRPr="00BE70D2">
          <w:rPr>
            <w:color w:val="000000" w:themeColor="text1"/>
            <w:sz w:val="22"/>
            <w:szCs w:val="22"/>
            <w:rPrChange w:id="9889" w:author="Chen Liao" w:date="2021-06-01T21:13:00Z">
              <w:rPr>
                <w:color w:val="000000" w:themeColor="text1"/>
                <w:sz w:val="22"/>
                <w:szCs w:val="22"/>
              </w:rPr>
            </w:rPrChange>
          </w:rPr>
          <w:t xml:space="preserve"> </w:t>
        </w:r>
      </w:ins>
      <w:ins w:id="9890" w:author="Chen Liao" w:date="2021-06-01T15:47:00Z">
        <w:r w:rsidR="00DE79A0" w:rsidRPr="00BE70D2">
          <w:rPr>
            <w:color w:val="000000" w:themeColor="text1"/>
            <w:sz w:val="22"/>
            <w:szCs w:val="22"/>
            <w:rPrChange w:id="9891" w:author="Chen Liao" w:date="2021-06-01T21:13:00Z">
              <w:rPr>
                <w:color w:val="000000" w:themeColor="text1"/>
                <w:sz w:val="22"/>
                <w:szCs w:val="22"/>
              </w:rPr>
            </w:rPrChange>
          </w:rPr>
          <w:t xml:space="preserve">integrating </w:t>
        </w:r>
      </w:ins>
      <w:proofErr w:type="spellStart"/>
      <w:ins w:id="9892" w:author="Chen Liao" w:date="2021-06-01T14:19:00Z">
        <w:r w:rsidR="00F80B55" w:rsidRPr="00BE70D2">
          <w:rPr>
            <w:color w:val="000000" w:themeColor="text1"/>
            <w:sz w:val="22"/>
            <w:szCs w:val="22"/>
            <w:rPrChange w:id="9893" w:author="Chen Liao" w:date="2021-06-01T21:13:00Z">
              <w:rPr>
                <w:color w:val="000000" w:themeColor="text1"/>
                <w:sz w:val="22"/>
                <w:szCs w:val="22"/>
              </w:rPr>
            </w:rPrChange>
          </w:rPr>
          <w:t>gLV</w:t>
        </w:r>
        <w:proofErr w:type="spellEnd"/>
        <w:r w:rsidR="00F80B55" w:rsidRPr="00BE70D2">
          <w:rPr>
            <w:color w:val="000000" w:themeColor="text1"/>
            <w:sz w:val="22"/>
            <w:szCs w:val="22"/>
            <w:rPrChange w:id="9894" w:author="Chen Liao" w:date="2021-06-01T21:13:00Z">
              <w:rPr>
                <w:color w:val="000000" w:themeColor="text1"/>
                <w:sz w:val="22"/>
                <w:szCs w:val="22"/>
              </w:rPr>
            </w:rPrChange>
          </w:rPr>
          <w:t xml:space="preserve"> model</w:t>
        </w:r>
      </w:ins>
      <w:ins w:id="9895" w:author="Chen Liao" w:date="2021-06-01T06:29:00Z">
        <w:r w:rsidR="000B1504" w:rsidRPr="00BE70D2">
          <w:rPr>
            <w:color w:val="000000" w:themeColor="text1"/>
            <w:sz w:val="22"/>
            <w:szCs w:val="22"/>
            <w:rPrChange w:id="9896" w:author="Chen Liao" w:date="2021-06-01T21:13:00Z">
              <w:rPr>
                <w:color w:val="000000" w:themeColor="text1"/>
                <w:sz w:val="22"/>
                <w:szCs w:val="22"/>
              </w:rPr>
            </w:rPrChange>
          </w:rPr>
          <w:t xml:space="preserve"> </w:t>
        </w:r>
      </w:ins>
      <w:ins w:id="9897" w:author="Chen Liao" w:date="2021-06-01T15:47:00Z">
        <w:r w:rsidR="00DE79A0" w:rsidRPr="00BE70D2">
          <w:rPr>
            <w:color w:val="000000" w:themeColor="text1"/>
            <w:sz w:val="22"/>
            <w:szCs w:val="22"/>
            <w:rPrChange w:id="9898" w:author="Chen Liao" w:date="2021-06-01T21:13:00Z">
              <w:rPr>
                <w:color w:val="000000" w:themeColor="text1"/>
                <w:sz w:val="22"/>
                <w:szCs w:val="22"/>
              </w:rPr>
            </w:rPrChange>
          </w:rPr>
          <w:t xml:space="preserve">with </w:t>
        </w:r>
      </w:ins>
      <w:ins w:id="9899" w:author="Chen Liao" w:date="2021-06-01T06:29:00Z">
        <w:r w:rsidR="000B1504" w:rsidRPr="00BE70D2">
          <w:rPr>
            <w:color w:val="000000" w:themeColor="text1"/>
            <w:sz w:val="22"/>
            <w:szCs w:val="22"/>
            <w:rPrChange w:id="9900" w:author="Chen Liao" w:date="2021-06-01T21:13:00Z">
              <w:rPr>
                <w:color w:val="000000" w:themeColor="text1"/>
                <w:sz w:val="22"/>
                <w:szCs w:val="22"/>
              </w:rPr>
            </w:rPrChange>
          </w:rPr>
          <w:t>Bayesian regression</w:t>
        </w:r>
      </w:ins>
      <w:ins w:id="9901" w:author="Chen Liao" w:date="2021-06-01T06:36:00Z">
        <w:r w:rsidR="00D81621" w:rsidRPr="00BE70D2">
          <w:rPr>
            <w:color w:val="000000" w:themeColor="text1"/>
            <w:sz w:val="22"/>
            <w:szCs w:val="22"/>
            <w:rPrChange w:id="9902" w:author="Chen Liao" w:date="2021-06-01T21:13:00Z">
              <w:rPr>
                <w:color w:val="000000" w:themeColor="text1"/>
                <w:sz w:val="22"/>
                <w:szCs w:val="22"/>
              </w:rPr>
            </w:rPrChange>
          </w:rPr>
          <w:t>, we i</w:t>
        </w:r>
      </w:ins>
      <w:ins w:id="9903" w:author="Chen Liao" w:date="2021-06-01T08:26:00Z">
        <w:r w:rsidR="00EE2C8A" w:rsidRPr="00BE70D2">
          <w:rPr>
            <w:color w:val="000000" w:themeColor="text1"/>
            <w:sz w:val="22"/>
            <w:szCs w:val="22"/>
            <w:rPrChange w:id="9904" w:author="Chen Liao" w:date="2021-06-01T21:13:00Z">
              <w:rPr>
                <w:color w:val="000000" w:themeColor="text1"/>
                <w:sz w:val="22"/>
                <w:szCs w:val="22"/>
              </w:rPr>
            </w:rPrChange>
          </w:rPr>
          <w:t>nferred</w:t>
        </w:r>
      </w:ins>
      <w:ins w:id="9905" w:author="Chen Liao" w:date="2021-06-01T06:36:00Z">
        <w:r w:rsidR="00D81621" w:rsidRPr="00BE70D2">
          <w:rPr>
            <w:color w:val="000000" w:themeColor="text1"/>
            <w:sz w:val="22"/>
            <w:szCs w:val="22"/>
            <w:rPrChange w:id="9906" w:author="Chen Liao" w:date="2021-06-01T21:13:00Z">
              <w:rPr>
                <w:color w:val="000000" w:themeColor="text1"/>
                <w:sz w:val="22"/>
                <w:szCs w:val="22"/>
              </w:rPr>
            </w:rPrChange>
          </w:rPr>
          <w:t xml:space="preserve"> a </w:t>
        </w:r>
      </w:ins>
      <w:ins w:id="9907" w:author="Chen Liao" w:date="2021-06-01T15:48:00Z">
        <w:r w:rsidR="009C3DBF" w:rsidRPr="00BE70D2">
          <w:rPr>
            <w:color w:val="000000" w:themeColor="text1"/>
            <w:sz w:val="22"/>
            <w:szCs w:val="22"/>
            <w:rPrChange w:id="9908" w:author="Chen Liao" w:date="2021-06-01T21:13:00Z">
              <w:rPr>
                <w:color w:val="000000" w:themeColor="text1"/>
                <w:sz w:val="22"/>
                <w:szCs w:val="22"/>
              </w:rPr>
            </w:rPrChange>
          </w:rPr>
          <w:t xml:space="preserve">competitive </w:t>
        </w:r>
      </w:ins>
      <w:ins w:id="9909" w:author="Chen Liao" w:date="2021-06-01T14:22:00Z">
        <w:r w:rsidR="00F932FB" w:rsidRPr="00BE70D2">
          <w:rPr>
            <w:color w:val="000000" w:themeColor="text1"/>
            <w:sz w:val="22"/>
            <w:szCs w:val="22"/>
            <w:rPrChange w:id="9910" w:author="Chen Liao" w:date="2021-06-01T21:13:00Z">
              <w:rPr>
                <w:color w:val="000000" w:themeColor="text1"/>
                <w:sz w:val="22"/>
                <w:szCs w:val="22"/>
              </w:rPr>
            </w:rPrChange>
          </w:rPr>
          <w:t xml:space="preserve">network </w:t>
        </w:r>
        <w:r w:rsidR="00125CAB" w:rsidRPr="00BE70D2">
          <w:rPr>
            <w:color w:val="000000" w:themeColor="text1"/>
            <w:sz w:val="22"/>
            <w:szCs w:val="22"/>
            <w:rPrChange w:id="9911" w:author="Chen Liao" w:date="2021-06-01T21:13:00Z">
              <w:rPr>
                <w:color w:val="000000" w:themeColor="text1"/>
                <w:sz w:val="22"/>
                <w:szCs w:val="22"/>
              </w:rPr>
            </w:rPrChange>
          </w:rPr>
          <w:t xml:space="preserve">of </w:t>
        </w:r>
      </w:ins>
      <w:ins w:id="9912" w:author="Chen Liao" w:date="2021-06-01T08:23:00Z">
        <w:r w:rsidR="00277EF3" w:rsidRPr="00BE70D2">
          <w:rPr>
            <w:color w:val="000000" w:themeColor="text1"/>
            <w:sz w:val="22"/>
            <w:szCs w:val="22"/>
            <w:rPrChange w:id="9913" w:author="Chen Liao" w:date="2021-06-01T21:13:00Z">
              <w:rPr>
                <w:color w:val="000000" w:themeColor="text1"/>
                <w:sz w:val="22"/>
                <w:szCs w:val="22"/>
              </w:rPr>
            </w:rPrChange>
          </w:rPr>
          <w:t>fiber</w:t>
        </w:r>
      </w:ins>
      <w:ins w:id="9914" w:author="Chen Liao" w:date="2021-06-01T06:30:00Z">
        <w:r w:rsidR="000B1504" w:rsidRPr="00BE70D2">
          <w:rPr>
            <w:color w:val="000000" w:themeColor="text1"/>
            <w:sz w:val="22"/>
            <w:szCs w:val="22"/>
            <w:rPrChange w:id="9915" w:author="Chen Liao" w:date="2021-06-01T21:13:00Z">
              <w:rPr>
                <w:color w:val="000000" w:themeColor="text1"/>
                <w:sz w:val="22"/>
                <w:szCs w:val="22"/>
              </w:rPr>
            </w:rPrChange>
          </w:rPr>
          <w:t xml:space="preserve"> degraders </w:t>
        </w:r>
      </w:ins>
      <w:ins w:id="9916" w:author="Chen Liao" w:date="2021-06-01T08:50:00Z">
        <w:r w:rsidR="00867A48" w:rsidRPr="00BE70D2">
          <w:rPr>
            <w:color w:val="000000" w:themeColor="text1"/>
            <w:sz w:val="22"/>
            <w:szCs w:val="22"/>
            <w:rPrChange w:id="9917" w:author="Chen Liao" w:date="2021-06-01T21:13:00Z">
              <w:rPr>
                <w:color w:val="000000" w:themeColor="text1"/>
                <w:sz w:val="22"/>
                <w:szCs w:val="22"/>
              </w:rPr>
            </w:rPrChange>
          </w:rPr>
          <w:t xml:space="preserve">as </w:t>
        </w:r>
      </w:ins>
      <w:ins w:id="9918" w:author="Chen Liao" w:date="2021-06-01T08:51:00Z">
        <w:r w:rsidR="00867A48" w:rsidRPr="00BE70D2">
          <w:rPr>
            <w:color w:val="000000" w:themeColor="text1"/>
            <w:sz w:val="22"/>
            <w:szCs w:val="22"/>
            <w:rPrChange w:id="9919" w:author="Chen Liao" w:date="2021-06-01T21:13:00Z">
              <w:rPr>
                <w:color w:val="000000" w:themeColor="text1"/>
                <w:sz w:val="22"/>
                <w:szCs w:val="22"/>
              </w:rPr>
            </w:rPrChange>
          </w:rPr>
          <w:t xml:space="preserve">keystone bacteria </w:t>
        </w:r>
      </w:ins>
      <w:ins w:id="9920" w:author="Chen Liao" w:date="2021-06-01T08:26:00Z">
        <w:r w:rsidR="00EE2C8A" w:rsidRPr="00BE70D2">
          <w:rPr>
            <w:color w:val="000000" w:themeColor="text1"/>
            <w:sz w:val="22"/>
            <w:szCs w:val="22"/>
            <w:rPrChange w:id="9921" w:author="Chen Liao" w:date="2021-06-01T21:13:00Z">
              <w:rPr>
                <w:color w:val="000000" w:themeColor="text1"/>
                <w:sz w:val="22"/>
                <w:szCs w:val="22"/>
              </w:rPr>
            </w:rPrChange>
          </w:rPr>
          <w:t xml:space="preserve">that mediate the </w:t>
        </w:r>
      </w:ins>
      <w:ins w:id="9922" w:author="Chen Liao" w:date="2021-06-01T14:22:00Z">
        <w:r w:rsidR="00F932FB" w:rsidRPr="00BE70D2">
          <w:rPr>
            <w:color w:val="000000" w:themeColor="text1"/>
            <w:sz w:val="22"/>
            <w:szCs w:val="22"/>
            <w:rPrChange w:id="9923" w:author="Chen Liao" w:date="2021-06-01T21:13:00Z">
              <w:rPr>
                <w:color w:val="000000" w:themeColor="text1"/>
                <w:sz w:val="22"/>
                <w:szCs w:val="22"/>
              </w:rPr>
            </w:rPrChange>
          </w:rPr>
          <w:t xml:space="preserve">response of </w:t>
        </w:r>
      </w:ins>
      <w:ins w:id="9924" w:author="Chen Liao" w:date="2021-06-01T08:27:00Z">
        <w:r w:rsidR="00EE2C8A" w:rsidRPr="00BE70D2">
          <w:rPr>
            <w:color w:val="000000" w:themeColor="text1"/>
            <w:sz w:val="22"/>
            <w:szCs w:val="22"/>
            <w:rPrChange w:id="9925" w:author="Chen Liao" w:date="2021-06-01T21:13:00Z">
              <w:rPr>
                <w:color w:val="000000" w:themeColor="text1"/>
                <w:sz w:val="22"/>
                <w:szCs w:val="22"/>
              </w:rPr>
            </w:rPrChange>
          </w:rPr>
          <w:t xml:space="preserve">gut </w:t>
        </w:r>
      </w:ins>
      <w:ins w:id="9926" w:author="Chen Liao" w:date="2021-06-01T14:22:00Z">
        <w:r w:rsidR="00F932FB" w:rsidRPr="00BE70D2">
          <w:rPr>
            <w:color w:val="000000" w:themeColor="text1"/>
            <w:sz w:val="22"/>
            <w:szCs w:val="22"/>
            <w:rPrChange w:id="9927" w:author="Chen Liao" w:date="2021-06-01T21:13:00Z">
              <w:rPr>
                <w:color w:val="000000" w:themeColor="text1"/>
                <w:sz w:val="22"/>
                <w:szCs w:val="22"/>
              </w:rPr>
            </w:rPrChange>
          </w:rPr>
          <w:t>microbiota</w:t>
        </w:r>
      </w:ins>
      <w:ins w:id="9928" w:author="Chen Liao" w:date="2021-06-01T08:37:00Z">
        <w:r w:rsidR="0093555C" w:rsidRPr="00BE70D2">
          <w:rPr>
            <w:color w:val="000000" w:themeColor="text1"/>
            <w:sz w:val="22"/>
            <w:szCs w:val="22"/>
            <w:rPrChange w:id="9929" w:author="Chen Liao" w:date="2021-06-01T21:13:00Z">
              <w:rPr>
                <w:color w:val="000000" w:themeColor="text1"/>
                <w:sz w:val="22"/>
                <w:szCs w:val="22"/>
              </w:rPr>
            </w:rPrChange>
          </w:rPr>
          <w:t xml:space="preserve"> to inulin and resistant starch</w:t>
        </w:r>
      </w:ins>
      <w:ins w:id="9930" w:author="Chen Liao" w:date="2021-06-01T15:49:00Z">
        <w:r w:rsidR="005F5F2E" w:rsidRPr="00BE70D2">
          <w:rPr>
            <w:color w:val="000000" w:themeColor="text1"/>
            <w:sz w:val="22"/>
            <w:szCs w:val="22"/>
            <w:rPrChange w:id="9931" w:author="Chen Liao" w:date="2021-06-01T21:13:00Z">
              <w:rPr>
                <w:color w:val="000000" w:themeColor="text1"/>
                <w:sz w:val="22"/>
                <w:szCs w:val="22"/>
              </w:rPr>
            </w:rPrChange>
          </w:rPr>
          <w:t xml:space="preserve"> intervention</w:t>
        </w:r>
      </w:ins>
      <w:ins w:id="9932" w:author="Chen Liao" w:date="2021-06-01T19:17:00Z">
        <w:r w:rsidR="006F79A1" w:rsidRPr="00BE70D2">
          <w:rPr>
            <w:color w:val="000000" w:themeColor="text1"/>
            <w:sz w:val="22"/>
            <w:szCs w:val="22"/>
            <w:rPrChange w:id="9933" w:author="Chen Liao" w:date="2021-06-01T21:13:00Z">
              <w:rPr>
                <w:color w:val="000000" w:themeColor="text1"/>
                <w:sz w:val="22"/>
                <w:szCs w:val="22"/>
              </w:rPr>
            </w:rPrChange>
          </w:rPr>
          <w:t xml:space="preserve">. GLV-based ecological inference from gut microbiome time series data has yielded </w:t>
        </w:r>
      </w:ins>
      <w:ins w:id="9934" w:author="Chen Liao" w:date="2021-06-01T19:18:00Z">
        <w:r w:rsidR="006F79A1" w:rsidRPr="00BE70D2">
          <w:rPr>
            <w:color w:val="000000" w:themeColor="text1"/>
            <w:sz w:val="22"/>
            <w:szCs w:val="22"/>
            <w:rPrChange w:id="9935" w:author="Chen Liao" w:date="2021-06-01T21:13:00Z">
              <w:rPr>
                <w:color w:val="000000" w:themeColor="text1"/>
                <w:sz w:val="22"/>
                <w:szCs w:val="22"/>
              </w:rPr>
            </w:rPrChange>
          </w:rPr>
          <w:t>mechanistic</w:t>
        </w:r>
      </w:ins>
      <w:ins w:id="9936" w:author="Chen Liao" w:date="2021-06-01T19:17:00Z">
        <w:r w:rsidR="006F79A1" w:rsidRPr="00BE70D2">
          <w:rPr>
            <w:color w:val="000000" w:themeColor="text1"/>
            <w:sz w:val="22"/>
            <w:szCs w:val="22"/>
            <w:rPrChange w:id="9937" w:author="Chen Liao" w:date="2021-06-01T21:13:00Z">
              <w:rPr>
                <w:color w:val="000000" w:themeColor="text1"/>
                <w:sz w:val="22"/>
                <w:szCs w:val="22"/>
              </w:rPr>
            </w:rPrChange>
          </w:rPr>
          <w:t xml:space="preserve"> insights into</w:t>
        </w:r>
      </w:ins>
      <w:ins w:id="9938" w:author="Chen Liao" w:date="2021-06-01T19:18:00Z">
        <w:r w:rsidR="006F79A1" w:rsidRPr="00BE70D2">
          <w:rPr>
            <w:color w:val="000000" w:themeColor="text1"/>
            <w:sz w:val="22"/>
            <w:szCs w:val="22"/>
            <w:rPrChange w:id="9939" w:author="Chen Liao" w:date="2021-06-01T21:13:00Z">
              <w:rPr>
                <w:color w:val="000000" w:themeColor="text1"/>
                <w:sz w:val="22"/>
                <w:szCs w:val="22"/>
              </w:rPr>
            </w:rPrChange>
          </w:rPr>
          <w:t xml:space="preserve"> the </w:t>
        </w:r>
        <w:commentRangeStart w:id="9940"/>
        <w:r w:rsidR="006F79A1" w:rsidRPr="00BE70D2">
          <w:rPr>
            <w:color w:val="000000" w:themeColor="text1"/>
            <w:sz w:val="22"/>
            <w:szCs w:val="22"/>
            <w:rPrChange w:id="9941" w:author="Chen Liao" w:date="2021-06-01T21:13:00Z">
              <w:rPr>
                <w:color w:val="000000" w:themeColor="text1"/>
                <w:sz w:val="22"/>
                <w:szCs w:val="22"/>
              </w:rPr>
            </w:rPrChange>
          </w:rPr>
          <w:t>stability of probiotic community under dietary perturbation</w:t>
        </w:r>
      </w:ins>
      <w:commentRangeEnd w:id="9940"/>
      <w:ins w:id="9942" w:author="Chen Liao" w:date="2021-06-01T19:20:00Z">
        <w:r w:rsidR="00876E86" w:rsidRPr="00BE70D2">
          <w:rPr>
            <w:rStyle w:val="CommentReference"/>
            <w:rPrChange w:id="9943" w:author="Chen Liao" w:date="2021-06-01T21:13:00Z">
              <w:rPr>
                <w:rStyle w:val="CommentReference"/>
              </w:rPr>
            </w:rPrChange>
          </w:rPr>
          <w:commentReference w:id="9940"/>
        </w:r>
      </w:ins>
      <w:ins w:id="9944" w:author="Chen Liao" w:date="2021-06-01T19:18:00Z">
        <w:r w:rsidR="006F79A1" w:rsidRPr="00BE70D2">
          <w:rPr>
            <w:color w:val="000000" w:themeColor="text1"/>
            <w:sz w:val="22"/>
            <w:szCs w:val="22"/>
            <w:rPrChange w:id="9945" w:author="Chen Liao" w:date="2021-06-01T21:13:00Z">
              <w:rPr>
                <w:color w:val="000000" w:themeColor="text1"/>
                <w:sz w:val="22"/>
                <w:szCs w:val="22"/>
              </w:rPr>
            </w:rPrChange>
          </w:rPr>
          <w:t xml:space="preserve">, </w:t>
        </w:r>
        <w:commentRangeStart w:id="9946"/>
        <w:r w:rsidR="006F79A1" w:rsidRPr="00BE70D2">
          <w:rPr>
            <w:color w:val="000000" w:themeColor="text1"/>
            <w:sz w:val="22"/>
            <w:szCs w:val="22"/>
            <w:rPrChange w:id="9947" w:author="Chen Liao" w:date="2021-06-01T21:13:00Z">
              <w:rPr>
                <w:color w:val="000000" w:themeColor="text1"/>
                <w:sz w:val="22"/>
                <w:szCs w:val="22"/>
              </w:rPr>
            </w:rPrChange>
          </w:rPr>
          <w:t xml:space="preserve">colonization resistance of pathogenic </w:t>
        </w:r>
        <w:proofErr w:type="spellStart"/>
        <w:r w:rsidR="006F79A1" w:rsidRPr="00BE70D2">
          <w:rPr>
            <w:i/>
            <w:iCs/>
            <w:color w:val="000000" w:themeColor="text1"/>
            <w:sz w:val="22"/>
            <w:szCs w:val="22"/>
            <w:rPrChange w:id="9948" w:author="Chen Liao" w:date="2021-06-01T21:13:00Z">
              <w:rPr>
                <w:color w:val="000000" w:themeColor="text1"/>
                <w:sz w:val="22"/>
                <w:szCs w:val="22"/>
              </w:rPr>
            </w:rPrChange>
          </w:rPr>
          <w:t>Clostridioides</w:t>
        </w:r>
        <w:proofErr w:type="spellEnd"/>
        <w:r w:rsidR="006F79A1" w:rsidRPr="00BE70D2">
          <w:rPr>
            <w:i/>
            <w:iCs/>
            <w:color w:val="000000" w:themeColor="text1"/>
            <w:sz w:val="22"/>
            <w:szCs w:val="22"/>
            <w:rPrChange w:id="9949" w:author="Chen Liao" w:date="2021-06-01T21:13:00Z">
              <w:rPr>
                <w:color w:val="000000" w:themeColor="text1"/>
                <w:sz w:val="22"/>
                <w:szCs w:val="22"/>
              </w:rPr>
            </w:rPrChange>
          </w:rPr>
          <w:t xml:space="preserve"> difficile</w:t>
        </w:r>
      </w:ins>
      <w:commentRangeEnd w:id="9946"/>
      <w:ins w:id="9950" w:author="Chen Liao" w:date="2021-06-01T19:19:00Z">
        <w:r w:rsidR="00876E86" w:rsidRPr="00BE70D2">
          <w:rPr>
            <w:rStyle w:val="CommentReference"/>
            <w:i/>
            <w:iCs/>
            <w:rPrChange w:id="9951" w:author="Chen Liao" w:date="2021-06-01T21:13:00Z">
              <w:rPr>
                <w:rStyle w:val="CommentReference"/>
              </w:rPr>
            </w:rPrChange>
          </w:rPr>
          <w:commentReference w:id="9946"/>
        </w:r>
      </w:ins>
      <w:ins w:id="9952" w:author="Chen Liao" w:date="2021-06-01T19:18:00Z">
        <w:r w:rsidR="006F79A1" w:rsidRPr="00BE70D2">
          <w:rPr>
            <w:color w:val="000000" w:themeColor="text1"/>
            <w:sz w:val="22"/>
            <w:szCs w:val="22"/>
            <w:rPrChange w:id="9953" w:author="Chen Liao" w:date="2021-06-01T21:13:00Z">
              <w:rPr>
                <w:color w:val="000000" w:themeColor="text1"/>
                <w:sz w:val="22"/>
                <w:szCs w:val="22"/>
              </w:rPr>
            </w:rPrChange>
          </w:rPr>
          <w:t xml:space="preserve">, and </w:t>
        </w:r>
        <w:commentRangeStart w:id="9954"/>
        <w:r w:rsidR="006F79A1" w:rsidRPr="00BE70D2">
          <w:rPr>
            <w:color w:val="000000" w:themeColor="text1"/>
            <w:sz w:val="22"/>
            <w:szCs w:val="22"/>
            <w:rPrChange w:id="9955" w:author="Chen Liao" w:date="2021-06-01T21:13:00Z">
              <w:rPr>
                <w:color w:val="000000" w:themeColor="text1"/>
                <w:sz w:val="22"/>
                <w:szCs w:val="22"/>
              </w:rPr>
            </w:rPrChange>
          </w:rPr>
          <w:t xml:space="preserve">community assembly </w:t>
        </w:r>
      </w:ins>
      <w:ins w:id="9956" w:author="Chen Liao" w:date="2021-06-01T19:19:00Z">
        <w:r w:rsidR="006F79A1" w:rsidRPr="00BE70D2">
          <w:rPr>
            <w:color w:val="000000" w:themeColor="text1"/>
            <w:sz w:val="22"/>
            <w:szCs w:val="22"/>
            <w:rPrChange w:id="9957" w:author="Chen Liao" w:date="2021-06-01T21:13:00Z">
              <w:rPr>
                <w:color w:val="000000" w:themeColor="text1"/>
                <w:sz w:val="22"/>
                <w:szCs w:val="22"/>
              </w:rPr>
            </w:rPrChange>
          </w:rPr>
          <w:t>dynamics within preterm infant gut</w:t>
        </w:r>
        <w:commentRangeEnd w:id="9954"/>
        <w:r w:rsidR="00876E86" w:rsidRPr="00BE70D2">
          <w:rPr>
            <w:rStyle w:val="CommentReference"/>
            <w:rPrChange w:id="9958" w:author="Chen Liao" w:date="2021-06-01T21:13:00Z">
              <w:rPr>
                <w:rStyle w:val="CommentReference"/>
              </w:rPr>
            </w:rPrChange>
          </w:rPr>
          <w:commentReference w:id="9954"/>
        </w:r>
        <w:r w:rsidR="006F79A1" w:rsidRPr="00BE70D2">
          <w:rPr>
            <w:color w:val="000000" w:themeColor="text1"/>
            <w:sz w:val="22"/>
            <w:szCs w:val="22"/>
            <w:rPrChange w:id="9959" w:author="Chen Liao" w:date="2021-06-01T21:13:00Z">
              <w:rPr>
                <w:color w:val="000000" w:themeColor="text1"/>
                <w:sz w:val="22"/>
                <w:szCs w:val="22"/>
              </w:rPr>
            </w:rPrChange>
          </w:rPr>
          <w:t>.</w:t>
        </w:r>
      </w:ins>
      <w:ins w:id="9960" w:author="Chen Liao" w:date="2021-06-01T19:17:00Z">
        <w:r w:rsidR="006F79A1" w:rsidRPr="00BE70D2">
          <w:rPr>
            <w:color w:val="000000" w:themeColor="text1"/>
            <w:sz w:val="22"/>
            <w:szCs w:val="22"/>
            <w:rPrChange w:id="9961" w:author="Chen Liao" w:date="2021-06-01T21:13:00Z">
              <w:rPr>
                <w:color w:val="000000" w:themeColor="text1"/>
                <w:sz w:val="22"/>
                <w:szCs w:val="22"/>
              </w:rPr>
            </w:rPrChange>
          </w:rPr>
          <w:t xml:space="preserve"> </w:t>
        </w:r>
      </w:ins>
      <w:ins w:id="9962" w:author="Chen Liao" w:date="2021-06-02T01:33:00Z">
        <w:r w:rsidR="003E7209">
          <w:rPr>
            <w:color w:val="000000" w:themeColor="text1"/>
            <w:sz w:val="22"/>
            <w:szCs w:val="22"/>
          </w:rPr>
          <w:t>Besides</w:t>
        </w:r>
      </w:ins>
      <w:ins w:id="9963" w:author="Chen Liao" w:date="2021-06-01T06:56:00Z">
        <w:r w:rsidR="00564D0C" w:rsidRPr="00BE70D2">
          <w:rPr>
            <w:color w:val="000000" w:themeColor="text1"/>
            <w:sz w:val="22"/>
            <w:szCs w:val="22"/>
            <w:rPrChange w:id="9964" w:author="Chen Liao" w:date="2021-06-01T21:13:00Z">
              <w:rPr>
                <w:color w:val="000000" w:themeColor="text1"/>
                <w:sz w:val="22"/>
                <w:szCs w:val="22"/>
              </w:rPr>
            </w:rPrChange>
          </w:rPr>
          <w:t xml:space="preserve"> </w:t>
        </w:r>
        <w:proofErr w:type="gramStart"/>
        <w:r w:rsidR="00564D0C" w:rsidRPr="00BE70D2">
          <w:rPr>
            <w:color w:val="000000" w:themeColor="text1"/>
            <w:sz w:val="22"/>
            <w:szCs w:val="22"/>
            <w:rPrChange w:id="9965" w:author="Chen Liao" w:date="2021-06-01T21:13:00Z">
              <w:rPr>
                <w:color w:val="000000" w:themeColor="text1"/>
                <w:sz w:val="22"/>
                <w:szCs w:val="22"/>
              </w:rPr>
            </w:rPrChange>
          </w:rPr>
          <w:t>evid</w:t>
        </w:r>
      </w:ins>
      <w:ins w:id="9966" w:author="Chen Liao" w:date="2021-06-01T06:57:00Z">
        <w:r w:rsidR="00564D0C" w:rsidRPr="00BE70D2">
          <w:rPr>
            <w:color w:val="000000" w:themeColor="text1"/>
            <w:sz w:val="22"/>
            <w:szCs w:val="22"/>
            <w:rPrChange w:id="9967" w:author="Chen Liao" w:date="2021-06-01T21:13:00Z">
              <w:rPr>
                <w:color w:val="000000" w:themeColor="text1"/>
                <w:sz w:val="22"/>
                <w:szCs w:val="22"/>
              </w:rPr>
            </w:rPrChange>
          </w:rPr>
          <w:t>ences</w:t>
        </w:r>
        <w:proofErr w:type="gramEnd"/>
        <w:r w:rsidR="00564D0C" w:rsidRPr="00BE70D2">
          <w:rPr>
            <w:color w:val="000000" w:themeColor="text1"/>
            <w:sz w:val="22"/>
            <w:szCs w:val="22"/>
            <w:rPrChange w:id="9968" w:author="Chen Liao" w:date="2021-06-01T21:13:00Z">
              <w:rPr>
                <w:color w:val="000000" w:themeColor="text1"/>
                <w:sz w:val="22"/>
                <w:szCs w:val="22"/>
              </w:rPr>
            </w:rPrChange>
          </w:rPr>
          <w:t xml:space="preserve"> supporting </w:t>
        </w:r>
      </w:ins>
      <w:ins w:id="9969" w:author="Chen Liao" w:date="2021-06-01T08:23:00Z">
        <w:r w:rsidR="005513EB" w:rsidRPr="00BE70D2">
          <w:rPr>
            <w:color w:val="000000" w:themeColor="text1"/>
            <w:sz w:val="22"/>
            <w:szCs w:val="22"/>
            <w:rPrChange w:id="9970" w:author="Chen Liao" w:date="2021-06-01T21:13:00Z">
              <w:rPr>
                <w:color w:val="000000" w:themeColor="text1"/>
                <w:sz w:val="22"/>
                <w:szCs w:val="22"/>
              </w:rPr>
            </w:rPrChange>
          </w:rPr>
          <w:t xml:space="preserve">the fiber-degrading function of </w:t>
        </w:r>
      </w:ins>
      <w:ins w:id="9971" w:author="Chen Liao" w:date="2021-06-01T06:57:00Z">
        <w:r w:rsidR="00564D0C" w:rsidRPr="00BE70D2">
          <w:rPr>
            <w:color w:val="000000" w:themeColor="text1"/>
            <w:sz w:val="22"/>
            <w:szCs w:val="22"/>
            <w:rPrChange w:id="9972" w:author="Chen Liao" w:date="2021-06-01T21:13:00Z">
              <w:rPr>
                <w:color w:val="000000" w:themeColor="text1"/>
                <w:sz w:val="22"/>
                <w:szCs w:val="22"/>
              </w:rPr>
            </w:rPrChange>
          </w:rPr>
          <w:t xml:space="preserve">these </w:t>
        </w:r>
      </w:ins>
      <w:ins w:id="9973" w:author="Chen Liao" w:date="2021-06-01T08:28:00Z">
        <w:r w:rsidR="008139AE" w:rsidRPr="00BE70D2">
          <w:rPr>
            <w:color w:val="000000" w:themeColor="text1"/>
            <w:sz w:val="22"/>
            <w:szCs w:val="22"/>
            <w:rPrChange w:id="9974" w:author="Chen Liao" w:date="2021-06-01T21:13:00Z">
              <w:rPr>
                <w:color w:val="000000" w:themeColor="text1"/>
                <w:sz w:val="22"/>
                <w:szCs w:val="22"/>
              </w:rPr>
            </w:rPrChange>
          </w:rPr>
          <w:t xml:space="preserve">putative </w:t>
        </w:r>
      </w:ins>
      <w:ins w:id="9975" w:author="Chen Liao" w:date="2021-06-01T06:57:00Z">
        <w:r w:rsidR="00564D0C" w:rsidRPr="00BE70D2">
          <w:rPr>
            <w:color w:val="000000" w:themeColor="text1"/>
            <w:sz w:val="22"/>
            <w:szCs w:val="22"/>
            <w:rPrChange w:id="9976" w:author="Chen Liao" w:date="2021-06-01T21:13:00Z">
              <w:rPr>
                <w:color w:val="000000" w:themeColor="text1"/>
                <w:sz w:val="22"/>
                <w:szCs w:val="22"/>
              </w:rPr>
            </w:rPrChange>
          </w:rPr>
          <w:t>degraders</w:t>
        </w:r>
      </w:ins>
      <w:ins w:id="9977" w:author="Chen Liao" w:date="2021-06-01T06:58:00Z">
        <w:r w:rsidR="00D7028B" w:rsidRPr="00BE70D2">
          <w:rPr>
            <w:color w:val="000000" w:themeColor="text1"/>
            <w:sz w:val="22"/>
            <w:szCs w:val="22"/>
            <w:rPrChange w:id="9978" w:author="Chen Liao" w:date="2021-06-01T21:13:00Z">
              <w:rPr>
                <w:color w:val="000000" w:themeColor="text1"/>
                <w:sz w:val="22"/>
                <w:szCs w:val="22"/>
              </w:rPr>
            </w:rPrChange>
          </w:rPr>
          <w:t>, o</w:t>
        </w:r>
      </w:ins>
      <w:ins w:id="9979" w:author="Chen Liao" w:date="2021-06-01T06:48:00Z">
        <w:r w:rsidR="00564D0C" w:rsidRPr="00BE70D2">
          <w:rPr>
            <w:color w:val="000000" w:themeColor="text1"/>
            <w:sz w:val="22"/>
            <w:szCs w:val="22"/>
            <w:rPrChange w:id="9980" w:author="Chen Liao" w:date="2021-06-01T21:13:00Z">
              <w:rPr>
                <w:color w:val="000000" w:themeColor="text1"/>
                <w:sz w:val="22"/>
                <w:szCs w:val="22"/>
              </w:rPr>
            </w:rPrChange>
          </w:rPr>
          <w:t>u</w:t>
        </w:r>
      </w:ins>
      <w:ins w:id="9981" w:author="Chen Liao" w:date="2021-06-01T06:49:00Z">
        <w:r w:rsidR="00564D0C" w:rsidRPr="00BE70D2">
          <w:rPr>
            <w:color w:val="000000" w:themeColor="text1"/>
            <w:sz w:val="22"/>
            <w:szCs w:val="22"/>
            <w:rPrChange w:id="9982" w:author="Chen Liao" w:date="2021-06-01T21:13:00Z">
              <w:rPr>
                <w:color w:val="000000" w:themeColor="text1"/>
                <w:sz w:val="22"/>
                <w:szCs w:val="22"/>
              </w:rPr>
            </w:rPrChange>
          </w:rPr>
          <w:t xml:space="preserve">r findings correspond to </w:t>
        </w:r>
      </w:ins>
      <w:ins w:id="9983" w:author="Chen Liao" w:date="2021-06-01T08:30:00Z">
        <w:r w:rsidR="00BD02BA" w:rsidRPr="00BE70D2">
          <w:rPr>
            <w:color w:val="000000" w:themeColor="text1"/>
            <w:sz w:val="22"/>
            <w:szCs w:val="22"/>
            <w:rPrChange w:id="9984" w:author="Chen Liao" w:date="2021-06-01T21:13:00Z">
              <w:rPr>
                <w:color w:val="000000" w:themeColor="text1"/>
                <w:sz w:val="22"/>
                <w:szCs w:val="22"/>
              </w:rPr>
            </w:rPrChange>
          </w:rPr>
          <w:t xml:space="preserve">and advance </w:t>
        </w:r>
      </w:ins>
      <w:ins w:id="9985" w:author="Chen Liao" w:date="2021-06-01T06:50:00Z">
        <w:r w:rsidR="00564D0C" w:rsidRPr="00BE70D2">
          <w:rPr>
            <w:color w:val="000000" w:themeColor="text1"/>
            <w:sz w:val="22"/>
            <w:szCs w:val="22"/>
            <w:rPrChange w:id="9986" w:author="Chen Liao" w:date="2021-06-01T21:13:00Z">
              <w:rPr>
                <w:color w:val="000000" w:themeColor="text1"/>
                <w:sz w:val="22"/>
                <w:szCs w:val="22"/>
              </w:rPr>
            </w:rPrChange>
          </w:rPr>
          <w:t xml:space="preserve">previous </w:t>
        </w:r>
      </w:ins>
      <w:ins w:id="9987" w:author="Chen Liao" w:date="2021-06-01T06:49:00Z">
        <w:r w:rsidR="00564D0C" w:rsidRPr="00BE70D2">
          <w:rPr>
            <w:color w:val="000000" w:themeColor="text1"/>
            <w:sz w:val="22"/>
            <w:szCs w:val="22"/>
            <w:rPrChange w:id="9988" w:author="Chen Liao" w:date="2021-06-01T21:13:00Z">
              <w:rPr>
                <w:color w:val="000000" w:themeColor="text1"/>
                <w:sz w:val="22"/>
                <w:szCs w:val="22"/>
              </w:rPr>
            </w:rPrChange>
          </w:rPr>
          <w:t>literature at multiple</w:t>
        </w:r>
      </w:ins>
      <w:ins w:id="9989" w:author="Chen Liao" w:date="2021-06-01T06:57:00Z">
        <w:r w:rsidR="00564D0C" w:rsidRPr="00BE70D2">
          <w:rPr>
            <w:color w:val="000000" w:themeColor="text1"/>
            <w:sz w:val="22"/>
            <w:szCs w:val="22"/>
            <w:rPrChange w:id="9990" w:author="Chen Liao" w:date="2021-06-01T21:13:00Z">
              <w:rPr>
                <w:color w:val="000000" w:themeColor="text1"/>
                <w:sz w:val="22"/>
                <w:szCs w:val="22"/>
              </w:rPr>
            </w:rPrChange>
          </w:rPr>
          <w:t xml:space="preserve"> systems</w:t>
        </w:r>
      </w:ins>
      <w:ins w:id="9991" w:author="Chen Liao" w:date="2021-06-01T06:49:00Z">
        <w:r w:rsidR="00564D0C" w:rsidRPr="00BE70D2">
          <w:rPr>
            <w:color w:val="000000" w:themeColor="text1"/>
            <w:sz w:val="22"/>
            <w:szCs w:val="22"/>
            <w:rPrChange w:id="9992" w:author="Chen Liao" w:date="2021-06-01T21:13:00Z">
              <w:rPr>
                <w:color w:val="000000" w:themeColor="text1"/>
                <w:sz w:val="22"/>
                <w:szCs w:val="22"/>
              </w:rPr>
            </w:rPrChange>
          </w:rPr>
          <w:t xml:space="preserve"> level</w:t>
        </w:r>
      </w:ins>
      <w:ins w:id="9993" w:author="Chen Liao" w:date="2021-06-01T08:29:00Z">
        <w:r w:rsidR="008D3648" w:rsidRPr="00BE70D2">
          <w:rPr>
            <w:color w:val="000000" w:themeColor="text1"/>
            <w:sz w:val="22"/>
            <w:szCs w:val="22"/>
            <w:rPrChange w:id="9994" w:author="Chen Liao" w:date="2021-06-01T21:13:00Z">
              <w:rPr>
                <w:color w:val="000000" w:themeColor="text1"/>
                <w:sz w:val="22"/>
                <w:szCs w:val="22"/>
              </w:rPr>
            </w:rPrChange>
          </w:rPr>
          <w:t xml:space="preserve"> understanding</w:t>
        </w:r>
      </w:ins>
      <w:ins w:id="9995" w:author="Chen Liao" w:date="2021-06-01T08:30:00Z">
        <w:r w:rsidR="00BD02BA" w:rsidRPr="00BE70D2">
          <w:rPr>
            <w:color w:val="000000" w:themeColor="text1"/>
            <w:sz w:val="22"/>
            <w:szCs w:val="22"/>
            <w:rPrChange w:id="9996" w:author="Chen Liao" w:date="2021-06-01T21:13:00Z">
              <w:rPr>
                <w:color w:val="000000" w:themeColor="text1"/>
                <w:sz w:val="22"/>
                <w:szCs w:val="22"/>
              </w:rPr>
            </w:rPrChange>
          </w:rPr>
          <w:t xml:space="preserve"> of</w:t>
        </w:r>
      </w:ins>
      <w:ins w:id="9997" w:author="Chen Liao" w:date="2021-06-01T08:33:00Z">
        <w:r w:rsidR="00BD02BA" w:rsidRPr="00BE70D2">
          <w:rPr>
            <w:color w:val="000000" w:themeColor="text1"/>
            <w:sz w:val="22"/>
            <w:szCs w:val="22"/>
            <w:rPrChange w:id="9998" w:author="Chen Liao" w:date="2021-06-01T21:13:00Z">
              <w:rPr>
                <w:color w:val="000000" w:themeColor="text1"/>
                <w:sz w:val="22"/>
                <w:szCs w:val="22"/>
              </w:rPr>
            </w:rPrChange>
          </w:rPr>
          <w:t xml:space="preserve"> </w:t>
        </w:r>
      </w:ins>
      <w:ins w:id="9999" w:author="Chen Liao" w:date="2021-06-01T08:34:00Z">
        <w:r w:rsidR="001F106B" w:rsidRPr="00BE70D2">
          <w:rPr>
            <w:color w:val="000000" w:themeColor="text1"/>
            <w:sz w:val="22"/>
            <w:szCs w:val="22"/>
            <w:rPrChange w:id="10000" w:author="Chen Liao" w:date="2021-06-01T21:13:00Z">
              <w:rPr>
                <w:color w:val="000000" w:themeColor="text1"/>
                <w:sz w:val="22"/>
                <w:szCs w:val="22"/>
              </w:rPr>
            </w:rPrChange>
          </w:rPr>
          <w:t xml:space="preserve">the effects of </w:t>
        </w:r>
        <w:proofErr w:type="spellStart"/>
        <w:r w:rsidR="001F106B" w:rsidRPr="00BE70D2">
          <w:rPr>
            <w:color w:val="000000" w:themeColor="text1"/>
            <w:sz w:val="22"/>
            <w:szCs w:val="22"/>
            <w:rPrChange w:id="10001" w:author="Chen Liao" w:date="2021-06-01T21:13:00Z">
              <w:rPr>
                <w:color w:val="000000" w:themeColor="text1"/>
                <w:sz w:val="22"/>
                <w:szCs w:val="22"/>
              </w:rPr>
            </w:rPrChange>
          </w:rPr>
          <w:t>dietrary</w:t>
        </w:r>
        <w:proofErr w:type="spellEnd"/>
        <w:r w:rsidR="001F106B" w:rsidRPr="00BE70D2">
          <w:rPr>
            <w:color w:val="000000" w:themeColor="text1"/>
            <w:sz w:val="22"/>
            <w:szCs w:val="22"/>
            <w:rPrChange w:id="10002" w:author="Chen Liao" w:date="2021-06-01T21:13:00Z">
              <w:rPr>
                <w:color w:val="000000" w:themeColor="text1"/>
                <w:sz w:val="22"/>
                <w:szCs w:val="22"/>
              </w:rPr>
            </w:rPrChange>
          </w:rPr>
          <w:t xml:space="preserve"> changes.</w:t>
        </w:r>
      </w:ins>
      <w:ins w:id="10003" w:author="Chen Liao" w:date="2021-06-01T08:35:00Z">
        <w:r w:rsidR="00043A98" w:rsidRPr="00BE70D2">
          <w:rPr>
            <w:color w:val="000000" w:themeColor="text1"/>
            <w:sz w:val="22"/>
            <w:szCs w:val="22"/>
            <w:rPrChange w:id="10004" w:author="Chen Liao" w:date="2021-06-01T21:13:00Z">
              <w:rPr>
                <w:color w:val="000000" w:themeColor="text1"/>
                <w:sz w:val="22"/>
                <w:szCs w:val="22"/>
              </w:rPr>
            </w:rPrChange>
          </w:rPr>
          <w:t xml:space="preserve"> </w:t>
        </w:r>
      </w:ins>
      <w:ins w:id="10005" w:author="Chen Liao" w:date="2021-06-01T06:50:00Z">
        <w:r w:rsidR="00564D0C" w:rsidRPr="00BE70D2">
          <w:rPr>
            <w:color w:val="000000" w:themeColor="text1"/>
            <w:sz w:val="22"/>
            <w:szCs w:val="22"/>
            <w:rPrChange w:id="10006" w:author="Chen Liao" w:date="2021-06-01T21:13:00Z">
              <w:rPr>
                <w:color w:val="000000" w:themeColor="text1"/>
                <w:sz w:val="22"/>
                <w:szCs w:val="22"/>
              </w:rPr>
            </w:rPrChange>
          </w:rPr>
          <w:t xml:space="preserve">First, </w:t>
        </w:r>
      </w:ins>
      <w:ins w:id="10007" w:author="Chen Liao" w:date="2021-06-01T08:36:00Z">
        <w:r w:rsidR="0093555C" w:rsidRPr="00BE70D2">
          <w:rPr>
            <w:color w:val="000000" w:themeColor="text1"/>
            <w:sz w:val="22"/>
            <w:szCs w:val="22"/>
            <w:rPrChange w:id="10008" w:author="Chen Liao" w:date="2021-06-01T21:13:00Z">
              <w:rPr>
                <w:color w:val="000000" w:themeColor="text1"/>
                <w:sz w:val="22"/>
                <w:szCs w:val="22"/>
              </w:rPr>
            </w:rPrChange>
          </w:rPr>
          <w:t xml:space="preserve">the small number of fiber degraders </w:t>
        </w:r>
      </w:ins>
      <w:ins w:id="10009" w:author="Chen Liao" w:date="2021-06-01T08:51:00Z">
        <w:r w:rsidR="00867A48" w:rsidRPr="00BE70D2">
          <w:rPr>
            <w:color w:val="000000" w:themeColor="text1"/>
            <w:sz w:val="22"/>
            <w:szCs w:val="22"/>
            <w:rPrChange w:id="10010" w:author="Chen Liao" w:date="2021-06-01T21:13:00Z">
              <w:rPr>
                <w:color w:val="000000" w:themeColor="text1"/>
                <w:sz w:val="22"/>
                <w:szCs w:val="22"/>
              </w:rPr>
            </w:rPrChange>
          </w:rPr>
          <w:t>(</w:t>
        </w:r>
      </w:ins>
      <w:ins w:id="10011" w:author="Chen Liao" w:date="2021-06-02T01:33:00Z">
        <w:r w:rsidR="00E831DD">
          <w:rPr>
            <w:color w:val="000000" w:themeColor="text1"/>
            <w:sz w:val="22"/>
            <w:szCs w:val="22"/>
          </w:rPr>
          <w:t>five</w:t>
        </w:r>
      </w:ins>
      <w:ins w:id="10012" w:author="Chen Liao" w:date="2021-06-01T08:51:00Z">
        <w:r w:rsidR="00867A48" w:rsidRPr="00BE70D2">
          <w:rPr>
            <w:color w:val="000000" w:themeColor="text1"/>
            <w:sz w:val="22"/>
            <w:szCs w:val="22"/>
            <w:rPrChange w:id="10013" w:author="Chen Liao" w:date="2021-06-01T21:13:00Z">
              <w:rPr>
                <w:color w:val="000000" w:themeColor="text1"/>
                <w:sz w:val="22"/>
                <w:szCs w:val="22"/>
              </w:rPr>
            </w:rPrChange>
          </w:rPr>
          <w:t xml:space="preserve"> for inulin and </w:t>
        </w:r>
      </w:ins>
      <w:ins w:id="10014" w:author="Chen Liao" w:date="2021-06-02T01:33:00Z">
        <w:r w:rsidR="00E831DD">
          <w:rPr>
            <w:color w:val="000000" w:themeColor="text1"/>
            <w:sz w:val="22"/>
            <w:szCs w:val="22"/>
          </w:rPr>
          <w:t>two</w:t>
        </w:r>
      </w:ins>
      <w:ins w:id="10015" w:author="Chen Liao" w:date="2021-06-01T08:51:00Z">
        <w:r w:rsidR="00867A48" w:rsidRPr="00BE70D2">
          <w:rPr>
            <w:color w:val="000000" w:themeColor="text1"/>
            <w:sz w:val="22"/>
            <w:szCs w:val="22"/>
            <w:rPrChange w:id="10016" w:author="Chen Liao" w:date="2021-06-01T21:13:00Z">
              <w:rPr>
                <w:color w:val="000000" w:themeColor="text1"/>
                <w:sz w:val="22"/>
                <w:szCs w:val="22"/>
              </w:rPr>
            </w:rPrChange>
          </w:rPr>
          <w:t xml:space="preserve"> for resistant starch) </w:t>
        </w:r>
      </w:ins>
      <w:ins w:id="10017" w:author="Chen Liao" w:date="2021-06-02T02:26:00Z">
        <w:r w:rsidR="00C64D53">
          <w:rPr>
            <w:color w:val="000000" w:themeColor="text1"/>
            <w:sz w:val="22"/>
            <w:szCs w:val="22"/>
          </w:rPr>
          <w:t>suggested</w:t>
        </w:r>
      </w:ins>
      <w:ins w:id="10018" w:author="Chen Liao" w:date="2021-06-01T06:52:00Z">
        <w:r w:rsidR="00564D0C" w:rsidRPr="00BE70D2">
          <w:rPr>
            <w:color w:val="000000" w:themeColor="text1"/>
            <w:sz w:val="22"/>
            <w:szCs w:val="22"/>
            <w:rPrChange w:id="10019" w:author="Chen Liao" w:date="2021-06-01T21:13:00Z">
              <w:rPr>
                <w:color w:val="000000" w:themeColor="text1"/>
                <w:sz w:val="22"/>
                <w:szCs w:val="22"/>
              </w:rPr>
            </w:rPrChange>
          </w:rPr>
          <w:t xml:space="preserve"> that fiber-induced </w:t>
        </w:r>
      </w:ins>
      <w:ins w:id="10020" w:author="Chen Liao" w:date="2021-06-01T06:53:00Z">
        <w:r w:rsidR="00564D0C" w:rsidRPr="00BE70D2">
          <w:rPr>
            <w:color w:val="000000" w:themeColor="text1"/>
            <w:sz w:val="22"/>
            <w:szCs w:val="22"/>
            <w:rPrChange w:id="10021" w:author="Chen Liao" w:date="2021-06-01T21:13:00Z">
              <w:rPr>
                <w:color w:val="000000" w:themeColor="text1"/>
                <w:sz w:val="22"/>
                <w:szCs w:val="22"/>
              </w:rPr>
            </w:rPrChange>
          </w:rPr>
          <w:t>bacteria</w:t>
        </w:r>
      </w:ins>
      <w:ins w:id="10022" w:author="Chen Liao" w:date="2021-06-01T06:54:00Z">
        <w:r w:rsidR="00564D0C" w:rsidRPr="00BE70D2">
          <w:rPr>
            <w:color w:val="000000" w:themeColor="text1"/>
            <w:sz w:val="22"/>
            <w:szCs w:val="22"/>
            <w:rPrChange w:id="10023" w:author="Chen Liao" w:date="2021-06-01T21:13:00Z">
              <w:rPr>
                <w:color w:val="000000" w:themeColor="text1"/>
                <w:sz w:val="22"/>
                <w:szCs w:val="22"/>
              </w:rPr>
            </w:rPrChange>
          </w:rPr>
          <w:t>l</w:t>
        </w:r>
      </w:ins>
      <w:ins w:id="10024" w:author="Chen Liao" w:date="2021-06-01T06:53:00Z">
        <w:r w:rsidR="00564D0C" w:rsidRPr="00BE70D2">
          <w:rPr>
            <w:color w:val="000000" w:themeColor="text1"/>
            <w:sz w:val="22"/>
            <w:szCs w:val="22"/>
            <w:rPrChange w:id="10025" w:author="Chen Liao" w:date="2021-06-01T21:13:00Z">
              <w:rPr>
                <w:color w:val="000000" w:themeColor="text1"/>
                <w:sz w:val="22"/>
                <w:szCs w:val="22"/>
              </w:rPr>
            </w:rPrChange>
          </w:rPr>
          <w:t xml:space="preserve"> </w:t>
        </w:r>
      </w:ins>
      <w:ins w:id="10026" w:author="Chen Liao" w:date="2021-06-01T06:52:00Z">
        <w:r w:rsidR="00564D0C" w:rsidRPr="00BE70D2">
          <w:rPr>
            <w:color w:val="000000" w:themeColor="text1"/>
            <w:sz w:val="22"/>
            <w:szCs w:val="22"/>
            <w:rPrChange w:id="10027" w:author="Chen Liao" w:date="2021-06-01T21:13:00Z">
              <w:rPr>
                <w:color w:val="000000" w:themeColor="text1"/>
                <w:sz w:val="22"/>
                <w:szCs w:val="22"/>
              </w:rPr>
            </w:rPrChange>
          </w:rPr>
          <w:t xml:space="preserve">shifts are </w:t>
        </w:r>
      </w:ins>
      <w:ins w:id="10028" w:author="Chen Liao" w:date="2021-06-01T06:53:00Z">
        <w:r w:rsidR="00564D0C" w:rsidRPr="00BE70D2">
          <w:rPr>
            <w:color w:val="000000" w:themeColor="text1"/>
            <w:sz w:val="22"/>
            <w:szCs w:val="22"/>
            <w:rPrChange w:id="10029" w:author="Chen Liao" w:date="2021-06-01T21:13:00Z">
              <w:rPr>
                <w:color w:val="000000" w:themeColor="text1"/>
                <w:sz w:val="22"/>
                <w:szCs w:val="22"/>
              </w:rPr>
            </w:rPrChange>
          </w:rPr>
          <w:t xml:space="preserve">very selective </w:t>
        </w:r>
      </w:ins>
      <w:ins w:id="10030" w:author="Chen Liao" w:date="2021-06-01T08:45:00Z">
        <w:r w:rsidR="00E216A7" w:rsidRPr="00BE70D2">
          <w:rPr>
            <w:color w:val="000000" w:themeColor="text1"/>
            <w:sz w:val="22"/>
            <w:szCs w:val="22"/>
            <w:rPrChange w:id="10031" w:author="Chen Liao" w:date="2021-06-01T21:13:00Z">
              <w:rPr>
                <w:color w:val="000000" w:themeColor="text1"/>
                <w:sz w:val="22"/>
                <w:szCs w:val="22"/>
              </w:rPr>
            </w:rPrChange>
          </w:rPr>
          <w:t xml:space="preserve">and occur to </w:t>
        </w:r>
      </w:ins>
      <w:ins w:id="10032" w:author="Chen Liao" w:date="2021-06-01T08:39:00Z">
        <w:r w:rsidR="002100DA" w:rsidRPr="00BE70D2">
          <w:rPr>
            <w:color w:val="000000" w:themeColor="text1"/>
            <w:sz w:val="22"/>
            <w:szCs w:val="22"/>
            <w:rPrChange w:id="10033" w:author="Chen Liao" w:date="2021-06-01T21:13:00Z">
              <w:rPr>
                <w:color w:val="000000" w:themeColor="text1"/>
                <w:sz w:val="22"/>
                <w:szCs w:val="22"/>
              </w:rPr>
            </w:rPrChange>
          </w:rPr>
          <w:t xml:space="preserve">a restricted </w:t>
        </w:r>
      </w:ins>
      <w:ins w:id="10034" w:author="Chen Liao" w:date="2021-06-01T06:54:00Z">
        <w:r w:rsidR="00564D0C" w:rsidRPr="00BE70D2">
          <w:rPr>
            <w:color w:val="000000" w:themeColor="text1"/>
            <w:sz w:val="22"/>
            <w:szCs w:val="22"/>
            <w:rPrChange w:id="10035" w:author="Chen Liao" w:date="2021-06-01T21:13:00Z">
              <w:rPr>
                <w:color w:val="000000" w:themeColor="text1"/>
                <w:sz w:val="22"/>
                <w:szCs w:val="22"/>
              </w:rPr>
            </w:rPrChange>
          </w:rPr>
          <w:t>number</w:t>
        </w:r>
      </w:ins>
      <w:ins w:id="10036" w:author="Chen Liao" w:date="2021-06-01T06:53:00Z">
        <w:r w:rsidR="00564D0C" w:rsidRPr="00BE70D2">
          <w:rPr>
            <w:color w:val="000000" w:themeColor="text1"/>
            <w:sz w:val="22"/>
            <w:szCs w:val="22"/>
            <w:rPrChange w:id="10037" w:author="Chen Liao" w:date="2021-06-01T21:13:00Z">
              <w:rPr>
                <w:color w:val="000000" w:themeColor="text1"/>
                <w:sz w:val="22"/>
                <w:szCs w:val="22"/>
              </w:rPr>
            </w:rPrChange>
          </w:rPr>
          <w:t xml:space="preserve"> of taxa.</w:t>
        </w:r>
      </w:ins>
      <w:ins w:id="10038" w:author="Chen Liao" w:date="2021-06-01T06:54:00Z">
        <w:r w:rsidR="00564D0C" w:rsidRPr="00BE70D2">
          <w:rPr>
            <w:color w:val="000000" w:themeColor="text1"/>
            <w:sz w:val="22"/>
            <w:szCs w:val="22"/>
            <w:rPrChange w:id="10039" w:author="Chen Liao" w:date="2021-06-01T21:13:00Z">
              <w:rPr>
                <w:color w:val="000000" w:themeColor="text1"/>
                <w:sz w:val="22"/>
                <w:szCs w:val="22"/>
              </w:rPr>
            </w:rPrChange>
          </w:rPr>
          <w:t xml:space="preserve"> </w:t>
        </w:r>
      </w:ins>
      <w:ins w:id="10040" w:author="Chen Liao" w:date="2021-06-01T08:48:00Z">
        <w:r w:rsidR="00867A48" w:rsidRPr="00BE70D2">
          <w:rPr>
            <w:color w:val="000000" w:themeColor="text1"/>
            <w:sz w:val="22"/>
            <w:szCs w:val="22"/>
            <w:rPrChange w:id="10041" w:author="Chen Liao" w:date="2021-06-01T21:13:00Z">
              <w:rPr>
                <w:color w:val="000000" w:themeColor="text1"/>
                <w:sz w:val="22"/>
                <w:szCs w:val="22"/>
              </w:rPr>
            </w:rPrChange>
          </w:rPr>
          <w:t>Second,</w:t>
        </w:r>
      </w:ins>
      <w:ins w:id="10042" w:author="Chen Liao" w:date="2021-06-01T11:00:00Z">
        <w:r w:rsidR="002338FD" w:rsidRPr="00BE70D2">
          <w:rPr>
            <w:color w:val="000000" w:themeColor="text1"/>
            <w:sz w:val="22"/>
            <w:szCs w:val="22"/>
            <w:rPrChange w:id="10043" w:author="Chen Liao" w:date="2021-06-01T21:13:00Z">
              <w:rPr>
                <w:color w:val="000000" w:themeColor="text1"/>
                <w:sz w:val="22"/>
                <w:szCs w:val="22"/>
              </w:rPr>
            </w:rPrChange>
          </w:rPr>
          <w:t xml:space="preserve"> </w:t>
        </w:r>
      </w:ins>
      <w:ins w:id="10044" w:author="Chen Liao" w:date="2021-06-01T11:14:00Z">
        <w:r w:rsidR="006C2FF4" w:rsidRPr="00BE70D2">
          <w:rPr>
            <w:color w:val="000000" w:themeColor="text1"/>
            <w:sz w:val="22"/>
            <w:szCs w:val="22"/>
            <w:rPrChange w:id="10045" w:author="Chen Liao" w:date="2021-06-01T21:13:00Z">
              <w:rPr>
                <w:color w:val="000000" w:themeColor="text1"/>
                <w:sz w:val="22"/>
                <w:szCs w:val="22"/>
              </w:rPr>
            </w:rPrChange>
          </w:rPr>
          <w:t xml:space="preserve">the absolute </w:t>
        </w:r>
        <w:proofErr w:type="spellStart"/>
        <w:r w:rsidR="006C2FF4" w:rsidRPr="00BE70D2">
          <w:rPr>
            <w:color w:val="000000" w:themeColor="text1"/>
            <w:sz w:val="22"/>
            <w:szCs w:val="22"/>
            <w:rPrChange w:id="10046" w:author="Chen Liao" w:date="2021-06-01T21:13:00Z">
              <w:rPr>
                <w:color w:val="000000" w:themeColor="text1"/>
                <w:sz w:val="22"/>
                <w:szCs w:val="22"/>
              </w:rPr>
            </w:rPrChange>
          </w:rPr>
          <w:t>abudance</w:t>
        </w:r>
        <w:proofErr w:type="spellEnd"/>
        <w:r w:rsidR="006C2FF4" w:rsidRPr="00BE70D2">
          <w:rPr>
            <w:color w:val="000000" w:themeColor="text1"/>
            <w:sz w:val="22"/>
            <w:szCs w:val="22"/>
            <w:rPrChange w:id="10047" w:author="Chen Liao" w:date="2021-06-01T21:13:00Z">
              <w:rPr>
                <w:color w:val="000000" w:themeColor="text1"/>
                <w:sz w:val="22"/>
                <w:szCs w:val="22"/>
              </w:rPr>
            </w:rPrChange>
          </w:rPr>
          <w:t xml:space="preserve"> of </w:t>
        </w:r>
      </w:ins>
      <w:ins w:id="10048" w:author="Chen Liao" w:date="2021-06-01T11:05:00Z">
        <w:r w:rsidR="002338FD" w:rsidRPr="00BE70D2">
          <w:rPr>
            <w:color w:val="000000" w:themeColor="text1"/>
            <w:sz w:val="22"/>
            <w:szCs w:val="22"/>
            <w:rPrChange w:id="10049" w:author="Chen Liao" w:date="2021-06-01T21:13:00Z">
              <w:rPr>
                <w:color w:val="000000" w:themeColor="text1"/>
                <w:sz w:val="22"/>
                <w:szCs w:val="22"/>
              </w:rPr>
            </w:rPrChange>
          </w:rPr>
          <w:t xml:space="preserve">many </w:t>
        </w:r>
      </w:ins>
      <w:ins w:id="10050" w:author="Chen Liao" w:date="2021-06-02T02:28:00Z">
        <w:r w:rsidR="00DB4B19">
          <w:rPr>
            <w:color w:val="000000" w:themeColor="text1"/>
            <w:sz w:val="22"/>
            <w:szCs w:val="22"/>
          </w:rPr>
          <w:t>fi</w:t>
        </w:r>
      </w:ins>
      <w:ins w:id="10051" w:author="Chen Liao" w:date="2021-06-02T02:29:00Z">
        <w:r w:rsidR="00DB4B19">
          <w:rPr>
            <w:color w:val="000000" w:themeColor="text1"/>
            <w:sz w:val="22"/>
            <w:szCs w:val="22"/>
          </w:rPr>
          <w:t xml:space="preserve">ber-degrading bacteria such as </w:t>
        </w:r>
      </w:ins>
      <w:ins w:id="10052" w:author="Chen Liao" w:date="2021-06-02T02:15:00Z">
        <w:r w:rsidR="00CA53EE">
          <w:rPr>
            <w:color w:val="000000" w:themeColor="text1"/>
            <w:sz w:val="22"/>
            <w:szCs w:val="22"/>
          </w:rPr>
          <w:t>taxa related to</w:t>
        </w:r>
      </w:ins>
      <w:ins w:id="10053" w:author="Chen Liao" w:date="2021-06-01T11:08:00Z">
        <w:r w:rsidR="00314B18" w:rsidRPr="00BE70D2">
          <w:rPr>
            <w:color w:val="000000" w:themeColor="text1"/>
            <w:sz w:val="22"/>
            <w:szCs w:val="22"/>
            <w:rPrChange w:id="10054" w:author="Chen Liao" w:date="2021-06-01T21:13:00Z">
              <w:rPr>
                <w:color w:val="000000" w:themeColor="text1"/>
                <w:sz w:val="22"/>
                <w:szCs w:val="22"/>
              </w:rPr>
            </w:rPrChange>
          </w:rPr>
          <w:t xml:space="preserve"> </w:t>
        </w:r>
      </w:ins>
      <w:ins w:id="10055" w:author="Chen Liao" w:date="2021-06-02T02:29:00Z">
        <w:r w:rsidR="00DB4B19">
          <w:rPr>
            <w:color w:val="000000" w:themeColor="text1"/>
            <w:sz w:val="22"/>
            <w:szCs w:val="22"/>
          </w:rPr>
          <w:t xml:space="preserve">the genus </w:t>
        </w:r>
      </w:ins>
      <w:ins w:id="10056" w:author="Chen Liao" w:date="2021-06-01T11:08:00Z">
        <w:r w:rsidR="00314B18" w:rsidRPr="00BE70D2">
          <w:rPr>
            <w:i/>
            <w:iCs/>
            <w:color w:val="000000" w:themeColor="text1"/>
            <w:sz w:val="22"/>
            <w:szCs w:val="22"/>
            <w:rPrChange w:id="10057" w:author="Chen Liao" w:date="2021-06-01T21:13:00Z">
              <w:rPr>
                <w:color w:val="000000" w:themeColor="text1"/>
                <w:sz w:val="22"/>
                <w:szCs w:val="22"/>
              </w:rPr>
            </w:rPrChange>
          </w:rPr>
          <w:t>Bifidobacterium</w:t>
        </w:r>
        <w:r w:rsidR="00314B18" w:rsidRPr="00BE70D2">
          <w:rPr>
            <w:color w:val="000000" w:themeColor="text1"/>
            <w:sz w:val="22"/>
            <w:szCs w:val="22"/>
            <w:rPrChange w:id="10058" w:author="Chen Liao" w:date="2021-06-01T21:13:00Z">
              <w:rPr>
                <w:color w:val="000000" w:themeColor="text1"/>
                <w:sz w:val="22"/>
                <w:szCs w:val="22"/>
              </w:rPr>
            </w:rPrChange>
          </w:rPr>
          <w:t xml:space="preserve">, </w:t>
        </w:r>
      </w:ins>
      <w:ins w:id="10059" w:author="Chen Liao" w:date="2021-06-01T11:09:00Z">
        <w:r w:rsidR="00314B18" w:rsidRPr="00BE70D2">
          <w:rPr>
            <w:color w:val="000000" w:themeColor="text1"/>
            <w:sz w:val="22"/>
            <w:szCs w:val="22"/>
            <w:rPrChange w:id="10060" w:author="Chen Liao" w:date="2021-06-01T21:13:00Z">
              <w:rPr>
                <w:color w:val="000000" w:themeColor="text1"/>
                <w:sz w:val="22"/>
                <w:szCs w:val="22"/>
              </w:rPr>
            </w:rPrChange>
          </w:rPr>
          <w:t>failed</w:t>
        </w:r>
      </w:ins>
      <w:ins w:id="10061" w:author="Chen Liao" w:date="2021-06-01T11:05:00Z">
        <w:r w:rsidR="002338FD" w:rsidRPr="00BE70D2">
          <w:rPr>
            <w:color w:val="000000" w:themeColor="text1"/>
            <w:sz w:val="22"/>
            <w:szCs w:val="22"/>
            <w:rPrChange w:id="10062" w:author="Chen Liao" w:date="2021-06-01T21:13:00Z">
              <w:rPr>
                <w:color w:val="000000" w:themeColor="text1"/>
                <w:sz w:val="22"/>
                <w:szCs w:val="22"/>
              </w:rPr>
            </w:rPrChange>
          </w:rPr>
          <w:t xml:space="preserve"> </w:t>
        </w:r>
      </w:ins>
      <w:ins w:id="10063" w:author="Chen Liao" w:date="2021-06-01T11:07:00Z">
        <w:r w:rsidR="00314B18" w:rsidRPr="00BE70D2">
          <w:rPr>
            <w:color w:val="000000" w:themeColor="text1"/>
            <w:sz w:val="22"/>
            <w:szCs w:val="22"/>
            <w:rPrChange w:id="10064" w:author="Chen Liao" w:date="2021-06-01T21:13:00Z">
              <w:rPr>
                <w:color w:val="000000" w:themeColor="text1"/>
                <w:sz w:val="22"/>
                <w:szCs w:val="22"/>
              </w:rPr>
            </w:rPrChange>
          </w:rPr>
          <w:t>to expand</w:t>
        </w:r>
      </w:ins>
      <w:ins w:id="10065" w:author="Chen Liao" w:date="2021-06-01T11:09:00Z">
        <w:r w:rsidR="00314B18" w:rsidRPr="00BE70D2">
          <w:rPr>
            <w:color w:val="000000" w:themeColor="text1"/>
            <w:sz w:val="22"/>
            <w:szCs w:val="22"/>
            <w:rPrChange w:id="10066" w:author="Chen Liao" w:date="2021-06-01T21:13:00Z">
              <w:rPr>
                <w:color w:val="000000" w:themeColor="text1"/>
                <w:sz w:val="22"/>
                <w:szCs w:val="22"/>
              </w:rPr>
            </w:rPrChange>
          </w:rPr>
          <w:t xml:space="preserve"> </w:t>
        </w:r>
      </w:ins>
      <w:ins w:id="10067" w:author="Chen Liao" w:date="2021-06-02T02:15:00Z">
        <w:r w:rsidR="00F95F5C">
          <w:rPr>
            <w:color w:val="000000" w:themeColor="text1"/>
            <w:sz w:val="22"/>
            <w:szCs w:val="22"/>
          </w:rPr>
          <w:t xml:space="preserve">in the mouse gut on </w:t>
        </w:r>
      </w:ins>
      <w:ins w:id="10068" w:author="Chen Liao" w:date="2021-06-02T02:13:00Z">
        <w:r w:rsidR="00371E00">
          <w:rPr>
            <w:color w:val="000000" w:themeColor="text1"/>
            <w:sz w:val="22"/>
            <w:szCs w:val="22"/>
          </w:rPr>
          <w:t>both fibers (</w:t>
        </w:r>
      </w:ins>
      <w:ins w:id="10069" w:author="Chen Liao" w:date="2021-06-02T02:14:00Z">
        <w:r w:rsidR="00371E00" w:rsidRPr="00371E00">
          <w:rPr>
            <w:color w:val="000000" w:themeColor="text1"/>
            <w:sz w:val="22"/>
            <w:szCs w:val="22"/>
            <w:highlight w:val="yellow"/>
            <w:rPrChange w:id="10070" w:author="Chen Liao" w:date="2021-06-02T02:14:00Z">
              <w:rPr>
                <w:color w:val="000000" w:themeColor="text1"/>
                <w:sz w:val="22"/>
                <w:szCs w:val="22"/>
              </w:rPr>
            </w:rPrChange>
          </w:rPr>
          <w:t>Fig. S13</w:t>
        </w:r>
        <w:r w:rsidR="00371E00">
          <w:rPr>
            <w:color w:val="000000" w:themeColor="text1"/>
            <w:sz w:val="22"/>
            <w:szCs w:val="22"/>
          </w:rPr>
          <w:t>),</w:t>
        </w:r>
      </w:ins>
      <w:ins w:id="10071" w:author="Chen Liao" w:date="2021-06-01T11:09:00Z">
        <w:r w:rsidR="00314B18" w:rsidRPr="00BE70D2">
          <w:rPr>
            <w:color w:val="000000" w:themeColor="text1"/>
            <w:sz w:val="22"/>
            <w:szCs w:val="22"/>
            <w:rPrChange w:id="10072" w:author="Chen Liao" w:date="2021-06-01T21:13:00Z">
              <w:rPr>
                <w:color w:val="000000" w:themeColor="text1"/>
                <w:sz w:val="22"/>
                <w:szCs w:val="22"/>
              </w:rPr>
            </w:rPrChange>
          </w:rPr>
          <w:t xml:space="preserve"> </w:t>
        </w:r>
      </w:ins>
      <w:ins w:id="10073" w:author="Chen Liao" w:date="2021-06-02T02:27:00Z">
        <w:r w:rsidR="00C64D53">
          <w:rPr>
            <w:color w:val="000000" w:themeColor="text1"/>
            <w:sz w:val="22"/>
            <w:szCs w:val="22"/>
          </w:rPr>
          <w:t>indicating that</w:t>
        </w:r>
      </w:ins>
      <w:ins w:id="10074" w:author="Chen Liao" w:date="2021-06-01T11:05:00Z">
        <w:r w:rsidR="002338FD" w:rsidRPr="00BE70D2">
          <w:rPr>
            <w:color w:val="000000" w:themeColor="text1"/>
            <w:sz w:val="22"/>
            <w:szCs w:val="22"/>
            <w:rPrChange w:id="10075" w:author="Chen Liao" w:date="2021-06-01T21:13:00Z">
              <w:rPr>
                <w:color w:val="000000" w:themeColor="text1"/>
                <w:sz w:val="22"/>
                <w:szCs w:val="22"/>
              </w:rPr>
            </w:rPrChange>
          </w:rPr>
          <w:t xml:space="preserve"> </w:t>
        </w:r>
      </w:ins>
      <w:ins w:id="10076" w:author="Chen Liao" w:date="2021-06-01T11:12:00Z">
        <w:r w:rsidR="00314B18" w:rsidRPr="00BE70D2">
          <w:rPr>
            <w:color w:val="000000" w:themeColor="text1"/>
            <w:sz w:val="22"/>
            <w:szCs w:val="22"/>
            <w:rPrChange w:id="10077" w:author="Chen Liao" w:date="2021-06-01T21:13:00Z">
              <w:rPr>
                <w:color w:val="000000" w:themeColor="text1"/>
                <w:sz w:val="22"/>
                <w:szCs w:val="22"/>
              </w:rPr>
            </w:rPrChange>
          </w:rPr>
          <w:t xml:space="preserve">fiber-induced bacterial </w:t>
        </w:r>
        <w:proofErr w:type="spellStart"/>
        <w:r w:rsidR="00314B18" w:rsidRPr="00BE70D2">
          <w:rPr>
            <w:color w:val="000000" w:themeColor="text1"/>
            <w:sz w:val="22"/>
            <w:szCs w:val="22"/>
            <w:rPrChange w:id="10078" w:author="Chen Liao" w:date="2021-06-01T21:13:00Z">
              <w:rPr>
                <w:color w:val="000000" w:themeColor="text1"/>
                <w:sz w:val="22"/>
                <w:szCs w:val="22"/>
              </w:rPr>
            </w:rPrChange>
          </w:rPr>
          <w:t>enrichement</w:t>
        </w:r>
        <w:proofErr w:type="spellEnd"/>
        <w:r w:rsidR="00314B18" w:rsidRPr="00BE70D2">
          <w:rPr>
            <w:color w:val="000000" w:themeColor="text1"/>
            <w:sz w:val="22"/>
            <w:szCs w:val="22"/>
            <w:rPrChange w:id="10079" w:author="Chen Liao" w:date="2021-06-01T21:13:00Z">
              <w:rPr>
                <w:color w:val="000000" w:themeColor="text1"/>
                <w:sz w:val="22"/>
                <w:szCs w:val="22"/>
              </w:rPr>
            </w:rPrChange>
          </w:rPr>
          <w:t xml:space="preserve"> cannot be simply predicted from their </w:t>
        </w:r>
        <w:r w:rsidR="00314B18" w:rsidRPr="00BE70D2">
          <w:rPr>
            <w:i/>
            <w:iCs/>
            <w:color w:val="000000" w:themeColor="text1"/>
            <w:sz w:val="22"/>
            <w:szCs w:val="22"/>
            <w:rPrChange w:id="10080" w:author="Chen Liao" w:date="2021-06-01T21:13:00Z">
              <w:rPr>
                <w:color w:val="000000" w:themeColor="text1"/>
                <w:sz w:val="22"/>
                <w:szCs w:val="22"/>
              </w:rPr>
            </w:rPrChange>
          </w:rPr>
          <w:t>in vitro</w:t>
        </w:r>
        <w:r w:rsidR="00314B18" w:rsidRPr="00BE70D2">
          <w:rPr>
            <w:color w:val="000000" w:themeColor="text1"/>
            <w:sz w:val="22"/>
            <w:szCs w:val="22"/>
            <w:rPrChange w:id="10081" w:author="Chen Liao" w:date="2021-06-01T21:13:00Z">
              <w:rPr>
                <w:color w:val="000000" w:themeColor="text1"/>
                <w:sz w:val="22"/>
                <w:szCs w:val="22"/>
              </w:rPr>
            </w:rPrChange>
          </w:rPr>
          <w:t xml:space="preserve"> growth.</w:t>
        </w:r>
      </w:ins>
      <w:ins w:id="10082" w:author="Chen Liao" w:date="2021-06-01T11:16:00Z">
        <w:r w:rsidR="000C27D2" w:rsidRPr="00BE70D2">
          <w:rPr>
            <w:color w:val="000000" w:themeColor="text1"/>
            <w:sz w:val="22"/>
            <w:szCs w:val="22"/>
            <w:rPrChange w:id="10083" w:author="Chen Liao" w:date="2021-06-01T21:13:00Z">
              <w:rPr>
                <w:color w:val="000000" w:themeColor="text1"/>
                <w:sz w:val="22"/>
                <w:szCs w:val="22"/>
              </w:rPr>
            </w:rPrChange>
          </w:rPr>
          <w:t xml:space="preserve"> </w:t>
        </w:r>
      </w:ins>
      <w:ins w:id="10084" w:author="Chen Liao" w:date="2021-06-01T08:48:00Z">
        <w:r w:rsidR="00867A48" w:rsidRPr="00BE70D2">
          <w:rPr>
            <w:color w:val="000000" w:themeColor="text1"/>
            <w:sz w:val="22"/>
            <w:szCs w:val="22"/>
            <w:rPrChange w:id="10085" w:author="Chen Liao" w:date="2021-06-01T21:13:00Z">
              <w:rPr>
                <w:color w:val="000000" w:themeColor="text1"/>
                <w:sz w:val="22"/>
                <w:szCs w:val="22"/>
              </w:rPr>
            </w:rPrChange>
          </w:rPr>
          <w:t>Third</w:t>
        </w:r>
      </w:ins>
      <w:ins w:id="10086" w:author="Chen Liao" w:date="2021-06-01T07:02:00Z">
        <w:r w:rsidR="00EE45C5" w:rsidRPr="00BE70D2">
          <w:rPr>
            <w:color w:val="000000" w:themeColor="text1"/>
            <w:sz w:val="22"/>
            <w:szCs w:val="22"/>
            <w:rPrChange w:id="10087" w:author="Chen Liao" w:date="2021-06-01T21:13:00Z">
              <w:rPr>
                <w:color w:val="000000" w:themeColor="text1"/>
                <w:sz w:val="22"/>
                <w:szCs w:val="22"/>
              </w:rPr>
            </w:rPrChange>
          </w:rPr>
          <w:t>,</w:t>
        </w:r>
      </w:ins>
      <w:ins w:id="10088" w:author="Chen Liao" w:date="2021-06-01T11:17:00Z">
        <w:r w:rsidR="000C27D2" w:rsidRPr="00BE70D2">
          <w:rPr>
            <w:color w:val="000000" w:themeColor="text1"/>
            <w:sz w:val="22"/>
            <w:szCs w:val="22"/>
            <w:rPrChange w:id="10089" w:author="Chen Liao" w:date="2021-06-01T21:13:00Z">
              <w:rPr>
                <w:color w:val="000000" w:themeColor="text1"/>
                <w:sz w:val="22"/>
                <w:szCs w:val="22"/>
              </w:rPr>
            </w:rPrChange>
          </w:rPr>
          <w:t xml:space="preserve"> </w:t>
        </w:r>
      </w:ins>
      <w:ins w:id="10090" w:author="Chen Liao" w:date="2021-06-02T02:22:00Z">
        <w:r w:rsidR="00C64D53">
          <w:rPr>
            <w:color w:val="000000" w:themeColor="text1"/>
            <w:sz w:val="22"/>
            <w:szCs w:val="22"/>
          </w:rPr>
          <w:t xml:space="preserve">our results </w:t>
        </w:r>
      </w:ins>
      <w:proofErr w:type="spellStart"/>
      <w:ins w:id="10091" w:author="Chen Liao" w:date="2021-06-02T02:25:00Z">
        <w:r w:rsidR="00C64D53">
          <w:rPr>
            <w:color w:val="000000" w:themeColor="text1"/>
            <w:sz w:val="22"/>
            <w:szCs w:val="22"/>
          </w:rPr>
          <w:t>revelaed</w:t>
        </w:r>
        <w:proofErr w:type="spellEnd"/>
        <w:r w:rsidR="00C64D53">
          <w:rPr>
            <w:color w:val="000000" w:themeColor="text1"/>
            <w:sz w:val="22"/>
            <w:szCs w:val="22"/>
          </w:rPr>
          <w:t xml:space="preserve"> that </w:t>
        </w:r>
      </w:ins>
      <w:ins w:id="10092" w:author="Chen Liao" w:date="2021-06-01T07:05:00Z">
        <w:r w:rsidR="003F1710" w:rsidRPr="00BE70D2">
          <w:rPr>
            <w:color w:val="000000" w:themeColor="text1"/>
            <w:sz w:val="22"/>
            <w:szCs w:val="22"/>
            <w:rPrChange w:id="10093" w:author="Chen Liao" w:date="2021-06-01T21:13:00Z">
              <w:rPr>
                <w:color w:val="000000" w:themeColor="text1"/>
                <w:sz w:val="22"/>
                <w:szCs w:val="22"/>
              </w:rPr>
            </w:rPrChange>
          </w:rPr>
          <w:t>fiber-induced</w:t>
        </w:r>
      </w:ins>
      <w:ins w:id="10094" w:author="Chen Liao" w:date="2021-06-02T02:29:00Z">
        <w:r w:rsidR="00633D72">
          <w:rPr>
            <w:color w:val="000000" w:themeColor="text1"/>
            <w:sz w:val="22"/>
            <w:szCs w:val="22"/>
          </w:rPr>
          <w:t xml:space="preserve"> </w:t>
        </w:r>
      </w:ins>
      <w:ins w:id="10095" w:author="Chen Liao" w:date="2021-06-01T07:05:00Z">
        <w:r w:rsidR="003F1710" w:rsidRPr="00BE70D2">
          <w:rPr>
            <w:color w:val="000000" w:themeColor="text1"/>
            <w:sz w:val="22"/>
            <w:szCs w:val="22"/>
            <w:rPrChange w:id="10096" w:author="Chen Liao" w:date="2021-06-01T21:13:00Z">
              <w:rPr>
                <w:color w:val="000000" w:themeColor="text1"/>
                <w:sz w:val="22"/>
                <w:szCs w:val="22"/>
              </w:rPr>
            </w:rPrChange>
          </w:rPr>
          <w:t>dynamics are largely driven by competitions</w:t>
        </w:r>
      </w:ins>
      <w:ins w:id="10097" w:author="Chen Liao" w:date="2021-06-01T11:27:00Z">
        <w:r w:rsidR="008919AB" w:rsidRPr="00BE70D2">
          <w:rPr>
            <w:color w:val="000000" w:themeColor="text1"/>
            <w:sz w:val="22"/>
            <w:szCs w:val="22"/>
            <w:rPrChange w:id="10098" w:author="Chen Liao" w:date="2021-06-01T21:13:00Z">
              <w:rPr>
                <w:color w:val="000000" w:themeColor="text1"/>
                <w:sz w:val="22"/>
                <w:szCs w:val="22"/>
              </w:rPr>
            </w:rPrChange>
          </w:rPr>
          <w:t xml:space="preserve"> and </w:t>
        </w:r>
        <w:r w:rsidR="008919AB" w:rsidRPr="00BE70D2">
          <w:rPr>
            <w:i/>
            <w:iCs/>
            <w:color w:val="000000" w:themeColor="text1"/>
            <w:sz w:val="22"/>
            <w:szCs w:val="22"/>
            <w:rPrChange w:id="10099" w:author="Chen Liao" w:date="2021-06-01T21:13:00Z">
              <w:rPr>
                <w:color w:val="000000" w:themeColor="text1"/>
                <w:sz w:val="22"/>
                <w:szCs w:val="22"/>
              </w:rPr>
            </w:rPrChange>
          </w:rPr>
          <w:t xml:space="preserve">un. </w:t>
        </w:r>
        <w:proofErr w:type="spellStart"/>
        <w:r w:rsidR="008919AB" w:rsidRPr="00BE70D2">
          <w:rPr>
            <w:i/>
            <w:iCs/>
            <w:color w:val="000000" w:themeColor="text1"/>
            <w:sz w:val="22"/>
            <w:szCs w:val="22"/>
            <w:rPrChange w:id="10100" w:author="Chen Liao" w:date="2021-06-01T21:13:00Z">
              <w:rPr>
                <w:color w:val="000000" w:themeColor="text1"/>
                <w:sz w:val="22"/>
                <w:szCs w:val="22"/>
              </w:rPr>
            </w:rPrChange>
          </w:rPr>
          <w:t>Muribaculaceae</w:t>
        </w:r>
        <w:proofErr w:type="spellEnd"/>
        <w:r w:rsidR="008919AB" w:rsidRPr="00BE70D2">
          <w:rPr>
            <w:color w:val="000000" w:themeColor="text1"/>
            <w:sz w:val="22"/>
            <w:szCs w:val="22"/>
            <w:rPrChange w:id="10101" w:author="Chen Liao" w:date="2021-06-01T21:13:00Z">
              <w:rPr>
                <w:color w:val="000000" w:themeColor="text1"/>
                <w:sz w:val="22"/>
                <w:szCs w:val="22"/>
              </w:rPr>
            </w:rPrChange>
          </w:rPr>
          <w:t xml:space="preserve"> outcompetes other degraders in consuming both</w:t>
        </w:r>
      </w:ins>
      <w:ins w:id="10102" w:author="Chen Liao" w:date="2021-06-01T11:28:00Z">
        <w:r w:rsidR="008919AB" w:rsidRPr="00BE70D2">
          <w:rPr>
            <w:color w:val="000000" w:themeColor="text1"/>
            <w:sz w:val="22"/>
            <w:szCs w:val="22"/>
            <w:rPrChange w:id="10103" w:author="Chen Liao" w:date="2021-06-01T21:13:00Z">
              <w:rPr>
                <w:color w:val="000000" w:themeColor="text1"/>
                <w:sz w:val="22"/>
                <w:szCs w:val="22"/>
              </w:rPr>
            </w:rPrChange>
          </w:rPr>
          <w:t xml:space="preserve"> fibers. </w:t>
        </w:r>
      </w:ins>
      <w:ins w:id="10104" w:author="Chen Liao" w:date="2021-06-01T18:43:00Z">
        <w:r w:rsidR="008E0DA3" w:rsidRPr="00BE70D2">
          <w:rPr>
            <w:color w:val="000000" w:themeColor="text1"/>
            <w:sz w:val="22"/>
            <w:szCs w:val="22"/>
            <w:rPrChange w:id="10105" w:author="Chen Liao" w:date="2021-06-01T21:13:00Z">
              <w:rPr>
                <w:color w:val="000000" w:themeColor="text1"/>
                <w:sz w:val="22"/>
                <w:szCs w:val="22"/>
              </w:rPr>
            </w:rPrChange>
          </w:rPr>
          <w:t xml:space="preserve">Since the family </w:t>
        </w:r>
        <w:proofErr w:type="spellStart"/>
        <w:r w:rsidR="008E0DA3" w:rsidRPr="00BE70D2">
          <w:rPr>
            <w:i/>
            <w:iCs/>
            <w:color w:val="000000" w:themeColor="text1"/>
            <w:sz w:val="22"/>
            <w:szCs w:val="22"/>
            <w:rPrChange w:id="10106" w:author="Chen Liao" w:date="2021-06-01T21:13:00Z">
              <w:rPr>
                <w:i/>
                <w:iCs/>
                <w:color w:val="000000" w:themeColor="text1"/>
                <w:sz w:val="22"/>
                <w:szCs w:val="22"/>
              </w:rPr>
            </w:rPrChange>
          </w:rPr>
          <w:t>Muribaculaceae</w:t>
        </w:r>
        <w:proofErr w:type="spellEnd"/>
        <w:r w:rsidR="008E0DA3" w:rsidRPr="00BE70D2">
          <w:rPr>
            <w:i/>
            <w:iCs/>
            <w:color w:val="000000" w:themeColor="text1"/>
            <w:sz w:val="22"/>
            <w:szCs w:val="22"/>
            <w:rPrChange w:id="10107" w:author="Chen Liao" w:date="2021-06-01T21:13:00Z">
              <w:rPr>
                <w:i/>
                <w:iCs/>
                <w:color w:val="000000" w:themeColor="text1"/>
                <w:sz w:val="22"/>
                <w:szCs w:val="22"/>
              </w:rPr>
            </w:rPrChange>
          </w:rPr>
          <w:t xml:space="preserve"> </w:t>
        </w:r>
        <w:r w:rsidR="008E0DA3" w:rsidRPr="00BE70D2">
          <w:rPr>
            <w:color w:val="000000" w:themeColor="text1"/>
            <w:sz w:val="22"/>
            <w:szCs w:val="22"/>
            <w:rPrChange w:id="10108" w:author="Chen Liao" w:date="2021-06-01T21:13:00Z">
              <w:rPr>
                <w:color w:val="000000" w:themeColor="text1"/>
                <w:sz w:val="22"/>
                <w:szCs w:val="22"/>
              </w:rPr>
            </w:rPrChange>
          </w:rPr>
          <w:t xml:space="preserve">was specific to the mouse gut </w:t>
        </w:r>
        <w:r w:rsidR="008E0DA3" w:rsidRPr="00BE70D2">
          <w:rPr>
            <w:color w:val="000000" w:themeColor="text1"/>
            <w:sz w:val="22"/>
            <w:szCs w:val="22"/>
            <w:rPrChange w:id="10109" w:author="Chen Liao" w:date="2021-06-01T21:13:00Z">
              <w:rPr>
                <w:color w:val="000000" w:themeColor="text1"/>
                <w:sz w:val="22"/>
                <w:szCs w:val="22"/>
              </w:rPr>
            </w:rPrChange>
          </w:rPr>
          <w:fldChar w:fldCharType="begin"/>
        </w:r>
        <w:r w:rsidR="008E0DA3" w:rsidRPr="00BE70D2">
          <w:rPr>
            <w:color w:val="000000" w:themeColor="text1"/>
            <w:sz w:val="22"/>
            <w:szCs w:val="22"/>
            <w:rPrChange w:id="10110" w:author="Chen Liao" w:date="2021-06-01T21:13:00Z">
              <w:rPr>
                <w:color w:val="000000" w:themeColor="text1"/>
                <w:sz w:val="22"/>
                <w:szCs w:val="22"/>
              </w:rPr>
            </w:rPrChange>
          </w:rPr>
          <w:instrText xml:space="preserve"> ADDIN NE.Ref.{B209C33B-14D0-4ABE-9FBE-98B1F5DE2CA9}</w:instrText>
        </w:r>
        <w:r w:rsidR="008E0DA3" w:rsidRPr="00BE70D2">
          <w:rPr>
            <w:color w:val="000000" w:themeColor="text1"/>
            <w:sz w:val="22"/>
            <w:szCs w:val="22"/>
            <w:rPrChange w:id="10111" w:author="Chen Liao" w:date="2021-06-01T21:13:00Z">
              <w:rPr>
                <w:color w:val="000000" w:themeColor="text1"/>
                <w:sz w:val="22"/>
                <w:szCs w:val="22"/>
              </w:rPr>
            </w:rPrChange>
          </w:rPr>
          <w:fldChar w:fldCharType="separate"/>
        </w:r>
        <w:r w:rsidR="008E0DA3" w:rsidRPr="00BE70D2">
          <w:rPr>
            <w:rFonts w:eastAsiaTheme="minorEastAsia"/>
            <w:color w:val="000000" w:themeColor="text1"/>
            <w:sz w:val="22"/>
            <w:szCs w:val="22"/>
            <w:rPrChange w:id="10112" w:author="Chen Liao" w:date="2021-06-01T21:13:00Z">
              <w:rPr>
                <w:rFonts w:eastAsiaTheme="minorEastAsia"/>
                <w:color w:val="000000" w:themeColor="text1"/>
                <w:sz w:val="22"/>
                <w:szCs w:val="22"/>
              </w:rPr>
            </w:rPrChange>
          </w:rPr>
          <w:t>[74]</w:t>
        </w:r>
        <w:r w:rsidR="008E0DA3" w:rsidRPr="00BE70D2">
          <w:rPr>
            <w:color w:val="000000" w:themeColor="text1"/>
            <w:sz w:val="22"/>
            <w:szCs w:val="22"/>
            <w:rPrChange w:id="10113" w:author="Chen Liao" w:date="2021-06-01T21:13:00Z">
              <w:rPr>
                <w:color w:val="000000" w:themeColor="text1"/>
                <w:sz w:val="22"/>
                <w:szCs w:val="22"/>
              </w:rPr>
            </w:rPrChange>
          </w:rPr>
          <w:fldChar w:fldCharType="end"/>
        </w:r>
        <w:r w:rsidR="008E0DA3" w:rsidRPr="00BE70D2">
          <w:rPr>
            <w:color w:val="000000" w:themeColor="text1"/>
            <w:sz w:val="22"/>
            <w:szCs w:val="22"/>
            <w:rPrChange w:id="10114" w:author="Chen Liao" w:date="2021-06-01T21:13:00Z">
              <w:rPr>
                <w:color w:val="000000" w:themeColor="text1"/>
                <w:sz w:val="22"/>
                <w:szCs w:val="22"/>
              </w:rPr>
            </w:rPrChange>
          </w:rPr>
          <w:t xml:space="preserve">, it might have been adapted to the murine gut with higher fitness in utilizing fiber. </w:t>
        </w:r>
      </w:ins>
      <w:ins w:id="10115" w:author="Chen Liao" w:date="2021-06-01T11:28:00Z">
        <w:r w:rsidR="008919AB" w:rsidRPr="00BE70D2">
          <w:rPr>
            <w:color w:val="000000" w:themeColor="text1"/>
            <w:sz w:val="22"/>
            <w:szCs w:val="22"/>
            <w:rPrChange w:id="10116" w:author="Chen Liao" w:date="2021-06-01T21:13:00Z">
              <w:rPr>
                <w:color w:val="000000" w:themeColor="text1"/>
                <w:sz w:val="22"/>
                <w:szCs w:val="22"/>
              </w:rPr>
            </w:rPrChange>
          </w:rPr>
          <w:t xml:space="preserve">Fourth, </w:t>
        </w:r>
      </w:ins>
      <w:ins w:id="10117" w:author="Chen Liao" w:date="2021-06-01T11:29:00Z">
        <w:r w:rsidR="00E87CC9" w:rsidRPr="00BE70D2">
          <w:rPr>
            <w:color w:val="000000" w:themeColor="text1"/>
            <w:sz w:val="22"/>
            <w:szCs w:val="22"/>
            <w:rPrChange w:id="10118" w:author="Chen Liao" w:date="2021-06-01T21:13:00Z">
              <w:rPr>
                <w:color w:val="000000" w:themeColor="text1"/>
                <w:sz w:val="22"/>
                <w:szCs w:val="22"/>
              </w:rPr>
            </w:rPrChange>
          </w:rPr>
          <w:t>we offered new insights</w:t>
        </w:r>
      </w:ins>
      <w:ins w:id="10119" w:author="Chen Liao" w:date="2021-06-01T15:36:00Z">
        <w:r w:rsidR="00A15E53" w:rsidRPr="00BE70D2">
          <w:rPr>
            <w:color w:val="000000" w:themeColor="text1"/>
            <w:sz w:val="22"/>
            <w:szCs w:val="22"/>
            <w:rPrChange w:id="10120" w:author="Chen Liao" w:date="2021-06-01T21:13:00Z">
              <w:rPr>
                <w:color w:val="000000" w:themeColor="text1"/>
                <w:sz w:val="22"/>
                <w:szCs w:val="22"/>
              </w:rPr>
            </w:rPrChange>
          </w:rPr>
          <w:t xml:space="preserve"> into the </w:t>
        </w:r>
      </w:ins>
      <w:ins w:id="10121" w:author="Chen Liao" w:date="2021-06-01T15:42:00Z">
        <w:r w:rsidR="00A15E53" w:rsidRPr="00BE70D2">
          <w:rPr>
            <w:color w:val="000000" w:themeColor="text1"/>
            <w:sz w:val="22"/>
            <w:szCs w:val="22"/>
            <w:rPrChange w:id="10122" w:author="Chen Liao" w:date="2021-06-01T21:13:00Z">
              <w:rPr>
                <w:color w:val="000000" w:themeColor="text1"/>
                <w:sz w:val="22"/>
                <w:szCs w:val="22"/>
              </w:rPr>
            </w:rPrChange>
          </w:rPr>
          <w:t>fiber-induced</w:t>
        </w:r>
      </w:ins>
      <w:ins w:id="10123" w:author="Chen Liao" w:date="2021-06-01T15:36:00Z">
        <w:r w:rsidR="00A15E53" w:rsidRPr="00BE70D2">
          <w:rPr>
            <w:color w:val="000000" w:themeColor="text1"/>
            <w:sz w:val="22"/>
            <w:szCs w:val="22"/>
            <w:rPrChange w:id="10124" w:author="Chen Liao" w:date="2021-06-01T21:13:00Z">
              <w:rPr>
                <w:color w:val="000000" w:themeColor="text1"/>
                <w:sz w:val="22"/>
                <w:szCs w:val="22"/>
              </w:rPr>
            </w:rPrChange>
          </w:rPr>
          <w:t xml:space="preserve"> </w:t>
        </w:r>
      </w:ins>
      <w:ins w:id="10125" w:author="Chen Liao" w:date="2021-06-01T11:31:00Z">
        <w:r w:rsidR="00E87CC9" w:rsidRPr="00BE70D2">
          <w:rPr>
            <w:color w:val="000000" w:themeColor="text1"/>
            <w:sz w:val="22"/>
            <w:szCs w:val="22"/>
            <w:rPrChange w:id="10126" w:author="Chen Liao" w:date="2021-06-01T21:13:00Z">
              <w:rPr>
                <w:color w:val="000000" w:themeColor="text1"/>
                <w:sz w:val="22"/>
                <w:szCs w:val="22"/>
              </w:rPr>
            </w:rPrChange>
          </w:rPr>
          <w:t>shift</w:t>
        </w:r>
      </w:ins>
      <w:ins w:id="10127" w:author="Chen Liao" w:date="2021-06-01T15:42:00Z">
        <w:r w:rsidR="00A15E53" w:rsidRPr="00BE70D2">
          <w:rPr>
            <w:color w:val="000000" w:themeColor="text1"/>
            <w:sz w:val="22"/>
            <w:szCs w:val="22"/>
            <w:rPrChange w:id="10128" w:author="Chen Liao" w:date="2021-06-01T21:13:00Z">
              <w:rPr>
                <w:color w:val="000000" w:themeColor="text1"/>
                <w:sz w:val="22"/>
                <w:szCs w:val="22"/>
              </w:rPr>
            </w:rPrChange>
          </w:rPr>
          <w:t xml:space="preserve"> in</w:t>
        </w:r>
      </w:ins>
      <w:ins w:id="10129" w:author="Chen Liao" w:date="2021-06-01T07:10:00Z">
        <w:r w:rsidR="00A14AFA" w:rsidRPr="00BE70D2">
          <w:rPr>
            <w:color w:val="000000" w:themeColor="text1"/>
            <w:sz w:val="22"/>
            <w:szCs w:val="22"/>
            <w:rPrChange w:id="10130" w:author="Chen Liao" w:date="2021-06-01T21:13:00Z">
              <w:rPr>
                <w:color w:val="000000" w:themeColor="text1"/>
                <w:sz w:val="22"/>
                <w:szCs w:val="22"/>
              </w:rPr>
            </w:rPrChange>
          </w:rPr>
          <w:t xml:space="preserve"> propionate </w:t>
        </w:r>
      </w:ins>
      <w:ins w:id="10131" w:author="Chen Liao" w:date="2021-06-01T15:42:00Z">
        <w:r w:rsidR="00A15E53" w:rsidRPr="00BE70D2">
          <w:rPr>
            <w:color w:val="000000" w:themeColor="text1"/>
            <w:sz w:val="22"/>
            <w:szCs w:val="22"/>
            <w:rPrChange w:id="10132" w:author="Chen Liao" w:date="2021-06-01T21:13:00Z">
              <w:rPr>
                <w:color w:val="000000" w:themeColor="text1"/>
                <w:sz w:val="22"/>
                <w:szCs w:val="22"/>
              </w:rPr>
            </w:rPrChange>
          </w:rPr>
          <w:t>production by linking its inter</w:t>
        </w:r>
      </w:ins>
      <w:ins w:id="10133" w:author="Chen Liao" w:date="2021-06-01T15:43:00Z">
        <w:r w:rsidR="00A15E53" w:rsidRPr="00BE70D2">
          <w:rPr>
            <w:color w:val="000000" w:themeColor="text1"/>
            <w:sz w:val="22"/>
            <w:szCs w:val="22"/>
            <w:rPrChange w:id="10134" w:author="Chen Liao" w:date="2021-06-01T21:13:00Z">
              <w:rPr>
                <w:color w:val="000000" w:themeColor="text1"/>
                <w:sz w:val="22"/>
                <w:szCs w:val="22"/>
              </w:rPr>
            </w:rPrChange>
          </w:rPr>
          <w:t xml:space="preserve">-individual variability with baseline </w:t>
        </w:r>
      </w:ins>
      <w:ins w:id="10135" w:author="Chen Liao" w:date="2021-06-02T02:30:00Z">
        <w:r w:rsidR="00633D72">
          <w:rPr>
            <w:color w:val="000000" w:themeColor="text1"/>
            <w:sz w:val="22"/>
            <w:szCs w:val="22"/>
          </w:rPr>
          <w:t xml:space="preserve">abundance </w:t>
        </w:r>
      </w:ins>
      <w:ins w:id="10136" w:author="Chen Liao" w:date="2021-06-01T15:43:00Z">
        <w:r w:rsidR="00A15E53" w:rsidRPr="00BE70D2">
          <w:rPr>
            <w:color w:val="000000" w:themeColor="text1"/>
            <w:sz w:val="22"/>
            <w:szCs w:val="22"/>
            <w:rPrChange w:id="10137" w:author="Chen Liao" w:date="2021-06-01T21:13:00Z">
              <w:rPr>
                <w:color w:val="000000" w:themeColor="text1"/>
                <w:sz w:val="22"/>
                <w:szCs w:val="22"/>
              </w:rPr>
            </w:rPrChange>
          </w:rPr>
          <w:t xml:space="preserve">of </w:t>
        </w:r>
      </w:ins>
      <w:ins w:id="10138" w:author="Chen Liao" w:date="2021-06-01T15:38:00Z">
        <w:r w:rsidR="00A15E53" w:rsidRPr="00BE70D2">
          <w:rPr>
            <w:i/>
            <w:iCs/>
            <w:color w:val="000000" w:themeColor="text1"/>
            <w:sz w:val="22"/>
            <w:szCs w:val="22"/>
            <w:rPrChange w:id="10139" w:author="Chen Liao" w:date="2021-06-01T21:13:00Z">
              <w:rPr>
                <w:color w:val="000000" w:themeColor="text1"/>
                <w:sz w:val="22"/>
                <w:szCs w:val="22"/>
              </w:rPr>
            </w:rPrChange>
          </w:rPr>
          <w:t xml:space="preserve">un. </w:t>
        </w:r>
        <w:proofErr w:type="spellStart"/>
        <w:r w:rsidR="00A15E53" w:rsidRPr="00BE70D2">
          <w:rPr>
            <w:i/>
            <w:iCs/>
            <w:color w:val="000000" w:themeColor="text1"/>
            <w:sz w:val="22"/>
            <w:szCs w:val="22"/>
            <w:rPrChange w:id="10140" w:author="Chen Liao" w:date="2021-06-01T21:13:00Z">
              <w:rPr>
                <w:color w:val="000000" w:themeColor="text1"/>
                <w:sz w:val="22"/>
                <w:szCs w:val="22"/>
              </w:rPr>
            </w:rPrChange>
          </w:rPr>
          <w:t>Muribaculaceae</w:t>
        </w:r>
      </w:ins>
      <w:ins w:id="10141" w:author="Chen Liao" w:date="2021-06-02T02:09:00Z">
        <w:r w:rsidR="00566B6A">
          <w:rPr>
            <w:color w:val="000000" w:themeColor="text1"/>
            <w:sz w:val="22"/>
            <w:szCs w:val="22"/>
          </w:rPr>
          <w:t xml:space="preserve">. </w:t>
        </w:r>
      </w:ins>
      <w:proofErr w:type="spellEnd"/>
      <w:ins w:id="10142" w:author="Chen Liao" w:date="2021-06-01T15:45:00Z">
        <w:r w:rsidR="00A15E53" w:rsidRPr="00BE70D2">
          <w:rPr>
            <w:color w:val="000000" w:themeColor="text1"/>
            <w:sz w:val="22"/>
            <w:szCs w:val="22"/>
            <w:rPrChange w:id="10143" w:author="Chen Liao" w:date="2021-06-01T21:13:00Z">
              <w:rPr>
                <w:color w:val="000000" w:themeColor="text1"/>
                <w:sz w:val="22"/>
                <w:szCs w:val="22"/>
              </w:rPr>
            </w:rPrChange>
          </w:rPr>
          <w:t xml:space="preserve">We propose that </w:t>
        </w:r>
      </w:ins>
      <w:ins w:id="10144" w:author="Chen Liao" w:date="2021-06-02T02:16:00Z">
        <w:r w:rsidR="00EC2D91">
          <w:rPr>
            <w:color w:val="000000" w:themeColor="text1"/>
            <w:sz w:val="22"/>
            <w:szCs w:val="22"/>
          </w:rPr>
          <w:t>bacteria from this</w:t>
        </w:r>
      </w:ins>
      <w:ins w:id="10145" w:author="Chen Liao" w:date="2021-06-02T02:10:00Z">
        <w:r w:rsidR="00721596">
          <w:rPr>
            <w:color w:val="000000" w:themeColor="text1"/>
            <w:sz w:val="22"/>
            <w:szCs w:val="22"/>
          </w:rPr>
          <w:t xml:space="preserve"> family</w:t>
        </w:r>
        <w:r w:rsidR="009E441B">
          <w:rPr>
            <w:color w:val="000000" w:themeColor="text1"/>
            <w:sz w:val="22"/>
            <w:szCs w:val="22"/>
          </w:rPr>
          <w:t xml:space="preserve"> can</w:t>
        </w:r>
      </w:ins>
      <w:ins w:id="10146" w:author="Chen Liao" w:date="2021-06-01T15:45:00Z">
        <w:r w:rsidR="00A15E53" w:rsidRPr="00BE70D2">
          <w:rPr>
            <w:color w:val="000000" w:themeColor="text1"/>
            <w:sz w:val="22"/>
            <w:szCs w:val="22"/>
            <w:rPrChange w:id="10147" w:author="Chen Liao" w:date="2021-06-01T21:13:00Z">
              <w:rPr>
                <w:color w:val="000000" w:themeColor="text1"/>
                <w:sz w:val="22"/>
                <w:szCs w:val="22"/>
              </w:rPr>
            </w:rPrChange>
          </w:rPr>
          <w:t xml:space="preserve"> </w:t>
        </w:r>
      </w:ins>
      <w:ins w:id="10148" w:author="Chen Liao" w:date="2021-06-02T02:16:00Z">
        <w:r w:rsidR="00C44D5E">
          <w:rPr>
            <w:color w:val="000000" w:themeColor="text1"/>
            <w:sz w:val="22"/>
            <w:szCs w:val="22"/>
          </w:rPr>
          <w:t xml:space="preserve">also </w:t>
        </w:r>
      </w:ins>
      <w:ins w:id="10149" w:author="Chen Liao" w:date="2021-06-01T15:45:00Z">
        <w:r w:rsidR="00A15E53" w:rsidRPr="00BE70D2">
          <w:rPr>
            <w:color w:val="000000" w:themeColor="text1"/>
            <w:sz w:val="22"/>
            <w:szCs w:val="22"/>
            <w:rPrChange w:id="10150" w:author="Chen Liao" w:date="2021-06-01T21:13:00Z">
              <w:rPr>
                <w:color w:val="000000" w:themeColor="text1"/>
                <w:sz w:val="22"/>
                <w:szCs w:val="22"/>
              </w:rPr>
            </w:rPrChange>
          </w:rPr>
          <w:t xml:space="preserve">produce propionate, thus correlating </w:t>
        </w:r>
      </w:ins>
      <w:ins w:id="10151" w:author="Chen Liao" w:date="2021-06-02T02:31:00Z">
        <w:r w:rsidR="00E76E51">
          <w:rPr>
            <w:color w:val="000000" w:themeColor="text1"/>
            <w:sz w:val="22"/>
            <w:szCs w:val="22"/>
          </w:rPr>
          <w:t xml:space="preserve">bacterial load </w:t>
        </w:r>
      </w:ins>
      <w:ins w:id="10152" w:author="Chen Liao" w:date="2021-06-01T15:45:00Z">
        <w:r w:rsidR="00A15E53" w:rsidRPr="00BE70D2">
          <w:rPr>
            <w:color w:val="000000" w:themeColor="text1"/>
            <w:sz w:val="22"/>
            <w:szCs w:val="22"/>
            <w:rPrChange w:id="10153" w:author="Chen Liao" w:date="2021-06-01T21:13:00Z">
              <w:rPr>
                <w:color w:val="000000" w:themeColor="text1"/>
                <w:sz w:val="22"/>
                <w:szCs w:val="22"/>
              </w:rPr>
            </w:rPrChange>
          </w:rPr>
          <w:t>a</w:t>
        </w:r>
      </w:ins>
      <w:ins w:id="10154" w:author="Chen Liao" w:date="2021-06-01T15:51:00Z">
        <w:r w:rsidR="00B81F26" w:rsidRPr="00BE70D2">
          <w:rPr>
            <w:color w:val="000000" w:themeColor="text1"/>
            <w:sz w:val="22"/>
            <w:szCs w:val="22"/>
            <w:rPrChange w:id="10155" w:author="Chen Liao" w:date="2021-06-01T21:13:00Z">
              <w:rPr>
                <w:color w:val="000000" w:themeColor="text1"/>
                <w:sz w:val="22"/>
                <w:szCs w:val="22"/>
              </w:rPr>
            </w:rPrChange>
          </w:rPr>
          <w:t>n</w:t>
        </w:r>
      </w:ins>
      <w:ins w:id="10156" w:author="Chen Liao" w:date="2021-06-01T15:45:00Z">
        <w:r w:rsidR="00A15E53" w:rsidRPr="00BE70D2">
          <w:rPr>
            <w:color w:val="000000" w:themeColor="text1"/>
            <w:sz w:val="22"/>
            <w:szCs w:val="22"/>
            <w:rPrChange w:id="10157" w:author="Chen Liao" w:date="2021-06-01T21:13:00Z">
              <w:rPr>
                <w:color w:val="000000" w:themeColor="text1"/>
                <w:sz w:val="22"/>
                <w:szCs w:val="22"/>
              </w:rPr>
            </w:rPrChange>
          </w:rPr>
          <w:t xml:space="preserve">d propionate </w:t>
        </w:r>
      </w:ins>
      <w:ins w:id="10158" w:author="Chen Liao" w:date="2021-06-02T02:31:00Z">
        <w:r w:rsidR="00E76E51">
          <w:rPr>
            <w:color w:val="000000" w:themeColor="text1"/>
            <w:sz w:val="22"/>
            <w:szCs w:val="22"/>
          </w:rPr>
          <w:t>concentration in the gut</w:t>
        </w:r>
      </w:ins>
      <w:ins w:id="10159" w:author="Chen Liao" w:date="2021-06-01T15:51:00Z">
        <w:r w:rsidR="00723865" w:rsidRPr="00BE70D2">
          <w:rPr>
            <w:color w:val="000000" w:themeColor="text1"/>
            <w:sz w:val="22"/>
            <w:szCs w:val="22"/>
            <w:rPrChange w:id="10160" w:author="Chen Liao" w:date="2021-06-01T21:13:00Z">
              <w:rPr>
                <w:color w:val="000000" w:themeColor="text1"/>
                <w:sz w:val="22"/>
                <w:szCs w:val="22"/>
              </w:rPr>
            </w:rPrChange>
          </w:rPr>
          <w:t xml:space="preserve"> during dietary fiber intake</w:t>
        </w:r>
      </w:ins>
      <w:ins w:id="10161" w:author="Chen Liao" w:date="2021-06-01T15:50:00Z">
        <w:r w:rsidR="003518A8" w:rsidRPr="00BE70D2">
          <w:rPr>
            <w:color w:val="000000" w:themeColor="text1"/>
            <w:sz w:val="22"/>
            <w:szCs w:val="22"/>
            <w:rPrChange w:id="10162" w:author="Chen Liao" w:date="2021-06-01T21:13:00Z">
              <w:rPr>
                <w:color w:val="000000" w:themeColor="text1"/>
                <w:sz w:val="22"/>
                <w:szCs w:val="22"/>
              </w:rPr>
            </w:rPrChange>
          </w:rPr>
          <w:t>.</w:t>
        </w:r>
      </w:ins>
      <w:ins w:id="10163" w:author="Chen Liao" w:date="2021-06-01T16:05:00Z">
        <w:r w:rsidR="0062653D" w:rsidRPr="00BE70D2">
          <w:rPr>
            <w:color w:val="000000" w:themeColor="text1"/>
            <w:sz w:val="22"/>
            <w:szCs w:val="22"/>
            <w:rPrChange w:id="10164" w:author="Chen Liao" w:date="2021-06-01T21:13:00Z">
              <w:rPr>
                <w:color w:val="000000" w:themeColor="text1"/>
                <w:sz w:val="22"/>
                <w:szCs w:val="22"/>
              </w:rPr>
            </w:rPrChange>
          </w:rPr>
          <w:t xml:space="preserve"> </w:t>
        </w:r>
      </w:ins>
      <w:moveToRangeStart w:id="10165" w:author="Chen Liao" w:date="2021-06-01T07:21:00Z" w:name="move73424483"/>
      <w:moveTo w:id="10166" w:author="Chen Liao" w:date="2021-06-01T07:21:00Z">
        <w:del w:id="10167" w:author="Chen Liao" w:date="2021-06-01T07:24:00Z">
          <w:r w:rsidR="00C956A3" w:rsidRPr="00BE70D2" w:rsidDel="00A441DE">
            <w:rPr>
              <w:color w:val="000000" w:themeColor="text1"/>
              <w:sz w:val="22"/>
              <w:szCs w:val="22"/>
              <w:rPrChange w:id="10168" w:author="Chen Liao" w:date="2021-06-01T21:13:00Z">
                <w:rPr>
                  <w:color w:val="000000" w:themeColor="text1"/>
                  <w:sz w:val="22"/>
                  <w:szCs w:val="22"/>
                </w:rPr>
              </w:rPrChange>
            </w:rPr>
            <w:delText>the differences in microbiota composition between mice and human diversify the gut environment at functional levels, resulting in differential dietary responses of the same microbes between the two ecosystems. For instance, the two human inulin responders—</w:delText>
          </w:r>
          <w:r w:rsidR="00C956A3" w:rsidRPr="00BE70D2" w:rsidDel="00A441DE">
            <w:rPr>
              <w:i/>
              <w:iCs/>
              <w:color w:val="000000" w:themeColor="text1"/>
              <w:sz w:val="22"/>
              <w:szCs w:val="22"/>
              <w:rPrChange w:id="10169" w:author="Chen Liao" w:date="2021-06-01T21:13:00Z">
                <w:rPr>
                  <w:i/>
                  <w:iCs/>
                  <w:color w:val="000000" w:themeColor="text1"/>
                  <w:sz w:val="22"/>
                  <w:szCs w:val="22"/>
                </w:rPr>
              </w:rPrChange>
            </w:rPr>
            <w:delText>Bifidobacterium</w:delText>
          </w:r>
          <w:r w:rsidR="00C956A3" w:rsidRPr="00BE70D2" w:rsidDel="00A441DE">
            <w:rPr>
              <w:color w:val="000000" w:themeColor="text1"/>
              <w:sz w:val="22"/>
              <w:szCs w:val="22"/>
              <w:rPrChange w:id="10170" w:author="Chen Liao" w:date="2021-06-01T21:13:00Z">
                <w:rPr>
                  <w:color w:val="000000" w:themeColor="text1"/>
                  <w:sz w:val="22"/>
                  <w:szCs w:val="22"/>
                </w:rPr>
              </w:rPrChange>
            </w:rPr>
            <w:delText xml:space="preserve"> and </w:delText>
          </w:r>
          <w:r w:rsidR="00C956A3" w:rsidRPr="00BE70D2" w:rsidDel="00A441DE">
            <w:rPr>
              <w:i/>
              <w:iCs/>
              <w:color w:val="000000" w:themeColor="text1"/>
              <w:sz w:val="22"/>
              <w:szCs w:val="22"/>
              <w:rPrChange w:id="10171" w:author="Chen Liao" w:date="2021-06-01T21:13:00Z">
                <w:rPr>
                  <w:i/>
                  <w:iCs/>
                  <w:color w:val="000000" w:themeColor="text1"/>
                  <w:sz w:val="22"/>
                  <w:szCs w:val="22"/>
                </w:rPr>
              </w:rPrChange>
            </w:rPr>
            <w:delText>Anaerostipes</w:delText>
          </w:r>
          <w:r w:rsidR="00C956A3" w:rsidRPr="00BE70D2" w:rsidDel="00A441DE">
            <w:rPr>
              <w:color w:val="000000" w:themeColor="text1"/>
              <w:sz w:val="22"/>
              <w:szCs w:val="22"/>
              <w:rPrChange w:id="10172" w:author="Chen Liao" w:date="2021-06-01T21:13:00Z">
                <w:rPr>
                  <w:color w:val="000000" w:themeColor="text1"/>
                  <w:sz w:val="22"/>
                  <w:szCs w:val="22"/>
                </w:rPr>
              </w:rPrChange>
            </w:rPr>
            <w:delText xml:space="preserve">—were present in the mice gut but </w:delText>
          </w:r>
        </w:del>
        <w:del w:id="10173" w:author="Chen Liao" w:date="2021-06-01T07:22:00Z">
          <w:r w:rsidR="00C956A3" w:rsidRPr="00BE70D2" w:rsidDel="000503DC">
            <w:rPr>
              <w:color w:val="000000" w:themeColor="text1"/>
              <w:sz w:val="22"/>
              <w:szCs w:val="22"/>
              <w:rPrChange w:id="10174" w:author="Chen Liao" w:date="2021-06-01T21:13:00Z">
                <w:rPr>
                  <w:color w:val="000000" w:themeColor="text1"/>
                  <w:sz w:val="22"/>
                  <w:szCs w:val="22"/>
                </w:rPr>
              </w:rPrChange>
            </w:rPr>
            <w:delText>their relative abundances remain low and unresponsive to inulin intervention throughout the entire period of observation (</w:delText>
          </w:r>
          <w:r w:rsidR="00C956A3" w:rsidRPr="00BE70D2" w:rsidDel="000503DC">
            <w:rPr>
              <w:color w:val="000000" w:themeColor="text1"/>
              <w:sz w:val="22"/>
              <w:szCs w:val="22"/>
              <w:highlight w:val="yellow"/>
              <w:rPrChange w:id="10175" w:author="Chen Liao" w:date="2021-06-01T21:13:00Z">
                <w:rPr>
                  <w:color w:val="000000" w:themeColor="text1"/>
                  <w:sz w:val="22"/>
                  <w:szCs w:val="22"/>
                  <w:highlight w:val="yellow"/>
                </w:rPr>
              </w:rPrChange>
            </w:rPr>
            <w:delText>Fig. S13B</w:delText>
          </w:r>
          <w:r w:rsidR="00C956A3" w:rsidRPr="00BE70D2" w:rsidDel="000503DC">
            <w:rPr>
              <w:color w:val="000000" w:themeColor="text1"/>
              <w:sz w:val="22"/>
              <w:szCs w:val="22"/>
              <w:rPrChange w:id="10176" w:author="Chen Liao" w:date="2021-06-01T21:13:00Z">
                <w:rPr>
                  <w:color w:val="000000" w:themeColor="text1"/>
                  <w:sz w:val="22"/>
                  <w:szCs w:val="22"/>
                </w:rPr>
              </w:rPrChange>
            </w:rPr>
            <w:delText xml:space="preserve">). </w:delText>
          </w:r>
        </w:del>
        <w:del w:id="10177" w:author="Chen Liao" w:date="2021-06-01T07:24:00Z">
          <w:r w:rsidR="00C956A3" w:rsidRPr="00BE70D2" w:rsidDel="00A441DE">
            <w:rPr>
              <w:color w:val="000000" w:themeColor="text1"/>
              <w:sz w:val="22"/>
              <w:szCs w:val="22"/>
              <w:rPrChange w:id="10178" w:author="Chen Liao" w:date="2021-06-01T21:13:00Z">
                <w:rPr>
                  <w:color w:val="000000" w:themeColor="text1"/>
                  <w:sz w:val="22"/>
                  <w:szCs w:val="22"/>
                </w:rPr>
              </w:rPrChange>
            </w:rPr>
            <w:delText xml:space="preserve">This example shows that bacteria responding to dietary fiber in one of the two mammalian systems may not consistently respond in the other, suggesting that </w:delText>
          </w:r>
        </w:del>
        <w:del w:id="10179" w:author="Chen Liao" w:date="2021-06-01T07:21:00Z">
          <w:r w:rsidR="00C956A3" w:rsidRPr="00BE70D2" w:rsidDel="000503DC">
            <w:rPr>
              <w:color w:val="000000" w:themeColor="text1"/>
              <w:sz w:val="22"/>
              <w:szCs w:val="22"/>
              <w:rPrChange w:id="10180" w:author="Chen Liao" w:date="2021-06-01T21:13:00Z">
                <w:rPr>
                  <w:color w:val="000000" w:themeColor="text1"/>
                  <w:sz w:val="22"/>
                  <w:szCs w:val="22"/>
                </w:rPr>
              </w:rPrChange>
            </w:rPr>
            <w:delText>community ecology may play a selective role in the activation of fiber degraders depending on the surrounding environment.</w:delText>
          </w:r>
        </w:del>
      </w:moveTo>
    </w:p>
    <w:moveToRangeEnd w:id="10165"/>
    <w:p w14:paraId="08F827FF" w14:textId="2A986E62" w:rsidR="00C956A3" w:rsidRPr="00BE70D2" w:rsidRDefault="00C956A3" w:rsidP="00A15E53">
      <w:pPr>
        <w:jc w:val="both"/>
        <w:rPr>
          <w:ins w:id="10181" w:author="Chen Liao" w:date="2021-06-01T06:50:00Z"/>
          <w:color w:val="000000" w:themeColor="text1"/>
          <w:szCs w:val="21"/>
          <w:shd w:val="clear" w:color="auto" w:fill="FFFFFF"/>
          <w:rPrChange w:id="10182" w:author="Chen Liao" w:date="2021-06-01T21:13:00Z">
            <w:rPr>
              <w:ins w:id="10183" w:author="Chen Liao" w:date="2021-06-01T06:50:00Z"/>
              <w:color w:val="000000" w:themeColor="text1"/>
              <w:sz w:val="22"/>
              <w:szCs w:val="22"/>
            </w:rPr>
          </w:rPrChange>
        </w:rPr>
      </w:pPr>
    </w:p>
    <w:p w14:paraId="095038E0" w14:textId="213DC717" w:rsidR="00213B51" w:rsidRPr="00BE70D2" w:rsidDel="00F3085A" w:rsidRDefault="00AA37D2" w:rsidP="00E6373F">
      <w:pPr>
        <w:jc w:val="both"/>
        <w:rPr>
          <w:del w:id="10184" w:author="Chen Liao" w:date="2021-06-01T07:17:00Z"/>
          <w:color w:val="000000" w:themeColor="text1"/>
          <w:szCs w:val="21"/>
          <w:shd w:val="clear" w:color="auto" w:fill="FFFFFF"/>
          <w:rPrChange w:id="10185" w:author="Chen Liao" w:date="2021-06-01T21:13:00Z">
            <w:rPr>
              <w:del w:id="10186" w:author="Chen Liao" w:date="2021-06-01T07:17:00Z"/>
              <w:color w:val="2A2A2A"/>
              <w:szCs w:val="21"/>
              <w:shd w:val="clear" w:color="auto" w:fill="FFFFFF"/>
            </w:rPr>
          </w:rPrChange>
        </w:rPr>
      </w:pPr>
      <w:del w:id="10187" w:author="Chen Liao" w:date="2021-05-30T09:20:00Z">
        <w:r w:rsidRPr="00BE70D2" w:rsidDel="008D42CC">
          <w:rPr>
            <w:color w:val="000000" w:themeColor="text1"/>
            <w:sz w:val="22"/>
            <w:szCs w:val="22"/>
            <w:rPrChange w:id="10188" w:author="Chen Liao" w:date="2021-06-01T21:13:00Z">
              <w:rPr>
                <w:sz w:val="22"/>
                <w:szCs w:val="22"/>
              </w:rPr>
            </w:rPrChange>
          </w:rPr>
          <w:delText>The significance</w:delText>
        </w:r>
        <w:r w:rsidR="00F42FFF" w:rsidRPr="00BE70D2" w:rsidDel="008D42CC">
          <w:rPr>
            <w:color w:val="000000" w:themeColor="text1"/>
            <w:sz w:val="22"/>
            <w:szCs w:val="22"/>
            <w:rPrChange w:id="10189" w:author="Chen Liao" w:date="2021-06-01T21:13:00Z">
              <w:rPr>
                <w:sz w:val="22"/>
                <w:szCs w:val="22"/>
              </w:rPr>
            </w:rPrChange>
          </w:rPr>
          <w:delText xml:space="preserve"> of </w:delText>
        </w:r>
        <w:r w:rsidR="00B97578" w:rsidRPr="00BE70D2" w:rsidDel="008D42CC">
          <w:rPr>
            <w:color w:val="000000" w:themeColor="text1"/>
            <w:sz w:val="22"/>
            <w:szCs w:val="22"/>
            <w:rPrChange w:id="10190" w:author="Chen Liao" w:date="2021-06-01T21:13:00Z">
              <w:rPr>
                <w:sz w:val="22"/>
                <w:szCs w:val="22"/>
              </w:rPr>
            </w:rPrChange>
          </w:rPr>
          <w:delText>dynamics</w:delText>
        </w:r>
        <w:r w:rsidRPr="00BE70D2" w:rsidDel="008D42CC">
          <w:rPr>
            <w:color w:val="000000" w:themeColor="text1"/>
            <w:sz w:val="22"/>
            <w:szCs w:val="22"/>
            <w:rPrChange w:id="10191" w:author="Chen Liao" w:date="2021-06-01T21:13:00Z">
              <w:rPr>
                <w:sz w:val="22"/>
                <w:szCs w:val="22"/>
              </w:rPr>
            </w:rPrChange>
          </w:rPr>
          <w:delText xml:space="preserve"> is </w:delText>
        </w:r>
        <w:commentRangeStart w:id="10192"/>
        <w:r w:rsidRPr="00BE70D2" w:rsidDel="008D42CC">
          <w:rPr>
            <w:color w:val="000000" w:themeColor="text1"/>
            <w:sz w:val="22"/>
            <w:szCs w:val="22"/>
            <w:rPrChange w:id="10193" w:author="Chen Liao" w:date="2021-06-01T21:13:00Z">
              <w:rPr>
                <w:sz w:val="22"/>
                <w:szCs w:val="22"/>
              </w:rPr>
            </w:rPrChange>
          </w:rPr>
          <w:delText>t</w:delText>
        </w:r>
        <w:r w:rsidR="00A32DFB" w:rsidRPr="00BE70D2" w:rsidDel="008D42CC">
          <w:rPr>
            <w:color w:val="000000" w:themeColor="text1"/>
            <w:sz w:val="22"/>
            <w:szCs w:val="22"/>
            <w:rPrChange w:id="10194" w:author="Chen Liao" w:date="2021-06-01T21:13:00Z">
              <w:rPr>
                <w:sz w:val="22"/>
                <w:szCs w:val="22"/>
              </w:rPr>
            </w:rPrChange>
          </w:rPr>
          <w:delText>wo</w:delText>
        </w:r>
        <w:r w:rsidR="00925343" w:rsidRPr="00BE70D2" w:rsidDel="008D42CC">
          <w:rPr>
            <w:color w:val="000000" w:themeColor="text1"/>
            <w:sz w:val="22"/>
            <w:szCs w:val="22"/>
            <w:rPrChange w:id="10195" w:author="Chen Liao" w:date="2021-06-01T21:13:00Z">
              <w:rPr>
                <w:sz w:val="22"/>
                <w:szCs w:val="22"/>
              </w:rPr>
            </w:rPrChange>
          </w:rPr>
          <w:delText>-</w:delText>
        </w:r>
        <w:r w:rsidRPr="00BE70D2" w:rsidDel="008D42CC">
          <w:rPr>
            <w:color w:val="000000" w:themeColor="text1"/>
            <w:sz w:val="22"/>
            <w:szCs w:val="22"/>
            <w:rPrChange w:id="10196" w:author="Chen Liao" w:date="2021-06-01T21:13:00Z">
              <w:rPr>
                <w:sz w:val="22"/>
                <w:szCs w:val="22"/>
              </w:rPr>
            </w:rPrChange>
          </w:rPr>
          <w:delText>fold</w:delText>
        </w:r>
        <w:commentRangeEnd w:id="10192"/>
        <w:r w:rsidR="009E2290" w:rsidRPr="00BE70D2" w:rsidDel="008D42CC">
          <w:rPr>
            <w:rStyle w:val="CommentReference"/>
            <w:color w:val="000000" w:themeColor="text1"/>
            <w:rPrChange w:id="10197" w:author="Chen Liao" w:date="2021-06-01T21:13:00Z">
              <w:rPr>
                <w:rStyle w:val="CommentReference"/>
              </w:rPr>
            </w:rPrChange>
          </w:rPr>
          <w:commentReference w:id="10192"/>
        </w:r>
        <w:r w:rsidRPr="00BE70D2" w:rsidDel="008D42CC">
          <w:rPr>
            <w:color w:val="000000" w:themeColor="text1"/>
            <w:sz w:val="22"/>
            <w:szCs w:val="22"/>
            <w:rPrChange w:id="10198" w:author="Chen Liao" w:date="2021-06-01T21:13:00Z">
              <w:rPr>
                <w:sz w:val="22"/>
                <w:szCs w:val="22"/>
              </w:rPr>
            </w:rPrChange>
          </w:rPr>
          <w:delText xml:space="preserve">. </w:delText>
        </w:r>
      </w:del>
      <w:del w:id="10199" w:author="Chen Liao" w:date="2021-06-01T07:14:00Z">
        <w:r w:rsidRPr="00BE70D2" w:rsidDel="00A14AFA">
          <w:rPr>
            <w:color w:val="000000" w:themeColor="text1"/>
            <w:sz w:val="22"/>
            <w:szCs w:val="22"/>
            <w:rPrChange w:id="10200" w:author="Chen Liao" w:date="2021-06-01T21:13:00Z">
              <w:rPr>
                <w:sz w:val="22"/>
                <w:szCs w:val="22"/>
              </w:rPr>
            </w:rPrChange>
          </w:rPr>
          <w:delText>First</w:delText>
        </w:r>
        <w:r w:rsidR="00A70392" w:rsidRPr="00BE70D2" w:rsidDel="00A14AFA">
          <w:rPr>
            <w:color w:val="000000" w:themeColor="text1"/>
            <w:sz w:val="22"/>
            <w:szCs w:val="22"/>
            <w:rPrChange w:id="10201" w:author="Chen Liao" w:date="2021-06-01T21:13:00Z">
              <w:rPr>
                <w:sz w:val="22"/>
                <w:szCs w:val="22"/>
              </w:rPr>
            </w:rPrChange>
          </w:rPr>
          <w:delText>ly</w:delText>
        </w:r>
        <w:r w:rsidRPr="00BE70D2" w:rsidDel="00A14AFA">
          <w:rPr>
            <w:color w:val="000000" w:themeColor="text1"/>
            <w:sz w:val="22"/>
            <w:szCs w:val="22"/>
            <w:rPrChange w:id="10202" w:author="Chen Liao" w:date="2021-06-01T21:13:00Z">
              <w:rPr>
                <w:sz w:val="22"/>
                <w:szCs w:val="22"/>
              </w:rPr>
            </w:rPrChange>
          </w:rPr>
          <w:delText>,</w:delText>
        </w:r>
        <w:r w:rsidR="00236D82" w:rsidRPr="00BE70D2" w:rsidDel="00A14AFA">
          <w:rPr>
            <w:color w:val="000000" w:themeColor="text1"/>
            <w:sz w:val="22"/>
            <w:szCs w:val="22"/>
            <w:rPrChange w:id="10203" w:author="Chen Liao" w:date="2021-06-01T21:13:00Z">
              <w:rPr>
                <w:sz w:val="22"/>
                <w:szCs w:val="22"/>
              </w:rPr>
            </w:rPrChange>
          </w:rPr>
          <w:delText xml:space="preserve"> </w:delText>
        </w:r>
      </w:del>
      <w:del w:id="10204" w:author="Chen Liao" w:date="2021-05-29T00:56:00Z">
        <w:r w:rsidR="00B27369" w:rsidRPr="00BE70D2" w:rsidDel="00854E0F">
          <w:rPr>
            <w:color w:val="000000" w:themeColor="text1"/>
            <w:sz w:val="22"/>
            <w:szCs w:val="22"/>
            <w:rPrChange w:id="10205" w:author="Chen Liao" w:date="2021-06-01T21:13:00Z">
              <w:rPr>
                <w:sz w:val="22"/>
                <w:szCs w:val="22"/>
              </w:rPr>
            </w:rPrChange>
          </w:rPr>
          <w:delText>inter-individual variability is a function of time</w:delText>
        </w:r>
        <w:r w:rsidR="00925343" w:rsidRPr="00BE70D2" w:rsidDel="00854E0F">
          <w:rPr>
            <w:color w:val="000000" w:themeColor="text1"/>
            <w:sz w:val="22"/>
            <w:szCs w:val="22"/>
            <w:rPrChange w:id="10206" w:author="Chen Liao" w:date="2021-06-01T21:13:00Z">
              <w:rPr>
                <w:sz w:val="22"/>
                <w:szCs w:val="22"/>
              </w:rPr>
            </w:rPrChange>
          </w:rPr>
          <w:delText>, thus</w:delText>
        </w:r>
        <w:r w:rsidR="00B27369" w:rsidRPr="00BE70D2" w:rsidDel="00854E0F">
          <w:rPr>
            <w:color w:val="000000" w:themeColor="text1"/>
            <w:sz w:val="22"/>
            <w:szCs w:val="22"/>
            <w:rPrChange w:id="10207" w:author="Chen Liao" w:date="2021-06-01T21:13:00Z">
              <w:rPr>
                <w:sz w:val="22"/>
                <w:szCs w:val="22"/>
              </w:rPr>
            </w:rPrChange>
          </w:rPr>
          <w:delText xml:space="preserve"> </w:delText>
        </w:r>
        <w:r w:rsidR="00925343" w:rsidRPr="00BE70D2" w:rsidDel="00854E0F">
          <w:rPr>
            <w:color w:val="000000" w:themeColor="text1"/>
            <w:sz w:val="22"/>
            <w:szCs w:val="22"/>
            <w:rPrChange w:id="10208" w:author="Chen Liao" w:date="2021-06-01T21:13:00Z">
              <w:rPr>
                <w:sz w:val="22"/>
                <w:szCs w:val="22"/>
              </w:rPr>
            </w:rPrChange>
          </w:rPr>
          <w:delText>time-series</w:delText>
        </w:r>
        <w:r w:rsidR="00B27369" w:rsidRPr="00BE70D2" w:rsidDel="00854E0F">
          <w:rPr>
            <w:color w:val="000000" w:themeColor="text1"/>
            <w:sz w:val="22"/>
            <w:szCs w:val="22"/>
            <w:rPrChange w:id="10209" w:author="Chen Liao" w:date="2021-06-01T21:13:00Z">
              <w:rPr>
                <w:sz w:val="22"/>
                <w:szCs w:val="22"/>
              </w:rPr>
            </w:rPrChange>
          </w:rPr>
          <w:delText xml:space="preserve"> data </w:delText>
        </w:r>
        <w:r w:rsidR="00925343" w:rsidRPr="00BE70D2" w:rsidDel="00854E0F">
          <w:rPr>
            <w:color w:val="000000" w:themeColor="text1"/>
            <w:sz w:val="22"/>
            <w:szCs w:val="22"/>
            <w:rPrChange w:id="10210" w:author="Chen Liao" w:date="2021-06-01T21:13:00Z">
              <w:rPr>
                <w:sz w:val="22"/>
                <w:szCs w:val="22"/>
              </w:rPr>
            </w:rPrChange>
          </w:rPr>
          <w:delText>allow</w:delText>
        </w:r>
        <w:r w:rsidR="00B27369" w:rsidRPr="00BE70D2" w:rsidDel="00854E0F">
          <w:rPr>
            <w:color w:val="000000" w:themeColor="text1"/>
            <w:sz w:val="22"/>
            <w:szCs w:val="22"/>
            <w:rPrChange w:id="10211" w:author="Chen Liao" w:date="2021-06-01T21:13:00Z">
              <w:rPr>
                <w:sz w:val="22"/>
                <w:szCs w:val="22"/>
              </w:rPr>
            </w:rPrChange>
          </w:rPr>
          <w:delText xml:space="preserve"> for </w:delText>
        </w:r>
        <w:r w:rsidR="009458FF" w:rsidRPr="00BE70D2" w:rsidDel="00854E0F">
          <w:rPr>
            <w:color w:val="000000" w:themeColor="text1"/>
            <w:sz w:val="22"/>
            <w:szCs w:val="22"/>
            <w:rPrChange w:id="10212" w:author="Chen Liao" w:date="2021-06-01T21:13:00Z">
              <w:rPr>
                <w:sz w:val="22"/>
                <w:szCs w:val="22"/>
              </w:rPr>
            </w:rPrChange>
          </w:rPr>
          <w:delText xml:space="preserve">more accurate </w:delText>
        </w:r>
        <w:r w:rsidR="00B27369" w:rsidRPr="00BE70D2" w:rsidDel="00854E0F">
          <w:rPr>
            <w:color w:val="000000" w:themeColor="text1"/>
            <w:sz w:val="22"/>
            <w:szCs w:val="22"/>
            <w:rPrChange w:id="10213" w:author="Chen Liao" w:date="2021-06-01T21:13:00Z">
              <w:rPr>
                <w:sz w:val="22"/>
                <w:szCs w:val="22"/>
              </w:rPr>
            </w:rPrChange>
          </w:rPr>
          <w:delText>quantification of individualized responses.</w:delText>
        </w:r>
        <w:r w:rsidR="001C2D90" w:rsidRPr="00BE70D2" w:rsidDel="00854E0F">
          <w:rPr>
            <w:color w:val="000000" w:themeColor="text1"/>
            <w:sz w:val="21"/>
            <w:szCs w:val="21"/>
            <w:rPrChange w:id="10214" w:author="Chen Liao" w:date="2021-06-01T21:13:00Z">
              <w:rPr>
                <w:sz w:val="21"/>
                <w:szCs w:val="21"/>
              </w:rPr>
            </w:rPrChange>
          </w:rPr>
          <w:delText xml:space="preserve"> </w:delText>
        </w:r>
        <w:r w:rsidR="00D731CB" w:rsidRPr="00BE70D2" w:rsidDel="00854E0F">
          <w:rPr>
            <w:color w:val="000000" w:themeColor="text1"/>
            <w:sz w:val="22"/>
            <w:szCs w:val="20"/>
            <w:shd w:val="clear" w:color="auto" w:fill="FFFFFF"/>
            <w:rPrChange w:id="10215" w:author="Chen Liao" w:date="2021-06-01T21:13:00Z">
              <w:rPr>
                <w:color w:val="2A2A2A"/>
                <w:sz w:val="22"/>
                <w:szCs w:val="20"/>
                <w:shd w:val="clear" w:color="auto" w:fill="FFFFFF"/>
              </w:rPr>
            </w:rPrChange>
          </w:rPr>
          <w:delText xml:space="preserve">The extensive longitudinal profiling enabled us to assess variation within an individual over time, between individuals, </w:delText>
        </w:r>
        <w:r w:rsidR="00925343" w:rsidRPr="00BE70D2" w:rsidDel="00854E0F">
          <w:rPr>
            <w:color w:val="000000" w:themeColor="text1"/>
            <w:sz w:val="22"/>
            <w:szCs w:val="20"/>
            <w:shd w:val="clear" w:color="auto" w:fill="FFFFFF"/>
            <w:rPrChange w:id="10216" w:author="Chen Liao" w:date="2021-06-01T21:13:00Z">
              <w:rPr>
                <w:color w:val="2A2A2A"/>
                <w:sz w:val="22"/>
                <w:szCs w:val="20"/>
                <w:shd w:val="clear" w:color="auto" w:fill="FFFFFF"/>
              </w:rPr>
            </w:rPrChange>
          </w:rPr>
          <w:delText>and across</w:delText>
        </w:r>
        <w:r w:rsidR="00D731CB" w:rsidRPr="00BE70D2" w:rsidDel="00854E0F">
          <w:rPr>
            <w:color w:val="000000" w:themeColor="text1"/>
            <w:sz w:val="22"/>
            <w:szCs w:val="20"/>
            <w:shd w:val="clear" w:color="auto" w:fill="FFFFFF"/>
            <w:rPrChange w:id="10217" w:author="Chen Liao" w:date="2021-06-01T21:13:00Z">
              <w:rPr>
                <w:color w:val="2A2A2A"/>
                <w:sz w:val="22"/>
                <w:szCs w:val="20"/>
                <w:shd w:val="clear" w:color="auto" w:fill="FFFFFF"/>
              </w:rPr>
            </w:rPrChange>
          </w:rPr>
          <w:delText xml:space="preserve"> different types of </w:delText>
        </w:r>
        <w:r w:rsidR="00925343" w:rsidRPr="00BE70D2" w:rsidDel="00854E0F">
          <w:rPr>
            <w:color w:val="000000" w:themeColor="text1"/>
            <w:sz w:val="22"/>
            <w:szCs w:val="20"/>
            <w:shd w:val="clear" w:color="auto" w:fill="FFFFFF"/>
            <w:rPrChange w:id="10218" w:author="Chen Liao" w:date="2021-06-01T21:13:00Z">
              <w:rPr>
                <w:color w:val="2A2A2A"/>
                <w:sz w:val="22"/>
                <w:szCs w:val="20"/>
                <w:shd w:val="clear" w:color="auto" w:fill="FFFFFF"/>
              </w:rPr>
            </w:rPrChange>
          </w:rPr>
          <w:delText>interventions</w:delText>
        </w:r>
        <w:r w:rsidR="00D731CB" w:rsidRPr="00BE70D2" w:rsidDel="00854E0F">
          <w:rPr>
            <w:color w:val="000000" w:themeColor="text1"/>
            <w:sz w:val="22"/>
            <w:szCs w:val="20"/>
            <w:shd w:val="clear" w:color="auto" w:fill="FFFFFF"/>
            <w:rPrChange w:id="10219" w:author="Chen Liao" w:date="2021-06-01T21:13:00Z">
              <w:rPr>
                <w:color w:val="2A2A2A"/>
                <w:sz w:val="22"/>
                <w:szCs w:val="20"/>
                <w:shd w:val="clear" w:color="auto" w:fill="FFFFFF"/>
              </w:rPr>
            </w:rPrChange>
          </w:rPr>
          <w:delText>.</w:delText>
        </w:r>
        <w:r w:rsidR="00D731CB" w:rsidRPr="00BE70D2" w:rsidDel="00854E0F">
          <w:rPr>
            <w:rFonts w:eastAsiaTheme="minorEastAsia"/>
            <w:color w:val="000000" w:themeColor="text1"/>
            <w:sz w:val="22"/>
            <w:szCs w:val="20"/>
            <w:shd w:val="clear" w:color="auto" w:fill="FFFFFF"/>
            <w:rPrChange w:id="10220" w:author="Chen Liao" w:date="2021-06-01T21:13:00Z">
              <w:rPr>
                <w:rFonts w:eastAsiaTheme="minorEastAsia"/>
                <w:color w:val="2A2A2A"/>
                <w:sz w:val="22"/>
                <w:szCs w:val="20"/>
                <w:shd w:val="clear" w:color="auto" w:fill="FFFFFF"/>
              </w:rPr>
            </w:rPrChange>
          </w:rPr>
          <w:delText xml:space="preserve"> </w:delText>
        </w:r>
        <w:r w:rsidR="00925343" w:rsidRPr="00BE70D2" w:rsidDel="00854E0F">
          <w:rPr>
            <w:color w:val="000000" w:themeColor="text1"/>
            <w:sz w:val="22"/>
            <w:szCs w:val="22"/>
            <w:rPrChange w:id="10221" w:author="Chen Liao" w:date="2021-06-01T21:13:00Z">
              <w:rPr>
                <w:sz w:val="22"/>
                <w:szCs w:val="22"/>
              </w:rPr>
            </w:rPrChange>
          </w:rPr>
          <w:delText>T</w:delText>
        </w:r>
        <w:r w:rsidR="00B27369" w:rsidRPr="00BE70D2" w:rsidDel="00854E0F">
          <w:rPr>
            <w:color w:val="000000" w:themeColor="text1"/>
            <w:sz w:val="22"/>
            <w:szCs w:val="22"/>
            <w:rPrChange w:id="10222" w:author="Chen Liao" w:date="2021-06-01T21:13:00Z">
              <w:rPr>
                <w:sz w:val="22"/>
                <w:szCs w:val="22"/>
              </w:rPr>
            </w:rPrChange>
          </w:rPr>
          <w:delText xml:space="preserve">emporal </w:delText>
        </w:r>
        <w:r w:rsidR="00925343" w:rsidRPr="00BE70D2" w:rsidDel="00854E0F">
          <w:rPr>
            <w:color w:val="000000" w:themeColor="text1"/>
            <w:sz w:val="22"/>
            <w:szCs w:val="22"/>
            <w:rPrChange w:id="10223" w:author="Chen Liao" w:date="2021-06-01T21:13:00Z">
              <w:rPr>
                <w:sz w:val="22"/>
                <w:szCs w:val="22"/>
              </w:rPr>
            </w:rPrChange>
          </w:rPr>
          <w:delText xml:space="preserve">data </w:delText>
        </w:r>
        <w:r w:rsidR="00B27369" w:rsidRPr="00BE70D2" w:rsidDel="00854E0F">
          <w:rPr>
            <w:color w:val="000000" w:themeColor="text1"/>
            <w:sz w:val="22"/>
            <w:szCs w:val="22"/>
            <w:rPrChange w:id="10224" w:author="Chen Liao" w:date="2021-06-01T21:13:00Z">
              <w:rPr>
                <w:sz w:val="22"/>
                <w:szCs w:val="22"/>
              </w:rPr>
            </w:rPrChange>
          </w:rPr>
          <w:delText xml:space="preserve">improve our ability to distinguish responses that have different </w:delText>
        </w:r>
        <w:r w:rsidR="00925343" w:rsidRPr="00BE70D2" w:rsidDel="00854E0F">
          <w:rPr>
            <w:color w:val="000000" w:themeColor="text1"/>
            <w:sz w:val="22"/>
            <w:szCs w:val="22"/>
            <w:rPrChange w:id="10225" w:author="Chen Liao" w:date="2021-06-01T21:13:00Z">
              <w:rPr>
                <w:sz w:val="22"/>
                <w:szCs w:val="22"/>
              </w:rPr>
            </w:rPrChange>
          </w:rPr>
          <w:delText xml:space="preserve">dynamics </w:delText>
        </w:r>
        <w:r w:rsidR="00B27369" w:rsidRPr="00BE70D2" w:rsidDel="00854E0F">
          <w:rPr>
            <w:color w:val="000000" w:themeColor="text1"/>
            <w:sz w:val="22"/>
            <w:szCs w:val="22"/>
            <w:rPrChange w:id="10226" w:author="Chen Liao" w:date="2021-06-01T21:13:00Z">
              <w:rPr>
                <w:sz w:val="22"/>
                <w:szCs w:val="22"/>
              </w:rPr>
            </w:rPrChange>
          </w:rPr>
          <w:delText xml:space="preserve">but </w:delText>
        </w:r>
        <w:r w:rsidR="00925343" w:rsidRPr="00BE70D2" w:rsidDel="00854E0F">
          <w:rPr>
            <w:color w:val="000000" w:themeColor="text1"/>
            <w:sz w:val="22"/>
            <w:szCs w:val="22"/>
            <w:rPrChange w:id="10227" w:author="Chen Liao" w:date="2021-06-01T21:13:00Z">
              <w:rPr>
                <w:sz w:val="22"/>
                <w:szCs w:val="22"/>
              </w:rPr>
            </w:rPrChange>
          </w:rPr>
          <w:delText xml:space="preserve">similar </w:delText>
        </w:r>
        <w:r w:rsidR="009A2CE5" w:rsidRPr="00BE70D2" w:rsidDel="00854E0F">
          <w:rPr>
            <w:color w:val="000000" w:themeColor="text1"/>
            <w:sz w:val="22"/>
            <w:szCs w:val="22"/>
            <w:rPrChange w:id="10228" w:author="Chen Liao" w:date="2021-06-01T21:13:00Z">
              <w:rPr>
                <w:sz w:val="22"/>
                <w:szCs w:val="22"/>
              </w:rPr>
            </w:rPrChange>
          </w:rPr>
          <w:delText>endpoint</w:delText>
        </w:r>
        <w:r w:rsidR="00925343" w:rsidRPr="00BE70D2" w:rsidDel="00854E0F">
          <w:rPr>
            <w:color w:val="000000" w:themeColor="text1"/>
            <w:sz w:val="22"/>
            <w:szCs w:val="22"/>
            <w:rPrChange w:id="10229" w:author="Chen Liao" w:date="2021-06-01T21:13:00Z">
              <w:rPr>
                <w:sz w:val="22"/>
                <w:szCs w:val="22"/>
              </w:rPr>
            </w:rPrChange>
          </w:rPr>
          <w:delText>s</w:delText>
        </w:r>
        <w:r w:rsidR="00B27369" w:rsidRPr="00BE70D2" w:rsidDel="00854E0F">
          <w:rPr>
            <w:color w:val="000000" w:themeColor="text1"/>
            <w:sz w:val="22"/>
            <w:szCs w:val="22"/>
            <w:rPrChange w:id="10230" w:author="Chen Liao" w:date="2021-06-01T21:13:00Z">
              <w:rPr>
                <w:sz w:val="22"/>
                <w:szCs w:val="22"/>
              </w:rPr>
            </w:rPrChange>
          </w:rPr>
          <w:delText xml:space="preserve">. </w:delText>
        </w:r>
        <w:r w:rsidR="001375F7" w:rsidRPr="00BE70D2" w:rsidDel="00854E0F">
          <w:rPr>
            <w:color w:val="000000" w:themeColor="text1"/>
            <w:sz w:val="22"/>
            <w:szCs w:val="22"/>
            <w:rPrChange w:id="10231" w:author="Chen Liao" w:date="2021-06-01T21:13:00Z">
              <w:rPr>
                <w:sz w:val="22"/>
                <w:szCs w:val="22"/>
              </w:rPr>
            </w:rPrChange>
          </w:rPr>
          <w:delText>For example</w:delText>
        </w:r>
        <w:r w:rsidR="00563C6D" w:rsidRPr="00BE70D2" w:rsidDel="00854E0F">
          <w:rPr>
            <w:color w:val="000000" w:themeColor="text1"/>
            <w:sz w:val="22"/>
            <w:szCs w:val="22"/>
            <w:rPrChange w:id="10232" w:author="Chen Liao" w:date="2021-06-01T21:13:00Z">
              <w:rPr>
                <w:sz w:val="22"/>
                <w:szCs w:val="22"/>
              </w:rPr>
            </w:rPrChange>
          </w:rPr>
          <w:delText>,</w:delText>
        </w:r>
        <w:r w:rsidR="00037741" w:rsidRPr="00BE70D2" w:rsidDel="00854E0F">
          <w:rPr>
            <w:color w:val="000000" w:themeColor="text1"/>
            <w:sz w:val="22"/>
            <w:szCs w:val="22"/>
            <w:rPrChange w:id="10233" w:author="Chen Liao" w:date="2021-06-01T21:13:00Z">
              <w:rPr>
                <w:sz w:val="22"/>
                <w:szCs w:val="22"/>
              </w:rPr>
            </w:rPrChange>
          </w:rPr>
          <w:delText xml:space="preserve"> mice </w:delText>
        </w:r>
        <w:r w:rsidR="00925343" w:rsidRPr="00BE70D2" w:rsidDel="00854E0F">
          <w:rPr>
            <w:color w:val="000000" w:themeColor="text1"/>
            <w:sz w:val="22"/>
            <w:szCs w:val="22"/>
            <w:rPrChange w:id="10234" w:author="Chen Liao" w:date="2021-06-01T21:13:00Z">
              <w:rPr>
                <w:sz w:val="22"/>
                <w:szCs w:val="22"/>
              </w:rPr>
            </w:rPrChange>
          </w:rPr>
          <w:delText xml:space="preserve">in the Shanghai group </w:delText>
        </w:r>
        <w:r w:rsidR="00037741" w:rsidRPr="00BE70D2" w:rsidDel="00854E0F">
          <w:rPr>
            <w:color w:val="000000" w:themeColor="text1"/>
            <w:sz w:val="22"/>
            <w:szCs w:val="22"/>
            <w:rPrChange w:id="10235" w:author="Chen Liao" w:date="2021-06-01T21:13:00Z">
              <w:rPr>
                <w:sz w:val="22"/>
                <w:szCs w:val="22"/>
              </w:rPr>
            </w:rPrChange>
          </w:rPr>
          <w:delText>show</w:delText>
        </w:r>
        <w:r w:rsidR="009D0C8A" w:rsidRPr="00BE70D2" w:rsidDel="00854E0F">
          <w:rPr>
            <w:color w:val="000000" w:themeColor="text1"/>
            <w:sz w:val="22"/>
            <w:szCs w:val="22"/>
            <w:rPrChange w:id="10236" w:author="Chen Liao" w:date="2021-06-01T21:13:00Z">
              <w:rPr>
                <w:sz w:val="22"/>
                <w:szCs w:val="22"/>
              </w:rPr>
            </w:rPrChange>
          </w:rPr>
          <w:delText>ed</w:delText>
        </w:r>
        <w:r w:rsidR="00037741" w:rsidRPr="00BE70D2" w:rsidDel="00854E0F">
          <w:rPr>
            <w:color w:val="000000" w:themeColor="text1"/>
            <w:sz w:val="22"/>
            <w:szCs w:val="22"/>
            <w:rPrChange w:id="10237" w:author="Chen Liao" w:date="2021-06-01T21:13:00Z">
              <w:rPr>
                <w:sz w:val="22"/>
                <w:szCs w:val="22"/>
              </w:rPr>
            </w:rPrChange>
          </w:rPr>
          <w:delText xml:space="preserve"> delayed responses </w:delText>
        </w:r>
        <w:r w:rsidR="00B13165" w:rsidRPr="00BE70D2" w:rsidDel="00854E0F">
          <w:rPr>
            <w:color w:val="000000" w:themeColor="text1"/>
            <w:sz w:val="22"/>
            <w:szCs w:val="22"/>
            <w:rPrChange w:id="10238" w:author="Chen Liao" w:date="2021-06-01T21:13:00Z">
              <w:rPr>
                <w:sz w:val="22"/>
                <w:szCs w:val="22"/>
              </w:rPr>
            </w:rPrChange>
          </w:rPr>
          <w:delText xml:space="preserve">to inulin </w:delText>
        </w:r>
        <w:r w:rsidR="00037741" w:rsidRPr="00BE70D2" w:rsidDel="00854E0F">
          <w:rPr>
            <w:color w:val="000000" w:themeColor="text1"/>
            <w:sz w:val="22"/>
            <w:szCs w:val="22"/>
            <w:rPrChange w:id="10239" w:author="Chen Liao" w:date="2021-06-01T21:13:00Z">
              <w:rPr>
                <w:sz w:val="22"/>
                <w:szCs w:val="22"/>
              </w:rPr>
            </w:rPrChange>
          </w:rPr>
          <w:delText xml:space="preserve">and their biomass levels at day 31 do not differ significantly from </w:delText>
        </w:r>
        <w:r w:rsidR="00235615" w:rsidRPr="00BE70D2" w:rsidDel="00854E0F">
          <w:rPr>
            <w:color w:val="000000" w:themeColor="text1"/>
            <w:sz w:val="22"/>
            <w:szCs w:val="22"/>
            <w:rPrChange w:id="10240" w:author="Chen Liao" w:date="2021-06-01T21:13:00Z">
              <w:rPr>
                <w:sz w:val="22"/>
                <w:szCs w:val="22"/>
              </w:rPr>
            </w:rPrChange>
          </w:rPr>
          <w:delText xml:space="preserve">the </w:delText>
        </w:r>
        <w:r w:rsidR="00037741" w:rsidRPr="00BE70D2" w:rsidDel="00854E0F">
          <w:rPr>
            <w:color w:val="000000" w:themeColor="text1"/>
            <w:sz w:val="22"/>
            <w:szCs w:val="22"/>
            <w:rPrChange w:id="10241" w:author="Chen Liao" w:date="2021-06-01T21:13:00Z">
              <w:rPr>
                <w:sz w:val="22"/>
                <w:szCs w:val="22"/>
              </w:rPr>
            </w:rPrChange>
          </w:rPr>
          <w:delText>other three vendors</w:delText>
        </w:r>
        <w:r w:rsidR="000B481A" w:rsidRPr="00BE70D2" w:rsidDel="00854E0F">
          <w:rPr>
            <w:color w:val="000000" w:themeColor="text1"/>
            <w:sz w:val="22"/>
            <w:szCs w:val="22"/>
            <w:rPrChange w:id="10242" w:author="Chen Liao" w:date="2021-06-01T21:13:00Z">
              <w:rPr>
                <w:sz w:val="22"/>
                <w:szCs w:val="22"/>
              </w:rPr>
            </w:rPrChange>
          </w:rPr>
          <w:delText xml:space="preserve"> (</w:delText>
        </w:r>
        <w:r w:rsidR="000B481A" w:rsidRPr="00BE70D2" w:rsidDel="00854E0F">
          <w:rPr>
            <w:color w:val="000000" w:themeColor="text1"/>
            <w:sz w:val="22"/>
            <w:szCs w:val="22"/>
            <w:highlight w:val="yellow"/>
            <w:rPrChange w:id="10243" w:author="Chen Liao" w:date="2021-06-01T21:13:00Z">
              <w:rPr>
                <w:sz w:val="22"/>
                <w:szCs w:val="22"/>
                <w:highlight w:val="yellow"/>
              </w:rPr>
            </w:rPrChange>
          </w:rPr>
          <w:delText>Table S4</w:delText>
        </w:r>
        <w:r w:rsidR="000B481A" w:rsidRPr="00BE70D2" w:rsidDel="00854E0F">
          <w:rPr>
            <w:color w:val="000000" w:themeColor="text1"/>
            <w:sz w:val="22"/>
            <w:szCs w:val="22"/>
            <w:rPrChange w:id="10244" w:author="Chen Liao" w:date="2021-06-01T21:13:00Z">
              <w:rPr>
                <w:sz w:val="22"/>
                <w:szCs w:val="22"/>
              </w:rPr>
            </w:rPrChange>
          </w:rPr>
          <w:delText>)</w:delText>
        </w:r>
        <w:r w:rsidR="007B59E5" w:rsidRPr="00BE70D2" w:rsidDel="00854E0F">
          <w:rPr>
            <w:color w:val="000000" w:themeColor="text1"/>
            <w:sz w:val="22"/>
            <w:szCs w:val="22"/>
            <w:rPrChange w:id="10245" w:author="Chen Liao" w:date="2021-06-01T21:13:00Z">
              <w:rPr>
                <w:sz w:val="22"/>
                <w:szCs w:val="22"/>
              </w:rPr>
            </w:rPrChange>
          </w:rPr>
          <w:delText xml:space="preserve">. </w:delText>
        </w:r>
        <w:r w:rsidR="00925343" w:rsidRPr="00BE70D2" w:rsidDel="00854E0F">
          <w:rPr>
            <w:color w:val="000000" w:themeColor="text1"/>
            <w:sz w:val="22"/>
            <w:szCs w:val="22"/>
            <w:rPrChange w:id="10246" w:author="Chen Liao" w:date="2021-06-01T21:13:00Z">
              <w:rPr>
                <w:sz w:val="22"/>
                <w:szCs w:val="22"/>
              </w:rPr>
            </w:rPrChange>
          </w:rPr>
          <w:delText>O</w:delText>
        </w:r>
        <w:r w:rsidR="0068788C" w:rsidRPr="00BE70D2" w:rsidDel="00854E0F">
          <w:rPr>
            <w:color w:val="000000" w:themeColor="text1"/>
            <w:sz w:val="22"/>
            <w:szCs w:val="22"/>
            <w:rPrChange w:id="10247" w:author="Chen Liao" w:date="2021-06-01T21:13:00Z">
              <w:rPr>
                <w:sz w:val="22"/>
                <w:szCs w:val="22"/>
              </w:rPr>
            </w:rPrChange>
          </w:rPr>
          <w:delText xml:space="preserve">ur </w:delText>
        </w:r>
        <w:r w:rsidR="00925343" w:rsidRPr="00BE70D2" w:rsidDel="00854E0F">
          <w:rPr>
            <w:color w:val="000000" w:themeColor="text1"/>
            <w:sz w:val="22"/>
            <w:szCs w:val="22"/>
            <w:rPrChange w:id="10248" w:author="Chen Liao" w:date="2021-06-01T21:13:00Z">
              <w:rPr>
                <w:sz w:val="22"/>
                <w:szCs w:val="22"/>
              </w:rPr>
            </w:rPrChange>
          </w:rPr>
          <w:delText>analysis</w:delText>
        </w:r>
        <w:r w:rsidR="0068788C" w:rsidRPr="00BE70D2" w:rsidDel="00854E0F">
          <w:rPr>
            <w:color w:val="000000" w:themeColor="text1"/>
            <w:sz w:val="22"/>
            <w:szCs w:val="22"/>
            <w:rPrChange w:id="10249" w:author="Chen Liao" w:date="2021-06-01T21:13:00Z">
              <w:rPr>
                <w:sz w:val="22"/>
                <w:szCs w:val="22"/>
              </w:rPr>
            </w:rPrChange>
          </w:rPr>
          <w:delText xml:space="preserve"> </w:delText>
        </w:r>
        <w:r w:rsidR="00925343" w:rsidRPr="00BE70D2" w:rsidDel="00854E0F">
          <w:rPr>
            <w:color w:val="000000" w:themeColor="text1"/>
            <w:sz w:val="22"/>
            <w:szCs w:val="22"/>
            <w:rPrChange w:id="10250" w:author="Chen Liao" w:date="2021-06-01T21:13:00Z">
              <w:rPr>
                <w:sz w:val="22"/>
                <w:szCs w:val="22"/>
              </w:rPr>
            </w:rPrChange>
          </w:rPr>
          <w:delText>based on</w:delText>
        </w:r>
        <w:r w:rsidR="00F21721" w:rsidRPr="00BE70D2" w:rsidDel="00854E0F">
          <w:rPr>
            <w:color w:val="000000" w:themeColor="text1"/>
            <w:sz w:val="22"/>
            <w:szCs w:val="22"/>
            <w:rPrChange w:id="10251" w:author="Chen Liao" w:date="2021-06-01T21:13:00Z">
              <w:rPr>
                <w:sz w:val="22"/>
                <w:szCs w:val="22"/>
              </w:rPr>
            </w:rPrChange>
          </w:rPr>
          <w:delText xml:space="preserve"> </w:delText>
        </w:r>
        <w:r w:rsidR="001835CB" w:rsidRPr="00BE70D2" w:rsidDel="00854E0F">
          <w:rPr>
            <w:color w:val="000000" w:themeColor="text1"/>
            <w:sz w:val="22"/>
            <w:szCs w:val="22"/>
            <w:rPrChange w:id="10252" w:author="Chen Liao" w:date="2021-06-01T21:13:00Z">
              <w:rPr>
                <w:sz w:val="22"/>
                <w:szCs w:val="22"/>
              </w:rPr>
            </w:rPrChange>
          </w:rPr>
          <w:delText xml:space="preserve">the </w:delText>
        </w:r>
        <w:r w:rsidR="00925343" w:rsidRPr="00BE70D2" w:rsidDel="00854E0F">
          <w:rPr>
            <w:color w:val="000000" w:themeColor="text1"/>
            <w:sz w:val="22"/>
            <w:szCs w:val="22"/>
            <w:rPrChange w:id="10253" w:author="Chen Liao" w:date="2021-06-01T21:13:00Z">
              <w:rPr>
                <w:sz w:val="22"/>
                <w:szCs w:val="22"/>
              </w:rPr>
            </w:rPrChange>
          </w:rPr>
          <w:delText xml:space="preserve">entire </w:delText>
        </w:r>
        <w:r w:rsidR="001835CB" w:rsidRPr="00BE70D2" w:rsidDel="00854E0F">
          <w:rPr>
            <w:color w:val="000000" w:themeColor="text1"/>
            <w:sz w:val="22"/>
            <w:szCs w:val="22"/>
            <w:rPrChange w:id="10254" w:author="Chen Liao" w:date="2021-06-01T21:13:00Z">
              <w:rPr>
                <w:sz w:val="22"/>
                <w:szCs w:val="22"/>
              </w:rPr>
            </w:rPrChange>
          </w:rPr>
          <w:delText>time series</w:delText>
        </w:r>
        <w:r w:rsidR="0068788C" w:rsidRPr="00BE70D2" w:rsidDel="00854E0F">
          <w:rPr>
            <w:color w:val="000000" w:themeColor="text1"/>
            <w:sz w:val="22"/>
            <w:szCs w:val="22"/>
            <w:rPrChange w:id="10255" w:author="Chen Liao" w:date="2021-06-01T21:13:00Z">
              <w:rPr>
                <w:sz w:val="22"/>
                <w:szCs w:val="22"/>
              </w:rPr>
            </w:rPrChange>
          </w:rPr>
          <w:delText xml:space="preserve"> correctly identified the inter-vendor difference</w:delText>
        </w:r>
        <w:r w:rsidR="00A70392" w:rsidRPr="00BE70D2" w:rsidDel="00854E0F">
          <w:rPr>
            <w:color w:val="000000" w:themeColor="text1"/>
            <w:sz w:val="22"/>
            <w:szCs w:val="22"/>
            <w:rPrChange w:id="10256" w:author="Chen Liao" w:date="2021-06-01T21:13:00Z">
              <w:rPr>
                <w:sz w:val="22"/>
                <w:szCs w:val="22"/>
              </w:rPr>
            </w:rPrChange>
          </w:rPr>
          <w:delText xml:space="preserve"> in dynamics</w:delText>
        </w:r>
        <w:r w:rsidR="00912F16" w:rsidRPr="00BE70D2" w:rsidDel="00854E0F">
          <w:rPr>
            <w:color w:val="000000" w:themeColor="text1"/>
            <w:sz w:val="22"/>
            <w:szCs w:val="22"/>
            <w:rPrChange w:id="10257" w:author="Chen Liao" w:date="2021-06-01T21:13:00Z">
              <w:rPr>
                <w:sz w:val="22"/>
                <w:szCs w:val="22"/>
              </w:rPr>
            </w:rPrChange>
          </w:rPr>
          <w:delText xml:space="preserve"> (</w:delText>
        </w:r>
        <w:r w:rsidR="00912F16" w:rsidRPr="00BE70D2" w:rsidDel="00854E0F">
          <w:rPr>
            <w:color w:val="000000" w:themeColor="text1"/>
            <w:sz w:val="22"/>
            <w:szCs w:val="22"/>
            <w:highlight w:val="yellow"/>
            <w:rPrChange w:id="10258" w:author="Chen Liao" w:date="2021-06-01T21:13:00Z">
              <w:rPr>
                <w:sz w:val="22"/>
                <w:szCs w:val="22"/>
                <w:highlight w:val="yellow"/>
              </w:rPr>
            </w:rPrChange>
          </w:rPr>
          <w:delText>Fig. 4A</w:delText>
        </w:r>
        <w:r w:rsidR="00912F16" w:rsidRPr="00BE70D2" w:rsidDel="00854E0F">
          <w:rPr>
            <w:color w:val="000000" w:themeColor="text1"/>
            <w:sz w:val="22"/>
            <w:szCs w:val="22"/>
            <w:rPrChange w:id="10259" w:author="Chen Liao" w:date="2021-06-01T21:13:00Z">
              <w:rPr>
                <w:sz w:val="22"/>
                <w:szCs w:val="22"/>
              </w:rPr>
            </w:rPrChange>
          </w:rPr>
          <w:delText>)</w:delText>
        </w:r>
        <w:r w:rsidR="0068788C" w:rsidRPr="00BE70D2" w:rsidDel="00854E0F">
          <w:rPr>
            <w:color w:val="000000" w:themeColor="text1"/>
            <w:sz w:val="22"/>
            <w:szCs w:val="22"/>
            <w:rPrChange w:id="10260" w:author="Chen Liao" w:date="2021-06-01T21:13:00Z">
              <w:rPr>
                <w:sz w:val="22"/>
                <w:szCs w:val="22"/>
              </w:rPr>
            </w:rPrChange>
          </w:rPr>
          <w:delText xml:space="preserve">. </w:delText>
        </w:r>
      </w:del>
      <w:del w:id="10261" w:author="Chen Liao" w:date="2021-06-01T07:14:00Z">
        <w:r w:rsidR="00AF536A" w:rsidRPr="00BE70D2" w:rsidDel="00A14AFA">
          <w:rPr>
            <w:color w:val="000000" w:themeColor="text1"/>
            <w:sz w:val="22"/>
            <w:szCs w:val="22"/>
            <w:rPrChange w:id="10262" w:author="Chen Liao" w:date="2021-06-01T21:13:00Z">
              <w:rPr>
                <w:sz w:val="22"/>
                <w:szCs w:val="22"/>
              </w:rPr>
            </w:rPrChange>
          </w:rPr>
          <w:delText>Second</w:delText>
        </w:r>
        <w:r w:rsidR="00A70392" w:rsidRPr="00BE70D2" w:rsidDel="00A14AFA">
          <w:rPr>
            <w:color w:val="000000" w:themeColor="text1"/>
            <w:sz w:val="22"/>
            <w:szCs w:val="22"/>
            <w:rPrChange w:id="10263" w:author="Chen Liao" w:date="2021-06-01T21:13:00Z">
              <w:rPr>
                <w:sz w:val="22"/>
                <w:szCs w:val="22"/>
              </w:rPr>
            </w:rPrChange>
          </w:rPr>
          <w:delText>ly</w:delText>
        </w:r>
        <w:r w:rsidR="004D5814" w:rsidRPr="00BE70D2" w:rsidDel="00A14AFA">
          <w:rPr>
            <w:color w:val="000000" w:themeColor="text1"/>
            <w:sz w:val="22"/>
            <w:szCs w:val="22"/>
            <w:rPrChange w:id="10264" w:author="Chen Liao" w:date="2021-06-01T21:13:00Z">
              <w:rPr>
                <w:sz w:val="22"/>
                <w:szCs w:val="22"/>
              </w:rPr>
            </w:rPrChange>
          </w:rPr>
          <w:delText>,</w:delText>
        </w:r>
        <w:r w:rsidR="00B27369" w:rsidRPr="00BE70D2" w:rsidDel="00A14AFA">
          <w:rPr>
            <w:color w:val="000000" w:themeColor="text1"/>
            <w:sz w:val="22"/>
            <w:szCs w:val="22"/>
            <w:rPrChange w:id="10265" w:author="Chen Liao" w:date="2021-06-01T21:13:00Z">
              <w:rPr>
                <w:sz w:val="22"/>
                <w:szCs w:val="22"/>
              </w:rPr>
            </w:rPrChange>
          </w:rPr>
          <w:delText xml:space="preserve"> </w:delText>
        </w:r>
        <w:r w:rsidR="00244509" w:rsidRPr="00BE70D2" w:rsidDel="00A14AFA">
          <w:rPr>
            <w:color w:val="000000" w:themeColor="text1"/>
            <w:sz w:val="22"/>
            <w:szCs w:val="22"/>
            <w:rPrChange w:id="10266" w:author="Chen Liao" w:date="2021-06-01T21:13:00Z">
              <w:rPr>
                <w:sz w:val="22"/>
                <w:szCs w:val="22"/>
              </w:rPr>
            </w:rPrChange>
          </w:rPr>
          <w:delText xml:space="preserve">dynamics </w:delText>
        </w:r>
        <w:r w:rsidR="00A70392" w:rsidRPr="00BE70D2" w:rsidDel="00A14AFA">
          <w:rPr>
            <w:color w:val="000000" w:themeColor="text1"/>
            <w:sz w:val="22"/>
            <w:szCs w:val="22"/>
            <w:rPrChange w:id="10267" w:author="Chen Liao" w:date="2021-06-01T21:13:00Z">
              <w:rPr>
                <w:sz w:val="22"/>
                <w:szCs w:val="22"/>
              </w:rPr>
            </w:rPrChange>
          </w:rPr>
          <w:delText xml:space="preserve">can </w:delText>
        </w:r>
        <w:r w:rsidR="00244509" w:rsidRPr="00BE70D2" w:rsidDel="00A14AFA">
          <w:rPr>
            <w:color w:val="000000" w:themeColor="text1"/>
            <w:sz w:val="22"/>
            <w:szCs w:val="22"/>
            <w:rPrChange w:id="10268" w:author="Chen Liao" w:date="2021-06-01T21:13:00Z">
              <w:rPr>
                <w:sz w:val="22"/>
                <w:szCs w:val="22"/>
              </w:rPr>
            </w:rPrChange>
          </w:rPr>
          <w:delText xml:space="preserve">bridge the gap between </w:delText>
        </w:r>
        <w:r w:rsidR="00A70392" w:rsidRPr="00BE70D2" w:rsidDel="00A14AFA">
          <w:rPr>
            <w:color w:val="000000" w:themeColor="text1"/>
            <w:sz w:val="22"/>
            <w:szCs w:val="22"/>
            <w:rPrChange w:id="10269" w:author="Chen Liao" w:date="2021-06-01T21:13:00Z">
              <w:rPr>
                <w:sz w:val="22"/>
                <w:szCs w:val="22"/>
              </w:rPr>
            </w:rPrChange>
          </w:rPr>
          <w:delText xml:space="preserve">the </w:delText>
        </w:r>
        <w:r w:rsidR="00244509" w:rsidRPr="00BE70D2" w:rsidDel="00A14AFA">
          <w:rPr>
            <w:color w:val="000000" w:themeColor="text1"/>
            <w:sz w:val="22"/>
            <w:szCs w:val="22"/>
            <w:rPrChange w:id="10270" w:author="Chen Liao" w:date="2021-06-01T21:13:00Z">
              <w:rPr>
                <w:sz w:val="22"/>
                <w:szCs w:val="22"/>
              </w:rPr>
            </w:rPrChange>
          </w:rPr>
          <w:delText xml:space="preserve">baseline state and </w:delText>
        </w:r>
        <w:r w:rsidR="00A70392" w:rsidRPr="00BE70D2" w:rsidDel="00A14AFA">
          <w:rPr>
            <w:color w:val="000000" w:themeColor="text1"/>
            <w:sz w:val="22"/>
            <w:szCs w:val="22"/>
            <w:rPrChange w:id="10271" w:author="Chen Liao" w:date="2021-06-01T21:13:00Z">
              <w:rPr>
                <w:sz w:val="22"/>
                <w:szCs w:val="22"/>
              </w:rPr>
            </w:rPrChange>
          </w:rPr>
          <w:delText xml:space="preserve">the </w:delText>
        </w:r>
        <w:r w:rsidR="009A2CE5" w:rsidRPr="00BE70D2" w:rsidDel="00A14AFA">
          <w:rPr>
            <w:color w:val="000000" w:themeColor="text1"/>
            <w:sz w:val="22"/>
            <w:szCs w:val="22"/>
            <w:rPrChange w:id="10272" w:author="Chen Liao" w:date="2021-06-01T21:13:00Z">
              <w:rPr>
                <w:sz w:val="22"/>
                <w:szCs w:val="22"/>
              </w:rPr>
            </w:rPrChange>
          </w:rPr>
          <w:delText>endpoint</w:delText>
        </w:r>
        <w:r w:rsidR="00244509" w:rsidRPr="00BE70D2" w:rsidDel="00A14AFA">
          <w:rPr>
            <w:color w:val="000000" w:themeColor="text1"/>
            <w:sz w:val="22"/>
            <w:szCs w:val="22"/>
            <w:rPrChange w:id="10273" w:author="Chen Liao" w:date="2021-06-01T21:13:00Z">
              <w:rPr>
                <w:sz w:val="22"/>
                <w:szCs w:val="22"/>
              </w:rPr>
            </w:rPrChange>
          </w:rPr>
          <w:delText xml:space="preserve"> state </w:delText>
        </w:r>
        <w:r w:rsidR="00A70392" w:rsidRPr="00BE70D2" w:rsidDel="00A14AFA">
          <w:rPr>
            <w:color w:val="000000" w:themeColor="text1"/>
            <w:sz w:val="22"/>
            <w:szCs w:val="22"/>
            <w:rPrChange w:id="10274" w:author="Chen Liao" w:date="2021-06-01T21:13:00Z">
              <w:rPr>
                <w:sz w:val="22"/>
                <w:szCs w:val="22"/>
              </w:rPr>
            </w:rPrChange>
          </w:rPr>
          <w:delText>and help identify the sources of heterogeneity</w:delText>
        </w:r>
        <w:r w:rsidR="00244509" w:rsidRPr="00BE70D2" w:rsidDel="00A14AFA">
          <w:rPr>
            <w:color w:val="000000" w:themeColor="text1"/>
            <w:sz w:val="22"/>
            <w:szCs w:val="22"/>
            <w:rPrChange w:id="10275" w:author="Chen Liao" w:date="2021-06-01T21:13:00Z">
              <w:rPr>
                <w:sz w:val="22"/>
                <w:szCs w:val="22"/>
              </w:rPr>
            </w:rPrChange>
          </w:rPr>
          <w:delText xml:space="preserve">. For instance, </w:delText>
        </w:r>
      </w:del>
      <w:del w:id="10276" w:author="Chen Liao" w:date="2021-05-30T09:32:00Z">
        <w:r w:rsidR="00A70392" w:rsidRPr="00BE70D2" w:rsidDel="002C3B02">
          <w:rPr>
            <w:color w:val="000000" w:themeColor="text1"/>
            <w:sz w:val="22"/>
            <w:szCs w:val="22"/>
            <w:rPrChange w:id="10277" w:author="Chen Liao" w:date="2021-06-01T21:13:00Z">
              <w:rPr>
                <w:sz w:val="22"/>
                <w:szCs w:val="22"/>
              </w:rPr>
            </w:rPrChange>
          </w:rPr>
          <w:delText xml:space="preserve">we found that </w:delText>
        </w:r>
      </w:del>
      <w:del w:id="10278" w:author="Chen Liao" w:date="2021-05-30T09:23:00Z">
        <w:r w:rsidR="00244509" w:rsidRPr="00BE70D2" w:rsidDel="008D42CC">
          <w:rPr>
            <w:color w:val="000000" w:themeColor="text1"/>
            <w:sz w:val="22"/>
            <w:szCs w:val="22"/>
            <w:rPrChange w:id="10279" w:author="Chen Liao" w:date="2021-06-01T21:13:00Z">
              <w:rPr>
                <w:sz w:val="22"/>
                <w:szCs w:val="22"/>
              </w:rPr>
            </w:rPrChange>
          </w:rPr>
          <w:delText xml:space="preserve">the variability </w:delText>
        </w:r>
        <w:r w:rsidR="00A70392" w:rsidRPr="00BE70D2" w:rsidDel="008D42CC">
          <w:rPr>
            <w:color w:val="000000" w:themeColor="text1"/>
            <w:sz w:val="22"/>
            <w:szCs w:val="22"/>
            <w:rPrChange w:id="10280" w:author="Chen Liao" w:date="2021-06-01T21:13:00Z">
              <w:rPr>
                <w:sz w:val="22"/>
                <w:szCs w:val="22"/>
              </w:rPr>
            </w:rPrChange>
          </w:rPr>
          <w:delText>in</w:delText>
        </w:r>
        <w:r w:rsidR="00244509" w:rsidRPr="00BE70D2" w:rsidDel="008D42CC">
          <w:rPr>
            <w:color w:val="000000" w:themeColor="text1"/>
            <w:sz w:val="22"/>
            <w:szCs w:val="22"/>
            <w:rPrChange w:id="10281" w:author="Chen Liao" w:date="2021-06-01T21:13:00Z">
              <w:rPr>
                <w:sz w:val="22"/>
                <w:szCs w:val="22"/>
              </w:rPr>
            </w:rPrChange>
          </w:rPr>
          <w:delText xml:space="preserve"> </w:delText>
        </w:r>
        <w:r w:rsidR="009D6756" w:rsidRPr="00BE70D2" w:rsidDel="008D42CC">
          <w:rPr>
            <w:color w:val="000000" w:themeColor="text1"/>
            <w:sz w:val="22"/>
            <w:szCs w:val="22"/>
            <w:rPrChange w:id="10282" w:author="Chen Liao" w:date="2021-06-01T21:13:00Z">
              <w:rPr>
                <w:sz w:val="22"/>
                <w:szCs w:val="22"/>
              </w:rPr>
            </w:rPrChange>
          </w:rPr>
          <w:delText xml:space="preserve">bacterial </w:delText>
        </w:r>
        <w:r w:rsidR="00A70392" w:rsidRPr="00BE70D2" w:rsidDel="008D42CC">
          <w:rPr>
            <w:color w:val="000000" w:themeColor="text1"/>
            <w:sz w:val="22"/>
            <w:szCs w:val="22"/>
            <w:rPrChange w:id="10283" w:author="Chen Liao" w:date="2021-06-01T21:13:00Z">
              <w:rPr>
                <w:sz w:val="22"/>
                <w:szCs w:val="22"/>
              </w:rPr>
            </w:rPrChange>
          </w:rPr>
          <w:delText>load</w:delText>
        </w:r>
        <w:r w:rsidR="0002170A" w:rsidRPr="00BE70D2" w:rsidDel="008D42CC">
          <w:rPr>
            <w:color w:val="000000" w:themeColor="text1"/>
            <w:sz w:val="22"/>
            <w:szCs w:val="22"/>
            <w:rPrChange w:id="10284" w:author="Chen Liao" w:date="2021-06-01T21:13:00Z">
              <w:rPr>
                <w:sz w:val="22"/>
                <w:szCs w:val="22"/>
              </w:rPr>
            </w:rPrChange>
          </w:rPr>
          <w:delText xml:space="preserve"> </w:delText>
        </w:r>
        <w:r w:rsidR="00992CFE" w:rsidRPr="00BE70D2" w:rsidDel="008D42CC">
          <w:rPr>
            <w:color w:val="000000" w:themeColor="text1"/>
            <w:sz w:val="22"/>
            <w:szCs w:val="22"/>
            <w:rPrChange w:id="10285" w:author="Chen Liao" w:date="2021-06-01T21:13:00Z">
              <w:rPr>
                <w:sz w:val="22"/>
                <w:szCs w:val="22"/>
              </w:rPr>
            </w:rPrChange>
          </w:rPr>
          <w:delText xml:space="preserve">was </w:delText>
        </w:r>
        <w:r w:rsidR="00A70392" w:rsidRPr="00BE70D2" w:rsidDel="008D42CC">
          <w:rPr>
            <w:color w:val="000000" w:themeColor="text1"/>
            <w:sz w:val="22"/>
            <w:szCs w:val="22"/>
            <w:rPrChange w:id="10286" w:author="Chen Liao" w:date="2021-06-01T21:13:00Z">
              <w:rPr>
                <w:sz w:val="22"/>
                <w:szCs w:val="22"/>
              </w:rPr>
            </w:rPrChange>
          </w:rPr>
          <w:delText>correlated</w:delText>
        </w:r>
        <w:r w:rsidR="00992CFE" w:rsidRPr="00BE70D2" w:rsidDel="008D42CC">
          <w:rPr>
            <w:color w:val="000000" w:themeColor="text1"/>
            <w:sz w:val="22"/>
            <w:szCs w:val="22"/>
            <w:rPrChange w:id="10287" w:author="Chen Liao" w:date="2021-06-01T21:13:00Z">
              <w:rPr>
                <w:sz w:val="22"/>
                <w:szCs w:val="22"/>
              </w:rPr>
            </w:rPrChange>
          </w:rPr>
          <w:delText xml:space="preserve"> to </w:delText>
        </w:r>
        <w:r w:rsidR="00E81D39" w:rsidRPr="00BE70D2" w:rsidDel="008D42CC">
          <w:rPr>
            <w:color w:val="000000" w:themeColor="text1"/>
            <w:sz w:val="22"/>
            <w:szCs w:val="22"/>
            <w:rPrChange w:id="10288" w:author="Chen Liao" w:date="2021-06-01T21:13:00Z">
              <w:rPr>
                <w:sz w:val="22"/>
                <w:szCs w:val="22"/>
              </w:rPr>
            </w:rPrChange>
          </w:rPr>
          <w:delText>the</w:delText>
        </w:r>
        <w:r w:rsidR="00E61BA8" w:rsidRPr="00BE70D2" w:rsidDel="008D42CC">
          <w:rPr>
            <w:color w:val="000000" w:themeColor="text1"/>
            <w:sz w:val="22"/>
            <w:szCs w:val="22"/>
            <w:rPrChange w:id="10289" w:author="Chen Liao" w:date="2021-06-01T21:13:00Z">
              <w:rPr>
                <w:sz w:val="22"/>
                <w:szCs w:val="22"/>
              </w:rPr>
            </w:rPrChange>
          </w:rPr>
          <w:delText xml:space="preserve"> baseline </w:delText>
        </w:r>
        <w:r w:rsidR="00244509" w:rsidRPr="00BE70D2" w:rsidDel="008D42CC">
          <w:rPr>
            <w:color w:val="000000" w:themeColor="text1"/>
            <w:sz w:val="22"/>
            <w:szCs w:val="22"/>
            <w:rPrChange w:id="10290" w:author="Chen Liao" w:date="2021-06-01T21:13:00Z">
              <w:rPr>
                <w:sz w:val="22"/>
                <w:szCs w:val="22"/>
              </w:rPr>
            </w:rPrChange>
          </w:rPr>
          <w:delText xml:space="preserve">abundance of </w:delText>
        </w:r>
        <w:r w:rsidR="00F542DB" w:rsidRPr="00BE70D2" w:rsidDel="008D42CC">
          <w:rPr>
            <w:color w:val="000000" w:themeColor="text1"/>
            <w:sz w:val="22"/>
            <w:szCs w:val="22"/>
            <w:rPrChange w:id="10291" w:author="Chen Liao" w:date="2021-06-01T21:13:00Z">
              <w:rPr>
                <w:sz w:val="22"/>
                <w:szCs w:val="22"/>
              </w:rPr>
            </w:rPrChange>
          </w:rPr>
          <w:delText>inulin responders</w:delText>
        </w:r>
        <w:r w:rsidR="00A70392" w:rsidRPr="00BE70D2" w:rsidDel="008D42CC">
          <w:rPr>
            <w:color w:val="000000" w:themeColor="text1"/>
            <w:sz w:val="22"/>
            <w:szCs w:val="22"/>
            <w:rPrChange w:id="10292" w:author="Chen Liao" w:date="2021-06-01T21:13:00Z">
              <w:rPr>
                <w:sz w:val="22"/>
                <w:szCs w:val="22"/>
              </w:rPr>
            </w:rPrChange>
          </w:rPr>
          <w:delText xml:space="preserve"> (</w:delText>
        </w:r>
        <w:r w:rsidR="00244509" w:rsidRPr="00BE70D2" w:rsidDel="008D42CC">
          <w:rPr>
            <w:i/>
            <w:iCs/>
            <w:color w:val="000000" w:themeColor="text1"/>
            <w:sz w:val="22"/>
            <w:szCs w:val="22"/>
            <w:rPrChange w:id="10293" w:author="Chen Liao" w:date="2021-06-01T21:13:00Z">
              <w:rPr>
                <w:i/>
                <w:iCs/>
                <w:sz w:val="22"/>
                <w:szCs w:val="22"/>
              </w:rPr>
            </w:rPrChange>
          </w:rPr>
          <w:delText>Bacteroides acidifaciens</w:delText>
        </w:r>
        <w:r w:rsidR="00244509" w:rsidRPr="00BE70D2" w:rsidDel="008D42CC">
          <w:rPr>
            <w:color w:val="000000" w:themeColor="text1"/>
            <w:sz w:val="22"/>
            <w:szCs w:val="22"/>
            <w:rPrChange w:id="10294" w:author="Chen Liao" w:date="2021-06-01T21:13:00Z">
              <w:rPr>
                <w:sz w:val="22"/>
                <w:szCs w:val="22"/>
              </w:rPr>
            </w:rPrChange>
          </w:rPr>
          <w:delText xml:space="preserve"> and unclassified </w:delText>
        </w:r>
        <w:r w:rsidR="00244509" w:rsidRPr="00BE70D2" w:rsidDel="008D42CC">
          <w:rPr>
            <w:i/>
            <w:iCs/>
            <w:color w:val="000000" w:themeColor="text1"/>
            <w:sz w:val="22"/>
            <w:szCs w:val="22"/>
            <w:rPrChange w:id="10295" w:author="Chen Liao" w:date="2021-06-01T21:13:00Z">
              <w:rPr>
                <w:i/>
                <w:iCs/>
                <w:sz w:val="22"/>
                <w:szCs w:val="22"/>
              </w:rPr>
            </w:rPrChange>
          </w:rPr>
          <w:delText>Muribaculaceae</w:delText>
        </w:r>
        <w:r w:rsidR="00A70392" w:rsidRPr="00BE70D2" w:rsidDel="008D42CC">
          <w:rPr>
            <w:i/>
            <w:iCs/>
            <w:color w:val="000000" w:themeColor="text1"/>
            <w:sz w:val="22"/>
            <w:szCs w:val="22"/>
            <w:rPrChange w:id="10296" w:author="Chen Liao" w:date="2021-06-01T21:13:00Z">
              <w:rPr>
                <w:i/>
                <w:iCs/>
                <w:sz w:val="22"/>
                <w:szCs w:val="22"/>
              </w:rPr>
            </w:rPrChange>
          </w:rPr>
          <w:delText>)</w:delText>
        </w:r>
        <w:r w:rsidR="00244509" w:rsidRPr="00BE70D2" w:rsidDel="008D42CC">
          <w:rPr>
            <w:color w:val="000000" w:themeColor="text1"/>
            <w:sz w:val="22"/>
            <w:szCs w:val="22"/>
            <w:rPrChange w:id="10297" w:author="Chen Liao" w:date="2021-06-01T21:13:00Z">
              <w:rPr>
                <w:sz w:val="22"/>
                <w:szCs w:val="22"/>
              </w:rPr>
            </w:rPrChange>
          </w:rPr>
          <w:delText xml:space="preserve">. </w:delText>
        </w:r>
      </w:del>
      <w:del w:id="10298" w:author="Chen Liao" w:date="2021-05-30T09:32:00Z">
        <w:r w:rsidR="00032B89" w:rsidRPr="00BE70D2" w:rsidDel="002C3B02">
          <w:rPr>
            <w:color w:val="000000" w:themeColor="text1"/>
            <w:sz w:val="22"/>
            <w:szCs w:val="22"/>
            <w:rPrChange w:id="10299" w:author="Chen Liao" w:date="2021-06-01T21:13:00Z">
              <w:rPr>
                <w:sz w:val="22"/>
                <w:szCs w:val="22"/>
              </w:rPr>
            </w:rPrChange>
          </w:rPr>
          <w:delText>Taken together</w:delText>
        </w:r>
        <w:r w:rsidR="00A6295F" w:rsidRPr="00BE70D2" w:rsidDel="002C3B02">
          <w:rPr>
            <w:color w:val="000000" w:themeColor="text1"/>
            <w:sz w:val="22"/>
            <w:szCs w:val="22"/>
            <w:rPrChange w:id="10300" w:author="Chen Liao" w:date="2021-06-01T21:13:00Z">
              <w:rPr>
                <w:sz w:val="22"/>
                <w:szCs w:val="22"/>
              </w:rPr>
            </w:rPrChange>
          </w:rPr>
          <w:delText>, c</w:delText>
        </w:r>
        <w:r w:rsidR="00A6295F" w:rsidRPr="00BE70D2" w:rsidDel="002C3B02">
          <w:rPr>
            <w:color w:val="000000" w:themeColor="text1"/>
            <w:sz w:val="22"/>
            <w:szCs w:val="22"/>
            <w:shd w:val="clear" w:color="auto" w:fill="FFFFFF"/>
            <w:rPrChange w:id="10301" w:author="Chen Liao" w:date="2021-06-01T21:13:00Z">
              <w:rPr>
                <w:sz w:val="22"/>
                <w:szCs w:val="22"/>
                <w:shd w:val="clear" w:color="auto" w:fill="FFFFFF"/>
              </w:rPr>
            </w:rPrChange>
          </w:rPr>
          <w:delText>haracterizing</w:delText>
        </w:r>
        <w:r w:rsidR="00143D08" w:rsidRPr="00BE70D2" w:rsidDel="002C3B02">
          <w:rPr>
            <w:color w:val="000000" w:themeColor="text1"/>
            <w:sz w:val="22"/>
            <w:szCs w:val="22"/>
            <w:shd w:val="clear" w:color="auto" w:fill="FFFFFF"/>
            <w:rPrChange w:id="10302" w:author="Chen Liao" w:date="2021-06-01T21:13:00Z">
              <w:rPr>
                <w:sz w:val="22"/>
                <w:szCs w:val="22"/>
                <w:shd w:val="clear" w:color="auto" w:fill="FFFFFF"/>
              </w:rPr>
            </w:rPrChange>
          </w:rPr>
          <w:delText xml:space="preserve"> </w:delText>
        </w:r>
        <w:r w:rsidR="00A6295F" w:rsidRPr="00BE70D2" w:rsidDel="002C3B02">
          <w:rPr>
            <w:color w:val="000000" w:themeColor="text1"/>
            <w:sz w:val="22"/>
            <w:szCs w:val="22"/>
            <w:shd w:val="clear" w:color="auto" w:fill="FFFFFF"/>
            <w:rPrChange w:id="10303" w:author="Chen Liao" w:date="2021-06-01T21:13:00Z">
              <w:rPr>
                <w:sz w:val="22"/>
                <w:szCs w:val="22"/>
                <w:shd w:val="clear" w:color="auto" w:fill="FFFFFF"/>
              </w:rPr>
            </w:rPrChange>
          </w:rPr>
          <w:delText xml:space="preserve">dynamic responses to </w:delText>
        </w:r>
        <w:r w:rsidR="00143D08" w:rsidRPr="00BE70D2" w:rsidDel="002C3B02">
          <w:rPr>
            <w:color w:val="000000" w:themeColor="text1"/>
            <w:sz w:val="22"/>
            <w:szCs w:val="22"/>
            <w:shd w:val="clear" w:color="auto" w:fill="FFFFFF"/>
            <w:rPrChange w:id="10304" w:author="Chen Liao" w:date="2021-06-01T21:13:00Z">
              <w:rPr>
                <w:sz w:val="22"/>
                <w:szCs w:val="22"/>
                <w:shd w:val="clear" w:color="auto" w:fill="FFFFFF"/>
              </w:rPr>
            </w:rPrChange>
          </w:rPr>
          <w:delText>dietary fiber</w:delText>
        </w:r>
        <w:r w:rsidR="00A6295F" w:rsidRPr="00BE70D2" w:rsidDel="002C3B02">
          <w:rPr>
            <w:color w:val="000000" w:themeColor="text1"/>
            <w:sz w:val="22"/>
            <w:szCs w:val="22"/>
            <w:shd w:val="clear" w:color="auto" w:fill="FFFFFF"/>
            <w:rPrChange w:id="10305" w:author="Chen Liao" w:date="2021-06-01T21:13:00Z">
              <w:rPr>
                <w:sz w:val="22"/>
                <w:szCs w:val="22"/>
                <w:shd w:val="clear" w:color="auto" w:fill="FFFFFF"/>
              </w:rPr>
            </w:rPrChange>
          </w:rPr>
          <w:delText xml:space="preserve"> </w:delText>
        </w:r>
        <w:r w:rsidR="00324CD1" w:rsidRPr="00BE70D2" w:rsidDel="002C3B02">
          <w:rPr>
            <w:color w:val="000000" w:themeColor="text1"/>
            <w:sz w:val="22"/>
            <w:szCs w:val="22"/>
            <w:rPrChange w:id="10306" w:author="Chen Liao" w:date="2021-06-01T21:13:00Z">
              <w:rPr>
                <w:sz w:val="22"/>
                <w:szCs w:val="22"/>
              </w:rPr>
            </w:rPrChange>
          </w:rPr>
          <w:delText xml:space="preserve">intervention </w:delText>
        </w:r>
        <w:r w:rsidR="00A6295F" w:rsidRPr="00BE70D2" w:rsidDel="002C3B02">
          <w:rPr>
            <w:color w:val="000000" w:themeColor="text1"/>
            <w:sz w:val="22"/>
            <w:szCs w:val="22"/>
            <w:rPrChange w:id="10307" w:author="Chen Liao" w:date="2021-06-01T21:13:00Z">
              <w:rPr>
                <w:sz w:val="22"/>
                <w:szCs w:val="22"/>
              </w:rPr>
            </w:rPrChange>
          </w:rPr>
          <w:delText>across individuals, with integrated longitudinal analysis of 16S rRNA sequencing, metagenomics and metabolomics, is an important priority for microbiome research to further understanding of diet-induced responses</w:delText>
        </w:r>
        <w:r w:rsidR="00C62004" w:rsidRPr="00BE70D2" w:rsidDel="002C3B02">
          <w:rPr>
            <w:color w:val="000000" w:themeColor="text1"/>
            <w:sz w:val="22"/>
            <w:szCs w:val="22"/>
            <w:rPrChange w:id="10308" w:author="Chen Liao" w:date="2021-06-01T21:13:00Z">
              <w:rPr>
                <w:sz w:val="22"/>
                <w:szCs w:val="22"/>
              </w:rPr>
            </w:rPrChange>
          </w:rPr>
          <w:delText xml:space="preserve"> </w:delText>
        </w:r>
        <w:r w:rsidR="00C62004" w:rsidRPr="00BE70D2" w:rsidDel="002C3B02">
          <w:rPr>
            <w:color w:val="000000" w:themeColor="text1"/>
            <w:sz w:val="22"/>
            <w:szCs w:val="22"/>
            <w:rPrChange w:id="10309" w:author="Chen Liao" w:date="2021-06-01T21:13:00Z">
              <w:rPr>
                <w:sz w:val="22"/>
                <w:szCs w:val="22"/>
              </w:rPr>
            </w:rPrChange>
          </w:rPr>
          <w:fldChar w:fldCharType="begin"/>
        </w:r>
        <w:r w:rsidR="002E2A76" w:rsidRPr="00BE70D2" w:rsidDel="002C3B02">
          <w:rPr>
            <w:color w:val="000000" w:themeColor="text1"/>
            <w:sz w:val="22"/>
            <w:szCs w:val="22"/>
            <w:rPrChange w:id="10310" w:author="Chen Liao" w:date="2021-06-01T21:13:00Z">
              <w:rPr>
                <w:sz w:val="22"/>
                <w:szCs w:val="22"/>
              </w:rPr>
            </w:rPrChange>
          </w:rPr>
          <w:delInstrText xml:space="preserve"> ADDIN NE.Ref.{A6FD7D72-42B2-49AD-A022-70D73838029A}</w:delInstrText>
        </w:r>
        <w:r w:rsidR="00C62004" w:rsidRPr="00BE70D2" w:rsidDel="002C3B02">
          <w:rPr>
            <w:color w:val="000000" w:themeColor="text1"/>
            <w:sz w:val="22"/>
            <w:szCs w:val="22"/>
            <w:rPrChange w:id="10311" w:author="Chen Liao" w:date="2021-06-01T21:13:00Z">
              <w:rPr>
                <w:sz w:val="22"/>
                <w:szCs w:val="22"/>
              </w:rPr>
            </w:rPrChange>
          </w:rPr>
          <w:fldChar w:fldCharType="separate"/>
        </w:r>
        <w:r w:rsidR="00D67D1E" w:rsidRPr="00BE70D2" w:rsidDel="002C3B02">
          <w:rPr>
            <w:rFonts w:eastAsiaTheme="minorEastAsia"/>
            <w:color w:val="000000" w:themeColor="text1"/>
            <w:sz w:val="22"/>
            <w:szCs w:val="22"/>
            <w:rPrChange w:id="10312" w:author="Chen Liao" w:date="2021-06-01T21:13:00Z">
              <w:rPr>
                <w:rFonts w:eastAsiaTheme="minorEastAsia"/>
                <w:color w:val="080000"/>
                <w:sz w:val="22"/>
                <w:szCs w:val="22"/>
              </w:rPr>
            </w:rPrChange>
          </w:rPr>
          <w:delText>[51]</w:delText>
        </w:r>
        <w:r w:rsidR="00C62004" w:rsidRPr="00BE70D2" w:rsidDel="002C3B02">
          <w:rPr>
            <w:color w:val="000000" w:themeColor="text1"/>
            <w:sz w:val="22"/>
            <w:szCs w:val="22"/>
            <w:rPrChange w:id="10313" w:author="Chen Liao" w:date="2021-06-01T21:13:00Z">
              <w:rPr>
                <w:sz w:val="22"/>
                <w:szCs w:val="22"/>
              </w:rPr>
            </w:rPrChange>
          </w:rPr>
          <w:fldChar w:fldCharType="end"/>
        </w:r>
        <w:r w:rsidR="00A6295F" w:rsidRPr="00BE70D2" w:rsidDel="002C3B02">
          <w:rPr>
            <w:color w:val="000000" w:themeColor="text1"/>
            <w:sz w:val="22"/>
            <w:szCs w:val="22"/>
            <w:rPrChange w:id="10314" w:author="Chen Liao" w:date="2021-06-01T21:13:00Z">
              <w:rPr>
                <w:sz w:val="22"/>
                <w:szCs w:val="22"/>
              </w:rPr>
            </w:rPrChange>
          </w:rPr>
          <w:delText xml:space="preserve">. </w:delText>
        </w:r>
        <w:r w:rsidR="00E26301" w:rsidRPr="00BE70D2" w:rsidDel="002C3B02">
          <w:rPr>
            <w:color w:val="000000" w:themeColor="text1"/>
            <w:sz w:val="22"/>
            <w:szCs w:val="22"/>
            <w:rPrChange w:id="10315" w:author="Chen Liao" w:date="2021-06-01T21:13:00Z">
              <w:rPr>
                <w:sz w:val="22"/>
                <w:szCs w:val="22"/>
              </w:rPr>
            </w:rPrChange>
          </w:rPr>
          <w:delText xml:space="preserve">Such studies </w:delText>
        </w:r>
        <w:r w:rsidR="00032B89" w:rsidRPr="00BE70D2" w:rsidDel="002C3B02">
          <w:rPr>
            <w:color w:val="000000" w:themeColor="text1"/>
            <w:sz w:val="22"/>
            <w:szCs w:val="22"/>
            <w:rPrChange w:id="10316" w:author="Chen Liao" w:date="2021-06-01T21:13:00Z">
              <w:rPr>
                <w:sz w:val="22"/>
                <w:szCs w:val="22"/>
              </w:rPr>
            </w:rPrChange>
          </w:rPr>
          <w:delText xml:space="preserve">thus </w:delText>
        </w:r>
        <w:r w:rsidR="00E26301" w:rsidRPr="00BE70D2" w:rsidDel="002C3B02">
          <w:rPr>
            <w:color w:val="000000" w:themeColor="text1"/>
            <w:sz w:val="22"/>
            <w:szCs w:val="22"/>
            <w:rPrChange w:id="10317" w:author="Chen Liao" w:date="2021-06-01T21:13:00Z">
              <w:rPr>
                <w:sz w:val="22"/>
                <w:szCs w:val="22"/>
              </w:rPr>
            </w:rPrChange>
          </w:rPr>
          <w:delText xml:space="preserve">have </w:delText>
        </w:r>
        <w:r w:rsidR="00E14BA0" w:rsidRPr="00BE70D2" w:rsidDel="002C3B02">
          <w:rPr>
            <w:color w:val="000000" w:themeColor="text1"/>
            <w:sz w:val="22"/>
            <w:szCs w:val="22"/>
            <w:rPrChange w:id="10318" w:author="Chen Liao" w:date="2021-06-01T21:13:00Z">
              <w:rPr>
                <w:sz w:val="22"/>
                <w:szCs w:val="22"/>
              </w:rPr>
            </w:rPrChange>
          </w:rPr>
          <w:delText>great</w:delText>
        </w:r>
        <w:r w:rsidR="00E26301" w:rsidRPr="00BE70D2" w:rsidDel="002C3B02">
          <w:rPr>
            <w:color w:val="000000" w:themeColor="text1"/>
            <w:sz w:val="22"/>
            <w:szCs w:val="22"/>
            <w:rPrChange w:id="10319" w:author="Chen Liao" w:date="2021-06-01T21:13:00Z">
              <w:rPr>
                <w:sz w:val="22"/>
                <w:szCs w:val="22"/>
              </w:rPr>
            </w:rPrChange>
          </w:rPr>
          <w:delText xml:space="preserve"> potential </w:delText>
        </w:r>
        <w:r w:rsidR="00032B89" w:rsidRPr="00BE70D2" w:rsidDel="002C3B02">
          <w:rPr>
            <w:color w:val="000000" w:themeColor="text1"/>
            <w:sz w:val="22"/>
            <w:szCs w:val="22"/>
            <w:rPrChange w:id="10320" w:author="Chen Liao" w:date="2021-06-01T21:13:00Z">
              <w:rPr>
                <w:sz w:val="22"/>
                <w:szCs w:val="22"/>
              </w:rPr>
            </w:rPrChange>
          </w:rPr>
          <w:delText>t</w:delText>
        </w:r>
        <w:r w:rsidR="00E26301" w:rsidRPr="00BE70D2" w:rsidDel="002C3B02">
          <w:rPr>
            <w:color w:val="000000" w:themeColor="text1"/>
            <w:sz w:val="22"/>
            <w:szCs w:val="22"/>
            <w:rPrChange w:id="10321" w:author="Chen Liao" w:date="2021-06-01T21:13:00Z">
              <w:rPr>
                <w:sz w:val="22"/>
                <w:szCs w:val="22"/>
              </w:rPr>
            </w:rPrChange>
          </w:rPr>
          <w:delText xml:space="preserve">o improve </w:delText>
        </w:r>
        <w:r w:rsidR="00032B89" w:rsidRPr="00BE70D2" w:rsidDel="002C3B02">
          <w:rPr>
            <w:color w:val="000000" w:themeColor="text1"/>
            <w:sz w:val="22"/>
            <w:szCs w:val="22"/>
            <w:rPrChange w:id="10322" w:author="Chen Liao" w:date="2021-06-01T21:13:00Z">
              <w:rPr>
                <w:sz w:val="22"/>
                <w:szCs w:val="22"/>
              </w:rPr>
            </w:rPrChange>
          </w:rPr>
          <w:delText xml:space="preserve">human </w:delText>
        </w:r>
        <w:r w:rsidR="00E26301" w:rsidRPr="00BE70D2" w:rsidDel="002C3B02">
          <w:rPr>
            <w:color w:val="000000" w:themeColor="text1"/>
            <w:sz w:val="22"/>
            <w:szCs w:val="22"/>
            <w:rPrChange w:id="10323" w:author="Chen Liao" w:date="2021-06-01T21:13:00Z">
              <w:rPr>
                <w:sz w:val="22"/>
                <w:szCs w:val="22"/>
              </w:rPr>
            </w:rPrChange>
          </w:rPr>
          <w:delText xml:space="preserve">health </w:delText>
        </w:r>
        <w:r w:rsidR="00210F55" w:rsidRPr="00BE70D2" w:rsidDel="002C3B02">
          <w:rPr>
            <w:color w:val="000000" w:themeColor="text1"/>
            <w:sz w:val="22"/>
            <w:szCs w:val="22"/>
            <w:rPrChange w:id="10324" w:author="Chen Liao" w:date="2021-06-01T21:13:00Z">
              <w:rPr>
                <w:sz w:val="22"/>
                <w:szCs w:val="22"/>
              </w:rPr>
            </w:rPrChange>
          </w:rPr>
          <w:delText>and</w:delText>
        </w:r>
        <w:r w:rsidR="00E26301" w:rsidRPr="00BE70D2" w:rsidDel="002C3B02">
          <w:rPr>
            <w:color w:val="000000" w:themeColor="text1"/>
            <w:sz w:val="22"/>
            <w:szCs w:val="22"/>
            <w:rPrChange w:id="10325" w:author="Chen Liao" w:date="2021-06-01T21:13:00Z">
              <w:rPr>
                <w:sz w:val="22"/>
                <w:szCs w:val="22"/>
              </w:rPr>
            </w:rPrChange>
          </w:rPr>
          <w:delText xml:space="preserve"> treat </w:delText>
        </w:r>
        <w:r w:rsidR="00FC7A70" w:rsidRPr="00BE70D2" w:rsidDel="002C3B02">
          <w:rPr>
            <w:color w:val="000000" w:themeColor="text1"/>
            <w:sz w:val="22"/>
            <w:szCs w:val="22"/>
            <w:rPrChange w:id="10326" w:author="Chen Liao" w:date="2021-06-01T21:13:00Z">
              <w:rPr>
                <w:sz w:val="22"/>
                <w:szCs w:val="22"/>
              </w:rPr>
            </w:rPrChange>
          </w:rPr>
          <w:delText xml:space="preserve">gut </w:delText>
        </w:r>
        <w:r w:rsidR="00AE4191" w:rsidRPr="00BE70D2" w:rsidDel="002C3B02">
          <w:rPr>
            <w:color w:val="000000" w:themeColor="text1"/>
            <w:sz w:val="22"/>
            <w:szCs w:val="22"/>
            <w:rPrChange w:id="10327" w:author="Chen Liao" w:date="2021-06-01T21:13:00Z">
              <w:rPr>
                <w:sz w:val="22"/>
                <w:szCs w:val="22"/>
              </w:rPr>
            </w:rPrChange>
          </w:rPr>
          <w:delText>microbio</w:delText>
        </w:r>
        <w:r w:rsidR="00FC7A70" w:rsidRPr="00BE70D2" w:rsidDel="002C3B02">
          <w:rPr>
            <w:color w:val="000000" w:themeColor="text1"/>
            <w:sz w:val="22"/>
            <w:szCs w:val="22"/>
            <w:rPrChange w:id="10328" w:author="Chen Liao" w:date="2021-06-01T21:13:00Z">
              <w:rPr>
                <w:sz w:val="22"/>
                <w:szCs w:val="22"/>
              </w:rPr>
            </w:rPrChange>
          </w:rPr>
          <w:delText>me</w:delText>
        </w:r>
        <w:r w:rsidR="00AE4191" w:rsidRPr="00BE70D2" w:rsidDel="002C3B02">
          <w:rPr>
            <w:color w:val="000000" w:themeColor="text1"/>
            <w:sz w:val="22"/>
            <w:szCs w:val="22"/>
            <w:rPrChange w:id="10329" w:author="Chen Liao" w:date="2021-06-01T21:13:00Z">
              <w:rPr>
                <w:sz w:val="22"/>
                <w:szCs w:val="22"/>
              </w:rPr>
            </w:rPrChange>
          </w:rPr>
          <w:delText xml:space="preserve">-associated </w:delText>
        </w:r>
        <w:r w:rsidR="00E26301" w:rsidRPr="00BE70D2" w:rsidDel="002C3B02">
          <w:rPr>
            <w:color w:val="000000" w:themeColor="text1"/>
            <w:sz w:val="22"/>
            <w:szCs w:val="22"/>
            <w:rPrChange w:id="10330" w:author="Chen Liao" w:date="2021-06-01T21:13:00Z">
              <w:rPr>
                <w:sz w:val="22"/>
                <w:szCs w:val="22"/>
              </w:rPr>
            </w:rPrChange>
          </w:rPr>
          <w:delText xml:space="preserve">disease via </w:delText>
        </w:r>
        <w:r w:rsidR="00032B89" w:rsidRPr="00BE70D2" w:rsidDel="002C3B02">
          <w:rPr>
            <w:color w:val="000000" w:themeColor="text1"/>
            <w:sz w:val="22"/>
            <w:szCs w:val="22"/>
            <w:rPrChange w:id="10331" w:author="Chen Liao" w:date="2021-06-01T21:13:00Z">
              <w:rPr>
                <w:sz w:val="22"/>
                <w:szCs w:val="22"/>
              </w:rPr>
            </w:rPrChange>
          </w:rPr>
          <w:delText>microbiome engineering.</w:delText>
        </w:r>
      </w:del>
    </w:p>
    <w:p w14:paraId="5A9A3A9E" w14:textId="7C8847D8" w:rsidR="003F1F13" w:rsidRPr="00BE70D2" w:rsidRDefault="00D31421" w:rsidP="00E6373F">
      <w:pPr>
        <w:pStyle w:val="paragraph"/>
        <w:jc w:val="both"/>
        <w:rPr>
          <w:rFonts w:ascii="Times New Roman" w:eastAsia="Times New Roman" w:hAnsi="Times New Roman" w:cs="Times New Roman"/>
          <w:color w:val="000000" w:themeColor="text1"/>
          <w:sz w:val="22"/>
          <w:szCs w:val="22"/>
          <w:u w:val="single"/>
          <w:rPrChange w:id="10332" w:author="Chen Liao" w:date="2021-06-01T21:13:00Z">
            <w:rPr>
              <w:rFonts w:ascii="Times New Roman" w:eastAsia="Times New Roman" w:hAnsi="Times New Roman" w:cs="Times New Roman"/>
              <w:sz w:val="22"/>
              <w:szCs w:val="22"/>
              <w:u w:val="single"/>
            </w:rPr>
          </w:rPrChange>
        </w:rPr>
      </w:pPr>
      <w:r w:rsidRPr="00BE70D2">
        <w:rPr>
          <w:rFonts w:ascii="Times New Roman" w:eastAsia="Times New Roman" w:hAnsi="Times New Roman" w:cs="Times New Roman"/>
          <w:color w:val="000000" w:themeColor="text1"/>
          <w:sz w:val="22"/>
          <w:szCs w:val="22"/>
          <w:u w:val="single"/>
          <w:rPrChange w:id="10333" w:author="Chen Liao" w:date="2021-06-01T21:13:00Z">
            <w:rPr>
              <w:rFonts w:ascii="Times New Roman" w:eastAsia="Times New Roman" w:hAnsi="Times New Roman" w:cs="Times New Roman"/>
              <w:sz w:val="22"/>
              <w:szCs w:val="22"/>
              <w:u w:val="single"/>
            </w:rPr>
          </w:rPrChange>
        </w:rPr>
        <w:t xml:space="preserve"># </w:t>
      </w:r>
      <w:r w:rsidR="00C8217D" w:rsidRPr="00BE70D2">
        <w:rPr>
          <w:rFonts w:ascii="Times New Roman" w:eastAsia="Times New Roman" w:hAnsi="Times New Roman" w:cs="Times New Roman"/>
          <w:color w:val="000000" w:themeColor="text1"/>
          <w:sz w:val="22"/>
          <w:szCs w:val="22"/>
          <w:u w:val="single"/>
          <w:rPrChange w:id="10334" w:author="Chen Liao" w:date="2021-06-01T21:13:00Z">
            <w:rPr>
              <w:rFonts w:ascii="Times New Roman" w:eastAsia="Times New Roman" w:hAnsi="Times New Roman" w:cs="Times New Roman"/>
              <w:sz w:val="22"/>
              <w:szCs w:val="22"/>
              <w:u w:val="single"/>
            </w:rPr>
          </w:rPrChange>
        </w:rPr>
        <w:t xml:space="preserve">Discuss the relevance of </w:t>
      </w:r>
      <w:del w:id="10335" w:author="Chen Liao" w:date="2021-05-30T09:40:00Z">
        <w:r w:rsidR="00067D44" w:rsidRPr="00BE70D2" w:rsidDel="00DF08EB">
          <w:rPr>
            <w:rFonts w:ascii="Times New Roman" w:eastAsia="Times New Roman" w:hAnsi="Times New Roman" w:cs="Times New Roman"/>
            <w:color w:val="000000" w:themeColor="text1"/>
            <w:sz w:val="22"/>
            <w:szCs w:val="22"/>
            <w:u w:val="single"/>
            <w:rPrChange w:id="10336" w:author="Chen Liao" w:date="2021-06-01T21:13:00Z">
              <w:rPr>
                <w:rFonts w:ascii="Times New Roman" w:eastAsia="Times New Roman" w:hAnsi="Times New Roman" w:cs="Times New Roman"/>
                <w:sz w:val="22"/>
                <w:szCs w:val="22"/>
                <w:u w:val="single"/>
              </w:rPr>
            </w:rPrChange>
          </w:rPr>
          <w:delText xml:space="preserve">biphasic </w:delText>
        </w:r>
      </w:del>
      <w:ins w:id="10337" w:author="Chen Liao" w:date="2021-05-30T09:40:00Z">
        <w:r w:rsidR="00DF08EB" w:rsidRPr="00BE70D2">
          <w:rPr>
            <w:rFonts w:ascii="Times New Roman" w:eastAsia="Times New Roman" w:hAnsi="Times New Roman" w:cs="Times New Roman"/>
            <w:color w:val="000000" w:themeColor="text1"/>
            <w:sz w:val="22"/>
            <w:szCs w:val="22"/>
            <w:u w:val="single"/>
            <w:rPrChange w:id="10338" w:author="Chen Liao" w:date="2021-06-01T21:13:00Z">
              <w:rPr>
                <w:rFonts w:ascii="Times New Roman" w:eastAsia="Times New Roman" w:hAnsi="Times New Roman" w:cs="Times New Roman"/>
                <w:color w:val="000000" w:themeColor="text1"/>
                <w:sz w:val="22"/>
                <w:szCs w:val="22"/>
                <w:u w:val="single"/>
              </w:rPr>
            </w:rPrChange>
          </w:rPr>
          <w:t>two-phase</w:t>
        </w:r>
        <w:r w:rsidR="00DF08EB" w:rsidRPr="00BE70D2">
          <w:rPr>
            <w:rFonts w:ascii="Times New Roman" w:eastAsia="Times New Roman" w:hAnsi="Times New Roman" w:cs="Times New Roman"/>
            <w:color w:val="000000" w:themeColor="text1"/>
            <w:sz w:val="22"/>
            <w:szCs w:val="22"/>
            <w:u w:val="single"/>
            <w:rPrChange w:id="10339" w:author="Chen Liao" w:date="2021-06-01T21:13:00Z">
              <w:rPr>
                <w:rFonts w:ascii="Times New Roman" w:eastAsia="Times New Roman" w:hAnsi="Times New Roman" w:cs="Times New Roman"/>
                <w:sz w:val="22"/>
                <w:szCs w:val="22"/>
                <w:u w:val="single"/>
              </w:rPr>
            </w:rPrChange>
          </w:rPr>
          <w:t xml:space="preserve"> </w:t>
        </w:r>
      </w:ins>
      <w:r w:rsidR="00067D44" w:rsidRPr="00BE70D2">
        <w:rPr>
          <w:rFonts w:ascii="Times New Roman" w:eastAsia="Times New Roman" w:hAnsi="Times New Roman" w:cs="Times New Roman"/>
          <w:color w:val="000000" w:themeColor="text1"/>
          <w:sz w:val="22"/>
          <w:szCs w:val="22"/>
          <w:u w:val="single"/>
          <w:rPrChange w:id="10340" w:author="Chen Liao" w:date="2021-06-01T21:13:00Z">
            <w:rPr>
              <w:rFonts w:ascii="Times New Roman" w:eastAsia="Times New Roman" w:hAnsi="Times New Roman" w:cs="Times New Roman"/>
              <w:sz w:val="22"/>
              <w:szCs w:val="22"/>
              <w:u w:val="single"/>
            </w:rPr>
          </w:rPrChange>
        </w:rPr>
        <w:t xml:space="preserve">SCFAs dynamics </w:t>
      </w:r>
      <w:r w:rsidR="00C8217D" w:rsidRPr="00BE70D2">
        <w:rPr>
          <w:rFonts w:ascii="Times New Roman" w:eastAsia="Times New Roman" w:hAnsi="Times New Roman" w:cs="Times New Roman"/>
          <w:color w:val="000000" w:themeColor="text1"/>
          <w:sz w:val="22"/>
          <w:szCs w:val="22"/>
          <w:u w:val="single"/>
          <w:rPrChange w:id="10341" w:author="Chen Liao" w:date="2021-06-01T21:13:00Z">
            <w:rPr>
              <w:rFonts w:ascii="Times New Roman" w:eastAsia="Times New Roman" w:hAnsi="Times New Roman" w:cs="Times New Roman"/>
              <w:sz w:val="22"/>
              <w:szCs w:val="22"/>
              <w:u w:val="single"/>
            </w:rPr>
          </w:rPrChange>
        </w:rPr>
        <w:t>to the literature</w:t>
      </w:r>
    </w:p>
    <w:p w14:paraId="7DD0787D" w14:textId="649B9895" w:rsidR="00BB20FB" w:rsidRPr="00BE70D2" w:rsidRDefault="003F1F13" w:rsidP="00E6373F">
      <w:pPr>
        <w:jc w:val="both"/>
        <w:rPr>
          <w:ins w:id="10342" w:author="Chen Liao" w:date="2021-05-31T20:29:00Z"/>
          <w:color w:val="000000" w:themeColor="text1"/>
          <w:sz w:val="22"/>
          <w:szCs w:val="22"/>
          <w:rPrChange w:id="10343" w:author="Chen Liao" w:date="2021-06-01T21:13:00Z">
            <w:rPr>
              <w:ins w:id="10344" w:author="Chen Liao" w:date="2021-05-31T20:29:00Z"/>
              <w:color w:val="000000" w:themeColor="text1"/>
              <w:sz w:val="22"/>
              <w:szCs w:val="22"/>
            </w:rPr>
          </w:rPrChange>
        </w:rPr>
      </w:pPr>
      <w:r w:rsidRPr="00BE70D2">
        <w:rPr>
          <w:color w:val="000000" w:themeColor="text1"/>
          <w:sz w:val="22"/>
          <w:szCs w:val="22"/>
          <w:rPrChange w:id="10345" w:author="Chen Liao" w:date="2021-06-01T21:13:00Z">
            <w:rPr>
              <w:sz w:val="22"/>
              <w:szCs w:val="22"/>
            </w:rPr>
          </w:rPrChange>
        </w:rPr>
        <w:t>D</w:t>
      </w:r>
      <w:r w:rsidR="00F431AF" w:rsidRPr="00BE70D2">
        <w:rPr>
          <w:color w:val="000000" w:themeColor="text1"/>
          <w:sz w:val="22"/>
          <w:szCs w:val="22"/>
          <w:rPrChange w:id="10346" w:author="Chen Liao" w:date="2021-06-01T21:13:00Z">
            <w:rPr>
              <w:sz w:val="22"/>
              <w:szCs w:val="22"/>
            </w:rPr>
          </w:rPrChange>
        </w:rPr>
        <w:t xml:space="preserve">iet-induced changes </w:t>
      </w:r>
      <w:r w:rsidR="006C079E" w:rsidRPr="00BE70D2">
        <w:rPr>
          <w:color w:val="000000" w:themeColor="text1"/>
          <w:sz w:val="22"/>
          <w:szCs w:val="22"/>
          <w:rPrChange w:id="10347" w:author="Chen Liao" w:date="2021-06-01T21:13:00Z">
            <w:rPr>
              <w:sz w:val="22"/>
              <w:szCs w:val="22"/>
            </w:rPr>
          </w:rPrChange>
        </w:rPr>
        <w:t xml:space="preserve">in SCFAs </w:t>
      </w:r>
      <w:r w:rsidR="00F431AF" w:rsidRPr="00BE70D2">
        <w:rPr>
          <w:color w:val="000000" w:themeColor="text1"/>
          <w:sz w:val="22"/>
          <w:szCs w:val="22"/>
          <w:rPrChange w:id="10348" w:author="Chen Liao" w:date="2021-06-01T21:13:00Z">
            <w:rPr>
              <w:sz w:val="22"/>
              <w:szCs w:val="22"/>
            </w:rPr>
          </w:rPrChange>
        </w:rPr>
        <w:t xml:space="preserve">are </w:t>
      </w:r>
      <w:r w:rsidRPr="00BE70D2">
        <w:rPr>
          <w:color w:val="000000" w:themeColor="text1"/>
          <w:sz w:val="22"/>
          <w:szCs w:val="22"/>
          <w:rPrChange w:id="10349" w:author="Chen Liao" w:date="2021-06-01T21:13:00Z">
            <w:rPr>
              <w:sz w:val="22"/>
              <w:szCs w:val="22"/>
            </w:rPr>
          </w:rPrChange>
        </w:rPr>
        <w:t xml:space="preserve">often </w:t>
      </w:r>
      <w:r w:rsidR="00F431AF" w:rsidRPr="00BE70D2">
        <w:rPr>
          <w:color w:val="000000" w:themeColor="text1"/>
          <w:sz w:val="22"/>
          <w:szCs w:val="22"/>
          <w:rPrChange w:id="10350" w:author="Chen Liao" w:date="2021-06-01T21:13:00Z">
            <w:rPr>
              <w:sz w:val="22"/>
              <w:szCs w:val="22"/>
            </w:rPr>
          </w:rPrChange>
        </w:rPr>
        <w:t xml:space="preserve">transient and </w:t>
      </w:r>
      <w:r w:rsidRPr="00BE70D2">
        <w:rPr>
          <w:color w:val="000000" w:themeColor="text1"/>
          <w:sz w:val="22"/>
          <w:szCs w:val="22"/>
          <w:rPrChange w:id="10351" w:author="Chen Liao" w:date="2021-06-01T21:13:00Z">
            <w:rPr>
              <w:sz w:val="22"/>
              <w:szCs w:val="22"/>
            </w:rPr>
          </w:rPrChange>
        </w:rPr>
        <w:t>vanish</w:t>
      </w:r>
      <w:r w:rsidR="00F431AF" w:rsidRPr="00BE70D2">
        <w:rPr>
          <w:color w:val="000000" w:themeColor="text1"/>
          <w:sz w:val="22"/>
          <w:szCs w:val="22"/>
          <w:rPrChange w:id="10352" w:author="Chen Liao" w:date="2021-06-01T21:13:00Z">
            <w:rPr>
              <w:sz w:val="22"/>
              <w:szCs w:val="22"/>
            </w:rPr>
          </w:rPrChange>
        </w:rPr>
        <w:t xml:space="preserve"> shortly after cessation of dietary </w:t>
      </w:r>
      <w:r w:rsidRPr="00BE70D2">
        <w:rPr>
          <w:color w:val="000000" w:themeColor="text1"/>
          <w:sz w:val="22"/>
          <w:szCs w:val="22"/>
          <w:rPrChange w:id="10353" w:author="Chen Liao" w:date="2021-06-01T21:13:00Z">
            <w:rPr>
              <w:sz w:val="22"/>
              <w:szCs w:val="22"/>
            </w:rPr>
          </w:rPrChange>
        </w:rPr>
        <w:t>intervention</w:t>
      </w:r>
      <w:r w:rsidR="00B0216E" w:rsidRPr="00BE70D2">
        <w:rPr>
          <w:color w:val="000000" w:themeColor="text1"/>
          <w:sz w:val="22"/>
          <w:szCs w:val="22"/>
          <w:rPrChange w:id="10354" w:author="Chen Liao" w:date="2021-06-01T21:13:00Z">
            <w:rPr>
              <w:sz w:val="22"/>
              <w:szCs w:val="22"/>
            </w:rPr>
          </w:rPrChange>
        </w:rPr>
        <w:t xml:space="preserve"> </w:t>
      </w:r>
      <w:r w:rsidR="00B0216E" w:rsidRPr="00BE70D2">
        <w:rPr>
          <w:color w:val="000000" w:themeColor="text1"/>
          <w:sz w:val="22"/>
          <w:szCs w:val="22"/>
          <w:rPrChange w:id="10355" w:author="Chen Liao" w:date="2021-06-01T21:13:00Z">
            <w:rPr>
              <w:sz w:val="22"/>
              <w:szCs w:val="22"/>
            </w:rPr>
          </w:rPrChange>
        </w:rPr>
        <w:fldChar w:fldCharType="begin"/>
      </w:r>
      <w:r w:rsidR="002E2A76" w:rsidRPr="00BE70D2">
        <w:rPr>
          <w:color w:val="000000" w:themeColor="text1"/>
          <w:sz w:val="22"/>
          <w:szCs w:val="22"/>
          <w:rPrChange w:id="10356" w:author="Chen Liao" w:date="2021-06-01T21:13:00Z">
            <w:rPr>
              <w:sz w:val="22"/>
              <w:szCs w:val="22"/>
            </w:rPr>
          </w:rPrChange>
        </w:rPr>
        <w:instrText xml:space="preserve"> ADDIN NE.Ref.{79A36536-B4F1-4961-A906-7B71B3B63728}</w:instrText>
      </w:r>
      <w:r w:rsidR="00B0216E" w:rsidRPr="00BE70D2">
        <w:rPr>
          <w:color w:val="000000" w:themeColor="text1"/>
          <w:sz w:val="22"/>
          <w:szCs w:val="22"/>
          <w:rPrChange w:id="10357" w:author="Chen Liao" w:date="2021-06-01T21:13:00Z">
            <w:rPr>
              <w:sz w:val="22"/>
              <w:szCs w:val="22"/>
            </w:rPr>
          </w:rPrChange>
        </w:rPr>
        <w:fldChar w:fldCharType="separate"/>
      </w:r>
      <w:r w:rsidR="00D67D1E" w:rsidRPr="00BE70D2">
        <w:rPr>
          <w:rFonts w:eastAsiaTheme="minorEastAsia"/>
          <w:color w:val="000000" w:themeColor="text1"/>
          <w:sz w:val="22"/>
          <w:szCs w:val="22"/>
          <w:rPrChange w:id="10358" w:author="Chen Liao" w:date="2021-06-01T21:13:00Z">
            <w:rPr>
              <w:rFonts w:eastAsiaTheme="minorEastAsia"/>
              <w:color w:val="080000"/>
              <w:sz w:val="22"/>
              <w:szCs w:val="22"/>
            </w:rPr>
          </w:rPrChange>
        </w:rPr>
        <w:t>[52-55]</w:t>
      </w:r>
      <w:r w:rsidR="00B0216E" w:rsidRPr="00BE70D2">
        <w:rPr>
          <w:color w:val="000000" w:themeColor="text1"/>
          <w:sz w:val="22"/>
          <w:szCs w:val="22"/>
          <w:rPrChange w:id="10359" w:author="Chen Liao" w:date="2021-06-01T21:13:00Z">
            <w:rPr>
              <w:sz w:val="22"/>
              <w:szCs w:val="22"/>
            </w:rPr>
          </w:rPrChange>
        </w:rPr>
        <w:fldChar w:fldCharType="end"/>
      </w:r>
      <w:r w:rsidRPr="00BE70D2">
        <w:rPr>
          <w:color w:val="000000" w:themeColor="text1"/>
          <w:sz w:val="22"/>
          <w:szCs w:val="22"/>
          <w:rPrChange w:id="10360" w:author="Chen Liao" w:date="2021-06-01T21:13:00Z">
            <w:rPr>
              <w:sz w:val="22"/>
              <w:szCs w:val="22"/>
            </w:rPr>
          </w:rPrChange>
        </w:rPr>
        <w:t xml:space="preserve">. </w:t>
      </w:r>
      <w:r w:rsidR="00B0216E" w:rsidRPr="00BE70D2">
        <w:rPr>
          <w:color w:val="000000" w:themeColor="text1"/>
          <w:sz w:val="22"/>
          <w:szCs w:val="22"/>
          <w:rPrChange w:id="10361" w:author="Chen Liao" w:date="2021-06-01T21:13:00Z">
            <w:rPr>
              <w:sz w:val="22"/>
              <w:szCs w:val="22"/>
            </w:rPr>
          </w:rPrChange>
        </w:rPr>
        <w:t xml:space="preserve">Our experiments add to </w:t>
      </w:r>
      <w:r w:rsidR="00303CC9" w:rsidRPr="00BE70D2">
        <w:rPr>
          <w:color w:val="000000" w:themeColor="text1"/>
          <w:sz w:val="22"/>
          <w:szCs w:val="22"/>
          <w:rPrChange w:id="10362" w:author="Chen Liao" w:date="2021-06-01T21:13:00Z">
            <w:rPr>
              <w:sz w:val="22"/>
              <w:szCs w:val="22"/>
            </w:rPr>
          </w:rPrChange>
        </w:rPr>
        <w:t>the literature</w:t>
      </w:r>
      <w:r w:rsidR="00B0216E" w:rsidRPr="00BE70D2">
        <w:rPr>
          <w:color w:val="000000" w:themeColor="text1"/>
          <w:sz w:val="22"/>
          <w:szCs w:val="22"/>
          <w:rPrChange w:id="10363" w:author="Chen Liao" w:date="2021-06-01T21:13:00Z">
            <w:rPr>
              <w:sz w:val="22"/>
              <w:szCs w:val="22"/>
            </w:rPr>
          </w:rPrChange>
        </w:rPr>
        <w:t xml:space="preserve"> by </w:t>
      </w:r>
      <w:r w:rsidR="00303CC9" w:rsidRPr="00BE70D2">
        <w:rPr>
          <w:color w:val="000000" w:themeColor="text1"/>
          <w:sz w:val="22"/>
          <w:szCs w:val="22"/>
          <w:rPrChange w:id="10364" w:author="Chen Liao" w:date="2021-06-01T21:13:00Z">
            <w:rPr>
              <w:sz w:val="22"/>
              <w:szCs w:val="22"/>
            </w:rPr>
          </w:rPrChange>
        </w:rPr>
        <w:t xml:space="preserve">further </w:t>
      </w:r>
      <w:r w:rsidR="00B0216E" w:rsidRPr="00BE70D2">
        <w:rPr>
          <w:color w:val="000000" w:themeColor="text1"/>
          <w:sz w:val="22"/>
          <w:szCs w:val="22"/>
          <w:rPrChange w:id="10365" w:author="Chen Liao" w:date="2021-06-01T21:13:00Z">
            <w:rPr>
              <w:sz w:val="22"/>
              <w:szCs w:val="22"/>
            </w:rPr>
          </w:rPrChange>
        </w:rPr>
        <w:t xml:space="preserve">showing that </w:t>
      </w:r>
      <w:r w:rsidR="00303CC9" w:rsidRPr="00BE70D2">
        <w:rPr>
          <w:color w:val="000000" w:themeColor="text1"/>
          <w:sz w:val="22"/>
          <w:szCs w:val="22"/>
          <w:rPrChange w:id="10366" w:author="Chen Liao" w:date="2021-06-01T21:13:00Z">
            <w:rPr>
              <w:sz w:val="22"/>
              <w:szCs w:val="22"/>
            </w:rPr>
          </w:rPrChange>
        </w:rPr>
        <w:t xml:space="preserve">SCFA concentrations cannot be maintained at its peak and drop by 35%-40% even under continuous inulin intake until </w:t>
      </w:r>
      <w:ins w:id="10367" w:author="Chen Liao" w:date="2021-06-02T02:22:00Z">
        <w:r w:rsidR="00C64D53">
          <w:rPr>
            <w:color w:val="000000" w:themeColor="text1"/>
            <w:sz w:val="22"/>
            <w:szCs w:val="22"/>
          </w:rPr>
          <w:t>four</w:t>
        </w:r>
      </w:ins>
      <w:del w:id="10368" w:author="Chen Liao" w:date="2021-06-02T02:22:00Z">
        <w:r w:rsidR="00303CC9" w:rsidRPr="00BE70D2" w:rsidDel="00C64D53">
          <w:rPr>
            <w:color w:val="000000" w:themeColor="text1"/>
            <w:sz w:val="22"/>
            <w:szCs w:val="22"/>
            <w:rPrChange w:id="10369" w:author="Chen Liao" w:date="2021-06-01T21:13:00Z">
              <w:rPr>
                <w:sz w:val="22"/>
                <w:szCs w:val="22"/>
              </w:rPr>
            </w:rPrChange>
          </w:rPr>
          <w:delText>4</w:delText>
        </w:r>
      </w:del>
      <w:r w:rsidR="00303CC9" w:rsidRPr="00BE70D2">
        <w:rPr>
          <w:color w:val="000000" w:themeColor="text1"/>
          <w:sz w:val="22"/>
          <w:szCs w:val="22"/>
          <w:rPrChange w:id="10370" w:author="Chen Liao" w:date="2021-06-01T21:13:00Z">
            <w:rPr>
              <w:sz w:val="22"/>
              <w:szCs w:val="22"/>
            </w:rPr>
          </w:rPrChange>
        </w:rPr>
        <w:t xml:space="preserve"> weeks.</w:t>
      </w:r>
      <w:r w:rsidR="000730EC" w:rsidRPr="00BE70D2">
        <w:rPr>
          <w:color w:val="000000" w:themeColor="text1"/>
          <w:sz w:val="22"/>
          <w:szCs w:val="22"/>
          <w:rPrChange w:id="10371" w:author="Chen Liao" w:date="2021-06-01T21:13:00Z">
            <w:rPr>
              <w:sz w:val="22"/>
              <w:szCs w:val="22"/>
            </w:rPr>
          </w:rPrChange>
        </w:rPr>
        <w:t xml:space="preserve"> The </w:t>
      </w:r>
      <w:r w:rsidR="00B97578" w:rsidRPr="00BE70D2">
        <w:rPr>
          <w:color w:val="000000" w:themeColor="text1"/>
          <w:sz w:val="22"/>
          <w:szCs w:val="22"/>
          <w:rPrChange w:id="10372" w:author="Chen Liao" w:date="2021-06-01T21:13:00Z">
            <w:rPr>
              <w:sz w:val="22"/>
              <w:szCs w:val="22"/>
            </w:rPr>
          </w:rPrChange>
        </w:rPr>
        <w:t>transient</w:t>
      </w:r>
      <w:r w:rsidR="000730EC" w:rsidRPr="00BE70D2">
        <w:rPr>
          <w:color w:val="000000" w:themeColor="text1"/>
          <w:sz w:val="22"/>
          <w:szCs w:val="22"/>
          <w:rPrChange w:id="10373" w:author="Chen Liao" w:date="2021-06-01T21:13:00Z">
            <w:rPr>
              <w:sz w:val="22"/>
              <w:szCs w:val="22"/>
            </w:rPr>
          </w:rPrChange>
        </w:rPr>
        <w:t xml:space="preserve"> responses under sustained dietary fiber intake </w:t>
      </w:r>
      <w:r w:rsidR="00B97578" w:rsidRPr="00BE70D2">
        <w:rPr>
          <w:color w:val="000000" w:themeColor="text1"/>
          <w:sz w:val="22"/>
          <w:szCs w:val="22"/>
          <w:rPrChange w:id="10374" w:author="Chen Liao" w:date="2021-06-01T21:13:00Z">
            <w:rPr>
              <w:sz w:val="22"/>
              <w:szCs w:val="22"/>
            </w:rPr>
          </w:rPrChange>
        </w:rPr>
        <w:t>were</w:t>
      </w:r>
      <w:r w:rsidR="000730EC" w:rsidRPr="00BE70D2">
        <w:rPr>
          <w:color w:val="000000" w:themeColor="text1"/>
          <w:sz w:val="22"/>
          <w:szCs w:val="22"/>
          <w:rPrChange w:id="10375" w:author="Chen Liao" w:date="2021-06-01T21:13:00Z">
            <w:rPr>
              <w:sz w:val="22"/>
              <w:szCs w:val="22"/>
            </w:rPr>
          </w:rPrChange>
        </w:rPr>
        <w:t xml:space="preserve"> also observed in colorectal cancer </w:t>
      </w:r>
      <w:r w:rsidR="00221728" w:rsidRPr="00BE70D2">
        <w:rPr>
          <w:color w:val="000000" w:themeColor="text1"/>
          <w:sz w:val="22"/>
          <w:szCs w:val="22"/>
          <w:rPrChange w:id="10376" w:author="Chen Liao" w:date="2021-06-01T21:13:00Z">
            <w:rPr>
              <w:sz w:val="22"/>
              <w:szCs w:val="22"/>
            </w:rPr>
          </w:rPrChange>
        </w:rPr>
        <w:t xml:space="preserve">patients </w:t>
      </w:r>
      <w:r w:rsidR="00412CB6" w:rsidRPr="00BE70D2">
        <w:rPr>
          <w:color w:val="000000" w:themeColor="text1"/>
          <w:sz w:val="22"/>
          <w:szCs w:val="22"/>
          <w:rPrChange w:id="10377" w:author="Chen Liao" w:date="2021-06-01T21:13:00Z">
            <w:rPr>
              <w:sz w:val="22"/>
              <w:szCs w:val="22"/>
            </w:rPr>
          </w:rPrChange>
        </w:rPr>
        <w:fldChar w:fldCharType="begin"/>
      </w:r>
      <w:r w:rsidR="002E2A76" w:rsidRPr="00BE70D2">
        <w:rPr>
          <w:color w:val="000000" w:themeColor="text1"/>
          <w:sz w:val="22"/>
          <w:szCs w:val="22"/>
          <w:rPrChange w:id="10378" w:author="Chen Liao" w:date="2021-06-01T21:13:00Z">
            <w:rPr>
              <w:sz w:val="22"/>
              <w:szCs w:val="22"/>
            </w:rPr>
          </w:rPrChange>
        </w:rPr>
        <w:instrText xml:space="preserve"> ADDIN NE.Ref.{1F4E82BF-10A2-4EB9-AA86-542D0364E130}</w:instrText>
      </w:r>
      <w:r w:rsidR="00412CB6" w:rsidRPr="00BE70D2">
        <w:rPr>
          <w:color w:val="000000" w:themeColor="text1"/>
          <w:sz w:val="22"/>
          <w:szCs w:val="22"/>
          <w:rPrChange w:id="10379" w:author="Chen Liao" w:date="2021-06-01T21:13:00Z">
            <w:rPr>
              <w:sz w:val="22"/>
              <w:szCs w:val="22"/>
            </w:rPr>
          </w:rPrChange>
        </w:rPr>
        <w:fldChar w:fldCharType="separate"/>
      </w:r>
      <w:r w:rsidR="00D67D1E" w:rsidRPr="00BE70D2">
        <w:rPr>
          <w:rFonts w:eastAsiaTheme="minorEastAsia"/>
          <w:color w:val="000000" w:themeColor="text1"/>
          <w:sz w:val="22"/>
          <w:szCs w:val="22"/>
          <w:rPrChange w:id="10380" w:author="Chen Liao" w:date="2021-06-01T21:13:00Z">
            <w:rPr>
              <w:rFonts w:eastAsiaTheme="minorEastAsia"/>
              <w:color w:val="080000"/>
              <w:sz w:val="22"/>
              <w:szCs w:val="22"/>
            </w:rPr>
          </w:rPrChange>
        </w:rPr>
        <w:t>[56]</w:t>
      </w:r>
      <w:r w:rsidR="00412CB6" w:rsidRPr="00BE70D2">
        <w:rPr>
          <w:color w:val="000000" w:themeColor="text1"/>
          <w:sz w:val="22"/>
          <w:szCs w:val="22"/>
          <w:rPrChange w:id="10381" w:author="Chen Liao" w:date="2021-06-01T21:13:00Z">
            <w:rPr>
              <w:sz w:val="22"/>
              <w:szCs w:val="22"/>
            </w:rPr>
          </w:rPrChange>
        </w:rPr>
        <w:fldChar w:fldCharType="end"/>
      </w:r>
      <w:r w:rsidR="00412CB6" w:rsidRPr="00BE70D2">
        <w:rPr>
          <w:color w:val="000000" w:themeColor="text1"/>
          <w:sz w:val="22"/>
          <w:szCs w:val="22"/>
          <w:rPrChange w:id="10382" w:author="Chen Liao" w:date="2021-06-01T21:13:00Z">
            <w:rPr>
              <w:sz w:val="22"/>
              <w:szCs w:val="22"/>
            </w:rPr>
          </w:rPrChange>
        </w:rPr>
        <w:t>.</w:t>
      </w:r>
      <w:r w:rsidR="0047742E" w:rsidRPr="00BE70D2">
        <w:rPr>
          <w:color w:val="000000" w:themeColor="text1"/>
          <w:sz w:val="22"/>
          <w:szCs w:val="22"/>
          <w:rPrChange w:id="10383" w:author="Chen Liao" w:date="2021-06-01T21:13:00Z">
            <w:rPr>
              <w:sz w:val="22"/>
              <w:szCs w:val="22"/>
            </w:rPr>
          </w:rPrChange>
        </w:rPr>
        <w:t xml:space="preserve"> </w:t>
      </w:r>
      <w:r w:rsidR="00906024" w:rsidRPr="00BE70D2">
        <w:rPr>
          <w:color w:val="000000" w:themeColor="text1"/>
          <w:sz w:val="22"/>
          <w:szCs w:val="22"/>
          <w:rPrChange w:id="10384" w:author="Chen Liao" w:date="2021-06-01T21:13:00Z">
            <w:rPr>
              <w:sz w:val="22"/>
              <w:szCs w:val="22"/>
            </w:rPr>
          </w:rPrChange>
        </w:rPr>
        <w:t>Despite</w:t>
      </w:r>
      <w:r w:rsidR="006901A2" w:rsidRPr="00BE70D2">
        <w:rPr>
          <w:color w:val="000000" w:themeColor="text1"/>
          <w:sz w:val="22"/>
          <w:szCs w:val="22"/>
          <w:rPrChange w:id="10385" w:author="Chen Liao" w:date="2021-06-01T21:13:00Z">
            <w:rPr>
              <w:sz w:val="22"/>
              <w:szCs w:val="22"/>
            </w:rPr>
          </w:rPrChange>
        </w:rPr>
        <w:t xml:space="preserve"> the drop</w:t>
      </w:r>
      <w:r w:rsidR="00906024" w:rsidRPr="00BE70D2">
        <w:rPr>
          <w:color w:val="000000" w:themeColor="text1"/>
          <w:sz w:val="22"/>
          <w:szCs w:val="22"/>
          <w:rPrChange w:id="10386" w:author="Chen Liao" w:date="2021-06-01T21:13:00Z">
            <w:rPr>
              <w:sz w:val="22"/>
              <w:szCs w:val="22"/>
            </w:rPr>
          </w:rPrChange>
        </w:rPr>
        <w:t xml:space="preserve">, our data </w:t>
      </w:r>
      <w:r w:rsidR="006901A2" w:rsidRPr="00BE70D2">
        <w:rPr>
          <w:color w:val="000000" w:themeColor="text1"/>
          <w:sz w:val="22"/>
          <w:szCs w:val="22"/>
          <w:rPrChange w:id="10387" w:author="Chen Liao" w:date="2021-06-01T21:13:00Z">
            <w:rPr>
              <w:sz w:val="22"/>
              <w:szCs w:val="22"/>
            </w:rPr>
          </w:rPrChange>
        </w:rPr>
        <w:t xml:space="preserve">demonstrates </w:t>
      </w:r>
      <w:r w:rsidR="00906024" w:rsidRPr="00BE70D2">
        <w:rPr>
          <w:color w:val="000000" w:themeColor="text1"/>
          <w:sz w:val="22"/>
          <w:szCs w:val="22"/>
          <w:rPrChange w:id="10388" w:author="Chen Liao" w:date="2021-06-01T21:13:00Z">
            <w:rPr>
              <w:sz w:val="22"/>
              <w:szCs w:val="22"/>
            </w:rPr>
          </w:rPrChange>
        </w:rPr>
        <w:t xml:space="preserve">that a </w:t>
      </w:r>
      <w:r w:rsidR="006901A2" w:rsidRPr="00BE70D2">
        <w:rPr>
          <w:color w:val="000000" w:themeColor="text1"/>
          <w:sz w:val="22"/>
          <w:szCs w:val="22"/>
          <w:rPrChange w:id="10389" w:author="Chen Liao" w:date="2021-06-01T21:13:00Z">
            <w:rPr>
              <w:sz w:val="22"/>
              <w:szCs w:val="22"/>
            </w:rPr>
          </w:rPrChange>
        </w:rPr>
        <w:t xml:space="preserve">continuous </w:t>
      </w:r>
      <w:r w:rsidR="00906024" w:rsidRPr="00BE70D2">
        <w:rPr>
          <w:color w:val="000000" w:themeColor="text1"/>
          <w:sz w:val="22"/>
          <w:szCs w:val="22"/>
          <w:rPrChange w:id="10390" w:author="Chen Liao" w:date="2021-06-01T21:13:00Z">
            <w:rPr>
              <w:sz w:val="22"/>
              <w:szCs w:val="22"/>
            </w:rPr>
          </w:rPrChange>
        </w:rPr>
        <w:t xml:space="preserve">intervention </w:t>
      </w:r>
      <w:r w:rsidR="006901A2" w:rsidRPr="00BE70D2">
        <w:rPr>
          <w:color w:val="000000" w:themeColor="text1"/>
          <w:sz w:val="22"/>
          <w:szCs w:val="22"/>
          <w:rPrChange w:id="10391" w:author="Chen Liao" w:date="2021-06-01T21:13:00Z">
            <w:rPr>
              <w:sz w:val="22"/>
              <w:szCs w:val="22"/>
            </w:rPr>
          </w:rPrChange>
        </w:rPr>
        <w:t xml:space="preserve">that lasts for 31 days </w:t>
      </w:r>
      <w:r w:rsidR="000F0E33" w:rsidRPr="00BE70D2">
        <w:rPr>
          <w:color w:val="000000" w:themeColor="text1"/>
          <w:sz w:val="22"/>
          <w:szCs w:val="22"/>
          <w:rPrChange w:id="10392" w:author="Chen Liao" w:date="2021-06-01T21:13:00Z">
            <w:rPr>
              <w:sz w:val="22"/>
              <w:szCs w:val="22"/>
            </w:rPr>
          </w:rPrChange>
        </w:rPr>
        <w:t>is</w:t>
      </w:r>
      <w:r w:rsidR="00906024" w:rsidRPr="00BE70D2">
        <w:rPr>
          <w:color w:val="000000" w:themeColor="text1"/>
          <w:sz w:val="22"/>
          <w:szCs w:val="22"/>
          <w:rPrChange w:id="10393" w:author="Chen Liao" w:date="2021-06-01T21:13:00Z">
            <w:rPr>
              <w:sz w:val="22"/>
              <w:szCs w:val="22"/>
            </w:rPr>
          </w:rPrChange>
        </w:rPr>
        <w:t xml:space="preserve"> sufficient to </w:t>
      </w:r>
      <w:r w:rsidR="00177841" w:rsidRPr="00BE70D2">
        <w:rPr>
          <w:color w:val="000000" w:themeColor="text1"/>
          <w:sz w:val="22"/>
          <w:szCs w:val="22"/>
          <w:rPrChange w:id="10394" w:author="Chen Liao" w:date="2021-06-01T21:13:00Z">
            <w:rPr>
              <w:sz w:val="22"/>
              <w:szCs w:val="22"/>
            </w:rPr>
          </w:rPrChange>
        </w:rPr>
        <w:t xml:space="preserve">elevate </w:t>
      </w:r>
      <w:r w:rsidR="00BC2B80" w:rsidRPr="00BE70D2">
        <w:rPr>
          <w:color w:val="000000" w:themeColor="text1"/>
          <w:sz w:val="22"/>
          <w:szCs w:val="22"/>
          <w:rPrChange w:id="10395" w:author="Chen Liao" w:date="2021-06-01T21:13:00Z">
            <w:rPr>
              <w:sz w:val="22"/>
              <w:szCs w:val="22"/>
            </w:rPr>
          </w:rPrChange>
        </w:rPr>
        <w:t xml:space="preserve">and stabilize </w:t>
      </w:r>
      <w:r w:rsidR="00177841" w:rsidRPr="00BE70D2">
        <w:rPr>
          <w:color w:val="000000" w:themeColor="text1"/>
          <w:sz w:val="22"/>
          <w:szCs w:val="22"/>
          <w:rPrChange w:id="10396" w:author="Chen Liao" w:date="2021-06-01T21:13:00Z">
            <w:rPr>
              <w:sz w:val="22"/>
              <w:szCs w:val="22"/>
            </w:rPr>
          </w:rPrChange>
        </w:rPr>
        <w:t xml:space="preserve">the </w:t>
      </w:r>
      <w:r w:rsidR="00656B96" w:rsidRPr="00BE70D2">
        <w:rPr>
          <w:color w:val="000000" w:themeColor="text1"/>
          <w:sz w:val="22"/>
          <w:szCs w:val="22"/>
          <w:rPrChange w:id="10397" w:author="Chen Liao" w:date="2021-06-01T21:13:00Z">
            <w:rPr>
              <w:sz w:val="22"/>
              <w:szCs w:val="22"/>
            </w:rPr>
          </w:rPrChange>
        </w:rPr>
        <w:t>SCFA</w:t>
      </w:r>
      <w:r w:rsidR="00177841" w:rsidRPr="00BE70D2">
        <w:rPr>
          <w:color w:val="000000" w:themeColor="text1"/>
          <w:sz w:val="22"/>
          <w:szCs w:val="22"/>
          <w:rPrChange w:id="10398" w:author="Chen Liao" w:date="2021-06-01T21:13:00Z">
            <w:rPr>
              <w:sz w:val="22"/>
              <w:szCs w:val="22"/>
            </w:rPr>
          </w:rPrChange>
        </w:rPr>
        <w:t>s</w:t>
      </w:r>
      <w:r w:rsidR="00656B96" w:rsidRPr="00BE70D2">
        <w:rPr>
          <w:color w:val="000000" w:themeColor="text1"/>
          <w:sz w:val="22"/>
          <w:szCs w:val="22"/>
          <w:rPrChange w:id="10399" w:author="Chen Liao" w:date="2021-06-01T21:13:00Z">
            <w:rPr>
              <w:sz w:val="22"/>
              <w:szCs w:val="22"/>
            </w:rPr>
          </w:rPrChange>
        </w:rPr>
        <w:t xml:space="preserve"> </w:t>
      </w:r>
      <w:r w:rsidR="00177841" w:rsidRPr="00BE70D2">
        <w:rPr>
          <w:color w:val="000000" w:themeColor="text1"/>
          <w:sz w:val="22"/>
          <w:szCs w:val="22"/>
          <w:rPrChange w:id="10400" w:author="Chen Liao" w:date="2021-06-01T21:13:00Z">
            <w:rPr>
              <w:sz w:val="22"/>
              <w:szCs w:val="22"/>
            </w:rPr>
          </w:rPrChange>
        </w:rPr>
        <w:t>concentration</w:t>
      </w:r>
      <w:r w:rsidR="00AA1207" w:rsidRPr="00BE70D2">
        <w:rPr>
          <w:color w:val="000000" w:themeColor="text1"/>
          <w:sz w:val="22"/>
          <w:szCs w:val="22"/>
          <w:rPrChange w:id="10401" w:author="Chen Liao" w:date="2021-06-01T21:13:00Z">
            <w:rPr>
              <w:sz w:val="22"/>
              <w:szCs w:val="22"/>
            </w:rPr>
          </w:rPrChange>
        </w:rPr>
        <w:t>,</w:t>
      </w:r>
      <w:r w:rsidR="00272002" w:rsidRPr="00BE70D2">
        <w:rPr>
          <w:color w:val="000000" w:themeColor="text1"/>
          <w:sz w:val="22"/>
          <w:szCs w:val="22"/>
          <w:rPrChange w:id="10402" w:author="Chen Liao" w:date="2021-06-01T21:13:00Z">
            <w:rPr>
              <w:sz w:val="22"/>
              <w:szCs w:val="22"/>
            </w:rPr>
          </w:rPrChange>
        </w:rPr>
        <w:t xml:space="preserve"> but</w:t>
      </w:r>
      <w:r w:rsidR="000F0E33" w:rsidRPr="00BE70D2">
        <w:rPr>
          <w:color w:val="000000" w:themeColor="text1"/>
          <w:sz w:val="22"/>
          <w:szCs w:val="22"/>
          <w:rPrChange w:id="10403" w:author="Chen Liao" w:date="2021-06-01T21:13:00Z">
            <w:rPr>
              <w:sz w:val="22"/>
              <w:szCs w:val="22"/>
            </w:rPr>
          </w:rPrChange>
        </w:rPr>
        <w:t xml:space="preserve"> </w:t>
      </w:r>
      <w:r w:rsidR="00AA1207" w:rsidRPr="00BE70D2">
        <w:rPr>
          <w:color w:val="000000" w:themeColor="text1"/>
          <w:sz w:val="22"/>
          <w:szCs w:val="22"/>
          <w:rPrChange w:id="10404" w:author="Chen Liao" w:date="2021-06-01T21:13:00Z">
            <w:rPr>
              <w:sz w:val="22"/>
              <w:szCs w:val="22"/>
            </w:rPr>
          </w:rPrChange>
        </w:rPr>
        <w:t xml:space="preserve">it is not clear yet </w:t>
      </w:r>
      <w:r w:rsidR="00906024" w:rsidRPr="00BE70D2">
        <w:rPr>
          <w:color w:val="000000" w:themeColor="text1"/>
          <w:sz w:val="22"/>
          <w:szCs w:val="22"/>
          <w:rPrChange w:id="10405" w:author="Chen Liao" w:date="2021-06-01T21:13:00Z">
            <w:rPr>
              <w:sz w:val="22"/>
              <w:szCs w:val="22"/>
            </w:rPr>
          </w:rPrChange>
        </w:rPr>
        <w:t xml:space="preserve">whether the </w:t>
      </w:r>
      <w:r w:rsidR="00177841" w:rsidRPr="00BE70D2">
        <w:rPr>
          <w:color w:val="000000" w:themeColor="text1"/>
          <w:sz w:val="22"/>
          <w:szCs w:val="22"/>
          <w:rPrChange w:id="10406" w:author="Chen Liao" w:date="2021-06-01T21:13:00Z">
            <w:rPr>
              <w:sz w:val="22"/>
              <w:szCs w:val="22"/>
            </w:rPr>
          </w:rPrChange>
        </w:rPr>
        <w:t>elevated level</w:t>
      </w:r>
      <w:r w:rsidR="00906024" w:rsidRPr="00BE70D2">
        <w:rPr>
          <w:color w:val="000000" w:themeColor="text1"/>
          <w:sz w:val="22"/>
          <w:szCs w:val="22"/>
          <w:rPrChange w:id="10407" w:author="Chen Liao" w:date="2021-06-01T21:13:00Z">
            <w:rPr>
              <w:sz w:val="22"/>
              <w:szCs w:val="22"/>
            </w:rPr>
          </w:rPrChange>
        </w:rPr>
        <w:t xml:space="preserve"> persists after</w:t>
      </w:r>
      <w:r w:rsidR="00925D7F" w:rsidRPr="00BE70D2">
        <w:rPr>
          <w:color w:val="000000" w:themeColor="text1"/>
          <w:sz w:val="22"/>
          <w:szCs w:val="22"/>
          <w:rPrChange w:id="10408" w:author="Chen Liao" w:date="2021-06-01T21:13:00Z">
            <w:rPr>
              <w:sz w:val="22"/>
              <w:szCs w:val="22"/>
            </w:rPr>
          </w:rPrChange>
        </w:rPr>
        <w:t xml:space="preserve"> </w:t>
      </w:r>
      <w:r w:rsidR="000F0E33" w:rsidRPr="00BE70D2">
        <w:rPr>
          <w:color w:val="000000" w:themeColor="text1"/>
          <w:sz w:val="22"/>
          <w:szCs w:val="22"/>
          <w:rPrChange w:id="10409" w:author="Chen Liao" w:date="2021-06-01T21:13:00Z">
            <w:rPr>
              <w:sz w:val="22"/>
              <w:szCs w:val="22"/>
            </w:rPr>
          </w:rPrChange>
        </w:rPr>
        <w:t>the</w:t>
      </w:r>
      <w:r w:rsidR="00906024" w:rsidRPr="00BE70D2">
        <w:rPr>
          <w:color w:val="000000" w:themeColor="text1"/>
          <w:sz w:val="22"/>
          <w:szCs w:val="22"/>
          <w:rPrChange w:id="10410" w:author="Chen Liao" w:date="2021-06-01T21:13:00Z">
            <w:rPr>
              <w:sz w:val="22"/>
              <w:szCs w:val="22"/>
            </w:rPr>
          </w:rPrChange>
        </w:rPr>
        <w:t xml:space="preserve"> intervention</w:t>
      </w:r>
      <w:r w:rsidR="000F0E33" w:rsidRPr="00BE70D2">
        <w:rPr>
          <w:color w:val="000000" w:themeColor="text1"/>
          <w:sz w:val="22"/>
          <w:szCs w:val="22"/>
          <w:rPrChange w:id="10411" w:author="Chen Liao" w:date="2021-06-01T21:13:00Z">
            <w:rPr>
              <w:sz w:val="22"/>
              <w:szCs w:val="22"/>
            </w:rPr>
          </w:rPrChange>
        </w:rPr>
        <w:t xml:space="preserve"> discontinues</w:t>
      </w:r>
      <w:r w:rsidR="00906024" w:rsidRPr="00BE70D2">
        <w:rPr>
          <w:color w:val="000000" w:themeColor="text1"/>
          <w:sz w:val="22"/>
          <w:szCs w:val="22"/>
          <w:rPrChange w:id="10412" w:author="Chen Liao" w:date="2021-06-01T21:13:00Z">
            <w:rPr>
              <w:sz w:val="22"/>
              <w:szCs w:val="22"/>
            </w:rPr>
          </w:rPrChange>
        </w:rPr>
        <w:t>.</w:t>
      </w:r>
      <w:r w:rsidR="00F37826" w:rsidRPr="00BE70D2">
        <w:rPr>
          <w:color w:val="000000" w:themeColor="text1"/>
          <w:sz w:val="22"/>
          <w:szCs w:val="22"/>
          <w:rPrChange w:id="10413" w:author="Chen Liao" w:date="2021-06-01T21:13:00Z">
            <w:rPr>
              <w:sz w:val="22"/>
              <w:szCs w:val="22"/>
            </w:rPr>
          </w:rPrChange>
        </w:rPr>
        <w:t xml:space="preserve"> </w:t>
      </w:r>
      <w:ins w:id="10414" w:author="Chen Liao" w:date="2021-05-31T17:01:00Z">
        <w:r w:rsidR="00704CED" w:rsidRPr="00BE70D2">
          <w:rPr>
            <w:color w:val="000000" w:themeColor="text1"/>
            <w:sz w:val="22"/>
            <w:szCs w:val="22"/>
            <w:rPrChange w:id="10415" w:author="Chen Liao" w:date="2021-06-01T21:13:00Z">
              <w:rPr>
                <w:color w:val="000000" w:themeColor="text1"/>
                <w:sz w:val="22"/>
                <w:szCs w:val="22"/>
              </w:rPr>
            </w:rPrChange>
          </w:rPr>
          <w:t>The</w:t>
        </w:r>
      </w:ins>
      <w:ins w:id="10416" w:author="Chen Liao" w:date="2021-05-31T17:02:00Z">
        <w:r w:rsidR="00704CED" w:rsidRPr="00BE70D2">
          <w:rPr>
            <w:color w:val="000000" w:themeColor="text1"/>
            <w:sz w:val="22"/>
            <w:szCs w:val="22"/>
            <w:rPrChange w:id="10417" w:author="Chen Liao" w:date="2021-06-01T21:13:00Z">
              <w:rPr>
                <w:color w:val="000000" w:themeColor="text1"/>
                <w:sz w:val="22"/>
                <w:szCs w:val="22"/>
              </w:rPr>
            </w:rPrChange>
          </w:rPr>
          <w:t xml:space="preserve"> </w:t>
        </w:r>
        <w:r w:rsidR="00704CED" w:rsidRPr="00BE70D2">
          <w:rPr>
            <w:i/>
            <w:iCs/>
            <w:color w:val="000000" w:themeColor="text1"/>
            <w:sz w:val="22"/>
            <w:szCs w:val="22"/>
            <w:rPrChange w:id="10418" w:author="Chen Liao" w:date="2021-06-01T21:13:00Z">
              <w:rPr>
                <w:color w:val="000000" w:themeColor="text1"/>
                <w:sz w:val="22"/>
                <w:szCs w:val="22"/>
              </w:rPr>
            </w:rPrChange>
          </w:rPr>
          <w:t>in vivo</w:t>
        </w:r>
        <w:r w:rsidR="00704CED" w:rsidRPr="00BE70D2">
          <w:rPr>
            <w:color w:val="000000" w:themeColor="text1"/>
            <w:sz w:val="22"/>
            <w:szCs w:val="22"/>
            <w:rPrChange w:id="10419" w:author="Chen Liao" w:date="2021-06-01T21:13:00Z">
              <w:rPr>
                <w:color w:val="000000" w:themeColor="text1"/>
                <w:sz w:val="22"/>
                <w:szCs w:val="22"/>
              </w:rPr>
            </w:rPrChange>
          </w:rPr>
          <w:t xml:space="preserve"> SCFAs</w:t>
        </w:r>
      </w:ins>
      <w:ins w:id="10420" w:author="Chen Liao" w:date="2021-05-31T22:35:00Z">
        <w:r w:rsidR="00AF3AC2" w:rsidRPr="00BE70D2">
          <w:rPr>
            <w:color w:val="000000" w:themeColor="text1"/>
            <w:sz w:val="22"/>
            <w:szCs w:val="22"/>
            <w:rPrChange w:id="10421" w:author="Chen Liao" w:date="2021-06-01T21:13:00Z">
              <w:rPr>
                <w:color w:val="000000" w:themeColor="text1"/>
                <w:sz w:val="22"/>
                <w:szCs w:val="22"/>
              </w:rPr>
            </w:rPrChange>
          </w:rPr>
          <w:t xml:space="preserve"> dynamics</w:t>
        </w:r>
      </w:ins>
      <w:ins w:id="10422" w:author="Chen Liao" w:date="2021-05-31T17:02:00Z">
        <w:r w:rsidR="00704CED" w:rsidRPr="00BE70D2">
          <w:rPr>
            <w:color w:val="000000" w:themeColor="text1"/>
            <w:sz w:val="22"/>
            <w:szCs w:val="22"/>
            <w:rPrChange w:id="10423" w:author="Chen Liao" w:date="2021-06-01T21:13:00Z">
              <w:rPr>
                <w:color w:val="000000" w:themeColor="text1"/>
                <w:sz w:val="22"/>
                <w:szCs w:val="22"/>
              </w:rPr>
            </w:rPrChange>
          </w:rPr>
          <w:t xml:space="preserve"> is </w:t>
        </w:r>
      </w:ins>
      <w:ins w:id="10424" w:author="Chen Liao" w:date="2021-05-31T20:30:00Z">
        <w:r w:rsidR="00C96773" w:rsidRPr="00BE70D2">
          <w:rPr>
            <w:color w:val="000000" w:themeColor="text1"/>
            <w:sz w:val="22"/>
            <w:szCs w:val="22"/>
            <w:rPrChange w:id="10425" w:author="Chen Liao" w:date="2021-06-01T21:13:00Z">
              <w:rPr>
                <w:color w:val="000000" w:themeColor="text1"/>
                <w:sz w:val="22"/>
                <w:szCs w:val="22"/>
              </w:rPr>
            </w:rPrChange>
          </w:rPr>
          <w:t xml:space="preserve">jointly </w:t>
        </w:r>
      </w:ins>
      <w:ins w:id="10426" w:author="Chen Liao" w:date="2021-05-31T17:02:00Z">
        <w:r w:rsidR="00704CED" w:rsidRPr="00BE70D2">
          <w:rPr>
            <w:color w:val="000000" w:themeColor="text1"/>
            <w:sz w:val="22"/>
            <w:szCs w:val="22"/>
            <w:rPrChange w:id="10427" w:author="Chen Liao" w:date="2021-06-01T21:13:00Z">
              <w:rPr>
                <w:color w:val="000000" w:themeColor="text1"/>
                <w:sz w:val="22"/>
                <w:szCs w:val="22"/>
              </w:rPr>
            </w:rPrChange>
          </w:rPr>
          <w:t>determined by multiple</w:t>
        </w:r>
      </w:ins>
      <w:ins w:id="10428" w:author="Chen Liao" w:date="2021-05-31T20:30:00Z">
        <w:r w:rsidR="00C96773" w:rsidRPr="00BE70D2">
          <w:rPr>
            <w:color w:val="000000" w:themeColor="text1"/>
            <w:sz w:val="22"/>
            <w:szCs w:val="22"/>
            <w:rPrChange w:id="10429" w:author="Chen Liao" w:date="2021-06-01T21:13:00Z">
              <w:rPr>
                <w:color w:val="000000" w:themeColor="text1"/>
                <w:sz w:val="22"/>
                <w:szCs w:val="22"/>
              </w:rPr>
            </w:rPrChange>
          </w:rPr>
          <w:t xml:space="preserve"> metabolic </w:t>
        </w:r>
      </w:ins>
      <w:ins w:id="10430" w:author="Chen Liao" w:date="2021-05-31T17:02:00Z">
        <w:r w:rsidR="00704CED" w:rsidRPr="00BE70D2">
          <w:rPr>
            <w:color w:val="000000" w:themeColor="text1"/>
            <w:sz w:val="22"/>
            <w:szCs w:val="22"/>
            <w:rPrChange w:id="10431" w:author="Chen Liao" w:date="2021-06-01T21:13:00Z">
              <w:rPr>
                <w:color w:val="000000" w:themeColor="text1"/>
                <w:sz w:val="22"/>
                <w:szCs w:val="22"/>
              </w:rPr>
            </w:rPrChange>
          </w:rPr>
          <w:t xml:space="preserve">processes, </w:t>
        </w:r>
      </w:ins>
      <w:ins w:id="10432" w:author="Chen Liao" w:date="2021-05-31T17:05:00Z">
        <w:r w:rsidR="00704CED" w:rsidRPr="00BE70D2">
          <w:rPr>
            <w:color w:val="000000" w:themeColor="text1"/>
            <w:sz w:val="22"/>
            <w:szCs w:val="22"/>
            <w:rPrChange w:id="10433" w:author="Chen Liao" w:date="2021-06-01T21:13:00Z">
              <w:rPr>
                <w:color w:val="000000" w:themeColor="text1"/>
                <w:sz w:val="22"/>
                <w:szCs w:val="22"/>
              </w:rPr>
            </w:rPrChange>
          </w:rPr>
          <w:t xml:space="preserve">where the two major ones are </w:t>
        </w:r>
      </w:ins>
      <w:ins w:id="10434" w:author="Chen Liao" w:date="2021-05-31T17:02:00Z">
        <w:r w:rsidR="00704CED" w:rsidRPr="00BE70D2">
          <w:rPr>
            <w:color w:val="000000" w:themeColor="text1"/>
            <w:sz w:val="22"/>
            <w:szCs w:val="22"/>
            <w:rPrChange w:id="10435" w:author="Chen Liao" w:date="2021-06-01T21:13:00Z">
              <w:rPr>
                <w:color w:val="000000" w:themeColor="text1"/>
                <w:sz w:val="22"/>
                <w:szCs w:val="22"/>
              </w:rPr>
            </w:rPrChange>
          </w:rPr>
          <w:t>microbial production</w:t>
        </w:r>
      </w:ins>
      <w:ins w:id="10436" w:author="Chen Liao" w:date="2021-05-31T17:05:00Z">
        <w:r w:rsidR="00704CED" w:rsidRPr="00BE70D2">
          <w:rPr>
            <w:color w:val="000000" w:themeColor="text1"/>
            <w:sz w:val="22"/>
            <w:szCs w:val="22"/>
            <w:rPrChange w:id="10437" w:author="Chen Liao" w:date="2021-06-01T21:13:00Z">
              <w:rPr>
                <w:color w:val="000000" w:themeColor="text1"/>
                <w:sz w:val="22"/>
                <w:szCs w:val="22"/>
              </w:rPr>
            </w:rPrChange>
          </w:rPr>
          <w:t xml:space="preserve"> and</w:t>
        </w:r>
      </w:ins>
      <w:ins w:id="10438" w:author="Chen Liao" w:date="2021-05-31T17:03:00Z">
        <w:r w:rsidR="00704CED" w:rsidRPr="00BE70D2">
          <w:rPr>
            <w:color w:val="000000" w:themeColor="text1"/>
            <w:sz w:val="22"/>
            <w:szCs w:val="22"/>
            <w:rPrChange w:id="10439" w:author="Chen Liao" w:date="2021-06-01T21:13:00Z">
              <w:rPr>
                <w:color w:val="000000" w:themeColor="text1"/>
                <w:sz w:val="22"/>
                <w:szCs w:val="22"/>
              </w:rPr>
            </w:rPrChange>
          </w:rPr>
          <w:t xml:space="preserve"> host absorption. In healthy </w:t>
        </w:r>
        <w:r w:rsidR="00704CED" w:rsidRPr="00BE70D2">
          <w:rPr>
            <w:color w:val="000000" w:themeColor="text1"/>
            <w:sz w:val="22"/>
            <w:szCs w:val="22"/>
            <w:rPrChange w:id="10440" w:author="Chen Liao" w:date="2021-06-01T21:13:00Z">
              <w:rPr>
                <w:color w:val="000000" w:themeColor="text1"/>
                <w:sz w:val="22"/>
                <w:szCs w:val="22"/>
              </w:rPr>
            </w:rPrChange>
          </w:rPr>
          <w:lastRenderedPageBreak/>
          <w:t xml:space="preserve">individuals, 90%-95% </w:t>
        </w:r>
        <w:r w:rsidR="00704CED" w:rsidRPr="00BE70D2">
          <w:rPr>
            <w:color w:val="000000" w:themeColor="text1"/>
            <w:sz w:val="22"/>
            <w:szCs w:val="22"/>
            <w:shd w:val="clear" w:color="auto" w:fill="FFFFFF"/>
            <w:rPrChange w:id="10441" w:author="Chen Liao" w:date="2021-06-01T21:13:00Z">
              <w:rPr>
                <w:color w:val="000000" w:themeColor="text1"/>
                <w:sz w:val="22"/>
                <w:szCs w:val="22"/>
                <w:shd w:val="clear" w:color="auto" w:fill="FFFFFF"/>
              </w:rPr>
            </w:rPrChange>
          </w:rPr>
          <w:t xml:space="preserve">SCFAs produced in the colonic lumen are absorbed by the gut mucosa </w:t>
        </w:r>
        <w:r w:rsidR="00704CED" w:rsidRPr="00BE70D2">
          <w:rPr>
            <w:color w:val="000000" w:themeColor="text1"/>
            <w:sz w:val="22"/>
            <w:szCs w:val="22"/>
            <w:shd w:val="clear" w:color="auto" w:fill="FFFFFF"/>
            <w:rPrChange w:id="10442" w:author="Chen Liao" w:date="2021-06-01T21:13:00Z">
              <w:rPr>
                <w:color w:val="000000" w:themeColor="text1"/>
                <w:sz w:val="22"/>
                <w:szCs w:val="22"/>
                <w:shd w:val="clear" w:color="auto" w:fill="FFFFFF"/>
              </w:rPr>
            </w:rPrChange>
          </w:rPr>
          <w:fldChar w:fldCharType="begin"/>
        </w:r>
        <w:r w:rsidR="00704CED" w:rsidRPr="00BE70D2">
          <w:rPr>
            <w:color w:val="000000" w:themeColor="text1"/>
            <w:sz w:val="22"/>
            <w:szCs w:val="22"/>
            <w:shd w:val="clear" w:color="auto" w:fill="FFFFFF"/>
            <w:rPrChange w:id="10443" w:author="Chen Liao" w:date="2021-06-01T21:13:00Z">
              <w:rPr>
                <w:color w:val="000000" w:themeColor="text1"/>
                <w:sz w:val="22"/>
                <w:szCs w:val="22"/>
                <w:shd w:val="clear" w:color="auto" w:fill="FFFFFF"/>
              </w:rPr>
            </w:rPrChange>
          </w:rPr>
          <w:instrText xml:space="preserve"> ADDIN NE.Ref.{A18E047E-F838-4557-9CF3-175D900FA1B6}</w:instrText>
        </w:r>
        <w:r w:rsidR="00704CED" w:rsidRPr="00BE70D2">
          <w:rPr>
            <w:color w:val="000000" w:themeColor="text1"/>
            <w:sz w:val="22"/>
            <w:szCs w:val="22"/>
            <w:shd w:val="clear" w:color="auto" w:fill="FFFFFF"/>
            <w:rPrChange w:id="10444" w:author="Chen Liao" w:date="2021-06-01T21:13:00Z">
              <w:rPr>
                <w:color w:val="000000" w:themeColor="text1"/>
                <w:sz w:val="22"/>
                <w:szCs w:val="22"/>
                <w:shd w:val="clear" w:color="auto" w:fill="FFFFFF"/>
              </w:rPr>
            </w:rPrChange>
          </w:rPr>
          <w:fldChar w:fldCharType="separate"/>
        </w:r>
        <w:r w:rsidR="00704CED" w:rsidRPr="00BE70D2">
          <w:rPr>
            <w:rFonts w:eastAsiaTheme="minorEastAsia"/>
            <w:color w:val="000000" w:themeColor="text1"/>
            <w:sz w:val="22"/>
            <w:szCs w:val="22"/>
            <w:rPrChange w:id="10445" w:author="Chen Liao" w:date="2021-06-01T21:13:00Z">
              <w:rPr>
                <w:rFonts w:eastAsiaTheme="minorEastAsia"/>
                <w:color w:val="000000" w:themeColor="text1"/>
                <w:sz w:val="22"/>
                <w:szCs w:val="22"/>
              </w:rPr>
            </w:rPrChange>
          </w:rPr>
          <w:t>[58]</w:t>
        </w:r>
        <w:r w:rsidR="00704CED" w:rsidRPr="00BE70D2">
          <w:rPr>
            <w:color w:val="000000" w:themeColor="text1"/>
            <w:sz w:val="22"/>
            <w:szCs w:val="22"/>
            <w:shd w:val="clear" w:color="auto" w:fill="FFFFFF"/>
            <w:rPrChange w:id="10446" w:author="Chen Liao" w:date="2021-06-01T21:13:00Z">
              <w:rPr>
                <w:color w:val="000000" w:themeColor="text1"/>
                <w:sz w:val="22"/>
                <w:szCs w:val="22"/>
                <w:shd w:val="clear" w:color="auto" w:fill="FFFFFF"/>
              </w:rPr>
            </w:rPrChange>
          </w:rPr>
          <w:fldChar w:fldCharType="end"/>
        </w:r>
        <w:r w:rsidR="00704CED" w:rsidRPr="00BE70D2">
          <w:rPr>
            <w:color w:val="000000" w:themeColor="text1"/>
            <w:sz w:val="22"/>
            <w:szCs w:val="22"/>
            <w:shd w:val="clear" w:color="auto" w:fill="FFFFFF"/>
            <w:rPrChange w:id="10447" w:author="Chen Liao" w:date="2021-06-01T21:13:00Z">
              <w:rPr>
                <w:color w:val="000000" w:themeColor="text1"/>
                <w:sz w:val="22"/>
                <w:szCs w:val="22"/>
                <w:shd w:val="clear" w:color="auto" w:fill="FFFFFF"/>
              </w:rPr>
            </w:rPrChange>
          </w:rPr>
          <w:t xml:space="preserve">. While </w:t>
        </w:r>
      </w:ins>
      <w:ins w:id="10448" w:author="Chen Liao" w:date="2021-05-31T17:04:00Z">
        <w:r w:rsidR="00704CED" w:rsidRPr="00BE70D2">
          <w:rPr>
            <w:color w:val="000000" w:themeColor="text1"/>
            <w:sz w:val="22"/>
            <w:szCs w:val="22"/>
            <w:shd w:val="clear" w:color="auto" w:fill="FFFFFF"/>
            <w:rPrChange w:id="10449" w:author="Chen Liao" w:date="2021-06-01T21:13:00Z">
              <w:rPr>
                <w:color w:val="000000" w:themeColor="text1"/>
                <w:sz w:val="22"/>
                <w:szCs w:val="22"/>
                <w:shd w:val="clear" w:color="auto" w:fill="FFFFFF"/>
              </w:rPr>
            </w:rPrChange>
          </w:rPr>
          <w:t xml:space="preserve">many studies used fecal SCFAs concentrations </w:t>
        </w:r>
      </w:ins>
      <w:ins w:id="10450" w:author="Chen Liao" w:date="2021-05-31T17:11:00Z">
        <w:r w:rsidR="00683979" w:rsidRPr="00BE70D2">
          <w:rPr>
            <w:color w:val="000000" w:themeColor="text1"/>
            <w:sz w:val="22"/>
            <w:szCs w:val="22"/>
            <w:shd w:val="clear" w:color="auto" w:fill="FFFFFF"/>
            <w:rPrChange w:id="10451" w:author="Chen Liao" w:date="2021-06-01T21:13:00Z">
              <w:rPr>
                <w:color w:val="000000" w:themeColor="text1"/>
                <w:sz w:val="22"/>
                <w:szCs w:val="22"/>
                <w:shd w:val="clear" w:color="auto" w:fill="FFFFFF"/>
              </w:rPr>
            </w:rPrChange>
          </w:rPr>
          <w:t>as proxy of</w:t>
        </w:r>
      </w:ins>
      <w:ins w:id="10452" w:author="Chen Liao" w:date="2021-05-31T17:05:00Z">
        <w:r w:rsidR="00704CED" w:rsidRPr="00BE70D2">
          <w:rPr>
            <w:color w:val="000000" w:themeColor="text1"/>
            <w:sz w:val="22"/>
            <w:szCs w:val="22"/>
            <w:shd w:val="clear" w:color="auto" w:fill="FFFFFF"/>
            <w:rPrChange w:id="10453" w:author="Chen Liao" w:date="2021-06-01T21:13:00Z">
              <w:rPr>
                <w:color w:val="000000" w:themeColor="text1"/>
                <w:sz w:val="22"/>
                <w:szCs w:val="22"/>
                <w:shd w:val="clear" w:color="auto" w:fill="FFFFFF"/>
              </w:rPr>
            </w:rPrChange>
          </w:rPr>
          <w:t xml:space="preserve"> their luminal levels, neither</w:t>
        </w:r>
      </w:ins>
      <w:ins w:id="10454" w:author="Chen Liao" w:date="2021-05-31T20:41:00Z">
        <w:r w:rsidR="00CF733F" w:rsidRPr="00BE70D2">
          <w:rPr>
            <w:color w:val="000000" w:themeColor="text1"/>
            <w:sz w:val="22"/>
            <w:szCs w:val="22"/>
            <w:shd w:val="clear" w:color="auto" w:fill="FFFFFF"/>
            <w:rPrChange w:id="10455" w:author="Chen Liao" w:date="2021-06-01T21:13:00Z">
              <w:rPr>
                <w:color w:val="000000" w:themeColor="text1"/>
                <w:sz w:val="22"/>
                <w:szCs w:val="22"/>
                <w:shd w:val="clear" w:color="auto" w:fill="FFFFFF"/>
              </w:rPr>
            </w:rPrChange>
          </w:rPr>
          <w:t xml:space="preserve"> of both</w:t>
        </w:r>
      </w:ins>
      <w:ins w:id="10456" w:author="Chen Liao" w:date="2021-05-31T17:05:00Z">
        <w:r w:rsidR="00704CED" w:rsidRPr="00BE70D2">
          <w:rPr>
            <w:color w:val="000000" w:themeColor="text1"/>
            <w:sz w:val="22"/>
            <w:szCs w:val="22"/>
            <w:shd w:val="clear" w:color="auto" w:fill="FFFFFF"/>
            <w:rPrChange w:id="10457" w:author="Chen Liao" w:date="2021-06-01T21:13:00Z">
              <w:rPr>
                <w:color w:val="000000" w:themeColor="text1"/>
                <w:sz w:val="22"/>
                <w:szCs w:val="22"/>
                <w:shd w:val="clear" w:color="auto" w:fill="FFFFFF"/>
              </w:rPr>
            </w:rPrChange>
          </w:rPr>
          <w:t xml:space="preserve"> represents the rate </w:t>
        </w:r>
      </w:ins>
      <w:ins w:id="10458" w:author="Chen Liao" w:date="2021-05-31T17:06:00Z">
        <w:r w:rsidR="00E44248" w:rsidRPr="00BE70D2">
          <w:rPr>
            <w:color w:val="000000" w:themeColor="text1"/>
            <w:sz w:val="22"/>
            <w:szCs w:val="22"/>
            <w:shd w:val="clear" w:color="auto" w:fill="FFFFFF"/>
            <w:rPrChange w:id="10459" w:author="Chen Liao" w:date="2021-06-01T21:13:00Z">
              <w:rPr>
                <w:color w:val="000000" w:themeColor="text1"/>
                <w:sz w:val="22"/>
                <w:szCs w:val="22"/>
                <w:shd w:val="clear" w:color="auto" w:fill="FFFFFF"/>
              </w:rPr>
            </w:rPrChange>
          </w:rPr>
          <w:t>of production or absorption</w:t>
        </w:r>
      </w:ins>
      <w:ins w:id="10460" w:author="Chen Liao" w:date="2021-05-31T17:17:00Z">
        <w:r w:rsidR="00683979" w:rsidRPr="00BE70D2">
          <w:rPr>
            <w:color w:val="000000" w:themeColor="text1"/>
            <w:sz w:val="22"/>
            <w:szCs w:val="22"/>
            <w:shd w:val="clear" w:color="auto" w:fill="FFFFFF"/>
            <w:rPrChange w:id="10461" w:author="Chen Liao" w:date="2021-06-01T21:13:00Z">
              <w:rPr>
                <w:color w:val="000000" w:themeColor="text1"/>
                <w:sz w:val="22"/>
                <w:szCs w:val="22"/>
                <w:shd w:val="clear" w:color="auto" w:fill="FFFFFF"/>
              </w:rPr>
            </w:rPrChange>
          </w:rPr>
          <w:t xml:space="preserve"> so the declined </w:t>
        </w:r>
      </w:ins>
      <w:ins w:id="10462" w:author="Chen Liao" w:date="2021-05-31T22:36:00Z">
        <w:r w:rsidR="00017570" w:rsidRPr="00BE70D2">
          <w:rPr>
            <w:color w:val="000000" w:themeColor="text1"/>
            <w:sz w:val="22"/>
            <w:szCs w:val="22"/>
            <w:shd w:val="clear" w:color="auto" w:fill="FFFFFF"/>
            <w:rPrChange w:id="10463" w:author="Chen Liao" w:date="2021-06-01T21:13:00Z">
              <w:rPr>
                <w:color w:val="000000" w:themeColor="text1"/>
                <w:sz w:val="22"/>
                <w:szCs w:val="22"/>
                <w:shd w:val="clear" w:color="auto" w:fill="FFFFFF"/>
              </w:rPr>
            </w:rPrChange>
          </w:rPr>
          <w:t>phase of SCFAs</w:t>
        </w:r>
      </w:ins>
      <w:ins w:id="10464" w:author="Chen Liao" w:date="2021-05-31T17:19:00Z">
        <w:r w:rsidR="00683979" w:rsidRPr="00BE70D2">
          <w:rPr>
            <w:color w:val="000000" w:themeColor="text1"/>
            <w:sz w:val="22"/>
            <w:szCs w:val="22"/>
            <w:shd w:val="clear" w:color="auto" w:fill="FFFFFF"/>
            <w:rPrChange w:id="10465" w:author="Chen Liao" w:date="2021-06-01T21:13:00Z">
              <w:rPr>
                <w:color w:val="000000" w:themeColor="text1"/>
                <w:sz w:val="22"/>
                <w:szCs w:val="22"/>
                <w:shd w:val="clear" w:color="auto" w:fill="FFFFFF"/>
              </w:rPr>
            </w:rPrChange>
          </w:rPr>
          <w:t xml:space="preserve"> </w:t>
        </w:r>
      </w:ins>
      <w:ins w:id="10466" w:author="Chen Liao" w:date="2021-05-31T20:21:00Z">
        <w:r w:rsidR="009B6B50" w:rsidRPr="00BE70D2">
          <w:rPr>
            <w:color w:val="000000" w:themeColor="text1"/>
            <w:sz w:val="22"/>
            <w:szCs w:val="22"/>
            <w:shd w:val="clear" w:color="auto" w:fill="FFFFFF"/>
            <w:rPrChange w:id="10467" w:author="Chen Liao" w:date="2021-06-01T21:13:00Z">
              <w:rPr>
                <w:color w:val="000000" w:themeColor="text1"/>
                <w:sz w:val="22"/>
                <w:szCs w:val="22"/>
                <w:shd w:val="clear" w:color="auto" w:fill="FFFFFF"/>
              </w:rPr>
            </w:rPrChange>
          </w:rPr>
          <w:t xml:space="preserve">in our study </w:t>
        </w:r>
      </w:ins>
      <w:ins w:id="10468" w:author="Chen Liao" w:date="2021-05-31T17:19:00Z">
        <w:r w:rsidR="00683979" w:rsidRPr="00BE70D2">
          <w:rPr>
            <w:color w:val="000000" w:themeColor="text1"/>
            <w:sz w:val="22"/>
            <w:szCs w:val="22"/>
            <w:shd w:val="clear" w:color="auto" w:fill="FFFFFF"/>
            <w:rPrChange w:id="10469" w:author="Chen Liao" w:date="2021-06-01T21:13:00Z">
              <w:rPr>
                <w:color w:val="000000" w:themeColor="text1"/>
                <w:sz w:val="22"/>
                <w:szCs w:val="22"/>
                <w:shd w:val="clear" w:color="auto" w:fill="FFFFFF"/>
              </w:rPr>
            </w:rPrChange>
          </w:rPr>
          <w:t xml:space="preserve">may be </w:t>
        </w:r>
      </w:ins>
      <w:ins w:id="10470" w:author="Chen Liao" w:date="2021-05-31T22:36:00Z">
        <w:r w:rsidR="00017570" w:rsidRPr="00BE70D2">
          <w:rPr>
            <w:color w:val="000000" w:themeColor="text1"/>
            <w:sz w:val="22"/>
            <w:szCs w:val="22"/>
            <w:shd w:val="clear" w:color="auto" w:fill="FFFFFF"/>
            <w:rPrChange w:id="10471" w:author="Chen Liao" w:date="2021-06-01T21:13:00Z">
              <w:rPr>
                <w:color w:val="000000" w:themeColor="text1"/>
                <w:sz w:val="22"/>
                <w:szCs w:val="22"/>
                <w:shd w:val="clear" w:color="auto" w:fill="FFFFFF"/>
              </w:rPr>
            </w:rPrChange>
          </w:rPr>
          <w:t xml:space="preserve">explained by </w:t>
        </w:r>
      </w:ins>
      <w:ins w:id="10472" w:author="Chen Liao" w:date="2021-05-31T17:19:00Z">
        <w:r w:rsidR="00683979" w:rsidRPr="00BE70D2">
          <w:rPr>
            <w:color w:val="000000" w:themeColor="text1"/>
            <w:sz w:val="22"/>
            <w:szCs w:val="22"/>
            <w:shd w:val="clear" w:color="auto" w:fill="FFFFFF"/>
            <w:rPrChange w:id="10473" w:author="Chen Liao" w:date="2021-06-01T21:13:00Z">
              <w:rPr>
                <w:color w:val="000000" w:themeColor="text1"/>
                <w:sz w:val="22"/>
                <w:szCs w:val="22"/>
                <w:shd w:val="clear" w:color="auto" w:fill="FFFFFF"/>
              </w:rPr>
            </w:rPrChange>
          </w:rPr>
          <w:t xml:space="preserve">reduced production rate, increased absorption rate or both. </w:t>
        </w:r>
      </w:ins>
      <w:ins w:id="10474" w:author="Chen Liao" w:date="2021-05-31T20:42:00Z">
        <w:r w:rsidR="00CF733F" w:rsidRPr="00BE70D2">
          <w:rPr>
            <w:color w:val="000000" w:themeColor="text1"/>
            <w:sz w:val="22"/>
            <w:szCs w:val="22"/>
            <w:shd w:val="clear" w:color="auto" w:fill="FFFFFF"/>
            <w:rPrChange w:id="10475" w:author="Chen Liao" w:date="2021-06-01T21:13:00Z">
              <w:rPr>
                <w:color w:val="000000" w:themeColor="text1"/>
                <w:sz w:val="22"/>
                <w:szCs w:val="22"/>
                <w:shd w:val="clear" w:color="auto" w:fill="FFFFFF"/>
              </w:rPr>
            </w:rPrChange>
          </w:rPr>
          <w:t xml:space="preserve">Due to the difficulty </w:t>
        </w:r>
      </w:ins>
      <w:ins w:id="10476" w:author="Chen Liao" w:date="2021-05-31T22:37:00Z">
        <w:r w:rsidR="00017570" w:rsidRPr="00BE70D2">
          <w:rPr>
            <w:color w:val="000000" w:themeColor="text1"/>
            <w:sz w:val="22"/>
            <w:szCs w:val="22"/>
            <w:shd w:val="clear" w:color="auto" w:fill="FFFFFF"/>
            <w:rPrChange w:id="10477" w:author="Chen Liao" w:date="2021-06-01T21:13:00Z">
              <w:rPr>
                <w:color w:val="000000" w:themeColor="text1"/>
                <w:sz w:val="22"/>
                <w:szCs w:val="22"/>
                <w:shd w:val="clear" w:color="auto" w:fill="FFFFFF"/>
              </w:rPr>
            </w:rPrChange>
          </w:rPr>
          <w:t xml:space="preserve">of measuring fluxes </w:t>
        </w:r>
        <w:r w:rsidR="00017570" w:rsidRPr="00BE70D2">
          <w:rPr>
            <w:i/>
            <w:iCs/>
            <w:color w:val="000000" w:themeColor="text1"/>
            <w:sz w:val="22"/>
            <w:szCs w:val="22"/>
            <w:shd w:val="clear" w:color="auto" w:fill="FFFFFF"/>
            <w:rPrChange w:id="10478" w:author="Chen Liao" w:date="2021-06-01T21:13:00Z">
              <w:rPr>
                <w:color w:val="000000" w:themeColor="text1"/>
                <w:sz w:val="22"/>
                <w:szCs w:val="22"/>
                <w:shd w:val="clear" w:color="auto" w:fill="FFFFFF"/>
              </w:rPr>
            </w:rPrChange>
          </w:rPr>
          <w:t>in vivo</w:t>
        </w:r>
        <w:r w:rsidR="00017570" w:rsidRPr="00BE70D2">
          <w:rPr>
            <w:color w:val="000000" w:themeColor="text1"/>
            <w:sz w:val="22"/>
            <w:szCs w:val="22"/>
            <w:shd w:val="clear" w:color="auto" w:fill="FFFFFF"/>
            <w:rPrChange w:id="10479" w:author="Chen Liao" w:date="2021-06-01T21:13:00Z">
              <w:rPr>
                <w:color w:val="000000" w:themeColor="text1"/>
                <w:sz w:val="22"/>
                <w:szCs w:val="22"/>
                <w:shd w:val="clear" w:color="auto" w:fill="FFFFFF"/>
              </w:rPr>
            </w:rPrChange>
          </w:rPr>
          <w:t xml:space="preserve">, </w:t>
        </w:r>
      </w:ins>
      <w:ins w:id="10480" w:author="Chen Liao" w:date="2021-05-31T20:44:00Z">
        <w:r w:rsidR="00CF733F" w:rsidRPr="00BE70D2">
          <w:rPr>
            <w:color w:val="000000" w:themeColor="text1"/>
            <w:sz w:val="22"/>
            <w:szCs w:val="22"/>
            <w:shd w:val="clear" w:color="auto" w:fill="FFFFFF"/>
            <w:rPrChange w:id="10481" w:author="Chen Liao" w:date="2021-06-01T21:13:00Z">
              <w:rPr>
                <w:color w:val="000000" w:themeColor="text1"/>
                <w:sz w:val="22"/>
                <w:szCs w:val="22"/>
                <w:shd w:val="clear" w:color="auto" w:fill="FFFFFF"/>
              </w:rPr>
            </w:rPrChange>
          </w:rPr>
          <w:t>m</w:t>
        </w:r>
      </w:ins>
      <w:commentRangeStart w:id="10482"/>
      <w:ins w:id="10483" w:author="Chen Liao" w:date="2021-05-31T17:22:00Z">
        <w:r w:rsidR="00C3245B" w:rsidRPr="00BE70D2">
          <w:rPr>
            <w:color w:val="000000" w:themeColor="text1"/>
            <w:sz w:val="22"/>
            <w:szCs w:val="22"/>
            <w:rPrChange w:id="10484" w:author="Chen Liao" w:date="2021-06-01T21:13:00Z">
              <w:rPr>
                <w:color w:val="000000" w:themeColor="text1"/>
                <w:sz w:val="22"/>
                <w:szCs w:val="22"/>
                <w:shd w:val="clear" w:color="auto" w:fill="FFFFFF"/>
              </w:rPr>
            </w:rPrChange>
          </w:rPr>
          <w:t>athematical models</w:t>
        </w:r>
      </w:ins>
      <w:commentRangeEnd w:id="10482"/>
      <w:ins w:id="10485" w:author="Chen Liao" w:date="2021-05-31T20:26:00Z">
        <w:r w:rsidR="009B6B50" w:rsidRPr="00BE70D2">
          <w:rPr>
            <w:rStyle w:val="CommentReference"/>
            <w:rPrChange w:id="10486" w:author="Chen Liao" w:date="2021-06-01T21:13:00Z">
              <w:rPr>
                <w:rStyle w:val="CommentReference"/>
              </w:rPr>
            </w:rPrChange>
          </w:rPr>
          <w:commentReference w:id="10482"/>
        </w:r>
      </w:ins>
      <w:ins w:id="10487" w:author="Chen Liao" w:date="2021-05-31T17:22:00Z">
        <w:r w:rsidR="00C3245B" w:rsidRPr="00BE70D2">
          <w:rPr>
            <w:color w:val="000000" w:themeColor="text1"/>
            <w:sz w:val="22"/>
            <w:szCs w:val="22"/>
            <w:rPrChange w:id="10488" w:author="Chen Liao" w:date="2021-06-01T21:13:00Z">
              <w:rPr>
                <w:color w:val="000000" w:themeColor="text1"/>
                <w:sz w:val="22"/>
                <w:szCs w:val="22"/>
                <w:shd w:val="clear" w:color="auto" w:fill="FFFFFF"/>
              </w:rPr>
            </w:rPrChange>
          </w:rPr>
          <w:t xml:space="preserve"> </w:t>
        </w:r>
      </w:ins>
      <w:ins w:id="10489" w:author="Chen Liao" w:date="2021-05-31T20:25:00Z">
        <w:r w:rsidR="009B6B50" w:rsidRPr="00BE70D2">
          <w:rPr>
            <w:color w:val="000000" w:themeColor="text1"/>
            <w:sz w:val="22"/>
            <w:szCs w:val="22"/>
            <w:rPrChange w:id="10490" w:author="Chen Liao" w:date="2021-06-01T21:13:00Z">
              <w:rPr>
                <w:color w:val="000000" w:themeColor="text1"/>
                <w:sz w:val="22"/>
                <w:szCs w:val="22"/>
              </w:rPr>
            </w:rPrChange>
          </w:rPr>
          <w:t xml:space="preserve">that </w:t>
        </w:r>
      </w:ins>
      <w:ins w:id="10491" w:author="Chen Liao" w:date="2021-06-01T06:22:00Z">
        <w:r w:rsidR="00EF5E3F" w:rsidRPr="00BE70D2">
          <w:rPr>
            <w:color w:val="000000" w:themeColor="text1"/>
            <w:sz w:val="22"/>
            <w:szCs w:val="22"/>
            <w:rPrChange w:id="10492" w:author="Chen Liao" w:date="2021-06-01T21:13:00Z">
              <w:rPr>
                <w:color w:val="000000" w:themeColor="text1"/>
                <w:sz w:val="22"/>
                <w:szCs w:val="22"/>
              </w:rPr>
            </w:rPrChange>
          </w:rPr>
          <w:t xml:space="preserve">take </w:t>
        </w:r>
      </w:ins>
      <w:ins w:id="10493" w:author="Chen Liao" w:date="2021-05-31T22:40:00Z">
        <w:r w:rsidR="00FD30BF" w:rsidRPr="00BE70D2">
          <w:rPr>
            <w:color w:val="000000" w:themeColor="text1"/>
            <w:sz w:val="22"/>
            <w:szCs w:val="22"/>
            <w:rPrChange w:id="10494" w:author="Chen Liao" w:date="2021-06-01T21:13:00Z">
              <w:rPr>
                <w:color w:val="000000" w:themeColor="text1"/>
                <w:sz w:val="22"/>
                <w:szCs w:val="22"/>
              </w:rPr>
            </w:rPrChange>
          </w:rPr>
          <w:t>both processes</w:t>
        </w:r>
      </w:ins>
      <w:ins w:id="10495" w:author="Chen Liao" w:date="2021-05-31T20:25:00Z">
        <w:r w:rsidR="009B6B50" w:rsidRPr="00BE70D2">
          <w:rPr>
            <w:color w:val="000000" w:themeColor="text1"/>
            <w:sz w:val="22"/>
            <w:szCs w:val="22"/>
            <w:rPrChange w:id="10496" w:author="Chen Liao" w:date="2021-06-01T21:13:00Z">
              <w:rPr>
                <w:color w:val="000000" w:themeColor="text1"/>
                <w:sz w:val="22"/>
                <w:szCs w:val="22"/>
              </w:rPr>
            </w:rPrChange>
          </w:rPr>
          <w:t xml:space="preserve"> into accounts </w:t>
        </w:r>
      </w:ins>
      <w:ins w:id="10497" w:author="Chen Liao" w:date="2021-05-31T20:37:00Z">
        <w:r w:rsidR="00C96773" w:rsidRPr="00BE70D2">
          <w:rPr>
            <w:color w:val="000000" w:themeColor="text1"/>
            <w:sz w:val="22"/>
            <w:szCs w:val="22"/>
            <w:rPrChange w:id="10498" w:author="Chen Liao" w:date="2021-06-01T21:13:00Z">
              <w:rPr>
                <w:color w:val="000000" w:themeColor="text1"/>
                <w:sz w:val="22"/>
                <w:szCs w:val="22"/>
              </w:rPr>
            </w:rPrChange>
          </w:rPr>
          <w:t>show great premise in</w:t>
        </w:r>
      </w:ins>
      <w:ins w:id="10499" w:author="Chen Liao" w:date="2021-05-31T20:27:00Z">
        <w:r w:rsidR="009B6B50" w:rsidRPr="00BE70D2">
          <w:rPr>
            <w:color w:val="000000" w:themeColor="text1"/>
            <w:sz w:val="22"/>
            <w:szCs w:val="22"/>
            <w:rPrChange w:id="10500" w:author="Chen Liao" w:date="2021-06-01T21:13:00Z">
              <w:rPr>
                <w:color w:val="000000" w:themeColor="text1"/>
                <w:sz w:val="22"/>
                <w:szCs w:val="22"/>
              </w:rPr>
            </w:rPrChange>
          </w:rPr>
          <w:t xml:space="preserve"> </w:t>
        </w:r>
      </w:ins>
      <w:ins w:id="10501" w:author="Chen Liao" w:date="2021-05-31T20:39:00Z">
        <w:r w:rsidR="00C96773" w:rsidRPr="00BE70D2">
          <w:rPr>
            <w:color w:val="000000" w:themeColor="text1"/>
            <w:sz w:val="22"/>
            <w:szCs w:val="22"/>
            <w:rPrChange w:id="10502" w:author="Chen Liao" w:date="2021-06-01T21:13:00Z">
              <w:rPr>
                <w:color w:val="000000" w:themeColor="text1"/>
                <w:sz w:val="22"/>
                <w:szCs w:val="22"/>
              </w:rPr>
            </w:rPrChange>
          </w:rPr>
          <w:t>the esti</w:t>
        </w:r>
      </w:ins>
      <w:ins w:id="10503" w:author="Chen Liao" w:date="2021-05-31T20:40:00Z">
        <w:r w:rsidR="00C96773" w:rsidRPr="00BE70D2">
          <w:rPr>
            <w:color w:val="000000" w:themeColor="text1"/>
            <w:sz w:val="22"/>
            <w:szCs w:val="22"/>
            <w:rPrChange w:id="10504" w:author="Chen Liao" w:date="2021-06-01T21:13:00Z">
              <w:rPr>
                <w:color w:val="000000" w:themeColor="text1"/>
                <w:sz w:val="22"/>
                <w:szCs w:val="22"/>
              </w:rPr>
            </w:rPrChange>
          </w:rPr>
          <w:t>mation of</w:t>
        </w:r>
      </w:ins>
      <w:ins w:id="10505" w:author="Chen Liao" w:date="2021-05-31T20:28:00Z">
        <w:r w:rsidR="009B6B50" w:rsidRPr="00BE70D2">
          <w:rPr>
            <w:color w:val="000000" w:themeColor="text1"/>
            <w:sz w:val="22"/>
            <w:szCs w:val="22"/>
            <w:rPrChange w:id="10506" w:author="Chen Liao" w:date="2021-06-01T21:13:00Z">
              <w:rPr>
                <w:color w:val="000000" w:themeColor="text1"/>
                <w:sz w:val="22"/>
                <w:szCs w:val="22"/>
              </w:rPr>
            </w:rPrChange>
          </w:rPr>
          <w:t xml:space="preserve"> </w:t>
        </w:r>
      </w:ins>
      <w:ins w:id="10507" w:author="Chen Liao" w:date="2021-05-31T22:38:00Z">
        <w:r w:rsidR="00E16767" w:rsidRPr="00BE70D2">
          <w:rPr>
            <w:color w:val="000000" w:themeColor="text1"/>
            <w:sz w:val="22"/>
            <w:szCs w:val="22"/>
            <w:rPrChange w:id="10508" w:author="Chen Liao" w:date="2021-06-01T21:13:00Z">
              <w:rPr>
                <w:color w:val="000000" w:themeColor="text1"/>
                <w:sz w:val="22"/>
                <w:szCs w:val="22"/>
              </w:rPr>
            </w:rPrChange>
          </w:rPr>
          <w:t>their flux</w:t>
        </w:r>
      </w:ins>
      <w:ins w:id="10509" w:author="Chen Liao" w:date="2021-05-31T22:39:00Z">
        <w:r w:rsidR="00E16767" w:rsidRPr="00BE70D2">
          <w:rPr>
            <w:color w:val="000000" w:themeColor="text1"/>
            <w:sz w:val="22"/>
            <w:szCs w:val="22"/>
            <w:rPrChange w:id="10510" w:author="Chen Liao" w:date="2021-06-01T21:13:00Z">
              <w:rPr>
                <w:color w:val="000000" w:themeColor="text1"/>
                <w:sz w:val="22"/>
                <w:szCs w:val="22"/>
              </w:rPr>
            </w:rPrChange>
          </w:rPr>
          <w:t xml:space="preserve"> rat</w:t>
        </w:r>
      </w:ins>
      <w:ins w:id="10511" w:author="Chen Liao" w:date="2021-05-31T22:38:00Z">
        <w:r w:rsidR="00E16767" w:rsidRPr="00BE70D2">
          <w:rPr>
            <w:color w:val="000000" w:themeColor="text1"/>
            <w:sz w:val="22"/>
            <w:szCs w:val="22"/>
            <w:rPrChange w:id="10512" w:author="Chen Liao" w:date="2021-06-01T21:13:00Z">
              <w:rPr>
                <w:color w:val="000000" w:themeColor="text1"/>
                <w:sz w:val="22"/>
                <w:szCs w:val="22"/>
              </w:rPr>
            </w:rPrChange>
          </w:rPr>
          <w:t xml:space="preserve">es from </w:t>
        </w:r>
      </w:ins>
      <w:ins w:id="10513" w:author="Chen Liao" w:date="2021-05-31T22:39:00Z">
        <w:r w:rsidR="00E16767" w:rsidRPr="00BE70D2">
          <w:rPr>
            <w:color w:val="000000" w:themeColor="text1"/>
            <w:sz w:val="22"/>
            <w:szCs w:val="22"/>
            <w:rPrChange w:id="10514" w:author="Chen Liao" w:date="2021-06-01T21:13:00Z">
              <w:rPr>
                <w:color w:val="000000" w:themeColor="text1"/>
                <w:sz w:val="22"/>
                <w:szCs w:val="22"/>
              </w:rPr>
            </w:rPrChange>
          </w:rPr>
          <w:t>SCFAs concentrations.</w:t>
        </w:r>
      </w:ins>
      <w:del w:id="10515" w:author="Chen Liao" w:date="2021-05-31T17:07:00Z">
        <w:r w:rsidR="0061234B" w:rsidRPr="00BE70D2" w:rsidDel="00CD2459">
          <w:rPr>
            <w:color w:val="000000" w:themeColor="text1"/>
            <w:sz w:val="22"/>
            <w:szCs w:val="22"/>
            <w:rPrChange w:id="10516" w:author="Chen Liao" w:date="2021-06-01T21:13:00Z">
              <w:rPr>
                <w:sz w:val="22"/>
                <w:szCs w:val="22"/>
              </w:rPr>
            </w:rPrChange>
          </w:rPr>
          <w:delText>We envision two possibilit</w:delText>
        </w:r>
        <w:r w:rsidR="000F0E33" w:rsidRPr="00BE70D2" w:rsidDel="00CD2459">
          <w:rPr>
            <w:color w:val="000000" w:themeColor="text1"/>
            <w:sz w:val="22"/>
            <w:szCs w:val="22"/>
            <w:rPrChange w:id="10517" w:author="Chen Liao" w:date="2021-06-01T21:13:00Z">
              <w:rPr>
                <w:sz w:val="22"/>
                <w:szCs w:val="22"/>
              </w:rPr>
            </w:rPrChange>
          </w:rPr>
          <w:delText>ies</w:delText>
        </w:r>
        <w:r w:rsidR="0061234B" w:rsidRPr="00BE70D2" w:rsidDel="00CD2459">
          <w:rPr>
            <w:color w:val="000000" w:themeColor="text1"/>
            <w:sz w:val="22"/>
            <w:szCs w:val="22"/>
            <w:rPrChange w:id="10518" w:author="Chen Liao" w:date="2021-06-01T21:13:00Z">
              <w:rPr>
                <w:sz w:val="22"/>
                <w:szCs w:val="22"/>
              </w:rPr>
            </w:rPrChange>
          </w:rPr>
          <w:delText xml:space="preserve"> </w:delText>
        </w:r>
        <w:r w:rsidR="008E5A41" w:rsidRPr="00BE70D2" w:rsidDel="00CD2459">
          <w:rPr>
            <w:color w:val="000000" w:themeColor="text1"/>
            <w:sz w:val="22"/>
            <w:szCs w:val="22"/>
            <w:rPrChange w:id="10519" w:author="Chen Liao" w:date="2021-06-01T21:13:00Z">
              <w:rPr>
                <w:sz w:val="22"/>
                <w:szCs w:val="22"/>
              </w:rPr>
            </w:rPrChange>
          </w:rPr>
          <w:delText>that may explain</w:delText>
        </w:r>
        <w:r w:rsidR="0061234B" w:rsidRPr="00BE70D2" w:rsidDel="00CD2459">
          <w:rPr>
            <w:color w:val="000000" w:themeColor="text1"/>
            <w:sz w:val="22"/>
            <w:szCs w:val="22"/>
            <w:rPrChange w:id="10520" w:author="Chen Liao" w:date="2021-06-01T21:13:00Z">
              <w:rPr>
                <w:sz w:val="22"/>
                <w:szCs w:val="22"/>
              </w:rPr>
            </w:rPrChange>
          </w:rPr>
          <w:delText xml:space="preserve"> the </w:delText>
        </w:r>
        <w:r w:rsidR="00F37826" w:rsidRPr="00BE70D2" w:rsidDel="00CD2459">
          <w:rPr>
            <w:color w:val="000000" w:themeColor="text1"/>
            <w:sz w:val="22"/>
            <w:szCs w:val="22"/>
            <w:rPrChange w:id="10521" w:author="Chen Liao" w:date="2021-06-01T21:13:00Z">
              <w:rPr>
                <w:sz w:val="22"/>
                <w:szCs w:val="22"/>
              </w:rPr>
            </w:rPrChange>
          </w:rPr>
          <w:delText xml:space="preserve">after-peak </w:delText>
        </w:r>
        <w:r w:rsidR="0061234B" w:rsidRPr="00BE70D2" w:rsidDel="00CD2459">
          <w:rPr>
            <w:color w:val="000000" w:themeColor="text1"/>
            <w:sz w:val="22"/>
            <w:szCs w:val="22"/>
            <w:rPrChange w:id="10522" w:author="Chen Liao" w:date="2021-06-01T21:13:00Z">
              <w:rPr>
                <w:sz w:val="22"/>
                <w:szCs w:val="22"/>
              </w:rPr>
            </w:rPrChange>
          </w:rPr>
          <w:delText>decrease</w:delText>
        </w:r>
        <w:r w:rsidR="00351CB6" w:rsidRPr="00BE70D2" w:rsidDel="00CD2459">
          <w:rPr>
            <w:color w:val="000000" w:themeColor="text1"/>
            <w:sz w:val="22"/>
            <w:szCs w:val="22"/>
            <w:rPrChange w:id="10523" w:author="Chen Liao" w:date="2021-06-01T21:13:00Z">
              <w:rPr>
                <w:sz w:val="22"/>
                <w:szCs w:val="22"/>
              </w:rPr>
            </w:rPrChange>
          </w:rPr>
          <w:delText xml:space="preserve"> of</w:delText>
        </w:r>
        <w:r w:rsidR="00901CEF" w:rsidRPr="00BE70D2" w:rsidDel="00CD2459">
          <w:rPr>
            <w:color w:val="000000" w:themeColor="text1"/>
            <w:sz w:val="22"/>
            <w:szCs w:val="22"/>
            <w:rPrChange w:id="10524" w:author="Chen Liao" w:date="2021-06-01T21:13:00Z">
              <w:rPr>
                <w:sz w:val="22"/>
                <w:szCs w:val="22"/>
              </w:rPr>
            </w:rPrChange>
          </w:rPr>
          <w:delText xml:space="preserve"> </w:delText>
        </w:r>
        <w:r w:rsidR="0061234B" w:rsidRPr="00BE70D2" w:rsidDel="00CD2459">
          <w:rPr>
            <w:color w:val="000000" w:themeColor="text1"/>
            <w:sz w:val="22"/>
            <w:szCs w:val="22"/>
            <w:rPrChange w:id="10525" w:author="Chen Liao" w:date="2021-06-01T21:13:00Z">
              <w:rPr>
                <w:sz w:val="22"/>
                <w:szCs w:val="22"/>
              </w:rPr>
            </w:rPrChange>
          </w:rPr>
          <w:delText xml:space="preserve">SCFA concentration. </w:delText>
        </w:r>
        <w:r w:rsidR="008E5A41" w:rsidRPr="00BE70D2" w:rsidDel="00CD2459">
          <w:rPr>
            <w:color w:val="000000" w:themeColor="text1"/>
            <w:sz w:val="22"/>
            <w:szCs w:val="22"/>
            <w:rPrChange w:id="10526" w:author="Chen Liao" w:date="2021-06-01T21:13:00Z">
              <w:rPr>
                <w:sz w:val="22"/>
                <w:szCs w:val="22"/>
              </w:rPr>
            </w:rPrChange>
          </w:rPr>
          <w:delText>First, s</w:delText>
        </w:r>
        <w:r w:rsidR="009702BD" w:rsidRPr="00BE70D2" w:rsidDel="00CD2459">
          <w:rPr>
            <w:color w:val="000000" w:themeColor="text1"/>
            <w:sz w:val="22"/>
            <w:szCs w:val="22"/>
            <w:rPrChange w:id="10527" w:author="Chen Liao" w:date="2021-06-01T21:13:00Z">
              <w:rPr>
                <w:sz w:val="22"/>
                <w:szCs w:val="22"/>
              </w:rPr>
            </w:rPrChange>
          </w:rPr>
          <w:delText>ome</w:delText>
        </w:r>
        <w:r w:rsidR="0061234B" w:rsidRPr="00BE70D2" w:rsidDel="00CD2459">
          <w:rPr>
            <w:color w:val="000000" w:themeColor="text1"/>
            <w:sz w:val="22"/>
            <w:szCs w:val="22"/>
            <w:rPrChange w:id="10528" w:author="Chen Liao" w:date="2021-06-01T21:13:00Z">
              <w:rPr>
                <w:sz w:val="22"/>
                <w:szCs w:val="22"/>
              </w:rPr>
            </w:rPrChange>
          </w:rPr>
          <w:delText xml:space="preserve"> bacteria </w:delText>
        </w:r>
        <w:r w:rsidR="009702BD" w:rsidRPr="00BE70D2" w:rsidDel="00CD2459">
          <w:rPr>
            <w:color w:val="000000" w:themeColor="text1"/>
            <w:sz w:val="22"/>
            <w:szCs w:val="22"/>
            <w:rPrChange w:id="10529" w:author="Chen Liao" w:date="2021-06-01T21:13:00Z">
              <w:rPr>
                <w:sz w:val="22"/>
                <w:szCs w:val="22"/>
              </w:rPr>
            </w:rPrChange>
          </w:rPr>
          <w:delText>are known to consume</w:delText>
        </w:r>
        <w:r w:rsidR="00BD7CCE" w:rsidRPr="00BE70D2" w:rsidDel="00CD2459">
          <w:rPr>
            <w:color w:val="000000" w:themeColor="text1"/>
            <w:sz w:val="22"/>
            <w:szCs w:val="22"/>
            <w:rPrChange w:id="10530" w:author="Chen Liao" w:date="2021-06-01T21:13:00Z">
              <w:rPr>
                <w:sz w:val="22"/>
                <w:szCs w:val="22"/>
              </w:rPr>
            </w:rPrChange>
          </w:rPr>
          <w:delText xml:space="preserve"> </w:delText>
        </w:r>
        <w:r w:rsidR="0061234B" w:rsidRPr="00BE70D2" w:rsidDel="00CD2459">
          <w:rPr>
            <w:color w:val="000000" w:themeColor="text1"/>
            <w:sz w:val="22"/>
            <w:szCs w:val="22"/>
            <w:rPrChange w:id="10531" w:author="Chen Liao" w:date="2021-06-01T21:13:00Z">
              <w:rPr>
                <w:sz w:val="22"/>
                <w:szCs w:val="22"/>
              </w:rPr>
            </w:rPrChange>
          </w:rPr>
          <w:delText>SCFAs</w:delText>
        </w:r>
        <w:r w:rsidR="0039150B" w:rsidRPr="00BE70D2" w:rsidDel="00CD2459">
          <w:rPr>
            <w:color w:val="000000" w:themeColor="text1"/>
            <w:sz w:val="22"/>
            <w:szCs w:val="22"/>
            <w:rPrChange w:id="10532" w:author="Chen Liao" w:date="2021-06-01T21:13:00Z">
              <w:rPr>
                <w:sz w:val="22"/>
                <w:szCs w:val="22"/>
              </w:rPr>
            </w:rPrChange>
          </w:rPr>
          <w:delText xml:space="preserve"> and </w:delText>
        </w:r>
        <w:r w:rsidR="00B46CFF" w:rsidRPr="00BE70D2" w:rsidDel="00CD2459">
          <w:rPr>
            <w:color w:val="000000" w:themeColor="text1"/>
            <w:sz w:val="22"/>
            <w:szCs w:val="22"/>
            <w:rPrChange w:id="10533" w:author="Chen Liao" w:date="2021-06-01T21:13:00Z">
              <w:rPr>
                <w:sz w:val="22"/>
                <w:szCs w:val="22"/>
              </w:rPr>
            </w:rPrChange>
          </w:rPr>
          <w:delText>a</w:delText>
        </w:r>
        <w:r w:rsidR="008E5A41" w:rsidRPr="00BE70D2" w:rsidDel="00CD2459">
          <w:rPr>
            <w:color w:val="000000" w:themeColor="text1"/>
            <w:sz w:val="22"/>
            <w:szCs w:val="22"/>
            <w:rPrChange w:id="10534" w:author="Chen Liao" w:date="2021-06-01T21:13:00Z">
              <w:rPr>
                <w:sz w:val="22"/>
                <w:szCs w:val="22"/>
              </w:rPr>
            </w:rPrChange>
          </w:rPr>
          <w:delText xml:space="preserve"> net consumption </w:delText>
        </w:r>
        <w:r w:rsidR="008F0870" w:rsidRPr="00BE70D2" w:rsidDel="00CD2459">
          <w:rPr>
            <w:color w:val="000000" w:themeColor="text1"/>
            <w:sz w:val="22"/>
            <w:szCs w:val="22"/>
            <w:rPrChange w:id="10535" w:author="Chen Liao" w:date="2021-06-01T21:13:00Z">
              <w:rPr>
                <w:sz w:val="22"/>
                <w:szCs w:val="22"/>
              </w:rPr>
            </w:rPrChange>
          </w:rPr>
          <w:delText xml:space="preserve">of SCFAs </w:delText>
        </w:r>
        <w:r w:rsidR="00B46CFF" w:rsidRPr="00BE70D2" w:rsidDel="00CD2459">
          <w:rPr>
            <w:color w:val="000000" w:themeColor="text1"/>
            <w:sz w:val="22"/>
            <w:szCs w:val="22"/>
            <w:rPrChange w:id="10536" w:author="Chen Liao" w:date="2021-06-01T21:13:00Z">
              <w:rPr>
                <w:sz w:val="22"/>
                <w:szCs w:val="22"/>
              </w:rPr>
            </w:rPrChange>
          </w:rPr>
          <w:delText xml:space="preserve">may occur </w:delText>
        </w:r>
        <w:r w:rsidR="008E5A41" w:rsidRPr="00BE70D2" w:rsidDel="00CD2459">
          <w:rPr>
            <w:color w:val="000000" w:themeColor="text1"/>
            <w:sz w:val="22"/>
            <w:szCs w:val="22"/>
            <w:rPrChange w:id="10537" w:author="Chen Liao" w:date="2021-06-01T21:13:00Z">
              <w:rPr>
                <w:sz w:val="22"/>
                <w:szCs w:val="22"/>
              </w:rPr>
            </w:rPrChange>
          </w:rPr>
          <w:delText xml:space="preserve">when </w:delText>
        </w:r>
        <w:r w:rsidR="00F76A29" w:rsidRPr="00BE70D2" w:rsidDel="00CD2459">
          <w:rPr>
            <w:color w:val="000000" w:themeColor="text1"/>
            <w:sz w:val="22"/>
            <w:szCs w:val="22"/>
            <w:rPrChange w:id="10538" w:author="Chen Liao" w:date="2021-06-01T21:13:00Z">
              <w:rPr>
                <w:sz w:val="22"/>
                <w:szCs w:val="22"/>
              </w:rPr>
            </w:rPrChange>
          </w:rPr>
          <w:delText xml:space="preserve">SCFAs </w:delText>
        </w:r>
        <w:r w:rsidR="0039150B" w:rsidRPr="00BE70D2" w:rsidDel="00CD2459">
          <w:rPr>
            <w:color w:val="000000" w:themeColor="text1"/>
            <w:sz w:val="22"/>
            <w:szCs w:val="22"/>
            <w:rPrChange w:id="10539" w:author="Chen Liao" w:date="2021-06-01T21:13:00Z">
              <w:rPr>
                <w:sz w:val="22"/>
                <w:szCs w:val="22"/>
              </w:rPr>
            </w:rPrChange>
          </w:rPr>
          <w:delText xml:space="preserve">consumers </w:delText>
        </w:r>
        <w:r w:rsidR="008E5A41" w:rsidRPr="00BE70D2" w:rsidDel="00CD2459">
          <w:rPr>
            <w:color w:val="000000" w:themeColor="text1"/>
            <w:sz w:val="22"/>
            <w:szCs w:val="22"/>
            <w:rPrChange w:id="10540" w:author="Chen Liao" w:date="2021-06-01T21:13:00Z">
              <w:rPr>
                <w:sz w:val="22"/>
                <w:szCs w:val="22"/>
              </w:rPr>
            </w:rPrChange>
          </w:rPr>
          <w:delText xml:space="preserve">dominate </w:delText>
        </w:r>
        <w:r w:rsidR="0039150B" w:rsidRPr="00BE70D2" w:rsidDel="00CD2459">
          <w:rPr>
            <w:color w:val="000000" w:themeColor="text1"/>
            <w:sz w:val="22"/>
            <w:szCs w:val="22"/>
            <w:rPrChange w:id="10541" w:author="Chen Liao" w:date="2021-06-01T21:13:00Z">
              <w:rPr>
                <w:sz w:val="22"/>
                <w:szCs w:val="22"/>
              </w:rPr>
            </w:rPrChange>
          </w:rPr>
          <w:delText>over producers</w:delText>
        </w:r>
        <w:r w:rsidR="00972969" w:rsidRPr="00BE70D2" w:rsidDel="00CD2459">
          <w:rPr>
            <w:color w:val="000000" w:themeColor="text1"/>
            <w:sz w:val="22"/>
            <w:szCs w:val="22"/>
            <w:rPrChange w:id="10542" w:author="Chen Liao" w:date="2021-06-01T21:13:00Z">
              <w:rPr>
                <w:sz w:val="22"/>
                <w:szCs w:val="22"/>
              </w:rPr>
            </w:rPrChange>
          </w:rPr>
          <w:delText xml:space="preserve"> </w:delText>
        </w:r>
        <w:r w:rsidR="00972969" w:rsidRPr="00BE70D2" w:rsidDel="00CD2459">
          <w:rPr>
            <w:color w:val="000000" w:themeColor="text1"/>
            <w:sz w:val="22"/>
            <w:szCs w:val="22"/>
            <w:rPrChange w:id="10543" w:author="Chen Liao" w:date="2021-06-01T21:13:00Z">
              <w:rPr>
                <w:sz w:val="22"/>
                <w:szCs w:val="22"/>
              </w:rPr>
            </w:rPrChange>
          </w:rPr>
          <w:fldChar w:fldCharType="begin"/>
        </w:r>
        <w:r w:rsidR="002E2A76" w:rsidRPr="00BE70D2" w:rsidDel="00CD2459">
          <w:rPr>
            <w:color w:val="000000" w:themeColor="text1"/>
            <w:sz w:val="22"/>
            <w:szCs w:val="22"/>
            <w:rPrChange w:id="10544" w:author="Chen Liao" w:date="2021-06-01T21:13:00Z">
              <w:rPr>
                <w:sz w:val="22"/>
                <w:szCs w:val="22"/>
              </w:rPr>
            </w:rPrChange>
          </w:rPr>
          <w:delInstrText xml:space="preserve"> ADDIN NE.Ref.{C98F12F1-7E99-47DC-A089-E548093A6DD5}</w:delInstrText>
        </w:r>
        <w:r w:rsidR="00972969" w:rsidRPr="00BE70D2" w:rsidDel="00CD2459">
          <w:rPr>
            <w:color w:val="000000" w:themeColor="text1"/>
            <w:sz w:val="22"/>
            <w:szCs w:val="22"/>
            <w:rPrChange w:id="10545" w:author="Chen Liao" w:date="2021-06-01T21:13:00Z">
              <w:rPr>
                <w:sz w:val="22"/>
                <w:szCs w:val="22"/>
              </w:rPr>
            </w:rPrChange>
          </w:rPr>
          <w:fldChar w:fldCharType="separate"/>
        </w:r>
        <w:r w:rsidR="00D67D1E" w:rsidRPr="00BE70D2" w:rsidDel="00CD2459">
          <w:rPr>
            <w:color w:val="000000" w:themeColor="text1"/>
            <w:sz w:val="22"/>
            <w:szCs w:val="22"/>
            <w:rPrChange w:id="10546" w:author="Chen Liao" w:date="2021-06-01T21:13:00Z">
              <w:rPr>
                <w:rFonts w:ascii="SimSun" w:eastAsia="SimSun" w:hAnsiTheme="minorHAnsi" w:cs="SimSun"/>
                <w:color w:val="080000"/>
                <w:sz w:val="22"/>
                <w:szCs w:val="22"/>
              </w:rPr>
            </w:rPrChange>
          </w:rPr>
          <w:delText>[57]</w:delText>
        </w:r>
        <w:r w:rsidR="00972969" w:rsidRPr="00BE70D2" w:rsidDel="00CD2459">
          <w:rPr>
            <w:color w:val="000000" w:themeColor="text1"/>
            <w:sz w:val="22"/>
            <w:szCs w:val="22"/>
            <w:rPrChange w:id="10547" w:author="Chen Liao" w:date="2021-06-01T21:13:00Z">
              <w:rPr>
                <w:sz w:val="22"/>
                <w:szCs w:val="22"/>
              </w:rPr>
            </w:rPrChange>
          </w:rPr>
          <w:fldChar w:fldCharType="end"/>
        </w:r>
        <w:r w:rsidR="0061234B" w:rsidRPr="00BE70D2" w:rsidDel="00CD2459">
          <w:rPr>
            <w:color w:val="000000" w:themeColor="text1"/>
            <w:sz w:val="22"/>
            <w:szCs w:val="22"/>
            <w:rPrChange w:id="10548" w:author="Chen Liao" w:date="2021-06-01T21:13:00Z">
              <w:rPr>
                <w:sz w:val="22"/>
                <w:szCs w:val="22"/>
              </w:rPr>
            </w:rPrChange>
          </w:rPr>
          <w:delText>.</w:delText>
        </w:r>
        <w:r w:rsidR="0039150B" w:rsidRPr="00BE70D2" w:rsidDel="00CD2459">
          <w:rPr>
            <w:color w:val="000000" w:themeColor="text1"/>
            <w:sz w:val="22"/>
            <w:szCs w:val="22"/>
            <w:rPrChange w:id="10549" w:author="Chen Liao" w:date="2021-06-01T21:13:00Z">
              <w:rPr>
                <w:sz w:val="22"/>
                <w:szCs w:val="22"/>
              </w:rPr>
            </w:rPrChange>
          </w:rPr>
          <w:delText xml:space="preserve"> </w:delText>
        </w:r>
        <w:commentRangeStart w:id="10550"/>
        <w:r w:rsidR="00CC4575" w:rsidRPr="00BE70D2" w:rsidDel="00CD2459">
          <w:rPr>
            <w:color w:val="000000" w:themeColor="text1"/>
            <w:sz w:val="22"/>
            <w:szCs w:val="22"/>
            <w:rPrChange w:id="10551" w:author="Chen Liao" w:date="2021-06-01T21:13:00Z">
              <w:rPr>
                <w:sz w:val="22"/>
                <w:szCs w:val="22"/>
              </w:rPr>
            </w:rPrChange>
          </w:rPr>
          <w:delText>The other</w:delText>
        </w:r>
        <w:r w:rsidR="00120D40" w:rsidRPr="00BE70D2" w:rsidDel="00CD2459">
          <w:rPr>
            <w:color w:val="000000" w:themeColor="text1"/>
            <w:sz w:val="22"/>
            <w:szCs w:val="22"/>
            <w:rPrChange w:id="10552" w:author="Chen Liao" w:date="2021-06-01T21:13:00Z">
              <w:rPr>
                <w:sz w:val="22"/>
                <w:szCs w:val="22"/>
              </w:rPr>
            </w:rPrChange>
          </w:rPr>
          <w:delText xml:space="preserve"> possibility is increased </w:delText>
        </w:r>
        <w:r w:rsidR="00C82E31" w:rsidRPr="00BE70D2" w:rsidDel="00CD2459">
          <w:rPr>
            <w:color w:val="000000" w:themeColor="text1"/>
            <w:sz w:val="22"/>
            <w:szCs w:val="22"/>
            <w:rPrChange w:id="10553" w:author="Chen Liao" w:date="2021-06-01T21:13:00Z">
              <w:rPr>
                <w:sz w:val="22"/>
                <w:szCs w:val="22"/>
              </w:rPr>
            </w:rPrChange>
          </w:rPr>
          <w:delText>a</w:delText>
        </w:r>
        <w:r w:rsidR="0061234B" w:rsidRPr="00BE70D2" w:rsidDel="00CD2459">
          <w:rPr>
            <w:color w:val="000000" w:themeColor="text1"/>
            <w:sz w:val="22"/>
            <w:szCs w:val="22"/>
            <w:rPrChange w:id="10554" w:author="Chen Liao" w:date="2021-06-01T21:13:00Z">
              <w:rPr>
                <w:sz w:val="22"/>
                <w:szCs w:val="22"/>
              </w:rPr>
            </w:rPrChange>
          </w:rPr>
          <w:delText>bsorption of SCFA</w:delText>
        </w:r>
        <w:r w:rsidR="00120D40" w:rsidRPr="00BE70D2" w:rsidDel="00CD2459">
          <w:rPr>
            <w:color w:val="000000" w:themeColor="text1"/>
            <w:sz w:val="22"/>
            <w:szCs w:val="22"/>
            <w:rPrChange w:id="10555" w:author="Chen Liao" w:date="2021-06-01T21:13:00Z">
              <w:rPr>
                <w:sz w:val="22"/>
                <w:szCs w:val="22"/>
              </w:rPr>
            </w:rPrChange>
          </w:rPr>
          <w:delText>s</w:delText>
        </w:r>
        <w:r w:rsidR="0061234B" w:rsidRPr="00BE70D2" w:rsidDel="00CD2459">
          <w:rPr>
            <w:color w:val="000000" w:themeColor="text1"/>
            <w:sz w:val="22"/>
            <w:szCs w:val="22"/>
            <w:rPrChange w:id="10556" w:author="Chen Liao" w:date="2021-06-01T21:13:00Z">
              <w:rPr>
                <w:sz w:val="22"/>
                <w:szCs w:val="22"/>
              </w:rPr>
            </w:rPrChange>
          </w:rPr>
          <w:delText xml:space="preserve"> </w:delText>
        </w:r>
        <w:r w:rsidR="00120D40" w:rsidRPr="00BE70D2" w:rsidDel="00CD2459">
          <w:rPr>
            <w:color w:val="000000" w:themeColor="text1"/>
            <w:sz w:val="22"/>
            <w:szCs w:val="22"/>
            <w:rPrChange w:id="10557" w:author="Chen Liao" w:date="2021-06-01T21:13:00Z">
              <w:rPr>
                <w:sz w:val="22"/>
                <w:szCs w:val="22"/>
              </w:rPr>
            </w:rPrChange>
          </w:rPr>
          <w:delText>by host cells</w:delText>
        </w:r>
        <w:r w:rsidR="008D6FD7" w:rsidRPr="00BE70D2" w:rsidDel="00CD2459">
          <w:rPr>
            <w:color w:val="000000" w:themeColor="text1"/>
            <w:sz w:val="22"/>
            <w:szCs w:val="22"/>
            <w:rPrChange w:id="10558" w:author="Chen Liao" w:date="2021-06-01T21:13:00Z">
              <w:rPr>
                <w:sz w:val="22"/>
                <w:szCs w:val="22"/>
              </w:rPr>
            </w:rPrChange>
          </w:rPr>
          <w:delText>, leaving less produced SCFAs excreted to fece</w:delText>
        </w:r>
        <w:r w:rsidR="004B11D5" w:rsidRPr="00BE70D2" w:rsidDel="00CD2459">
          <w:rPr>
            <w:color w:val="000000" w:themeColor="text1"/>
            <w:sz w:val="22"/>
            <w:szCs w:val="22"/>
            <w:rPrChange w:id="10559" w:author="Chen Liao" w:date="2021-06-01T21:13:00Z">
              <w:rPr>
                <w:sz w:val="22"/>
                <w:szCs w:val="22"/>
              </w:rPr>
            </w:rPrChange>
          </w:rPr>
          <w:delText xml:space="preserve">s. </w:delText>
        </w:r>
      </w:del>
      <w:del w:id="10560" w:author="Chen Liao" w:date="2021-05-31T17:03:00Z">
        <w:r w:rsidR="0061234B" w:rsidRPr="00BE70D2" w:rsidDel="00704CED">
          <w:rPr>
            <w:color w:val="000000" w:themeColor="text1"/>
            <w:sz w:val="22"/>
            <w:szCs w:val="22"/>
            <w:rPrChange w:id="10561" w:author="Chen Liao" w:date="2021-06-01T21:13:00Z">
              <w:rPr>
                <w:sz w:val="22"/>
                <w:szCs w:val="22"/>
              </w:rPr>
            </w:rPrChange>
          </w:rPr>
          <w:delText>In healthy individuals,</w:delText>
        </w:r>
        <w:r w:rsidR="004E7C4E" w:rsidRPr="00BE70D2" w:rsidDel="00704CED">
          <w:rPr>
            <w:color w:val="000000" w:themeColor="text1"/>
            <w:sz w:val="22"/>
            <w:szCs w:val="22"/>
            <w:rPrChange w:id="10562" w:author="Chen Liao" w:date="2021-06-01T21:13:00Z">
              <w:rPr>
                <w:sz w:val="22"/>
                <w:szCs w:val="22"/>
              </w:rPr>
            </w:rPrChange>
          </w:rPr>
          <w:delText xml:space="preserve"> </w:delText>
        </w:r>
      </w:del>
      <w:del w:id="10563" w:author="Chen Liao" w:date="2021-05-31T16:58:00Z">
        <w:r w:rsidR="004E7C4E" w:rsidRPr="00BE70D2" w:rsidDel="00704CED">
          <w:rPr>
            <w:color w:val="000000" w:themeColor="text1"/>
            <w:sz w:val="22"/>
            <w:szCs w:val="22"/>
            <w:rPrChange w:id="10564" w:author="Chen Liao" w:date="2021-06-01T21:13:00Z">
              <w:rPr>
                <w:sz w:val="22"/>
                <w:szCs w:val="22"/>
              </w:rPr>
            </w:rPrChange>
          </w:rPr>
          <w:delText>q</w:delText>
        </w:r>
        <w:r w:rsidR="004E7C4E" w:rsidRPr="00BE70D2" w:rsidDel="00704CED">
          <w:rPr>
            <w:color w:val="000000" w:themeColor="text1"/>
            <w:sz w:val="22"/>
            <w:szCs w:val="22"/>
            <w:rPrChange w:id="10565" w:author="Chen Liao" w:date="2021-06-01T21:13:00Z">
              <w:rPr>
                <w:color w:val="2A2A2A"/>
                <w:sz w:val="22"/>
                <w:szCs w:val="22"/>
                <w:shd w:val="clear" w:color="auto" w:fill="FFFFFF"/>
              </w:rPr>
            </w:rPrChange>
          </w:rPr>
          <w:delText xml:space="preserve">uantification of fecal SCFAs only provides steady state levels and may not accurately reflect the level of bacterial production as most </w:delText>
        </w:r>
      </w:del>
      <w:del w:id="10566" w:author="Chen Liao" w:date="2021-05-31T17:03:00Z">
        <w:r w:rsidR="004E7C4E" w:rsidRPr="00BE70D2" w:rsidDel="00704CED">
          <w:rPr>
            <w:color w:val="000000" w:themeColor="text1"/>
            <w:sz w:val="22"/>
            <w:szCs w:val="22"/>
            <w:rPrChange w:id="10567" w:author="Chen Liao" w:date="2021-06-01T21:13:00Z">
              <w:rPr>
                <w:color w:val="2A2A2A"/>
                <w:sz w:val="22"/>
                <w:szCs w:val="22"/>
                <w:shd w:val="clear" w:color="auto" w:fill="FFFFFF"/>
              </w:rPr>
            </w:rPrChange>
          </w:rPr>
          <w:delText xml:space="preserve">SCFAs produced in the colonic lumen </w:delText>
        </w:r>
      </w:del>
      <w:del w:id="10568" w:author="Chen Liao" w:date="2021-05-31T16:58:00Z">
        <w:r w:rsidR="004E7C4E" w:rsidRPr="00BE70D2" w:rsidDel="00704CED">
          <w:rPr>
            <w:color w:val="000000" w:themeColor="text1"/>
            <w:sz w:val="22"/>
            <w:szCs w:val="22"/>
            <w:rPrChange w:id="10569" w:author="Chen Liao" w:date="2021-06-01T21:13:00Z">
              <w:rPr>
                <w:color w:val="2A2A2A"/>
                <w:sz w:val="22"/>
                <w:szCs w:val="22"/>
                <w:shd w:val="clear" w:color="auto" w:fill="FFFFFF"/>
              </w:rPr>
            </w:rPrChange>
          </w:rPr>
          <w:delText xml:space="preserve">(90–95%) </w:delText>
        </w:r>
      </w:del>
      <w:del w:id="10570" w:author="Chen Liao" w:date="2021-05-31T17:03:00Z">
        <w:r w:rsidR="004E7C4E" w:rsidRPr="00BE70D2" w:rsidDel="00704CED">
          <w:rPr>
            <w:color w:val="000000" w:themeColor="text1"/>
            <w:sz w:val="22"/>
            <w:szCs w:val="22"/>
            <w:rPrChange w:id="10571" w:author="Chen Liao" w:date="2021-06-01T21:13:00Z">
              <w:rPr>
                <w:color w:val="2A2A2A"/>
                <w:sz w:val="22"/>
                <w:szCs w:val="22"/>
                <w:shd w:val="clear" w:color="auto" w:fill="FFFFFF"/>
              </w:rPr>
            </w:rPrChange>
          </w:rPr>
          <w:delText xml:space="preserve">are absorbed by the gut mucosa </w:delText>
        </w:r>
        <w:r w:rsidR="004E7C4E" w:rsidRPr="00BE70D2" w:rsidDel="00704CED">
          <w:rPr>
            <w:color w:val="000000" w:themeColor="text1"/>
            <w:sz w:val="22"/>
            <w:szCs w:val="22"/>
            <w:rPrChange w:id="10572" w:author="Chen Liao" w:date="2021-06-01T21:13:00Z">
              <w:rPr>
                <w:color w:val="2A2A2A"/>
                <w:sz w:val="22"/>
                <w:szCs w:val="22"/>
                <w:shd w:val="clear" w:color="auto" w:fill="FFFFFF"/>
              </w:rPr>
            </w:rPrChange>
          </w:rPr>
          <w:fldChar w:fldCharType="begin"/>
        </w:r>
        <w:r w:rsidR="002E2A76" w:rsidRPr="00BE70D2" w:rsidDel="00704CED">
          <w:rPr>
            <w:color w:val="000000" w:themeColor="text1"/>
            <w:sz w:val="22"/>
            <w:szCs w:val="22"/>
            <w:rPrChange w:id="10573" w:author="Chen Liao" w:date="2021-06-01T21:13:00Z">
              <w:rPr>
                <w:color w:val="2A2A2A"/>
                <w:sz w:val="22"/>
                <w:szCs w:val="22"/>
                <w:shd w:val="clear" w:color="auto" w:fill="FFFFFF"/>
              </w:rPr>
            </w:rPrChange>
          </w:rPr>
          <w:delInstrText xml:space="preserve"> ADDIN NE.Ref.{A18E047E-F838-4557-9CF3-175D900FA1B6}</w:delInstrText>
        </w:r>
        <w:r w:rsidR="004E7C4E" w:rsidRPr="00BE70D2" w:rsidDel="00704CED">
          <w:rPr>
            <w:color w:val="000000" w:themeColor="text1"/>
            <w:sz w:val="22"/>
            <w:szCs w:val="22"/>
            <w:rPrChange w:id="10574" w:author="Chen Liao" w:date="2021-06-01T21:13:00Z">
              <w:rPr>
                <w:color w:val="2A2A2A"/>
                <w:sz w:val="22"/>
                <w:szCs w:val="22"/>
                <w:shd w:val="clear" w:color="auto" w:fill="FFFFFF"/>
              </w:rPr>
            </w:rPrChange>
          </w:rPr>
          <w:fldChar w:fldCharType="separate"/>
        </w:r>
        <w:r w:rsidR="00D67D1E" w:rsidRPr="00BE70D2" w:rsidDel="00704CED">
          <w:rPr>
            <w:color w:val="000000" w:themeColor="text1"/>
            <w:sz w:val="22"/>
            <w:szCs w:val="22"/>
            <w:rPrChange w:id="10575" w:author="Chen Liao" w:date="2021-06-01T21:13:00Z">
              <w:rPr>
                <w:rFonts w:eastAsiaTheme="minorEastAsia"/>
                <w:color w:val="080000"/>
                <w:sz w:val="22"/>
                <w:szCs w:val="22"/>
              </w:rPr>
            </w:rPrChange>
          </w:rPr>
          <w:delText>[58]</w:delText>
        </w:r>
        <w:r w:rsidR="004E7C4E" w:rsidRPr="00BE70D2" w:rsidDel="00704CED">
          <w:rPr>
            <w:color w:val="000000" w:themeColor="text1"/>
            <w:sz w:val="22"/>
            <w:szCs w:val="22"/>
            <w:rPrChange w:id="10576" w:author="Chen Liao" w:date="2021-06-01T21:13:00Z">
              <w:rPr>
                <w:color w:val="2A2A2A"/>
                <w:sz w:val="22"/>
                <w:szCs w:val="22"/>
                <w:shd w:val="clear" w:color="auto" w:fill="FFFFFF"/>
              </w:rPr>
            </w:rPrChange>
          </w:rPr>
          <w:fldChar w:fldCharType="end"/>
        </w:r>
        <w:r w:rsidR="004E7C4E" w:rsidRPr="00BE70D2" w:rsidDel="00704CED">
          <w:rPr>
            <w:color w:val="000000" w:themeColor="text1"/>
            <w:sz w:val="22"/>
            <w:szCs w:val="22"/>
            <w:rPrChange w:id="10577" w:author="Chen Liao" w:date="2021-06-01T21:13:00Z">
              <w:rPr>
                <w:color w:val="2A2A2A"/>
                <w:sz w:val="22"/>
                <w:szCs w:val="22"/>
                <w:shd w:val="clear" w:color="auto" w:fill="FFFFFF"/>
              </w:rPr>
            </w:rPrChange>
          </w:rPr>
          <w:delText xml:space="preserve">. </w:delText>
        </w:r>
      </w:del>
      <w:del w:id="10578" w:author="Chen Liao" w:date="2021-05-31T17:10:00Z">
        <w:r w:rsidR="004E7C4E" w:rsidRPr="00BE70D2" w:rsidDel="00CD2459">
          <w:rPr>
            <w:color w:val="000000" w:themeColor="text1"/>
            <w:sz w:val="22"/>
            <w:szCs w:val="22"/>
            <w:rPrChange w:id="10579" w:author="Chen Liao" w:date="2021-06-01T21:13:00Z">
              <w:rPr>
                <w:color w:val="2A2A2A"/>
                <w:sz w:val="22"/>
                <w:szCs w:val="22"/>
                <w:shd w:val="clear" w:color="auto" w:fill="FFFFFF"/>
              </w:rPr>
            </w:rPrChange>
          </w:rPr>
          <w:delText xml:space="preserve">Nevertheless, the analysis of SCFAs in fecal samples is used as an approximation of gut levels, since excreted SCFA concentrations are associated with RS enriched diets (substrates of SCFAs-producing bacteria), inferring the relationship between intestinal SCFAs production and fecal levels </w:delText>
        </w:r>
        <w:r w:rsidR="004E7C4E" w:rsidRPr="00BE70D2" w:rsidDel="00CD2459">
          <w:rPr>
            <w:color w:val="000000" w:themeColor="text1"/>
            <w:sz w:val="22"/>
            <w:szCs w:val="22"/>
            <w:rPrChange w:id="10580" w:author="Chen Liao" w:date="2021-06-01T21:13:00Z">
              <w:rPr>
                <w:color w:val="2A2A2A"/>
                <w:sz w:val="22"/>
                <w:szCs w:val="22"/>
                <w:shd w:val="clear" w:color="auto" w:fill="FFFFFF"/>
              </w:rPr>
            </w:rPrChange>
          </w:rPr>
          <w:fldChar w:fldCharType="begin"/>
        </w:r>
        <w:r w:rsidR="002E2A76" w:rsidRPr="00BE70D2" w:rsidDel="00CD2459">
          <w:rPr>
            <w:color w:val="000000" w:themeColor="text1"/>
            <w:sz w:val="22"/>
            <w:szCs w:val="22"/>
            <w:rPrChange w:id="10581" w:author="Chen Liao" w:date="2021-06-01T21:13:00Z">
              <w:rPr>
                <w:color w:val="2A2A2A"/>
                <w:sz w:val="22"/>
                <w:szCs w:val="22"/>
                <w:shd w:val="clear" w:color="auto" w:fill="FFFFFF"/>
              </w:rPr>
            </w:rPrChange>
          </w:rPr>
          <w:delInstrText xml:space="preserve"> ADDIN NE.Ref.{E1430205-25E3-4216-961F-280C4200A147}</w:delInstrText>
        </w:r>
        <w:r w:rsidR="004E7C4E" w:rsidRPr="00BE70D2" w:rsidDel="00CD2459">
          <w:rPr>
            <w:color w:val="000000" w:themeColor="text1"/>
            <w:sz w:val="22"/>
            <w:szCs w:val="22"/>
            <w:rPrChange w:id="10582" w:author="Chen Liao" w:date="2021-06-01T21:13:00Z">
              <w:rPr>
                <w:color w:val="2A2A2A"/>
                <w:sz w:val="22"/>
                <w:szCs w:val="22"/>
                <w:shd w:val="clear" w:color="auto" w:fill="FFFFFF"/>
              </w:rPr>
            </w:rPrChange>
          </w:rPr>
          <w:fldChar w:fldCharType="separate"/>
        </w:r>
        <w:r w:rsidR="00D67D1E" w:rsidRPr="00BE70D2" w:rsidDel="00CD2459">
          <w:rPr>
            <w:color w:val="000000" w:themeColor="text1"/>
            <w:sz w:val="22"/>
            <w:szCs w:val="22"/>
            <w:rPrChange w:id="10583" w:author="Chen Liao" w:date="2021-06-01T21:13:00Z">
              <w:rPr>
                <w:rFonts w:eastAsiaTheme="minorEastAsia"/>
                <w:color w:val="080000"/>
                <w:sz w:val="22"/>
                <w:szCs w:val="22"/>
              </w:rPr>
            </w:rPrChange>
          </w:rPr>
          <w:delText>[10, 59, 60]</w:delText>
        </w:r>
        <w:r w:rsidR="004E7C4E" w:rsidRPr="00BE70D2" w:rsidDel="00CD2459">
          <w:rPr>
            <w:color w:val="000000" w:themeColor="text1"/>
            <w:sz w:val="22"/>
            <w:szCs w:val="22"/>
            <w:rPrChange w:id="10584" w:author="Chen Liao" w:date="2021-06-01T21:13:00Z">
              <w:rPr>
                <w:color w:val="2A2A2A"/>
                <w:sz w:val="22"/>
                <w:szCs w:val="22"/>
                <w:shd w:val="clear" w:color="auto" w:fill="FFFFFF"/>
              </w:rPr>
            </w:rPrChange>
          </w:rPr>
          <w:fldChar w:fldCharType="end"/>
        </w:r>
        <w:r w:rsidR="004E7C4E" w:rsidRPr="00BE70D2" w:rsidDel="00CD2459">
          <w:rPr>
            <w:color w:val="000000" w:themeColor="text1"/>
            <w:sz w:val="22"/>
            <w:szCs w:val="22"/>
            <w:rPrChange w:id="10585" w:author="Chen Liao" w:date="2021-06-01T21:13:00Z">
              <w:rPr>
                <w:color w:val="2A2A2A"/>
                <w:sz w:val="22"/>
                <w:szCs w:val="22"/>
                <w:shd w:val="clear" w:color="auto" w:fill="FFFFFF"/>
              </w:rPr>
            </w:rPrChange>
          </w:rPr>
          <w:delText>.</w:delText>
        </w:r>
        <w:commentRangeEnd w:id="10550"/>
        <w:r w:rsidR="001F2F8A" w:rsidRPr="00BE70D2" w:rsidDel="00CD2459">
          <w:rPr>
            <w:color w:val="000000" w:themeColor="text1"/>
            <w:sz w:val="22"/>
            <w:szCs w:val="22"/>
            <w:rPrChange w:id="10586" w:author="Chen Liao" w:date="2021-06-01T21:13:00Z">
              <w:rPr>
                <w:rStyle w:val="CommentReference"/>
              </w:rPr>
            </w:rPrChange>
          </w:rPr>
          <w:commentReference w:id="10550"/>
        </w:r>
      </w:del>
    </w:p>
    <w:p w14:paraId="3D4AD361" w14:textId="77777777" w:rsidR="00CC3101" w:rsidRPr="00BE70D2" w:rsidRDefault="00CC3101" w:rsidP="00E6373F">
      <w:pPr>
        <w:jc w:val="both"/>
        <w:rPr>
          <w:ins w:id="10587" w:author="Chen Liao" w:date="2021-05-29T22:07:00Z"/>
          <w:color w:val="000000" w:themeColor="text1"/>
          <w:sz w:val="22"/>
          <w:szCs w:val="22"/>
          <w:rPrChange w:id="10588" w:author="Chen Liao" w:date="2021-06-01T21:13:00Z">
            <w:rPr>
              <w:ins w:id="10589" w:author="Chen Liao" w:date="2021-05-29T22:07:00Z"/>
              <w:color w:val="000000" w:themeColor="text1"/>
              <w:sz w:val="22"/>
              <w:szCs w:val="22"/>
              <w:shd w:val="clear" w:color="auto" w:fill="FFFFFF"/>
            </w:rPr>
          </w:rPrChange>
        </w:rPr>
      </w:pPr>
    </w:p>
    <w:p w14:paraId="62F03429" w14:textId="67983D69" w:rsidR="00BB20FB" w:rsidRPr="00BE70D2" w:rsidRDefault="00BB20FB" w:rsidP="00E6373F">
      <w:pPr>
        <w:jc w:val="both"/>
        <w:rPr>
          <w:ins w:id="10590" w:author="Chen Liao" w:date="2021-05-29T22:07:00Z"/>
          <w:color w:val="000000" w:themeColor="text1"/>
          <w:sz w:val="22"/>
          <w:szCs w:val="22"/>
          <w:u w:val="single"/>
          <w:shd w:val="clear" w:color="auto" w:fill="FFFFFF"/>
          <w:rPrChange w:id="10591" w:author="Chen Liao" w:date="2021-06-01T21:13:00Z">
            <w:rPr>
              <w:ins w:id="10592" w:author="Chen Liao" w:date="2021-05-29T22:07:00Z"/>
              <w:color w:val="000000" w:themeColor="text1"/>
              <w:sz w:val="22"/>
              <w:szCs w:val="22"/>
              <w:shd w:val="clear" w:color="auto" w:fill="FFFFFF"/>
            </w:rPr>
          </w:rPrChange>
        </w:rPr>
      </w:pPr>
      <w:ins w:id="10593" w:author="Chen Liao" w:date="2021-05-29T22:07:00Z">
        <w:r w:rsidRPr="00BE70D2">
          <w:rPr>
            <w:color w:val="000000" w:themeColor="text1"/>
            <w:sz w:val="22"/>
            <w:szCs w:val="22"/>
            <w:u w:val="single"/>
            <w:shd w:val="clear" w:color="auto" w:fill="FFFFFF"/>
            <w:rPrChange w:id="10594" w:author="Chen Liao" w:date="2021-06-01T21:13:00Z">
              <w:rPr>
                <w:color w:val="000000" w:themeColor="text1"/>
                <w:sz w:val="22"/>
                <w:szCs w:val="22"/>
                <w:shd w:val="clear" w:color="auto" w:fill="FFFFFF"/>
              </w:rPr>
            </w:rPrChange>
          </w:rPr>
          <w:t xml:space="preserve"># Discuss the advantages of our </w:t>
        </w:r>
      </w:ins>
      <w:ins w:id="10595" w:author="Chen Liao" w:date="2021-05-29T22:08:00Z">
        <w:r w:rsidRPr="00BE70D2">
          <w:rPr>
            <w:color w:val="000000" w:themeColor="text1"/>
            <w:sz w:val="22"/>
            <w:szCs w:val="22"/>
            <w:u w:val="single"/>
            <w:shd w:val="clear" w:color="auto" w:fill="FFFFFF"/>
            <w:rPrChange w:id="10596" w:author="Chen Liao" w:date="2021-06-01T21:13:00Z">
              <w:rPr>
                <w:color w:val="000000" w:themeColor="text1"/>
                <w:sz w:val="22"/>
                <w:szCs w:val="22"/>
                <w:shd w:val="clear" w:color="auto" w:fill="FFFFFF"/>
              </w:rPr>
            </w:rPrChange>
          </w:rPr>
          <w:t xml:space="preserve">approach for </w:t>
        </w:r>
      </w:ins>
      <w:ins w:id="10597" w:author="Chen Liao" w:date="2021-05-31T20:44:00Z">
        <w:r w:rsidR="00CF733F" w:rsidRPr="00BE70D2">
          <w:rPr>
            <w:color w:val="000000" w:themeColor="text1"/>
            <w:sz w:val="22"/>
            <w:szCs w:val="22"/>
            <w:u w:val="single"/>
            <w:shd w:val="clear" w:color="auto" w:fill="FFFFFF"/>
            <w:rPrChange w:id="10598" w:author="Chen Liao" w:date="2021-06-01T21:13:00Z">
              <w:rPr>
                <w:color w:val="000000" w:themeColor="text1"/>
                <w:sz w:val="22"/>
                <w:szCs w:val="22"/>
                <w:u w:val="single"/>
                <w:shd w:val="clear" w:color="auto" w:fill="FFFFFF"/>
              </w:rPr>
            </w:rPrChange>
          </w:rPr>
          <w:t xml:space="preserve">quantifying </w:t>
        </w:r>
      </w:ins>
      <w:ins w:id="10599" w:author="Chen Liao" w:date="2021-05-29T22:08:00Z">
        <w:r w:rsidRPr="00BE70D2">
          <w:rPr>
            <w:color w:val="000000" w:themeColor="text1"/>
            <w:sz w:val="22"/>
            <w:szCs w:val="22"/>
            <w:u w:val="single"/>
            <w:shd w:val="clear" w:color="auto" w:fill="FFFFFF"/>
            <w:rPrChange w:id="10600" w:author="Chen Liao" w:date="2021-06-01T21:13:00Z">
              <w:rPr>
                <w:color w:val="000000" w:themeColor="text1"/>
                <w:sz w:val="22"/>
                <w:szCs w:val="22"/>
                <w:shd w:val="clear" w:color="auto" w:fill="FFFFFF"/>
              </w:rPr>
            </w:rPrChange>
          </w:rPr>
          <w:t>baseline</w:t>
        </w:r>
      </w:ins>
      <w:ins w:id="10601" w:author="Chen Liao" w:date="2021-05-31T20:44:00Z">
        <w:r w:rsidR="00CF733F" w:rsidRPr="00BE70D2">
          <w:rPr>
            <w:color w:val="000000" w:themeColor="text1"/>
            <w:sz w:val="22"/>
            <w:szCs w:val="22"/>
            <w:u w:val="single"/>
            <w:shd w:val="clear" w:color="auto" w:fill="FFFFFF"/>
            <w:rPrChange w:id="10602" w:author="Chen Liao" w:date="2021-06-01T21:13:00Z">
              <w:rPr>
                <w:color w:val="000000" w:themeColor="text1"/>
                <w:sz w:val="22"/>
                <w:szCs w:val="22"/>
                <w:u w:val="single"/>
                <w:shd w:val="clear" w:color="auto" w:fill="FFFFFF"/>
              </w:rPr>
            </w:rPrChange>
          </w:rPr>
          <w:t>-</w:t>
        </w:r>
      </w:ins>
      <w:ins w:id="10603" w:author="Chen Liao" w:date="2021-05-29T22:08:00Z">
        <w:r w:rsidRPr="00BE70D2">
          <w:rPr>
            <w:color w:val="000000" w:themeColor="text1"/>
            <w:sz w:val="22"/>
            <w:szCs w:val="22"/>
            <w:u w:val="single"/>
            <w:shd w:val="clear" w:color="auto" w:fill="FFFFFF"/>
            <w:rPrChange w:id="10604" w:author="Chen Liao" w:date="2021-06-01T21:13:00Z">
              <w:rPr>
                <w:color w:val="000000" w:themeColor="text1"/>
                <w:sz w:val="22"/>
                <w:szCs w:val="22"/>
                <w:shd w:val="clear" w:color="auto" w:fill="FFFFFF"/>
              </w:rPr>
            </w:rPrChange>
          </w:rPr>
          <w:t>dependent response</w:t>
        </w:r>
      </w:ins>
    </w:p>
    <w:p w14:paraId="6542F2E0" w14:textId="546C694B" w:rsidR="00BB20FB" w:rsidRPr="00BE70D2" w:rsidRDefault="00BB20FB" w:rsidP="00E6373F">
      <w:pPr>
        <w:jc w:val="both"/>
        <w:rPr>
          <w:ins w:id="10605" w:author="Chen Liao" w:date="2021-05-29T22:07:00Z"/>
          <w:color w:val="000000" w:themeColor="text1"/>
          <w:sz w:val="22"/>
          <w:szCs w:val="22"/>
          <w:shd w:val="clear" w:color="auto" w:fill="FFFFFF"/>
          <w:rPrChange w:id="10606" w:author="Chen Liao" w:date="2021-06-01T21:13:00Z">
            <w:rPr>
              <w:ins w:id="10607" w:author="Chen Liao" w:date="2021-05-29T22:07:00Z"/>
              <w:color w:val="000000" w:themeColor="text1"/>
              <w:sz w:val="22"/>
              <w:szCs w:val="22"/>
              <w:shd w:val="clear" w:color="auto" w:fill="FFFFFF"/>
            </w:rPr>
          </w:rPrChange>
        </w:rPr>
      </w:pPr>
    </w:p>
    <w:p w14:paraId="5E104DFE" w14:textId="6B00911F" w:rsidR="00BB20FB" w:rsidRPr="00BE70D2" w:rsidRDefault="002C3B02" w:rsidP="00E6373F">
      <w:pPr>
        <w:jc w:val="both"/>
        <w:rPr>
          <w:color w:val="000000" w:themeColor="text1"/>
          <w:sz w:val="22"/>
          <w:szCs w:val="22"/>
          <w:rPrChange w:id="10608" w:author="Chen Liao" w:date="2021-06-01T21:13:00Z">
            <w:rPr>
              <w:color w:val="2A2A2A"/>
              <w:szCs w:val="21"/>
              <w:shd w:val="clear" w:color="auto" w:fill="FFFFFF"/>
            </w:rPr>
          </w:rPrChange>
        </w:rPr>
      </w:pPr>
      <w:ins w:id="10609" w:author="Chen Liao" w:date="2021-05-30T09:37:00Z">
        <w:r w:rsidRPr="00BE70D2">
          <w:rPr>
            <w:color w:val="000000" w:themeColor="text1"/>
            <w:sz w:val="22"/>
            <w:szCs w:val="22"/>
            <w:rPrChange w:id="10610" w:author="Chen Liao" w:date="2021-06-01T21:13:00Z">
              <w:rPr>
                <w:color w:val="000000" w:themeColor="text1"/>
                <w:sz w:val="22"/>
                <w:szCs w:val="22"/>
              </w:rPr>
            </w:rPrChange>
          </w:rPr>
          <w:t>Quantifying the</w:t>
        </w:r>
      </w:ins>
      <w:ins w:id="10611" w:author="Chen Liao" w:date="2021-05-31T21:36:00Z">
        <w:r w:rsidR="00FD2E75" w:rsidRPr="00BE70D2">
          <w:rPr>
            <w:color w:val="000000" w:themeColor="text1"/>
            <w:sz w:val="22"/>
            <w:szCs w:val="22"/>
            <w:rPrChange w:id="10612" w:author="Chen Liao" w:date="2021-06-01T21:13:00Z">
              <w:rPr>
                <w:color w:val="000000" w:themeColor="text1"/>
                <w:sz w:val="22"/>
                <w:szCs w:val="22"/>
              </w:rPr>
            </w:rPrChange>
          </w:rPr>
          <w:t xml:space="preserve"> </w:t>
        </w:r>
      </w:ins>
      <w:ins w:id="10613" w:author="Chen Liao" w:date="2021-05-31T21:37:00Z">
        <w:r w:rsidR="00FD2E75" w:rsidRPr="00BE70D2">
          <w:rPr>
            <w:color w:val="000000" w:themeColor="text1"/>
            <w:sz w:val="22"/>
            <w:szCs w:val="22"/>
            <w:rPrChange w:id="10614" w:author="Chen Liao" w:date="2021-06-01T21:13:00Z">
              <w:rPr>
                <w:color w:val="000000" w:themeColor="text1"/>
                <w:sz w:val="22"/>
                <w:szCs w:val="22"/>
              </w:rPr>
            </w:rPrChange>
          </w:rPr>
          <w:t xml:space="preserve">association of </w:t>
        </w:r>
      </w:ins>
      <w:ins w:id="10615" w:author="Chen Liao" w:date="2021-05-31T21:38:00Z">
        <w:r w:rsidR="00FD2E75" w:rsidRPr="00BE70D2">
          <w:rPr>
            <w:color w:val="000000" w:themeColor="text1"/>
            <w:sz w:val="22"/>
            <w:szCs w:val="22"/>
            <w:rPrChange w:id="10616" w:author="Chen Liao" w:date="2021-06-01T21:13:00Z">
              <w:rPr>
                <w:color w:val="000000" w:themeColor="text1"/>
                <w:sz w:val="22"/>
                <w:szCs w:val="22"/>
              </w:rPr>
            </w:rPrChange>
          </w:rPr>
          <w:t xml:space="preserve">an </w:t>
        </w:r>
      </w:ins>
      <w:ins w:id="10617" w:author="Chen Liao" w:date="2021-05-31T21:37:00Z">
        <w:r w:rsidR="00FD2E75" w:rsidRPr="00BE70D2">
          <w:rPr>
            <w:color w:val="000000" w:themeColor="text1"/>
            <w:sz w:val="22"/>
            <w:szCs w:val="22"/>
            <w:rPrChange w:id="10618" w:author="Chen Liao" w:date="2021-06-01T21:13:00Z">
              <w:rPr>
                <w:color w:val="000000" w:themeColor="text1"/>
                <w:sz w:val="22"/>
                <w:szCs w:val="22"/>
              </w:rPr>
            </w:rPrChange>
          </w:rPr>
          <w:t xml:space="preserve">observable </w:t>
        </w:r>
      </w:ins>
      <w:ins w:id="10619" w:author="Chen Liao" w:date="2021-05-31T21:40:00Z">
        <w:r w:rsidR="00FD2E75" w:rsidRPr="00BE70D2">
          <w:rPr>
            <w:color w:val="000000" w:themeColor="text1"/>
            <w:sz w:val="22"/>
            <w:szCs w:val="22"/>
            <w:rPrChange w:id="10620" w:author="Chen Liao" w:date="2021-06-01T21:13:00Z">
              <w:rPr>
                <w:color w:val="000000" w:themeColor="text1"/>
                <w:sz w:val="22"/>
                <w:szCs w:val="22"/>
              </w:rPr>
            </w:rPrChange>
          </w:rPr>
          <w:t>quantity</w:t>
        </w:r>
      </w:ins>
      <w:ins w:id="10621" w:author="Chen Liao" w:date="2021-05-31T21:37:00Z">
        <w:r w:rsidR="00FD2E75" w:rsidRPr="00BE70D2">
          <w:rPr>
            <w:color w:val="000000" w:themeColor="text1"/>
            <w:sz w:val="22"/>
            <w:szCs w:val="22"/>
            <w:rPrChange w:id="10622" w:author="Chen Liao" w:date="2021-06-01T21:13:00Z">
              <w:rPr>
                <w:color w:val="000000" w:themeColor="text1"/>
                <w:sz w:val="22"/>
                <w:szCs w:val="22"/>
              </w:rPr>
            </w:rPrChange>
          </w:rPr>
          <w:t xml:space="preserve"> with </w:t>
        </w:r>
      </w:ins>
      <w:ins w:id="10623" w:author="Chen Liao" w:date="2021-05-31T21:38:00Z">
        <w:r w:rsidR="00FD2E75" w:rsidRPr="00BE70D2">
          <w:rPr>
            <w:color w:val="000000" w:themeColor="text1"/>
            <w:sz w:val="22"/>
            <w:szCs w:val="22"/>
            <w:rPrChange w:id="10624" w:author="Chen Liao" w:date="2021-06-01T21:13:00Z">
              <w:rPr>
                <w:color w:val="000000" w:themeColor="text1"/>
                <w:sz w:val="22"/>
                <w:szCs w:val="22"/>
              </w:rPr>
            </w:rPrChange>
          </w:rPr>
          <w:t xml:space="preserve">baseline microbiota composition is </w:t>
        </w:r>
      </w:ins>
      <w:ins w:id="10625" w:author="Chen Liao" w:date="2021-05-31T21:39:00Z">
        <w:r w:rsidR="00FD2E75" w:rsidRPr="00BE70D2">
          <w:rPr>
            <w:color w:val="000000" w:themeColor="text1"/>
            <w:sz w:val="22"/>
            <w:szCs w:val="22"/>
            <w:rPrChange w:id="10626" w:author="Chen Liao" w:date="2021-06-01T21:13:00Z">
              <w:rPr>
                <w:color w:val="000000" w:themeColor="text1"/>
                <w:sz w:val="22"/>
                <w:szCs w:val="22"/>
              </w:rPr>
            </w:rPrChange>
          </w:rPr>
          <w:t>a critical step in individualized response analysis</w:t>
        </w:r>
      </w:ins>
      <w:ins w:id="10627" w:author="Chen Liao" w:date="2021-05-31T21:41:00Z">
        <w:r w:rsidR="00FD2E75" w:rsidRPr="00BE70D2">
          <w:rPr>
            <w:color w:val="000000" w:themeColor="text1"/>
            <w:sz w:val="22"/>
            <w:szCs w:val="22"/>
            <w:rPrChange w:id="10628" w:author="Chen Liao" w:date="2021-06-01T21:13:00Z">
              <w:rPr>
                <w:color w:val="000000" w:themeColor="text1"/>
                <w:sz w:val="22"/>
                <w:szCs w:val="22"/>
              </w:rPr>
            </w:rPrChange>
          </w:rPr>
          <w:t xml:space="preserve"> of dietary fiber intervention</w:t>
        </w:r>
      </w:ins>
      <w:ins w:id="10629" w:author="Chen Liao" w:date="2021-05-31T21:39:00Z">
        <w:r w:rsidR="00FD2E75" w:rsidRPr="00BE70D2">
          <w:rPr>
            <w:color w:val="000000" w:themeColor="text1"/>
            <w:sz w:val="22"/>
            <w:szCs w:val="22"/>
            <w:rPrChange w:id="10630" w:author="Chen Liao" w:date="2021-06-01T21:13:00Z">
              <w:rPr>
                <w:color w:val="000000" w:themeColor="text1"/>
                <w:sz w:val="22"/>
                <w:szCs w:val="22"/>
              </w:rPr>
            </w:rPrChange>
          </w:rPr>
          <w:t xml:space="preserve">. </w:t>
        </w:r>
      </w:ins>
      <w:ins w:id="10631" w:author="Chen Liao" w:date="2021-05-31T21:40:00Z">
        <w:r w:rsidR="00FD2E75" w:rsidRPr="00BE70D2">
          <w:rPr>
            <w:color w:val="000000" w:themeColor="text1"/>
            <w:sz w:val="22"/>
            <w:szCs w:val="22"/>
            <w:rPrChange w:id="10632" w:author="Chen Liao" w:date="2021-06-01T21:13:00Z">
              <w:rPr>
                <w:color w:val="000000" w:themeColor="text1"/>
                <w:sz w:val="22"/>
                <w:szCs w:val="22"/>
              </w:rPr>
            </w:rPrChange>
          </w:rPr>
          <w:t>In previous studies, the</w:t>
        </w:r>
      </w:ins>
      <w:ins w:id="10633" w:author="Chen Liao" w:date="2021-05-31T21:46:00Z">
        <w:r w:rsidR="008A1F61" w:rsidRPr="00BE70D2">
          <w:rPr>
            <w:color w:val="000000" w:themeColor="text1"/>
            <w:sz w:val="22"/>
            <w:szCs w:val="22"/>
            <w:rPrChange w:id="10634" w:author="Chen Liao" w:date="2021-06-01T21:13:00Z">
              <w:rPr>
                <w:color w:val="000000" w:themeColor="text1"/>
                <w:sz w:val="22"/>
                <w:szCs w:val="22"/>
              </w:rPr>
            </w:rPrChange>
          </w:rPr>
          <w:t xml:space="preserve"> statistical test of the</w:t>
        </w:r>
      </w:ins>
      <w:ins w:id="10635" w:author="Chen Liao" w:date="2021-05-31T21:40:00Z">
        <w:r w:rsidR="00FD2E75" w:rsidRPr="00BE70D2">
          <w:rPr>
            <w:color w:val="000000" w:themeColor="text1"/>
            <w:sz w:val="22"/>
            <w:szCs w:val="22"/>
            <w:rPrChange w:id="10636" w:author="Chen Liao" w:date="2021-06-01T21:13:00Z">
              <w:rPr>
                <w:color w:val="000000" w:themeColor="text1"/>
                <w:sz w:val="22"/>
                <w:szCs w:val="22"/>
              </w:rPr>
            </w:rPrChange>
          </w:rPr>
          <w:t xml:space="preserve"> association was</w:t>
        </w:r>
      </w:ins>
      <w:ins w:id="10637" w:author="Chen Liao" w:date="2021-05-31T21:41:00Z">
        <w:r w:rsidR="00FD2E75" w:rsidRPr="00BE70D2">
          <w:rPr>
            <w:color w:val="000000" w:themeColor="text1"/>
            <w:sz w:val="22"/>
            <w:szCs w:val="22"/>
            <w:rPrChange w:id="10638" w:author="Chen Liao" w:date="2021-06-01T21:13:00Z">
              <w:rPr>
                <w:color w:val="000000" w:themeColor="text1"/>
                <w:sz w:val="22"/>
                <w:szCs w:val="22"/>
              </w:rPr>
            </w:rPrChange>
          </w:rPr>
          <w:t xml:space="preserve"> mostly </w:t>
        </w:r>
      </w:ins>
      <w:ins w:id="10639" w:author="Chen Liao" w:date="2021-05-31T21:46:00Z">
        <w:r w:rsidR="008A1F61" w:rsidRPr="00BE70D2">
          <w:rPr>
            <w:color w:val="000000" w:themeColor="text1"/>
            <w:sz w:val="22"/>
            <w:szCs w:val="22"/>
            <w:rPrChange w:id="10640" w:author="Chen Liao" w:date="2021-06-01T21:13:00Z">
              <w:rPr>
                <w:color w:val="000000" w:themeColor="text1"/>
                <w:sz w:val="22"/>
                <w:szCs w:val="22"/>
              </w:rPr>
            </w:rPrChange>
          </w:rPr>
          <w:t>performed</w:t>
        </w:r>
      </w:ins>
      <w:ins w:id="10641" w:author="Chen Liao" w:date="2021-05-31T21:41:00Z">
        <w:r w:rsidR="00FD2E75" w:rsidRPr="00BE70D2">
          <w:rPr>
            <w:color w:val="000000" w:themeColor="text1"/>
            <w:sz w:val="22"/>
            <w:szCs w:val="22"/>
            <w:rPrChange w:id="10642" w:author="Chen Liao" w:date="2021-06-01T21:13:00Z">
              <w:rPr>
                <w:color w:val="000000" w:themeColor="text1"/>
                <w:sz w:val="22"/>
                <w:szCs w:val="22"/>
              </w:rPr>
            </w:rPrChange>
          </w:rPr>
          <w:t xml:space="preserve"> between the pre-to-post changes </w:t>
        </w:r>
      </w:ins>
      <w:ins w:id="10643" w:author="Chen Liao" w:date="2021-05-31T21:42:00Z">
        <w:r w:rsidR="00FD2E75" w:rsidRPr="00BE70D2">
          <w:rPr>
            <w:color w:val="000000" w:themeColor="text1"/>
            <w:sz w:val="22"/>
            <w:szCs w:val="22"/>
            <w:rPrChange w:id="10644" w:author="Chen Liao" w:date="2021-06-01T21:13:00Z">
              <w:rPr>
                <w:color w:val="000000" w:themeColor="text1"/>
                <w:sz w:val="22"/>
                <w:szCs w:val="22"/>
              </w:rPr>
            </w:rPrChange>
          </w:rPr>
          <w:t xml:space="preserve">in the quantity </w:t>
        </w:r>
      </w:ins>
      <w:ins w:id="10645" w:author="Chen Liao" w:date="2021-05-31T21:46:00Z">
        <w:r w:rsidR="008A1F61" w:rsidRPr="00BE70D2">
          <w:rPr>
            <w:color w:val="000000" w:themeColor="text1"/>
            <w:sz w:val="22"/>
            <w:szCs w:val="22"/>
            <w:rPrChange w:id="10646" w:author="Chen Liao" w:date="2021-06-01T21:13:00Z">
              <w:rPr>
                <w:color w:val="000000" w:themeColor="text1"/>
                <w:sz w:val="22"/>
                <w:szCs w:val="22"/>
              </w:rPr>
            </w:rPrChange>
          </w:rPr>
          <w:t xml:space="preserve">during intervention </w:t>
        </w:r>
      </w:ins>
      <w:ins w:id="10647" w:author="Chen Liao" w:date="2021-05-31T21:42:00Z">
        <w:r w:rsidR="00FD2E75" w:rsidRPr="00BE70D2">
          <w:rPr>
            <w:color w:val="000000" w:themeColor="text1"/>
            <w:sz w:val="22"/>
            <w:szCs w:val="22"/>
            <w:rPrChange w:id="10648" w:author="Chen Liao" w:date="2021-06-01T21:13:00Z">
              <w:rPr>
                <w:color w:val="000000" w:themeColor="text1"/>
                <w:sz w:val="22"/>
                <w:szCs w:val="22"/>
              </w:rPr>
            </w:rPrChange>
          </w:rPr>
          <w:t xml:space="preserve">and the relative </w:t>
        </w:r>
      </w:ins>
      <w:ins w:id="10649" w:author="Chen Liao" w:date="2021-05-31T21:43:00Z">
        <w:r w:rsidR="00FD2E75" w:rsidRPr="00BE70D2">
          <w:rPr>
            <w:color w:val="000000" w:themeColor="text1"/>
            <w:sz w:val="22"/>
            <w:szCs w:val="22"/>
            <w:rPrChange w:id="10650" w:author="Chen Liao" w:date="2021-06-01T21:13:00Z">
              <w:rPr>
                <w:color w:val="000000" w:themeColor="text1"/>
                <w:sz w:val="22"/>
                <w:szCs w:val="22"/>
              </w:rPr>
            </w:rPrChange>
          </w:rPr>
          <w:t xml:space="preserve">abundance of all or selected taxa in the baseline </w:t>
        </w:r>
      </w:ins>
      <w:ins w:id="10651" w:author="Chen Liao" w:date="2021-05-31T21:46:00Z">
        <w:r w:rsidR="008A1F61" w:rsidRPr="00BE70D2">
          <w:rPr>
            <w:color w:val="000000" w:themeColor="text1"/>
            <w:sz w:val="22"/>
            <w:szCs w:val="22"/>
            <w:rPrChange w:id="10652" w:author="Chen Liao" w:date="2021-06-01T21:13:00Z">
              <w:rPr>
                <w:color w:val="000000" w:themeColor="text1"/>
                <w:sz w:val="22"/>
                <w:szCs w:val="22"/>
              </w:rPr>
            </w:rPrChange>
          </w:rPr>
          <w:t xml:space="preserve">samples. </w:t>
        </w:r>
      </w:ins>
      <w:ins w:id="10653" w:author="Chen Liao" w:date="2021-05-31T22:41:00Z">
        <w:r w:rsidR="00FD30BF" w:rsidRPr="00BE70D2">
          <w:rPr>
            <w:color w:val="000000" w:themeColor="text1"/>
            <w:sz w:val="22"/>
            <w:szCs w:val="22"/>
            <w:rPrChange w:id="10654" w:author="Chen Liao" w:date="2021-06-01T21:13:00Z">
              <w:rPr>
                <w:color w:val="000000" w:themeColor="text1"/>
                <w:sz w:val="22"/>
                <w:szCs w:val="22"/>
              </w:rPr>
            </w:rPrChange>
          </w:rPr>
          <w:t>There are two main potential caveats to thi</w:t>
        </w:r>
      </w:ins>
      <w:ins w:id="10655" w:author="Chen Liao" w:date="2021-05-31T22:42:00Z">
        <w:r w:rsidR="00FD30BF" w:rsidRPr="00BE70D2">
          <w:rPr>
            <w:color w:val="000000" w:themeColor="text1"/>
            <w:sz w:val="22"/>
            <w:szCs w:val="22"/>
            <w:rPrChange w:id="10656" w:author="Chen Liao" w:date="2021-06-01T21:13:00Z">
              <w:rPr>
                <w:color w:val="000000" w:themeColor="text1"/>
                <w:sz w:val="22"/>
                <w:szCs w:val="22"/>
              </w:rPr>
            </w:rPrChange>
          </w:rPr>
          <w:t xml:space="preserve">s conventional approach. </w:t>
        </w:r>
      </w:ins>
      <w:ins w:id="10657" w:author="Chen Liao" w:date="2021-05-31T21:59:00Z">
        <w:r w:rsidR="00194A04" w:rsidRPr="00BE70D2">
          <w:rPr>
            <w:color w:val="000000" w:themeColor="text1"/>
            <w:sz w:val="22"/>
            <w:szCs w:val="22"/>
            <w:rPrChange w:id="10658" w:author="Chen Liao" w:date="2021-06-01T21:13:00Z">
              <w:rPr>
                <w:color w:val="000000" w:themeColor="text1"/>
                <w:sz w:val="22"/>
                <w:szCs w:val="22"/>
              </w:rPr>
            </w:rPrChange>
          </w:rPr>
          <w:t xml:space="preserve">First, the </w:t>
        </w:r>
      </w:ins>
      <w:ins w:id="10659" w:author="Chen Liao" w:date="2021-05-31T22:00:00Z">
        <w:r w:rsidR="00194A04" w:rsidRPr="00BE70D2">
          <w:rPr>
            <w:color w:val="000000" w:themeColor="text1"/>
            <w:sz w:val="22"/>
            <w:szCs w:val="22"/>
            <w:rPrChange w:id="10660" w:author="Chen Liao" w:date="2021-06-01T21:13:00Z">
              <w:rPr>
                <w:color w:val="000000" w:themeColor="text1"/>
                <w:sz w:val="22"/>
                <w:szCs w:val="22"/>
              </w:rPr>
            </w:rPrChange>
          </w:rPr>
          <w:t xml:space="preserve">significance of association may vary depending on the </w:t>
        </w:r>
      </w:ins>
      <w:ins w:id="10661" w:author="Chen Liao" w:date="2021-05-31T22:02:00Z">
        <w:r w:rsidR="00194A04" w:rsidRPr="00BE70D2">
          <w:rPr>
            <w:color w:val="000000" w:themeColor="text1"/>
            <w:sz w:val="22"/>
            <w:szCs w:val="22"/>
            <w:rPrChange w:id="10662" w:author="Chen Liao" w:date="2021-06-01T21:13:00Z">
              <w:rPr>
                <w:color w:val="000000" w:themeColor="text1"/>
                <w:sz w:val="22"/>
                <w:szCs w:val="22"/>
              </w:rPr>
            </w:rPrChange>
          </w:rPr>
          <w:t xml:space="preserve">study </w:t>
        </w:r>
      </w:ins>
      <w:ins w:id="10663" w:author="Chen Liao" w:date="2021-05-31T22:01:00Z">
        <w:r w:rsidR="00194A04" w:rsidRPr="00BE70D2">
          <w:rPr>
            <w:color w:val="000000" w:themeColor="text1"/>
            <w:sz w:val="22"/>
            <w:szCs w:val="22"/>
            <w:rPrChange w:id="10664" w:author="Chen Liao" w:date="2021-06-01T21:13:00Z">
              <w:rPr>
                <w:color w:val="000000" w:themeColor="text1"/>
                <w:sz w:val="22"/>
                <w:szCs w:val="22"/>
              </w:rPr>
            </w:rPrChange>
          </w:rPr>
          <w:t>endpoint</w:t>
        </w:r>
      </w:ins>
      <w:ins w:id="10665" w:author="Chen Liao" w:date="2021-05-31T22:02:00Z">
        <w:r w:rsidR="00194A04" w:rsidRPr="00BE70D2">
          <w:rPr>
            <w:color w:val="000000" w:themeColor="text1"/>
            <w:sz w:val="22"/>
            <w:szCs w:val="22"/>
            <w:rPrChange w:id="10666" w:author="Chen Liao" w:date="2021-06-01T21:13:00Z">
              <w:rPr>
                <w:color w:val="000000" w:themeColor="text1"/>
                <w:sz w:val="22"/>
                <w:szCs w:val="22"/>
              </w:rPr>
            </w:rPrChange>
          </w:rPr>
          <w:t xml:space="preserve"> used to</w:t>
        </w:r>
      </w:ins>
      <w:ins w:id="10667" w:author="Chen Liao" w:date="2021-05-31T22:28:00Z">
        <w:r w:rsidR="0028054D" w:rsidRPr="00BE70D2">
          <w:rPr>
            <w:color w:val="000000" w:themeColor="text1"/>
            <w:sz w:val="22"/>
            <w:szCs w:val="22"/>
            <w:rPrChange w:id="10668" w:author="Chen Liao" w:date="2021-06-01T21:13:00Z">
              <w:rPr>
                <w:color w:val="000000" w:themeColor="text1"/>
                <w:sz w:val="22"/>
                <w:szCs w:val="22"/>
              </w:rPr>
            </w:rPrChange>
          </w:rPr>
          <w:t xml:space="preserve"> c</w:t>
        </w:r>
        <w:r w:rsidR="00E02B34" w:rsidRPr="00BE70D2">
          <w:rPr>
            <w:color w:val="000000" w:themeColor="text1"/>
            <w:sz w:val="22"/>
            <w:szCs w:val="22"/>
            <w:rPrChange w:id="10669" w:author="Chen Liao" w:date="2021-06-01T21:13:00Z">
              <w:rPr>
                <w:color w:val="000000" w:themeColor="text1"/>
                <w:sz w:val="22"/>
                <w:szCs w:val="22"/>
              </w:rPr>
            </w:rPrChange>
          </w:rPr>
          <w:t>alculate</w:t>
        </w:r>
      </w:ins>
      <w:ins w:id="10670" w:author="Chen Liao" w:date="2021-05-31T22:01:00Z">
        <w:r w:rsidR="00194A04" w:rsidRPr="00BE70D2">
          <w:rPr>
            <w:color w:val="000000" w:themeColor="text1"/>
            <w:sz w:val="22"/>
            <w:szCs w:val="22"/>
            <w:rPrChange w:id="10671" w:author="Chen Liao" w:date="2021-06-01T21:13:00Z">
              <w:rPr>
                <w:color w:val="000000" w:themeColor="text1"/>
                <w:sz w:val="22"/>
                <w:szCs w:val="22"/>
              </w:rPr>
            </w:rPrChange>
          </w:rPr>
          <w:t xml:space="preserve"> </w:t>
        </w:r>
      </w:ins>
      <w:ins w:id="10672" w:author="Chen Liao" w:date="2021-05-31T21:59:00Z">
        <w:r w:rsidR="00194A04" w:rsidRPr="00BE70D2">
          <w:rPr>
            <w:color w:val="000000" w:themeColor="text1"/>
            <w:sz w:val="22"/>
            <w:szCs w:val="22"/>
            <w:rPrChange w:id="10673" w:author="Chen Liao" w:date="2021-06-01T21:13:00Z">
              <w:rPr>
                <w:color w:val="000000" w:themeColor="text1"/>
                <w:sz w:val="22"/>
                <w:szCs w:val="22"/>
              </w:rPr>
            </w:rPrChange>
          </w:rPr>
          <w:t>pre-to-post changes</w:t>
        </w:r>
      </w:ins>
      <w:ins w:id="10674" w:author="Chen Liao" w:date="2021-05-31T22:02:00Z">
        <w:r w:rsidR="00194A04" w:rsidRPr="00BE70D2">
          <w:rPr>
            <w:color w:val="000000" w:themeColor="text1"/>
            <w:sz w:val="22"/>
            <w:szCs w:val="22"/>
            <w:rPrChange w:id="10675" w:author="Chen Liao" w:date="2021-06-01T21:13:00Z">
              <w:rPr>
                <w:color w:val="000000" w:themeColor="text1"/>
                <w:sz w:val="22"/>
                <w:szCs w:val="22"/>
              </w:rPr>
            </w:rPrChange>
          </w:rPr>
          <w:t xml:space="preserve">. In our experiments, the changes in propionate concentration from their baseline levels differ significantly among the four vendors </w:t>
        </w:r>
      </w:ins>
      <w:ins w:id="10676" w:author="Chen Liao" w:date="2021-05-31T22:04:00Z">
        <w:r w:rsidR="00194A04" w:rsidRPr="00BE70D2">
          <w:rPr>
            <w:color w:val="000000" w:themeColor="text1"/>
            <w:sz w:val="22"/>
            <w:szCs w:val="22"/>
            <w:rPrChange w:id="10677" w:author="Chen Liao" w:date="2021-06-01T21:13:00Z">
              <w:rPr>
                <w:color w:val="000000" w:themeColor="text1"/>
                <w:sz w:val="22"/>
                <w:szCs w:val="22"/>
              </w:rPr>
            </w:rPrChange>
          </w:rPr>
          <w:t>at day 5 but not at day 31 (</w:t>
        </w:r>
        <w:r w:rsidR="00194A04" w:rsidRPr="00BE70D2">
          <w:rPr>
            <w:color w:val="000000" w:themeColor="text1"/>
            <w:sz w:val="22"/>
            <w:szCs w:val="22"/>
            <w:highlight w:val="yellow"/>
            <w:rPrChange w:id="10678" w:author="Chen Liao" w:date="2021-06-01T21:13:00Z">
              <w:rPr>
                <w:color w:val="000000" w:themeColor="text1"/>
                <w:sz w:val="22"/>
                <w:szCs w:val="22"/>
              </w:rPr>
            </w:rPrChange>
          </w:rPr>
          <w:t>Fig. S</w:t>
        </w:r>
      </w:ins>
      <w:ins w:id="10679" w:author="Chen Liao" w:date="2021-06-02T02:33:00Z">
        <w:r w:rsidR="00E76E51">
          <w:rPr>
            <w:color w:val="000000" w:themeColor="text1"/>
            <w:sz w:val="22"/>
            <w:szCs w:val="22"/>
            <w:highlight w:val="yellow"/>
          </w:rPr>
          <w:t>14</w:t>
        </w:r>
      </w:ins>
      <w:ins w:id="10680" w:author="Chen Liao" w:date="2021-05-31T22:04:00Z">
        <w:r w:rsidR="00194A04" w:rsidRPr="00BE70D2">
          <w:rPr>
            <w:color w:val="000000" w:themeColor="text1"/>
            <w:sz w:val="22"/>
            <w:szCs w:val="22"/>
            <w:rPrChange w:id="10681" w:author="Chen Liao" w:date="2021-06-01T21:13:00Z">
              <w:rPr>
                <w:color w:val="000000" w:themeColor="text1"/>
                <w:sz w:val="22"/>
                <w:szCs w:val="22"/>
              </w:rPr>
            </w:rPrChange>
          </w:rPr>
          <w:t>). Second,</w:t>
        </w:r>
      </w:ins>
      <w:ins w:id="10682" w:author="Chen Liao" w:date="2021-05-31T22:21:00Z">
        <w:r w:rsidR="005F53ED" w:rsidRPr="00BE70D2">
          <w:rPr>
            <w:color w:val="000000" w:themeColor="text1"/>
            <w:sz w:val="22"/>
            <w:szCs w:val="22"/>
            <w:rPrChange w:id="10683" w:author="Chen Liao" w:date="2021-06-01T21:13:00Z">
              <w:rPr>
                <w:color w:val="000000" w:themeColor="text1"/>
                <w:sz w:val="22"/>
                <w:szCs w:val="22"/>
              </w:rPr>
            </w:rPrChange>
          </w:rPr>
          <w:t xml:space="preserve"> due to the lack of control group data to assess the intervention effects, </w:t>
        </w:r>
      </w:ins>
      <w:ins w:id="10684" w:author="Chen Liao" w:date="2021-05-31T22:49:00Z">
        <w:r w:rsidR="008567FC" w:rsidRPr="00BE70D2">
          <w:rPr>
            <w:color w:val="000000" w:themeColor="text1"/>
            <w:sz w:val="22"/>
            <w:szCs w:val="22"/>
            <w:rPrChange w:id="10685" w:author="Chen Liao" w:date="2021-06-01T21:13:00Z">
              <w:rPr>
                <w:color w:val="000000" w:themeColor="text1"/>
                <w:sz w:val="22"/>
                <w:szCs w:val="22"/>
              </w:rPr>
            </w:rPrChange>
          </w:rPr>
          <w:t xml:space="preserve">pre-to-post changes </w:t>
        </w:r>
      </w:ins>
      <w:ins w:id="10686" w:author="Chen Liao" w:date="2021-06-01T06:24:00Z">
        <w:r w:rsidR="00D2156D" w:rsidRPr="00BE70D2">
          <w:rPr>
            <w:color w:val="000000" w:themeColor="text1"/>
            <w:sz w:val="22"/>
            <w:szCs w:val="22"/>
            <w:rPrChange w:id="10687" w:author="Chen Liao" w:date="2021-06-01T21:13:00Z">
              <w:rPr>
                <w:color w:val="000000" w:themeColor="text1"/>
                <w:sz w:val="22"/>
                <w:szCs w:val="22"/>
              </w:rPr>
            </w:rPrChange>
          </w:rPr>
          <w:t>that are supposedly to capture fiber-</w:t>
        </w:r>
        <w:proofErr w:type="spellStart"/>
        <w:r w:rsidR="00D2156D" w:rsidRPr="00BE70D2">
          <w:rPr>
            <w:color w:val="000000" w:themeColor="text1"/>
            <w:sz w:val="22"/>
            <w:szCs w:val="22"/>
            <w:rPrChange w:id="10688" w:author="Chen Liao" w:date="2021-06-01T21:13:00Z">
              <w:rPr>
                <w:color w:val="000000" w:themeColor="text1"/>
                <w:sz w:val="22"/>
                <w:szCs w:val="22"/>
              </w:rPr>
            </w:rPrChange>
          </w:rPr>
          <w:t>indcued</w:t>
        </w:r>
        <w:proofErr w:type="spellEnd"/>
        <w:r w:rsidR="00D2156D" w:rsidRPr="00BE70D2">
          <w:rPr>
            <w:color w:val="000000" w:themeColor="text1"/>
            <w:sz w:val="22"/>
            <w:szCs w:val="22"/>
            <w:rPrChange w:id="10689" w:author="Chen Liao" w:date="2021-06-01T21:13:00Z">
              <w:rPr>
                <w:color w:val="000000" w:themeColor="text1"/>
                <w:sz w:val="22"/>
                <w:szCs w:val="22"/>
              </w:rPr>
            </w:rPrChange>
          </w:rPr>
          <w:t xml:space="preserve"> effects </w:t>
        </w:r>
      </w:ins>
      <w:ins w:id="10690" w:author="Chen Liao" w:date="2021-05-31T22:49:00Z">
        <w:r w:rsidR="008567FC" w:rsidRPr="00BE70D2">
          <w:rPr>
            <w:color w:val="000000" w:themeColor="text1"/>
            <w:sz w:val="22"/>
            <w:szCs w:val="22"/>
            <w:rPrChange w:id="10691" w:author="Chen Liao" w:date="2021-06-01T21:13:00Z">
              <w:rPr>
                <w:color w:val="000000" w:themeColor="text1"/>
                <w:sz w:val="22"/>
                <w:szCs w:val="22"/>
              </w:rPr>
            </w:rPrChange>
          </w:rPr>
          <w:t xml:space="preserve">may </w:t>
        </w:r>
      </w:ins>
      <w:ins w:id="10692" w:author="Chen Liao" w:date="2021-06-01T06:24:00Z">
        <w:r w:rsidR="00F37A8A" w:rsidRPr="00BE70D2">
          <w:rPr>
            <w:color w:val="000000" w:themeColor="text1"/>
            <w:sz w:val="22"/>
            <w:szCs w:val="22"/>
            <w:rPrChange w:id="10693" w:author="Chen Liao" w:date="2021-06-01T21:13:00Z">
              <w:rPr>
                <w:color w:val="000000" w:themeColor="text1"/>
                <w:sz w:val="22"/>
                <w:szCs w:val="22"/>
              </w:rPr>
            </w:rPrChange>
          </w:rPr>
          <w:t>be entirely attributable to</w:t>
        </w:r>
      </w:ins>
      <w:ins w:id="10694" w:author="Chen Liao" w:date="2021-05-31T22:49:00Z">
        <w:r w:rsidR="008567FC" w:rsidRPr="00BE70D2">
          <w:rPr>
            <w:color w:val="000000" w:themeColor="text1"/>
            <w:sz w:val="22"/>
            <w:szCs w:val="22"/>
            <w:rPrChange w:id="10695" w:author="Chen Liao" w:date="2021-06-01T21:13:00Z">
              <w:rPr>
                <w:color w:val="000000" w:themeColor="text1"/>
                <w:sz w:val="22"/>
                <w:szCs w:val="22"/>
              </w:rPr>
            </w:rPrChange>
          </w:rPr>
          <w:t xml:space="preserve"> </w:t>
        </w:r>
      </w:ins>
      <w:ins w:id="10696" w:author="Chen Liao" w:date="2021-05-31T22:20:00Z">
        <w:r w:rsidR="005F53ED" w:rsidRPr="00BE70D2">
          <w:rPr>
            <w:color w:val="000000" w:themeColor="text1"/>
            <w:sz w:val="22"/>
            <w:szCs w:val="22"/>
            <w:rPrChange w:id="10697" w:author="Chen Liao" w:date="2021-06-01T21:13:00Z">
              <w:rPr>
                <w:color w:val="000000" w:themeColor="text1"/>
                <w:sz w:val="22"/>
                <w:szCs w:val="22"/>
              </w:rPr>
            </w:rPrChange>
          </w:rPr>
          <w:t xml:space="preserve">random variations </w:t>
        </w:r>
      </w:ins>
      <w:ins w:id="10698" w:author="Chen Liao" w:date="2021-05-31T22:24:00Z">
        <w:r w:rsidR="00E02B34" w:rsidRPr="00BE70D2">
          <w:rPr>
            <w:color w:val="000000" w:themeColor="text1"/>
            <w:sz w:val="22"/>
            <w:szCs w:val="22"/>
            <w:rPrChange w:id="10699" w:author="Chen Liao" w:date="2021-06-01T21:13:00Z">
              <w:rPr>
                <w:color w:val="000000" w:themeColor="text1"/>
                <w:sz w:val="22"/>
                <w:szCs w:val="22"/>
              </w:rPr>
            </w:rPrChange>
          </w:rPr>
          <w:t>within each individual</w:t>
        </w:r>
      </w:ins>
      <w:ins w:id="10700" w:author="Chen Liao" w:date="2021-05-31T22:50:00Z">
        <w:r w:rsidR="008567FC" w:rsidRPr="00BE70D2">
          <w:rPr>
            <w:color w:val="000000" w:themeColor="text1"/>
            <w:sz w:val="22"/>
            <w:szCs w:val="22"/>
            <w:rPrChange w:id="10701" w:author="Chen Liao" w:date="2021-06-01T21:13:00Z">
              <w:rPr>
                <w:color w:val="000000" w:themeColor="text1"/>
                <w:sz w:val="22"/>
                <w:szCs w:val="22"/>
              </w:rPr>
            </w:rPrChange>
          </w:rPr>
          <w:t xml:space="preserve"> </w:t>
        </w:r>
      </w:ins>
      <w:ins w:id="10702" w:author="Chen Liao" w:date="2021-05-31T22:32:00Z">
        <w:r w:rsidR="0028054D" w:rsidRPr="00BE70D2">
          <w:rPr>
            <w:color w:val="000000" w:themeColor="text1"/>
            <w:sz w:val="22"/>
            <w:szCs w:val="22"/>
            <w:rPrChange w:id="10703" w:author="Chen Liao" w:date="2021-06-01T21:13:00Z">
              <w:rPr>
                <w:color w:val="000000" w:themeColor="text1"/>
                <w:sz w:val="22"/>
                <w:szCs w:val="22"/>
              </w:rPr>
            </w:rPrChange>
          </w:rPr>
          <w:fldChar w:fldCharType="begin"/>
        </w:r>
        <w:r w:rsidR="0028054D" w:rsidRPr="00BE70D2">
          <w:rPr>
            <w:color w:val="000000" w:themeColor="text1"/>
            <w:sz w:val="22"/>
            <w:szCs w:val="22"/>
            <w:rPrChange w:id="10704" w:author="Chen Liao" w:date="2021-06-01T21:13:00Z">
              <w:rPr>
                <w:color w:val="000000" w:themeColor="text1"/>
                <w:sz w:val="22"/>
                <w:szCs w:val="22"/>
              </w:rPr>
            </w:rPrChange>
          </w:rPr>
          <w:instrText xml:space="preserve"> ADDIN NE.Ref.{F9BCC7F0-A69B-47D5-8C83-0609307B58BE}</w:instrText>
        </w:r>
        <w:r w:rsidR="0028054D" w:rsidRPr="00BE70D2">
          <w:rPr>
            <w:color w:val="000000" w:themeColor="text1"/>
            <w:sz w:val="22"/>
            <w:szCs w:val="22"/>
            <w:rPrChange w:id="10705" w:author="Chen Liao" w:date="2021-06-01T21:13:00Z">
              <w:rPr>
                <w:color w:val="000000" w:themeColor="text1"/>
                <w:sz w:val="22"/>
                <w:szCs w:val="22"/>
              </w:rPr>
            </w:rPrChange>
          </w:rPr>
          <w:fldChar w:fldCharType="separate"/>
        </w:r>
        <w:r w:rsidR="0028054D" w:rsidRPr="00BE70D2">
          <w:rPr>
            <w:rFonts w:eastAsiaTheme="minorEastAsia"/>
            <w:color w:val="000000" w:themeColor="text1"/>
            <w:sz w:val="22"/>
            <w:szCs w:val="22"/>
            <w:rPrChange w:id="10706" w:author="Chen Liao" w:date="2021-06-01T21:13:00Z">
              <w:rPr>
                <w:rFonts w:eastAsiaTheme="minorEastAsia"/>
                <w:color w:val="000000" w:themeColor="text1"/>
                <w:sz w:val="22"/>
                <w:szCs w:val="22"/>
              </w:rPr>
            </w:rPrChange>
          </w:rPr>
          <w:t>[43]</w:t>
        </w:r>
        <w:r w:rsidR="0028054D" w:rsidRPr="00BE70D2">
          <w:rPr>
            <w:color w:val="000000" w:themeColor="text1"/>
            <w:sz w:val="22"/>
            <w:szCs w:val="22"/>
            <w:rPrChange w:id="10707" w:author="Chen Liao" w:date="2021-06-01T21:13:00Z">
              <w:rPr>
                <w:color w:val="000000" w:themeColor="text1"/>
                <w:sz w:val="22"/>
                <w:szCs w:val="22"/>
              </w:rPr>
            </w:rPrChange>
          </w:rPr>
          <w:fldChar w:fldCharType="end"/>
        </w:r>
      </w:ins>
      <w:ins w:id="10708" w:author="Chen Liao" w:date="2021-05-31T22:50:00Z">
        <w:r w:rsidR="008567FC" w:rsidRPr="00BE70D2">
          <w:rPr>
            <w:color w:val="000000" w:themeColor="text1"/>
            <w:sz w:val="22"/>
            <w:szCs w:val="22"/>
            <w:rPrChange w:id="10709" w:author="Chen Liao" w:date="2021-06-01T21:13:00Z">
              <w:rPr>
                <w:color w:val="000000" w:themeColor="text1"/>
                <w:sz w:val="22"/>
                <w:szCs w:val="22"/>
              </w:rPr>
            </w:rPrChange>
          </w:rPr>
          <w:t>.</w:t>
        </w:r>
      </w:ins>
      <w:ins w:id="10710" w:author="Chen Liao" w:date="2021-05-31T22:52:00Z">
        <w:r w:rsidR="008567FC" w:rsidRPr="00BE70D2">
          <w:rPr>
            <w:color w:val="000000" w:themeColor="text1"/>
            <w:sz w:val="22"/>
            <w:szCs w:val="22"/>
            <w:rPrChange w:id="10711" w:author="Chen Liao" w:date="2021-06-01T21:13:00Z">
              <w:rPr>
                <w:color w:val="000000" w:themeColor="text1"/>
                <w:sz w:val="22"/>
                <w:szCs w:val="22"/>
              </w:rPr>
            </w:rPrChange>
          </w:rPr>
          <w:t xml:space="preserve"> </w:t>
        </w:r>
      </w:ins>
      <w:ins w:id="10712" w:author="Chen Liao" w:date="2021-06-01T06:25:00Z">
        <w:r w:rsidR="00854F09" w:rsidRPr="00BE70D2">
          <w:rPr>
            <w:color w:val="000000" w:themeColor="text1"/>
            <w:sz w:val="22"/>
            <w:szCs w:val="22"/>
            <w:rPrChange w:id="10713" w:author="Chen Liao" w:date="2021-06-01T21:13:00Z">
              <w:rPr>
                <w:color w:val="000000" w:themeColor="text1"/>
                <w:sz w:val="22"/>
                <w:szCs w:val="22"/>
              </w:rPr>
            </w:rPrChange>
          </w:rPr>
          <w:t xml:space="preserve">By </w:t>
        </w:r>
        <w:proofErr w:type="spellStart"/>
        <w:r w:rsidR="00854F09" w:rsidRPr="00BE70D2">
          <w:rPr>
            <w:color w:val="000000" w:themeColor="text1"/>
            <w:sz w:val="22"/>
            <w:szCs w:val="22"/>
            <w:rPrChange w:id="10714" w:author="Chen Liao" w:date="2021-06-01T21:13:00Z">
              <w:rPr>
                <w:color w:val="000000" w:themeColor="text1"/>
                <w:sz w:val="22"/>
                <w:szCs w:val="22"/>
              </w:rPr>
            </w:rPrChange>
          </w:rPr>
          <w:t>constrast</w:t>
        </w:r>
      </w:ins>
      <w:proofErr w:type="spellEnd"/>
      <w:ins w:id="10715" w:author="Chen Liao" w:date="2021-05-31T22:28:00Z">
        <w:r w:rsidR="0028054D" w:rsidRPr="00BE70D2">
          <w:rPr>
            <w:color w:val="000000" w:themeColor="text1"/>
            <w:sz w:val="22"/>
            <w:szCs w:val="22"/>
            <w:rPrChange w:id="10716" w:author="Chen Liao" w:date="2021-06-01T21:13:00Z">
              <w:rPr>
                <w:color w:val="000000" w:themeColor="text1"/>
                <w:sz w:val="22"/>
                <w:szCs w:val="22"/>
              </w:rPr>
            </w:rPrChange>
          </w:rPr>
          <w:t xml:space="preserve">, our </w:t>
        </w:r>
      </w:ins>
      <w:ins w:id="10717" w:author="Chen Liao" w:date="2021-05-31T22:29:00Z">
        <w:r w:rsidR="0028054D" w:rsidRPr="00BE70D2">
          <w:rPr>
            <w:color w:val="000000" w:themeColor="text1"/>
            <w:sz w:val="22"/>
            <w:szCs w:val="22"/>
            <w:rPrChange w:id="10718" w:author="Chen Liao" w:date="2021-06-01T21:13:00Z">
              <w:rPr>
                <w:color w:val="000000" w:themeColor="text1"/>
                <w:sz w:val="22"/>
                <w:szCs w:val="22"/>
              </w:rPr>
            </w:rPrChange>
          </w:rPr>
          <w:t xml:space="preserve">new </w:t>
        </w:r>
      </w:ins>
      <w:ins w:id="10719" w:author="Chen Liao" w:date="2021-05-31T22:28:00Z">
        <w:r w:rsidR="0028054D" w:rsidRPr="00BE70D2">
          <w:rPr>
            <w:color w:val="000000" w:themeColor="text1"/>
            <w:sz w:val="22"/>
            <w:szCs w:val="22"/>
            <w:rPrChange w:id="10720" w:author="Chen Liao" w:date="2021-06-01T21:13:00Z">
              <w:rPr>
                <w:color w:val="000000" w:themeColor="text1"/>
                <w:sz w:val="22"/>
                <w:szCs w:val="22"/>
              </w:rPr>
            </w:rPrChange>
          </w:rPr>
          <w:t xml:space="preserve">approach </w:t>
        </w:r>
      </w:ins>
      <w:ins w:id="10721" w:author="Chen Liao" w:date="2021-05-31T22:31:00Z">
        <w:r w:rsidR="0028054D" w:rsidRPr="00BE70D2">
          <w:rPr>
            <w:color w:val="000000" w:themeColor="text1"/>
            <w:sz w:val="22"/>
            <w:szCs w:val="22"/>
            <w:rPrChange w:id="10722" w:author="Chen Liao" w:date="2021-06-01T21:13:00Z">
              <w:rPr>
                <w:color w:val="000000" w:themeColor="text1"/>
                <w:sz w:val="22"/>
                <w:szCs w:val="22"/>
              </w:rPr>
            </w:rPrChange>
          </w:rPr>
          <w:t>avoids the</w:t>
        </w:r>
      </w:ins>
      <w:ins w:id="10723" w:author="Chen Liao" w:date="2021-05-31T22:45:00Z">
        <w:r w:rsidR="008567FC" w:rsidRPr="00BE70D2">
          <w:rPr>
            <w:color w:val="000000" w:themeColor="text1"/>
            <w:sz w:val="22"/>
            <w:szCs w:val="22"/>
            <w:rPrChange w:id="10724" w:author="Chen Liao" w:date="2021-06-01T21:13:00Z">
              <w:rPr>
                <w:color w:val="000000" w:themeColor="text1"/>
                <w:sz w:val="22"/>
                <w:szCs w:val="22"/>
              </w:rPr>
            </w:rPrChange>
          </w:rPr>
          <w:t>se two</w:t>
        </w:r>
      </w:ins>
      <w:ins w:id="10725" w:author="Chen Liao" w:date="2021-05-31T22:31:00Z">
        <w:r w:rsidR="0028054D" w:rsidRPr="00BE70D2">
          <w:rPr>
            <w:color w:val="000000" w:themeColor="text1"/>
            <w:sz w:val="22"/>
            <w:szCs w:val="22"/>
            <w:rPrChange w:id="10726" w:author="Chen Liao" w:date="2021-06-01T21:13:00Z">
              <w:rPr>
                <w:color w:val="000000" w:themeColor="text1"/>
                <w:sz w:val="22"/>
                <w:szCs w:val="22"/>
              </w:rPr>
            </w:rPrChange>
          </w:rPr>
          <w:t xml:space="preserve"> caveats by </w:t>
        </w:r>
      </w:ins>
      <w:ins w:id="10727" w:author="Chen Liao" w:date="2021-05-31T22:28:00Z">
        <w:r w:rsidR="0028054D" w:rsidRPr="00BE70D2">
          <w:rPr>
            <w:color w:val="000000" w:themeColor="text1"/>
            <w:sz w:val="22"/>
            <w:szCs w:val="22"/>
            <w:rPrChange w:id="10728" w:author="Chen Liao" w:date="2021-06-01T21:13:00Z">
              <w:rPr>
                <w:color w:val="000000" w:themeColor="text1"/>
                <w:sz w:val="22"/>
                <w:szCs w:val="22"/>
              </w:rPr>
            </w:rPrChange>
          </w:rPr>
          <w:t>incorporat</w:t>
        </w:r>
      </w:ins>
      <w:ins w:id="10729" w:author="Chen Liao" w:date="2021-05-31T22:31:00Z">
        <w:r w:rsidR="0028054D" w:rsidRPr="00BE70D2">
          <w:rPr>
            <w:color w:val="000000" w:themeColor="text1"/>
            <w:sz w:val="22"/>
            <w:szCs w:val="22"/>
            <w:rPrChange w:id="10730" w:author="Chen Liao" w:date="2021-06-01T21:13:00Z">
              <w:rPr>
                <w:color w:val="000000" w:themeColor="text1"/>
                <w:sz w:val="22"/>
                <w:szCs w:val="22"/>
              </w:rPr>
            </w:rPrChange>
          </w:rPr>
          <w:t>ing</w:t>
        </w:r>
      </w:ins>
      <w:ins w:id="10731" w:author="Chen Liao" w:date="2021-05-31T22:28:00Z">
        <w:r w:rsidR="0028054D" w:rsidRPr="00BE70D2">
          <w:rPr>
            <w:color w:val="000000" w:themeColor="text1"/>
            <w:sz w:val="22"/>
            <w:szCs w:val="22"/>
            <w:rPrChange w:id="10732" w:author="Chen Liao" w:date="2021-06-01T21:13:00Z">
              <w:rPr>
                <w:color w:val="000000" w:themeColor="text1"/>
                <w:sz w:val="22"/>
                <w:szCs w:val="22"/>
              </w:rPr>
            </w:rPrChange>
          </w:rPr>
          <w:t xml:space="preserve"> </w:t>
        </w:r>
      </w:ins>
      <w:proofErr w:type="spellStart"/>
      <w:ins w:id="10733" w:author="Chen Liao" w:date="2021-05-31T22:29:00Z">
        <w:r w:rsidR="0028054D" w:rsidRPr="00BE70D2">
          <w:rPr>
            <w:color w:val="000000" w:themeColor="text1"/>
            <w:sz w:val="22"/>
            <w:szCs w:val="22"/>
            <w:rPrChange w:id="10734" w:author="Chen Liao" w:date="2021-06-01T21:13:00Z">
              <w:rPr>
                <w:color w:val="000000" w:themeColor="text1"/>
                <w:sz w:val="22"/>
                <w:szCs w:val="22"/>
              </w:rPr>
            </w:rPrChange>
          </w:rPr>
          <w:t>longtitudinal</w:t>
        </w:r>
        <w:proofErr w:type="spellEnd"/>
        <w:r w:rsidR="0028054D" w:rsidRPr="00BE70D2">
          <w:rPr>
            <w:color w:val="000000" w:themeColor="text1"/>
            <w:sz w:val="22"/>
            <w:szCs w:val="22"/>
            <w:rPrChange w:id="10735" w:author="Chen Liao" w:date="2021-06-01T21:13:00Z">
              <w:rPr>
                <w:color w:val="000000" w:themeColor="text1"/>
                <w:sz w:val="22"/>
                <w:szCs w:val="22"/>
              </w:rPr>
            </w:rPrChange>
          </w:rPr>
          <w:t xml:space="preserve"> </w:t>
        </w:r>
      </w:ins>
      <w:ins w:id="10736" w:author="Chen Liao" w:date="2021-05-31T22:31:00Z">
        <w:r w:rsidR="0028054D" w:rsidRPr="00BE70D2">
          <w:rPr>
            <w:color w:val="000000" w:themeColor="text1"/>
            <w:sz w:val="22"/>
            <w:szCs w:val="22"/>
            <w:rPrChange w:id="10737" w:author="Chen Liao" w:date="2021-06-01T21:13:00Z">
              <w:rPr>
                <w:color w:val="000000" w:themeColor="text1"/>
                <w:sz w:val="22"/>
                <w:szCs w:val="22"/>
              </w:rPr>
            </w:rPrChange>
          </w:rPr>
          <w:t xml:space="preserve">and comparator arm data. </w:t>
        </w:r>
      </w:ins>
      <w:ins w:id="10738" w:author="Chen Liao" w:date="2021-06-01T06:17:00Z">
        <w:r w:rsidR="002101F2" w:rsidRPr="00BE70D2">
          <w:rPr>
            <w:color w:val="000000" w:themeColor="text1"/>
            <w:sz w:val="22"/>
            <w:szCs w:val="22"/>
            <w:rPrChange w:id="10739" w:author="Chen Liao" w:date="2021-06-01T21:13:00Z">
              <w:rPr>
                <w:color w:val="000000" w:themeColor="text1"/>
                <w:sz w:val="22"/>
                <w:szCs w:val="22"/>
              </w:rPr>
            </w:rPrChange>
          </w:rPr>
          <w:t>Additionally</w:t>
        </w:r>
      </w:ins>
      <w:ins w:id="10740" w:author="Chen Liao" w:date="2021-05-31T22:31:00Z">
        <w:r w:rsidR="0028054D" w:rsidRPr="00BE70D2">
          <w:rPr>
            <w:color w:val="000000" w:themeColor="text1"/>
            <w:sz w:val="22"/>
            <w:szCs w:val="22"/>
            <w:rPrChange w:id="10741" w:author="Chen Liao" w:date="2021-06-01T21:13:00Z">
              <w:rPr>
                <w:color w:val="000000" w:themeColor="text1"/>
                <w:sz w:val="22"/>
                <w:szCs w:val="22"/>
              </w:rPr>
            </w:rPrChange>
          </w:rPr>
          <w:t xml:space="preserve">, </w:t>
        </w:r>
      </w:ins>
      <w:ins w:id="10742" w:author="Chen Liao" w:date="2021-05-31T22:32:00Z">
        <w:r w:rsidR="002C47B7" w:rsidRPr="00BE70D2">
          <w:rPr>
            <w:color w:val="000000" w:themeColor="text1"/>
            <w:sz w:val="22"/>
            <w:szCs w:val="22"/>
            <w:rPrChange w:id="10743" w:author="Chen Liao" w:date="2021-06-01T21:13:00Z">
              <w:rPr>
                <w:color w:val="000000" w:themeColor="text1"/>
                <w:sz w:val="22"/>
                <w:szCs w:val="22"/>
              </w:rPr>
            </w:rPrChange>
          </w:rPr>
          <w:t>the use of dimensionality reduction in our approach</w:t>
        </w:r>
      </w:ins>
      <w:ins w:id="10744" w:author="Chen Liao" w:date="2021-05-31T22:34:00Z">
        <w:r w:rsidR="005C1CEE" w:rsidRPr="00BE70D2">
          <w:rPr>
            <w:color w:val="000000" w:themeColor="text1"/>
            <w:sz w:val="22"/>
            <w:szCs w:val="22"/>
            <w:rPrChange w:id="10745" w:author="Chen Liao" w:date="2021-06-01T21:13:00Z">
              <w:rPr>
                <w:color w:val="000000" w:themeColor="text1"/>
                <w:sz w:val="22"/>
                <w:szCs w:val="22"/>
              </w:rPr>
            </w:rPrChange>
          </w:rPr>
          <w:t xml:space="preserve"> further</w:t>
        </w:r>
      </w:ins>
      <w:ins w:id="10746" w:author="Chen Liao" w:date="2021-05-31T22:32:00Z">
        <w:r w:rsidR="002C47B7" w:rsidRPr="00BE70D2">
          <w:rPr>
            <w:color w:val="000000" w:themeColor="text1"/>
            <w:sz w:val="22"/>
            <w:szCs w:val="22"/>
            <w:rPrChange w:id="10747" w:author="Chen Liao" w:date="2021-06-01T21:13:00Z">
              <w:rPr>
                <w:color w:val="000000" w:themeColor="text1"/>
                <w:sz w:val="22"/>
                <w:szCs w:val="22"/>
              </w:rPr>
            </w:rPrChange>
          </w:rPr>
          <w:t xml:space="preserve"> </w:t>
        </w:r>
      </w:ins>
      <w:ins w:id="10748" w:author="Chen Liao" w:date="2021-06-01T06:17:00Z">
        <w:r w:rsidR="002101F2" w:rsidRPr="00BE70D2">
          <w:rPr>
            <w:color w:val="000000" w:themeColor="text1"/>
            <w:sz w:val="22"/>
            <w:szCs w:val="22"/>
            <w:rPrChange w:id="10749" w:author="Chen Liao" w:date="2021-06-01T21:13:00Z">
              <w:rPr>
                <w:color w:val="000000" w:themeColor="text1"/>
                <w:sz w:val="22"/>
                <w:szCs w:val="22"/>
              </w:rPr>
            </w:rPrChange>
          </w:rPr>
          <w:t>benefit</w:t>
        </w:r>
      </w:ins>
      <w:ins w:id="10750" w:author="Chen Liao" w:date="2021-06-01T06:18:00Z">
        <w:r w:rsidR="00B32FAD" w:rsidRPr="00BE70D2">
          <w:rPr>
            <w:color w:val="000000" w:themeColor="text1"/>
            <w:sz w:val="22"/>
            <w:szCs w:val="22"/>
            <w:rPrChange w:id="10751" w:author="Chen Liao" w:date="2021-06-01T21:13:00Z">
              <w:rPr>
                <w:color w:val="000000" w:themeColor="text1"/>
                <w:sz w:val="22"/>
                <w:szCs w:val="22"/>
              </w:rPr>
            </w:rPrChange>
          </w:rPr>
          <w:t>s</w:t>
        </w:r>
      </w:ins>
      <w:ins w:id="10752" w:author="Chen Liao" w:date="2021-06-01T06:17:00Z">
        <w:r w:rsidR="002101F2" w:rsidRPr="00BE70D2">
          <w:rPr>
            <w:color w:val="000000" w:themeColor="text1"/>
            <w:sz w:val="22"/>
            <w:szCs w:val="22"/>
            <w:rPrChange w:id="10753" w:author="Chen Liao" w:date="2021-06-01T21:13:00Z">
              <w:rPr>
                <w:color w:val="000000" w:themeColor="text1"/>
                <w:sz w:val="22"/>
                <w:szCs w:val="22"/>
              </w:rPr>
            </w:rPrChange>
          </w:rPr>
          <w:t xml:space="preserve"> </w:t>
        </w:r>
      </w:ins>
      <w:ins w:id="10754" w:author="Chen Liao" w:date="2021-05-31T22:32:00Z">
        <w:r w:rsidR="002C47B7" w:rsidRPr="00BE70D2">
          <w:rPr>
            <w:color w:val="000000" w:themeColor="text1"/>
            <w:sz w:val="22"/>
            <w:szCs w:val="22"/>
            <w:rPrChange w:id="10755" w:author="Chen Liao" w:date="2021-06-01T21:13:00Z">
              <w:rPr>
                <w:color w:val="000000" w:themeColor="text1"/>
                <w:sz w:val="22"/>
                <w:szCs w:val="22"/>
              </w:rPr>
            </w:rPrChange>
          </w:rPr>
          <w:t xml:space="preserve">visualization of </w:t>
        </w:r>
      </w:ins>
      <w:ins w:id="10756" w:author="Chen Liao" w:date="2021-06-01T06:18:00Z">
        <w:r w:rsidR="00B32FAD" w:rsidRPr="00BE70D2">
          <w:rPr>
            <w:color w:val="000000" w:themeColor="text1"/>
            <w:sz w:val="22"/>
            <w:szCs w:val="22"/>
            <w:rPrChange w:id="10757" w:author="Chen Liao" w:date="2021-06-01T21:13:00Z">
              <w:rPr>
                <w:color w:val="000000" w:themeColor="text1"/>
                <w:sz w:val="22"/>
                <w:szCs w:val="22"/>
              </w:rPr>
            </w:rPrChange>
          </w:rPr>
          <w:t xml:space="preserve">inter-vendor </w:t>
        </w:r>
      </w:ins>
      <w:ins w:id="10758" w:author="Chen Liao" w:date="2021-05-31T22:32:00Z">
        <w:r w:rsidR="002C47B7" w:rsidRPr="00BE70D2">
          <w:rPr>
            <w:color w:val="000000" w:themeColor="text1"/>
            <w:sz w:val="22"/>
            <w:szCs w:val="22"/>
            <w:rPrChange w:id="10759" w:author="Chen Liao" w:date="2021-06-01T21:13:00Z">
              <w:rPr>
                <w:color w:val="000000" w:themeColor="text1"/>
                <w:sz w:val="22"/>
                <w:szCs w:val="22"/>
              </w:rPr>
            </w:rPrChange>
          </w:rPr>
          <w:t xml:space="preserve">variations </w:t>
        </w:r>
      </w:ins>
      <w:ins w:id="10760" w:author="Chen Liao" w:date="2021-06-01T06:18:00Z">
        <w:r w:rsidR="00B32FAD" w:rsidRPr="00BE70D2">
          <w:rPr>
            <w:color w:val="000000" w:themeColor="text1"/>
            <w:sz w:val="22"/>
            <w:szCs w:val="22"/>
            <w:rPrChange w:id="10761" w:author="Chen Liao" w:date="2021-06-01T21:13:00Z">
              <w:rPr>
                <w:color w:val="000000" w:themeColor="text1"/>
                <w:sz w:val="22"/>
                <w:szCs w:val="22"/>
              </w:rPr>
            </w:rPrChange>
          </w:rPr>
          <w:t>in gut</w:t>
        </w:r>
      </w:ins>
      <w:ins w:id="10762" w:author="Chen Liao" w:date="2021-05-31T22:32:00Z">
        <w:r w:rsidR="002C47B7" w:rsidRPr="00BE70D2">
          <w:rPr>
            <w:color w:val="000000" w:themeColor="text1"/>
            <w:sz w:val="22"/>
            <w:szCs w:val="22"/>
            <w:rPrChange w:id="10763" w:author="Chen Liao" w:date="2021-06-01T21:13:00Z">
              <w:rPr>
                <w:color w:val="000000" w:themeColor="text1"/>
                <w:sz w:val="22"/>
                <w:szCs w:val="22"/>
              </w:rPr>
            </w:rPrChange>
          </w:rPr>
          <w:t xml:space="preserve"> microbiota</w:t>
        </w:r>
      </w:ins>
      <w:ins w:id="10764" w:author="Chen Liao" w:date="2021-05-31T22:53:00Z">
        <w:r w:rsidR="0037389C" w:rsidRPr="00BE70D2">
          <w:rPr>
            <w:color w:val="000000" w:themeColor="text1"/>
            <w:sz w:val="22"/>
            <w:szCs w:val="22"/>
            <w:rPrChange w:id="10765" w:author="Chen Liao" w:date="2021-06-01T21:13:00Z">
              <w:rPr>
                <w:color w:val="000000" w:themeColor="text1"/>
                <w:sz w:val="22"/>
                <w:szCs w:val="22"/>
              </w:rPr>
            </w:rPrChange>
          </w:rPr>
          <w:t xml:space="preserve"> composition</w:t>
        </w:r>
      </w:ins>
      <w:ins w:id="10766" w:author="Chen Liao" w:date="2021-05-31T22:33:00Z">
        <w:r w:rsidR="00DF0414" w:rsidRPr="00BE70D2">
          <w:rPr>
            <w:color w:val="000000" w:themeColor="text1"/>
            <w:sz w:val="22"/>
            <w:szCs w:val="22"/>
            <w:rPrChange w:id="10767" w:author="Chen Liao" w:date="2021-06-01T21:13:00Z">
              <w:rPr>
                <w:color w:val="000000" w:themeColor="text1"/>
                <w:sz w:val="22"/>
                <w:szCs w:val="22"/>
              </w:rPr>
            </w:rPrChange>
          </w:rPr>
          <w:t xml:space="preserve"> (</w:t>
        </w:r>
        <w:r w:rsidR="00DF0414" w:rsidRPr="00BE70D2">
          <w:rPr>
            <w:color w:val="000000" w:themeColor="text1"/>
            <w:sz w:val="22"/>
            <w:szCs w:val="22"/>
            <w:highlight w:val="yellow"/>
            <w:rPrChange w:id="10768" w:author="Chen Liao" w:date="2021-06-01T21:13:00Z">
              <w:rPr>
                <w:color w:val="000000" w:themeColor="text1"/>
                <w:sz w:val="22"/>
                <w:szCs w:val="22"/>
              </w:rPr>
            </w:rPrChange>
          </w:rPr>
          <w:t>Fig. 3</w:t>
        </w:r>
        <w:proofErr w:type="gramStart"/>
        <w:r w:rsidR="00DF0414" w:rsidRPr="00BE70D2">
          <w:rPr>
            <w:color w:val="000000" w:themeColor="text1"/>
            <w:sz w:val="22"/>
            <w:szCs w:val="22"/>
            <w:highlight w:val="yellow"/>
            <w:rPrChange w:id="10769" w:author="Chen Liao" w:date="2021-06-01T21:13:00Z">
              <w:rPr>
                <w:color w:val="000000" w:themeColor="text1"/>
                <w:sz w:val="22"/>
                <w:szCs w:val="22"/>
              </w:rPr>
            </w:rPrChange>
          </w:rPr>
          <w:t>B,C</w:t>
        </w:r>
        <w:proofErr w:type="gramEnd"/>
        <w:r w:rsidR="00DF0414" w:rsidRPr="00BE70D2">
          <w:rPr>
            <w:color w:val="000000" w:themeColor="text1"/>
            <w:sz w:val="22"/>
            <w:szCs w:val="22"/>
            <w:rPrChange w:id="10770" w:author="Chen Liao" w:date="2021-06-01T21:13:00Z">
              <w:rPr>
                <w:color w:val="000000" w:themeColor="text1"/>
                <w:sz w:val="22"/>
                <w:szCs w:val="22"/>
              </w:rPr>
            </w:rPrChange>
          </w:rPr>
          <w:t>)</w:t>
        </w:r>
      </w:ins>
      <w:ins w:id="10771" w:author="Chen Liao" w:date="2021-05-31T22:32:00Z">
        <w:r w:rsidR="002C47B7" w:rsidRPr="00BE70D2">
          <w:rPr>
            <w:color w:val="000000" w:themeColor="text1"/>
            <w:sz w:val="22"/>
            <w:szCs w:val="22"/>
            <w:rPrChange w:id="10772" w:author="Chen Liao" w:date="2021-06-01T21:13:00Z">
              <w:rPr>
                <w:color w:val="000000" w:themeColor="text1"/>
                <w:sz w:val="22"/>
                <w:szCs w:val="22"/>
              </w:rPr>
            </w:rPrChange>
          </w:rPr>
          <w:t>. For</w:t>
        </w:r>
      </w:ins>
      <w:ins w:id="10773" w:author="Chen Liao" w:date="2021-05-31T22:34:00Z">
        <w:r w:rsidR="001B4AF5" w:rsidRPr="00BE70D2">
          <w:rPr>
            <w:color w:val="000000" w:themeColor="text1"/>
            <w:sz w:val="22"/>
            <w:szCs w:val="22"/>
            <w:rPrChange w:id="10774" w:author="Chen Liao" w:date="2021-06-01T21:13:00Z">
              <w:rPr>
                <w:color w:val="000000" w:themeColor="text1"/>
                <w:sz w:val="22"/>
                <w:szCs w:val="22"/>
              </w:rPr>
            </w:rPrChange>
          </w:rPr>
          <w:t xml:space="preserve"> mice</w:t>
        </w:r>
      </w:ins>
      <w:ins w:id="10775" w:author="Chen Liao" w:date="2021-05-31T22:53:00Z">
        <w:r w:rsidR="00F22083" w:rsidRPr="00BE70D2">
          <w:rPr>
            <w:color w:val="000000" w:themeColor="text1"/>
            <w:sz w:val="22"/>
            <w:szCs w:val="22"/>
            <w:rPrChange w:id="10776" w:author="Chen Liao" w:date="2021-06-01T21:13:00Z">
              <w:rPr>
                <w:color w:val="000000" w:themeColor="text1"/>
                <w:sz w:val="22"/>
                <w:szCs w:val="22"/>
              </w:rPr>
            </w:rPrChange>
          </w:rPr>
          <w:t xml:space="preserve"> from </w:t>
        </w:r>
      </w:ins>
      <w:ins w:id="10777" w:author="Chen Liao" w:date="2021-06-01T06:19:00Z">
        <w:r w:rsidR="00DB53CF" w:rsidRPr="00BE70D2">
          <w:rPr>
            <w:color w:val="000000" w:themeColor="text1"/>
            <w:sz w:val="22"/>
            <w:szCs w:val="22"/>
            <w:rPrChange w:id="10778" w:author="Chen Liao" w:date="2021-06-01T21:13:00Z">
              <w:rPr>
                <w:color w:val="000000" w:themeColor="text1"/>
                <w:sz w:val="22"/>
                <w:szCs w:val="22"/>
              </w:rPr>
            </w:rPrChange>
          </w:rPr>
          <w:t>the same</w:t>
        </w:r>
      </w:ins>
      <w:ins w:id="10779" w:author="Chen Liao" w:date="2021-05-31T22:53:00Z">
        <w:r w:rsidR="00F22083" w:rsidRPr="00BE70D2">
          <w:rPr>
            <w:color w:val="000000" w:themeColor="text1"/>
            <w:sz w:val="22"/>
            <w:szCs w:val="22"/>
            <w:rPrChange w:id="10780" w:author="Chen Liao" w:date="2021-06-01T21:13:00Z">
              <w:rPr>
                <w:color w:val="000000" w:themeColor="text1"/>
                <w:sz w:val="22"/>
                <w:szCs w:val="22"/>
              </w:rPr>
            </w:rPrChange>
          </w:rPr>
          <w:t xml:space="preserve"> vendor</w:t>
        </w:r>
      </w:ins>
      <w:ins w:id="10781" w:author="Chen Liao" w:date="2021-05-31T22:32:00Z">
        <w:r w:rsidR="002C47B7" w:rsidRPr="00BE70D2">
          <w:rPr>
            <w:color w:val="000000" w:themeColor="text1"/>
            <w:sz w:val="22"/>
            <w:szCs w:val="22"/>
            <w:rPrChange w:id="10782" w:author="Chen Liao" w:date="2021-06-01T21:13:00Z">
              <w:rPr>
                <w:color w:val="000000" w:themeColor="text1"/>
                <w:sz w:val="22"/>
                <w:szCs w:val="22"/>
              </w:rPr>
            </w:rPrChange>
          </w:rPr>
          <w:t xml:space="preserve">, the mean response difference between the intervention and control group is represented by an arrow in a </w:t>
        </w:r>
      </w:ins>
      <w:ins w:id="10783" w:author="Chen Liao" w:date="2021-06-01T06:19:00Z">
        <w:r w:rsidR="00DB53CF" w:rsidRPr="00BE70D2">
          <w:rPr>
            <w:color w:val="000000" w:themeColor="text1"/>
            <w:sz w:val="22"/>
            <w:szCs w:val="22"/>
            <w:rPrChange w:id="10784" w:author="Chen Liao" w:date="2021-06-01T21:13:00Z">
              <w:rPr>
                <w:color w:val="000000" w:themeColor="text1"/>
                <w:sz w:val="22"/>
                <w:szCs w:val="22"/>
              </w:rPr>
            </w:rPrChange>
          </w:rPr>
          <w:t>vendor-</w:t>
        </w:r>
      </w:ins>
      <w:ins w:id="10785" w:author="Chen Liao" w:date="2021-05-31T22:32:00Z">
        <w:r w:rsidR="002C47B7" w:rsidRPr="00BE70D2">
          <w:rPr>
            <w:color w:val="000000" w:themeColor="text1"/>
            <w:sz w:val="22"/>
            <w:szCs w:val="22"/>
            <w:rPrChange w:id="10786" w:author="Chen Liao" w:date="2021-06-01T21:13:00Z">
              <w:rPr>
                <w:color w:val="000000" w:themeColor="text1"/>
                <w:sz w:val="22"/>
                <w:szCs w:val="22"/>
              </w:rPr>
            </w:rPrChange>
          </w:rPr>
          <w:t>specific color. Therefore, any differences in the magnitude and direction of these vendor-specific arrows indicate baseline effects.</w:t>
        </w:r>
      </w:ins>
    </w:p>
    <w:p w14:paraId="149875F0" w14:textId="4AB04C5A" w:rsidR="009D7CE1" w:rsidRPr="00BE70D2" w:rsidDel="00D529CF" w:rsidRDefault="009D7CE1" w:rsidP="00E6373F">
      <w:pPr>
        <w:pStyle w:val="paragraph"/>
        <w:jc w:val="both"/>
        <w:rPr>
          <w:del w:id="10787" w:author="Chen Liao" w:date="2021-05-31T22:54:00Z"/>
          <w:rFonts w:ascii="Times New Roman" w:eastAsia="Times New Roman" w:hAnsi="Times New Roman" w:cs="Times New Roman"/>
          <w:color w:val="000000" w:themeColor="text1"/>
          <w:sz w:val="22"/>
          <w:szCs w:val="22"/>
          <w:rPrChange w:id="10788" w:author="Chen Liao" w:date="2021-06-01T21:13:00Z">
            <w:rPr>
              <w:del w:id="10789" w:author="Chen Liao" w:date="2021-05-31T22:54:00Z"/>
              <w:rFonts w:ascii="Times New Roman" w:eastAsia="Times New Roman" w:hAnsi="Times New Roman" w:cs="Times New Roman"/>
              <w:sz w:val="22"/>
              <w:szCs w:val="22"/>
            </w:rPr>
          </w:rPrChange>
        </w:rPr>
      </w:pPr>
      <w:del w:id="10790" w:author="Chen Liao" w:date="2021-05-31T22:54:00Z">
        <w:r w:rsidRPr="00BE70D2" w:rsidDel="00D529CF">
          <w:rPr>
            <w:rFonts w:ascii="Times New Roman" w:hAnsi="Times New Roman" w:cs="Times New Roman"/>
            <w:color w:val="000000" w:themeColor="text1"/>
            <w:sz w:val="22"/>
            <w:szCs w:val="22"/>
            <w:u w:val="single"/>
            <w:rPrChange w:id="10791" w:author="Chen Liao" w:date="2021-06-01T21:13:00Z">
              <w:rPr>
                <w:color w:val="242021"/>
                <w:sz w:val="22"/>
                <w:szCs w:val="22"/>
                <w:u w:val="single"/>
              </w:rPr>
            </w:rPrChange>
          </w:rPr>
          <w:delText xml:space="preserve"># </w:delText>
        </w:r>
        <w:r w:rsidR="00ED2812" w:rsidRPr="00BE70D2" w:rsidDel="00D529CF">
          <w:rPr>
            <w:rFonts w:ascii="Times New Roman" w:hAnsi="Times New Roman" w:cs="Times New Roman"/>
            <w:color w:val="000000" w:themeColor="text1"/>
            <w:sz w:val="22"/>
            <w:szCs w:val="22"/>
            <w:u w:val="single"/>
            <w:rPrChange w:id="10792" w:author="Chen Liao" w:date="2021-06-01T21:13:00Z">
              <w:rPr>
                <w:color w:val="242021"/>
                <w:sz w:val="22"/>
                <w:szCs w:val="22"/>
                <w:u w:val="single"/>
              </w:rPr>
            </w:rPrChange>
          </w:rPr>
          <w:delText>Discuss h</w:delText>
        </w:r>
        <w:r w:rsidR="006658AD" w:rsidRPr="00BE70D2" w:rsidDel="00D529CF">
          <w:rPr>
            <w:rFonts w:ascii="Times New Roman" w:hAnsi="Times New Roman" w:cs="Times New Roman"/>
            <w:color w:val="000000" w:themeColor="text1"/>
            <w:sz w:val="22"/>
            <w:szCs w:val="22"/>
            <w:u w:val="single"/>
            <w:rPrChange w:id="10793" w:author="Chen Liao" w:date="2021-06-01T21:13:00Z">
              <w:rPr>
                <w:color w:val="242021"/>
                <w:sz w:val="22"/>
                <w:szCs w:val="22"/>
                <w:u w:val="single"/>
              </w:rPr>
            </w:rPrChange>
          </w:rPr>
          <w:delText>ow</w:delText>
        </w:r>
        <w:r w:rsidRPr="00BE70D2" w:rsidDel="00D529CF">
          <w:rPr>
            <w:rFonts w:ascii="Times New Roman" w:hAnsi="Times New Roman" w:cs="Times New Roman"/>
            <w:color w:val="000000" w:themeColor="text1"/>
            <w:sz w:val="22"/>
            <w:szCs w:val="22"/>
            <w:u w:val="single"/>
            <w:rPrChange w:id="10794" w:author="Chen Liao" w:date="2021-06-01T21:13:00Z">
              <w:rPr>
                <w:color w:val="242021"/>
                <w:sz w:val="22"/>
                <w:szCs w:val="22"/>
                <w:u w:val="single"/>
              </w:rPr>
            </w:rPrChange>
          </w:rPr>
          <w:delText xml:space="preserve"> our inference approach helps </w:delText>
        </w:r>
        <w:r w:rsidR="00F71722" w:rsidRPr="00BE70D2" w:rsidDel="00D529CF">
          <w:rPr>
            <w:rFonts w:ascii="Times New Roman" w:hAnsi="Times New Roman" w:cs="Times New Roman"/>
            <w:color w:val="000000" w:themeColor="text1"/>
            <w:sz w:val="22"/>
            <w:szCs w:val="22"/>
            <w:u w:val="single"/>
            <w:rPrChange w:id="10795" w:author="Chen Liao" w:date="2021-06-01T21:13:00Z">
              <w:rPr>
                <w:color w:val="242021"/>
                <w:sz w:val="22"/>
                <w:szCs w:val="22"/>
                <w:u w:val="single"/>
              </w:rPr>
            </w:rPrChange>
          </w:rPr>
          <w:delText>tackle</w:delText>
        </w:r>
        <w:r w:rsidRPr="00BE70D2" w:rsidDel="00D529CF">
          <w:rPr>
            <w:rFonts w:ascii="Times New Roman" w:hAnsi="Times New Roman" w:cs="Times New Roman"/>
            <w:color w:val="000000" w:themeColor="text1"/>
            <w:sz w:val="22"/>
            <w:szCs w:val="22"/>
            <w:u w:val="single"/>
            <w:rPrChange w:id="10796" w:author="Chen Liao" w:date="2021-06-01T21:13:00Z">
              <w:rPr>
                <w:color w:val="242021"/>
                <w:sz w:val="22"/>
                <w:szCs w:val="22"/>
                <w:u w:val="single"/>
              </w:rPr>
            </w:rPrChange>
          </w:rPr>
          <w:delText xml:space="preserve"> the replicability issue</w:delText>
        </w:r>
      </w:del>
    </w:p>
    <w:p w14:paraId="51D95D53" w14:textId="1816721A" w:rsidR="004E4C04" w:rsidRPr="00BE70D2" w:rsidDel="002C3B02" w:rsidRDefault="002D3468" w:rsidP="00E6373F">
      <w:pPr>
        <w:jc w:val="both"/>
        <w:rPr>
          <w:del w:id="10797" w:author="Chen Liao" w:date="2021-05-30T09:34:00Z"/>
          <w:color w:val="000000" w:themeColor="text1"/>
          <w:sz w:val="21"/>
          <w:szCs w:val="21"/>
          <w:rPrChange w:id="10798" w:author="Chen Liao" w:date="2021-06-01T21:13:00Z">
            <w:rPr>
              <w:del w:id="10799" w:author="Chen Liao" w:date="2021-05-30T09:34:00Z"/>
              <w:color w:val="242021"/>
              <w:sz w:val="21"/>
              <w:szCs w:val="21"/>
            </w:rPr>
          </w:rPrChange>
        </w:rPr>
      </w:pPr>
      <w:del w:id="10800" w:author="Chen Liao" w:date="2021-05-31T22:54:00Z">
        <w:r w:rsidRPr="00BE70D2" w:rsidDel="00D529CF">
          <w:rPr>
            <w:color w:val="000000" w:themeColor="text1"/>
            <w:sz w:val="22"/>
            <w:szCs w:val="22"/>
            <w:rPrChange w:id="10801" w:author="Chen Liao" w:date="2021-06-01T21:13:00Z">
              <w:rPr>
                <w:color w:val="242021"/>
                <w:sz w:val="22"/>
                <w:szCs w:val="22"/>
              </w:rPr>
            </w:rPrChange>
          </w:rPr>
          <w:delText>Using public datasets, w</w:delText>
        </w:r>
        <w:r w:rsidR="002832FE" w:rsidRPr="00BE70D2" w:rsidDel="00D529CF">
          <w:rPr>
            <w:color w:val="000000" w:themeColor="text1"/>
            <w:sz w:val="22"/>
            <w:szCs w:val="22"/>
            <w:rPrChange w:id="10802" w:author="Chen Liao" w:date="2021-06-01T21:13:00Z">
              <w:rPr>
                <w:color w:val="242021"/>
                <w:sz w:val="22"/>
                <w:szCs w:val="22"/>
              </w:rPr>
            </w:rPrChange>
          </w:rPr>
          <w:delText xml:space="preserve">e demonstrate </w:delText>
        </w:r>
        <w:r w:rsidR="00A34C7F" w:rsidRPr="00BE70D2" w:rsidDel="00D529CF">
          <w:rPr>
            <w:color w:val="000000" w:themeColor="text1"/>
            <w:sz w:val="22"/>
            <w:szCs w:val="22"/>
            <w:rPrChange w:id="10803" w:author="Chen Liao" w:date="2021-06-01T21:13:00Z">
              <w:rPr>
                <w:color w:val="242021"/>
                <w:sz w:val="22"/>
                <w:szCs w:val="22"/>
              </w:rPr>
            </w:rPrChange>
          </w:rPr>
          <w:delText xml:space="preserve">that </w:delText>
        </w:r>
        <w:r w:rsidR="002832FE" w:rsidRPr="00BE70D2" w:rsidDel="00D529CF">
          <w:rPr>
            <w:color w:val="000000" w:themeColor="text1"/>
            <w:sz w:val="22"/>
            <w:szCs w:val="22"/>
            <w:rPrChange w:id="10804" w:author="Chen Liao" w:date="2021-06-01T21:13:00Z">
              <w:rPr>
                <w:color w:val="242021"/>
                <w:sz w:val="22"/>
                <w:szCs w:val="22"/>
              </w:rPr>
            </w:rPrChange>
          </w:rPr>
          <w:delText xml:space="preserve">our </w:delText>
        </w:r>
        <w:r w:rsidR="002161C6" w:rsidRPr="00BE70D2" w:rsidDel="00D529CF">
          <w:rPr>
            <w:color w:val="000000" w:themeColor="text1"/>
            <w:sz w:val="22"/>
            <w:szCs w:val="22"/>
            <w:rPrChange w:id="10805" w:author="Chen Liao" w:date="2021-06-01T21:13:00Z">
              <w:rPr>
                <w:color w:val="242021"/>
                <w:sz w:val="22"/>
                <w:szCs w:val="22"/>
              </w:rPr>
            </w:rPrChange>
          </w:rPr>
          <w:delText>approach for inferring dietary fiber responders</w:delText>
        </w:r>
        <w:r w:rsidR="002832FE" w:rsidRPr="00BE70D2" w:rsidDel="00D529CF">
          <w:rPr>
            <w:color w:val="000000" w:themeColor="text1"/>
            <w:sz w:val="22"/>
            <w:szCs w:val="22"/>
            <w:rPrChange w:id="10806" w:author="Chen Liao" w:date="2021-06-01T21:13:00Z">
              <w:rPr>
                <w:color w:val="242021"/>
                <w:sz w:val="22"/>
                <w:szCs w:val="22"/>
              </w:rPr>
            </w:rPrChange>
          </w:rPr>
          <w:delText xml:space="preserve"> helps tackle replicability issue in microbiome sci</w:delText>
        </w:r>
        <w:r w:rsidR="00813BDC" w:rsidRPr="00BE70D2" w:rsidDel="00D529CF">
          <w:rPr>
            <w:color w:val="000000" w:themeColor="text1"/>
            <w:sz w:val="22"/>
            <w:szCs w:val="22"/>
            <w:rPrChange w:id="10807" w:author="Chen Liao" w:date="2021-06-01T21:13:00Z">
              <w:rPr>
                <w:color w:val="242021"/>
                <w:sz w:val="22"/>
                <w:szCs w:val="22"/>
              </w:rPr>
            </w:rPrChange>
          </w:rPr>
          <w:delText>e</w:delText>
        </w:r>
        <w:r w:rsidR="002832FE" w:rsidRPr="00BE70D2" w:rsidDel="00D529CF">
          <w:rPr>
            <w:color w:val="000000" w:themeColor="text1"/>
            <w:sz w:val="22"/>
            <w:szCs w:val="22"/>
            <w:rPrChange w:id="10808" w:author="Chen Liao" w:date="2021-06-01T21:13:00Z">
              <w:rPr>
                <w:color w:val="242021"/>
                <w:sz w:val="22"/>
                <w:szCs w:val="22"/>
              </w:rPr>
            </w:rPrChange>
          </w:rPr>
          <w:delText>n</w:delText>
        </w:r>
        <w:r w:rsidR="00813BDC" w:rsidRPr="00BE70D2" w:rsidDel="00D529CF">
          <w:rPr>
            <w:color w:val="000000" w:themeColor="text1"/>
            <w:sz w:val="22"/>
            <w:szCs w:val="22"/>
            <w:rPrChange w:id="10809" w:author="Chen Liao" w:date="2021-06-01T21:13:00Z">
              <w:rPr>
                <w:color w:val="242021"/>
                <w:sz w:val="22"/>
                <w:szCs w:val="22"/>
              </w:rPr>
            </w:rPrChange>
          </w:rPr>
          <w:delText>c</w:delText>
        </w:r>
        <w:r w:rsidR="002832FE" w:rsidRPr="00BE70D2" w:rsidDel="00D529CF">
          <w:rPr>
            <w:color w:val="000000" w:themeColor="text1"/>
            <w:sz w:val="22"/>
            <w:szCs w:val="22"/>
            <w:rPrChange w:id="10810" w:author="Chen Liao" w:date="2021-06-01T21:13:00Z">
              <w:rPr>
                <w:color w:val="242021"/>
                <w:sz w:val="22"/>
                <w:szCs w:val="22"/>
              </w:rPr>
            </w:rPrChange>
          </w:rPr>
          <w:delText>e</w:delText>
        </w:r>
        <w:r w:rsidR="00FD20F3" w:rsidRPr="00BE70D2" w:rsidDel="00D529CF">
          <w:rPr>
            <w:color w:val="000000" w:themeColor="text1"/>
            <w:sz w:val="22"/>
            <w:szCs w:val="22"/>
            <w:rPrChange w:id="10811" w:author="Chen Liao" w:date="2021-06-01T21:13:00Z">
              <w:rPr>
                <w:color w:val="242021"/>
                <w:sz w:val="22"/>
                <w:szCs w:val="22"/>
              </w:rPr>
            </w:rPrChange>
          </w:rPr>
          <w:delText xml:space="preserve"> </w:delText>
        </w:r>
        <w:r w:rsidR="00FD20F3" w:rsidRPr="00BE70D2" w:rsidDel="00D529CF">
          <w:rPr>
            <w:color w:val="000000" w:themeColor="text1"/>
            <w:sz w:val="22"/>
            <w:szCs w:val="22"/>
            <w:rPrChange w:id="10812" w:author="Chen Liao" w:date="2021-06-01T21:13:00Z">
              <w:rPr>
                <w:color w:val="242021"/>
                <w:sz w:val="22"/>
                <w:szCs w:val="22"/>
              </w:rPr>
            </w:rPrChange>
          </w:rPr>
          <w:fldChar w:fldCharType="begin"/>
        </w:r>
        <w:r w:rsidR="002E2A76" w:rsidRPr="00BE70D2" w:rsidDel="00D529CF">
          <w:rPr>
            <w:color w:val="000000" w:themeColor="text1"/>
            <w:sz w:val="22"/>
            <w:szCs w:val="22"/>
            <w:rPrChange w:id="10813" w:author="Chen Liao" w:date="2021-06-01T21:13:00Z">
              <w:rPr>
                <w:color w:val="242021"/>
                <w:sz w:val="22"/>
                <w:szCs w:val="22"/>
              </w:rPr>
            </w:rPrChange>
          </w:rPr>
          <w:delInstrText xml:space="preserve"> ADDIN NE.Ref.{2FD5A4E3-27EC-461B-BB98-6401836FA64D}</w:delInstrText>
        </w:r>
        <w:r w:rsidR="00FD20F3" w:rsidRPr="00BE70D2" w:rsidDel="00D529CF">
          <w:rPr>
            <w:color w:val="000000" w:themeColor="text1"/>
            <w:sz w:val="22"/>
            <w:szCs w:val="22"/>
            <w:rPrChange w:id="10814" w:author="Chen Liao" w:date="2021-06-01T21:13:00Z">
              <w:rPr>
                <w:color w:val="242021"/>
                <w:sz w:val="22"/>
                <w:szCs w:val="22"/>
              </w:rPr>
            </w:rPrChange>
          </w:rPr>
          <w:fldChar w:fldCharType="separate"/>
        </w:r>
        <w:r w:rsidR="00D67D1E" w:rsidRPr="00BE70D2" w:rsidDel="00D529CF">
          <w:rPr>
            <w:rFonts w:eastAsiaTheme="minorEastAsia"/>
            <w:color w:val="000000" w:themeColor="text1"/>
            <w:sz w:val="22"/>
            <w:szCs w:val="22"/>
            <w:rPrChange w:id="10815" w:author="Chen Liao" w:date="2021-06-01T21:13:00Z">
              <w:rPr>
                <w:rFonts w:eastAsiaTheme="minorEastAsia"/>
                <w:color w:val="080000"/>
                <w:sz w:val="22"/>
                <w:szCs w:val="22"/>
              </w:rPr>
            </w:rPrChange>
          </w:rPr>
          <w:delText>[61]</w:delText>
        </w:r>
        <w:r w:rsidR="00FD20F3" w:rsidRPr="00BE70D2" w:rsidDel="00D529CF">
          <w:rPr>
            <w:color w:val="000000" w:themeColor="text1"/>
            <w:sz w:val="22"/>
            <w:szCs w:val="22"/>
            <w:rPrChange w:id="10816" w:author="Chen Liao" w:date="2021-06-01T21:13:00Z">
              <w:rPr>
                <w:color w:val="242021"/>
                <w:sz w:val="22"/>
                <w:szCs w:val="22"/>
              </w:rPr>
            </w:rPrChange>
          </w:rPr>
          <w:fldChar w:fldCharType="end"/>
        </w:r>
        <w:r w:rsidR="002832FE" w:rsidRPr="00BE70D2" w:rsidDel="00D529CF">
          <w:rPr>
            <w:color w:val="000000" w:themeColor="text1"/>
            <w:sz w:val="22"/>
            <w:szCs w:val="22"/>
            <w:rPrChange w:id="10817" w:author="Chen Liao" w:date="2021-06-01T21:13:00Z">
              <w:rPr>
                <w:color w:val="242021"/>
                <w:sz w:val="22"/>
                <w:szCs w:val="22"/>
              </w:rPr>
            </w:rPrChange>
          </w:rPr>
          <w:delText>.</w:delText>
        </w:r>
        <w:r w:rsidR="00134E9E" w:rsidRPr="00BE70D2" w:rsidDel="00D529CF">
          <w:rPr>
            <w:color w:val="000000" w:themeColor="text1"/>
            <w:sz w:val="22"/>
            <w:szCs w:val="22"/>
            <w:rPrChange w:id="10818" w:author="Chen Liao" w:date="2021-06-01T21:13:00Z">
              <w:rPr>
                <w:color w:val="242021"/>
                <w:sz w:val="22"/>
                <w:szCs w:val="22"/>
              </w:rPr>
            </w:rPrChange>
          </w:rPr>
          <w:delText xml:space="preserve"> </w:delText>
        </w:r>
        <w:commentRangeStart w:id="10819"/>
        <w:r w:rsidR="00857618" w:rsidRPr="00BE70D2" w:rsidDel="00D529CF">
          <w:rPr>
            <w:color w:val="000000" w:themeColor="text1"/>
            <w:sz w:val="22"/>
            <w:szCs w:val="22"/>
            <w:rPrChange w:id="10820" w:author="Chen Liao" w:date="2021-06-01T21:13:00Z">
              <w:rPr>
                <w:color w:val="242021"/>
                <w:sz w:val="22"/>
                <w:szCs w:val="22"/>
              </w:rPr>
            </w:rPrChange>
          </w:rPr>
          <w:delText xml:space="preserve">The </w:delText>
        </w:r>
        <w:r w:rsidR="009D7CE1" w:rsidRPr="00BE70D2" w:rsidDel="00D529CF">
          <w:rPr>
            <w:color w:val="000000" w:themeColor="text1"/>
            <w:sz w:val="22"/>
            <w:szCs w:val="22"/>
            <w:rPrChange w:id="10821" w:author="Chen Liao" w:date="2021-06-01T21:13:00Z">
              <w:rPr>
                <w:color w:val="242021"/>
                <w:sz w:val="22"/>
                <w:szCs w:val="22"/>
              </w:rPr>
            </w:rPrChange>
          </w:rPr>
          <w:delText xml:space="preserve">structure of gLV allows for modeling bacterial interactions as </w:delText>
        </w:r>
        <w:r w:rsidR="00B97578" w:rsidRPr="00BE70D2" w:rsidDel="00D529CF">
          <w:rPr>
            <w:color w:val="000000" w:themeColor="text1"/>
            <w:sz w:val="22"/>
            <w:szCs w:val="22"/>
            <w:rPrChange w:id="10822" w:author="Chen Liao" w:date="2021-06-01T21:13:00Z">
              <w:rPr>
                <w:color w:val="242021"/>
                <w:sz w:val="22"/>
                <w:szCs w:val="22"/>
              </w:rPr>
            </w:rPrChange>
          </w:rPr>
          <w:delText>covariates</w:delText>
        </w:r>
        <w:r w:rsidR="009D7CE1" w:rsidRPr="00BE70D2" w:rsidDel="00D529CF">
          <w:rPr>
            <w:color w:val="000000" w:themeColor="text1"/>
            <w:sz w:val="22"/>
            <w:szCs w:val="22"/>
            <w:rPrChange w:id="10823" w:author="Chen Liao" w:date="2021-06-01T21:13:00Z">
              <w:rPr>
                <w:color w:val="242021"/>
                <w:sz w:val="22"/>
                <w:szCs w:val="22"/>
              </w:rPr>
            </w:rPrChange>
          </w:rPr>
          <w:delText xml:space="preserve"> and accounting for confounding variables reduces the risk of producing biased estimates of indirect effects</w:delText>
        </w:r>
        <w:commentRangeEnd w:id="10819"/>
        <w:r w:rsidR="00A0785A" w:rsidRPr="00BE70D2" w:rsidDel="00D529CF">
          <w:rPr>
            <w:rStyle w:val="CommentReference"/>
            <w:color w:val="000000" w:themeColor="text1"/>
            <w:rPrChange w:id="10824" w:author="Chen Liao" w:date="2021-06-01T21:13:00Z">
              <w:rPr>
                <w:rStyle w:val="CommentReference"/>
              </w:rPr>
            </w:rPrChange>
          </w:rPr>
          <w:commentReference w:id="10819"/>
        </w:r>
        <w:r w:rsidR="009D7CE1" w:rsidRPr="00BE70D2" w:rsidDel="00D529CF">
          <w:rPr>
            <w:color w:val="000000" w:themeColor="text1"/>
            <w:sz w:val="22"/>
            <w:szCs w:val="22"/>
            <w:rPrChange w:id="10825" w:author="Chen Liao" w:date="2021-06-01T21:13:00Z">
              <w:rPr>
                <w:color w:val="242021"/>
                <w:sz w:val="22"/>
                <w:szCs w:val="22"/>
              </w:rPr>
            </w:rPrChange>
          </w:rPr>
          <w:delText xml:space="preserve">. </w:delText>
        </w:r>
        <w:r w:rsidR="007A7B36" w:rsidRPr="00BE70D2" w:rsidDel="00D529CF">
          <w:rPr>
            <w:color w:val="000000" w:themeColor="text1"/>
            <w:sz w:val="22"/>
            <w:szCs w:val="22"/>
            <w:rPrChange w:id="10826" w:author="Chen Liao" w:date="2021-06-01T21:13:00Z">
              <w:rPr>
                <w:color w:val="242021"/>
                <w:sz w:val="22"/>
                <w:szCs w:val="22"/>
              </w:rPr>
            </w:rPrChange>
          </w:rPr>
          <w:delText xml:space="preserve">Controlling for confounding variables is highly important for replicability </w:delText>
        </w:r>
        <w:r w:rsidR="0070546F" w:rsidRPr="00BE70D2" w:rsidDel="00D529CF">
          <w:rPr>
            <w:color w:val="000000" w:themeColor="text1"/>
            <w:sz w:val="22"/>
            <w:szCs w:val="22"/>
            <w:rPrChange w:id="10827" w:author="Chen Liao" w:date="2021-06-01T21:13:00Z">
              <w:rPr>
                <w:color w:val="242021"/>
                <w:sz w:val="22"/>
                <w:szCs w:val="22"/>
              </w:rPr>
            </w:rPrChange>
          </w:rPr>
          <w:delText xml:space="preserve">between </w:delText>
        </w:r>
        <w:r w:rsidR="00811D64" w:rsidRPr="00BE70D2" w:rsidDel="00D529CF">
          <w:rPr>
            <w:color w:val="000000" w:themeColor="text1"/>
            <w:sz w:val="22"/>
            <w:szCs w:val="22"/>
            <w:rPrChange w:id="10828" w:author="Chen Liao" w:date="2021-06-01T21:13:00Z">
              <w:rPr>
                <w:color w:val="242021"/>
                <w:sz w:val="22"/>
                <w:szCs w:val="22"/>
              </w:rPr>
            </w:rPrChange>
          </w:rPr>
          <w:delText>results</w:delText>
        </w:r>
        <w:r w:rsidR="009F56E0" w:rsidRPr="00BE70D2" w:rsidDel="00D529CF">
          <w:rPr>
            <w:color w:val="000000" w:themeColor="text1"/>
            <w:sz w:val="22"/>
            <w:szCs w:val="22"/>
            <w:rPrChange w:id="10829" w:author="Chen Liao" w:date="2021-06-01T21:13:00Z">
              <w:rPr>
                <w:color w:val="242021"/>
                <w:sz w:val="22"/>
                <w:szCs w:val="22"/>
              </w:rPr>
            </w:rPrChange>
          </w:rPr>
          <w:delText xml:space="preserve"> of </w:delText>
        </w:r>
        <w:r w:rsidR="0070546F" w:rsidRPr="00BE70D2" w:rsidDel="00D529CF">
          <w:rPr>
            <w:color w:val="000000" w:themeColor="text1"/>
            <w:sz w:val="22"/>
            <w:szCs w:val="22"/>
            <w:rPrChange w:id="10830" w:author="Chen Liao" w:date="2021-06-01T21:13:00Z">
              <w:rPr>
                <w:color w:val="242021"/>
                <w:sz w:val="22"/>
                <w:szCs w:val="22"/>
              </w:rPr>
            </w:rPrChange>
          </w:rPr>
          <w:delText xml:space="preserve">similar </w:delText>
        </w:r>
        <w:r w:rsidR="00DE4261" w:rsidRPr="00BE70D2" w:rsidDel="00D529CF">
          <w:rPr>
            <w:color w:val="000000" w:themeColor="text1"/>
            <w:sz w:val="22"/>
            <w:szCs w:val="22"/>
            <w:rPrChange w:id="10831" w:author="Chen Liao" w:date="2021-06-01T21:13:00Z">
              <w:rPr>
                <w:color w:val="242021"/>
                <w:sz w:val="22"/>
                <w:szCs w:val="22"/>
              </w:rPr>
            </w:rPrChange>
          </w:rPr>
          <w:delText xml:space="preserve">microbiome </w:delText>
        </w:r>
        <w:r w:rsidR="0070546F" w:rsidRPr="00BE70D2" w:rsidDel="00D529CF">
          <w:rPr>
            <w:color w:val="000000" w:themeColor="text1"/>
            <w:sz w:val="22"/>
            <w:szCs w:val="22"/>
            <w:rPrChange w:id="10832" w:author="Chen Liao" w:date="2021-06-01T21:13:00Z">
              <w:rPr>
                <w:color w:val="242021"/>
                <w:sz w:val="22"/>
                <w:szCs w:val="22"/>
              </w:rPr>
            </w:rPrChange>
          </w:rPr>
          <w:delText>studies</w:delText>
        </w:r>
        <w:r w:rsidR="007A7B36" w:rsidRPr="00BE70D2" w:rsidDel="00D529CF">
          <w:rPr>
            <w:color w:val="000000" w:themeColor="text1"/>
            <w:sz w:val="22"/>
            <w:szCs w:val="22"/>
            <w:rPrChange w:id="10833" w:author="Chen Liao" w:date="2021-06-01T21:13:00Z">
              <w:rPr>
                <w:color w:val="242021"/>
                <w:sz w:val="22"/>
                <w:szCs w:val="22"/>
              </w:rPr>
            </w:rPrChange>
          </w:rPr>
          <w:delText xml:space="preserve">, as </w:delText>
        </w:r>
        <w:r w:rsidR="007076DE" w:rsidRPr="00BE70D2" w:rsidDel="00D529CF">
          <w:rPr>
            <w:color w:val="000000" w:themeColor="text1"/>
            <w:sz w:val="22"/>
            <w:szCs w:val="22"/>
            <w:rPrChange w:id="10834" w:author="Chen Liao" w:date="2021-06-01T21:13:00Z">
              <w:rPr>
                <w:color w:val="242021"/>
                <w:sz w:val="22"/>
                <w:szCs w:val="22"/>
              </w:rPr>
            </w:rPrChange>
          </w:rPr>
          <w:delText xml:space="preserve">the </w:delText>
        </w:r>
        <w:r w:rsidR="007A7B36" w:rsidRPr="00BE70D2" w:rsidDel="00D529CF">
          <w:rPr>
            <w:color w:val="000000" w:themeColor="text1"/>
            <w:sz w:val="22"/>
            <w:szCs w:val="22"/>
            <w:rPrChange w:id="10835" w:author="Chen Liao" w:date="2021-06-01T21:13:00Z">
              <w:rPr>
                <w:color w:val="242021"/>
                <w:sz w:val="22"/>
                <w:szCs w:val="22"/>
              </w:rPr>
            </w:rPrChange>
          </w:rPr>
          <w:delText>underlying mechanisms driving microbiota dynamics is</w:delText>
        </w:r>
        <w:r w:rsidR="00AF1184" w:rsidRPr="00BE70D2" w:rsidDel="00D529CF">
          <w:rPr>
            <w:color w:val="000000" w:themeColor="text1"/>
            <w:sz w:val="22"/>
            <w:szCs w:val="22"/>
            <w:rPrChange w:id="10836" w:author="Chen Liao" w:date="2021-06-01T21:13:00Z">
              <w:rPr>
                <w:color w:val="242021"/>
                <w:sz w:val="22"/>
                <w:szCs w:val="22"/>
              </w:rPr>
            </w:rPrChange>
          </w:rPr>
          <w:delText>,</w:delText>
        </w:r>
        <w:r w:rsidR="007A7B36" w:rsidRPr="00BE70D2" w:rsidDel="00D529CF">
          <w:rPr>
            <w:color w:val="000000" w:themeColor="text1"/>
            <w:sz w:val="22"/>
            <w:szCs w:val="22"/>
            <w:rPrChange w:id="10837" w:author="Chen Liao" w:date="2021-06-01T21:13:00Z">
              <w:rPr>
                <w:color w:val="242021"/>
                <w:sz w:val="22"/>
                <w:szCs w:val="22"/>
              </w:rPr>
            </w:rPrChange>
          </w:rPr>
          <w:delText xml:space="preserve"> to a great extent</w:delText>
        </w:r>
        <w:r w:rsidR="00AF1184" w:rsidRPr="00BE70D2" w:rsidDel="00D529CF">
          <w:rPr>
            <w:color w:val="000000" w:themeColor="text1"/>
            <w:sz w:val="22"/>
            <w:szCs w:val="22"/>
            <w:rPrChange w:id="10838" w:author="Chen Liao" w:date="2021-06-01T21:13:00Z">
              <w:rPr>
                <w:color w:val="242021"/>
                <w:sz w:val="22"/>
                <w:szCs w:val="22"/>
              </w:rPr>
            </w:rPrChange>
          </w:rPr>
          <w:delText>,</w:delText>
        </w:r>
        <w:r w:rsidR="007A7B36" w:rsidRPr="00BE70D2" w:rsidDel="00D529CF">
          <w:rPr>
            <w:color w:val="000000" w:themeColor="text1"/>
            <w:sz w:val="22"/>
            <w:szCs w:val="22"/>
            <w:rPrChange w:id="10839" w:author="Chen Liao" w:date="2021-06-01T21:13:00Z">
              <w:rPr>
                <w:color w:val="242021"/>
                <w:sz w:val="22"/>
                <w:szCs w:val="22"/>
              </w:rPr>
            </w:rPrChange>
          </w:rPr>
          <w:delText xml:space="preserve"> shared</w:delText>
        </w:r>
        <w:r w:rsidR="009C2724" w:rsidRPr="00BE70D2" w:rsidDel="00D529CF">
          <w:rPr>
            <w:color w:val="000000" w:themeColor="text1"/>
            <w:sz w:val="22"/>
            <w:szCs w:val="22"/>
            <w:rPrChange w:id="10840" w:author="Chen Liao" w:date="2021-06-01T21:13:00Z">
              <w:rPr>
                <w:color w:val="242021"/>
                <w:sz w:val="22"/>
                <w:szCs w:val="22"/>
              </w:rPr>
            </w:rPrChange>
          </w:rPr>
          <w:delText xml:space="preserve"> and </w:delText>
        </w:r>
        <w:r w:rsidR="000166CE" w:rsidRPr="00BE70D2" w:rsidDel="00D529CF">
          <w:rPr>
            <w:color w:val="000000" w:themeColor="text1"/>
            <w:sz w:val="22"/>
            <w:szCs w:val="22"/>
            <w:rPrChange w:id="10841" w:author="Chen Liao" w:date="2021-06-01T21:13:00Z">
              <w:rPr>
                <w:color w:val="242021"/>
                <w:sz w:val="22"/>
                <w:szCs w:val="22"/>
              </w:rPr>
            </w:rPrChange>
          </w:rPr>
          <w:delText>should</w:delText>
        </w:r>
        <w:r w:rsidR="009C2724" w:rsidRPr="00BE70D2" w:rsidDel="00D529CF">
          <w:rPr>
            <w:color w:val="000000" w:themeColor="text1"/>
            <w:sz w:val="22"/>
            <w:szCs w:val="22"/>
            <w:rPrChange w:id="10842" w:author="Chen Liao" w:date="2021-06-01T21:13:00Z">
              <w:rPr>
                <w:color w:val="242021"/>
                <w:sz w:val="22"/>
                <w:szCs w:val="22"/>
              </w:rPr>
            </w:rPrChange>
          </w:rPr>
          <w:delText xml:space="preserve"> </w:delText>
        </w:r>
        <w:r w:rsidR="000166CE" w:rsidRPr="00BE70D2" w:rsidDel="00D529CF">
          <w:rPr>
            <w:color w:val="000000" w:themeColor="text1"/>
            <w:sz w:val="22"/>
            <w:szCs w:val="22"/>
            <w:rPrChange w:id="10843" w:author="Chen Liao" w:date="2021-06-01T21:13:00Z">
              <w:rPr>
                <w:color w:val="242021"/>
                <w:sz w:val="22"/>
                <w:szCs w:val="22"/>
              </w:rPr>
            </w:rPrChange>
          </w:rPr>
          <w:delText>play</w:delText>
        </w:r>
        <w:r w:rsidR="009C2724" w:rsidRPr="00BE70D2" w:rsidDel="00D529CF">
          <w:rPr>
            <w:color w:val="000000" w:themeColor="text1"/>
            <w:sz w:val="22"/>
            <w:szCs w:val="22"/>
            <w:rPrChange w:id="10844" w:author="Chen Liao" w:date="2021-06-01T21:13:00Z">
              <w:rPr>
                <w:color w:val="242021"/>
                <w:sz w:val="22"/>
                <w:szCs w:val="22"/>
              </w:rPr>
            </w:rPrChange>
          </w:rPr>
          <w:delText xml:space="preserve"> consisten</w:delText>
        </w:r>
        <w:r w:rsidR="000166CE" w:rsidRPr="00BE70D2" w:rsidDel="00D529CF">
          <w:rPr>
            <w:color w:val="000000" w:themeColor="text1"/>
            <w:sz w:val="22"/>
            <w:szCs w:val="22"/>
            <w:rPrChange w:id="10845" w:author="Chen Liao" w:date="2021-06-01T21:13:00Z">
              <w:rPr>
                <w:color w:val="242021"/>
                <w:sz w:val="22"/>
                <w:szCs w:val="22"/>
              </w:rPr>
            </w:rPrChange>
          </w:rPr>
          <w:delText>t roles</w:delText>
        </w:r>
        <w:r w:rsidR="00FD20F3" w:rsidRPr="00BE70D2" w:rsidDel="00D529CF">
          <w:rPr>
            <w:color w:val="000000" w:themeColor="text1"/>
            <w:sz w:val="22"/>
            <w:szCs w:val="22"/>
            <w:rPrChange w:id="10846" w:author="Chen Liao" w:date="2021-06-01T21:13:00Z">
              <w:rPr>
                <w:color w:val="242021"/>
                <w:sz w:val="22"/>
                <w:szCs w:val="22"/>
              </w:rPr>
            </w:rPrChange>
          </w:rPr>
          <w:delText xml:space="preserve"> </w:delText>
        </w:r>
        <w:r w:rsidR="00FD20F3" w:rsidRPr="00BE70D2" w:rsidDel="00D529CF">
          <w:rPr>
            <w:color w:val="000000" w:themeColor="text1"/>
            <w:sz w:val="22"/>
            <w:szCs w:val="22"/>
            <w:rPrChange w:id="10847" w:author="Chen Liao" w:date="2021-06-01T21:13:00Z">
              <w:rPr>
                <w:color w:val="242021"/>
                <w:sz w:val="22"/>
                <w:szCs w:val="22"/>
              </w:rPr>
            </w:rPrChange>
          </w:rPr>
          <w:fldChar w:fldCharType="begin"/>
        </w:r>
        <w:r w:rsidR="002E2A76" w:rsidRPr="00BE70D2" w:rsidDel="00D529CF">
          <w:rPr>
            <w:color w:val="000000" w:themeColor="text1"/>
            <w:sz w:val="22"/>
            <w:szCs w:val="22"/>
            <w:rPrChange w:id="10848" w:author="Chen Liao" w:date="2021-06-01T21:13:00Z">
              <w:rPr>
                <w:color w:val="242021"/>
                <w:sz w:val="22"/>
                <w:szCs w:val="22"/>
              </w:rPr>
            </w:rPrChange>
          </w:rPr>
          <w:delInstrText xml:space="preserve"> ADDIN NE.Ref.{05DE0E3E-2C4D-4411-A050-0112E5841847}</w:delInstrText>
        </w:r>
        <w:r w:rsidR="00FD20F3" w:rsidRPr="00BE70D2" w:rsidDel="00D529CF">
          <w:rPr>
            <w:color w:val="000000" w:themeColor="text1"/>
            <w:sz w:val="22"/>
            <w:szCs w:val="22"/>
            <w:rPrChange w:id="10849" w:author="Chen Liao" w:date="2021-06-01T21:13:00Z">
              <w:rPr>
                <w:color w:val="242021"/>
                <w:sz w:val="22"/>
                <w:szCs w:val="22"/>
              </w:rPr>
            </w:rPrChange>
          </w:rPr>
          <w:fldChar w:fldCharType="separate"/>
        </w:r>
        <w:r w:rsidR="00D67D1E" w:rsidRPr="00BE70D2" w:rsidDel="00D529CF">
          <w:rPr>
            <w:rFonts w:eastAsiaTheme="minorEastAsia"/>
            <w:color w:val="000000" w:themeColor="text1"/>
            <w:sz w:val="22"/>
            <w:szCs w:val="22"/>
            <w:rPrChange w:id="10850" w:author="Chen Liao" w:date="2021-06-01T21:13:00Z">
              <w:rPr>
                <w:rFonts w:eastAsiaTheme="minorEastAsia"/>
                <w:color w:val="080000"/>
                <w:sz w:val="22"/>
                <w:szCs w:val="22"/>
              </w:rPr>
            </w:rPrChange>
          </w:rPr>
          <w:delText>[34]</w:delText>
        </w:r>
        <w:r w:rsidR="00FD20F3" w:rsidRPr="00BE70D2" w:rsidDel="00D529CF">
          <w:rPr>
            <w:color w:val="000000" w:themeColor="text1"/>
            <w:sz w:val="22"/>
            <w:szCs w:val="22"/>
            <w:rPrChange w:id="10851" w:author="Chen Liao" w:date="2021-06-01T21:13:00Z">
              <w:rPr>
                <w:color w:val="242021"/>
                <w:sz w:val="22"/>
                <w:szCs w:val="22"/>
              </w:rPr>
            </w:rPrChange>
          </w:rPr>
          <w:fldChar w:fldCharType="end"/>
        </w:r>
        <w:r w:rsidR="007076DE" w:rsidRPr="00BE70D2" w:rsidDel="00D529CF">
          <w:rPr>
            <w:color w:val="000000" w:themeColor="text1"/>
            <w:sz w:val="22"/>
            <w:szCs w:val="22"/>
            <w:rPrChange w:id="10852" w:author="Chen Liao" w:date="2021-06-01T21:13:00Z">
              <w:rPr>
                <w:color w:val="242021"/>
                <w:sz w:val="22"/>
                <w:szCs w:val="22"/>
              </w:rPr>
            </w:rPrChange>
          </w:rPr>
          <w:delText xml:space="preserve">, while these true microbial </w:delText>
        </w:r>
        <w:r w:rsidR="00103D9D" w:rsidRPr="00BE70D2" w:rsidDel="00D529CF">
          <w:rPr>
            <w:color w:val="000000" w:themeColor="text1"/>
            <w:sz w:val="22"/>
            <w:szCs w:val="22"/>
            <w:rPrChange w:id="10853" w:author="Chen Liao" w:date="2021-06-01T21:13:00Z">
              <w:rPr>
                <w:color w:val="242021"/>
                <w:sz w:val="22"/>
                <w:szCs w:val="22"/>
              </w:rPr>
            </w:rPrChange>
          </w:rPr>
          <w:delText xml:space="preserve">dynamic </w:delText>
        </w:r>
        <w:r w:rsidR="007076DE" w:rsidRPr="00BE70D2" w:rsidDel="00D529CF">
          <w:rPr>
            <w:color w:val="000000" w:themeColor="text1"/>
            <w:sz w:val="22"/>
            <w:szCs w:val="22"/>
            <w:rPrChange w:id="10854" w:author="Chen Liao" w:date="2021-06-01T21:13:00Z">
              <w:rPr>
                <w:color w:val="242021"/>
                <w:sz w:val="22"/>
                <w:szCs w:val="22"/>
              </w:rPr>
            </w:rPrChange>
          </w:rPr>
          <w:delText>signature</w:delText>
        </w:r>
        <w:r w:rsidR="00103D9D" w:rsidRPr="00BE70D2" w:rsidDel="00D529CF">
          <w:rPr>
            <w:color w:val="000000" w:themeColor="text1"/>
            <w:sz w:val="22"/>
            <w:szCs w:val="22"/>
            <w:rPrChange w:id="10855" w:author="Chen Liao" w:date="2021-06-01T21:13:00Z">
              <w:rPr>
                <w:color w:val="242021"/>
                <w:sz w:val="22"/>
                <w:szCs w:val="22"/>
              </w:rPr>
            </w:rPrChange>
          </w:rPr>
          <w:delText>s</w:delText>
        </w:r>
        <w:r w:rsidR="007076DE" w:rsidRPr="00BE70D2" w:rsidDel="00D529CF">
          <w:rPr>
            <w:color w:val="000000" w:themeColor="text1"/>
            <w:sz w:val="22"/>
            <w:szCs w:val="22"/>
            <w:rPrChange w:id="10856" w:author="Chen Liao" w:date="2021-06-01T21:13:00Z">
              <w:rPr>
                <w:color w:val="242021"/>
                <w:sz w:val="22"/>
                <w:szCs w:val="22"/>
              </w:rPr>
            </w:rPrChange>
          </w:rPr>
          <w:delText xml:space="preserve"> could be largely masked by </w:delText>
        </w:r>
        <w:r w:rsidR="00103D9D" w:rsidRPr="00BE70D2" w:rsidDel="00D529CF">
          <w:rPr>
            <w:color w:val="000000" w:themeColor="text1"/>
            <w:sz w:val="22"/>
            <w:szCs w:val="22"/>
            <w:rPrChange w:id="10857" w:author="Chen Liao" w:date="2021-06-01T21:13:00Z">
              <w:rPr>
                <w:color w:val="242021"/>
                <w:sz w:val="22"/>
                <w:szCs w:val="22"/>
              </w:rPr>
            </w:rPrChange>
          </w:rPr>
          <w:delText xml:space="preserve">uncontrolled </w:delText>
        </w:r>
        <w:r w:rsidR="007076DE" w:rsidRPr="00BE70D2" w:rsidDel="00D529CF">
          <w:rPr>
            <w:color w:val="000000" w:themeColor="text1"/>
            <w:sz w:val="22"/>
            <w:szCs w:val="22"/>
            <w:rPrChange w:id="10858" w:author="Chen Liao" w:date="2021-06-01T21:13:00Z">
              <w:rPr>
                <w:color w:val="242021"/>
                <w:sz w:val="22"/>
                <w:szCs w:val="22"/>
              </w:rPr>
            </w:rPrChange>
          </w:rPr>
          <w:delText>confounding variables</w:delText>
        </w:r>
        <w:r w:rsidR="00103D9D" w:rsidRPr="00BE70D2" w:rsidDel="00D529CF">
          <w:rPr>
            <w:color w:val="000000" w:themeColor="text1"/>
            <w:sz w:val="22"/>
            <w:szCs w:val="22"/>
            <w:rPrChange w:id="10859" w:author="Chen Liao" w:date="2021-06-01T21:13:00Z">
              <w:rPr>
                <w:color w:val="242021"/>
                <w:sz w:val="22"/>
                <w:szCs w:val="22"/>
              </w:rPr>
            </w:rPrChange>
          </w:rPr>
          <w:delText xml:space="preserve"> </w:delText>
        </w:r>
        <w:r w:rsidR="00103D9D" w:rsidRPr="00BE70D2" w:rsidDel="00D529CF">
          <w:rPr>
            <w:color w:val="000000" w:themeColor="text1"/>
            <w:sz w:val="22"/>
            <w:szCs w:val="22"/>
            <w:rPrChange w:id="10860" w:author="Chen Liao" w:date="2021-06-01T21:13:00Z">
              <w:rPr>
                <w:color w:val="242021"/>
                <w:sz w:val="22"/>
                <w:szCs w:val="22"/>
              </w:rPr>
            </w:rPrChange>
          </w:rPr>
          <w:fldChar w:fldCharType="begin"/>
        </w:r>
        <w:r w:rsidR="002E2A76" w:rsidRPr="00BE70D2" w:rsidDel="00D529CF">
          <w:rPr>
            <w:color w:val="000000" w:themeColor="text1"/>
            <w:sz w:val="22"/>
            <w:szCs w:val="22"/>
            <w:rPrChange w:id="10861" w:author="Chen Liao" w:date="2021-06-01T21:13:00Z">
              <w:rPr>
                <w:color w:val="242021"/>
                <w:sz w:val="22"/>
                <w:szCs w:val="22"/>
              </w:rPr>
            </w:rPrChange>
          </w:rPr>
          <w:delInstrText xml:space="preserve"> ADDIN NE.Ref.{BC0E2EA1-9B63-4736-87FD-40EC7FD72AEF}</w:delInstrText>
        </w:r>
        <w:r w:rsidR="00103D9D" w:rsidRPr="00BE70D2" w:rsidDel="00D529CF">
          <w:rPr>
            <w:color w:val="000000" w:themeColor="text1"/>
            <w:sz w:val="22"/>
            <w:szCs w:val="22"/>
            <w:rPrChange w:id="10862" w:author="Chen Liao" w:date="2021-06-01T21:13:00Z">
              <w:rPr>
                <w:color w:val="242021"/>
                <w:sz w:val="22"/>
                <w:szCs w:val="22"/>
              </w:rPr>
            </w:rPrChange>
          </w:rPr>
          <w:fldChar w:fldCharType="separate"/>
        </w:r>
        <w:r w:rsidR="00D67D1E" w:rsidRPr="00BE70D2" w:rsidDel="00D529CF">
          <w:rPr>
            <w:rFonts w:eastAsiaTheme="minorEastAsia"/>
            <w:color w:val="000000" w:themeColor="text1"/>
            <w:sz w:val="22"/>
            <w:szCs w:val="22"/>
            <w:rPrChange w:id="10863" w:author="Chen Liao" w:date="2021-06-01T21:13:00Z">
              <w:rPr>
                <w:rFonts w:eastAsiaTheme="minorEastAsia"/>
                <w:color w:val="080000"/>
                <w:sz w:val="22"/>
                <w:szCs w:val="22"/>
              </w:rPr>
            </w:rPrChange>
          </w:rPr>
          <w:delText>[62]</w:delText>
        </w:r>
        <w:r w:rsidR="00103D9D" w:rsidRPr="00BE70D2" w:rsidDel="00D529CF">
          <w:rPr>
            <w:color w:val="000000" w:themeColor="text1"/>
            <w:sz w:val="22"/>
            <w:szCs w:val="22"/>
            <w:rPrChange w:id="10864" w:author="Chen Liao" w:date="2021-06-01T21:13:00Z">
              <w:rPr>
                <w:color w:val="242021"/>
                <w:sz w:val="22"/>
                <w:szCs w:val="22"/>
              </w:rPr>
            </w:rPrChange>
          </w:rPr>
          <w:fldChar w:fldCharType="end"/>
        </w:r>
        <w:r w:rsidR="000166CE" w:rsidRPr="00BE70D2" w:rsidDel="00D529CF">
          <w:rPr>
            <w:color w:val="000000" w:themeColor="text1"/>
            <w:sz w:val="22"/>
            <w:szCs w:val="22"/>
            <w:rPrChange w:id="10865" w:author="Chen Liao" w:date="2021-06-01T21:13:00Z">
              <w:rPr>
                <w:color w:val="242021"/>
                <w:sz w:val="22"/>
                <w:szCs w:val="22"/>
              </w:rPr>
            </w:rPrChange>
          </w:rPr>
          <w:delText xml:space="preserve">. </w:delText>
        </w:r>
      </w:del>
      <w:del w:id="10866" w:author="Chen Liao" w:date="2021-05-30T09:40:00Z">
        <w:r w:rsidR="0070546F" w:rsidRPr="00BE70D2" w:rsidDel="00DF08EB">
          <w:rPr>
            <w:color w:val="000000" w:themeColor="text1"/>
            <w:sz w:val="22"/>
            <w:szCs w:val="22"/>
            <w:rPrChange w:id="10867" w:author="Chen Liao" w:date="2021-06-01T21:13:00Z">
              <w:rPr>
                <w:color w:val="242021"/>
                <w:sz w:val="22"/>
                <w:szCs w:val="22"/>
              </w:rPr>
            </w:rPrChange>
          </w:rPr>
          <w:delText>In fact, a</w:delText>
        </w:r>
        <w:r w:rsidR="009D7CE1" w:rsidRPr="00BE70D2" w:rsidDel="00DF08EB">
          <w:rPr>
            <w:color w:val="000000" w:themeColor="text1"/>
            <w:sz w:val="22"/>
            <w:szCs w:val="22"/>
            <w:rPrChange w:id="10868" w:author="Chen Liao" w:date="2021-06-01T21:13:00Z">
              <w:rPr>
                <w:color w:val="242021"/>
                <w:sz w:val="22"/>
                <w:szCs w:val="22"/>
              </w:rPr>
            </w:rPrChange>
          </w:rPr>
          <w:delText xml:space="preserve">ny scientific field that heavily relies on complex statistical </w:delText>
        </w:r>
        <w:r w:rsidR="00B97578" w:rsidRPr="00BE70D2" w:rsidDel="00DF08EB">
          <w:rPr>
            <w:color w:val="000000" w:themeColor="text1"/>
            <w:sz w:val="22"/>
            <w:szCs w:val="22"/>
            <w:rPrChange w:id="10869" w:author="Chen Liao" w:date="2021-06-01T21:13:00Z">
              <w:rPr>
                <w:color w:val="242021"/>
                <w:sz w:val="22"/>
                <w:szCs w:val="22"/>
              </w:rPr>
            </w:rPrChange>
          </w:rPr>
          <w:delText>analysis</w:delText>
        </w:r>
        <w:r w:rsidR="009D7CE1" w:rsidRPr="00BE70D2" w:rsidDel="00DF08EB">
          <w:rPr>
            <w:color w:val="000000" w:themeColor="text1"/>
            <w:sz w:val="22"/>
            <w:szCs w:val="22"/>
            <w:rPrChange w:id="10870" w:author="Chen Liao" w:date="2021-06-01T21:13:00Z">
              <w:rPr>
                <w:color w:val="242021"/>
                <w:sz w:val="22"/>
                <w:szCs w:val="22"/>
              </w:rPr>
            </w:rPrChange>
          </w:rPr>
          <w:delText xml:space="preserve"> of large datasets may encounter </w:delText>
        </w:r>
        <w:r w:rsidR="00B97578" w:rsidRPr="00BE70D2" w:rsidDel="00DF08EB">
          <w:rPr>
            <w:color w:val="000000" w:themeColor="text1"/>
            <w:sz w:val="22"/>
            <w:szCs w:val="22"/>
            <w:rPrChange w:id="10871" w:author="Chen Liao" w:date="2021-06-01T21:13:00Z">
              <w:rPr>
                <w:color w:val="242021"/>
                <w:sz w:val="22"/>
                <w:szCs w:val="22"/>
              </w:rPr>
            </w:rPrChange>
          </w:rPr>
          <w:delText>challenges</w:delText>
        </w:r>
        <w:r w:rsidR="009D7CE1" w:rsidRPr="00BE70D2" w:rsidDel="00DF08EB">
          <w:rPr>
            <w:color w:val="000000" w:themeColor="text1"/>
            <w:sz w:val="22"/>
            <w:szCs w:val="22"/>
            <w:rPrChange w:id="10872" w:author="Chen Liao" w:date="2021-06-01T21:13:00Z">
              <w:rPr>
                <w:color w:val="242021"/>
                <w:sz w:val="22"/>
                <w:szCs w:val="22"/>
              </w:rPr>
            </w:rPrChange>
          </w:rPr>
          <w:delText xml:space="preserve"> in replicability. Remarkably, our inference approach applied to different mouse or human gut microbiome data</w:delText>
        </w:r>
        <w:r w:rsidR="00C0121B" w:rsidRPr="00BE70D2" w:rsidDel="00DF08EB">
          <w:rPr>
            <w:color w:val="000000" w:themeColor="text1"/>
            <w:sz w:val="22"/>
            <w:szCs w:val="22"/>
            <w:rPrChange w:id="10873" w:author="Chen Liao" w:date="2021-06-01T21:13:00Z">
              <w:rPr>
                <w:color w:val="242021"/>
                <w:sz w:val="22"/>
                <w:szCs w:val="22"/>
              </w:rPr>
            </w:rPrChange>
          </w:rPr>
          <w:delText>sets</w:delText>
        </w:r>
        <w:r w:rsidR="009D7CE1" w:rsidRPr="00BE70D2" w:rsidDel="00DF08EB">
          <w:rPr>
            <w:color w:val="000000" w:themeColor="text1"/>
            <w:sz w:val="22"/>
            <w:szCs w:val="22"/>
            <w:rPrChange w:id="10874" w:author="Chen Liao" w:date="2021-06-01T21:13:00Z">
              <w:rPr>
                <w:color w:val="242021"/>
                <w:sz w:val="22"/>
                <w:szCs w:val="22"/>
              </w:rPr>
            </w:rPrChange>
          </w:rPr>
          <w:delText xml:space="preserve"> produced highly </w:delText>
        </w:r>
        <w:r w:rsidR="008559FA" w:rsidRPr="00BE70D2" w:rsidDel="00DF08EB">
          <w:rPr>
            <w:color w:val="000000" w:themeColor="text1"/>
            <w:sz w:val="22"/>
            <w:szCs w:val="22"/>
            <w:rPrChange w:id="10875" w:author="Chen Liao" w:date="2021-06-01T21:13:00Z">
              <w:rPr>
                <w:color w:val="242021"/>
                <w:sz w:val="22"/>
                <w:szCs w:val="22"/>
              </w:rPr>
            </w:rPrChange>
          </w:rPr>
          <w:delText>compatible</w:delText>
        </w:r>
        <w:r w:rsidR="009D7CE1" w:rsidRPr="00BE70D2" w:rsidDel="00DF08EB">
          <w:rPr>
            <w:color w:val="000000" w:themeColor="text1"/>
            <w:sz w:val="22"/>
            <w:szCs w:val="22"/>
            <w:rPrChange w:id="10876" w:author="Chen Liao" w:date="2021-06-01T21:13:00Z">
              <w:rPr>
                <w:color w:val="242021"/>
                <w:sz w:val="22"/>
                <w:szCs w:val="22"/>
              </w:rPr>
            </w:rPrChange>
          </w:rPr>
          <w:delText xml:space="preserve"> results regarding inulin responders. In the mouse gut, both </w:delText>
        </w:r>
        <w:r w:rsidR="009512FC" w:rsidRPr="00BE70D2" w:rsidDel="00DF08EB">
          <w:rPr>
            <w:color w:val="000000" w:themeColor="text1"/>
            <w:sz w:val="22"/>
            <w:szCs w:val="22"/>
            <w:rPrChange w:id="10877" w:author="Chen Liao" w:date="2021-06-01T21:13:00Z">
              <w:rPr>
                <w:color w:val="242021"/>
                <w:sz w:val="22"/>
                <w:szCs w:val="22"/>
              </w:rPr>
            </w:rPrChange>
          </w:rPr>
          <w:delText>our</w:delText>
        </w:r>
        <w:r w:rsidR="009D7CE1" w:rsidRPr="00BE70D2" w:rsidDel="00DF08EB">
          <w:rPr>
            <w:color w:val="000000" w:themeColor="text1"/>
            <w:sz w:val="22"/>
            <w:szCs w:val="22"/>
            <w:rPrChange w:id="10878" w:author="Chen Liao" w:date="2021-06-01T21:13:00Z">
              <w:rPr>
                <w:color w:val="242021"/>
                <w:sz w:val="22"/>
                <w:szCs w:val="22"/>
              </w:rPr>
            </w:rPrChange>
          </w:rPr>
          <w:delText xml:space="preserve"> data</w:delText>
        </w:r>
        <w:r w:rsidR="009512FC" w:rsidRPr="00BE70D2" w:rsidDel="00DF08EB">
          <w:rPr>
            <w:color w:val="000000" w:themeColor="text1"/>
            <w:sz w:val="22"/>
            <w:szCs w:val="22"/>
            <w:rPrChange w:id="10879" w:author="Chen Liao" w:date="2021-06-01T21:13:00Z">
              <w:rPr>
                <w:color w:val="242021"/>
                <w:sz w:val="22"/>
                <w:szCs w:val="22"/>
              </w:rPr>
            </w:rPrChange>
          </w:rPr>
          <w:delText xml:space="preserve"> and </w:delText>
        </w:r>
        <w:r w:rsidR="009D7CE1" w:rsidRPr="00BE70D2" w:rsidDel="00DF08EB">
          <w:rPr>
            <w:color w:val="000000" w:themeColor="text1"/>
            <w:sz w:val="22"/>
            <w:szCs w:val="22"/>
            <w:rPrChange w:id="10880" w:author="Chen Liao" w:date="2021-06-01T21:13:00Z">
              <w:rPr>
                <w:color w:val="242021"/>
                <w:sz w:val="22"/>
                <w:szCs w:val="22"/>
              </w:rPr>
            </w:rPrChange>
          </w:rPr>
          <w:delText>data from Chi</w:delText>
        </w:r>
        <w:r w:rsidR="005163BC" w:rsidRPr="00BE70D2" w:rsidDel="00DF08EB">
          <w:rPr>
            <w:color w:val="000000" w:themeColor="text1"/>
            <w:sz w:val="22"/>
            <w:szCs w:val="22"/>
            <w:rPrChange w:id="10881" w:author="Chen Liao" w:date="2021-06-01T21:13:00Z">
              <w:rPr>
                <w:color w:val="242021"/>
                <w:sz w:val="22"/>
                <w:szCs w:val="22"/>
              </w:rPr>
            </w:rPrChange>
          </w:rPr>
          <w:delText>ji</w:delText>
        </w:r>
        <w:r w:rsidR="009D7CE1" w:rsidRPr="00BE70D2" w:rsidDel="00DF08EB">
          <w:rPr>
            <w:color w:val="000000" w:themeColor="text1"/>
            <w:sz w:val="22"/>
            <w:szCs w:val="22"/>
            <w:rPrChange w:id="10882" w:author="Chen Liao" w:date="2021-06-01T21:13:00Z">
              <w:rPr>
                <w:color w:val="242021"/>
                <w:sz w:val="22"/>
                <w:szCs w:val="22"/>
              </w:rPr>
            </w:rPrChange>
          </w:rPr>
          <w:delText>iwa et</w:delText>
        </w:r>
        <w:r w:rsidR="005163BC" w:rsidRPr="00BE70D2" w:rsidDel="00DF08EB">
          <w:rPr>
            <w:color w:val="000000" w:themeColor="text1"/>
            <w:sz w:val="22"/>
            <w:szCs w:val="22"/>
            <w:rPrChange w:id="10883" w:author="Chen Liao" w:date="2021-06-01T21:13:00Z">
              <w:rPr>
                <w:color w:val="242021"/>
                <w:sz w:val="22"/>
                <w:szCs w:val="22"/>
              </w:rPr>
            </w:rPrChange>
          </w:rPr>
          <w:delText xml:space="preserve"> </w:delText>
        </w:r>
        <w:r w:rsidR="009D7CE1" w:rsidRPr="00BE70D2" w:rsidDel="00DF08EB">
          <w:rPr>
            <w:color w:val="000000" w:themeColor="text1"/>
            <w:sz w:val="22"/>
            <w:szCs w:val="22"/>
            <w:rPrChange w:id="10884" w:author="Chen Liao" w:date="2021-06-01T21:13:00Z">
              <w:rPr>
                <w:color w:val="242021"/>
                <w:sz w:val="22"/>
                <w:szCs w:val="22"/>
              </w:rPr>
            </w:rPrChange>
          </w:rPr>
          <w:delText>al</w:delText>
        </w:r>
        <w:r w:rsidR="005163BC" w:rsidRPr="00BE70D2" w:rsidDel="00DF08EB">
          <w:rPr>
            <w:color w:val="000000" w:themeColor="text1"/>
            <w:sz w:val="22"/>
            <w:szCs w:val="22"/>
            <w:rPrChange w:id="10885" w:author="Chen Liao" w:date="2021-06-01T21:13:00Z">
              <w:rPr>
                <w:color w:val="242021"/>
                <w:sz w:val="22"/>
                <w:szCs w:val="22"/>
              </w:rPr>
            </w:rPrChange>
          </w:rPr>
          <w:delText>.</w:delText>
        </w:r>
        <w:r w:rsidR="00582F7E" w:rsidRPr="00BE70D2" w:rsidDel="00DF08EB">
          <w:rPr>
            <w:color w:val="000000" w:themeColor="text1"/>
            <w:sz w:val="22"/>
            <w:szCs w:val="22"/>
            <w:rPrChange w:id="10886" w:author="Chen Liao" w:date="2021-06-01T21:13:00Z">
              <w:rPr>
                <w:color w:val="242021"/>
                <w:sz w:val="22"/>
                <w:szCs w:val="22"/>
              </w:rPr>
            </w:rPrChange>
          </w:rPr>
          <w:fldChar w:fldCharType="begin"/>
        </w:r>
        <w:r w:rsidR="002E2A76" w:rsidRPr="00BE70D2" w:rsidDel="00DF08EB">
          <w:rPr>
            <w:color w:val="000000" w:themeColor="text1"/>
            <w:sz w:val="22"/>
            <w:szCs w:val="22"/>
            <w:rPrChange w:id="10887" w:author="Chen Liao" w:date="2021-06-01T21:13:00Z">
              <w:rPr>
                <w:color w:val="242021"/>
                <w:sz w:val="22"/>
                <w:szCs w:val="22"/>
              </w:rPr>
            </w:rPrChange>
          </w:rPr>
          <w:delInstrText xml:space="preserve"> ADDIN NE.Ref.{57E0465D-A2C3-492A-B7E0-FDA587E098E3}</w:delInstrText>
        </w:r>
        <w:r w:rsidR="00582F7E" w:rsidRPr="00BE70D2" w:rsidDel="00DF08EB">
          <w:rPr>
            <w:color w:val="000000" w:themeColor="text1"/>
            <w:sz w:val="22"/>
            <w:szCs w:val="22"/>
            <w:rPrChange w:id="10888" w:author="Chen Liao" w:date="2021-06-01T21:13:00Z">
              <w:rPr>
                <w:color w:val="242021"/>
                <w:sz w:val="22"/>
                <w:szCs w:val="22"/>
              </w:rPr>
            </w:rPrChange>
          </w:rPr>
          <w:fldChar w:fldCharType="separate"/>
        </w:r>
        <w:r w:rsidR="00D67D1E" w:rsidRPr="00BE70D2" w:rsidDel="00DF08EB">
          <w:rPr>
            <w:rFonts w:eastAsiaTheme="minorEastAsia"/>
            <w:color w:val="000000" w:themeColor="text1"/>
            <w:sz w:val="22"/>
            <w:szCs w:val="22"/>
            <w:rPrChange w:id="10889" w:author="Chen Liao" w:date="2021-06-01T21:13:00Z">
              <w:rPr>
                <w:rFonts w:eastAsiaTheme="minorEastAsia"/>
                <w:color w:val="080000"/>
                <w:sz w:val="22"/>
                <w:szCs w:val="22"/>
              </w:rPr>
            </w:rPrChange>
          </w:rPr>
          <w:delText>[33]</w:delText>
        </w:r>
        <w:r w:rsidR="00582F7E" w:rsidRPr="00BE70D2" w:rsidDel="00DF08EB">
          <w:rPr>
            <w:color w:val="000000" w:themeColor="text1"/>
            <w:sz w:val="22"/>
            <w:szCs w:val="22"/>
            <w:rPrChange w:id="10890" w:author="Chen Liao" w:date="2021-06-01T21:13:00Z">
              <w:rPr>
                <w:color w:val="242021"/>
                <w:sz w:val="22"/>
                <w:szCs w:val="22"/>
              </w:rPr>
            </w:rPrChange>
          </w:rPr>
          <w:fldChar w:fldCharType="end"/>
        </w:r>
        <w:r w:rsidR="009512FC" w:rsidRPr="00BE70D2" w:rsidDel="00DF08EB">
          <w:rPr>
            <w:color w:val="000000" w:themeColor="text1"/>
            <w:sz w:val="22"/>
            <w:szCs w:val="22"/>
            <w:rPrChange w:id="10891" w:author="Chen Liao" w:date="2021-06-01T21:13:00Z">
              <w:rPr>
                <w:color w:val="242021"/>
                <w:sz w:val="22"/>
                <w:szCs w:val="22"/>
              </w:rPr>
            </w:rPrChange>
          </w:rPr>
          <w:delText xml:space="preserve"> </w:delText>
        </w:r>
        <w:r w:rsidR="009D7CE1" w:rsidRPr="00BE70D2" w:rsidDel="00DF08EB">
          <w:rPr>
            <w:color w:val="000000" w:themeColor="text1"/>
            <w:sz w:val="22"/>
            <w:szCs w:val="22"/>
            <w:rPrChange w:id="10892" w:author="Chen Liao" w:date="2021-06-01T21:13:00Z">
              <w:rPr>
                <w:color w:val="242021"/>
                <w:sz w:val="22"/>
                <w:szCs w:val="22"/>
              </w:rPr>
            </w:rPrChange>
          </w:rPr>
          <w:delText>agree that the strongest inulin responder</w:delText>
        </w:r>
        <w:r w:rsidR="009512FC" w:rsidRPr="00BE70D2" w:rsidDel="00DF08EB">
          <w:rPr>
            <w:color w:val="000000" w:themeColor="text1"/>
            <w:sz w:val="22"/>
            <w:szCs w:val="22"/>
            <w:rPrChange w:id="10893" w:author="Chen Liao" w:date="2021-06-01T21:13:00Z">
              <w:rPr>
                <w:color w:val="242021"/>
                <w:sz w:val="22"/>
                <w:szCs w:val="22"/>
              </w:rPr>
            </w:rPrChange>
          </w:rPr>
          <w:delText xml:space="preserve"> is </w:delText>
        </w:r>
        <w:r w:rsidR="009512FC" w:rsidRPr="00BE70D2" w:rsidDel="00DF08EB">
          <w:rPr>
            <w:i/>
            <w:iCs/>
            <w:color w:val="000000" w:themeColor="text1"/>
            <w:sz w:val="22"/>
            <w:szCs w:val="22"/>
            <w:rPrChange w:id="10894" w:author="Chen Liao" w:date="2021-06-01T21:13:00Z">
              <w:rPr>
                <w:i/>
                <w:iCs/>
                <w:color w:val="242021"/>
                <w:sz w:val="22"/>
                <w:szCs w:val="22"/>
              </w:rPr>
            </w:rPrChange>
          </w:rPr>
          <w:delText>Bacteroides acidifaciens</w:delText>
        </w:r>
        <w:r w:rsidR="009512FC" w:rsidRPr="00BE70D2" w:rsidDel="00DF08EB">
          <w:rPr>
            <w:color w:val="000000" w:themeColor="text1"/>
            <w:sz w:val="22"/>
            <w:szCs w:val="22"/>
            <w:rPrChange w:id="10895" w:author="Chen Liao" w:date="2021-06-01T21:13:00Z">
              <w:rPr>
                <w:color w:val="242021"/>
                <w:sz w:val="22"/>
                <w:szCs w:val="22"/>
              </w:rPr>
            </w:rPrChange>
          </w:rPr>
          <w:delText xml:space="preserve">, which was also </w:delText>
        </w:r>
        <w:r w:rsidR="004F1AFC" w:rsidRPr="00BE70D2" w:rsidDel="00DF08EB">
          <w:rPr>
            <w:color w:val="000000" w:themeColor="text1"/>
            <w:sz w:val="22"/>
            <w:szCs w:val="22"/>
            <w:rPrChange w:id="10896" w:author="Chen Liao" w:date="2021-06-01T21:13:00Z">
              <w:rPr>
                <w:color w:val="242021"/>
                <w:sz w:val="22"/>
                <w:szCs w:val="22"/>
              </w:rPr>
            </w:rPrChange>
          </w:rPr>
          <w:delText>reported</w:delText>
        </w:r>
        <w:r w:rsidR="009512FC" w:rsidRPr="00BE70D2" w:rsidDel="00DF08EB">
          <w:rPr>
            <w:color w:val="000000" w:themeColor="text1"/>
            <w:sz w:val="22"/>
            <w:szCs w:val="22"/>
            <w:rPrChange w:id="10897" w:author="Chen Liao" w:date="2021-06-01T21:13:00Z">
              <w:rPr>
                <w:color w:val="242021"/>
                <w:sz w:val="22"/>
                <w:szCs w:val="22"/>
              </w:rPr>
            </w:rPrChange>
          </w:rPr>
          <w:delText xml:space="preserve"> </w:delText>
        </w:r>
        <w:r w:rsidR="00BC4E10" w:rsidRPr="00BE70D2" w:rsidDel="00DF08EB">
          <w:rPr>
            <w:color w:val="000000" w:themeColor="text1"/>
            <w:sz w:val="22"/>
            <w:szCs w:val="22"/>
            <w:rPrChange w:id="10898" w:author="Chen Liao" w:date="2021-06-01T21:13:00Z">
              <w:rPr>
                <w:color w:val="242021"/>
                <w:sz w:val="22"/>
                <w:szCs w:val="22"/>
              </w:rPr>
            </w:rPrChange>
          </w:rPr>
          <w:delText>by</w:delText>
        </w:r>
        <w:r w:rsidR="009512FC" w:rsidRPr="00BE70D2" w:rsidDel="00DF08EB">
          <w:rPr>
            <w:color w:val="000000" w:themeColor="text1"/>
            <w:sz w:val="22"/>
            <w:szCs w:val="22"/>
            <w:rPrChange w:id="10899" w:author="Chen Liao" w:date="2021-06-01T21:13:00Z">
              <w:rPr>
                <w:color w:val="242021"/>
                <w:sz w:val="22"/>
                <w:szCs w:val="22"/>
              </w:rPr>
            </w:rPrChange>
          </w:rPr>
          <w:delText xml:space="preserve"> a third study that treat</w:delText>
        </w:r>
        <w:r w:rsidR="0063754D" w:rsidRPr="00BE70D2" w:rsidDel="00DF08EB">
          <w:rPr>
            <w:color w:val="000000" w:themeColor="text1"/>
            <w:sz w:val="22"/>
            <w:szCs w:val="22"/>
            <w:rPrChange w:id="10900" w:author="Chen Liao" w:date="2021-06-01T21:13:00Z">
              <w:rPr>
                <w:color w:val="242021"/>
                <w:sz w:val="22"/>
                <w:szCs w:val="22"/>
              </w:rPr>
            </w:rPrChange>
          </w:rPr>
          <w:delText>ed</w:delText>
        </w:r>
        <w:r w:rsidR="009512FC" w:rsidRPr="00BE70D2" w:rsidDel="00DF08EB">
          <w:rPr>
            <w:color w:val="000000" w:themeColor="text1"/>
            <w:sz w:val="22"/>
            <w:szCs w:val="22"/>
            <w:rPrChange w:id="10901" w:author="Chen Liao" w:date="2021-06-01T21:13:00Z">
              <w:rPr>
                <w:color w:val="242021"/>
                <w:sz w:val="22"/>
                <w:szCs w:val="22"/>
              </w:rPr>
            </w:rPrChange>
          </w:rPr>
          <w:delText xml:space="preserve"> mice with inulin (data not reanalzyed)</w:delText>
        </w:r>
        <w:r w:rsidR="00582F7E" w:rsidRPr="00BE70D2" w:rsidDel="00DF08EB">
          <w:rPr>
            <w:color w:val="000000" w:themeColor="text1"/>
            <w:sz w:val="22"/>
            <w:szCs w:val="22"/>
            <w:rPrChange w:id="10902" w:author="Chen Liao" w:date="2021-06-01T21:13:00Z">
              <w:rPr>
                <w:color w:val="242021"/>
                <w:sz w:val="22"/>
                <w:szCs w:val="22"/>
              </w:rPr>
            </w:rPrChange>
          </w:rPr>
          <w:delText xml:space="preserve"> </w:delText>
        </w:r>
        <w:r w:rsidR="00582F7E" w:rsidRPr="00BE70D2" w:rsidDel="00DF08EB">
          <w:rPr>
            <w:color w:val="000000" w:themeColor="text1"/>
            <w:sz w:val="22"/>
            <w:szCs w:val="22"/>
            <w:rPrChange w:id="10903" w:author="Chen Liao" w:date="2021-06-01T21:13:00Z">
              <w:rPr>
                <w:color w:val="242021"/>
                <w:sz w:val="22"/>
                <w:szCs w:val="22"/>
              </w:rPr>
            </w:rPrChange>
          </w:rPr>
          <w:fldChar w:fldCharType="begin"/>
        </w:r>
        <w:r w:rsidR="002E2A76" w:rsidRPr="00BE70D2" w:rsidDel="00DF08EB">
          <w:rPr>
            <w:color w:val="000000" w:themeColor="text1"/>
            <w:sz w:val="22"/>
            <w:szCs w:val="22"/>
            <w:rPrChange w:id="10904" w:author="Chen Liao" w:date="2021-06-01T21:13:00Z">
              <w:rPr>
                <w:color w:val="242021"/>
                <w:sz w:val="22"/>
                <w:szCs w:val="22"/>
              </w:rPr>
            </w:rPrChange>
          </w:rPr>
          <w:delInstrText xml:space="preserve"> ADDIN NE.Ref.{5D71337B-1275-4AC7-BEF4-4BACCE272AD9}</w:delInstrText>
        </w:r>
        <w:r w:rsidR="00582F7E" w:rsidRPr="00BE70D2" w:rsidDel="00DF08EB">
          <w:rPr>
            <w:color w:val="000000" w:themeColor="text1"/>
            <w:sz w:val="22"/>
            <w:szCs w:val="22"/>
            <w:rPrChange w:id="10905" w:author="Chen Liao" w:date="2021-06-01T21:13:00Z">
              <w:rPr>
                <w:color w:val="242021"/>
                <w:sz w:val="22"/>
                <w:szCs w:val="22"/>
              </w:rPr>
            </w:rPrChange>
          </w:rPr>
          <w:fldChar w:fldCharType="separate"/>
        </w:r>
        <w:r w:rsidR="00D67D1E" w:rsidRPr="00BE70D2" w:rsidDel="00DF08EB">
          <w:rPr>
            <w:rFonts w:eastAsiaTheme="minorEastAsia"/>
            <w:color w:val="000000" w:themeColor="text1"/>
            <w:sz w:val="22"/>
            <w:szCs w:val="22"/>
            <w:rPrChange w:id="10906" w:author="Chen Liao" w:date="2021-06-01T21:13:00Z">
              <w:rPr>
                <w:rFonts w:eastAsiaTheme="minorEastAsia"/>
                <w:color w:val="080000"/>
                <w:sz w:val="22"/>
                <w:szCs w:val="22"/>
              </w:rPr>
            </w:rPrChange>
          </w:rPr>
          <w:delText>[63]</w:delText>
        </w:r>
        <w:r w:rsidR="00582F7E" w:rsidRPr="00BE70D2" w:rsidDel="00DF08EB">
          <w:rPr>
            <w:color w:val="000000" w:themeColor="text1"/>
            <w:sz w:val="22"/>
            <w:szCs w:val="22"/>
            <w:rPrChange w:id="10907" w:author="Chen Liao" w:date="2021-06-01T21:13:00Z">
              <w:rPr>
                <w:color w:val="242021"/>
                <w:sz w:val="22"/>
                <w:szCs w:val="22"/>
              </w:rPr>
            </w:rPrChange>
          </w:rPr>
          <w:fldChar w:fldCharType="end"/>
        </w:r>
        <w:r w:rsidR="009512FC" w:rsidRPr="00BE70D2" w:rsidDel="00DF08EB">
          <w:rPr>
            <w:color w:val="000000" w:themeColor="text1"/>
            <w:sz w:val="22"/>
            <w:szCs w:val="22"/>
            <w:rPrChange w:id="10908" w:author="Chen Liao" w:date="2021-06-01T21:13:00Z">
              <w:rPr>
                <w:color w:val="242021"/>
                <w:sz w:val="22"/>
                <w:szCs w:val="22"/>
              </w:rPr>
            </w:rPrChange>
          </w:rPr>
          <w:delText>.</w:delText>
        </w:r>
        <w:r w:rsidR="00F5440A" w:rsidRPr="00BE70D2" w:rsidDel="00DF08EB">
          <w:rPr>
            <w:color w:val="000000" w:themeColor="text1"/>
            <w:sz w:val="22"/>
            <w:szCs w:val="22"/>
            <w:rPrChange w:id="10909" w:author="Chen Liao" w:date="2021-06-01T21:13:00Z">
              <w:rPr>
                <w:color w:val="242021"/>
                <w:sz w:val="22"/>
                <w:szCs w:val="22"/>
              </w:rPr>
            </w:rPrChange>
          </w:rPr>
          <w:delText xml:space="preserve"> </w:delText>
        </w:r>
        <w:r w:rsidR="005C71DC" w:rsidRPr="00BE70D2" w:rsidDel="00DF08EB">
          <w:rPr>
            <w:color w:val="000000" w:themeColor="text1"/>
            <w:sz w:val="22"/>
            <w:szCs w:val="22"/>
            <w:rPrChange w:id="10910" w:author="Chen Liao" w:date="2021-06-01T21:13:00Z">
              <w:rPr>
                <w:color w:val="242021"/>
                <w:sz w:val="22"/>
                <w:szCs w:val="22"/>
              </w:rPr>
            </w:rPrChange>
          </w:rPr>
          <w:delText>On the other hand, r</w:delText>
        </w:r>
        <w:r w:rsidR="009D7CE1" w:rsidRPr="00BE70D2" w:rsidDel="00DF08EB">
          <w:rPr>
            <w:color w:val="000000" w:themeColor="text1"/>
            <w:sz w:val="22"/>
            <w:szCs w:val="22"/>
            <w:rPrChange w:id="10911" w:author="Chen Liao" w:date="2021-06-01T21:13:00Z">
              <w:rPr>
                <w:color w:val="242021"/>
                <w:sz w:val="22"/>
                <w:szCs w:val="22"/>
              </w:rPr>
            </w:rPrChange>
          </w:rPr>
          <w:delText>eanalysis of f</w:delText>
        </w:r>
        <w:r w:rsidR="00D42D7E" w:rsidRPr="00BE70D2" w:rsidDel="00DF08EB">
          <w:rPr>
            <w:color w:val="000000" w:themeColor="text1"/>
            <w:sz w:val="22"/>
            <w:szCs w:val="22"/>
            <w:rPrChange w:id="10912" w:author="Chen Liao" w:date="2021-06-01T21:13:00Z">
              <w:rPr>
                <w:color w:val="242021"/>
                <w:sz w:val="22"/>
                <w:szCs w:val="22"/>
              </w:rPr>
            </w:rPrChange>
          </w:rPr>
          <w:delText>our</w:delText>
        </w:r>
        <w:r w:rsidR="009D7CE1" w:rsidRPr="00BE70D2" w:rsidDel="00DF08EB">
          <w:rPr>
            <w:color w:val="000000" w:themeColor="text1"/>
            <w:sz w:val="22"/>
            <w:szCs w:val="22"/>
            <w:rPrChange w:id="10913" w:author="Chen Liao" w:date="2021-06-01T21:13:00Z">
              <w:rPr>
                <w:color w:val="242021"/>
                <w:sz w:val="22"/>
                <w:szCs w:val="22"/>
              </w:rPr>
            </w:rPrChange>
          </w:rPr>
          <w:delText xml:space="preserve"> human </w:delText>
        </w:r>
        <w:r w:rsidR="0006011F" w:rsidRPr="00BE70D2" w:rsidDel="00DF08EB">
          <w:rPr>
            <w:color w:val="000000" w:themeColor="text1"/>
            <w:sz w:val="22"/>
            <w:szCs w:val="22"/>
            <w:rPrChange w:id="10914" w:author="Chen Liao" w:date="2021-06-01T21:13:00Z">
              <w:rPr>
                <w:color w:val="242021"/>
                <w:sz w:val="22"/>
                <w:szCs w:val="22"/>
              </w:rPr>
            </w:rPrChange>
          </w:rPr>
          <w:delText>datasets</w:delText>
        </w:r>
        <w:r w:rsidR="009D7CE1" w:rsidRPr="00BE70D2" w:rsidDel="00DF08EB">
          <w:rPr>
            <w:color w:val="000000" w:themeColor="text1"/>
            <w:sz w:val="22"/>
            <w:szCs w:val="22"/>
            <w:rPrChange w:id="10915" w:author="Chen Liao" w:date="2021-06-01T21:13:00Z">
              <w:rPr>
                <w:color w:val="242021"/>
                <w:sz w:val="22"/>
                <w:szCs w:val="22"/>
              </w:rPr>
            </w:rPrChange>
          </w:rPr>
          <w:delText xml:space="preserve"> that all administered inulin revealed that </w:delText>
        </w:r>
        <w:r w:rsidR="00944C2B" w:rsidRPr="00BE70D2" w:rsidDel="00DF08EB">
          <w:rPr>
            <w:color w:val="000000" w:themeColor="text1"/>
            <w:sz w:val="22"/>
            <w:szCs w:val="22"/>
            <w:rPrChange w:id="10916" w:author="Chen Liao" w:date="2021-06-01T21:13:00Z">
              <w:rPr>
                <w:color w:val="242021"/>
                <w:sz w:val="22"/>
                <w:szCs w:val="22"/>
              </w:rPr>
            </w:rPrChange>
          </w:rPr>
          <w:delText xml:space="preserve">unclassified </w:delText>
        </w:r>
        <w:r w:rsidR="009D7CE1" w:rsidRPr="00BE70D2" w:rsidDel="00DF08EB">
          <w:rPr>
            <w:i/>
            <w:iCs/>
            <w:color w:val="000000" w:themeColor="text1"/>
            <w:sz w:val="22"/>
            <w:szCs w:val="22"/>
            <w:rPrChange w:id="10917" w:author="Chen Liao" w:date="2021-06-01T21:13:00Z">
              <w:rPr>
                <w:i/>
                <w:iCs/>
                <w:color w:val="242021"/>
                <w:sz w:val="22"/>
                <w:szCs w:val="22"/>
              </w:rPr>
            </w:rPrChange>
          </w:rPr>
          <w:delText>Bifidobacterium</w:delText>
        </w:r>
        <w:r w:rsidR="009D7CE1" w:rsidRPr="00BE70D2" w:rsidDel="00DF08EB">
          <w:rPr>
            <w:color w:val="000000" w:themeColor="text1"/>
            <w:sz w:val="22"/>
            <w:szCs w:val="22"/>
            <w:rPrChange w:id="10918" w:author="Chen Liao" w:date="2021-06-01T21:13:00Z">
              <w:rPr>
                <w:color w:val="242021"/>
                <w:sz w:val="22"/>
                <w:szCs w:val="22"/>
              </w:rPr>
            </w:rPrChange>
          </w:rPr>
          <w:delText xml:space="preserve"> (in </w:delText>
        </w:r>
        <w:r w:rsidR="00D42D7E" w:rsidRPr="00BE70D2" w:rsidDel="00DF08EB">
          <w:rPr>
            <w:color w:val="000000" w:themeColor="text1"/>
            <w:sz w:val="22"/>
            <w:szCs w:val="22"/>
            <w:rPrChange w:id="10919" w:author="Chen Liao" w:date="2021-06-01T21:13:00Z">
              <w:rPr>
                <w:color w:val="242021"/>
                <w:sz w:val="22"/>
                <w:szCs w:val="22"/>
              </w:rPr>
            </w:rPrChange>
          </w:rPr>
          <w:delText>three</w:delText>
        </w:r>
        <w:r w:rsidR="009D7CE1" w:rsidRPr="00BE70D2" w:rsidDel="00DF08EB">
          <w:rPr>
            <w:color w:val="000000" w:themeColor="text1"/>
            <w:sz w:val="22"/>
            <w:szCs w:val="22"/>
            <w:rPrChange w:id="10920" w:author="Chen Liao" w:date="2021-06-01T21:13:00Z">
              <w:rPr>
                <w:color w:val="242021"/>
                <w:sz w:val="22"/>
                <w:szCs w:val="22"/>
              </w:rPr>
            </w:rPrChange>
          </w:rPr>
          <w:delText xml:space="preserve"> studies) and </w:delText>
        </w:r>
        <w:r w:rsidR="009D7CE1" w:rsidRPr="00BE70D2" w:rsidDel="00DF08EB">
          <w:rPr>
            <w:i/>
            <w:iCs/>
            <w:color w:val="000000" w:themeColor="text1"/>
            <w:sz w:val="22"/>
            <w:szCs w:val="22"/>
            <w:rPrChange w:id="10921" w:author="Chen Liao" w:date="2021-06-01T21:13:00Z">
              <w:rPr>
                <w:i/>
                <w:iCs/>
                <w:color w:val="242021"/>
                <w:sz w:val="22"/>
                <w:szCs w:val="22"/>
              </w:rPr>
            </w:rPrChange>
          </w:rPr>
          <w:delText>Anaerostipes</w:delText>
        </w:r>
        <w:r w:rsidR="009D7CE1" w:rsidRPr="00BE70D2" w:rsidDel="00DF08EB">
          <w:rPr>
            <w:color w:val="000000" w:themeColor="text1"/>
            <w:sz w:val="22"/>
            <w:szCs w:val="22"/>
            <w:rPrChange w:id="10922" w:author="Chen Liao" w:date="2021-06-01T21:13:00Z">
              <w:rPr>
                <w:color w:val="242021"/>
                <w:sz w:val="22"/>
                <w:szCs w:val="22"/>
              </w:rPr>
            </w:rPrChange>
          </w:rPr>
          <w:delText xml:space="preserve"> (in </w:delText>
        </w:r>
        <w:r w:rsidR="00AF1184" w:rsidRPr="00BE70D2" w:rsidDel="00DF08EB">
          <w:rPr>
            <w:color w:val="000000" w:themeColor="text1"/>
            <w:sz w:val="22"/>
            <w:szCs w:val="22"/>
            <w:rPrChange w:id="10923" w:author="Chen Liao" w:date="2021-06-01T21:13:00Z">
              <w:rPr>
                <w:color w:val="242021"/>
                <w:sz w:val="22"/>
                <w:szCs w:val="22"/>
              </w:rPr>
            </w:rPrChange>
          </w:rPr>
          <w:delText xml:space="preserve">all </w:delText>
        </w:r>
        <w:r w:rsidR="00D42D7E" w:rsidRPr="00BE70D2" w:rsidDel="00DF08EB">
          <w:rPr>
            <w:color w:val="000000" w:themeColor="text1"/>
            <w:sz w:val="22"/>
            <w:szCs w:val="22"/>
            <w:rPrChange w:id="10924" w:author="Chen Liao" w:date="2021-06-01T21:13:00Z">
              <w:rPr>
                <w:color w:val="242021"/>
                <w:sz w:val="22"/>
                <w:szCs w:val="22"/>
              </w:rPr>
            </w:rPrChange>
          </w:rPr>
          <w:delText xml:space="preserve">four </w:delText>
        </w:r>
        <w:r w:rsidR="009D7CE1" w:rsidRPr="00BE70D2" w:rsidDel="00DF08EB">
          <w:rPr>
            <w:color w:val="000000" w:themeColor="text1"/>
            <w:sz w:val="22"/>
            <w:szCs w:val="22"/>
            <w:rPrChange w:id="10925" w:author="Chen Liao" w:date="2021-06-01T21:13:00Z">
              <w:rPr>
                <w:color w:val="242021"/>
                <w:sz w:val="22"/>
                <w:szCs w:val="22"/>
              </w:rPr>
            </w:rPrChange>
          </w:rPr>
          <w:delText xml:space="preserve">studies) </w:delText>
        </w:r>
        <w:r w:rsidR="00B97578" w:rsidRPr="00BE70D2" w:rsidDel="00DF08EB">
          <w:rPr>
            <w:color w:val="000000" w:themeColor="text1"/>
            <w:sz w:val="22"/>
            <w:szCs w:val="22"/>
            <w:rPrChange w:id="10926" w:author="Chen Liao" w:date="2021-06-01T21:13:00Z">
              <w:rPr>
                <w:color w:val="242021"/>
                <w:sz w:val="22"/>
                <w:szCs w:val="22"/>
              </w:rPr>
            </w:rPrChange>
          </w:rPr>
          <w:delText>exhibit</w:delText>
        </w:r>
        <w:r w:rsidR="009D7CE1" w:rsidRPr="00BE70D2" w:rsidDel="00DF08EB">
          <w:rPr>
            <w:color w:val="000000" w:themeColor="text1"/>
            <w:sz w:val="22"/>
            <w:szCs w:val="22"/>
            <w:rPrChange w:id="10927" w:author="Chen Liao" w:date="2021-06-01T21:13:00Z">
              <w:rPr>
                <w:color w:val="242021"/>
                <w:sz w:val="22"/>
                <w:szCs w:val="22"/>
              </w:rPr>
            </w:rPrChange>
          </w:rPr>
          <w:delText xml:space="preserve"> significant responses to inulin, despite the huge differences in the pretreatment microbiota composition among human subjects in these studies (</w:delText>
        </w:r>
        <w:r w:rsidR="009D7CE1" w:rsidRPr="00BE70D2" w:rsidDel="00DF08EB">
          <w:rPr>
            <w:color w:val="000000" w:themeColor="text1"/>
            <w:sz w:val="22"/>
            <w:szCs w:val="22"/>
            <w:highlight w:val="yellow"/>
            <w:rPrChange w:id="10928" w:author="Chen Liao" w:date="2021-06-01T21:13:00Z">
              <w:rPr>
                <w:color w:val="242021"/>
                <w:sz w:val="22"/>
                <w:szCs w:val="22"/>
                <w:highlight w:val="yellow"/>
              </w:rPr>
            </w:rPrChange>
          </w:rPr>
          <w:delText>Fig. S</w:delText>
        </w:r>
        <w:r w:rsidR="00916B57" w:rsidRPr="00BE70D2" w:rsidDel="00DF08EB">
          <w:rPr>
            <w:color w:val="000000" w:themeColor="text1"/>
            <w:sz w:val="22"/>
            <w:szCs w:val="22"/>
            <w:highlight w:val="yellow"/>
            <w:rPrChange w:id="10929" w:author="Chen Liao" w:date="2021-06-01T21:13:00Z">
              <w:rPr>
                <w:color w:val="242021"/>
                <w:sz w:val="22"/>
                <w:szCs w:val="22"/>
                <w:highlight w:val="yellow"/>
              </w:rPr>
            </w:rPrChange>
          </w:rPr>
          <w:delText>13</w:delText>
        </w:r>
        <w:r w:rsidR="009D7CE1" w:rsidRPr="00BE70D2" w:rsidDel="00DF08EB">
          <w:rPr>
            <w:color w:val="000000" w:themeColor="text1"/>
            <w:sz w:val="22"/>
            <w:szCs w:val="22"/>
            <w:rPrChange w:id="10930" w:author="Chen Liao" w:date="2021-06-01T21:13:00Z">
              <w:rPr>
                <w:color w:val="242021"/>
                <w:sz w:val="22"/>
                <w:szCs w:val="22"/>
              </w:rPr>
            </w:rPrChange>
          </w:rPr>
          <w:delText>).</w:delText>
        </w:r>
        <w:r w:rsidR="00621EAF" w:rsidRPr="00BE70D2" w:rsidDel="00DF08EB">
          <w:rPr>
            <w:color w:val="000000" w:themeColor="text1"/>
            <w:shd w:val="clear" w:color="auto" w:fill="FFFFFF"/>
            <w:rPrChange w:id="10931" w:author="Chen Liao" w:date="2021-06-01T21:13:00Z">
              <w:rPr>
                <w:color w:val="2A2A2A"/>
                <w:shd w:val="clear" w:color="auto" w:fill="FFFFFF"/>
              </w:rPr>
            </w:rPrChange>
          </w:rPr>
          <w:delText xml:space="preserve"> </w:delText>
        </w:r>
        <w:r w:rsidR="00621EAF" w:rsidRPr="00BE70D2" w:rsidDel="00DF08EB">
          <w:rPr>
            <w:color w:val="000000" w:themeColor="text1"/>
            <w:sz w:val="22"/>
            <w:szCs w:val="22"/>
            <w:shd w:val="clear" w:color="auto" w:fill="FFFFFF"/>
            <w:rPrChange w:id="10932" w:author="Chen Liao" w:date="2021-06-01T21:13:00Z">
              <w:rPr>
                <w:color w:val="2A2A2A"/>
                <w:sz w:val="22"/>
                <w:szCs w:val="22"/>
                <w:shd w:val="clear" w:color="auto" w:fill="FFFFFF"/>
              </w:rPr>
            </w:rPrChange>
          </w:rPr>
          <w:delText xml:space="preserve">Hence, consistent with a recent review that focus on the impact of inulin on human gut microbiome </w:delText>
        </w:r>
        <w:r w:rsidR="00621EAF" w:rsidRPr="00BE70D2" w:rsidDel="00DF08EB">
          <w:rPr>
            <w:color w:val="000000" w:themeColor="text1"/>
            <w:sz w:val="22"/>
            <w:szCs w:val="22"/>
            <w:shd w:val="clear" w:color="auto" w:fill="FFFFFF"/>
            <w:rPrChange w:id="10933" w:author="Chen Liao" w:date="2021-06-01T21:13:00Z">
              <w:rPr>
                <w:color w:val="2A2A2A"/>
                <w:sz w:val="22"/>
                <w:szCs w:val="22"/>
                <w:shd w:val="clear" w:color="auto" w:fill="FFFFFF"/>
              </w:rPr>
            </w:rPrChange>
          </w:rPr>
          <w:fldChar w:fldCharType="begin"/>
        </w:r>
        <w:r w:rsidR="002E2A76" w:rsidRPr="00BE70D2" w:rsidDel="00DF08EB">
          <w:rPr>
            <w:color w:val="000000" w:themeColor="text1"/>
            <w:sz w:val="22"/>
            <w:szCs w:val="22"/>
            <w:shd w:val="clear" w:color="auto" w:fill="FFFFFF"/>
            <w:rPrChange w:id="10934" w:author="Chen Liao" w:date="2021-06-01T21:13:00Z">
              <w:rPr>
                <w:color w:val="2A2A2A"/>
                <w:sz w:val="22"/>
                <w:szCs w:val="22"/>
                <w:shd w:val="clear" w:color="auto" w:fill="FFFFFF"/>
              </w:rPr>
            </w:rPrChange>
          </w:rPr>
          <w:delInstrText xml:space="preserve"> ADDIN NE.Ref.{2D2DEDB8-3F3C-446A-B06D-0C6B99A764F5}</w:delInstrText>
        </w:r>
        <w:r w:rsidR="00621EAF" w:rsidRPr="00BE70D2" w:rsidDel="00DF08EB">
          <w:rPr>
            <w:color w:val="000000" w:themeColor="text1"/>
            <w:sz w:val="22"/>
            <w:szCs w:val="22"/>
            <w:shd w:val="clear" w:color="auto" w:fill="FFFFFF"/>
            <w:rPrChange w:id="10935" w:author="Chen Liao" w:date="2021-06-01T21:13:00Z">
              <w:rPr>
                <w:color w:val="2A2A2A"/>
                <w:sz w:val="22"/>
                <w:szCs w:val="22"/>
                <w:shd w:val="clear" w:color="auto" w:fill="FFFFFF"/>
              </w:rPr>
            </w:rPrChange>
          </w:rPr>
          <w:fldChar w:fldCharType="separate"/>
        </w:r>
        <w:r w:rsidR="00D67D1E" w:rsidRPr="00BE70D2" w:rsidDel="00DF08EB">
          <w:rPr>
            <w:rFonts w:eastAsiaTheme="minorEastAsia"/>
            <w:color w:val="000000" w:themeColor="text1"/>
            <w:sz w:val="22"/>
            <w:szCs w:val="22"/>
            <w:rPrChange w:id="10936" w:author="Chen Liao" w:date="2021-06-01T21:13:00Z">
              <w:rPr>
                <w:rFonts w:eastAsiaTheme="minorEastAsia"/>
                <w:color w:val="080000"/>
                <w:sz w:val="22"/>
                <w:szCs w:val="22"/>
              </w:rPr>
            </w:rPrChange>
          </w:rPr>
          <w:delText>[64]</w:delText>
        </w:r>
        <w:r w:rsidR="00621EAF" w:rsidRPr="00BE70D2" w:rsidDel="00DF08EB">
          <w:rPr>
            <w:color w:val="000000" w:themeColor="text1"/>
            <w:sz w:val="22"/>
            <w:szCs w:val="22"/>
            <w:shd w:val="clear" w:color="auto" w:fill="FFFFFF"/>
            <w:rPrChange w:id="10937" w:author="Chen Liao" w:date="2021-06-01T21:13:00Z">
              <w:rPr>
                <w:color w:val="2A2A2A"/>
                <w:sz w:val="22"/>
                <w:szCs w:val="22"/>
                <w:shd w:val="clear" w:color="auto" w:fill="FFFFFF"/>
              </w:rPr>
            </w:rPrChange>
          </w:rPr>
          <w:fldChar w:fldCharType="end"/>
        </w:r>
        <w:r w:rsidR="00621EAF" w:rsidRPr="00BE70D2" w:rsidDel="00DF08EB">
          <w:rPr>
            <w:color w:val="000000" w:themeColor="text1"/>
            <w:sz w:val="22"/>
            <w:szCs w:val="22"/>
            <w:shd w:val="clear" w:color="auto" w:fill="FFFFFF"/>
            <w:rPrChange w:id="10938" w:author="Chen Liao" w:date="2021-06-01T21:13:00Z">
              <w:rPr>
                <w:color w:val="2A2A2A"/>
                <w:sz w:val="22"/>
                <w:szCs w:val="22"/>
                <w:shd w:val="clear" w:color="auto" w:fill="FFFFFF"/>
              </w:rPr>
            </w:rPrChange>
          </w:rPr>
          <w:delText xml:space="preserve">, our model further confirms the bifidogenic nature of inulin, which has been attributed to the ability of genus to efficiently take up and intracellularly degrade larger inulin. By contrast, another three inulin responders that previously associated with polysaccharide-degrading, </w:delText>
        </w:r>
        <w:r w:rsidR="00621EAF" w:rsidRPr="00BE70D2" w:rsidDel="00DF08EB">
          <w:rPr>
            <w:i/>
            <w:iCs/>
            <w:color w:val="000000" w:themeColor="text1"/>
            <w:sz w:val="22"/>
            <w:szCs w:val="22"/>
            <w:shd w:val="clear" w:color="auto" w:fill="FFFFFF"/>
            <w:rPrChange w:id="10939" w:author="Chen Liao" w:date="2021-06-01T21:13:00Z">
              <w:rPr>
                <w:i/>
                <w:iCs/>
                <w:color w:val="2A2A2A"/>
                <w:sz w:val="22"/>
                <w:szCs w:val="22"/>
                <w:shd w:val="clear" w:color="auto" w:fill="FFFFFF"/>
              </w:rPr>
            </w:rPrChange>
          </w:rPr>
          <w:delText>Faecalibacterium</w:delText>
        </w:r>
        <w:r w:rsidR="00621EAF" w:rsidRPr="00BE70D2" w:rsidDel="00DF08EB">
          <w:rPr>
            <w:color w:val="000000" w:themeColor="text1"/>
            <w:sz w:val="22"/>
            <w:szCs w:val="22"/>
            <w:shd w:val="clear" w:color="auto" w:fill="FFFFFF"/>
            <w:rPrChange w:id="10940" w:author="Chen Liao" w:date="2021-06-01T21:13:00Z">
              <w:rPr>
                <w:color w:val="2A2A2A"/>
                <w:sz w:val="22"/>
                <w:szCs w:val="22"/>
                <w:shd w:val="clear" w:color="auto" w:fill="FFFFFF"/>
              </w:rPr>
            </w:rPrChange>
          </w:rPr>
          <w:delText xml:space="preserve">, </w:delText>
        </w:r>
        <w:r w:rsidR="00621EAF" w:rsidRPr="00BE70D2" w:rsidDel="00DF08EB">
          <w:rPr>
            <w:i/>
            <w:iCs/>
            <w:color w:val="000000" w:themeColor="text1"/>
            <w:sz w:val="22"/>
            <w:szCs w:val="22"/>
            <w:shd w:val="clear" w:color="auto" w:fill="FFFFFF"/>
            <w:rPrChange w:id="10941" w:author="Chen Liao" w:date="2021-06-01T21:13:00Z">
              <w:rPr>
                <w:i/>
                <w:iCs/>
                <w:color w:val="2A2A2A"/>
                <w:sz w:val="22"/>
                <w:szCs w:val="22"/>
                <w:shd w:val="clear" w:color="auto" w:fill="FFFFFF"/>
              </w:rPr>
            </w:rPrChange>
          </w:rPr>
          <w:delText>Prevotella</w:delText>
        </w:r>
        <w:r w:rsidR="00621EAF" w:rsidRPr="00BE70D2" w:rsidDel="00DF08EB">
          <w:rPr>
            <w:color w:val="000000" w:themeColor="text1"/>
            <w:sz w:val="22"/>
            <w:szCs w:val="22"/>
            <w:shd w:val="clear" w:color="auto" w:fill="FFFFFF"/>
            <w:rPrChange w:id="10942" w:author="Chen Liao" w:date="2021-06-01T21:13:00Z">
              <w:rPr>
                <w:color w:val="2A2A2A"/>
                <w:sz w:val="22"/>
                <w:szCs w:val="22"/>
                <w:shd w:val="clear" w:color="auto" w:fill="FFFFFF"/>
              </w:rPr>
            </w:rPrChange>
          </w:rPr>
          <w:delText xml:space="preserve">, and </w:delText>
        </w:r>
        <w:r w:rsidR="00621EAF" w:rsidRPr="00BE70D2" w:rsidDel="00DF08EB">
          <w:rPr>
            <w:i/>
            <w:iCs/>
            <w:color w:val="000000" w:themeColor="text1"/>
            <w:sz w:val="22"/>
            <w:szCs w:val="22"/>
            <w:rPrChange w:id="10943" w:author="Chen Liao" w:date="2021-06-01T21:13:00Z">
              <w:rPr>
                <w:i/>
                <w:iCs/>
                <w:color w:val="131413"/>
                <w:sz w:val="22"/>
                <w:szCs w:val="22"/>
              </w:rPr>
            </w:rPrChange>
          </w:rPr>
          <w:delText>Lachnospiraceae</w:delText>
        </w:r>
        <w:r w:rsidR="00621EAF" w:rsidRPr="00BE70D2" w:rsidDel="00DF08EB">
          <w:rPr>
            <w:color w:val="000000" w:themeColor="text1"/>
            <w:sz w:val="22"/>
            <w:szCs w:val="22"/>
            <w:rPrChange w:id="10944" w:author="Chen Liao" w:date="2021-06-01T21:13:00Z">
              <w:rPr>
                <w:color w:val="131413"/>
                <w:sz w:val="22"/>
                <w:szCs w:val="22"/>
              </w:rPr>
            </w:rPrChange>
          </w:rPr>
          <w:delText xml:space="preserve">, were individually identified, </w:delText>
        </w:r>
        <w:r w:rsidR="00B471F7" w:rsidRPr="00BE70D2" w:rsidDel="00DF08EB">
          <w:rPr>
            <w:rFonts w:eastAsiaTheme="minorEastAsia"/>
            <w:color w:val="000000" w:themeColor="text1"/>
            <w:sz w:val="22"/>
            <w:szCs w:val="22"/>
            <w:rPrChange w:id="10945" w:author="Chen Liao" w:date="2021-06-01T21:13:00Z">
              <w:rPr>
                <w:rFonts w:eastAsiaTheme="minorEastAsia"/>
                <w:color w:val="131413"/>
                <w:sz w:val="22"/>
                <w:szCs w:val="22"/>
              </w:rPr>
            </w:rPrChange>
          </w:rPr>
          <w:delText>sugges</w:delText>
        </w:r>
        <w:r w:rsidR="00621EAF" w:rsidRPr="00BE70D2" w:rsidDel="00DF08EB">
          <w:rPr>
            <w:color w:val="000000" w:themeColor="text1"/>
            <w:sz w:val="22"/>
            <w:szCs w:val="22"/>
            <w:rPrChange w:id="10946" w:author="Chen Liao" w:date="2021-06-01T21:13:00Z">
              <w:rPr>
                <w:color w:val="131413"/>
                <w:sz w:val="22"/>
                <w:szCs w:val="22"/>
              </w:rPr>
            </w:rPrChange>
          </w:rPr>
          <w:delText>ting that the enrichment and responses of these three bacteria might depends on the gut microbial community structure.</w:delText>
        </w:r>
      </w:del>
    </w:p>
    <w:p w14:paraId="6FA2D8C5" w14:textId="5A7EF2FC" w:rsidR="00F939D1" w:rsidRPr="00BE70D2" w:rsidDel="002C3B02" w:rsidRDefault="00425EFB" w:rsidP="00E6373F">
      <w:pPr>
        <w:pStyle w:val="paragraph"/>
        <w:jc w:val="both"/>
        <w:rPr>
          <w:del w:id="10947" w:author="Chen Liao" w:date="2021-05-30T09:34:00Z"/>
          <w:rFonts w:ascii="Times New Roman" w:eastAsia="Times New Roman" w:hAnsi="Times New Roman" w:cs="Times New Roman"/>
          <w:color w:val="000000" w:themeColor="text1"/>
          <w:sz w:val="22"/>
          <w:szCs w:val="22"/>
          <w:u w:val="single"/>
          <w:rPrChange w:id="10948" w:author="Chen Liao" w:date="2021-06-01T21:13:00Z">
            <w:rPr>
              <w:del w:id="10949" w:author="Chen Liao" w:date="2021-05-30T09:34:00Z"/>
              <w:rFonts w:ascii="Times New Roman" w:eastAsia="Times New Roman" w:hAnsi="Times New Roman" w:cs="Times New Roman"/>
              <w:sz w:val="22"/>
              <w:szCs w:val="22"/>
              <w:u w:val="single"/>
            </w:rPr>
          </w:rPrChange>
        </w:rPr>
      </w:pPr>
      <w:del w:id="10950" w:author="Chen Liao" w:date="2021-05-30T09:34:00Z">
        <w:r w:rsidRPr="00BE70D2" w:rsidDel="002C3B02">
          <w:rPr>
            <w:rFonts w:ascii="Times New Roman" w:hAnsi="Times New Roman" w:cs="Times New Roman"/>
            <w:color w:val="000000" w:themeColor="text1"/>
            <w:sz w:val="22"/>
            <w:szCs w:val="22"/>
            <w:u w:val="single"/>
            <w:rPrChange w:id="10951" w:author="Chen Liao" w:date="2021-06-01T21:13:00Z">
              <w:rPr>
                <w:sz w:val="22"/>
                <w:szCs w:val="22"/>
                <w:u w:val="single"/>
              </w:rPr>
            </w:rPrChange>
          </w:rPr>
          <w:delText xml:space="preserve"># Can we predict microbiota responses from baseline </w:delText>
        </w:r>
        <w:r w:rsidR="00DE7164" w:rsidRPr="00BE70D2" w:rsidDel="002C3B02">
          <w:rPr>
            <w:rFonts w:ascii="Times New Roman" w:hAnsi="Times New Roman" w:cs="Times New Roman"/>
            <w:color w:val="000000" w:themeColor="text1"/>
            <w:sz w:val="22"/>
            <w:szCs w:val="22"/>
            <w:u w:val="single"/>
            <w:rPrChange w:id="10952" w:author="Chen Liao" w:date="2021-06-01T21:13:00Z">
              <w:rPr>
                <w:sz w:val="22"/>
                <w:szCs w:val="22"/>
                <w:u w:val="single"/>
              </w:rPr>
            </w:rPrChange>
          </w:rPr>
          <w:delText xml:space="preserve">abundance of </w:delText>
        </w:r>
        <w:r w:rsidRPr="00BE70D2" w:rsidDel="002C3B02">
          <w:rPr>
            <w:rFonts w:ascii="Times New Roman" w:hAnsi="Times New Roman" w:cs="Times New Roman"/>
            <w:color w:val="000000" w:themeColor="text1"/>
            <w:sz w:val="22"/>
            <w:szCs w:val="22"/>
            <w:u w:val="single"/>
            <w:rPrChange w:id="10953" w:author="Chen Liao" w:date="2021-06-01T21:13:00Z">
              <w:rPr>
                <w:sz w:val="22"/>
                <w:szCs w:val="22"/>
                <w:u w:val="single"/>
              </w:rPr>
            </w:rPrChange>
          </w:rPr>
          <w:delText>responders?</w:delText>
        </w:r>
      </w:del>
    </w:p>
    <w:p w14:paraId="17536A60" w14:textId="5E421091" w:rsidR="00492735" w:rsidRPr="00BE70D2" w:rsidDel="006F0AC1" w:rsidRDefault="00F939D1" w:rsidP="00492735">
      <w:pPr>
        <w:jc w:val="both"/>
        <w:rPr>
          <w:moveFrom w:id="10954" w:author="Chen Liao" w:date="2021-05-29T10:03:00Z"/>
          <w:color w:val="000000" w:themeColor="text1"/>
          <w:sz w:val="22"/>
          <w:szCs w:val="22"/>
          <w:rPrChange w:id="10955" w:author="Chen Liao" w:date="2021-06-01T21:13:00Z">
            <w:rPr>
              <w:moveFrom w:id="10956" w:author="Chen Liao" w:date="2021-05-29T10:03:00Z"/>
              <w:sz w:val="22"/>
              <w:szCs w:val="22"/>
            </w:rPr>
          </w:rPrChange>
        </w:rPr>
      </w:pPr>
      <w:moveFromRangeStart w:id="10957" w:author="Chen Liao" w:date="2021-05-29T10:03:00Z" w:name="move73175047"/>
      <w:moveFrom w:id="10958" w:author="Chen Liao" w:date="2021-05-29T10:03:00Z">
        <w:del w:id="10959" w:author="Chen Liao" w:date="2021-05-30T09:34:00Z">
          <w:r w:rsidRPr="00BE70D2" w:rsidDel="002C3B02">
            <w:rPr>
              <w:color w:val="000000" w:themeColor="text1"/>
              <w:sz w:val="22"/>
              <w:szCs w:val="22"/>
              <w:rPrChange w:id="10960" w:author="Chen Liao" w:date="2021-06-01T21:13:00Z">
                <w:rPr>
                  <w:sz w:val="22"/>
                  <w:szCs w:val="22"/>
                </w:rPr>
              </w:rPrChange>
            </w:rPr>
            <w:delText xml:space="preserve">By combining gLV model and Bayesian regression, we identified multiple inulin </w:delText>
          </w:r>
          <w:r w:rsidR="00F72C37" w:rsidRPr="00BE70D2" w:rsidDel="002C3B02">
            <w:rPr>
              <w:color w:val="000000" w:themeColor="text1"/>
              <w:sz w:val="22"/>
              <w:szCs w:val="22"/>
              <w:rPrChange w:id="10961" w:author="Chen Liao" w:date="2021-06-01T21:13:00Z">
                <w:rPr>
                  <w:sz w:val="22"/>
                  <w:szCs w:val="22"/>
                </w:rPr>
              </w:rPrChange>
            </w:rPr>
            <w:delText xml:space="preserve">and resistant starch </w:delText>
          </w:r>
          <w:r w:rsidRPr="00BE70D2" w:rsidDel="002C3B02">
            <w:rPr>
              <w:color w:val="000000" w:themeColor="text1"/>
              <w:sz w:val="22"/>
              <w:szCs w:val="22"/>
              <w:rPrChange w:id="10962" w:author="Chen Liao" w:date="2021-06-01T21:13:00Z">
                <w:rPr>
                  <w:sz w:val="22"/>
                  <w:szCs w:val="22"/>
                </w:rPr>
              </w:rPrChange>
            </w:rPr>
            <w:delText xml:space="preserve">responders from the complex microbial community of the murine intestine, which we believe play critical roles in </w:delText>
          </w:r>
          <w:commentRangeStart w:id="10963"/>
          <w:commentRangeStart w:id="10964"/>
          <w:r w:rsidR="00EC6941" w:rsidRPr="00BE70D2" w:rsidDel="002C3B02">
            <w:rPr>
              <w:color w:val="000000" w:themeColor="text1"/>
              <w:sz w:val="22"/>
              <w:szCs w:val="22"/>
              <w:rPrChange w:id="10965" w:author="Chen Liao" w:date="2021-06-01T21:13:00Z">
                <w:rPr>
                  <w:sz w:val="22"/>
                  <w:szCs w:val="22"/>
                </w:rPr>
              </w:rPrChange>
            </w:rPr>
            <w:delText>bridging</w:delText>
          </w:r>
          <w:commentRangeEnd w:id="10963"/>
          <w:r w:rsidR="00713AFC" w:rsidRPr="00BE70D2" w:rsidDel="002C3B02">
            <w:rPr>
              <w:rStyle w:val="CommentReference"/>
              <w:color w:val="000000" w:themeColor="text1"/>
              <w:rPrChange w:id="10966" w:author="Chen Liao" w:date="2021-06-01T21:13:00Z">
                <w:rPr>
                  <w:rStyle w:val="CommentReference"/>
                </w:rPr>
              </w:rPrChange>
            </w:rPr>
            <w:commentReference w:id="10963"/>
          </w:r>
          <w:r w:rsidR="00EC6941" w:rsidRPr="00BE70D2" w:rsidDel="002C3B02">
            <w:rPr>
              <w:color w:val="000000" w:themeColor="text1"/>
              <w:sz w:val="22"/>
              <w:szCs w:val="22"/>
              <w:rPrChange w:id="10967" w:author="Chen Liao" w:date="2021-06-01T21:13:00Z">
                <w:rPr>
                  <w:sz w:val="22"/>
                  <w:szCs w:val="22"/>
                </w:rPr>
              </w:rPrChange>
            </w:rPr>
            <w:delText xml:space="preserve"> the variability in baseline microbiota to the variability in microbiota responses</w:delText>
          </w:r>
          <w:commentRangeEnd w:id="10964"/>
          <w:r w:rsidR="006227BA" w:rsidRPr="00BE70D2" w:rsidDel="002C3B02">
            <w:rPr>
              <w:rStyle w:val="CommentReference"/>
              <w:color w:val="000000" w:themeColor="text1"/>
              <w:rPrChange w:id="10968" w:author="Chen Liao" w:date="2021-06-01T21:13:00Z">
                <w:rPr>
                  <w:rStyle w:val="CommentReference"/>
                </w:rPr>
              </w:rPrChange>
            </w:rPr>
            <w:commentReference w:id="10964"/>
          </w:r>
          <w:r w:rsidRPr="00BE70D2" w:rsidDel="002C3B02">
            <w:rPr>
              <w:color w:val="000000" w:themeColor="text1"/>
              <w:sz w:val="22"/>
              <w:szCs w:val="22"/>
              <w:rPrChange w:id="10969" w:author="Chen Liao" w:date="2021-06-01T21:13:00Z">
                <w:rPr>
                  <w:sz w:val="22"/>
                  <w:szCs w:val="22"/>
                </w:rPr>
              </w:rPrChange>
            </w:rPr>
            <w:delText xml:space="preserve">. </w:delText>
          </w:r>
          <w:r w:rsidR="007641AE" w:rsidRPr="00BE70D2" w:rsidDel="002C3B02">
            <w:rPr>
              <w:color w:val="000000" w:themeColor="text1"/>
              <w:sz w:val="22"/>
              <w:szCs w:val="22"/>
              <w:rPrChange w:id="10970" w:author="Chen Liao" w:date="2021-06-01T21:13:00Z">
                <w:rPr>
                  <w:sz w:val="22"/>
                  <w:szCs w:val="22"/>
                </w:rPr>
              </w:rPrChange>
            </w:rPr>
            <w:delText>There then</w:delText>
          </w:r>
          <w:r w:rsidR="00EC6941" w:rsidRPr="00BE70D2" w:rsidDel="002C3B02">
            <w:rPr>
              <w:color w:val="000000" w:themeColor="text1"/>
              <w:sz w:val="22"/>
              <w:szCs w:val="22"/>
              <w:rPrChange w:id="10971" w:author="Chen Liao" w:date="2021-06-01T21:13:00Z">
                <w:rPr>
                  <w:sz w:val="22"/>
                  <w:szCs w:val="22"/>
                </w:rPr>
              </w:rPrChange>
            </w:rPr>
            <w:delText xml:space="preserve"> comes a question: Can we predict microbiota responses sim</w:delText>
          </w:r>
          <w:r w:rsidR="004957EF" w:rsidRPr="00BE70D2" w:rsidDel="002C3B02">
            <w:rPr>
              <w:color w:val="000000" w:themeColor="text1"/>
              <w:sz w:val="22"/>
              <w:szCs w:val="22"/>
              <w:rPrChange w:id="10972" w:author="Chen Liao" w:date="2021-06-01T21:13:00Z">
                <w:rPr>
                  <w:sz w:val="22"/>
                  <w:szCs w:val="22"/>
                </w:rPr>
              </w:rPrChange>
            </w:rPr>
            <w:delText xml:space="preserve">ply from the relative abundance of </w:delText>
          </w:r>
          <w:r w:rsidR="00F72C37" w:rsidRPr="00BE70D2" w:rsidDel="002C3B02">
            <w:rPr>
              <w:color w:val="000000" w:themeColor="text1"/>
              <w:sz w:val="22"/>
              <w:szCs w:val="22"/>
              <w:rPrChange w:id="10973" w:author="Chen Liao" w:date="2021-06-01T21:13:00Z">
                <w:rPr>
                  <w:sz w:val="22"/>
                  <w:szCs w:val="22"/>
                </w:rPr>
              </w:rPrChange>
            </w:rPr>
            <w:delText>these</w:delText>
          </w:r>
          <w:r w:rsidR="004957EF" w:rsidRPr="00BE70D2" w:rsidDel="002C3B02">
            <w:rPr>
              <w:color w:val="000000" w:themeColor="text1"/>
              <w:sz w:val="22"/>
              <w:szCs w:val="22"/>
              <w:rPrChange w:id="10974" w:author="Chen Liao" w:date="2021-06-01T21:13:00Z">
                <w:rPr>
                  <w:sz w:val="22"/>
                  <w:szCs w:val="22"/>
                </w:rPr>
              </w:rPrChange>
            </w:rPr>
            <w:delText xml:space="preserve"> responders in the baseline community? </w:delText>
          </w:r>
          <w:r w:rsidR="00A42337" w:rsidRPr="00BE70D2" w:rsidDel="002C3B02">
            <w:rPr>
              <w:color w:val="000000" w:themeColor="text1"/>
              <w:sz w:val="22"/>
              <w:szCs w:val="22"/>
              <w:rPrChange w:id="10975" w:author="Chen Liao" w:date="2021-06-01T21:13:00Z">
                <w:rPr>
                  <w:sz w:val="22"/>
                  <w:szCs w:val="22"/>
                </w:rPr>
              </w:rPrChange>
            </w:rPr>
            <w:delText xml:space="preserve">To answer </w:delText>
          </w:r>
          <w:r w:rsidR="00D80CB5" w:rsidRPr="00BE70D2" w:rsidDel="002C3B02">
            <w:rPr>
              <w:color w:val="000000" w:themeColor="text1"/>
              <w:sz w:val="22"/>
              <w:szCs w:val="22"/>
              <w:rPrChange w:id="10976" w:author="Chen Liao" w:date="2021-06-01T21:13:00Z">
                <w:rPr>
                  <w:sz w:val="22"/>
                  <w:szCs w:val="22"/>
                </w:rPr>
              </w:rPrChange>
            </w:rPr>
            <w:delText>it</w:delText>
          </w:r>
          <w:r w:rsidR="00A42337" w:rsidRPr="00BE70D2" w:rsidDel="002C3B02">
            <w:rPr>
              <w:color w:val="000000" w:themeColor="text1"/>
              <w:sz w:val="22"/>
              <w:szCs w:val="22"/>
              <w:rPrChange w:id="10977" w:author="Chen Liao" w:date="2021-06-01T21:13:00Z">
                <w:rPr>
                  <w:sz w:val="22"/>
                  <w:szCs w:val="22"/>
                </w:rPr>
              </w:rPrChange>
            </w:rPr>
            <w:delText xml:space="preserve">, we first tested the statistical association between baseline relative abundance of each individual responder and </w:delText>
          </w:r>
          <w:r w:rsidR="00AA13CE" w:rsidRPr="00BE70D2" w:rsidDel="002C3B02">
            <w:rPr>
              <w:color w:val="000000" w:themeColor="text1"/>
              <w:sz w:val="22"/>
              <w:szCs w:val="22"/>
              <w:rPrChange w:id="10978" w:author="Chen Liao" w:date="2021-06-01T21:13:00Z">
                <w:rPr>
                  <w:sz w:val="22"/>
                  <w:szCs w:val="22"/>
                </w:rPr>
              </w:rPrChange>
            </w:rPr>
            <w:delText>time-averaged</w:delText>
          </w:r>
          <w:r w:rsidR="00A42337" w:rsidRPr="00BE70D2" w:rsidDel="002C3B02">
            <w:rPr>
              <w:color w:val="000000" w:themeColor="text1"/>
              <w:sz w:val="22"/>
              <w:szCs w:val="22"/>
              <w:rPrChange w:id="10979" w:author="Chen Liao" w:date="2021-06-01T21:13:00Z">
                <w:rPr>
                  <w:sz w:val="22"/>
                  <w:szCs w:val="22"/>
                </w:rPr>
              </w:rPrChange>
            </w:rPr>
            <w:delText xml:space="preserve"> bacterial density (area under the curve</w:delText>
          </w:r>
          <w:r w:rsidR="00AA13CE" w:rsidRPr="00BE70D2" w:rsidDel="002C3B02">
            <w:rPr>
              <w:color w:val="000000" w:themeColor="text1"/>
              <w:sz w:val="22"/>
              <w:szCs w:val="22"/>
              <w:rPrChange w:id="10980" w:author="Chen Liao" w:date="2021-06-01T21:13:00Z">
                <w:rPr>
                  <w:sz w:val="22"/>
                  <w:szCs w:val="22"/>
                </w:rPr>
              </w:rPrChange>
            </w:rPr>
            <w:delText xml:space="preserve"> divided by the observation time</w:delText>
          </w:r>
          <w:r w:rsidR="00A42337" w:rsidRPr="00BE70D2" w:rsidDel="002C3B02">
            <w:rPr>
              <w:color w:val="000000" w:themeColor="text1"/>
              <w:sz w:val="22"/>
              <w:szCs w:val="22"/>
              <w:rPrChange w:id="10981" w:author="Chen Liao" w:date="2021-06-01T21:13:00Z">
                <w:rPr>
                  <w:sz w:val="22"/>
                  <w:szCs w:val="22"/>
                </w:rPr>
              </w:rPrChange>
            </w:rPr>
            <w:delText>)</w:delText>
          </w:r>
          <w:r w:rsidR="00A47863" w:rsidRPr="00BE70D2" w:rsidDel="002C3B02">
            <w:rPr>
              <w:color w:val="000000" w:themeColor="text1"/>
              <w:sz w:val="22"/>
              <w:szCs w:val="22"/>
              <w:rPrChange w:id="10982" w:author="Chen Liao" w:date="2021-06-01T21:13:00Z">
                <w:rPr>
                  <w:sz w:val="22"/>
                  <w:szCs w:val="22"/>
                </w:rPr>
              </w:rPrChange>
            </w:rPr>
            <w:delText>, where the latter was used</w:delText>
          </w:r>
          <w:r w:rsidR="002C3263" w:rsidRPr="00BE70D2" w:rsidDel="002C3B02">
            <w:rPr>
              <w:color w:val="000000" w:themeColor="text1"/>
              <w:sz w:val="22"/>
              <w:szCs w:val="22"/>
              <w:rPrChange w:id="10983" w:author="Chen Liao" w:date="2021-06-01T21:13:00Z">
                <w:rPr>
                  <w:sz w:val="22"/>
                  <w:szCs w:val="22"/>
                </w:rPr>
              </w:rPrChange>
            </w:rPr>
            <w:delText xml:space="preserve"> as a proxy for </w:delText>
          </w:r>
          <w:r w:rsidR="0069342B" w:rsidRPr="00BE70D2" w:rsidDel="002C3B02">
            <w:rPr>
              <w:color w:val="000000" w:themeColor="text1"/>
              <w:sz w:val="22"/>
              <w:szCs w:val="22"/>
              <w:rPrChange w:id="10984" w:author="Chen Liao" w:date="2021-06-01T21:13:00Z">
                <w:rPr>
                  <w:sz w:val="22"/>
                  <w:szCs w:val="22"/>
                </w:rPr>
              </w:rPrChange>
            </w:rPr>
            <w:delText xml:space="preserve">overall </w:delText>
          </w:r>
          <w:r w:rsidR="002C3263" w:rsidRPr="00BE70D2" w:rsidDel="002C3B02">
            <w:rPr>
              <w:color w:val="000000" w:themeColor="text1"/>
              <w:sz w:val="22"/>
              <w:szCs w:val="22"/>
              <w:rPrChange w:id="10985" w:author="Chen Liao" w:date="2021-06-01T21:13:00Z">
                <w:rPr>
                  <w:sz w:val="22"/>
                  <w:szCs w:val="22"/>
                </w:rPr>
              </w:rPrChange>
            </w:rPr>
            <w:delText>microbiota response</w:delText>
          </w:r>
          <w:r w:rsidR="00A42337" w:rsidRPr="00BE70D2" w:rsidDel="002C3B02">
            <w:rPr>
              <w:color w:val="000000" w:themeColor="text1"/>
              <w:sz w:val="22"/>
              <w:szCs w:val="22"/>
              <w:rPrChange w:id="10986" w:author="Chen Liao" w:date="2021-06-01T21:13:00Z">
                <w:rPr>
                  <w:sz w:val="22"/>
                  <w:szCs w:val="22"/>
                </w:rPr>
              </w:rPrChange>
            </w:rPr>
            <w:delText xml:space="preserve">. </w:delText>
          </w:r>
          <w:r w:rsidR="00F862E2" w:rsidRPr="00BE70D2" w:rsidDel="002C3B02">
            <w:rPr>
              <w:color w:val="000000" w:themeColor="text1"/>
              <w:sz w:val="22"/>
              <w:szCs w:val="22"/>
              <w:rPrChange w:id="10987" w:author="Chen Liao" w:date="2021-06-01T21:13:00Z">
                <w:rPr>
                  <w:sz w:val="22"/>
                  <w:szCs w:val="22"/>
                </w:rPr>
              </w:rPrChange>
            </w:rPr>
            <w:delText xml:space="preserve">Not all inulin responders are equally predictive and positive correlations were only found in </w:delText>
          </w:r>
          <w:r w:rsidR="00F862E2" w:rsidRPr="00BE70D2" w:rsidDel="002C3B02">
            <w:rPr>
              <w:i/>
              <w:iCs/>
              <w:color w:val="000000" w:themeColor="text1"/>
              <w:sz w:val="22"/>
              <w:szCs w:val="22"/>
              <w:rPrChange w:id="10988" w:author="Chen Liao" w:date="2021-06-01T21:13:00Z">
                <w:rPr>
                  <w:i/>
                  <w:iCs/>
                  <w:sz w:val="22"/>
                  <w:szCs w:val="22"/>
                </w:rPr>
              </w:rPrChange>
            </w:rPr>
            <w:delText>Bacteroides acidifaciens</w:delText>
          </w:r>
          <w:r w:rsidR="00F862E2" w:rsidRPr="00BE70D2" w:rsidDel="002C3B02">
            <w:rPr>
              <w:color w:val="000000" w:themeColor="text1"/>
              <w:sz w:val="22"/>
              <w:szCs w:val="22"/>
              <w:rPrChange w:id="10989" w:author="Chen Liao" w:date="2021-06-01T21:13:00Z">
                <w:rPr>
                  <w:sz w:val="22"/>
                  <w:szCs w:val="22"/>
                </w:rPr>
              </w:rPrChange>
            </w:rPr>
            <w:delText xml:space="preserve"> and </w:delText>
          </w:r>
          <w:r w:rsidR="00937F95" w:rsidRPr="00BE70D2" w:rsidDel="002C3B02">
            <w:rPr>
              <w:color w:val="000000" w:themeColor="text1"/>
              <w:sz w:val="22"/>
              <w:szCs w:val="22"/>
              <w:rPrChange w:id="10990" w:author="Chen Liao" w:date="2021-06-01T21:13:00Z">
                <w:rPr>
                  <w:sz w:val="22"/>
                  <w:szCs w:val="22"/>
                </w:rPr>
              </w:rPrChange>
            </w:rPr>
            <w:delText xml:space="preserve">unclassified </w:delText>
          </w:r>
          <w:r w:rsidR="00F862E2" w:rsidRPr="00BE70D2" w:rsidDel="002C3B02">
            <w:rPr>
              <w:i/>
              <w:iCs/>
              <w:color w:val="000000" w:themeColor="text1"/>
              <w:sz w:val="22"/>
              <w:szCs w:val="22"/>
              <w:rPrChange w:id="10991" w:author="Chen Liao" w:date="2021-06-01T21:13:00Z">
                <w:rPr>
                  <w:i/>
                  <w:iCs/>
                  <w:sz w:val="22"/>
                  <w:szCs w:val="22"/>
                </w:rPr>
              </w:rPrChange>
            </w:rPr>
            <w:delText>Muribaculace</w:delText>
          </w:r>
          <w:r w:rsidR="00D16271" w:rsidRPr="00BE70D2" w:rsidDel="002C3B02">
            <w:rPr>
              <w:i/>
              <w:iCs/>
              <w:color w:val="000000" w:themeColor="text1"/>
              <w:sz w:val="22"/>
              <w:szCs w:val="22"/>
              <w:rPrChange w:id="10992" w:author="Chen Liao" w:date="2021-06-01T21:13:00Z">
                <w:rPr>
                  <w:i/>
                  <w:iCs/>
                  <w:sz w:val="22"/>
                  <w:szCs w:val="22"/>
                </w:rPr>
              </w:rPrChange>
            </w:rPr>
            <w:delText>ae</w:delText>
          </w:r>
          <w:r w:rsidR="00F862E2" w:rsidRPr="00BE70D2" w:rsidDel="002C3B02">
            <w:rPr>
              <w:color w:val="000000" w:themeColor="text1"/>
              <w:sz w:val="22"/>
              <w:szCs w:val="22"/>
              <w:rPrChange w:id="10993" w:author="Chen Liao" w:date="2021-06-01T21:13:00Z">
                <w:rPr>
                  <w:sz w:val="22"/>
                  <w:szCs w:val="22"/>
                </w:rPr>
              </w:rPrChange>
            </w:rPr>
            <w:delText xml:space="preserve"> (</w:delText>
          </w:r>
          <w:r w:rsidR="00F862E2" w:rsidRPr="00BE70D2" w:rsidDel="002C3B02">
            <w:rPr>
              <w:color w:val="000000" w:themeColor="text1"/>
              <w:sz w:val="22"/>
              <w:szCs w:val="22"/>
              <w:highlight w:val="yellow"/>
              <w:rPrChange w:id="10994" w:author="Chen Liao" w:date="2021-06-01T21:13:00Z">
                <w:rPr>
                  <w:sz w:val="22"/>
                  <w:szCs w:val="22"/>
                  <w:highlight w:val="yellow"/>
                </w:rPr>
              </w:rPrChange>
            </w:rPr>
            <w:delText>Fig. S</w:delText>
          </w:r>
          <w:r w:rsidR="003E5856" w:rsidRPr="00BE70D2" w:rsidDel="002C3B02">
            <w:rPr>
              <w:color w:val="000000" w:themeColor="text1"/>
              <w:sz w:val="22"/>
              <w:szCs w:val="22"/>
              <w:highlight w:val="yellow"/>
              <w:rPrChange w:id="10995" w:author="Chen Liao" w:date="2021-06-01T21:13:00Z">
                <w:rPr>
                  <w:sz w:val="22"/>
                  <w:szCs w:val="22"/>
                  <w:highlight w:val="yellow"/>
                </w:rPr>
              </w:rPrChange>
            </w:rPr>
            <w:delText>14</w:delText>
          </w:r>
          <w:r w:rsidR="005047EE" w:rsidRPr="00BE70D2" w:rsidDel="002C3B02">
            <w:rPr>
              <w:color w:val="000000" w:themeColor="text1"/>
              <w:sz w:val="22"/>
              <w:szCs w:val="22"/>
              <w:highlight w:val="yellow"/>
              <w:rPrChange w:id="10996" w:author="Chen Liao" w:date="2021-06-01T21:13:00Z">
                <w:rPr>
                  <w:sz w:val="22"/>
                  <w:szCs w:val="22"/>
                  <w:highlight w:val="yellow"/>
                </w:rPr>
              </w:rPrChange>
            </w:rPr>
            <w:delText>A</w:delText>
          </w:r>
          <w:r w:rsidR="00F862E2" w:rsidRPr="00BE70D2" w:rsidDel="002C3B02">
            <w:rPr>
              <w:color w:val="000000" w:themeColor="text1"/>
              <w:sz w:val="22"/>
              <w:szCs w:val="22"/>
              <w:rPrChange w:id="10997" w:author="Chen Liao" w:date="2021-06-01T21:13:00Z">
                <w:rPr>
                  <w:sz w:val="22"/>
                  <w:szCs w:val="22"/>
                </w:rPr>
              </w:rPrChange>
            </w:rPr>
            <w:delText xml:space="preserve">). </w:delText>
          </w:r>
          <w:r w:rsidR="00BD5CA6" w:rsidRPr="00BE70D2" w:rsidDel="002C3B02">
            <w:rPr>
              <w:color w:val="000000" w:themeColor="text1"/>
              <w:sz w:val="22"/>
              <w:szCs w:val="22"/>
              <w:rPrChange w:id="10998" w:author="Chen Liao" w:date="2021-06-01T21:13:00Z">
                <w:rPr>
                  <w:sz w:val="22"/>
                  <w:szCs w:val="22"/>
                </w:rPr>
              </w:rPrChange>
            </w:rPr>
            <w:delText>We found that the total relative abundance of</w:delText>
          </w:r>
          <w:r w:rsidR="00F862E2" w:rsidRPr="00BE70D2" w:rsidDel="002C3B02">
            <w:rPr>
              <w:color w:val="000000" w:themeColor="text1"/>
              <w:sz w:val="22"/>
              <w:szCs w:val="22"/>
              <w:rPrChange w:id="10999" w:author="Chen Liao" w:date="2021-06-01T21:13:00Z">
                <w:rPr>
                  <w:sz w:val="22"/>
                  <w:szCs w:val="22"/>
                </w:rPr>
              </w:rPrChange>
            </w:rPr>
            <w:delText xml:space="preserve"> the two responders</w:delText>
          </w:r>
          <w:r w:rsidR="00BD5CA6" w:rsidRPr="00BE70D2" w:rsidDel="002C3B02">
            <w:rPr>
              <w:color w:val="000000" w:themeColor="text1"/>
              <w:sz w:val="22"/>
              <w:szCs w:val="22"/>
              <w:rPrChange w:id="11000" w:author="Chen Liao" w:date="2021-06-01T21:13:00Z">
                <w:rPr>
                  <w:sz w:val="22"/>
                  <w:szCs w:val="22"/>
                </w:rPr>
              </w:rPrChange>
            </w:rPr>
            <w:delText xml:space="preserve"> </w:delText>
          </w:r>
          <w:r w:rsidR="00F862E2" w:rsidRPr="00BE70D2" w:rsidDel="002C3B02">
            <w:rPr>
              <w:color w:val="000000" w:themeColor="text1"/>
              <w:sz w:val="22"/>
              <w:szCs w:val="22"/>
              <w:rPrChange w:id="11001" w:author="Chen Liao" w:date="2021-06-01T21:13:00Z">
                <w:rPr>
                  <w:sz w:val="22"/>
                  <w:szCs w:val="22"/>
                </w:rPr>
              </w:rPrChange>
            </w:rPr>
            <w:delText xml:space="preserve">can explain </w:delText>
          </w:r>
          <w:r w:rsidR="005176BE" w:rsidRPr="00BE70D2" w:rsidDel="002C3B02">
            <w:rPr>
              <w:color w:val="000000" w:themeColor="text1"/>
              <w:sz w:val="22"/>
              <w:szCs w:val="22"/>
              <w:rPrChange w:id="11002" w:author="Chen Liao" w:date="2021-06-01T21:13:00Z">
                <w:rPr>
                  <w:sz w:val="22"/>
                  <w:szCs w:val="22"/>
                </w:rPr>
              </w:rPrChange>
            </w:rPr>
            <w:delText>56</w:delText>
          </w:r>
          <w:r w:rsidR="00F862E2" w:rsidRPr="00BE70D2" w:rsidDel="002C3B02">
            <w:rPr>
              <w:color w:val="000000" w:themeColor="text1"/>
              <w:sz w:val="22"/>
              <w:szCs w:val="22"/>
              <w:rPrChange w:id="11003" w:author="Chen Liao" w:date="2021-06-01T21:13:00Z">
                <w:rPr>
                  <w:sz w:val="22"/>
                  <w:szCs w:val="22"/>
                </w:rPr>
              </w:rPrChange>
            </w:rPr>
            <w:delText>% of the variability (Pearson correlation)</w:delText>
          </w:r>
          <w:r w:rsidR="005047EE" w:rsidRPr="00BE70D2" w:rsidDel="002C3B02">
            <w:rPr>
              <w:color w:val="000000" w:themeColor="text1"/>
              <w:sz w:val="22"/>
              <w:szCs w:val="22"/>
              <w:rPrChange w:id="11004" w:author="Chen Liao" w:date="2021-06-01T21:13:00Z">
                <w:rPr>
                  <w:sz w:val="22"/>
                  <w:szCs w:val="22"/>
                </w:rPr>
              </w:rPrChange>
            </w:rPr>
            <w:delText xml:space="preserve"> in microbiota response</w:delText>
          </w:r>
          <w:r w:rsidR="00F862E2" w:rsidRPr="00BE70D2" w:rsidDel="002C3B02">
            <w:rPr>
              <w:color w:val="000000" w:themeColor="text1"/>
              <w:sz w:val="22"/>
              <w:szCs w:val="22"/>
              <w:rPrChange w:id="11005" w:author="Chen Liao" w:date="2021-06-01T21:13:00Z">
                <w:rPr>
                  <w:sz w:val="22"/>
                  <w:szCs w:val="22"/>
                </w:rPr>
              </w:rPrChange>
            </w:rPr>
            <w:delText>.</w:delText>
          </w:r>
          <w:r w:rsidR="005047EE" w:rsidRPr="00BE70D2" w:rsidDel="002C3B02">
            <w:rPr>
              <w:color w:val="000000" w:themeColor="text1"/>
              <w:sz w:val="22"/>
              <w:szCs w:val="22"/>
              <w:rPrChange w:id="11006" w:author="Chen Liao" w:date="2021-06-01T21:13:00Z">
                <w:rPr>
                  <w:sz w:val="22"/>
                  <w:szCs w:val="22"/>
                </w:rPr>
              </w:rPrChange>
            </w:rPr>
            <w:delText xml:space="preserve"> </w:delText>
          </w:r>
          <w:r w:rsidR="00B97578" w:rsidRPr="00BE70D2" w:rsidDel="002C3B02">
            <w:rPr>
              <w:color w:val="000000" w:themeColor="text1"/>
              <w:sz w:val="22"/>
              <w:szCs w:val="22"/>
              <w:rPrChange w:id="11007" w:author="Chen Liao" w:date="2021-06-01T21:13:00Z">
                <w:rPr>
                  <w:sz w:val="22"/>
                  <w:szCs w:val="22"/>
                </w:rPr>
              </w:rPrChange>
            </w:rPr>
            <w:delText>Similarly</w:delText>
          </w:r>
          <w:r w:rsidR="005047EE" w:rsidRPr="00BE70D2" w:rsidDel="002C3B02">
            <w:rPr>
              <w:color w:val="000000" w:themeColor="text1"/>
              <w:sz w:val="22"/>
              <w:szCs w:val="22"/>
              <w:rPrChange w:id="11008" w:author="Chen Liao" w:date="2021-06-01T21:13:00Z">
                <w:rPr>
                  <w:sz w:val="22"/>
                  <w:szCs w:val="22"/>
                </w:rPr>
              </w:rPrChange>
            </w:rPr>
            <w:delText xml:space="preserve">, the total relative abundance of </w:delText>
          </w:r>
          <w:r w:rsidR="004A4971" w:rsidRPr="00BE70D2" w:rsidDel="002C3B02">
            <w:rPr>
              <w:color w:val="000000" w:themeColor="text1"/>
              <w:sz w:val="22"/>
              <w:szCs w:val="22"/>
              <w:rPrChange w:id="11009" w:author="Chen Liao" w:date="2021-06-01T21:13:00Z">
                <w:rPr>
                  <w:sz w:val="22"/>
                  <w:szCs w:val="22"/>
                </w:rPr>
              </w:rPrChange>
            </w:rPr>
            <w:delText xml:space="preserve">unclassified </w:delText>
          </w:r>
          <w:r w:rsidR="005047EE" w:rsidRPr="00BE70D2" w:rsidDel="002C3B02">
            <w:rPr>
              <w:i/>
              <w:iCs/>
              <w:color w:val="000000" w:themeColor="text1"/>
              <w:sz w:val="22"/>
              <w:szCs w:val="22"/>
              <w:rPrChange w:id="11010" w:author="Chen Liao" w:date="2021-06-01T21:13:00Z">
                <w:rPr>
                  <w:i/>
                  <w:iCs/>
                  <w:sz w:val="22"/>
                  <w:szCs w:val="22"/>
                </w:rPr>
              </w:rPrChange>
            </w:rPr>
            <w:delText>Muribaculaceae</w:delText>
          </w:r>
          <w:r w:rsidR="005047EE" w:rsidRPr="00BE70D2" w:rsidDel="002C3B02">
            <w:rPr>
              <w:color w:val="000000" w:themeColor="text1"/>
              <w:sz w:val="22"/>
              <w:szCs w:val="22"/>
              <w:rPrChange w:id="11011" w:author="Chen Liao" w:date="2021-06-01T21:13:00Z">
                <w:rPr>
                  <w:sz w:val="22"/>
                  <w:szCs w:val="22"/>
                </w:rPr>
              </w:rPrChange>
            </w:rPr>
            <w:delText xml:space="preserve"> and </w:delText>
          </w:r>
          <w:r w:rsidR="005047EE" w:rsidRPr="00BE70D2" w:rsidDel="002C3B02">
            <w:rPr>
              <w:i/>
              <w:iCs/>
              <w:color w:val="000000" w:themeColor="text1"/>
              <w:sz w:val="22"/>
              <w:szCs w:val="22"/>
              <w:rPrChange w:id="11012" w:author="Chen Liao" w:date="2021-06-01T21:13:00Z">
                <w:rPr>
                  <w:i/>
                  <w:iCs/>
                  <w:sz w:val="22"/>
                  <w:szCs w:val="22"/>
                </w:rPr>
              </w:rPrChange>
            </w:rPr>
            <w:delText>Desulfovibrionaceae</w:delText>
          </w:r>
          <w:r w:rsidR="005047EE" w:rsidRPr="00BE70D2" w:rsidDel="002C3B02">
            <w:rPr>
              <w:color w:val="000000" w:themeColor="text1"/>
              <w:sz w:val="22"/>
              <w:szCs w:val="22"/>
              <w:rPrChange w:id="11013" w:author="Chen Liao" w:date="2021-06-01T21:13:00Z">
                <w:rPr>
                  <w:sz w:val="22"/>
                  <w:szCs w:val="22"/>
                </w:rPr>
              </w:rPrChange>
            </w:rPr>
            <w:delText xml:space="preserve"> in the baseline community explains </w:delText>
          </w:r>
          <w:r w:rsidR="005176BE" w:rsidRPr="00BE70D2" w:rsidDel="002C3B02">
            <w:rPr>
              <w:color w:val="000000" w:themeColor="text1"/>
              <w:sz w:val="22"/>
              <w:szCs w:val="22"/>
              <w:rPrChange w:id="11014" w:author="Chen Liao" w:date="2021-06-01T21:13:00Z">
                <w:rPr>
                  <w:sz w:val="22"/>
                  <w:szCs w:val="22"/>
                </w:rPr>
              </w:rPrChange>
            </w:rPr>
            <w:delText>74</w:delText>
          </w:r>
          <w:r w:rsidR="005047EE" w:rsidRPr="00BE70D2" w:rsidDel="002C3B02">
            <w:rPr>
              <w:color w:val="000000" w:themeColor="text1"/>
              <w:sz w:val="22"/>
              <w:szCs w:val="22"/>
              <w:rPrChange w:id="11015" w:author="Chen Liao" w:date="2021-06-01T21:13:00Z">
                <w:rPr>
                  <w:sz w:val="22"/>
                  <w:szCs w:val="22"/>
                </w:rPr>
              </w:rPrChange>
            </w:rPr>
            <w:delText>% of heterogeneity in microbiota response induced by resistant starch (</w:delText>
          </w:r>
          <w:r w:rsidR="005047EE" w:rsidRPr="00BE70D2" w:rsidDel="002C3B02">
            <w:rPr>
              <w:color w:val="000000" w:themeColor="text1"/>
              <w:sz w:val="22"/>
              <w:szCs w:val="22"/>
              <w:highlight w:val="yellow"/>
              <w:rPrChange w:id="11016" w:author="Chen Liao" w:date="2021-06-01T21:13:00Z">
                <w:rPr>
                  <w:sz w:val="22"/>
                  <w:szCs w:val="22"/>
                  <w:highlight w:val="yellow"/>
                </w:rPr>
              </w:rPrChange>
            </w:rPr>
            <w:delText>Fig. S</w:delText>
          </w:r>
          <w:r w:rsidR="003E5856" w:rsidRPr="00BE70D2" w:rsidDel="002C3B02">
            <w:rPr>
              <w:color w:val="000000" w:themeColor="text1"/>
              <w:sz w:val="22"/>
              <w:szCs w:val="22"/>
              <w:highlight w:val="yellow"/>
              <w:rPrChange w:id="11017" w:author="Chen Liao" w:date="2021-06-01T21:13:00Z">
                <w:rPr>
                  <w:sz w:val="22"/>
                  <w:szCs w:val="22"/>
                  <w:highlight w:val="yellow"/>
                </w:rPr>
              </w:rPrChange>
            </w:rPr>
            <w:delText>14</w:delText>
          </w:r>
          <w:r w:rsidR="005047EE" w:rsidRPr="00BE70D2" w:rsidDel="002C3B02">
            <w:rPr>
              <w:color w:val="000000" w:themeColor="text1"/>
              <w:sz w:val="22"/>
              <w:szCs w:val="22"/>
              <w:highlight w:val="yellow"/>
              <w:rPrChange w:id="11018" w:author="Chen Liao" w:date="2021-06-01T21:13:00Z">
                <w:rPr>
                  <w:sz w:val="22"/>
                  <w:szCs w:val="22"/>
                  <w:highlight w:val="yellow"/>
                </w:rPr>
              </w:rPrChange>
            </w:rPr>
            <w:delText>B</w:delText>
          </w:r>
          <w:r w:rsidR="005047EE" w:rsidRPr="00BE70D2" w:rsidDel="002C3B02">
            <w:rPr>
              <w:color w:val="000000" w:themeColor="text1"/>
              <w:sz w:val="22"/>
              <w:szCs w:val="22"/>
              <w:rPrChange w:id="11019" w:author="Chen Liao" w:date="2021-06-01T21:13:00Z">
                <w:rPr>
                  <w:sz w:val="22"/>
                  <w:szCs w:val="22"/>
                </w:rPr>
              </w:rPrChange>
            </w:rPr>
            <w:delText xml:space="preserve">). </w:delText>
          </w:r>
          <w:r w:rsidR="00F862E2" w:rsidRPr="00BE70D2" w:rsidDel="002C3B02">
            <w:rPr>
              <w:color w:val="000000" w:themeColor="text1"/>
              <w:sz w:val="22"/>
              <w:szCs w:val="22"/>
              <w:rPrChange w:id="11020" w:author="Chen Liao" w:date="2021-06-01T21:13:00Z">
                <w:rPr>
                  <w:sz w:val="22"/>
                  <w:szCs w:val="22"/>
                </w:rPr>
              </w:rPrChange>
            </w:rPr>
            <w:delText xml:space="preserve">Although not perfect, our </w:delText>
          </w:r>
          <w:r w:rsidR="005047EE" w:rsidRPr="00BE70D2" w:rsidDel="002C3B02">
            <w:rPr>
              <w:color w:val="000000" w:themeColor="text1"/>
              <w:sz w:val="22"/>
              <w:szCs w:val="22"/>
              <w:rPrChange w:id="11021" w:author="Chen Liao" w:date="2021-06-01T21:13:00Z">
                <w:rPr>
                  <w:sz w:val="22"/>
                  <w:szCs w:val="22"/>
                </w:rPr>
              </w:rPrChange>
            </w:rPr>
            <w:delText>study</w:delText>
          </w:r>
          <w:r w:rsidR="00F862E2" w:rsidRPr="00BE70D2" w:rsidDel="002C3B02">
            <w:rPr>
              <w:color w:val="000000" w:themeColor="text1"/>
              <w:sz w:val="22"/>
              <w:szCs w:val="22"/>
              <w:rPrChange w:id="11022" w:author="Chen Liao" w:date="2021-06-01T21:13:00Z">
                <w:rPr>
                  <w:sz w:val="22"/>
                  <w:szCs w:val="22"/>
                </w:rPr>
              </w:rPrChange>
            </w:rPr>
            <w:delText xml:space="preserve"> provides </w:delText>
          </w:r>
          <w:r w:rsidR="00B97578" w:rsidRPr="00BE70D2" w:rsidDel="002C3B02">
            <w:rPr>
              <w:color w:val="000000" w:themeColor="text1"/>
              <w:sz w:val="22"/>
              <w:szCs w:val="22"/>
              <w:rPrChange w:id="11023" w:author="Chen Liao" w:date="2021-06-01T21:13:00Z">
                <w:rPr>
                  <w:sz w:val="22"/>
                  <w:szCs w:val="22"/>
                </w:rPr>
              </w:rPrChange>
            </w:rPr>
            <w:delText>guidance</w:delText>
          </w:r>
          <w:r w:rsidR="00F862E2" w:rsidRPr="00BE70D2" w:rsidDel="002C3B02">
            <w:rPr>
              <w:color w:val="000000" w:themeColor="text1"/>
              <w:sz w:val="22"/>
              <w:szCs w:val="22"/>
              <w:rPrChange w:id="11024" w:author="Chen Liao" w:date="2021-06-01T21:13:00Z">
                <w:rPr>
                  <w:sz w:val="22"/>
                  <w:szCs w:val="22"/>
                </w:rPr>
              </w:rPrChange>
            </w:rPr>
            <w:delText xml:space="preserve"> on how to develop predictive metrics of microbiota response under dietary fiber intervention.</w:delText>
          </w:r>
        </w:del>
      </w:moveFrom>
    </w:p>
    <w:moveFromRangeEnd w:id="10957"/>
    <w:p w14:paraId="500EF1FA" w14:textId="77777777" w:rsidR="001C47B7" w:rsidRPr="00BE70D2" w:rsidRDefault="001C47B7" w:rsidP="00E6373F">
      <w:pPr>
        <w:jc w:val="both"/>
        <w:rPr>
          <w:color w:val="000000" w:themeColor="text1"/>
          <w:sz w:val="22"/>
          <w:szCs w:val="22"/>
          <w:rPrChange w:id="11025" w:author="Chen Liao" w:date="2021-06-01T21:13:00Z">
            <w:rPr>
              <w:sz w:val="22"/>
              <w:szCs w:val="22"/>
            </w:rPr>
          </w:rPrChange>
        </w:rPr>
      </w:pPr>
    </w:p>
    <w:p w14:paraId="5BA05762" w14:textId="12DB479F" w:rsidR="0071224F" w:rsidRPr="00BE70D2" w:rsidRDefault="0071224F" w:rsidP="00E6373F">
      <w:pPr>
        <w:jc w:val="both"/>
        <w:rPr>
          <w:color w:val="000000" w:themeColor="text1"/>
          <w:sz w:val="22"/>
          <w:szCs w:val="22"/>
          <w:u w:val="single"/>
          <w:rPrChange w:id="11026" w:author="Chen Liao" w:date="2021-06-01T21:13:00Z">
            <w:rPr>
              <w:sz w:val="22"/>
              <w:szCs w:val="22"/>
              <w:u w:val="single"/>
            </w:rPr>
          </w:rPrChange>
        </w:rPr>
      </w:pPr>
      <w:r w:rsidRPr="00BE70D2">
        <w:rPr>
          <w:color w:val="000000" w:themeColor="text1"/>
          <w:sz w:val="22"/>
          <w:szCs w:val="22"/>
          <w:u w:val="single"/>
          <w:rPrChange w:id="11027" w:author="Chen Liao" w:date="2021-06-01T21:13:00Z">
            <w:rPr>
              <w:sz w:val="22"/>
              <w:szCs w:val="22"/>
              <w:u w:val="single"/>
            </w:rPr>
          </w:rPrChange>
        </w:rPr>
        <w:t xml:space="preserve"># </w:t>
      </w:r>
      <w:r w:rsidR="00030F79" w:rsidRPr="00BE70D2">
        <w:rPr>
          <w:color w:val="000000" w:themeColor="text1"/>
          <w:sz w:val="22"/>
          <w:szCs w:val="22"/>
          <w:u w:val="single"/>
          <w:rPrChange w:id="11028" w:author="Chen Liao" w:date="2021-06-01T21:13:00Z">
            <w:rPr>
              <w:sz w:val="22"/>
              <w:szCs w:val="22"/>
              <w:u w:val="single"/>
            </w:rPr>
          </w:rPrChange>
        </w:rPr>
        <w:t xml:space="preserve">Discuss the </w:t>
      </w:r>
      <w:r w:rsidR="00517203" w:rsidRPr="00BE70D2">
        <w:rPr>
          <w:color w:val="000000" w:themeColor="text1"/>
          <w:sz w:val="22"/>
          <w:szCs w:val="22"/>
          <w:u w:val="single"/>
          <w:rPrChange w:id="11029" w:author="Chen Liao" w:date="2021-06-01T21:13:00Z">
            <w:rPr>
              <w:sz w:val="22"/>
              <w:szCs w:val="22"/>
              <w:u w:val="single"/>
            </w:rPr>
          </w:rPrChange>
        </w:rPr>
        <w:t>major</w:t>
      </w:r>
      <w:r w:rsidR="00DD238F" w:rsidRPr="00BE70D2">
        <w:rPr>
          <w:color w:val="000000" w:themeColor="text1"/>
          <w:sz w:val="22"/>
          <w:szCs w:val="22"/>
          <w:u w:val="single"/>
          <w:rPrChange w:id="11030" w:author="Chen Liao" w:date="2021-06-01T21:13:00Z">
            <w:rPr>
              <w:sz w:val="22"/>
              <w:szCs w:val="22"/>
              <w:u w:val="single"/>
            </w:rPr>
          </w:rPrChange>
        </w:rPr>
        <w:t xml:space="preserve"> reason</w:t>
      </w:r>
      <w:ins w:id="11031" w:author="Chen Liao" w:date="2021-05-31T21:12:00Z">
        <w:r w:rsidR="00380805" w:rsidRPr="00BE70D2">
          <w:rPr>
            <w:color w:val="000000" w:themeColor="text1"/>
            <w:sz w:val="22"/>
            <w:szCs w:val="22"/>
            <w:u w:val="single"/>
            <w:rPrChange w:id="11032" w:author="Chen Liao" w:date="2021-06-01T21:13:00Z">
              <w:rPr>
                <w:color w:val="000000" w:themeColor="text1"/>
                <w:sz w:val="22"/>
                <w:szCs w:val="22"/>
                <w:u w:val="single"/>
              </w:rPr>
            </w:rPrChange>
          </w:rPr>
          <w:t>s</w:t>
        </w:r>
      </w:ins>
      <w:r w:rsidR="00DD238F" w:rsidRPr="00BE70D2">
        <w:rPr>
          <w:color w:val="000000" w:themeColor="text1"/>
          <w:sz w:val="22"/>
          <w:szCs w:val="22"/>
          <w:u w:val="single"/>
          <w:rPrChange w:id="11033" w:author="Chen Liao" w:date="2021-06-01T21:13:00Z">
            <w:rPr>
              <w:sz w:val="22"/>
              <w:szCs w:val="22"/>
              <w:u w:val="single"/>
            </w:rPr>
          </w:rPrChange>
        </w:rPr>
        <w:t xml:space="preserve"> for the</w:t>
      </w:r>
      <w:r w:rsidR="00517203" w:rsidRPr="00BE70D2">
        <w:rPr>
          <w:color w:val="000000" w:themeColor="text1"/>
          <w:sz w:val="22"/>
          <w:szCs w:val="22"/>
          <w:u w:val="single"/>
          <w:rPrChange w:id="11034" w:author="Chen Liao" w:date="2021-06-01T21:13:00Z">
            <w:rPr>
              <w:sz w:val="22"/>
              <w:szCs w:val="22"/>
              <w:u w:val="single"/>
            </w:rPr>
          </w:rPrChange>
        </w:rPr>
        <w:t xml:space="preserve"> </w:t>
      </w:r>
      <w:r w:rsidR="00030F79" w:rsidRPr="00BE70D2">
        <w:rPr>
          <w:color w:val="000000" w:themeColor="text1"/>
          <w:sz w:val="22"/>
          <w:szCs w:val="22"/>
          <w:u w:val="single"/>
          <w:rPrChange w:id="11035" w:author="Chen Liao" w:date="2021-06-01T21:13:00Z">
            <w:rPr>
              <w:sz w:val="22"/>
              <w:szCs w:val="22"/>
              <w:u w:val="single"/>
            </w:rPr>
          </w:rPrChange>
        </w:rPr>
        <w:t>failure of</w:t>
      </w:r>
      <w:r w:rsidRPr="00BE70D2">
        <w:rPr>
          <w:color w:val="000000" w:themeColor="text1"/>
          <w:sz w:val="22"/>
          <w:szCs w:val="22"/>
          <w:u w:val="single"/>
          <w:rPrChange w:id="11036" w:author="Chen Liao" w:date="2021-06-01T21:13:00Z">
            <w:rPr>
              <w:sz w:val="22"/>
              <w:szCs w:val="22"/>
              <w:u w:val="single"/>
            </w:rPr>
          </w:rPrChange>
        </w:rPr>
        <w:t xml:space="preserve"> predicting SCFAs from microbiota</w:t>
      </w:r>
      <w:r w:rsidR="00743233" w:rsidRPr="00BE70D2">
        <w:rPr>
          <w:color w:val="000000" w:themeColor="text1"/>
          <w:sz w:val="22"/>
          <w:szCs w:val="22"/>
          <w:u w:val="single"/>
          <w:rPrChange w:id="11037" w:author="Chen Liao" w:date="2021-06-01T21:13:00Z">
            <w:rPr>
              <w:sz w:val="22"/>
              <w:szCs w:val="22"/>
              <w:u w:val="single"/>
            </w:rPr>
          </w:rPrChange>
        </w:rPr>
        <w:t xml:space="preserve"> composition</w:t>
      </w:r>
    </w:p>
    <w:p w14:paraId="3986FEF4" w14:textId="0AEFA339" w:rsidR="00A46FCE" w:rsidRPr="00BE70D2" w:rsidRDefault="00A46FCE" w:rsidP="00E6373F">
      <w:pPr>
        <w:jc w:val="both"/>
        <w:rPr>
          <w:color w:val="000000" w:themeColor="text1"/>
          <w:sz w:val="22"/>
          <w:szCs w:val="22"/>
          <w:u w:val="single"/>
          <w:rPrChange w:id="11038" w:author="Chen Liao" w:date="2021-06-01T21:13:00Z">
            <w:rPr>
              <w:sz w:val="22"/>
              <w:szCs w:val="22"/>
              <w:u w:val="single"/>
            </w:rPr>
          </w:rPrChange>
        </w:rPr>
      </w:pPr>
    </w:p>
    <w:p w14:paraId="5C66AE3C" w14:textId="5032BC41" w:rsidR="00ED4BC3" w:rsidRPr="00BE70D2" w:rsidDel="00F719C6" w:rsidRDefault="00FF17A3" w:rsidP="00E6373F">
      <w:pPr>
        <w:jc w:val="both"/>
        <w:rPr>
          <w:del w:id="11039" w:author="Chen Liao" w:date="2021-06-01T05:27:00Z"/>
          <w:color w:val="000000" w:themeColor="text1"/>
          <w:sz w:val="22"/>
          <w:szCs w:val="22"/>
          <w:rPrChange w:id="11040" w:author="Chen Liao" w:date="2021-06-01T21:13:00Z">
            <w:rPr>
              <w:del w:id="11041" w:author="Chen Liao" w:date="2021-06-01T05:27:00Z"/>
              <w:color w:val="000000" w:themeColor="text1"/>
              <w:sz w:val="22"/>
              <w:szCs w:val="22"/>
            </w:rPr>
          </w:rPrChange>
        </w:rPr>
      </w:pPr>
      <w:r w:rsidRPr="00BE70D2">
        <w:rPr>
          <w:color w:val="000000" w:themeColor="text1"/>
          <w:sz w:val="22"/>
          <w:szCs w:val="22"/>
          <w:rPrChange w:id="11042" w:author="Chen Liao" w:date="2021-06-01T21:13:00Z">
            <w:rPr>
              <w:sz w:val="22"/>
              <w:szCs w:val="22"/>
            </w:rPr>
          </w:rPrChange>
        </w:rPr>
        <w:t>C</w:t>
      </w:r>
      <w:r w:rsidR="0075076D" w:rsidRPr="00BE70D2">
        <w:rPr>
          <w:color w:val="000000" w:themeColor="text1"/>
          <w:sz w:val="22"/>
          <w:szCs w:val="22"/>
          <w:rPrChange w:id="11043" w:author="Chen Liao" w:date="2021-06-01T21:13:00Z">
            <w:rPr>
              <w:sz w:val="22"/>
              <w:szCs w:val="22"/>
            </w:rPr>
          </w:rPrChange>
        </w:rPr>
        <w:t>onsiderable debates</w:t>
      </w:r>
      <w:r w:rsidR="00023DF3" w:rsidRPr="00BE70D2">
        <w:rPr>
          <w:color w:val="000000" w:themeColor="text1"/>
          <w:sz w:val="22"/>
          <w:szCs w:val="22"/>
          <w:rPrChange w:id="11044" w:author="Chen Liao" w:date="2021-06-01T21:13:00Z">
            <w:rPr>
              <w:sz w:val="22"/>
              <w:szCs w:val="22"/>
            </w:rPr>
          </w:rPrChange>
        </w:rPr>
        <w:t xml:space="preserve"> </w:t>
      </w:r>
      <w:r w:rsidRPr="00BE70D2">
        <w:rPr>
          <w:color w:val="000000" w:themeColor="text1"/>
          <w:sz w:val="22"/>
          <w:szCs w:val="22"/>
          <w:rPrChange w:id="11045" w:author="Chen Liao" w:date="2021-06-01T21:13:00Z">
            <w:rPr>
              <w:sz w:val="22"/>
              <w:szCs w:val="22"/>
            </w:rPr>
          </w:rPrChange>
        </w:rPr>
        <w:t>have been raised over</w:t>
      </w:r>
      <w:r w:rsidR="00023DF3" w:rsidRPr="00BE70D2">
        <w:rPr>
          <w:color w:val="000000" w:themeColor="text1"/>
          <w:sz w:val="22"/>
          <w:szCs w:val="22"/>
          <w:rPrChange w:id="11046" w:author="Chen Liao" w:date="2021-06-01T21:13:00Z">
            <w:rPr>
              <w:sz w:val="22"/>
              <w:szCs w:val="22"/>
            </w:rPr>
          </w:rPrChange>
        </w:rPr>
        <w:t xml:space="preserve"> the feasibility of predicting metabolite profiles solely based on microbiome sequencing data</w:t>
      </w:r>
      <w:ins w:id="11047" w:author="Chen Liao" w:date="2021-05-31T22:55:00Z">
        <w:r w:rsidR="001E5637" w:rsidRPr="00BE70D2">
          <w:rPr>
            <w:color w:val="000000" w:themeColor="text1"/>
            <w:sz w:val="22"/>
            <w:szCs w:val="22"/>
            <w:rPrChange w:id="11048" w:author="Chen Liao" w:date="2021-06-01T21:13:00Z">
              <w:rPr>
                <w:color w:val="000000" w:themeColor="text1"/>
                <w:sz w:val="22"/>
                <w:szCs w:val="22"/>
              </w:rPr>
            </w:rPrChange>
          </w:rPr>
          <w:t xml:space="preserve"> </w:t>
        </w:r>
        <w:r w:rsidR="001E5637" w:rsidRPr="00BE70D2">
          <w:rPr>
            <w:rFonts w:eastAsiaTheme="minorEastAsia"/>
            <w:color w:val="000000" w:themeColor="text1"/>
            <w:sz w:val="22"/>
            <w:szCs w:val="22"/>
            <w:rPrChange w:id="11049" w:author="Chen Liao" w:date="2021-06-01T21:13:00Z">
              <w:rPr>
                <w:rFonts w:eastAsiaTheme="minorEastAsia"/>
                <w:color w:val="000000" w:themeColor="text1"/>
                <w:sz w:val="22"/>
                <w:szCs w:val="22"/>
              </w:rPr>
            </w:rPrChange>
          </w:rPr>
          <w:fldChar w:fldCharType="begin"/>
        </w:r>
        <w:r w:rsidR="001E5637" w:rsidRPr="00BE70D2">
          <w:rPr>
            <w:rFonts w:eastAsiaTheme="minorEastAsia"/>
            <w:color w:val="000000" w:themeColor="text1"/>
            <w:sz w:val="22"/>
            <w:szCs w:val="22"/>
            <w:rPrChange w:id="11050" w:author="Chen Liao" w:date="2021-06-01T21:13:00Z">
              <w:rPr>
                <w:rFonts w:eastAsiaTheme="minorEastAsia"/>
                <w:color w:val="000000" w:themeColor="text1"/>
                <w:sz w:val="22"/>
                <w:szCs w:val="22"/>
              </w:rPr>
            </w:rPrChange>
          </w:rPr>
          <w:instrText xml:space="preserve"> ADDIN NE.Ref.{A52A90AC-A864-40F3-ABFA-A96F87D45168}</w:instrText>
        </w:r>
        <w:r w:rsidR="001E5637" w:rsidRPr="00BE70D2">
          <w:rPr>
            <w:rFonts w:eastAsiaTheme="minorEastAsia"/>
            <w:color w:val="000000" w:themeColor="text1"/>
            <w:sz w:val="22"/>
            <w:szCs w:val="22"/>
            <w:rPrChange w:id="11051" w:author="Chen Liao" w:date="2021-06-01T21:13:00Z">
              <w:rPr>
                <w:rFonts w:eastAsiaTheme="minorEastAsia"/>
                <w:color w:val="000000" w:themeColor="text1"/>
                <w:sz w:val="22"/>
                <w:szCs w:val="22"/>
              </w:rPr>
            </w:rPrChange>
          </w:rPr>
          <w:fldChar w:fldCharType="separate"/>
        </w:r>
        <w:r w:rsidR="001E5637" w:rsidRPr="00BE70D2">
          <w:rPr>
            <w:color w:val="000000" w:themeColor="text1"/>
            <w:sz w:val="22"/>
            <w:szCs w:val="22"/>
            <w:rPrChange w:id="11052" w:author="Chen Liao" w:date="2021-06-01T21:13:00Z">
              <w:rPr>
                <w:color w:val="000000" w:themeColor="text1"/>
                <w:sz w:val="22"/>
                <w:szCs w:val="22"/>
              </w:rPr>
            </w:rPrChange>
          </w:rPr>
          <w:t>[44-46]</w:t>
        </w:r>
        <w:r w:rsidR="001E5637" w:rsidRPr="00BE70D2">
          <w:rPr>
            <w:rFonts w:eastAsiaTheme="minorEastAsia"/>
            <w:color w:val="000000" w:themeColor="text1"/>
            <w:sz w:val="22"/>
            <w:szCs w:val="22"/>
            <w:rPrChange w:id="11053" w:author="Chen Liao" w:date="2021-06-01T21:13:00Z">
              <w:rPr>
                <w:rFonts w:eastAsiaTheme="minorEastAsia"/>
                <w:color w:val="000000" w:themeColor="text1"/>
                <w:sz w:val="22"/>
                <w:szCs w:val="22"/>
              </w:rPr>
            </w:rPrChange>
          </w:rPr>
          <w:fldChar w:fldCharType="end"/>
        </w:r>
      </w:ins>
      <w:r w:rsidR="00023DF3" w:rsidRPr="00BE70D2">
        <w:rPr>
          <w:color w:val="000000" w:themeColor="text1"/>
          <w:sz w:val="22"/>
          <w:szCs w:val="22"/>
          <w:rPrChange w:id="11054" w:author="Chen Liao" w:date="2021-06-01T21:13:00Z">
            <w:rPr>
              <w:sz w:val="22"/>
              <w:szCs w:val="22"/>
            </w:rPr>
          </w:rPrChange>
        </w:rPr>
        <w:t xml:space="preserve">. </w:t>
      </w:r>
      <w:r w:rsidR="00794CB4" w:rsidRPr="00BE70D2">
        <w:rPr>
          <w:color w:val="000000" w:themeColor="text1"/>
          <w:sz w:val="22"/>
          <w:szCs w:val="22"/>
          <w:rPrChange w:id="11055" w:author="Chen Liao" w:date="2021-06-01T21:13:00Z">
            <w:rPr>
              <w:sz w:val="22"/>
              <w:szCs w:val="22"/>
            </w:rPr>
          </w:rPrChange>
        </w:rPr>
        <w:t xml:space="preserve">For example, the </w:t>
      </w:r>
      <w:proofErr w:type="spellStart"/>
      <w:r w:rsidR="00794CB4" w:rsidRPr="00BE70D2">
        <w:rPr>
          <w:color w:val="000000" w:themeColor="text1"/>
          <w:sz w:val="22"/>
          <w:szCs w:val="22"/>
          <w:rPrChange w:id="11056" w:author="Chen Liao" w:date="2021-06-01T21:13:00Z">
            <w:rPr>
              <w:sz w:val="22"/>
              <w:szCs w:val="22"/>
            </w:rPr>
          </w:rPrChange>
        </w:rPr>
        <w:t>MelonnPan</w:t>
      </w:r>
      <w:proofErr w:type="spellEnd"/>
      <w:r w:rsidR="00794CB4" w:rsidRPr="00BE70D2">
        <w:rPr>
          <w:color w:val="000000" w:themeColor="text1"/>
          <w:sz w:val="22"/>
          <w:szCs w:val="22"/>
          <w:rPrChange w:id="11057" w:author="Chen Liao" w:date="2021-06-01T21:13:00Z">
            <w:rPr>
              <w:sz w:val="22"/>
              <w:szCs w:val="22"/>
            </w:rPr>
          </w:rPrChange>
        </w:rPr>
        <w:t xml:space="preserve"> algorithm based on linear regression </w:t>
      </w:r>
      <w:r w:rsidR="00B964B1" w:rsidRPr="00BE70D2">
        <w:rPr>
          <w:color w:val="000000" w:themeColor="text1"/>
          <w:sz w:val="22"/>
          <w:szCs w:val="22"/>
          <w:rPrChange w:id="11058" w:author="Chen Liao" w:date="2021-06-01T21:13:00Z">
            <w:rPr>
              <w:sz w:val="22"/>
              <w:szCs w:val="22"/>
            </w:rPr>
          </w:rPrChange>
        </w:rPr>
        <w:t>accuratel</w:t>
      </w:r>
      <w:r w:rsidR="003C073B" w:rsidRPr="00BE70D2">
        <w:rPr>
          <w:color w:val="000000" w:themeColor="text1"/>
          <w:sz w:val="22"/>
          <w:szCs w:val="22"/>
          <w:rPrChange w:id="11059" w:author="Chen Liao" w:date="2021-06-01T21:13:00Z">
            <w:rPr>
              <w:sz w:val="22"/>
              <w:szCs w:val="22"/>
            </w:rPr>
          </w:rPrChange>
        </w:rPr>
        <w:t>y</w:t>
      </w:r>
      <w:r w:rsidR="00794CB4" w:rsidRPr="00BE70D2">
        <w:rPr>
          <w:color w:val="000000" w:themeColor="text1"/>
          <w:sz w:val="22"/>
          <w:szCs w:val="22"/>
          <w:rPrChange w:id="11060" w:author="Chen Liao" w:date="2021-06-01T21:13:00Z">
            <w:rPr>
              <w:sz w:val="22"/>
              <w:szCs w:val="22"/>
            </w:rPr>
          </w:rPrChange>
        </w:rPr>
        <w:t xml:space="preserve"> predicted relative abundances of &gt;50% metabolites </w:t>
      </w:r>
      <w:del w:id="11061" w:author="Chen Liao" w:date="2021-06-01T05:57:00Z">
        <w:r w:rsidR="00794CB4" w:rsidRPr="00BE70D2" w:rsidDel="006E6E60">
          <w:rPr>
            <w:color w:val="000000" w:themeColor="text1"/>
            <w:sz w:val="22"/>
            <w:szCs w:val="22"/>
            <w:rPrChange w:id="11062" w:author="Chen Liao" w:date="2021-06-01T21:13:00Z">
              <w:rPr>
                <w:sz w:val="22"/>
                <w:szCs w:val="22"/>
              </w:rPr>
            </w:rPrChange>
          </w:rPr>
          <w:delText xml:space="preserve">from metagenomes </w:delText>
        </w:r>
        <w:r w:rsidR="0049551B" w:rsidRPr="00BE70D2" w:rsidDel="006E6E60">
          <w:rPr>
            <w:color w:val="000000" w:themeColor="text1"/>
            <w:sz w:val="22"/>
            <w:szCs w:val="22"/>
            <w:rPrChange w:id="11063" w:author="Chen Liao" w:date="2021-06-01T21:13:00Z">
              <w:rPr>
                <w:sz w:val="22"/>
                <w:szCs w:val="22"/>
              </w:rPr>
            </w:rPrChange>
          </w:rPr>
          <w:delText>in patients with inflammatory bowel disease and healthy controls</w:delText>
        </w:r>
        <w:r w:rsidR="00802374" w:rsidRPr="00BE70D2" w:rsidDel="006E6E60">
          <w:rPr>
            <w:color w:val="000000" w:themeColor="text1"/>
            <w:sz w:val="22"/>
            <w:szCs w:val="22"/>
            <w:rPrChange w:id="11064" w:author="Chen Liao" w:date="2021-06-01T21:13:00Z">
              <w:rPr>
                <w:sz w:val="22"/>
                <w:szCs w:val="22"/>
              </w:rPr>
            </w:rPrChange>
          </w:rPr>
          <w:delText xml:space="preserve"> </w:delText>
        </w:r>
      </w:del>
      <w:r w:rsidR="00802374" w:rsidRPr="00BE70D2">
        <w:rPr>
          <w:color w:val="000000" w:themeColor="text1"/>
          <w:sz w:val="22"/>
          <w:szCs w:val="22"/>
          <w:rPrChange w:id="11065" w:author="Chen Liao" w:date="2021-06-01T21:13:00Z">
            <w:rPr>
              <w:sz w:val="22"/>
              <w:szCs w:val="22"/>
            </w:rPr>
          </w:rPrChange>
        </w:rPr>
        <w:fldChar w:fldCharType="begin"/>
      </w:r>
      <w:r w:rsidR="002E2A76" w:rsidRPr="00BE70D2">
        <w:rPr>
          <w:color w:val="000000" w:themeColor="text1"/>
          <w:sz w:val="22"/>
          <w:szCs w:val="22"/>
          <w:rPrChange w:id="11066" w:author="Chen Liao" w:date="2021-06-01T21:13:00Z">
            <w:rPr>
              <w:sz w:val="22"/>
              <w:szCs w:val="22"/>
            </w:rPr>
          </w:rPrChange>
        </w:rPr>
        <w:instrText xml:space="preserve"> ADDIN NE.Ref.{96BC0E23-C17B-4169-91B4-A31D03F08EEB}</w:instrText>
      </w:r>
      <w:r w:rsidR="00802374" w:rsidRPr="00BE70D2">
        <w:rPr>
          <w:color w:val="000000" w:themeColor="text1"/>
          <w:sz w:val="22"/>
          <w:szCs w:val="22"/>
          <w:rPrChange w:id="11067" w:author="Chen Liao" w:date="2021-06-01T21:13:00Z">
            <w:rPr>
              <w:sz w:val="22"/>
              <w:szCs w:val="22"/>
            </w:rPr>
          </w:rPrChange>
        </w:rPr>
        <w:fldChar w:fldCharType="separate"/>
      </w:r>
      <w:r w:rsidR="00D67D1E" w:rsidRPr="00BE70D2">
        <w:rPr>
          <w:rFonts w:eastAsiaTheme="minorEastAsia"/>
          <w:color w:val="000000" w:themeColor="text1"/>
          <w:sz w:val="22"/>
          <w:szCs w:val="22"/>
          <w:rPrChange w:id="11068" w:author="Chen Liao" w:date="2021-06-01T21:13:00Z">
            <w:rPr>
              <w:rFonts w:eastAsiaTheme="minorEastAsia"/>
              <w:color w:val="080000"/>
              <w:sz w:val="22"/>
              <w:szCs w:val="22"/>
            </w:rPr>
          </w:rPrChange>
        </w:rPr>
        <w:t>[45]</w:t>
      </w:r>
      <w:r w:rsidR="00802374" w:rsidRPr="00BE70D2">
        <w:rPr>
          <w:color w:val="000000" w:themeColor="text1"/>
          <w:sz w:val="22"/>
          <w:szCs w:val="22"/>
          <w:rPrChange w:id="11069" w:author="Chen Liao" w:date="2021-06-01T21:13:00Z">
            <w:rPr>
              <w:sz w:val="22"/>
              <w:szCs w:val="22"/>
            </w:rPr>
          </w:rPrChange>
        </w:rPr>
        <w:fldChar w:fldCharType="end"/>
      </w:r>
      <w:ins w:id="11070" w:author="Chen Liao" w:date="2021-06-01T05:57:00Z">
        <w:r w:rsidR="006E6E60" w:rsidRPr="00BE70D2">
          <w:rPr>
            <w:color w:val="000000" w:themeColor="text1"/>
            <w:sz w:val="22"/>
            <w:szCs w:val="22"/>
            <w:rPrChange w:id="11071" w:author="Chen Liao" w:date="2021-06-01T21:13:00Z">
              <w:rPr>
                <w:color w:val="000000" w:themeColor="text1"/>
                <w:sz w:val="22"/>
                <w:szCs w:val="22"/>
              </w:rPr>
            </w:rPrChange>
          </w:rPr>
          <w:t xml:space="preserve">, while RF regression can only explain </w:t>
        </w:r>
      </w:ins>
      <w:del w:id="11072" w:author="Chen Liao" w:date="2021-06-01T05:57:00Z">
        <w:r w:rsidR="0049551B" w:rsidRPr="00BE70D2" w:rsidDel="006E6E60">
          <w:rPr>
            <w:color w:val="000000" w:themeColor="text1"/>
            <w:sz w:val="22"/>
            <w:szCs w:val="22"/>
            <w:rPrChange w:id="11073" w:author="Chen Liao" w:date="2021-06-01T21:13:00Z">
              <w:rPr>
                <w:sz w:val="22"/>
                <w:szCs w:val="22"/>
              </w:rPr>
            </w:rPrChange>
          </w:rPr>
          <w:delText>.</w:delText>
        </w:r>
        <w:r w:rsidR="00794CB4" w:rsidRPr="00BE70D2" w:rsidDel="006E6E60">
          <w:rPr>
            <w:color w:val="000000" w:themeColor="text1"/>
            <w:sz w:val="22"/>
            <w:szCs w:val="22"/>
            <w:rPrChange w:id="11074" w:author="Chen Liao" w:date="2021-06-01T21:13:00Z">
              <w:rPr>
                <w:sz w:val="22"/>
                <w:szCs w:val="22"/>
              </w:rPr>
            </w:rPrChange>
          </w:rPr>
          <w:delText xml:space="preserve"> </w:delText>
        </w:r>
        <w:r w:rsidR="00F82C0B" w:rsidRPr="00BE70D2" w:rsidDel="006E6E60">
          <w:rPr>
            <w:color w:val="000000" w:themeColor="text1"/>
            <w:sz w:val="22"/>
            <w:szCs w:val="22"/>
            <w:rPrChange w:id="11075" w:author="Chen Liao" w:date="2021-06-01T21:13:00Z">
              <w:rPr>
                <w:sz w:val="22"/>
                <w:szCs w:val="22"/>
              </w:rPr>
            </w:rPrChange>
          </w:rPr>
          <w:delText>Oppositely</w:delText>
        </w:r>
        <w:r w:rsidR="00794CB4" w:rsidRPr="00BE70D2" w:rsidDel="006E6E60">
          <w:rPr>
            <w:color w:val="000000" w:themeColor="text1"/>
            <w:sz w:val="22"/>
            <w:szCs w:val="22"/>
            <w:rPrChange w:id="11076" w:author="Chen Liao" w:date="2021-06-01T21:13:00Z">
              <w:rPr>
                <w:sz w:val="22"/>
                <w:szCs w:val="22"/>
              </w:rPr>
            </w:rPrChange>
          </w:rPr>
          <w:delText>,</w:delText>
        </w:r>
        <w:r w:rsidR="00545E24" w:rsidRPr="00BE70D2" w:rsidDel="006E6E60">
          <w:rPr>
            <w:color w:val="000000" w:themeColor="text1"/>
            <w:sz w:val="22"/>
            <w:szCs w:val="22"/>
            <w:rPrChange w:id="11077" w:author="Chen Liao" w:date="2021-06-01T21:13:00Z">
              <w:rPr>
                <w:sz w:val="22"/>
                <w:szCs w:val="22"/>
              </w:rPr>
            </w:rPrChange>
          </w:rPr>
          <w:delText xml:space="preserve"> it was also reported that only </w:delText>
        </w:r>
      </w:del>
      <w:r w:rsidR="00545E24" w:rsidRPr="00BE70D2">
        <w:rPr>
          <w:color w:val="000000" w:themeColor="text1"/>
          <w:sz w:val="22"/>
          <w:szCs w:val="22"/>
          <w:rPrChange w:id="11078" w:author="Chen Liao" w:date="2021-06-01T21:13:00Z">
            <w:rPr>
              <w:sz w:val="22"/>
              <w:szCs w:val="22"/>
            </w:rPr>
          </w:rPrChange>
        </w:rPr>
        <w:t>14% of the observed variation in the SCFAs concentration</w:t>
      </w:r>
      <w:ins w:id="11079" w:author="Chen Liao" w:date="2021-06-01T05:58:00Z">
        <w:r w:rsidR="006E6E60" w:rsidRPr="00BE70D2">
          <w:rPr>
            <w:color w:val="000000" w:themeColor="text1"/>
            <w:sz w:val="22"/>
            <w:szCs w:val="22"/>
            <w:rPrChange w:id="11080" w:author="Chen Liao" w:date="2021-06-01T21:13:00Z">
              <w:rPr>
                <w:color w:val="000000" w:themeColor="text1"/>
                <w:sz w:val="22"/>
                <w:szCs w:val="22"/>
              </w:rPr>
            </w:rPrChange>
          </w:rPr>
          <w:t xml:space="preserve"> </w:t>
        </w:r>
      </w:ins>
      <w:del w:id="11081" w:author="Chen Liao" w:date="2021-06-01T05:58:00Z">
        <w:r w:rsidR="00545E24" w:rsidRPr="00BE70D2" w:rsidDel="006E6E60">
          <w:rPr>
            <w:color w:val="000000" w:themeColor="text1"/>
            <w:sz w:val="22"/>
            <w:szCs w:val="22"/>
            <w:rPrChange w:id="11082" w:author="Chen Liao" w:date="2021-06-01T21:13:00Z">
              <w:rPr>
                <w:sz w:val="22"/>
                <w:szCs w:val="22"/>
              </w:rPr>
            </w:rPrChange>
          </w:rPr>
          <w:delText xml:space="preserve"> can be explained by </w:delText>
        </w:r>
        <w:r w:rsidR="008F0502" w:rsidRPr="00BE70D2" w:rsidDel="006E6E60">
          <w:rPr>
            <w:color w:val="000000" w:themeColor="text1"/>
            <w:sz w:val="22"/>
            <w:szCs w:val="22"/>
            <w:rPrChange w:id="11083" w:author="Chen Liao" w:date="2021-06-01T21:13:00Z">
              <w:rPr>
                <w:sz w:val="22"/>
                <w:szCs w:val="22"/>
              </w:rPr>
            </w:rPrChange>
          </w:rPr>
          <w:delText>RF</w:delText>
        </w:r>
        <w:r w:rsidR="00545E24" w:rsidRPr="00BE70D2" w:rsidDel="006E6E60">
          <w:rPr>
            <w:color w:val="000000" w:themeColor="text1"/>
            <w:sz w:val="22"/>
            <w:szCs w:val="22"/>
            <w:rPrChange w:id="11084" w:author="Chen Liao" w:date="2021-06-01T21:13:00Z">
              <w:rPr>
                <w:sz w:val="22"/>
                <w:szCs w:val="22"/>
              </w:rPr>
            </w:rPrChange>
          </w:rPr>
          <w:delText xml:space="preserve"> regression models trained on 16S rRNA or metagenomic gene sequences</w:delText>
        </w:r>
        <w:r w:rsidR="0049551B" w:rsidRPr="00BE70D2" w:rsidDel="006E6E60">
          <w:rPr>
            <w:color w:val="000000" w:themeColor="text1"/>
            <w:sz w:val="22"/>
            <w:szCs w:val="22"/>
            <w:rPrChange w:id="11085" w:author="Chen Liao" w:date="2021-06-01T21:13:00Z">
              <w:rPr>
                <w:sz w:val="22"/>
                <w:szCs w:val="22"/>
              </w:rPr>
            </w:rPrChange>
          </w:rPr>
          <w:delText xml:space="preserve"> in colorectal cancer patients and healthy controls</w:delText>
        </w:r>
        <w:r w:rsidR="00802374" w:rsidRPr="00BE70D2" w:rsidDel="006E6E60">
          <w:rPr>
            <w:color w:val="000000" w:themeColor="text1"/>
            <w:sz w:val="22"/>
            <w:szCs w:val="22"/>
            <w:rPrChange w:id="11086" w:author="Chen Liao" w:date="2021-06-01T21:13:00Z">
              <w:rPr>
                <w:sz w:val="22"/>
                <w:szCs w:val="22"/>
              </w:rPr>
            </w:rPrChange>
          </w:rPr>
          <w:delText xml:space="preserve"> </w:delText>
        </w:r>
      </w:del>
      <w:r w:rsidR="00802374" w:rsidRPr="00BE70D2">
        <w:rPr>
          <w:color w:val="000000" w:themeColor="text1"/>
          <w:sz w:val="22"/>
          <w:szCs w:val="22"/>
          <w:rPrChange w:id="11087" w:author="Chen Liao" w:date="2021-06-01T21:13:00Z">
            <w:rPr>
              <w:sz w:val="22"/>
              <w:szCs w:val="22"/>
            </w:rPr>
          </w:rPrChange>
        </w:rPr>
        <w:fldChar w:fldCharType="begin"/>
      </w:r>
      <w:r w:rsidR="002E2A76" w:rsidRPr="00BE70D2">
        <w:rPr>
          <w:color w:val="000000" w:themeColor="text1"/>
          <w:sz w:val="22"/>
          <w:szCs w:val="22"/>
          <w:rPrChange w:id="11088" w:author="Chen Liao" w:date="2021-06-01T21:13:00Z">
            <w:rPr>
              <w:sz w:val="22"/>
              <w:szCs w:val="22"/>
            </w:rPr>
          </w:rPrChange>
        </w:rPr>
        <w:instrText xml:space="preserve"> ADDIN NE.Ref.{36C21D4D-A429-4860-9B50-D194F4E12790}</w:instrText>
      </w:r>
      <w:r w:rsidR="00802374" w:rsidRPr="00BE70D2">
        <w:rPr>
          <w:color w:val="000000" w:themeColor="text1"/>
          <w:sz w:val="22"/>
          <w:szCs w:val="22"/>
          <w:rPrChange w:id="11089" w:author="Chen Liao" w:date="2021-06-01T21:13:00Z">
            <w:rPr>
              <w:sz w:val="22"/>
              <w:szCs w:val="22"/>
            </w:rPr>
          </w:rPrChange>
        </w:rPr>
        <w:fldChar w:fldCharType="separate"/>
      </w:r>
      <w:r w:rsidR="00D67D1E" w:rsidRPr="00BE70D2">
        <w:rPr>
          <w:rFonts w:eastAsiaTheme="minorEastAsia"/>
          <w:color w:val="000000" w:themeColor="text1"/>
          <w:sz w:val="22"/>
          <w:szCs w:val="22"/>
          <w:rPrChange w:id="11090" w:author="Chen Liao" w:date="2021-06-01T21:13:00Z">
            <w:rPr>
              <w:rFonts w:eastAsiaTheme="minorEastAsia"/>
              <w:color w:val="080000"/>
              <w:sz w:val="22"/>
              <w:szCs w:val="22"/>
            </w:rPr>
          </w:rPrChange>
        </w:rPr>
        <w:t>[46]</w:t>
      </w:r>
      <w:r w:rsidR="00802374" w:rsidRPr="00BE70D2">
        <w:rPr>
          <w:color w:val="000000" w:themeColor="text1"/>
          <w:sz w:val="22"/>
          <w:szCs w:val="22"/>
          <w:rPrChange w:id="11091" w:author="Chen Liao" w:date="2021-06-01T21:13:00Z">
            <w:rPr>
              <w:sz w:val="22"/>
              <w:szCs w:val="22"/>
            </w:rPr>
          </w:rPrChange>
        </w:rPr>
        <w:fldChar w:fldCharType="end"/>
      </w:r>
      <w:r w:rsidR="00545E24" w:rsidRPr="00BE70D2">
        <w:rPr>
          <w:color w:val="000000" w:themeColor="text1"/>
          <w:sz w:val="22"/>
          <w:szCs w:val="22"/>
          <w:rPrChange w:id="11092" w:author="Chen Liao" w:date="2021-06-01T21:13:00Z">
            <w:rPr>
              <w:sz w:val="22"/>
              <w:szCs w:val="22"/>
            </w:rPr>
          </w:rPrChange>
        </w:rPr>
        <w:t>.</w:t>
      </w:r>
      <w:r w:rsidR="0049551B" w:rsidRPr="00BE70D2">
        <w:rPr>
          <w:color w:val="000000" w:themeColor="text1"/>
          <w:sz w:val="22"/>
          <w:szCs w:val="22"/>
          <w:rPrChange w:id="11093" w:author="Chen Liao" w:date="2021-06-01T21:13:00Z">
            <w:rPr>
              <w:sz w:val="22"/>
              <w:szCs w:val="22"/>
            </w:rPr>
          </w:rPrChange>
        </w:rPr>
        <w:t xml:space="preserve"> </w:t>
      </w:r>
      <w:r w:rsidR="00973949" w:rsidRPr="00BE70D2">
        <w:rPr>
          <w:color w:val="000000" w:themeColor="text1"/>
          <w:sz w:val="22"/>
          <w:szCs w:val="22"/>
          <w:rPrChange w:id="11094" w:author="Chen Liao" w:date="2021-06-01T21:13:00Z">
            <w:rPr>
              <w:sz w:val="22"/>
              <w:szCs w:val="22"/>
            </w:rPr>
          </w:rPrChange>
        </w:rPr>
        <w:t xml:space="preserve">While the possibility of </w:t>
      </w:r>
      <w:r w:rsidR="00F8450B" w:rsidRPr="00BE70D2">
        <w:rPr>
          <w:color w:val="000000" w:themeColor="text1"/>
          <w:sz w:val="22"/>
          <w:szCs w:val="22"/>
          <w:rPrChange w:id="11095" w:author="Chen Liao" w:date="2021-06-01T21:13:00Z">
            <w:rPr>
              <w:sz w:val="22"/>
              <w:szCs w:val="22"/>
            </w:rPr>
          </w:rPrChange>
        </w:rPr>
        <w:t xml:space="preserve">using </w:t>
      </w:r>
      <w:r w:rsidR="00973949" w:rsidRPr="00BE70D2">
        <w:rPr>
          <w:color w:val="000000" w:themeColor="text1"/>
          <w:sz w:val="22"/>
          <w:szCs w:val="22"/>
          <w:rPrChange w:id="11096" w:author="Chen Liao" w:date="2021-06-01T21:13:00Z">
            <w:rPr>
              <w:sz w:val="22"/>
              <w:szCs w:val="22"/>
            </w:rPr>
          </w:rPrChange>
        </w:rPr>
        <w:t xml:space="preserve">different </w:t>
      </w:r>
      <w:r w:rsidR="00F8450B" w:rsidRPr="00BE70D2">
        <w:rPr>
          <w:color w:val="000000" w:themeColor="text1"/>
          <w:sz w:val="22"/>
          <w:szCs w:val="22"/>
          <w:rPrChange w:id="11097" w:author="Chen Liao" w:date="2021-06-01T21:13:00Z">
            <w:rPr>
              <w:sz w:val="22"/>
              <w:szCs w:val="22"/>
            </w:rPr>
          </w:rPrChange>
        </w:rPr>
        <w:t xml:space="preserve">regression </w:t>
      </w:r>
      <w:r w:rsidR="00973949" w:rsidRPr="00BE70D2">
        <w:rPr>
          <w:color w:val="000000" w:themeColor="text1"/>
          <w:sz w:val="22"/>
          <w:szCs w:val="22"/>
          <w:rPrChange w:id="11098" w:author="Chen Liao" w:date="2021-06-01T21:13:00Z">
            <w:rPr>
              <w:sz w:val="22"/>
              <w:szCs w:val="22"/>
            </w:rPr>
          </w:rPrChange>
        </w:rPr>
        <w:t>models and patient cohorts</w:t>
      </w:r>
      <w:r w:rsidR="00F8450B" w:rsidRPr="00BE70D2">
        <w:rPr>
          <w:color w:val="000000" w:themeColor="text1"/>
          <w:sz w:val="22"/>
          <w:szCs w:val="22"/>
          <w:rPrChange w:id="11099" w:author="Chen Liao" w:date="2021-06-01T21:13:00Z">
            <w:rPr>
              <w:sz w:val="22"/>
              <w:szCs w:val="22"/>
            </w:rPr>
          </w:rPrChange>
        </w:rPr>
        <w:t xml:space="preserve"> between these </w:t>
      </w:r>
      <w:proofErr w:type="spellStart"/>
      <w:r w:rsidR="00F8450B" w:rsidRPr="00BE70D2">
        <w:rPr>
          <w:color w:val="000000" w:themeColor="text1"/>
          <w:sz w:val="22"/>
          <w:szCs w:val="22"/>
          <w:rPrChange w:id="11100" w:author="Chen Liao" w:date="2021-06-01T21:13:00Z">
            <w:rPr>
              <w:sz w:val="22"/>
              <w:szCs w:val="22"/>
            </w:rPr>
          </w:rPrChange>
        </w:rPr>
        <w:t>controver</w:t>
      </w:r>
      <w:ins w:id="11101" w:author="Chen Liao" w:date="2021-06-01T05:58:00Z">
        <w:r w:rsidR="0046714C" w:rsidRPr="00BE70D2">
          <w:rPr>
            <w:color w:val="000000" w:themeColor="text1"/>
            <w:sz w:val="22"/>
            <w:szCs w:val="22"/>
            <w:rPrChange w:id="11102" w:author="Chen Liao" w:date="2021-06-01T21:13:00Z">
              <w:rPr>
                <w:color w:val="000000" w:themeColor="text1"/>
                <w:sz w:val="22"/>
                <w:szCs w:val="22"/>
              </w:rPr>
            </w:rPrChange>
          </w:rPr>
          <w:t>s</w:t>
        </w:r>
      </w:ins>
      <w:r w:rsidR="00F8450B" w:rsidRPr="00BE70D2">
        <w:rPr>
          <w:color w:val="000000" w:themeColor="text1"/>
          <w:sz w:val="22"/>
          <w:szCs w:val="22"/>
          <w:rPrChange w:id="11103" w:author="Chen Liao" w:date="2021-06-01T21:13:00Z">
            <w:rPr>
              <w:sz w:val="22"/>
              <w:szCs w:val="22"/>
            </w:rPr>
          </w:rPrChange>
        </w:rPr>
        <w:t>al</w:t>
      </w:r>
      <w:proofErr w:type="spellEnd"/>
      <w:r w:rsidR="00F8450B" w:rsidRPr="00BE70D2">
        <w:rPr>
          <w:color w:val="000000" w:themeColor="text1"/>
          <w:sz w:val="22"/>
          <w:szCs w:val="22"/>
          <w:rPrChange w:id="11104" w:author="Chen Liao" w:date="2021-06-01T21:13:00Z">
            <w:rPr>
              <w:sz w:val="22"/>
              <w:szCs w:val="22"/>
            </w:rPr>
          </w:rPrChange>
        </w:rPr>
        <w:t xml:space="preserve"> studies</w:t>
      </w:r>
      <w:r w:rsidR="00973949" w:rsidRPr="00BE70D2">
        <w:rPr>
          <w:color w:val="000000" w:themeColor="text1"/>
          <w:sz w:val="22"/>
          <w:szCs w:val="22"/>
          <w:rPrChange w:id="11105" w:author="Chen Liao" w:date="2021-06-01T21:13:00Z">
            <w:rPr>
              <w:sz w:val="22"/>
              <w:szCs w:val="22"/>
            </w:rPr>
          </w:rPrChange>
        </w:rPr>
        <w:t xml:space="preserve"> cannot be </w:t>
      </w:r>
      <w:r w:rsidR="00B97578" w:rsidRPr="00BE70D2">
        <w:rPr>
          <w:color w:val="000000" w:themeColor="text1"/>
          <w:sz w:val="22"/>
          <w:szCs w:val="22"/>
          <w:rPrChange w:id="11106" w:author="Chen Liao" w:date="2021-06-01T21:13:00Z">
            <w:rPr>
              <w:sz w:val="22"/>
              <w:szCs w:val="22"/>
            </w:rPr>
          </w:rPrChange>
        </w:rPr>
        <w:t>excluded</w:t>
      </w:r>
      <w:r w:rsidR="00973949" w:rsidRPr="00BE70D2">
        <w:rPr>
          <w:color w:val="000000" w:themeColor="text1"/>
          <w:sz w:val="22"/>
          <w:szCs w:val="22"/>
          <w:rPrChange w:id="11107" w:author="Chen Liao" w:date="2021-06-01T21:13:00Z">
            <w:rPr>
              <w:sz w:val="22"/>
              <w:szCs w:val="22"/>
            </w:rPr>
          </w:rPrChange>
        </w:rPr>
        <w:t xml:space="preserve">, </w:t>
      </w:r>
      <w:r w:rsidR="00F8450B" w:rsidRPr="00BE70D2">
        <w:rPr>
          <w:color w:val="000000" w:themeColor="text1"/>
          <w:sz w:val="22"/>
          <w:szCs w:val="22"/>
          <w:rPrChange w:id="11108" w:author="Chen Liao" w:date="2021-06-01T21:13:00Z">
            <w:rPr>
              <w:sz w:val="22"/>
              <w:szCs w:val="22"/>
            </w:rPr>
          </w:rPrChange>
        </w:rPr>
        <w:t xml:space="preserve">our study points out that the </w:t>
      </w:r>
      <w:ins w:id="11109" w:author="Chen Liao" w:date="2021-06-01T05:34:00Z">
        <w:r w:rsidR="007945B3" w:rsidRPr="00BE70D2">
          <w:rPr>
            <w:color w:val="000000" w:themeColor="text1"/>
            <w:sz w:val="22"/>
            <w:szCs w:val="22"/>
            <w:rPrChange w:id="11110" w:author="Chen Liao" w:date="2021-06-01T21:13:00Z">
              <w:rPr>
                <w:color w:val="000000" w:themeColor="text1"/>
                <w:sz w:val="22"/>
                <w:szCs w:val="22"/>
              </w:rPr>
            </w:rPrChange>
          </w:rPr>
          <w:t>dis</w:t>
        </w:r>
      </w:ins>
      <w:r w:rsidR="00F8450B" w:rsidRPr="00BE70D2">
        <w:rPr>
          <w:color w:val="000000" w:themeColor="text1"/>
          <w:sz w:val="22"/>
          <w:szCs w:val="22"/>
          <w:rPrChange w:id="11111" w:author="Chen Liao" w:date="2021-06-01T21:13:00Z">
            <w:rPr>
              <w:sz w:val="22"/>
              <w:szCs w:val="22"/>
            </w:rPr>
          </w:rPrChange>
        </w:rPr>
        <w:t xml:space="preserve">similarity of </w:t>
      </w:r>
      <w:del w:id="11112" w:author="Chen Liao" w:date="2021-05-31T23:04:00Z">
        <w:r w:rsidR="00F8450B" w:rsidRPr="00BE70D2" w:rsidDel="00244EEE">
          <w:rPr>
            <w:color w:val="000000" w:themeColor="text1"/>
            <w:sz w:val="22"/>
            <w:szCs w:val="22"/>
            <w:rPrChange w:id="11113" w:author="Chen Liao" w:date="2021-06-01T21:13:00Z">
              <w:rPr>
                <w:sz w:val="22"/>
                <w:szCs w:val="22"/>
              </w:rPr>
            </w:rPrChange>
          </w:rPr>
          <w:delText>data distribution</w:delText>
        </w:r>
      </w:del>
      <w:ins w:id="11114" w:author="Chen Liao" w:date="2021-05-31T23:04:00Z">
        <w:r w:rsidR="00244EEE" w:rsidRPr="00BE70D2">
          <w:rPr>
            <w:color w:val="000000" w:themeColor="text1"/>
            <w:sz w:val="22"/>
            <w:szCs w:val="22"/>
            <w:rPrChange w:id="11115" w:author="Chen Liao" w:date="2021-06-01T21:13:00Z">
              <w:rPr>
                <w:color w:val="000000" w:themeColor="text1"/>
                <w:sz w:val="22"/>
                <w:szCs w:val="22"/>
              </w:rPr>
            </w:rPrChange>
          </w:rPr>
          <w:t>gut microbiota composition</w:t>
        </w:r>
      </w:ins>
      <w:r w:rsidR="00F8450B" w:rsidRPr="00BE70D2">
        <w:rPr>
          <w:color w:val="000000" w:themeColor="text1"/>
          <w:sz w:val="22"/>
          <w:szCs w:val="22"/>
          <w:rPrChange w:id="11116" w:author="Chen Liao" w:date="2021-06-01T21:13:00Z">
            <w:rPr>
              <w:sz w:val="22"/>
              <w:szCs w:val="22"/>
            </w:rPr>
          </w:rPrChange>
        </w:rPr>
        <w:t xml:space="preserve"> between training and test sets</w:t>
      </w:r>
      <w:r w:rsidR="00D56BD8" w:rsidRPr="00BE70D2">
        <w:rPr>
          <w:color w:val="000000" w:themeColor="text1"/>
          <w:sz w:val="22"/>
          <w:szCs w:val="22"/>
          <w:rPrChange w:id="11117" w:author="Chen Liao" w:date="2021-06-01T21:13:00Z">
            <w:rPr>
              <w:sz w:val="22"/>
              <w:szCs w:val="22"/>
            </w:rPr>
          </w:rPrChange>
        </w:rPr>
        <w:t xml:space="preserve">, </w:t>
      </w:r>
      <w:r w:rsidR="00F8450B" w:rsidRPr="00BE70D2">
        <w:rPr>
          <w:color w:val="000000" w:themeColor="text1"/>
          <w:sz w:val="22"/>
          <w:szCs w:val="22"/>
          <w:rPrChange w:id="11118" w:author="Chen Liao" w:date="2021-06-01T21:13:00Z">
            <w:rPr>
              <w:sz w:val="22"/>
              <w:szCs w:val="22"/>
            </w:rPr>
          </w:rPrChange>
        </w:rPr>
        <w:t xml:space="preserve">which </w:t>
      </w:r>
      <w:r w:rsidR="00741B55" w:rsidRPr="00BE70D2">
        <w:rPr>
          <w:color w:val="000000" w:themeColor="text1"/>
          <w:sz w:val="22"/>
          <w:szCs w:val="22"/>
          <w:rPrChange w:id="11119" w:author="Chen Liao" w:date="2021-06-01T21:13:00Z">
            <w:rPr>
              <w:sz w:val="22"/>
              <w:szCs w:val="22"/>
            </w:rPr>
          </w:rPrChange>
        </w:rPr>
        <w:t xml:space="preserve">is </w:t>
      </w:r>
      <w:ins w:id="11120" w:author="Chen Liao" w:date="2021-06-01T05:35:00Z">
        <w:r w:rsidR="000A4697" w:rsidRPr="00BE70D2">
          <w:rPr>
            <w:rFonts w:eastAsiaTheme="minorEastAsia"/>
            <w:color w:val="000000" w:themeColor="text1"/>
            <w:sz w:val="22"/>
            <w:szCs w:val="22"/>
            <w:rPrChange w:id="11121" w:author="Chen Liao" w:date="2021-06-01T21:13:00Z">
              <w:rPr>
                <w:rFonts w:eastAsiaTheme="minorEastAsia"/>
                <w:color w:val="000000" w:themeColor="text1"/>
                <w:sz w:val="22"/>
                <w:szCs w:val="22"/>
              </w:rPr>
            </w:rPrChange>
          </w:rPr>
          <w:t xml:space="preserve">formally known as covariate shift </w:t>
        </w:r>
        <w:r w:rsidR="000A4697" w:rsidRPr="00BE70D2">
          <w:rPr>
            <w:rFonts w:eastAsiaTheme="minorEastAsia"/>
            <w:color w:val="000000" w:themeColor="text1"/>
            <w:sz w:val="22"/>
            <w:szCs w:val="22"/>
            <w:rPrChange w:id="11122" w:author="Chen Liao" w:date="2021-06-01T21:13:00Z">
              <w:rPr>
                <w:rFonts w:eastAsiaTheme="minorEastAsia"/>
                <w:color w:val="000000" w:themeColor="text1"/>
                <w:sz w:val="22"/>
                <w:szCs w:val="22"/>
              </w:rPr>
            </w:rPrChange>
          </w:rPr>
          <w:fldChar w:fldCharType="begin"/>
        </w:r>
        <w:r w:rsidR="000A4697" w:rsidRPr="00BE70D2">
          <w:rPr>
            <w:rFonts w:eastAsiaTheme="minorEastAsia"/>
            <w:color w:val="000000" w:themeColor="text1"/>
            <w:sz w:val="22"/>
            <w:szCs w:val="22"/>
            <w:rPrChange w:id="11123" w:author="Chen Liao" w:date="2021-06-01T21:13:00Z">
              <w:rPr>
                <w:rFonts w:eastAsiaTheme="minorEastAsia"/>
                <w:color w:val="000000" w:themeColor="text1"/>
                <w:sz w:val="22"/>
                <w:szCs w:val="22"/>
              </w:rPr>
            </w:rPrChange>
          </w:rPr>
          <w:instrText xml:space="preserve"> ADDIN NE.Ref.{43AA715C-160F-4774-A91E-C34720AA4352}</w:instrText>
        </w:r>
        <w:r w:rsidR="000A4697" w:rsidRPr="00BE70D2">
          <w:rPr>
            <w:rFonts w:eastAsiaTheme="minorEastAsia"/>
            <w:color w:val="000000" w:themeColor="text1"/>
            <w:sz w:val="22"/>
            <w:szCs w:val="22"/>
            <w:rPrChange w:id="11124" w:author="Chen Liao" w:date="2021-06-01T21:13:00Z">
              <w:rPr>
                <w:rFonts w:eastAsiaTheme="minorEastAsia"/>
                <w:color w:val="000000" w:themeColor="text1"/>
                <w:sz w:val="22"/>
                <w:szCs w:val="22"/>
              </w:rPr>
            </w:rPrChange>
          </w:rPr>
          <w:fldChar w:fldCharType="separate"/>
        </w:r>
        <w:r w:rsidR="000A4697" w:rsidRPr="00BE70D2">
          <w:rPr>
            <w:color w:val="000000" w:themeColor="text1"/>
            <w:sz w:val="22"/>
            <w:szCs w:val="22"/>
            <w:rPrChange w:id="11125" w:author="Chen Liao" w:date="2021-06-01T21:13:00Z">
              <w:rPr>
                <w:rFonts w:hAnsiTheme="minorHAnsi"/>
                <w:color w:val="000000" w:themeColor="text1"/>
                <w:sz w:val="22"/>
                <w:szCs w:val="22"/>
              </w:rPr>
            </w:rPrChange>
          </w:rPr>
          <w:t>[48]</w:t>
        </w:r>
        <w:r w:rsidR="000A4697" w:rsidRPr="00BE70D2">
          <w:rPr>
            <w:rFonts w:eastAsiaTheme="minorEastAsia"/>
            <w:color w:val="000000" w:themeColor="text1"/>
            <w:sz w:val="22"/>
            <w:szCs w:val="22"/>
            <w:rPrChange w:id="11126" w:author="Chen Liao" w:date="2021-06-01T21:13:00Z">
              <w:rPr>
                <w:rFonts w:eastAsiaTheme="minorEastAsia"/>
                <w:color w:val="000000" w:themeColor="text1"/>
                <w:sz w:val="22"/>
                <w:szCs w:val="22"/>
              </w:rPr>
            </w:rPrChange>
          </w:rPr>
          <w:fldChar w:fldCharType="end"/>
        </w:r>
      </w:ins>
      <w:del w:id="11127" w:author="Chen Liao" w:date="2021-06-01T05:36:00Z">
        <w:r w:rsidR="00741B55" w:rsidRPr="00BE70D2" w:rsidDel="000A4697">
          <w:rPr>
            <w:color w:val="000000" w:themeColor="text1"/>
            <w:sz w:val="22"/>
            <w:szCs w:val="22"/>
            <w:rPrChange w:id="11128" w:author="Chen Liao" w:date="2021-06-01T21:13:00Z">
              <w:rPr>
                <w:sz w:val="22"/>
                <w:szCs w:val="22"/>
              </w:rPr>
            </w:rPrChange>
          </w:rPr>
          <w:delText>strongly affected by</w:delText>
        </w:r>
        <w:r w:rsidR="00F8450B" w:rsidRPr="00BE70D2" w:rsidDel="000A4697">
          <w:rPr>
            <w:color w:val="000000" w:themeColor="text1"/>
            <w:sz w:val="22"/>
            <w:szCs w:val="22"/>
            <w:rPrChange w:id="11129" w:author="Chen Liao" w:date="2021-06-01T21:13:00Z">
              <w:rPr>
                <w:sz w:val="22"/>
                <w:szCs w:val="22"/>
              </w:rPr>
            </w:rPrChange>
          </w:rPr>
          <w:delText xml:space="preserve"> the degree of </w:delText>
        </w:r>
      </w:del>
      <w:del w:id="11130" w:author="Chen Liao" w:date="2021-05-31T23:05:00Z">
        <w:r w:rsidR="00F8450B" w:rsidRPr="00BE70D2" w:rsidDel="00244EEE">
          <w:rPr>
            <w:color w:val="000000" w:themeColor="text1"/>
            <w:sz w:val="22"/>
            <w:szCs w:val="22"/>
            <w:rPrChange w:id="11131" w:author="Chen Liao" w:date="2021-06-01T21:13:00Z">
              <w:rPr>
                <w:sz w:val="22"/>
                <w:szCs w:val="22"/>
              </w:rPr>
            </w:rPrChange>
          </w:rPr>
          <w:delText>inter-individual</w:delText>
        </w:r>
      </w:del>
      <w:del w:id="11132" w:author="Chen Liao" w:date="2021-06-01T05:36:00Z">
        <w:r w:rsidR="00F8450B" w:rsidRPr="00BE70D2" w:rsidDel="000A4697">
          <w:rPr>
            <w:color w:val="000000" w:themeColor="text1"/>
            <w:sz w:val="22"/>
            <w:szCs w:val="22"/>
            <w:rPrChange w:id="11133" w:author="Chen Liao" w:date="2021-06-01T21:13:00Z">
              <w:rPr>
                <w:sz w:val="22"/>
                <w:szCs w:val="22"/>
              </w:rPr>
            </w:rPrChange>
          </w:rPr>
          <w:delText xml:space="preserve"> variability</w:delText>
        </w:r>
      </w:del>
      <w:del w:id="11134" w:author="Chen Liao" w:date="2021-05-31T23:05:00Z">
        <w:r w:rsidR="00F8450B" w:rsidRPr="00BE70D2" w:rsidDel="00244EEE">
          <w:rPr>
            <w:color w:val="000000" w:themeColor="text1"/>
            <w:sz w:val="22"/>
            <w:szCs w:val="22"/>
            <w:rPrChange w:id="11135" w:author="Chen Liao" w:date="2021-06-01T21:13:00Z">
              <w:rPr>
                <w:sz w:val="22"/>
                <w:szCs w:val="22"/>
              </w:rPr>
            </w:rPrChange>
          </w:rPr>
          <w:delText xml:space="preserve"> of gut microbiota</w:delText>
        </w:r>
      </w:del>
      <w:r w:rsidR="00D56BD8" w:rsidRPr="00BE70D2">
        <w:rPr>
          <w:color w:val="000000" w:themeColor="text1"/>
          <w:sz w:val="22"/>
          <w:szCs w:val="22"/>
          <w:rPrChange w:id="11136" w:author="Chen Liao" w:date="2021-06-01T21:13:00Z">
            <w:rPr>
              <w:sz w:val="22"/>
              <w:szCs w:val="22"/>
            </w:rPr>
          </w:rPrChange>
        </w:rPr>
        <w:t xml:space="preserve">, </w:t>
      </w:r>
      <w:r w:rsidR="008D577C" w:rsidRPr="00BE70D2">
        <w:rPr>
          <w:color w:val="000000" w:themeColor="text1"/>
          <w:sz w:val="22"/>
          <w:szCs w:val="22"/>
          <w:rPrChange w:id="11137" w:author="Chen Liao" w:date="2021-06-01T21:13:00Z">
            <w:rPr>
              <w:sz w:val="22"/>
              <w:szCs w:val="22"/>
            </w:rPr>
          </w:rPrChange>
        </w:rPr>
        <w:t>may</w:t>
      </w:r>
      <w:r w:rsidR="00A5380C" w:rsidRPr="00BE70D2">
        <w:rPr>
          <w:color w:val="000000" w:themeColor="text1"/>
          <w:sz w:val="22"/>
          <w:szCs w:val="22"/>
          <w:rPrChange w:id="11138" w:author="Chen Liao" w:date="2021-06-01T21:13:00Z">
            <w:rPr>
              <w:sz w:val="22"/>
              <w:szCs w:val="22"/>
            </w:rPr>
          </w:rPrChange>
        </w:rPr>
        <w:t xml:space="preserve"> </w:t>
      </w:r>
      <w:r w:rsidR="00D56BD8" w:rsidRPr="00BE70D2">
        <w:rPr>
          <w:color w:val="000000" w:themeColor="text1"/>
          <w:sz w:val="22"/>
          <w:szCs w:val="22"/>
          <w:rPrChange w:id="11139" w:author="Chen Liao" w:date="2021-06-01T21:13:00Z">
            <w:rPr>
              <w:sz w:val="22"/>
              <w:szCs w:val="22"/>
            </w:rPr>
          </w:rPrChange>
        </w:rPr>
        <w:t>contribute to the disagreement.</w:t>
      </w:r>
      <w:r w:rsidR="00AE3AF4" w:rsidRPr="00BE70D2">
        <w:rPr>
          <w:color w:val="000000" w:themeColor="text1"/>
          <w:sz w:val="22"/>
          <w:szCs w:val="22"/>
          <w:rPrChange w:id="11140" w:author="Chen Liao" w:date="2021-06-01T21:13:00Z">
            <w:rPr>
              <w:sz w:val="22"/>
              <w:szCs w:val="22"/>
            </w:rPr>
          </w:rPrChange>
        </w:rPr>
        <w:t xml:space="preserve"> </w:t>
      </w:r>
      <w:ins w:id="11141" w:author="Chen Liao" w:date="2021-06-01T05:55:00Z">
        <w:r w:rsidR="006E6E60" w:rsidRPr="00BE70D2">
          <w:rPr>
            <w:color w:val="000000" w:themeColor="text1"/>
            <w:sz w:val="22"/>
            <w:szCs w:val="22"/>
            <w:rPrChange w:id="11142" w:author="Chen Liao" w:date="2021-06-01T21:13:00Z">
              <w:rPr>
                <w:color w:val="000000" w:themeColor="text1"/>
                <w:sz w:val="22"/>
                <w:szCs w:val="22"/>
              </w:rPr>
            </w:rPrChange>
          </w:rPr>
          <w:t xml:space="preserve">Due to strong inter-individual variations of human gut microbiome, </w:t>
        </w:r>
      </w:ins>
      <w:ins w:id="11143" w:author="Chen Liao" w:date="2021-06-01T05:58:00Z">
        <w:r w:rsidR="00970E76" w:rsidRPr="00BE70D2">
          <w:rPr>
            <w:color w:val="000000" w:themeColor="text1"/>
            <w:sz w:val="22"/>
            <w:szCs w:val="22"/>
            <w:rPrChange w:id="11144" w:author="Chen Liao" w:date="2021-06-01T21:13:00Z">
              <w:rPr>
                <w:color w:val="000000" w:themeColor="text1"/>
                <w:sz w:val="22"/>
                <w:szCs w:val="22"/>
              </w:rPr>
            </w:rPrChange>
          </w:rPr>
          <w:t xml:space="preserve">it </w:t>
        </w:r>
      </w:ins>
      <w:ins w:id="11145" w:author="Chen Liao" w:date="2021-06-01T05:59:00Z">
        <w:r w:rsidR="00970E76" w:rsidRPr="00BE70D2">
          <w:rPr>
            <w:color w:val="000000" w:themeColor="text1"/>
            <w:sz w:val="22"/>
            <w:szCs w:val="22"/>
            <w:rPrChange w:id="11146" w:author="Chen Liao" w:date="2021-06-01T21:13:00Z">
              <w:rPr>
                <w:color w:val="000000" w:themeColor="text1"/>
                <w:sz w:val="22"/>
                <w:szCs w:val="22"/>
              </w:rPr>
            </w:rPrChange>
          </w:rPr>
          <w:t>seems</w:t>
        </w:r>
      </w:ins>
      <w:ins w:id="11147" w:author="Chen Liao" w:date="2021-06-01T05:58:00Z">
        <w:r w:rsidR="00970E76" w:rsidRPr="00BE70D2">
          <w:rPr>
            <w:color w:val="000000" w:themeColor="text1"/>
            <w:sz w:val="22"/>
            <w:szCs w:val="22"/>
            <w:rPrChange w:id="11148" w:author="Chen Liao" w:date="2021-06-01T21:13:00Z">
              <w:rPr>
                <w:color w:val="000000" w:themeColor="text1"/>
                <w:sz w:val="22"/>
                <w:szCs w:val="22"/>
              </w:rPr>
            </w:rPrChange>
          </w:rPr>
          <w:t xml:space="preserve"> </w:t>
        </w:r>
      </w:ins>
      <w:ins w:id="11149" w:author="Chen Liao" w:date="2021-06-01T06:09:00Z">
        <w:r w:rsidR="00564E24" w:rsidRPr="00BE70D2">
          <w:rPr>
            <w:color w:val="000000" w:themeColor="text1"/>
            <w:sz w:val="22"/>
            <w:szCs w:val="22"/>
            <w:rPrChange w:id="11150" w:author="Chen Liao" w:date="2021-06-01T21:13:00Z">
              <w:rPr>
                <w:color w:val="000000" w:themeColor="text1"/>
                <w:sz w:val="22"/>
                <w:szCs w:val="22"/>
              </w:rPr>
            </w:rPrChange>
          </w:rPr>
          <w:t>to</w:t>
        </w:r>
      </w:ins>
      <w:ins w:id="11151" w:author="Chen Liao" w:date="2021-06-01T06:10:00Z">
        <w:r w:rsidR="00564E24" w:rsidRPr="00BE70D2">
          <w:rPr>
            <w:color w:val="000000" w:themeColor="text1"/>
            <w:sz w:val="22"/>
            <w:szCs w:val="22"/>
            <w:rPrChange w:id="11152" w:author="Chen Liao" w:date="2021-06-01T21:13:00Z">
              <w:rPr>
                <w:color w:val="000000" w:themeColor="text1"/>
                <w:sz w:val="22"/>
                <w:szCs w:val="22"/>
              </w:rPr>
            </w:rPrChange>
          </w:rPr>
          <w:t xml:space="preserve"> be</w:t>
        </w:r>
      </w:ins>
      <w:ins w:id="11153" w:author="Chen Liao" w:date="2021-06-01T06:00:00Z">
        <w:r w:rsidR="00970E76" w:rsidRPr="00BE70D2">
          <w:rPr>
            <w:color w:val="000000" w:themeColor="text1"/>
            <w:sz w:val="22"/>
            <w:szCs w:val="22"/>
            <w:rPrChange w:id="11154" w:author="Chen Liao" w:date="2021-06-01T21:13:00Z">
              <w:rPr>
                <w:color w:val="000000" w:themeColor="text1"/>
                <w:sz w:val="22"/>
                <w:szCs w:val="22"/>
              </w:rPr>
            </w:rPrChange>
          </w:rPr>
          <w:t xml:space="preserve"> </w:t>
        </w:r>
      </w:ins>
      <w:ins w:id="11155" w:author="Chen Liao" w:date="2021-06-01T06:11:00Z">
        <w:r w:rsidR="00564E24" w:rsidRPr="00BE70D2">
          <w:rPr>
            <w:color w:val="000000" w:themeColor="text1"/>
            <w:sz w:val="22"/>
            <w:szCs w:val="22"/>
            <w:rPrChange w:id="11156" w:author="Chen Liao" w:date="2021-06-01T21:13:00Z">
              <w:rPr>
                <w:color w:val="000000" w:themeColor="text1"/>
                <w:sz w:val="22"/>
                <w:szCs w:val="22"/>
              </w:rPr>
            </w:rPrChange>
          </w:rPr>
          <w:t>difficult</w:t>
        </w:r>
      </w:ins>
      <w:ins w:id="11157" w:author="Chen Liao" w:date="2021-06-01T06:00:00Z">
        <w:r w:rsidR="00970E76" w:rsidRPr="00BE70D2">
          <w:rPr>
            <w:color w:val="000000" w:themeColor="text1"/>
            <w:sz w:val="22"/>
            <w:szCs w:val="22"/>
            <w:rPrChange w:id="11158" w:author="Chen Liao" w:date="2021-06-01T21:13:00Z">
              <w:rPr>
                <w:color w:val="000000" w:themeColor="text1"/>
                <w:sz w:val="22"/>
                <w:szCs w:val="22"/>
              </w:rPr>
            </w:rPrChange>
          </w:rPr>
          <w:t xml:space="preserve"> to sufficiently balance </w:t>
        </w:r>
      </w:ins>
      <w:ins w:id="11159" w:author="Chen Liao" w:date="2021-06-01T05:55:00Z">
        <w:r w:rsidR="006E6E60" w:rsidRPr="00BE70D2">
          <w:rPr>
            <w:color w:val="000000" w:themeColor="text1"/>
            <w:sz w:val="22"/>
            <w:szCs w:val="22"/>
            <w:rPrChange w:id="11160" w:author="Chen Liao" w:date="2021-06-01T21:13:00Z">
              <w:rPr>
                <w:color w:val="000000" w:themeColor="text1"/>
                <w:sz w:val="22"/>
                <w:szCs w:val="22"/>
              </w:rPr>
            </w:rPrChange>
          </w:rPr>
          <w:t xml:space="preserve">train and test subsets </w:t>
        </w:r>
      </w:ins>
      <w:ins w:id="11161" w:author="Chen Liao" w:date="2021-06-01T06:00:00Z">
        <w:r w:rsidR="00970E76" w:rsidRPr="00BE70D2">
          <w:rPr>
            <w:color w:val="000000" w:themeColor="text1"/>
            <w:sz w:val="22"/>
            <w:szCs w:val="22"/>
            <w:rPrChange w:id="11162" w:author="Chen Liao" w:date="2021-06-01T21:13:00Z">
              <w:rPr>
                <w:color w:val="000000" w:themeColor="text1"/>
                <w:sz w:val="22"/>
                <w:szCs w:val="22"/>
              </w:rPr>
            </w:rPrChange>
          </w:rPr>
          <w:t>especially when the sample size is small</w:t>
        </w:r>
        <w:r w:rsidR="000A258E" w:rsidRPr="00BE70D2">
          <w:rPr>
            <w:color w:val="000000" w:themeColor="text1"/>
            <w:sz w:val="22"/>
            <w:szCs w:val="22"/>
            <w:rPrChange w:id="11163" w:author="Chen Liao" w:date="2021-06-01T21:13:00Z">
              <w:rPr>
                <w:color w:val="000000" w:themeColor="text1"/>
                <w:sz w:val="22"/>
                <w:szCs w:val="22"/>
              </w:rPr>
            </w:rPrChange>
          </w:rPr>
          <w:t xml:space="preserve">, calling for the </w:t>
        </w:r>
      </w:ins>
      <w:ins w:id="11164" w:author="Chen Liao" w:date="2021-06-01T06:01:00Z">
        <w:r w:rsidR="000A258E" w:rsidRPr="00BE70D2">
          <w:rPr>
            <w:color w:val="000000" w:themeColor="text1"/>
            <w:sz w:val="22"/>
            <w:szCs w:val="22"/>
            <w:rPrChange w:id="11165" w:author="Chen Liao" w:date="2021-06-01T21:13:00Z">
              <w:rPr>
                <w:color w:val="000000" w:themeColor="text1"/>
                <w:sz w:val="22"/>
                <w:szCs w:val="22"/>
              </w:rPr>
            </w:rPrChange>
          </w:rPr>
          <w:t>need</w:t>
        </w:r>
      </w:ins>
      <w:ins w:id="11166" w:author="Chen Liao" w:date="2021-06-01T06:00:00Z">
        <w:r w:rsidR="000A258E" w:rsidRPr="00BE70D2">
          <w:rPr>
            <w:color w:val="000000" w:themeColor="text1"/>
            <w:sz w:val="22"/>
            <w:szCs w:val="22"/>
            <w:rPrChange w:id="11167" w:author="Chen Liao" w:date="2021-06-01T21:13:00Z">
              <w:rPr>
                <w:color w:val="000000" w:themeColor="text1"/>
                <w:sz w:val="22"/>
                <w:szCs w:val="22"/>
              </w:rPr>
            </w:rPrChange>
          </w:rPr>
          <w:t xml:space="preserve"> to </w:t>
        </w:r>
      </w:ins>
      <w:ins w:id="11168" w:author="Chen Liao" w:date="2021-06-01T06:01:00Z">
        <w:r w:rsidR="000A258E" w:rsidRPr="00BE70D2">
          <w:rPr>
            <w:color w:val="000000" w:themeColor="text1"/>
            <w:sz w:val="22"/>
            <w:szCs w:val="22"/>
            <w:rPrChange w:id="11169" w:author="Chen Liao" w:date="2021-06-01T21:13:00Z">
              <w:rPr>
                <w:color w:val="000000" w:themeColor="text1"/>
                <w:sz w:val="22"/>
                <w:szCs w:val="22"/>
              </w:rPr>
            </w:rPrChange>
          </w:rPr>
          <w:t xml:space="preserve">examine the presence of distribution shift </w:t>
        </w:r>
      </w:ins>
      <w:ins w:id="11170" w:author="Chen Liao" w:date="2021-06-01T06:02:00Z">
        <w:r w:rsidR="000A258E" w:rsidRPr="00BE70D2">
          <w:rPr>
            <w:color w:val="000000" w:themeColor="text1"/>
            <w:sz w:val="22"/>
            <w:szCs w:val="22"/>
            <w:rPrChange w:id="11171" w:author="Chen Liao" w:date="2021-06-01T21:13:00Z">
              <w:rPr>
                <w:color w:val="000000" w:themeColor="text1"/>
                <w:sz w:val="22"/>
                <w:szCs w:val="22"/>
              </w:rPr>
            </w:rPrChange>
          </w:rPr>
          <w:t xml:space="preserve">before model </w:t>
        </w:r>
        <w:proofErr w:type="spellStart"/>
        <w:r w:rsidR="000A258E" w:rsidRPr="00BE70D2">
          <w:rPr>
            <w:color w:val="000000" w:themeColor="text1"/>
            <w:sz w:val="22"/>
            <w:szCs w:val="22"/>
            <w:rPrChange w:id="11172" w:author="Chen Liao" w:date="2021-06-01T21:13:00Z">
              <w:rPr>
                <w:color w:val="000000" w:themeColor="text1"/>
                <w:sz w:val="22"/>
                <w:szCs w:val="22"/>
              </w:rPr>
            </w:rPrChange>
          </w:rPr>
          <w:t>traning</w:t>
        </w:r>
        <w:proofErr w:type="spellEnd"/>
        <w:r w:rsidR="000A258E" w:rsidRPr="00BE70D2">
          <w:rPr>
            <w:color w:val="000000" w:themeColor="text1"/>
            <w:sz w:val="22"/>
            <w:szCs w:val="22"/>
            <w:rPrChange w:id="11173" w:author="Chen Liao" w:date="2021-06-01T21:13:00Z">
              <w:rPr>
                <w:color w:val="000000" w:themeColor="text1"/>
                <w:sz w:val="22"/>
                <w:szCs w:val="22"/>
              </w:rPr>
            </w:rPrChange>
          </w:rPr>
          <w:t>.</w:t>
        </w:r>
      </w:ins>
      <w:ins w:id="11174" w:author="Chen Liao" w:date="2021-06-01T06:03:00Z">
        <w:r w:rsidR="00737B73" w:rsidRPr="00BE70D2">
          <w:rPr>
            <w:color w:val="000000" w:themeColor="text1"/>
            <w:sz w:val="22"/>
            <w:szCs w:val="22"/>
            <w:rPrChange w:id="11175" w:author="Chen Liao" w:date="2021-06-01T21:13:00Z">
              <w:rPr>
                <w:color w:val="000000" w:themeColor="text1"/>
                <w:sz w:val="22"/>
                <w:szCs w:val="22"/>
              </w:rPr>
            </w:rPrChange>
          </w:rPr>
          <w:t xml:space="preserve"> </w:t>
        </w:r>
      </w:ins>
      <w:del w:id="11176" w:author="Chen Liao" w:date="2021-06-01T06:03:00Z">
        <w:r w:rsidR="0011330E" w:rsidRPr="00BE70D2" w:rsidDel="00737B73">
          <w:rPr>
            <w:color w:val="000000" w:themeColor="text1"/>
            <w:sz w:val="22"/>
            <w:szCs w:val="22"/>
            <w:rPrChange w:id="11177" w:author="Chen Liao" w:date="2021-06-01T21:13:00Z">
              <w:rPr>
                <w:sz w:val="22"/>
                <w:szCs w:val="22"/>
              </w:rPr>
            </w:rPrChange>
          </w:rPr>
          <w:delText>Using m</w:delText>
        </w:r>
      </w:del>
      <w:del w:id="11178" w:author="Chen Liao" w:date="2021-06-01T05:35:00Z">
        <w:r w:rsidR="0011330E" w:rsidRPr="00BE70D2" w:rsidDel="000A4697">
          <w:rPr>
            <w:color w:val="000000" w:themeColor="text1"/>
            <w:sz w:val="22"/>
            <w:szCs w:val="22"/>
            <w:rPrChange w:id="11179" w:author="Chen Liao" w:date="2021-06-01T21:13:00Z">
              <w:rPr>
                <w:sz w:val="22"/>
                <w:szCs w:val="22"/>
              </w:rPr>
            </w:rPrChange>
          </w:rPr>
          <w:delText>ouse</w:delText>
        </w:r>
      </w:del>
      <w:del w:id="11180" w:author="Chen Liao" w:date="2021-06-01T06:03:00Z">
        <w:r w:rsidR="0011330E" w:rsidRPr="00BE70D2" w:rsidDel="00737B73">
          <w:rPr>
            <w:color w:val="000000" w:themeColor="text1"/>
            <w:sz w:val="22"/>
            <w:szCs w:val="22"/>
            <w:rPrChange w:id="11181" w:author="Chen Liao" w:date="2021-06-01T21:13:00Z">
              <w:rPr>
                <w:sz w:val="22"/>
                <w:szCs w:val="22"/>
              </w:rPr>
            </w:rPrChange>
          </w:rPr>
          <w:delText xml:space="preserve"> models, w</w:delText>
        </w:r>
        <w:r w:rsidR="00443BB7" w:rsidRPr="00BE70D2" w:rsidDel="00737B73">
          <w:rPr>
            <w:color w:val="000000" w:themeColor="text1"/>
            <w:sz w:val="22"/>
            <w:szCs w:val="22"/>
            <w:rPrChange w:id="11182" w:author="Chen Liao" w:date="2021-06-01T21:13:00Z">
              <w:rPr>
                <w:sz w:val="22"/>
                <w:szCs w:val="22"/>
              </w:rPr>
            </w:rPrChange>
          </w:rPr>
          <w:delText>e s</w:delText>
        </w:r>
        <w:r w:rsidR="00AE3AF4" w:rsidRPr="00BE70D2" w:rsidDel="00737B73">
          <w:rPr>
            <w:color w:val="000000" w:themeColor="text1"/>
            <w:sz w:val="22"/>
            <w:szCs w:val="22"/>
            <w:rPrChange w:id="11183" w:author="Chen Liao" w:date="2021-06-01T21:13:00Z">
              <w:rPr>
                <w:sz w:val="22"/>
                <w:szCs w:val="22"/>
              </w:rPr>
            </w:rPrChange>
          </w:rPr>
          <w:delText xml:space="preserve">howed that </w:delText>
        </w:r>
        <w:r w:rsidR="009E0252" w:rsidRPr="00BE70D2" w:rsidDel="00737B73">
          <w:rPr>
            <w:color w:val="000000" w:themeColor="text1"/>
            <w:sz w:val="22"/>
            <w:szCs w:val="22"/>
            <w:rPrChange w:id="11184" w:author="Chen Liao" w:date="2021-06-01T21:13:00Z">
              <w:rPr>
                <w:sz w:val="22"/>
                <w:szCs w:val="22"/>
              </w:rPr>
            </w:rPrChange>
          </w:rPr>
          <w:delText xml:space="preserve">the predictability was completely lost </w:delText>
        </w:r>
        <w:r w:rsidR="0071224F" w:rsidRPr="00BE70D2" w:rsidDel="00737B73">
          <w:rPr>
            <w:color w:val="000000" w:themeColor="text1"/>
            <w:sz w:val="22"/>
            <w:szCs w:val="22"/>
            <w:rPrChange w:id="11185" w:author="Chen Liao" w:date="2021-06-01T21:13:00Z">
              <w:rPr>
                <w:sz w:val="22"/>
                <w:szCs w:val="22"/>
              </w:rPr>
            </w:rPrChange>
          </w:rPr>
          <w:delText xml:space="preserve">when extrapolating </w:delText>
        </w:r>
        <w:r w:rsidR="006E42B5" w:rsidRPr="00BE70D2" w:rsidDel="00737B73">
          <w:rPr>
            <w:color w:val="000000" w:themeColor="text1"/>
            <w:sz w:val="22"/>
            <w:szCs w:val="22"/>
            <w:rPrChange w:id="11186" w:author="Chen Liao" w:date="2021-06-01T21:13:00Z">
              <w:rPr>
                <w:sz w:val="22"/>
                <w:szCs w:val="22"/>
              </w:rPr>
            </w:rPrChange>
          </w:rPr>
          <w:delText>models to</w:delText>
        </w:r>
        <w:r w:rsidR="00F8312C" w:rsidRPr="00BE70D2" w:rsidDel="00737B73">
          <w:rPr>
            <w:color w:val="000000" w:themeColor="text1"/>
            <w:sz w:val="22"/>
            <w:szCs w:val="22"/>
            <w:rPrChange w:id="11187" w:author="Chen Liao" w:date="2021-06-01T21:13:00Z">
              <w:rPr>
                <w:sz w:val="22"/>
                <w:szCs w:val="22"/>
              </w:rPr>
            </w:rPrChange>
          </w:rPr>
          <w:delText xml:space="preserve"> predict SCFAs from gut microbiota </w:delText>
        </w:r>
        <w:r w:rsidR="0006322A" w:rsidRPr="00BE70D2" w:rsidDel="00737B73">
          <w:rPr>
            <w:color w:val="000000" w:themeColor="text1"/>
            <w:sz w:val="22"/>
            <w:szCs w:val="22"/>
            <w:rPrChange w:id="11188" w:author="Chen Liao" w:date="2021-06-01T21:13:00Z">
              <w:rPr>
                <w:sz w:val="22"/>
                <w:szCs w:val="22"/>
              </w:rPr>
            </w:rPrChange>
          </w:rPr>
          <w:delText>compositions</w:delText>
        </w:r>
        <w:r w:rsidR="00F8312C" w:rsidRPr="00BE70D2" w:rsidDel="00737B73">
          <w:rPr>
            <w:color w:val="000000" w:themeColor="text1"/>
            <w:sz w:val="22"/>
            <w:szCs w:val="22"/>
            <w:rPrChange w:id="11189" w:author="Chen Liao" w:date="2021-06-01T21:13:00Z">
              <w:rPr>
                <w:sz w:val="22"/>
                <w:szCs w:val="22"/>
              </w:rPr>
            </w:rPrChange>
          </w:rPr>
          <w:delText xml:space="preserve"> that </w:delText>
        </w:r>
        <w:r w:rsidR="00CF6AA8" w:rsidRPr="00BE70D2" w:rsidDel="00737B73">
          <w:rPr>
            <w:color w:val="000000" w:themeColor="text1"/>
            <w:sz w:val="22"/>
            <w:szCs w:val="22"/>
            <w:rPrChange w:id="11190" w:author="Chen Liao" w:date="2021-06-01T21:13:00Z">
              <w:rPr>
                <w:sz w:val="22"/>
                <w:szCs w:val="22"/>
              </w:rPr>
            </w:rPrChange>
          </w:rPr>
          <w:delText>were</w:delText>
        </w:r>
        <w:r w:rsidR="00F8312C" w:rsidRPr="00BE70D2" w:rsidDel="00737B73">
          <w:rPr>
            <w:color w:val="000000" w:themeColor="text1"/>
            <w:sz w:val="22"/>
            <w:szCs w:val="22"/>
            <w:rPrChange w:id="11191" w:author="Chen Liao" w:date="2021-06-01T21:13:00Z">
              <w:rPr>
                <w:sz w:val="22"/>
                <w:szCs w:val="22"/>
              </w:rPr>
            </w:rPrChange>
          </w:rPr>
          <w:delText xml:space="preserve"> unseen during training</w:delText>
        </w:r>
      </w:del>
      <w:del w:id="11192" w:author="Chen Liao" w:date="2021-05-31T22:59:00Z">
        <w:r w:rsidR="00E5684D" w:rsidRPr="00BE70D2" w:rsidDel="00E65D37">
          <w:rPr>
            <w:color w:val="000000" w:themeColor="text1"/>
            <w:sz w:val="22"/>
            <w:szCs w:val="22"/>
            <w:rPrChange w:id="11193" w:author="Chen Liao" w:date="2021-06-01T21:13:00Z">
              <w:rPr>
                <w:sz w:val="22"/>
                <w:szCs w:val="22"/>
              </w:rPr>
            </w:rPrChange>
          </w:rPr>
          <w:delText xml:space="preserve"> (</w:delText>
        </w:r>
        <w:r w:rsidR="00E5684D" w:rsidRPr="00BE70D2" w:rsidDel="00E65D37">
          <w:rPr>
            <w:color w:val="000000" w:themeColor="text1"/>
            <w:sz w:val="22"/>
            <w:szCs w:val="22"/>
            <w:highlight w:val="yellow"/>
            <w:rPrChange w:id="11194" w:author="Chen Liao" w:date="2021-06-01T21:13:00Z">
              <w:rPr>
                <w:sz w:val="22"/>
                <w:szCs w:val="22"/>
                <w:highlight w:val="yellow"/>
              </w:rPr>
            </w:rPrChange>
          </w:rPr>
          <w:delText>Fig. 5</w:delText>
        </w:r>
        <w:r w:rsidR="00E5684D" w:rsidRPr="00BE70D2" w:rsidDel="00E65D37">
          <w:rPr>
            <w:color w:val="000000" w:themeColor="text1"/>
            <w:sz w:val="22"/>
            <w:szCs w:val="22"/>
            <w:rPrChange w:id="11195" w:author="Chen Liao" w:date="2021-06-01T21:13:00Z">
              <w:rPr>
                <w:sz w:val="22"/>
                <w:szCs w:val="22"/>
              </w:rPr>
            </w:rPrChange>
          </w:rPr>
          <w:delText>)</w:delText>
        </w:r>
      </w:del>
      <w:del w:id="11196" w:author="Chen Liao" w:date="2021-06-01T06:03:00Z">
        <w:r w:rsidR="00F8312C" w:rsidRPr="00BE70D2" w:rsidDel="00737B73">
          <w:rPr>
            <w:color w:val="000000" w:themeColor="text1"/>
            <w:sz w:val="22"/>
            <w:szCs w:val="22"/>
            <w:rPrChange w:id="11197" w:author="Chen Liao" w:date="2021-06-01T21:13:00Z">
              <w:rPr>
                <w:sz w:val="22"/>
                <w:szCs w:val="22"/>
              </w:rPr>
            </w:rPrChange>
          </w:rPr>
          <w:delText>.</w:delText>
        </w:r>
        <w:r w:rsidR="003A3609" w:rsidRPr="00BE70D2" w:rsidDel="00737B73">
          <w:rPr>
            <w:color w:val="000000" w:themeColor="text1"/>
            <w:sz w:val="22"/>
            <w:szCs w:val="22"/>
            <w:rPrChange w:id="11198" w:author="Chen Liao" w:date="2021-06-01T21:13:00Z">
              <w:rPr>
                <w:sz w:val="22"/>
                <w:szCs w:val="22"/>
              </w:rPr>
            </w:rPrChange>
          </w:rPr>
          <w:delText xml:space="preserve"> </w:delText>
        </w:r>
        <w:r w:rsidR="00486429" w:rsidRPr="00BE70D2" w:rsidDel="00737B73">
          <w:rPr>
            <w:color w:val="000000" w:themeColor="text1"/>
            <w:sz w:val="22"/>
            <w:szCs w:val="22"/>
            <w:rPrChange w:id="11199" w:author="Chen Liao" w:date="2021-06-01T21:13:00Z">
              <w:rPr>
                <w:sz w:val="22"/>
                <w:szCs w:val="22"/>
              </w:rPr>
            </w:rPrChange>
          </w:rPr>
          <w:delText>In studies with human</w:delText>
        </w:r>
        <w:r w:rsidR="006225C3" w:rsidRPr="00BE70D2" w:rsidDel="00737B73">
          <w:rPr>
            <w:color w:val="000000" w:themeColor="text1"/>
            <w:sz w:val="22"/>
            <w:szCs w:val="22"/>
            <w:rPrChange w:id="11200" w:author="Chen Liao" w:date="2021-06-01T21:13:00Z">
              <w:rPr>
                <w:sz w:val="22"/>
                <w:szCs w:val="22"/>
              </w:rPr>
            </w:rPrChange>
          </w:rPr>
          <w:delText>s</w:delText>
        </w:r>
        <w:r w:rsidR="00486429" w:rsidRPr="00BE70D2" w:rsidDel="00737B73">
          <w:rPr>
            <w:color w:val="000000" w:themeColor="text1"/>
            <w:sz w:val="22"/>
            <w:szCs w:val="22"/>
            <w:rPrChange w:id="11201" w:author="Chen Liao" w:date="2021-06-01T21:13:00Z">
              <w:rPr>
                <w:sz w:val="22"/>
                <w:szCs w:val="22"/>
              </w:rPr>
            </w:rPrChange>
          </w:rPr>
          <w:delText>,</w:delText>
        </w:r>
        <w:r w:rsidR="0011330E" w:rsidRPr="00BE70D2" w:rsidDel="00737B73">
          <w:rPr>
            <w:color w:val="000000" w:themeColor="text1"/>
            <w:sz w:val="22"/>
            <w:szCs w:val="22"/>
            <w:rPrChange w:id="11202" w:author="Chen Liao" w:date="2021-06-01T21:13:00Z">
              <w:rPr>
                <w:sz w:val="22"/>
                <w:szCs w:val="22"/>
              </w:rPr>
            </w:rPrChange>
          </w:rPr>
          <w:delText xml:space="preserve"> inconsistent model performances may be </w:delText>
        </w:r>
        <w:r w:rsidR="004813AE" w:rsidRPr="00BE70D2" w:rsidDel="00737B73">
          <w:rPr>
            <w:color w:val="000000" w:themeColor="text1"/>
            <w:sz w:val="22"/>
            <w:szCs w:val="22"/>
            <w:rPrChange w:id="11203" w:author="Chen Liao" w:date="2021-06-01T21:13:00Z">
              <w:rPr>
                <w:sz w:val="22"/>
                <w:szCs w:val="22"/>
              </w:rPr>
            </w:rPrChange>
          </w:rPr>
          <w:delText xml:space="preserve">partially </w:delText>
        </w:r>
        <w:r w:rsidR="0011330E" w:rsidRPr="00BE70D2" w:rsidDel="00737B73">
          <w:rPr>
            <w:color w:val="000000" w:themeColor="text1"/>
            <w:sz w:val="22"/>
            <w:szCs w:val="22"/>
            <w:rPrChange w:id="11204" w:author="Chen Liao" w:date="2021-06-01T21:13:00Z">
              <w:rPr>
                <w:sz w:val="22"/>
                <w:szCs w:val="22"/>
              </w:rPr>
            </w:rPrChange>
          </w:rPr>
          <w:delText xml:space="preserve">attributed to </w:delText>
        </w:r>
      </w:del>
      <w:del w:id="11205" w:author="Chen Liao" w:date="2021-05-31T22:58:00Z">
        <w:r w:rsidR="00486429" w:rsidRPr="00BE70D2" w:rsidDel="00E65D37">
          <w:rPr>
            <w:color w:val="000000" w:themeColor="text1"/>
            <w:sz w:val="22"/>
            <w:szCs w:val="22"/>
            <w:rPrChange w:id="11206" w:author="Chen Liao" w:date="2021-06-01T21:13:00Z">
              <w:rPr>
                <w:sz w:val="22"/>
                <w:szCs w:val="22"/>
              </w:rPr>
            </w:rPrChange>
          </w:rPr>
          <w:delText>the neglection</w:delText>
        </w:r>
      </w:del>
      <w:del w:id="11207" w:author="Chen Liao" w:date="2021-05-31T23:06:00Z">
        <w:r w:rsidR="00486429" w:rsidRPr="00BE70D2" w:rsidDel="00181FED">
          <w:rPr>
            <w:color w:val="000000" w:themeColor="text1"/>
            <w:sz w:val="22"/>
            <w:szCs w:val="22"/>
            <w:rPrChange w:id="11208" w:author="Chen Liao" w:date="2021-06-01T21:13:00Z">
              <w:rPr>
                <w:sz w:val="22"/>
                <w:szCs w:val="22"/>
              </w:rPr>
            </w:rPrChange>
          </w:rPr>
          <w:delText xml:space="preserve"> </w:delText>
        </w:r>
      </w:del>
      <w:del w:id="11209" w:author="Chen Liao" w:date="2021-05-31T22:58:00Z">
        <w:r w:rsidR="00486429" w:rsidRPr="00BE70D2" w:rsidDel="00E65D37">
          <w:rPr>
            <w:color w:val="000000" w:themeColor="text1"/>
            <w:sz w:val="22"/>
            <w:szCs w:val="22"/>
            <w:rPrChange w:id="11210" w:author="Chen Liao" w:date="2021-06-01T21:13:00Z">
              <w:rPr>
                <w:sz w:val="22"/>
                <w:szCs w:val="22"/>
              </w:rPr>
            </w:rPrChange>
          </w:rPr>
          <w:delText>of</w:delText>
        </w:r>
      </w:del>
      <w:del w:id="11211" w:author="Chen Liao" w:date="2021-06-01T06:03:00Z">
        <w:r w:rsidR="00486429" w:rsidRPr="00BE70D2" w:rsidDel="00737B73">
          <w:rPr>
            <w:color w:val="000000" w:themeColor="text1"/>
            <w:sz w:val="22"/>
            <w:szCs w:val="22"/>
            <w:rPrChange w:id="11212" w:author="Chen Liao" w:date="2021-06-01T21:13:00Z">
              <w:rPr>
                <w:sz w:val="22"/>
                <w:szCs w:val="22"/>
              </w:rPr>
            </w:rPrChange>
          </w:rPr>
          <w:delText xml:space="preserve"> </w:delText>
        </w:r>
      </w:del>
      <w:del w:id="11213" w:author="Chen Liao" w:date="2021-05-31T23:11:00Z">
        <w:r w:rsidR="0011330E" w:rsidRPr="00BE70D2" w:rsidDel="00F019E3">
          <w:rPr>
            <w:color w:val="000000" w:themeColor="text1"/>
            <w:sz w:val="22"/>
            <w:szCs w:val="22"/>
            <w:rPrChange w:id="11214" w:author="Chen Liao" w:date="2021-06-01T21:13:00Z">
              <w:rPr>
                <w:sz w:val="22"/>
                <w:szCs w:val="22"/>
              </w:rPr>
            </w:rPrChange>
          </w:rPr>
          <w:delText>stratif</w:delText>
        </w:r>
      </w:del>
      <w:del w:id="11215" w:author="Chen Liao" w:date="2021-05-31T22:58:00Z">
        <w:r w:rsidR="0011330E" w:rsidRPr="00BE70D2" w:rsidDel="00E65D37">
          <w:rPr>
            <w:color w:val="000000" w:themeColor="text1"/>
            <w:sz w:val="22"/>
            <w:szCs w:val="22"/>
            <w:rPrChange w:id="11216" w:author="Chen Liao" w:date="2021-06-01T21:13:00Z">
              <w:rPr>
                <w:sz w:val="22"/>
                <w:szCs w:val="22"/>
              </w:rPr>
            </w:rPrChange>
          </w:rPr>
          <w:delText>ied</w:delText>
        </w:r>
        <w:r w:rsidR="001F0422" w:rsidRPr="00BE70D2" w:rsidDel="00E65D37">
          <w:rPr>
            <w:color w:val="000000" w:themeColor="text1"/>
            <w:sz w:val="22"/>
            <w:szCs w:val="22"/>
            <w:rPrChange w:id="11217" w:author="Chen Liao" w:date="2021-06-01T21:13:00Z">
              <w:rPr>
                <w:sz w:val="22"/>
                <w:szCs w:val="22"/>
              </w:rPr>
            </w:rPrChange>
          </w:rPr>
          <w:delText xml:space="preserve"> </w:delText>
        </w:r>
      </w:del>
      <w:del w:id="11218" w:author="Chen Liao" w:date="2021-06-01T06:03:00Z">
        <w:r w:rsidR="001F0422" w:rsidRPr="00BE70D2" w:rsidDel="00737B73">
          <w:rPr>
            <w:color w:val="000000" w:themeColor="text1"/>
            <w:sz w:val="22"/>
            <w:szCs w:val="22"/>
            <w:rPrChange w:id="11219" w:author="Chen Liao" w:date="2021-06-01T21:13:00Z">
              <w:rPr>
                <w:sz w:val="22"/>
                <w:szCs w:val="22"/>
              </w:rPr>
            </w:rPrChange>
          </w:rPr>
          <w:delText>t</w:delText>
        </w:r>
        <w:r w:rsidR="009E0252" w:rsidRPr="00BE70D2" w:rsidDel="00737B73">
          <w:rPr>
            <w:color w:val="000000" w:themeColor="text1"/>
            <w:sz w:val="22"/>
            <w:szCs w:val="22"/>
            <w:rPrChange w:id="11220" w:author="Chen Liao" w:date="2021-06-01T21:13:00Z">
              <w:rPr>
                <w:sz w:val="22"/>
                <w:szCs w:val="22"/>
              </w:rPr>
            </w:rPrChange>
          </w:rPr>
          <w:delText>rain</w:delText>
        </w:r>
      </w:del>
      <w:del w:id="11221" w:author="Chen Liao" w:date="2021-06-01T05:37:00Z">
        <w:r w:rsidR="009E0252" w:rsidRPr="00BE70D2" w:rsidDel="004E5077">
          <w:rPr>
            <w:color w:val="000000" w:themeColor="text1"/>
            <w:sz w:val="22"/>
            <w:szCs w:val="22"/>
            <w:rPrChange w:id="11222" w:author="Chen Liao" w:date="2021-06-01T21:13:00Z">
              <w:rPr>
                <w:sz w:val="22"/>
                <w:szCs w:val="22"/>
              </w:rPr>
            </w:rPrChange>
          </w:rPr>
          <w:delText>-test split</w:delText>
        </w:r>
      </w:del>
      <w:del w:id="11223" w:author="Chen Liao" w:date="2021-05-31T23:09:00Z">
        <w:r w:rsidR="004813AE" w:rsidRPr="00BE70D2" w:rsidDel="00E5488A">
          <w:rPr>
            <w:color w:val="000000" w:themeColor="text1"/>
            <w:sz w:val="22"/>
            <w:szCs w:val="22"/>
            <w:rPrChange w:id="11224" w:author="Chen Liao" w:date="2021-06-01T21:13:00Z">
              <w:rPr>
                <w:sz w:val="22"/>
                <w:szCs w:val="22"/>
              </w:rPr>
            </w:rPrChange>
          </w:rPr>
          <w:delText>, leading to</w:delText>
        </w:r>
        <w:r w:rsidR="007B1E24" w:rsidRPr="00BE70D2" w:rsidDel="00E5488A">
          <w:rPr>
            <w:color w:val="000000" w:themeColor="text1"/>
            <w:sz w:val="22"/>
            <w:szCs w:val="22"/>
            <w:rPrChange w:id="11225" w:author="Chen Liao" w:date="2021-06-01T21:13:00Z">
              <w:rPr>
                <w:sz w:val="22"/>
                <w:szCs w:val="22"/>
              </w:rPr>
            </w:rPrChange>
          </w:rPr>
          <w:delText xml:space="preserve"> an</w:delText>
        </w:r>
        <w:r w:rsidR="004813AE" w:rsidRPr="00BE70D2" w:rsidDel="00E5488A">
          <w:rPr>
            <w:color w:val="000000" w:themeColor="text1"/>
            <w:sz w:val="22"/>
            <w:szCs w:val="22"/>
            <w:rPrChange w:id="11226" w:author="Chen Liao" w:date="2021-06-01T21:13:00Z">
              <w:rPr>
                <w:sz w:val="22"/>
                <w:szCs w:val="22"/>
              </w:rPr>
            </w:rPrChange>
          </w:rPr>
          <w:delText xml:space="preserve"> undesired consequence that</w:delText>
        </w:r>
        <w:r w:rsidR="005132BA" w:rsidRPr="00BE70D2" w:rsidDel="00E5488A">
          <w:rPr>
            <w:color w:val="000000" w:themeColor="text1"/>
            <w:sz w:val="22"/>
            <w:szCs w:val="22"/>
            <w:rPrChange w:id="11227" w:author="Chen Liao" w:date="2021-06-01T21:13:00Z">
              <w:rPr>
                <w:sz w:val="22"/>
                <w:szCs w:val="22"/>
              </w:rPr>
            </w:rPrChange>
          </w:rPr>
          <w:delText xml:space="preserve"> </w:delText>
        </w:r>
        <w:r w:rsidR="009E0252" w:rsidRPr="00BE70D2" w:rsidDel="00E5488A">
          <w:rPr>
            <w:color w:val="000000" w:themeColor="text1"/>
            <w:sz w:val="22"/>
            <w:szCs w:val="22"/>
            <w:rPrChange w:id="11228" w:author="Chen Liao" w:date="2021-06-01T21:13:00Z">
              <w:rPr>
                <w:sz w:val="22"/>
                <w:szCs w:val="22"/>
              </w:rPr>
            </w:rPrChange>
          </w:rPr>
          <w:delText>training and test set</w:delText>
        </w:r>
        <w:r w:rsidR="00550AD9" w:rsidRPr="00BE70D2" w:rsidDel="00E5488A">
          <w:rPr>
            <w:color w:val="000000" w:themeColor="text1"/>
            <w:sz w:val="22"/>
            <w:szCs w:val="22"/>
            <w:rPrChange w:id="11229" w:author="Chen Liao" w:date="2021-06-01T21:13:00Z">
              <w:rPr>
                <w:sz w:val="22"/>
                <w:szCs w:val="22"/>
              </w:rPr>
            </w:rPrChange>
          </w:rPr>
          <w:delText xml:space="preserve"> data</w:delText>
        </w:r>
        <w:r w:rsidR="009E0252" w:rsidRPr="00BE70D2" w:rsidDel="00E5488A">
          <w:rPr>
            <w:color w:val="000000" w:themeColor="text1"/>
            <w:sz w:val="22"/>
            <w:szCs w:val="22"/>
            <w:rPrChange w:id="11230" w:author="Chen Liao" w:date="2021-06-01T21:13:00Z">
              <w:rPr>
                <w:sz w:val="22"/>
                <w:szCs w:val="22"/>
              </w:rPr>
            </w:rPrChange>
          </w:rPr>
          <w:delText xml:space="preserve"> </w:delText>
        </w:r>
        <w:r w:rsidR="0011330E" w:rsidRPr="00BE70D2" w:rsidDel="00E5488A">
          <w:rPr>
            <w:color w:val="000000" w:themeColor="text1"/>
            <w:sz w:val="22"/>
            <w:szCs w:val="22"/>
            <w:rPrChange w:id="11231" w:author="Chen Liao" w:date="2021-06-01T21:13:00Z">
              <w:rPr>
                <w:sz w:val="22"/>
                <w:szCs w:val="22"/>
              </w:rPr>
            </w:rPrChange>
          </w:rPr>
          <w:delText xml:space="preserve">are not </w:delText>
        </w:r>
        <w:r w:rsidR="006155C1" w:rsidRPr="00BE70D2" w:rsidDel="00E5488A">
          <w:rPr>
            <w:color w:val="000000" w:themeColor="text1"/>
            <w:sz w:val="22"/>
            <w:szCs w:val="22"/>
            <w:rPrChange w:id="11232" w:author="Chen Liao" w:date="2021-06-01T21:13:00Z">
              <w:rPr>
                <w:sz w:val="22"/>
                <w:szCs w:val="22"/>
              </w:rPr>
            </w:rPrChange>
          </w:rPr>
          <w:delText>independent and</w:delText>
        </w:r>
        <w:r w:rsidR="001767C4" w:rsidRPr="00BE70D2" w:rsidDel="00E5488A">
          <w:rPr>
            <w:color w:val="000000" w:themeColor="text1"/>
            <w:sz w:val="22"/>
            <w:szCs w:val="22"/>
            <w:rPrChange w:id="11233" w:author="Chen Liao" w:date="2021-06-01T21:13:00Z">
              <w:rPr>
                <w:sz w:val="22"/>
                <w:szCs w:val="22"/>
              </w:rPr>
            </w:rPrChange>
          </w:rPr>
          <w:delText xml:space="preserve"> </w:delText>
        </w:r>
        <w:r w:rsidR="00B97578" w:rsidRPr="00BE70D2" w:rsidDel="00E5488A">
          <w:rPr>
            <w:color w:val="000000" w:themeColor="text1"/>
            <w:sz w:val="22"/>
            <w:szCs w:val="22"/>
            <w:rPrChange w:id="11234" w:author="Chen Liao" w:date="2021-06-01T21:13:00Z">
              <w:rPr>
                <w:sz w:val="22"/>
                <w:szCs w:val="22"/>
              </w:rPr>
            </w:rPrChange>
          </w:rPr>
          <w:delText>identically</w:delText>
        </w:r>
        <w:r w:rsidR="001767C4" w:rsidRPr="00BE70D2" w:rsidDel="00E5488A">
          <w:rPr>
            <w:color w:val="000000" w:themeColor="text1"/>
            <w:sz w:val="22"/>
            <w:szCs w:val="22"/>
            <w:rPrChange w:id="11235" w:author="Chen Liao" w:date="2021-06-01T21:13:00Z">
              <w:rPr>
                <w:sz w:val="22"/>
                <w:szCs w:val="22"/>
              </w:rPr>
            </w:rPrChange>
          </w:rPr>
          <w:delText xml:space="preserve"> di</w:delText>
        </w:r>
        <w:r w:rsidR="009E0252" w:rsidRPr="00BE70D2" w:rsidDel="00E5488A">
          <w:rPr>
            <w:color w:val="000000" w:themeColor="text1"/>
            <w:sz w:val="22"/>
            <w:szCs w:val="22"/>
            <w:rPrChange w:id="11236" w:author="Chen Liao" w:date="2021-06-01T21:13:00Z">
              <w:rPr>
                <w:sz w:val="22"/>
                <w:szCs w:val="22"/>
              </w:rPr>
            </w:rPrChange>
          </w:rPr>
          <w:delText>stribu</w:delText>
        </w:r>
        <w:r w:rsidR="006155C1" w:rsidRPr="00BE70D2" w:rsidDel="00E5488A">
          <w:rPr>
            <w:color w:val="000000" w:themeColor="text1"/>
            <w:sz w:val="22"/>
            <w:szCs w:val="22"/>
            <w:rPrChange w:id="11237" w:author="Chen Liao" w:date="2021-06-01T21:13:00Z">
              <w:rPr>
                <w:sz w:val="22"/>
                <w:szCs w:val="22"/>
              </w:rPr>
            </w:rPrChange>
          </w:rPr>
          <w:delText xml:space="preserve">ted </w:delText>
        </w:r>
        <w:r w:rsidR="001767C4" w:rsidRPr="00BE70D2" w:rsidDel="00E5488A">
          <w:rPr>
            <w:color w:val="000000" w:themeColor="text1"/>
            <w:sz w:val="22"/>
            <w:szCs w:val="22"/>
            <w:rPrChange w:id="11238" w:author="Chen Liao" w:date="2021-06-01T21:13:00Z">
              <w:rPr>
                <w:sz w:val="22"/>
                <w:szCs w:val="22"/>
              </w:rPr>
            </w:rPrChange>
          </w:rPr>
          <w:delText>(i.i.d</w:delText>
        </w:r>
        <w:r w:rsidR="006155C1" w:rsidRPr="00BE70D2" w:rsidDel="00E5488A">
          <w:rPr>
            <w:color w:val="000000" w:themeColor="text1"/>
            <w:sz w:val="22"/>
            <w:szCs w:val="22"/>
            <w:rPrChange w:id="11239" w:author="Chen Liao" w:date="2021-06-01T21:13:00Z">
              <w:rPr>
                <w:sz w:val="22"/>
                <w:szCs w:val="22"/>
              </w:rPr>
            </w:rPrChange>
          </w:rPr>
          <w:delText>.</w:delText>
        </w:r>
        <w:r w:rsidR="001767C4" w:rsidRPr="00BE70D2" w:rsidDel="00E5488A">
          <w:rPr>
            <w:color w:val="000000" w:themeColor="text1"/>
            <w:sz w:val="22"/>
            <w:szCs w:val="22"/>
            <w:rPrChange w:id="11240" w:author="Chen Liao" w:date="2021-06-01T21:13:00Z">
              <w:rPr>
                <w:sz w:val="22"/>
                <w:szCs w:val="22"/>
              </w:rPr>
            </w:rPrChange>
          </w:rPr>
          <w:delText>)</w:delText>
        </w:r>
        <w:r w:rsidR="0011330E" w:rsidRPr="00BE70D2" w:rsidDel="00E5488A">
          <w:rPr>
            <w:color w:val="000000" w:themeColor="text1"/>
            <w:sz w:val="22"/>
            <w:szCs w:val="22"/>
            <w:rPrChange w:id="11241" w:author="Chen Liao" w:date="2021-06-01T21:13:00Z">
              <w:rPr>
                <w:sz w:val="22"/>
                <w:szCs w:val="22"/>
              </w:rPr>
            </w:rPrChange>
          </w:rPr>
          <w:delText>.</w:delText>
        </w:r>
      </w:del>
      <w:del w:id="11242" w:author="Chen Liao" w:date="2021-05-31T23:01:00Z">
        <w:r w:rsidR="0011330E" w:rsidRPr="00BE70D2" w:rsidDel="00E65D37">
          <w:rPr>
            <w:color w:val="000000" w:themeColor="text1"/>
            <w:sz w:val="22"/>
            <w:szCs w:val="22"/>
            <w:rPrChange w:id="11243" w:author="Chen Liao" w:date="2021-06-01T21:13:00Z">
              <w:rPr>
                <w:sz w:val="22"/>
                <w:szCs w:val="22"/>
              </w:rPr>
            </w:rPrChange>
          </w:rPr>
          <w:delText xml:space="preserve"> </w:delText>
        </w:r>
        <w:r w:rsidR="009E0252" w:rsidRPr="00BE70D2" w:rsidDel="00E65D37">
          <w:rPr>
            <w:color w:val="000000" w:themeColor="text1"/>
            <w:sz w:val="22"/>
            <w:szCs w:val="22"/>
            <w:rPrChange w:id="11244" w:author="Chen Liao" w:date="2021-06-01T21:13:00Z">
              <w:rPr>
                <w:sz w:val="22"/>
                <w:szCs w:val="22"/>
              </w:rPr>
            </w:rPrChange>
          </w:rPr>
          <w:delText>Even though data</w:delText>
        </w:r>
        <w:r w:rsidR="008C539E" w:rsidRPr="00BE70D2" w:rsidDel="00E65D37">
          <w:rPr>
            <w:color w:val="000000" w:themeColor="text1"/>
            <w:sz w:val="22"/>
            <w:szCs w:val="22"/>
            <w:rPrChange w:id="11245" w:author="Chen Liao" w:date="2021-06-01T21:13:00Z">
              <w:rPr>
                <w:sz w:val="22"/>
                <w:szCs w:val="22"/>
              </w:rPr>
            </w:rPrChange>
          </w:rPr>
          <w:delText xml:space="preserve"> split</w:delText>
        </w:r>
        <w:r w:rsidR="009E0252" w:rsidRPr="00BE70D2" w:rsidDel="00E65D37">
          <w:rPr>
            <w:color w:val="000000" w:themeColor="text1"/>
            <w:sz w:val="22"/>
            <w:szCs w:val="22"/>
            <w:rPrChange w:id="11246" w:author="Chen Liao" w:date="2021-06-01T21:13:00Z">
              <w:rPr>
                <w:sz w:val="22"/>
                <w:szCs w:val="22"/>
              </w:rPr>
            </w:rPrChange>
          </w:rPr>
          <w:delText xml:space="preserve"> is s</w:delText>
        </w:r>
        <w:r w:rsidR="008C539E" w:rsidRPr="00BE70D2" w:rsidDel="00E65D37">
          <w:rPr>
            <w:color w:val="000000" w:themeColor="text1"/>
            <w:sz w:val="22"/>
            <w:szCs w:val="22"/>
            <w:rPrChange w:id="11247" w:author="Chen Liao" w:date="2021-06-01T21:13:00Z">
              <w:rPr>
                <w:sz w:val="22"/>
                <w:szCs w:val="22"/>
              </w:rPr>
            </w:rPrChange>
          </w:rPr>
          <w:delText>tratified</w:delText>
        </w:r>
        <w:r w:rsidR="009E0252" w:rsidRPr="00BE70D2" w:rsidDel="00E65D37">
          <w:rPr>
            <w:color w:val="000000" w:themeColor="text1"/>
            <w:sz w:val="22"/>
            <w:szCs w:val="22"/>
            <w:rPrChange w:id="11248" w:author="Chen Liao" w:date="2021-06-01T21:13:00Z">
              <w:rPr>
                <w:sz w:val="22"/>
                <w:szCs w:val="22"/>
              </w:rPr>
            </w:rPrChange>
          </w:rPr>
          <w:delText xml:space="preserve"> based on microbiome characteristic</w:delText>
        </w:r>
        <w:r w:rsidR="00663D77" w:rsidRPr="00BE70D2" w:rsidDel="00E65D37">
          <w:rPr>
            <w:color w:val="000000" w:themeColor="text1"/>
            <w:sz w:val="22"/>
            <w:szCs w:val="22"/>
            <w:rPrChange w:id="11249" w:author="Chen Liao" w:date="2021-06-01T21:13:00Z">
              <w:rPr>
                <w:sz w:val="22"/>
                <w:szCs w:val="22"/>
              </w:rPr>
            </w:rPrChange>
          </w:rPr>
          <w:delText>s</w:delText>
        </w:r>
        <w:r w:rsidR="009E0252" w:rsidRPr="00BE70D2" w:rsidDel="00E65D37">
          <w:rPr>
            <w:color w:val="000000" w:themeColor="text1"/>
            <w:sz w:val="22"/>
            <w:szCs w:val="22"/>
            <w:rPrChange w:id="11250" w:author="Chen Liao" w:date="2021-06-01T21:13:00Z">
              <w:rPr>
                <w:sz w:val="22"/>
                <w:szCs w:val="22"/>
              </w:rPr>
            </w:rPrChange>
          </w:rPr>
          <w:delText xml:space="preserve">, regression models may still perform poorly in cases when inter-individual </w:delText>
        </w:r>
        <w:r w:rsidR="00B97578" w:rsidRPr="00BE70D2" w:rsidDel="00E65D37">
          <w:rPr>
            <w:color w:val="000000" w:themeColor="text1"/>
            <w:sz w:val="22"/>
            <w:szCs w:val="22"/>
            <w:rPrChange w:id="11251" w:author="Chen Liao" w:date="2021-06-01T21:13:00Z">
              <w:rPr>
                <w:sz w:val="22"/>
                <w:szCs w:val="22"/>
              </w:rPr>
            </w:rPrChange>
          </w:rPr>
          <w:delText>variability</w:delText>
        </w:r>
        <w:r w:rsidR="009E0252" w:rsidRPr="00BE70D2" w:rsidDel="00E65D37">
          <w:rPr>
            <w:color w:val="000000" w:themeColor="text1"/>
            <w:sz w:val="22"/>
            <w:szCs w:val="22"/>
            <w:rPrChange w:id="11252" w:author="Chen Liao" w:date="2021-06-01T21:13:00Z">
              <w:rPr>
                <w:sz w:val="22"/>
                <w:szCs w:val="22"/>
              </w:rPr>
            </w:rPrChange>
          </w:rPr>
          <w:delText xml:space="preserve"> is too large to fulfill the i.i.d. assumption</w:delText>
        </w:r>
        <w:r w:rsidR="00EB33A4" w:rsidRPr="00BE70D2" w:rsidDel="00E65D37">
          <w:rPr>
            <w:color w:val="000000" w:themeColor="text1"/>
            <w:sz w:val="22"/>
            <w:szCs w:val="22"/>
            <w:rPrChange w:id="11253" w:author="Chen Liao" w:date="2021-06-01T21:13:00Z">
              <w:rPr>
                <w:sz w:val="22"/>
                <w:szCs w:val="22"/>
              </w:rPr>
            </w:rPrChange>
          </w:rPr>
          <w:delText>, t</w:delText>
        </w:r>
      </w:del>
      <w:del w:id="11254" w:author="Chen Liao" w:date="2021-05-31T23:09:00Z">
        <w:r w:rsidR="00EB33A4" w:rsidRPr="00BE70D2" w:rsidDel="00E5488A">
          <w:rPr>
            <w:color w:val="000000" w:themeColor="text1"/>
            <w:sz w:val="22"/>
            <w:szCs w:val="22"/>
            <w:rPrChange w:id="11255" w:author="Chen Liao" w:date="2021-06-01T21:13:00Z">
              <w:rPr>
                <w:sz w:val="22"/>
                <w:szCs w:val="22"/>
              </w:rPr>
            </w:rPrChange>
          </w:rPr>
          <w:delText xml:space="preserve">he </w:delText>
        </w:r>
        <w:r w:rsidR="00486429" w:rsidRPr="00BE70D2" w:rsidDel="00E5488A">
          <w:rPr>
            <w:color w:val="000000" w:themeColor="text1"/>
            <w:sz w:val="22"/>
            <w:szCs w:val="22"/>
            <w:rPrChange w:id="11256" w:author="Chen Liao" w:date="2021-06-01T21:13:00Z">
              <w:rPr>
                <w:sz w:val="22"/>
                <w:szCs w:val="22"/>
              </w:rPr>
            </w:rPrChange>
          </w:rPr>
          <w:delText>violation</w:delText>
        </w:r>
        <w:r w:rsidR="00EB33A4" w:rsidRPr="00BE70D2" w:rsidDel="00E5488A">
          <w:rPr>
            <w:color w:val="000000" w:themeColor="text1"/>
            <w:sz w:val="22"/>
            <w:szCs w:val="22"/>
            <w:rPrChange w:id="11257" w:author="Chen Liao" w:date="2021-06-01T21:13:00Z">
              <w:rPr>
                <w:sz w:val="22"/>
                <w:szCs w:val="22"/>
              </w:rPr>
            </w:rPrChange>
          </w:rPr>
          <w:delText xml:space="preserve"> of </w:delText>
        </w:r>
      </w:del>
      <w:del w:id="11258" w:author="Chen Liao" w:date="2021-05-31T23:01:00Z">
        <w:r w:rsidR="00EB33A4" w:rsidRPr="00BE70D2" w:rsidDel="00E65D37">
          <w:rPr>
            <w:color w:val="000000" w:themeColor="text1"/>
            <w:sz w:val="22"/>
            <w:szCs w:val="22"/>
            <w:rPrChange w:id="11259" w:author="Chen Liao" w:date="2021-06-01T21:13:00Z">
              <w:rPr>
                <w:sz w:val="22"/>
                <w:szCs w:val="22"/>
              </w:rPr>
            </w:rPrChange>
          </w:rPr>
          <w:delText xml:space="preserve">which </w:delText>
        </w:r>
      </w:del>
      <w:del w:id="11260" w:author="Chen Liao" w:date="2021-05-31T23:09:00Z">
        <w:r w:rsidR="00EB33A4" w:rsidRPr="00BE70D2" w:rsidDel="00E5488A">
          <w:rPr>
            <w:color w:val="000000" w:themeColor="text1"/>
            <w:sz w:val="22"/>
            <w:szCs w:val="22"/>
            <w:rPrChange w:id="11261" w:author="Chen Liao" w:date="2021-06-01T21:13:00Z">
              <w:rPr>
                <w:sz w:val="22"/>
                <w:szCs w:val="22"/>
              </w:rPr>
            </w:rPrChange>
          </w:rPr>
          <w:delText>would cause covariat</w:delText>
        </w:r>
        <w:r w:rsidR="00DB2638" w:rsidRPr="00BE70D2" w:rsidDel="00E5488A">
          <w:rPr>
            <w:color w:val="000000" w:themeColor="text1"/>
            <w:sz w:val="22"/>
            <w:szCs w:val="22"/>
            <w:rPrChange w:id="11262" w:author="Chen Liao" w:date="2021-06-01T21:13:00Z">
              <w:rPr>
                <w:sz w:val="22"/>
                <w:szCs w:val="22"/>
              </w:rPr>
            </w:rPrChange>
          </w:rPr>
          <w:delText xml:space="preserve">e </w:delText>
        </w:r>
        <w:r w:rsidR="00EB33A4" w:rsidRPr="00BE70D2" w:rsidDel="00E5488A">
          <w:rPr>
            <w:color w:val="000000" w:themeColor="text1"/>
            <w:sz w:val="22"/>
            <w:szCs w:val="22"/>
            <w:rPrChange w:id="11263" w:author="Chen Liao" w:date="2021-06-01T21:13:00Z">
              <w:rPr>
                <w:sz w:val="22"/>
                <w:szCs w:val="22"/>
              </w:rPr>
            </w:rPrChange>
          </w:rPr>
          <w:delText xml:space="preserve">shift and </w:delText>
        </w:r>
        <w:r w:rsidR="00B97578" w:rsidRPr="00BE70D2" w:rsidDel="00E5488A">
          <w:rPr>
            <w:color w:val="000000" w:themeColor="text1"/>
            <w:sz w:val="22"/>
            <w:szCs w:val="22"/>
            <w:rPrChange w:id="11264" w:author="Chen Liao" w:date="2021-06-01T21:13:00Z">
              <w:rPr>
                <w:sz w:val="22"/>
                <w:szCs w:val="22"/>
              </w:rPr>
            </w:rPrChange>
          </w:rPr>
          <w:delText>machine</w:delText>
        </w:r>
        <w:r w:rsidR="00EB33A4" w:rsidRPr="00BE70D2" w:rsidDel="00E5488A">
          <w:rPr>
            <w:color w:val="000000" w:themeColor="text1"/>
            <w:sz w:val="22"/>
            <w:szCs w:val="22"/>
            <w:rPrChange w:id="11265" w:author="Chen Liao" w:date="2021-06-01T21:13:00Z">
              <w:rPr>
                <w:sz w:val="22"/>
                <w:szCs w:val="22"/>
              </w:rPr>
            </w:rPrChange>
          </w:rPr>
          <w:delText xml:space="preserve"> learning to fail.</w:delText>
        </w:r>
        <w:r w:rsidR="00FE44DF" w:rsidRPr="00BE70D2" w:rsidDel="00E5488A">
          <w:rPr>
            <w:color w:val="000000" w:themeColor="text1"/>
            <w:sz w:val="22"/>
            <w:szCs w:val="22"/>
            <w:rPrChange w:id="11266" w:author="Chen Liao" w:date="2021-06-01T21:13:00Z">
              <w:rPr>
                <w:sz w:val="22"/>
                <w:szCs w:val="22"/>
              </w:rPr>
            </w:rPrChange>
          </w:rPr>
          <w:delText xml:space="preserve"> </w:delText>
        </w:r>
      </w:del>
      <w:del w:id="11267" w:author="Chen Liao" w:date="2021-06-01T06:03:00Z">
        <w:r w:rsidR="000639ED" w:rsidRPr="00BE70D2" w:rsidDel="00737B73">
          <w:rPr>
            <w:color w:val="000000" w:themeColor="text1"/>
            <w:sz w:val="22"/>
            <w:szCs w:val="22"/>
            <w:rPrChange w:id="11268" w:author="Chen Liao" w:date="2021-06-01T21:13:00Z">
              <w:rPr>
                <w:sz w:val="22"/>
                <w:szCs w:val="22"/>
              </w:rPr>
            </w:rPrChange>
          </w:rPr>
          <w:delText xml:space="preserve">To </w:delText>
        </w:r>
        <w:r w:rsidR="003170E8" w:rsidRPr="00BE70D2" w:rsidDel="00737B73">
          <w:rPr>
            <w:color w:val="000000" w:themeColor="text1"/>
            <w:sz w:val="22"/>
            <w:szCs w:val="22"/>
            <w:rPrChange w:id="11269" w:author="Chen Liao" w:date="2021-06-01T21:13:00Z">
              <w:rPr>
                <w:sz w:val="22"/>
                <w:szCs w:val="22"/>
              </w:rPr>
            </w:rPrChange>
          </w:rPr>
          <w:delText>improve model predictability</w:delText>
        </w:r>
        <w:r w:rsidR="00E471F0" w:rsidRPr="00BE70D2" w:rsidDel="00737B73">
          <w:rPr>
            <w:color w:val="000000" w:themeColor="text1"/>
            <w:sz w:val="22"/>
            <w:szCs w:val="22"/>
            <w:rPrChange w:id="11270" w:author="Chen Liao" w:date="2021-06-01T21:13:00Z">
              <w:rPr>
                <w:sz w:val="22"/>
                <w:szCs w:val="22"/>
              </w:rPr>
            </w:rPrChange>
          </w:rPr>
          <w:delText xml:space="preserve">, </w:delText>
        </w:r>
      </w:del>
      <w:del w:id="11271" w:author="Chen Liao" w:date="2021-05-31T23:11:00Z">
        <w:r w:rsidR="0043440F" w:rsidRPr="00BE70D2" w:rsidDel="00E5488A">
          <w:rPr>
            <w:color w:val="000000" w:themeColor="text1"/>
            <w:sz w:val="22"/>
            <w:szCs w:val="22"/>
            <w:rPrChange w:id="11272" w:author="Chen Liao" w:date="2021-06-01T21:13:00Z">
              <w:rPr>
                <w:sz w:val="22"/>
                <w:szCs w:val="22"/>
              </w:rPr>
            </w:rPrChange>
          </w:rPr>
          <w:delText xml:space="preserve">large-scale human cohorts </w:delText>
        </w:r>
      </w:del>
      <w:del w:id="11273" w:author="Chen Liao" w:date="2021-05-31T23:14:00Z">
        <w:r w:rsidR="0043440F" w:rsidRPr="00BE70D2" w:rsidDel="00F019E3">
          <w:rPr>
            <w:color w:val="000000" w:themeColor="text1"/>
            <w:sz w:val="22"/>
            <w:szCs w:val="22"/>
            <w:rPrChange w:id="11274" w:author="Chen Liao" w:date="2021-06-01T21:13:00Z">
              <w:rPr>
                <w:sz w:val="22"/>
                <w:szCs w:val="22"/>
              </w:rPr>
            </w:rPrChange>
          </w:rPr>
          <w:delText xml:space="preserve">are </w:delText>
        </w:r>
        <w:r w:rsidR="000639ED" w:rsidRPr="00BE70D2" w:rsidDel="00F019E3">
          <w:rPr>
            <w:color w:val="000000" w:themeColor="text1"/>
            <w:sz w:val="22"/>
            <w:szCs w:val="22"/>
            <w:rPrChange w:id="11275" w:author="Chen Liao" w:date="2021-06-01T21:13:00Z">
              <w:rPr>
                <w:sz w:val="22"/>
                <w:szCs w:val="22"/>
              </w:rPr>
            </w:rPrChange>
          </w:rPr>
          <w:delText>there</w:delText>
        </w:r>
        <w:r w:rsidR="00A22C3E" w:rsidRPr="00BE70D2" w:rsidDel="00F019E3">
          <w:rPr>
            <w:color w:val="000000" w:themeColor="text1"/>
            <w:sz w:val="22"/>
            <w:szCs w:val="22"/>
            <w:rPrChange w:id="11276" w:author="Chen Liao" w:date="2021-06-01T21:13:00Z">
              <w:rPr>
                <w:sz w:val="22"/>
                <w:szCs w:val="22"/>
              </w:rPr>
            </w:rPrChange>
          </w:rPr>
          <w:delText>fore</w:delText>
        </w:r>
        <w:r w:rsidR="000639ED" w:rsidRPr="00BE70D2" w:rsidDel="00F019E3">
          <w:rPr>
            <w:color w:val="000000" w:themeColor="text1"/>
            <w:sz w:val="22"/>
            <w:szCs w:val="22"/>
            <w:rPrChange w:id="11277" w:author="Chen Liao" w:date="2021-06-01T21:13:00Z">
              <w:rPr>
                <w:sz w:val="22"/>
                <w:szCs w:val="22"/>
              </w:rPr>
            </w:rPrChange>
          </w:rPr>
          <w:delText xml:space="preserve"> </w:delText>
        </w:r>
        <w:r w:rsidR="0043440F" w:rsidRPr="00BE70D2" w:rsidDel="00F019E3">
          <w:rPr>
            <w:color w:val="000000" w:themeColor="text1"/>
            <w:sz w:val="22"/>
            <w:szCs w:val="22"/>
            <w:rPrChange w:id="11278" w:author="Chen Liao" w:date="2021-06-01T21:13:00Z">
              <w:rPr>
                <w:sz w:val="22"/>
                <w:szCs w:val="22"/>
              </w:rPr>
            </w:rPrChange>
          </w:rPr>
          <w:delText xml:space="preserve">needed </w:delText>
        </w:r>
        <w:r w:rsidR="000639ED" w:rsidRPr="00BE70D2" w:rsidDel="00F019E3">
          <w:rPr>
            <w:color w:val="000000" w:themeColor="text1"/>
            <w:sz w:val="22"/>
            <w:szCs w:val="22"/>
            <w:rPrChange w:id="11279" w:author="Chen Liao" w:date="2021-06-01T21:13:00Z">
              <w:rPr>
                <w:sz w:val="22"/>
                <w:szCs w:val="22"/>
              </w:rPr>
            </w:rPrChange>
          </w:rPr>
          <w:delText>to cover the substantial inter-individual variation of human gut microbiome.</w:delText>
        </w:r>
      </w:del>
    </w:p>
    <w:p w14:paraId="75947F29" w14:textId="38D9A08E" w:rsidR="000C21DB" w:rsidRPr="00BE70D2" w:rsidDel="00F719C6" w:rsidRDefault="000C21DB" w:rsidP="00E6373F">
      <w:pPr>
        <w:pStyle w:val="paragraph"/>
        <w:jc w:val="both"/>
        <w:rPr>
          <w:del w:id="11280" w:author="Chen Liao" w:date="2021-06-01T05:30:00Z"/>
          <w:rFonts w:ascii="Times New Roman" w:hAnsi="Times New Roman" w:cs="Times New Roman"/>
          <w:color w:val="000000" w:themeColor="text1"/>
          <w:sz w:val="22"/>
          <w:szCs w:val="22"/>
          <w:u w:val="single"/>
          <w:rPrChange w:id="11281" w:author="Chen Liao" w:date="2021-06-01T21:13:00Z">
            <w:rPr>
              <w:del w:id="11282" w:author="Chen Liao" w:date="2021-06-01T05:30:00Z"/>
              <w:rFonts w:ascii="Times New Roman" w:hAnsi="Times New Roman" w:cs="Times New Roman"/>
              <w:sz w:val="22"/>
              <w:szCs w:val="22"/>
              <w:u w:val="single"/>
            </w:rPr>
          </w:rPrChange>
        </w:rPr>
      </w:pPr>
      <w:del w:id="11283" w:author="Chen Liao" w:date="2021-06-01T05:30:00Z">
        <w:r w:rsidRPr="00BE70D2" w:rsidDel="00F719C6">
          <w:rPr>
            <w:rFonts w:ascii="Times New Roman" w:hAnsi="Times New Roman" w:cs="Times New Roman"/>
            <w:color w:val="000000" w:themeColor="text1"/>
            <w:sz w:val="22"/>
            <w:szCs w:val="22"/>
            <w:u w:val="single"/>
            <w:rPrChange w:id="11284" w:author="Chen Liao" w:date="2021-06-01T21:13:00Z">
              <w:rPr>
                <w:sz w:val="22"/>
                <w:szCs w:val="22"/>
                <w:u w:val="single"/>
              </w:rPr>
            </w:rPrChange>
          </w:rPr>
          <w:delText xml:space="preserve"># </w:delText>
        </w:r>
        <w:r w:rsidR="006B20A5" w:rsidRPr="00BE70D2" w:rsidDel="00F719C6">
          <w:rPr>
            <w:rFonts w:ascii="Times New Roman" w:hAnsi="Times New Roman" w:cs="Times New Roman"/>
            <w:color w:val="000000" w:themeColor="text1"/>
            <w:sz w:val="22"/>
            <w:szCs w:val="22"/>
            <w:u w:val="single"/>
            <w:rPrChange w:id="11285" w:author="Chen Liao" w:date="2021-06-01T21:13:00Z">
              <w:rPr>
                <w:sz w:val="22"/>
                <w:szCs w:val="22"/>
                <w:u w:val="single"/>
              </w:rPr>
            </w:rPrChange>
          </w:rPr>
          <w:delText xml:space="preserve">Complex microbiome-metabolome relationship </w:delText>
        </w:r>
        <w:r w:rsidR="002D3574" w:rsidRPr="00BE70D2" w:rsidDel="00F719C6">
          <w:rPr>
            <w:rFonts w:ascii="Times New Roman" w:hAnsi="Times New Roman" w:cs="Times New Roman"/>
            <w:color w:val="000000" w:themeColor="text1"/>
            <w:sz w:val="22"/>
            <w:szCs w:val="22"/>
            <w:u w:val="single"/>
            <w:rPrChange w:id="11286" w:author="Chen Liao" w:date="2021-06-01T21:13:00Z">
              <w:rPr>
                <w:sz w:val="22"/>
                <w:szCs w:val="22"/>
                <w:u w:val="single"/>
              </w:rPr>
            </w:rPrChange>
          </w:rPr>
          <w:delText>brings</w:delText>
        </w:r>
        <w:r w:rsidR="006B20A5" w:rsidRPr="00BE70D2" w:rsidDel="00F719C6">
          <w:rPr>
            <w:rFonts w:ascii="Times New Roman" w:hAnsi="Times New Roman" w:cs="Times New Roman"/>
            <w:color w:val="000000" w:themeColor="text1"/>
            <w:sz w:val="22"/>
            <w:szCs w:val="22"/>
            <w:u w:val="single"/>
            <w:rPrChange w:id="11287" w:author="Chen Liao" w:date="2021-06-01T21:13:00Z">
              <w:rPr>
                <w:sz w:val="22"/>
                <w:szCs w:val="22"/>
                <w:u w:val="single"/>
              </w:rPr>
            </w:rPrChange>
          </w:rPr>
          <w:delText xml:space="preserve"> </w:delText>
        </w:r>
        <w:r w:rsidR="002D3574" w:rsidRPr="00BE70D2" w:rsidDel="00F719C6">
          <w:rPr>
            <w:rFonts w:ascii="Times New Roman" w:hAnsi="Times New Roman" w:cs="Times New Roman"/>
            <w:color w:val="000000" w:themeColor="text1"/>
            <w:sz w:val="22"/>
            <w:szCs w:val="22"/>
            <w:u w:val="single"/>
            <w:rPrChange w:id="11288" w:author="Chen Liao" w:date="2021-06-01T21:13:00Z">
              <w:rPr>
                <w:sz w:val="22"/>
                <w:szCs w:val="22"/>
                <w:u w:val="single"/>
              </w:rPr>
            </w:rPrChange>
          </w:rPr>
          <w:delText>additional</w:delText>
        </w:r>
        <w:r w:rsidR="006B20A5" w:rsidRPr="00BE70D2" w:rsidDel="00F719C6">
          <w:rPr>
            <w:rFonts w:ascii="Times New Roman" w:hAnsi="Times New Roman" w:cs="Times New Roman"/>
            <w:color w:val="000000" w:themeColor="text1"/>
            <w:sz w:val="22"/>
            <w:szCs w:val="22"/>
            <w:u w:val="single"/>
            <w:rPrChange w:id="11289" w:author="Chen Liao" w:date="2021-06-01T21:13:00Z">
              <w:rPr>
                <w:sz w:val="22"/>
                <w:szCs w:val="22"/>
                <w:u w:val="single"/>
              </w:rPr>
            </w:rPrChange>
          </w:rPr>
          <w:delText xml:space="preserve"> challenge for</w:delText>
        </w:r>
        <w:r w:rsidR="00517203" w:rsidRPr="00BE70D2" w:rsidDel="00F719C6">
          <w:rPr>
            <w:rFonts w:ascii="Times New Roman" w:hAnsi="Times New Roman" w:cs="Times New Roman"/>
            <w:color w:val="000000" w:themeColor="text1"/>
            <w:sz w:val="22"/>
            <w:szCs w:val="22"/>
            <w:u w:val="single"/>
            <w:rPrChange w:id="11290" w:author="Chen Liao" w:date="2021-06-01T21:13:00Z">
              <w:rPr>
                <w:sz w:val="22"/>
                <w:szCs w:val="22"/>
                <w:u w:val="single"/>
              </w:rPr>
            </w:rPrChange>
          </w:rPr>
          <w:delText xml:space="preserve"> predicti</w:delText>
        </w:r>
        <w:r w:rsidR="00787B42" w:rsidRPr="00BE70D2" w:rsidDel="00F719C6">
          <w:rPr>
            <w:rFonts w:ascii="Times New Roman" w:hAnsi="Times New Roman" w:cs="Times New Roman"/>
            <w:color w:val="000000" w:themeColor="text1"/>
            <w:sz w:val="22"/>
            <w:szCs w:val="22"/>
            <w:u w:val="single"/>
            <w:rPrChange w:id="11291" w:author="Chen Liao" w:date="2021-06-01T21:13:00Z">
              <w:rPr>
                <w:sz w:val="22"/>
                <w:szCs w:val="22"/>
                <w:u w:val="single"/>
              </w:rPr>
            </w:rPrChange>
          </w:rPr>
          <w:delText>ng</w:delText>
        </w:r>
        <w:r w:rsidR="00517203" w:rsidRPr="00BE70D2" w:rsidDel="00F719C6">
          <w:rPr>
            <w:rFonts w:ascii="Times New Roman" w:hAnsi="Times New Roman" w:cs="Times New Roman"/>
            <w:color w:val="000000" w:themeColor="text1"/>
            <w:sz w:val="22"/>
            <w:szCs w:val="22"/>
            <w:u w:val="single"/>
            <w:rPrChange w:id="11292" w:author="Chen Liao" w:date="2021-06-01T21:13:00Z">
              <w:rPr>
                <w:sz w:val="22"/>
                <w:szCs w:val="22"/>
                <w:u w:val="single"/>
              </w:rPr>
            </w:rPrChange>
          </w:rPr>
          <w:delText xml:space="preserve"> </w:delText>
        </w:r>
        <w:r w:rsidR="006B20A5" w:rsidRPr="00BE70D2" w:rsidDel="00F719C6">
          <w:rPr>
            <w:rFonts w:ascii="Times New Roman" w:hAnsi="Times New Roman" w:cs="Times New Roman"/>
            <w:color w:val="000000" w:themeColor="text1"/>
            <w:sz w:val="22"/>
            <w:szCs w:val="22"/>
            <w:u w:val="single"/>
            <w:rPrChange w:id="11293" w:author="Chen Liao" w:date="2021-06-01T21:13:00Z">
              <w:rPr>
                <w:sz w:val="22"/>
                <w:szCs w:val="22"/>
                <w:u w:val="single"/>
              </w:rPr>
            </w:rPrChange>
          </w:rPr>
          <w:delText>SCFAs</w:delText>
        </w:r>
      </w:del>
    </w:p>
    <w:p w14:paraId="44DCF9C9" w14:textId="02297B34" w:rsidR="006430B1" w:rsidRPr="00BE70D2" w:rsidDel="006430B1" w:rsidRDefault="00387B9B" w:rsidP="00E6373F">
      <w:pPr>
        <w:jc w:val="both"/>
        <w:rPr>
          <w:del w:id="11294" w:author="Chen Liao" w:date="2021-06-01T17:02:00Z"/>
          <w:color w:val="000000" w:themeColor="text1"/>
          <w:sz w:val="22"/>
          <w:szCs w:val="22"/>
          <w:rPrChange w:id="11295" w:author="Chen Liao" w:date="2021-06-01T21:13:00Z">
            <w:rPr>
              <w:del w:id="11296" w:author="Chen Liao" w:date="2021-06-01T17:02:00Z"/>
              <w:color w:val="000000" w:themeColor="text1"/>
              <w:sz w:val="22"/>
              <w:szCs w:val="22"/>
            </w:rPr>
          </w:rPrChange>
        </w:rPr>
      </w:pPr>
      <w:r w:rsidRPr="00BE70D2">
        <w:rPr>
          <w:color w:val="000000" w:themeColor="text1"/>
          <w:sz w:val="22"/>
          <w:szCs w:val="22"/>
          <w:rPrChange w:id="11297" w:author="Chen Liao" w:date="2021-06-01T21:13:00Z">
            <w:rPr>
              <w:sz w:val="22"/>
              <w:szCs w:val="22"/>
            </w:rPr>
          </w:rPrChange>
        </w:rPr>
        <w:t>O</w:t>
      </w:r>
      <w:r w:rsidR="00AB1DB8" w:rsidRPr="00BE70D2">
        <w:rPr>
          <w:color w:val="000000" w:themeColor="text1"/>
          <w:sz w:val="22"/>
          <w:szCs w:val="22"/>
          <w:rPrChange w:id="11298" w:author="Chen Liao" w:date="2021-06-01T21:13:00Z">
            <w:rPr>
              <w:sz w:val="22"/>
              <w:szCs w:val="22"/>
            </w:rPr>
          </w:rPrChange>
        </w:rPr>
        <w:t>ther than covariant shifts, the</w:t>
      </w:r>
      <w:r w:rsidR="00404EB8" w:rsidRPr="00BE70D2">
        <w:rPr>
          <w:color w:val="000000" w:themeColor="text1"/>
          <w:sz w:val="22"/>
          <w:szCs w:val="22"/>
          <w:rPrChange w:id="11299" w:author="Chen Liao" w:date="2021-06-01T21:13:00Z">
            <w:rPr>
              <w:sz w:val="22"/>
              <w:szCs w:val="22"/>
            </w:rPr>
          </w:rPrChange>
        </w:rPr>
        <w:t xml:space="preserve"> </w:t>
      </w:r>
      <w:r w:rsidR="00284D35" w:rsidRPr="00BE70D2">
        <w:rPr>
          <w:color w:val="000000" w:themeColor="text1"/>
          <w:sz w:val="22"/>
          <w:szCs w:val="22"/>
          <w:rPrChange w:id="11300" w:author="Chen Liao" w:date="2021-06-01T21:13:00Z">
            <w:rPr>
              <w:sz w:val="22"/>
              <w:szCs w:val="22"/>
            </w:rPr>
          </w:rPrChange>
        </w:rPr>
        <w:t xml:space="preserve">complex relationship between SCFAs and gut microbiota </w:t>
      </w:r>
      <w:del w:id="11301" w:author="Chen Liao" w:date="2021-06-01T06:10:00Z">
        <w:r w:rsidR="00284D35" w:rsidRPr="00BE70D2" w:rsidDel="00564E24">
          <w:rPr>
            <w:color w:val="000000" w:themeColor="text1"/>
            <w:sz w:val="22"/>
            <w:szCs w:val="22"/>
            <w:rPrChange w:id="11302" w:author="Chen Liao" w:date="2021-06-01T21:13:00Z">
              <w:rPr>
                <w:sz w:val="22"/>
                <w:szCs w:val="22"/>
              </w:rPr>
            </w:rPrChange>
          </w:rPr>
          <w:delText xml:space="preserve">composition </w:delText>
        </w:r>
      </w:del>
      <w:del w:id="11303" w:author="Chen Liao" w:date="2021-06-01T06:11:00Z">
        <w:r w:rsidR="00284D35" w:rsidRPr="00BE70D2" w:rsidDel="00564E24">
          <w:rPr>
            <w:color w:val="000000" w:themeColor="text1"/>
            <w:sz w:val="22"/>
            <w:szCs w:val="22"/>
            <w:rPrChange w:id="11304" w:author="Chen Liao" w:date="2021-06-01T21:13:00Z">
              <w:rPr>
                <w:sz w:val="22"/>
                <w:szCs w:val="22"/>
              </w:rPr>
            </w:rPrChange>
          </w:rPr>
          <w:delText>poses</w:delText>
        </w:r>
        <w:r w:rsidR="00AB1DB8" w:rsidRPr="00BE70D2" w:rsidDel="00564E24">
          <w:rPr>
            <w:color w:val="000000" w:themeColor="text1"/>
            <w:sz w:val="22"/>
            <w:szCs w:val="22"/>
            <w:rPrChange w:id="11305" w:author="Chen Liao" w:date="2021-06-01T21:13:00Z">
              <w:rPr>
                <w:sz w:val="22"/>
                <w:szCs w:val="22"/>
              </w:rPr>
            </w:rPrChange>
          </w:rPr>
          <w:delText xml:space="preserve"> </w:delText>
        </w:r>
      </w:del>
      <w:del w:id="11306" w:author="Chen Liao" w:date="2021-06-01T05:43:00Z">
        <w:r w:rsidR="00284D35" w:rsidRPr="00BE70D2" w:rsidDel="00F300DA">
          <w:rPr>
            <w:color w:val="000000" w:themeColor="text1"/>
            <w:sz w:val="22"/>
            <w:szCs w:val="22"/>
            <w:rPrChange w:id="11307" w:author="Chen Liao" w:date="2021-06-01T21:13:00Z">
              <w:rPr>
                <w:sz w:val="22"/>
                <w:szCs w:val="22"/>
              </w:rPr>
            </w:rPrChange>
          </w:rPr>
          <w:delText xml:space="preserve">an </w:delText>
        </w:r>
      </w:del>
      <w:del w:id="11308" w:author="Chen Liao" w:date="2021-06-01T06:11:00Z">
        <w:r w:rsidR="00284D35" w:rsidRPr="00BE70D2" w:rsidDel="00564E24">
          <w:rPr>
            <w:color w:val="000000" w:themeColor="text1"/>
            <w:sz w:val="22"/>
            <w:szCs w:val="22"/>
            <w:rPrChange w:id="11309" w:author="Chen Liao" w:date="2021-06-01T21:13:00Z">
              <w:rPr>
                <w:sz w:val="22"/>
                <w:szCs w:val="22"/>
              </w:rPr>
            </w:rPrChange>
          </w:rPr>
          <w:delText>additional</w:delText>
        </w:r>
      </w:del>
      <w:ins w:id="11310" w:author="Chen Liao" w:date="2021-06-01T06:11:00Z">
        <w:r w:rsidR="00564E24" w:rsidRPr="00BE70D2">
          <w:rPr>
            <w:color w:val="000000" w:themeColor="text1"/>
            <w:sz w:val="22"/>
            <w:szCs w:val="22"/>
            <w:rPrChange w:id="11311" w:author="Chen Liao" w:date="2021-06-01T21:13:00Z">
              <w:rPr>
                <w:color w:val="000000" w:themeColor="text1"/>
                <w:sz w:val="22"/>
                <w:szCs w:val="22"/>
              </w:rPr>
            </w:rPrChange>
          </w:rPr>
          <w:t>also</w:t>
        </w:r>
      </w:ins>
      <w:r w:rsidR="00284D35" w:rsidRPr="00BE70D2">
        <w:rPr>
          <w:color w:val="000000" w:themeColor="text1"/>
          <w:sz w:val="22"/>
          <w:szCs w:val="22"/>
          <w:rPrChange w:id="11312" w:author="Chen Liao" w:date="2021-06-01T21:13:00Z">
            <w:rPr>
              <w:sz w:val="22"/>
              <w:szCs w:val="22"/>
            </w:rPr>
          </w:rPrChange>
        </w:rPr>
        <w:t xml:space="preserve"> challenge</w:t>
      </w:r>
      <w:ins w:id="11313" w:author="Chen Liao" w:date="2021-06-01T06:11:00Z">
        <w:r w:rsidR="00564E24" w:rsidRPr="00BE70D2">
          <w:rPr>
            <w:color w:val="000000" w:themeColor="text1"/>
            <w:sz w:val="22"/>
            <w:szCs w:val="22"/>
            <w:rPrChange w:id="11314" w:author="Chen Liao" w:date="2021-06-01T21:13:00Z">
              <w:rPr>
                <w:color w:val="000000" w:themeColor="text1"/>
                <w:sz w:val="22"/>
                <w:szCs w:val="22"/>
              </w:rPr>
            </w:rPrChange>
          </w:rPr>
          <w:t>s</w:t>
        </w:r>
      </w:ins>
      <w:r w:rsidR="00284D35" w:rsidRPr="00BE70D2">
        <w:rPr>
          <w:color w:val="000000" w:themeColor="text1"/>
          <w:sz w:val="22"/>
          <w:szCs w:val="22"/>
          <w:rPrChange w:id="11315" w:author="Chen Liao" w:date="2021-06-01T21:13:00Z">
            <w:rPr>
              <w:sz w:val="22"/>
              <w:szCs w:val="22"/>
            </w:rPr>
          </w:rPrChange>
        </w:rPr>
        <w:t xml:space="preserve"> </w:t>
      </w:r>
      <w:del w:id="11316" w:author="Chen Liao" w:date="2021-06-01T06:11:00Z">
        <w:r w:rsidR="00284D35" w:rsidRPr="00BE70D2" w:rsidDel="00564E24">
          <w:rPr>
            <w:color w:val="000000" w:themeColor="text1"/>
            <w:sz w:val="22"/>
            <w:szCs w:val="22"/>
            <w:rPrChange w:id="11317" w:author="Chen Liao" w:date="2021-06-01T21:13:00Z">
              <w:rPr>
                <w:sz w:val="22"/>
                <w:szCs w:val="22"/>
              </w:rPr>
            </w:rPrChange>
          </w:rPr>
          <w:delText xml:space="preserve">for </w:delText>
        </w:r>
      </w:del>
      <w:r w:rsidR="00284D35" w:rsidRPr="00BE70D2">
        <w:rPr>
          <w:color w:val="000000" w:themeColor="text1"/>
          <w:sz w:val="22"/>
          <w:szCs w:val="22"/>
          <w:rPrChange w:id="11318" w:author="Chen Liao" w:date="2021-06-01T21:13:00Z">
            <w:rPr>
              <w:sz w:val="22"/>
              <w:szCs w:val="22"/>
            </w:rPr>
          </w:rPrChange>
        </w:rPr>
        <w:t>predictive model development</w:t>
      </w:r>
      <w:r w:rsidR="00AB1DB8" w:rsidRPr="00BE70D2">
        <w:rPr>
          <w:color w:val="000000" w:themeColor="text1"/>
          <w:sz w:val="22"/>
          <w:szCs w:val="22"/>
          <w:rPrChange w:id="11319" w:author="Chen Liao" w:date="2021-06-01T21:13:00Z">
            <w:rPr>
              <w:sz w:val="22"/>
              <w:szCs w:val="22"/>
            </w:rPr>
          </w:rPrChange>
        </w:rPr>
        <w:t>.</w:t>
      </w:r>
      <w:r w:rsidR="004A08B8" w:rsidRPr="00BE70D2">
        <w:rPr>
          <w:color w:val="000000" w:themeColor="text1"/>
          <w:sz w:val="22"/>
          <w:szCs w:val="22"/>
          <w:rPrChange w:id="11320" w:author="Chen Liao" w:date="2021-06-01T21:13:00Z">
            <w:rPr>
              <w:sz w:val="22"/>
              <w:szCs w:val="22"/>
            </w:rPr>
          </w:rPrChange>
        </w:rPr>
        <w:t xml:space="preserve"> By regressing SCFAs concentration on</w:t>
      </w:r>
      <w:ins w:id="11321" w:author="Chen Liao" w:date="2021-06-01T06:12:00Z">
        <w:r w:rsidR="00936DBF" w:rsidRPr="00BE70D2">
          <w:rPr>
            <w:color w:val="000000" w:themeColor="text1"/>
            <w:sz w:val="22"/>
            <w:szCs w:val="22"/>
            <w:rPrChange w:id="11322" w:author="Chen Liao" w:date="2021-06-01T21:13:00Z">
              <w:rPr>
                <w:color w:val="000000" w:themeColor="text1"/>
                <w:sz w:val="22"/>
                <w:szCs w:val="22"/>
              </w:rPr>
            </w:rPrChange>
          </w:rPr>
          <w:t xml:space="preserve"> </w:t>
        </w:r>
      </w:ins>
      <w:del w:id="11323" w:author="Chen Liao" w:date="2021-06-01T06:12:00Z">
        <w:r w:rsidR="004A08B8" w:rsidRPr="00BE70D2" w:rsidDel="00936DBF">
          <w:rPr>
            <w:color w:val="000000" w:themeColor="text1"/>
            <w:sz w:val="22"/>
            <w:szCs w:val="22"/>
            <w:rPrChange w:id="11324" w:author="Chen Liao" w:date="2021-06-01T21:13:00Z">
              <w:rPr>
                <w:sz w:val="22"/>
                <w:szCs w:val="22"/>
              </w:rPr>
            </w:rPrChange>
          </w:rPr>
          <w:delText xml:space="preserve"> absolute abundance of </w:delText>
        </w:r>
      </w:del>
      <w:del w:id="11325" w:author="Chen Liao" w:date="2021-06-01T05:38:00Z">
        <w:r w:rsidR="004A08B8" w:rsidRPr="00BE70D2" w:rsidDel="00905295">
          <w:rPr>
            <w:color w:val="000000" w:themeColor="text1"/>
            <w:sz w:val="22"/>
            <w:szCs w:val="22"/>
            <w:rPrChange w:id="11326" w:author="Chen Liao" w:date="2021-06-01T21:13:00Z">
              <w:rPr>
                <w:sz w:val="22"/>
                <w:szCs w:val="22"/>
              </w:rPr>
            </w:rPrChange>
          </w:rPr>
          <w:delText>microbes</w:delText>
        </w:r>
      </w:del>
      <w:ins w:id="11327" w:author="Chen Liao" w:date="2021-06-01T05:38:00Z">
        <w:r w:rsidR="00905295" w:rsidRPr="00BE70D2">
          <w:rPr>
            <w:color w:val="000000" w:themeColor="text1"/>
            <w:sz w:val="22"/>
            <w:szCs w:val="22"/>
            <w:rPrChange w:id="11328" w:author="Chen Liao" w:date="2021-06-01T21:13:00Z">
              <w:rPr>
                <w:color w:val="000000" w:themeColor="text1"/>
                <w:sz w:val="22"/>
                <w:szCs w:val="22"/>
              </w:rPr>
            </w:rPrChange>
          </w:rPr>
          <w:t>bacteria</w:t>
        </w:r>
      </w:ins>
      <w:ins w:id="11329" w:author="Chen Liao" w:date="2021-06-01T06:12:00Z">
        <w:r w:rsidR="00936DBF" w:rsidRPr="00BE70D2">
          <w:rPr>
            <w:color w:val="000000" w:themeColor="text1"/>
            <w:sz w:val="22"/>
            <w:szCs w:val="22"/>
            <w:rPrChange w:id="11330" w:author="Chen Liao" w:date="2021-06-01T21:13:00Z">
              <w:rPr>
                <w:color w:val="000000" w:themeColor="text1"/>
                <w:sz w:val="22"/>
                <w:szCs w:val="22"/>
              </w:rPr>
            </w:rPrChange>
          </w:rPr>
          <w:t>l abundances</w:t>
        </w:r>
      </w:ins>
      <w:r w:rsidR="004A08B8" w:rsidRPr="00BE70D2">
        <w:rPr>
          <w:color w:val="000000" w:themeColor="text1"/>
          <w:sz w:val="22"/>
          <w:szCs w:val="22"/>
          <w:rPrChange w:id="11331" w:author="Chen Liao" w:date="2021-06-01T21:13:00Z">
            <w:rPr>
              <w:sz w:val="22"/>
              <w:szCs w:val="22"/>
            </w:rPr>
          </w:rPrChange>
        </w:rPr>
        <w:t xml:space="preserve">, we implicitly assume that SCFAs </w:t>
      </w:r>
      <w:del w:id="11332" w:author="Chen Liao" w:date="2021-06-01T06:13:00Z">
        <w:r w:rsidR="004A08B8" w:rsidRPr="00BE70D2" w:rsidDel="005A5FC0">
          <w:rPr>
            <w:color w:val="000000" w:themeColor="text1"/>
            <w:sz w:val="22"/>
            <w:szCs w:val="22"/>
            <w:rPrChange w:id="11333" w:author="Chen Liao" w:date="2021-06-01T21:13:00Z">
              <w:rPr>
                <w:sz w:val="22"/>
                <w:szCs w:val="22"/>
              </w:rPr>
            </w:rPrChange>
          </w:rPr>
          <w:delText xml:space="preserve">concentration </w:delText>
        </w:r>
      </w:del>
      <w:ins w:id="11334" w:author="Chen Liao" w:date="2021-06-01T06:13:00Z">
        <w:r w:rsidR="005A5FC0" w:rsidRPr="00BE70D2">
          <w:rPr>
            <w:color w:val="000000" w:themeColor="text1"/>
            <w:sz w:val="22"/>
            <w:szCs w:val="22"/>
            <w:rPrChange w:id="11335" w:author="Chen Liao" w:date="2021-06-01T21:13:00Z">
              <w:rPr>
                <w:color w:val="000000" w:themeColor="text1"/>
                <w:sz w:val="22"/>
                <w:szCs w:val="22"/>
              </w:rPr>
            </w:rPrChange>
          </w:rPr>
          <w:t>level</w:t>
        </w:r>
        <w:r w:rsidR="005A5FC0" w:rsidRPr="00BE70D2">
          <w:rPr>
            <w:color w:val="000000" w:themeColor="text1"/>
            <w:sz w:val="22"/>
            <w:szCs w:val="22"/>
            <w:rPrChange w:id="11336" w:author="Chen Liao" w:date="2021-06-01T21:13:00Z">
              <w:rPr>
                <w:sz w:val="22"/>
                <w:szCs w:val="22"/>
              </w:rPr>
            </w:rPrChange>
          </w:rPr>
          <w:t xml:space="preserve"> </w:t>
        </w:r>
      </w:ins>
      <w:r w:rsidR="004A08B8" w:rsidRPr="00BE70D2">
        <w:rPr>
          <w:color w:val="000000" w:themeColor="text1"/>
          <w:sz w:val="22"/>
          <w:szCs w:val="22"/>
          <w:rPrChange w:id="11337" w:author="Chen Liao" w:date="2021-06-01T21:13:00Z">
            <w:rPr>
              <w:sz w:val="22"/>
              <w:szCs w:val="22"/>
            </w:rPr>
          </w:rPrChange>
        </w:rPr>
        <w:t>remains unchanged if gut microbiota has a steady</w:t>
      </w:r>
      <w:ins w:id="11338" w:author="Chen Liao" w:date="2021-06-01T06:06:00Z">
        <w:r w:rsidR="00C24838" w:rsidRPr="00BE70D2">
          <w:rPr>
            <w:color w:val="000000" w:themeColor="text1"/>
            <w:sz w:val="22"/>
            <w:szCs w:val="22"/>
            <w:rPrChange w:id="11339" w:author="Chen Liao" w:date="2021-06-01T21:13:00Z">
              <w:rPr>
                <w:color w:val="000000" w:themeColor="text1"/>
                <w:sz w:val="22"/>
                <w:szCs w:val="22"/>
              </w:rPr>
            </w:rPrChange>
          </w:rPr>
          <w:t xml:space="preserve"> bacterial load and</w:t>
        </w:r>
      </w:ins>
      <w:r w:rsidR="004A08B8" w:rsidRPr="00BE70D2">
        <w:rPr>
          <w:color w:val="000000" w:themeColor="text1"/>
          <w:sz w:val="22"/>
          <w:szCs w:val="22"/>
          <w:rPrChange w:id="11340" w:author="Chen Liao" w:date="2021-06-01T21:13:00Z">
            <w:rPr>
              <w:sz w:val="22"/>
              <w:szCs w:val="22"/>
            </w:rPr>
          </w:rPrChange>
        </w:rPr>
        <w:t xml:space="preserve"> composition. However, this </w:t>
      </w:r>
      <w:r w:rsidR="00B97578" w:rsidRPr="00BE70D2">
        <w:rPr>
          <w:color w:val="000000" w:themeColor="text1"/>
          <w:sz w:val="22"/>
          <w:szCs w:val="22"/>
          <w:rPrChange w:id="11341" w:author="Chen Liao" w:date="2021-06-01T21:13:00Z">
            <w:rPr>
              <w:sz w:val="22"/>
              <w:szCs w:val="22"/>
            </w:rPr>
          </w:rPrChange>
        </w:rPr>
        <w:t>assumption</w:t>
      </w:r>
      <w:r w:rsidR="004A08B8" w:rsidRPr="00BE70D2">
        <w:rPr>
          <w:color w:val="000000" w:themeColor="text1"/>
          <w:sz w:val="22"/>
          <w:szCs w:val="22"/>
          <w:rPrChange w:id="11342" w:author="Chen Liao" w:date="2021-06-01T21:13:00Z">
            <w:rPr>
              <w:sz w:val="22"/>
              <w:szCs w:val="22"/>
            </w:rPr>
          </w:rPrChange>
        </w:rPr>
        <w:t xml:space="preserve"> </w:t>
      </w:r>
      <w:del w:id="11343" w:author="Chen Liao" w:date="2021-06-01T06:04:00Z">
        <w:r w:rsidR="004A08B8" w:rsidRPr="00BE70D2" w:rsidDel="00C24838">
          <w:rPr>
            <w:color w:val="000000" w:themeColor="text1"/>
            <w:sz w:val="22"/>
            <w:szCs w:val="22"/>
            <w:rPrChange w:id="11344" w:author="Chen Liao" w:date="2021-06-01T21:13:00Z">
              <w:rPr>
                <w:sz w:val="22"/>
                <w:szCs w:val="22"/>
              </w:rPr>
            </w:rPrChange>
          </w:rPr>
          <w:delText xml:space="preserve">does not always hold and </w:delText>
        </w:r>
        <w:r w:rsidR="00677F36" w:rsidRPr="00BE70D2" w:rsidDel="00C24838">
          <w:rPr>
            <w:color w:val="000000" w:themeColor="text1"/>
            <w:sz w:val="22"/>
            <w:szCs w:val="22"/>
            <w:rPrChange w:id="11345" w:author="Chen Liao" w:date="2021-06-01T21:13:00Z">
              <w:rPr>
                <w:sz w:val="22"/>
                <w:szCs w:val="22"/>
              </w:rPr>
            </w:rPrChange>
          </w:rPr>
          <w:delText xml:space="preserve">here </w:delText>
        </w:r>
        <w:r w:rsidR="004A08B8" w:rsidRPr="00BE70D2" w:rsidDel="00C24838">
          <w:rPr>
            <w:color w:val="000000" w:themeColor="text1"/>
            <w:sz w:val="22"/>
            <w:szCs w:val="22"/>
            <w:rPrChange w:id="11346" w:author="Chen Liao" w:date="2021-06-01T21:13:00Z">
              <w:rPr>
                <w:sz w:val="22"/>
                <w:szCs w:val="22"/>
              </w:rPr>
            </w:rPrChange>
          </w:rPr>
          <w:delText xml:space="preserve">we provided two pieces of </w:delText>
        </w:r>
        <w:r w:rsidR="00B97578" w:rsidRPr="00BE70D2" w:rsidDel="00C24838">
          <w:rPr>
            <w:color w:val="000000" w:themeColor="text1"/>
            <w:sz w:val="22"/>
            <w:szCs w:val="22"/>
            <w:rPrChange w:id="11347" w:author="Chen Liao" w:date="2021-06-01T21:13:00Z">
              <w:rPr>
                <w:sz w:val="22"/>
                <w:szCs w:val="22"/>
              </w:rPr>
            </w:rPrChange>
          </w:rPr>
          <w:delText>evidence</w:delText>
        </w:r>
        <w:r w:rsidR="004A08B8" w:rsidRPr="00BE70D2" w:rsidDel="00C24838">
          <w:rPr>
            <w:color w:val="000000" w:themeColor="text1"/>
            <w:sz w:val="22"/>
            <w:szCs w:val="22"/>
            <w:rPrChange w:id="11348" w:author="Chen Liao" w:date="2021-06-01T21:13:00Z">
              <w:rPr>
                <w:sz w:val="22"/>
                <w:szCs w:val="22"/>
              </w:rPr>
            </w:rPrChange>
          </w:rPr>
          <w:delText xml:space="preserve"> </w:delText>
        </w:r>
        <w:r w:rsidR="007770AB" w:rsidRPr="00BE70D2" w:rsidDel="00C24838">
          <w:rPr>
            <w:color w:val="000000" w:themeColor="text1"/>
            <w:sz w:val="22"/>
            <w:szCs w:val="22"/>
            <w:rPrChange w:id="11349" w:author="Chen Liao" w:date="2021-06-01T21:13:00Z">
              <w:rPr>
                <w:sz w:val="22"/>
                <w:szCs w:val="22"/>
              </w:rPr>
            </w:rPrChange>
          </w:rPr>
          <w:delText>proving</w:delText>
        </w:r>
        <w:r w:rsidR="004A08B8" w:rsidRPr="00BE70D2" w:rsidDel="00C24838">
          <w:rPr>
            <w:color w:val="000000" w:themeColor="text1"/>
            <w:sz w:val="22"/>
            <w:szCs w:val="22"/>
            <w:rPrChange w:id="11350" w:author="Chen Liao" w:date="2021-06-01T21:13:00Z">
              <w:rPr>
                <w:sz w:val="22"/>
                <w:szCs w:val="22"/>
              </w:rPr>
            </w:rPrChange>
          </w:rPr>
          <w:delText xml:space="preserve"> </w:delText>
        </w:r>
        <w:r w:rsidR="00680A88" w:rsidRPr="00BE70D2" w:rsidDel="00C24838">
          <w:rPr>
            <w:color w:val="000000" w:themeColor="text1"/>
            <w:sz w:val="22"/>
            <w:szCs w:val="22"/>
            <w:rPrChange w:id="11351" w:author="Chen Liao" w:date="2021-06-01T21:13:00Z">
              <w:rPr>
                <w:sz w:val="22"/>
                <w:szCs w:val="22"/>
              </w:rPr>
            </w:rPrChange>
          </w:rPr>
          <w:delText xml:space="preserve">that </w:delText>
        </w:r>
        <w:r w:rsidR="004A08B8" w:rsidRPr="00BE70D2" w:rsidDel="00C24838">
          <w:rPr>
            <w:color w:val="000000" w:themeColor="text1"/>
            <w:sz w:val="22"/>
            <w:szCs w:val="22"/>
            <w:rPrChange w:id="11352" w:author="Chen Liao" w:date="2021-06-01T21:13:00Z">
              <w:rPr>
                <w:sz w:val="22"/>
                <w:szCs w:val="22"/>
              </w:rPr>
            </w:rPrChange>
          </w:rPr>
          <w:delText>it</w:delText>
        </w:r>
        <w:r w:rsidR="00680A88" w:rsidRPr="00BE70D2" w:rsidDel="00C24838">
          <w:rPr>
            <w:color w:val="000000" w:themeColor="text1"/>
            <w:sz w:val="22"/>
            <w:szCs w:val="22"/>
            <w:rPrChange w:id="11353" w:author="Chen Liao" w:date="2021-06-01T21:13:00Z">
              <w:rPr>
                <w:sz w:val="22"/>
                <w:szCs w:val="22"/>
              </w:rPr>
            </w:rPrChange>
          </w:rPr>
          <w:delText xml:space="preserve"> </w:delText>
        </w:r>
      </w:del>
      <w:r w:rsidR="00067D54" w:rsidRPr="00BE70D2">
        <w:rPr>
          <w:color w:val="000000" w:themeColor="text1"/>
          <w:sz w:val="22"/>
          <w:szCs w:val="22"/>
          <w:rPrChange w:id="11354" w:author="Chen Liao" w:date="2021-06-01T21:13:00Z">
            <w:rPr>
              <w:sz w:val="22"/>
              <w:szCs w:val="22"/>
            </w:rPr>
          </w:rPrChange>
        </w:rPr>
        <w:t>can</w:t>
      </w:r>
      <w:r w:rsidR="00680A88" w:rsidRPr="00BE70D2">
        <w:rPr>
          <w:color w:val="000000" w:themeColor="text1"/>
          <w:sz w:val="22"/>
          <w:szCs w:val="22"/>
          <w:rPrChange w:id="11355" w:author="Chen Liao" w:date="2021-06-01T21:13:00Z">
            <w:rPr>
              <w:sz w:val="22"/>
              <w:szCs w:val="22"/>
            </w:rPr>
          </w:rPrChange>
        </w:rPr>
        <w:t xml:space="preserve"> be</w:t>
      </w:r>
      <w:r w:rsidR="004A08B8" w:rsidRPr="00BE70D2">
        <w:rPr>
          <w:color w:val="000000" w:themeColor="text1"/>
          <w:sz w:val="22"/>
          <w:szCs w:val="22"/>
          <w:rPrChange w:id="11356" w:author="Chen Liao" w:date="2021-06-01T21:13:00Z">
            <w:rPr>
              <w:sz w:val="22"/>
              <w:szCs w:val="22"/>
            </w:rPr>
          </w:rPrChange>
        </w:rPr>
        <w:t xml:space="preserve"> violat</w:t>
      </w:r>
      <w:r w:rsidR="00680A88" w:rsidRPr="00BE70D2">
        <w:rPr>
          <w:color w:val="000000" w:themeColor="text1"/>
          <w:sz w:val="22"/>
          <w:szCs w:val="22"/>
          <w:rPrChange w:id="11357" w:author="Chen Liao" w:date="2021-06-01T21:13:00Z">
            <w:rPr>
              <w:sz w:val="22"/>
              <w:szCs w:val="22"/>
            </w:rPr>
          </w:rPrChange>
        </w:rPr>
        <w:t>ed</w:t>
      </w:r>
      <w:r w:rsidR="004A08B8" w:rsidRPr="00BE70D2">
        <w:rPr>
          <w:color w:val="000000" w:themeColor="text1"/>
          <w:sz w:val="22"/>
          <w:szCs w:val="22"/>
          <w:rPrChange w:id="11358" w:author="Chen Liao" w:date="2021-06-01T21:13:00Z">
            <w:rPr>
              <w:sz w:val="22"/>
              <w:szCs w:val="22"/>
            </w:rPr>
          </w:rPrChange>
        </w:rPr>
        <w:t>.</w:t>
      </w:r>
      <w:ins w:id="11359" w:author="Chen Liao" w:date="2021-06-01T06:04:00Z">
        <w:r w:rsidR="00C24838" w:rsidRPr="00BE70D2">
          <w:rPr>
            <w:color w:val="000000" w:themeColor="text1"/>
            <w:sz w:val="22"/>
            <w:szCs w:val="22"/>
            <w:rPrChange w:id="11360" w:author="Chen Liao" w:date="2021-06-01T21:13:00Z">
              <w:rPr>
                <w:color w:val="000000" w:themeColor="text1"/>
                <w:sz w:val="22"/>
                <w:szCs w:val="22"/>
              </w:rPr>
            </w:rPrChange>
          </w:rPr>
          <w:t xml:space="preserve"> For example, </w:t>
        </w:r>
      </w:ins>
      <w:del w:id="11361" w:author="Chen Liao" w:date="2021-06-01T06:04:00Z">
        <w:r w:rsidR="004A08B8" w:rsidRPr="00BE70D2" w:rsidDel="00C24838">
          <w:rPr>
            <w:color w:val="000000" w:themeColor="text1"/>
            <w:sz w:val="22"/>
            <w:szCs w:val="22"/>
            <w:rPrChange w:id="11362" w:author="Chen Liao" w:date="2021-06-01T21:13:00Z">
              <w:rPr>
                <w:sz w:val="22"/>
                <w:szCs w:val="22"/>
              </w:rPr>
            </w:rPrChange>
          </w:rPr>
          <w:delText xml:space="preserve"> First,</w:delText>
        </w:r>
        <w:bookmarkStart w:id="11363" w:name="OLE_LINK115"/>
        <w:bookmarkStart w:id="11364" w:name="OLE_LINK116"/>
        <w:r w:rsidR="004A08B8" w:rsidRPr="00BE70D2" w:rsidDel="00C24838">
          <w:rPr>
            <w:color w:val="000000" w:themeColor="text1"/>
            <w:sz w:val="22"/>
            <w:szCs w:val="22"/>
            <w:rPrChange w:id="11365" w:author="Chen Liao" w:date="2021-06-01T21:13:00Z">
              <w:rPr>
                <w:sz w:val="22"/>
                <w:szCs w:val="22"/>
              </w:rPr>
            </w:rPrChange>
          </w:rPr>
          <w:delText xml:space="preserve"> </w:delText>
        </w:r>
      </w:del>
      <w:bookmarkEnd w:id="11363"/>
      <w:bookmarkEnd w:id="11364"/>
      <w:r w:rsidR="00DE7164" w:rsidRPr="00BE70D2">
        <w:rPr>
          <w:color w:val="000000" w:themeColor="text1"/>
          <w:sz w:val="22"/>
          <w:szCs w:val="22"/>
          <w:rPrChange w:id="11366" w:author="Chen Liao" w:date="2021-06-01T21:13:00Z">
            <w:rPr>
              <w:sz w:val="22"/>
              <w:szCs w:val="22"/>
            </w:rPr>
          </w:rPrChange>
        </w:rPr>
        <w:t xml:space="preserve">Shanghai mice </w:t>
      </w:r>
      <w:r w:rsidR="000C5827" w:rsidRPr="00BE70D2">
        <w:rPr>
          <w:color w:val="000000" w:themeColor="text1"/>
          <w:sz w:val="22"/>
          <w:szCs w:val="22"/>
          <w:rPrChange w:id="11367" w:author="Chen Liao" w:date="2021-06-01T21:13:00Z">
            <w:rPr>
              <w:sz w:val="22"/>
              <w:szCs w:val="22"/>
            </w:rPr>
          </w:rPrChange>
        </w:rPr>
        <w:t>showed</w:t>
      </w:r>
      <w:r w:rsidR="00DE7164" w:rsidRPr="00BE70D2">
        <w:rPr>
          <w:color w:val="000000" w:themeColor="text1"/>
          <w:sz w:val="22"/>
          <w:szCs w:val="22"/>
          <w:rPrChange w:id="11368" w:author="Chen Liao" w:date="2021-06-01T21:13:00Z">
            <w:rPr>
              <w:sz w:val="22"/>
              <w:szCs w:val="22"/>
            </w:rPr>
          </w:rPrChange>
        </w:rPr>
        <w:t xml:space="preserve"> delayed </w:t>
      </w:r>
      <w:r w:rsidR="00C95377" w:rsidRPr="00BE70D2">
        <w:rPr>
          <w:color w:val="000000" w:themeColor="text1"/>
          <w:sz w:val="22"/>
          <w:szCs w:val="22"/>
          <w:rPrChange w:id="11369" w:author="Chen Liao" w:date="2021-06-01T21:13:00Z">
            <w:rPr>
              <w:sz w:val="22"/>
              <w:szCs w:val="22"/>
            </w:rPr>
          </w:rPrChange>
        </w:rPr>
        <w:t xml:space="preserve">changes in </w:t>
      </w:r>
      <w:del w:id="11370" w:author="Chen Liao" w:date="2021-06-02T02:42:00Z">
        <w:r w:rsidR="00C95377" w:rsidRPr="00BE70D2" w:rsidDel="005A61CB">
          <w:rPr>
            <w:color w:val="000000" w:themeColor="text1"/>
            <w:sz w:val="22"/>
            <w:szCs w:val="22"/>
            <w:rPrChange w:id="11371" w:author="Chen Liao" w:date="2021-06-01T21:13:00Z">
              <w:rPr>
                <w:sz w:val="22"/>
                <w:szCs w:val="22"/>
              </w:rPr>
            </w:rPrChange>
          </w:rPr>
          <w:delText xml:space="preserve">total </w:delText>
        </w:r>
      </w:del>
      <w:del w:id="11372" w:author="Chen Liao" w:date="2021-06-01T05:40:00Z">
        <w:r w:rsidR="00C95377" w:rsidRPr="00BE70D2" w:rsidDel="00905295">
          <w:rPr>
            <w:color w:val="000000" w:themeColor="text1"/>
            <w:sz w:val="22"/>
            <w:szCs w:val="22"/>
            <w:rPrChange w:id="11373" w:author="Chen Liao" w:date="2021-06-01T21:13:00Z">
              <w:rPr>
                <w:sz w:val="22"/>
                <w:szCs w:val="22"/>
              </w:rPr>
            </w:rPrChange>
          </w:rPr>
          <w:delText>biomass</w:delText>
        </w:r>
        <w:r w:rsidR="00DE7164" w:rsidRPr="00BE70D2" w:rsidDel="00905295">
          <w:rPr>
            <w:color w:val="000000" w:themeColor="text1"/>
            <w:sz w:val="22"/>
            <w:szCs w:val="22"/>
            <w:rPrChange w:id="11374" w:author="Chen Liao" w:date="2021-06-01T21:13:00Z">
              <w:rPr>
                <w:sz w:val="22"/>
                <w:szCs w:val="22"/>
              </w:rPr>
            </w:rPrChange>
          </w:rPr>
          <w:delText xml:space="preserve"> </w:delText>
        </w:r>
      </w:del>
      <w:ins w:id="11375" w:author="Chen Liao" w:date="2021-06-01T05:40:00Z">
        <w:r w:rsidR="00905295" w:rsidRPr="00BE70D2">
          <w:rPr>
            <w:color w:val="000000" w:themeColor="text1"/>
            <w:sz w:val="22"/>
            <w:szCs w:val="22"/>
            <w:rPrChange w:id="11376" w:author="Chen Liao" w:date="2021-06-01T21:13:00Z">
              <w:rPr>
                <w:color w:val="000000" w:themeColor="text1"/>
                <w:sz w:val="22"/>
                <w:szCs w:val="22"/>
              </w:rPr>
            </w:rPrChange>
          </w:rPr>
          <w:t>bacterial load</w:t>
        </w:r>
        <w:r w:rsidR="00905295" w:rsidRPr="00BE70D2">
          <w:rPr>
            <w:color w:val="000000" w:themeColor="text1"/>
            <w:sz w:val="22"/>
            <w:szCs w:val="22"/>
            <w:rPrChange w:id="11377" w:author="Chen Liao" w:date="2021-06-01T21:13:00Z">
              <w:rPr>
                <w:sz w:val="22"/>
                <w:szCs w:val="22"/>
              </w:rPr>
            </w:rPrChange>
          </w:rPr>
          <w:t xml:space="preserve"> </w:t>
        </w:r>
      </w:ins>
      <w:del w:id="11378" w:author="Chen Liao" w:date="2021-06-01T05:40:00Z">
        <w:r w:rsidR="00C95377" w:rsidRPr="00BE70D2" w:rsidDel="00905295">
          <w:rPr>
            <w:color w:val="000000" w:themeColor="text1"/>
            <w:sz w:val="22"/>
            <w:szCs w:val="22"/>
            <w:rPrChange w:id="11379" w:author="Chen Liao" w:date="2021-06-01T21:13:00Z">
              <w:rPr>
                <w:sz w:val="22"/>
                <w:szCs w:val="22"/>
              </w:rPr>
            </w:rPrChange>
          </w:rPr>
          <w:delText>(</w:delText>
        </w:r>
        <w:r w:rsidR="00C95377" w:rsidRPr="00BE70D2" w:rsidDel="00905295">
          <w:rPr>
            <w:color w:val="000000" w:themeColor="text1"/>
            <w:sz w:val="22"/>
            <w:szCs w:val="22"/>
            <w:highlight w:val="yellow"/>
            <w:rPrChange w:id="11380" w:author="Chen Liao" w:date="2021-06-01T21:13:00Z">
              <w:rPr>
                <w:sz w:val="22"/>
                <w:szCs w:val="22"/>
                <w:highlight w:val="yellow"/>
              </w:rPr>
            </w:rPrChange>
          </w:rPr>
          <w:delText>Fig. 3C</w:delText>
        </w:r>
        <w:r w:rsidR="00C95377" w:rsidRPr="00BE70D2" w:rsidDel="00905295">
          <w:rPr>
            <w:color w:val="000000" w:themeColor="text1"/>
            <w:sz w:val="22"/>
            <w:szCs w:val="22"/>
            <w:rPrChange w:id="11381" w:author="Chen Liao" w:date="2021-06-01T21:13:00Z">
              <w:rPr>
                <w:sz w:val="22"/>
                <w:szCs w:val="22"/>
              </w:rPr>
            </w:rPrChange>
          </w:rPr>
          <w:delText xml:space="preserve">) </w:delText>
        </w:r>
      </w:del>
      <w:del w:id="11382" w:author="Chen Liao" w:date="2021-06-01T06:14:00Z">
        <w:r w:rsidR="005C2697" w:rsidRPr="00BE70D2" w:rsidDel="00DA3FB4">
          <w:rPr>
            <w:color w:val="000000" w:themeColor="text1"/>
            <w:sz w:val="22"/>
            <w:szCs w:val="22"/>
            <w:rPrChange w:id="11383" w:author="Chen Liao" w:date="2021-06-01T21:13:00Z">
              <w:rPr>
                <w:sz w:val="22"/>
                <w:szCs w:val="22"/>
              </w:rPr>
            </w:rPrChange>
          </w:rPr>
          <w:delText xml:space="preserve">following inulin </w:delText>
        </w:r>
        <w:r w:rsidR="00B97578" w:rsidRPr="00BE70D2" w:rsidDel="00DA3FB4">
          <w:rPr>
            <w:color w:val="000000" w:themeColor="text1"/>
            <w:sz w:val="22"/>
            <w:szCs w:val="22"/>
            <w:rPrChange w:id="11384" w:author="Chen Liao" w:date="2021-06-01T21:13:00Z">
              <w:rPr>
                <w:sz w:val="22"/>
                <w:szCs w:val="22"/>
              </w:rPr>
            </w:rPrChange>
          </w:rPr>
          <w:delText>intervention</w:delText>
        </w:r>
      </w:del>
      <w:ins w:id="11385" w:author="Chen Liao" w:date="2021-06-01T06:14:00Z">
        <w:r w:rsidR="00DA3FB4" w:rsidRPr="00BE70D2">
          <w:rPr>
            <w:color w:val="000000" w:themeColor="text1"/>
            <w:sz w:val="22"/>
            <w:szCs w:val="22"/>
            <w:rPrChange w:id="11386" w:author="Chen Liao" w:date="2021-06-01T21:13:00Z">
              <w:rPr>
                <w:color w:val="000000" w:themeColor="text1"/>
                <w:sz w:val="22"/>
                <w:szCs w:val="22"/>
              </w:rPr>
            </w:rPrChange>
          </w:rPr>
          <w:t>to inulin</w:t>
        </w:r>
      </w:ins>
      <w:ins w:id="11387" w:author="Chen Liao" w:date="2021-06-01T05:40:00Z">
        <w:r w:rsidR="00905295" w:rsidRPr="00BE70D2">
          <w:rPr>
            <w:color w:val="000000" w:themeColor="text1"/>
            <w:sz w:val="22"/>
            <w:szCs w:val="22"/>
            <w:rPrChange w:id="11388" w:author="Chen Liao" w:date="2021-06-01T21:13:00Z">
              <w:rPr>
                <w:color w:val="000000" w:themeColor="text1"/>
                <w:sz w:val="22"/>
                <w:szCs w:val="22"/>
              </w:rPr>
            </w:rPrChange>
          </w:rPr>
          <w:t xml:space="preserve"> (</w:t>
        </w:r>
        <w:r w:rsidR="00905295" w:rsidRPr="00BE70D2">
          <w:rPr>
            <w:color w:val="000000" w:themeColor="text1"/>
            <w:sz w:val="22"/>
            <w:szCs w:val="22"/>
            <w:highlight w:val="yellow"/>
            <w:rPrChange w:id="11389" w:author="Chen Liao" w:date="2021-06-01T21:13:00Z">
              <w:rPr>
                <w:color w:val="000000" w:themeColor="text1"/>
                <w:sz w:val="22"/>
                <w:szCs w:val="22"/>
                <w:highlight w:val="yellow"/>
              </w:rPr>
            </w:rPrChange>
          </w:rPr>
          <w:t>Fig. 2A</w:t>
        </w:r>
        <w:r w:rsidR="00905295" w:rsidRPr="00BE70D2">
          <w:rPr>
            <w:color w:val="000000" w:themeColor="text1"/>
            <w:sz w:val="22"/>
            <w:szCs w:val="22"/>
            <w:rPrChange w:id="11390" w:author="Chen Liao" w:date="2021-06-01T21:13:00Z">
              <w:rPr>
                <w:color w:val="000000" w:themeColor="text1"/>
                <w:sz w:val="22"/>
                <w:szCs w:val="22"/>
              </w:rPr>
            </w:rPrChange>
          </w:rPr>
          <w:t>)</w:t>
        </w:r>
      </w:ins>
      <w:del w:id="11391" w:author="Chen Liao" w:date="2021-06-01T06:14:00Z">
        <w:r w:rsidR="00B97578" w:rsidRPr="00BE70D2" w:rsidDel="00DA3FB4">
          <w:rPr>
            <w:color w:val="000000" w:themeColor="text1"/>
            <w:sz w:val="22"/>
            <w:szCs w:val="22"/>
            <w:rPrChange w:id="11392" w:author="Chen Liao" w:date="2021-06-01T21:13:00Z">
              <w:rPr>
                <w:sz w:val="22"/>
                <w:szCs w:val="22"/>
              </w:rPr>
            </w:rPrChange>
          </w:rPr>
          <w:delText>,</w:delText>
        </w:r>
      </w:del>
      <w:r w:rsidR="005C2697" w:rsidRPr="00BE70D2">
        <w:rPr>
          <w:color w:val="000000" w:themeColor="text1"/>
          <w:sz w:val="22"/>
          <w:szCs w:val="22"/>
          <w:rPrChange w:id="11393" w:author="Chen Liao" w:date="2021-06-01T21:13:00Z">
            <w:rPr>
              <w:sz w:val="22"/>
              <w:szCs w:val="22"/>
            </w:rPr>
          </w:rPrChange>
        </w:rPr>
        <w:t xml:space="preserve"> </w:t>
      </w:r>
      <w:r w:rsidR="00DE7164" w:rsidRPr="00BE70D2">
        <w:rPr>
          <w:color w:val="000000" w:themeColor="text1"/>
          <w:sz w:val="22"/>
          <w:szCs w:val="22"/>
          <w:rPrChange w:id="11394" w:author="Chen Liao" w:date="2021-06-01T21:13:00Z">
            <w:rPr>
              <w:sz w:val="22"/>
              <w:szCs w:val="22"/>
            </w:rPr>
          </w:rPrChange>
        </w:rPr>
        <w:t xml:space="preserve">but </w:t>
      </w:r>
      <w:del w:id="11395" w:author="Chen Liao" w:date="2021-06-01T05:40:00Z">
        <w:r w:rsidR="00DE7164" w:rsidRPr="00BE70D2" w:rsidDel="006D2C44">
          <w:rPr>
            <w:color w:val="000000" w:themeColor="text1"/>
            <w:sz w:val="22"/>
            <w:szCs w:val="22"/>
            <w:rPrChange w:id="11396" w:author="Chen Liao" w:date="2021-06-01T21:13:00Z">
              <w:rPr>
                <w:sz w:val="22"/>
                <w:szCs w:val="22"/>
              </w:rPr>
            </w:rPrChange>
          </w:rPr>
          <w:delText>the</w:delText>
        </w:r>
        <w:r w:rsidR="00C95377" w:rsidRPr="00BE70D2" w:rsidDel="006D2C44">
          <w:rPr>
            <w:color w:val="000000" w:themeColor="text1"/>
            <w:sz w:val="22"/>
            <w:szCs w:val="22"/>
            <w:rPrChange w:id="11397" w:author="Chen Liao" w:date="2021-06-01T21:13:00Z">
              <w:rPr>
                <w:sz w:val="22"/>
                <w:szCs w:val="22"/>
              </w:rPr>
            </w:rPrChange>
          </w:rPr>
          <w:delText xml:space="preserve">ir </w:delText>
        </w:r>
      </w:del>
      <w:ins w:id="11398" w:author="Chen Liao" w:date="2021-06-01T05:40:00Z">
        <w:r w:rsidR="006D2C44" w:rsidRPr="00BE70D2">
          <w:rPr>
            <w:color w:val="000000" w:themeColor="text1"/>
            <w:sz w:val="22"/>
            <w:szCs w:val="22"/>
            <w:rPrChange w:id="11399" w:author="Chen Liao" w:date="2021-06-01T21:13:00Z">
              <w:rPr>
                <w:color w:val="000000" w:themeColor="text1"/>
                <w:sz w:val="22"/>
                <w:szCs w:val="22"/>
              </w:rPr>
            </w:rPrChange>
          </w:rPr>
          <w:t xml:space="preserve">the </w:t>
        </w:r>
      </w:ins>
      <w:r w:rsidR="00DE7164" w:rsidRPr="00BE70D2">
        <w:rPr>
          <w:color w:val="000000" w:themeColor="text1"/>
          <w:sz w:val="22"/>
          <w:szCs w:val="22"/>
          <w:rPrChange w:id="11400" w:author="Chen Liao" w:date="2021-06-01T21:13:00Z">
            <w:rPr>
              <w:sz w:val="22"/>
              <w:szCs w:val="22"/>
            </w:rPr>
          </w:rPrChange>
        </w:rPr>
        <w:t xml:space="preserve">acetate and butyrate </w:t>
      </w:r>
      <w:r w:rsidR="00C95377" w:rsidRPr="00BE70D2">
        <w:rPr>
          <w:color w:val="000000" w:themeColor="text1"/>
          <w:sz w:val="22"/>
          <w:szCs w:val="22"/>
          <w:rPrChange w:id="11401" w:author="Chen Liao" w:date="2021-06-01T21:13:00Z">
            <w:rPr>
              <w:sz w:val="22"/>
              <w:szCs w:val="22"/>
            </w:rPr>
          </w:rPrChange>
        </w:rPr>
        <w:t>concentrations</w:t>
      </w:r>
      <w:r w:rsidR="00DE7164" w:rsidRPr="00BE70D2">
        <w:rPr>
          <w:color w:val="000000" w:themeColor="text1"/>
          <w:sz w:val="22"/>
          <w:szCs w:val="22"/>
          <w:rPrChange w:id="11402" w:author="Chen Liao" w:date="2021-06-01T21:13:00Z">
            <w:rPr>
              <w:sz w:val="22"/>
              <w:szCs w:val="22"/>
            </w:rPr>
          </w:rPrChange>
        </w:rPr>
        <w:t xml:space="preserve"> </w:t>
      </w:r>
      <w:ins w:id="11403" w:author="Chen Liao" w:date="2021-06-01T05:40:00Z">
        <w:r w:rsidR="006D2C44" w:rsidRPr="00BE70D2">
          <w:rPr>
            <w:color w:val="000000" w:themeColor="text1"/>
            <w:sz w:val="22"/>
            <w:szCs w:val="22"/>
            <w:rPrChange w:id="11404" w:author="Chen Liao" w:date="2021-06-01T21:13:00Z">
              <w:rPr>
                <w:color w:val="000000" w:themeColor="text1"/>
                <w:sz w:val="22"/>
                <w:szCs w:val="22"/>
              </w:rPr>
            </w:rPrChange>
          </w:rPr>
          <w:t xml:space="preserve">in these mice </w:t>
        </w:r>
      </w:ins>
      <w:r w:rsidR="000C5827" w:rsidRPr="00BE70D2">
        <w:rPr>
          <w:color w:val="000000" w:themeColor="text1"/>
          <w:sz w:val="22"/>
          <w:szCs w:val="22"/>
          <w:rPrChange w:id="11405" w:author="Chen Liao" w:date="2021-06-01T21:13:00Z">
            <w:rPr>
              <w:sz w:val="22"/>
              <w:szCs w:val="22"/>
            </w:rPr>
          </w:rPrChange>
        </w:rPr>
        <w:t>were</w:t>
      </w:r>
      <w:r w:rsidR="00AE61BA" w:rsidRPr="00BE70D2">
        <w:rPr>
          <w:color w:val="000000" w:themeColor="text1"/>
          <w:sz w:val="22"/>
          <w:szCs w:val="22"/>
          <w:rPrChange w:id="11406" w:author="Chen Liao" w:date="2021-06-01T21:13:00Z">
            <w:rPr>
              <w:sz w:val="22"/>
              <w:szCs w:val="22"/>
            </w:rPr>
          </w:rPrChange>
        </w:rPr>
        <w:t xml:space="preserve"> neither delayed nor compromised</w:t>
      </w:r>
      <w:r w:rsidR="007F492F" w:rsidRPr="00BE70D2">
        <w:rPr>
          <w:color w:val="000000" w:themeColor="text1"/>
          <w:sz w:val="22"/>
          <w:szCs w:val="22"/>
          <w:rPrChange w:id="11407" w:author="Chen Liao" w:date="2021-06-01T21:13:00Z">
            <w:rPr>
              <w:sz w:val="22"/>
              <w:szCs w:val="22"/>
            </w:rPr>
          </w:rPrChange>
        </w:rPr>
        <w:t xml:space="preserve"> (</w:t>
      </w:r>
      <w:r w:rsidR="007F492F" w:rsidRPr="00BE70D2">
        <w:rPr>
          <w:color w:val="000000" w:themeColor="text1"/>
          <w:sz w:val="22"/>
          <w:szCs w:val="22"/>
          <w:highlight w:val="yellow"/>
          <w:rPrChange w:id="11408" w:author="Chen Liao" w:date="2021-06-01T21:13:00Z">
            <w:rPr>
              <w:sz w:val="22"/>
              <w:szCs w:val="22"/>
              <w:highlight w:val="yellow"/>
            </w:rPr>
          </w:rPrChange>
        </w:rPr>
        <w:t>Fig. 2</w:t>
      </w:r>
      <w:ins w:id="11409" w:author="Chen Liao" w:date="2021-06-01T05:40:00Z">
        <w:r w:rsidR="006D2C44" w:rsidRPr="00BE70D2">
          <w:rPr>
            <w:color w:val="000000" w:themeColor="text1"/>
            <w:sz w:val="22"/>
            <w:szCs w:val="22"/>
            <w:highlight w:val="yellow"/>
            <w:rPrChange w:id="11410" w:author="Chen Liao" w:date="2021-06-01T21:13:00Z">
              <w:rPr>
                <w:color w:val="000000" w:themeColor="text1"/>
                <w:sz w:val="22"/>
                <w:szCs w:val="22"/>
                <w:highlight w:val="yellow"/>
              </w:rPr>
            </w:rPrChange>
          </w:rPr>
          <w:t>E</w:t>
        </w:r>
      </w:ins>
      <w:del w:id="11411" w:author="Chen Liao" w:date="2021-06-01T05:40:00Z">
        <w:r w:rsidR="007F492F" w:rsidRPr="00BE70D2" w:rsidDel="006D2C44">
          <w:rPr>
            <w:color w:val="000000" w:themeColor="text1"/>
            <w:sz w:val="22"/>
            <w:szCs w:val="22"/>
            <w:highlight w:val="yellow"/>
            <w:rPrChange w:id="11412" w:author="Chen Liao" w:date="2021-06-01T21:13:00Z">
              <w:rPr>
                <w:sz w:val="22"/>
                <w:szCs w:val="22"/>
                <w:highlight w:val="yellow"/>
              </w:rPr>
            </w:rPrChange>
          </w:rPr>
          <w:delText>A</w:delText>
        </w:r>
      </w:del>
      <w:r w:rsidR="007F492F" w:rsidRPr="00BE70D2">
        <w:rPr>
          <w:color w:val="000000" w:themeColor="text1"/>
          <w:sz w:val="22"/>
          <w:szCs w:val="22"/>
          <w:rPrChange w:id="11413" w:author="Chen Liao" w:date="2021-06-01T21:13:00Z">
            <w:rPr>
              <w:sz w:val="22"/>
              <w:szCs w:val="22"/>
            </w:rPr>
          </w:rPrChange>
        </w:rPr>
        <w:t>)</w:t>
      </w:r>
      <w:r w:rsidR="00DE7164" w:rsidRPr="00BE70D2">
        <w:rPr>
          <w:color w:val="000000" w:themeColor="text1"/>
          <w:sz w:val="22"/>
          <w:szCs w:val="22"/>
          <w:rPrChange w:id="11414" w:author="Chen Liao" w:date="2021-06-01T21:13:00Z">
            <w:rPr>
              <w:sz w:val="22"/>
              <w:szCs w:val="22"/>
            </w:rPr>
          </w:rPrChange>
        </w:rPr>
        <w:t xml:space="preserve">. </w:t>
      </w:r>
      <w:del w:id="11415" w:author="Chen Liao" w:date="2021-06-01T06:07:00Z">
        <w:r w:rsidR="00E3674C" w:rsidRPr="00BE70D2" w:rsidDel="00DE0913">
          <w:rPr>
            <w:color w:val="000000" w:themeColor="text1"/>
            <w:sz w:val="22"/>
            <w:szCs w:val="22"/>
            <w:rPrChange w:id="11416" w:author="Chen Liao" w:date="2021-06-01T21:13:00Z">
              <w:rPr>
                <w:sz w:val="22"/>
                <w:szCs w:val="22"/>
              </w:rPr>
            </w:rPrChange>
          </w:rPr>
          <w:delText>Second</w:delText>
        </w:r>
      </w:del>
      <w:ins w:id="11417" w:author="Chen Liao" w:date="2021-06-01T06:07:00Z">
        <w:r w:rsidR="00DE0913" w:rsidRPr="00BE70D2">
          <w:rPr>
            <w:color w:val="000000" w:themeColor="text1"/>
            <w:sz w:val="22"/>
            <w:szCs w:val="22"/>
            <w:rPrChange w:id="11418" w:author="Chen Liao" w:date="2021-06-01T21:13:00Z">
              <w:rPr>
                <w:color w:val="000000" w:themeColor="text1"/>
                <w:sz w:val="22"/>
                <w:szCs w:val="22"/>
              </w:rPr>
            </w:rPrChange>
          </w:rPr>
          <w:t>Additionally</w:t>
        </w:r>
      </w:ins>
      <w:r w:rsidR="00E3674C" w:rsidRPr="00BE70D2">
        <w:rPr>
          <w:color w:val="000000" w:themeColor="text1"/>
          <w:sz w:val="22"/>
          <w:szCs w:val="22"/>
          <w:rPrChange w:id="11419" w:author="Chen Liao" w:date="2021-06-01T21:13:00Z">
            <w:rPr>
              <w:sz w:val="22"/>
              <w:szCs w:val="22"/>
            </w:rPr>
          </w:rPrChange>
        </w:rPr>
        <w:t xml:space="preserve">, SCFAs </w:t>
      </w:r>
      <w:r w:rsidR="00646942" w:rsidRPr="00BE70D2">
        <w:rPr>
          <w:color w:val="000000" w:themeColor="text1"/>
          <w:sz w:val="22"/>
          <w:szCs w:val="22"/>
          <w:rPrChange w:id="11420" w:author="Chen Liao" w:date="2021-06-01T21:13:00Z">
            <w:rPr>
              <w:sz w:val="22"/>
              <w:szCs w:val="22"/>
            </w:rPr>
          </w:rPrChange>
        </w:rPr>
        <w:t>were</w:t>
      </w:r>
      <w:r w:rsidR="00E3674C" w:rsidRPr="00BE70D2">
        <w:rPr>
          <w:color w:val="000000" w:themeColor="text1"/>
          <w:sz w:val="22"/>
          <w:szCs w:val="22"/>
          <w:rPrChange w:id="11421" w:author="Chen Liao" w:date="2021-06-01T21:13:00Z">
            <w:rPr>
              <w:sz w:val="22"/>
              <w:szCs w:val="22"/>
            </w:rPr>
          </w:rPrChange>
        </w:rPr>
        <w:t xml:space="preserve"> highly produced </w:t>
      </w:r>
      <w:ins w:id="11422" w:author="Chen Liao" w:date="2021-06-01T06:15:00Z">
        <w:r w:rsidR="00DA3FB4" w:rsidRPr="00BE70D2">
          <w:rPr>
            <w:color w:val="000000" w:themeColor="text1"/>
            <w:sz w:val="22"/>
            <w:szCs w:val="22"/>
            <w:rPrChange w:id="11423" w:author="Chen Liao" w:date="2021-06-01T21:13:00Z">
              <w:rPr>
                <w:color w:val="000000" w:themeColor="text1"/>
                <w:sz w:val="22"/>
                <w:szCs w:val="22"/>
              </w:rPr>
            </w:rPrChange>
          </w:rPr>
          <w:t xml:space="preserve">within the first 24 hours, </w:t>
        </w:r>
      </w:ins>
      <w:ins w:id="11424" w:author="Chen Liao" w:date="2021-06-01T05:41:00Z">
        <w:r w:rsidR="00C74785" w:rsidRPr="00BE70D2">
          <w:rPr>
            <w:color w:val="000000" w:themeColor="text1"/>
            <w:sz w:val="22"/>
            <w:szCs w:val="22"/>
            <w:rPrChange w:id="11425" w:author="Chen Liao" w:date="2021-06-01T21:13:00Z">
              <w:rPr>
                <w:color w:val="000000" w:themeColor="text1"/>
                <w:sz w:val="22"/>
                <w:szCs w:val="22"/>
              </w:rPr>
            </w:rPrChange>
          </w:rPr>
          <w:t xml:space="preserve">while </w:t>
        </w:r>
      </w:ins>
      <w:del w:id="11426" w:author="Chen Liao" w:date="2021-06-01T05:41:00Z">
        <w:r w:rsidR="00E3674C" w:rsidRPr="00BE70D2" w:rsidDel="00C74785">
          <w:rPr>
            <w:color w:val="000000" w:themeColor="text1"/>
            <w:sz w:val="22"/>
            <w:szCs w:val="22"/>
            <w:rPrChange w:id="11427" w:author="Chen Liao" w:date="2021-06-01T21:13:00Z">
              <w:rPr>
                <w:sz w:val="22"/>
                <w:szCs w:val="22"/>
              </w:rPr>
            </w:rPrChange>
          </w:rPr>
          <w:delText xml:space="preserve">by </w:delText>
        </w:r>
      </w:del>
      <w:r w:rsidR="00E3674C" w:rsidRPr="00BE70D2">
        <w:rPr>
          <w:color w:val="000000" w:themeColor="text1"/>
          <w:sz w:val="22"/>
          <w:szCs w:val="22"/>
          <w:rPrChange w:id="11428" w:author="Chen Liao" w:date="2021-06-01T21:13:00Z">
            <w:rPr>
              <w:sz w:val="22"/>
              <w:szCs w:val="22"/>
            </w:rPr>
          </w:rPrChange>
        </w:rPr>
        <w:t xml:space="preserve">gut microbiota </w:t>
      </w:r>
      <w:del w:id="11429" w:author="Chen Liao" w:date="2021-06-01T05:41:00Z">
        <w:r w:rsidR="00E3674C" w:rsidRPr="00BE70D2" w:rsidDel="00C74785">
          <w:rPr>
            <w:color w:val="000000" w:themeColor="text1"/>
            <w:sz w:val="22"/>
            <w:szCs w:val="22"/>
            <w:rPrChange w:id="11430" w:author="Chen Liao" w:date="2021-06-01T21:13:00Z">
              <w:rPr>
                <w:sz w:val="22"/>
                <w:szCs w:val="22"/>
              </w:rPr>
            </w:rPrChange>
          </w:rPr>
          <w:delText xml:space="preserve">that </w:delText>
        </w:r>
      </w:del>
      <w:r w:rsidR="00E3674C" w:rsidRPr="00BE70D2">
        <w:rPr>
          <w:color w:val="000000" w:themeColor="text1"/>
          <w:sz w:val="22"/>
          <w:szCs w:val="22"/>
          <w:rPrChange w:id="11431" w:author="Chen Liao" w:date="2021-06-01T21:13:00Z">
            <w:rPr>
              <w:sz w:val="22"/>
              <w:szCs w:val="22"/>
            </w:rPr>
          </w:rPrChange>
        </w:rPr>
        <w:t xml:space="preserve">maintains relatively stable composition </w:t>
      </w:r>
      <w:del w:id="11432" w:author="Chen Liao" w:date="2021-06-01T05:41:00Z">
        <w:r w:rsidR="00E3674C" w:rsidRPr="00BE70D2" w:rsidDel="00C74785">
          <w:rPr>
            <w:color w:val="000000" w:themeColor="text1"/>
            <w:sz w:val="22"/>
            <w:szCs w:val="22"/>
            <w:rPrChange w:id="11433" w:author="Chen Liao" w:date="2021-06-01T21:13:00Z">
              <w:rPr>
                <w:sz w:val="22"/>
                <w:szCs w:val="22"/>
              </w:rPr>
            </w:rPrChange>
          </w:rPr>
          <w:delText xml:space="preserve">between day 0 and day 1, </w:delText>
        </w:r>
      </w:del>
      <w:r w:rsidR="00E3674C" w:rsidRPr="00BE70D2">
        <w:rPr>
          <w:color w:val="000000" w:themeColor="text1"/>
          <w:sz w:val="22"/>
          <w:szCs w:val="22"/>
          <w:rPrChange w:id="11434" w:author="Chen Liao" w:date="2021-06-01T21:13:00Z">
            <w:rPr>
              <w:sz w:val="22"/>
              <w:szCs w:val="22"/>
            </w:rPr>
          </w:rPrChange>
        </w:rPr>
        <w:t>regardless of vendors</w:t>
      </w:r>
      <w:r w:rsidR="00465AAF" w:rsidRPr="00BE70D2">
        <w:rPr>
          <w:color w:val="000000" w:themeColor="text1"/>
          <w:sz w:val="22"/>
          <w:szCs w:val="22"/>
          <w:rPrChange w:id="11435" w:author="Chen Liao" w:date="2021-06-01T21:13:00Z">
            <w:rPr>
              <w:sz w:val="22"/>
              <w:szCs w:val="22"/>
            </w:rPr>
          </w:rPrChange>
        </w:rPr>
        <w:t xml:space="preserve"> (</w:t>
      </w:r>
      <w:r w:rsidR="00465AAF" w:rsidRPr="00BE70D2">
        <w:rPr>
          <w:color w:val="000000" w:themeColor="text1"/>
          <w:sz w:val="22"/>
          <w:szCs w:val="22"/>
          <w:highlight w:val="yellow"/>
          <w:rPrChange w:id="11436" w:author="Chen Liao" w:date="2021-06-01T21:13:00Z">
            <w:rPr>
              <w:sz w:val="22"/>
              <w:szCs w:val="22"/>
              <w:highlight w:val="yellow"/>
            </w:rPr>
          </w:rPrChange>
        </w:rPr>
        <w:t xml:space="preserve">Fig. </w:t>
      </w:r>
      <w:del w:id="11437" w:author="Chen Liao" w:date="2021-06-01T05:42:00Z">
        <w:r w:rsidR="00465AAF" w:rsidRPr="00BE70D2" w:rsidDel="00C74785">
          <w:rPr>
            <w:color w:val="000000" w:themeColor="text1"/>
            <w:sz w:val="22"/>
            <w:szCs w:val="22"/>
            <w:highlight w:val="yellow"/>
            <w:rPrChange w:id="11438" w:author="Chen Liao" w:date="2021-06-01T21:13:00Z">
              <w:rPr>
                <w:sz w:val="22"/>
                <w:szCs w:val="22"/>
                <w:highlight w:val="yellow"/>
              </w:rPr>
            </w:rPrChange>
          </w:rPr>
          <w:delText>S</w:delText>
        </w:r>
        <w:r w:rsidR="0062551A" w:rsidRPr="00BE70D2" w:rsidDel="00C74785">
          <w:rPr>
            <w:color w:val="000000" w:themeColor="text1"/>
            <w:sz w:val="22"/>
            <w:szCs w:val="22"/>
            <w:highlight w:val="yellow"/>
            <w:rPrChange w:id="11439" w:author="Chen Liao" w:date="2021-06-01T21:13:00Z">
              <w:rPr>
                <w:sz w:val="22"/>
                <w:szCs w:val="22"/>
                <w:highlight w:val="yellow"/>
              </w:rPr>
            </w:rPrChange>
          </w:rPr>
          <w:delText>15A</w:delText>
        </w:r>
      </w:del>
      <w:ins w:id="11440" w:author="Chen Liao" w:date="2021-06-01T05:42:00Z">
        <w:r w:rsidR="00C74785" w:rsidRPr="00BE70D2">
          <w:rPr>
            <w:color w:val="000000" w:themeColor="text1"/>
            <w:sz w:val="22"/>
            <w:szCs w:val="22"/>
            <w:highlight w:val="yellow"/>
            <w:rPrChange w:id="11441" w:author="Chen Liao" w:date="2021-06-01T21:13:00Z">
              <w:rPr>
                <w:sz w:val="22"/>
                <w:szCs w:val="22"/>
                <w:highlight w:val="yellow"/>
              </w:rPr>
            </w:rPrChange>
          </w:rPr>
          <w:t>S</w:t>
        </w:r>
      </w:ins>
      <w:ins w:id="11442" w:author="Chen Liao" w:date="2021-06-02T02:42:00Z">
        <w:r w:rsidR="005A61CB">
          <w:rPr>
            <w:color w:val="000000" w:themeColor="text1"/>
            <w:sz w:val="22"/>
            <w:szCs w:val="22"/>
            <w:highlight w:val="yellow"/>
          </w:rPr>
          <w:t>15</w:t>
        </w:r>
      </w:ins>
      <w:r w:rsidR="00465AAF" w:rsidRPr="00BE70D2">
        <w:rPr>
          <w:color w:val="000000" w:themeColor="text1"/>
          <w:sz w:val="22"/>
          <w:szCs w:val="22"/>
          <w:rPrChange w:id="11443" w:author="Chen Liao" w:date="2021-06-01T21:13:00Z">
            <w:rPr>
              <w:sz w:val="22"/>
              <w:szCs w:val="22"/>
            </w:rPr>
          </w:rPrChange>
        </w:rPr>
        <w:t>)</w:t>
      </w:r>
      <w:r w:rsidR="00E3674C" w:rsidRPr="00BE70D2">
        <w:rPr>
          <w:color w:val="000000" w:themeColor="text1"/>
          <w:sz w:val="22"/>
          <w:szCs w:val="22"/>
          <w:rPrChange w:id="11444" w:author="Chen Liao" w:date="2021-06-01T21:13:00Z">
            <w:rPr>
              <w:sz w:val="22"/>
              <w:szCs w:val="22"/>
            </w:rPr>
          </w:rPrChange>
        </w:rPr>
        <w:t xml:space="preserve">. It is likely the mouse gut resembles an </w:t>
      </w:r>
      <w:r w:rsidR="00E3674C" w:rsidRPr="00BE70D2">
        <w:rPr>
          <w:i/>
          <w:iCs/>
          <w:color w:val="000000" w:themeColor="text1"/>
          <w:sz w:val="22"/>
          <w:szCs w:val="22"/>
          <w:rPrChange w:id="11445" w:author="Chen Liao" w:date="2021-06-01T21:13:00Z">
            <w:rPr>
              <w:i/>
              <w:iCs/>
              <w:sz w:val="22"/>
              <w:szCs w:val="22"/>
            </w:rPr>
          </w:rPrChange>
        </w:rPr>
        <w:t>in vitro</w:t>
      </w:r>
      <w:r w:rsidR="00E3674C" w:rsidRPr="00BE70D2">
        <w:rPr>
          <w:color w:val="000000" w:themeColor="text1"/>
          <w:sz w:val="22"/>
          <w:szCs w:val="22"/>
          <w:rPrChange w:id="11446" w:author="Chen Liao" w:date="2021-06-01T21:13:00Z">
            <w:rPr>
              <w:sz w:val="22"/>
              <w:szCs w:val="22"/>
            </w:rPr>
          </w:rPrChange>
        </w:rPr>
        <w:t xml:space="preserve"> culturing </w:t>
      </w:r>
      <w:r w:rsidR="00287AA2" w:rsidRPr="00BE70D2">
        <w:rPr>
          <w:color w:val="000000" w:themeColor="text1"/>
          <w:sz w:val="22"/>
          <w:szCs w:val="22"/>
          <w:rPrChange w:id="11447" w:author="Chen Liao" w:date="2021-06-01T21:13:00Z">
            <w:rPr>
              <w:sz w:val="22"/>
              <w:szCs w:val="22"/>
            </w:rPr>
          </w:rPrChange>
        </w:rPr>
        <w:t>system</w:t>
      </w:r>
      <w:r w:rsidR="00E3674C" w:rsidRPr="00BE70D2">
        <w:rPr>
          <w:color w:val="000000" w:themeColor="text1"/>
          <w:sz w:val="22"/>
          <w:szCs w:val="22"/>
          <w:rPrChange w:id="11448" w:author="Chen Liao" w:date="2021-06-01T21:13:00Z">
            <w:rPr>
              <w:sz w:val="22"/>
              <w:szCs w:val="22"/>
            </w:rPr>
          </w:rPrChange>
        </w:rPr>
        <w:t xml:space="preserve"> </w:t>
      </w:r>
      <w:r w:rsidR="00646942" w:rsidRPr="00BE70D2">
        <w:rPr>
          <w:color w:val="000000" w:themeColor="text1"/>
          <w:sz w:val="22"/>
          <w:szCs w:val="22"/>
          <w:rPrChange w:id="11449" w:author="Chen Liao" w:date="2021-06-01T21:13:00Z">
            <w:rPr>
              <w:sz w:val="22"/>
              <w:szCs w:val="22"/>
            </w:rPr>
          </w:rPrChange>
        </w:rPr>
        <w:t xml:space="preserve">at the beginning of intervention </w:t>
      </w:r>
      <w:r w:rsidR="00E3674C" w:rsidRPr="00BE70D2">
        <w:rPr>
          <w:color w:val="000000" w:themeColor="text1"/>
          <w:sz w:val="22"/>
          <w:szCs w:val="22"/>
          <w:rPrChange w:id="11450" w:author="Chen Liao" w:date="2021-06-01T21:13:00Z">
            <w:rPr>
              <w:sz w:val="22"/>
              <w:szCs w:val="22"/>
            </w:rPr>
          </w:rPrChange>
        </w:rPr>
        <w:t>wh</w:t>
      </w:r>
      <w:r w:rsidR="00EE175B" w:rsidRPr="00BE70D2">
        <w:rPr>
          <w:color w:val="000000" w:themeColor="text1"/>
          <w:sz w:val="22"/>
          <w:szCs w:val="22"/>
          <w:rPrChange w:id="11451" w:author="Chen Liao" w:date="2021-06-01T21:13:00Z">
            <w:rPr>
              <w:sz w:val="22"/>
              <w:szCs w:val="22"/>
            </w:rPr>
          </w:rPrChange>
        </w:rPr>
        <w:t>en</w:t>
      </w:r>
      <w:r w:rsidR="00E3674C" w:rsidRPr="00BE70D2">
        <w:rPr>
          <w:color w:val="000000" w:themeColor="text1"/>
          <w:sz w:val="22"/>
          <w:szCs w:val="22"/>
          <w:rPrChange w:id="11452" w:author="Chen Liao" w:date="2021-06-01T21:13:00Z">
            <w:rPr>
              <w:sz w:val="22"/>
              <w:szCs w:val="22"/>
            </w:rPr>
          </w:rPrChange>
        </w:rPr>
        <w:t xml:space="preserve"> the microbiome-metabolome relationship follows a rate model</w:t>
      </w:r>
      <w:r w:rsidR="00B42F7B" w:rsidRPr="00BE70D2">
        <w:rPr>
          <w:color w:val="000000" w:themeColor="text1"/>
          <w:sz w:val="22"/>
          <w:szCs w:val="22"/>
          <w:rPrChange w:id="11453" w:author="Chen Liao" w:date="2021-06-01T21:13:00Z">
            <w:rPr>
              <w:sz w:val="22"/>
              <w:szCs w:val="22"/>
            </w:rPr>
          </w:rPrChange>
        </w:rPr>
        <w:t xml:space="preserve"> </w:t>
      </w:r>
      <w:r w:rsidR="00123CD3" w:rsidRPr="00BE70D2">
        <w:rPr>
          <w:color w:val="000000" w:themeColor="text1"/>
          <w:sz w:val="22"/>
          <w:szCs w:val="22"/>
          <w:rPrChange w:id="11454" w:author="Chen Liao" w:date="2021-06-01T21:13:00Z">
            <w:rPr>
              <w:sz w:val="22"/>
              <w:szCs w:val="22"/>
            </w:rPr>
          </w:rPrChange>
        </w:rPr>
        <w:fldChar w:fldCharType="begin"/>
      </w:r>
      <w:r w:rsidR="002E2A76" w:rsidRPr="00BE70D2">
        <w:rPr>
          <w:color w:val="000000" w:themeColor="text1"/>
          <w:sz w:val="22"/>
          <w:szCs w:val="22"/>
          <w:rPrChange w:id="11455" w:author="Chen Liao" w:date="2021-06-01T21:13:00Z">
            <w:rPr>
              <w:sz w:val="22"/>
              <w:szCs w:val="22"/>
            </w:rPr>
          </w:rPrChange>
        </w:rPr>
        <w:instrText xml:space="preserve"> ADDIN NE.Ref.{56F5B8F3-B119-4C2C-82FD-FD3656C49903}</w:instrText>
      </w:r>
      <w:r w:rsidR="00123CD3" w:rsidRPr="00BE70D2">
        <w:rPr>
          <w:color w:val="000000" w:themeColor="text1"/>
          <w:sz w:val="22"/>
          <w:szCs w:val="22"/>
          <w:rPrChange w:id="11456" w:author="Chen Liao" w:date="2021-06-01T21:13:00Z">
            <w:rPr>
              <w:sz w:val="22"/>
              <w:szCs w:val="22"/>
            </w:rPr>
          </w:rPrChange>
        </w:rPr>
        <w:fldChar w:fldCharType="separate"/>
      </w:r>
      <w:r w:rsidR="00D67D1E" w:rsidRPr="00BE70D2">
        <w:rPr>
          <w:rFonts w:eastAsiaTheme="minorEastAsia"/>
          <w:color w:val="000000" w:themeColor="text1"/>
          <w:sz w:val="22"/>
          <w:szCs w:val="22"/>
          <w:rPrChange w:id="11457" w:author="Chen Liao" w:date="2021-06-01T21:13:00Z">
            <w:rPr>
              <w:rFonts w:eastAsiaTheme="minorEastAsia"/>
              <w:color w:val="080000"/>
              <w:sz w:val="22"/>
              <w:szCs w:val="22"/>
            </w:rPr>
          </w:rPrChange>
        </w:rPr>
        <w:t>[65]</w:t>
      </w:r>
      <w:r w:rsidR="00123CD3" w:rsidRPr="00BE70D2">
        <w:rPr>
          <w:color w:val="000000" w:themeColor="text1"/>
          <w:sz w:val="22"/>
          <w:szCs w:val="22"/>
          <w:rPrChange w:id="11458" w:author="Chen Liao" w:date="2021-06-01T21:13:00Z">
            <w:rPr>
              <w:sz w:val="22"/>
              <w:szCs w:val="22"/>
            </w:rPr>
          </w:rPrChange>
        </w:rPr>
        <w:fldChar w:fldCharType="end"/>
      </w:r>
      <w:r w:rsidR="00E3674C" w:rsidRPr="00BE70D2">
        <w:rPr>
          <w:color w:val="000000" w:themeColor="text1"/>
          <w:sz w:val="22"/>
          <w:szCs w:val="22"/>
          <w:rPrChange w:id="11459" w:author="Chen Liao" w:date="2021-06-01T21:13:00Z">
            <w:rPr>
              <w:sz w:val="22"/>
              <w:szCs w:val="22"/>
            </w:rPr>
          </w:rPrChange>
        </w:rPr>
        <w:t>, i.e., gut microbiota composition determines the change</w:t>
      </w:r>
      <w:r w:rsidR="006C323B" w:rsidRPr="00BE70D2">
        <w:rPr>
          <w:color w:val="000000" w:themeColor="text1"/>
          <w:sz w:val="22"/>
          <w:szCs w:val="22"/>
          <w:rPrChange w:id="11460" w:author="Chen Liao" w:date="2021-06-01T21:13:00Z">
            <w:rPr>
              <w:sz w:val="22"/>
              <w:szCs w:val="22"/>
            </w:rPr>
          </w:rPrChange>
        </w:rPr>
        <w:t xml:space="preserve"> in </w:t>
      </w:r>
      <w:r w:rsidR="00E3674C" w:rsidRPr="00BE70D2">
        <w:rPr>
          <w:color w:val="000000" w:themeColor="text1"/>
          <w:sz w:val="22"/>
          <w:szCs w:val="22"/>
          <w:rPrChange w:id="11461" w:author="Chen Liao" w:date="2021-06-01T21:13:00Z">
            <w:rPr>
              <w:sz w:val="22"/>
              <w:szCs w:val="22"/>
            </w:rPr>
          </w:rPrChange>
        </w:rPr>
        <w:t xml:space="preserve">SCFAs concentration. </w:t>
      </w:r>
      <w:del w:id="11462" w:author="Chen Liao" w:date="2021-06-01T05:43:00Z">
        <w:r w:rsidR="0013624D" w:rsidRPr="00BE70D2" w:rsidDel="00F300DA">
          <w:rPr>
            <w:color w:val="000000" w:themeColor="text1"/>
            <w:sz w:val="22"/>
            <w:szCs w:val="22"/>
            <w:rPrChange w:id="11463" w:author="Chen Liao" w:date="2021-06-01T21:13:00Z">
              <w:rPr>
                <w:sz w:val="22"/>
                <w:szCs w:val="22"/>
              </w:rPr>
            </w:rPrChange>
          </w:rPr>
          <w:delText xml:space="preserve">This issue is more severe for densely sampled longitudinal data than cross-sectional data as the possibility of sampling very similar microbiota composition at two timepoints far from each other is quite low. </w:delText>
        </w:r>
      </w:del>
      <w:r w:rsidR="001A49F2" w:rsidRPr="00BE70D2">
        <w:rPr>
          <w:color w:val="000000" w:themeColor="text1"/>
          <w:sz w:val="22"/>
          <w:szCs w:val="22"/>
          <w:rPrChange w:id="11464" w:author="Chen Liao" w:date="2021-06-01T21:13:00Z">
            <w:rPr>
              <w:sz w:val="22"/>
              <w:szCs w:val="22"/>
            </w:rPr>
          </w:rPrChange>
        </w:rPr>
        <w:t xml:space="preserve">This is consistent with previous human studies showing that </w:t>
      </w:r>
      <w:r w:rsidR="004226AC" w:rsidRPr="00BE70D2">
        <w:rPr>
          <w:color w:val="000000" w:themeColor="text1"/>
          <w:sz w:val="22"/>
          <w:szCs w:val="22"/>
          <w:rPrChange w:id="11465" w:author="Chen Liao" w:date="2021-06-01T21:13:00Z">
            <w:rPr>
              <w:sz w:val="22"/>
              <w:szCs w:val="22"/>
            </w:rPr>
          </w:rPrChange>
        </w:rPr>
        <w:t xml:space="preserve">short‐term diet interventions </w:t>
      </w:r>
      <w:r w:rsidR="00816BBD" w:rsidRPr="00BE70D2">
        <w:rPr>
          <w:color w:val="000000" w:themeColor="text1"/>
          <w:sz w:val="22"/>
          <w:szCs w:val="22"/>
          <w:rPrChange w:id="11466" w:author="Chen Liao" w:date="2021-06-01T21:13:00Z">
            <w:rPr>
              <w:sz w:val="22"/>
              <w:szCs w:val="22"/>
            </w:rPr>
          </w:rPrChange>
        </w:rPr>
        <w:t xml:space="preserve">could rapidly and significantly alter </w:t>
      </w:r>
      <w:ins w:id="11467" w:author="Chen Liao" w:date="2021-06-01T06:16:00Z">
        <w:r w:rsidR="0013461B" w:rsidRPr="00BE70D2">
          <w:rPr>
            <w:color w:val="000000" w:themeColor="text1"/>
            <w:sz w:val="22"/>
            <w:szCs w:val="22"/>
            <w:rPrChange w:id="11468" w:author="Chen Liao" w:date="2021-06-01T21:13:00Z">
              <w:rPr>
                <w:color w:val="000000" w:themeColor="text1"/>
                <w:sz w:val="22"/>
                <w:szCs w:val="22"/>
              </w:rPr>
            </w:rPrChange>
          </w:rPr>
          <w:t xml:space="preserve">gut </w:t>
        </w:r>
        <w:proofErr w:type="spellStart"/>
        <w:r w:rsidR="0013461B" w:rsidRPr="00BE70D2">
          <w:rPr>
            <w:color w:val="000000" w:themeColor="text1"/>
            <w:sz w:val="22"/>
            <w:szCs w:val="22"/>
            <w:rPrChange w:id="11469" w:author="Chen Liao" w:date="2021-06-01T21:13:00Z">
              <w:rPr>
                <w:color w:val="000000" w:themeColor="text1"/>
                <w:sz w:val="22"/>
                <w:szCs w:val="22"/>
              </w:rPr>
            </w:rPrChange>
          </w:rPr>
          <w:t>microbitome</w:t>
        </w:r>
        <w:proofErr w:type="spellEnd"/>
        <w:r w:rsidR="0013461B" w:rsidRPr="00BE70D2">
          <w:rPr>
            <w:color w:val="000000" w:themeColor="text1"/>
            <w:sz w:val="22"/>
            <w:szCs w:val="22"/>
            <w:rPrChange w:id="11470" w:author="Chen Liao" w:date="2021-06-01T21:13:00Z">
              <w:rPr>
                <w:color w:val="000000" w:themeColor="text1"/>
                <w:sz w:val="22"/>
                <w:szCs w:val="22"/>
              </w:rPr>
            </w:rPrChange>
          </w:rPr>
          <w:t xml:space="preserve"> </w:t>
        </w:r>
      </w:ins>
      <w:r w:rsidR="00816BBD" w:rsidRPr="00BE70D2">
        <w:rPr>
          <w:color w:val="000000" w:themeColor="text1"/>
          <w:sz w:val="22"/>
          <w:szCs w:val="22"/>
          <w:rPrChange w:id="11471" w:author="Chen Liao" w:date="2021-06-01T21:13:00Z">
            <w:rPr>
              <w:sz w:val="22"/>
              <w:szCs w:val="22"/>
            </w:rPr>
          </w:rPrChange>
        </w:rPr>
        <w:t>gene expression</w:t>
      </w:r>
      <w:ins w:id="11472" w:author="Chen Liao" w:date="2021-06-01T06:16:00Z">
        <w:r w:rsidR="0013461B" w:rsidRPr="00BE70D2">
          <w:rPr>
            <w:color w:val="000000" w:themeColor="text1"/>
            <w:sz w:val="22"/>
            <w:szCs w:val="22"/>
            <w:rPrChange w:id="11473" w:author="Chen Liao" w:date="2021-06-01T21:13:00Z">
              <w:rPr>
                <w:color w:val="000000" w:themeColor="text1"/>
                <w:sz w:val="22"/>
                <w:szCs w:val="22"/>
              </w:rPr>
            </w:rPrChange>
          </w:rPr>
          <w:t xml:space="preserve"> </w:t>
        </w:r>
      </w:ins>
      <w:del w:id="11474" w:author="Chen Liao" w:date="2021-06-01T06:16:00Z">
        <w:r w:rsidR="00816BBD" w:rsidRPr="00BE70D2" w:rsidDel="0013461B">
          <w:rPr>
            <w:color w:val="000000" w:themeColor="text1"/>
            <w:sz w:val="22"/>
            <w:szCs w:val="22"/>
            <w:rPrChange w:id="11475" w:author="Chen Liao" w:date="2021-06-01T21:13:00Z">
              <w:rPr>
                <w:sz w:val="22"/>
                <w:szCs w:val="22"/>
              </w:rPr>
            </w:rPrChange>
          </w:rPr>
          <w:delText xml:space="preserve"> of the gut microbiome, </w:delText>
        </w:r>
      </w:del>
      <w:r w:rsidR="00816BBD" w:rsidRPr="00BE70D2">
        <w:rPr>
          <w:color w:val="000000" w:themeColor="text1"/>
          <w:sz w:val="22"/>
          <w:szCs w:val="22"/>
          <w:rPrChange w:id="11476" w:author="Chen Liao" w:date="2021-06-01T21:13:00Z">
            <w:rPr>
              <w:sz w:val="22"/>
              <w:szCs w:val="22"/>
            </w:rPr>
          </w:rPrChange>
        </w:rPr>
        <w:t>without chang</w:t>
      </w:r>
      <w:r w:rsidR="00D91C22" w:rsidRPr="00BE70D2">
        <w:rPr>
          <w:color w:val="000000" w:themeColor="text1"/>
          <w:sz w:val="22"/>
          <w:szCs w:val="22"/>
          <w:rPrChange w:id="11477" w:author="Chen Liao" w:date="2021-06-01T21:13:00Z">
            <w:rPr>
              <w:sz w:val="22"/>
              <w:szCs w:val="22"/>
            </w:rPr>
          </w:rPrChange>
        </w:rPr>
        <w:t>ing</w:t>
      </w:r>
      <w:r w:rsidR="00816BBD" w:rsidRPr="00BE70D2">
        <w:rPr>
          <w:color w:val="000000" w:themeColor="text1"/>
          <w:sz w:val="22"/>
          <w:szCs w:val="22"/>
          <w:rPrChange w:id="11478" w:author="Chen Liao" w:date="2021-06-01T21:13:00Z">
            <w:rPr>
              <w:sz w:val="22"/>
              <w:szCs w:val="22"/>
            </w:rPr>
          </w:rPrChange>
        </w:rPr>
        <w:t xml:space="preserve"> the community structure</w:t>
      </w:r>
      <w:r w:rsidR="004226AC" w:rsidRPr="00BE70D2">
        <w:rPr>
          <w:color w:val="000000" w:themeColor="text1"/>
          <w:sz w:val="22"/>
          <w:szCs w:val="22"/>
          <w:rPrChange w:id="11479" w:author="Chen Liao" w:date="2021-06-01T21:13:00Z">
            <w:rPr>
              <w:sz w:val="22"/>
              <w:szCs w:val="22"/>
            </w:rPr>
          </w:rPrChange>
        </w:rPr>
        <w:t xml:space="preserve"> </w:t>
      </w:r>
      <w:r w:rsidR="00222F39" w:rsidRPr="00BE70D2">
        <w:rPr>
          <w:color w:val="000000" w:themeColor="text1"/>
          <w:sz w:val="22"/>
          <w:szCs w:val="22"/>
          <w:rPrChange w:id="11480" w:author="Chen Liao" w:date="2021-06-01T21:13:00Z">
            <w:rPr>
              <w:sz w:val="22"/>
              <w:szCs w:val="22"/>
            </w:rPr>
          </w:rPrChange>
        </w:rPr>
        <w:fldChar w:fldCharType="begin"/>
      </w:r>
      <w:r w:rsidR="002E2A76" w:rsidRPr="00BE70D2">
        <w:rPr>
          <w:color w:val="000000" w:themeColor="text1"/>
          <w:sz w:val="22"/>
          <w:szCs w:val="22"/>
          <w:rPrChange w:id="11481" w:author="Chen Liao" w:date="2021-06-01T21:13:00Z">
            <w:rPr>
              <w:sz w:val="22"/>
              <w:szCs w:val="22"/>
            </w:rPr>
          </w:rPrChange>
        </w:rPr>
        <w:instrText xml:space="preserve"> ADDIN NE.Ref.{AE651821-0B4B-409B-847A-D005075BC761}</w:instrText>
      </w:r>
      <w:r w:rsidR="00222F39" w:rsidRPr="00BE70D2">
        <w:rPr>
          <w:color w:val="000000" w:themeColor="text1"/>
          <w:sz w:val="22"/>
          <w:szCs w:val="22"/>
          <w:rPrChange w:id="11482" w:author="Chen Liao" w:date="2021-06-01T21:13:00Z">
            <w:rPr>
              <w:sz w:val="22"/>
              <w:szCs w:val="22"/>
            </w:rPr>
          </w:rPrChange>
        </w:rPr>
        <w:fldChar w:fldCharType="separate"/>
      </w:r>
      <w:r w:rsidR="00D67D1E" w:rsidRPr="00BE70D2">
        <w:rPr>
          <w:rFonts w:eastAsiaTheme="minorEastAsia"/>
          <w:color w:val="000000" w:themeColor="text1"/>
          <w:sz w:val="22"/>
          <w:szCs w:val="22"/>
          <w:rPrChange w:id="11483" w:author="Chen Liao" w:date="2021-06-01T21:13:00Z">
            <w:rPr>
              <w:rFonts w:eastAsiaTheme="minorEastAsia"/>
              <w:color w:val="080000"/>
              <w:sz w:val="22"/>
              <w:szCs w:val="22"/>
            </w:rPr>
          </w:rPrChange>
        </w:rPr>
        <w:t>[54, 66, 67]</w:t>
      </w:r>
      <w:r w:rsidR="00222F39" w:rsidRPr="00BE70D2">
        <w:rPr>
          <w:color w:val="000000" w:themeColor="text1"/>
          <w:sz w:val="22"/>
          <w:szCs w:val="22"/>
          <w:rPrChange w:id="11484" w:author="Chen Liao" w:date="2021-06-01T21:13:00Z">
            <w:rPr>
              <w:sz w:val="22"/>
              <w:szCs w:val="22"/>
            </w:rPr>
          </w:rPrChange>
        </w:rPr>
        <w:fldChar w:fldCharType="end"/>
      </w:r>
      <w:r w:rsidR="004226AC" w:rsidRPr="00BE70D2">
        <w:rPr>
          <w:color w:val="000000" w:themeColor="text1"/>
          <w:sz w:val="22"/>
          <w:szCs w:val="22"/>
          <w:rPrChange w:id="11485" w:author="Chen Liao" w:date="2021-06-01T21:13:00Z">
            <w:rPr>
              <w:sz w:val="22"/>
              <w:szCs w:val="22"/>
            </w:rPr>
          </w:rPrChange>
        </w:rPr>
        <w:t xml:space="preserve">. </w:t>
      </w:r>
      <w:ins w:id="11486" w:author="Chen Liao" w:date="2021-06-01T18:20:00Z">
        <w:r w:rsidR="00DA3841" w:rsidRPr="00BE70D2">
          <w:rPr>
            <w:color w:val="000000" w:themeColor="text1"/>
            <w:sz w:val="22"/>
            <w:szCs w:val="22"/>
            <w:rPrChange w:id="11487" w:author="Chen Liao" w:date="2021-06-01T21:13:00Z">
              <w:rPr>
                <w:color w:val="000000" w:themeColor="text1"/>
                <w:sz w:val="22"/>
                <w:szCs w:val="22"/>
              </w:rPr>
            </w:rPrChange>
          </w:rPr>
          <w:t>Our evidence for potential molecular-level regulations justifies the emerging essentiality of integrating transcriptomics and metabolomics data in dietary response analysis.</w:t>
        </w:r>
      </w:ins>
      <w:moveToRangeStart w:id="11488" w:author="Chen Liao" w:date="2021-06-01T17:01:00Z" w:name="move73420144"/>
      <w:moveTo w:id="11489" w:author="Chen Liao" w:date="2021-06-01T17:01:00Z">
        <w:del w:id="11490" w:author="Chen Liao" w:date="2021-06-01T17:02:00Z">
          <w:r w:rsidR="006430B1" w:rsidRPr="00BE70D2" w:rsidDel="006430B1">
            <w:rPr>
              <w:color w:val="000000" w:themeColor="text1"/>
              <w:sz w:val="22"/>
              <w:szCs w:val="22"/>
              <w:rPrChange w:id="11491" w:author="Chen Liao" w:date="2021-06-01T21:13:00Z">
                <w:rPr>
                  <w:color w:val="000000" w:themeColor="text1"/>
                  <w:sz w:val="22"/>
                  <w:szCs w:val="22"/>
                </w:rPr>
              </w:rPrChange>
            </w:rPr>
            <w:delText>Taken together, the decoupling of changes in SCFAs from gut microbiota responses suggests that SCFAs production may be additionally regulated at transcriptional (gene expression) and metabolically (enzyme activity) levels. Our evidence for potential molecular-level regulations justifies the emerging essentiality of integrating transcriptomics and metabolomics data in dietary response analysis.</w:delText>
          </w:r>
        </w:del>
      </w:moveTo>
    </w:p>
    <w:moveToRangeEnd w:id="11488"/>
    <w:p w14:paraId="718C4C47" w14:textId="3B57A9A3" w:rsidR="006430B1" w:rsidRPr="00BE70D2" w:rsidRDefault="006430B1" w:rsidP="00E6373F">
      <w:pPr>
        <w:jc w:val="both"/>
        <w:rPr>
          <w:ins w:id="11492" w:author="Chen Liao" w:date="2021-06-01T06:07:00Z"/>
          <w:color w:val="000000" w:themeColor="text1"/>
          <w:sz w:val="22"/>
          <w:szCs w:val="22"/>
          <w:rPrChange w:id="11493" w:author="Chen Liao" w:date="2021-06-01T21:13:00Z">
            <w:rPr>
              <w:ins w:id="11494" w:author="Chen Liao" w:date="2021-06-01T06:07:00Z"/>
              <w:color w:val="000000" w:themeColor="text1"/>
              <w:sz w:val="22"/>
              <w:szCs w:val="22"/>
            </w:rPr>
          </w:rPrChange>
        </w:rPr>
      </w:pPr>
    </w:p>
    <w:p w14:paraId="43756212" w14:textId="67AFB2FF" w:rsidR="00160DC5" w:rsidRPr="00BE70D2" w:rsidRDefault="009A40DB" w:rsidP="00E6373F">
      <w:pPr>
        <w:jc w:val="both"/>
        <w:rPr>
          <w:ins w:id="11495" w:author="Chen Liao" w:date="2021-05-29T12:20:00Z"/>
          <w:color w:val="000000" w:themeColor="text1"/>
          <w:sz w:val="22"/>
          <w:szCs w:val="22"/>
          <w:rPrChange w:id="11496" w:author="Chen Liao" w:date="2021-06-01T21:13:00Z">
            <w:rPr>
              <w:ins w:id="11497" w:author="Chen Liao" w:date="2021-05-29T12:20:00Z"/>
              <w:color w:val="000000" w:themeColor="text1"/>
              <w:sz w:val="22"/>
              <w:szCs w:val="22"/>
            </w:rPr>
          </w:rPrChange>
        </w:rPr>
      </w:pPr>
      <w:moveFromRangeStart w:id="11498" w:author="Chen Liao" w:date="2021-06-01T17:01:00Z" w:name="move73420144"/>
      <w:moveFrom w:id="11499" w:author="Chen Liao" w:date="2021-06-01T17:01:00Z">
        <w:r w:rsidRPr="00BE70D2" w:rsidDel="00542292">
          <w:rPr>
            <w:color w:val="000000" w:themeColor="text1"/>
            <w:sz w:val="22"/>
            <w:szCs w:val="22"/>
            <w:rPrChange w:id="11500" w:author="Chen Liao" w:date="2021-06-01T21:13:00Z">
              <w:rPr>
                <w:sz w:val="22"/>
                <w:szCs w:val="22"/>
              </w:rPr>
            </w:rPrChange>
          </w:rPr>
          <w:t>Taken together, t</w:t>
        </w:r>
        <w:r w:rsidR="00DE7164" w:rsidRPr="00BE70D2" w:rsidDel="00542292">
          <w:rPr>
            <w:color w:val="000000" w:themeColor="text1"/>
            <w:sz w:val="22"/>
            <w:szCs w:val="22"/>
            <w:rPrChange w:id="11501" w:author="Chen Liao" w:date="2021-06-01T21:13:00Z">
              <w:rPr>
                <w:sz w:val="22"/>
                <w:szCs w:val="22"/>
              </w:rPr>
            </w:rPrChange>
          </w:rPr>
          <w:t>h</w:t>
        </w:r>
        <w:r w:rsidR="00746FF8" w:rsidRPr="00BE70D2" w:rsidDel="00542292">
          <w:rPr>
            <w:color w:val="000000" w:themeColor="text1"/>
            <w:sz w:val="22"/>
            <w:szCs w:val="22"/>
            <w:rPrChange w:id="11502" w:author="Chen Liao" w:date="2021-06-01T21:13:00Z">
              <w:rPr>
                <w:sz w:val="22"/>
                <w:szCs w:val="22"/>
              </w:rPr>
            </w:rPrChange>
          </w:rPr>
          <w:t xml:space="preserve">e decoupling of </w:t>
        </w:r>
        <w:r w:rsidR="00445D70" w:rsidRPr="00BE70D2" w:rsidDel="00542292">
          <w:rPr>
            <w:color w:val="000000" w:themeColor="text1"/>
            <w:sz w:val="22"/>
            <w:szCs w:val="22"/>
            <w:rPrChange w:id="11503" w:author="Chen Liao" w:date="2021-06-01T21:13:00Z">
              <w:rPr>
                <w:sz w:val="22"/>
                <w:szCs w:val="22"/>
              </w:rPr>
            </w:rPrChange>
          </w:rPr>
          <w:t xml:space="preserve">changes in </w:t>
        </w:r>
        <w:r w:rsidR="00746FF8" w:rsidRPr="00BE70D2" w:rsidDel="00542292">
          <w:rPr>
            <w:color w:val="000000" w:themeColor="text1"/>
            <w:sz w:val="22"/>
            <w:szCs w:val="22"/>
            <w:rPrChange w:id="11504" w:author="Chen Liao" w:date="2021-06-01T21:13:00Z">
              <w:rPr>
                <w:sz w:val="22"/>
                <w:szCs w:val="22"/>
              </w:rPr>
            </w:rPrChange>
          </w:rPr>
          <w:t>SCFAs</w:t>
        </w:r>
        <w:r w:rsidR="00445D70" w:rsidRPr="00BE70D2" w:rsidDel="00542292">
          <w:rPr>
            <w:color w:val="000000" w:themeColor="text1"/>
            <w:sz w:val="22"/>
            <w:szCs w:val="22"/>
            <w:rPrChange w:id="11505" w:author="Chen Liao" w:date="2021-06-01T21:13:00Z">
              <w:rPr>
                <w:sz w:val="22"/>
                <w:szCs w:val="22"/>
              </w:rPr>
            </w:rPrChange>
          </w:rPr>
          <w:t xml:space="preserve"> </w:t>
        </w:r>
        <w:r w:rsidR="00746FF8" w:rsidRPr="00BE70D2" w:rsidDel="00542292">
          <w:rPr>
            <w:color w:val="000000" w:themeColor="text1"/>
            <w:sz w:val="22"/>
            <w:szCs w:val="22"/>
            <w:rPrChange w:id="11506" w:author="Chen Liao" w:date="2021-06-01T21:13:00Z">
              <w:rPr>
                <w:sz w:val="22"/>
                <w:szCs w:val="22"/>
              </w:rPr>
            </w:rPrChange>
          </w:rPr>
          <w:t xml:space="preserve">from </w:t>
        </w:r>
        <w:r w:rsidR="00445D70" w:rsidRPr="00BE70D2" w:rsidDel="00542292">
          <w:rPr>
            <w:color w:val="000000" w:themeColor="text1"/>
            <w:sz w:val="22"/>
            <w:szCs w:val="22"/>
            <w:rPrChange w:id="11507" w:author="Chen Liao" w:date="2021-06-01T21:13:00Z">
              <w:rPr>
                <w:sz w:val="22"/>
                <w:szCs w:val="22"/>
              </w:rPr>
            </w:rPrChange>
          </w:rPr>
          <w:t xml:space="preserve">gut </w:t>
        </w:r>
        <w:r w:rsidR="00746FF8" w:rsidRPr="00BE70D2" w:rsidDel="00542292">
          <w:rPr>
            <w:color w:val="000000" w:themeColor="text1"/>
            <w:sz w:val="22"/>
            <w:szCs w:val="22"/>
            <w:rPrChange w:id="11508" w:author="Chen Liao" w:date="2021-06-01T21:13:00Z">
              <w:rPr>
                <w:sz w:val="22"/>
                <w:szCs w:val="22"/>
              </w:rPr>
            </w:rPrChange>
          </w:rPr>
          <w:t>microbiota response</w:t>
        </w:r>
        <w:r w:rsidR="00732749" w:rsidRPr="00BE70D2" w:rsidDel="00542292">
          <w:rPr>
            <w:color w:val="000000" w:themeColor="text1"/>
            <w:sz w:val="22"/>
            <w:szCs w:val="22"/>
            <w:rPrChange w:id="11509" w:author="Chen Liao" w:date="2021-06-01T21:13:00Z">
              <w:rPr>
                <w:sz w:val="22"/>
                <w:szCs w:val="22"/>
              </w:rPr>
            </w:rPrChange>
          </w:rPr>
          <w:t>s</w:t>
        </w:r>
        <w:r w:rsidR="00DE7164" w:rsidRPr="00BE70D2" w:rsidDel="00542292">
          <w:rPr>
            <w:color w:val="000000" w:themeColor="text1"/>
            <w:sz w:val="22"/>
            <w:szCs w:val="22"/>
            <w:rPrChange w:id="11510" w:author="Chen Liao" w:date="2021-06-01T21:13:00Z">
              <w:rPr>
                <w:sz w:val="22"/>
                <w:szCs w:val="22"/>
              </w:rPr>
            </w:rPrChange>
          </w:rPr>
          <w:t xml:space="preserve"> suggests that SCFAs </w:t>
        </w:r>
        <w:r w:rsidR="00732749" w:rsidRPr="00BE70D2" w:rsidDel="00542292">
          <w:rPr>
            <w:color w:val="000000" w:themeColor="text1"/>
            <w:sz w:val="22"/>
            <w:szCs w:val="22"/>
            <w:rPrChange w:id="11511" w:author="Chen Liao" w:date="2021-06-01T21:13:00Z">
              <w:rPr>
                <w:sz w:val="22"/>
                <w:szCs w:val="22"/>
              </w:rPr>
            </w:rPrChange>
          </w:rPr>
          <w:t xml:space="preserve">production </w:t>
        </w:r>
        <w:r w:rsidR="00DE7164" w:rsidRPr="00BE70D2" w:rsidDel="00542292">
          <w:rPr>
            <w:color w:val="000000" w:themeColor="text1"/>
            <w:sz w:val="22"/>
            <w:szCs w:val="22"/>
            <w:rPrChange w:id="11512" w:author="Chen Liao" w:date="2021-06-01T21:13:00Z">
              <w:rPr>
                <w:sz w:val="22"/>
                <w:szCs w:val="22"/>
              </w:rPr>
            </w:rPrChange>
          </w:rPr>
          <w:t xml:space="preserve">may be </w:t>
        </w:r>
        <w:r w:rsidR="00A1014F" w:rsidRPr="00BE70D2" w:rsidDel="00542292">
          <w:rPr>
            <w:color w:val="000000" w:themeColor="text1"/>
            <w:sz w:val="22"/>
            <w:szCs w:val="22"/>
            <w:rPrChange w:id="11513" w:author="Chen Liao" w:date="2021-06-01T21:13:00Z">
              <w:rPr>
                <w:sz w:val="22"/>
                <w:szCs w:val="22"/>
              </w:rPr>
            </w:rPrChange>
          </w:rPr>
          <w:t xml:space="preserve">additionally </w:t>
        </w:r>
        <w:r w:rsidR="00746FF8" w:rsidRPr="00BE70D2" w:rsidDel="00542292">
          <w:rPr>
            <w:color w:val="000000" w:themeColor="text1"/>
            <w:sz w:val="22"/>
            <w:szCs w:val="22"/>
            <w:rPrChange w:id="11514" w:author="Chen Liao" w:date="2021-06-01T21:13:00Z">
              <w:rPr>
                <w:sz w:val="22"/>
                <w:szCs w:val="22"/>
              </w:rPr>
            </w:rPrChange>
          </w:rPr>
          <w:t xml:space="preserve">regulated at transcriptional (gene expression) and </w:t>
        </w:r>
        <w:r w:rsidR="00B97578" w:rsidRPr="00BE70D2" w:rsidDel="00542292">
          <w:rPr>
            <w:color w:val="000000" w:themeColor="text1"/>
            <w:sz w:val="22"/>
            <w:szCs w:val="22"/>
            <w:rPrChange w:id="11515" w:author="Chen Liao" w:date="2021-06-01T21:13:00Z">
              <w:rPr>
                <w:sz w:val="22"/>
                <w:szCs w:val="22"/>
              </w:rPr>
            </w:rPrChange>
          </w:rPr>
          <w:t>metabolically</w:t>
        </w:r>
        <w:r w:rsidR="00746FF8" w:rsidRPr="00BE70D2" w:rsidDel="00542292">
          <w:rPr>
            <w:color w:val="000000" w:themeColor="text1"/>
            <w:sz w:val="22"/>
            <w:szCs w:val="22"/>
            <w:rPrChange w:id="11516" w:author="Chen Liao" w:date="2021-06-01T21:13:00Z">
              <w:rPr>
                <w:sz w:val="22"/>
                <w:szCs w:val="22"/>
              </w:rPr>
            </w:rPrChange>
          </w:rPr>
          <w:t xml:space="preserve"> (enzyme activity) levels</w:t>
        </w:r>
        <w:r w:rsidR="003508FB" w:rsidRPr="00BE70D2" w:rsidDel="00542292">
          <w:rPr>
            <w:color w:val="000000" w:themeColor="text1"/>
            <w:sz w:val="22"/>
            <w:szCs w:val="22"/>
            <w:rPrChange w:id="11517" w:author="Chen Liao" w:date="2021-06-01T21:13:00Z">
              <w:rPr>
                <w:sz w:val="22"/>
                <w:szCs w:val="22"/>
              </w:rPr>
            </w:rPrChange>
          </w:rPr>
          <w:t>. O</w:t>
        </w:r>
        <w:r w:rsidR="00B63CC6" w:rsidRPr="00BE70D2" w:rsidDel="00542292">
          <w:rPr>
            <w:color w:val="000000" w:themeColor="text1"/>
            <w:sz w:val="22"/>
            <w:szCs w:val="22"/>
            <w:rPrChange w:id="11518" w:author="Chen Liao" w:date="2021-06-01T21:13:00Z">
              <w:rPr>
                <w:sz w:val="22"/>
                <w:szCs w:val="22"/>
              </w:rPr>
            </w:rPrChange>
          </w:rPr>
          <w:t xml:space="preserve">ur </w:t>
        </w:r>
        <w:r w:rsidR="00B97578" w:rsidRPr="00BE70D2" w:rsidDel="00542292">
          <w:rPr>
            <w:color w:val="000000" w:themeColor="text1"/>
            <w:sz w:val="22"/>
            <w:szCs w:val="22"/>
            <w:rPrChange w:id="11519" w:author="Chen Liao" w:date="2021-06-01T21:13:00Z">
              <w:rPr>
                <w:sz w:val="22"/>
                <w:szCs w:val="22"/>
              </w:rPr>
            </w:rPrChange>
          </w:rPr>
          <w:t>evidence</w:t>
        </w:r>
        <w:r w:rsidR="00B63CC6" w:rsidRPr="00BE70D2" w:rsidDel="00542292">
          <w:rPr>
            <w:color w:val="000000" w:themeColor="text1"/>
            <w:sz w:val="22"/>
            <w:szCs w:val="22"/>
            <w:rPrChange w:id="11520" w:author="Chen Liao" w:date="2021-06-01T21:13:00Z">
              <w:rPr>
                <w:sz w:val="22"/>
                <w:szCs w:val="22"/>
              </w:rPr>
            </w:rPrChange>
          </w:rPr>
          <w:t xml:space="preserve"> for potential </w:t>
        </w:r>
        <w:r w:rsidR="00404EB8" w:rsidRPr="00BE70D2" w:rsidDel="00542292">
          <w:rPr>
            <w:color w:val="000000" w:themeColor="text1"/>
            <w:sz w:val="22"/>
            <w:szCs w:val="22"/>
            <w:rPrChange w:id="11521" w:author="Chen Liao" w:date="2021-06-01T21:13:00Z">
              <w:rPr>
                <w:sz w:val="22"/>
                <w:szCs w:val="22"/>
              </w:rPr>
            </w:rPrChange>
          </w:rPr>
          <w:t xml:space="preserve">molecular-level </w:t>
        </w:r>
        <w:r w:rsidR="00B97578" w:rsidRPr="00BE70D2" w:rsidDel="00542292">
          <w:rPr>
            <w:color w:val="000000" w:themeColor="text1"/>
            <w:sz w:val="22"/>
            <w:szCs w:val="22"/>
            <w:rPrChange w:id="11522" w:author="Chen Liao" w:date="2021-06-01T21:13:00Z">
              <w:rPr>
                <w:sz w:val="22"/>
                <w:szCs w:val="22"/>
              </w:rPr>
            </w:rPrChange>
          </w:rPr>
          <w:t>regulations</w:t>
        </w:r>
        <w:r w:rsidR="00404EB8" w:rsidRPr="00BE70D2" w:rsidDel="00542292">
          <w:rPr>
            <w:color w:val="000000" w:themeColor="text1"/>
            <w:sz w:val="22"/>
            <w:szCs w:val="22"/>
            <w:rPrChange w:id="11523" w:author="Chen Liao" w:date="2021-06-01T21:13:00Z">
              <w:rPr>
                <w:sz w:val="22"/>
                <w:szCs w:val="22"/>
              </w:rPr>
            </w:rPrChange>
          </w:rPr>
          <w:t xml:space="preserve"> </w:t>
        </w:r>
        <w:r w:rsidR="00B97578" w:rsidRPr="00BE70D2" w:rsidDel="00542292">
          <w:rPr>
            <w:color w:val="000000" w:themeColor="text1"/>
            <w:sz w:val="22"/>
            <w:szCs w:val="22"/>
            <w:rPrChange w:id="11524" w:author="Chen Liao" w:date="2021-06-01T21:13:00Z">
              <w:rPr>
                <w:sz w:val="22"/>
                <w:szCs w:val="22"/>
              </w:rPr>
            </w:rPrChange>
          </w:rPr>
          <w:t>justifies</w:t>
        </w:r>
        <w:r w:rsidR="00404EB8" w:rsidRPr="00BE70D2" w:rsidDel="00542292">
          <w:rPr>
            <w:color w:val="000000" w:themeColor="text1"/>
            <w:sz w:val="22"/>
            <w:szCs w:val="22"/>
            <w:rPrChange w:id="11525" w:author="Chen Liao" w:date="2021-06-01T21:13:00Z">
              <w:rPr>
                <w:sz w:val="22"/>
                <w:szCs w:val="22"/>
              </w:rPr>
            </w:rPrChange>
          </w:rPr>
          <w:t xml:space="preserve"> the emerging essentiality of integrating transcriptomics and metabolomics data in dietary response analysis.</w:t>
        </w:r>
      </w:moveFrom>
      <w:moveFromRangeEnd w:id="11498"/>
    </w:p>
    <w:p w14:paraId="7F23D0DA" w14:textId="021F3303" w:rsidR="00160DC5" w:rsidRPr="00BE70D2" w:rsidDel="00FE01C6" w:rsidRDefault="00160DC5" w:rsidP="00E6373F">
      <w:pPr>
        <w:jc w:val="both"/>
        <w:rPr>
          <w:del w:id="11526" w:author="Chen Liao" w:date="2021-06-01T05:32:00Z"/>
          <w:color w:val="000000" w:themeColor="text1"/>
          <w:sz w:val="22"/>
          <w:szCs w:val="22"/>
          <w:rPrChange w:id="11527" w:author="Chen Liao" w:date="2021-06-01T21:13:00Z">
            <w:rPr>
              <w:del w:id="11528" w:author="Chen Liao" w:date="2021-06-01T05:32:00Z"/>
              <w:sz w:val="22"/>
              <w:szCs w:val="22"/>
            </w:rPr>
          </w:rPrChange>
        </w:rPr>
      </w:pPr>
    </w:p>
    <w:p w14:paraId="0C9D48DF" w14:textId="01F4ADA5" w:rsidR="0061636C" w:rsidRPr="00BE70D2" w:rsidDel="00FE01C6" w:rsidRDefault="0061636C" w:rsidP="00E6373F">
      <w:pPr>
        <w:jc w:val="both"/>
        <w:rPr>
          <w:del w:id="11529" w:author="Chen Liao" w:date="2021-06-01T05:32:00Z"/>
          <w:color w:val="000000" w:themeColor="text1"/>
          <w:sz w:val="22"/>
          <w:szCs w:val="22"/>
          <w:rPrChange w:id="11530" w:author="Chen Liao" w:date="2021-06-01T21:13:00Z">
            <w:rPr>
              <w:del w:id="11531" w:author="Chen Liao" w:date="2021-06-01T05:32:00Z"/>
              <w:sz w:val="22"/>
              <w:szCs w:val="22"/>
            </w:rPr>
          </w:rPrChange>
        </w:rPr>
      </w:pPr>
    </w:p>
    <w:p w14:paraId="4EF14DAA" w14:textId="22B64539" w:rsidR="005714B3" w:rsidRPr="00BE70D2" w:rsidDel="00FE01C6" w:rsidRDefault="005714B3" w:rsidP="00E6373F">
      <w:pPr>
        <w:jc w:val="both"/>
        <w:rPr>
          <w:del w:id="11532" w:author="Chen Liao" w:date="2021-06-01T05:32:00Z"/>
          <w:color w:val="000000" w:themeColor="text1"/>
          <w:sz w:val="22"/>
          <w:szCs w:val="22"/>
          <w:rPrChange w:id="11533" w:author="Chen Liao" w:date="2021-06-01T21:13:00Z">
            <w:rPr>
              <w:del w:id="11534" w:author="Chen Liao" w:date="2021-06-01T05:32:00Z"/>
              <w:sz w:val="22"/>
              <w:szCs w:val="22"/>
            </w:rPr>
          </w:rPrChange>
        </w:rPr>
      </w:pPr>
    </w:p>
    <w:p w14:paraId="0EFD31FA" w14:textId="701EE7FF" w:rsidR="0061636C" w:rsidRPr="00BE70D2" w:rsidDel="00DC7B08" w:rsidRDefault="0061636C" w:rsidP="00E6373F">
      <w:pPr>
        <w:jc w:val="both"/>
        <w:rPr>
          <w:del w:id="11535" w:author="Chen Liao" w:date="2021-06-01T05:30:00Z"/>
          <w:color w:val="000000" w:themeColor="text1"/>
          <w:sz w:val="22"/>
          <w:szCs w:val="22"/>
          <w:u w:val="single"/>
          <w:rPrChange w:id="11536" w:author="Chen Liao" w:date="2021-06-01T21:13:00Z">
            <w:rPr>
              <w:del w:id="11537" w:author="Chen Liao" w:date="2021-06-01T05:30:00Z"/>
              <w:sz w:val="22"/>
              <w:szCs w:val="22"/>
              <w:u w:val="single"/>
            </w:rPr>
          </w:rPrChange>
        </w:rPr>
      </w:pPr>
      <w:del w:id="11538" w:author="Chen Liao" w:date="2021-06-01T05:30:00Z">
        <w:r w:rsidRPr="00BE70D2" w:rsidDel="00DC7B08">
          <w:rPr>
            <w:color w:val="000000" w:themeColor="text1"/>
            <w:sz w:val="22"/>
            <w:szCs w:val="22"/>
            <w:u w:val="single"/>
            <w:rPrChange w:id="11539" w:author="Chen Liao" w:date="2021-06-01T21:13:00Z">
              <w:rPr>
                <w:sz w:val="22"/>
                <w:szCs w:val="22"/>
                <w:u w:val="single"/>
              </w:rPr>
            </w:rPrChange>
          </w:rPr>
          <w:delText># Discuss the challenge of finding SCFAs producers</w:delText>
        </w:r>
      </w:del>
    </w:p>
    <w:p w14:paraId="1FAEDA08" w14:textId="77777777" w:rsidR="009A45D4" w:rsidRPr="00BE70D2" w:rsidDel="00FE01C6" w:rsidRDefault="009A45D4" w:rsidP="00E6373F">
      <w:pPr>
        <w:jc w:val="both"/>
        <w:rPr>
          <w:del w:id="11540" w:author="Chen Liao" w:date="2021-06-01T05:32:00Z"/>
          <w:color w:val="000000" w:themeColor="text1"/>
          <w:sz w:val="22"/>
          <w:szCs w:val="22"/>
          <w:rPrChange w:id="11541" w:author="Chen Liao" w:date="2021-06-01T21:13:00Z">
            <w:rPr>
              <w:del w:id="11542" w:author="Chen Liao" w:date="2021-06-01T05:32:00Z"/>
              <w:sz w:val="22"/>
              <w:szCs w:val="22"/>
            </w:rPr>
          </w:rPrChange>
        </w:rPr>
      </w:pPr>
    </w:p>
    <w:p w14:paraId="44FA607A" w14:textId="06240DC4" w:rsidR="0044766C" w:rsidRPr="00BE70D2" w:rsidDel="00FE01C6" w:rsidRDefault="003A013C" w:rsidP="00E6373F">
      <w:pPr>
        <w:jc w:val="both"/>
        <w:rPr>
          <w:del w:id="11543" w:author="Chen Liao" w:date="2021-06-01T05:32:00Z"/>
          <w:color w:val="000000" w:themeColor="text1"/>
          <w:sz w:val="22"/>
          <w:szCs w:val="22"/>
          <w:rPrChange w:id="11544" w:author="Chen Liao" w:date="2021-06-01T21:13:00Z">
            <w:rPr>
              <w:del w:id="11545" w:author="Chen Liao" w:date="2021-06-01T05:32:00Z"/>
              <w:sz w:val="22"/>
              <w:szCs w:val="22"/>
            </w:rPr>
          </w:rPrChange>
        </w:rPr>
      </w:pPr>
      <w:del w:id="11546" w:author="Chen Liao" w:date="2021-06-01T05:32:00Z">
        <w:r w:rsidRPr="00BE70D2" w:rsidDel="00FE01C6">
          <w:rPr>
            <w:color w:val="000000" w:themeColor="text1"/>
            <w:sz w:val="22"/>
            <w:szCs w:val="22"/>
            <w:rPrChange w:id="11547" w:author="Chen Liao" w:date="2021-06-01T21:13:00Z">
              <w:rPr>
                <w:sz w:val="22"/>
                <w:szCs w:val="22"/>
              </w:rPr>
            </w:rPrChange>
          </w:rPr>
          <w:delText xml:space="preserve">The </w:delText>
        </w:r>
        <w:r w:rsidR="00F9510D" w:rsidRPr="00BE70D2" w:rsidDel="00FE01C6">
          <w:rPr>
            <w:color w:val="000000" w:themeColor="text1"/>
            <w:sz w:val="22"/>
            <w:szCs w:val="22"/>
            <w:rPrChange w:id="11548" w:author="Chen Liao" w:date="2021-06-01T21:13:00Z">
              <w:rPr>
                <w:sz w:val="22"/>
                <w:szCs w:val="22"/>
              </w:rPr>
            </w:rPrChange>
          </w:rPr>
          <w:delText>challenge</w:delText>
        </w:r>
        <w:r w:rsidR="00255C02" w:rsidRPr="00BE70D2" w:rsidDel="00FE01C6">
          <w:rPr>
            <w:color w:val="000000" w:themeColor="text1"/>
            <w:sz w:val="22"/>
            <w:szCs w:val="22"/>
            <w:rPrChange w:id="11549" w:author="Chen Liao" w:date="2021-06-01T21:13:00Z">
              <w:rPr>
                <w:sz w:val="22"/>
                <w:szCs w:val="22"/>
              </w:rPr>
            </w:rPrChange>
          </w:rPr>
          <w:delText>s</w:delText>
        </w:r>
        <w:r w:rsidR="00F9510D" w:rsidRPr="00BE70D2" w:rsidDel="00FE01C6">
          <w:rPr>
            <w:color w:val="000000" w:themeColor="text1"/>
            <w:sz w:val="22"/>
            <w:szCs w:val="22"/>
            <w:rPrChange w:id="11550" w:author="Chen Liao" w:date="2021-06-01T21:13:00Z">
              <w:rPr>
                <w:sz w:val="22"/>
                <w:szCs w:val="22"/>
              </w:rPr>
            </w:rPrChange>
          </w:rPr>
          <w:delText xml:space="preserve"> of predicting SCFAs from gut </w:delText>
        </w:r>
        <w:r w:rsidR="00B97578" w:rsidRPr="00BE70D2" w:rsidDel="00FE01C6">
          <w:rPr>
            <w:color w:val="000000" w:themeColor="text1"/>
            <w:sz w:val="22"/>
            <w:szCs w:val="22"/>
            <w:rPrChange w:id="11551" w:author="Chen Liao" w:date="2021-06-01T21:13:00Z">
              <w:rPr>
                <w:sz w:val="22"/>
                <w:szCs w:val="22"/>
              </w:rPr>
            </w:rPrChange>
          </w:rPr>
          <w:delText>microbiota</w:delText>
        </w:r>
        <w:r w:rsidR="00F9510D" w:rsidRPr="00BE70D2" w:rsidDel="00FE01C6">
          <w:rPr>
            <w:color w:val="000000" w:themeColor="text1"/>
            <w:sz w:val="22"/>
            <w:szCs w:val="22"/>
            <w:rPrChange w:id="11552" w:author="Chen Liao" w:date="2021-06-01T21:13:00Z">
              <w:rPr>
                <w:sz w:val="22"/>
                <w:szCs w:val="22"/>
              </w:rPr>
            </w:rPrChange>
          </w:rPr>
          <w:delText xml:space="preserve"> composition</w:delText>
        </w:r>
        <w:r w:rsidR="00FC6B0D" w:rsidRPr="00BE70D2" w:rsidDel="00FE01C6">
          <w:rPr>
            <w:color w:val="000000" w:themeColor="text1"/>
            <w:sz w:val="22"/>
            <w:szCs w:val="22"/>
            <w:rPrChange w:id="11553" w:author="Chen Liao" w:date="2021-06-01T21:13:00Z">
              <w:rPr>
                <w:sz w:val="22"/>
                <w:szCs w:val="22"/>
              </w:rPr>
            </w:rPrChange>
          </w:rPr>
          <w:delText>, as discussed above,</w:delText>
        </w:r>
        <w:r w:rsidR="00F9510D" w:rsidRPr="00BE70D2" w:rsidDel="00FE01C6">
          <w:rPr>
            <w:color w:val="000000" w:themeColor="text1"/>
            <w:sz w:val="22"/>
            <w:szCs w:val="22"/>
            <w:rPrChange w:id="11554" w:author="Chen Liao" w:date="2021-06-01T21:13:00Z">
              <w:rPr>
                <w:sz w:val="22"/>
                <w:szCs w:val="22"/>
              </w:rPr>
            </w:rPrChange>
          </w:rPr>
          <w:delText xml:space="preserve"> brings </w:delText>
        </w:r>
        <w:r w:rsidRPr="00BE70D2" w:rsidDel="00FE01C6">
          <w:rPr>
            <w:color w:val="000000" w:themeColor="text1"/>
            <w:sz w:val="22"/>
            <w:szCs w:val="22"/>
            <w:rPrChange w:id="11555" w:author="Chen Liao" w:date="2021-06-01T21:13:00Z">
              <w:rPr>
                <w:sz w:val="22"/>
                <w:szCs w:val="22"/>
              </w:rPr>
            </w:rPrChange>
          </w:rPr>
          <w:delText xml:space="preserve">similar </w:delText>
        </w:r>
        <w:r w:rsidR="00F9510D" w:rsidRPr="00BE70D2" w:rsidDel="00FE01C6">
          <w:rPr>
            <w:color w:val="000000" w:themeColor="text1"/>
            <w:sz w:val="22"/>
            <w:szCs w:val="22"/>
            <w:rPrChange w:id="11556" w:author="Chen Liao" w:date="2021-06-01T21:13:00Z">
              <w:rPr>
                <w:sz w:val="22"/>
                <w:szCs w:val="22"/>
              </w:rPr>
            </w:rPrChange>
          </w:rPr>
          <w:delText>difficult</w:delText>
        </w:r>
        <w:r w:rsidR="00063174" w:rsidRPr="00BE70D2" w:rsidDel="00FE01C6">
          <w:rPr>
            <w:color w:val="000000" w:themeColor="text1"/>
            <w:sz w:val="22"/>
            <w:szCs w:val="22"/>
            <w:rPrChange w:id="11557" w:author="Chen Liao" w:date="2021-06-01T21:13:00Z">
              <w:rPr>
                <w:sz w:val="22"/>
                <w:szCs w:val="22"/>
              </w:rPr>
            </w:rPrChange>
          </w:rPr>
          <w:delText>ies</w:delText>
        </w:r>
        <w:r w:rsidR="00F9510D" w:rsidRPr="00BE70D2" w:rsidDel="00FE01C6">
          <w:rPr>
            <w:color w:val="000000" w:themeColor="text1"/>
            <w:sz w:val="22"/>
            <w:szCs w:val="22"/>
            <w:rPrChange w:id="11558" w:author="Chen Liao" w:date="2021-06-01T21:13:00Z">
              <w:rPr>
                <w:sz w:val="22"/>
                <w:szCs w:val="22"/>
              </w:rPr>
            </w:rPrChange>
          </w:rPr>
          <w:delText xml:space="preserve"> in robust </w:delText>
        </w:r>
        <w:r w:rsidR="00063174" w:rsidRPr="00BE70D2" w:rsidDel="00FE01C6">
          <w:rPr>
            <w:color w:val="000000" w:themeColor="text1"/>
            <w:sz w:val="22"/>
            <w:szCs w:val="22"/>
            <w:rPrChange w:id="11559" w:author="Chen Liao" w:date="2021-06-01T21:13:00Z">
              <w:rPr>
                <w:sz w:val="22"/>
                <w:szCs w:val="22"/>
              </w:rPr>
            </w:rPrChange>
          </w:rPr>
          <w:delText xml:space="preserve">inference </w:delText>
        </w:r>
        <w:r w:rsidR="00F9510D" w:rsidRPr="00BE70D2" w:rsidDel="00FE01C6">
          <w:rPr>
            <w:color w:val="000000" w:themeColor="text1"/>
            <w:sz w:val="22"/>
            <w:szCs w:val="22"/>
            <w:rPrChange w:id="11560" w:author="Chen Liao" w:date="2021-06-01T21:13:00Z">
              <w:rPr>
                <w:sz w:val="22"/>
                <w:szCs w:val="22"/>
              </w:rPr>
            </w:rPrChange>
          </w:rPr>
          <w:delText>of SCFAs producers.</w:delText>
        </w:r>
        <w:r w:rsidR="00A726A0" w:rsidRPr="00BE70D2" w:rsidDel="00FE01C6">
          <w:rPr>
            <w:color w:val="000000" w:themeColor="text1"/>
            <w:sz w:val="22"/>
            <w:szCs w:val="22"/>
            <w:rPrChange w:id="11561" w:author="Chen Liao" w:date="2021-06-01T21:13:00Z">
              <w:rPr>
                <w:sz w:val="22"/>
                <w:szCs w:val="22"/>
              </w:rPr>
            </w:rPrChange>
          </w:rPr>
          <w:delText xml:space="preserve"> </w:delText>
        </w:r>
        <w:r w:rsidR="00E60170" w:rsidRPr="00BE70D2" w:rsidDel="00FE01C6">
          <w:rPr>
            <w:color w:val="000000" w:themeColor="text1"/>
            <w:sz w:val="22"/>
            <w:szCs w:val="22"/>
            <w:rPrChange w:id="11562" w:author="Chen Liao" w:date="2021-06-01T21:13:00Z">
              <w:rPr>
                <w:sz w:val="22"/>
                <w:szCs w:val="22"/>
              </w:rPr>
            </w:rPrChange>
          </w:rPr>
          <w:delText xml:space="preserve">Using three different approaches, we showed that the inferred top producers do not agree with </w:delText>
        </w:r>
        <w:r w:rsidR="00B97578" w:rsidRPr="00BE70D2" w:rsidDel="00FE01C6">
          <w:rPr>
            <w:color w:val="000000" w:themeColor="text1"/>
            <w:sz w:val="22"/>
            <w:szCs w:val="22"/>
            <w:rPrChange w:id="11563" w:author="Chen Liao" w:date="2021-06-01T21:13:00Z">
              <w:rPr>
                <w:sz w:val="22"/>
                <w:szCs w:val="22"/>
              </w:rPr>
            </w:rPrChange>
          </w:rPr>
          <w:delText>each</w:delText>
        </w:r>
        <w:r w:rsidR="00E60170" w:rsidRPr="00BE70D2" w:rsidDel="00FE01C6">
          <w:rPr>
            <w:color w:val="000000" w:themeColor="text1"/>
            <w:sz w:val="22"/>
            <w:szCs w:val="22"/>
            <w:rPrChange w:id="11564" w:author="Chen Liao" w:date="2021-06-01T21:13:00Z">
              <w:rPr>
                <w:sz w:val="22"/>
                <w:szCs w:val="22"/>
              </w:rPr>
            </w:rPrChange>
          </w:rPr>
          <w:delText xml:space="preserve"> other. Taking propionate producers as an example. </w:delText>
        </w:r>
        <w:r w:rsidR="00DF179D" w:rsidRPr="00BE70D2" w:rsidDel="00FE01C6">
          <w:rPr>
            <w:color w:val="000000" w:themeColor="text1"/>
            <w:sz w:val="22"/>
            <w:szCs w:val="22"/>
            <w:rPrChange w:id="11565" w:author="Chen Liao" w:date="2021-06-01T21:13:00Z">
              <w:rPr>
                <w:sz w:val="22"/>
                <w:szCs w:val="22"/>
              </w:rPr>
            </w:rPrChange>
          </w:rPr>
          <w:delText>Using t</w:delText>
        </w:r>
        <w:r w:rsidR="00E60170" w:rsidRPr="00BE70D2" w:rsidDel="00FE01C6">
          <w:rPr>
            <w:color w:val="000000" w:themeColor="text1"/>
            <w:sz w:val="22"/>
            <w:szCs w:val="22"/>
            <w:rPrChange w:id="11566" w:author="Chen Liao" w:date="2021-06-01T21:13:00Z">
              <w:rPr>
                <w:sz w:val="22"/>
                <w:szCs w:val="22"/>
              </w:rPr>
            </w:rPrChange>
          </w:rPr>
          <w:delText>he</w:delText>
        </w:r>
        <w:r w:rsidR="00276E91" w:rsidRPr="00BE70D2" w:rsidDel="00FE01C6">
          <w:rPr>
            <w:color w:val="000000" w:themeColor="text1"/>
            <w:sz w:val="22"/>
            <w:szCs w:val="22"/>
            <w:rPrChange w:id="11567" w:author="Chen Liao" w:date="2021-06-01T21:13:00Z">
              <w:rPr>
                <w:sz w:val="22"/>
                <w:szCs w:val="22"/>
              </w:rPr>
            </w:rPrChange>
          </w:rPr>
          <w:delText xml:space="preserve"> RF </w:delText>
        </w:r>
        <w:r w:rsidR="00E60170" w:rsidRPr="00BE70D2" w:rsidDel="00FE01C6">
          <w:rPr>
            <w:color w:val="000000" w:themeColor="text1"/>
            <w:sz w:val="22"/>
            <w:szCs w:val="22"/>
            <w:rPrChange w:id="11568" w:author="Chen Liao" w:date="2021-06-01T21:13:00Z">
              <w:rPr>
                <w:sz w:val="22"/>
                <w:szCs w:val="22"/>
              </w:rPr>
            </w:rPrChange>
          </w:rPr>
          <w:delText xml:space="preserve">model developed in </w:delText>
        </w:r>
        <w:r w:rsidR="00E60170" w:rsidRPr="00BE70D2" w:rsidDel="00FE01C6">
          <w:rPr>
            <w:color w:val="000000" w:themeColor="text1"/>
            <w:sz w:val="22"/>
            <w:szCs w:val="22"/>
            <w:highlight w:val="yellow"/>
            <w:rPrChange w:id="11569" w:author="Chen Liao" w:date="2021-06-01T21:13:00Z">
              <w:rPr>
                <w:sz w:val="22"/>
                <w:szCs w:val="22"/>
                <w:highlight w:val="yellow"/>
              </w:rPr>
            </w:rPrChange>
          </w:rPr>
          <w:delText>Fig. 5</w:delText>
        </w:r>
        <w:r w:rsidR="00DF179D" w:rsidRPr="00BE70D2" w:rsidDel="00FE01C6">
          <w:rPr>
            <w:color w:val="000000" w:themeColor="text1"/>
            <w:sz w:val="22"/>
            <w:szCs w:val="22"/>
            <w:rPrChange w:id="11570" w:author="Chen Liao" w:date="2021-06-01T21:13:00Z">
              <w:rPr>
                <w:sz w:val="22"/>
                <w:szCs w:val="22"/>
              </w:rPr>
            </w:rPrChange>
          </w:rPr>
          <w:delText xml:space="preserve">, we </w:delText>
        </w:r>
        <w:r w:rsidR="00E60170" w:rsidRPr="00BE70D2" w:rsidDel="00FE01C6">
          <w:rPr>
            <w:color w:val="000000" w:themeColor="text1"/>
            <w:sz w:val="22"/>
            <w:szCs w:val="22"/>
            <w:rPrChange w:id="11571" w:author="Chen Liao" w:date="2021-06-01T21:13:00Z">
              <w:rPr>
                <w:sz w:val="22"/>
                <w:szCs w:val="22"/>
              </w:rPr>
            </w:rPrChange>
          </w:rPr>
          <w:delText xml:space="preserve">ranked propionate producers based on their Gini importance scores and the top three </w:delText>
        </w:r>
        <w:r w:rsidR="00DF179D" w:rsidRPr="00BE70D2" w:rsidDel="00FE01C6">
          <w:rPr>
            <w:color w:val="000000" w:themeColor="text1"/>
            <w:sz w:val="22"/>
            <w:szCs w:val="22"/>
            <w:rPrChange w:id="11572" w:author="Chen Liao" w:date="2021-06-01T21:13:00Z">
              <w:rPr>
                <w:sz w:val="22"/>
                <w:szCs w:val="22"/>
              </w:rPr>
            </w:rPrChange>
          </w:rPr>
          <w:delText xml:space="preserve">bacterial taxa </w:delText>
        </w:r>
        <w:r w:rsidR="00E60170" w:rsidRPr="00BE70D2" w:rsidDel="00FE01C6">
          <w:rPr>
            <w:color w:val="000000" w:themeColor="text1"/>
            <w:sz w:val="22"/>
            <w:szCs w:val="22"/>
            <w:rPrChange w:id="11573" w:author="Chen Liao" w:date="2021-06-01T21:13:00Z">
              <w:rPr>
                <w:sz w:val="22"/>
                <w:szCs w:val="22"/>
              </w:rPr>
            </w:rPrChange>
          </w:rPr>
          <w:delText xml:space="preserve">are </w:delText>
        </w:r>
        <w:r w:rsidR="00E60170" w:rsidRPr="00BE70D2" w:rsidDel="00FE01C6">
          <w:rPr>
            <w:i/>
            <w:iCs/>
            <w:color w:val="000000" w:themeColor="text1"/>
            <w:sz w:val="22"/>
            <w:szCs w:val="22"/>
            <w:rPrChange w:id="11574" w:author="Chen Liao" w:date="2021-06-01T21:13:00Z">
              <w:rPr>
                <w:i/>
                <w:iCs/>
                <w:sz w:val="22"/>
                <w:szCs w:val="22"/>
              </w:rPr>
            </w:rPrChange>
          </w:rPr>
          <w:delText>Bacteroides acidifaciens</w:delText>
        </w:r>
        <w:r w:rsidR="00E60170" w:rsidRPr="00BE70D2" w:rsidDel="00FE01C6">
          <w:rPr>
            <w:color w:val="000000" w:themeColor="text1"/>
            <w:sz w:val="22"/>
            <w:szCs w:val="22"/>
            <w:rPrChange w:id="11575" w:author="Chen Liao" w:date="2021-06-01T21:13:00Z">
              <w:rPr>
                <w:sz w:val="22"/>
                <w:szCs w:val="22"/>
              </w:rPr>
            </w:rPrChange>
          </w:rPr>
          <w:delText xml:space="preserve">, unclassified </w:delText>
        </w:r>
        <w:r w:rsidR="00E60170" w:rsidRPr="00BE70D2" w:rsidDel="00FE01C6">
          <w:rPr>
            <w:i/>
            <w:iCs/>
            <w:color w:val="000000" w:themeColor="text1"/>
            <w:sz w:val="22"/>
            <w:szCs w:val="22"/>
            <w:rPrChange w:id="11576" w:author="Chen Liao" w:date="2021-06-01T21:13:00Z">
              <w:rPr>
                <w:i/>
                <w:iCs/>
                <w:sz w:val="22"/>
                <w:szCs w:val="22"/>
              </w:rPr>
            </w:rPrChange>
          </w:rPr>
          <w:delText>Alloprevottella</w:delText>
        </w:r>
        <w:r w:rsidR="00E60170" w:rsidRPr="00BE70D2" w:rsidDel="00FE01C6">
          <w:rPr>
            <w:color w:val="000000" w:themeColor="text1"/>
            <w:sz w:val="22"/>
            <w:szCs w:val="22"/>
            <w:rPrChange w:id="11577" w:author="Chen Liao" w:date="2021-06-01T21:13:00Z">
              <w:rPr>
                <w:sz w:val="22"/>
                <w:szCs w:val="22"/>
              </w:rPr>
            </w:rPrChange>
          </w:rPr>
          <w:delText xml:space="preserve"> and </w:delText>
        </w:r>
        <w:r w:rsidR="00E60170" w:rsidRPr="00BE70D2" w:rsidDel="00FE01C6">
          <w:rPr>
            <w:i/>
            <w:iCs/>
            <w:color w:val="000000" w:themeColor="text1"/>
            <w:sz w:val="22"/>
            <w:szCs w:val="22"/>
            <w:rPrChange w:id="11578" w:author="Chen Liao" w:date="2021-06-01T21:13:00Z">
              <w:rPr>
                <w:i/>
                <w:iCs/>
                <w:sz w:val="22"/>
                <w:szCs w:val="22"/>
              </w:rPr>
            </w:rPrChange>
          </w:rPr>
          <w:delText>Akkermansia muciniphila</w:delText>
        </w:r>
        <w:r w:rsidR="00764A16" w:rsidRPr="00BE70D2" w:rsidDel="00FE01C6">
          <w:rPr>
            <w:color w:val="000000" w:themeColor="text1"/>
            <w:sz w:val="22"/>
            <w:szCs w:val="22"/>
            <w:rPrChange w:id="11579" w:author="Chen Liao" w:date="2021-06-01T21:13:00Z">
              <w:rPr>
                <w:sz w:val="22"/>
                <w:szCs w:val="22"/>
              </w:rPr>
            </w:rPrChange>
          </w:rPr>
          <w:delText xml:space="preserve"> (</w:delText>
        </w:r>
        <w:r w:rsidR="00764A16" w:rsidRPr="00BE70D2" w:rsidDel="00FE01C6">
          <w:rPr>
            <w:color w:val="000000" w:themeColor="text1"/>
            <w:sz w:val="22"/>
            <w:szCs w:val="22"/>
            <w:highlight w:val="yellow"/>
            <w:rPrChange w:id="11580" w:author="Chen Liao" w:date="2021-06-01T21:13:00Z">
              <w:rPr>
                <w:sz w:val="22"/>
                <w:szCs w:val="22"/>
                <w:highlight w:val="yellow"/>
              </w:rPr>
            </w:rPrChange>
          </w:rPr>
          <w:delText>Fig. S12A</w:delText>
        </w:r>
        <w:r w:rsidR="00764A16" w:rsidRPr="00BE70D2" w:rsidDel="00FE01C6">
          <w:rPr>
            <w:color w:val="000000" w:themeColor="text1"/>
            <w:sz w:val="22"/>
            <w:szCs w:val="22"/>
            <w:rPrChange w:id="11581" w:author="Chen Liao" w:date="2021-06-01T21:13:00Z">
              <w:rPr>
                <w:sz w:val="22"/>
                <w:szCs w:val="22"/>
              </w:rPr>
            </w:rPrChange>
          </w:rPr>
          <w:delText>)</w:delText>
        </w:r>
        <w:r w:rsidR="00E60170" w:rsidRPr="00BE70D2" w:rsidDel="00FE01C6">
          <w:rPr>
            <w:color w:val="000000" w:themeColor="text1"/>
            <w:sz w:val="22"/>
            <w:szCs w:val="22"/>
            <w:rPrChange w:id="11582" w:author="Chen Liao" w:date="2021-06-01T21:13:00Z">
              <w:rPr>
                <w:sz w:val="22"/>
                <w:szCs w:val="22"/>
              </w:rPr>
            </w:rPrChange>
          </w:rPr>
          <w:delText>. The second approach is repeated correlation</w:delText>
        </w:r>
        <w:r w:rsidR="00570D7D" w:rsidRPr="00BE70D2" w:rsidDel="00FE01C6">
          <w:rPr>
            <w:color w:val="000000" w:themeColor="text1"/>
            <w:sz w:val="22"/>
            <w:szCs w:val="22"/>
            <w:rPrChange w:id="11583" w:author="Chen Liao" w:date="2021-06-01T21:13:00Z">
              <w:rPr>
                <w:sz w:val="22"/>
                <w:szCs w:val="22"/>
              </w:rPr>
            </w:rPrChange>
          </w:rPr>
          <w:delText xml:space="preserve"> </w:delText>
        </w:r>
        <w:r w:rsidR="00570D7D" w:rsidRPr="00BE70D2" w:rsidDel="00FE01C6">
          <w:rPr>
            <w:color w:val="000000" w:themeColor="text1"/>
            <w:sz w:val="22"/>
            <w:szCs w:val="22"/>
            <w:rPrChange w:id="11584" w:author="Chen Liao" w:date="2021-06-01T21:13:00Z">
              <w:rPr>
                <w:sz w:val="22"/>
                <w:szCs w:val="22"/>
              </w:rPr>
            </w:rPrChange>
          </w:rPr>
          <w:fldChar w:fldCharType="begin"/>
        </w:r>
        <w:r w:rsidR="002E2A76" w:rsidRPr="00BE70D2" w:rsidDel="00FE01C6">
          <w:rPr>
            <w:color w:val="000000" w:themeColor="text1"/>
            <w:sz w:val="22"/>
            <w:szCs w:val="22"/>
            <w:rPrChange w:id="11585" w:author="Chen Liao" w:date="2021-06-01T21:13:00Z">
              <w:rPr>
                <w:sz w:val="22"/>
                <w:szCs w:val="22"/>
              </w:rPr>
            </w:rPrChange>
          </w:rPr>
          <w:delInstrText xml:space="preserve"> ADDIN NE.Ref.{089558DC-C04C-43A4-A132-8465AF178191}</w:delInstrText>
        </w:r>
        <w:r w:rsidR="00570D7D" w:rsidRPr="00BE70D2" w:rsidDel="00FE01C6">
          <w:rPr>
            <w:color w:val="000000" w:themeColor="text1"/>
            <w:sz w:val="22"/>
            <w:szCs w:val="22"/>
            <w:rPrChange w:id="11586" w:author="Chen Liao" w:date="2021-06-01T21:13:00Z">
              <w:rPr>
                <w:sz w:val="22"/>
                <w:szCs w:val="22"/>
              </w:rPr>
            </w:rPrChange>
          </w:rPr>
          <w:fldChar w:fldCharType="separate"/>
        </w:r>
        <w:r w:rsidR="00D67D1E" w:rsidRPr="00BE70D2" w:rsidDel="00FE01C6">
          <w:rPr>
            <w:rFonts w:eastAsiaTheme="minorEastAsia"/>
            <w:color w:val="000000" w:themeColor="text1"/>
            <w:sz w:val="22"/>
            <w:szCs w:val="22"/>
            <w:rPrChange w:id="11587" w:author="Chen Liao" w:date="2021-06-01T21:13:00Z">
              <w:rPr>
                <w:rFonts w:eastAsiaTheme="minorEastAsia"/>
                <w:color w:val="080000"/>
                <w:sz w:val="22"/>
                <w:szCs w:val="22"/>
              </w:rPr>
            </w:rPrChange>
          </w:rPr>
          <w:delText>[50]</w:delText>
        </w:r>
        <w:r w:rsidR="00570D7D" w:rsidRPr="00BE70D2" w:rsidDel="00FE01C6">
          <w:rPr>
            <w:color w:val="000000" w:themeColor="text1"/>
            <w:sz w:val="22"/>
            <w:szCs w:val="22"/>
            <w:rPrChange w:id="11588" w:author="Chen Liao" w:date="2021-06-01T21:13:00Z">
              <w:rPr>
                <w:sz w:val="22"/>
                <w:szCs w:val="22"/>
              </w:rPr>
            </w:rPrChange>
          </w:rPr>
          <w:fldChar w:fldCharType="end"/>
        </w:r>
        <w:r w:rsidR="00570D7D" w:rsidRPr="00BE70D2" w:rsidDel="00FE01C6">
          <w:rPr>
            <w:color w:val="000000" w:themeColor="text1"/>
            <w:sz w:val="22"/>
            <w:szCs w:val="22"/>
            <w:rPrChange w:id="11589" w:author="Chen Liao" w:date="2021-06-01T21:13:00Z">
              <w:rPr>
                <w:sz w:val="22"/>
                <w:szCs w:val="22"/>
              </w:rPr>
            </w:rPrChange>
          </w:rPr>
          <w:delText>,</w:delText>
        </w:r>
        <w:r w:rsidR="00B428AE" w:rsidRPr="00BE70D2" w:rsidDel="00FE01C6">
          <w:rPr>
            <w:color w:val="000000" w:themeColor="text1"/>
            <w:sz w:val="22"/>
            <w:szCs w:val="22"/>
            <w:rPrChange w:id="11590" w:author="Chen Liao" w:date="2021-06-01T21:13:00Z">
              <w:rPr>
                <w:sz w:val="22"/>
                <w:szCs w:val="22"/>
              </w:rPr>
            </w:rPrChange>
          </w:rPr>
          <w:delText xml:space="preserve"> and we</w:delText>
        </w:r>
        <w:r w:rsidR="00E60170" w:rsidRPr="00BE70D2" w:rsidDel="00FE01C6">
          <w:rPr>
            <w:color w:val="000000" w:themeColor="text1"/>
            <w:sz w:val="22"/>
            <w:szCs w:val="22"/>
            <w:rPrChange w:id="11591" w:author="Chen Liao" w:date="2021-06-01T21:13:00Z">
              <w:rPr>
                <w:sz w:val="22"/>
                <w:szCs w:val="22"/>
              </w:rPr>
            </w:rPrChange>
          </w:rPr>
          <w:delText xml:space="preserve"> identified </w:delText>
        </w:r>
        <w:r w:rsidR="00E60170" w:rsidRPr="00BE70D2" w:rsidDel="00FE01C6">
          <w:rPr>
            <w:i/>
            <w:iCs/>
            <w:color w:val="000000" w:themeColor="text1"/>
            <w:sz w:val="22"/>
            <w:szCs w:val="22"/>
            <w:rPrChange w:id="11592" w:author="Chen Liao" w:date="2021-06-01T21:13:00Z">
              <w:rPr>
                <w:i/>
                <w:iCs/>
                <w:sz w:val="22"/>
                <w:szCs w:val="22"/>
              </w:rPr>
            </w:rPrChange>
          </w:rPr>
          <w:delText>Parabacteroides distasonis</w:delText>
        </w:r>
        <w:r w:rsidR="00E60170" w:rsidRPr="00BE70D2" w:rsidDel="00FE01C6">
          <w:rPr>
            <w:color w:val="000000" w:themeColor="text1"/>
            <w:sz w:val="22"/>
            <w:szCs w:val="22"/>
            <w:rPrChange w:id="11593" w:author="Chen Liao" w:date="2021-06-01T21:13:00Z">
              <w:rPr>
                <w:sz w:val="22"/>
                <w:szCs w:val="22"/>
              </w:rPr>
            </w:rPrChange>
          </w:rPr>
          <w:delText xml:space="preserve"> as the sole significant producer</w:delText>
        </w:r>
        <w:r w:rsidR="00764A16" w:rsidRPr="00BE70D2" w:rsidDel="00FE01C6">
          <w:rPr>
            <w:color w:val="000000" w:themeColor="text1"/>
            <w:sz w:val="22"/>
            <w:szCs w:val="22"/>
            <w:rPrChange w:id="11594" w:author="Chen Liao" w:date="2021-06-01T21:13:00Z">
              <w:rPr>
                <w:sz w:val="22"/>
                <w:szCs w:val="22"/>
              </w:rPr>
            </w:rPrChange>
          </w:rPr>
          <w:delText xml:space="preserve"> (</w:delText>
        </w:r>
        <w:r w:rsidR="00764A16" w:rsidRPr="00BE70D2" w:rsidDel="00FE01C6">
          <w:rPr>
            <w:color w:val="000000" w:themeColor="text1"/>
            <w:sz w:val="22"/>
            <w:szCs w:val="22"/>
            <w:highlight w:val="yellow"/>
            <w:rPrChange w:id="11595" w:author="Chen Liao" w:date="2021-06-01T21:13:00Z">
              <w:rPr>
                <w:sz w:val="22"/>
                <w:szCs w:val="22"/>
                <w:highlight w:val="yellow"/>
              </w:rPr>
            </w:rPrChange>
          </w:rPr>
          <w:delText>Fig. S12B</w:delText>
        </w:r>
        <w:r w:rsidR="00764A16" w:rsidRPr="00BE70D2" w:rsidDel="00FE01C6">
          <w:rPr>
            <w:color w:val="000000" w:themeColor="text1"/>
            <w:sz w:val="22"/>
            <w:szCs w:val="22"/>
            <w:rPrChange w:id="11596" w:author="Chen Liao" w:date="2021-06-01T21:13:00Z">
              <w:rPr>
                <w:sz w:val="22"/>
                <w:szCs w:val="22"/>
              </w:rPr>
            </w:rPrChange>
          </w:rPr>
          <w:delText>)</w:delText>
        </w:r>
        <w:r w:rsidR="00B428AE" w:rsidRPr="00BE70D2" w:rsidDel="00FE01C6">
          <w:rPr>
            <w:color w:val="000000" w:themeColor="text1"/>
            <w:sz w:val="22"/>
            <w:szCs w:val="22"/>
            <w:rPrChange w:id="11597" w:author="Chen Liao" w:date="2021-06-01T21:13:00Z">
              <w:rPr>
                <w:sz w:val="22"/>
                <w:szCs w:val="22"/>
              </w:rPr>
            </w:rPrChange>
          </w:rPr>
          <w:delText>, which</w:delText>
        </w:r>
        <w:r w:rsidR="00E60170" w:rsidRPr="00BE70D2" w:rsidDel="00FE01C6">
          <w:rPr>
            <w:color w:val="000000" w:themeColor="text1"/>
            <w:sz w:val="22"/>
            <w:szCs w:val="22"/>
            <w:rPrChange w:id="11598" w:author="Chen Liao" w:date="2021-06-01T21:13:00Z">
              <w:rPr>
                <w:sz w:val="22"/>
                <w:szCs w:val="22"/>
              </w:rPr>
            </w:rPrChange>
          </w:rPr>
          <w:delText xml:space="preserve"> ranked the 5</w:delText>
        </w:r>
        <w:r w:rsidR="00E60170" w:rsidRPr="00BE70D2" w:rsidDel="00FE01C6">
          <w:rPr>
            <w:color w:val="000000" w:themeColor="text1"/>
            <w:sz w:val="22"/>
            <w:szCs w:val="22"/>
            <w:vertAlign w:val="superscript"/>
            <w:rPrChange w:id="11599" w:author="Chen Liao" w:date="2021-06-01T21:13:00Z">
              <w:rPr>
                <w:sz w:val="22"/>
                <w:szCs w:val="22"/>
                <w:vertAlign w:val="superscript"/>
              </w:rPr>
            </w:rPrChange>
          </w:rPr>
          <w:delText>th</w:delText>
        </w:r>
        <w:r w:rsidR="00E60170" w:rsidRPr="00BE70D2" w:rsidDel="00FE01C6">
          <w:rPr>
            <w:color w:val="000000" w:themeColor="text1"/>
            <w:sz w:val="22"/>
            <w:szCs w:val="22"/>
            <w:rPrChange w:id="11600" w:author="Chen Liao" w:date="2021-06-01T21:13:00Z">
              <w:rPr>
                <w:sz w:val="22"/>
                <w:szCs w:val="22"/>
              </w:rPr>
            </w:rPrChange>
          </w:rPr>
          <w:delText xml:space="preserve"> </w:delText>
        </w:r>
        <w:r w:rsidR="00C05EB9" w:rsidRPr="00BE70D2" w:rsidDel="00FE01C6">
          <w:rPr>
            <w:color w:val="000000" w:themeColor="text1"/>
            <w:sz w:val="22"/>
            <w:szCs w:val="22"/>
            <w:rPrChange w:id="11601" w:author="Chen Liao" w:date="2021-06-01T21:13:00Z">
              <w:rPr>
                <w:sz w:val="22"/>
                <w:szCs w:val="22"/>
              </w:rPr>
            </w:rPrChange>
          </w:rPr>
          <w:delText>in the RF model</w:delText>
        </w:r>
        <w:r w:rsidR="00E60170" w:rsidRPr="00BE70D2" w:rsidDel="00FE01C6">
          <w:rPr>
            <w:color w:val="000000" w:themeColor="text1"/>
            <w:sz w:val="22"/>
            <w:szCs w:val="22"/>
            <w:rPrChange w:id="11602" w:author="Chen Liao" w:date="2021-06-01T21:13:00Z">
              <w:rPr>
                <w:sz w:val="22"/>
                <w:szCs w:val="22"/>
              </w:rPr>
            </w:rPrChange>
          </w:rPr>
          <w:delText xml:space="preserve">. The third approach also trained a </w:delText>
        </w:r>
        <w:r w:rsidR="009A13D4" w:rsidRPr="00BE70D2" w:rsidDel="00FE01C6">
          <w:rPr>
            <w:color w:val="000000" w:themeColor="text1"/>
            <w:sz w:val="22"/>
            <w:szCs w:val="22"/>
            <w:rPrChange w:id="11603" w:author="Chen Liao" w:date="2021-06-01T21:13:00Z">
              <w:rPr>
                <w:sz w:val="22"/>
                <w:szCs w:val="22"/>
              </w:rPr>
            </w:rPrChange>
          </w:rPr>
          <w:delText xml:space="preserve">RF </w:delText>
        </w:r>
        <w:r w:rsidR="00E60170" w:rsidRPr="00BE70D2" w:rsidDel="00FE01C6">
          <w:rPr>
            <w:color w:val="000000" w:themeColor="text1"/>
            <w:sz w:val="22"/>
            <w:szCs w:val="22"/>
            <w:rPrChange w:id="11604" w:author="Chen Liao" w:date="2021-06-01T21:13:00Z">
              <w:rPr>
                <w:sz w:val="22"/>
                <w:szCs w:val="22"/>
              </w:rPr>
            </w:rPrChange>
          </w:rPr>
          <w:delText xml:space="preserve">model </w:delText>
        </w:r>
        <w:r w:rsidR="009438BB" w:rsidRPr="00BE70D2" w:rsidDel="00FE01C6">
          <w:rPr>
            <w:color w:val="000000" w:themeColor="text1"/>
            <w:sz w:val="22"/>
            <w:szCs w:val="22"/>
            <w:rPrChange w:id="11605" w:author="Chen Liao" w:date="2021-06-01T21:13:00Z">
              <w:rPr>
                <w:sz w:val="22"/>
                <w:szCs w:val="22"/>
              </w:rPr>
            </w:rPrChange>
          </w:rPr>
          <w:delText xml:space="preserve">but different variables and </w:delText>
        </w:r>
        <w:r w:rsidR="00E60170" w:rsidRPr="00BE70D2" w:rsidDel="00FE01C6">
          <w:rPr>
            <w:color w:val="000000" w:themeColor="text1"/>
            <w:sz w:val="22"/>
            <w:szCs w:val="22"/>
            <w:rPrChange w:id="11606" w:author="Chen Liao" w:date="2021-06-01T21:13:00Z">
              <w:rPr>
                <w:sz w:val="22"/>
                <w:szCs w:val="22"/>
              </w:rPr>
            </w:rPrChange>
          </w:rPr>
          <w:delText>only subset of data</w:delText>
        </w:r>
        <w:r w:rsidR="009438BB" w:rsidRPr="00BE70D2" w:rsidDel="00FE01C6">
          <w:rPr>
            <w:color w:val="000000" w:themeColor="text1"/>
            <w:sz w:val="22"/>
            <w:szCs w:val="22"/>
            <w:rPrChange w:id="11607" w:author="Chen Liao" w:date="2021-06-01T21:13:00Z">
              <w:rPr>
                <w:sz w:val="22"/>
                <w:szCs w:val="22"/>
              </w:rPr>
            </w:rPrChange>
          </w:rPr>
          <w:delText xml:space="preserve"> were used</w:delText>
        </w:r>
        <w:r w:rsidR="00E60170" w:rsidRPr="00BE70D2" w:rsidDel="00FE01C6">
          <w:rPr>
            <w:color w:val="000000" w:themeColor="text1"/>
            <w:sz w:val="22"/>
            <w:szCs w:val="22"/>
            <w:rPrChange w:id="11608" w:author="Chen Liao" w:date="2021-06-01T21:13:00Z">
              <w:rPr>
                <w:sz w:val="22"/>
                <w:szCs w:val="22"/>
              </w:rPr>
            </w:rPrChange>
          </w:rPr>
          <w:delText xml:space="preserve">. </w:delText>
        </w:r>
        <w:r w:rsidR="007049A9" w:rsidRPr="00BE70D2" w:rsidDel="00FE01C6">
          <w:rPr>
            <w:color w:val="000000" w:themeColor="text1"/>
            <w:sz w:val="22"/>
            <w:szCs w:val="22"/>
            <w:rPrChange w:id="11609" w:author="Chen Liao" w:date="2021-06-01T21:13:00Z">
              <w:rPr>
                <w:sz w:val="22"/>
                <w:szCs w:val="22"/>
              </w:rPr>
            </w:rPrChange>
          </w:rPr>
          <w:delText xml:space="preserve">As discussed above, </w:delText>
        </w:r>
        <w:r w:rsidR="00A726A0" w:rsidRPr="00BE70D2" w:rsidDel="00FE01C6">
          <w:rPr>
            <w:color w:val="000000" w:themeColor="text1"/>
            <w:sz w:val="22"/>
            <w:szCs w:val="22"/>
            <w:rPrChange w:id="11610" w:author="Chen Liao" w:date="2021-06-01T21:13:00Z">
              <w:rPr>
                <w:sz w:val="22"/>
                <w:szCs w:val="22"/>
              </w:rPr>
            </w:rPrChange>
          </w:rPr>
          <w:delText xml:space="preserve">SCFAs production may follow a rate model within </w:delText>
        </w:r>
        <w:r w:rsidR="00E60170" w:rsidRPr="00BE70D2" w:rsidDel="00FE01C6">
          <w:rPr>
            <w:color w:val="000000" w:themeColor="text1"/>
            <w:sz w:val="22"/>
            <w:szCs w:val="22"/>
            <w:rPrChange w:id="11611" w:author="Chen Liao" w:date="2021-06-01T21:13:00Z">
              <w:rPr>
                <w:sz w:val="22"/>
                <w:szCs w:val="22"/>
              </w:rPr>
            </w:rPrChange>
          </w:rPr>
          <w:delText>the first day (</w:delText>
        </w:r>
        <w:r w:rsidR="00E60170" w:rsidRPr="00BE70D2" w:rsidDel="00FE01C6">
          <w:rPr>
            <w:color w:val="000000" w:themeColor="text1"/>
            <w:sz w:val="22"/>
            <w:szCs w:val="22"/>
            <w:highlight w:val="yellow"/>
            <w:rPrChange w:id="11612" w:author="Chen Liao" w:date="2021-06-01T21:13:00Z">
              <w:rPr>
                <w:sz w:val="22"/>
                <w:szCs w:val="22"/>
                <w:highlight w:val="yellow"/>
              </w:rPr>
            </w:rPrChange>
          </w:rPr>
          <w:delText>Fig. S</w:delText>
        </w:r>
        <w:r w:rsidR="007049A9" w:rsidRPr="00BE70D2" w:rsidDel="00FE01C6">
          <w:rPr>
            <w:color w:val="000000" w:themeColor="text1"/>
            <w:sz w:val="22"/>
            <w:szCs w:val="22"/>
            <w:highlight w:val="yellow"/>
            <w:rPrChange w:id="11613" w:author="Chen Liao" w:date="2021-06-01T21:13:00Z">
              <w:rPr>
                <w:sz w:val="22"/>
                <w:szCs w:val="22"/>
                <w:highlight w:val="yellow"/>
              </w:rPr>
            </w:rPrChange>
          </w:rPr>
          <w:delText>15A</w:delText>
        </w:r>
        <w:r w:rsidR="00E60170" w:rsidRPr="00BE70D2" w:rsidDel="00FE01C6">
          <w:rPr>
            <w:color w:val="000000" w:themeColor="text1"/>
            <w:sz w:val="22"/>
            <w:szCs w:val="22"/>
            <w:rPrChange w:id="11614" w:author="Chen Liao" w:date="2021-06-01T21:13:00Z">
              <w:rPr>
                <w:sz w:val="22"/>
                <w:szCs w:val="22"/>
              </w:rPr>
            </w:rPrChange>
          </w:rPr>
          <w:delText>)</w:delText>
        </w:r>
        <w:r w:rsidR="00467648" w:rsidRPr="00BE70D2" w:rsidDel="00FE01C6">
          <w:rPr>
            <w:color w:val="000000" w:themeColor="text1"/>
            <w:sz w:val="22"/>
            <w:szCs w:val="22"/>
            <w:rPrChange w:id="11615" w:author="Chen Liao" w:date="2021-06-01T21:13:00Z">
              <w:rPr>
                <w:sz w:val="22"/>
                <w:szCs w:val="22"/>
              </w:rPr>
            </w:rPrChange>
          </w:rPr>
          <w:delText xml:space="preserve"> and we threrefore regressed the first-day change</w:delText>
        </w:r>
        <w:r w:rsidR="000A1107" w:rsidRPr="00BE70D2" w:rsidDel="00FE01C6">
          <w:rPr>
            <w:color w:val="000000" w:themeColor="text1"/>
            <w:sz w:val="22"/>
            <w:szCs w:val="22"/>
            <w:rPrChange w:id="11616" w:author="Chen Liao" w:date="2021-06-01T21:13:00Z">
              <w:rPr>
                <w:sz w:val="22"/>
                <w:szCs w:val="22"/>
              </w:rPr>
            </w:rPrChange>
          </w:rPr>
          <w:delText xml:space="preserve">s </w:delText>
        </w:r>
        <w:r w:rsidR="00467648" w:rsidRPr="00BE70D2" w:rsidDel="00FE01C6">
          <w:rPr>
            <w:color w:val="000000" w:themeColor="text1"/>
            <w:sz w:val="22"/>
            <w:szCs w:val="22"/>
            <w:rPrChange w:id="11617" w:author="Chen Liao" w:date="2021-06-01T21:13:00Z">
              <w:rPr>
                <w:sz w:val="22"/>
                <w:szCs w:val="22"/>
              </w:rPr>
            </w:rPrChange>
          </w:rPr>
          <w:delText>in propionate concentration on absolute abundances of bacterial taxa</w:delText>
        </w:r>
        <w:r w:rsidR="009D42BA" w:rsidRPr="00BE70D2" w:rsidDel="00FE01C6">
          <w:rPr>
            <w:color w:val="000000" w:themeColor="text1"/>
            <w:sz w:val="22"/>
            <w:szCs w:val="22"/>
            <w:rPrChange w:id="11618" w:author="Chen Liao" w:date="2021-06-01T21:13:00Z">
              <w:rPr>
                <w:sz w:val="22"/>
                <w:szCs w:val="22"/>
              </w:rPr>
            </w:rPrChange>
          </w:rPr>
          <w:delText xml:space="preserve">. Based on Gini importance, the top three propionate producers are unclassified </w:delText>
        </w:r>
        <w:r w:rsidR="009D42BA" w:rsidRPr="00BE70D2" w:rsidDel="00FE01C6">
          <w:rPr>
            <w:i/>
            <w:iCs/>
            <w:color w:val="000000" w:themeColor="text1"/>
            <w:sz w:val="22"/>
            <w:szCs w:val="22"/>
            <w:rPrChange w:id="11619" w:author="Chen Liao" w:date="2021-06-01T21:13:00Z">
              <w:rPr>
                <w:i/>
                <w:iCs/>
                <w:sz w:val="22"/>
                <w:szCs w:val="22"/>
              </w:rPr>
            </w:rPrChange>
          </w:rPr>
          <w:delText>Parabacteroides</w:delText>
        </w:r>
        <w:r w:rsidR="009D42BA" w:rsidRPr="00BE70D2" w:rsidDel="00FE01C6">
          <w:rPr>
            <w:color w:val="000000" w:themeColor="text1"/>
            <w:sz w:val="22"/>
            <w:szCs w:val="22"/>
            <w:rPrChange w:id="11620" w:author="Chen Liao" w:date="2021-06-01T21:13:00Z">
              <w:rPr>
                <w:sz w:val="22"/>
                <w:szCs w:val="22"/>
              </w:rPr>
            </w:rPrChange>
          </w:rPr>
          <w:delText xml:space="preserve">, an unknown species from mouse gut metagenome, and </w:delText>
        </w:r>
        <w:r w:rsidR="009D42BA" w:rsidRPr="00BE70D2" w:rsidDel="00FE01C6">
          <w:rPr>
            <w:i/>
            <w:iCs/>
            <w:color w:val="000000" w:themeColor="text1"/>
            <w:sz w:val="22"/>
            <w:szCs w:val="22"/>
            <w:rPrChange w:id="11621" w:author="Chen Liao" w:date="2021-06-01T21:13:00Z">
              <w:rPr>
                <w:i/>
                <w:iCs/>
                <w:sz w:val="22"/>
                <w:szCs w:val="22"/>
              </w:rPr>
            </w:rPrChange>
          </w:rPr>
          <w:delText>Parabacteroides merdae</w:delText>
        </w:r>
        <w:r w:rsidR="008E262F" w:rsidRPr="00BE70D2" w:rsidDel="00FE01C6">
          <w:rPr>
            <w:color w:val="000000" w:themeColor="text1"/>
            <w:sz w:val="22"/>
            <w:szCs w:val="22"/>
            <w:rPrChange w:id="11622" w:author="Chen Liao" w:date="2021-06-01T21:13:00Z">
              <w:rPr>
                <w:sz w:val="22"/>
                <w:szCs w:val="22"/>
              </w:rPr>
            </w:rPrChange>
          </w:rPr>
          <w:delText xml:space="preserve">. </w:delText>
        </w:r>
        <w:r w:rsidR="009169E2" w:rsidRPr="00BE70D2" w:rsidDel="00FE01C6">
          <w:rPr>
            <w:color w:val="000000" w:themeColor="text1"/>
            <w:sz w:val="22"/>
            <w:szCs w:val="22"/>
            <w:rPrChange w:id="11623" w:author="Chen Liao" w:date="2021-06-01T21:13:00Z">
              <w:rPr>
                <w:sz w:val="22"/>
                <w:szCs w:val="22"/>
              </w:rPr>
            </w:rPrChange>
          </w:rPr>
          <w:delText xml:space="preserve">As shown in </w:delText>
        </w:r>
        <w:r w:rsidR="009169E2" w:rsidRPr="00BE70D2" w:rsidDel="00FE01C6">
          <w:rPr>
            <w:color w:val="000000" w:themeColor="text1"/>
            <w:sz w:val="22"/>
            <w:szCs w:val="22"/>
            <w:highlight w:val="yellow"/>
            <w:rPrChange w:id="11624" w:author="Chen Liao" w:date="2021-06-01T21:13:00Z">
              <w:rPr>
                <w:sz w:val="22"/>
                <w:szCs w:val="22"/>
                <w:highlight w:val="yellow"/>
              </w:rPr>
            </w:rPrChange>
          </w:rPr>
          <w:delText>Fig. S15B</w:delText>
        </w:r>
        <w:r w:rsidR="009169E2" w:rsidRPr="00BE70D2" w:rsidDel="00FE01C6">
          <w:rPr>
            <w:color w:val="000000" w:themeColor="text1"/>
            <w:sz w:val="22"/>
            <w:szCs w:val="22"/>
            <w:rPrChange w:id="11625" w:author="Chen Liao" w:date="2021-06-01T21:13:00Z">
              <w:rPr>
                <w:sz w:val="22"/>
                <w:szCs w:val="22"/>
              </w:rPr>
            </w:rPrChange>
          </w:rPr>
          <w:delText>, t</w:delText>
        </w:r>
        <w:r w:rsidR="008E262F" w:rsidRPr="00BE70D2" w:rsidDel="00FE01C6">
          <w:rPr>
            <w:color w:val="000000" w:themeColor="text1"/>
            <w:sz w:val="22"/>
            <w:szCs w:val="22"/>
            <w:rPrChange w:id="11626" w:author="Chen Liao" w:date="2021-06-01T21:13:00Z">
              <w:rPr>
                <w:sz w:val="22"/>
                <w:szCs w:val="22"/>
              </w:rPr>
            </w:rPrChange>
          </w:rPr>
          <w:delText xml:space="preserve">he absolute abundance of unclassified </w:delText>
        </w:r>
        <w:r w:rsidR="008E262F" w:rsidRPr="00BE70D2" w:rsidDel="00FE01C6">
          <w:rPr>
            <w:i/>
            <w:iCs/>
            <w:color w:val="000000" w:themeColor="text1"/>
            <w:sz w:val="22"/>
            <w:szCs w:val="22"/>
            <w:rPrChange w:id="11627" w:author="Chen Liao" w:date="2021-06-01T21:13:00Z">
              <w:rPr>
                <w:i/>
                <w:iCs/>
                <w:sz w:val="22"/>
                <w:szCs w:val="22"/>
              </w:rPr>
            </w:rPrChange>
          </w:rPr>
          <w:delText>Parabacteroides</w:delText>
        </w:r>
        <w:r w:rsidR="008E262F" w:rsidRPr="00BE70D2" w:rsidDel="00FE01C6">
          <w:rPr>
            <w:color w:val="000000" w:themeColor="text1"/>
            <w:sz w:val="22"/>
            <w:szCs w:val="22"/>
            <w:rPrChange w:id="11628" w:author="Chen Liao" w:date="2021-06-01T21:13:00Z">
              <w:rPr>
                <w:sz w:val="22"/>
                <w:szCs w:val="22"/>
              </w:rPr>
            </w:rPrChange>
          </w:rPr>
          <w:delText xml:space="preserve"> </w:delText>
        </w:r>
        <w:r w:rsidR="00E60170" w:rsidRPr="00BE70D2" w:rsidDel="00FE01C6">
          <w:rPr>
            <w:color w:val="000000" w:themeColor="text1"/>
            <w:sz w:val="22"/>
            <w:szCs w:val="22"/>
            <w:rPrChange w:id="11629" w:author="Chen Liao" w:date="2021-06-01T21:13:00Z">
              <w:rPr>
                <w:sz w:val="22"/>
                <w:szCs w:val="22"/>
              </w:rPr>
            </w:rPrChange>
          </w:rPr>
          <w:delText xml:space="preserve">showed a </w:delText>
        </w:r>
        <w:r w:rsidR="00A726A0" w:rsidRPr="00BE70D2" w:rsidDel="00FE01C6">
          <w:rPr>
            <w:color w:val="000000" w:themeColor="text1"/>
            <w:sz w:val="22"/>
            <w:szCs w:val="22"/>
            <w:rPrChange w:id="11630" w:author="Chen Liao" w:date="2021-06-01T21:13:00Z">
              <w:rPr>
                <w:sz w:val="22"/>
                <w:szCs w:val="22"/>
              </w:rPr>
            </w:rPrChange>
          </w:rPr>
          <w:delText>linear</w:delText>
        </w:r>
        <w:r w:rsidR="00DE7164" w:rsidRPr="00BE70D2" w:rsidDel="00FE01C6">
          <w:rPr>
            <w:color w:val="000000" w:themeColor="text1"/>
            <w:sz w:val="22"/>
            <w:szCs w:val="22"/>
            <w:rPrChange w:id="11631" w:author="Chen Liao" w:date="2021-06-01T21:13:00Z">
              <w:rPr>
                <w:sz w:val="22"/>
                <w:szCs w:val="22"/>
              </w:rPr>
            </w:rPrChange>
          </w:rPr>
          <w:delText xml:space="preserve"> </w:delText>
        </w:r>
        <w:r w:rsidR="00A726A0" w:rsidRPr="00BE70D2" w:rsidDel="00FE01C6">
          <w:rPr>
            <w:color w:val="000000" w:themeColor="text1"/>
            <w:sz w:val="22"/>
            <w:szCs w:val="22"/>
            <w:rPrChange w:id="11632" w:author="Chen Liao" w:date="2021-06-01T21:13:00Z">
              <w:rPr>
                <w:sz w:val="22"/>
                <w:szCs w:val="22"/>
              </w:rPr>
            </w:rPrChange>
          </w:rPr>
          <w:delText>association</w:delText>
        </w:r>
        <w:r w:rsidR="008E262F" w:rsidRPr="00BE70D2" w:rsidDel="00FE01C6">
          <w:rPr>
            <w:color w:val="000000" w:themeColor="text1"/>
            <w:sz w:val="22"/>
            <w:szCs w:val="22"/>
            <w:rPrChange w:id="11633" w:author="Chen Liao" w:date="2021-06-01T21:13:00Z">
              <w:rPr>
                <w:sz w:val="22"/>
                <w:szCs w:val="22"/>
              </w:rPr>
            </w:rPrChange>
          </w:rPr>
          <w:delText xml:space="preserve"> (</w:delText>
        </w:r>
        <w:r w:rsidR="009169E2" w:rsidRPr="00BE70D2" w:rsidDel="00FE01C6">
          <w:rPr>
            <w:color w:val="000000" w:themeColor="text1"/>
            <w:sz w:val="22"/>
            <w:szCs w:val="22"/>
            <w:rPrChange w:id="11634" w:author="Chen Liao" w:date="2021-06-01T21:13:00Z">
              <w:rPr>
                <w:sz w:val="22"/>
                <w:szCs w:val="22"/>
              </w:rPr>
            </w:rPrChange>
          </w:rPr>
          <w:delText>Pearson r</w:delText>
        </w:r>
        <w:r w:rsidR="000F656A" w:rsidRPr="00BE70D2" w:rsidDel="00FE01C6">
          <w:rPr>
            <w:color w:val="000000" w:themeColor="text1"/>
            <w:sz w:val="22"/>
            <w:szCs w:val="22"/>
            <w:rPrChange w:id="11635" w:author="Chen Liao" w:date="2021-06-01T21:13:00Z">
              <w:rPr>
                <w:sz w:val="22"/>
                <w:szCs w:val="22"/>
              </w:rPr>
            </w:rPrChange>
          </w:rPr>
          <w:delText xml:space="preserve">: </w:delText>
        </w:r>
        <w:r w:rsidR="008E262F" w:rsidRPr="00BE70D2" w:rsidDel="00FE01C6">
          <w:rPr>
            <w:color w:val="000000" w:themeColor="text1"/>
            <w:sz w:val="22"/>
            <w:szCs w:val="22"/>
            <w:rPrChange w:id="11636" w:author="Chen Liao" w:date="2021-06-01T21:13:00Z">
              <w:rPr>
                <w:sz w:val="22"/>
                <w:szCs w:val="22"/>
              </w:rPr>
            </w:rPrChange>
          </w:rPr>
          <w:delText>0.</w:delText>
        </w:r>
        <w:r w:rsidR="009169E2" w:rsidRPr="00BE70D2" w:rsidDel="00FE01C6">
          <w:rPr>
            <w:color w:val="000000" w:themeColor="text1"/>
            <w:sz w:val="22"/>
            <w:szCs w:val="22"/>
            <w:rPrChange w:id="11637" w:author="Chen Liao" w:date="2021-06-01T21:13:00Z">
              <w:rPr>
                <w:sz w:val="22"/>
                <w:szCs w:val="22"/>
              </w:rPr>
            </w:rPrChange>
          </w:rPr>
          <w:delText>71</w:delText>
        </w:r>
        <w:r w:rsidR="008E262F" w:rsidRPr="00BE70D2" w:rsidDel="00FE01C6">
          <w:rPr>
            <w:color w:val="000000" w:themeColor="text1"/>
            <w:sz w:val="22"/>
            <w:szCs w:val="22"/>
            <w:rPrChange w:id="11638" w:author="Chen Liao" w:date="2021-06-01T21:13:00Z">
              <w:rPr>
                <w:sz w:val="22"/>
                <w:szCs w:val="22"/>
              </w:rPr>
            </w:rPrChange>
          </w:rPr>
          <w:delText>)</w:delText>
        </w:r>
        <w:r w:rsidR="00DE7164" w:rsidRPr="00BE70D2" w:rsidDel="00FE01C6">
          <w:rPr>
            <w:color w:val="000000" w:themeColor="text1"/>
            <w:sz w:val="22"/>
            <w:szCs w:val="22"/>
            <w:rPrChange w:id="11639" w:author="Chen Liao" w:date="2021-06-01T21:13:00Z">
              <w:rPr>
                <w:sz w:val="22"/>
                <w:szCs w:val="22"/>
              </w:rPr>
            </w:rPrChange>
          </w:rPr>
          <w:delText xml:space="preserve"> </w:delText>
        </w:r>
        <w:r w:rsidR="00E60170" w:rsidRPr="00BE70D2" w:rsidDel="00FE01C6">
          <w:rPr>
            <w:color w:val="000000" w:themeColor="text1"/>
            <w:sz w:val="22"/>
            <w:szCs w:val="22"/>
            <w:rPrChange w:id="11640" w:author="Chen Liao" w:date="2021-06-01T21:13:00Z">
              <w:rPr>
                <w:sz w:val="22"/>
                <w:szCs w:val="22"/>
              </w:rPr>
            </w:rPrChange>
          </w:rPr>
          <w:delText>with</w:delText>
        </w:r>
        <w:r w:rsidR="00DE7164" w:rsidRPr="00BE70D2" w:rsidDel="00FE01C6">
          <w:rPr>
            <w:color w:val="000000" w:themeColor="text1"/>
            <w:sz w:val="22"/>
            <w:szCs w:val="22"/>
            <w:rPrChange w:id="11641" w:author="Chen Liao" w:date="2021-06-01T21:13:00Z">
              <w:rPr>
                <w:sz w:val="22"/>
                <w:szCs w:val="22"/>
              </w:rPr>
            </w:rPrChange>
          </w:rPr>
          <w:delText xml:space="preserve"> </w:delText>
        </w:r>
        <w:r w:rsidR="008E262F" w:rsidRPr="00BE70D2" w:rsidDel="00FE01C6">
          <w:rPr>
            <w:color w:val="000000" w:themeColor="text1"/>
            <w:sz w:val="22"/>
            <w:szCs w:val="22"/>
            <w:rPrChange w:id="11642" w:author="Chen Liao" w:date="2021-06-01T21:13:00Z">
              <w:rPr>
                <w:sz w:val="22"/>
                <w:szCs w:val="22"/>
              </w:rPr>
            </w:rPrChange>
          </w:rPr>
          <w:delText xml:space="preserve">first-day </w:delText>
        </w:r>
        <w:r w:rsidR="00DE7164" w:rsidRPr="00BE70D2" w:rsidDel="00FE01C6">
          <w:rPr>
            <w:color w:val="000000" w:themeColor="text1"/>
            <w:sz w:val="22"/>
            <w:szCs w:val="22"/>
            <w:rPrChange w:id="11643" w:author="Chen Liao" w:date="2021-06-01T21:13:00Z">
              <w:rPr>
                <w:sz w:val="22"/>
                <w:szCs w:val="22"/>
              </w:rPr>
            </w:rPrChange>
          </w:rPr>
          <w:delText>propioinate change</w:delText>
        </w:r>
        <w:r w:rsidR="00E60170" w:rsidRPr="00BE70D2" w:rsidDel="00FE01C6">
          <w:rPr>
            <w:color w:val="000000" w:themeColor="text1"/>
            <w:sz w:val="22"/>
            <w:szCs w:val="22"/>
            <w:rPrChange w:id="11644" w:author="Chen Liao" w:date="2021-06-01T21:13:00Z">
              <w:rPr>
                <w:sz w:val="22"/>
                <w:szCs w:val="22"/>
              </w:rPr>
            </w:rPrChange>
          </w:rPr>
          <w:delText xml:space="preserve">, while this association fades away </w:delText>
        </w:r>
        <w:r w:rsidR="009169E2" w:rsidRPr="00BE70D2" w:rsidDel="00FE01C6">
          <w:rPr>
            <w:color w:val="000000" w:themeColor="text1"/>
            <w:sz w:val="22"/>
            <w:szCs w:val="22"/>
            <w:rPrChange w:id="11645" w:author="Chen Liao" w:date="2021-06-01T21:13:00Z">
              <w:rPr>
                <w:sz w:val="22"/>
                <w:szCs w:val="22"/>
              </w:rPr>
            </w:rPrChange>
          </w:rPr>
          <w:delText>with</w:delText>
        </w:r>
        <w:r w:rsidR="00E60170" w:rsidRPr="00BE70D2" w:rsidDel="00FE01C6">
          <w:rPr>
            <w:color w:val="000000" w:themeColor="text1"/>
            <w:sz w:val="22"/>
            <w:szCs w:val="22"/>
            <w:rPrChange w:id="11646" w:author="Chen Liao" w:date="2021-06-01T21:13:00Z">
              <w:rPr>
                <w:sz w:val="22"/>
                <w:szCs w:val="22"/>
              </w:rPr>
            </w:rPrChange>
          </w:rPr>
          <w:delText xml:space="preserve"> data after day 1</w:delText>
        </w:r>
        <w:r w:rsidR="009169E2" w:rsidRPr="00BE70D2" w:rsidDel="00FE01C6">
          <w:rPr>
            <w:color w:val="000000" w:themeColor="text1"/>
            <w:sz w:val="22"/>
            <w:szCs w:val="22"/>
            <w:rPrChange w:id="11647" w:author="Chen Liao" w:date="2021-06-01T21:13:00Z">
              <w:rPr>
                <w:sz w:val="22"/>
                <w:szCs w:val="22"/>
              </w:rPr>
            </w:rPrChange>
          </w:rPr>
          <w:delText xml:space="preserve"> (Pearson r</w:delText>
        </w:r>
        <w:r w:rsidR="000F656A" w:rsidRPr="00BE70D2" w:rsidDel="00FE01C6">
          <w:rPr>
            <w:color w:val="000000" w:themeColor="text1"/>
            <w:sz w:val="22"/>
            <w:szCs w:val="22"/>
            <w:rPrChange w:id="11648" w:author="Chen Liao" w:date="2021-06-01T21:13:00Z">
              <w:rPr>
                <w:sz w:val="22"/>
                <w:szCs w:val="22"/>
              </w:rPr>
            </w:rPrChange>
          </w:rPr>
          <w:delText xml:space="preserve">: </w:delText>
        </w:r>
        <w:r w:rsidR="009169E2" w:rsidRPr="00BE70D2" w:rsidDel="00FE01C6">
          <w:rPr>
            <w:color w:val="000000" w:themeColor="text1"/>
            <w:sz w:val="22"/>
            <w:szCs w:val="22"/>
            <w:rPrChange w:id="11649" w:author="Chen Liao" w:date="2021-06-01T21:13:00Z">
              <w:rPr>
                <w:sz w:val="22"/>
                <w:szCs w:val="22"/>
              </w:rPr>
            </w:rPrChange>
          </w:rPr>
          <w:delText>0.21)</w:delText>
        </w:r>
        <w:r w:rsidR="00DE7164" w:rsidRPr="00BE70D2" w:rsidDel="00FE01C6">
          <w:rPr>
            <w:color w:val="000000" w:themeColor="text1"/>
            <w:sz w:val="22"/>
            <w:szCs w:val="22"/>
            <w:rPrChange w:id="11650" w:author="Chen Liao" w:date="2021-06-01T21:13:00Z">
              <w:rPr>
                <w:sz w:val="22"/>
                <w:szCs w:val="22"/>
              </w:rPr>
            </w:rPrChange>
          </w:rPr>
          <w:delText xml:space="preserve">. </w:delText>
        </w:r>
        <w:r w:rsidR="00511963" w:rsidRPr="00BE70D2" w:rsidDel="00FE01C6">
          <w:rPr>
            <w:color w:val="000000" w:themeColor="text1"/>
            <w:sz w:val="22"/>
            <w:szCs w:val="22"/>
            <w:rPrChange w:id="11651" w:author="Chen Liao" w:date="2021-06-01T21:13:00Z">
              <w:rPr>
                <w:sz w:val="22"/>
                <w:szCs w:val="22"/>
              </w:rPr>
            </w:rPrChange>
          </w:rPr>
          <w:delText xml:space="preserve">Despite the results of these three approaches have little overlap, the genus </w:delText>
        </w:r>
        <w:r w:rsidR="00511963" w:rsidRPr="00BE70D2" w:rsidDel="00FE01C6">
          <w:rPr>
            <w:i/>
            <w:iCs/>
            <w:color w:val="000000" w:themeColor="text1"/>
            <w:sz w:val="22"/>
            <w:szCs w:val="22"/>
            <w:rPrChange w:id="11652" w:author="Chen Liao" w:date="2021-06-01T21:13:00Z">
              <w:rPr>
                <w:i/>
                <w:iCs/>
                <w:sz w:val="22"/>
                <w:szCs w:val="22"/>
              </w:rPr>
            </w:rPrChange>
          </w:rPr>
          <w:delText>Parabacateroides</w:delText>
        </w:r>
        <w:r w:rsidR="00511963" w:rsidRPr="00BE70D2" w:rsidDel="00FE01C6">
          <w:rPr>
            <w:color w:val="000000" w:themeColor="text1"/>
            <w:sz w:val="22"/>
            <w:szCs w:val="22"/>
            <w:rPrChange w:id="11653" w:author="Chen Liao" w:date="2021-06-01T21:13:00Z">
              <w:rPr>
                <w:sz w:val="22"/>
                <w:szCs w:val="22"/>
              </w:rPr>
            </w:rPrChange>
          </w:rPr>
          <w:delText xml:space="preserve"> as known propionate producers seems to </w:delText>
        </w:r>
        <w:r w:rsidR="00712BD2" w:rsidRPr="00BE70D2" w:rsidDel="00FE01C6">
          <w:rPr>
            <w:color w:val="000000" w:themeColor="text1"/>
            <w:sz w:val="22"/>
            <w:szCs w:val="22"/>
            <w:rPrChange w:id="11654" w:author="Chen Liao" w:date="2021-06-01T21:13:00Z">
              <w:rPr>
                <w:sz w:val="22"/>
                <w:szCs w:val="22"/>
              </w:rPr>
            </w:rPrChange>
          </w:rPr>
          <w:delText xml:space="preserve">regulate </w:delText>
        </w:r>
        <w:r w:rsidR="00511963" w:rsidRPr="00BE70D2" w:rsidDel="00FE01C6">
          <w:rPr>
            <w:color w:val="000000" w:themeColor="text1"/>
            <w:sz w:val="22"/>
            <w:szCs w:val="22"/>
            <w:rPrChange w:id="11655" w:author="Chen Liao" w:date="2021-06-01T21:13:00Z">
              <w:rPr>
                <w:sz w:val="22"/>
                <w:szCs w:val="22"/>
              </w:rPr>
            </w:rPrChange>
          </w:rPr>
          <w:delText>the proprionate level in our dataset</w:delText>
        </w:r>
        <w:r w:rsidR="009F7A94" w:rsidRPr="00BE70D2" w:rsidDel="00FE01C6">
          <w:rPr>
            <w:color w:val="000000" w:themeColor="text1"/>
            <w:sz w:val="22"/>
            <w:szCs w:val="22"/>
            <w:rPrChange w:id="11656" w:author="Chen Liao" w:date="2021-06-01T21:13:00Z">
              <w:rPr>
                <w:sz w:val="22"/>
                <w:szCs w:val="22"/>
              </w:rPr>
            </w:rPrChange>
          </w:rPr>
          <w:delText xml:space="preserve"> </w:delText>
        </w:r>
        <w:r w:rsidR="009F7A94" w:rsidRPr="00BE70D2" w:rsidDel="00FE01C6">
          <w:rPr>
            <w:color w:val="000000" w:themeColor="text1"/>
            <w:sz w:val="22"/>
            <w:szCs w:val="22"/>
            <w:rPrChange w:id="11657" w:author="Chen Liao" w:date="2021-06-01T21:13:00Z">
              <w:rPr>
                <w:sz w:val="22"/>
                <w:szCs w:val="22"/>
              </w:rPr>
            </w:rPrChange>
          </w:rPr>
          <w:fldChar w:fldCharType="begin"/>
        </w:r>
        <w:r w:rsidR="002E2A76" w:rsidRPr="00BE70D2" w:rsidDel="00FE01C6">
          <w:rPr>
            <w:color w:val="000000" w:themeColor="text1"/>
            <w:sz w:val="22"/>
            <w:szCs w:val="22"/>
            <w:rPrChange w:id="11658" w:author="Chen Liao" w:date="2021-06-01T21:13:00Z">
              <w:rPr>
                <w:sz w:val="22"/>
                <w:szCs w:val="22"/>
              </w:rPr>
            </w:rPrChange>
          </w:rPr>
          <w:delInstrText xml:space="preserve"> ADDIN NE.Ref.{B2D6DB29-FC27-4D6A-826B-79F2A7685702}</w:delInstrText>
        </w:r>
        <w:r w:rsidR="009F7A94" w:rsidRPr="00BE70D2" w:rsidDel="00FE01C6">
          <w:rPr>
            <w:color w:val="000000" w:themeColor="text1"/>
            <w:sz w:val="22"/>
            <w:szCs w:val="22"/>
            <w:rPrChange w:id="11659" w:author="Chen Liao" w:date="2021-06-01T21:13:00Z">
              <w:rPr>
                <w:sz w:val="22"/>
                <w:szCs w:val="22"/>
              </w:rPr>
            </w:rPrChange>
          </w:rPr>
          <w:fldChar w:fldCharType="separate"/>
        </w:r>
        <w:r w:rsidR="00D67D1E" w:rsidRPr="00BE70D2" w:rsidDel="00FE01C6">
          <w:rPr>
            <w:rFonts w:eastAsiaTheme="minorEastAsia"/>
            <w:color w:val="000000" w:themeColor="text1"/>
            <w:sz w:val="22"/>
            <w:szCs w:val="22"/>
            <w:rPrChange w:id="11660" w:author="Chen Liao" w:date="2021-06-01T21:13:00Z">
              <w:rPr>
                <w:rFonts w:eastAsiaTheme="minorEastAsia"/>
                <w:color w:val="080000"/>
                <w:sz w:val="22"/>
                <w:szCs w:val="22"/>
              </w:rPr>
            </w:rPrChange>
          </w:rPr>
          <w:delText>[68]</w:delText>
        </w:r>
        <w:r w:rsidR="009F7A94" w:rsidRPr="00BE70D2" w:rsidDel="00FE01C6">
          <w:rPr>
            <w:color w:val="000000" w:themeColor="text1"/>
            <w:sz w:val="22"/>
            <w:szCs w:val="22"/>
            <w:rPrChange w:id="11661" w:author="Chen Liao" w:date="2021-06-01T21:13:00Z">
              <w:rPr>
                <w:sz w:val="22"/>
                <w:szCs w:val="22"/>
              </w:rPr>
            </w:rPrChange>
          </w:rPr>
          <w:fldChar w:fldCharType="end"/>
        </w:r>
        <w:r w:rsidR="00511963" w:rsidRPr="00BE70D2" w:rsidDel="00FE01C6">
          <w:rPr>
            <w:color w:val="000000" w:themeColor="text1"/>
            <w:sz w:val="22"/>
            <w:szCs w:val="22"/>
            <w:rPrChange w:id="11662" w:author="Chen Liao" w:date="2021-06-01T21:13:00Z">
              <w:rPr>
                <w:sz w:val="22"/>
                <w:szCs w:val="22"/>
              </w:rPr>
            </w:rPrChange>
          </w:rPr>
          <w:delText xml:space="preserve">. </w:delText>
        </w:r>
      </w:del>
    </w:p>
    <w:p w14:paraId="374B0ECA" w14:textId="458A619C" w:rsidR="0044766C" w:rsidRPr="00BE70D2" w:rsidDel="00FE01C6" w:rsidRDefault="0044766C" w:rsidP="00E6373F">
      <w:pPr>
        <w:jc w:val="both"/>
        <w:rPr>
          <w:del w:id="11663" w:author="Chen Liao" w:date="2021-06-01T05:32:00Z"/>
          <w:color w:val="000000" w:themeColor="text1"/>
          <w:sz w:val="22"/>
          <w:szCs w:val="22"/>
          <w:rPrChange w:id="11664" w:author="Chen Liao" w:date="2021-06-01T21:13:00Z">
            <w:rPr>
              <w:del w:id="11665" w:author="Chen Liao" w:date="2021-06-01T05:32:00Z"/>
              <w:sz w:val="22"/>
              <w:szCs w:val="22"/>
            </w:rPr>
          </w:rPrChange>
        </w:rPr>
      </w:pPr>
    </w:p>
    <w:p w14:paraId="5BB72607" w14:textId="68CF81EC" w:rsidR="00136FBE" w:rsidRPr="00BE70D2" w:rsidDel="00FE01C6" w:rsidRDefault="00136FBE" w:rsidP="00E6373F">
      <w:pPr>
        <w:jc w:val="both"/>
        <w:rPr>
          <w:del w:id="11666" w:author="Chen Liao" w:date="2021-06-01T05:32:00Z"/>
          <w:color w:val="000000" w:themeColor="text1"/>
          <w:sz w:val="22"/>
          <w:szCs w:val="22"/>
          <w:rPrChange w:id="11667" w:author="Chen Liao" w:date="2021-06-01T21:13:00Z">
            <w:rPr>
              <w:del w:id="11668" w:author="Chen Liao" w:date="2021-06-01T05:32:00Z"/>
              <w:sz w:val="22"/>
              <w:szCs w:val="22"/>
            </w:rPr>
          </w:rPrChange>
        </w:rPr>
      </w:pPr>
    </w:p>
    <w:p w14:paraId="52BD7EF0" w14:textId="4C1D6614" w:rsidR="002B5635" w:rsidRPr="00BE70D2" w:rsidRDefault="002B5635" w:rsidP="002B5635">
      <w:pPr>
        <w:jc w:val="both"/>
        <w:rPr>
          <w:ins w:id="11669" w:author="Chen Liao" w:date="2021-06-01T17:02:00Z"/>
          <w:color w:val="000000" w:themeColor="text1"/>
          <w:sz w:val="22"/>
          <w:szCs w:val="22"/>
          <w:u w:val="single"/>
          <w:rPrChange w:id="11670" w:author="Chen Liao" w:date="2021-06-01T21:13:00Z">
            <w:rPr>
              <w:ins w:id="11671" w:author="Chen Liao" w:date="2021-06-01T17:02:00Z"/>
              <w:color w:val="000000" w:themeColor="text1"/>
              <w:sz w:val="22"/>
              <w:szCs w:val="22"/>
              <w:u w:val="single"/>
            </w:rPr>
          </w:rPrChange>
        </w:rPr>
      </w:pPr>
      <w:ins w:id="11672" w:author="Chen Liao" w:date="2021-06-01T05:33:00Z">
        <w:r w:rsidRPr="00BE70D2">
          <w:rPr>
            <w:color w:val="000000" w:themeColor="text1"/>
            <w:sz w:val="22"/>
            <w:szCs w:val="22"/>
            <w:u w:val="single"/>
            <w:rPrChange w:id="11673" w:author="Chen Liao" w:date="2021-06-01T21:13:00Z">
              <w:rPr>
                <w:color w:val="000000" w:themeColor="text1"/>
                <w:sz w:val="22"/>
                <w:szCs w:val="22"/>
                <w:u w:val="single"/>
              </w:rPr>
            </w:rPrChange>
          </w:rPr>
          <w:t xml:space="preserve"># </w:t>
        </w:r>
      </w:ins>
      <w:ins w:id="11674" w:author="Chen Liao" w:date="2021-06-01T17:02:00Z">
        <w:r w:rsidR="00147E4C" w:rsidRPr="00BE70D2">
          <w:rPr>
            <w:color w:val="000000" w:themeColor="text1"/>
            <w:sz w:val="22"/>
            <w:szCs w:val="22"/>
            <w:u w:val="single"/>
            <w:rPrChange w:id="11675" w:author="Chen Liao" w:date="2021-06-01T21:13:00Z">
              <w:rPr>
                <w:color w:val="000000" w:themeColor="text1"/>
                <w:sz w:val="22"/>
                <w:szCs w:val="22"/>
                <w:u w:val="single"/>
              </w:rPr>
            </w:rPrChange>
          </w:rPr>
          <w:t>P</w:t>
        </w:r>
      </w:ins>
      <w:ins w:id="11676" w:author="Chen Liao" w:date="2021-06-01T05:33:00Z">
        <w:r w:rsidRPr="00BE70D2">
          <w:rPr>
            <w:color w:val="000000" w:themeColor="text1"/>
            <w:sz w:val="22"/>
            <w:szCs w:val="22"/>
            <w:u w:val="single"/>
            <w:rPrChange w:id="11677" w:author="Chen Liao" w:date="2021-06-01T21:13:00Z">
              <w:rPr>
                <w:color w:val="000000" w:themeColor="text1"/>
                <w:sz w:val="22"/>
                <w:szCs w:val="22"/>
                <w:u w:val="single"/>
              </w:rPr>
            </w:rPrChange>
          </w:rPr>
          <w:t xml:space="preserve">erspectives </w:t>
        </w:r>
        <w:r w:rsidR="004230CF" w:rsidRPr="00BE70D2">
          <w:rPr>
            <w:color w:val="000000" w:themeColor="text1"/>
            <w:sz w:val="22"/>
            <w:szCs w:val="22"/>
            <w:u w:val="single"/>
            <w:rPrChange w:id="11678" w:author="Chen Liao" w:date="2021-06-01T21:13:00Z">
              <w:rPr>
                <w:color w:val="000000" w:themeColor="text1"/>
                <w:sz w:val="22"/>
                <w:szCs w:val="22"/>
                <w:u w:val="single"/>
              </w:rPr>
            </w:rPrChange>
          </w:rPr>
          <w:t xml:space="preserve">on </w:t>
        </w:r>
      </w:ins>
      <w:ins w:id="11679" w:author="Chen Liao" w:date="2021-06-01T17:02:00Z">
        <w:r w:rsidR="00147E4C" w:rsidRPr="00BE70D2">
          <w:rPr>
            <w:color w:val="000000" w:themeColor="text1"/>
            <w:sz w:val="22"/>
            <w:szCs w:val="22"/>
            <w:u w:val="single"/>
            <w:rPrChange w:id="11680" w:author="Chen Liao" w:date="2021-06-01T21:13:00Z">
              <w:rPr>
                <w:color w:val="000000" w:themeColor="text1"/>
                <w:sz w:val="22"/>
                <w:szCs w:val="22"/>
                <w:u w:val="single"/>
              </w:rPr>
            </w:rPrChange>
          </w:rPr>
          <w:t xml:space="preserve">how </w:t>
        </w:r>
      </w:ins>
      <w:ins w:id="11681" w:author="Chen Liao" w:date="2021-06-01T05:33:00Z">
        <w:r w:rsidR="004230CF" w:rsidRPr="00BE70D2">
          <w:rPr>
            <w:color w:val="000000" w:themeColor="text1"/>
            <w:sz w:val="22"/>
            <w:szCs w:val="22"/>
            <w:u w:val="single"/>
            <w:rPrChange w:id="11682" w:author="Chen Liao" w:date="2021-06-01T21:13:00Z">
              <w:rPr>
                <w:color w:val="000000" w:themeColor="text1"/>
                <w:sz w:val="22"/>
                <w:szCs w:val="22"/>
                <w:u w:val="single"/>
              </w:rPr>
            </w:rPrChange>
          </w:rPr>
          <w:t xml:space="preserve">our findings </w:t>
        </w:r>
      </w:ins>
      <w:ins w:id="11683" w:author="Chen Liao" w:date="2021-06-01T17:02:00Z">
        <w:r w:rsidR="00147E4C" w:rsidRPr="00BE70D2">
          <w:rPr>
            <w:color w:val="000000" w:themeColor="text1"/>
            <w:sz w:val="22"/>
            <w:szCs w:val="22"/>
            <w:u w:val="single"/>
            <w:rPrChange w:id="11684" w:author="Chen Liao" w:date="2021-06-01T21:13:00Z">
              <w:rPr>
                <w:color w:val="000000" w:themeColor="text1"/>
                <w:sz w:val="22"/>
                <w:szCs w:val="22"/>
                <w:u w:val="single"/>
              </w:rPr>
            </w:rPrChange>
          </w:rPr>
          <w:t>can facilitate</w:t>
        </w:r>
      </w:ins>
      <w:ins w:id="11685" w:author="Chen Liao" w:date="2021-06-01T05:33:00Z">
        <w:r w:rsidR="004230CF" w:rsidRPr="00BE70D2">
          <w:rPr>
            <w:color w:val="000000" w:themeColor="text1"/>
            <w:sz w:val="22"/>
            <w:szCs w:val="22"/>
            <w:u w:val="single"/>
            <w:rPrChange w:id="11686" w:author="Chen Liao" w:date="2021-06-01T21:13:00Z">
              <w:rPr>
                <w:color w:val="000000" w:themeColor="text1"/>
                <w:sz w:val="22"/>
                <w:szCs w:val="22"/>
                <w:u w:val="single"/>
              </w:rPr>
            </w:rPrChange>
          </w:rPr>
          <w:t xml:space="preserve"> </w:t>
        </w:r>
      </w:ins>
      <w:ins w:id="11687" w:author="Chen Liao" w:date="2021-06-01T15:52:00Z">
        <w:r w:rsidR="00DF4FDC" w:rsidRPr="00BE70D2">
          <w:rPr>
            <w:color w:val="000000" w:themeColor="text1"/>
            <w:sz w:val="22"/>
            <w:szCs w:val="22"/>
            <w:u w:val="single"/>
            <w:rPrChange w:id="11688" w:author="Chen Liao" w:date="2021-06-01T21:13:00Z">
              <w:rPr>
                <w:color w:val="000000" w:themeColor="text1"/>
                <w:sz w:val="22"/>
                <w:szCs w:val="22"/>
                <w:u w:val="single"/>
              </w:rPr>
            </w:rPrChange>
          </w:rPr>
          <w:t>microbiome engineering</w:t>
        </w:r>
      </w:ins>
    </w:p>
    <w:p w14:paraId="040DAA49" w14:textId="59125E30" w:rsidR="00DF3239" w:rsidRPr="00BE70D2" w:rsidRDefault="00DF3239" w:rsidP="002B5635">
      <w:pPr>
        <w:jc w:val="both"/>
        <w:rPr>
          <w:ins w:id="11689" w:author="Chen Liao" w:date="2021-06-01T17:02:00Z"/>
          <w:color w:val="000000" w:themeColor="text1"/>
          <w:sz w:val="22"/>
          <w:szCs w:val="22"/>
          <w:u w:val="single"/>
          <w:rPrChange w:id="11690" w:author="Chen Liao" w:date="2021-06-01T21:13:00Z">
            <w:rPr>
              <w:ins w:id="11691" w:author="Chen Liao" w:date="2021-06-01T17:02:00Z"/>
              <w:color w:val="000000" w:themeColor="text1"/>
              <w:sz w:val="22"/>
              <w:szCs w:val="22"/>
              <w:u w:val="single"/>
            </w:rPr>
          </w:rPrChange>
        </w:rPr>
      </w:pPr>
    </w:p>
    <w:p w14:paraId="3778DE1C" w14:textId="00B7FDDF" w:rsidR="00626BE9" w:rsidDel="0097397C" w:rsidRDefault="006855CD" w:rsidP="009D0D62">
      <w:pPr>
        <w:jc w:val="both"/>
        <w:rPr>
          <w:del w:id="11692" w:author="Chen Liao" w:date="2021-06-01T05:33:00Z"/>
          <w:color w:val="000000" w:themeColor="text1"/>
          <w:sz w:val="22"/>
          <w:szCs w:val="22"/>
        </w:rPr>
        <w:pPrChange w:id="11693" w:author="Chen Liao" w:date="2021-06-02T03:28:00Z">
          <w:pPr>
            <w:jc w:val="both"/>
          </w:pPr>
        </w:pPrChange>
      </w:pPr>
      <w:ins w:id="11694" w:author="Chen Liao" w:date="2021-06-01T17:14:00Z">
        <w:r w:rsidRPr="00BE70D2">
          <w:rPr>
            <w:color w:val="000000" w:themeColor="text1"/>
            <w:sz w:val="22"/>
            <w:szCs w:val="22"/>
            <w:rPrChange w:id="11695" w:author="Chen Liao" w:date="2021-06-01T21:13:00Z">
              <w:rPr>
                <w:color w:val="000000" w:themeColor="text1"/>
                <w:sz w:val="22"/>
                <w:szCs w:val="22"/>
              </w:rPr>
            </w:rPrChange>
          </w:rPr>
          <w:t>C</w:t>
        </w:r>
        <w:r w:rsidRPr="00BE70D2">
          <w:rPr>
            <w:color w:val="000000" w:themeColor="text1"/>
            <w:sz w:val="22"/>
            <w:szCs w:val="22"/>
            <w:shd w:val="clear" w:color="auto" w:fill="FFFFFF"/>
            <w:rPrChange w:id="11696" w:author="Chen Liao" w:date="2021-06-01T21:13:00Z">
              <w:rPr>
                <w:color w:val="000000" w:themeColor="text1"/>
                <w:sz w:val="22"/>
                <w:szCs w:val="22"/>
                <w:shd w:val="clear" w:color="auto" w:fill="FFFFFF"/>
              </w:rPr>
            </w:rPrChange>
          </w:rPr>
          <w:t>haracterizing dynamics</w:t>
        </w:r>
      </w:ins>
      <w:ins w:id="11697" w:author="Chen Liao" w:date="2021-06-01T17:15:00Z">
        <w:r w:rsidRPr="00BE70D2">
          <w:rPr>
            <w:color w:val="000000" w:themeColor="text1"/>
            <w:sz w:val="22"/>
            <w:szCs w:val="22"/>
            <w:shd w:val="clear" w:color="auto" w:fill="FFFFFF"/>
            <w:rPrChange w:id="11698" w:author="Chen Liao" w:date="2021-06-01T21:13:00Z">
              <w:rPr>
                <w:color w:val="000000" w:themeColor="text1"/>
                <w:sz w:val="22"/>
                <w:szCs w:val="22"/>
                <w:shd w:val="clear" w:color="auto" w:fill="FFFFFF"/>
              </w:rPr>
            </w:rPrChange>
          </w:rPr>
          <w:t xml:space="preserve"> of gut microbiota</w:t>
        </w:r>
      </w:ins>
      <w:ins w:id="11699" w:author="Chen Liao" w:date="2021-06-01T17:16:00Z">
        <w:r w:rsidRPr="00BE70D2">
          <w:rPr>
            <w:color w:val="000000" w:themeColor="text1"/>
            <w:sz w:val="22"/>
            <w:szCs w:val="22"/>
            <w:shd w:val="clear" w:color="auto" w:fill="FFFFFF"/>
            <w:rPrChange w:id="11700" w:author="Chen Liao" w:date="2021-06-01T21:13:00Z">
              <w:rPr>
                <w:color w:val="000000" w:themeColor="text1"/>
                <w:sz w:val="22"/>
                <w:szCs w:val="22"/>
                <w:shd w:val="clear" w:color="auto" w:fill="FFFFFF"/>
              </w:rPr>
            </w:rPrChange>
          </w:rPr>
          <w:t xml:space="preserve"> </w:t>
        </w:r>
      </w:ins>
      <w:ins w:id="11701" w:author="Chen Liao" w:date="2021-06-01T17:14:00Z">
        <w:r w:rsidRPr="00BE70D2">
          <w:rPr>
            <w:color w:val="000000" w:themeColor="text1"/>
            <w:sz w:val="22"/>
            <w:szCs w:val="22"/>
            <w:rPrChange w:id="11702" w:author="Chen Liao" w:date="2021-06-01T21:13:00Z">
              <w:rPr>
                <w:color w:val="000000" w:themeColor="text1"/>
                <w:sz w:val="22"/>
                <w:szCs w:val="22"/>
              </w:rPr>
            </w:rPrChange>
          </w:rPr>
          <w:t xml:space="preserve">and their inter-individual variability </w:t>
        </w:r>
      </w:ins>
      <w:ins w:id="11703" w:author="Chen Liao" w:date="2021-06-01T17:16:00Z">
        <w:r w:rsidRPr="00BE70D2">
          <w:rPr>
            <w:color w:val="000000" w:themeColor="text1"/>
            <w:sz w:val="22"/>
            <w:szCs w:val="22"/>
            <w:rPrChange w:id="11704" w:author="Chen Liao" w:date="2021-06-01T21:13:00Z">
              <w:rPr>
                <w:color w:val="000000" w:themeColor="text1"/>
                <w:sz w:val="22"/>
                <w:szCs w:val="22"/>
              </w:rPr>
            </w:rPrChange>
          </w:rPr>
          <w:t xml:space="preserve">with multi-omics </w:t>
        </w:r>
      </w:ins>
      <w:ins w:id="11705" w:author="Chen Liao" w:date="2021-06-01T18:54:00Z">
        <w:r w:rsidR="00AC619D" w:rsidRPr="00BE70D2">
          <w:rPr>
            <w:color w:val="000000" w:themeColor="text1"/>
            <w:sz w:val="22"/>
            <w:szCs w:val="22"/>
            <w:rPrChange w:id="11706" w:author="Chen Liao" w:date="2021-06-01T21:13:00Z">
              <w:rPr>
                <w:color w:val="000000" w:themeColor="text1"/>
                <w:sz w:val="22"/>
                <w:szCs w:val="22"/>
              </w:rPr>
            </w:rPrChange>
          </w:rPr>
          <w:t>data</w:t>
        </w:r>
      </w:ins>
      <w:ins w:id="11707" w:author="Chen Liao" w:date="2021-06-01T17:16:00Z">
        <w:r w:rsidRPr="00BE70D2">
          <w:rPr>
            <w:color w:val="000000" w:themeColor="text1"/>
            <w:sz w:val="22"/>
            <w:szCs w:val="22"/>
            <w:rPrChange w:id="11708" w:author="Chen Liao" w:date="2021-06-01T21:13:00Z">
              <w:rPr>
                <w:color w:val="000000" w:themeColor="text1"/>
                <w:sz w:val="22"/>
                <w:szCs w:val="22"/>
              </w:rPr>
            </w:rPrChange>
          </w:rPr>
          <w:t xml:space="preserve"> </w:t>
        </w:r>
      </w:ins>
      <w:ins w:id="11709" w:author="Chen Liao" w:date="2021-06-01T17:14:00Z">
        <w:r w:rsidRPr="00BE70D2">
          <w:rPr>
            <w:color w:val="000000" w:themeColor="text1"/>
            <w:sz w:val="22"/>
            <w:szCs w:val="22"/>
            <w:rPrChange w:id="11710" w:author="Chen Liao" w:date="2021-06-01T21:13:00Z">
              <w:rPr>
                <w:color w:val="000000" w:themeColor="text1"/>
                <w:sz w:val="22"/>
                <w:szCs w:val="22"/>
              </w:rPr>
            </w:rPrChange>
          </w:rPr>
          <w:t xml:space="preserve">is an important priority for microbiome research to further understanding of diet-induced responses </w:t>
        </w:r>
        <w:r w:rsidRPr="00BE70D2">
          <w:rPr>
            <w:color w:val="000000" w:themeColor="text1"/>
            <w:sz w:val="22"/>
            <w:szCs w:val="22"/>
            <w:rPrChange w:id="11711" w:author="Chen Liao" w:date="2021-06-01T21:13:00Z">
              <w:rPr>
                <w:color w:val="000000" w:themeColor="text1"/>
                <w:sz w:val="22"/>
                <w:szCs w:val="22"/>
              </w:rPr>
            </w:rPrChange>
          </w:rPr>
          <w:fldChar w:fldCharType="begin"/>
        </w:r>
        <w:r w:rsidRPr="00BE70D2">
          <w:rPr>
            <w:color w:val="000000" w:themeColor="text1"/>
            <w:sz w:val="22"/>
            <w:szCs w:val="22"/>
            <w:rPrChange w:id="11712" w:author="Chen Liao" w:date="2021-06-01T21:13:00Z">
              <w:rPr>
                <w:color w:val="000000" w:themeColor="text1"/>
                <w:sz w:val="22"/>
                <w:szCs w:val="22"/>
              </w:rPr>
            </w:rPrChange>
          </w:rPr>
          <w:instrText xml:space="preserve"> ADDIN NE.Ref.{A6FD7D72-42B2-49AD-A022-70D73838029A}</w:instrText>
        </w:r>
        <w:r w:rsidRPr="00BE70D2">
          <w:rPr>
            <w:color w:val="000000" w:themeColor="text1"/>
            <w:sz w:val="22"/>
            <w:szCs w:val="22"/>
            <w:rPrChange w:id="11713" w:author="Chen Liao" w:date="2021-06-01T21:13:00Z">
              <w:rPr>
                <w:color w:val="000000" w:themeColor="text1"/>
                <w:sz w:val="22"/>
                <w:szCs w:val="22"/>
              </w:rPr>
            </w:rPrChange>
          </w:rPr>
          <w:fldChar w:fldCharType="separate"/>
        </w:r>
        <w:r w:rsidRPr="00BE70D2">
          <w:rPr>
            <w:rFonts w:eastAsiaTheme="minorEastAsia"/>
            <w:color w:val="000000" w:themeColor="text1"/>
            <w:sz w:val="22"/>
            <w:szCs w:val="22"/>
            <w:rPrChange w:id="11714" w:author="Chen Liao" w:date="2021-06-01T21:13:00Z">
              <w:rPr>
                <w:rFonts w:eastAsiaTheme="minorEastAsia"/>
                <w:color w:val="000000" w:themeColor="text1"/>
                <w:sz w:val="22"/>
                <w:szCs w:val="22"/>
              </w:rPr>
            </w:rPrChange>
          </w:rPr>
          <w:t>[51]</w:t>
        </w:r>
        <w:r w:rsidRPr="00BE70D2">
          <w:rPr>
            <w:color w:val="000000" w:themeColor="text1"/>
            <w:sz w:val="22"/>
            <w:szCs w:val="22"/>
            <w:rPrChange w:id="11715" w:author="Chen Liao" w:date="2021-06-01T21:13:00Z">
              <w:rPr>
                <w:color w:val="000000" w:themeColor="text1"/>
                <w:sz w:val="22"/>
                <w:szCs w:val="22"/>
              </w:rPr>
            </w:rPrChange>
          </w:rPr>
          <w:fldChar w:fldCharType="end"/>
        </w:r>
        <w:r w:rsidRPr="00BE70D2">
          <w:rPr>
            <w:color w:val="000000" w:themeColor="text1"/>
            <w:sz w:val="22"/>
            <w:szCs w:val="22"/>
            <w:rPrChange w:id="11716" w:author="Chen Liao" w:date="2021-06-01T21:13:00Z">
              <w:rPr>
                <w:color w:val="000000" w:themeColor="text1"/>
                <w:sz w:val="22"/>
                <w:szCs w:val="22"/>
              </w:rPr>
            </w:rPrChange>
          </w:rPr>
          <w:t xml:space="preserve">. Such studies thus </w:t>
        </w:r>
      </w:ins>
      <w:ins w:id="11717" w:author="Chen Liao" w:date="2021-06-01T17:23:00Z">
        <w:r w:rsidR="001B2AA2" w:rsidRPr="00BE70D2">
          <w:rPr>
            <w:color w:val="000000" w:themeColor="text1"/>
            <w:sz w:val="22"/>
            <w:szCs w:val="22"/>
            <w:rPrChange w:id="11718" w:author="Chen Liao" w:date="2021-06-01T21:13:00Z">
              <w:rPr>
                <w:color w:val="000000" w:themeColor="text1"/>
                <w:sz w:val="22"/>
                <w:szCs w:val="22"/>
              </w:rPr>
            </w:rPrChange>
          </w:rPr>
          <w:t>hold great premise</w:t>
        </w:r>
      </w:ins>
      <w:ins w:id="11719" w:author="Chen Liao" w:date="2021-06-01T17:14:00Z">
        <w:r w:rsidRPr="00BE70D2">
          <w:rPr>
            <w:color w:val="000000" w:themeColor="text1"/>
            <w:sz w:val="22"/>
            <w:szCs w:val="22"/>
            <w:rPrChange w:id="11720" w:author="Chen Liao" w:date="2021-06-01T21:13:00Z">
              <w:rPr>
                <w:color w:val="000000" w:themeColor="text1"/>
                <w:sz w:val="22"/>
                <w:szCs w:val="22"/>
              </w:rPr>
            </w:rPrChange>
          </w:rPr>
          <w:t xml:space="preserve"> to improve human health and treat gut microbiome-associated disease via microbiome engineering.</w:t>
        </w:r>
      </w:ins>
      <w:ins w:id="11721" w:author="Chen Liao" w:date="2021-06-01T17:17:00Z">
        <w:r w:rsidR="00421656" w:rsidRPr="00BE70D2">
          <w:rPr>
            <w:color w:val="000000" w:themeColor="text1"/>
            <w:sz w:val="22"/>
            <w:szCs w:val="22"/>
            <w:rPrChange w:id="11722" w:author="Chen Liao" w:date="2021-06-01T21:13:00Z">
              <w:rPr>
                <w:color w:val="000000" w:themeColor="text1"/>
                <w:sz w:val="22"/>
                <w:szCs w:val="22"/>
              </w:rPr>
            </w:rPrChange>
          </w:rPr>
          <w:t xml:space="preserve"> </w:t>
        </w:r>
      </w:ins>
      <w:ins w:id="11723" w:author="Chen Liao" w:date="2021-06-01T17:18:00Z">
        <w:r w:rsidR="00421656" w:rsidRPr="00BE70D2">
          <w:rPr>
            <w:color w:val="000000" w:themeColor="text1"/>
            <w:sz w:val="22"/>
            <w:szCs w:val="22"/>
            <w:rPrChange w:id="11724" w:author="Chen Liao" w:date="2021-06-01T21:13:00Z">
              <w:rPr>
                <w:color w:val="000000" w:themeColor="text1"/>
                <w:sz w:val="22"/>
                <w:szCs w:val="22"/>
              </w:rPr>
            </w:rPrChange>
          </w:rPr>
          <w:t>Despite</w:t>
        </w:r>
      </w:ins>
      <w:ins w:id="11725" w:author="Chen Liao" w:date="2021-06-01T17:17:00Z">
        <w:r w:rsidR="00421656" w:rsidRPr="00BE70D2">
          <w:rPr>
            <w:color w:val="000000" w:themeColor="text1"/>
            <w:sz w:val="22"/>
            <w:szCs w:val="22"/>
            <w:rPrChange w:id="11726" w:author="Chen Liao" w:date="2021-06-01T21:13:00Z">
              <w:rPr>
                <w:color w:val="000000" w:themeColor="text1"/>
                <w:sz w:val="22"/>
                <w:szCs w:val="22"/>
              </w:rPr>
            </w:rPrChange>
          </w:rPr>
          <w:t xml:space="preserve"> the murine gut microbiota has distinct compositions</w:t>
        </w:r>
      </w:ins>
      <w:ins w:id="11727" w:author="Chen Liao" w:date="2021-06-01T18:54:00Z">
        <w:r w:rsidR="0059393F" w:rsidRPr="00BE70D2">
          <w:rPr>
            <w:color w:val="000000" w:themeColor="text1"/>
            <w:sz w:val="22"/>
            <w:szCs w:val="22"/>
            <w:rPrChange w:id="11728" w:author="Chen Liao" w:date="2021-06-01T21:13:00Z">
              <w:rPr>
                <w:color w:val="000000" w:themeColor="text1"/>
                <w:sz w:val="22"/>
                <w:szCs w:val="22"/>
              </w:rPr>
            </w:rPrChange>
          </w:rPr>
          <w:t xml:space="preserve"> </w:t>
        </w:r>
      </w:ins>
      <w:ins w:id="11729" w:author="Chen Liao" w:date="2021-06-01T17:17:00Z">
        <w:r w:rsidR="00421656" w:rsidRPr="00BE70D2">
          <w:rPr>
            <w:color w:val="000000" w:themeColor="text1"/>
            <w:sz w:val="22"/>
            <w:szCs w:val="22"/>
            <w:rPrChange w:id="11730" w:author="Chen Liao" w:date="2021-06-01T21:13:00Z">
              <w:rPr>
                <w:color w:val="000000" w:themeColor="text1"/>
                <w:sz w:val="22"/>
                <w:szCs w:val="22"/>
              </w:rPr>
            </w:rPrChange>
          </w:rPr>
          <w:t xml:space="preserve">from humans </w:t>
        </w:r>
        <w:r w:rsidR="00421656" w:rsidRPr="00BE70D2">
          <w:rPr>
            <w:color w:val="000000" w:themeColor="text1"/>
            <w:sz w:val="22"/>
            <w:szCs w:val="22"/>
            <w:rPrChange w:id="11731" w:author="Chen Liao" w:date="2021-06-01T21:13:00Z">
              <w:rPr>
                <w:color w:val="000000" w:themeColor="text1"/>
                <w:sz w:val="22"/>
                <w:szCs w:val="22"/>
              </w:rPr>
            </w:rPrChange>
          </w:rPr>
          <w:fldChar w:fldCharType="begin"/>
        </w:r>
        <w:r w:rsidR="00421656" w:rsidRPr="00BE70D2">
          <w:rPr>
            <w:color w:val="000000" w:themeColor="text1"/>
            <w:sz w:val="22"/>
            <w:szCs w:val="22"/>
            <w:rPrChange w:id="11732" w:author="Chen Liao" w:date="2021-06-01T21:13:00Z">
              <w:rPr>
                <w:color w:val="000000" w:themeColor="text1"/>
                <w:sz w:val="22"/>
                <w:szCs w:val="22"/>
              </w:rPr>
            </w:rPrChange>
          </w:rPr>
          <w:instrText xml:space="preserve"> ADDIN NE.Ref.{A669DA55-006E-4AA5-9DFA-F44F27767123}</w:instrText>
        </w:r>
        <w:r w:rsidR="00421656" w:rsidRPr="00BE70D2">
          <w:rPr>
            <w:color w:val="000000" w:themeColor="text1"/>
            <w:sz w:val="22"/>
            <w:szCs w:val="22"/>
            <w:rPrChange w:id="11733" w:author="Chen Liao" w:date="2021-06-01T21:13:00Z">
              <w:rPr>
                <w:color w:val="000000" w:themeColor="text1"/>
                <w:sz w:val="22"/>
                <w:szCs w:val="22"/>
              </w:rPr>
            </w:rPrChange>
          </w:rPr>
          <w:fldChar w:fldCharType="separate"/>
        </w:r>
        <w:r w:rsidR="00421656" w:rsidRPr="00BE70D2">
          <w:rPr>
            <w:rFonts w:eastAsiaTheme="minorEastAsia"/>
            <w:color w:val="000000" w:themeColor="text1"/>
            <w:sz w:val="22"/>
            <w:szCs w:val="22"/>
            <w:rPrChange w:id="11734" w:author="Chen Liao" w:date="2021-06-01T21:13:00Z">
              <w:rPr>
                <w:rFonts w:eastAsiaTheme="minorEastAsia"/>
                <w:color w:val="000000" w:themeColor="text1"/>
                <w:sz w:val="22"/>
                <w:szCs w:val="22"/>
              </w:rPr>
            </w:rPrChange>
          </w:rPr>
          <w:t>[72]</w:t>
        </w:r>
        <w:r w:rsidR="00421656" w:rsidRPr="00BE70D2">
          <w:rPr>
            <w:color w:val="000000" w:themeColor="text1"/>
            <w:sz w:val="22"/>
            <w:szCs w:val="22"/>
            <w:rPrChange w:id="11735" w:author="Chen Liao" w:date="2021-06-01T21:13:00Z">
              <w:rPr>
                <w:color w:val="000000" w:themeColor="text1"/>
                <w:sz w:val="22"/>
                <w:szCs w:val="22"/>
              </w:rPr>
            </w:rPrChange>
          </w:rPr>
          <w:fldChar w:fldCharType="end"/>
        </w:r>
        <w:r w:rsidR="00421656" w:rsidRPr="00BE70D2">
          <w:rPr>
            <w:color w:val="000000" w:themeColor="text1"/>
            <w:sz w:val="22"/>
            <w:szCs w:val="22"/>
            <w:rPrChange w:id="11736" w:author="Chen Liao" w:date="2021-06-01T21:13:00Z">
              <w:rPr>
                <w:color w:val="000000" w:themeColor="text1"/>
                <w:sz w:val="22"/>
                <w:szCs w:val="22"/>
              </w:rPr>
            </w:rPrChange>
          </w:rPr>
          <w:t xml:space="preserve">, </w:t>
        </w:r>
      </w:ins>
      <w:ins w:id="11737" w:author="Chen Liao" w:date="2021-06-01T17:23:00Z">
        <w:r w:rsidR="001B2AA2" w:rsidRPr="00BE70D2">
          <w:rPr>
            <w:color w:val="000000" w:themeColor="text1"/>
            <w:sz w:val="22"/>
            <w:szCs w:val="22"/>
            <w:rPrChange w:id="11738" w:author="Chen Liao" w:date="2021-06-01T21:13:00Z">
              <w:rPr>
                <w:color w:val="000000" w:themeColor="text1"/>
                <w:sz w:val="22"/>
                <w:szCs w:val="22"/>
              </w:rPr>
            </w:rPrChange>
          </w:rPr>
          <w:t>our</w:t>
        </w:r>
      </w:ins>
      <w:ins w:id="11739" w:author="Chen Liao" w:date="2021-06-01T17:17:00Z">
        <w:r w:rsidR="00421656" w:rsidRPr="00BE70D2">
          <w:rPr>
            <w:color w:val="000000" w:themeColor="text1"/>
            <w:sz w:val="22"/>
            <w:szCs w:val="22"/>
            <w:rPrChange w:id="11740" w:author="Chen Liao" w:date="2021-06-01T21:13:00Z">
              <w:rPr>
                <w:color w:val="000000" w:themeColor="text1"/>
                <w:sz w:val="22"/>
                <w:szCs w:val="22"/>
              </w:rPr>
            </w:rPrChange>
          </w:rPr>
          <w:t xml:space="preserve"> </w:t>
        </w:r>
      </w:ins>
      <w:proofErr w:type="spellStart"/>
      <w:ins w:id="11741" w:author="Chen Liao" w:date="2021-06-01T19:38:00Z">
        <w:r w:rsidR="00263936" w:rsidRPr="00BE70D2">
          <w:rPr>
            <w:color w:val="000000" w:themeColor="text1"/>
            <w:sz w:val="22"/>
            <w:szCs w:val="22"/>
            <w:rPrChange w:id="11742" w:author="Chen Liao" w:date="2021-06-01T21:13:00Z">
              <w:rPr>
                <w:color w:val="000000" w:themeColor="text1"/>
                <w:sz w:val="22"/>
                <w:szCs w:val="22"/>
              </w:rPr>
            </w:rPrChange>
          </w:rPr>
          <w:t>gLV</w:t>
        </w:r>
        <w:proofErr w:type="spellEnd"/>
        <w:r w:rsidR="00263936" w:rsidRPr="00BE70D2">
          <w:rPr>
            <w:color w:val="000000" w:themeColor="text1"/>
            <w:sz w:val="22"/>
            <w:szCs w:val="22"/>
            <w:rPrChange w:id="11743" w:author="Chen Liao" w:date="2021-06-01T21:13:00Z">
              <w:rPr>
                <w:color w:val="000000" w:themeColor="text1"/>
                <w:sz w:val="22"/>
                <w:szCs w:val="22"/>
              </w:rPr>
            </w:rPrChange>
          </w:rPr>
          <w:t>-based inference assay</w:t>
        </w:r>
      </w:ins>
      <w:ins w:id="11744" w:author="Chen Liao" w:date="2021-06-01T17:18:00Z">
        <w:r w:rsidR="001B2AA2" w:rsidRPr="00BE70D2">
          <w:rPr>
            <w:color w:val="000000" w:themeColor="text1"/>
            <w:sz w:val="22"/>
            <w:szCs w:val="22"/>
            <w:rPrChange w:id="11745" w:author="Chen Liao" w:date="2021-06-01T21:13:00Z">
              <w:rPr>
                <w:color w:val="000000" w:themeColor="text1"/>
                <w:sz w:val="22"/>
                <w:szCs w:val="22"/>
              </w:rPr>
            </w:rPrChange>
          </w:rPr>
          <w:t xml:space="preserve"> </w:t>
        </w:r>
      </w:ins>
      <w:ins w:id="11746" w:author="Chen Liao" w:date="2021-06-01T17:17:00Z">
        <w:r w:rsidR="00421656" w:rsidRPr="00BE70D2">
          <w:rPr>
            <w:color w:val="000000" w:themeColor="text1"/>
            <w:sz w:val="22"/>
            <w:szCs w:val="22"/>
            <w:rPrChange w:id="11747" w:author="Chen Liao" w:date="2021-06-01T21:13:00Z">
              <w:rPr>
                <w:color w:val="000000" w:themeColor="text1"/>
                <w:sz w:val="22"/>
                <w:szCs w:val="22"/>
              </w:rPr>
            </w:rPrChange>
          </w:rPr>
          <w:t>and the derived ecological insights can be</w:t>
        </w:r>
      </w:ins>
      <w:ins w:id="11748" w:author="Chen Liao" w:date="2021-06-01T17:23:00Z">
        <w:r w:rsidR="001B2AA2" w:rsidRPr="00BE70D2">
          <w:rPr>
            <w:color w:val="000000" w:themeColor="text1"/>
            <w:sz w:val="22"/>
            <w:szCs w:val="22"/>
            <w:rPrChange w:id="11749" w:author="Chen Liao" w:date="2021-06-01T21:13:00Z">
              <w:rPr>
                <w:color w:val="000000" w:themeColor="text1"/>
                <w:sz w:val="22"/>
                <w:szCs w:val="22"/>
              </w:rPr>
            </w:rPrChange>
          </w:rPr>
          <w:t xml:space="preserve"> potentiall</w:t>
        </w:r>
      </w:ins>
      <w:ins w:id="11750" w:author="Chen Liao" w:date="2021-06-01T17:24:00Z">
        <w:r w:rsidR="001B2AA2" w:rsidRPr="00BE70D2">
          <w:rPr>
            <w:color w:val="000000" w:themeColor="text1"/>
            <w:sz w:val="22"/>
            <w:szCs w:val="22"/>
            <w:rPrChange w:id="11751" w:author="Chen Liao" w:date="2021-06-01T21:13:00Z">
              <w:rPr>
                <w:color w:val="000000" w:themeColor="text1"/>
                <w:sz w:val="22"/>
                <w:szCs w:val="22"/>
              </w:rPr>
            </w:rPrChange>
          </w:rPr>
          <w:t>y</w:t>
        </w:r>
      </w:ins>
      <w:ins w:id="11752" w:author="Chen Liao" w:date="2021-06-01T17:17:00Z">
        <w:r w:rsidR="00421656" w:rsidRPr="00BE70D2">
          <w:rPr>
            <w:color w:val="000000" w:themeColor="text1"/>
            <w:sz w:val="22"/>
            <w:szCs w:val="22"/>
            <w:rPrChange w:id="11753" w:author="Chen Liao" w:date="2021-06-01T21:13:00Z">
              <w:rPr>
                <w:color w:val="000000" w:themeColor="text1"/>
                <w:sz w:val="22"/>
                <w:szCs w:val="22"/>
              </w:rPr>
            </w:rPrChange>
          </w:rPr>
          <w:t xml:space="preserve"> translated to facilitate human-based research.</w:t>
        </w:r>
      </w:ins>
      <w:ins w:id="11754" w:author="Chen Liao" w:date="2021-06-01T17:24:00Z">
        <w:r w:rsidR="00AF7E26" w:rsidRPr="00BE70D2">
          <w:rPr>
            <w:color w:val="000000" w:themeColor="text1"/>
            <w:sz w:val="22"/>
            <w:szCs w:val="22"/>
            <w:rPrChange w:id="11755" w:author="Chen Liao" w:date="2021-06-01T21:13:00Z">
              <w:rPr>
                <w:color w:val="000000" w:themeColor="text1"/>
                <w:sz w:val="22"/>
                <w:szCs w:val="22"/>
              </w:rPr>
            </w:rPrChange>
          </w:rPr>
          <w:t xml:space="preserve"> </w:t>
        </w:r>
      </w:ins>
      <w:ins w:id="11756" w:author="Chen Liao" w:date="2021-06-01T17:17:00Z">
        <w:r w:rsidR="00421656" w:rsidRPr="00BE70D2">
          <w:rPr>
            <w:color w:val="000000" w:themeColor="text1"/>
            <w:sz w:val="22"/>
            <w:szCs w:val="22"/>
            <w:rPrChange w:id="11757" w:author="Chen Liao" w:date="2021-06-01T21:13:00Z">
              <w:rPr>
                <w:color w:val="000000" w:themeColor="text1"/>
                <w:sz w:val="22"/>
                <w:szCs w:val="22"/>
              </w:rPr>
            </w:rPrChange>
          </w:rPr>
          <w:t xml:space="preserve">A key question in microbiome engineering with prebiotics is whether </w:t>
        </w:r>
      </w:ins>
      <w:ins w:id="11758" w:author="Chen Liao" w:date="2021-06-01T17:55:00Z">
        <w:r w:rsidR="00D65EEE" w:rsidRPr="00BE70D2">
          <w:rPr>
            <w:color w:val="000000" w:themeColor="text1"/>
            <w:sz w:val="22"/>
            <w:szCs w:val="22"/>
            <w:rPrChange w:id="11759" w:author="Chen Liao" w:date="2021-06-01T21:13:00Z">
              <w:rPr>
                <w:color w:val="000000" w:themeColor="text1"/>
                <w:sz w:val="22"/>
                <w:szCs w:val="22"/>
              </w:rPr>
            </w:rPrChange>
          </w:rPr>
          <w:t>and to what extent a beneficial bacterial population</w:t>
        </w:r>
      </w:ins>
      <w:ins w:id="11760" w:author="Chen Liao" w:date="2021-06-01T17:54:00Z">
        <w:r w:rsidR="00D65EEE" w:rsidRPr="00BE70D2">
          <w:rPr>
            <w:color w:val="000000" w:themeColor="text1"/>
            <w:sz w:val="22"/>
            <w:szCs w:val="22"/>
            <w:rPrChange w:id="11761" w:author="Chen Liao" w:date="2021-06-01T21:13:00Z">
              <w:rPr>
                <w:color w:val="000000" w:themeColor="text1"/>
                <w:sz w:val="22"/>
                <w:szCs w:val="22"/>
              </w:rPr>
            </w:rPrChange>
          </w:rPr>
          <w:t xml:space="preserve"> </w:t>
        </w:r>
      </w:ins>
      <w:ins w:id="11762" w:author="Chen Liao" w:date="2021-06-01T17:55:00Z">
        <w:r w:rsidR="00D65EEE" w:rsidRPr="00BE70D2">
          <w:rPr>
            <w:color w:val="000000" w:themeColor="text1"/>
            <w:sz w:val="22"/>
            <w:szCs w:val="22"/>
            <w:rPrChange w:id="11763" w:author="Chen Liao" w:date="2021-06-01T21:13:00Z">
              <w:rPr>
                <w:color w:val="000000" w:themeColor="text1"/>
                <w:sz w:val="22"/>
                <w:szCs w:val="22"/>
              </w:rPr>
            </w:rPrChange>
          </w:rPr>
          <w:t xml:space="preserve">can be selectively induced </w:t>
        </w:r>
      </w:ins>
      <w:ins w:id="11764" w:author="Chen Liao" w:date="2021-06-01T17:57:00Z">
        <w:r w:rsidR="00D65EEE" w:rsidRPr="00BE70D2">
          <w:rPr>
            <w:color w:val="000000" w:themeColor="text1"/>
            <w:sz w:val="22"/>
            <w:szCs w:val="22"/>
            <w:rPrChange w:id="11765" w:author="Chen Liao" w:date="2021-06-01T21:13:00Z">
              <w:rPr>
                <w:rFonts w:hint="eastAsia"/>
                <w:color w:val="000000" w:themeColor="text1"/>
                <w:sz w:val="22"/>
                <w:szCs w:val="22"/>
              </w:rPr>
            </w:rPrChange>
          </w:rPr>
          <w:t>by</w:t>
        </w:r>
        <w:r w:rsidR="00D65EEE" w:rsidRPr="00BE70D2">
          <w:rPr>
            <w:color w:val="000000" w:themeColor="text1"/>
            <w:sz w:val="22"/>
            <w:szCs w:val="22"/>
            <w:rPrChange w:id="11766" w:author="Chen Liao" w:date="2021-06-01T21:13:00Z">
              <w:rPr>
                <w:color w:val="000000" w:themeColor="text1"/>
                <w:sz w:val="22"/>
                <w:szCs w:val="22"/>
              </w:rPr>
            </w:rPrChange>
          </w:rPr>
          <w:t xml:space="preserve"> a </w:t>
        </w:r>
      </w:ins>
      <w:ins w:id="11767" w:author="Chen Liao" w:date="2021-06-01T17:55:00Z">
        <w:r w:rsidR="00D65EEE" w:rsidRPr="00BE70D2">
          <w:rPr>
            <w:color w:val="000000" w:themeColor="text1"/>
            <w:sz w:val="22"/>
            <w:szCs w:val="22"/>
            <w:rPrChange w:id="11768" w:author="Chen Liao" w:date="2021-06-01T21:13:00Z">
              <w:rPr>
                <w:color w:val="000000" w:themeColor="text1"/>
                <w:sz w:val="22"/>
                <w:szCs w:val="22"/>
              </w:rPr>
            </w:rPrChange>
          </w:rPr>
          <w:t>prebiotic compound.</w:t>
        </w:r>
      </w:ins>
      <w:ins w:id="11769" w:author="Chen Liao" w:date="2021-06-01T17:57:00Z">
        <w:r w:rsidR="00D65EEE" w:rsidRPr="00BE70D2">
          <w:rPr>
            <w:color w:val="000000" w:themeColor="text1"/>
            <w:sz w:val="22"/>
            <w:szCs w:val="22"/>
            <w:rPrChange w:id="11770" w:author="Chen Liao" w:date="2021-06-01T21:13:00Z">
              <w:rPr>
                <w:color w:val="000000" w:themeColor="text1"/>
                <w:sz w:val="22"/>
                <w:szCs w:val="22"/>
              </w:rPr>
            </w:rPrChange>
          </w:rPr>
          <w:t xml:space="preserve"> </w:t>
        </w:r>
      </w:ins>
      <w:ins w:id="11771" w:author="Chen Liao" w:date="2021-06-01T17:17:00Z">
        <w:r w:rsidR="00421656" w:rsidRPr="00BE70D2">
          <w:rPr>
            <w:color w:val="000000" w:themeColor="text1"/>
            <w:sz w:val="22"/>
            <w:szCs w:val="22"/>
            <w:rPrChange w:id="11772" w:author="Chen Liao" w:date="2021-06-01T21:13:00Z">
              <w:rPr>
                <w:color w:val="000000" w:themeColor="text1"/>
                <w:sz w:val="22"/>
                <w:szCs w:val="22"/>
              </w:rPr>
            </w:rPrChange>
          </w:rPr>
          <w:t>Microbiome engineering, as with other engineering discipline</w:t>
        </w:r>
      </w:ins>
      <w:ins w:id="11773" w:author="Chen Liao" w:date="2021-06-01T17:57:00Z">
        <w:r w:rsidR="00D65EEE" w:rsidRPr="00BE70D2">
          <w:rPr>
            <w:color w:val="000000" w:themeColor="text1"/>
            <w:sz w:val="22"/>
            <w:szCs w:val="22"/>
            <w:rPrChange w:id="11774" w:author="Chen Liao" w:date="2021-06-01T21:13:00Z">
              <w:rPr>
                <w:color w:val="000000" w:themeColor="text1"/>
                <w:sz w:val="22"/>
                <w:szCs w:val="22"/>
              </w:rPr>
            </w:rPrChange>
          </w:rPr>
          <w:t>s</w:t>
        </w:r>
      </w:ins>
      <w:ins w:id="11775" w:author="Chen Liao" w:date="2021-06-01T17:17:00Z">
        <w:r w:rsidR="00421656" w:rsidRPr="00BE70D2">
          <w:rPr>
            <w:color w:val="000000" w:themeColor="text1"/>
            <w:sz w:val="22"/>
            <w:szCs w:val="22"/>
            <w:rPrChange w:id="11776" w:author="Chen Liao" w:date="2021-06-01T21:13:00Z">
              <w:rPr>
                <w:color w:val="000000" w:themeColor="text1"/>
                <w:sz w:val="22"/>
                <w:szCs w:val="22"/>
              </w:rPr>
            </w:rPrChange>
          </w:rPr>
          <w:t xml:space="preserve">, </w:t>
        </w:r>
      </w:ins>
      <w:ins w:id="11777" w:author="Chen Liao" w:date="2021-06-01T18:18:00Z">
        <w:r w:rsidR="00DA3841" w:rsidRPr="00BE70D2">
          <w:rPr>
            <w:color w:val="000000" w:themeColor="text1"/>
            <w:sz w:val="22"/>
            <w:szCs w:val="22"/>
            <w:rPrChange w:id="11778" w:author="Chen Liao" w:date="2021-06-01T21:13:00Z">
              <w:rPr>
                <w:color w:val="000000" w:themeColor="text1"/>
                <w:sz w:val="22"/>
                <w:szCs w:val="22"/>
              </w:rPr>
            </w:rPrChange>
          </w:rPr>
          <w:t xml:space="preserve">requires </w:t>
        </w:r>
      </w:ins>
      <w:ins w:id="11779" w:author="Chen Liao" w:date="2021-06-01T17:17:00Z">
        <w:r w:rsidR="00421656" w:rsidRPr="00BE70D2">
          <w:rPr>
            <w:color w:val="000000" w:themeColor="text1"/>
            <w:sz w:val="22"/>
            <w:szCs w:val="22"/>
            <w:rPrChange w:id="11780" w:author="Chen Liao" w:date="2021-06-01T21:13:00Z">
              <w:rPr>
                <w:color w:val="000000" w:themeColor="text1"/>
                <w:sz w:val="22"/>
                <w:szCs w:val="22"/>
              </w:rPr>
            </w:rPrChange>
          </w:rPr>
          <w:t>com</w:t>
        </w:r>
      </w:ins>
      <w:ins w:id="11781" w:author="Chen Liao" w:date="2021-06-01T18:18:00Z">
        <w:r w:rsidR="00DA3841" w:rsidRPr="00BE70D2">
          <w:rPr>
            <w:color w:val="000000" w:themeColor="text1"/>
            <w:sz w:val="22"/>
            <w:szCs w:val="22"/>
            <w:rPrChange w:id="11782" w:author="Chen Liao" w:date="2021-06-01T21:13:00Z">
              <w:rPr>
                <w:color w:val="000000" w:themeColor="text1"/>
                <w:sz w:val="22"/>
                <w:szCs w:val="22"/>
              </w:rPr>
            </w:rPrChange>
          </w:rPr>
          <w:t>putational tools to a</w:t>
        </w:r>
      </w:ins>
      <w:ins w:id="11783" w:author="Chen Liao" w:date="2021-06-01T18:19:00Z">
        <w:r w:rsidR="00DA3841" w:rsidRPr="00BE70D2">
          <w:rPr>
            <w:color w:val="000000" w:themeColor="text1"/>
            <w:sz w:val="22"/>
            <w:szCs w:val="22"/>
            <w:rPrChange w:id="11784" w:author="Chen Liao" w:date="2021-06-01T21:13:00Z">
              <w:rPr>
                <w:color w:val="000000" w:themeColor="text1"/>
                <w:sz w:val="22"/>
                <w:szCs w:val="22"/>
              </w:rPr>
            </w:rPrChange>
          </w:rPr>
          <w:t>id the design process</w:t>
        </w:r>
      </w:ins>
      <w:ins w:id="11785" w:author="Chen Liao" w:date="2021-06-01T18:22:00Z">
        <w:r w:rsidR="00A31413" w:rsidRPr="00BE70D2">
          <w:rPr>
            <w:color w:val="000000" w:themeColor="text1"/>
            <w:sz w:val="22"/>
            <w:szCs w:val="22"/>
            <w:rPrChange w:id="11786" w:author="Chen Liao" w:date="2021-06-01T21:13:00Z">
              <w:rPr>
                <w:color w:val="000000" w:themeColor="text1"/>
                <w:sz w:val="22"/>
                <w:szCs w:val="22"/>
              </w:rPr>
            </w:rPrChange>
          </w:rPr>
          <w:t xml:space="preserve">. Prediction of bacterial growth in </w:t>
        </w:r>
      </w:ins>
      <w:ins w:id="11787" w:author="Chen Liao" w:date="2021-06-01T19:37:00Z">
        <w:r w:rsidR="00095CA3" w:rsidRPr="00BE70D2">
          <w:rPr>
            <w:color w:val="000000" w:themeColor="text1"/>
            <w:sz w:val="22"/>
            <w:szCs w:val="22"/>
            <w:rPrChange w:id="11788" w:author="Chen Liao" w:date="2021-06-01T21:13:00Z">
              <w:rPr>
                <w:color w:val="000000" w:themeColor="text1"/>
                <w:sz w:val="22"/>
                <w:szCs w:val="22"/>
              </w:rPr>
            </w:rPrChange>
          </w:rPr>
          <w:t xml:space="preserve">human </w:t>
        </w:r>
      </w:ins>
      <w:ins w:id="11789" w:author="Chen Liao" w:date="2021-06-01T18:22:00Z">
        <w:r w:rsidR="00A31413" w:rsidRPr="00BE70D2">
          <w:rPr>
            <w:color w:val="000000" w:themeColor="text1"/>
            <w:sz w:val="22"/>
            <w:szCs w:val="22"/>
            <w:rPrChange w:id="11790" w:author="Chen Liao" w:date="2021-06-01T21:13:00Z">
              <w:rPr>
                <w:color w:val="000000" w:themeColor="text1"/>
                <w:sz w:val="22"/>
                <w:szCs w:val="22"/>
              </w:rPr>
            </w:rPrChange>
          </w:rPr>
          <w:t xml:space="preserve">gut is </w:t>
        </w:r>
      </w:ins>
      <w:ins w:id="11791" w:author="Chen Liao" w:date="2021-06-01T18:23:00Z">
        <w:r w:rsidR="00A31413" w:rsidRPr="00BE70D2">
          <w:rPr>
            <w:color w:val="000000" w:themeColor="text1"/>
            <w:sz w:val="22"/>
            <w:szCs w:val="22"/>
            <w:rPrChange w:id="11792" w:author="Chen Liao" w:date="2021-06-01T21:13:00Z">
              <w:rPr>
                <w:color w:val="000000" w:themeColor="text1"/>
                <w:sz w:val="22"/>
                <w:szCs w:val="22"/>
              </w:rPr>
            </w:rPrChange>
          </w:rPr>
          <w:t xml:space="preserve">nontrivial: </w:t>
        </w:r>
      </w:ins>
      <w:ins w:id="11793" w:author="Chen Liao" w:date="2021-06-01T18:55:00Z">
        <w:r w:rsidR="0059393F" w:rsidRPr="00BE70D2">
          <w:rPr>
            <w:color w:val="000000" w:themeColor="text1"/>
            <w:sz w:val="22"/>
            <w:szCs w:val="22"/>
            <w:rPrChange w:id="11794" w:author="Chen Liao" w:date="2021-06-01T21:13:00Z">
              <w:rPr>
                <w:color w:val="000000" w:themeColor="text1"/>
                <w:sz w:val="22"/>
                <w:szCs w:val="22"/>
              </w:rPr>
            </w:rPrChange>
          </w:rPr>
          <w:t>W</w:t>
        </w:r>
      </w:ins>
      <w:ins w:id="11795" w:author="Chen Liao" w:date="2021-06-01T18:23:00Z">
        <w:r w:rsidR="00A31413" w:rsidRPr="00BE70D2">
          <w:rPr>
            <w:color w:val="000000" w:themeColor="text1"/>
            <w:sz w:val="22"/>
            <w:szCs w:val="22"/>
            <w:rPrChange w:id="11796" w:author="Chen Liao" w:date="2021-06-01T21:13:00Z">
              <w:rPr>
                <w:color w:val="000000" w:themeColor="text1"/>
                <w:sz w:val="22"/>
                <w:szCs w:val="22"/>
              </w:rPr>
            </w:rPrChange>
          </w:rPr>
          <w:t xml:space="preserve">e and other </w:t>
        </w:r>
        <w:proofErr w:type="gramStart"/>
        <w:r w:rsidR="00A31413" w:rsidRPr="00BE70D2">
          <w:rPr>
            <w:color w:val="000000" w:themeColor="text1"/>
            <w:sz w:val="22"/>
            <w:szCs w:val="22"/>
            <w:rPrChange w:id="11797" w:author="Chen Liao" w:date="2021-06-01T21:13:00Z">
              <w:rPr>
                <w:color w:val="000000" w:themeColor="text1"/>
                <w:sz w:val="22"/>
                <w:szCs w:val="22"/>
              </w:rPr>
            </w:rPrChange>
          </w:rPr>
          <w:t>researches</w:t>
        </w:r>
        <w:proofErr w:type="gramEnd"/>
        <w:r w:rsidR="00A31413" w:rsidRPr="00BE70D2">
          <w:rPr>
            <w:color w:val="000000" w:themeColor="text1"/>
            <w:sz w:val="22"/>
            <w:szCs w:val="22"/>
            <w:rPrChange w:id="11798" w:author="Chen Liao" w:date="2021-06-01T21:13:00Z">
              <w:rPr>
                <w:color w:val="000000" w:themeColor="text1"/>
                <w:sz w:val="22"/>
                <w:szCs w:val="22"/>
              </w:rPr>
            </w:rPrChange>
          </w:rPr>
          <w:t xml:space="preserve"> have </w:t>
        </w:r>
      </w:ins>
      <w:ins w:id="11799" w:author="Chen Liao" w:date="2021-06-01T18:55:00Z">
        <w:r w:rsidR="0059393F" w:rsidRPr="00BE70D2">
          <w:rPr>
            <w:color w:val="000000" w:themeColor="text1"/>
            <w:sz w:val="22"/>
            <w:szCs w:val="22"/>
            <w:rPrChange w:id="11800" w:author="Chen Liao" w:date="2021-06-01T21:13:00Z">
              <w:rPr>
                <w:color w:val="000000" w:themeColor="text1"/>
                <w:sz w:val="22"/>
                <w:szCs w:val="22"/>
              </w:rPr>
            </w:rPrChange>
          </w:rPr>
          <w:t xml:space="preserve">repeatedly </w:t>
        </w:r>
      </w:ins>
      <w:ins w:id="11801" w:author="Chen Liao" w:date="2021-06-01T18:23:00Z">
        <w:r w:rsidR="00A31413" w:rsidRPr="00BE70D2">
          <w:rPr>
            <w:color w:val="000000" w:themeColor="text1"/>
            <w:sz w:val="22"/>
            <w:szCs w:val="22"/>
            <w:rPrChange w:id="11802" w:author="Chen Liao" w:date="2021-06-01T21:13:00Z">
              <w:rPr>
                <w:color w:val="000000" w:themeColor="text1"/>
                <w:sz w:val="22"/>
                <w:szCs w:val="22"/>
              </w:rPr>
            </w:rPrChange>
          </w:rPr>
          <w:t>shown that bacteria able to consume a fiber supple</w:t>
        </w:r>
      </w:ins>
      <w:ins w:id="11803" w:author="Chen Liao" w:date="2021-06-01T18:24:00Z">
        <w:r w:rsidR="00A31413" w:rsidRPr="00BE70D2">
          <w:rPr>
            <w:color w:val="000000" w:themeColor="text1"/>
            <w:sz w:val="22"/>
            <w:szCs w:val="22"/>
            <w:rPrChange w:id="11804" w:author="Chen Liao" w:date="2021-06-01T21:13:00Z">
              <w:rPr>
                <w:color w:val="000000" w:themeColor="text1"/>
                <w:sz w:val="22"/>
                <w:szCs w:val="22"/>
              </w:rPr>
            </w:rPrChange>
          </w:rPr>
          <w:t xml:space="preserve">ment </w:t>
        </w:r>
      </w:ins>
      <w:ins w:id="11805" w:author="Chen Liao" w:date="2021-06-01T18:23:00Z">
        <w:r w:rsidR="00A31413" w:rsidRPr="00BE70D2">
          <w:rPr>
            <w:i/>
            <w:iCs/>
            <w:color w:val="000000" w:themeColor="text1"/>
            <w:sz w:val="22"/>
            <w:szCs w:val="22"/>
            <w:rPrChange w:id="11806" w:author="Chen Liao" w:date="2021-06-01T21:13:00Z">
              <w:rPr>
                <w:color w:val="000000" w:themeColor="text1"/>
                <w:sz w:val="22"/>
                <w:szCs w:val="22"/>
              </w:rPr>
            </w:rPrChange>
          </w:rPr>
          <w:t>in vitro</w:t>
        </w:r>
        <w:r w:rsidR="00A31413" w:rsidRPr="00BE70D2">
          <w:rPr>
            <w:color w:val="000000" w:themeColor="text1"/>
            <w:sz w:val="22"/>
            <w:szCs w:val="22"/>
            <w:rPrChange w:id="11807" w:author="Chen Liao" w:date="2021-06-01T21:13:00Z">
              <w:rPr>
                <w:color w:val="000000" w:themeColor="text1"/>
                <w:sz w:val="22"/>
                <w:szCs w:val="22"/>
              </w:rPr>
            </w:rPrChange>
          </w:rPr>
          <w:t xml:space="preserve"> </w:t>
        </w:r>
      </w:ins>
      <w:ins w:id="11808" w:author="Chen Liao" w:date="2021-06-02T02:52:00Z">
        <w:r w:rsidR="00BA773B">
          <w:rPr>
            <w:color w:val="000000" w:themeColor="text1"/>
            <w:sz w:val="22"/>
            <w:szCs w:val="22"/>
          </w:rPr>
          <w:t>may not be select</w:t>
        </w:r>
        <w:r w:rsidR="009A47AF">
          <w:rPr>
            <w:color w:val="000000" w:themeColor="text1"/>
            <w:sz w:val="22"/>
            <w:szCs w:val="22"/>
          </w:rPr>
          <w:t xml:space="preserve">ively </w:t>
        </w:r>
        <w:r w:rsidR="00DC7B3A">
          <w:rPr>
            <w:color w:val="000000" w:themeColor="text1"/>
            <w:sz w:val="22"/>
            <w:szCs w:val="22"/>
          </w:rPr>
          <w:t>enriched</w:t>
        </w:r>
      </w:ins>
      <w:ins w:id="11809" w:author="Chen Liao" w:date="2021-06-01T18:23:00Z">
        <w:r w:rsidR="00A31413" w:rsidRPr="00BE70D2">
          <w:rPr>
            <w:color w:val="000000" w:themeColor="text1"/>
            <w:sz w:val="22"/>
            <w:szCs w:val="22"/>
            <w:rPrChange w:id="11810" w:author="Chen Liao" w:date="2021-06-01T21:13:00Z">
              <w:rPr>
                <w:color w:val="000000" w:themeColor="text1"/>
                <w:sz w:val="22"/>
                <w:szCs w:val="22"/>
              </w:rPr>
            </w:rPrChange>
          </w:rPr>
          <w:t xml:space="preserve"> </w:t>
        </w:r>
        <w:r w:rsidR="00A31413" w:rsidRPr="00BE70D2">
          <w:rPr>
            <w:i/>
            <w:iCs/>
            <w:color w:val="000000" w:themeColor="text1"/>
            <w:sz w:val="22"/>
            <w:szCs w:val="22"/>
            <w:rPrChange w:id="11811" w:author="Chen Liao" w:date="2021-06-01T21:13:00Z">
              <w:rPr>
                <w:color w:val="000000" w:themeColor="text1"/>
                <w:sz w:val="22"/>
                <w:szCs w:val="22"/>
              </w:rPr>
            </w:rPrChange>
          </w:rPr>
          <w:t>in vivo</w:t>
        </w:r>
        <w:r w:rsidR="00A31413" w:rsidRPr="00BE70D2">
          <w:rPr>
            <w:color w:val="000000" w:themeColor="text1"/>
            <w:sz w:val="22"/>
            <w:szCs w:val="22"/>
            <w:rPrChange w:id="11812" w:author="Chen Liao" w:date="2021-06-01T21:13:00Z">
              <w:rPr>
                <w:color w:val="000000" w:themeColor="text1"/>
                <w:sz w:val="22"/>
                <w:szCs w:val="22"/>
              </w:rPr>
            </w:rPrChange>
          </w:rPr>
          <w:t xml:space="preserve">, suggesting that </w:t>
        </w:r>
      </w:ins>
      <w:ins w:id="11813" w:author="Chen Liao" w:date="2021-06-01T18:56:00Z">
        <w:r w:rsidR="00D47D94" w:rsidRPr="00BE70D2">
          <w:rPr>
            <w:color w:val="000000" w:themeColor="text1"/>
            <w:sz w:val="22"/>
            <w:szCs w:val="22"/>
            <w:rPrChange w:id="11814" w:author="Chen Liao" w:date="2021-06-01T21:13:00Z">
              <w:rPr>
                <w:color w:val="000000" w:themeColor="text1"/>
                <w:sz w:val="22"/>
                <w:szCs w:val="22"/>
              </w:rPr>
            </w:rPrChange>
          </w:rPr>
          <w:t>dietary</w:t>
        </w:r>
      </w:ins>
      <w:ins w:id="11815" w:author="Chen Liao" w:date="2021-06-01T18:24:00Z">
        <w:r w:rsidR="00A31413" w:rsidRPr="00BE70D2">
          <w:rPr>
            <w:color w:val="000000" w:themeColor="text1"/>
            <w:sz w:val="22"/>
            <w:szCs w:val="22"/>
            <w:rPrChange w:id="11816" w:author="Chen Liao" w:date="2021-06-01T21:13:00Z">
              <w:rPr>
                <w:color w:val="000000" w:themeColor="text1"/>
                <w:sz w:val="22"/>
                <w:szCs w:val="22"/>
              </w:rPr>
            </w:rPrChange>
          </w:rPr>
          <w:t xml:space="preserve"> response </w:t>
        </w:r>
      </w:ins>
      <w:ins w:id="11817" w:author="Chen Liao" w:date="2021-06-01T18:56:00Z">
        <w:r w:rsidR="00D47D94" w:rsidRPr="00BE70D2">
          <w:rPr>
            <w:color w:val="000000" w:themeColor="text1"/>
            <w:sz w:val="22"/>
            <w:szCs w:val="22"/>
            <w:rPrChange w:id="11818" w:author="Chen Liao" w:date="2021-06-01T21:13:00Z">
              <w:rPr>
                <w:color w:val="000000" w:themeColor="text1"/>
                <w:sz w:val="22"/>
                <w:szCs w:val="22"/>
              </w:rPr>
            </w:rPrChange>
          </w:rPr>
          <w:t xml:space="preserve">of an organism </w:t>
        </w:r>
      </w:ins>
      <w:ins w:id="11819" w:author="Chen Liao" w:date="2021-06-01T18:25:00Z">
        <w:r w:rsidR="00A31413" w:rsidRPr="00BE70D2">
          <w:rPr>
            <w:color w:val="000000" w:themeColor="text1"/>
            <w:sz w:val="22"/>
            <w:szCs w:val="22"/>
            <w:rPrChange w:id="11820" w:author="Chen Liao" w:date="2021-06-01T21:13:00Z">
              <w:rPr>
                <w:color w:val="000000" w:themeColor="text1"/>
                <w:sz w:val="22"/>
                <w:szCs w:val="22"/>
              </w:rPr>
            </w:rPrChange>
          </w:rPr>
          <w:t xml:space="preserve">depends on </w:t>
        </w:r>
      </w:ins>
      <w:ins w:id="11821" w:author="Chen Liao" w:date="2021-06-01T18:56:00Z">
        <w:r w:rsidR="00D47D94" w:rsidRPr="00BE70D2">
          <w:rPr>
            <w:color w:val="000000" w:themeColor="text1"/>
            <w:sz w:val="22"/>
            <w:szCs w:val="22"/>
            <w:rPrChange w:id="11822" w:author="Chen Liao" w:date="2021-06-01T21:13:00Z">
              <w:rPr>
                <w:color w:val="000000" w:themeColor="text1"/>
                <w:sz w:val="22"/>
                <w:szCs w:val="22"/>
              </w:rPr>
            </w:rPrChange>
          </w:rPr>
          <w:t>its</w:t>
        </w:r>
      </w:ins>
      <w:ins w:id="11823" w:author="Chen Liao" w:date="2021-06-01T18:25:00Z">
        <w:r w:rsidR="00A31413" w:rsidRPr="00BE70D2">
          <w:rPr>
            <w:color w:val="000000" w:themeColor="text1"/>
            <w:sz w:val="22"/>
            <w:szCs w:val="22"/>
            <w:rPrChange w:id="11824" w:author="Chen Liao" w:date="2021-06-01T21:13:00Z">
              <w:rPr>
                <w:color w:val="000000" w:themeColor="text1"/>
                <w:sz w:val="22"/>
                <w:szCs w:val="22"/>
              </w:rPr>
            </w:rPrChange>
          </w:rPr>
          <w:t xml:space="preserve"> ecological </w:t>
        </w:r>
      </w:ins>
      <w:ins w:id="11825" w:author="Chen Liao" w:date="2021-06-01T18:56:00Z">
        <w:r w:rsidR="00D47D94" w:rsidRPr="00BE70D2">
          <w:rPr>
            <w:color w:val="000000" w:themeColor="text1"/>
            <w:sz w:val="22"/>
            <w:szCs w:val="22"/>
            <w:rPrChange w:id="11826" w:author="Chen Liao" w:date="2021-06-01T21:13:00Z">
              <w:rPr>
                <w:color w:val="000000" w:themeColor="text1"/>
                <w:sz w:val="22"/>
                <w:szCs w:val="22"/>
              </w:rPr>
            </w:rPrChange>
          </w:rPr>
          <w:t>traits</w:t>
        </w:r>
      </w:ins>
      <w:ins w:id="11827" w:author="Chen Liao" w:date="2021-06-01T18:28:00Z">
        <w:r w:rsidR="009F032A" w:rsidRPr="00BE70D2">
          <w:rPr>
            <w:color w:val="000000" w:themeColor="text1"/>
            <w:sz w:val="22"/>
            <w:szCs w:val="22"/>
            <w:rPrChange w:id="11828" w:author="Chen Liao" w:date="2021-06-01T21:13:00Z">
              <w:rPr>
                <w:color w:val="000000" w:themeColor="text1"/>
                <w:sz w:val="22"/>
                <w:szCs w:val="22"/>
              </w:rPr>
            </w:rPrChange>
          </w:rPr>
          <w:t>, i.e.,</w:t>
        </w:r>
      </w:ins>
      <w:ins w:id="11829" w:author="Chen Liao" w:date="2021-06-01T18:26:00Z">
        <w:r w:rsidR="00A31413" w:rsidRPr="00BE70D2">
          <w:rPr>
            <w:color w:val="000000" w:themeColor="text1"/>
            <w:sz w:val="22"/>
            <w:szCs w:val="22"/>
            <w:rPrChange w:id="11830" w:author="Chen Liao" w:date="2021-06-01T21:13:00Z">
              <w:rPr>
                <w:color w:val="000000" w:themeColor="text1"/>
                <w:sz w:val="22"/>
                <w:szCs w:val="22"/>
              </w:rPr>
            </w:rPrChange>
          </w:rPr>
          <w:t xml:space="preserve"> the organism’s</w:t>
        </w:r>
      </w:ins>
      <w:ins w:id="11831" w:author="Chen Liao" w:date="2021-06-01T18:27:00Z">
        <w:r w:rsidR="00A31413" w:rsidRPr="00BE70D2">
          <w:rPr>
            <w:color w:val="000000" w:themeColor="text1"/>
            <w:sz w:val="22"/>
            <w:szCs w:val="22"/>
            <w:rPrChange w:id="11832" w:author="Chen Liao" w:date="2021-06-01T21:13:00Z">
              <w:rPr>
                <w:color w:val="000000" w:themeColor="text1"/>
                <w:sz w:val="22"/>
                <w:szCs w:val="22"/>
              </w:rPr>
            </w:rPrChange>
          </w:rPr>
          <w:t xml:space="preserve"> ability to compete</w:t>
        </w:r>
      </w:ins>
      <w:ins w:id="11833" w:author="Chen Liao" w:date="2021-06-01T18:28:00Z">
        <w:r w:rsidR="00A31413" w:rsidRPr="00BE70D2">
          <w:rPr>
            <w:color w:val="000000" w:themeColor="text1"/>
            <w:sz w:val="22"/>
            <w:szCs w:val="22"/>
            <w:rPrChange w:id="11834" w:author="Chen Liao" w:date="2021-06-01T21:13:00Z">
              <w:rPr>
                <w:color w:val="000000" w:themeColor="text1"/>
                <w:sz w:val="22"/>
                <w:szCs w:val="22"/>
              </w:rPr>
            </w:rPrChange>
          </w:rPr>
          <w:t xml:space="preserve">, occupy and defend for the newly opened niche. </w:t>
        </w:r>
      </w:ins>
      <w:ins w:id="11835" w:author="Chen Liao" w:date="2021-06-01T18:33:00Z">
        <w:r w:rsidR="009F032A" w:rsidRPr="00BE70D2">
          <w:rPr>
            <w:color w:val="000000" w:themeColor="text1"/>
            <w:sz w:val="22"/>
            <w:szCs w:val="22"/>
            <w:rPrChange w:id="11836" w:author="Chen Liao" w:date="2021-06-01T21:13:00Z">
              <w:rPr>
                <w:color w:val="000000" w:themeColor="text1"/>
                <w:sz w:val="22"/>
                <w:szCs w:val="22"/>
              </w:rPr>
            </w:rPrChange>
          </w:rPr>
          <w:t xml:space="preserve">Similar to the concept of registry of standard parts in synthetic biology, </w:t>
        </w:r>
      </w:ins>
      <w:ins w:id="11837" w:author="Chen Liao" w:date="2021-06-01T18:34:00Z">
        <w:r w:rsidR="009F032A" w:rsidRPr="00BE70D2">
          <w:rPr>
            <w:color w:val="000000" w:themeColor="text1"/>
            <w:sz w:val="22"/>
            <w:szCs w:val="22"/>
            <w:rPrChange w:id="11838" w:author="Chen Liao" w:date="2021-06-01T21:13:00Z">
              <w:rPr>
                <w:color w:val="000000" w:themeColor="text1"/>
                <w:sz w:val="22"/>
                <w:szCs w:val="22"/>
              </w:rPr>
            </w:rPrChange>
          </w:rPr>
          <w:t xml:space="preserve">a standard </w:t>
        </w:r>
      </w:ins>
      <w:ins w:id="11839" w:author="Chen Liao" w:date="2021-06-02T03:24:00Z">
        <w:r w:rsidR="006C2535">
          <w:rPr>
            <w:color w:val="000000" w:themeColor="text1"/>
            <w:sz w:val="22"/>
            <w:szCs w:val="22"/>
          </w:rPr>
          <w:t>registry of traits</w:t>
        </w:r>
      </w:ins>
      <w:ins w:id="11840" w:author="Chen Liao" w:date="2021-06-01T18:58:00Z">
        <w:r w:rsidR="002E0011" w:rsidRPr="00BE70D2">
          <w:rPr>
            <w:color w:val="000000" w:themeColor="text1"/>
            <w:sz w:val="22"/>
            <w:szCs w:val="22"/>
            <w:rPrChange w:id="11841" w:author="Chen Liao" w:date="2021-06-01T21:13:00Z">
              <w:rPr>
                <w:color w:val="000000" w:themeColor="text1"/>
                <w:sz w:val="22"/>
                <w:szCs w:val="22"/>
              </w:rPr>
            </w:rPrChange>
          </w:rPr>
          <w:t xml:space="preserve"> </w:t>
        </w:r>
      </w:ins>
      <w:ins w:id="11842" w:author="Chen Liao" w:date="2021-06-01T19:06:00Z">
        <w:r w:rsidR="00A50591" w:rsidRPr="00BE70D2">
          <w:rPr>
            <w:color w:val="000000" w:themeColor="text1"/>
            <w:sz w:val="22"/>
            <w:szCs w:val="22"/>
            <w:rPrChange w:id="11843" w:author="Chen Liao" w:date="2021-06-01T21:13:00Z">
              <w:rPr>
                <w:color w:val="000000" w:themeColor="text1"/>
                <w:sz w:val="22"/>
                <w:szCs w:val="22"/>
              </w:rPr>
            </w:rPrChange>
          </w:rPr>
          <w:t>detailing</w:t>
        </w:r>
      </w:ins>
      <w:ins w:id="11844" w:author="Chen Liao" w:date="2021-06-01T18:58:00Z">
        <w:r w:rsidR="002E0011" w:rsidRPr="00BE70D2">
          <w:rPr>
            <w:color w:val="000000" w:themeColor="text1"/>
            <w:sz w:val="22"/>
            <w:szCs w:val="22"/>
            <w:rPrChange w:id="11845" w:author="Chen Liao" w:date="2021-06-01T21:13:00Z">
              <w:rPr>
                <w:color w:val="000000" w:themeColor="text1"/>
                <w:sz w:val="22"/>
                <w:szCs w:val="22"/>
              </w:rPr>
            </w:rPrChange>
          </w:rPr>
          <w:t xml:space="preserve"> </w:t>
        </w:r>
      </w:ins>
      <w:ins w:id="11846" w:author="Chen Liao" w:date="2021-06-01T19:07:00Z">
        <w:r w:rsidR="00A50591" w:rsidRPr="00BE70D2">
          <w:rPr>
            <w:color w:val="000000" w:themeColor="text1"/>
            <w:sz w:val="22"/>
            <w:szCs w:val="22"/>
            <w:rPrChange w:id="11847" w:author="Chen Liao" w:date="2021-06-01T21:13:00Z">
              <w:rPr>
                <w:color w:val="000000" w:themeColor="text1"/>
                <w:sz w:val="22"/>
                <w:szCs w:val="22"/>
              </w:rPr>
            </w:rPrChange>
          </w:rPr>
          <w:t>the characterization of</w:t>
        </w:r>
      </w:ins>
      <w:ins w:id="11848" w:author="Chen Liao" w:date="2021-06-01T19:01:00Z">
        <w:r w:rsidR="002E0011" w:rsidRPr="00BE70D2">
          <w:rPr>
            <w:color w:val="000000" w:themeColor="text1"/>
            <w:sz w:val="22"/>
            <w:szCs w:val="22"/>
            <w:rPrChange w:id="11849" w:author="Chen Liao" w:date="2021-06-01T21:13:00Z">
              <w:rPr>
                <w:color w:val="000000" w:themeColor="text1"/>
                <w:sz w:val="22"/>
                <w:szCs w:val="22"/>
              </w:rPr>
            </w:rPrChange>
          </w:rPr>
          <w:t xml:space="preserve"> </w:t>
        </w:r>
      </w:ins>
      <w:ins w:id="11850" w:author="Chen Liao" w:date="2021-06-02T03:22:00Z">
        <w:r w:rsidR="006C2535">
          <w:rPr>
            <w:color w:val="000000" w:themeColor="text1"/>
            <w:sz w:val="22"/>
            <w:szCs w:val="22"/>
          </w:rPr>
          <w:t xml:space="preserve">their </w:t>
        </w:r>
      </w:ins>
      <w:ins w:id="11851" w:author="Chen Liao" w:date="2021-06-02T03:23:00Z">
        <w:r w:rsidR="006C2535">
          <w:rPr>
            <w:color w:val="000000" w:themeColor="text1"/>
            <w:sz w:val="22"/>
            <w:szCs w:val="22"/>
          </w:rPr>
          <w:t xml:space="preserve">biological mechanisms and </w:t>
        </w:r>
      </w:ins>
      <w:ins w:id="11852" w:author="Chen Liao" w:date="2021-06-02T03:17:00Z">
        <w:r w:rsidR="00520227">
          <w:rPr>
            <w:color w:val="000000" w:themeColor="text1"/>
            <w:sz w:val="22"/>
            <w:szCs w:val="22"/>
          </w:rPr>
          <w:t xml:space="preserve">ecological </w:t>
        </w:r>
      </w:ins>
      <w:ins w:id="11853" w:author="Chen Liao" w:date="2021-06-02T03:15:00Z">
        <w:r w:rsidR="00520227">
          <w:rPr>
            <w:color w:val="000000" w:themeColor="text1"/>
            <w:sz w:val="22"/>
            <w:szCs w:val="22"/>
          </w:rPr>
          <w:t xml:space="preserve">consequences </w:t>
        </w:r>
      </w:ins>
      <w:ins w:id="11854" w:author="Chen Liao" w:date="2021-06-01T19:08:00Z">
        <w:r w:rsidR="005D7311" w:rsidRPr="00BE70D2">
          <w:rPr>
            <w:color w:val="000000" w:themeColor="text1"/>
            <w:sz w:val="22"/>
            <w:szCs w:val="22"/>
            <w:rPrChange w:id="11855" w:author="Chen Liao" w:date="2021-06-01T21:13:00Z">
              <w:rPr>
                <w:color w:val="000000" w:themeColor="text1"/>
                <w:sz w:val="22"/>
                <w:szCs w:val="22"/>
              </w:rPr>
            </w:rPrChange>
          </w:rPr>
          <w:t>constitutes</w:t>
        </w:r>
      </w:ins>
      <w:ins w:id="11856" w:author="Chen Liao" w:date="2021-06-01T19:07:00Z">
        <w:r w:rsidR="00A50591" w:rsidRPr="00BE70D2">
          <w:rPr>
            <w:color w:val="000000" w:themeColor="text1"/>
            <w:sz w:val="22"/>
            <w:szCs w:val="22"/>
            <w:rPrChange w:id="11857" w:author="Chen Liao" w:date="2021-06-01T21:13:00Z">
              <w:rPr>
                <w:color w:val="000000" w:themeColor="text1"/>
                <w:sz w:val="22"/>
                <w:szCs w:val="22"/>
              </w:rPr>
            </w:rPrChange>
          </w:rPr>
          <w:t xml:space="preserve"> a major step</w:t>
        </w:r>
      </w:ins>
      <w:ins w:id="11858" w:author="Chen Liao" w:date="2021-06-01T18:41:00Z">
        <w:r w:rsidR="0081469D" w:rsidRPr="00BE70D2">
          <w:rPr>
            <w:color w:val="000000" w:themeColor="text1"/>
            <w:sz w:val="22"/>
            <w:szCs w:val="22"/>
            <w:rPrChange w:id="11859" w:author="Chen Liao" w:date="2021-06-01T21:13:00Z">
              <w:rPr>
                <w:color w:val="000000" w:themeColor="text1"/>
                <w:sz w:val="22"/>
                <w:szCs w:val="22"/>
              </w:rPr>
            </w:rPrChange>
          </w:rPr>
          <w:t xml:space="preserve"> towards</w:t>
        </w:r>
      </w:ins>
      <w:ins w:id="11860" w:author="Chen Liao" w:date="2021-06-01T18:38:00Z">
        <w:r w:rsidR="0081469D" w:rsidRPr="00BE70D2">
          <w:rPr>
            <w:color w:val="000000" w:themeColor="text1"/>
            <w:sz w:val="22"/>
            <w:szCs w:val="22"/>
            <w:rPrChange w:id="11861" w:author="Chen Liao" w:date="2021-06-01T21:13:00Z">
              <w:rPr>
                <w:color w:val="000000" w:themeColor="text1"/>
                <w:sz w:val="22"/>
                <w:szCs w:val="22"/>
              </w:rPr>
            </w:rPrChange>
          </w:rPr>
          <w:t xml:space="preserve"> </w:t>
        </w:r>
      </w:ins>
      <w:ins w:id="11862" w:author="Chen Liao" w:date="2021-06-01T18:41:00Z">
        <w:r w:rsidR="0081469D" w:rsidRPr="00BE70D2">
          <w:rPr>
            <w:color w:val="000000" w:themeColor="text1"/>
            <w:sz w:val="22"/>
            <w:szCs w:val="22"/>
            <w:rPrChange w:id="11863" w:author="Chen Liao" w:date="2021-06-01T21:13:00Z">
              <w:rPr>
                <w:color w:val="000000" w:themeColor="text1"/>
                <w:sz w:val="22"/>
                <w:szCs w:val="22"/>
              </w:rPr>
            </w:rPrChange>
          </w:rPr>
          <w:t xml:space="preserve">predictable </w:t>
        </w:r>
      </w:ins>
      <w:ins w:id="11864" w:author="Chen Liao" w:date="2021-06-02T03:24:00Z">
        <w:r w:rsidR="00BB439B">
          <w:rPr>
            <w:color w:val="000000" w:themeColor="text1"/>
            <w:sz w:val="22"/>
            <w:szCs w:val="22"/>
          </w:rPr>
          <w:t xml:space="preserve">dietary </w:t>
        </w:r>
      </w:ins>
      <w:ins w:id="11865" w:author="Chen Liao" w:date="2021-06-02T03:25:00Z">
        <w:r w:rsidR="00B4115E">
          <w:rPr>
            <w:color w:val="000000" w:themeColor="text1"/>
            <w:sz w:val="22"/>
            <w:szCs w:val="22"/>
          </w:rPr>
          <w:t>responses</w:t>
        </w:r>
      </w:ins>
      <w:ins w:id="11866" w:author="Chen Liao" w:date="2021-06-02T03:24:00Z">
        <w:r w:rsidR="00BB439B">
          <w:rPr>
            <w:color w:val="000000" w:themeColor="text1"/>
            <w:sz w:val="22"/>
            <w:szCs w:val="22"/>
          </w:rPr>
          <w:t xml:space="preserve"> and</w:t>
        </w:r>
      </w:ins>
      <w:ins w:id="11867" w:author="Chen Liao" w:date="2021-06-02T03:25:00Z">
        <w:r w:rsidR="00BB439B">
          <w:rPr>
            <w:color w:val="000000" w:themeColor="text1"/>
            <w:sz w:val="22"/>
            <w:szCs w:val="22"/>
          </w:rPr>
          <w:t xml:space="preserve"> ultimately </w:t>
        </w:r>
      </w:ins>
      <w:ins w:id="11868" w:author="Chen Liao" w:date="2021-06-01T19:07:00Z">
        <w:r w:rsidR="00943E79" w:rsidRPr="00BE70D2">
          <w:rPr>
            <w:color w:val="000000" w:themeColor="text1"/>
            <w:sz w:val="22"/>
            <w:szCs w:val="22"/>
            <w:rPrChange w:id="11869" w:author="Chen Liao" w:date="2021-06-01T21:13:00Z">
              <w:rPr>
                <w:color w:val="000000" w:themeColor="text1"/>
                <w:sz w:val="22"/>
                <w:szCs w:val="22"/>
              </w:rPr>
            </w:rPrChange>
          </w:rPr>
          <w:t>personalized nutrition</w:t>
        </w:r>
      </w:ins>
      <w:ins w:id="11870" w:author="Chen Liao" w:date="2021-06-01T18:43:00Z">
        <w:r w:rsidR="00344856" w:rsidRPr="00BE70D2">
          <w:rPr>
            <w:color w:val="000000" w:themeColor="text1"/>
            <w:sz w:val="22"/>
            <w:szCs w:val="22"/>
            <w:rPrChange w:id="11871" w:author="Chen Liao" w:date="2021-06-01T21:13:00Z">
              <w:rPr>
                <w:color w:val="000000" w:themeColor="text1"/>
                <w:sz w:val="22"/>
                <w:szCs w:val="22"/>
              </w:rPr>
            </w:rPrChange>
          </w:rPr>
          <w:t>.</w:t>
        </w:r>
      </w:ins>
      <w:ins w:id="11872" w:author="Chen Liao" w:date="2021-06-01T19:20:00Z">
        <w:r w:rsidR="00890D28" w:rsidRPr="00BE70D2">
          <w:rPr>
            <w:color w:val="000000" w:themeColor="text1"/>
            <w:sz w:val="22"/>
            <w:szCs w:val="22"/>
            <w:rPrChange w:id="11873" w:author="Chen Liao" w:date="2021-06-01T21:13:00Z">
              <w:rPr>
                <w:color w:val="000000" w:themeColor="text1"/>
                <w:sz w:val="22"/>
                <w:szCs w:val="22"/>
              </w:rPr>
            </w:rPrChange>
          </w:rPr>
          <w:t xml:space="preserve"> </w:t>
        </w:r>
      </w:ins>
      <w:ins w:id="11874" w:author="Chen Liao" w:date="2021-06-01T19:27:00Z">
        <w:r w:rsidR="00867E89" w:rsidRPr="00BE70D2">
          <w:rPr>
            <w:color w:val="000000" w:themeColor="text1"/>
            <w:sz w:val="22"/>
            <w:szCs w:val="22"/>
            <w:rPrChange w:id="11875" w:author="Chen Liao" w:date="2021-06-01T21:13:00Z">
              <w:rPr>
                <w:color w:val="000000" w:themeColor="text1"/>
                <w:sz w:val="22"/>
                <w:szCs w:val="22"/>
              </w:rPr>
            </w:rPrChange>
          </w:rPr>
          <w:t>By inventing</w:t>
        </w:r>
      </w:ins>
      <w:ins w:id="11876" w:author="Chen Liao" w:date="2021-06-01T18:42:00Z">
        <w:r w:rsidR="008E0DA3" w:rsidRPr="00BE70D2">
          <w:rPr>
            <w:color w:val="000000" w:themeColor="text1"/>
            <w:sz w:val="22"/>
            <w:szCs w:val="22"/>
            <w:rPrChange w:id="11877" w:author="Chen Liao" w:date="2021-06-01T21:13:00Z">
              <w:rPr>
                <w:color w:val="000000" w:themeColor="text1"/>
                <w:sz w:val="22"/>
                <w:szCs w:val="22"/>
              </w:rPr>
            </w:rPrChange>
          </w:rPr>
          <w:t xml:space="preserve"> a new application of </w:t>
        </w:r>
        <w:proofErr w:type="spellStart"/>
        <w:r w:rsidR="008E0DA3" w:rsidRPr="00BE70D2">
          <w:rPr>
            <w:color w:val="000000" w:themeColor="text1"/>
            <w:sz w:val="22"/>
            <w:szCs w:val="22"/>
            <w:rPrChange w:id="11878" w:author="Chen Liao" w:date="2021-06-01T21:13:00Z">
              <w:rPr>
                <w:color w:val="000000" w:themeColor="text1"/>
                <w:sz w:val="22"/>
                <w:szCs w:val="22"/>
              </w:rPr>
            </w:rPrChange>
          </w:rPr>
          <w:t>gLV</w:t>
        </w:r>
      </w:ins>
      <w:proofErr w:type="spellEnd"/>
      <w:ins w:id="11879" w:author="Chen Liao" w:date="2021-06-01T19:23:00Z">
        <w:r w:rsidR="00B9232F" w:rsidRPr="00BE70D2">
          <w:rPr>
            <w:color w:val="000000" w:themeColor="text1"/>
            <w:sz w:val="22"/>
            <w:szCs w:val="22"/>
            <w:rPrChange w:id="11880" w:author="Chen Liao" w:date="2021-06-01T21:13:00Z">
              <w:rPr>
                <w:color w:val="000000" w:themeColor="text1"/>
                <w:sz w:val="22"/>
                <w:szCs w:val="22"/>
              </w:rPr>
            </w:rPrChange>
          </w:rPr>
          <w:t xml:space="preserve"> with uncertainty assessment </w:t>
        </w:r>
      </w:ins>
      <w:ins w:id="11881" w:author="Chen Liao" w:date="2021-06-01T18:42:00Z">
        <w:r w:rsidR="008E0DA3" w:rsidRPr="00BE70D2">
          <w:rPr>
            <w:color w:val="000000" w:themeColor="text1"/>
            <w:sz w:val="22"/>
            <w:szCs w:val="22"/>
            <w:rPrChange w:id="11882" w:author="Chen Liao" w:date="2021-06-01T21:13:00Z">
              <w:rPr>
                <w:color w:val="000000" w:themeColor="text1"/>
                <w:sz w:val="22"/>
                <w:szCs w:val="22"/>
              </w:rPr>
            </w:rPrChange>
          </w:rPr>
          <w:t xml:space="preserve">to infer primary </w:t>
        </w:r>
      </w:ins>
      <w:ins w:id="11883" w:author="Chen Liao" w:date="2021-06-01T19:11:00Z">
        <w:r w:rsidR="006F79A1" w:rsidRPr="00BE70D2">
          <w:rPr>
            <w:color w:val="000000" w:themeColor="text1"/>
            <w:sz w:val="22"/>
            <w:szCs w:val="22"/>
            <w:rPrChange w:id="11884" w:author="Chen Liao" w:date="2021-06-01T21:13:00Z">
              <w:rPr>
                <w:color w:val="000000" w:themeColor="text1"/>
                <w:sz w:val="22"/>
                <w:szCs w:val="22"/>
              </w:rPr>
            </w:rPrChange>
          </w:rPr>
          <w:t xml:space="preserve">fiber </w:t>
        </w:r>
      </w:ins>
      <w:ins w:id="11885" w:author="Chen Liao" w:date="2021-06-01T18:42:00Z">
        <w:r w:rsidR="008E0DA3" w:rsidRPr="00BE70D2">
          <w:rPr>
            <w:color w:val="000000" w:themeColor="text1"/>
            <w:sz w:val="22"/>
            <w:szCs w:val="22"/>
            <w:rPrChange w:id="11886" w:author="Chen Liao" w:date="2021-06-01T21:13:00Z">
              <w:rPr>
                <w:color w:val="000000" w:themeColor="text1"/>
                <w:sz w:val="22"/>
                <w:szCs w:val="22"/>
              </w:rPr>
            </w:rPrChange>
          </w:rPr>
          <w:t>degraders</w:t>
        </w:r>
      </w:ins>
      <w:ins w:id="11887" w:author="Chen Liao" w:date="2021-06-01T18:44:00Z">
        <w:r w:rsidR="00344856" w:rsidRPr="00BE70D2">
          <w:rPr>
            <w:color w:val="000000" w:themeColor="text1"/>
            <w:sz w:val="22"/>
            <w:szCs w:val="22"/>
            <w:rPrChange w:id="11888" w:author="Chen Liao" w:date="2021-06-01T21:13:00Z">
              <w:rPr>
                <w:color w:val="000000" w:themeColor="text1"/>
                <w:sz w:val="22"/>
                <w:szCs w:val="22"/>
              </w:rPr>
            </w:rPrChange>
          </w:rPr>
          <w:t xml:space="preserve"> and </w:t>
        </w:r>
      </w:ins>
      <w:ins w:id="11889" w:author="Chen Liao" w:date="2021-06-01T19:22:00Z">
        <w:r w:rsidR="00B9232F" w:rsidRPr="00BE70D2">
          <w:rPr>
            <w:color w:val="000000" w:themeColor="text1"/>
            <w:sz w:val="22"/>
            <w:szCs w:val="22"/>
            <w:rPrChange w:id="11890" w:author="Chen Liao" w:date="2021-06-01T21:13:00Z">
              <w:rPr>
                <w:color w:val="000000" w:themeColor="text1"/>
                <w:sz w:val="22"/>
                <w:szCs w:val="22"/>
              </w:rPr>
            </w:rPrChange>
          </w:rPr>
          <w:t>associated interaction network</w:t>
        </w:r>
      </w:ins>
      <w:ins w:id="11891" w:author="Chen Liao" w:date="2021-06-01T19:27:00Z">
        <w:r w:rsidR="00867E89" w:rsidRPr="00BE70D2">
          <w:rPr>
            <w:color w:val="000000" w:themeColor="text1"/>
            <w:sz w:val="22"/>
            <w:szCs w:val="22"/>
            <w:rPrChange w:id="11892" w:author="Chen Liao" w:date="2021-06-01T21:13:00Z">
              <w:rPr>
                <w:color w:val="000000" w:themeColor="text1"/>
                <w:sz w:val="22"/>
                <w:szCs w:val="22"/>
              </w:rPr>
            </w:rPrChange>
          </w:rPr>
          <w:t xml:space="preserve">, </w:t>
        </w:r>
      </w:ins>
      <w:ins w:id="11893" w:author="Chen Liao" w:date="2021-06-02T03:29:00Z">
        <w:r w:rsidR="0063120B">
          <w:rPr>
            <w:color w:val="000000" w:themeColor="text1"/>
            <w:sz w:val="22"/>
            <w:szCs w:val="22"/>
          </w:rPr>
          <w:t xml:space="preserve">we </w:t>
        </w:r>
      </w:ins>
      <w:commentRangeStart w:id="11894"/>
      <w:del w:id="11895" w:author="Chen Liao" w:date="2021-06-01T05:33:00Z">
        <w:r w:rsidR="0059376E" w:rsidRPr="00BE70D2" w:rsidDel="002B5635">
          <w:rPr>
            <w:color w:val="000000" w:themeColor="text1"/>
            <w:sz w:val="22"/>
            <w:szCs w:val="22"/>
            <w:u w:val="single"/>
            <w:rPrChange w:id="11896" w:author="Chen Liao" w:date="2021-06-01T21:13:00Z">
              <w:rPr>
                <w:sz w:val="22"/>
                <w:szCs w:val="22"/>
                <w:u w:val="single"/>
              </w:rPr>
            </w:rPrChange>
          </w:rPr>
          <w:delText># Limitation</w:delText>
        </w:r>
        <w:r w:rsidR="0010634D" w:rsidRPr="00BE70D2" w:rsidDel="002B5635">
          <w:rPr>
            <w:color w:val="000000" w:themeColor="text1"/>
            <w:sz w:val="22"/>
            <w:szCs w:val="22"/>
            <w:u w:val="single"/>
            <w:rPrChange w:id="11897" w:author="Chen Liao" w:date="2021-06-01T21:13:00Z">
              <w:rPr>
                <w:sz w:val="22"/>
                <w:szCs w:val="22"/>
                <w:u w:val="single"/>
              </w:rPr>
            </w:rPrChange>
          </w:rPr>
          <w:delText>s</w:delText>
        </w:r>
        <w:r w:rsidR="000137BC" w:rsidRPr="00BE70D2" w:rsidDel="002B5635">
          <w:rPr>
            <w:color w:val="000000" w:themeColor="text1"/>
            <w:sz w:val="22"/>
            <w:szCs w:val="22"/>
            <w:u w:val="single"/>
            <w:rPrChange w:id="11898" w:author="Chen Liao" w:date="2021-06-01T21:13:00Z">
              <w:rPr>
                <w:sz w:val="22"/>
                <w:szCs w:val="22"/>
                <w:u w:val="single"/>
              </w:rPr>
            </w:rPrChange>
          </w:rPr>
          <w:delText xml:space="preserve"> in translating </w:delText>
        </w:r>
        <w:r w:rsidR="004D4E17" w:rsidRPr="00BE70D2" w:rsidDel="002B5635">
          <w:rPr>
            <w:color w:val="000000" w:themeColor="text1"/>
            <w:sz w:val="22"/>
            <w:szCs w:val="22"/>
            <w:u w:val="single"/>
            <w:rPrChange w:id="11899" w:author="Chen Liao" w:date="2021-06-01T21:13:00Z">
              <w:rPr>
                <w:sz w:val="22"/>
                <w:szCs w:val="22"/>
                <w:u w:val="single"/>
              </w:rPr>
            </w:rPrChange>
          </w:rPr>
          <w:delText>knowledge from mice experiments to human</w:delText>
        </w:r>
        <w:commentRangeEnd w:id="11894"/>
        <w:r w:rsidR="00DE43E4" w:rsidRPr="00BE70D2" w:rsidDel="002B5635">
          <w:rPr>
            <w:rStyle w:val="CommentReference"/>
            <w:color w:val="000000" w:themeColor="text1"/>
            <w:rPrChange w:id="11900" w:author="Chen Liao" w:date="2021-06-01T21:13:00Z">
              <w:rPr>
                <w:rStyle w:val="CommentReference"/>
              </w:rPr>
            </w:rPrChange>
          </w:rPr>
          <w:commentReference w:id="11894"/>
        </w:r>
      </w:del>
    </w:p>
    <w:p w14:paraId="7E15E3B9" w14:textId="0A39494B" w:rsidR="004D4E17" w:rsidRPr="00BE70D2" w:rsidDel="002B5635" w:rsidRDefault="004D4E17" w:rsidP="009D0D62">
      <w:pPr>
        <w:jc w:val="both"/>
        <w:rPr>
          <w:del w:id="11901" w:author="Chen Liao" w:date="2021-06-01T05:33:00Z"/>
          <w:rFonts w:eastAsiaTheme="minorEastAsia"/>
          <w:color w:val="000000" w:themeColor="text1"/>
          <w:sz w:val="22"/>
          <w:szCs w:val="22"/>
          <w:rPrChange w:id="11902" w:author="Chen Liao" w:date="2021-06-01T21:13:00Z">
            <w:rPr>
              <w:del w:id="11903" w:author="Chen Liao" w:date="2021-06-01T05:33:00Z"/>
              <w:rFonts w:eastAsiaTheme="minorEastAsia"/>
              <w:sz w:val="22"/>
              <w:szCs w:val="22"/>
            </w:rPr>
          </w:rPrChange>
        </w:rPr>
        <w:pPrChange w:id="11904" w:author="Chen Liao" w:date="2021-06-02T03:28:00Z">
          <w:pPr>
            <w:jc w:val="both"/>
          </w:pPr>
        </w:pPrChange>
      </w:pPr>
    </w:p>
    <w:p w14:paraId="79A87C99" w14:textId="19E8E5C8" w:rsidR="008919AB" w:rsidRPr="00BE70D2" w:rsidDel="005A0BF8" w:rsidRDefault="00E21190" w:rsidP="009D0D62">
      <w:pPr>
        <w:jc w:val="both"/>
        <w:rPr>
          <w:del w:id="11905" w:author="Chen Liao" w:date="2021-06-01T17:00:00Z"/>
          <w:color w:val="000000" w:themeColor="text1"/>
          <w:sz w:val="22"/>
          <w:szCs w:val="22"/>
          <w:rPrChange w:id="11906" w:author="Chen Liao" w:date="2021-06-01T21:13:00Z">
            <w:rPr>
              <w:del w:id="11907" w:author="Chen Liao" w:date="2021-06-01T17:00:00Z"/>
              <w:color w:val="000000" w:themeColor="text1"/>
              <w:sz w:val="22"/>
              <w:szCs w:val="22"/>
            </w:rPr>
          </w:rPrChange>
        </w:rPr>
        <w:pPrChange w:id="11908" w:author="Chen Liao" w:date="2021-06-02T03:28:00Z">
          <w:pPr>
            <w:jc w:val="both"/>
          </w:pPr>
        </w:pPrChange>
      </w:pPr>
      <w:del w:id="11909" w:author="Chen Liao" w:date="2021-06-01T16:02:00Z">
        <w:r w:rsidRPr="00BE70D2" w:rsidDel="00683471">
          <w:rPr>
            <w:color w:val="000000" w:themeColor="text1"/>
            <w:sz w:val="22"/>
            <w:szCs w:val="22"/>
            <w:shd w:val="clear" w:color="auto" w:fill="FFFFFF"/>
            <w:rPrChange w:id="11910" w:author="Chen Liao" w:date="2021-06-01T21:13:00Z">
              <w:rPr>
                <w:sz w:val="22"/>
                <w:szCs w:val="22"/>
                <w:shd w:val="clear" w:color="auto" w:fill="FFFFFF"/>
              </w:rPr>
            </w:rPrChange>
          </w:rPr>
          <w:delText>Studying dietary effects on gut microbiota using mouse models, as a complimentary alternative to clinical trials, has better controls over confounding variations between individuals driven by environmental and other host differences.</w:delText>
        </w:r>
        <w:r w:rsidR="00DE43E4" w:rsidRPr="00BE70D2" w:rsidDel="00683471">
          <w:rPr>
            <w:color w:val="000000" w:themeColor="text1"/>
            <w:sz w:val="22"/>
            <w:szCs w:val="22"/>
            <w:rPrChange w:id="11911" w:author="Chen Liao" w:date="2021-06-01T21:13:00Z">
              <w:rPr>
                <w:sz w:val="22"/>
                <w:szCs w:val="22"/>
              </w:rPr>
            </w:rPrChange>
          </w:rPr>
          <w:delText xml:space="preserve"> </w:delText>
        </w:r>
      </w:del>
      <w:del w:id="11912" w:author="Chen Liao" w:date="2021-06-01T17:00:00Z">
        <w:r w:rsidR="00DE43E4" w:rsidRPr="00BE70D2" w:rsidDel="006430B1">
          <w:rPr>
            <w:color w:val="000000" w:themeColor="text1"/>
            <w:sz w:val="22"/>
            <w:szCs w:val="22"/>
            <w:rPrChange w:id="11913" w:author="Chen Liao" w:date="2021-06-01T21:13:00Z">
              <w:rPr>
                <w:sz w:val="22"/>
                <w:szCs w:val="22"/>
              </w:rPr>
            </w:rPrChange>
          </w:rPr>
          <w:delText>However, w</w:delText>
        </w:r>
        <w:r w:rsidR="00A83394" w:rsidRPr="00BE70D2" w:rsidDel="006430B1">
          <w:rPr>
            <w:color w:val="000000" w:themeColor="text1"/>
            <w:sz w:val="22"/>
            <w:szCs w:val="22"/>
            <w:rPrChange w:id="11914" w:author="Chen Liao" w:date="2021-06-01T21:13:00Z">
              <w:rPr>
                <w:sz w:val="22"/>
                <w:szCs w:val="22"/>
              </w:rPr>
            </w:rPrChange>
          </w:rPr>
          <w:delText xml:space="preserve">e note </w:delText>
        </w:r>
        <w:r w:rsidR="00C835B4" w:rsidRPr="00BE70D2" w:rsidDel="006430B1">
          <w:rPr>
            <w:color w:val="000000" w:themeColor="text1"/>
            <w:sz w:val="22"/>
            <w:szCs w:val="22"/>
            <w:rPrChange w:id="11915" w:author="Chen Liao" w:date="2021-06-01T21:13:00Z">
              <w:rPr>
                <w:sz w:val="22"/>
                <w:szCs w:val="22"/>
              </w:rPr>
            </w:rPrChange>
          </w:rPr>
          <w:delText>two major</w:delText>
        </w:r>
        <w:r w:rsidR="00A83394" w:rsidRPr="00BE70D2" w:rsidDel="006430B1">
          <w:rPr>
            <w:color w:val="000000" w:themeColor="text1"/>
            <w:sz w:val="22"/>
            <w:szCs w:val="22"/>
            <w:rPrChange w:id="11916" w:author="Chen Liao" w:date="2021-06-01T21:13:00Z">
              <w:rPr>
                <w:sz w:val="22"/>
                <w:szCs w:val="22"/>
              </w:rPr>
            </w:rPrChange>
          </w:rPr>
          <w:delText xml:space="preserve"> limitations that</w:delText>
        </w:r>
        <w:r w:rsidR="003C203B" w:rsidRPr="00BE70D2" w:rsidDel="006430B1">
          <w:rPr>
            <w:color w:val="000000" w:themeColor="text1"/>
            <w:sz w:val="22"/>
            <w:szCs w:val="22"/>
            <w:rPrChange w:id="11917" w:author="Chen Liao" w:date="2021-06-01T21:13:00Z">
              <w:rPr>
                <w:sz w:val="22"/>
                <w:szCs w:val="22"/>
              </w:rPr>
            </w:rPrChange>
          </w:rPr>
          <w:delText xml:space="preserve"> may hinder translating the insights provided from our mouse experiments to humans. First, </w:delText>
        </w:r>
      </w:del>
      <w:del w:id="11918" w:author="Chen Liao" w:date="2021-06-01T15:57:00Z">
        <w:r w:rsidR="00FC34A3" w:rsidRPr="00BE70D2" w:rsidDel="00F72078">
          <w:rPr>
            <w:color w:val="000000" w:themeColor="text1"/>
            <w:sz w:val="22"/>
            <w:szCs w:val="22"/>
            <w:rPrChange w:id="11919" w:author="Chen Liao" w:date="2021-06-01T21:13:00Z">
              <w:rPr>
                <w:sz w:val="22"/>
                <w:szCs w:val="22"/>
              </w:rPr>
            </w:rPrChange>
          </w:rPr>
          <w:delText xml:space="preserve">mice have much </w:delText>
        </w:r>
        <w:r w:rsidR="0061792D" w:rsidRPr="00BE70D2" w:rsidDel="00F72078">
          <w:rPr>
            <w:color w:val="000000" w:themeColor="text1"/>
            <w:sz w:val="22"/>
            <w:szCs w:val="22"/>
            <w:rPrChange w:id="11920" w:author="Chen Liao" w:date="2021-06-01T21:13:00Z">
              <w:rPr>
                <w:sz w:val="22"/>
                <w:szCs w:val="22"/>
              </w:rPr>
            </w:rPrChange>
          </w:rPr>
          <w:delText xml:space="preserve">less </w:delText>
        </w:r>
        <w:r w:rsidR="003942D7" w:rsidRPr="00BE70D2" w:rsidDel="00F72078">
          <w:rPr>
            <w:color w:val="000000" w:themeColor="text1"/>
            <w:sz w:val="22"/>
            <w:szCs w:val="22"/>
            <w:rPrChange w:id="11921" w:author="Chen Liao" w:date="2021-06-01T21:13:00Z">
              <w:rPr>
                <w:sz w:val="22"/>
                <w:szCs w:val="22"/>
              </w:rPr>
            </w:rPrChange>
          </w:rPr>
          <w:delText>inter-individual</w:delText>
        </w:r>
        <w:r w:rsidR="00FC34A3" w:rsidRPr="00BE70D2" w:rsidDel="00F72078">
          <w:rPr>
            <w:color w:val="000000" w:themeColor="text1"/>
            <w:sz w:val="22"/>
            <w:szCs w:val="22"/>
            <w:rPrChange w:id="11922" w:author="Chen Liao" w:date="2021-06-01T21:13:00Z">
              <w:rPr>
                <w:sz w:val="22"/>
                <w:szCs w:val="22"/>
              </w:rPr>
            </w:rPrChange>
          </w:rPr>
          <w:delText xml:space="preserve"> variability than humans</w:delText>
        </w:r>
        <w:r w:rsidR="002A6B4C" w:rsidRPr="00BE70D2" w:rsidDel="00F72078">
          <w:rPr>
            <w:color w:val="000000" w:themeColor="text1"/>
            <w:sz w:val="22"/>
            <w:szCs w:val="22"/>
            <w:rPrChange w:id="11923" w:author="Chen Liao" w:date="2021-06-01T21:13:00Z">
              <w:rPr>
                <w:sz w:val="22"/>
                <w:szCs w:val="22"/>
              </w:rPr>
            </w:rPrChange>
          </w:rPr>
          <w:delText xml:space="preserve"> </w:delText>
        </w:r>
        <w:r w:rsidR="00E836FC" w:rsidRPr="00BE70D2" w:rsidDel="00F72078">
          <w:rPr>
            <w:color w:val="000000" w:themeColor="text1"/>
            <w:sz w:val="22"/>
            <w:szCs w:val="22"/>
            <w:rPrChange w:id="11924" w:author="Chen Liao" w:date="2021-06-01T21:13:00Z">
              <w:rPr>
                <w:sz w:val="22"/>
                <w:szCs w:val="22"/>
              </w:rPr>
            </w:rPrChange>
          </w:rPr>
          <w:fldChar w:fldCharType="begin"/>
        </w:r>
        <w:r w:rsidR="002E2A76" w:rsidRPr="00BE70D2" w:rsidDel="00F72078">
          <w:rPr>
            <w:color w:val="000000" w:themeColor="text1"/>
            <w:sz w:val="22"/>
            <w:szCs w:val="22"/>
            <w:rPrChange w:id="11925" w:author="Chen Liao" w:date="2021-06-01T21:13:00Z">
              <w:rPr>
                <w:sz w:val="22"/>
                <w:szCs w:val="22"/>
              </w:rPr>
            </w:rPrChange>
          </w:rPr>
          <w:delInstrText xml:space="preserve"> ADDIN NE.Ref.{600853D1-B178-4C61-BA46-FE26D2F42EE3}</w:delInstrText>
        </w:r>
        <w:r w:rsidR="00E836FC" w:rsidRPr="00BE70D2" w:rsidDel="00F72078">
          <w:rPr>
            <w:color w:val="000000" w:themeColor="text1"/>
            <w:sz w:val="22"/>
            <w:szCs w:val="22"/>
            <w:rPrChange w:id="11926" w:author="Chen Liao" w:date="2021-06-01T21:13:00Z">
              <w:rPr>
                <w:sz w:val="22"/>
                <w:szCs w:val="22"/>
              </w:rPr>
            </w:rPrChange>
          </w:rPr>
          <w:fldChar w:fldCharType="separate"/>
        </w:r>
        <w:r w:rsidR="00D67D1E" w:rsidRPr="00BE70D2" w:rsidDel="00F72078">
          <w:rPr>
            <w:rFonts w:eastAsiaTheme="minorEastAsia"/>
            <w:color w:val="000000" w:themeColor="text1"/>
            <w:sz w:val="22"/>
            <w:szCs w:val="22"/>
            <w:rPrChange w:id="11927" w:author="Chen Liao" w:date="2021-06-01T21:13:00Z">
              <w:rPr>
                <w:rFonts w:eastAsiaTheme="minorEastAsia"/>
                <w:color w:val="080000"/>
                <w:sz w:val="22"/>
                <w:szCs w:val="22"/>
              </w:rPr>
            </w:rPrChange>
          </w:rPr>
          <w:delText>[70]</w:delText>
        </w:r>
        <w:r w:rsidR="00E836FC" w:rsidRPr="00BE70D2" w:rsidDel="00F72078">
          <w:rPr>
            <w:color w:val="000000" w:themeColor="text1"/>
            <w:sz w:val="22"/>
            <w:szCs w:val="22"/>
            <w:rPrChange w:id="11928" w:author="Chen Liao" w:date="2021-06-01T21:13:00Z">
              <w:rPr>
                <w:sz w:val="22"/>
                <w:szCs w:val="22"/>
              </w:rPr>
            </w:rPrChange>
          </w:rPr>
          <w:fldChar w:fldCharType="end"/>
        </w:r>
        <w:r w:rsidR="00FC34A3" w:rsidRPr="00BE70D2" w:rsidDel="00F72078">
          <w:rPr>
            <w:color w:val="000000" w:themeColor="text1"/>
            <w:sz w:val="22"/>
            <w:szCs w:val="22"/>
            <w:rPrChange w:id="11929" w:author="Chen Liao" w:date="2021-06-01T21:13:00Z">
              <w:rPr>
                <w:sz w:val="22"/>
                <w:szCs w:val="22"/>
              </w:rPr>
            </w:rPrChange>
          </w:rPr>
          <w:delText xml:space="preserve">. </w:delText>
        </w:r>
      </w:del>
      <w:del w:id="11930" w:author="Chen Liao" w:date="2021-06-01T17:00:00Z">
        <w:r w:rsidR="00DF0C62" w:rsidRPr="00BE70D2" w:rsidDel="006430B1">
          <w:rPr>
            <w:color w:val="000000" w:themeColor="text1"/>
            <w:sz w:val="22"/>
            <w:szCs w:val="22"/>
            <w:rPrChange w:id="11931" w:author="Chen Liao" w:date="2021-06-01T21:13:00Z">
              <w:rPr>
                <w:sz w:val="22"/>
                <w:szCs w:val="22"/>
              </w:rPr>
            </w:rPrChange>
          </w:rPr>
          <w:delText xml:space="preserve">Since </w:delText>
        </w:r>
        <w:r w:rsidR="009F7FC5" w:rsidRPr="00BE70D2" w:rsidDel="006430B1">
          <w:rPr>
            <w:color w:val="000000" w:themeColor="text1"/>
            <w:sz w:val="22"/>
            <w:szCs w:val="22"/>
            <w:rPrChange w:id="11932" w:author="Chen Liao" w:date="2021-06-01T21:13:00Z">
              <w:rPr>
                <w:sz w:val="22"/>
                <w:szCs w:val="22"/>
              </w:rPr>
            </w:rPrChange>
          </w:rPr>
          <w:delText>individual</w:delText>
        </w:r>
        <w:r w:rsidR="001E1477" w:rsidRPr="00BE70D2" w:rsidDel="006430B1">
          <w:rPr>
            <w:color w:val="000000" w:themeColor="text1"/>
            <w:sz w:val="22"/>
            <w:szCs w:val="22"/>
            <w:rPrChange w:id="11933" w:author="Chen Liao" w:date="2021-06-01T21:13:00Z">
              <w:rPr>
                <w:sz w:val="22"/>
                <w:szCs w:val="22"/>
              </w:rPr>
            </w:rPrChange>
          </w:rPr>
          <w:delText xml:space="preserve"> mice in our study can be stratified into </w:delText>
        </w:r>
        <w:r w:rsidR="00BD558F" w:rsidRPr="00BE70D2" w:rsidDel="006430B1">
          <w:rPr>
            <w:color w:val="000000" w:themeColor="text1"/>
            <w:sz w:val="22"/>
            <w:szCs w:val="22"/>
            <w:rPrChange w:id="11934" w:author="Chen Liao" w:date="2021-06-01T21:13:00Z">
              <w:rPr>
                <w:sz w:val="22"/>
                <w:szCs w:val="22"/>
              </w:rPr>
            </w:rPrChange>
          </w:rPr>
          <w:delText xml:space="preserve">four </w:delText>
        </w:r>
        <w:r w:rsidR="001E1477" w:rsidRPr="00BE70D2" w:rsidDel="006430B1">
          <w:rPr>
            <w:color w:val="000000" w:themeColor="text1"/>
            <w:sz w:val="22"/>
            <w:szCs w:val="22"/>
            <w:rPrChange w:id="11935" w:author="Chen Liao" w:date="2021-06-01T21:13:00Z">
              <w:rPr>
                <w:sz w:val="22"/>
                <w:szCs w:val="22"/>
              </w:rPr>
            </w:rPrChange>
          </w:rPr>
          <w:delText xml:space="preserve">distinct </w:delText>
        </w:r>
        <w:r w:rsidR="00E15B8C" w:rsidRPr="00BE70D2" w:rsidDel="006430B1">
          <w:rPr>
            <w:color w:val="000000" w:themeColor="text1"/>
            <w:sz w:val="22"/>
            <w:szCs w:val="22"/>
            <w:rPrChange w:id="11936" w:author="Chen Liao" w:date="2021-06-01T21:13:00Z">
              <w:rPr>
                <w:sz w:val="22"/>
                <w:szCs w:val="22"/>
              </w:rPr>
            </w:rPrChange>
          </w:rPr>
          <w:delText>microbiota compositions</w:delText>
        </w:r>
        <w:r w:rsidR="00DF0C62" w:rsidRPr="00BE70D2" w:rsidDel="006430B1">
          <w:rPr>
            <w:color w:val="000000" w:themeColor="text1"/>
            <w:sz w:val="22"/>
            <w:szCs w:val="22"/>
            <w:rPrChange w:id="11937" w:author="Chen Liao" w:date="2021-06-01T21:13:00Z">
              <w:rPr>
                <w:sz w:val="22"/>
                <w:szCs w:val="22"/>
              </w:rPr>
            </w:rPrChange>
          </w:rPr>
          <w:delText xml:space="preserve"> </w:delText>
        </w:r>
        <w:r w:rsidR="001E1477" w:rsidRPr="00BE70D2" w:rsidDel="006430B1">
          <w:rPr>
            <w:color w:val="000000" w:themeColor="text1"/>
            <w:sz w:val="22"/>
            <w:szCs w:val="22"/>
            <w:rPrChange w:id="11938" w:author="Chen Liao" w:date="2021-06-01T21:13:00Z">
              <w:rPr>
                <w:sz w:val="22"/>
                <w:szCs w:val="22"/>
              </w:rPr>
            </w:rPrChange>
          </w:rPr>
          <w:delText>based on vendor</w:delText>
        </w:r>
        <w:r w:rsidR="00E45E3B" w:rsidRPr="00BE70D2" w:rsidDel="006430B1">
          <w:rPr>
            <w:color w:val="000000" w:themeColor="text1"/>
            <w:sz w:val="22"/>
            <w:szCs w:val="22"/>
            <w:rPrChange w:id="11939" w:author="Chen Liao" w:date="2021-06-01T21:13:00Z">
              <w:rPr>
                <w:sz w:val="22"/>
                <w:szCs w:val="22"/>
              </w:rPr>
            </w:rPrChange>
          </w:rPr>
          <w:delText xml:space="preserve"> source</w:delText>
        </w:r>
        <w:r w:rsidR="001E1477" w:rsidRPr="00BE70D2" w:rsidDel="006430B1">
          <w:rPr>
            <w:color w:val="000000" w:themeColor="text1"/>
            <w:sz w:val="22"/>
            <w:szCs w:val="22"/>
            <w:rPrChange w:id="11940" w:author="Chen Liao" w:date="2021-06-01T21:13:00Z">
              <w:rPr>
                <w:sz w:val="22"/>
                <w:szCs w:val="22"/>
              </w:rPr>
            </w:rPrChange>
          </w:rPr>
          <w:delText xml:space="preserve">s, </w:delText>
        </w:r>
        <w:r w:rsidR="00BD558F" w:rsidRPr="00BE70D2" w:rsidDel="006430B1">
          <w:rPr>
            <w:color w:val="000000" w:themeColor="text1"/>
            <w:sz w:val="22"/>
            <w:szCs w:val="22"/>
            <w:rPrChange w:id="11941" w:author="Chen Liao" w:date="2021-06-01T21:13:00Z">
              <w:rPr>
                <w:sz w:val="22"/>
                <w:szCs w:val="22"/>
              </w:rPr>
            </w:rPrChange>
          </w:rPr>
          <w:delText xml:space="preserve">the major </w:delText>
        </w:r>
        <w:r w:rsidR="00DF0C62" w:rsidRPr="00BE70D2" w:rsidDel="006430B1">
          <w:rPr>
            <w:color w:val="000000" w:themeColor="text1"/>
            <w:sz w:val="22"/>
            <w:szCs w:val="22"/>
            <w:rPrChange w:id="11942" w:author="Chen Liao" w:date="2021-06-01T21:13:00Z">
              <w:rPr>
                <w:sz w:val="22"/>
                <w:szCs w:val="22"/>
              </w:rPr>
            </w:rPrChange>
          </w:rPr>
          <w:delText xml:space="preserve">conclusions we draw were </w:delText>
        </w:r>
        <w:r w:rsidR="00AF22E6" w:rsidRPr="00BE70D2" w:rsidDel="006430B1">
          <w:rPr>
            <w:color w:val="000000" w:themeColor="text1"/>
            <w:sz w:val="22"/>
            <w:szCs w:val="22"/>
            <w:rPrChange w:id="11943" w:author="Chen Liao" w:date="2021-06-01T21:13:00Z">
              <w:rPr>
                <w:sz w:val="22"/>
                <w:szCs w:val="22"/>
              </w:rPr>
            </w:rPrChange>
          </w:rPr>
          <w:delText xml:space="preserve">essentially </w:delText>
        </w:r>
        <w:r w:rsidR="00DF0C62" w:rsidRPr="00BE70D2" w:rsidDel="006430B1">
          <w:rPr>
            <w:color w:val="000000" w:themeColor="text1"/>
            <w:sz w:val="22"/>
            <w:szCs w:val="22"/>
            <w:rPrChange w:id="11944" w:author="Chen Liao" w:date="2021-06-01T21:13:00Z">
              <w:rPr>
                <w:sz w:val="22"/>
                <w:szCs w:val="22"/>
              </w:rPr>
            </w:rPrChange>
          </w:rPr>
          <w:delText xml:space="preserve">based </w:delText>
        </w:r>
        <w:r w:rsidR="00095694" w:rsidRPr="00BE70D2" w:rsidDel="006430B1">
          <w:rPr>
            <w:color w:val="000000" w:themeColor="text1"/>
            <w:sz w:val="22"/>
            <w:szCs w:val="22"/>
            <w:rPrChange w:id="11945" w:author="Chen Liao" w:date="2021-06-01T21:13:00Z">
              <w:rPr>
                <w:sz w:val="22"/>
                <w:szCs w:val="22"/>
              </w:rPr>
            </w:rPrChange>
          </w:rPr>
          <w:delText>compar</w:delText>
        </w:r>
        <w:r w:rsidR="00A63678" w:rsidRPr="00BE70D2" w:rsidDel="006430B1">
          <w:rPr>
            <w:color w:val="000000" w:themeColor="text1"/>
            <w:sz w:val="22"/>
            <w:szCs w:val="22"/>
            <w:rPrChange w:id="11946" w:author="Chen Liao" w:date="2021-06-01T21:13:00Z">
              <w:rPr>
                <w:sz w:val="22"/>
                <w:szCs w:val="22"/>
              </w:rPr>
            </w:rPrChange>
          </w:rPr>
          <w:delText xml:space="preserve">ative analysis of </w:delText>
        </w:r>
        <w:r w:rsidR="00095694" w:rsidRPr="00BE70D2" w:rsidDel="006430B1">
          <w:rPr>
            <w:color w:val="000000" w:themeColor="text1"/>
            <w:sz w:val="22"/>
            <w:szCs w:val="22"/>
            <w:rPrChange w:id="11947" w:author="Chen Liao" w:date="2021-06-01T21:13:00Z">
              <w:rPr>
                <w:sz w:val="22"/>
                <w:szCs w:val="22"/>
              </w:rPr>
            </w:rPrChange>
          </w:rPr>
          <w:delText>dietary responses</w:delText>
        </w:r>
        <w:r w:rsidR="00A63678" w:rsidRPr="00BE70D2" w:rsidDel="006430B1">
          <w:rPr>
            <w:color w:val="000000" w:themeColor="text1"/>
            <w:sz w:val="22"/>
            <w:szCs w:val="22"/>
            <w:rPrChange w:id="11948" w:author="Chen Liao" w:date="2021-06-01T21:13:00Z">
              <w:rPr>
                <w:sz w:val="22"/>
                <w:szCs w:val="22"/>
              </w:rPr>
            </w:rPrChange>
          </w:rPr>
          <w:delText xml:space="preserve"> among </w:delText>
        </w:r>
        <w:r w:rsidR="00BD558F" w:rsidRPr="00BE70D2" w:rsidDel="006430B1">
          <w:rPr>
            <w:color w:val="000000" w:themeColor="text1"/>
            <w:sz w:val="22"/>
            <w:szCs w:val="22"/>
            <w:rPrChange w:id="11949" w:author="Chen Liao" w:date="2021-06-01T21:13:00Z">
              <w:rPr>
                <w:sz w:val="22"/>
                <w:szCs w:val="22"/>
              </w:rPr>
            </w:rPrChange>
          </w:rPr>
          <w:delText xml:space="preserve">the </w:delText>
        </w:r>
        <w:r w:rsidR="00095694" w:rsidRPr="00BE70D2" w:rsidDel="006430B1">
          <w:rPr>
            <w:color w:val="000000" w:themeColor="text1"/>
            <w:sz w:val="22"/>
            <w:szCs w:val="22"/>
            <w:rPrChange w:id="11950" w:author="Chen Liao" w:date="2021-06-01T21:13:00Z">
              <w:rPr>
                <w:sz w:val="22"/>
                <w:szCs w:val="22"/>
              </w:rPr>
            </w:rPrChange>
          </w:rPr>
          <w:delText xml:space="preserve">four </w:delText>
        </w:r>
        <w:r w:rsidR="005F4CEE" w:rsidRPr="00BE70D2" w:rsidDel="006430B1">
          <w:rPr>
            <w:color w:val="000000" w:themeColor="text1"/>
            <w:sz w:val="22"/>
            <w:szCs w:val="22"/>
            <w:rPrChange w:id="11951" w:author="Chen Liao" w:date="2021-06-01T21:13:00Z">
              <w:rPr>
                <w:sz w:val="22"/>
                <w:szCs w:val="22"/>
              </w:rPr>
            </w:rPrChange>
          </w:rPr>
          <w:delText xml:space="preserve">microbial communities </w:delText>
        </w:r>
        <w:r w:rsidR="00A63678" w:rsidRPr="00BE70D2" w:rsidDel="006430B1">
          <w:rPr>
            <w:color w:val="000000" w:themeColor="text1"/>
            <w:sz w:val="22"/>
            <w:szCs w:val="22"/>
            <w:rPrChange w:id="11952" w:author="Chen Liao" w:date="2021-06-01T21:13:00Z">
              <w:rPr>
                <w:sz w:val="22"/>
                <w:szCs w:val="22"/>
              </w:rPr>
            </w:rPrChange>
          </w:rPr>
          <w:delText>each with several replicates</w:delText>
        </w:r>
        <w:r w:rsidR="00095694" w:rsidRPr="00BE70D2" w:rsidDel="006430B1">
          <w:rPr>
            <w:color w:val="000000" w:themeColor="text1"/>
            <w:sz w:val="22"/>
            <w:szCs w:val="22"/>
            <w:rPrChange w:id="11953" w:author="Chen Liao" w:date="2021-06-01T21:13:00Z">
              <w:rPr>
                <w:sz w:val="22"/>
                <w:szCs w:val="22"/>
              </w:rPr>
            </w:rPrChange>
          </w:rPr>
          <w:delText xml:space="preserve">. </w:delText>
        </w:r>
        <w:r w:rsidR="005F4CEE" w:rsidRPr="00BE70D2" w:rsidDel="006430B1">
          <w:rPr>
            <w:color w:val="000000" w:themeColor="text1"/>
            <w:sz w:val="22"/>
            <w:szCs w:val="22"/>
            <w:rPrChange w:id="11954" w:author="Chen Liao" w:date="2021-06-01T21:13:00Z">
              <w:rPr>
                <w:sz w:val="22"/>
                <w:szCs w:val="22"/>
              </w:rPr>
            </w:rPrChange>
          </w:rPr>
          <w:delText xml:space="preserve">Whether and how well the four </w:delText>
        </w:r>
        <w:r w:rsidR="00B97578" w:rsidRPr="00BE70D2" w:rsidDel="006430B1">
          <w:rPr>
            <w:color w:val="000000" w:themeColor="text1"/>
            <w:sz w:val="22"/>
            <w:szCs w:val="22"/>
            <w:rPrChange w:id="11955" w:author="Chen Liao" w:date="2021-06-01T21:13:00Z">
              <w:rPr>
                <w:sz w:val="22"/>
                <w:szCs w:val="22"/>
              </w:rPr>
            </w:rPrChange>
          </w:rPr>
          <w:delText>community</w:delText>
        </w:r>
        <w:r w:rsidR="005F4CEE" w:rsidRPr="00BE70D2" w:rsidDel="006430B1">
          <w:rPr>
            <w:color w:val="000000" w:themeColor="text1"/>
            <w:sz w:val="22"/>
            <w:szCs w:val="22"/>
            <w:rPrChange w:id="11956" w:author="Chen Liao" w:date="2021-06-01T21:13:00Z">
              <w:rPr>
                <w:sz w:val="22"/>
                <w:szCs w:val="22"/>
              </w:rPr>
            </w:rPrChange>
          </w:rPr>
          <w:delText xml:space="preserve"> types correspond to the enterotypes—distinct </w:delText>
        </w:r>
        <w:r w:rsidR="00B97578" w:rsidRPr="00BE70D2" w:rsidDel="006430B1">
          <w:rPr>
            <w:color w:val="000000" w:themeColor="text1"/>
            <w:sz w:val="22"/>
            <w:szCs w:val="22"/>
            <w:rPrChange w:id="11957" w:author="Chen Liao" w:date="2021-06-01T21:13:00Z">
              <w:rPr>
                <w:sz w:val="22"/>
                <w:szCs w:val="22"/>
              </w:rPr>
            </w:rPrChange>
          </w:rPr>
          <w:delText>microbiome</w:delText>
        </w:r>
        <w:r w:rsidR="005F4CEE" w:rsidRPr="00BE70D2" w:rsidDel="006430B1">
          <w:rPr>
            <w:color w:val="000000" w:themeColor="text1"/>
            <w:sz w:val="22"/>
            <w:szCs w:val="22"/>
            <w:rPrChange w:id="11958" w:author="Chen Liao" w:date="2021-06-01T21:13:00Z">
              <w:rPr>
                <w:sz w:val="22"/>
                <w:szCs w:val="22"/>
              </w:rPr>
            </w:rPrChange>
          </w:rPr>
          <w:delText xml:space="preserve"> configurations</w:delText>
        </w:r>
        <w:r w:rsidR="00E836FC" w:rsidRPr="00BE70D2" w:rsidDel="006430B1">
          <w:rPr>
            <w:color w:val="000000" w:themeColor="text1"/>
            <w:sz w:val="22"/>
            <w:szCs w:val="22"/>
            <w:rPrChange w:id="11959" w:author="Chen Liao" w:date="2021-06-01T21:13:00Z">
              <w:rPr>
                <w:sz w:val="22"/>
                <w:szCs w:val="22"/>
              </w:rPr>
            </w:rPrChange>
          </w:rPr>
          <w:delText xml:space="preserve"> </w:delText>
        </w:r>
        <w:r w:rsidR="00E836FC" w:rsidRPr="00BE70D2" w:rsidDel="006430B1">
          <w:rPr>
            <w:color w:val="000000" w:themeColor="text1"/>
            <w:sz w:val="22"/>
            <w:szCs w:val="22"/>
            <w:rPrChange w:id="11960" w:author="Chen Liao" w:date="2021-06-01T21:13:00Z">
              <w:rPr>
                <w:sz w:val="22"/>
                <w:szCs w:val="22"/>
              </w:rPr>
            </w:rPrChange>
          </w:rPr>
          <w:fldChar w:fldCharType="begin"/>
        </w:r>
        <w:r w:rsidR="002E2A76" w:rsidRPr="00BE70D2" w:rsidDel="006430B1">
          <w:rPr>
            <w:color w:val="000000" w:themeColor="text1"/>
            <w:sz w:val="22"/>
            <w:szCs w:val="22"/>
            <w:rPrChange w:id="11961" w:author="Chen Liao" w:date="2021-06-01T21:13:00Z">
              <w:rPr>
                <w:sz w:val="22"/>
                <w:szCs w:val="22"/>
              </w:rPr>
            </w:rPrChange>
          </w:rPr>
          <w:delInstrText xml:space="preserve"> ADDIN NE.Ref.{A83A1A07-7A2A-4DAB-B273-F9F204165469}</w:delInstrText>
        </w:r>
        <w:r w:rsidR="00E836FC" w:rsidRPr="00BE70D2" w:rsidDel="006430B1">
          <w:rPr>
            <w:color w:val="000000" w:themeColor="text1"/>
            <w:sz w:val="22"/>
            <w:szCs w:val="22"/>
            <w:rPrChange w:id="11962" w:author="Chen Liao" w:date="2021-06-01T21:13:00Z">
              <w:rPr>
                <w:sz w:val="22"/>
                <w:szCs w:val="22"/>
              </w:rPr>
            </w:rPrChange>
          </w:rPr>
          <w:fldChar w:fldCharType="separate"/>
        </w:r>
        <w:r w:rsidR="00D67D1E" w:rsidRPr="00BE70D2" w:rsidDel="006430B1">
          <w:rPr>
            <w:rFonts w:eastAsiaTheme="minorEastAsia"/>
            <w:color w:val="000000" w:themeColor="text1"/>
            <w:sz w:val="22"/>
            <w:szCs w:val="22"/>
            <w:rPrChange w:id="11963" w:author="Chen Liao" w:date="2021-06-01T21:13:00Z">
              <w:rPr>
                <w:rFonts w:eastAsiaTheme="minorEastAsia"/>
                <w:color w:val="080000"/>
                <w:sz w:val="22"/>
                <w:szCs w:val="22"/>
              </w:rPr>
            </w:rPrChange>
          </w:rPr>
          <w:delText>[71]</w:delText>
        </w:r>
        <w:r w:rsidR="00E836FC" w:rsidRPr="00BE70D2" w:rsidDel="006430B1">
          <w:rPr>
            <w:color w:val="000000" w:themeColor="text1"/>
            <w:sz w:val="22"/>
            <w:szCs w:val="22"/>
            <w:rPrChange w:id="11964" w:author="Chen Liao" w:date="2021-06-01T21:13:00Z">
              <w:rPr>
                <w:sz w:val="22"/>
                <w:szCs w:val="22"/>
              </w:rPr>
            </w:rPrChange>
          </w:rPr>
          <w:fldChar w:fldCharType="end"/>
        </w:r>
        <w:r w:rsidR="00E836FC" w:rsidRPr="00BE70D2" w:rsidDel="006430B1">
          <w:rPr>
            <w:color w:val="000000" w:themeColor="text1"/>
            <w:sz w:val="22"/>
            <w:szCs w:val="22"/>
            <w:rPrChange w:id="11965" w:author="Chen Liao" w:date="2021-06-01T21:13:00Z">
              <w:rPr>
                <w:sz w:val="22"/>
                <w:szCs w:val="22"/>
              </w:rPr>
            </w:rPrChange>
          </w:rPr>
          <w:delText xml:space="preserve"> </w:delText>
        </w:r>
        <w:r w:rsidR="005F4CEE" w:rsidRPr="00BE70D2" w:rsidDel="006430B1">
          <w:rPr>
            <w:color w:val="000000" w:themeColor="text1"/>
            <w:sz w:val="22"/>
            <w:szCs w:val="22"/>
            <w:rPrChange w:id="11966" w:author="Chen Liao" w:date="2021-06-01T21:13:00Z">
              <w:rPr>
                <w:sz w:val="22"/>
                <w:szCs w:val="22"/>
              </w:rPr>
            </w:rPrChange>
          </w:rPr>
          <w:delText xml:space="preserve">—in humans </w:delText>
        </w:r>
        <w:r w:rsidR="00444A06" w:rsidRPr="00BE70D2" w:rsidDel="006430B1">
          <w:rPr>
            <w:color w:val="000000" w:themeColor="text1"/>
            <w:sz w:val="22"/>
            <w:szCs w:val="22"/>
            <w:rPrChange w:id="11967" w:author="Chen Liao" w:date="2021-06-01T21:13:00Z">
              <w:rPr>
                <w:sz w:val="22"/>
                <w:szCs w:val="22"/>
              </w:rPr>
            </w:rPrChange>
          </w:rPr>
          <w:delText>are worth further study.</w:delText>
        </w:r>
        <w:r w:rsidR="005F4CEE" w:rsidRPr="00BE70D2" w:rsidDel="006430B1">
          <w:rPr>
            <w:color w:val="000000" w:themeColor="text1"/>
            <w:sz w:val="22"/>
            <w:szCs w:val="22"/>
            <w:rPrChange w:id="11968" w:author="Chen Liao" w:date="2021-06-01T21:13:00Z">
              <w:rPr>
                <w:sz w:val="22"/>
                <w:szCs w:val="22"/>
              </w:rPr>
            </w:rPrChange>
          </w:rPr>
          <w:delText xml:space="preserve"> </w:delText>
        </w:r>
        <w:r w:rsidR="00956E15" w:rsidRPr="00BE70D2" w:rsidDel="006430B1">
          <w:rPr>
            <w:color w:val="000000" w:themeColor="text1"/>
            <w:sz w:val="22"/>
            <w:szCs w:val="22"/>
            <w:rPrChange w:id="11969" w:author="Chen Liao" w:date="2021-06-01T21:13:00Z">
              <w:rPr>
                <w:sz w:val="22"/>
                <w:szCs w:val="22"/>
              </w:rPr>
            </w:rPrChange>
          </w:rPr>
          <w:delText>T</w:delText>
        </w:r>
        <w:r w:rsidR="009C5CFD" w:rsidRPr="00BE70D2" w:rsidDel="006430B1">
          <w:rPr>
            <w:color w:val="000000" w:themeColor="text1"/>
            <w:sz w:val="22"/>
            <w:szCs w:val="22"/>
            <w:rPrChange w:id="11970" w:author="Chen Liao" w:date="2021-06-01T21:13:00Z">
              <w:rPr>
                <w:sz w:val="22"/>
                <w:szCs w:val="22"/>
              </w:rPr>
            </w:rPrChange>
          </w:rPr>
          <w:delText>o soften</w:delText>
        </w:r>
        <w:r w:rsidR="004E1ACA" w:rsidRPr="00BE70D2" w:rsidDel="006430B1">
          <w:rPr>
            <w:color w:val="000000" w:themeColor="text1"/>
            <w:sz w:val="22"/>
            <w:szCs w:val="22"/>
            <w:rPrChange w:id="11971" w:author="Chen Liao" w:date="2021-06-01T21:13:00Z">
              <w:rPr>
                <w:sz w:val="22"/>
                <w:szCs w:val="22"/>
              </w:rPr>
            </w:rPrChange>
          </w:rPr>
          <w:delText xml:space="preserve"> this limitation</w:delText>
        </w:r>
        <w:r w:rsidR="00956E15" w:rsidRPr="00BE70D2" w:rsidDel="006430B1">
          <w:rPr>
            <w:color w:val="000000" w:themeColor="text1"/>
            <w:sz w:val="22"/>
            <w:szCs w:val="22"/>
            <w:rPrChange w:id="11972" w:author="Chen Liao" w:date="2021-06-01T21:13:00Z">
              <w:rPr>
                <w:sz w:val="22"/>
                <w:szCs w:val="22"/>
              </w:rPr>
            </w:rPrChange>
          </w:rPr>
          <w:delText>, we have made efforts to</w:delText>
        </w:r>
        <w:r w:rsidR="004E1ACA" w:rsidRPr="00BE70D2" w:rsidDel="006430B1">
          <w:rPr>
            <w:color w:val="000000" w:themeColor="text1"/>
            <w:sz w:val="22"/>
            <w:szCs w:val="22"/>
            <w:rPrChange w:id="11973" w:author="Chen Liao" w:date="2021-06-01T21:13:00Z">
              <w:rPr>
                <w:sz w:val="22"/>
                <w:szCs w:val="22"/>
              </w:rPr>
            </w:rPrChange>
          </w:rPr>
          <w:delText xml:space="preserve"> </w:delText>
        </w:r>
        <w:r w:rsidR="00785368" w:rsidRPr="00BE70D2" w:rsidDel="006430B1">
          <w:rPr>
            <w:color w:val="000000" w:themeColor="text1"/>
            <w:sz w:val="22"/>
            <w:szCs w:val="22"/>
            <w:rPrChange w:id="11974" w:author="Chen Liao" w:date="2021-06-01T21:13:00Z">
              <w:rPr>
                <w:sz w:val="22"/>
                <w:szCs w:val="22"/>
              </w:rPr>
            </w:rPrChange>
          </w:rPr>
          <w:delText>augment the</w:delText>
        </w:r>
        <w:r w:rsidR="0047201A" w:rsidRPr="00BE70D2" w:rsidDel="006430B1">
          <w:rPr>
            <w:color w:val="000000" w:themeColor="text1"/>
            <w:sz w:val="22"/>
            <w:szCs w:val="22"/>
            <w:rPrChange w:id="11975" w:author="Chen Liao" w:date="2021-06-01T21:13:00Z">
              <w:rPr>
                <w:sz w:val="22"/>
                <w:szCs w:val="22"/>
              </w:rPr>
            </w:rPrChange>
          </w:rPr>
          <w:delText xml:space="preserve"> </w:delText>
        </w:r>
        <w:r w:rsidR="00785368" w:rsidRPr="00BE70D2" w:rsidDel="006430B1">
          <w:rPr>
            <w:color w:val="000000" w:themeColor="text1"/>
            <w:sz w:val="22"/>
            <w:szCs w:val="22"/>
            <w:rPrChange w:id="11976" w:author="Chen Liao" w:date="2021-06-01T21:13:00Z">
              <w:rPr>
                <w:sz w:val="22"/>
                <w:szCs w:val="22"/>
              </w:rPr>
            </w:rPrChange>
          </w:rPr>
          <w:delText xml:space="preserve">microbiome diversity </w:delText>
        </w:r>
        <w:r w:rsidR="0047201A" w:rsidRPr="00BE70D2" w:rsidDel="006430B1">
          <w:rPr>
            <w:color w:val="000000" w:themeColor="text1"/>
            <w:sz w:val="22"/>
            <w:szCs w:val="22"/>
            <w:rPrChange w:id="11977" w:author="Chen Liao" w:date="2021-06-01T21:13:00Z">
              <w:rPr>
                <w:sz w:val="22"/>
                <w:szCs w:val="22"/>
              </w:rPr>
            </w:rPrChange>
          </w:rPr>
          <w:delText>by</w:delText>
        </w:r>
        <w:r w:rsidR="00277EBF" w:rsidRPr="00BE70D2" w:rsidDel="006430B1">
          <w:rPr>
            <w:color w:val="000000" w:themeColor="text1"/>
            <w:sz w:val="22"/>
            <w:szCs w:val="22"/>
            <w:rPrChange w:id="11978" w:author="Chen Liao" w:date="2021-06-01T21:13:00Z">
              <w:rPr>
                <w:sz w:val="22"/>
                <w:szCs w:val="22"/>
              </w:rPr>
            </w:rPrChange>
          </w:rPr>
          <w:delText xml:space="preserve"> reanalyzing </w:delText>
        </w:r>
        <w:r w:rsidR="004E1ACA" w:rsidRPr="00BE70D2" w:rsidDel="006430B1">
          <w:rPr>
            <w:color w:val="000000" w:themeColor="text1"/>
            <w:sz w:val="22"/>
            <w:szCs w:val="22"/>
            <w:rPrChange w:id="11979" w:author="Chen Liao" w:date="2021-06-01T21:13:00Z">
              <w:rPr>
                <w:sz w:val="22"/>
                <w:szCs w:val="22"/>
              </w:rPr>
            </w:rPrChange>
          </w:rPr>
          <w:delText>public dataset</w:delText>
        </w:r>
        <w:r w:rsidR="0047201A" w:rsidRPr="00BE70D2" w:rsidDel="006430B1">
          <w:rPr>
            <w:color w:val="000000" w:themeColor="text1"/>
            <w:sz w:val="22"/>
            <w:szCs w:val="22"/>
            <w:rPrChange w:id="11980" w:author="Chen Liao" w:date="2021-06-01T21:13:00Z">
              <w:rPr>
                <w:sz w:val="22"/>
                <w:szCs w:val="22"/>
              </w:rPr>
            </w:rPrChange>
          </w:rPr>
          <w:delText xml:space="preserve"> from </w:delText>
        </w:r>
        <w:r w:rsidR="00FF5BE5" w:rsidRPr="00BE70D2" w:rsidDel="006430B1">
          <w:rPr>
            <w:color w:val="000000" w:themeColor="text1"/>
            <w:sz w:val="22"/>
            <w:szCs w:val="22"/>
            <w:rPrChange w:id="11981" w:author="Chen Liao" w:date="2021-06-01T21:13:00Z">
              <w:rPr>
                <w:sz w:val="22"/>
                <w:szCs w:val="22"/>
              </w:rPr>
            </w:rPrChange>
          </w:rPr>
          <w:delText xml:space="preserve">a </w:delText>
        </w:r>
        <w:r w:rsidR="0047201A" w:rsidRPr="00BE70D2" w:rsidDel="006430B1">
          <w:rPr>
            <w:color w:val="000000" w:themeColor="text1"/>
            <w:sz w:val="22"/>
            <w:szCs w:val="22"/>
            <w:rPrChange w:id="11982" w:author="Chen Liao" w:date="2021-06-01T21:13:00Z">
              <w:rPr>
                <w:sz w:val="22"/>
                <w:szCs w:val="22"/>
              </w:rPr>
            </w:rPrChange>
          </w:rPr>
          <w:delText>similar stud</w:delText>
        </w:r>
        <w:r w:rsidR="00FF5BE5" w:rsidRPr="00BE70D2" w:rsidDel="006430B1">
          <w:rPr>
            <w:color w:val="000000" w:themeColor="text1"/>
            <w:sz w:val="22"/>
            <w:szCs w:val="22"/>
            <w:rPrChange w:id="11983" w:author="Chen Liao" w:date="2021-06-01T21:13:00Z">
              <w:rPr>
                <w:sz w:val="22"/>
                <w:szCs w:val="22"/>
              </w:rPr>
            </w:rPrChange>
          </w:rPr>
          <w:delText>y</w:delText>
        </w:r>
        <w:r w:rsidR="004E1ACA" w:rsidRPr="00BE70D2" w:rsidDel="006430B1">
          <w:rPr>
            <w:color w:val="000000" w:themeColor="text1"/>
            <w:sz w:val="22"/>
            <w:szCs w:val="22"/>
            <w:rPrChange w:id="11984" w:author="Chen Liao" w:date="2021-06-01T21:13:00Z">
              <w:rPr>
                <w:sz w:val="22"/>
                <w:szCs w:val="22"/>
              </w:rPr>
            </w:rPrChange>
          </w:rPr>
          <w:delText>.</w:delText>
        </w:r>
        <w:r w:rsidR="00715AF3" w:rsidRPr="00BE70D2" w:rsidDel="006430B1">
          <w:rPr>
            <w:color w:val="000000" w:themeColor="text1"/>
            <w:sz w:val="22"/>
            <w:szCs w:val="22"/>
            <w:rPrChange w:id="11985" w:author="Chen Liao" w:date="2021-06-01T21:13:00Z">
              <w:rPr>
                <w:sz w:val="22"/>
                <w:szCs w:val="22"/>
              </w:rPr>
            </w:rPrChange>
          </w:rPr>
          <w:delText xml:space="preserve"> </w:delText>
        </w:r>
        <w:r w:rsidR="004E1ACA" w:rsidRPr="00BE70D2" w:rsidDel="006430B1">
          <w:rPr>
            <w:color w:val="000000" w:themeColor="text1"/>
            <w:sz w:val="22"/>
            <w:szCs w:val="22"/>
            <w:rPrChange w:id="11986" w:author="Chen Liao" w:date="2021-06-01T21:13:00Z">
              <w:rPr>
                <w:sz w:val="22"/>
                <w:szCs w:val="22"/>
              </w:rPr>
            </w:rPrChange>
          </w:rPr>
          <w:delText xml:space="preserve">Second, </w:delText>
        </w:r>
      </w:del>
      <w:del w:id="11987" w:author="Chen Liao" w:date="2021-06-01T15:57:00Z">
        <w:r w:rsidR="004E1ACA" w:rsidRPr="00BE70D2" w:rsidDel="00F72078">
          <w:rPr>
            <w:color w:val="000000" w:themeColor="text1"/>
            <w:sz w:val="22"/>
            <w:szCs w:val="22"/>
            <w:rPrChange w:id="11988" w:author="Chen Liao" w:date="2021-06-01T21:13:00Z">
              <w:rPr>
                <w:sz w:val="22"/>
                <w:szCs w:val="22"/>
              </w:rPr>
            </w:rPrChange>
          </w:rPr>
          <w:delText xml:space="preserve">the </w:delText>
        </w:r>
        <w:r w:rsidR="00715AF3" w:rsidRPr="00BE70D2" w:rsidDel="00F72078">
          <w:rPr>
            <w:color w:val="000000" w:themeColor="text1"/>
            <w:sz w:val="22"/>
            <w:szCs w:val="22"/>
            <w:rPrChange w:id="11989" w:author="Chen Liao" w:date="2021-06-01T21:13:00Z">
              <w:rPr>
                <w:sz w:val="22"/>
                <w:szCs w:val="22"/>
              </w:rPr>
            </w:rPrChange>
          </w:rPr>
          <w:delText xml:space="preserve">murine </w:delText>
        </w:r>
        <w:r w:rsidR="004E1ACA" w:rsidRPr="00BE70D2" w:rsidDel="00F72078">
          <w:rPr>
            <w:color w:val="000000" w:themeColor="text1"/>
            <w:sz w:val="22"/>
            <w:szCs w:val="22"/>
            <w:rPrChange w:id="11990" w:author="Chen Liao" w:date="2021-06-01T21:13:00Z">
              <w:rPr>
                <w:sz w:val="22"/>
                <w:szCs w:val="22"/>
              </w:rPr>
            </w:rPrChange>
          </w:rPr>
          <w:delText xml:space="preserve">gut microbiota has distinct compositions </w:delText>
        </w:r>
        <w:r w:rsidR="00CC44B3" w:rsidRPr="00BE70D2" w:rsidDel="00F72078">
          <w:rPr>
            <w:color w:val="000000" w:themeColor="text1"/>
            <w:sz w:val="22"/>
            <w:szCs w:val="22"/>
            <w:rPrChange w:id="11991" w:author="Chen Liao" w:date="2021-06-01T21:13:00Z">
              <w:rPr>
                <w:sz w:val="22"/>
                <w:szCs w:val="22"/>
              </w:rPr>
            </w:rPrChange>
          </w:rPr>
          <w:delText>from</w:delText>
        </w:r>
        <w:r w:rsidR="004E1ACA" w:rsidRPr="00BE70D2" w:rsidDel="00F72078">
          <w:rPr>
            <w:color w:val="000000" w:themeColor="text1"/>
            <w:sz w:val="22"/>
            <w:szCs w:val="22"/>
            <w:rPrChange w:id="11992" w:author="Chen Liao" w:date="2021-06-01T21:13:00Z">
              <w:rPr>
                <w:sz w:val="22"/>
                <w:szCs w:val="22"/>
              </w:rPr>
            </w:rPrChange>
          </w:rPr>
          <w:delText xml:space="preserve"> humans</w:delText>
        </w:r>
        <w:r w:rsidR="00381A93" w:rsidRPr="00BE70D2" w:rsidDel="00F72078">
          <w:rPr>
            <w:color w:val="000000" w:themeColor="text1"/>
            <w:sz w:val="22"/>
            <w:szCs w:val="22"/>
            <w:rPrChange w:id="11993" w:author="Chen Liao" w:date="2021-06-01T21:13:00Z">
              <w:rPr>
                <w:sz w:val="22"/>
                <w:szCs w:val="22"/>
              </w:rPr>
            </w:rPrChange>
          </w:rPr>
          <w:delText xml:space="preserve"> </w:delText>
        </w:r>
        <w:r w:rsidR="00381A93" w:rsidRPr="00BE70D2" w:rsidDel="00F72078">
          <w:rPr>
            <w:color w:val="000000" w:themeColor="text1"/>
            <w:sz w:val="22"/>
            <w:szCs w:val="22"/>
            <w:rPrChange w:id="11994" w:author="Chen Liao" w:date="2021-06-01T21:13:00Z">
              <w:rPr>
                <w:sz w:val="22"/>
                <w:szCs w:val="22"/>
              </w:rPr>
            </w:rPrChange>
          </w:rPr>
          <w:fldChar w:fldCharType="begin"/>
        </w:r>
        <w:r w:rsidR="002E2A76" w:rsidRPr="00BE70D2" w:rsidDel="00F72078">
          <w:rPr>
            <w:color w:val="000000" w:themeColor="text1"/>
            <w:sz w:val="22"/>
            <w:szCs w:val="22"/>
            <w:rPrChange w:id="11995" w:author="Chen Liao" w:date="2021-06-01T21:13:00Z">
              <w:rPr>
                <w:sz w:val="22"/>
                <w:szCs w:val="22"/>
              </w:rPr>
            </w:rPrChange>
          </w:rPr>
          <w:delInstrText xml:space="preserve"> ADDIN NE.Ref.{A669DA55-006E-4AA5-9DFA-F44F27767123}</w:delInstrText>
        </w:r>
        <w:r w:rsidR="00381A93" w:rsidRPr="00BE70D2" w:rsidDel="00F72078">
          <w:rPr>
            <w:color w:val="000000" w:themeColor="text1"/>
            <w:sz w:val="22"/>
            <w:szCs w:val="22"/>
            <w:rPrChange w:id="11996" w:author="Chen Liao" w:date="2021-06-01T21:13:00Z">
              <w:rPr>
                <w:sz w:val="22"/>
                <w:szCs w:val="22"/>
              </w:rPr>
            </w:rPrChange>
          </w:rPr>
          <w:fldChar w:fldCharType="separate"/>
        </w:r>
        <w:r w:rsidR="00D67D1E" w:rsidRPr="00BE70D2" w:rsidDel="00F72078">
          <w:rPr>
            <w:rFonts w:eastAsiaTheme="minorEastAsia"/>
            <w:color w:val="000000" w:themeColor="text1"/>
            <w:sz w:val="22"/>
            <w:szCs w:val="22"/>
            <w:rPrChange w:id="11997" w:author="Chen Liao" w:date="2021-06-01T21:13:00Z">
              <w:rPr>
                <w:rFonts w:eastAsiaTheme="minorEastAsia"/>
                <w:color w:val="080000"/>
                <w:sz w:val="22"/>
                <w:szCs w:val="22"/>
              </w:rPr>
            </w:rPrChange>
          </w:rPr>
          <w:delText>[72]</w:delText>
        </w:r>
        <w:r w:rsidR="00381A93" w:rsidRPr="00BE70D2" w:rsidDel="00F72078">
          <w:rPr>
            <w:color w:val="000000" w:themeColor="text1"/>
            <w:sz w:val="22"/>
            <w:szCs w:val="22"/>
            <w:rPrChange w:id="11998" w:author="Chen Liao" w:date="2021-06-01T21:13:00Z">
              <w:rPr>
                <w:sz w:val="22"/>
                <w:szCs w:val="22"/>
              </w:rPr>
            </w:rPrChange>
          </w:rPr>
          <w:fldChar w:fldCharType="end"/>
        </w:r>
        <w:r w:rsidR="004E1ACA" w:rsidRPr="00BE70D2" w:rsidDel="00F72078">
          <w:rPr>
            <w:color w:val="000000" w:themeColor="text1"/>
            <w:sz w:val="22"/>
            <w:szCs w:val="22"/>
            <w:rPrChange w:id="11999" w:author="Chen Liao" w:date="2021-06-01T21:13:00Z">
              <w:rPr>
                <w:sz w:val="22"/>
                <w:szCs w:val="22"/>
              </w:rPr>
            </w:rPrChange>
          </w:rPr>
          <w:delText xml:space="preserve">. </w:delText>
        </w:r>
      </w:del>
      <w:del w:id="12000" w:author="Chen Liao" w:date="2021-06-01T17:00:00Z">
        <w:r w:rsidR="00715AF3" w:rsidRPr="00BE70D2" w:rsidDel="006430B1">
          <w:rPr>
            <w:color w:val="000000" w:themeColor="text1"/>
            <w:sz w:val="22"/>
            <w:szCs w:val="22"/>
            <w:rPrChange w:id="12001" w:author="Chen Liao" w:date="2021-06-01T21:13:00Z">
              <w:rPr>
                <w:sz w:val="22"/>
                <w:szCs w:val="22"/>
              </w:rPr>
            </w:rPrChange>
          </w:rPr>
          <w:delText xml:space="preserve">Although Bacteroidetes and firmicutes are two major phyla </w:delText>
        </w:r>
        <w:r w:rsidR="004960FB" w:rsidRPr="00BE70D2" w:rsidDel="006430B1">
          <w:rPr>
            <w:color w:val="000000" w:themeColor="text1"/>
            <w:sz w:val="22"/>
            <w:szCs w:val="22"/>
            <w:rPrChange w:id="12002" w:author="Chen Liao" w:date="2021-06-01T21:13:00Z">
              <w:rPr>
                <w:sz w:val="22"/>
                <w:szCs w:val="22"/>
              </w:rPr>
            </w:rPrChange>
          </w:rPr>
          <w:delText>shared between</w:delText>
        </w:r>
        <w:r w:rsidR="00715AF3" w:rsidRPr="00BE70D2" w:rsidDel="006430B1">
          <w:rPr>
            <w:color w:val="000000" w:themeColor="text1"/>
            <w:sz w:val="22"/>
            <w:szCs w:val="22"/>
            <w:rPrChange w:id="12003" w:author="Chen Liao" w:date="2021-06-01T21:13:00Z">
              <w:rPr>
                <w:sz w:val="22"/>
                <w:szCs w:val="22"/>
              </w:rPr>
            </w:rPrChange>
          </w:rPr>
          <w:delText xml:space="preserve"> m</w:delText>
        </w:r>
        <w:r w:rsidR="00D51646" w:rsidRPr="00BE70D2" w:rsidDel="006430B1">
          <w:rPr>
            <w:color w:val="000000" w:themeColor="text1"/>
            <w:sz w:val="22"/>
            <w:szCs w:val="22"/>
            <w:rPrChange w:id="12004" w:author="Chen Liao" w:date="2021-06-01T21:13:00Z">
              <w:rPr>
                <w:sz w:val="22"/>
                <w:szCs w:val="22"/>
              </w:rPr>
            </w:rPrChange>
          </w:rPr>
          <w:delText>ice</w:delText>
        </w:r>
        <w:r w:rsidR="00715AF3" w:rsidRPr="00BE70D2" w:rsidDel="006430B1">
          <w:rPr>
            <w:color w:val="000000" w:themeColor="text1"/>
            <w:sz w:val="22"/>
            <w:szCs w:val="22"/>
            <w:rPrChange w:id="12005" w:author="Chen Liao" w:date="2021-06-01T21:13:00Z">
              <w:rPr>
                <w:sz w:val="22"/>
                <w:szCs w:val="22"/>
              </w:rPr>
            </w:rPrChange>
          </w:rPr>
          <w:delText xml:space="preserve"> and human, 85% </w:delText>
        </w:r>
        <w:r w:rsidR="00D51646" w:rsidRPr="00BE70D2" w:rsidDel="006430B1">
          <w:rPr>
            <w:color w:val="000000" w:themeColor="text1"/>
            <w:sz w:val="22"/>
            <w:szCs w:val="22"/>
            <w:rPrChange w:id="12006" w:author="Chen Liao" w:date="2021-06-01T21:13:00Z">
              <w:rPr>
                <w:sz w:val="22"/>
                <w:szCs w:val="22"/>
              </w:rPr>
            </w:rPrChange>
          </w:rPr>
          <w:delText xml:space="preserve">genera found in the mouse gut are not </w:delText>
        </w:r>
        <w:r w:rsidR="00191453" w:rsidRPr="00BE70D2" w:rsidDel="006430B1">
          <w:rPr>
            <w:color w:val="000000" w:themeColor="text1"/>
            <w:sz w:val="22"/>
            <w:szCs w:val="22"/>
            <w:rPrChange w:id="12007" w:author="Chen Liao" w:date="2021-06-01T21:13:00Z">
              <w:rPr>
                <w:sz w:val="22"/>
                <w:szCs w:val="22"/>
              </w:rPr>
            </w:rPrChange>
          </w:rPr>
          <w:delText>detectable</w:delText>
        </w:r>
        <w:r w:rsidR="00D51646" w:rsidRPr="00BE70D2" w:rsidDel="006430B1">
          <w:rPr>
            <w:color w:val="000000" w:themeColor="text1"/>
            <w:sz w:val="22"/>
            <w:szCs w:val="22"/>
            <w:rPrChange w:id="12008" w:author="Chen Liao" w:date="2021-06-01T21:13:00Z">
              <w:rPr>
                <w:sz w:val="22"/>
                <w:szCs w:val="22"/>
              </w:rPr>
            </w:rPrChange>
          </w:rPr>
          <w:delText xml:space="preserve"> in </w:delText>
        </w:r>
        <w:r w:rsidR="00CC44B3" w:rsidRPr="00BE70D2" w:rsidDel="006430B1">
          <w:rPr>
            <w:color w:val="000000" w:themeColor="text1"/>
            <w:sz w:val="22"/>
            <w:szCs w:val="22"/>
            <w:rPrChange w:id="12009" w:author="Chen Liao" w:date="2021-06-01T21:13:00Z">
              <w:rPr>
                <w:sz w:val="22"/>
                <w:szCs w:val="22"/>
              </w:rPr>
            </w:rPrChange>
          </w:rPr>
          <w:delText xml:space="preserve">the </w:delText>
        </w:r>
        <w:r w:rsidR="00D51646" w:rsidRPr="00BE70D2" w:rsidDel="006430B1">
          <w:rPr>
            <w:color w:val="000000" w:themeColor="text1"/>
            <w:sz w:val="22"/>
            <w:szCs w:val="22"/>
            <w:rPrChange w:id="12010" w:author="Chen Liao" w:date="2021-06-01T21:13:00Z">
              <w:rPr>
                <w:sz w:val="22"/>
                <w:szCs w:val="22"/>
              </w:rPr>
            </w:rPrChange>
          </w:rPr>
          <w:delText>human</w:delText>
        </w:r>
        <w:r w:rsidR="00CC44B3" w:rsidRPr="00BE70D2" w:rsidDel="006430B1">
          <w:rPr>
            <w:color w:val="000000" w:themeColor="text1"/>
            <w:sz w:val="22"/>
            <w:szCs w:val="22"/>
            <w:rPrChange w:id="12011" w:author="Chen Liao" w:date="2021-06-01T21:13:00Z">
              <w:rPr>
                <w:sz w:val="22"/>
                <w:szCs w:val="22"/>
              </w:rPr>
            </w:rPrChange>
          </w:rPr>
          <w:delText xml:space="preserve"> gut</w:delText>
        </w:r>
        <w:r w:rsidR="00E836FC" w:rsidRPr="00BE70D2" w:rsidDel="006430B1">
          <w:rPr>
            <w:color w:val="000000" w:themeColor="text1"/>
            <w:sz w:val="22"/>
            <w:szCs w:val="22"/>
            <w:rPrChange w:id="12012" w:author="Chen Liao" w:date="2021-06-01T21:13:00Z">
              <w:rPr>
                <w:sz w:val="22"/>
                <w:szCs w:val="22"/>
              </w:rPr>
            </w:rPrChange>
          </w:rPr>
          <w:delText xml:space="preserve"> </w:delText>
        </w:r>
        <w:r w:rsidR="00D032BB" w:rsidRPr="00BE70D2" w:rsidDel="006430B1">
          <w:rPr>
            <w:color w:val="000000" w:themeColor="text1"/>
            <w:sz w:val="22"/>
            <w:szCs w:val="22"/>
            <w:rPrChange w:id="12013" w:author="Chen Liao" w:date="2021-06-01T21:13:00Z">
              <w:rPr>
                <w:sz w:val="22"/>
                <w:szCs w:val="22"/>
              </w:rPr>
            </w:rPrChange>
          </w:rPr>
          <w:fldChar w:fldCharType="begin"/>
        </w:r>
        <w:r w:rsidR="002E2A76" w:rsidRPr="00BE70D2" w:rsidDel="006430B1">
          <w:rPr>
            <w:color w:val="000000" w:themeColor="text1"/>
            <w:sz w:val="22"/>
            <w:szCs w:val="22"/>
            <w:rPrChange w:id="12014" w:author="Chen Liao" w:date="2021-06-01T21:13:00Z">
              <w:rPr>
                <w:sz w:val="22"/>
                <w:szCs w:val="22"/>
              </w:rPr>
            </w:rPrChange>
          </w:rPr>
          <w:delInstrText xml:space="preserve"> ADDIN NE.Ref.{EF135622-F792-4BAA-99EC-A8D9AC6249B7}</w:delInstrText>
        </w:r>
        <w:r w:rsidR="00D032BB" w:rsidRPr="00BE70D2" w:rsidDel="006430B1">
          <w:rPr>
            <w:color w:val="000000" w:themeColor="text1"/>
            <w:sz w:val="22"/>
            <w:szCs w:val="22"/>
            <w:rPrChange w:id="12015" w:author="Chen Liao" w:date="2021-06-01T21:13:00Z">
              <w:rPr>
                <w:sz w:val="22"/>
                <w:szCs w:val="22"/>
              </w:rPr>
            </w:rPrChange>
          </w:rPr>
          <w:fldChar w:fldCharType="separate"/>
        </w:r>
        <w:r w:rsidR="00D67D1E" w:rsidRPr="00BE70D2" w:rsidDel="006430B1">
          <w:rPr>
            <w:rFonts w:eastAsiaTheme="minorEastAsia"/>
            <w:color w:val="000000" w:themeColor="text1"/>
            <w:sz w:val="22"/>
            <w:szCs w:val="22"/>
            <w:rPrChange w:id="12016" w:author="Chen Liao" w:date="2021-06-01T21:13:00Z">
              <w:rPr>
                <w:rFonts w:eastAsiaTheme="minorEastAsia"/>
                <w:color w:val="080000"/>
                <w:sz w:val="22"/>
                <w:szCs w:val="22"/>
              </w:rPr>
            </w:rPrChange>
          </w:rPr>
          <w:delText>[73]</w:delText>
        </w:r>
        <w:r w:rsidR="00D032BB" w:rsidRPr="00BE70D2" w:rsidDel="006430B1">
          <w:rPr>
            <w:color w:val="000000" w:themeColor="text1"/>
            <w:sz w:val="22"/>
            <w:szCs w:val="22"/>
            <w:rPrChange w:id="12017" w:author="Chen Liao" w:date="2021-06-01T21:13:00Z">
              <w:rPr>
                <w:sz w:val="22"/>
                <w:szCs w:val="22"/>
              </w:rPr>
            </w:rPrChange>
          </w:rPr>
          <w:fldChar w:fldCharType="end"/>
        </w:r>
        <w:r w:rsidR="00715AF3" w:rsidRPr="00BE70D2" w:rsidDel="006430B1">
          <w:rPr>
            <w:color w:val="000000" w:themeColor="text1"/>
            <w:sz w:val="22"/>
            <w:szCs w:val="22"/>
            <w:rPrChange w:id="12018" w:author="Chen Liao" w:date="2021-06-01T21:13:00Z">
              <w:rPr>
                <w:sz w:val="22"/>
                <w:szCs w:val="22"/>
              </w:rPr>
            </w:rPrChange>
          </w:rPr>
          <w:delText xml:space="preserve">. For example, </w:delText>
        </w:r>
      </w:del>
      <w:del w:id="12019" w:author="Chen Liao" w:date="2021-06-01T07:08:00Z">
        <w:r w:rsidR="00715AF3" w:rsidRPr="00BE70D2" w:rsidDel="0082697B">
          <w:rPr>
            <w:color w:val="000000" w:themeColor="text1"/>
            <w:sz w:val="22"/>
            <w:szCs w:val="22"/>
            <w:rPrChange w:id="12020" w:author="Chen Liao" w:date="2021-06-01T21:13:00Z">
              <w:rPr>
                <w:sz w:val="22"/>
                <w:szCs w:val="22"/>
              </w:rPr>
            </w:rPrChange>
          </w:rPr>
          <w:delText xml:space="preserve">the family </w:delText>
        </w:r>
        <w:r w:rsidR="00715AF3" w:rsidRPr="00BE70D2" w:rsidDel="0082697B">
          <w:rPr>
            <w:i/>
            <w:iCs/>
            <w:color w:val="000000" w:themeColor="text1"/>
            <w:sz w:val="22"/>
            <w:szCs w:val="22"/>
            <w:rPrChange w:id="12021" w:author="Chen Liao" w:date="2021-06-01T21:13:00Z">
              <w:rPr>
                <w:i/>
                <w:iCs/>
                <w:sz w:val="22"/>
                <w:szCs w:val="22"/>
              </w:rPr>
            </w:rPrChange>
          </w:rPr>
          <w:delText>Muribaculaceae</w:delText>
        </w:r>
        <w:r w:rsidR="00715AF3" w:rsidRPr="00BE70D2" w:rsidDel="0082697B">
          <w:rPr>
            <w:color w:val="000000" w:themeColor="text1"/>
            <w:sz w:val="22"/>
            <w:szCs w:val="22"/>
            <w:rPrChange w:id="12022" w:author="Chen Liao" w:date="2021-06-01T21:13:00Z">
              <w:rPr>
                <w:sz w:val="22"/>
                <w:szCs w:val="22"/>
              </w:rPr>
            </w:rPrChange>
          </w:rPr>
          <w:delText>—</w:delText>
        </w:r>
        <w:r w:rsidR="001F7D27" w:rsidRPr="00BE70D2" w:rsidDel="0082697B">
          <w:rPr>
            <w:color w:val="000000" w:themeColor="text1"/>
            <w:sz w:val="22"/>
            <w:szCs w:val="22"/>
            <w:rPrChange w:id="12023" w:author="Chen Liao" w:date="2021-06-01T21:13:00Z">
              <w:rPr>
                <w:sz w:val="22"/>
                <w:szCs w:val="22"/>
              </w:rPr>
            </w:rPrChange>
          </w:rPr>
          <w:delText>a major</w:delText>
        </w:r>
        <w:r w:rsidR="00715AF3" w:rsidRPr="00BE70D2" w:rsidDel="0082697B">
          <w:rPr>
            <w:color w:val="000000" w:themeColor="text1"/>
            <w:sz w:val="22"/>
            <w:szCs w:val="22"/>
            <w:rPrChange w:id="12024" w:author="Chen Liao" w:date="2021-06-01T21:13:00Z">
              <w:rPr>
                <w:sz w:val="22"/>
                <w:szCs w:val="22"/>
              </w:rPr>
            </w:rPrChange>
          </w:rPr>
          <w:delText xml:space="preserve"> inulin responder</w:delText>
        </w:r>
        <w:r w:rsidR="009B77BE" w:rsidRPr="00BE70D2" w:rsidDel="0082697B">
          <w:rPr>
            <w:color w:val="000000" w:themeColor="text1"/>
            <w:sz w:val="22"/>
            <w:szCs w:val="22"/>
            <w:rPrChange w:id="12025" w:author="Chen Liao" w:date="2021-06-01T21:13:00Z">
              <w:rPr>
                <w:sz w:val="22"/>
                <w:szCs w:val="22"/>
              </w:rPr>
            </w:rPrChange>
          </w:rPr>
          <w:delText xml:space="preserve"> inferred by this study</w:delText>
        </w:r>
        <w:r w:rsidR="00715AF3" w:rsidRPr="00BE70D2" w:rsidDel="0082697B">
          <w:rPr>
            <w:color w:val="000000" w:themeColor="text1"/>
            <w:sz w:val="22"/>
            <w:szCs w:val="22"/>
            <w:rPrChange w:id="12026" w:author="Chen Liao" w:date="2021-06-01T21:13:00Z">
              <w:rPr>
                <w:sz w:val="22"/>
                <w:szCs w:val="22"/>
              </w:rPr>
            </w:rPrChange>
          </w:rPr>
          <w:delText xml:space="preserve">—was </w:delText>
        </w:r>
        <w:r w:rsidR="009B77BE" w:rsidRPr="00BE70D2" w:rsidDel="0082697B">
          <w:rPr>
            <w:color w:val="000000" w:themeColor="text1"/>
            <w:sz w:val="22"/>
            <w:szCs w:val="22"/>
            <w:rPrChange w:id="12027" w:author="Chen Liao" w:date="2021-06-01T21:13:00Z">
              <w:rPr>
                <w:sz w:val="22"/>
                <w:szCs w:val="22"/>
              </w:rPr>
            </w:rPrChange>
          </w:rPr>
          <w:delText>specific to the mouse</w:delText>
        </w:r>
        <w:r w:rsidR="00715AF3" w:rsidRPr="00BE70D2" w:rsidDel="0082697B">
          <w:rPr>
            <w:color w:val="000000" w:themeColor="text1"/>
            <w:sz w:val="22"/>
            <w:szCs w:val="22"/>
            <w:rPrChange w:id="12028" w:author="Chen Liao" w:date="2021-06-01T21:13:00Z">
              <w:rPr>
                <w:sz w:val="22"/>
                <w:szCs w:val="22"/>
              </w:rPr>
            </w:rPrChange>
          </w:rPr>
          <w:delText xml:space="preserve"> gut</w:delText>
        </w:r>
        <w:r w:rsidR="005A501C" w:rsidRPr="00BE70D2" w:rsidDel="0082697B">
          <w:rPr>
            <w:color w:val="000000" w:themeColor="text1"/>
            <w:sz w:val="22"/>
            <w:szCs w:val="22"/>
            <w:rPrChange w:id="12029" w:author="Chen Liao" w:date="2021-06-01T21:13:00Z">
              <w:rPr>
                <w:sz w:val="22"/>
                <w:szCs w:val="22"/>
              </w:rPr>
            </w:rPrChange>
          </w:rPr>
          <w:delText xml:space="preserve"> </w:delText>
        </w:r>
        <w:r w:rsidR="005A501C" w:rsidRPr="00BE70D2" w:rsidDel="0082697B">
          <w:rPr>
            <w:color w:val="000000" w:themeColor="text1"/>
            <w:sz w:val="22"/>
            <w:szCs w:val="22"/>
            <w:rPrChange w:id="12030" w:author="Chen Liao" w:date="2021-06-01T21:13:00Z">
              <w:rPr>
                <w:sz w:val="22"/>
                <w:szCs w:val="22"/>
              </w:rPr>
            </w:rPrChange>
          </w:rPr>
          <w:fldChar w:fldCharType="begin"/>
        </w:r>
        <w:r w:rsidR="002E2A76" w:rsidRPr="00BE70D2" w:rsidDel="0082697B">
          <w:rPr>
            <w:color w:val="000000" w:themeColor="text1"/>
            <w:sz w:val="22"/>
            <w:szCs w:val="22"/>
            <w:rPrChange w:id="12031" w:author="Chen Liao" w:date="2021-06-01T21:13:00Z">
              <w:rPr>
                <w:sz w:val="22"/>
                <w:szCs w:val="22"/>
              </w:rPr>
            </w:rPrChange>
          </w:rPr>
          <w:delInstrText xml:space="preserve"> ADDIN NE.Ref.{B209C33B-14D0-4ABE-9FBE-98B1F5DE2CA9}</w:delInstrText>
        </w:r>
        <w:r w:rsidR="005A501C" w:rsidRPr="00BE70D2" w:rsidDel="0082697B">
          <w:rPr>
            <w:color w:val="000000" w:themeColor="text1"/>
            <w:sz w:val="22"/>
            <w:szCs w:val="22"/>
            <w:rPrChange w:id="12032" w:author="Chen Liao" w:date="2021-06-01T21:13:00Z">
              <w:rPr>
                <w:sz w:val="22"/>
                <w:szCs w:val="22"/>
              </w:rPr>
            </w:rPrChange>
          </w:rPr>
          <w:fldChar w:fldCharType="separate"/>
        </w:r>
        <w:r w:rsidR="00D67D1E" w:rsidRPr="00BE70D2" w:rsidDel="0082697B">
          <w:rPr>
            <w:rFonts w:eastAsiaTheme="minorEastAsia"/>
            <w:color w:val="000000" w:themeColor="text1"/>
            <w:sz w:val="22"/>
            <w:szCs w:val="22"/>
            <w:rPrChange w:id="12033" w:author="Chen Liao" w:date="2021-06-01T21:13:00Z">
              <w:rPr>
                <w:rFonts w:eastAsiaTheme="minorEastAsia"/>
                <w:color w:val="080000"/>
                <w:sz w:val="22"/>
                <w:szCs w:val="22"/>
              </w:rPr>
            </w:rPrChange>
          </w:rPr>
          <w:delText>[74]</w:delText>
        </w:r>
        <w:r w:rsidR="005A501C" w:rsidRPr="00BE70D2" w:rsidDel="0082697B">
          <w:rPr>
            <w:color w:val="000000" w:themeColor="text1"/>
            <w:sz w:val="22"/>
            <w:szCs w:val="22"/>
            <w:rPrChange w:id="12034" w:author="Chen Liao" w:date="2021-06-01T21:13:00Z">
              <w:rPr>
                <w:sz w:val="22"/>
                <w:szCs w:val="22"/>
              </w:rPr>
            </w:rPrChange>
          </w:rPr>
          <w:fldChar w:fldCharType="end"/>
        </w:r>
        <w:r w:rsidR="00715AF3" w:rsidRPr="00BE70D2" w:rsidDel="0082697B">
          <w:rPr>
            <w:color w:val="000000" w:themeColor="text1"/>
            <w:sz w:val="22"/>
            <w:szCs w:val="22"/>
            <w:rPrChange w:id="12035" w:author="Chen Liao" w:date="2021-06-01T21:13:00Z">
              <w:rPr>
                <w:sz w:val="22"/>
                <w:szCs w:val="22"/>
              </w:rPr>
            </w:rPrChange>
          </w:rPr>
          <w:delText>.</w:delText>
        </w:r>
        <w:r w:rsidR="009278C9" w:rsidRPr="00BE70D2" w:rsidDel="0082697B">
          <w:rPr>
            <w:color w:val="000000" w:themeColor="text1"/>
            <w:sz w:val="22"/>
            <w:szCs w:val="22"/>
            <w:rPrChange w:id="12036" w:author="Chen Liao" w:date="2021-06-01T21:13:00Z">
              <w:rPr>
                <w:sz w:val="22"/>
                <w:szCs w:val="22"/>
              </w:rPr>
            </w:rPrChange>
          </w:rPr>
          <w:delText xml:space="preserve"> </w:delText>
        </w:r>
      </w:del>
      <w:del w:id="12037" w:author="Chen Liao" w:date="2021-06-01T17:00:00Z">
        <w:r w:rsidR="00840269" w:rsidRPr="00BE70D2" w:rsidDel="006430B1">
          <w:rPr>
            <w:color w:val="000000" w:themeColor="text1"/>
            <w:sz w:val="22"/>
            <w:szCs w:val="22"/>
            <w:rPrChange w:id="12038" w:author="Chen Liao" w:date="2021-06-01T21:13:00Z">
              <w:rPr>
                <w:sz w:val="22"/>
                <w:szCs w:val="22"/>
              </w:rPr>
            </w:rPrChange>
          </w:rPr>
          <w:delText xml:space="preserve">Moreover, </w:delText>
        </w:r>
      </w:del>
      <w:moveFromRangeStart w:id="12039" w:author="Chen Liao" w:date="2021-06-01T07:21:00Z" w:name="move73424483"/>
      <w:moveFrom w:id="12040" w:author="Chen Liao" w:date="2021-06-01T07:21:00Z">
        <w:del w:id="12041" w:author="Chen Liao" w:date="2021-06-01T17:00:00Z">
          <w:r w:rsidR="00840269" w:rsidRPr="00BE70D2" w:rsidDel="006430B1">
            <w:rPr>
              <w:color w:val="000000" w:themeColor="text1"/>
              <w:sz w:val="22"/>
              <w:szCs w:val="22"/>
              <w:rPrChange w:id="12042" w:author="Chen Liao" w:date="2021-06-01T21:13:00Z">
                <w:rPr>
                  <w:sz w:val="22"/>
                  <w:szCs w:val="22"/>
                </w:rPr>
              </w:rPrChange>
            </w:rPr>
            <w:delText xml:space="preserve">the </w:delText>
          </w:r>
          <w:r w:rsidR="00C246B9" w:rsidRPr="00BE70D2" w:rsidDel="006430B1">
            <w:rPr>
              <w:color w:val="000000" w:themeColor="text1"/>
              <w:sz w:val="22"/>
              <w:szCs w:val="22"/>
              <w:rPrChange w:id="12043" w:author="Chen Liao" w:date="2021-06-01T21:13:00Z">
                <w:rPr>
                  <w:sz w:val="22"/>
                  <w:szCs w:val="22"/>
                </w:rPr>
              </w:rPrChange>
            </w:rPr>
            <w:delText xml:space="preserve">differences in </w:delText>
          </w:r>
          <w:r w:rsidR="00B97578" w:rsidRPr="00BE70D2" w:rsidDel="006430B1">
            <w:rPr>
              <w:color w:val="000000" w:themeColor="text1"/>
              <w:sz w:val="22"/>
              <w:szCs w:val="22"/>
              <w:rPrChange w:id="12044" w:author="Chen Liao" w:date="2021-06-01T21:13:00Z">
                <w:rPr>
                  <w:sz w:val="22"/>
                  <w:szCs w:val="22"/>
                </w:rPr>
              </w:rPrChange>
            </w:rPr>
            <w:delText>microbiota</w:delText>
          </w:r>
          <w:r w:rsidR="00A9555E" w:rsidRPr="00BE70D2" w:rsidDel="006430B1">
            <w:rPr>
              <w:color w:val="000000" w:themeColor="text1"/>
              <w:sz w:val="22"/>
              <w:szCs w:val="22"/>
              <w:rPrChange w:id="12045" w:author="Chen Liao" w:date="2021-06-01T21:13:00Z">
                <w:rPr>
                  <w:sz w:val="22"/>
                  <w:szCs w:val="22"/>
                </w:rPr>
              </w:rPrChange>
            </w:rPr>
            <w:delText xml:space="preserve"> </w:delText>
          </w:r>
          <w:r w:rsidR="00B97578" w:rsidRPr="00BE70D2" w:rsidDel="006430B1">
            <w:rPr>
              <w:color w:val="000000" w:themeColor="text1"/>
              <w:sz w:val="22"/>
              <w:szCs w:val="22"/>
              <w:rPrChange w:id="12046" w:author="Chen Liao" w:date="2021-06-01T21:13:00Z">
                <w:rPr>
                  <w:sz w:val="22"/>
                  <w:szCs w:val="22"/>
                </w:rPr>
              </w:rPrChange>
            </w:rPr>
            <w:delText>composition</w:delText>
          </w:r>
          <w:r w:rsidR="00A9555E" w:rsidRPr="00BE70D2" w:rsidDel="006430B1">
            <w:rPr>
              <w:color w:val="000000" w:themeColor="text1"/>
              <w:sz w:val="22"/>
              <w:szCs w:val="22"/>
              <w:rPrChange w:id="12047" w:author="Chen Liao" w:date="2021-06-01T21:13:00Z">
                <w:rPr>
                  <w:sz w:val="22"/>
                  <w:szCs w:val="22"/>
                </w:rPr>
              </w:rPrChange>
            </w:rPr>
            <w:delText xml:space="preserve"> </w:delText>
          </w:r>
          <w:r w:rsidR="00C246B9" w:rsidRPr="00BE70D2" w:rsidDel="006430B1">
            <w:rPr>
              <w:color w:val="000000" w:themeColor="text1"/>
              <w:sz w:val="22"/>
              <w:szCs w:val="22"/>
              <w:rPrChange w:id="12048" w:author="Chen Liao" w:date="2021-06-01T21:13:00Z">
                <w:rPr>
                  <w:sz w:val="22"/>
                  <w:szCs w:val="22"/>
                </w:rPr>
              </w:rPrChange>
            </w:rPr>
            <w:delText>between mice and human diversify the gut environment</w:delText>
          </w:r>
          <w:r w:rsidR="00B376E6" w:rsidRPr="00BE70D2" w:rsidDel="006430B1">
            <w:rPr>
              <w:color w:val="000000" w:themeColor="text1"/>
              <w:sz w:val="22"/>
              <w:szCs w:val="22"/>
              <w:rPrChange w:id="12049" w:author="Chen Liao" w:date="2021-06-01T21:13:00Z">
                <w:rPr>
                  <w:sz w:val="22"/>
                  <w:szCs w:val="22"/>
                </w:rPr>
              </w:rPrChange>
            </w:rPr>
            <w:delText xml:space="preserve"> </w:delText>
          </w:r>
          <w:r w:rsidR="00A9555E" w:rsidRPr="00BE70D2" w:rsidDel="006430B1">
            <w:rPr>
              <w:color w:val="000000" w:themeColor="text1"/>
              <w:sz w:val="22"/>
              <w:szCs w:val="22"/>
              <w:rPrChange w:id="12050" w:author="Chen Liao" w:date="2021-06-01T21:13:00Z">
                <w:rPr>
                  <w:sz w:val="22"/>
                  <w:szCs w:val="22"/>
                </w:rPr>
              </w:rPrChange>
            </w:rPr>
            <w:delText>at functional levels</w:delText>
          </w:r>
          <w:r w:rsidR="00197C50" w:rsidRPr="00BE70D2" w:rsidDel="006430B1">
            <w:rPr>
              <w:color w:val="000000" w:themeColor="text1"/>
              <w:sz w:val="22"/>
              <w:szCs w:val="22"/>
              <w:rPrChange w:id="12051" w:author="Chen Liao" w:date="2021-06-01T21:13:00Z">
                <w:rPr>
                  <w:sz w:val="22"/>
                  <w:szCs w:val="22"/>
                </w:rPr>
              </w:rPrChange>
            </w:rPr>
            <w:delText>,</w:delText>
          </w:r>
          <w:r w:rsidR="00C246B9" w:rsidRPr="00BE70D2" w:rsidDel="006430B1">
            <w:rPr>
              <w:color w:val="000000" w:themeColor="text1"/>
              <w:sz w:val="22"/>
              <w:szCs w:val="22"/>
              <w:rPrChange w:id="12052" w:author="Chen Liao" w:date="2021-06-01T21:13:00Z">
                <w:rPr>
                  <w:sz w:val="22"/>
                  <w:szCs w:val="22"/>
                </w:rPr>
              </w:rPrChange>
            </w:rPr>
            <w:delText xml:space="preserve"> </w:delText>
          </w:r>
          <w:r w:rsidR="00DE7A30" w:rsidRPr="00BE70D2" w:rsidDel="006430B1">
            <w:rPr>
              <w:color w:val="000000" w:themeColor="text1"/>
              <w:sz w:val="22"/>
              <w:szCs w:val="22"/>
              <w:rPrChange w:id="12053" w:author="Chen Liao" w:date="2021-06-01T21:13:00Z">
                <w:rPr>
                  <w:sz w:val="22"/>
                  <w:szCs w:val="22"/>
                </w:rPr>
              </w:rPrChange>
            </w:rPr>
            <w:delText xml:space="preserve">resulting in differential </w:delText>
          </w:r>
          <w:r w:rsidR="00840269" w:rsidRPr="00BE70D2" w:rsidDel="006430B1">
            <w:rPr>
              <w:color w:val="000000" w:themeColor="text1"/>
              <w:sz w:val="22"/>
              <w:szCs w:val="22"/>
              <w:rPrChange w:id="12054" w:author="Chen Liao" w:date="2021-06-01T21:13:00Z">
                <w:rPr>
                  <w:sz w:val="22"/>
                  <w:szCs w:val="22"/>
                </w:rPr>
              </w:rPrChange>
            </w:rPr>
            <w:delText xml:space="preserve">dietary responses </w:delText>
          </w:r>
          <w:r w:rsidR="009571EF" w:rsidRPr="00BE70D2" w:rsidDel="006430B1">
            <w:rPr>
              <w:color w:val="000000" w:themeColor="text1"/>
              <w:sz w:val="22"/>
              <w:szCs w:val="22"/>
              <w:rPrChange w:id="12055" w:author="Chen Liao" w:date="2021-06-01T21:13:00Z">
                <w:rPr>
                  <w:sz w:val="22"/>
                  <w:szCs w:val="22"/>
                </w:rPr>
              </w:rPrChange>
            </w:rPr>
            <w:delText xml:space="preserve">of the same microbes </w:delText>
          </w:r>
          <w:r w:rsidR="00DE7A30" w:rsidRPr="00BE70D2" w:rsidDel="006430B1">
            <w:rPr>
              <w:color w:val="000000" w:themeColor="text1"/>
              <w:sz w:val="22"/>
              <w:szCs w:val="22"/>
              <w:rPrChange w:id="12056" w:author="Chen Liao" w:date="2021-06-01T21:13:00Z">
                <w:rPr>
                  <w:sz w:val="22"/>
                  <w:szCs w:val="22"/>
                </w:rPr>
              </w:rPrChange>
            </w:rPr>
            <w:delText>between the two ecosystems</w:delText>
          </w:r>
          <w:r w:rsidR="00840269" w:rsidRPr="00BE70D2" w:rsidDel="006430B1">
            <w:rPr>
              <w:color w:val="000000" w:themeColor="text1"/>
              <w:sz w:val="22"/>
              <w:szCs w:val="22"/>
              <w:rPrChange w:id="12057" w:author="Chen Liao" w:date="2021-06-01T21:13:00Z">
                <w:rPr>
                  <w:sz w:val="22"/>
                  <w:szCs w:val="22"/>
                </w:rPr>
              </w:rPrChange>
            </w:rPr>
            <w:delText xml:space="preserve">. For instance, </w:delText>
          </w:r>
          <w:r w:rsidR="00715AF3" w:rsidRPr="00BE70D2" w:rsidDel="006430B1">
            <w:rPr>
              <w:color w:val="000000" w:themeColor="text1"/>
              <w:sz w:val="22"/>
              <w:szCs w:val="22"/>
              <w:rPrChange w:id="12058" w:author="Chen Liao" w:date="2021-06-01T21:13:00Z">
                <w:rPr>
                  <w:color w:val="242021"/>
                  <w:sz w:val="22"/>
                  <w:szCs w:val="22"/>
                </w:rPr>
              </w:rPrChange>
            </w:rPr>
            <w:delText>the two human inulin responders—</w:delText>
          </w:r>
          <w:r w:rsidR="004E1ACA" w:rsidRPr="00BE70D2" w:rsidDel="006430B1">
            <w:rPr>
              <w:i/>
              <w:iCs/>
              <w:color w:val="000000" w:themeColor="text1"/>
              <w:sz w:val="22"/>
              <w:szCs w:val="22"/>
              <w:rPrChange w:id="12059" w:author="Chen Liao" w:date="2021-06-01T21:13:00Z">
                <w:rPr>
                  <w:i/>
                  <w:iCs/>
                  <w:color w:val="242021"/>
                  <w:sz w:val="22"/>
                  <w:szCs w:val="22"/>
                </w:rPr>
              </w:rPrChange>
            </w:rPr>
            <w:delText>Bifidobacterium</w:delText>
          </w:r>
          <w:r w:rsidR="004E1ACA" w:rsidRPr="00BE70D2" w:rsidDel="006430B1">
            <w:rPr>
              <w:color w:val="000000" w:themeColor="text1"/>
              <w:sz w:val="22"/>
              <w:szCs w:val="22"/>
              <w:rPrChange w:id="12060" w:author="Chen Liao" w:date="2021-06-01T21:13:00Z">
                <w:rPr>
                  <w:color w:val="242021"/>
                  <w:sz w:val="22"/>
                  <w:szCs w:val="22"/>
                </w:rPr>
              </w:rPrChange>
            </w:rPr>
            <w:delText xml:space="preserve"> and </w:delText>
          </w:r>
          <w:r w:rsidR="00715AF3" w:rsidRPr="00BE70D2" w:rsidDel="006430B1">
            <w:rPr>
              <w:i/>
              <w:iCs/>
              <w:color w:val="000000" w:themeColor="text1"/>
              <w:sz w:val="22"/>
              <w:szCs w:val="22"/>
              <w:rPrChange w:id="12061" w:author="Chen Liao" w:date="2021-06-01T21:13:00Z">
                <w:rPr>
                  <w:i/>
                  <w:iCs/>
                  <w:color w:val="242021"/>
                  <w:sz w:val="22"/>
                  <w:szCs w:val="22"/>
                </w:rPr>
              </w:rPrChange>
            </w:rPr>
            <w:delText>A</w:delText>
          </w:r>
          <w:r w:rsidR="004E1ACA" w:rsidRPr="00BE70D2" w:rsidDel="006430B1">
            <w:rPr>
              <w:i/>
              <w:iCs/>
              <w:color w:val="000000" w:themeColor="text1"/>
              <w:sz w:val="22"/>
              <w:szCs w:val="22"/>
              <w:rPrChange w:id="12062" w:author="Chen Liao" w:date="2021-06-01T21:13:00Z">
                <w:rPr>
                  <w:i/>
                  <w:iCs/>
                  <w:color w:val="242021"/>
                  <w:sz w:val="22"/>
                  <w:szCs w:val="22"/>
                </w:rPr>
              </w:rPrChange>
            </w:rPr>
            <w:delText>naerostipes</w:delText>
          </w:r>
          <w:r w:rsidR="00715AF3" w:rsidRPr="00BE70D2" w:rsidDel="006430B1">
            <w:rPr>
              <w:color w:val="000000" w:themeColor="text1"/>
              <w:sz w:val="22"/>
              <w:szCs w:val="22"/>
              <w:rPrChange w:id="12063" w:author="Chen Liao" w:date="2021-06-01T21:13:00Z">
                <w:rPr>
                  <w:color w:val="242021"/>
                  <w:sz w:val="22"/>
                  <w:szCs w:val="22"/>
                </w:rPr>
              </w:rPrChange>
            </w:rPr>
            <w:delText>—were</w:delText>
          </w:r>
          <w:r w:rsidR="004E1ACA" w:rsidRPr="00BE70D2" w:rsidDel="006430B1">
            <w:rPr>
              <w:color w:val="000000" w:themeColor="text1"/>
              <w:sz w:val="22"/>
              <w:szCs w:val="22"/>
              <w:rPrChange w:id="12064" w:author="Chen Liao" w:date="2021-06-01T21:13:00Z">
                <w:rPr>
                  <w:color w:val="242021"/>
                  <w:sz w:val="22"/>
                  <w:szCs w:val="22"/>
                </w:rPr>
              </w:rPrChange>
            </w:rPr>
            <w:delText xml:space="preserve"> present in the m</w:delText>
          </w:r>
          <w:r w:rsidR="00C92D5E" w:rsidRPr="00BE70D2" w:rsidDel="006430B1">
            <w:rPr>
              <w:color w:val="000000" w:themeColor="text1"/>
              <w:sz w:val="22"/>
              <w:szCs w:val="22"/>
              <w:rPrChange w:id="12065" w:author="Chen Liao" w:date="2021-06-01T21:13:00Z">
                <w:rPr>
                  <w:color w:val="242021"/>
                  <w:sz w:val="22"/>
                  <w:szCs w:val="22"/>
                </w:rPr>
              </w:rPrChange>
            </w:rPr>
            <w:delText>ice</w:delText>
          </w:r>
          <w:r w:rsidR="004E1ACA" w:rsidRPr="00BE70D2" w:rsidDel="006430B1">
            <w:rPr>
              <w:color w:val="000000" w:themeColor="text1"/>
              <w:sz w:val="22"/>
              <w:szCs w:val="22"/>
              <w:rPrChange w:id="12066" w:author="Chen Liao" w:date="2021-06-01T21:13:00Z">
                <w:rPr>
                  <w:color w:val="242021"/>
                  <w:sz w:val="22"/>
                  <w:szCs w:val="22"/>
                </w:rPr>
              </w:rPrChange>
            </w:rPr>
            <w:delText xml:space="preserve"> gut</w:delText>
          </w:r>
          <w:r w:rsidR="00810A6F" w:rsidRPr="00BE70D2" w:rsidDel="006430B1">
            <w:rPr>
              <w:color w:val="000000" w:themeColor="text1"/>
              <w:sz w:val="22"/>
              <w:szCs w:val="22"/>
              <w:rPrChange w:id="12067" w:author="Chen Liao" w:date="2021-06-01T21:13:00Z">
                <w:rPr>
                  <w:color w:val="242021"/>
                  <w:sz w:val="22"/>
                  <w:szCs w:val="22"/>
                </w:rPr>
              </w:rPrChange>
            </w:rPr>
            <w:delText xml:space="preserve"> but</w:delText>
          </w:r>
          <w:r w:rsidR="004E1ACA" w:rsidRPr="00BE70D2" w:rsidDel="006430B1">
            <w:rPr>
              <w:color w:val="000000" w:themeColor="text1"/>
              <w:sz w:val="22"/>
              <w:szCs w:val="22"/>
              <w:rPrChange w:id="12068" w:author="Chen Liao" w:date="2021-06-01T21:13:00Z">
                <w:rPr>
                  <w:color w:val="242021"/>
                  <w:sz w:val="22"/>
                  <w:szCs w:val="22"/>
                </w:rPr>
              </w:rPrChange>
            </w:rPr>
            <w:delText xml:space="preserve"> the</w:delText>
          </w:r>
          <w:r w:rsidR="00715AF3" w:rsidRPr="00BE70D2" w:rsidDel="006430B1">
            <w:rPr>
              <w:color w:val="000000" w:themeColor="text1"/>
              <w:sz w:val="22"/>
              <w:szCs w:val="22"/>
              <w:rPrChange w:id="12069" w:author="Chen Liao" w:date="2021-06-01T21:13:00Z">
                <w:rPr>
                  <w:color w:val="242021"/>
                  <w:sz w:val="22"/>
                  <w:szCs w:val="22"/>
                </w:rPr>
              </w:rPrChange>
            </w:rPr>
            <w:delText>ir</w:delText>
          </w:r>
          <w:r w:rsidR="004E1ACA" w:rsidRPr="00BE70D2" w:rsidDel="006430B1">
            <w:rPr>
              <w:color w:val="000000" w:themeColor="text1"/>
              <w:sz w:val="22"/>
              <w:szCs w:val="22"/>
              <w:rPrChange w:id="12070" w:author="Chen Liao" w:date="2021-06-01T21:13:00Z">
                <w:rPr>
                  <w:color w:val="242021"/>
                  <w:sz w:val="22"/>
                  <w:szCs w:val="22"/>
                </w:rPr>
              </w:rPrChange>
            </w:rPr>
            <w:delText xml:space="preserve"> relative abundance</w:delText>
          </w:r>
          <w:r w:rsidR="00715AF3" w:rsidRPr="00BE70D2" w:rsidDel="006430B1">
            <w:rPr>
              <w:color w:val="000000" w:themeColor="text1"/>
              <w:sz w:val="22"/>
              <w:szCs w:val="22"/>
              <w:rPrChange w:id="12071" w:author="Chen Liao" w:date="2021-06-01T21:13:00Z">
                <w:rPr>
                  <w:color w:val="242021"/>
                  <w:sz w:val="22"/>
                  <w:szCs w:val="22"/>
                </w:rPr>
              </w:rPrChange>
            </w:rPr>
            <w:delText>s</w:delText>
          </w:r>
          <w:r w:rsidR="004E1ACA" w:rsidRPr="00BE70D2" w:rsidDel="006430B1">
            <w:rPr>
              <w:color w:val="000000" w:themeColor="text1"/>
              <w:sz w:val="22"/>
              <w:szCs w:val="22"/>
              <w:rPrChange w:id="12072" w:author="Chen Liao" w:date="2021-06-01T21:13:00Z">
                <w:rPr>
                  <w:color w:val="242021"/>
                  <w:sz w:val="22"/>
                  <w:szCs w:val="22"/>
                </w:rPr>
              </w:rPrChange>
            </w:rPr>
            <w:delText xml:space="preserve"> </w:delText>
          </w:r>
          <w:r w:rsidR="00640377" w:rsidRPr="00BE70D2" w:rsidDel="006430B1">
            <w:rPr>
              <w:color w:val="000000" w:themeColor="text1"/>
              <w:sz w:val="22"/>
              <w:szCs w:val="22"/>
              <w:rPrChange w:id="12073" w:author="Chen Liao" w:date="2021-06-01T21:13:00Z">
                <w:rPr>
                  <w:color w:val="242021"/>
                  <w:sz w:val="22"/>
                  <w:szCs w:val="22"/>
                </w:rPr>
              </w:rPrChange>
            </w:rPr>
            <w:delText>remain</w:delText>
          </w:r>
          <w:r w:rsidR="004E1ACA" w:rsidRPr="00BE70D2" w:rsidDel="006430B1">
            <w:rPr>
              <w:color w:val="000000" w:themeColor="text1"/>
              <w:sz w:val="22"/>
              <w:szCs w:val="22"/>
              <w:rPrChange w:id="12074" w:author="Chen Liao" w:date="2021-06-01T21:13:00Z">
                <w:rPr>
                  <w:color w:val="242021"/>
                  <w:sz w:val="22"/>
                  <w:szCs w:val="22"/>
                </w:rPr>
              </w:rPrChange>
            </w:rPr>
            <w:delText xml:space="preserve"> low </w:delText>
          </w:r>
          <w:r w:rsidR="00640377" w:rsidRPr="00BE70D2" w:rsidDel="006430B1">
            <w:rPr>
              <w:color w:val="000000" w:themeColor="text1"/>
              <w:sz w:val="22"/>
              <w:szCs w:val="22"/>
              <w:rPrChange w:id="12075" w:author="Chen Liao" w:date="2021-06-01T21:13:00Z">
                <w:rPr>
                  <w:color w:val="242021"/>
                  <w:sz w:val="22"/>
                  <w:szCs w:val="22"/>
                </w:rPr>
              </w:rPrChange>
            </w:rPr>
            <w:delText>and unresponsive to inulin intervention throughout the entire period of observation</w:delText>
          </w:r>
          <w:r w:rsidR="00E64977" w:rsidRPr="00BE70D2" w:rsidDel="006430B1">
            <w:rPr>
              <w:color w:val="000000" w:themeColor="text1"/>
              <w:sz w:val="22"/>
              <w:szCs w:val="22"/>
              <w:rPrChange w:id="12076" w:author="Chen Liao" w:date="2021-06-01T21:13:00Z">
                <w:rPr>
                  <w:color w:val="242021"/>
                  <w:sz w:val="22"/>
                  <w:szCs w:val="22"/>
                </w:rPr>
              </w:rPrChange>
            </w:rPr>
            <w:delText xml:space="preserve"> (</w:delText>
          </w:r>
          <w:r w:rsidR="00E64977" w:rsidRPr="00BE70D2" w:rsidDel="006430B1">
            <w:rPr>
              <w:color w:val="000000" w:themeColor="text1"/>
              <w:sz w:val="22"/>
              <w:szCs w:val="22"/>
              <w:highlight w:val="yellow"/>
              <w:rPrChange w:id="12077" w:author="Chen Liao" w:date="2021-06-01T21:13:00Z">
                <w:rPr>
                  <w:color w:val="242021"/>
                  <w:sz w:val="22"/>
                  <w:szCs w:val="22"/>
                  <w:highlight w:val="yellow"/>
                </w:rPr>
              </w:rPrChange>
            </w:rPr>
            <w:delText>Fig. S</w:delText>
          </w:r>
          <w:r w:rsidR="00840691" w:rsidRPr="00BE70D2" w:rsidDel="006430B1">
            <w:rPr>
              <w:color w:val="000000" w:themeColor="text1"/>
              <w:sz w:val="22"/>
              <w:szCs w:val="22"/>
              <w:highlight w:val="yellow"/>
              <w:rPrChange w:id="12078" w:author="Chen Liao" w:date="2021-06-01T21:13:00Z">
                <w:rPr>
                  <w:color w:val="242021"/>
                  <w:sz w:val="22"/>
                  <w:szCs w:val="22"/>
                  <w:highlight w:val="yellow"/>
                </w:rPr>
              </w:rPrChange>
            </w:rPr>
            <w:delText>13B</w:delText>
          </w:r>
          <w:r w:rsidR="00E64977" w:rsidRPr="00BE70D2" w:rsidDel="006430B1">
            <w:rPr>
              <w:color w:val="000000" w:themeColor="text1"/>
              <w:sz w:val="22"/>
              <w:szCs w:val="22"/>
              <w:rPrChange w:id="12079" w:author="Chen Liao" w:date="2021-06-01T21:13:00Z">
                <w:rPr>
                  <w:color w:val="242021"/>
                  <w:sz w:val="22"/>
                  <w:szCs w:val="22"/>
                </w:rPr>
              </w:rPrChange>
            </w:rPr>
            <w:delText>)</w:delText>
          </w:r>
          <w:r w:rsidR="004E1ACA" w:rsidRPr="00BE70D2" w:rsidDel="006430B1">
            <w:rPr>
              <w:color w:val="000000" w:themeColor="text1"/>
              <w:sz w:val="22"/>
              <w:szCs w:val="22"/>
              <w:rPrChange w:id="12080" w:author="Chen Liao" w:date="2021-06-01T21:13:00Z">
                <w:rPr>
                  <w:color w:val="242021"/>
                  <w:sz w:val="22"/>
                  <w:szCs w:val="22"/>
                </w:rPr>
              </w:rPrChange>
            </w:rPr>
            <w:delText xml:space="preserve">. </w:delText>
          </w:r>
          <w:r w:rsidR="00741995" w:rsidRPr="00BE70D2" w:rsidDel="006430B1">
            <w:rPr>
              <w:color w:val="000000" w:themeColor="text1"/>
              <w:sz w:val="22"/>
              <w:szCs w:val="22"/>
              <w:rPrChange w:id="12081" w:author="Chen Liao" w:date="2021-06-01T21:13:00Z">
                <w:rPr>
                  <w:color w:val="242021"/>
                  <w:sz w:val="22"/>
                  <w:szCs w:val="22"/>
                </w:rPr>
              </w:rPrChange>
            </w:rPr>
            <w:delText>Th</w:delText>
          </w:r>
          <w:r w:rsidR="006F219D" w:rsidRPr="00BE70D2" w:rsidDel="006430B1">
            <w:rPr>
              <w:color w:val="000000" w:themeColor="text1"/>
              <w:sz w:val="22"/>
              <w:szCs w:val="22"/>
              <w:rPrChange w:id="12082" w:author="Chen Liao" w:date="2021-06-01T21:13:00Z">
                <w:rPr>
                  <w:color w:val="242021"/>
                  <w:sz w:val="22"/>
                  <w:szCs w:val="22"/>
                </w:rPr>
              </w:rPrChange>
            </w:rPr>
            <w:delText>is</w:delText>
          </w:r>
          <w:r w:rsidR="00741995" w:rsidRPr="00BE70D2" w:rsidDel="006430B1">
            <w:rPr>
              <w:color w:val="000000" w:themeColor="text1"/>
              <w:sz w:val="22"/>
              <w:szCs w:val="22"/>
              <w:rPrChange w:id="12083" w:author="Chen Liao" w:date="2021-06-01T21:13:00Z">
                <w:rPr>
                  <w:color w:val="242021"/>
                  <w:sz w:val="22"/>
                  <w:szCs w:val="22"/>
                </w:rPr>
              </w:rPrChange>
            </w:rPr>
            <w:delText xml:space="preserve"> </w:delText>
          </w:r>
          <w:r w:rsidR="00C92D5E" w:rsidRPr="00BE70D2" w:rsidDel="006430B1">
            <w:rPr>
              <w:color w:val="000000" w:themeColor="text1"/>
              <w:sz w:val="22"/>
              <w:szCs w:val="22"/>
              <w:rPrChange w:id="12084" w:author="Chen Liao" w:date="2021-06-01T21:13:00Z">
                <w:rPr>
                  <w:color w:val="242021"/>
                  <w:sz w:val="22"/>
                  <w:szCs w:val="22"/>
                </w:rPr>
              </w:rPrChange>
            </w:rPr>
            <w:delText xml:space="preserve">example </w:delText>
          </w:r>
          <w:r w:rsidR="00A12BD8" w:rsidRPr="00BE70D2" w:rsidDel="006430B1">
            <w:rPr>
              <w:color w:val="000000" w:themeColor="text1"/>
              <w:sz w:val="22"/>
              <w:szCs w:val="22"/>
              <w:rPrChange w:id="12085" w:author="Chen Liao" w:date="2021-06-01T21:13:00Z">
                <w:rPr>
                  <w:color w:val="242021"/>
                  <w:sz w:val="22"/>
                  <w:szCs w:val="22"/>
                </w:rPr>
              </w:rPrChange>
            </w:rPr>
            <w:delText>shows</w:delText>
          </w:r>
          <w:r w:rsidR="00C92D5E" w:rsidRPr="00BE70D2" w:rsidDel="006430B1">
            <w:rPr>
              <w:color w:val="000000" w:themeColor="text1"/>
              <w:sz w:val="22"/>
              <w:szCs w:val="22"/>
              <w:rPrChange w:id="12086" w:author="Chen Liao" w:date="2021-06-01T21:13:00Z">
                <w:rPr>
                  <w:color w:val="242021"/>
                  <w:sz w:val="22"/>
                  <w:szCs w:val="22"/>
                </w:rPr>
              </w:rPrChange>
            </w:rPr>
            <w:delText xml:space="preserve"> that</w:delText>
          </w:r>
          <w:r w:rsidR="00741995" w:rsidRPr="00BE70D2" w:rsidDel="006430B1">
            <w:rPr>
              <w:color w:val="000000" w:themeColor="text1"/>
              <w:sz w:val="22"/>
              <w:szCs w:val="22"/>
              <w:rPrChange w:id="12087" w:author="Chen Liao" w:date="2021-06-01T21:13:00Z">
                <w:rPr>
                  <w:color w:val="242021"/>
                  <w:sz w:val="22"/>
                  <w:szCs w:val="22"/>
                </w:rPr>
              </w:rPrChange>
            </w:rPr>
            <w:delText xml:space="preserve"> bacteria</w:delText>
          </w:r>
          <w:r w:rsidR="00C92D5E" w:rsidRPr="00BE70D2" w:rsidDel="006430B1">
            <w:rPr>
              <w:color w:val="000000" w:themeColor="text1"/>
              <w:sz w:val="22"/>
              <w:szCs w:val="22"/>
              <w:rPrChange w:id="12088" w:author="Chen Liao" w:date="2021-06-01T21:13:00Z">
                <w:rPr>
                  <w:color w:val="242021"/>
                  <w:sz w:val="22"/>
                  <w:szCs w:val="22"/>
                </w:rPr>
              </w:rPrChange>
            </w:rPr>
            <w:delText xml:space="preserve"> </w:delText>
          </w:r>
          <w:r w:rsidR="00A12BD8" w:rsidRPr="00BE70D2" w:rsidDel="006430B1">
            <w:rPr>
              <w:color w:val="000000" w:themeColor="text1"/>
              <w:sz w:val="22"/>
              <w:szCs w:val="22"/>
              <w:rPrChange w:id="12089" w:author="Chen Liao" w:date="2021-06-01T21:13:00Z">
                <w:rPr>
                  <w:color w:val="242021"/>
                  <w:sz w:val="22"/>
                  <w:szCs w:val="22"/>
                </w:rPr>
              </w:rPrChange>
            </w:rPr>
            <w:delText>responding to</w:delText>
          </w:r>
          <w:r w:rsidR="00C92D5E" w:rsidRPr="00BE70D2" w:rsidDel="006430B1">
            <w:rPr>
              <w:color w:val="000000" w:themeColor="text1"/>
              <w:sz w:val="22"/>
              <w:szCs w:val="22"/>
              <w:rPrChange w:id="12090" w:author="Chen Liao" w:date="2021-06-01T21:13:00Z">
                <w:rPr>
                  <w:color w:val="242021"/>
                  <w:sz w:val="22"/>
                  <w:szCs w:val="22"/>
                </w:rPr>
              </w:rPrChange>
            </w:rPr>
            <w:delText xml:space="preserve"> dietary fiber</w:delText>
          </w:r>
          <w:r w:rsidR="00741995" w:rsidRPr="00BE70D2" w:rsidDel="006430B1">
            <w:rPr>
              <w:color w:val="000000" w:themeColor="text1"/>
              <w:sz w:val="22"/>
              <w:szCs w:val="22"/>
              <w:rPrChange w:id="12091" w:author="Chen Liao" w:date="2021-06-01T21:13:00Z">
                <w:rPr>
                  <w:color w:val="242021"/>
                  <w:sz w:val="22"/>
                  <w:szCs w:val="22"/>
                </w:rPr>
              </w:rPrChange>
            </w:rPr>
            <w:delText xml:space="preserve"> in </w:delText>
          </w:r>
          <w:r w:rsidR="00E64977" w:rsidRPr="00BE70D2" w:rsidDel="006430B1">
            <w:rPr>
              <w:color w:val="000000" w:themeColor="text1"/>
              <w:sz w:val="22"/>
              <w:szCs w:val="22"/>
              <w:rPrChange w:id="12092" w:author="Chen Liao" w:date="2021-06-01T21:13:00Z">
                <w:rPr>
                  <w:color w:val="242021"/>
                  <w:sz w:val="22"/>
                  <w:szCs w:val="22"/>
                </w:rPr>
              </w:rPrChange>
            </w:rPr>
            <w:delText xml:space="preserve">one of the two mammalian systems </w:delText>
          </w:r>
          <w:r w:rsidR="00C92D5E" w:rsidRPr="00BE70D2" w:rsidDel="006430B1">
            <w:rPr>
              <w:color w:val="000000" w:themeColor="text1"/>
              <w:sz w:val="22"/>
              <w:szCs w:val="22"/>
              <w:rPrChange w:id="12093" w:author="Chen Liao" w:date="2021-06-01T21:13:00Z">
                <w:rPr>
                  <w:color w:val="242021"/>
                  <w:sz w:val="22"/>
                  <w:szCs w:val="22"/>
                </w:rPr>
              </w:rPrChange>
            </w:rPr>
            <w:delText xml:space="preserve">may not consistently respond in the other, suggesting </w:delText>
          </w:r>
          <w:r w:rsidR="00741995" w:rsidRPr="00BE70D2" w:rsidDel="006430B1">
            <w:rPr>
              <w:color w:val="000000" w:themeColor="text1"/>
              <w:sz w:val="22"/>
              <w:szCs w:val="22"/>
              <w:rPrChange w:id="12094" w:author="Chen Liao" w:date="2021-06-01T21:13:00Z">
                <w:rPr>
                  <w:color w:val="242021"/>
                  <w:sz w:val="22"/>
                  <w:szCs w:val="22"/>
                </w:rPr>
              </w:rPrChange>
            </w:rPr>
            <w:delText xml:space="preserve">that </w:delText>
          </w:r>
          <w:r w:rsidR="004E1ACA" w:rsidRPr="00BE70D2" w:rsidDel="006430B1">
            <w:rPr>
              <w:color w:val="000000" w:themeColor="text1"/>
              <w:sz w:val="22"/>
              <w:szCs w:val="22"/>
              <w:rPrChange w:id="12095" w:author="Chen Liao" w:date="2021-06-01T21:13:00Z">
                <w:rPr>
                  <w:sz w:val="22"/>
                  <w:szCs w:val="22"/>
                </w:rPr>
              </w:rPrChange>
            </w:rPr>
            <w:delText>community ecology</w:delText>
          </w:r>
          <w:r w:rsidR="00741995" w:rsidRPr="00BE70D2" w:rsidDel="006430B1">
            <w:rPr>
              <w:color w:val="000000" w:themeColor="text1"/>
              <w:sz w:val="22"/>
              <w:szCs w:val="22"/>
              <w:rPrChange w:id="12096" w:author="Chen Liao" w:date="2021-06-01T21:13:00Z">
                <w:rPr>
                  <w:sz w:val="22"/>
                  <w:szCs w:val="22"/>
                </w:rPr>
              </w:rPrChange>
            </w:rPr>
            <w:delText xml:space="preserve"> </w:delText>
          </w:r>
          <w:r w:rsidR="004E1ACA" w:rsidRPr="00BE70D2" w:rsidDel="006430B1">
            <w:rPr>
              <w:color w:val="000000" w:themeColor="text1"/>
              <w:sz w:val="22"/>
              <w:szCs w:val="22"/>
              <w:rPrChange w:id="12097" w:author="Chen Liao" w:date="2021-06-01T21:13:00Z">
                <w:rPr>
                  <w:sz w:val="22"/>
                  <w:szCs w:val="22"/>
                </w:rPr>
              </w:rPrChange>
            </w:rPr>
            <w:delText xml:space="preserve">may play </w:delText>
          </w:r>
          <w:r w:rsidR="00B97578" w:rsidRPr="00BE70D2" w:rsidDel="006430B1">
            <w:rPr>
              <w:color w:val="000000" w:themeColor="text1"/>
              <w:sz w:val="22"/>
              <w:szCs w:val="22"/>
              <w:rPrChange w:id="12098" w:author="Chen Liao" w:date="2021-06-01T21:13:00Z">
                <w:rPr>
                  <w:sz w:val="22"/>
                  <w:szCs w:val="22"/>
                </w:rPr>
              </w:rPrChange>
            </w:rPr>
            <w:delText>a</w:delText>
          </w:r>
          <w:r w:rsidR="004E1ACA" w:rsidRPr="00BE70D2" w:rsidDel="006430B1">
            <w:rPr>
              <w:color w:val="000000" w:themeColor="text1"/>
              <w:sz w:val="22"/>
              <w:szCs w:val="22"/>
              <w:rPrChange w:id="12099" w:author="Chen Liao" w:date="2021-06-01T21:13:00Z">
                <w:rPr>
                  <w:sz w:val="22"/>
                  <w:szCs w:val="22"/>
                </w:rPr>
              </w:rPrChange>
            </w:rPr>
            <w:delText xml:space="preserve"> selective role in the activation of fiber degraders </w:delText>
          </w:r>
          <w:r w:rsidR="00741995" w:rsidRPr="00BE70D2" w:rsidDel="006430B1">
            <w:rPr>
              <w:color w:val="000000" w:themeColor="text1"/>
              <w:sz w:val="22"/>
              <w:szCs w:val="22"/>
              <w:rPrChange w:id="12100" w:author="Chen Liao" w:date="2021-06-01T21:13:00Z">
                <w:rPr>
                  <w:sz w:val="22"/>
                  <w:szCs w:val="22"/>
                </w:rPr>
              </w:rPrChange>
            </w:rPr>
            <w:delText xml:space="preserve">depending on the </w:delText>
          </w:r>
          <w:r w:rsidR="00150511" w:rsidRPr="00BE70D2" w:rsidDel="006430B1">
            <w:rPr>
              <w:color w:val="000000" w:themeColor="text1"/>
              <w:sz w:val="22"/>
              <w:szCs w:val="22"/>
              <w:rPrChange w:id="12101" w:author="Chen Liao" w:date="2021-06-01T21:13:00Z">
                <w:rPr>
                  <w:sz w:val="22"/>
                  <w:szCs w:val="22"/>
                </w:rPr>
              </w:rPrChange>
            </w:rPr>
            <w:delText>surrounding environment</w:delText>
          </w:r>
          <w:r w:rsidR="004E1ACA" w:rsidRPr="00BE70D2" w:rsidDel="006430B1">
            <w:rPr>
              <w:color w:val="000000" w:themeColor="text1"/>
              <w:sz w:val="22"/>
              <w:szCs w:val="22"/>
              <w:rPrChange w:id="12102" w:author="Chen Liao" w:date="2021-06-01T21:13:00Z">
                <w:rPr>
                  <w:sz w:val="22"/>
                  <w:szCs w:val="22"/>
                </w:rPr>
              </w:rPrChange>
            </w:rPr>
            <w:delText>.</w:delText>
          </w:r>
        </w:del>
      </w:moveFrom>
      <w:moveFromRangeEnd w:id="12039"/>
    </w:p>
    <w:p w14:paraId="79F8D092" w14:textId="61ACBB38" w:rsidR="002C3B02" w:rsidRPr="00BE70D2" w:rsidDel="006855CD" w:rsidRDefault="002C3B02" w:rsidP="009D0D62">
      <w:pPr>
        <w:jc w:val="both"/>
        <w:rPr>
          <w:del w:id="12103" w:author="Chen Liao" w:date="2021-06-01T17:14:00Z"/>
          <w:b/>
          <w:bCs/>
          <w:color w:val="000000" w:themeColor="text1"/>
          <w:sz w:val="22"/>
          <w:szCs w:val="22"/>
          <w:rPrChange w:id="12104" w:author="Chen Liao" w:date="2021-06-01T21:13:00Z">
            <w:rPr>
              <w:del w:id="12105" w:author="Chen Liao" w:date="2021-06-01T17:14:00Z"/>
              <w:b/>
              <w:bCs/>
              <w:color w:val="000000"/>
              <w:sz w:val="22"/>
              <w:szCs w:val="22"/>
            </w:rPr>
          </w:rPrChange>
        </w:rPr>
        <w:pPrChange w:id="12106" w:author="Chen Liao" w:date="2021-06-02T03:28:00Z">
          <w:pPr>
            <w:jc w:val="both"/>
          </w:pPr>
        </w:pPrChange>
      </w:pPr>
    </w:p>
    <w:p w14:paraId="08145D60" w14:textId="1CF9B9AC" w:rsidR="00542292" w:rsidRPr="00BE70D2" w:rsidDel="006430B1" w:rsidRDefault="001C298C" w:rsidP="009D0D62">
      <w:pPr>
        <w:jc w:val="both"/>
        <w:rPr>
          <w:del w:id="12107" w:author="Chen Liao" w:date="2021-06-01T17:01:00Z"/>
          <w:color w:val="000000" w:themeColor="text1"/>
          <w:sz w:val="22"/>
          <w:szCs w:val="22"/>
          <w:rPrChange w:id="12108" w:author="Chen Liao" w:date="2021-06-01T21:13:00Z">
            <w:rPr>
              <w:del w:id="12109" w:author="Chen Liao" w:date="2021-06-01T17:01:00Z"/>
              <w:color w:val="000000" w:themeColor="text1"/>
              <w:sz w:val="22"/>
              <w:szCs w:val="22"/>
            </w:rPr>
          </w:rPrChange>
        </w:rPr>
        <w:pPrChange w:id="12110" w:author="Chen Liao" w:date="2021-06-02T03:28:00Z">
          <w:pPr>
            <w:jc w:val="both"/>
          </w:pPr>
        </w:pPrChange>
      </w:pPr>
      <w:del w:id="12111" w:author="Chen Liao" w:date="2021-05-30T09:32:00Z">
        <w:r w:rsidRPr="00BE70D2" w:rsidDel="002C3B02">
          <w:rPr>
            <w:b/>
            <w:bCs/>
            <w:color w:val="000000" w:themeColor="text1"/>
            <w:sz w:val="22"/>
            <w:szCs w:val="22"/>
            <w:shd w:val="clear" w:color="auto" w:fill="FFFFFF"/>
            <w:rPrChange w:id="12112" w:author="Chen Liao" w:date="2021-06-01T21:13:00Z">
              <w:rPr>
                <w:b/>
                <w:bCs/>
                <w:color w:val="2A2A2A"/>
                <w:sz w:val="22"/>
                <w:szCs w:val="22"/>
                <w:shd w:val="clear" w:color="auto" w:fill="FFFFFF"/>
              </w:rPr>
            </w:rPrChange>
          </w:rPr>
          <w:br w:type="page"/>
        </w:r>
      </w:del>
    </w:p>
    <w:p w14:paraId="10C3E1B5" w14:textId="7C97165F" w:rsidR="0097397C" w:rsidRPr="00BA6D15" w:rsidRDefault="009D0D62" w:rsidP="009D0D62">
      <w:pPr>
        <w:jc w:val="both"/>
        <w:rPr>
          <w:ins w:id="12113" w:author="Chen Liao" w:date="2021-06-02T03:07:00Z"/>
          <w:sz w:val="22"/>
          <w:szCs w:val="22"/>
        </w:rPr>
        <w:pPrChange w:id="12114" w:author="Chen Liao" w:date="2021-06-02T03:28:00Z">
          <w:pPr>
            <w:jc w:val="both"/>
          </w:pPr>
        </w:pPrChange>
      </w:pPr>
      <w:ins w:id="12115" w:author="Chen Liao" w:date="2021-06-02T03:28:00Z">
        <w:r>
          <w:rPr>
            <w:sz w:val="22"/>
            <w:szCs w:val="22"/>
          </w:rPr>
          <w:t>provided</w:t>
        </w:r>
      </w:ins>
      <w:ins w:id="12116" w:author="Chen Liao" w:date="2021-06-02T03:29:00Z">
        <w:r w:rsidR="0063120B">
          <w:rPr>
            <w:sz w:val="22"/>
            <w:szCs w:val="22"/>
          </w:rPr>
          <w:t xml:space="preserve"> </w:t>
        </w:r>
      </w:ins>
      <w:ins w:id="12117" w:author="Chen Liao" w:date="2021-06-02T03:28:00Z">
        <w:r w:rsidRPr="003554E6">
          <w:rPr>
            <w:color w:val="000000" w:themeColor="text1"/>
            <w:sz w:val="22"/>
            <w:szCs w:val="22"/>
          </w:rPr>
          <w:t xml:space="preserve">a generalizable computational approach that </w:t>
        </w:r>
      </w:ins>
      <w:ins w:id="12118" w:author="Chen Liao" w:date="2021-06-02T03:29:00Z">
        <w:r w:rsidR="0063120B">
          <w:rPr>
            <w:color w:val="000000" w:themeColor="text1"/>
            <w:sz w:val="22"/>
            <w:szCs w:val="22"/>
          </w:rPr>
          <w:t xml:space="preserve">facilitate </w:t>
        </w:r>
      </w:ins>
      <w:ins w:id="12119" w:author="Chen Liao" w:date="2021-06-02T03:30:00Z">
        <w:r w:rsidR="0063120B">
          <w:rPr>
            <w:color w:val="000000" w:themeColor="text1"/>
            <w:sz w:val="22"/>
            <w:szCs w:val="22"/>
          </w:rPr>
          <w:t xml:space="preserve">ecological characterization of gut microbial community </w:t>
        </w:r>
      </w:ins>
      <w:ins w:id="12120" w:author="Chen Liao" w:date="2021-06-02T03:28:00Z">
        <w:r w:rsidRPr="003554E6">
          <w:rPr>
            <w:color w:val="000000" w:themeColor="text1"/>
            <w:sz w:val="22"/>
            <w:szCs w:val="22"/>
          </w:rPr>
          <w:t xml:space="preserve">from human longitudinal data. </w:t>
        </w:r>
        <w:r w:rsidRPr="00BA6D15">
          <w:rPr>
            <w:sz w:val="22"/>
            <w:szCs w:val="22"/>
          </w:rPr>
          <w:t>To impro</w:t>
        </w:r>
      </w:ins>
      <w:ins w:id="12121" w:author="Chen Liao" w:date="2021-06-02T03:07:00Z">
        <w:r w:rsidR="0097397C" w:rsidRPr="00BA6D15">
          <w:rPr>
            <w:sz w:val="22"/>
            <w:szCs w:val="22"/>
          </w:rPr>
          <w:t xml:space="preserve">ve </w:t>
        </w:r>
      </w:ins>
      <w:ins w:id="12122" w:author="Chen Liao" w:date="2021-06-02T03:09:00Z">
        <w:r w:rsidR="0097397C">
          <w:rPr>
            <w:sz w:val="22"/>
            <w:szCs w:val="22"/>
          </w:rPr>
          <w:t xml:space="preserve">the robustness of ecological </w:t>
        </w:r>
      </w:ins>
      <w:ins w:id="12123" w:author="Chen Liao" w:date="2021-06-02T03:28:00Z">
        <w:r>
          <w:rPr>
            <w:sz w:val="22"/>
            <w:szCs w:val="22"/>
          </w:rPr>
          <w:t>characterization</w:t>
        </w:r>
      </w:ins>
      <w:ins w:id="12124" w:author="Chen Liao" w:date="2021-06-02T03:09:00Z">
        <w:r w:rsidR="0097397C">
          <w:rPr>
            <w:sz w:val="22"/>
            <w:szCs w:val="22"/>
          </w:rPr>
          <w:t xml:space="preserve">, </w:t>
        </w:r>
      </w:ins>
      <w:ins w:id="12125" w:author="Chen Liao" w:date="2021-06-02T03:07:00Z">
        <w:r w:rsidR="0097397C" w:rsidRPr="00BA6D15">
          <w:rPr>
            <w:sz w:val="22"/>
            <w:szCs w:val="22"/>
          </w:rPr>
          <w:t xml:space="preserve">large-scale human cohorts </w:t>
        </w:r>
      </w:ins>
      <w:ins w:id="12126" w:author="Chen Liao" w:date="2021-06-02T03:29:00Z">
        <w:r w:rsidR="007C0BBC">
          <w:rPr>
            <w:sz w:val="22"/>
            <w:szCs w:val="22"/>
          </w:rPr>
          <w:t xml:space="preserve">with dense longitudinal sampling </w:t>
        </w:r>
      </w:ins>
      <w:ins w:id="12127" w:author="Chen Liao" w:date="2021-06-02T03:07:00Z">
        <w:r w:rsidR="0097397C" w:rsidRPr="00BA6D15">
          <w:rPr>
            <w:sz w:val="22"/>
            <w:szCs w:val="22"/>
          </w:rPr>
          <w:t>are needed to cover the substantial inter-individual variation of human gut microbiome.</w:t>
        </w:r>
      </w:ins>
    </w:p>
    <w:p w14:paraId="16DE89FF" w14:textId="77777777" w:rsidR="002C3B02" w:rsidRPr="00BE70D2" w:rsidRDefault="002C3B02" w:rsidP="00E6373F">
      <w:pPr>
        <w:jc w:val="both"/>
        <w:rPr>
          <w:color w:val="000000" w:themeColor="text1"/>
          <w:sz w:val="22"/>
          <w:szCs w:val="22"/>
          <w:rPrChange w:id="12128" w:author="Chen Liao" w:date="2021-06-01T21:13:00Z">
            <w:rPr>
              <w:sz w:val="22"/>
              <w:szCs w:val="22"/>
            </w:rPr>
          </w:rPrChange>
        </w:rPr>
      </w:pPr>
    </w:p>
    <w:p w14:paraId="51F8C626" w14:textId="6EC8E8EF" w:rsidR="006B2B11" w:rsidRPr="00BE70D2" w:rsidRDefault="006B2B11" w:rsidP="00E6373F">
      <w:pPr>
        <w:jc w:val="both"/>
        <w:rPr>
          <w:b/>
          <w:bCs/>
          <w:color w:val="000000" w:themeColor="text1"/>
          <w:shd w:val="clear" w:color="auto" w:fill="FFFFFF"/>
          <w:rPrChange w:id="12129" w:author="Chen Liao" w:date="2021-06-01T21:13:00Z">
            <w:rPr>
              <w:b/>
              <w:bCs/>
              <w:color w:val="2A2A2A"/>
              <w:shd w:val="clear" w:color="auto" w:fill="FFFFFF"/>
            </w:rPr>
          </w:rPrChange>
        </w:rPr>
      </w:pPr>
      <w:r w:rsidRPr="00BE70D2">
        <w:rPr>
          <w:b/>
          <w:bCs/>
          <w:color w:val="000000" w:themeColor="text1"/>
          <w:shd w:val="clear" w:color="auto" w:fill="FFFFFF"/>
          <w:rPrChange w:id="12130" w:author="Chen Liao" w:date="2021-06-01T21:13:00Z">
            <w:rPr>
              <w:b/>
              <w:bCs/>
              <w:color w:val="2A2A2A"/>
              <w:shd w:val="clear" w:color="auto" w:fill="FFFFFF"/>
            </w:rPr>
          </w:rPrChange>
        </w:rPr>
        <w:t>Methods</w:t>
      </w:r>
    </w:p>
    <w:p w14:paraId="39184BA7" w14:textId="77777777" w:rsidR="00E41A28" w:rsidRPr="00BE70D2" w:rsidRDefault="00E41A28" w:rsidP="00E6373F">
      <w:pPr>
        <w:jc w:val="both"/>
        <w:rPr>
          <w:b/>
          <w:bCs/>
          <w:color w:val="000000" w:themeColor="text1"/>
          <w:sz w:val="22"/>
          <w:szCs w:val="22"/>
          <w:shd w:val="clear" w:color="auto" w:fill="FFFFFF"/>
          <w:rPrChange w:id="12131" w:author="Chen Liao" w:date="2021-06-01T21:13:00Z">
            <w:rPr>
              <w:b/>
              <w:bCs/>
              <w:color w:val="2A2A2A"/>
              <w:sz w:val="22"/>
              <w:szCs w:val="22"/>
              <w:shd w:val="clear" w:color="auto" w:fill="FFFFFF"/>
            </w:rPr>
          </w:rPrChange>
        </w:rPr>
      </w:pPr>
    </w:p>
    <w:p w14:paraId="7480C408" w14:textId="3F650F49" w:rsidR="006B2B11" w:rsidRPr="00BE70D2" w:rsidRDefault="006B2B11" w:rsidP="00E6373F">
      <w:pPr>
        <w:jc w:val="both"/>
        <w:rPr>
          <w:color w:val="000000" w:themeColor="text1"/>
          <w:sz w:val="22"/>
          <w:szCs w:val="22"/>
          <w:shd w:val="clear" w:color="auto" w:fill="FFFFFF"/>
          <w:rPrChange w:id="12132" w:author="Chen Liao" w:date="2021-06-01T21:13:00Z">
            <w:rPr>
              <w:color w:val="2A2A2A"/>
              <w:sz w:val="22"/>
              <w:szCs w:val="22"/>
              <w:shd w:val="clear" w:color="auto" w:fill="FFFFFF"/>
            </w:rPr>
          </w:rPrChange>
        </w:rPr>
      </w:pPr>
      <w:r w:rsidRPr="00BE70D2">
        <w:rPr>
          <w:b/>
          <w:bCs/>
          <w:color w:val="000000" w:themeColor="text1"/>
          <w:sz w:val="22"/>
          <w:szCs w:val="22"/>
          <w:shd w:val="clear" w:color="auto" w:fill="FFFFFF"/>
          <w:rPrChange w:id="12133" w:author="Chen Liao" w:date="2021-06-01T21:13:00Z">
            <w:rPr>
              <w:b/>
              <w:bCs/>
              <w:color w:val="2A2A2A"/>
              <w:sz w:val="22"/>
              <w:szCs w:val="22"/>
              <w:shd w:val="clear" w:color="auto" w:fill="FFFFFF"/>
            </w:rPr>
          </w:rPrChange>
        </w:rPr>
        <w:t>Animal experiment</w:t>
      </w:r>
      <w:r w:rsidR="00912FAD" w:rsidRPr="00BE70D2">
        <w:rPr>
          <w:b/>
          <w:bCs/>
          <w:color w:val="000000" w:themeColor="text1"/>
          <w:sz w:val="22"/>
          <w:szCs w:val="22"/>
          <w:shd w:val="clear" w:color="auto" w:fill="FFFFFF"/>
          <w:rPrChange w:id="12134" w:author="Chen Liao" w:date="2021-06-01T21:13:00Z">
            <w:rPr>
              <w:b/>
              <w:bCs/>
              <w:color w:val="2A2A2A"/>
              <w:sz w:val="22"/>
              <w:szCs w:val="22"/>
              <w:shd w:val="clear" w:color="auto" w:fill="FFFFFF"/>
            </w:rPr>
          </w:rPrChange>
        </w:rPr>
        <w:t>s</w:t>
      </w:r>
      <w:r w:rsidR="00A61398" w:rsidRPr="00BE70D2">
        <w:rPr>
          <w:b/>
          <w:bCs/>
          <w:color w:val="000000" w:themeColor="text1"/>
          <w:sz w:val="22"/>
          <w:szCs w:val="22"/>
          <w:shd w:val="clear" w:color="auto" w:fill="FFFFFF"/>
          <w:rPrChange w:id="12135" w:author="Chen Liao" w:date="2021-06-01T21:13:00Z">
            <w:rPr>
              <w:b/>
              <w:bCs/>
              <w:color w:val="2A2A2A"/>
              <w:sz w:val="22"/>
              <w:szCs w:val="22"/>
              <w:shd w:val="clear" w:color="auto" w:fill="FFFFFF"/>
            </w:rPr>
          </w:rPrChange>
        </w:rPr>
        <w:t>.</w:t>
      </w:r>
      <w:r w:rsidR="00A61398" w:rsidRPr="00BE70D2">
        <w:rPr>
          <w:color w:val="000000" w:themeColor="text1"/>
          <w:sz w:val="22"/>
          <w:szCs w:val="22"/>
          <w:shd w:val="clear" w:color="auto" w:fill="FFFFFF"/>
          <w:rPrChange w:id="12136" w:author="Chen Liao" w:date="2021-06-01T21:13:00Z">
            <w:rPr>
              <w:color w:val="2A2A2A"/>
              <w:sz w:val="22"/>
              <w:szCs w:val="22"/>
              <w:shd w:val="clear" w:color="auto" w:fill="FFFFFF"/>
            </w:rPr>
          </w:rPrChange>
        </w:rPr>
        <w:t xml:space="preserve"> </w:t>
      </w:r>
      <w:r w:rsidRPr="00BE70D2">
        <w:rPr>
          <w:color w:val="000000" w:themeColor="text1"/>
          <w:sz w:val="22"/>
          <w:szCs w:val="22"/>
          <w:shd w:val="clear" w:color="auto" w:fill="FFFFFF"/>
          <w:rPrChange w:id="12137" w:author="Chen Liao" w:date="2021-06-01T21:13:00Z">
            <w:rPr>
              <w:color w:val="2A2A2A"/>
              <w:sz w:val="22"/>
              <w:szCs w:val="22"/>
              <w:shd w:val="clear" w:color="auto" w:fill="FFFFFF"/>
            </w:rPr>
          </w:rPrChange>
        </w:rPr>
        <w:t xml:space="preserve">Specific-pathogen-free (SPF) female C57BL/6J mice were obtained at 6 weeks of age from </w:t>
      </w:r>
      <w:r w:rsidR="00651633" w:rsidRPr="00BE70D2">
        <w:rPr>
          <w:color w:val="000000" w:themeColor="text1"/>
          <w:sz w:val="22"/>
          <w:szCs w:val="22"/>
          <w:shd w:val="clear" w:color="auto" w:fill="FFFFFF"/>
          <w:rPrChange w:id="12138" w:author="Chen Liao" w:date="2021-06-01T21:13:00Z">
            <w:rPr>
              <w:color w:val="2A2A2A"/>
              <w:sz w:val="22"/>
              <w:szCs w:val="22"/>
              <w:shd w:val="clear" w:color="auto" w:fill="FFFFFF"/>
            </w:rPr>
          </w:rPrChange>
        </w:rPr>
        <w:t xml:space="preserve">four different vendors, including </w:t>
      </w:r>
      <w:r w:rsidRPr="00BE70D2">
        <w:rPr>
          <w:color w:val="000000" w:themeColor="text1"/>
          <w:sz w:val="22"/>
          <w:szCs w:val="22"/>
          <w:shd w:val="clear" w:color="auto" w:fill="FFFFFF"/>
          <w:rPrChange w:id="12139" w:author="Chen Liao" w:date="2021-06-01T21:13:00Z">
            <w:rPr>
              <w:color w:val="2A2A2A"/>
              <w:sz w:val="22"/>
              <w:szCs w:val="22"/>
              <w:shd w:val="clear" w:color="auto" w:fill="FFFFFF"/>
            </w:rPr>
          </w:rPrChange>
        </w:rPr>
        <w:t xml:space="preserve">Beijing (A Charles River Company, Beijing, China), Hunan (Hunan </w:t>
      </w:r>
      <w:proofErr w:type="spellStart"/>
      <w:r w:rsidRPr="00BE70D2">
        <w:rPr>
          <w:color w:val="000000" w:themeColor="text1"/>
          <w:sz w:val="22"/>
          <w:szCs w:val="22"/>
          <w:shd w:val="clear" w:color="auto" w:fill="FFFFFF"/>
          <w:rPrChange w:id="12140" w:author="Chen Liao" w:date="2021-06-01T21:13:00Z">
            <w:rPr>
              <w:color w:val="2A2A2A"/>
              <w:sz w:val="22"/>
              <w:szCs w:val="22"/>
              <w:shd w:val="clear" w:color="auto" w:fill="FFFFFF"/>
            </w:rPr>
          </w:rPrChange>
        </w:rPr>
        <w:t>Slac</w:t>
      </w:r>
      <w:proofErr w:type="spellEnd"/>
      <w:r w:rsidRPr="00BE70D2">
        <w:rPr>
          <w:color w:val="000000" w:themeColor="text1"/>
          <w:sz w:val="22"/>
          <w:szCs w:val="22"/>
          <w:shd w:val="clear" w:color="auto" w:fill="FFFFFF"/>
          <w:rPrChange w:id="12141" w:author="Chen Liao" w:date="2021-06-01T21:13:00Z">
            <w:rPr>
              <w:color w:val="2A2A2A"/>
              <w:sz w:val="22"/>
              <w:szCs w:val="22"/>
              <w:shd w:val="clear" w:color="auto" w:fill="FFFFFF"/>
            </w:rPr>
          </w:rPrChange>
        </w:rPr>
        <w:t xml:space="preserve"> </w:t>
      </w:r>
      <w:proofErr w:type="spellStart"/>
      <w:r w:rsidRPr="00BE70D2">
        <w:rPr>
          <w:color w:val="000000" w:themeColor="text1"/>
          <w:sz w:val="22"/>
          <w:szCs w:val="22"/>
          <w:shd w:val="clear" w:color="auto" w:fill="FFFFFF"/>
          <w:rPrChange w:id="12142" w:author="Chen Liao" w:date="2021-06-01T21:13:00Z">
            <w:rPr>
              <w:color w:val="2A2A2A"/>
              <w:sz w:val="22"/>
              <w:szCs w:val="22"/>
              <w:shd w:val="clear" w:color="auto" w:fill="FFFFFF"/>
            </w:rPr>
          </w:rPrChange>
        </w:rPr>
        <w:t>Jingda</w:t>
      </w:r>
      <w:proofErr w:type="spellEnd"/>
      <w:r w:rsidRPr="00BE70D2">
        <w:rPr>
          <w:color w:val="000000" w:themeColor="text1"/>
          <w:sz w:val="22"/>
          <w:szCs w:val="22"/>
          <w:shd w:val="clear" w:color="auto" w:fill="FFFFFF"/>
          <w:rPrChange w:id="12143" w:author="Chen Liao" w:date="2021-06-01T21:13:00Z">
            <w:rPr>
              <w:color w:val="2A2A2A"/>
              <w:sz w:val="22"/>
              <w:szCs w:val="22"/>
              <w:shd w:val="clear" w:color="auto" w:fill="FFFFFF"/>
            </w:rPr>
          </w:rPrChange>
        </w:rPr>
        <w:t xml:space="preserve"> Laboratory Animal Company, Ltd., Changsha, China), Guangdong (Guangdong Medical Laboratory Animal Center, Foshan, China))</w:t>
      </w:r>
      <w:r w:rsidR="00651633" w:rsidRPr="00BE70D2">
        <w:rPr>
          <w:color w:val="000000" w:themeColor="text1"/>
          <w:sz w:val="22"/>
          <w:szCs w:val="22"/>
          <w:shd w:val="clear" w:color="auto" w:fill="FFFFFF"/>
          <w:rPrChange w:id="12144" w:author="Chen Liao" w:date="2021-06-01T21:13:00Z">
            <w:rPr>
              <w:color w:val="2A2A2A"/>
              <w:sz w:val="22"/>
              <w:szCs w:val="22"/>
              <w:shd w:val="clear" w:color="auto" w:fill="FFFFFF"/>
            </w:rPr>
          </w:rPrChange>
        </w:rPr>
        <w:t xml:space="preserve"> and</w:t>
      </w:r>
      <w:r w:rsidRPr="00BE70D2">
        <w:rPr>
          <w:color w:val="000000" w:themeColor="text1"/>
          <w:sz w:val="22"/>
          <w:szCs w:val="22"/>
          <w:shd w:val="clear" w:color="auto" w:fill="FFFFFF"/>
          <w:rPrChange w:id="12145" w:author="Chen Liao" w:date="2021-06-01T21:13:00Z">
            <w:rPr>
              <w:color w:val="2A2A2A"/>
              <w:sz w:val="22"/>
              <w:szCs w:val="22"/>
              <w:shd w:val="clear" w:color="auto" w:fill="FFFFFF"/>
            </w:rPr>
          </w:rPrChange>
        </w:rPr>
        <w:t xml:space="preserve"> Shanghai</w:t>
      </w:r>
      <w:r w:rsidRPr="00BE70D2">
        <w:rPr>
          <w:color w:val="000000" w:themeColor="text1"/>
          <w:sz w:val="22"/>
          <w:szCs w:val="22"/>
          <w:rPrChange w:id="12146" w:author="Chen Liao" w:date="2021-06-01T21:13:00Z">
            <w:rPr>
              <w:sz w:val="22"/>
              <w:szCs w:val="22"/>
            </w:rPr>
          </w:rPrChange>
        </w:rPr>
        <w:t xml:space="preserve"> </w:t>
      </w:r>
      <w:r w:rsidRPr="00BE70D2">
        <w:rPr>
          <w:color w:val="000000" w:themeColor="text1"/>
          <w:sz w:val="22"/>
          <w:szCs w:val="22"/>
          <w:shd w:val="clear" w:color="auto" w:fill="FFFFFF"/>
          <w:rPrChange w:id="12147" w:author="Chen Liao" w:date="2021-06-01T21:13:00Z">
            <w:rPr>
              <w:color w:val="2A2A2A"/>
              <w:sz w:val="22"/>
              <w:szCs w:val="22"/>
              <w:shd w:val="clear" w:color="auto" w:fill="FFFFFF"/>
            </w:rPr>
          </w:rPrChange>
        </w:rPr>
        <w:t xml:space="preserve">(SLAC Laboratory Animal Co., Ltd., Shanghai, China). Mice were maintained </w:t>
      </w:r>
      <w:r w:rsidR="00651633" w:rsidRPr="00BE70D2">
        <w:rPr>
          <w:color w:val="000000" w:themeColor="text1"/>
          <w:sz w:val="22"/>
          <w:szCs w:val="22"/>
          <w:shd w:val="clear" w:color="auto" w:fill="FFFFFF"/>
          <w:rPrChange w:id="12148" w:author="Chen Liao" w:date="2021-06-01T21:13:00Z">
            <w:rPr>
              <w:color w:val="2A2A2A"/>
              <w:sz w:val="22"/>
              <w:szCs w:val="22"/>
              <w:shd w:val="clear" w:color="auto" w:fill="FFFFFF"/>
            </w:rPr>
          </w:rPrChange>
        </w:rPr>
        <w:t>in</w:t>
      </w:r>
      <w:r w:rsidRPr="00BE70D2">
        <w:rPr>
          <w:color w:val="000000" w:themeColor="text1"/>
          <w:sz w:val="22"/>
          <w:szCs w:val="22"/>
          <w:shd w:val="clear" w:color="auto" w:fill="FFFFFF"/>
          <w:rPrChange w:id="12149" w:author="Chen Liao" w:date="2021-06-01T21:13:00Z">
            <w:rPr>
              <w:color w:val="2A2A2A"/>
              <w:sz w:val="22"/>
              <w:szCs w:val="22"/>
              <w:shd w:val="clear" w:color="auto" w:fill="FFFFFF"/>
            </w:rPr>
          </w:rPrChange>
        </w:rPr>
        <w:t xml:space="preserve"> 12-h light/dark cycle and allowed ad libitum access to food and water throughout the experiment. After acclimatizing to the diet and housing environment for 1 week, mice from each vendor were randomly separated into three groups: cellulose group</w:t>
      </w:r>
      <w:r w:rsidR="00651633" w:rsidRPr="00BE70D2">
        <w:rPr>
          <w:color w:val="000000" w:themeColor="text1"/>
          <w:sz w:val="22"/>
          <w:szCs w:val="22"/>
          <w:shd w:val="clear" w:color="auto" w:fill="FFFFFF"/>
          <w:rPrChange w:id="12150" w:author="Chen Liao" w:date="2021-06-01T21:13:00Z">
            <w:rPr>
              <w:color w:val="2A2A2A"/>
              <w:sz w:val="22"/>
              <w:szCs w:val="22"/>
              <w:shd w:val="clear" w:color="auto" w:fill="FFFFFF"/>
            </w:rPr>
          </w:rPrChange>
        </w:rPr>
        <w:t xml:space="preserve"> (n = 5)</w:t>
      </w:r>
      <w:r w:rsidRPr="00BE70D2">
        <w:rPr>
          <w:color w:val="000000" w:themeColor="text1"/>
          <w:sz w:val="22"/>
          <w:szCs w:val="22"/>
          <w:shd w:val="clear" w:color="auto" w:fill="FFFFFF"/>
          <w:rPrChange w:id="12151" w:author="Chen Liao" w:date="2021-06-01T21:13:00Z">
            <w:rPr>
              <w:color w:val="2A2A2A"/>
              <w:sz w:val="22"/>
              <w:szCs w:val="22"/>
              <w:shd w:val="clear" w:color="auto" w:fill="FFFFFF"/>
            </w:rPr>
          </w:rPrChange>
        </w:rPr>
        <w:t>, resistant starch group</w:t>
      </w:r>
      <w:r w:rsidR="00651633" w:rsidRPr="00BE70D2">
        <w:rPr>
          <w:color w:val="000000" w:themeColor="text1"/>
          <w:sz w:val="22"/>
          <w:szCs w:val="22"/>
          <w:shd w:val="clear" w:color="auto" w:fill="FFFFFF"/>
          <w:rPrChange w:id="12152" w:author="Chen Liao" w:date="2021-06-01T21:13:00Z">
            <w:rPr>
              <w:color w:val="2A2A2A"/>
              <w:sz w:val="22"/>
              <w:szCs w:val="22"/>
              <w:shd w:val="clear" w:color="auto" w:fill="FFFFFF"/>
            </w:rPr>
          </w:rPrChange>
        </w:rPr>
        <w:t xml:space="preserve"> (n = 5)</w:t>
      </w:r>
      <w:r w:rsidRPr="00BE70D2">
        <w:rPr>
          <w:color w:val="000000" w:themeColor="text1"/>
          <w:sz w:val="22"/>
          <w:szCs w:val="22"/>
          <w:shd w:val="clear" w:color="auto" w:fill="FFFFFF"/>
          <w:rPrChange w:id="12153" w:author="Chen Liao" w:date="2021-06-01T21:13:00Z">
            <w:rPr>
              <w:color w:val="2A2A2A"/>
              <w:sz w:val="22"/>
              <w:szCs w:val="22"/>
              <w:shd w:val="clear" w:color="auto" w:fill="FFFFFF"/>
            </w:rPr>
          </w:rPrChange>
        </w:rPr>
        <w:t xml:space="preserve">, and inulin group (n = 5). Composition of all diets including the source of dietary fibers </w:t>
      </w:r>
      <w:r w:rsidR="000B5A94" w:rsidRPr="00BE70D2">
        <w:rPr>
          <w:color w:val="000000" w:themeColor="text1"/>
          <w:sz w:val="22"/>
          <w:szCs w:val="22"/>
          <w:shd w:val="clear" w:color="auto" w:fill="FFFFFF"/>
          <w:rPrChange w:id="12154" w:author="Chen Liao" w:date="2021-06-01T21:13:00Z">
            <w:rPr>
              <w:color w:val="2A2A2A"/>
              <w:sz w:val="22"/>
              <w:szCs w:val="22"/>
              <w:shd w:val="clear" w:color="auto" w:fill="FFFFFF"/>
            </w:rPr>
          </w:rPrChange>
        </w:rPr>
        <w:t xml:space="preserve">cellulose, resistant starch, and </w:t>
      </w:r>
      <w:r w:rsidRPr="00BE70D2">
        <w:rPr>
          <w:color w:val="000000" w:themeColor="text1"/>
          <w:sz w:val="22"/>
          <w:szCs w:val="22"/>
          <w:shd w:val="clear" w:color="auto" w:fill="FFFFFF"/>
          <w:rPrChange w:id="12155" w:author="Chen Liao" w:date="2021-06-01T21:13:00Z">
            <w:rPr>
              <w:color w:val="2A2A2A"/>
              <w:sz w:val="22"/>
              <w:szCs w:val="22"/>
              <w:shd w:val="clear" w:color="auto" w:fill="FFFFFF"/>
            </w:rPr>
          </w:rPrChange>
        </w:rPr>
        <w:t>inulin are provided in supplementary table 1 (</w:t>
      </w:r>
      <w:r w:rsidRPr="00BE70D2">
        <w:rPr>
          <w:color w:val="000000" w:themeColor="text1"/>
          <w:sz w:val="22"/>
          <w:szCs w:val="22"/>
          <w:highlight w:val="yellow"/>
          <w:shd w:val="clear" w:color="auto" w:fill="FFFFFF"/>
          <w:rPrChange w:id="12156" w:author="Chen Liao" w:date="2021-06-01T21:13:00Z">
            <w:rPr>
              <w:color w:val="2A2A2A"/>
              <w:sz w:val="22"/>
              <w:szCs w:val="22"/>
              <w:highlight w:val="yellow"/>
              <w:shd w:val="clear" w:color="auto" w:fill="FFFFFF"/>
            </w:rPr>
          </w:rPrChange>
        </w:rPr>
        <w:t>Table S</w:t>
      </w:r>
      <w:ins w:id="12157" w:author="Chen Liao" w:date="2021-06-02T03:33:00Z">
        <w:r w:rsidR="000545FA">
          <w:rPr>
            <w:color w:val="000000" w:themeColor="text1"/>
            <w:sz w:val="22"/>
            <w:szCs w:val="22"/>
            <w:highlight w:val="yellow"/>
            <w:shd w:val="clear" w:color="auto" w:fill="FFFFFF"/>
          </w:rPr>
          <w:t>5</w:t>
        </w:r>
      </w:ins>
      <w:del w:id="12158" w:author="Chen Liao" w:date="2021-06-02T03:33:00Z">
        <w:r w:rsidR="00EE3FF7" w:rsidRPr="00BE70D2" w:rsidDel="000545FA">
          <w:rPr>
            <w:color w:val="000000" w:themeColor="text1"/>
            <w:sz w:val="22"/>
            <w:szCs w:val="22"/>
            <w:highlight w:val="yellow"/>
            <w:shd w:val="clear" w:color="auto" w:fill="FFFFFF"/>
            <w:rPrChange w:id="12159" w:author="Chen Liao" w:date="2021-06-01T21:13:00Z">
              <w:rPr>
                <w:color w:val="2A2A2A"/>
                <w:sz w:val="22"/>
                <w:szCs w:val="22"/>
                <w:highlight w:val="yellow"/>
                <w:shd w:val="clear" w:color="auto" w:fill="FFFFFF"/>
              </w:rPr>
            </w:rPrChange>
          </w:rPr>
          <w:delText>7</w:delText>
        </w:r>
      </w:del>
      <w:r w:rsidRPr="00BE70D2">
        <w:rPr>
          <w:color w:val="000000" w:themeColor="text1"/>
          <w:sz w:val="22"/>
          <w:szCs w:val="22"/>
          <w:shd w:val="clear" w:color="auto" w:fill="FFFFFF"/>
          <w:rPrChange w:id="12160" w:author="Chen Liao" w:date="2021-06-01T21:13:00Z">
            <w:rPr>
              <w:color w:val="2A2A2A"/>
              <w:sz w:val="22"/>
              <w:szCs w:val="22"/>
              <w:shd w:val="clear" w:color="auto" w:fill="FFFFFF"/>
            </w:rPr>
          </w:rPrChange>
        </w:rPr>
        <w:t xml:space="preserve">). Fecal pellets from each mouse were freshly collected over multiple time points: day 0 (before diet change), day 1, 3, 5, 8, 13, 19, 25, and 31 (Figure 1A). Fecal samples were snap-frozen in liquid nitrogen and stored at −80 °C until further processing. At every cage change (moving the mice to a new clean cage with fresh bedding </w:t>
      </w:r>
      <w:r w:rsidR="002B1107" w:rsidRPr="00BE70D2">
        <w:rPr>
          <w:color w:val="000000" w:themeColor="text1"/>
          <w:sz w:val="22"/>
          <w:szCs w:val="22"/>
          <w:shd w:val="clear" w:color="auto" w:fill="FFFFFF"/>
          <w:rPrChange w:id="12161" w:author="Chen Liao" w:date="2021-06-01T21:13:00Z">
            <w:rPr>
              <w:color w:val="2A2A2A"/>
              <w:sz w:val="22"/>
              <w:szCs w:val="22"/>
              <w:shd w:val="clear" w:color="auto" w:fill="FFFFFF"/>
            </w:rPr>
          </w:rPrChange>
        </w:rPr>
        <w:t>twice in one week</w:t>
      </w:r>
      <w:r w:rsidRPr="00BE70D2">
        <w:rPr>
          <w:color w:val="000000" w:themeColor="text1"/>
          <w:sz w:val="22"/>
          <w:szCs w:val="22"/>
          <w:shd w:val="clear" w:color="auto" w:fill="FFFFFF"/>
          <w:rPrChange w:id="12162" w:author="Chen Liao" w:date="2021-06-01T21:13:00Z">
            <w:rPr>
              <w:color w:val="2A2A2A"/>
              <w:sz w:val="22"/>
              <w:szCs w:val="22"/>
              <w:shd w:val="clear" w:color="auto" w:fill="FFFFFF"/>
            </w:rPr>
          </w:rPrChange>
        </w:rPr>
        <w:t xml:space="preserve">), body weight was individually measured, and </w:t>
      </w:r>
      <w:r w:rsidRPr="00BE70D2">
        <w:rPr>
          <w:color w:val="000000" w:themeColor="text1"/>
          <w:sz w:val="22"/>
          <w:szCs w:val="22"/>
          <w:rPrChange w:id="12163" w:author="Chen Liao" w:date="2021-06-01T21:13:00Z">
            <w:rPr>
              <w:color w:val="000000"/>
              <w:sz w:val="22"/>
              <w:szCs w:val="22"/>
            </w:rPr>
          </w:rPrChange>
        </w:rPr>
        <w:t xml:space="preserve">food intake and </w:t>
      </w:r>
      <w:r w:rsidRPr="00BE70D2">
        <w:rPr>
          <w:color w:val="000000" w:themeColor="text1"/>
          <w:sz w:val="22"/>
          <w:szCs w:val="22"/>
          <w:rPrChange w:id="12164" w:author="Chen Liao" w:date="2021-06-01T21:13:00Z">
            <w:rPr>
              <w:sz w:val="22"/>
              <w:szCs w:val="22"/>
            </w:rPr>
          </w:rPrChange>
        </w:rPr>
        <w:t>fecal output</w:t>
      </w:r>
      <w:r w:rsidRPr="00BE70D2">
        <w:rPr>
          <w:color w:val="000000" w:themeColor="text1"/>
          <w:sz w:val="22"/>
          <w:szCs w:val="22"/>
          <w:shd w:val="clear" w:color="auto" w:fill="FFFFFF"/>
          <w:rPrChange w:id="12165" w:author="Chen Liao" w:date="2021-06-01T21:13:00Z">
            <w:rPr>
              <w:color w:val="2A2A2A"/>
              <w:sz w:val="22"/>
              <w:szCs w:val="22"/>
              <w:shd w:val="clear" w:color="auto" w:fill="FFFFFF"/>
            </w:rPr>
          </w:rPrChange>
        </w:rPr>
        <w:t xml:space="preserve"> of each cage mice during the past three days per cage were measured. This study was approved by the Institutional Animal Care and Use Committee (IACUC) of the Shenzhen Institutes of Advanced Technology, Chinese Academy of Sciences.</w:t>
      </w:r>
    </w:p>
    <w:p w14:paraId="0AED4A44" w14:textId="77777777" w:rsidR="006B2B11" w:rsidRPr="00BE70D2" w:rsidRDefault="006B2B11" w:rsidP="00E6373F">
      <w:pPr>
        <w:jc w:val="both"/>
        <w:rPr>
          <w:color w:val="000000" w:themeColor="text1"/>
          <w:sz w:val="22"/>
          <w:szCs w:val="22"/>
          <w:shd w:val="clear" w:color="auto" w:fill="FFFFFF"/>
          <w:rPrChange w:id="12166" w:author="Chen Liao" w:date="2021-06-01T21:13:00Z">
            <w:rPr>
              <w:color w:val="2A2A2A"/>
              <w:sz w:val="22"/>
              <w:szCs w:val="22"/>
              <w:shd w:val="clear" w:color="auto" w:fill="FFFFFF"/>
            </w:rPr>
          </w:rPrChange>
        </w:rPr>
      </w:pPr>
    </w:p>
    <w:p w14:paraId="515EADB2" w14:textId="10073277" w:rsidR="006B2B11" w:rsidRPr="00BE70D2" w:rsidRDefault="00975FBD" w:rsidP="00E6373F">
      <w:pPr>
        <w:jc w:val="both"/>
        <w:rPr>
          <w:color w:val="000000" w:themeColor="text1"/>
          <w:sz w:val="22"/>
          <w:szCs w:val="22"/>
          <w:shd w:val="clear" w:color="auto" w:fill="FFFFFF"/>
          <w:rPrChange w:id="12167" w:author="Chen Liao" w:date="2021-06-01T21:13:00Z">
            <w:rPr>
              <w:color w:val="2A2A2A"/>
              <w:sz w:val="22"/>
              <w:szCs w:val="22"/>
              <w:shd w:val="clear" w:color="auto" w:fill="FFFFFF"/>
            </w:rPr>
          </w:rPrChange>
        </w:rPr>
      </w:pPr>
      <w:r w:rsidRPr="00BE70D2">
        <w:rPr>
          <w:b/>
          <w:bCs/>
          <w:color w:val="000000" w:themeColor="text1"/>
          <w:sz w:val="22"/>
          <w:szCs w:val="22"/>
          <w:shd w:val="clear" w:color="auto" w:fill="FFFFFF"/>
          <w:rPrChange w:id="12168" w:author="Chen Liao" w:date="2021-06-01T21:13:00Z">
            <w:rPr>
              <w:b/>
              <w:bCs/>
              <w:color w:val="2A2A2A"/>
              <w:sz w:val="22"/>
              <w:szCs w:val="22"/>
              <w:shd w:val="clear" w:color="auto" w:fill="FFFFFF"/>
            </w:rPr>
          </w:rPrChange>
        </w:rPr>
        <w:t>Quantification</w:t>
      </w:r>
      <w:r w:rsidR="006B2B11" w:rsidRPr="00BE70D2">
        <w:rPr>
          <w:b/>
          <w:bCs/>
          <w:color w:val="000000" w:themeColor="text1"/>
          <w:sz w:val="22"/>
          <w:szCs w:val="22"/>
          <w:shd w:val="clear" w:color="auto" w:fill="FFFFFF"/>
          <w:rPrChange w:id="12169" w:author="Chen Liao" w:date="2021-06-01T21:13:00Z">
            <w:rPr>
              <w:b/>
              <w:bCs/>
              <w:color w:val="2A2A2A"/>
              <w:sz w:val="22"/>
              <w:szCs w:val="22"/>
              <w:shd w:val="clear" w:color="auto" w:fill="FFFFFF"/>
            </w:rPr>
          </w:rPrChange>
        </w:rPr>
        <w:t xml:space="preserve"> of fecal SCFA concentration</w:t>
      </w:r>
      <w:r w:rsidRPr="00BE70D2">
        <w:rPr>
          <w:b/>
          <w:bCs/>
          <w:color w:val="000000" w:themeColor="text1"/>
          <w:sz w:val="22"/>
          <w:szCs w:val="22"/>
          <w:shd w:val="clear" w:color="auto" w:fill="FFFFFF"/>
          <w:rPrChange w:id="12170" w:author="Chen Liao" w:date="2021-06-01T21:13:00Z">
            <w:rPr>
              <w:b/>
              <w:bCs/>
              <w:color w:val="2A2A2A"/>
              <w:sz w:val="22"/>
              <w:szCs w:val="22"/>
              <w:shd w:val="clear" w:color="auto" w:fill="FFFFFF"/>
            </w:rPr>
          </w:rPrChange>
        </w:rPr>
        <w:t xml:space="preserve"> by GC-MS</w:t>
      </w:r>
      <w:r w:rsidR="007740A5" w:rsidRPr="00BE70D2">
        <w:rPr>
          <w:b/>
          <w:bCs/>
          <w:color w:val="000000" w:themeColor="text1"/>
          <w:sz w:val="22"/>
          <w:szCs w:val="22"/>
          <w:shd w:val="clear" w:color="auto" w:fill="FFFFFF"/>
          <w:rPrChange w:id="12171" w:author="Chen Liao" w:date="2021-06-01T21:13:00Z">
            <w:rPr>
              <w:b/>
              <w:bCs/>
              <w:color w:val="2A2A2A"/>
              <w:sz w:val="22"/>
              <w:szCs w:val="22"/>
              <w:shd w:val="clear" w:color="auto" w:fill="FFFFFF"/>
            </w:rPr>
          </w:rPrChange>
        </w:rPr>
        <w:t xml:space="preserve">. </w:t>
      </w:r>
      <w:r w:rsidR="006B2B11" w:rsidRPr="00BE70D2">
        <w:rPr>
          <w:color w:val="000000" w:themeColor="text1"/>
          <w:sz w:val="22"/>
          <w:szCs w:val="22"/>
          <w:shd w:val="clear" w:color="auto" w:fill="FFFFFF"/>
          <w:rPrChange w:id="12172" w:author="Chen Liao" w:date="2021-06-01T21:13:00Z">
            <w:rPr>
              <w:color w:val="2A2A2A"/>
              <w:sz w:val="22"/>
              <w:szCs w:val="22"/>
              <w:shd w:val="clear" w:color="auto" w:fill="FFFFFF"/>
            </w:rPr>
          </w:rPrChange>
        </w:rPr>
        <w:t xml:space="preserve">The SCFAs </w:t>
      </w:r>
      <w:r w:rsidR="00912FAD" w:rsidRPr="00BE70D2">
        <w:rPr>
          <w:color w:val="000000" w:themeColor="text1"/>
          <w:sz w:val="22"/>
          <w:szCs w:val="22"/>
          <w:shd w:val="clear" w:color="auto" w:fill="FFFFFF"/>
          <w:rPrChange w:id="12173" w:author="Chen Liao" w:date="2021-06-01T21:13:00Z">
            <w:rPr>
              <w:color w:val="2A2A2A"/>
              <w:sz w:val="22"/>
              <w:szCs w:val="22"/>
              <w:shd w:val="clear" w:color="auto" w:fill="FFFFFF"/>
            </w:rPr>
          </w:rPrChange>
        </w:rPr>
        <w:t xml:space="preserve">of mice fecal samples </w:t>
      </w:r>
      <w:r w:rsidR="006B2B11" w:rsidRPr="00BE70D2">
        <w:rPr>
          <w:color w:val="000000" w:themeColor="text1"/>
          <w:sz w:val="22"/>
          <w:szCs w:val="22"/>
          <w:shd w:val="clear" w:color="auto" w:fill="FFFFFF"/>
          <w:rPrChange w:id="12174" w:author="Chen Liao" w:date="2021-06-01T21:13:00Z">
            <w:rPr>
              <w:color w:val="2A2A2A"/>
              <w:sz w:val="22"/>
              <w:szCs w:val="22"/>
              <w:shd w:val="clear" w:color="auto" w:fill="FFFFFF"/>
            </w:rPr>
          </w:rPrChange>
        </w:rPr>
        <w:t xml:space="preserve">were analyzed </w:t>
      </w:r>
      <w:r w:rsidR="00912FAD" w:rsidRPr="00BE70D2">
        <w:rPr>
          <w:color w:val="000000" w:themeColor="text1"/>
          <w:sz w:val="22"/>
          <w:szCs w:val="22"/>
          <w:shd w:val="clear" w:color="auto" w:fill="FFFFFF"/>
          <w:rPrChange w:id="12175" w:author="Chen Liao" w:date="2021-06-01T21:13:00Z">
            <w:rPr>
              <w:color w:val="2A2A2A"/>
              <w:sz w:val="22"/>
              <w:szCs w:val="22"/>
              <w:shd w:val="clear" w:color="auto" w:fill="FFFFFF"/>
            </w:rPr>
          </w:rPrChange>
        </w:rPr>
        <w:t xml:space="preserve">by GC-MS </w:t>
      </w:r>
      <w:r w:rsidR="00434C87" w:rsidRPr="00BE70D2">
        <w:rPr>
          <w:color w:val="000000" w:themeColor="text1"/>
          <w:sz w:val="22"/>
          <w:szCs w:val="22"/>
          <w:shd w:val="clear" w:color="auto" w:fill="FFFFFF"/>
          <w:rPrChange w:id="12176" w:author="Chen Liao" w:date="2021-06-01T21:13:00Z">
            <w:rPr>
              <w:color w:val="2A2A2A"/>
              <w:sz w:val="22"/>
              <w:szCs w:val="22"/>
              <w:shd w:val="clear" w:color="auto" w:fill="FFFFFF"/>
            </w:rPr>
          </w:rPrChange>
        </w:rPr>
        <w:fldChar w:fldCharType="begin"/>
      </w:r>
      <w:r w:rsidR="002E2A76" w:rsidRPr="00BE70D2">
        <w:rPr>
          <w:color w:val="000000" w:themeColor="text1"/>
          <w:sz w:val="22"/>
          <w:szCs w:val="22"/>
          <w:shd w:val="clear" w:color="auto" w:fill="FFFFFF"/>
          <w:rPrChange w:id="12177" w:author="Chen Liao" w:date="2021-06-01T21:13:00Z">
            <w:rPr>
              <w:color w:val="2A2A2A"/>
              <w:sz w:val="22"/>
              <w:szCs w:val="22"/>
              <w:shd w:val="clear" w:color="auto" w:fill="FFFFFF"/>
            </w:rPr>
          </w:rPrChange>
        </w:rPr>
        <w:instrText xml:space="preserve"> ADDIN NE.Ref.{92CAD159-2022-4440-B7FA-913075C3285B}</w:instrText>
      </w:r>
      <w:r w:rsidR="00434C87" w:rsidRPr="00BE70D2">
        <w:rPr>
          <w:color w:val="000000" w:themeColor="text1"/>
          <w:sz w:val="22"/>
          <w:szCs w:val="22"/>
          <w:shd w:val="clear" w:color="auto" w:fill="FFFFFF"/>
          <w:rPrChange w:id="12178" w:author="Chen Liao" w:date="2021-06-01T21:13:00Z">
            <w:rPr>
              <w:color w:val="2A2A2A"/>
              <w:sz w:val="22"/>
              <w:szCs w:val="22"/>
              <w:shd w:val="clear" w:color="auto" w:fill="FFFFFF"/>
            </w:rPr>
          </w:rPrChange>
        </w:rPr>
        <w:fldChar w:fldCharType="separate"/>
      </w:r>
      <w:r w:rsidR="00D67D1E" w:rsidRPr="00BE70D2">
        <w:rPr>
          <w:rFonts w:eastAsiaTheme="minorEastAsia"/>
          <w:color w:val="000000" w:themeColor="text1"/>
          <w:sz w:val="22"/>
          <w:szCs w:val="22"/>
          <w:rPrChange w:id="12179" w:author="Chen Liao" w:date="2021-06-01T21:13:00Z">
            <w:rPr>
              <w:rFonts w:eastAsiaTheme="minorEastAsia"/>
              <w:color w:val="080000"/>
              <w:sz w:val="22"/>
              <w:szCs w:val="22"/>
            </w:rPr>
          </w:rPrChange>
        </w:rPr>
        <w:t>[75]</w:t>
      </w:r>
      <w:r w:rsidR="00434C87" w:rsidRPr="00BE70D2">
        <w:rPr>
          <w:color w:val="000000" w:themeColor="text1"/>
          <w:sz w:val="22"/>
          <w:szCs w:val="22"/>
          <w:shd w:val="clear" w:color="auto" w:fill="FFFFFF"/>
          <w:rPrChange w:id="12180" w:author="Chen Liao" w:date="2021-06-01T21:13:00Z">
            <w:rPr>
              <w:color w:val="2A2A2A"/>
              <w:sz w:val="22"/>
              <w:szCs w:val="22"/>
              <w:shd w:val="clear" w:color="auto" w:fill="FFFFFF"/>
            </w:rPr>
          </w:rPrChange>
        </w:rPr>
        <w:fldChar w:fldCharType="end"/>
      </w:r>
      <w:r w:rsidR="006B2B11" w:rsidRPr="00BE70D2">
        <w:rPr>
          <w:color w:val="000000" w:themeColor="text1"/>
          <w:sz w:val="22"/>
          <w:szCs w:val="22"/>
          <w:shd w:val="clear" w:color="auto" w:fill="FFFFFF"/>
          <w:rPrChange w:id="12181" w:author="Chen Liao" w:date="2021-06-01T21:13:00Z">
            <w:rPr>
              <w:color w:val="2A2A2A"/>
              <w:sz w:val="22"/>
              <w:szCs w:val="22"/>
              <w:shd w:val="clear" w:color="auto" w:fill="FFFFFF"/>
            </w:rPr>
          </w:rPrChange>
        </w:rPr>
        <w:t>. For the sample extraction, 0.05 g of frozen feces were mixed with 300 µL of pure water containing caproic acid-6,6,6-d3 (CDN Isotopes, Quebec, Canada) as internal standard (IS, final concentration 20 µg/mL). After adding 1.0 mm diameter zirconia/silica beads (</w:t>
      </w:r>
      <w:proofErr w:type="spellStart"/>
      <w:r w:rsidR="006B2B11" w:rsidRPr="00BE70D2">
        <w:rPr>
          <w:color w:val="000000" w:themeColor="text1"/>
          <w:sz w:val="22"/>
          <w:szCs w:val="22"/>
          <w:shd w:val="clear" w:color="auto" w:fill="FFFFFF"/>
          <w:rPrChange w:id="12182" w:author="Chen Liao" w:date="2021-06-01T21:13:00Z">
            <w:rPr>
              <w:color w:val="2A2A2A"/>
              <w:sz w:val="22"/>
              <w:szCs w:val="22"/>
              <w:shd w:val="clear" w:color="auto" w:fill="FFFFFF"/>
            </w:rPr>
          </w:rPrChange>
        </w:rPr>
        <w:t>BioSpec</w:t>
      </w:r>
      <w:proofErr w:type="spellEnd"/>
      <w:r w:rsidR="006B2B11" w:rsidRPr="00BE70D2">
        <w:rPr>
          <w:color w:val="000000" w:themeColor="text1"/>
          <w:sz w:val="22"/>
          <w:szCs w:val="22"/>
          <w:shd w:val="clear" w:color="auto" w:fill="FFFFFF"/>
          <w:rPrChange w:id="12183" w:author="Chen Liao" w:date="2021-06-01T21:13:00Z">
            <w:rPr>
              <w:color w:val="2A2A2A"/>
              <w:sz w:val="22"/>
              <w:szCs w:val="22"/>
              <w:shd w:val="clear" w:color="auto" w:fill="FFFFFF"/>
            </w:rPr>
          </w:rPrChange>
        </w:rPr>
        <w:t>, Bartlesville, OK), feces were homogenized for 20 s under 6500 rpm for three times,</w:t>
      </w:r>
      <w:r w:rsidR="006B2B11" w:rsidRPr="00BE70D2">
        <w:rPr>
          <w:color w:val="000000" w:themeColor="text1"/>
          <w:sz w:val="22"/>
          <w:szCs w:val="22"/>
          <w:rPrChange w:id="12184" w:author="Chen Liao" w:date="2021-06-01T21:13:00Z">
            <w:rPr>
              <w:sz w:val="22"/>
              <w:szCs w:val="22"/>
            </w:rPr>
          </w:rPrChange>
        </w:rPr>
        <w:t xml:space="preserve"> </w:t>
      </w:r>
      <w:r w:rsidR="006B2B11" w:rsidRPr="00BE70D2">
        <w:rPr>
          <w:color w:val="000000" w:themeColor="text1"/>
          <w:sz w:val="22"/>
          <w:szCs w:val="22"/>
          <w:shd w:val="clear" w:color="auto" w:fill="FFFFFF"/>
          <w:rPrChange w:id="12185" w:author="Chen Liao" w:date="2021-06-01T21:13:00Z">
            <w:rPr>
              <w:color w:val="2A2A2A"/>
              <w:sz w:val="22"/>
              <w:szCs w:val="22"/>
              <w:shd w:val="clear" w:color="auto" w:fill="FFFFFF"/>
            </w:rPr>
          </w:rPrChange>
        </w:rPr>
        <w:t xml:space="preserve">then incubated at 4 °C with shaking for 30 min, followed by centrifugation for 30 min at 13,000×g. Following extraction with anhydrous diethyl ether, the SCFA extract accurately transferred into a glass insert in a GC vial and capped tightly after added 5 µl of N, O-bis(trimethyl-silyl)-trifluoroacetamide and vortexed for 5 s. The mixture was kept in the GC vial and incubated at room temperature (22 °C) overnight (or over 8 h) before loading to GC/MS. The analysis of acetic, propionic and butyric acids was performed by Agilent 8890/7000D triple quadrupole </w:t>
      </w:r>
      <w:r w:rsidR="006B2B11" w:rsidRPr="00BE70D2">
        <w:rPr>
          <w:color w:val="000000" w:themeColor="text1"/>
          <w:sz w:val="22"/>
          <w:szCs w:val="22"/>
          <w:shd w:val="clear" w:color="auto" w:fill="FFFFFF"/>
          <w:rPrChange w:id="12186" w:author="Chen Liao" w:date="2021-06-01T21:13:00Z">
            <w:rPr>
              <w:color w:val="2A2A2A"/>
              <w:sz w:val="22"/>
              <w:szCs w:val="22"/>
              <w:shd w:val="clear" w:color="auto" w:fill="FFFFFF"/>
            </w:rPr>
          </w:rPrChange>
        </w:rPr>
        <w:lastRenderedPageBreak/>
        <w:t xml:space="preserve">GC/MS equipped with a capillary HP-5 </w:t>
      </w:r>
      <w:proofErr w:type="spellStart"/>
      <w:r w:rsidR="006B2B11" w:rsidRPr="00BE70D2">
        <w:rPr>
          <w:color w:val="000000" w:themeColor="text1"/>
          <w:sz w:val="22"/>
          <w:szCs w:val="22"/>
          <w:shd w:val="clear" w:color="auto" w:fill="FFFFFF"/>
          <w:rPrChange w:id="12187" w:author="Chen Liao" w:date="2021-06-01T21:13:00Z">
            <w:rPr>
              <w:color w:val="2A2A2A"/>
              <w:sz w:val="22"/>
              <w:szCs w:val="22"/>
              <w:shd w:val="clear" w:color="auto" w:fill="FFFFFF"/>
            </w:rPr>
          </w:rPrChange>
        </w:rPr>
        <w:t>ms</w:t>
      </w:r>
      <w:proofErr w:type="spellEnd"/>
      <w:r w:rsidR="006B2B11" w:rsidRPr="00BE70D2">
        <w:rPr>
          <w:color w:val="000000" w:themeColor="text1"/>
          <w:sz w:val="22"/>
          <w:szCs w:val="22"/>
          <w:shd w:val="clear" w:color="auto" w:fill="FFFFFF"/>
          <w:rPrChange w:id="12188" w:author="Chen Liao" w:date="2021-06-01T21:13:00Z">
            <w:rPr>
              <w:color w:val="2A2A2A"/>
              <w:sz w:val="22"/>
              <w:szCs w:val="22"/>
              <w:shd w:val="clear" w:color="auto" w:fill="FFFFFF"/>
            </w:rPr>
          </w:rPrChange>
        </w:rPr>
        <w:t xml:space="preserve"> capillary column (30 m × 0.25 mm × 0.25 µm film thickness) (Agilent Technologies). The analytes were quantified in the selected ion monitoring (SIM) mode using the target ion and confirmed by confirmative ions. The concentration was determined with reference to the peak </w:t>
      </w:r>
      <w:r w:rsidR="006B2B11" w:rsidRPr="00667038">
        <w:rPr>
          <w:color w:val="000000" w:themeColor="text1"/>
          <w:sz w:val="22"/>
          <w:szCs w:val="22"/>
          <w:shd w:val="clear" w:color="auto" w:fill="FFFFFF"/>
          <w:rPrChange w:id="12189" w:author="Chen Liao" w:date="2021-06-02T03:34:00Z">
            <w:rPr>
              <w:color w:val="2A2A2A"/>
              <w:sz w:val="22"/>
              <w:szCs w:val="22"/>
              <w:shd w:val="clear" w:color="auto" w:fill="FFFFFF"/>
            </w:rPr>
          </w:rPrChange>
        </w:rPr>
        <w:t xml:space="preserve">side of </w:t>
      </w:r>
      <w:r w:rsidR="006B2B11" w:rsidRPr="00667038">
        <w:rPr>
          <w:color w:val="000000" w:themeColor="text1"/>
          <w:sz w:val="22"/>
          <w:szCs w:val="22"/>
          <w:shd w:val="clear" w:color="auto" w:fill="FFFFFF"/>
          <w:rPrChange w:id="12190" w:author="Chen Liao" w:date="2021-06-02T03:34:00Z">
            <w:rPr>
              <w:color w:val="2A2A2A"/>
              <w:sz w:val="22"/>
              <w:szCs w:val="22"/>
              <w:highlight w:val="yellow"/>
              <w:shd w:val="clear" w:color="auto" w:fill="FFFFFF"/>
            </w:rPr>
          </w:rPrChange>
        </w:rPr>
        <w:t>IS</w:t>
      </w:r>
      <w:r w:rsidR="006B2B11" w:rsidRPr="00667038">
        <w:rPr>
          <w:color w:val="000000" w:themeColor="text1"/>
          <w:sz w:val="22"/>
          <w:szCs w:val="22"/>
          <w:shd w:val="clear" w:color="auto" w:fill="FFFFFF"/>
          <w:rPrChange w:id="12191" w:author="Chen Liao" w:date="2021-06-02T03:34:00Z">
            <w:rPr>
              <w:color w:val="2A2A2A"/>
              <w:sz w:val="22"/>
              <w:szCs w:val="22"/>
              <w:shd w:val="clear" w:color="auto" w:fill="FFFFFF"/>
            </w:rPr>
          </w:rPrChange>
        </w:rPr>
        <w:t>.</w:t>
      </w:r>
      <w:r w:rsidR="006B2B11" w:rsidRPr="00BE70D2">
        <w:rPr>
          <w:color w:val="000000" w:themeColor="text1"/>
          <w:sz w:val="22"/>
          <w:szCs w:val="22"/>
          <w:shd w:val="clear" w:color="auto" w:fill="FFFFFF"/>
          <w:rPrChange w:id="12192" w:author="Chen Liao" w:date="2021-06-01T21:13:00Z">
            <w:rPr>
              <w:color w:val="2A2A2A"/>
              <w:sz w:val="22"/>
              <w:szCs w:val="22"/>
              <w:shd w:val="clear" w:color="auto" w:fill="FFFFFF"/>
            </w:rPr>
          </w:rPrChange>
        </w:rPr>
        <w:t xml:space="preserve"> </w:t>
      </w:r>
    </w:p>
    <w:p w14:paraId="383A54DD" w14:textId="77777777" w:rsidR="006B2B11" w:rsidRPr="00BE70D2" w:rsidRDefault="006B2B11" w:rsidP="00E6373F">
      <w:pPr>
        <w:jc w:val="both"/>
        <w:rPr>
          <w:color w:val="000000" w:themeColor="text1"/>
          <w:sz w:val="22"/>
          <w:szCs w:val="22"/>
          <w:shd w:val="clear" w:color="auto" w:fill="FFFFFF"/>
          <w:rPrChange w:id="12193" w:author="Chen Liao" w:date="2021-06-01T21:13:00Z">
            <w:rPr>
              <w:color w:val="2A2A2A"/>
              <w:sz w:val="22"/>
              <w:szCs w:val="22"/>
              <w:shd w:val="clear" w:color="auto" w:fill="FFFFFF"/>
            </w:rPr>
          </w:rPrChange>
        </w:rPr>
      </w:pPr>
    </w:p>
    <w:p w14:paraId="2F5C09B0" w14:textId="652F347D" w:rsidR="006B2B11" w:rsidRPr="00BE70D2" w:rsidRDefault="006B2B11" w:rsidP="00E6373F">
      <w:pPr>
        <w:jc w:val="both"/>
        <w:rPr>
          <w:color w:val="000000" w:themeColor="text1"/>
          <w:sz w:val="22"/>
          <w:szCs w:val="22"/>
          <w:rPrChange w:id="12194" w:author="Chen Liao" w:date="2021-06-01T21:13:00Z">
            <w:rPr>
              <w:sz w:val="22"/>
              <w:szCs w:val="22"/>
            </w:rPr>
          </w:rPrChange>
        </w:rPr>
      </w:pPr>
      <w:r w:rsidRPr="00BE70D2">
        <w:rPr>
          <w:b/>
          <w:bCs/>
          <w:color w:val="000000" w:themeColor="text1"/>
          <w:sz w:val="22"/>
          <w:szCs w:val="22"/>
          <w:shd w:val="clear" w:color="auto" w:fill="FFFFFF"/>
          <w:rPrChange w:id="12195" w:author="Chen Liao" w:date="2021-06-01T21:13:00Z">
            <w:rPr>
              <w:b/>
              <w:bCs/>
              <w:color w:val="2A2A2A"/>
              <w:sz w:val="22"/>
              <w:szCs w:val="22"/>
              <w:shd w:val="clear" w:color="auto" w:fill="FFFFFF"/>
            </w:rPr>
          </w:rPrChange>
        </w:rPr>
        <w:t>DNA extraction and quantification of bacterial load</w:t>
      </w:r>
      <w:r w:rsidR="007740A5" w:rsidRPr="00BE70D2">
        <w:rPr>
          <w:b/>
          <w:bCs/>
          <w:color w:val="000000" w:themeColor="text1"/>
          <w:sz w:val="22"/>
          <w:szCs w:val="22"/>
          <w:rPrChange w:id="12196" w:author="Chen Liao" w:date="2021-06-01T21:13:00Z">
            <w:rPr>
              <w:b/>
              <w:bCs/>
              <w:sz w:val="22"/>
              <w:szCs w:val="22"/>
            </w:rPr>
          </w:rPrChange>
        </w:rPr>
        <w:t xml:space="preserve">. </w:t>
      </w:r>
      <w:r w:rsidRPr="00BE70D2">
        <w:rPr>
          <w:color w:val="000000" w:themeColor="text1"/>
          <w:sz w:val="22"/>
          <w:szCs w:val="22"/>
          <w:rPrChange w:id="12197" w:author="Chen Liao" w:date="2021-06-01T21:13:00Z">
            <w:rPr>
              <w:sz w:val="22"/>
              <w:szCs w:val="22"/>
            </w:rPr>
          </w:rPrChange>
        </w:rPr>
        <w:t>DNA</w:t>
      </w:r>
      <w:r w:rsidR="008E5BE0" w:rsidRPr="00BE70D2">
        <w:rPr>
          <w:color w:val="000000" w:themeColor="text1"/>
          <w:sz w:val="22"/>
          <w:szCs w:val="22"/>
          <w:rPrChange w:id="12198" w:author="Chen Liao" w:date="2021-06-01T21:13:00Z">
            <w:rPr>
              <w:sz w:val="22"/>
              <w:szCs w:val="22"/>
            </w:rPr>
          </w:rPrChange>
        </w:rPr>
        <w:t xml:space="preserve"> of mice fecal samples</w:t>
      </w:r>
      <w:r w:rsidRPr="00BE70D2">
        <w:rPr>
          <w:color w:val="000000" w:themeColor="text1"/>
          <w:sz w:val="22"/>
          <w:szCs w:val="22"/>
          <w:rPrChange w:id="12199" w:author="Chen Liao" w:date="2021-06-01T21:13:00Z">
            <w:rPr>
              <w:sz w:val="22"/>
              <w:szCs w:val="22"/>
            </w:rPr>
          </w:rPrChange>
        </w:rPr>
        <w:t xml:space="preserve"> was extracted using the </w:t>
      </w:r>
      <w:proofErr w:type="spellStart"/>
      <w:r w:rsidRPr="00BE70D2">
        <w:rPr>
          <w:color w:val="000000" w:themeColor="text1"/>
          <w:sz w:val="22"/>
          <w:szCs w:val="22"/>
          <w:rPrChange w:id="12200" w:author="Chen Liao" w:date="2021-06-01T21:13:00Z">
            <w:rPr>
              <w:sz w:val="22"/>
              <w:szCs w:val="22"/>
            </w:rPr>
          </w:rPrChange>
        </w:rPr>
        <w:t>QIAmp</w:t>
      </w:r>
      <w:proofErr w:type="spellEnd"/>
      <w:r w:rsidRPr="00BE70D2">
        <w:rPr>
          <w:color w:val="000000" w:themeColor="text1"/>
          <w:sz w:val="22"/>
          <w:szCs w:val="22"/>
          <w:rPrChange w:id="12201" w:author="Chen Liao" w:date="2021-06-01T21:13:00Z">
            <w:rPr>
              <w:sz w:val="22"/>
              <w:szCs w:val="22"/>
            </w:rPr>
          </w:rPrChange>
        </w:rPr>
        <w:t xml:space="preserve"> </w:t>
      </w:r>
      <w:proofErr w:type="spellStart"/>
      <w:r w:rsidRPr="00BE70D2">
        <w:rPr>
          <w:color w:val="000000" w:themeColor="text1"/>
          <w:sz w:val="22"/>
          <w:szCs w:val="22"/>
          <w:rPrChange w:id="12202" w:author="Chen Liao" w:date="2021-06-01T21:13:00Z">
            <w:rPr>
              <w:sz w:val="22"/>
              <w:szCs w:val="22"/>
            </w:rPr>
          </w:rPrChange>
        </w:rPr>
        <w:t>PowerFecal</w:t>
      </w:r>
      <w:proofErr w:type="spellEnd"/>
      <w:r w:rsidRPr="00BE70D2">
        <w:rPr>
          <w:color w:val="000000" w:themeColor="text1"/>
          <w:sz w:val="22"/>
          <w:szCs w:val="22"/>
          <w:rPrChange w:id="12203" w:author="Chen Liao" w:date="2021-06-01T21:13:00Z">
            <w:rPr>
              <w:sz w:val="22"/>
              <w:szCs w:val="22"/>
            </w:rPr>
          </w:rPrChange>
        </w:rPr>
        <w:t xml:space="preserve"> DNA kit (Qiagen, #12830–50) following standard manufacturer procedures. DNA samples were resuspended in Buffer C6 and quantitated using the Qubit fluorometer (</w:t>
      </w:r>
      <w:proofErr w:type="spellStart"/>
      <w:r w:rsidRPr="00BE70D2">
        <w:rPr>
          <w:color w:val="000000" w:themeColor="text1"/>
          <w:sz w:val="22"/>
          <w:szCs w:val="22"/>
          <w:rPrChange w:id="12204" w:author="Chen Liao" w:date="2021-06-01T21:13:00Z">
            <w:rPr>
              <w:sz w:val="22"/>
              <w:szCs w:val="22"/>
            </w:rPr>
          </w:rPrChange>
        </w:rPr>
        <w:t>ThermoFisher</w:t>
      </w:r>
      <w:proofErr w:type="spellEnd"/>
      <w:r w:rsidRPr="00BE70D2">
        <w:rPr>
          <w:color w:val="000000" w:themeColor="text1"/>
          <w:sz w:val="22"/>
          <w:szCs w:val="22"/>
          <w:rPrChange w:id="12205" w:author="Chen Liao" w:date="2021-06-01T21:13:00Z">
            <w:rPr>
              <w:sz w:val="22"/>
              <w:szCs w:val="22"/>
            </w:rPr>
          </w:rPrChange>
        </w:rPr>
        <w:t xml:space="preserve"> Scientific). To quantitatively assess bacterial load, total bacteria </w:t>
      </w:r>
      <w:r w:rsidR="0079589B" w:rsidRPr="00BE70D2">
        <w:rPr>
          <w:color w:val="000000" w:themeColor="text1"/>
          <w:sz w:val="22"/>
          <w:szCs w:val="22"/>
          <w:rPrChange w:id="12206" w:author="Chen Liao" w:date="2021-06-01T21:13:00Z">
            <w:rPr>
              <w:sz w:val="22"/>
              <w:szCs w:val="22"/>
            </w:rPr>
          </w:rPrChange>
        </w:rPr>
        <w:t xml:space="preserve">density </w:t>
      </w:r>
      <w:proofErr w:type="gramStart"/>
      <w:r w:rsidRPr="00BE70D2">
        <w:rPr>
          <w:color w:val="000000" w:themeColor="text1"/>
          <w:sz w:val="22"/>
          <w:szCs w:val="22"/>
          <w:rPrChange w:id="12207" w:author="Chen Liao" w:date="2021-06-01T21:13:00Z">
            <w:rPr>
              <w:sz w:val="22"/>
              <w:szCs w:val="22"/>
            </w:rPr>
          </w:rPrChange>
        </w:rPr>
        <w:t>were</w:t>
      </w:r>
      <w:proofErr w:type="gramEnd"/>
      <w:r w:rsidRPr="00BE70D2">
        <w:rPr>
          <w:color w:val="000000" w:themeColor="text1"/>
          <w:sz w:val="22"/>
          <w:szCs w:val="22"/>
          <w:rPrChange w:id="12208" w:author="Chen Liao" w:date="2021-06-01T21:13:00Z">
            <w:rPr>
              <w:sz w:val="22"/>
              <w:szCs w:val="22"/>
            </w:rPr>
          </w:rPrChange>
        </w:rPr>
        <w:t xml:space="preserve"> determined using qPCR as described recently</w:t>
      </w:r>
      <w:r w:rsidR="007D2926" w:rsidRPr="00BE70D2">
        <w:rPr>
          <w:color w:val="000000" w:themeColor="text1"/>
          <w:sz w:val="22"/>
          <w:szCs w:val="22"/>
          <w:rPrChange w:id="12209" w:author="Chen Liao" w:date="2021-06-01T21:13:00Z">
            <w:rPr>
              <w:sz w:val="22"/>
              <w:szCs w:val="22"/>
            </w:rPr>
          </w:rPrChange>
        </w:rPr>
        <w:t xml:space="preserve"> </w:t>
      </w:r>
      <w:r w:rsidR="007D2926" w:rsidRPr="00BE70D2">
        <w:rPr>
          <w:color w:val="000000" w:themeColor="text1"/>
          <w:sz w:val="22"/>
          <w:szCs w:val="22"/>
          <w:rPrChange w:id="12210" w:author="Chen Liao" w:date="2021-06-01T21:13:00Z">
            <w:rPr>
              <w:sz w:val="22"/>
              <w:szCs w:val="22"/>
            </w:rPr>
          </w:rPrChange>
        </w:rPr>
        <w:fldChar w:fldCharType="begin"/>
      </w:r>
      <w:r w:rsidR="002E2A76" w:rsidRPr="00BE70D2">
        <w:rPr>
          <w:color w:val="000000" w:themeColor="text1"/>
          <w:sz w:val="22"/>
          <w:szCs w:val="22"/>
          <w:rPrChange w:id="12211" w:author="Chen Liao" w:date="2021-06-01T21:13:00Z">
            <w:rPr>
              <w:sz w:val="22"/>
              <w:szCs w:val="22"/>
            </w:rPr>
          </w:rPrChange>
        </w:rPr>
        <w:instrText xml:space="preserve"> ADDIN NE.Ref.{6BC2CD6D-3CB1-48FE-9ED1-B35A1D4B296C}</w:instrText>
      </w:r>
      <w:r w:rsidR="007D2926" w:rsidRPr="00BE70D2">
        <w:rPr>
          <w:color w:val="000000" w:themeColor="text1"/>
          <w:sz w:val="22"/>
          <w:szCs w:val="22"/>
          <w:rPrChange w:id="12212" w:author="Chen Liao" w:date="2021-06-01T21:13:00Z">
            <w:rPr>
              <w:sz w:val="22"/>
              <w:szCs w:val="22"/>
            </w:rPr>
          </w:rPrChange>
        </w:rPr>
        <w:fldChar w:fldCharType="separate"/>
      </w:r>
      <w:r w:rsidR="00D67D1E" w:rsidRPr="00BE70D2">
        <w:rPr>
          <w:rFonts w:eastAsiaTheme="minorEastAsia"/>
          <w:color w:val="000000" w:themeColor="text1"/>
          <w:sz w:val="22"/>
          <w:szCs w:val="22"/>
          <w:rPrChange w:id="12213" w:author="Chen Liao" w:date="2021-06-01T21:13:00Z">
            <w:rPr>
              <w:rFonts w:eastAsiaTheme="minorEastAsia"/>
              <w:color w:val="080000"/>
              <w:sz w:val="22"/>
              <w:szCs w:val="22"/>
            </w:rPr>
          </w:rPrChange>
        </w:rPr>
        <w:t>[76]</w:t>
      </w:r>
      <w:r w:rsidR="007D2926" w:rsidRPr="00BE70D2">
        <w:rPr>
          <w:color w:val="000000" w:themeColor="text1"/>
          <w:sz w:val="22"/>
          <w:szCs w:val="22"/>
          <w:rPrChange w:id="12214" w:author="Chen Liao" w:date="2021-06-01T21:13:00Z">
            <w:rPr>
              <w:sz w:val="22"/>
              <w:szCs w:val="22"/>
            </w:rPr>
          </w:rPrChange>
        </w:rPr>
        <w:fldChar w:fldCharType="end"/>
      </w:r>
      <w:r w:rsidRPr="00BE70D2">
        <w:rPr>
          <w:color w:val="000000" w:themeColor="text1"/>
          <w:sz w:val="22"/>
          <w:szCs w:val="22"/>
          <w:rPrChange w:id="12215" w:author="Chen Liao" w:date="2021-06-01T21:13:00Z">
            <w:rPr>
              <w:sz w:val="22"/>
              <w:szCs w:val="22"/>
            </w:rPr>
          </w:rPrChange>
        </w:rPr>
        <w:t>.</w:t>
      </w:r>
      <w:r w:rsidR="001A60FF" w:rsidRPr="00BE70D2">
        <w:rPr>
          <w:color w:val="000000" w:themeColor="text1"/>
          <w:sz w:val="22"/>
          <w:szCs w:val="22"/>
          <w:rPrChange w:id="12216" w:author="Chen Liao" w:date="2021-06-01T21:13:00Z">
            <w:rPr>
              <w:sz w:val="22"/>
              <w:szCs w:val="22"/>
            </w:rPr>
          </w:rPrChange>
        </w:rPr>
        <w:t xml:space="preserve"> The absolute abundance of a bacterial taxon was </w:t>
      </w:r>
      <w:r w:rsidR="001A60FF" w:rsidRPr="00BE70D2">
        <w:rPr>
          <w:color w:val="000000" w:themeColor="text1"/>
          <w:sz w:val="22"/>
          <w:szCs w:val="22"/>
          <w:rPrChange w:id="12217" w:author="Chen Liao" w:date="2021-06-01T21:13:00Z">
            <w:rPr>
              <w:color w:val="000000"/>
              <w:sz w:val="22"/>
              <w:szCs w:val="22"/>
            </w:rPr>
          </w:rPrChange>
        </w:rPr>
        <w:t>estimated by multiplication of its relative abundance and the total bacterial load.</w:t>
      </w:r>
    </w:p>
    <w:p w14:paraId="78EC6453" w14:textId="77777777" w:rsidR="006B2B11" w:rsidRPr="00BE70D2" w:rsidRDefault="006B2B11" w:rsidP="00E6373F">
      <w:pPr>
        <w:jc w:val="both"/>
        <w:rPr>
          <w:color w:val="000000" w:themeColor="text1"/>
          <w:sz w:val="22"/>
          <w:szCs w:val="22"/>
          <w:rPrChange w:id="12218" w:author="Chen Liao" w:date="2021-06-01T21:13:00Z">
            <w:rPr>
              <w:sz w:val="22"/>
              <w:szCs w:val="22"/>
            </w:rPr>
          </w:rPrChange>
        </w:rPr>
      </w:pPr>
    </w:p>
    <w:p w14:paraId="4B7DFECA" w14:textId="2F50B781" w:rsidR="006B2B11" w:rsidRPr="00BE70D2" w:rsidRDefault="00975FBD" w:rsidP="00E6373F">
      <w:pPr>
        <w:jc w:val="both"/>
        <w:rPr>
          <w:color w:val="000000" w:themeColor="text1"/>
          <w:sz w:val="22"/>
          <w:szCs w:val="22"/>
          <w:shd w:val="clear" w:color="auto" w:fill="FFFFFF"/>
          <w:rPrChange w:id="12219" w:author="Chen Liao" w:date="2021-06-01T21:13:00Z">
            <w:rPr>
              <w:color w:val="2A2A2A"/>
              <w:sz w:val="22"/>
              <w:szCs w:val="22"/>
              <w:shd w:val="clear" w:color="auto" w:fill="FFFFFF"/>
            </w:rPr>
          </w:rPrChange>
        </w:rPr>
      </w:pPr>
      <w:r w:rsidRPr="00BE70D2">
        <w:rPr>
          <w:b/>
          <w:bCs/>
          <w:color w:val="000000" w:themeColor="text1"/>
          <w:sz w:val="22"/>
          <w:szCs w:val="22"/>
          <w:shd w:val="clear" w:color="auto" w:fill="FFFFFF"/>
          <w:rPrChange w:id="12220" w:author="Chen Liao" w:date="2021-06-01T21:13:00Z">
            <w:rPr>
              <w:b/>
              <w:bCs/>
              <w:color w:val="2A2A2A"/>
              <w:sz w:val="22"/>
              <w:szCs w:val="22"/>
              <w:shd w:val="clear" w:color="auto" w:fill="FFFFFF"/>
            </w:rPr>
          </w:rPrChange>
        </w:rPr>
        <w:t>16S rRNA a</w:t>
      </w:r>
      <w:r w:rsidR="006B2B11" w:rsidRPr="00BE70D2">
        <w:rPr>
          <w:b/>
          <w:bCs/>
          <w:color w:val="000000" w:themeColor="text1"/>
          <w:sz w:val="22"/>
          <w:szCs w:val="22"/>
          <w:shd w:val="clear" w:color="auto" w:fill="FFFFFF"/>
          <w:rPrChange w:id="12221" w:author="Chen Liao" w:date="2021-06-01T21:13:00Z">
            <w:rPr>
              <w:b/>
              <w:bCs/>
              <w:color w:val="2A2A2A"/>
              <w:sz w:val="22"/>
              <w:szCs w:val="22"/>
              <w:shd w:val="clear" w:color="auto" w:fill="FFFFFF"/>
            </w:rPr>
          </w:rPrChange>
        </w:rPr>
        <w:t xml:space="preserve">mplicon </w:t>
      </w:r>
      <w:r w:rsidRPr="00BE70D2">
        <w:rPr>
          <w:b/>
          <w:bCs/>
          <w:color w:val="000000" w:themeColor="text1"/>
          <w:sz w:val="22"/>
          <w:szCs w:val="22"/>
          <w:shd w:val="clear" w:color="auto" w:fill="FFFFFF"/>
          <w:rPrChange w:id="12222" w:author="Chen Liao" w:date="2021-06-01T21:13:00Z">
            <w:rPr>
              <w:b/>
              <w:bCs/>
              <w:color w:val="2A2A2A"/>
              <w:sz w:val="22"/>
              <w:szCs w:val="22"/>
              <w:shd w:val="clear" w:color="auto" w:fill="FFFFFF"/>
            </w:rPr>
          </w:rPrChange>
        </w:rPr>
        <w:t xml:space="preserve">sequencing </w:t>
      </w:r>
      <w:r w:rsidR="006B2B11" w:rsidRPr="00BE70D2">
        <w:rPr>
          <w:b/>
          <w:bCs/>
          <w:color w:val="000000" w:themeColor="text1"/>
          <w:sz w:val="22"/>
          <w:szCs w:val="22"/>
          <w:shd w:val="clear" w:color="auto" w:fill="FFFFFF"/>
          <w:rPrChange w:id="12223" w:author="Chen Liao" w:date="2021-06-01T21:13:00Z">
            <w:rPr>
              <w:b/>
              <w:bCs/>
              <w:color w:val="2A2A2A"/>
              <w:sz w:val="22"/>
              <w:szCs w:val="22"/>
              <w:shd w:val="clear" w:color="auto" w:fill="FFFFFF"/>
            </w:rPr>
          </w:rPrChange>
        </w:rPr>
        <w:t xml:space="preserve">and </w:t>
      </w:r>
      <w:r w:rsidRPr="00BE70D2">
        <w:rPr>
          <w:b/>
          <w:bCs/>
          <w:color w:val="000000" w:themeColor="text1"/>
          <w:sz w:val="22"/>
          <w:szCs w:val="22"/>
          <w:shd w:val="clear" w:color="auto" w:fill="FFFFFF"/>
          <w:rPrChange w:id="12224" w:author="Chen Liao" w:date="2021-06-01T21:13:00Z">
            <w:rPr>
              <w:b/>
              <w:bCs/>
              <w:color w:val="2A2A2A"/>
              <w:sz w:val="22"/>
              <w:szCs w:val="22"/>
              <w:shd w:val="clear" w:color="auto" w:fill="FFFFFF"/>
            </w:rPr>
          </w:rPrChange>
        </w:rPr>
        <w:t xml:space="preserve">shotgun </w:t>
      </w:r>
      <w:r w:rsidR="006B2B11" w:rsidRPr="00BE70D2">
        <w:rPr>
          <w:b/>
          <w:bCs/>
          <w:color w:val="000000" w:themeColor="text1"/>
          <w:sz w:val="22"/>
          <w:szCs w:val="22"/>
          <w:shd w:val="clear" w:color="auto" w:fill="FFFFFF"/>
          <w:rPrChange w:id="12225" w:author="Chen Liao" w:date="2021-06-01T21:13:00Z">
            <w:rPr>
              <w:b/>
              <w:bCs/>
              <w:color w:val="2A2A2A"/>
              <w:sz w:val="22"/>
              <w:szCs w:val="22"/>
              <w:shd w:val="clear" w:color="auto" w:fill="FFFFFF"/>
            </w:rPr>
          </w:rPrChange>
        </w:rPr>
        <w:t>metagenomic sequencing</w:t>
      </w:r>
      <w:r w:rsidR="003E6B25" w:rsidRPr="00BE70D2">
        <w:rPr>
          <w:b/>
          <w:bCs/>
          <w:color w:val="000000" w:themeColor="text1"/>
          <w:sz w:val="22"/>
          <w:szCs w:val="22"/>
          <w:rPrChange w:id="12226" w:author="Chen Liao" w:date="2021-06-01T21:13:00Z">
            <w:rPr>
              <w:b/>
              <w:bCs/>
              <w:color w:val="000000"/>
              <w:sz w:val="22"/>
              <w:szCs w:val="22"/>
            </w:rPr>
          </w:rPrChange>
        </w:rPr>
        <w:t xml:space="preserve">. </w:t>
      </w:r>
      <w:r w:rsidR="006B2B11" w:rsidRPr="00BE70D2">
        <w:rPr>
          <w:color w:val="000000" w:themeColor="text1"/>
          <w:sz w:val="22"/>
          <w:szCs w:val="22"/>
          <w:rPrChange w:id="12227" w:author="Chen Liao" w:date="2021-06-01T21:13:00Z">
            <w:rPr>
              <w:color w:val="000000"/>
              <w:sz w:val="22"/>
              <w:szCs w:val="22"/>
            </w:rPr>
          </w:rPrChange>
        </w:rPr>
        <w:t>16S rRNA gene sequencing was performed as previously described</w:t>
      </w:r>
      <w:r w:rsidR="007D2926" w:rsidRPr="00BE70D2">
        <w:rPr>
          <w:color w:val="000000" w:themeColor="text1"/>
          <w:sz w:val="22"/>
          <w:szCs w:val="22"/>
          <w:rPrChange w:id="12228" w:author="Chen Liao" w:date="2021-06-01T21:13:00Z">
            <w:rPr>
              <w:color w:val="000000"/>
              <w:sz w:val="22"/>
              <w:szCs w:val="22"/>
            </w:rPr>
          </w:rPrChange>
        </w:rPr>
        <w:t xml:space="preserve"> </w:t>
      </w:r>
      <w:r w:rsidR="00F621D1" w:rsidRPr="00BE70D2">
        <w:rPr>
          <w:color w:val="000000" w:themeColor="text1"/>
          <w:sz w:val="22"/>
          <w:szCs w:val="22"/>
          <w:shd w:val="clear" w:color="auto" w:fill="FFFFFF"/>
          <w:rPrChange w:id="12229" w:author="Chen Liao" w:date="2021-06-01T21:13:00Z">
            <w:rPr>
              <w:color w:val="2A2A2A"/>
              <w:sz w:val="22"/>
              <w:szCs w:val="22"/>
              <w:shd w:val="clear" w:color="auto" w:fill="FFFFFF"/>
            </w:rPr>
          </w:rPrChange>
        </w:rPr>
        <w:t xml:space="preserve">with modifications </w:t>
      </w:r>
      <w:r w:rsidR="00583771" w:rsidRPr="00BE70D2">
        <w:rPr>
          <w:color w:val="000000" w:themeColor="text1"/>
          <w:sz w:val="22"/>
          <w:szCs w:val="22"/>
          <w:shd w:val="clear" w:color="auto" w:fill="FFFFFF"/>
          <w:rPrChange w:id="12230" w:author="Chen Liao" w:date="2021-06-01T21:13:00Z">
            <w:rPr>
              <w:color w:val="2A2A2A"/>
              <w:sz w:val="22"/>
              <w:szCs w:val="22"/>
              <w:shd w:val="clear" w:color="auto" w:fill="FFFFFF"/>
            </w:rPr>
          </w:rPrChange>
        </w:rPr>
        <w:fldChar w:fldCharType="begin"/>
      </w:r>
      <w:r w:rsidR="002E2A76" w:rsidRPr="00BE70D2">
        <w:rPr>
          <w:color w:val="000000" w:themeColor="text1"/>
          <w:sz w:val="22"/>
          <w:szCs w:val="22"/>
          <w:shd w:val="clear" w:color="auto" w:fill="FFFFFF"/>
          <w:rPrChange w:id="12231" w:author="Chen Liao" w:date="2021-06-01T21:13:00Z">
            <w:rPr>
              <w:color w:val="2A2A2A"/>
              <w:sz w:val="22"/>
              <w:szCs w:val="22"/>
              <w:shd w:val="clear" w:color="auto" w:fill="FFFFFF"/>
            </w:rPr>
          </w:rPrChange>
        </w:rPr>
        <w:instrText xml:space="preserve"> ADDIN NE.Ref.{DB42C5B1-BE4E-487B-B5A3-F1D3AA9F2E51}</w:instrText>
      </w:r>
      <w:r w:rsidR="00583771" w:rsidRPr="00BE70D2">
        <w:rPr>
          <w:color w:val="000000" w:themeColor="text1"/>
          <w:sz w:val="22"/>
          <w:szCs w:val="22"/>
          <w:shd w:val="clear" w:color="auto" w:fill="FFFFFF"/>
          <w:rPrChange w:id="12232" w:author="Chen Liao" w:date="2021-06-01T21:13:00Z">
            <w:rPr>
              <w:color w:val="2A2A2A"/>
              <w:sz w:val="22"/>
              <w:szCs w:val="22"/>
              <w:shd w:val="clear" w:color="auto" w:fill="FFFFFF"/>
            </w:rPr>
          </w:rPrChange>
        </w:rPr>
        <w:fldChar w:fldCharType="separate"/>
      </w:r>
      <w:r w:rsidR="00D67D1E" w:rsidRPr="00BE70D2">
        <w:rPr>
          <w:rFonts w:eastAsiaTheme="minorEastAsia"/>
          <w:color w:val="000000" w:themeColor="text1"/>
          <w:sz w:val="22"/>
          <w:szCs w:val="22"/>
          <w:rPrChange w:id="12233" w:author="Chen Liao" w:date="2021-06-01T21:13:00Z">
            <w:rPr>
              <w:rFonts w:eastAsiaTheme="minorEastAsia"/>
              <w:color w:val="080000"/>
              <w:sz w:val="22"/>
              <w:szCs w:val="22"/>
            </w:rPr>
          </w:rPrChange>
        </w:rPr>
        <w:t>[77]</w:t>
      </w:r>
      <w:r w:rsidR="00583771" w:rsidRPr="00BE70D2">
        <w:rPr>
          <w:color w:val="000000" w:themeColor="text1"/>
          <w:sz w:val="22"/>
          <w:szCs w:val="22"/>
          <w:shd w:val="clear" w:color="auto" w:fill="FFFFFF"/>
          <w:rPrChange w:id="12234" w:author="Chen Liao" w:date="2021-06-01T21:13:00Z">
            <w:rPr>
              <w:color w:val="2A2A2A"/>
              <w:sz w:val="22"/>
              <w:szCs w:val="22"/>
              <w:shd w:val="clear" w:color="auto" w:fill="FFFFFF"/>
            </w:rPr>
          </w:rPrChange>
        </w:rPr>
        <w:fldChar w:fldCharType="end"/>
      </w:r>
      <w:r w:rsidR="006B2B11" w:rsidRPr="00BE70D2">
        <w:rPr>
          <w:color w:val="000000" w:themeColor="text1"/>
          <w:sz w:val="22"/>
          <w:szCs w:val="22"/>
          <w:rPrChange w:id="12235" w:author="Chen Liao" w:date="2021-06-01T21:13:00Z">
            <w:rPr>
              <w:color w:val="000000"/>
              <w:sz w:val="22"/>
              <w:szCs w:val="22"/>
            </w:rPr>
          </w:rPrChange>
        </w:rPr>
        <w:t>. Library preparation was done using a two-step PCR method. During the first step of PCR, primers S-D-Bact-0341-b-S-17</w:t>
      </w:r>
      <w:r w:rsidR="008B7823" w:rsidRPr="00BE70D2">
        <w:rPr>
          <w:color w:val="000000" w:themeColor="text1"/>
          <w:rPrChange w:id="12236" w:author="Chen Liao" w:date="2021-06-01T21:13:00Z">
            <w:rPr/>
          </w:rPrChange>
        </w:rPr>
        <w:t xml:space="preserve"> </w:t>
      </w:r>
      <w:r w:rsidR="008B7823" w:rsidRPr="00BE70D2">
        <w:rPr>
          <w:color w:val="000000" w:themeColor="text1"/>
          <w:sz w:val="22"/>
          <w:szCs w:val="22"/>
          <w:rPrChange w:id="12237" w:author="Chen Liao" w:date="2021-06-01T21:13:00Z">
            <w:rPr>
              <w:color w:val="000000"/>
              <w:sz w:val="22"/>
              <w:szCs w:val="22"/>
            </w:rPr>
          </w:rPrChange>
        </w:rPr>
        <w:t>(forward)</w:t>
      </w:r>
      <w:r w:rsidR="006B2B11" w:rsidRPr="00BE70D2">
        <w:rPr>
          <w:color w:val="000000" w:themeColor="text1"/>
          <w:sz w:val="22"/>
          <w:szCs w:val="22"/>
          <w:rPrChange w:id="12238" w:author="Chen Liao" w:date="2021-06-01T21:13:00Z">
            <w:rPr>
              <w:color w:val="000000"/>
              <w:sz w:val="22"/>
              <w:szCs w:val="22"/>
            </w:rPr>
          </w:rPrChange>
        </w:rPr>
        <w:t xml:space="preserve"> and S-</w:t>
      </w:r>
      <w:bookmarkStart w:id="12239" w:name="OLE_LINK32"/>
      <w:r w:rsidR="006B2B11" w:rsidRPr="00BE70D2">
        <w:rPr>
          <w:color w:val="000000" w:themeColor="text1"/>
          <w:sz w:val="22"/>
          <w:szCs w:val="22"/>
          <w:rPrChange w:id="12240" w:author="Chen Liao" w:date="2021-06-01T21:13:00Z">
            <w:rPr>
              <w:color w:val="000000"/>
              <w:sz w:val="22"/>
              <w:szCs w:val="22"/>
            </w:rPr>
          </w:rPrChange>
        </w:rPr>
        <w:t>D-Bact-0785-a-A-21</w:t>
      </w:r>
      <w:bookmarkEnd w:id="12239"/>
      <w:r w:rsidR="008B7823" w:rsidRPr="00BE70D2">
        <w:rPr>
          <w:color w:val="000000" w:themeColor="text1"/>
          <w:sz w:val="22"/>
          <w:szCs w:val="22"/>
          <w:rPrChange w:id="12241" w:author="Chen Liao" w:date="2021-06-01T21:13:00Z">
            <w:rPr>
              <w:color w:val="000000"/>
              <w:sz w:val="22"/>
              <w:szCs w:val="22"/>
            </w:rPr>
          </w:rPrChange>
        </w:rPr>
        <w:t xml:space="preserve"> (reverse)</w:t>
      </w:r>
      <w:r w:rsidR="006B2B11" w:rsidRPr="00BE70D2">
        <w:rPr>
          <w:color w:val="000000" w:themeColor="text1"/>
          <w:sz w:val="22"/>
          <w:szCs w:val="22"/>
          <w:rPrChange w:id="12242" w:author="Chen Liao" w:date="2021-06-01T21:13:00Z">
            <w:rPr>
              <w:color w:val="000000"/>
              <w:sz w:val="22"/>
              <w:szCs w:val="22"/>
            </w:rPr>
          </w:rPrChange>
        </w:rPr>
        <w:t xml:space="preserve"> were used to target and amplify the v3-4 region</w:t>
      </w:r>
      <w:r w:rsidR="008B7823" w:rsidRPr="00BE70D2">
        <w:rPr>
          <w:color w:val="000000" w:themeColor="text1"/>
          <w:sz w:val="22"/>
          <w:szCs w:val="22"/>
          <w:rPrChange w:id="12243" w:author="Chen Liao" w:date="2021-06-01T21:13:00Z">
            <w:rPr>
              <w:color w:val="000000"/>
              <w:sz w:val="22"/>
              <w:szCs w:val="22"/>
            </w:rPr>
          </w:rPrChange>
        </w:rPr>
        <w:t xml:space="preserve"> </w:t>
      </w:r>
      <w:r w:rsidR="00D67D1E" w:rsidRPr="00BE70D2">
        <w:rPr>
          <w:color w:val="000000" w:themeColor="text1"/>
          <w:sz w:val="22"/>
          <w:szCs w:val="22"/>
          <w:rPrChange w:id="12244" w:author="Chen Liao" w:date="2021-06-01T21:13:00Z">
            <w:rPr>
              <w:color w:val="000000"/>
              <w:sz w:val="22"/>
              <w:szCs w:val="22"/>
            </w:rPr>
          </w:rPrChange>
        </w:rPr>
        <w:fldChar w:fldCharType="begin"/>
      </w:r>
      <w:r w:rsidR="00D67D1E" w:rsidRPr="00BE70D2">
        <w:rPr>
          <w:color w:val="000000" w:themeColor="text1"/>
          <w:sz w:val="22"/>
          <w:szCs w:val="22"/>
          <w:rPrChange w:id="12245" w:author="Chen Liao" w:date="2021-06-01T21:13:00Z">
            <w:rPr>
              <w:color w:val="000000"/>
              <w:sz w:val="22"/>
              <w:szCs w:val="22"/>
            </w:rPr>
          </w:rPrChange>
        </w:rPr>
        <w:instrText xml:space="preserve"> ADDIN NE.Ref.{713B3503-BE14-40DB-93A3-A93056A99DEB}</w:instrText>
      </w:r>
      <w:r w:rsidR="00D67D1E" w:rsidRPr="00BE70D2">
        <w:rPr>
          <w:color w:val="000000" w:themeColor="text1"/>
          <w:sz w:val="22"/>
          <w:szCs w:val="22"/>
          <w:rPrChange w:id="12246" w:author="Chen Liao" w:date="2021-06-01T21:13:00Z">
            <w:rPr>
              <w:color w:val="000000"/>
              <w:sz w:val="22"/>
              <w:szCs w:val="22"/>
            </w:rPr>
          </w:rPrChange>
        </w:rPr>
        <w:fldChar w:fldCharType="separate"/>
      </w:r>
      <w:r w:rsidR="00D67D1E" w:rsidRPr="00BE70D2">
        <w:rPr>
          <w:rFonts w:eastAsiaTheme="minorEastAsia"/>
          <w:color w:val="000000" w:themeColor="text1"/>
          <w:sz w:val="22"/>
          <w:szCs w:val="22"/>
          <w:rPrChange w:id="12247" w:author="Chen Liao" w:date="2021-06-01T21:13:00Z">
            <w:rPr>
              <w:rFonts w:eastAsiaTheme="minorEastAsia"/>
              <w:color w:val="080000"/>
              <w:sz w:val="22"/>
              <w:szCs w:val="22"/>
            </w:rPr>
          </w:rPrChange>
        </w:rPr>
        <w:t>[78]</w:t>
      </w:r>
      <w:r w:rsidR="00D67D1E" w:rsidRPr="00BE70D2">
        <w:rPr>
          <w:color w:val="000000" w:themeColor="text1"/>
          <w:sz w:val="22"/>
          <w:szCs w:val="22"/>
          <w:rPrChange w:id="12248" w:author="Chen Liao" w:date="2021-06-01T21:13:00Z">
            <w:rPr>
              <w:color w:val="000000"/>
              <w:sz w:val="22"/>
              <w:szCs w:val="22"/>
            </w:rPr>
          </w:rPrChange>
        </w:rPr>
        <w:fldChar w:fldCharType="end"/>
      </w:r>
      <w:r w:rsidR="006B2B11" w:rsidRPr="00BE70D2">
        <w:rPr>
          <w:color w:val="000000" w:themeColor="text1"/>
          <w:sz w:val="22"/>
          <w:szCs w:val="22"/>
          <w:rPrChange w:id="12249" w:author="Chen Liao" w:date="2021-06-01T21:13:00Z">
            <w:rPr>
              <w:color w:val="000000"/>
              <w:sz w:val="22"/>
              <w:szCs w:val="22"/>
            </w:rPr>
          </w:rPrChange>
        </w:rPr>
        <w:t xml:space="preserve">, as well as to add second-step priming sites. Dual index codes were added to each sample at the second PCR step. The PCR products were purified with </w:t>
      </w:r>
      <w:proofErr w:type="spellStart"/>
      <w:r w:rsidR="006B2B11" w:rsidRPr="00BE70D2">
        <w:rPr>
          <w:color w:val="000000" w:themeColor="text1"/>
          <w:sz w:val="22"/>
          <w:szCs w:val="22"/>
          <w:rPrChange w:id="12250" w:author="Chen Liao" w:date="2021-06-01T21:13:00Z">
            <w:rPr>
              <w:color w:val="000000"/>
              <w:sz w:val="22"/>
              <w:szCs w:val="22"/>
            </w:rPr>
          </w:rPrChange>
        </w:rPr>
        <w:t>Agencourt</w:t>
      </w:r>
      <w:proofErr w:type="spellEnd"/>
      <w:r w:rsidR="006B2B11" w:rsidRPr="00BE70D2">
        <w:rPr>
          <w:color w:val="000000" w:themeColor="text1"/>
          <w:sz w:val="22"/>
          <w:szCs w:val="22"/>
          <w:rPrChange w:id="12251" w:author="Chen Liao" w:date="2021-06-01T21:13:00Z">
            <w:rPr>
              <w:color w:val="000000"/>
              <w:sz w:val="22"/>
              <w:szCs w:val="22"/>
            </w:rPr>
          </w:rPrChange>
        </w:rPr>
        <w:t xml:space="preserve"> </w:t>
      </w:r>
      <w:proofErr w:type="spellStart"/>
      <w:r w:rsidR="006B2B11" w:rsidRPr="00BE70D2">
        <w:rPr>
          <w:color w:val="000000" w:themeColor="text1"/>
          <w:sz w:val="22"/>
          <w:szCs w:val="22"/>
          <w:rPrChange w:id="12252" w:author="Chen Liao" w:date="2021-06-01T21:13:00Z">
            <w:rPr>
              <w:color w:val="000000"/>
              <w:sz w:val="22"/>
              <w:szCs w:val="22"/>
            </w:rPr>
          </w:rPrChange>
        </w:rPr>
        <w:t>AMPure</w:t>
      </w:r>
      <w:proofErr w:type="spellEnd"/>
      <w:r w:rsidR="006B2B11" w:rsidRPr="00BE70D2">
        <w:rPr>
          <w:color w:val="000000" w:themeColor="text1"/>
          <w:sz w:val="22"/>
          <w:szCs w:val="22"/>
          <w:rPrChange w:id="12253" w:author="Chen Liao" w:date="2021-06-01T21:13:00Z">
            <w:rPr>
              <w:color w:val="000000"/>
              <w:sz w:val="22"/>
              <w:szCs w:val="22"/>
            </w:rPr>
          </w:rPrChange>
        </w:rPr>
        <w:t xml:space="preserve"> XP magnetic beads (Beckman Coulter, Brea, CA, USA) and quality controlled with </w:t>
      </w:r>
      <w:proofErr w:type="spellStart"/>
      <w:r w:rsidR="006B2B11" w:rsidRPr="00BE70D2">
        <w:rPr>
          <w:color w:val="000000" w:themeColor="text1"/>
          <w:sz w:val="22"/>
          <w:szCs w:val="22"/>
          <w:rPrChange w:id="12254" w:author="Chen Liao" w:date="2021-06-01T21:13:00Z">
            <w:rPr>
              <w:color w:val="000000"/>
              <w:sz w:val="22"/>
              <w:szCs w:val="22"/>
            </w:rPr>
          </w:rPrChange>
        </w:rPr>
        <w:t>TapeStation</w:t>
      </w:r>
      <w:proofErr w:type="spellEnd"/>
      <w:r w:rsidR="006B2B11" w:rsidRPr="00BE70D2">
        <w:rPr>
          <w:color w:val="000000" w:themeColor="text1"/>
          <w:sz w:val="22"/>
          <w:szCs w:val="22"/>
          <w:rPrChange w:id="12255" w:author="Chen Liao" w:date="2021-06-01T21:13:00Z">
            <w:rPr>
              <w:color w:val="000000"/>
              <w:sz w:val="22"/>
              <w:szCs w:val="22"/>
            </w:rPr>
          </w:rPrChange>
        </w:rPr>
        <w:t xml:space="preserve"> (Agilent Technologies, Santa Clara, CA, USA). The final DNA concentrations of the purified products were measured with Qubit 2.0 fluorometer (Thermo Fisher Scientific). The purified products were pooled in equal molar </w:t>
      </w:r>
      <w:proofErr w:type="gramStart"/>
      <w:r w:rsidR="006B2B11" w:rsidRPr="00BE70D2">
        <w:rPr>
          <w:color w:val="000000" w:themeColor="text1"/>
          <w:sz w:val="22"/>
          <w:szCs w:val="22"/>
          <w:rPrChange w:id="12256" w:author="Chen Liao" w:date="2021-06-01T21:13:00Z">
            <w:rPr>
              <w:color w:val="000000"/>
              <w:sz w:val="22"/>
              <w:szCs w:val="22"/>
            </w:rPr>
          </w:rPrChange>
        </w:rPr>
        <w:t>concentrations, and</w:t>
      </w:r>
      <w:proofErr w:type="gramEnd"/>
      <w:r w:rsidR="006B2B11" w:rsidRPr="00BE70D2">
        <w:rPr>
          <w:color w:val="000000" w:themeColor="text1"/>
          <w:sz w:val="22"/>
          <w:szCs w:val="22"/>
          <w:rPrChange w:id="12257" w:author="Chen Liao" w:date="2021-06-01T21:13:00Z">
            <w:rPr>
              <w:color w:val="000000"/>
              <w:sz w:val="22"/>
              <w:szCs w:val="22"/>
            </w:rPr>
          </w:rPrChange>
        </w:rPr>
        <w:t xml:space="preserve"> denatured following the Illumina protocol. All sequencing was done in a single run, which was performed with a 250-cycle SP kit on the </w:t>
      </w:r>
      <w:proofErr w:type="spellStart"/>
      <w:r w:rsidR="006B2B11" w:rsidRPr="00BE70D2">
        <w:rPr>
          <w:color w:val="000000" w:themeColor="text1"/>
          <w:sz w:val="22"/>
          <w:szCs w:val="22"/>
          <w:rPrChange w:id="12258" w:author="Chen Liao" w:date="2021-06-01T21:13:00Z">
            <w:rPr>
              <w:color w:val="000000"/>
              <w:sz w:val="22"/>
              <w:szCs w:val="22"/>
            </w:rPr>
          </w:rPrChange>
        </w:rPr>
        <w:t>NovaSeq</w:t>
      </w:r>
      <w:proofErr w:type="spellEnd"/>
      <w:r w:rsidR="006B2B11" w:rsidRPr="00BE70D2">
        <w:rPr>
          <w:color w:val="000000" w:themeColor="text1"/>
          <w:sz w:val="22"/>
          <w:szCs w:val="22"/>
          <w:rPrChange w:id="12259" w:author="Chen Liao" w:date="2021-06-01T21:13:00Z">
            <w:rPr>
              <w:color w:val="000000"/>
              <w:sz w:val="22"/>
              <w:szCs w:val="22"/>
            </w:rPr>
          </w:rPrChange>
        </w:rPr>
        <w:t xml:space="preserve"> 6000 following the </w:t>
      </w:r>
      <w:proofErr w:type="spellStart"/>
      <w:r w:rsidR="006B2B11" w:rsidRPr="00BE70D2">
        <w:rPr>
          <w:color w:val="000000" w:themeColor="text1"/>
          <w:sz w:val="22"/>
          <w:szCs w:val="22"/>
          <w:rPrChange w:id="12260" w:author="Chen Liao" w:date="2021-06-01T21:13:00Z">
            <w:rPr>
              <w:color w:val="000000"/>
              <w:sz w:val="22"/>
              <w:szCs w:val="22"/>
            </w:rPr>
          </w:rPrChange>
        </w:rPr>
        <w:t>NovaSeq</w:t>
      </w:r>
      <w:proofErr w:type="spellEnd"/>
      <w:r w:rsidR="006B2B11" w:rsidRPr="00BE70D2">
        <w:rPr>
          <w:color w:val="000000" w:themeColor="text1"/>
          <w:sz w:val="22"/>
          <w:szCs w:val="22"/>
          <w:rPrChange w:id="12261" w:author="Chen Liao" w:date="2021-06-01T21:13:00Z">
            <w:rPr>
              <w:color w:val="000000"/>
              <w:sz w:val="22"/>
              <w:szCs w:val="22"/>
            </w:rPr>
          </w:rPrChange>
        </w:rPr>
        <w:t xml:space="preserve"> XP workflow (Illumina</w:t>
      </w:r>
      <w:r w:rsidR="006B2B11" w:rsidRPr="00BE70D2">
        <w:rPr>
          <w:color w:val="000000" w:themeColor="text1"/>
          <w:sz w:val="22"/>
          <w:szCs w:val="22"/>
          <w:shd w:val="clear" w:color="auto" w:fill="FFFFFF"/>
          <w:rPrChange w:id="12262" w:author="Chen Liao" w:date="2021-06-01T21:13:00Z">
            <w:rPr>
              <w:color w:val="2A2A2A"/>
              <w:sz w:val="22"/>
              <w:szCs w:val="22"/>
              <w:shd w:val="clear" w:color="auto" w:fill="FFFFFF"/>
            </w:rPr>
          </w:rPrChange>
        </w:rPr>
        <w:t>, USA</w:t>
      </w:r>
      <w:r w:rsidR="006B2B11" w:rsidRPr="00BE70D2">
        <w:rPr>
          <w:color w:val="000000" w:themeColor="text1"/>
          <w:sz w:val="22"/>
          <w:szCs w:val="22"/>
          <w:rPrChange w:id="12263" w:author="Chen Liao" w:date="2021-06-01T21:13:00Z">
            <w:rPr>
              <w:color w:val="000000"/>
              <w:sz w:val="22"/>
              <w:szCs w:val="22"/>
            </w:rPr>
          </w:rPrChange>
        </w:rPr>
        <w:t>).</w:t>
      </w:r>
      <w:r w:rsidR="009A021E" w:rsidRPr="00BE70D2">
        <w:rPr>
          <w:color w:val="000000" w:themeColor="text1"/>
          <w:sz w:val="22"/>
          <w:szCs w:val="22"/>
          <w:rPrChange w:id="12264" w:author="Chen Liao" w:date="2021-06-01T21:13:00Z">
            <w:rPr>
              <w:color w:val="000000"/>
              <w:sz w:val="22"/>
              <w:szCs w:val="22"/>
            </w:rPr>
          </w:rPrChange>
        </w:rPr>
        <w:t xml:space="preserve"> </w:t>
      </w:r>
      <w:r w:rsidR="009A021E" w:rsidRPr="00BE70D2">
        <w:rPr>
          <w:color w:val="000000" w:themeColor="text1"/>
          <w:sz w:val="22"/>
          <w:szCs w:val="22"/>
          <w:shd w:val="clear" w:color="auto" w:fill="FFFFFF"/>
          <w:rPrChange w:id="12265" w:author="Chen Liao" w:date="2021-06-01T21:13:00Z">
            <w:rPr>
              <w:color w:val="2A2A2A"/>
              <w:sz w:val="22"/>
              <w:szCs w:val="22"/>
              <w:shd w:val="clear" w:color="auto" w:fill="FFFFFF"/>
            </w:rPr>
          </w:rPrChange>
        </w:rPr>
        <w:t>Blank controls (no sample added, processed routinely, n = 4) were included in the extraction process to control for contamination throughout processing.</w:t>
      </w:r>
    </w:p>
    <w:p w14:paraId="6E97AEC3" w14:textId="77777777" w:rsidR="003E6B25" w:rsidRPr="00BE70D2" w:rsidRDefault="003E6B25" w:rsidP="00E6373F">
      <w:pPr>
        <w:jc w:val="both"/>
        <w:rPr>
          <w:color w:val="000000" w:themeColor="text1"/>
          <w:sz w:val="22"/>
          <w:szCs w:val="22"/>
          <w:rPrChange w:id="12266" w:author="Chen Liao" w:date="2021-06-01T21:13:00Z">
            <w:rPr>
              <w:color w:val="000000"/>
              <w:sz w:val="22"/>
              <w:szCs w:val="22"/>
            </w:rPr>
          </w:rPrChange>
        </w:rPr>
      </w:pPr>
    </w:p>
    <w:p w14:paraId="3BA475C8" w14:textId="1FA4D14B" w:rsidR="006B2B11" w:rsidRPr="00BE70D2" w:rsidRDefault="006B2B11" w:rsidP="00E6373F">
      <w:pPr>
        <w:jc w:val="both"/>
        <w:rPr>
          <w:color w:val="000000" w:themeColor="text1"/>
          <w:sz w:val="22"/>
          <w:szCs w:val="22"/>
          <w:shd w:val="clear" w:color="auto" w:fill="FFFFFF"/>
          <w:rPrChange w:id="12267" w:author="Chen Liao" w:date="2021-06-01T21:13:00Z">
            <w:rPr>
              <w:color w:val="2A2A2A"/>
              <w:sz w:val="22"/>
              <w:szCs w:val="22"/>
              <w:shd w:val="clear" w:color="auto" w:fill="FFFFFF"/>
            </w:rPr>
          </w:rPrChange>
        </w:rPr>
      </w:pPr>
      <w:r w:rsidRPr="00BE70D2">
        <w:rPr>
          <w:color w:val="000000" w:themeColor="text1"/>
          <w:sz w:val="22"/>
          <w:szCs w:val="22"/>
          <w:shd w:val="clear" w:color="auto" w:fill="FFFFFF"/>
          <w:rPrChange w:id="12268" w:author="Chen Liao" w:date="2021-06-01T21:13:00Z">
            <w:rPr>
              <w:color w:val="2A2A2A"/>
              <w:sz w:val="22"/>
              <w:szCs w:val="22"/>
              <w:shd w:val="clear" w:color="auto" w:fill="FFFFFF"/>
            </w:rPr>
          </w:rPrChange>
        </w:rPr>
        <w:t>Metagenomic sequencing was performed using fecal samples from the inulin diet group at day 0, 5 and 31. Extracted DNA sample was purified using silica-based columns</w:t>
      </w:r>
      <w:r w:rsidR="00A27127" w:rsidRPr="00BE70D2">
        <w:rPr>
          <w:color w:val="000000" w:themeColor="text1"/>
          <w:sz w:val="22"/>
          <w:szCs w:val="22"/>
          <w:shd w:val="clear" w:color="auto" w:fill="FFFFFF"/>
          <w:rPrChange w:id="12269" w:author="Chen Liao" w:date="2021-06-01T21:13:00Z">
            <w:rPr>
              <w:color w:val="2A2A2A"/>
              <w:sz w:val="22"/>
              <w:szCs w:val="22"/>
              <w:shd w:val="clear" w:color="auto" w:fill="FFFFFF"/>
            </w:rPr>
          </w:rPrChange>
        </w:rPr>
        <w:t xml:space="preserve">. Metagenomics sequencing libraries were prepared with at least 2 </w:t>
      </w:r>
      <w:proofErr w:type="spellStart"/>
      <w:r w:rsidR="00A27127" w:rsidRPr="00BE70D2">
        <w:rPr>
          <w:color w:val="000000" w:themeColor="text1"/>
          <w:sz w:val="22"/>
          <w:szCs w:val="22"/>
          <w:shd w:val="clear" w:color="auto" w:fill="FFFFFF"/>
          <w:rPrChange w:id="12270" w:author="Chen Liao" w:date="2021-06-01T21:13:00Z">
            <w:rPr>
              <w:color w:val="2A2A2A"/>
              <w:sz w:val="22"/>
              <w:szCs w:val="22"/>
              <w:shd w:val="clear" w:color="auto" w:fill="FFFFFF"/>
            </w:rPr>
          </w:rPrChange>
        </w:rPr>
        <w:t>μg</w:t>
      </w:r>
      <w:proofErr w:type="spellEnd"/>
      <w:r w:rsidR="00A27127" w:rsidRPr="00BE70D2">
        <w:rPr>
          <w:color w:val="000000" w:themeColor="text1"/>
          <w:sz w:val="22"/>
          <w:szCs w:val="22"/>
          <w:shd w:val="clear" w:color="auto" w:fill="FFFFFF"/>
          <w:rPrChange w:id="12271" w:author="Chen Liao" w:date="2021-06-01T21:13:00Z">
            <w:rPr>
              <w:color w:val="2A2A2A"/>
              <w:sz w:val="22"/>
              <w:szCs w:val="22"/>
              <w:shd w:val="clear" w:color="auto" w:fill="FFFFFF"/>
            </w:rPr>
          </w:rPrChange>
        </w:rPr>
        <w:t xml:space="preserve"> of total DNA using the </w:t>
      </w:r>
      <w:proofErr w:type="spellStart"/>
      <w:r w:rsidR="00A27127" w:rsidRPr="00BE70D2">
        <w:rPr>
          <w:color w:val="000000" w:themeColor="text1"/>
          <w:sz w:val="22"/>
          <w:szCs w:val="22"/>
          <w:shd w:val="clear" w:color="auto" w:fill="FFFFFF"/>
          <w:rPrChange w:id="12272" w:author="Chen Liao" w:date="2021-06-01T21:13:00Z">
            <w:rPr>
              <w:color w:val="2A2A2A"/>
              <w:sz w:val="22"/>
              <w:szCs w:val="22"/>
              <w:shd w:val="clear" w:color="auto" w:fill="FFFFFF"/>
            </w:rPr>
          </w:rPrChange>
        </w:rPr>
        <w:t>Nextera</w:t>
      </w:r>
      <w:proofErr w:type="spellEnd"/>
      <w:r w:rsidR="00A27127" w:rsidRPr="00BE70D2">
        <w:rPr>
          <w:color w:val="000000" w:themeColor="text1"/>
          <w:sz w:val="22"/>
          <w:szCs w:val="22"/>
          <w:shd w:val="clear" w:color="auto" w:fill="FFFFFF"/>
          <w:rPrChange w:id="12273" w:author="Chen Liao" w:date="2021-06-01T21:13:00Z">
            <w:rPr>
              <w:color w:val="2A2A2A"/>
              <w:sz w:val="22"/>
              <w:szCs w:val="22"/>
              <w:shd w:val="clear" w:color="auto" w:fill="FFFFFF"/>
            </w:rPr>
          </w:rPrChange>
        </w:rPr>
        <w:t xml:space="preserve"> XT DNA sample Prep Kit (Illumina, San Diego, USA) with an equimolar pool of libraries achieved independently based on </w:t>
      </w:r>
      <w:r w:rsidR="00A27127" w:rsidRPr="00BE70D2">
        <w:rPr>
          <w:color w:val="000000" w:themeColor="text1"/>
          <w:sz w:val="22"/>
          <w:szCs w:val="22"/>
          <w:rPrChange w:id="12274" w:author="Chen Liao" w:date="2021-06-01T21:13:00Z">
            <w:rPr>
              <w:color w:val="000000"/>
              <w:sz w:val="22"/>
              <w:szCs w:val="22"/>
            </w:rPr>
          </w:rPrChange>
        </w:rPr>
        <w:t>Qubit 2.0 fluorometer</w:t>
      </w:r>
      <w:r w:rsidR="00A27127" w:rsidRPr="00BE70D2">
        <w:rPr>
          <w:color w:val="000000" w:themeColor="text1"/>
          <w:sz w:val="22"/>
          <w:szCs w:val="22"/>
          <w:shd w:val="clear" w:color="auto" w:fill="FFFFFF"/>
          <w:rPrChange w:id="12275" w:author="Chen Liao" w:date="2021-06-01T21:13:00Z">
            <w:rPr>
              <w:color w:val="2A2A2A"/>
              <w:sz w:val="22"/>
              <w:szCs w:val="22"/>
              <w:shd w:val="clear" w:color="auto" w:fill="FFFFFF"/>
            </w:rPr>
          </w:rPrChange>
        </w:rPr>
        <w:t xml:space="preserve"> results combined with SYBR Green quantification (Thermo Fisher Scientific, Massachusetts, USA).</w:t>
      </w:r>
      <w:r w:rsidRPr="00BE70D2">
        <w:rPr>
          <w:color w:val="000000" w:themeColor="text1"/>
          <w:sz w:val="22"/>
          <w:szCs w:val="22"/>
          <w:shd w:val="clear" w:color="auto" w:fill="FFFFFF"/>
          <w:rPrChange w:id="12276" w:author="Chen Liao" w:date="2021-06-01T21:13:00Z">
            <w:rPr>
              <w:color w:val="2A2A2A"/>
              <w:sz w:val="22"/>
              <w:szCs w:val="22"/>
              <w:shd w:val="clear" w:color="auto" w:fill="FFFFFF"/>
            </w:rPr>
          </w:rPrChange>
        </w:rPr>
        <w:t xml:space="preserve"> </w:t>
      </w:r>
      <w:r w:rsidR="00A27127" w:rsidRPr="00BE70D2">
        <w:rPr>
          <w:color w:val="000000" w:themeColor="text1"/>
          <w:sz w:val="22"/>
          <w:szCs w:val="22"/>
          <w:shd w:val="clear" w:color="auto" w:fill="FFFFFF"/>
          <w:rPrChange w:id="12277" w:author="Chen Liao" w:date="2021-06-01T21:13:00Z">
            <w:rPr>
              <w:color w:val="2A2A2A"/>
              <w:sz w:val="22"/>
              <w:szCs w:val="22"/>
              <w:shd w:val="clear" w:color="auto" w:fill="FFFFFF"/>
            </w:rPr>
          </w:rPrChange>
        </w:rPr>
        <w:t>The indexed libraries were</w:t>
      </w:r>
      <w:r w:rsidRPr="00BE70D2">
        <w:rPr>
          <w:color w:val="000000" w:themeColor="text1"/>
          <w:sz w:val="22"/>
          <w:szCs w:val="22"/>
          <w:rPrChange w:id="12278" w:author="Chen Liao" w:date="2021-06-01T21:13:00Z">
            <w:rPr>
              <w:color w:val="000000"/>
              <w:sz w:val="22"/>
              <w:szCs w:val="22"/>
            </w:rPr>
          </w:rPrChange>
        </w:rPr>
        <w:t xml:space="preserve"> sequenced with a 150-cycle S4 kit on the </w:t>
      </w:r>
      <w:proofErr w:type="spellStart"/>
      <w:r w:rsidRPr="00BE70D2">
        <w:rPr>
          <w:color w:val="000000" w:themeColor="text1"/>
          <w:sz w:val="22"/>
          <w:szCs w:val="22"/>
          <w:rPrChange w:id="12279" w:author="Chen Liao" w:date="2021-06-01T21:13:00Z">
            <w:rPr>
              <w:color w:val="000000"/>
              <w:sz w:val="22"/>
              <w:szCs w:val="22"/>
            </w:rPr>
          </w:rPrChange>
        </w:rPr>
        <w:t>NovaSeq</w:t>
      </w:r>
      <w:proofErr w:type="spellEnd"/>
      <w:r w:rsidRPr="00BE70D2">
        <w:rPr>
          <w:color w:val="000000" w:themeColor="text1"/>
          <w:sz w:val="22"/>
          <w:szCs w:val="22"/>
          <w:rPrChange w:id="12280" w:author="Chen Liao" w:date="2021-06-01T21:13:00Z">
            <w:rPr>
              <w:color w:val="000000"/>
              <w:sz w:val="22"/>
              <w:szCs w:val="22"/>
            </w:rPr>
          </w:rPrChange>
        </w:rPr>
        <w:t xml:space="preserve"> 6000 following the </w:t>
      </w:r>
      <w:proofErr w:type="spellStart"/>
      <w:r w:rsidRPr="00BE70D2">
        <w:rPr>
          <w:color w:val="000000" w:themeColor="text1"/>
          <w:sz w:val="22"/>
          <w:szCs w:val="22"/>
          <w:rPrChange w:id="12281" w:author="Chen Liao" w:date="2021-06-01T21:13:00Z">
            <w:rPr>
              <w:color w:val="000000"/>
              <w:sz w:val="22"/>
              <w:szCs w:val="22"/>
            </w:rPr>
          </w:rPrChange>
        </w:rPr>
        <w:t>NovaSeq</w:t>
      </w:r>
      <w:proofErr w:type="spellEnd"/>
      <w:r w:rsidRPr="00BE70D2">
        <w:rPr>
          <w:color w:val="000000" w:themeColor="text1"/>
          <w:sz w:val="22"/>
          <w:szCs w:val="22"/>
          <w:rPrChange w:id="12282" w:author="Chen Liao" w:date="2021-06-01T21:13:00Z">
            <w:rPr>
              <w:color w:val="000000"/>
              <w:sz w:val="22"/>
              <w:szCs w:val="22"/>
            </w:rPr>
          </w:rPrChange>
        </w:rPr>
        <w:t xml:space="preserve"> XP workflow (Illumina</w:t>
      </w:r>
      <w:r w:rsidRPr="00BE70D2">
        <w:rPr>
          <w:color w:val="000000" w:themeColor="text1"/>
          <w:sz w:val="22"/>
          <w:szCs w:val="22"/>
          <w:shd w:val="clear" w:color="auto" w:fill="FFFFFF"/>
          <w:rPrChange w:id="12283" w:author="Chen Liao" w:date="2021-06-01T21:13:00Z">
            <w:rPr>
              <w:color w:val="2A2A2A"/>
              <w:sz w:val="22"/>
              <w:szCs w:val="22"/>
              <w:shd w:val="clear" w:color="auto" w:fill="FFFFFF"/>
            </w:rPr>
          </w:rPrChange>
        </w:rPr>
        <w:t>, USA</w:t>
      </w:r>
      <w:r w:rsidRPr="00BE70D2">
        <w:rPr>
          <w:color w:val="000000" w:themeColor="text1"/>
          <w:sz w:val="22"/>
          <w:szCs w:val="22"/>
          <w:rPrChange w:id="12284" w:author="Chen Liao" w:date="2021-06-01T21:13:00Z">
            <w:rPr>
              <w:color w:val="000000"/>
              <w:sz w:val="22"/>
              <w:szCs w:val="22"/>
            </w:rPr>
          </w:rPrChange>
        </w:rPr>
        <w:t>).</w:t>
      </w:r>
    </w:p>
    <w:p w14:paraId="2F4750CD" w14:textId="77777777" w:rsidR="006B2B11" w:rsidRPr="00BE70D2" w:rsidRDefault="006B2B11" w:rsidP="00E6373F">
      <w:pPr>
        <w:jc w:val="both"/>
        <w:rPr>
          <w:color w:val="000000" w:themeColor="text1"/>
          <w:sz w:val="22"/>
          <w:szCs w:val="22"/>
          <w:shd w:val="clear" w:color="auto" w:fill="FFFFFF"/>
          <w:rPrChange w:id="12285" w:author="Chen Liao" w:date="2021-06-01T21:13:00Z">
            <w:rPr>
              <w:color w:val="2A2A2A"/>
              <w:sz w:val="22"/>
              <w:szCs w:val="22"/>
              <w:shd w:val="clear" w:color="auto" w:fill="FFFFFF"/>
            </w:rPr>
          </w:rPrChange>
        </w:rPr>
      </w:pPr>
    </w:p>
    <w:p w14:paraId="6253FA86" w14:textId="52C3F887" w:rsidR="006B2B11" w:rsidRDefault="004E36E7" w:rsidP="006D6F2F">
      <w:pPr>
        <w:jc w:val="both"/>
        <w:rPr>
          <w:ins w:id="12286" w:author="Chen Liao" w:date="2021-06-02T03:43:00Z"/>
          <w:color w:val="000000" w:themeColor="text1"/>
          <w:sz w:val="22"/>
          <w:szCs w:val="22"/>
          <w:shd w:val="clear" w:color="auto" w:fill="FFFFFF"/>
        </w:rPr>
      </w:pPr>
      <w:r w:rsidRPr="00BE70D2">
        <w:rPr>
          <w:b/>
          <w:bCs/>
          <w:color w:val="000000" w:themeColor="text1"/>
          <w:sz w:val="22"/>
          <w:szCs w:val="22"/>
          <w:shd w:val="clear" w:color="auto" w:fill="FFFFFF"/>
          <w:rPrChange w:id="12287" w:author="Chen Liao" w:date="2021-06-01T21:13:00Z">
            <w:rPr>
              <w:b/>
              <w:bCs/>
              <w:color w:val="2A2A2A"/>
              <w:sz w:val="22"/>
              <w:szCs w:val="22"/>
              <w:shd w:val="clear" w:color="auto" w:fill="FFFFFF"/>
            </w:rPr>
          </w:rPrChange>
        </w:rPr>
        <w:t>Bioinformatic</w:t>
      </w:r>
      <w:r w:rsidR="00975FBD" w:rsidRPr="00BE70D2">
        <w:rPr>
          <w:b/>
          <w:bCs/>
          <w:color w:val="000000" w:themeColor="text1"/>
          <w:sz w:val="22"/>
          <w:szCs w:val="22"/>
          <w:shd w:val="clear" w:color="auto" w:fill="FFFFFF"/>
          <w:rPrChange w:id="12288" w:author="Chen Liao" w:date="2021-06-01T21:13:00Z">
            <w:rPr>
              <w:b/>
              <w:bCs/>
              <w:color w:val="2A2A2A"/>
              <w:sz w:val="22"/>
              <w:szCs w:val="22"/>
              <w:shd w:val="clear" w:color="auto" w:fill="FFFFFF"/>
            </w:rPr>
          </w:rPrChange>
        </w:rPr>
        <w:t>s</w:t>
      </w:r>
      <w:r w:rsidRPr="00BE70D2">
        <w:rPr>
          <w:b/>
          <w:bCs/>
          <w:color w:val="000000" w:themeColor="text1"/>
          <w:sz w:val="22"/>
          <w:szCs w:val="22"/>
          <w:shd w:val="clear" w:color="auto" w:fill="FFFFFF"/>
          <w:rPrChange w:id="12289" w:author="Chen Liao" w:date="2021-06-01T21:13:00Z">
            <w:rPr>
              <w:b/>
              <w:bCs/>
              <w:color w:val="2A2A2A"/>
              <w:sz w:val="22"/>
              <w:szCs w:val="22"/>
              <w:shd w:val="clear" w:color="auto" w:fill="FFFFFF"/>
            </w:rPr>
          </w:rPrChange>
        </w:rPr>
        <w:t xml:space="preserve"> </w:t>
      </w:r>
      <w:r w:rsidR="006B2B11" w:rsidRPr="00BE70D2">
        <w:rPr>
          <w:b/>
          <w:bCs/>
          <w:color w:val="000000" w:themeColor="text1"/>
          <w:sz w:val="22"/>
          <w:szCs w:val="22"/>
          <w:shd w:val="clear" w:color="auto" w:fill="FFFFFF"/>
          <w:rPrChange w:id="12290" w:author="Chen Liao" w:date="2021-06-01T21:13:00Z">
            <w:rPr>
              <w:b/>
              <w:bCs/>
              <w:color w:val="2A2A2A"/>
              <w:sz w:val="22"/>
              <w:szCs w:val="22"/>
              <w:shd w:val="clear" w:color="auto" w:fill="FFFFFF"/>
            </w:rPr>
          </w:rPrChange>
        </w:rPr>
        <w:t>analysis</w:t>
      </w:r>
      <w:r w:rsidR="003E6B25" w:rsidRPr="00BE70D2">
        <w:rPr>
          <w:color w:val="000000" w:themeColor="text1"/>
          <w:sz w:val="22"/>
          <w:szCs w:val="22"/>
          <w:shd w:val="clear" w:color="auto" w:fill="FFFFFF"/>
          <w:rPrChange w:id="12291" w:author="Chen Liao" w:date="2021-06-01T21:13:00Z">
            <w:rPr>
              <w:color w:val="2A2A2A"/>
              <w:sz w:val="22"/>
              <w:szCs w:val="22"/>
              <w:shd w:val="clear" w:color="auto" w:fill="FFFFFF"/>
            </w:rPr>
          </w:rPrChange>
        </w:rPr>
        <w:t xml:space="preserve">. </w:t>
      </w:r>
      <w:r w:rsidR="006B2B11" w:rsidRPr="00BE70D2">
        <w:rPr>
          <w:color w:val="000000" w:themeColor="text1"/>
          <w:sz w:val="22"/>
          <w:szCs w:val="22"/>
          <w:shd w:val="clear" w:color="auto" w:fill="FFFFFF"/>
          <w:rPrChange w:id="12292" w:author="Chen Liao" w:date="2021-06-01T21:13:00Z">
            <w:rPr>
              <w:color w:val="2A2A2A"/>
              <w:sz w:val="22"/>
              <w:szCs w:val="22"/>
              <w:shd w:val="clear" w:color="auto" w:fill="FFFFFF"/>
            </w:rPr>
          </w:rPrChange>
        </w:rPr>
        <w:t xml:space="preserve">The 16S rRNA sequencing reads were analyzed </w:t>
      </w:r>
      <w:r w:rsidR="00ED55CF" w:rsidRPr="00BE70D2">
        <w:rPr>
          <w:color w:val="000000" w:themeColor="text1"/>
          <w:sz w:val="22"/>
          <w:szCs w:val="22"/>
          <w:shd w:val="clear" w:color="auto" w:fill="FFFFFF"/>
          <w:rPrChange w:id="12293" w:author="Chen Liao" w:date="2021-06-01T21:13:00Z">
            <w:rPr>
              <w:color w:val="2A2A2A"/>
              <w:sz w:val="22"/>
              <w:szCs w:val="22"/>
              <w:shd w:val="clear" w:color="auto" w:fill="FFFFFF"/>
            </w:rPr>
          </w:rPrChange>
        </w:rPr>
        <w:t>by</w:t>
      </w:r>
      <w:r w:rsidR="006B2B11" w:rsidRPr="00BE70D2">
        <w:rPr>
          <w:color w:val="000000" w:themeColor="text1"/>
          <w:sz w:val="22"/>
          <w:szCs w:val="22"/>
          <w:shd w:val="clear" w:color="auto" w:fill="FFFFFF"/>
          <w:rPrChange w:id="12294" w:author="Chen Liao" w:date="2021-06-01T21:13:00Z">
            <w:rPr>
              <w:color w:val="2A2A2A"/>
              <w:sz w:val="22"/>
              <w:szCs w:val="22"/>
              <w:shd w:val="clear" w:color="auto" w:fill="FFFFFF"/>
            </w:rPr>
          </w:rPrChange>
        </w:rPr>
        <w:t xml:space="preserve"> QIIME 2-2020.2 software</w:t>
      </w:r>
      <w:r w:rsidR="00DD7030" w:rsidRPr="00BE70D2">
        <w:rPr>
          <w:color w:val="000000" w:themeColor="text1"/>
          <w:sz w:val="22"/>
          <w:szCs w:val="22"/>
          <w:shd w:val="clear" w:color="auto" w:fill="FFFFFF"/>
          <w:rPrChange w:id="12295" w:author="Chen Liao" w:date="2021-06-01T21:13:00Z">
            <w:rPr>
              <w:color w:val="2A2A2A"/>
              <w:sz w:val="22"/>
              <w:szCs w:val="22"/>
              <w:shd w:val="clear" w:color="auto" w:fill="FFFFFF"/>
            </w:rPr>
          </w:rPrChange>
        </w:rPr>
        <w:t xml:space="preserve"> </w:t>
      </w:r>
      <w:r w:rsidR="00DD7030" w:rsidRPr="00BE70D2">
        <w:rPr>
          <w:color w:val="000000" w:themeColor="text1"/>
          <w:sz w:val="22"/>
          <w:szCs w:val="22"/>
          <w:shd w:val="clear" w:color="auto" w:fill="FFFFFF"/>
          <w:rPrChange w:id="12296" w:author="Chen Liao" w:date="2021-06-01T21:13:00Z">
            <w:rPr>
              <w:color w:val="2A2A2A"/>
              <w:sz w:val="22"/>
              <w:szCs w:val="22"/>
              <w:shd w:val="clear" w:color="auto" w:fill="FFFFFF"/>
            </w:rPr>
          </w:rPrChange>
        </w:rPr>
        <w:fldChar w:fldCharType="begin"/>
      </w:r>
      <w:r w:rsidR="002E2A76" w:rsidRPr="00BE70D2">
        <w:rPr>
          <w:color w:val="000000" w:themeColor="text1"/>
          <w:sz w:val="22"/>
          <w:szCs w:val="22"/>
          <w:shd w:val="clear" w:color="auto" w:fill="FFFFFF"/>
          <w:rPrChange w:id="12297" w:author="Chen Liao" w:date="2021-06-01T21:13:00Z">
            <w:rPr>
              <w:color w:val="2A2A2A"/>
              <w:sz w:val="22"/>
              <w:szCs w:val="22"/>
              <w:shd w:val="clear" w:color="auto" w:fill="FFFFFF"/>
            </w:rPr>
          </w:rPrChange>
        </w:rPr>
        <w:instrText xml:space="preserve"> ADDIN NE.Ref.{BBB4847F-5015-4755-A8C4-482A03969AF2}</w:instrText>
      </w:r>
      <w:r w:rsidR="00DD7030" w:rsidRPr="00BE70D2">
        <w:rPr>
          <w:color w:val="000000" w:themeColor="text1"/>
          <w:sz w:val="22"/>
          <w:szCs w:val="22"/>
          <w:shd w:val="clear" w:color="auto" w:fill="FFFFFF"/>
          <w:rPrChange w:id="12298" w:author="Chen Liao" w:date="2021-06-01T21:13:00Z">
            <w:rPr>
              <w:color w:val="2A2A2A"/>
              <w:sz w:val="22"/>
              <w:szCs w:val="22"/>
              <w:shd w:val="clear" w:color="auto" w:fill="FFFFFF"/>
            </w:rPr>
          </w:rPrChange>
        </w:rPr>
        <w:fldChar w:fldCharType="separate"/>
      </w:r>
      <w:r w:rsidR="00D67D1E" w:rsidRPr="00BE70D2">
        <w:rPr>
          <w:rFonts w:eastAsiaTheme="minorEastAsia"/>
          <w:color w:val="000000" w:themeColor="text1"/>
          <w:sz w:val="22"/>
          <w:szCs w:val="22"/>
          <w:rPrChange w:id="12299" w:author="Chen Liao" w:date="2021-06-01T21:13:00Z">
            <w:rPr>
              <w:rFonts w:eastAsiaTheme="minorEastAsia"/>
              <w:color w:val="080000"/>
              <w:sz w:val="22"/>
              <w:szCs w:val="22"/>
            </w:rPr>
          </w:rPrChange>
        </w:rPr>
        <w:t>[79]</w:t>
      </w:r>
      <w:r w:rsidR="00DD7030" w:rsidRPr="00BE70D2">
        <w:rPr>
          <w:color w:val="000000" w:themeColor="text1"/>
          <w:sz w:val="22"/>
          <w:szCs w:val="22"/>
          <w:shd w:val="clear" w:color="auto" w:fill="FFFFFF"/>
          <w:rPrChange w:id="12300" w:author="Chen Liao" w:date="2021-06-01T21:13:00Z">
            <w:rPr>
              <w:color w:val="2A2A2A"/>
              <w:sz w:val="22"/>
              <w:szCs w:val="22"/>
              <w:shd w:val="clear" w:color="auto" w:fill="FFFFFF"/>
            </w:rPr>
          </w:rPrChange>
        </w:rPr>
        <w:fldChar w:fldCharType="end"/>
      </w:r>
      <w:r w:rsidR="006B2B11" w:rsidRPr="00BE70D2">
        <w:rPr>
          <w:color w:val="000000" w:themeColor="text1"/>
          <w:sz w:val="22"/>
          <w:szCs w:val="22"/>
          <w:shd w:val="clear" w:color="auto" w:fill="FFFFFF"/>
          <w:rPrChange w:id="12301" w:author="Chen Liao" w:date="2021-06-01T21:13:00Z">
            <w:rPr>
              <w:color w:val="2A2A2A"/>
              <w:sz w:val="22"/>
              <w:szCs w:val="22"/>
              <w:shd w:val="clear" w:color="auto" w:fill="FFFFFF"/>
            </w:rPr>
          </w:rPrChange>
        </w:rPr>
        <w:t xml:space="preserve">. Demultiplexed paired-end reads were trimmed to remove primers and </w:t>
      </w:r>
      <w:r w:rsidR="00630698" w:rsidRPr="00BE70D2">
        <w:rPr>
          <w:color w:val="000000" w:themeColor="text1"/>
          <w:sz w:val="22"/>
          <w:szCs w:val="22"/>
          <w:shd w:val="clear" w:color="auto" w:fill="FFFFFF"/>
          <w:rPrChange w:id="12302" w:author="Chen Liao" w:date="2021-06-01T21:13:00Z">
            <w:rPr>
              <w:color w:val="2A2A2A"/>
              <w:sz w:val="22"/>
              <w:szCs w:val="22"/>
              <w:shd w:val="clear" w:color="auto" w:fill="FFFFFF"/>
            </w:rPr>
          </w:rPrChange>
        </w:rPr>
        <w:t>low-</w:t>
      </w:r>
      <w:r w:rsidR="006B2B11" w:rsidRPr="00BE70D2">
        <w:rPr>
          <w:color w:val="000000" w:themeColor="text1"/>
          <w:sz w:val="22"/>
          <w:szCs w:val="22"/>
          <w:shd w:val="clear" w:color="auto" w:fill="FFFFFF"/>
          <w:rPrChange w:id="12303" w:author="Chen Liao" w:date="2021-06-01T21:13:00Z">
            <w:rPr>
              <w:color w:val="2A2A2A"/>
              <w:sz w:val="22"/>
              <w:szCs w:val="22"/>
              <w:shd w:val="clear" w:color="auto" w:fill="FFFFFF"/>
            </w:rPr>
          </w:rPrChange>
        </w:rPr>
        <w:t xml:space="preserve">quality bases with q2-cutadapt plugin. The trimmed sequences were denoised and joined with q2-dada2 plugin. </w:t>
      </w:r>
      <w:r w:rsidR="009A021E" w:rsidRPr="00BE70D2">
        <w:rPr>
          <w:color w:val="000000" w:themeColor="text1"/>
          <w:sz w:val="22"/>
          <w:szCs w:val="22"/>
          <w:shd w:val="clear" w:color="auto" w:fill="FFFFFF"/>
          <w:rPrChange w:id="12304" w:author="Chen Liao" w:date="2021-06-01T21:13:00Z">
            <w:rPr>
              <w:color w:val="2A2A2A"/>
              <w:sz w:val="22"/>
              <w:szCs w:val="22"/>
              <w:shd w:val="clear" w:color="auto" w:fill="FFFFFF"/>
            </w:rPr>
          </w:rPrChange>
        </w:rPr>
        <w:t xml:space="preserve">Potential reagent contaminants were identified using </w:t>
      </w:r>
      <w:proofErr w:type="spellStart"/>
      <w:r w:rsidR="009A021E" w:rsidRPr="00BE70D2">
        <w:rPr>
          <w:color w:val="000000" w:themeColor="text1"/>
          <w:sz w:val="22"/>
          <w:szCs w:val="22"/>
          <w:shd w:val="clear" w:color="auto" w:fill="FFFFFF"/>
          <w:rPrChange w:id="12305" w:author="Chen Liao" w:date="2021-06-01T21:13:00Z">
            <w:rPr>
              <w:color w:val="2A2A2A"/>
              <w:sz w:val="22"/>
              <w:szCs w:val="22"/>
              <w:shd w:val="clear" w:color="auto" w:fill="FFFFFF"/>
            </w:rPr>
          </w:rPrChange>
        </w:rPr>
        <w:t>decontam</w:t>
      </w:r>
      <w:proofErr w:type="spellEnd"/>
      <w:r w:rsidR="009A021E" w:rsidRPr="00BE70D2">
        <w:rPr>
          <w:color w:val="000000" w:themeColor="text1"/>
          <w:sz w:val="22"/>
          <w:szCs w:val="22"/>
          <w:shd w:val="clear" w:color="auto" w:fill="FFFFFF"/>
          <w:rPrChange w:id="12306" w:author="Chen Liao" w:date="2021-06-01T21:13:00Z">
            <w:rPr>
              <w:color w:val="2A2A2A"/>
              <w:sz w:val="22"/>
              <w:szCs w:val="22"/>
              <w:shd w:val="clear" w:color="auto" w:fill="FFFFFF"/>
            </w:rPr>
          </w:rPrChange>
        </w:rPr>
        <w:t xml:space="preserve"> package based on either the frequency of the ASV in the </w:t>
      </w:r>
      <w:r w:rsidR="00267997" w:rsidRPr="00BE70D2">
        <w:rPr>
          <w:color w:val="000000" w:themeColor="text1"/>
          <w:sz w:val="22"/>
          <w:szCs w:val="22"/>
          <w:shd w:val="clear" w:color="auto" w:fill="FFFFFF"/>
          <w:rPrChange w:id="12307" w:author="Chen Liao" w:date="2021-06-01T21:13:00Z">
            <w:rPr>
              <w:color w:val="2A2A2A"/>
              <w:sz w:val="22"/>
              <w:szCs w:val="22"/>
              <w:shd w:val="clear" w:color="auto" w:fill="FFFFFF"/>
            </w:rPr>
          </w:rPrChange>
        </w:rPr>
        <w:t>blank</w:t>
      </w:r>
      <w:r w:rsidR="009A021E" w:rsidRPr="00BE70D2">
        <w:rPr>
          <w:color w:val="000000" w:themeColor="text1"/>
          <w:sz w:val="22"/>
          <w:szCs w:val="22"/>
          <w:shd w:val="clear" w:color="auto" w:fill="FFFFFF"/>
          <w:rPrChange w:id="12308" w:author="Chen Liao" w:date="2021-06-01T21:13:00Z">
            <w:rPr>
              <w:color w:val="2A2A2A"/>
              <w:sz w:val="22"/>
              <w:szCs w:val="22"/>
              <w:shd w:val="clear" w:color="auto" w:fill="FFFFFF"/>
            </w:rPr>
          </w:rPrChange>
        </w:rPr>
        <w:t xml:space="preserve"> control or the negative correlation with DNA concentration</w:t>
      </w:r>
      <w:r w:rsidR="00267997" w:rsidRPr="00BE70D2">
        <w:rPr>
          <w:color w:val="000000" w:themeColor="text1"/>
          <w:sz w:val="22"/>
          <w:szCs w:val="22"/>
          <w:shd w:val="clear" w:color="auto" w:fill="FFFFFF"/>
          <w:rPrChange w:id="12309" w:author="Chen Liao" w:date="2021-06-01T21:13:00Z">
            <w:rPr>
              <w:color w:val="2A2A2A"/>
              <w:sz w:val="22"/>
              <w:szCs w:val="22"/>
              <w:shd w:val="clear" w:color="auto" w:fill="FFFFFF"/>
            </w:rPr>
          </w:rPrChange>
        </w:rPr>
        <w:t xml:space="preserve"> </w:t>
      </w:r>
      <w:r w:rsidR="00267997" w:rsidRPr="00BE70D2">
        <w:rPr>
          <w:color w:val="000000" w:themeColor="text1"/>
          <w:sz w:val="22"/>
          <w:szCs w:val="22"/>
          <w:shd w:val="clear" w:color="auto" w:fill="FFFFFF"/>
          <w:rPrChange w:id="12310" w:author="Chen Liao" w:date="2021-06-01T21:13:00Z">
            <w:rPr>
              <w:color w:val="2A2A2A"/>
              <w:sz w:val="22"/>
              <w:szCs w:val="22"/>
              <w:shd w:val="clear" w:color="auto" w:fill="FFFFFF"/>
            </w:rPr>
          </w:rPrChange>
        </w:rPr>
        <w:fldChar w:fldCharType="begin"/>
      </w:r>
      <w:r w:rsidR="002E2A76" w:rsidRPr="00BE70D2">
        <w:rPr>
          <w:color w:val="000000" w:themeColor="text1"/>
          <w:sz w:val="22"/>
          <w:szCs w:val="22"/>
          <w:shd w:val="clear" w:color="auto" w:fill="FFFFFF"/>
          <w:rPrChange w:id="12311" w:author="Chen Liao" w:date="2021-06-01T21:13:00Z">
            <w:rPr>
              <w:color w:val="2A2A2A"/>
              <w:sz w:val="22"/>
              <w:szCs w:val="22"/>
              <w:shd w:val="clear" w:color="auto" w:fill="FFFFFF"/>
            </w:rPr>
          </w:rPrChange>
        </w:rPr>
        <w:instrText xml:space="preserve"> ADDIN NE.Ref.{2701511D-47EF-4344-B865-9E99FBA27A36}</w:instrText>
      </w:r>
      <w:r w:rsidR="00267997" w:rsidRPr="00BE70D2">
        <w:rPr>
          <w:color w:val="000000" w:themeColor="text1"/>
          <w:sz w:val="22"/>
          <w:szCs w:val="22"/>
          <w:shd w:val="clear" w:color="auto" w:fill="FFFFFF"/>
          <w:rPrChange w:id="12312" w:author="Chen Liao" w:date="2021-06-01T21:13:00Z">
            <w:rPr>
              <w:color w:val="2A2A2A"/>
              <w:sz w:val="22"/>
              <w:szCs w:val="22"/>
              <w:shd w:val="clear" w:color="auto" w:fill="FFFFFF"/>
            </w:rPr>
          </w:rPrChange>
        </w:rPr>
        <w:fldChar w:fldCharType="separate"/>
      </w:r>
      <w:r w:rsidR="00D67D1E" w:rsidRPr="00BE70D2">
        <w:rPr>
          <w:rFonts w:eastAsiaTheme="minorEastAsia"/>
          <w:color w:val="000000" w:themeColor="text1"/>
          <w:sz w:val="22"/>
          <w:szCs w:val="22"/>
          <w:rPrChange w:id="12313" w:author="Chen Liao" w:date="2021-06-01T21:13:00Z">
            <w:rPr>
              <w:rFonts w:eastAsiaTheme="minorEastAsia"/>
              <w:color w:val="080000"/>
              <w:sz w:val="22"/>
              <w:szCs w:val="22"/>
            </w:rPr>
          </w:rPrChange>
        </w:rPr>
        <w:t>[80]</w:t>
      </w:r>
      <w:r w:rsidR="00267997" w:rsidRPr="00BE70D2">
        <w:rPr>
          <w:color w:val="000000" w:themeColor="text1"/>
          <w:sz w:val="22"/>
          <w:szCs w:val="22"/>
          <w:shd w:val="clear" w:color="auto" w:fill="FFFFFF"/>
          <w:rPrChange w:id="12314" w:author="Chen Liao" w:date="2021-06-01T21:13:00Z">
            <w:rPr>
              <w:color w:val="2A2A2A"/>
              <w:sz w:val="22"/>
              <w:szCs w:val="22"/>
              <w:shd w:val="clear" w:color="auto" w:fill="FFFFFF"/>
            </w:rPr>
          </w:rPrChange>
        </w:rPr>
        <w:fldChar w:fldCharType="end"/>
      </w:r>
      <w:r w:rsidR="009A021E" w:rsidRPr="00BE70D2">
        <w:rPr>
          <w:color w:val="000000" w:themeColor="text1"/>
          <w:sz w:val="22"/>
          <w:szCs w:val="22"/>
          <w:shd w:val="clear" w:color="auto" w:fill="FFFFFF"/>
          <w:rPrChange w:id="12315" w:author="Chen Liao" w:date="2021-06-01T21:13:00Z">
            <w:rPr>
              <w:color w:val="2A2A2A"/>
              <w:sz w:val="22"/>
              <w:szCs w:val="22"/>
              <w:shd w:val="clear" w:color="auto" w:fill="FFFFFF"/>
            </w:rPr>
          </w:rPrChange>
        </w:rPr>
        <w:t xml:space="preserve">. </w:t>
      </w:r>
      <w:r w:rsidR="006B2B11" w:rsidRPr="00BE70D2">
        <w:rPr>
          <w:color w:val="000000" w:themeColor="text1"/>
          <w:sz w:val="22"/>
          <w:szCs w:val="22"/>
          <w:shd w:val="clear" w:color="auto" w:fill="FFFFFF"/>
          <w:rPrChange w:id="12316" w:author="Chen Liao" w:date="2021-06-01T21:13:00Z">
            <w:rPr>
              <w:color w:val="2A2A2A"/>
              <w:sz w:val="22"/>
              <w:szCs w:val="22"/>
              <w:shd w:val="clear" w:color="auto" w:fill="FFFFFF"/>
            </w:rPr>
          </w:rPrChange>
        </w:rPr>
        <w:t xml:space="preserve">The generated feature table was filtered to remove ASVs present in only a single sample and remaining ASVs were used to construct a rooted phylogenetic tree via q2-phylogeny. Rarefaction curve analysis of the data obtained was used to estimate the completeness of microbial communities sampling and performed using the </w:t>
      </w:r>
      <w:proofErr w:type="spellStart"/>
      <w:r w:rsidR="006B2B11" w:rsidRPr="00BE70D2">
        <w:rPr>
          <w:color w:val="000000" w:themeColor="text1"/>
          <w:sz w:val="22"/>
          <w:szCs w:val="22"/>
          <w:shd w:val="clear" w:color="auto" w:fill="FFFFFF"/>
          <w:rPrChange w:id="12317" w:author="Chen Liao" w:date="2021-06-01T21:13:00Z">
            <w:rPr>
              <w:color w:val="2A2A2A"/>
              <w:sz w:val="22"/>
              <w:szCs w:val="22"/>
              <w:shd w:val="clear" w:color="auto" w:fill="FFFFFF"/>
            </w:rPr>
          </w:rPrChange>
        </w:rPr>
        <w:t>iNEXT</w:t>
      </w:r>
      <w:proofErr w:type="spellEnd"/>
      <w:r w:rsidR="006B2B11" w:rsidRPr="00BE70D2">
        <w:rPr>
          <w:color w:val="000000" w:themeColor="text1"/>
          <w:sz w:val="22"/>
          <w:szCs w:val="22"/>
          <w:shd w:val="clear" w:color="auto" w:fill="FFFFFF"/>
          <w:rPrChange w:id="12318" w:author="Chen Liao" w:date="2021-06-01T21:13:00Z">
            <w:rPr>
              <w:color w:val="2A2A2A"/>
              <w:sz w:val="22"/>
              <w:szCs w:val="22"/>
              <w:shd w:val="clear" w:color="auto" w:fill="FFFFFF"/>
            </w:rPr>
          </w:rPrChange>
        </w:rPr>
        <w:t xml:space="preserve"> R package</w:t>
      </w:r>
      <w:r w:rsidR="006C4A62" w:rsidRPr="00BE70D2">
        <w:rPr>
          <w:color w:val="000000" w:themeColor="text1"/>
          <w:sz w:val="22"/>
          <w:szCs w:val="22"/>
          <w:shd w:val="clear" w:color="auto" w:fill="FFFFFF"/>
          <w:rPrChange w:id="12319" w:author="Chen Liao" w:date="2021-06-01T21:13:00Z">
            <w:rPr>
              <w:color w:val="2A2A2A"/>
              <w:sz w:val="22"/>
              <w:szCs w:val="22"/>
              <w:shd w:val="clear" w:color="auto" w:fill="FFFFFF"/>
            </w:rPr>
          </w:rPrChange>
        </w:rPr>
        <w:t xml:space="preserve"> </w:t>
      </w:r>
      <w:r w:rsidR="001A6B4C" w:rsidRPr="00BE70D2">
        <w:rPr>
          <w:color w:val="000000" w:themeColor="text1"/>
          <w:sz w:val="22"/>
          <w:szCs w:val="22"/>
          <w:shd w:val="clear" w:color="auto" w:fill="FFFFFF"/>
          <w:rPrChange w:id="12320" w:author="Chen Liao" w:date="2021-06-01T21:13:00Z">
            <w:rPr>
              <w:color w:val="2A2A2A"/>
              <w:sz w:val="22"/>
              <w:szCs w:val="22"/>
              <w:shd w:val="clear" w:color="auto" w:fill="FFFFFF"/>
            </w:rPr>
          </w:rPrChange>
        </w:rPr>
        <w:fldChar w:fldCharType="begin"/>
      </w:r>
      <w:r w:rsidR="002E2A76" w:rsidRPr="00BE70D2">
        <w:rPr>
          <w:color w:val="000000" w:themeColor="text1"/>
          <w:sz w:val="22"/>
          <w:szCs w:val="22"/>
          <w:shd w:val="clear" w:color="auto" w:fill="FFFFFF"/>
          <w:rPrChange w:id="12321" w:author="Chen Liao" w:date="2021-06-01T21:13:00Z">
            <w:rPr>
              <w:color w:val="2A2A2A"/>
              <w:sz w:val="22"/>
              <w:szCs w:val="22"/>
              <w:shd w:val="clear" w:color="auto" w:fill="FFFFFF"/>
            </w:rPr>
          </w:rPrChange>
        </w:rPr>
        <w:instrText xml:space="preserve"> ADDIN NE.Ref.{D15AD28C-8533-4ECE-8920-B8BA4D0DF309}</w:instrText>
      </w:r>
      <w:r w:rsidR="001A6B4C" w:rsidRPr="00BE70D2">
        <w:rPr>
          <w:color w:val="000000" w:themeColor="text1"/>
          <w:sz w:val="22"/>
          <w:szCs w:val="22"/>
          <w:shd w:val="clear" w:color="auto" w:fill="FFFFFF"/>
          <w:rPrChange w:id="12322" w:author="Chen Liao" w:date="2021-06-01T21:13:00Z">
            <w:rPr>
              <w:color w:val="2A2A2A"/>
              <w:sz w:val="22"/>
              <w:szCs w:val="22"/>
              <w:shd w:val="clear" w:color="auto" w:fill="FFFFFF"/>
            </w:rPr>
          </w:rPrChange>
        </w:rPr>
        <w:fldChar w:fldCharType="separate"/>
      </w:r>
      <w:r w:rsidR="00D67D1E" w:rsidRPr="00BE70D2">
        <w:rPr>
          <w:rFonts w:eastAsiaTheme="minorEastAsia"/>
          <w:color w:val="000000" w:themeColor="text1"/>
          <w:sz w:val="22"/>
          <w:szCs w:val="22"/>
          <w:rPrChange w:id="12323" w:author="Chen Liao" w:date="2021-06-01T21:13:00Z">
            <w:rPr>
              <w:rFonts w:eastAsiaTheme="minorEastAsia"/>
              <w:color w:val="080000"/>
              <w:sz w:val="22"/>
              <w:szCs w:val="22"/>
            </w:rPr>
          </w:rPrChange>
        </w:rPr>
        <w:t>[81]</w:t>
      </w:r>
      <w:r w:rsidR="001A6B4C" w:rsidRPr="00BE70D2">
        <w:rPr>
          <w:color w:val="000000" w:themeColor="text1"/>
          <w:sz w:val="22"/>
          <w:szCs w:val="22"/>
          <w:shd w:val="clear" w:color="auto" w:fill="FFFFFF"/>
          <w:rPrChange w:id="12324" w:author="Chen Liao" w:date="2021-06-01T21:13:00Z">
            <w:rPr>
              <w:color w:val="2A2A2A"/>
              <w:sz w:val="22"/>
              <w:szCs w:val="22"/>
              <w:shd w:val="clear" w:color="auto" w:fill="FFFFFF"/>
            </w:rPr>
          </w:rPrChange>
        </w:rPr>
        <w:fldChar w:fldCharType="end"/>
      </w:r>
      <w:r w:rsidR="006B2B11" w:rsidRPr="00BE70D2">
        <w:rPr>
          <w:color w:val="000000" w:themeColor="text1"/>
          <w:sz w:val="22"/>
          <w:szCs w:val="22"/>
          <w:shd w:val="clear" w:color="auto" w:fill="FFFFFF"/>
          <w:rPrChange w:id="12325" w:author="Chen Liao" w:date="2021-06-01T21:13:00Z">
            <w:rPr>
              <w:color w:val="2A2A2A"/>
              <w:sz w:val="22"/>
              <w:szCs w:val="22"/>
              <w:shd w:val="clear" w:color="auto" w:fill="FFFFFF"/>
            </w:rPr>
          </w:rPrChange>
        </w:rPr>
        <w:t>. Subsequently, in order to avoid sample-to-sample bias due to variable sequencing depth (different number of reads per sample), samples were rarefied to 38,980 sequences per sample</w:t>
      </w:r>
      <w:r w:rsidR="0050704E" w:rsidRPr="00BE70D2">
        <w:rPr>
          <w:color w:val="000000" w:themeColor="text1"/>
          <w:sz w:val="22"/>
          <w:szCs w:val="22"/>
          <w:shd w:val="clear" w:color="auto" w:fill="FFFFFF"/>
          <w:rPrChange w:id="12326" w:author="Chen Liao" w:date="2021-06-01T21:13:00Z">
            <w:rPr>
              <w:color w:val="2A2A2A"/>
              <w:sz w:val="22"/>
              <w:szCs w:val="22"/>
              <w:shd w:val="clear" w:color="auto" w:fill="FFFFFF"/>
            </w:rPr>
          </w:rPrChange>
        </w:rPr>
        <w:t>.</w:t>
      </w:r>
      <w:r w:rsidR="006B2B11" w:rsidRPr="00BE70D2">
        <w:rPr>
          <w:color w:val="000000" w:themeColor="text1"/>
          <w:sz w:val="22"/>
          <w:szCs w:val="22"/>
          <w:shd w:val="clear" w:color="auto" w:fill="FFFFFF"/>
          <w:rPrChange w:id="12327" w:author="Chen Liao" w:date="2021-06-01T21:13:00Z">
            <w:rPr>
              <w:color w:val="2A2A2A"/>
              <w:sz w:val="22"/>
              <w:szCs w:val="22"/>
              <w:shd w:val="clear" w:color="auto" w:fill="FFFFFF"/>
            </w:rPr>
          </w:rPrChange>
        </w:rPr>
        <w:t xml:space="preserve"> </w:t>
      </w:r>
      <w:r w:rsidR="0050704E" w:rsidRPr="00BE70D2">
        <w:rPr>
          <w:color w:val="000000" w:themeColor="text1"/>
          <w:sz w:val="22"/>
          <w:szCs w:val="22"/>
          <w:shd w:val="clear" w:color="auto" w:fill="FFFFFF"/>
          <w:rPrChange w:id="12328" w:author="Chen Liao" w:date="2021-06-01T21:13:00Z">
            <w:rPr>
              <w:color w:val="2A2A2A"/>
              <w:sz w:val="22"/>
              <w:szCs w:val="22"/>
              <w:shd w:val="clear" w:color="auto" w:fill="FFFFFF"/>
            </w:rPr>
          </w:rPrChange>
        </w:rPr>
        <w:t>Rarefaction analysis showed that great majority of the bacteria species diversity and richness that could be sampled was captured by our sequencing depth (</w:t>
      </w:r>
      <w:r w:rsidR="0050704E" w:rsidRPr="00BE70D2">
        <w:rPr>
          <w:color w:val="000000" w:themeColor="text1"/>
          <w:sz w:val="22"/>
          <w:szCs w:val="22"/>
          <w:highlight w:val="yellow"/>
          <w:shd w:val="clear" w:color="auto" w:fill="FFFFFF"/>
          <w:rPrChange w:id="12329" w:author="Chen Liao" w:date="2021-06-01T21:13:00Z">
            <w:rPr>
              <w:color w:val="2A2A2A"/>
              <w:sz w:val="22"/>
              <w:szCs w:val="22"/>
              <w:highlight w:val="yellow"/>
              <w:shd w:val="clear" w:color="auto" w:fill="FFFFFF"/>
            </w:rPr>
          </w:rPrChange>
        </w:rPr>
        <w:t xml:space="preserve">Fig. </w:t>
      </w:r>
      <w:r w:rsidR="003668FE" w:rsidRPr="00BE70D2">
        <w:rPr>
          <w:color w:val="000000" w:themeColor="text1"/>
          <w:sz w:val="22"/>
          <w:szCs w:val="22"/>
          <w:highlight w:val="yellow"/>
          <w:shd w:val="clear" w:color="auto" w:fill="FFFFFF"/>
          <w:rPrChange w:id="12330" w:author="Chen Liao" w:date="2021-06-01T21:13:00Z">
            <w:rPr>
              <w:color w:val="2A2A2A"/>
              <w:sz w:val="22"/>
              <w:szCs w:val="22"/>
              <w:highlight w:val="yellow"/>
              <w:shd w:val="clear" w:color="auto" w:fill="FFFFFF"/>
            </w:rPr>
          </w:rPrChange>
        </w:rPr>
        <w:t>S</w:t>
      </w:r>
      <w:r w:rsidR="0050704E" w:rsidRPr="00BE70D2">
        <w:rPr>
          <w:color w:val="000000" w:themeColor="text1"/>
          <w:sz w:val="22"/>
          <w:szCs w:val="22"/>
          <w:highlight w:val="yellow"/>
          <w:shd w:val="clear" w:color="auto" w:fill="FFFFFF"/>
          <w:rPrChange w:id="12331" w:author="Chen Liao" w:date="2021-06-01T21:13:00Z">
            <w:rPr>
              <w:color w:val="2A2A2A"/>
              <w:sz w:val="22"/>
              <w:szCs w:val="22"/>
              <w:highlight w:val="yellow"/>
              <w:shd w:val="clear" w:color="auto" w:fill="FFFFFF"/>
            </w:rPr>
          </w:rPrChange>
        </w:rPr>
        <w:t>1</w:t>
      </w:r>
      <w:ins w:id="12332" w:author="Chen Liao" w:date="2021-06-02T03:34:00Z">
        <w:r w:rsidR="00AF2FDD">
          <w:rPr>
            <w:color w:val="000000" w:themeColor="text1"/>
            <w:sz w:val="22"/>
            <w:szCs w:val="22"/>
            <w:highlight w:val="yellow"/>
            <w:shd w:val="clear" w:color="auto" w:fill="FFFFFF"/>
          </w:rPr>
          <w:t>6</w:t>
        </w:r>
      </w:ins>
      <w:del w:id="12333" w:author="Chen Liao" w:date="2021-06-02T03:34:00Z">
        <w:r w:rsidR="00C66E14" w:rsidRPr="00BE70D2" w:rsidDel="00AF2FDD">
          <w:rPr>
            <w:color w:val="000000" w:themeColor="text1"/>
            <w:sz w:val="22"/>
            <w:szCs w:val="22"/>
            <w:highlight w:val="yellow"/>
            <w:shd w:val="clear" w:color="auto" w:fill="FFFFFF"/>
            <w:rPrChange w:id="12334" w:author="Chen Liao" w:date="2021-06-01T21:13:00Z">
              <w:rPr>
                <w:color w:val="2A2A2A"/>
                <w:sz w:val="22"/>
                <w:szCs w:val="22"/>
                <w:highlight w:val="yellow"/>
                <w:shd w:val="clear" w:color="auto" w:fill="FFFFFF"/>
              </w:rPr>
            </w:rPrChange>
          </w:rPr>
          <w:delText>8</w:delText>
        </w:r>
      </w:del>
      <w:r w:rsidR="0050704E" w:rsidRPr="00BE70D2">
        <w:rPr>
          <w:color w:val="000000" w:themeColor="text1"/>
          <w:sz w:val="22"/>
          <w:szCs w:val="22"/>
          <w:shd w:val="clear" w:color="auto" w:fill="FFFFFF"/>
          <w:rPrChange w:id="12335" w:author="Chen Liao" w:date="2021-06-01T21:13:00Z">
            <w:rPr>
              <w:color w:val="2A2A2A"/>
              <w:sz w:val="22"/>
              <w:szCs w:val="22"/>
              <w:shd w:val="clear" w:color="auto" w:fill="FFFFFF"/>
            </w:rPr>
          </w:rPrChange>
        </w:rPr>
        <w:t>), indicated sufficient sequencing depth for majority of the analyzed samples. E</w:t>
      </w:r>
      <w:r w:rsidR="006B2B11" w:rsidRPr="00BE70D2">
        <w:rPr>
          <w:color w:val="000000" w:themeColor="text1"/>
          <w:sz w:val="22"/>
          <w:szCs w:val="22"/>
          <w:shd w:val="clear" w:color="auto" w:fill="FFFFFF"/>
          <w:rPrChange w:id="12336" w:author="Chen Liao" w:date="2021-06-01T21:13:00Z">
            <w:rPr>
              <w:color w:val="2A2A2A"/>
              <w:sz w:val="22"/>
              <w:szCs w:val="22"/>
              <w:shd w:val="clear" w:color="auto" w:fill="FFFFFF"/>
            </w:rPr>
          </w:rPrChange>
        </w:rPr>
        <w:t>stimated alpha diversity metrics, beta diversity metrics</w:t>
      </w:r>
      <w:r w:rsidR="00787914" w:rsidRPr="00BE70D2">
        <w:rPr>
          <w:color w:val="000000" w:themeColor="text1"/>
          <w:sz w:val="22"/>
          <w:szCs w:val="22"/>
          <w:shd w:val="clear" w:color="auto" w:fill="FFFFFF"/>
          <w:rPrChange w:id="12337" w:author="Chen Liao" w:date="2021-06-01T21:13:00Z">
            <w:rPr>
              <w:color w:val="2A2A2A"/>
              <w:sz w:val="22"/>
              <w:szCs w:val="22"/>
              <w:shd w:val="clear" w:color="auto" w:fill="FFFFFF"/>
            </w:rPr>
          </w:rPrChange>
        </w:rPr>
        <w:t xml:space="preserve"> (Aitchison distance </w:t>
      </w:r>
      <w:r w:rsidR="00114205" w:rsidRPr="00BE70D2">
        <w:rPr>
          <w:color w:val="000000" w:themeColor="text1"/>
          <w:sz w:val="22"/>
          <w:szCs w:val="22"/>
          <w:shd w:val="clear" w:color="auto" w:fill="FFFFFF"/>
          <w:rPrChange w:id="12338" w:author="Chen Liao" w:date="2021-06-01T21:13:00Z">
            <w:rPr>
              <w:color w:val="2A2A2A"/>
              <w:sz w:val="22"/>
              <w:szCs w:val="22"/>
              <w:shd w:val="clear" w:color="auto" w:fill="FFFFFF"/>
            </w:rPr>
          </w:rPrChange>
        </w:rPr>
        <w:fldChar w:fldCharType="begin"/>
      </w:r>
      <w:r w:rsidR="002E2A76" w:rsidRPr="00BE70D2">
        <w:rPr>
          <w:color w:val="000000" w:themeColor="text1"/>
          <w:sz w:val="22"/>
          <w:szCs w:val="22"/>
          <w:shd w:val="clear" w:color="auto" w:fill="FFFFFF"/>
          <w:rPrChange w:id="12339" w:author="Chen Liao" w:date="2021-06-01T21:13:00Z">
            <w:rPr>
              <w:color w:val="2A2A2A"/>
              <w:sz w:val="22"/>
              <w:szCs w:val="22"/>
              <w:shd w:val="clear" w:color="auto" w:fill="FFFFFF"/>
            </w:rPr>
          </w:rPrChange>
        </w:rPr>
        <w:instrText xml:space="preserve"> ADDIN NE.Ref.{5D93FCD7-EAAA-49A0-8762-DED1FD734D7C}</w:instrText>
      </w:r>
      <w:r w:rsidR="00114205" w:rsidRPr="00BE70D2">
        <w:rPr>
          <w:color w:val="000000" w:themeColor="text1"/>
          <w:sz w:val="22"/>
          <w:szCs w:val="22"/>
          <w:shd w:val="clear" w:color="auto" w:fill="FFFFFF"/>
          <w:rPrChange w:id="12340" w:author="Chen Liao" w:date="2021-06-01T21:13:00Z">
            <w:rPr>
              <w:color w:val="2A2A2A"/>
              <w:sz w:val="22"/>
              <w:szCs w:val="22"/>
              <w:shd w:val="clear" w:color="auto" w:fill="FFFFFF"/>
            </w:rPr>
          </w:rPrChange>
        </w:rPr>
        <w:fldChar w:fldCharType="separate"/>
      </w:r>
      <w:r w:rsidR="00D67D1E" w:rsidRPr="00BE70D2">
        <w:rPr>
          <w:rFonts w:eastAsiaTheme="minorEastAsia"/>
          <w:color w:val="000000" w:themeColor="text1"/>
          <w:sz w:val="22"/>
          <w:szCs w:val="22"/>
          <w:rPrChange w:id="12341" w:author="Chen Liao" w:date="2021-06-01T21:13:00Z">
            <w:rPr>
              <w:rFonts w:eastAsiaTheme="minorEastAsia"/>
              <w:color w:val="080000"/>
              <w:sz w:val="22"/>
              <w:szCs w:val="22"/>
            </w:rPr>
          </w:rPrChange>
        </w:rPr>
        <w:t>[27]</w:t>
      </w:r>
      <w:r w:rsidR="00114205" w:rsidRPr="00BE70D2">
        <w:rPr>
          <w:color w:val="000000" w:themeColor="text1"/>
          <w:sz w:val="22"/>
          <w:szCs w:val="22"/>
          <w:shd w:val="clear" w:color="auto" w:fill="FFFFFF"/>
          <w:rPrChange w:id="12342" w:author="Chen Liao" w:date="2021-06-01T21:13:00Z">
            <w:rPr>
              <w:color w:val="2A2A2A"/>
              <w:sz w:val="22"/>
              <w:szCs w:val="22"/>
              <w:shd w:val="clear" w:color="auto" w:fill="FFFFFF"/>
            </w:rPr>
          </w:rPrChange>
        </w:rPr>
        <w:fldChar w:fldCharType="end"/>
      </w:r>
      <w:r w:rsidR="00787914" w:rsidRPr="00BE70D2">
        <w:rPr>
          <w:color w:val="000000" w:themeColor="text1"/>
          <w:sz w:val="22"/>
          <w:szCs w:val="22"/>
          <w:shd w:val="clear" w:color="auto" w:fill="FFFFFF"/>
          <w:rPrChange w:id="12343" w:author="Chen Liao" w:date="2021-06-01T21:13:00Z">
            <w:rPr>
              <w:color w:val="2A2A2A"/>
              <w:sz w:val="22"/>
              <w:szCs w:val="22"/>
              <w:shd w:val="clear" w:color="auto" w:fill="FFFFFF"/>
            </w:rPr>
          </w:rPrChange>
        </w:rPr>
        <w:t>)</w:t>
      </w:r>
      <w:r w:rsidR="006B2B11" w:rsidRPr="00BE70D2">
        <w:rPr>
          <w:color w:val="000000" w:themeColor="text1"/>
          <w:sz w:val="22"/>
          <w:szCs w:val="22"/>
          <w:shd w:val="clear" w:color="auto" w:fill="FFFFFF"/>
          <w:rPrChange w:id="12344" w:author="Chen Liao" w:date="2021-06-01T21:13:00Z">
            <w:rPr>
              <w:color w:val="2A2A2A"/>
              <w:sz w:val="22"/>
              <w:szCs w:val="22"/>
              <w:shd w:val="clear" w:color="auto" w:fill="FFFFFF"/>
            </w:rPr>
          </w:rPrChange>
        </w:rPr>
        <w:t xml:space="preserve"> and </w:t>
      </w:r>
      <w:commentRangeStart w:id="12345"/>
      <w:proofErr w:type="gramStart"/>
      <w:r w:rsidR="006B2B11" w:rsidRPr="00BE70D2">
        <w:rPr>
          <w:color w:val="000000" w:themeColor="text1"/>
          <w:sz w:val="22"/>
          <w:szCs w:val="22"/>
          <w:shd w:val="clear" w:color="auto" w:fill="FFFFFF"/>
          <w:rPrChange w:id="12346" w:author="Chen Liao" w:date="2021-06-01T21:13:00Z">
            <w:rPr>
              <w:color w:val="2A2A2A"/>
              <w:sz w:val="22"/>
              <w:szCs w:val="22"/>
              <w:shd w:val="clear" w:color="auto" w:fill="FFFFFF"/>
            </w:rPr>
          </w:rPrChange>
        </w:rPr>
        <w:t>Principle</w:t>
      </w:r>
      <w:proofErr w:type="gramEnd"/>
      <w:r w:rsidR="006B2B11" w:rsidRPr="00BE70D2">
        <w:rPr>
          <w:color w:val="000000" w:themeColor="text1"/>
          <w:sz w:val="22"/>
          <w:szCs w:val="22"/>
          <w:shd w:val="clear" w:color="auto" w:fill="FFFFFF"/>
          <w:rPrChange w:id="12347" w:author="Chen Liao" w:date="2021-06-01T21:13:00Z">
            <w:rPr>
              <w:color w:val="2A2A2A"/>
              <w:sz w:val="22"/>
              <w:szCs w:val="22"/>
              <w:shd w:val="clear" w:color="auto" w:fill="FFFFFF"/>
            </w:rPr>
          </w:rPrChange>
        </w:rPr>
        <w:t xml:space="preserve"> Coordinate Analysis (</w:t>
      </w:r>
      <w:proofErr w:type="spellStart"/>
      <w:r w:rsidR="006B2B11" w:rsidRPr="00BE70D2">
        <w:rPr>
          <w:color w:val="000000" w:themeColor="text1"/>
          <w:sz w:val="22"/>
          <w:szCs w:val="22"/>
          <w:shd w:val="clear" w:color="auto" w:fill="FFFFFF"/>
          <w:rPrChange w:id="12348" w:author="Chen Liao" w:date="2021-06-01T21:13:00Z">
            <w:rPr>
              <w:color w:val="2A2A2A"/>
              <w:sz w:val="22"/>
              <w:szCs w:val="22"/>
              <w:shd w:val="clear" w:color="auto" w:fill="FFFFFF"/>
            </w:rPr>
          </w:rPrChange>
        </w:rPr>
        <w:t>PCoA</w:t>
      </w:r>
      <w:proofErr w:type="spellEnd"/>
      <w:r w:rsidR="006B2B11" w:rsidRPr="00BE70D2">
        <w:rPr>
          <w:color w:val="000000" w:themeColor="text1"/>
          <w:sz w:val="22"/>
          <w:szCs w:val="22"/>
          <w:shd w:val="clear" w:color="auto" w:fill="FFFFFF"/>
          <w:rPrChange w:id="12349" w:author="Chen Liao" w:date="2021-06-01T21:13:00Z">
            <w:rPr>
              <w:color w:val="2A2A2A"/>
              <w:sz w:val="22"/>
              <w:szCs w:val="22"/>
              <w:shd w:val="clear" w:color="auto" w:fill="FFFFFF"/>
            </w:rPr>
          </w:rPrChange>
        </w:rPr>
        <w:t xml:space="preserve">) using q2-diversity. </w:t>
      </w:r>
      <w:commentRangeEnd w:id="12345"/>
      <w:r w:rsidR="00A95BD4">
        <w:rPr>
          <w:rStyle w:val="CommentReference"/>
        </w:rPr>
        <w:commentReference w:id="12345"/>
      </w:r>
      <w:r w:rsidR="006B2B11" w:rsidRPr="00BE70D2">
        <w:rPr>
          <w:color w:val="000000" w:themeColor="text1"/>
          <w:sz w:val="22"/>
          <w:szCs w:val="22"/>
          <w:shd w:val="clear" w:color="auto" w:fill="FFFFFF"/>
          <w:rPrChange w:id="12350" w:author="Chen Liao" w:date="2021-06-01T21:13:00Z">
            <w:rPr>
              <w:color w:val="2A2A2A"/>
              <w:sz w:val="22"/>
              <w:szCs w:val="22"/>
              <w:shd w:val="clear" w:color="auto" w:fill="FFFFFF"/>
            </w:rPr>
          </w:rPrChange>
        </w:rPr>
        <w:t>Group significance between alpha and beta diversity indexes was calculated with QIIME2 plugins using the Kruskal–Wallis test and permutational multivariate analysis of variance (PERMANOVA), respectively. To assign taxonomy to the amplicon sequence variants (ASVs), the q2-feature-classifier basing on the classify-</w:t>
      </w:r>
      <w:proofErr w:type="spellStart"/>
      <w:r w:rsidR="006B2B11" w:rsidRPr="00BE70D2">
        <w:rPr>
          <w:color w:val="000000" w:themeColor="text1"/>
          <w:sz w:val="22"/>
          <w:szCs w:val="22"/>
          <w:shd w:val="clear" w:color="auto" w:fill="FFFFFF"/>
          <w:rPrChange w:id="12351" w:author="Chen Liao" w:date="2021-06-01T21:13:00Z">
            <w:rPr>
              <w:color w:val="2A2A2A"/>
              <w:sz w:val="22"/>
              <w:szCs w:val="22"/>
              <w:shd w:val="clear" w:color="auto" w:fill="FFFFFF"/>
            </w:rPr>
          </w:rPrChange>
        </w:rPr>
        <w:t>sklearn</w:t>
      </w:r>
      <w:proofErr w:type="spellEnd"/>
      <w:r w:rsidR="006B2B11" w:rsidRPr="00BE70D2">
        <w:rPr>
          <w:color w:val="000000" w:themeColor="text1"/>
          <w:sz w:val="22"/>
          <w:szCs w:val="22"/>
          <w:shd w:val="clear" w:color="auto" w:fill="FFFFFF"/>
          <w:rPrChange w:id="12352" w:author="Chen Liao" w:date="2021-06-01T21:13:00Z">
            <w:rPr>
              <w:color w:val="2A2A2A"/>
              <w:sz w:val="22"/>
              <w:szCs w:val="22"/>
              <w:shd w:val="clear" w:color="auto" w:fill="FFFFFF"/>
            </w:rPr>
          </w:rPrChange>
        </w:rPr>
        <w:t xml:space="preserve"> naïve Bayes taxonomy classifier was used </w:t>
      </w:r>
      <w:r w:rsidR="006B2B11" w:rsidRPr="00BE70D2">
        <w:rPr>
          <w:color w:val="000000" w:themeColor="text1"/>
          <w:sz w:val="22"/>
          <w:szCs w:val="22"/>
          <w:shd w:val="clear" w:color="auto" w:fill="FFFFFF"/>
          <w:rPrChange w:id="12353" w:author="Chen Liao" w:date="2021-06-01T21:13:00Z">
            <w:rPr>
              <w:color w:val="2A2A2A"/>
              <w:sz w:val="22"/>
              <w:szCs w:val="22"/>
              <w:shd w:val="clear" w:color="auto" w:fill="FFFFFF"/>
            </w:rPr>
          </w:rPrChange>
        </w:rPr>
        <w:lastRenderedPageBreak/>
        <w:t>with the SILVA (v.138) as reference database.</w:t>
      </w:r>
      <w:ins w:id="12354" w:author="Chen Liao" w:date="2021-06-02T03:42:00Z">
        <w:r w:rsidR="00E60B0D">
          <w:rPr>
            <w:color w:val="000000" w:themeColor="text1"/>
            <w:sz w:val="22"/>
            <w:szCs w:val="22"/>
            <w:shd w:val="clear" w:color="auto" w:fill="FFFFFF"/>
          </w:rPr>
          <w:t xml:space="preserve"> Unless s</w:t>
        </w:r>
      </w:ins>
      <w:ins w:id="12355" w:author="Chen Liao" w:date="2021-06-02T03:43:00Z">
        <w:r w:rsidR="00E60B0D">
          <w:rPr>
            <w:color w:val="000000" w:themeColor="text1"/>
            <w:sz w:val="22"/>
            <w:szCs w:val="22"/>
            <w:shd w:val="clear" w:color="auto" w:fill="FFFFFF"/>
          </w:rPr>
          <w:t>pecified</w:t>
        </w:r>
      </w:ins>
      <w:ins w:id="12356" w:author="Chen Liao" w:date="2021-06-02T03:42:00Z">
        <w:r w:rsidR="00E60B0D">
          <w:rPr>
            <w:color w:val="000000" w:themeColor="text1"/>
            <w:sz w:val="22"/>
            <w:szCs w:val="22"/>
            <w:shd w:val="clear" w:color="auto" w:fill="FFFFFF"/>
          </w:rPr>
          <w:t xml:space="preserve">, ASVs are grouped to the lowest classified taxonomy level </w:t>
        </w:r>
      </w:ins>
      <w:ins w:id="12357" w:author="Chen Liao" w:date="2021-06-02T03:43:00Z">
        <w:r w:rsidR="00E60B0D">
          <w:rPr>
            <w:color w:val="000000" w:themeColor="text1"/>
            <w:sz w:val="22"/>
            <w:szCs w:val="22"/>
            <w:shd w:val="clear" w:color="auto" w:fill="FFFFFF"/>
          </w:rPr>
          <w:t>for further analysis.</w:t>
        </w:r>
      </w:ins>
    </w:p>
    <w:p w14:paraId="072D6DDD" w14:textId="77777777" w:rsidR="00E60B0D" w:rsidRPr="00BE70D2" w:rsidRDefault="00E60B0D" w:rsidP="006D6F2F">
      <w:pPr>
        <w:jc w:val="both"/>
        <w:rPr>
          <w:ins w:id="12358" w:author="Chen Liao" w:date="2021-05-28T05:59:00Z"/>
          <w:color w:val="000000" w:themeColor="text1"/>
          <w:sz w:val="22"/>
          <w:szCs w:val="22"/>
          <w:shd w:val="clear" w:color="auto" w:fill="FFFFFF"/>
          <w:rPrChange w:id="12359" w:author="Chen Liao" w:date="2021-06-01T21:13:00Z">
            <w:rPr>
              <w:ins w:id="12360" w:author="Chen Liao" w:date="2021-05-28T05:59:00Z"/>
              <w:color w:val="2A2A2A"/>
              <w:sz w:val="22"/>
              <w:szCs w:val="22"/>
              <w:shd w:val="clear" w:color="auto" w:fill="FFFFFF"/>
            </w:rPr>
          </w:rPrChange>
        </w:rPr>
      </w:pPr>
    </w:p>
    <w:p w14:paraId="78D75E8F" w14:textId="793EC36C" w:rsidR="00BC014D" w:rsidRPr="00BE70D2" w:rsidDel="00A95BD4" w:rsidRDefault="00BC014D" w:rsidP="00F86616">
      <w:pPr>
        <w:jc w:val="both"/>
        <w:rPr>
          <w:del w:id="12361" w:author="Chen Liao" w:date="2021-06-02T03:35:00Z"/>
          <w:color w:val="000000" w:themeColor="text1"/>
          <w:sz w:val="22"/>
          <w:szCs w:val="22"/>
          <w:shd w:val="clear" w:color="auto" w:fill="FFFFFF"/>
          <w:rPrChange w:id="12362" w:author="Chen Liao" w:date="2021-06-01T21:13:00Z">
            <w:rPr>
              <w:del w:id="12363" w:author="Chen Liao" w:date="2021-06-02T03:35:00Z"/>
              <w:color w:val="2A2A2A"/>
              <w:sz w:val="22"/>
              <w:szCs w:val="22"/>
              <w:shd w:val="clear" w:color="auto" w:fill="FFFFFF"/>
            </w:rPr>
          </w:rPrChange>
        </w:rPr>
      </w:pPr>
    </w:p>
    <w:p w14:paraId="02775661" w14:textId="77777777" w:rsidR="00B027EB" w:rsidRPr="00BE70D2" w:rsidDel="00A95BD4" w:rsidRDefault="00B027EB" w:rsidP="00E6373F">
      <w:pPr>
        <w:jc w:val="both"/>
        <w:rPr>
          <w:del w:id="12364" w:author="Chen Liao" w:date="2021-06-02T03:35:00Z"/>
          <w:color w:val="000000" w:themeColor="text1"/>
          <w:sz w:val="22"/>
          <w:szCs w:val="22"/>
          <w:shd w:val="clear" w:color="auto" w:fill="FFFFFF"/>
          <w:rPrChange w:id="12365" w:author="Chen Liao" w:date="2021-06-01T21:13:00Z">
            <w:rPr>
              <w:del w:id="12366" w:author="Chen Liao" w:date="2021-06-02T03:35:00Z"/>
              <w:color w:val="2A2A2A"/>
              <w:sz w:val="22"/>
              <w:szCs w:val="22"/>
              <w:shd w:val="clear" w:color="auto" w:fill="FFFFFF"/>
            </w:rPr>
          </w:rPrChange>
        </w:rPr>
      </w:pPr>
    </w:p>
    <w:p w14:paraId="4ABECDC8" w14:textId="5C933F59" w:rsidR="006B2B11" w:rsidRPr="00BE70D2" w:rsidRDefault="006B2B11" w:rsidP="00E6373F">
      <w:pPr>
        <w:jc w:val="both"/>
        <w:rPr>
          <w:color w:val="000000" w:themeColor="text1"/>
          <w:sz w:val="22"/>
          <w:szCs w:val="22"/>
          <w:shd w:val="clear" w:color="auto" w:fill="FFFFFF"/>
          <w:rPrChange w:id="12367" w:author="Chen Liao" w:date="2021-06-01T21:13:00Z">
            <w:rPr>
              <w:color w:val="2A2A2A"/>
              <w:sz w:val="22"/>
              <w:szCs w:val="22"/>
              <w:shd w:val="clear" w:color="auto" w:fill="FFFFFF"/>
            </w:rPr>
          </w:rPrChange>
        </w:rPr>
      </w:pPr>
      <w:r w:rsidRPr="00BE70D2">
        <w:rPr>
          <w:color w:val="000000" w:themeColor="text1"/>
          <w:sz w:val="22"/>
          <w:szCs w:val="22"/>
          <w:shd w:val="clear" w:color="auto" w:fill="FFFFFF"/>
          <w:rPrChange w:id="12368" w:author="Chen Liao" w:date="2021-06-01T21:13:00Z">
            <w:rPr>
              <w:color w:val="2A2A2A"/>
              <w:sz w:val="22"/>
              <w:szCs w:val="22"/>
              <w:shd w:val="clear" w:color="auto" w:fill="FFFFFF"/>
            </w:rPr>
          </w:rPrChange>
        </w:rPr>
        <w:t xml:space="preserve">For metagenome analysis, raw sequencing reads were subjected to quality filtering and barcode trimming using </w:t>
      </w:r>
      <w:proofErr w:type="spellStart"/>
      <w:r w:rsidRPr="00BE70D2">
        <w:rPr>
          <w:color w:val="000000" w:themeColor="text1"/>
          <w:sz w:val="22"/>
          <w:szCs w:val="22"/>
          <w:shd w:val="clear" w:color="auto" w:fill="FFFFFF"/>
          <w:rPrChange w:id="12369" w:author="Chen Liao" w:date="2021-06-01T21:13:00Z">
            <w:rPr>
              <w:color w:val="2A2A2A"/>
              <w:sz w:val="22"/>
              <w:szCs w:val="22"/>
              <w:shd w:val="clear" w:color="auto" w:fill="FFFFFF"/>
            </w:rPr>
          </w:rPrChange>
        </w:rPr>
        <w:t>KneadData</w:t>
      </w:r>
      <w:proofErr w:type="spellEnd"/>
      <w:r w:rsidRPr="00BE70D2">
        <w:rPr>
          <w:color w:val="000000" w:themeColor="text1"/>
          <w:sz w:val="22"/>
          <w:szCs w:val="22"/>
          <w:shd w:val="clear" w:color="auto" w:fill="FFFFFF"/>
          <w:rPrChange w:id="12370" w:author="Chen Liao" w:date="2021-06-01T21:13:00Z">
            <w:rPr>
              <w:color w:val="2A2A2A"/>
              <w:sz w:val="22"/>
              <w:szCs w:val="22"/>
              <w:shd w:val="clear" w:color="auto" w:fill="FFFFFF"/>
            </w:rPr>
          </w:rPrChange>
        </w:rPr>
        <w:t xml:space="preserve"> (v0.5.4) by employing </w:t>
      </w:r>
      <w:proofErr w:type="spellStart"/>
      <w:r w:rsidRPr="00BE70D2">
        <w:rPr>
          <w:color w:val="000000" w:themeColor="text1"/>
          <w:sz w:val="22"/>
          <w:szCs w:val="22"/>
          <w:shd w:val="clear" w:color="auto" w:fill="FFFFFF"/>
          <w:rPrChange w:id="12371" w:author="Chen Liao" w:date="2021-06-01T21:13:00Z">
            <w:rPr>
              <w:color w:val="2A2A2A"/>
              <w:sz w:val="22"/>
              <w:szCs w:val="22"/>
              <w:shd w:val="clear" w:color="auto" w:fill="FFFFFF"/>
            </w:rPr>
          </w:rPrChange>
        </w:rPr>
        <w:t>trimmomatic</w:t>
      </w:r>
      <w:proofErr w:type="spellEnd"/>
      <w:r w:rsidRPr="00BE70D2">
        <w:rPr>
          <w:color w:val="000000" w:themeColor="text1"/>
          <w:sz w:val="22"/>
          <w:szCs w:val="22"/>
          <w:shd w:val="clear" w:color="auto" w:fill="FFFFFF"/>
          <w:rPrChange w:id="12372" w:author="Chen Liao" w:date="2021-06-01T21:13:00Z">
            <w:rPr>
              <w:color w:val="2A2A2A"/>
              <w:sz w:val="22"/>
              <w:szCs w:val="22"/>
              <w:shd w:val="clear" w:color="auto" w:fill="FFFFFF"/>
            </w:rPr>
          </w:rPrChange>
        </w:rPr>
        <w:t xml:space="preserve"> settings of 4-base wide sliding window, with average quality per base &gt;20 and minimum length 90 bp. Reads mapping to the mouse genome were removed.</w:t>
      </w:r>
      <w:r w:rsidRPr="00BE70D2">
        <w:rPr>
          <w:color w:val="000000" w:themeColor="text1"/>
          <w:sz w:val="22"/>
          <w:szCs w:val="22"/>
          <w:shd w:val="clear" w:color="auto" w:fill="FFFFFF"/>
          <w:rPrChange w:id="12373" w:author="Chen Liao" w:date="2021-06-01T21:13:00Z">
            <w:rPr>
              <w:color w:val="000000"/>
              <w:sz w:val="22"/>
              <w:szCs w:val="22"/>
              <w:shd w:val="clear" w:color="auto" w:fill="FFFFFF"/>
            </w:rPr>
          </w:rPrChange>
        </w:rPr>
        <w:t xml:space="preserve"> </w:t>
      </w:r>
      <w:r w:rsidRPr="00BE70D2">
        <w:rPr>
          <w:color w:val="000000" w:themeColor="text1"/>
          <w:sz w:val="22"/>
          <w:szCs w:val="22"/>
          <w:shd w:val="clear" w:color="auto" w:fill="FFFFFF"/>
          <w:rPrChange w:id="12374" w:author="Chen Liao" w:date="2021-06-01T21:13:00Z">
            <w:rPr>
              <w:color w:val="2A2A2A"/>
              <w:sz w:val="22"/>
              <w:szCs w:val="22"/>
              <w:shd w:val="clear" w:color="auto" w:fill="FFFFFF"/>
            </w:rPr>
          </w:rPrChange>
        </w:rPr>
        <w:t>Kraken2 was run against genome taxonomy database (GTDB_r89_54k) with default parameters</w:t>
      </w:r>
      <w:r w:rsidR="00180748" w:rsidRPr="00BE70D2">
        <w:rPr>
          <w:color w:val="000000" w:themeColor="text1"/>
          <w:sz w:val="22"/>
          <w:szCs w:val="22"/>
          <w:shd w:val="clear" w:color="auto" w:fill="FFFFFF"/>
          <w:rPrChange w:id="12375" w:author="Chen Liao" w:date="2021-06-01T21:13:00Z">
            <w:rPr>
              <w:color w:val="2A2A2A"/>
              <w:sz w:val="22"/>
              <w:szCs w:val="22"/>
              <w:shd w:val="clear" w:color="auto" w:fill="FFFFFF"/>
            </w:rPr>
          </w:rPrChange>
        </w:rPr>
        <w:t xml:space="preserve"> </w:t>
      </w:r>
      <w:r w:rsidR="00180748" w:rsidRPr="00BE70D2">
        <w:rPr>
          <w:color w:val="000000" w:themeColor="text1"/>
          <w:sz w:val="22"/>
          <w:szCs w:val="22"/>
          <w:shd w:val="clear" w:color="auto" w:fill="FFFFFF"/>
          <w:rPrChange w:id="12376" w:author="Chen Liao" w:date="2021-06-01T21:13:00Z">
            <w:rPr>
              <w:color w:val="2A2A2A"/>
              <w:sz w:val="22"/>
              <w:szCs w:val="22"/>
              <w:shd w:val="clear" w:color="auto" w:fill="FFFFFF"/>
            </w:rPr>
          </w:rPrChange>
        </w:rPr>
        <w:fldChar w:fldCharType="begin"/>
      </w:r>
      <w:r w:rsidR="002E2A76" w:rsidRPr="00BE70D2">
        <w:rPr>
          <w:color w:val="000000" w:themeColor="text1"/>
          <w:sz w:val="22"/>
          <w:szCs w:val="22"/>
          <w:shd w:val="clear" w:color="auto" w:fill="FFFFFF"/>
          <w:rPrChange w:id="12377" w:author="Chen Liao" w:date="2021-06-01T21:13:00Z">
            <w:rPr>
              <w:color w:val="2A2A2A"/>
              <w:sz w:val="22"/>
              <w:szCs w:val="22"/>
              <w:shd w:val="clear" w:color="auto" w:fill="FFFFFF"/>
            </w:rPr>
          </w:rPrChange>
        </w:rPr>
        <w:instrText xml:space="preserve"> ADDIN NE.Ref.{74CB457D-9E0A-49EB-A21A-1F21D01A2D6D}</w:instrText>
      </w:r>
      <w:r w:rsidR="00180748" w:rsidRPr="00BE70D2">
        <w:rPr>
          <w:color w:val="000000" w:themeColor="text1"/>
          <w:sz w:val="22"/>
          <w:szCs w:val="22"/>
          <w:shd w:val="clear" w:color="auto" w:fill="FFFFFF"/>
          <w:rPrChange w:id="12378" w:author="Chen Liao" w:date="2021-06-01T21:13:00Z">
            <w:rPr>
              <w:color w:val="2A2A2A"/>
              <w:sz w:val="22"/>
              <w:szCs w:val="22"/>
              <w:shd w:val="clear" w:color="auto" w:fill="FFFFFF"/>
            </w:rPr>
          </w:rPrChange>
        </w:rPr>
        <w:fldChar w:fldCharType="separate"/>
      </w:r>
      <w:r w:rsidR="00D67D1E" w:rsidRPr="00BE70D2">
        <w:rPr>
          <w:rFonts w:eastAsiaTheme="minorEastAsia"/>
          <w:color w:val="000000" w:themeColor="text1"/>
          <w:sz w:val="22"/>
          <w:szCs w:val="22"/>
          <w:rPrChange w:id="12379" w:author="Chen Liao" w:date="2021-06-01T21:13:00Z">
            <w:rPr>
              <w:rFonts w:eastAsiaTheme="minorEastAsia"/>
              <w:color w:val="080000"/>
              <w:sz w:val="22"/>
              <w:szCs w:val="22"/>
            </w:rPr>
          </w:rPrChange>
        </w:rPr>
        <w:t>[82]</w:t>
      </w:r>
      <w:r w:rsidR="00180748" w:rsidRPr="00BE70D2">
        <w:rPr>
          <w:color w:val="000000" w:themeColor="text1"/>
          <w:sz w:val="22"/>
          <w:szCs w:val="22"/>
          <w:shd w:val="clear" w:color="auto" w:fill="FFFFFF"/>
          <w:rPrChange w:id="12380" w:author="Chen Liao" w:date="2021-06-01T21:13:00Z">
            <w:rPr>
              <w:color w:val="2A2A2A"/>
              <w:sz w:val="22"/>
              <w:szCs w:val="22"/>
              <w:shd w:val="clear" w:color="auto" w:fill="FFFFFF"/>
            </w:rPr>
          </w:rPrChange>
        </w:rPr>
        <w:fldChar w:fldCharType="end"/>
      </w:r>
      <w:r w:rsidRPr="00BE70D2">
        <w:rPr>
          <w:color w:val="000000" w:themeColor="text1"/>
          <w:sz w:val="22"/>
          <w:szCs w:val="22"/>
          <w:shd w:val="clear" w:color="auto" w:fill="FFFFFF"/>
          <w:rPrChange w:id="12381" w:author="Chen Liao" w:date="2021-06-01T21:13:00Z">
            <w:rPr>
              <w:color w:val="2A2A2A"/>
              <w:sz w:val="22"/>
              <w:szCs w:val="22"/>
              <w:shd w:val="clear" w:color="auto" w:fill="FFFFFF"/>
            </w:rPr>
          </w:rPrChange>
        </w:rPr>
        <w:t xml:space="preserve">. Following classification by Kraken2, Bracken was used to re-estimate bacterial abundances at taxonomic levels from species to phylum using a read length parameter of 150. Next, the filtered sequences were assembled into contigs using </w:t>
      </w:r>
      <w:proofErr w:type="spellStart"/>
      <w:r w:rsidRPr="00BE70D2">
        <w:rPr>
          <w:color w:val="000000" w:themeColor="text1"/>
          <w:sz w:val="22"/>
          <w:szCs w:val="22"/>
          <w:shd w:val="clear" w:color="auto" w:fill="FFFFFF"/>
          <w:rPrChange w:id="12382" w:author="Chen Liao" w:date="2021-06-01T21:13:00Z">
            <w:rPr>
              <w:color w:val="2A2A2A"/>
              <w:sz w:val="22"/>
              <w:szCs w:val="22"/>
              <w:shd w:val="clear" w:color="auto" w:fill="FFFFFF"/>
            </w:rPr>
          </w:rPrChange>
        </w:rPr>
        <w:t>metaSPAdes</w:t>
      </w:r>
      <w:proofErr w:type="spellEnd"/>
      <w:r w:rsidRPr="00BE70D2">
        <w:rPr>
          <w:color w:val="000000" w:themeColor="text1"/>
          <w:sz w:val="22"/>
          <w:szCs w:val="22"/>
          <w:shd w:val="clear" w:color="auto" w:fill="FFFFFF"/>
          <w:rPrChange w:id="12383" w:author="Chen Liao" w:date="2021-06-01T21:13:00Z">
            <w:rPr>
              <w:color w:val="2A2A2A"/>
              <w:sz w:val="22"/>
              <w:szCs w:val="22"/>
              <w:shd w:val="clear" w:color="auto" w:fill="FFFFFF"/>
            </w:rPr>
          </w:rPrChange>
        </w:rPr>
        <w:t xml:space="preserve"> with default settings</w:t>
      </w:r>
      <w:r w:rsidR="00180748" w:rsidRPr="00BE70D2">
        <w:rPr>
          <w:color w:val="000000" w:themeColor="text1"/>
          <w:sz w:val="22"/>
          <w:szCs w:val="22"/>
          <w:shd w:val="clear" w:color="auto" w:fill="FFFFFF"/>
          <w:rPrChange w:id="12384" w:author="Chen Liao" w:date="2021-06-01T21:13:00Z">
            <w:rPr>
              <w:color w:val="2A2A2A"/>
              <w:sz w:val="22"/>
              <w:szCs w:val="22"/>
              <w:shd w:val="clear" w:color="auto" w:fill="FFFFFF"/>
            </w:rPr>
          </w:rPrChange>
        </w:rPr>
        <w:t xml:space="preserve"> </w:t>
      </w:r>
      <w:r w:rsidR="00180748" w:rsidRPr="00BE70D2">
        <w:rPr>
          <w:color w:val="000000" w:themeColor="text1"/>
          <w:sz w:val="22"/>
          <w:szCs w:val="22"/>
          <w:shd w:val="clear" w:color="auto" w:fill="FFFFFF"/>
          <w:rPrChange w:id="12385" w:author="Chen Liao" w:date="2021-06-01T21:13:00Z">
            <w:rPr>
              <w:color w:val="2A2A2A"/>
              <w:sz w:val="22"/>
              <w:szCs w:val="22"/>
              <w:shd w:val="clear" w:color="auto" w:fill="FFFFFF"/>
            </w:rPr>
          </w:rPrChange>
        </w:rPr>
        <w:fldChar w:fldCharType="begin"/>
      </w:r>
      <w:r w:rsidR="002E2A76" w:rsidRPr="00BE70D2">
        <w:rPr>
          <w:color w:val="000000" w:themeColor="text1"/>
          <w:sz w:val="22"/>
          <w:szCs w:val="22"/>
          <w:shd w:val="clear" w:color="auto" w:fill="FFFFFF"/>
          <w:rPrChange w:id="12386" w:author="Chen Liao" w:date="2021-06-01T21:13:00Z">
            <w:rPr>
              <w:color w:val="2A2A2A"/>
              <w:sz w:val="22"/>
              <w:szCs w:val="22"/>
              <w:shd w:val="clear" w:color="auto" w:fill="FFFFFF"/>
            </w:rPr>
          </w:rPrChange>
        </w:rPr>
        <w:instrText xml:space="preserve"> ADDIN NE.Ref.{D0D6019C-1888-4172-9E08-C4CF6ED8E380}</w:instrText>
      </w:r>
      <w:r w:rsidR="00180748" w:rsidRPr="00BE70D2">
        <w:rPr>
          <w:color w:val="000000" w:themeColor="text1"/>
          <w:sz w:val="22"/>
          <w:szCs w:val="22"/>
          <w:shd w:val="clear" w:color="auto" w:fill="FFFFFF"/>
          <w:rPrChange w:id="12387" w:author="Chen Liao" w:date="2021-06-01T21:13:00Z">
            <w:rPr>
              <w:color w:val="2A2A2A"/>
              <w:sz w:val="22"/>
              <w:szCs w:val="22"/>
              <w:shd w:val="clear" w:color="auto" w:fill="FFFFFF"/>
            </w:rPr>
          </w:rPrChange>
        </w:rPr>
        <w:fldChar w:fldCharType="separate"/>
      </w:r>
      <w:r w:rsidR="00D67D1E" w:rsidRPr="00BE70D2">
        <w:rPr>
          <w:rFonts w:eastAsiaTheme="minorEastAsia"/>
          <w:color w:val="000000" w:themeColor="text1"/>
          <w:sz w:val="22"/>
          <w:szCs w:val="22"/>
          <w:rPrChange w:id="12388" w:author="Chen Liao" w:date="2021-06-01T21:13:00Z">
            <w:rPr>
              <w:rFonts w:eastAsiaTheme="minorEastAsia"/>
              <w:color w:val="080000"/>
              <w:sz w:val="22"/>
              <w:szCs w:val="22"/>
            </w:rPr>
          </w:rPrChange>
        </w:rPr>
        <w:t>[83]</w:t>
      </w:r>
      <w:r w:rsidR="00180748" w:rsidRPr="00BE70D2">
        <w:rPr>
          <w:color w:val="000000" w:themeColor="text1"/>
          <w:sz w:val="22"/>
          <w:szCs w:val="22"/>
          <w:shd w:val="clear" w:color="auto" w:fill="FFFFFF"/>
          <w:rPrChange w:id="12389" w:author="Chen Liao" w:date="2021-06-01T21:13:00Z">
            <w:rPr>
              <w:color w:val="2A2A2A"/>
              <w:sz w:val="22"/>
              <w:szCs w:val="22"/>
              <w:shd w:val="clear" w:color="auto" w:fill="FFFFFF"/>
            </w:rPr>
          </w:rPrChange>
        </w:rPr>
        <w:fldChar w:fldCharType="end"/>
      </w:r>
      <w:r w:rsidRPr="00BE70D2">
        <w:rPr>
          <w:color w:val="000000" w:themeColor="text1"/>
          <w:sz w:val="22"/>
          <w:szCs w:val="22"/>
          <w:shd w:val="clear" w:color="auto" w:fill="FFFFFF"/>
          <w:rPrChange w:id="12390" w:author="Chen Liao" w:date="2021-06-01T21:13:00Z">
            <w:rPr>
              <w:color w:val="2A2A2A"/>
              <w:sz w:val="22"/>
              <w:szCs w:val="22"/>
              <w:shd w:val="clear" w:color="auto" w:fill="FFFFFF"/>
            </w:rPr>
          </w:rPrChange>
        </w:rPr>
        <w:t xml:space="preserve">. </w:t>
      </w:r>
      <w:r w:rsidR="00515060" w:rsidRPr="00BE70D2">
        <w:rPr>
          <w:color w:val="000000" w:themeColor="text1"/>
          <w:sz w:val="22"/>
          <w:szCs w:val="22"/>
          <w:shd w:val="clear" w:color="auto" w:fill="FFFFFF"/>
          <w:rPrChange w:id="12391" w:author="Chen Liao" w:date="2021-06-01T21:13:00Z">
            <w:rPr>
              <w:color w:val="2A2A2A"/>
              <w:sz w:val="22"/>
              <w:szCs w:val="22"/>
              <w:shd w:val="clear" w:color="auto" w:fill="FFFFFF"/>
            </w:rPr>
          </w:rPrChange>
        </w:rPr>
        <w:t xml:space="preserve">The gene abundance was analyzed and calculated </w:t>
      </w:r>
      <w:r w:rsidR="00515060" w:rsidRPr="00BE70D2">
        <w:rPr>
          <w:color w:val="000000" w:themeColor="text1"/>
          <w:sz w:val="22"/>
          <w:szCs w:val="22"/>
          <w:rPrChange w:id="12392" w:author="Chen Liao" w:date="2021-06-01T21:13:00Z">
            <w:rPr>
              <w:color w:val="000000"/>
              <w:sz w:val="22"/>
              <w:szCs w:val="22"/>
            </w:rPr>
          </w:rPrChange>
        </w:rPr>
        <w:t xml:space="preserve">as previously described </w:t>
      </w:r>
      <w:r w:rsidR="00515060" w:rsidRPr="00BE70D2">
        <w:rPr>
          <w:color w:val="000000" w:themeColor="text1"/>
          <w:sz w:val="22"/>
          <w:szCs w:val="22"/>
          <w:shd w:val="clear" w:color="auto" w:fill="FFFFFF"/>
          <w:rPrChange w:id="12393" w:author="Chen Liao" w:date="2021-06-01T21:13:00Z">
            <w:rPr>
              <w:color w:val="2A2A2A"/>
              <w:sz w:val="22"/>
              <w:szCs w:val="22"/>
              <w:shd w:val="clear" w:color="auto" w:fill="FFFFFF"/>
            </w:rPr>
          </w:rPrChange>
        </w:rPr>
        <w:t xml:space="preserve">with modifications </w:t>
      </w:r>
      <w:r w:rsidR="00515060" w:rsidRPr="00BE70D2">
        <w:rPr>
          <w:color w:val="000000" w:themeColor="text1"/>
          <w:sz w:val="22"/>
          <w:szCs w:val="22"/>
          <w:shd w:val="clear" w:color="auto" w:fill="FFFFFF"/>
          <w:rPrChange w:id="12394" w:author="Chen Liao" w:date="2021-06-01T21:13:00Z">
            <w:rPr>
              <w:color w:val="2A2A2A"/>
              <w:sz w:val="22"/>
              <w:szCs w:val="22"/>
              <w:shd w:val="clear" w:color="auto" w:fill="FFFFFF"/>
            </w:rPr>
          </w:rPrChange>
        </w:rPr>
        <w:fldChar w:fldCharType="begin"/>
      </w:r>
      <w:r w:rsidR="002E2A76" w:rsidRPr="00BE70D2">
        <w:rPr>
          <w:color w:val="000000" w:themeColor="text1"/>
          <w:sz w:val="22"/>
          <w:szCs w:val="22"/>
          <w:shd w:val="clear" w:color="auto" w:fill="FFFFFF"/>
          <w:rPrChange w:id="12395" w:author="Chen Liao" w:date="2021-06-01T21:13:00Z">
            <w:rPr>
              <w:color w:val="2A2A2A"/>
              <w:sz w:val="22"/>
              <w:szCs w:val="22"/>
              <w:shd w:val="clear" w:color="auto" w:fill="FFFFFF"/>
            </w:rPr>
          </w:rPrChange>
        </w:rPr>
        <w:instrText xml:space="preserve"> ADDIN NE.Ref.{72B6AACB-BE25-47DF-A5E8-F9F74E982076}</w:instrText>
      </w:r>
      <w:r w:rsidR="00515060" w:rsidRPr="00BE70D2">
        <w:rPr>
          <w:color w:val="000000" w:themeColor="text1"/>
          <w:sz w:val="22"/>
          <w:szCs w:val="22"/>
          <w:shd w:val="clear" w:color="auto" w:fill="FFFFFF"/>
          <w:rPrChange w:id="12396" w:author="Chen Liao" w:date="2021-06-01T21:13:00Z">
            <w:rPr>
              <w:color w:val="2A2A2A"/>
              <w:sz w:val="22"/>
              <w:szCs w:val="22"/>
              <w:shd w:val="clear" w:color="auto" w:fill="FFFFFF"/>
            </w:rPr>
          </w:rPrChange>
        </w:rPr>
        <w:fldChar w:fldCharType="separate"/>
      </w:r>
      <w:r w:rsidR="00D67D1E" w:rsidRPr="00BE70D2">
        <w:rPr>
          <w:rFonts w:eastAsiaTheme="minorEastAsia"/>
          <w:color w:val="000000" w:themeColor="text1"/>
          <w:sz w:val="22"/>
          <w:szCs w:val="22"/>
          <w:rPrChange w:id="12397" w:author="Chen Liao" w:date="2021-06-01T21:13:00Z">
            <w:rPr>
              <w:rFonts w:eastAsiaTheme="minorEastAsia"/>
              <w:color w:val="080000"/>
              <w:sz w:val="22"/>
              <w:szCs w:val="22"/>
            </w:rPr>
          </w:rPrChange>
        </w:rPr>
        <w:t>[84]</w:t>
      </w:r>
      <w:r w:rsidR="00515060" w:rsidRPr="00BE70D2">
        <w:rPr>
          <w:color w:val="000000" w:themeColor="text1"/>
          <w:sz w:val="22"/>
          <w:szCs w:val="22"/>
          <w:shd w:val="clear" w:color="auto" w:fill="FFFFFF"/>
          <w:rPrChange w:id="12398" w:author="Chen Liao" w:date="2021-06-01T21:13:00Z">
            <w:rPr>
              <w:color w:val="2A2A2A"/>
              <w:sz w:val="22"/>
              <w:szCs w:val="22"/>
              <w:shd w:val="clear" w:color="auto" w:fill="FFFFFF"/>
            </w:rPr>
          </w:rPrChange>
        </w:rPr>
        <w:fldChar w:fldCharType="end"/>
      </w:r>
      <w:r w:rsidR="00515060" w:rsidRPr="00BE70D2">
        <w:rPr>
          <w:color w:val="000000" w:themeColor="text1"/>
          <w:sz w:val="22"/>
          <w:szCs w:val="22"/>
          <w:shd w:val="clear" w:color="auto" w:fill="FFFFFF"/>
          <w:rPrChange w:id="12399" w:author="Chen Liao" w:date="2021-06-01T21:13:00Z">
            <w:rPr>
              <w:color w:val="2A2A2A"/>
              <w:sz w:val="22"/>
              <w:szCs w:val="22"/>
              <w:shd w:val="clear" w:color="auto" w:fill="FFFFFF"/>
            </w:rPr>
          </w:rPrChange>
        </w:rPr>
        <w:t xml:space="preserve">. </w:t>
      </w:r>
      <w:r w:rsidRPr="00BE70D2">
        <w:rPr>
          <w:color w:val="000000" w:themeColor="text1"/>
          <w:sz w:val="22"/>
          <w:szCs w:val="22"/>
          <w:shd w:val="clear" w:color="auto" w:fill="FFFFFF"/>
          <w:rPrChange w:id="12400" w:author="Chen Liao" w:date="2021-06-01T21:13:00Z">
            <w:rPr>
              <w:color w:val="2A2A2A"/>
              <w:sz w:val="22"/>
              <w:szCs w:val="22"/>
              <w:shd w:val="clear" w:color="auto" w:fill="FFFFFF"/>
            </w:rPr>
          </w:rPrChange>
        </w:rPr>
        <w:t>Putative genes were then predicted on contigs longer than 200 base pairs using Prodigal under metagenome mode (-p meta)</w:t>
      </w:r>
      <w:r w:rsidR="00FF3D93" w:rsidRPr="00BE70D2">
        <w:rPr>
          <w:color w:val="000000" w:themeColor="text1"/>
          <w:sz w:val="22"/>
          <w:szCs w:val="22"/>
          <w:shd w:val="clear" w:color="auto" w:fill="FFFFFF"/>
          <w:rPrChange w:id="12401" w:author="Chen Liao" w:date="2021-06-01T21:13:00Z">
            <w:rPr>
              <w:color w:val="2A2A2A"/>
              <w:sz w:val="22"/>
              <w:szCs w:val="22"/>
              <w:shd w:val="clear" w:color="auto" w:fill="FFFFFF"/>
            </w:rPr>
          </w:rPrChange>
        </w:rPr>
        <w:t xml:space="preserve"> </w:t>
      </w:r>
      <w:r w:rsidR="00FF3D93" w:rsidRPr="00BE70D2">
        <w:rPr>
          <w:color w:val="000000" w:themeColor="text1"/>
          <w:sz w:val="22"/>
          <w:szCs w:val="22"/>
          <w:shd w:val="clear" w:color="auto" w:fill="FFFFFF"/>
          <w:rPrChange w:id="12402" w:author="Chen Liao" w:date="2021-06-01T21:13:00Z">
            <w:rPr>
              <w:color w:val="2A2A2A"/>
              <w:sz w:val="22"/>
              <w:szCs w:val="22"/>
              <w:shd w:val="clear" w:color="auto" w:fill="FFFFFF"/>
            </w:rPr>
          </w:rPrChange>
        </w:rPr>
        <w:fldChar w:fldCharType="begin"/>
      </w:r>
      <w:r w:rsidR="002E2A76" w:rsidRPr="00BE70D2">
        <w:rPr>
          <w:color w:val="000000" w:themeColor="text1"/>
          <w:sz w:val="22"/>
          <w:szCs w:val="22"/>
          <w:shd w:val="clear" w:color="auto" w:fill="FFFFFF"/>
          <w:rPrChange w:id="12403" w:author="Chen Liao" w:date="2021-06-01T21:13:00Z">
            <w:rPr>
              <w:color w:val="2A2A2A"/>
              <w:sz w:val="22"/>
              <w:szCs w:val="22"/>
              <w:shd w:val="clear" w:color="auto" w:fill="FFFFFF"/>
            </w:rPr>
          </w:rPrChange>
        </w:rPr>
        <w:instrText xml:space="preserve"> ADDIN NE.Ref.{527A84EC-18FA-44C6-9E4B-4FDBB2E155FE}</w:instrText>
      </w:r>
      <w:r w:rsidR="00FF3D93" w:rsidRPr="00BE70D2">
        <w:rPr>
          <w:color w:val="000000" w:themeColor="text1"/>
          <w:sz w:val="22"/>
          <w:szCs w:val="22"/>
          <w:shd w:val="clear" w:color="auto" w:fill="FFFFFF"/>
          <w:rPrChange w:id="12404" w:author="Chen Liao" w:date="2021-06-01T21:13:00Z">
            <w:rPr>
              <w:color w:val="2A2A2A"/>
              <w:sz w:val="22"/>
              <w:szCs w:val="22"/>
              <w:shd w:val="clear" w:color="auto" w:fill="FFFFFF"/>
            </w:rPr>
          </w:rPrChange>
        </w:rPr>
        <w:fldChar w:fldCharType="separate"/>
      </w:r>
      <w:r w:rsidR="00D67D1E" w:rsidRPr="00BE70D2">
        <w:rPr>
          <w:rFonts w:eastAsiaTheme="minorEastAsia"/>
          <w:color w:val="000000" w:themeColor="text1"/>
          <w:sz w:val="22"/>
          <w:szCs w:val="22"/>
          <w:rPrChange w:id="12405" w:author="Chen Liao" w:date="2021-06-01T21:13:00Z">
            <w:rPr>
              <w:rFonts w:eastAsiaTheme="minorEastAsia"/>
              <w:color w:val="080000"/>
              <w:sz w:val="22"/>
              <w:szCs w:val="22"/>
            </w:rPr>
          </w:rPrChange>
        </w:rPr>
        <w:t>[85]</w:t>
      </w:r>
      <w:r w:rsidR="00FF3D93" w:rsidRPr="00BE70D2">
        <w:rPr>
          <w:color w:val="000000" w:themeColor="text1"/>
          <w:sz w:val="22"/>
          <w:szCs w:val="22"/>
          <w:shd w:val="clear" w:color="auto" w:fill="FFFFFF"/>
          <w:rPrChange w:id="12406" w:author="Chen Liao" w:date="2021-06-01T21:13:00Z">
            <w:rPr>
              <w:color w:val="2A2A2A"/>
              <w:sz w:val="22"/>
              <w:szCs w:val="22"/>
              <w:shd w:val="clear" w:color="auto" w:fill="FFFFFF"/>
            </w:rPr>
          </w:rPrChange>
        </w:rPr>
        <w:fldChar w:fldCharType="end"/>
      </w:r>
      <w:r w:rsidRPr="00BE70D2">
        <w:rPr>
          <w:color w:val="000000" w:themeColor="text1"/>
          <w:sz w:val="22"/>
          <w:szCs w:val="22"/>
          <w:shd w:val="clear" w:color="auto" w:fill="FFFFFF"/>
          <w:rPrChange w:id="12407" w:author="Chen Liao" w:date="2021-06-01T21:13:00Z">
            <w:rPr>
              <w:color w:val="2A2A2A"/>
              <w:sz w:val="22"/>
              <w:szCs w:val="22"/>
              <w:shd w:val="clear" w:color="auto" w:fill="FFFFFF"/>
            </w:rPr>
          </w:rPrChange>
        </w:rPr>
        <w:t>. A non-redundant gene catalogue was constructed with CD-HIT using the parameters “-c 0.95 –</w:t>
      </w:r>
      <w:proofErr w:type="spellStart"/>
      <w:r w:rsidRPr="00BE70D2">
        <w:rPr>
          <w:color w:val="000000" w:themeColor="text1"/>
          <w:sz w:val="22"/>
          <w:szCs w:val="22"/>
          <w:shd w:val="clear" w:color="auto" w:fill="FFFFFF"/>
          <w:rPrChange w:id="12408" w:author="Chen Liao" w:date="2021-06-01T21:13:00Z">
            <w:rPr>
              <w:color w:val="2A2A2A"/>
              <w:sz w:val="22"/>
              <w:szCs w:val="22"/>
              <w:shd w:val="clear" w:color="auto" w:fill="FFFFFF"/>
            </w:rPr>
          </w:rPrChange>
        </w:rPr>
        <w:t>aS</w:t>
      </w:r>
      <w:proofErr w:type="spellEnd"/>
      <w:r w:rsidRPr="00BE70D2">
        <w:rPr>
          <w:color w:val="000000" w:themeColor="text1"/>
          <w:sz w:val="22"/>
          <w:szCs w:val="22"/>
          <w:shd w:val="clear" w:color="auto" w:fill="FFFFFF"/>
          <w:rPrChange w:id="12409" w:author="Chen Liao" w:date="2021-06-01T21:13:00Z">
            <w:rPr>
              <w:color w:val="2A2A2A"/>
              <w:sz w:val="22"/>
              <w:szCs w:val="22"/>
              <w:shd w:val="clear" w:color="auto" w:fill="FFFFFF"/>
            </w:rPr>
          </w:rPrChange>
        </w:rPr>
        <w:t xml:space="preserve"> 0.9”</w:t>
      </w:r>
      <w:r w:rsidR="00FF3D93" w:rsidRPr="00BE70D2">
        <w:rPr>
          <w:color w:val="000000" w:themeColor="text1"/>
          <w:sz w:val="22"/>
          <w:szCs w:val="22"/>
          <w:shd w:val="clear" w:color="auto" w:fill="FFFFFF"/>
          <w:rPrChange w:id="12410" w:author="Chen Liao" w:date="2021-06-01T21:13:00Z">
            <w:rPr>
              <w:color w:val="2A2A2A"/>
              <w:sz w:val="22"/>
              <w:szCs w:val="22"/>
              <w:shd w:val="clear" w:color="auto" w:fill="FFFFFF"/>
            </w:rPr>
          </w:rPrChange>
        </w:rPr>
        <w:t xml:space="preserve"> </w:t>
      </w:r>
      <w:r w:rsidR="00026B9B" w:rsidRPr="00BE70D2">
        <w:rPr>
          <w:color w:val="000000" w:themeColor="text1"/>
          <w:sz w:val="22"/>
          <w:szCs w:val="22"/>
          <w:shd w:val="clear" w:color="auto" w:fill="FFFFFF"/>
          <w:rPrChange w:id="12411" w:author="Chen Liao" w:date="2021-06-01T21:13:00Z">
            <w:rPr>
              <w:color w:val="2A2A2A"/>
              <w:sz w:val="22"/>
              <w:szCs w:val="22"/>
              <w:shd w:val="clear" w:color="auto" w:fill="FFFFFF"/>
            </w:rPr>
          </w:rPrChange>
        </w:rPr>
        <w:fldChar w:fldCharType="begin"/>
      </w:r>
      <w:r w:rsidR="002E2A76" w:rsidRPr="00BE70D2">
        <w:rPr>
          <w:color w:val="000000" w:themeColor="text1"/>
          <w:sz w:val="22"/>
          <w:szCs w:val="22"/>
          <w:shd w:val="clear" w:color="auto" w:fill="FFFFFF"/>
          <w:rPrChange w:id="12412" w:author="Chen Liao" w:date="2021-06-01T21:13:00Z">
            <w:rPr>
              <w:color w:val="2A2A2A"/>
              <w:sz w:val="22"/>
              <w:szCs w:val="22"/>
              <w:shd w:val="clear" w:color="auto" w:fill="FFFFFF"/>
            </w:rPr>
          </w:rPrChange>
        </w:rPr>
        <w:instrText xml:space="preserve"> ADDIN NE.Ref.{26CEBFF8-47DA-4765-AADD-07EF3CEA5934}</w:instrText>
      </w:r>
      <w:r w:rsidR="00026B9B" w:rsidRPr="00BE70D2">
        <w:rPr>
          <w:color w:val="000000" w:themeColor="text1"/>
          <w:sz w:val="22"/>
          <w:szCs w:val="22"/>
          <w:shd w:val="clear" w:color="auto" w:fill="FFFFFF"/>
          <w:rPrChange w:id="12413" w:author="Chen Liao" w:date="2021-06-01T21:13:00Z">
            <w:rPr>
              <w:color w:val="2A2A2A"/>
              <w:sz w:val="22"/>
              <w:szCs w:val="22"/>
              <w:shd w:val="clear" w:color="auto" w:fill="FFFFFF"/>
            </w:rPr>
          </w:rPrChange>
        </w:rPr>
        <w:fldChar w:fldCharType="separate"/>
      </w:r>
      <w:r w:rsidR="00D67D1E" w:rsidRPr="00BE70D2">
        <w:rPr>
          <w:rFonts w:eastAsiaTheme="minorEastAsia"/>
          <w:color w:val="000000" w:themeColor="text1"/>
          <w:sz w:val="22"/>
          <w:szCs w:val="22"/>
          <w:rPrChange w:id="12414" w:author="Chen Liao" w:date="2021-06-01T21:13:00Z">
            <w:rPr>
              <w:rFonts w:eastAsiaTheme="minorEastAsia"/>
              <w:color w:val="080000"/>
              <w:sz w:val="22"/>
              <w:szCs w:val="22"/>
            </w:rPr>
          </w:rPrChange>
        </w:rPr>
        <w:t>[86]</w:t>
      </w:r>
      <w:r w:rsidR="00026B9B" w:rsidRPr="00BE70D2">
        <w:rPr>
          <w:color w:val="000000" w:themeColor="text1"/>
          <w:sz w:val="22"/>
          <w:szCs w:val="22"/>
          <w:shd w:val="clear" w:color="auto" w:fill="FFFFFF"/>
          <w:rPrChange w:id="12415" w:author="Chen Liao" w:date="2021-06-01T21:13:00Z">
            <w:rPr>
              <w:color w:val="2A2A2A"/>
              <w:sz w:val="22"/>
              <w:szCs w:val="22"/>
              <w:shd w:val="clear" w:color="auto" w:fill="FFFFFF"/>
            </w:rPr>
          </w:rPrChange>
        </w:rPr>
        <w:fldChar w:fldCharType="end"/>
      </w:r>
      <w:r w:rsidRPr="00BE70D2">
        <w:rPr>
          <w:color w:val="000000" w:themeColor="text1"/>
          <w:sz w:val="22"/>
          <w:szCs w:val="22"/>
          <w:shd w:val="clear" w:color="auto" w:fill="FFFFFF"/>
          <w:rPrChange w:id="12416" w:author="Chen Liao" w:date="2021-06-01T21:13:00Z">
            <w:rPr>
              <w:color w:val="2A2A2A"/>
              <w:sz w:val="22"/>
              <w:szCs w:val="22"/>
              <w:shd w:val="clear" w:color="auto" w:fill="FFFFFF"/>
            </w:rPr>
          </w:rPrChange>
        </w:rPr>
        <w:t>. The abundance of each predicted gene was evaluated by mapping reads back with KMA algorithm and then normalized with the following equation: RPM = 1M × (mapped reads/gene length)</w:t>
      </w:r>
      <w:proofErr w:type="gramStart"/>
      <w:r w:rsidRPr="00BE70D2">
        <w:rPr>
          <w:color w:val="000000" w:themeColor="text1"/>
          <w:sz w:val="22"/>
          <w:szCs w:val="22"/>
          <w:shd w:val="clear" w:color="auto" w:fill="FFFFFF"/>
          <w:rPrChange w:id="12417" w:author="Chen Liao" w:date="2021-06-01T21:13:00Z">
            <w:rPr>
              <w:color w:val="2A2A2A"/>
              <w:sz w:val="22"/>
              <w:szCs w:val="22"/>
              <w:shd w:val="clear" w:color="auto" w:fill="FFFFFF"/>
            </w:rPr>
          </w:rPrChange>
        </w:rPr>
        <w:t>/(</w:t>
      </w:r>
      <w:proofErr w:type="gramEnd"/>
      <w:r w:rsidRPr="00BE70D2">
        <w:rPr>
          <w:color w:val="000000" w:themeColor="text1"/>
          <w:sz w:val="22"/>
          <w:szCs w:val="22"/>
          <w:shd w:val="clear" w:color="auto" w:fill="FFFFFF"/>
          <w:rPrChange w:id="12418" w:author="Chen Liao" w:date="2021-06-01T21:13:00Z">
            <w:rPr>
              <w:color w:val="2A2A2A"/>
              <w:sz w:val="22"/>
              <w:szCs w:val="22"/>
              <w:shd w:val="clear" w:color="auto" w:fill="FFFFFF"/>
            </w:rPr>
          </w:rPrChange>
        </w:rPr>
        <w:t>sum of mapped reads/gene length)</w:t>
      </w:r>
      <w:r w:rsidR="008A2D79" w:rsidRPr="00BE70D2">
        <w:rPr>
          <w:color w:val="000000" w:themeColor="text1"/>
          <w:sz w:val="22"/>
          <w:szCs w:val="22"/>
          <w:shd w:val="clear" w:color="auto" w:fill="FFFFFF"/>
          <w:rPrChange w:id="12419" w:author="Chen Liao" w:date="2021-06-01T21:13:00Z">
            <w:rPr>
              <w:color w:val="2A2A2A"/>
              <w:sz w:val="22"/>
              <w:szCs w:val="22"/>
              <w:shd w:val="clear" w:color="auto" w:fill="FFFFFF"/>
            </w:rPr>
          </w:rPrChange>
        </w:rPr>
        <w:t xml:space="preserve"> </w:t>
      </w:r>
      <w:r w:rsidR="008A2D79" w:rsidRPr="00BE70D2">
        <w:rPr>
          <w:color w:val="000000" w:themeColor="text1"/>
          <w:sz w:val="22"/>
          <w:szCs w:val="22"/>
          <w:shd w:val="clear" w:color="auto" w:fill="FFFFFF"/>
          <w:rPrChange w:id="12420" w:author="Chen Liao" w:date="2021-06-01T21:13:00Z">
            <w:rPr>
              <w:color w:val="2A2A2A"/>
              <w:sz w:val="22"/>
              <w:szCs w:val="22"/>
              <w:shd w:val="clear" w:color="auto" w:fill="FFFFFF"/>
            </w:rPr>
          </w:rPrChange>
        </w:rPr>
        <w:fldChar w:fldCharType="begin"/>
      </w:r>
      <w:r w:rsidR="002E2A76" w:rsidRPr="00BE70D2">
        <w:rPr>
          <w:color w:val="000000" w:themeColor="text1"/>
          <w:sz w:val="22"/>
          <w:szCs w:val="22"/>
          <w:shd w:val="clear" w:color="auto" w:fill="FFFFFF"/>
          <w:rPrChange w:id="12421" w:author="Chen Liao" w:date="2021-06-01T21:13:00Z">
            <w:rPr>
              <w:color w:val="2A2A2A"/>
              <w:sz w:val="22"/>
              <w:szCs w:val="22"/>
              <w:shd w:val="clear" w:color="auto" w:fill="FFFFFF"/>
            </w:rPr>
          </w:rPrChange>
        </w:rPr>
        <w:instrText xml:space="preserve"> ADDIN NE.Ref.{E4DB8DD2-7D13-46B2-AF1B-BAFB052DEA66}</w:instrText>
      </w:r>
      <w:r w:rsidR="008A2D79" w:rsidRPr="00BE70D2">
        <w:rPr>
          <w:color w:val="000000" w:themeColor="text1"/>
          <w:sz w:val="22"/>
          <w:szCs w:val="22"/>
          <w:shd w:val="clear" w:color="auto" w:fill="FFFFFF"/>
          <w:rPrChange w:id="12422" w:author="Chen Liao" w:date="2021-06-01T21:13:00Z">
            <w:rPr>
              <w:color w:val="2A2A2A"/>
              <w:sz w:val="22"/>
              <w:szCs w:val="22"/>
              <w:shd w:val="clear" w:color="auto" w:fill="FFFFFF"/>
            </w:rPr>
          </w:rPrChange>
        </w:rPr>
        <w:fldChar w:fldCharType="separate"/>
      </w:r>
      <w:r w:rsidR="00D67D1E" w:rsidRPr="00BE70D2">
        <w:rPr>
          <w:rFonts w:eastAsiaTheme="minorEastAsia"/>
          <w:color w:val="000000" w:themeColor="text1"/>
          <w:sz w:val="22"/>
          <w:szCs w:val="22"/>
          <w:rPrChange w:id="12423" w:author="Chen Liao" w:date="2021-06-01T21:13:00Z">
            <w:rPr>
              <w:rFonts w:eastAsiaTheme="minorEastAsia"/>
              <w:color w:val="080000"/>
              <w:sz w:val="22"/>
              <w:szCs w:val="22"/>
            </w:rPr>
          </w:rPrChange>
        </w:rPr>
        <w:t>[87]</w:t>
      </w:r>
      <w:r w:rsidR="008A2D79" w:rsidRPr="00BE70D2">
        <w:rPr>
          <w:color w:val="000000" w:themeColor="text1"/>
          <w:sz w:val="22"/>
          <w:szCs w:val="22"/>
          <w:shd w:val="clear" w:color="auto" w:fill="FFFFFF"/>
          <w:rPrChange w:id="12424" w:author="Chen Liao" w:date="2021-06-01T21:13:00Z">
            <w:rPr>
              <w:color w:val="2A2A2A"/>
              <w:sz w:val="22"/>
              <w:szCs w:val="22"/>
              <w:shd w:val="clear" w:color="auto" w:fill="FFFFFF"/>
            </w:rPr>
          </w:rPrChange>
        </w:rPr>
        <w:fldChar w:fldCharType="end"/>
      </w:r>
      <w:r w:rsidRPr="00BE70D2">
        <w:rPr>
          <w:color w:val="000000" w:themeColor="text1"/>
          <w:sz w:val="22"/>
          <w:szCs w:val="22"/>
          <w:shd w:val="clear" w:color="auto" w:fill="FFFFFF"/>
          <w:rPrChange w:id="12425" w:author="Chen Liao" w:date="2021-06-01T21:13:00Z">
            <w:rPr>
              <w:color w:val="2A2A2A"/>
              <w:sz w:val="22"/>
              <w:szCs w:val="22"/>
              <w:shd w:val="clear" w:color="auto" w:fill="FFFFFF"/>
            </w:rPr>
          </w:rPrChange>
        </w:rPr>
        <w:t xml:space="preserve">. For all the predicted genes, </w:t>
      </w:r>
      <w:proofErr w:type="spellStart"/>
      <w:r w:rsidRPr="00BE70D2">
        <w:rPr>
          <w:color w:val="000000" w:themeColor="text1"/>
          <w:sz w:val="22"/>
          <w:szCs w:val="22"/>
          <w:shd w:val="clear" w:color="auto" w:fill="FFFFFF"/>
          <w:rPrChange w:id="12426" w:author="Chen Liao" w:date="2021-06-01T21:13:00Z">
            <w:rPr>
              <w:color w:val="2A2A2A"/>
              <w:sz w:val="22"/>
              <w:szCs w:val="22"/>
              <w:shd w:val="clear" w:color="auto" w:fill="FFFFFF"/>
            </w:rPr>
          </w:rPrChange>
        </w:rPr>
        <w:t>CAZymes</w:t>
      </w:r>
      <w:proofErr w:type="spellEnd"/>
      <w:r w:rsidRPr="00BE70D2">
        <w:rPr>
          <w:color w:val="000000" w:themeColor="text1"/>
          <w:sz w:val="22"/>
          <w:szCs w:val="22"/>
          <w:shd w:val="clear" w:color="auto" w:fill="FFFFFF"/>
          <w:rPrChange w:id="12427" w:author="Chen Liao" w:date="2021-06-01T21:13:00Z">
            <w:rPr>
              <w:color w:val="2A2A2A"/>
              <w:sz w:val="22"/>
              <w:szCs w:val="22"/>
              <w:shd w:val="clear" w:color="auto" w:fill="FFFFFF"/>
            </w:rPr>
          </w:rPrChange>
        </w:rPr>
        <w:t xml:space="preserve"> were annotated using </w:t>
      </w:r>
      <w:proofErr w:type="spellStart"/>
      <w:r w:rsidRPr="00BE70D2">
        <w:rPr>
          <w:color w:val="000000" w:themeColor="text1"/>
          <w:sz w:val="22"/>
          <w:szCs w:val="22"/>
          <w:shd w:val="clear" w:color="auto" w:fill="FFFFFF"/>
          <w:rPrChange w:id="12428" w:author="Chen Liao" w:date="2021-06-01T21:13:00Z">
            <w:rPr>
              <w:color w:val="2A2A2A"/>
              <w:sz w:val="22"/>
              <w:szCs w:val="22"/>
              <w:shd w:val="clear" w:color="auto" w:fill="FFFFFF"/>
            </w:rPr>
          </w:rPrChange>
        </w:rPr>
        <w:t>hmmsearch</w:t>
      </w:r>
      <w:proofErr w:type="spellEnd"/>
      <w:r w:rsidRPr="00BE70D2">
        <w:rPr>
          <w:color w:val="000000" w:themeColor="text1"/>
          <w:sz w:val="22"/>
          <w:szCs w:val="22"/>
          <w:shd w:val="clear" w:color="auto" w:fill="FFFFFF"/>
          <w:rPrChange w:id="12429" w:author="Chen Liao" w:date="2021-06-01T21:13:00Z">
            <w:rPr>
              <w:color w:val="2A2A2A"/>
              <w:sz w:val="22"/>
              <w:szCs w:val="22"/>
              <w:shd w:val="clear" w:color="auto" w:fill="FFFFFF"/>
            </w:rPr>
          </w:rPrChange>
        </w:rPr>
        <w:t xml:space="preserve"> against the dbCAN</w:t>
      </w:r>
      <w:r w:rsidR="008A2D79" w:rsidRPr="00BE70D2">
        <w:rPr>
          <w:color w:val="000000" w:themeColor="text1"/>
          <w:sz w:val="22"/>
          <w:szCs w:val="22"/>
          <w:shd w:val="clear" w:color="auto" w:fill="FFFFFF"/>
          <w:rPrChange w:id="12430" w:author="Chen Liao" w:date="2021-06-01T21:13:00Z">
            <w:rPr>
              <w:color w:val="2A2A2A"/>
              <w:sz w:val="22"/>
              <w:szCs w:val="22"/>
              <w:shd w:val="clear" w:color="auto" w:fill="FFFFFF"/>
            </w:rPr>
          </w:rPrChange>
        </w:rPr>
        <w:t>2</w:t>
      </w:r>
      <w:r w:rsidRPr="00BE70D2">
        <w:rPr>
          <w:color w:val="000000" w:themeColor="text1"/>
          <w:sz w:val="22"/>
          <w:szCs w:val="22"/>
          <w:shd w:val="clear" w:color="auto" w:fill="FFFFFF"/>
          <w:rPrChange w:id="12431" w:author="Chen Liao" w:date="2021-06-01T21:13:00Z">
            <w:rPr>
              <w:color w:val="2A2A2A"/>
              <w:sz w:val="22"/>
              <w:szCs w:val="22"/>
              <w:shd w:val="clear" w:color="auto" w:fill="FFFFFF"/>
            </w:rPr>
          </w:rPrChange>
        </w:rPr>
        <w:t xml:space="preserve"> database V9 (e value &lt;1 × 10−10; coverage &gt;0.3)</w:t>
      </w:r>
      <w:r w:rsidR="008A2D79" w:rsidRPr="00BE70D2">
        <w:rPr>
          <w:color w:val="000000" w:themeColor="text1"/>
          <w:sz w:val="22"/>
          <w:szCs w:val="22"/>
          <w:shd w:val="clear" w:color="auto" w:fill="FFFFFF"/>
          <w:rPrChange w:id="12432" w:author="Chen Liao" w:date="2021-06-01T21:13:00Z">
            <w:rPr>
              <w:color w:val="2A2A2A"/>
              <w:sz w:val="22"/>
              <w:szCs w:val="22"/>
              <w:shd w:val="clear" w:color="auto" w:fill="FFFFFF"/>
            </w:rPr>
          </w:rPrChange>
        </w:rPr>
        <w:t xml:space="preserve"> </w:t>
      </w:r>
      <w:r w:rsidR="008A2D79" w:rsidRPr="00BE70D2">
        <w:rPr>
          <w:color w:val="000000" w:themeColor="text1"/>
          <w:sz w:val="22"/>
          <w:szCs w:val="22"/>
          <w:shd w:val="clear" w:color="auto" w:fill="FFFFFF"/>
          <w:rPrChange w:id="12433" w:author="Chen Liao" w:date="2021-06-01T21:13:00Z">
            <w:rPr>
              <w:color w:val="2A2A2A"/>
              <w:sz w:val="22"/>
              <w:szCs w:val="22"/>
              <w:shd w:val="clear" w:color="auto" w:fill="FFFFFF"/>
            </w:rPr>
          </w:rPrChange>
        </w:rPr>
        <w:fldChar w:fldCharType="begin"/>
      </w:r>
      <w:r w:rsidR="002E2A76" w:rsidRPr="00BE70D2">
        <w:rPr>
          <w:color w:val="000000" w:themeColor="text1"/>
          <w:sz w:val="22"/>
          <w:szCs w:val="22"/>
          <w:shd w:val="clear" w:color="auto" w:fill="FFFFFF"/>
          <w:rPrChange w:id="12434" w:author="Chen Liao" w:date="2021-06-01T21:13:00Z">
            <w:rPr>
              <w:color w:val="2A2A2A"/>
              <w:sz w:val="22"/>
              <w:szCs w:val="22"/>
              <w:shd w:val="clear" w:color="auto" w:fill="FFFFFF"/>
            </w:rPr>
          </w:rPrChange>
        </w:rPr>
        <w:instrText xml:space="preserve"> ADDIN NE.Ref.{AF9FDC7E-976F-413F-A966-54B6A45C4A15}</w:instrText>
      </w:r>
      <w:r w:rsidR="008A2D79" w:rsidRPr="00BE70D2">
        <w:rPr>
          <w:color w:val="000000" w:themeColor="text1"/>
          <w:sz w:val="22"/>
          <w:szCs w:val="22"/>
          <w:shd w:val="clear" w:color="auto" w:fill="FFFFFF"/>
          <w:rPrChange w:id="12435" w:author="Chen Liao" w:date="2021-06-01T21:13:00Z">
            <w:rPr>
              <w:color w:val="2A2A2A"/>
              <w:sz w:val="22"/>
              <w:szCs w:val="22"/>
              <w:shd w:val="clear" w:color="auto" w:fill="FFFFFF"/>
            </w:rPr>
          </w:rPrChange>
        </w:rPr>
        <w:fldChar w:fldCharType="separate"/>
      </w:r>
      <w:r w:rsidR="00D67D1E" w:rsidRPr="00BE70D2">
        <w:rPr>
          <w:rFonts w:eastAsiaTheme="minorEastAsia"/>
          <w:color w:val="000000" w:themeColor="text1"/>
          <w:sz w:val="22"/>
          <w:szCs w:val="22"/>
          <w:rPrChange w:id="12436" w:author="Chen Liao" w:date="2021-06-01T21:13:00Z">
            <w:rPr>
              <w:rFonts w:eastAsiaTheme="minorEastAsia"/>
              <w:color w:val="080000"/>
              <w:sz w:val="22"/>
              <w:szCs w:val="22"/>
            </w:rPr>
          </w:rPrChange>
        </w:rPr>
        <w:t>[88]</w:t>
      </w:r>
      <w:r w:rsidR="008A2D79" w:rsidRPr="00BE70D2">
        <w:rPr>
          <w:color w:val="000000" w:themeColor="text1"/>
          <w:sz w:val="22"/>
          <w:szCs w:val="22"/>
          <w:shd w:val="clear" w:color="auto" w:fill="FFFFFF"/>
          <w:rPrChange w:id="12437" w:author="Chen Liao" w:date="2021-06-01T21:13:00Z">
            <w:rPr>
              <w:color w:val="2A2A2A"/>
              <w:sz w:val="22"/>
              <w:szCs w:val="22"/>
              <w:shd w:val="clear" w:color="auto" w:fill="FFFFFF"/>
            </w:rPr>
          </w:rPrChange>
        </w:rPr>
        <w:fldChar w:fldCharType="end"/>
      </w:r>
      <w:r w:rsidRPr="00BE70D2">
        <w:rPr>
          <w:color w:val="000000" w:themeColor="text1"/>
          <w:sz w:val="22"/>
          <w:szCs w:val="22"/>
          <w:shd w:val="clear" w:color="auto" w:fill="FFFFFF"/>
          <w:rPrChange w:id="12438" w:author="Chen Liao" w:date="2021-06-01T21:13:00Z">
            <w:rPr>
              <w:color w:val="2A2A2A"/>
              <w:sz w:val="22"/>
              <w:szCs w:val="22"/>
              <w:shd w:val="clear" w:color="auto" w:fill="FFFFFF"/>
            </w:rPr>
          </w:rPrChange>
        </w:rPr>
        <w:t xml:space="preserve">. The domain with the highest coverage was selected for sequences overlapping multiple </w:t>
      </w:r>
      <w:proofErr w:type="spellStart"/>
      <w:r w:rsidRPr="00BE70D2">
        <w:rPr>
          <w:color w:val="000000" w:themeColor="text1"/>
          <w:sz w:val="22"/>
          <w:szCs w:val="22"/>
          <w:shd w:val="clear" w:color="auto" w:fill="FFFFFF"/>
          <w:rPrChange w:id="12439" w:author="Chen Liao" w:date="2021-06-01T21:13:00Z">
            <w:rPr>
              <w:color w:val="2A2A2A"/>
              <w:sz w:val="22"/>
              <w:szCs w:val="22"/>
              <w:shd w:val="clear" w:color="auto" w:fill="FFFFFF"/>
            </w:rPr>
          </w:rPrChange>
        </w:rPr>
        <w:t>CAZyme</w:t>
      </w:r>
      <w:proofErr w:type="spellEnd"/>
      <w:r w:rsidRPr="00BE70D2">
        <w:rPr>
          <w:color w:val="000000" w:themeColor="text1"/>
          <w:sz w:val="22"/>
          <w:szCs w:val="22"/>
          <w:shd w:val="clear" w:color="auto" w:fill="FFFFFF"/>
          <w:rPrChange w:id="12440" w:author="Chen Liao" w:date="2021-06-01T21:13:00Z">
            <w:rPr>
              <w:color w:val="2A2A2A"/>
              <w:sz w:val="22"/>
              <w:szCs w:val="22"/>
              <w:shd w:val="clear" w:color="auto" w:fill="FFFFFF"/>
            </w:rPr>
          </w:rPrChange>
        </w:rPr>
        <w:t xml:space="preserve"> domains. </w:t>
      </w:r>
      <w:r w:rsidR="00FD249F" w:rsidRPr="00BE70D2">
        <w:rPr>
          <w:color w:val="000000" w:themeColor="text1"/>
          <w:sz w:val="22"/>
          <w:szCs w:val="22"/>
          <w:shd w:val="clear" w:color="auto" w:fill="FFFFFF"/>
          <w:rPrChange w:id="12441" w:author="Chen Liao" w:date="2021-06-01T21:13:00Z">
            <w:rPr>
              <w:color w:val="2A2A2A"/>
              <w:sz w:val="22"/>
              <w:szCs w:val="22"/>
              <w:shd w:val="clear" w:color="auto" w:fill="FFFFFF"/>
            </w:rPr>
          </w:rPrChange>
        </w:rPr>
        <w:t>For all samples, short genomic assemblies (&lt;2,000 bp) that could have biased the subsequent analysis were first excluded. Genomes were then binned using VAMB</w:t>
      </w:r>
      <w:r w:rsidR="00CD5C3F" w:rsidRPr="00BE70D2">
        <w:rPr>
          <w:color w:val="000000" w:themeColor="text1"/>
          <w:sz w:val="22"/>
          <w:szCs w:val="22"/>
          <w:shd w:val="clear" w:color="auto" w:fill="FFFFFF"/>
          <w:rPrChange w:id="12442" w:author="Chen Liao" w:date="2021-06-01T21:13:00Z">
            <w:rPr>
              <w:color w:val="2A2A2A"/>
              <w:sz w:val="22"/>
              <w:szCs w:val="22"/>
              <w:shd w:val="clear" w:color="auto" w:fill="FFFFFF"/>
            </w:rPr>
          </w:rPrChange>
        </w:rPr>
        <w:t xml:space="preserve"> </w:t>
      </w:r>
      <w:r w:rsidR="00CD5C3F" w:rsidRPr="00BE70D2">
        <w:rPr>
          <w:color w:val="000000" w:themeColor="text1"/>
          <w:sz w:val="22"/>
          <w:szCs w:val="22"/>
          <w:shd w:val="clear" w:color="auto" w:fill="FFFFFF"/>
          <w:rPrChange w:id="12443" w:author="Chen Liao" w:date="2021-06-01T21:13:00Z">
            <w:rPr>
              <w:color w:val="2A2A2A"/>
              <w:sz w:val="22"/>
              <w:szCs w:val="22"/>
              <w:shd w:val="clear" w:color="auto" w:fill="FFFFFF"/>
            </w:rPr>
          </w:rPrChange>
        </w:rPr>
        <w:fldChar w:fldCharType="begin"/>
      </w:r>
      <w:r w:rsidR="002E2A76" w:rsidRPr="00BE70D2">
        <w:rPr>
          <w:color w:val="000000" w:themeColor="text1"/>
          <w:sz w:val="22"/>
          <w:szCs w:val="22"/>
          <w:shd w:val="clear" w:color="auto" w:fill="FFFFFF"/>
          <w:rPrChange w:id="12444" w:author="Chen Liao" w:date="2021-06-01T21:13:00Z">
            <w:rPr>
              <w:color w:val="2A2A2A"/>
              <w:sz w:val="22"/>
              <w:szCs w:val="22"/>
              <w:shd w:val="clear" w:color="auto" w:fill="FFFFFF"/>
            </w:rPr>
          </w:rPrChange>
        </w:rPr>
        <w:instrText xml:space="preserve"> ADDIN NE.Ref.{E64736DC-80EA-407C-87A5-3740B388F085}</w:instrText>
      </w:r>
      <w:r w:rsidR="00CD5C3F" w:rsidRPr="00BE70D2">
        <w:rPr>
          <w:color w:val="000000" w:themeColor="text1"/>
          <w:sz w:val="22"/>
          <w:szCs w:val="22"/>
          <w:shd w:val="clear" w:color="auto" w:fill="FFFFFF"/>
          <w:rPrChange w:id="12445" w:author="Chen Liao" w:date="2021-06-01T21:13:00Z">
            <w:rPr>
              <w:color w:val="2A2A2A"/>
              <w:sz w:val="22"/>
              <w:szCs w:val="22"/>
              <w:shd w:val="clear" w:color="auto" w:fill="FFFFFF"/>
            </w:rPr>
          </w:rPrChange>
        </w:rPr>
        <w:fldChar w:fldCharType="separate"/>
      </w:r>
      <w:r w:rsidR="00D67D1E" w:rsidRPr="00BE70D2">
        <w:rPr>
          <w:rFonts w:eastAsiaTheme="minorEastAsia"/>
          <w:color w:val="000000" w:themeColor="text1"/>
          <w:sz w:val="22"/>
          <w:szCs w:val="22"/>
          <w:rPrChange w:id="12446" w:author="Chen Liao" w:date="2021-06-01T21:13:00Z">
            <w:rPr>
              <w:rFonts w:eastAsiaTheme="minorEastAsia"/>
              <w:color w:val="080000"/>
              <w:sz w:val="22"/>
              <w:szCs w:val="22"/>
            </w:rPr>
          </w:rPrChange>
        </w:rPr>
        <w:t>[89]</w:t>
      </w:r>
      <w:r w:rsidR="00CD5C3F" w:rsidRPr="00BE70D2">
        <w:rPr>
          <w:color w:val="000000" w:themeColor="text1"/>
          <w:sz w:val="22"/>
          <w:szCs w:val="22"/>
          <w:shd w:val="clear" w:color="auto" w:fill="FFFFFF"/>
          <w:rPrChange w:id="12447" w:author="Chen Liao" w:date="2021-06-01T21:13:00Z">
            <w:rPr>
              <w:color w:val="2A2A2A"/>
              <w:sz w:val="22"/>
              <w:szCs w:val="22"/>
              <w:shd w:val="clear" w:color="auto" w:fill="FFFFFF"/>
            </w:rPr>
          </w:rPrChange>
        </w:rPr>
        <w:fldChar w:fldCharType="end"/>
      </w:r>
      <w:r w:rsidR="00FD249F" w:rsidRPr="00BE70D2">
        <w:rPr>
          <w:color w:val="000000" w:themeColor="text1"/>
          <w:sz w:val="22"/>
          <w:szCs w:val="22"/>
          <w:shd w:val="clear" w:color="auto" w:fill="FFFFFF"/>
          <w:rPrChange w:id="12448" w:author="Chen Liao" w:date="2021-06-01T21:13:00Z">
            <w:rPr>
              <w:color w:val="2A2A2A"/>
              <w:sz w:val="22"/>
              <w:szCs w:val="22"/>
              <w:shd w:val="clear" w:color="auto" w:fill="FFFFFF"/>
            </w:rPr>
          </w:rPrChange>
        </w:rPr>
        <w:t>. The binning results were refined based on the bin quality assessment (completeness &gt;7</w:t>
      </w:r>
      <w:r w:rsidR="00F81F77" w:rsidRPr="00BE70D2">
        <w:rPr>
          <w:color w:val="000000" w:themeColor="text1"/>
          <w:sz w:val="22"/>
          <w:szCs w:val="22"/>
          <w:shd w:val="clear" w:color="auto" w:fill="FFFFFF"/>
          <w:rPrChange w:id="12449" w:author="Chen Liao" w:date="2021-06-01T21:13:00Z">
            <w:rPr>
              <w:color w:val="2A2A2A"/>
              <w:sz w:val="22"/>
              <w:szCs w:val="22"/>
              <w:shd w:val="clear" w:color="auto" w:fill="FFFFFF"/>
            </w:rPr>
          </w:rPrChange>
        </w:rPr>
        <w:t>5</w:t>
      </w:r>
      <w:r w:rsidR="00FD249F" w:rsidRPr="00BE70D2">
        <w:rPr>
          <w:color w:val="000000" w:themeColor="text1"/>
          <w:sz w:val="22"/>
          <w:szCs w:val="22"/>
          <w:shd w:val="clear" w:color="auto" w:fill="FFFFFF"/>
          <w:rPrChange w:id="12450" w:author="Chen Liao" w:date="2021-06-01T21:13:00Z">
            <w:rPr>
              <w:color w:val="2A2A2A"/>
              <w:sz w:val="22"/>
              <w:szCs w:val="22"/>
              <w:shd w:val="clear" w:color="auto" w:fill="FFFFFF"/>
            </w:rPr>
          </w:rPrChange>
        </w:rPr>
        <w:t>, and contamination &lt;</w:t>
      </w:r>
      <w:r w:rsidR="00F81F77" w:rsidRPr="00BE70D2">
        <w:rPr>
          <w:color w:val="000000" w:themeColor="text1"/>
          <w:sz w:val="22"/>
          <w:szCs w:val="22"/>
          <w:shd w:val="clear" w:color="auto" w:fill="FFFFFF"/>
          <w:rPrChange w:id="12451" w:author="Chen Liao" w:date="2021-06-01T21:13:00Z">
            <w:rPr>
              <w:color w:val="2A2A2A"/>
              <w:sz w:val="22"/>
              <w:szCs w:val="22"/>
              <w:shd w:val="clear" w:color="auto" w:fill="FFFFFF"/>
            </w:rPr>
          </w:rPrChange>
        </w:rPr>
        <w:t>15</w:t>
      </w:r>
      <w:r w:rsidR="00FD249F" w:rsidRPr="00BE70D2">
        <w:rPr>
          <w:color w:val="000000" w:themeColor="text1"/>
          <w:sz w:val="22"/>
          <w:szCs w:val="22"/>
          <w:shd w:val="clear" w:color="auto" w:fill="FFFFFF"/>
          <w:rPrChange w:id="12452" w:author="Chen Liao" w:date="2021-06-01T21:13:00Z">
            <w:rPr>
              <w:color w:val="2A2A2A"/>
              <w:sz w:val="22"/>
              <w:szCs w:val="22"/>
              <w:shd w:val="clear" w:color="auto" w:fill="FFFFFF"/>
            </w:rPr>
          </w:rPrChange>
        </w:rPr>
        <w:t xml:space="preserve">) of different </w:t>
      </w:r>
      <w:proofErr w:type="spellStart"/>
      <w:r w:rsidR="00FD249F" w:rsidRPr="00BE70D2">
        <w:rPr>
          <w:color w:val="000000" w:themeColor="text1"/>
          <w:sz w:val="22"/>
          <w:szCs w:val="22"/>
          <w:shd w:val="clear" w:color="auto" w:fill="FFFFFF"/>
          <w:rPrChange w:id="12453" w:author="Chen Liao" w:date="2021-06-01T21:13:00Z">
            <w:rPr>
              <w:color w:val="2A2A2A"/>
              <w:sz w:val="22"/>
              <w:szCs w:val="22"/>
              <w:shd w:val="clear" w:color="auto" w:fill="FFFFFF"/>
            </w:rPr>
          </w:rPrChange>
        </w:rPr>
        <w:t>binners</w:t>
      </w:r>
      <w:proofErr w:type="spellEnd"/>
      <w:r w:rsidR="00FD249F" w:rsidRPr="00BE70D2">
        <w:rPr>
          <w:color w:val="000000" w:themeColor="text1"/>
          <w:sz w:val="22"/>
          <w:szCs w:val="22"/>
          <w:shd w:val="clear" w:color="auto" w:fill="FFFFFF"/>
          <w:rPrChange w:id="12454" w:author="Chen Liao" w:date="2021-06-01T21:13:00Z">
            <w:rPr>
              <w:color w:val="2A2A2A"/>
              <w:sz w:val="22"/>
              <w:szCs w:val="22"/>
              <w:shd w:val="clear" w:color="auto" w:fill="FFFFFF"/>
            </w:rPr>
          </w:rPrChange>
        </w:rPr>
        <w:t xml:space="preserve"> from </w:t>
      </w:r>
      <w:proofErr w:type="spellStart"/>
      <w:r w:rsidR="00FD249F" w:rsidRPr="00BE70D2">
        <w:rPr>
          <w:color w:val="000000" w:themeColor="text1"/>
          <w:sz w:val="22"/>
          <w:szCs w:val="22"/>
          <w:shd w:val="clear" w:color="auto" w:fill="FFFFFF"/>
          <w:rPrChange w:id="12455" w:author="Chen Liao" w:date="2021-06-01T21:13:00Z">
            <w:rPr>
              <w:color w:val="2A2A2A"/>
              <w:sz w:val="22"/>
              <w:szCs w:val="22"/>
              <w:shd w:val="clear" w:color="auto" w:fill="FFFFFF"/>
            </w:rPr>
          </w:rPrChange>
        </w:rPr>
        <w:t>CheckM</w:t>
      </w:r>
      <w:proofErr w:type="spellEnd"/>
      <w:r w:rsidR="00C044C5" w:rsidRPr="00BE70D2">
        <w:rPr>
          <w:color w:val="000000" w:themeColor="text1"/>
          <w:sz w:val="22"/>
          <w:szCs w:val="22"/>
          <w:shd w:val="clear" w:color="auto" w:fill="FFFFFF"/>
          <w:rPrChange w:id="12456" w:author="Chen Liao" w:date="2021-06-01T21:13:00Z">
            <w:rPr>
              <w:color w:val="2A2A2A"/>
              <w:sz w:val="22"/>
              <w:szCs w:val="22"/>
              <w:shd w:val="clear" w:color="auto" w:fill="FFFFFF"/>
            </w:rPr>
          </w:rPrChange>
        </w:rPr>
        <w:t xml:space="preserve"> </w:t>
      </w:r>
      <w:r w:rsidR="00BE039F" w:rsidRPr="00BE70D2">
        <w:rPr>
          <w:color w:val="000000" w:themeColor="text1"/>
          <w:sz w:val="22"/>
          <w:szCs w:val="22"/>
          <w:shd w:val="clear" w:color="auto" w:fill="FFFFFF"/>
          <w:rPrChange w:id="12457" w:author="Chen Liao" w:date="2021-06-01T21:13:00Z">
            <w:rPr>
              <w:color w:val="2A2A2A"/>
              <w:sz w:val="22"/>
              <w:szCs w:val="22"/>
              <w:shd w:val="clear" w:color="auto" w:fill="FFFFFF"/>
            </w:rPr>
          </w:rPrChange>
        </w:rPr>
        <w:fldChar w:fldCharType="begin"/>
      </w:r>
      <w:r w:rsidR="002E2A76" w:rsidRPr="00BE70D2">
        <w:rPr>
          <w:color w:val="000000" w:themeColor="text1"/>
          <w:sz w:val="22"/>
          <w:szCs w:val="22"/>
          <w:shd w:val="clear" w:color="auto" w:fill="FFFFFF"/>
          <w:rPrChange w:id="12458" w:author="Chen Liao" w:date="2021-06-01T21:13:00Z">
            <w:rPr>
              <w:color w:val="2A2A2A"/>
              <w:sz w:val="22"/>
              <w:szCs w:val="22"/>
              <w:shd w:val="clear" w:color="auto" w:fill="FFFFFF"/>
            </w:rPr>
          </w:rPrChange>
        </w:rPr>
        <w:instrText xml:space="preserve"> ADDIN NE.Ref.{621535F4-3A2F-49BC-9499-EFCCBDD59145}</w:instrText>
      </w:r>
      <w:r w:rsidR="00BE039F" w:rsidRPr="00BE70D2">
        <w:rPr>
          <w:color w:val="000000" w:themeColor="text1"/>
          <w:sz w:val="22"/>
          <w:szCs w:val="22"/>
          <w:shd w:val="clear" w:color="auto" w:fill="FFFFFF"/>
          <w:rPrChange w:id="12459" w:author="Chen Liao" w:date="2021-06-01T21:13:00Z">
            <w:rPr>
              <w:color w:val="2A2A2A"/>
              <w:sz w:val="22"/>
              <w:szCs w:val="22"/>
              <w:shd w:val="clear" w:color="auto" w:fill="FFFFFF"/>
            </w:rPr>
          </w:rPrChange>
        </w:rPr>
        <w:fldChar w:fldCharType="separate"/>
      </w:r>
      <w:r w:rsidR="00D67D1E" w:rsidRPr="00BE70D2">
        <w:rPr>
          <w:rFonts w:eastAsiaTheme="minorEastAsia"/>
          <w:color w:val="000000" w:themeColor="text1"/>
          <w:sz w:val="22"/>
          <w:szCs w:val="22"/>
          <w:rPrChange w:id="12460" w:author="Chen Liao" w:date="2021-06-01T21:13:00Z">
            <w:rPr>
              <w:rFonts w:eastAsiaTheme="minorEastAsia"/>
              <w:color w:val="080000"/>
              <w:sz w:val="22"/>
              <w:szCs w:val="22"/>
            </w:rPr>
          </w:rPrChange>
        </w:rPr>
        <w:t>[90]</w:t>
      </w:r>
      <w:r w:rsidR="00BE039F" w:rsidRPr="00BE70D2">
        <w:rPr>
          <w:color w:val="000000" w:themeColor="text1"/>
          <w:sz w:val="22"/>
          <w:szCs w:val="22"/>
          <w:shd w:val="clear" w:color="auto" w:fill="FFFFFF"/>
          <w:rPrChange w:id="12461" w:author="Chen Liao" w:date="2021-06-01T21:13:00Z">
            <w:rPr>
              <w:color w:val="2A2A2A"/>
              <w:sz w:val="22"/>
              <w:szCs w:val="22"/>
              <w:shd w:val="clear" w:color="auto" w:fill="FFFFFF"/>
            </w:rPr>
          </w:rPrChange>
        </w:rPr>
        <w:fldChar w:fldCharType="end"/>
      </w:r>
      <w:r w:rsidR="00FD249F" w:rsidRPr="00BE70D2">
        <w:rPr>
          <w:color w:val="000000" w:themeColor="text1"/>
          <w:sz w:val="22"/>
          <w:szCs w:val="22"/>
          <w:shd w:val="clear" w:color="auto" w:fill="FFFFFF"/>
          <w:rPrChange w:id="12462" w:author="Chen Liao" w:date="2021-06-01T21:13:00Z">
            <w:rPr>
              <w:color w:val="2A2A2A"/>
              <w:sz w:val="22"/>
              <w:szCs w:val="22"/>
              <w:shd w:val="clear" w:color="auto" w:fill="FFFFFF"/>
            </w:rPr>
          </w:rPrChange>
        </w:rPr>
        <w:t>. Taxonomic classification of each bin was determined by</w:t>
      </w:r>
      <w:r w:rsidR="00BE039F" w:rsidRPr="00BE70D2">
        <w:rPr>
          <w:color w:val="000000" w:themeColor="text1"/>
          <w:sz w:val="22"/>
          <w:szCs w:val="22"/>
          <w:shd w:val="clear" w:color="auto" w:fill="FFFFFF"/>
          <w:rPrChange w:id="12463" w:author="Chen Liao" w:date="2021-06-01T21:13:00Z">
            <w:rPr>
              <w:color w:val="2A2A2A"/>
              <w:sz w:val="22"/>
              <w:szCs w:val="22"/>
              <w:shd w:val="clear" w:color="auto" w:fill="FFFFFF"/>
            </w:rPr>
          </w:rPrChange>
        </w:rPr>
        <w:t xml:space="preserve"> GTDB-</w:t>
      </w:r>
      <w:proofErr w:type="spellStart"/>
      <w:r w:rsidR="00BE039F" w:rsidRPr="00BE70D2">
        <w:rPr>
          <w:color w:val="000000" w:themeColor="text1"/>
          <w:sz w:val="22"/>
          <w:szCs w:val="22"/>
          <w:shd w:val="clear" w:color="auto" w:fill="FFFFFF"/>
          <w:rPrChange w:id="12464" w:author="Chen Liao" w:date="2021-06-01T21:13:00Z">
            <w:rPr>
              <w:color w:val="2A2A2A"/>
              <w:sz w:val="22"/>
              <w:szCs w:val="22"/>
              <w:shd w:val="clear" w:color="auto" w:fill="FFFFFF"/>
            </w:rPr>
          </w:rPrChange>
        </w:rPr>
        <w:t>tk</w:t>
      </w:r>
      <w:proofErr w:type="spellEnd"/>
      <w:r w:rsidR="00BE039F" w:rsidRPr="00BE70D2">
        <w:rPr>
          <w:color w:val="000000" w:themeColor="text1"/>
          <w:sz w:val="22"/>
          <w:szCs w:val="22"/>
          <w:shd w:val="clear" w:color="auto" w:fill="FFFFFF"/>
          <w:rPrChange w:id="12465" w:author="Chen Liao" w:date="2021-06-01T21:13:00Z">
            <w:rPr>
              <w:color w:val="2A2A2A"/>
              <w:sz w:val="22"/>
              <w:szCs w:val="22"/>
              <w:shd w:val="clear" w:color="auto" w:fill="FFFFFF"/>
            </w:rPr>
          </w:rPrChange>
        </w:rPr>
        <w:t xml:space="preserve"> </w:t>
      </w:r>
      <w:r w:rsidR="00BE039F" w:rsidRPr="00BE70D2">
        <w:rPr>
          <w:color w:val="000000" w:themeColor="text1"/>
          <w:sz w:val="22"/>
          <w:szCs w:val="22"/>
          <w:shd w:val="clear" w:color="auto" w:fill="FFFFFF"/>
          <w:rPrChange w:id="12466" w:author="Chen Liao" w:date="2021-06-01T21:13:00Z">
            <w:rPr>
              <w:color w:val="2A2A2A"/>
              <w:sz w:val="22"/>
              <w:szCs w:val="22"/>
              <w:shd w:val="clear" w:color="auto" w:fill="FFFFFF"/>
            </w:rPr>
          </w:rPrChange>
        </w:rPr>
        <w:fldChar w:fldCharType="begin"/>
      </w:r>
      <w:r w:rsidR="002E2A76" w:rsidRPr="00BE70D2">
        <w:rPr>
          <w:color w:val="000000" w:themeColor="text1"/>
          <w:sz w:val="22"/>
          <w:szCs w:val="22"/>
          <w:shd w:val="clear" w:color="auto" w:fill="FFFFFF"/>
          <w:rPrChange w:id="12467" w:author="Chen Liao" w:date="2021-06-01T21:13:00Z">
            <w:rPr>
              <w:color w:val="2A2A2A"/>
              <w:sz w:val="22"/>
              <w:szCs w:val="22"/>
              <w:shd w:val="clear" w:color="auto" w:fill="FFFFFF"/>
            </w:rPr>
          </w:rPrChange>
        </w:rPr>
        <w:instrText xml:space="preserve"> ADDIN NE.Ref.{D7236CE5-6B4D-4EAC-B73B-80E78D46C78B}</w:instrText>
      </w:r>
      <w:r w:rsidR="00BE039F" w:rsidRPr="00BE70D2">
        <w:rPr>
          <w:color w:val="000000" w:themeColor="text1"/>
          <w:sz w:val="22"/>
          <w:szCs w:val="22"/>
          <w:shd w:val="clear" w:color="auto" w:fill="FFFFFF"/>
          <w:rPrChange w:id="12468" w:author="Chen Liao" w:date="2021-06-01T21:13:00Z">
            <w:rPr>
              <w:color w:val="2A2A2A"/>
              <w:sz w:val="22"/>
              <w:szCs w:val="22"/>
              <w:shd w:val="clear" w:color="auto" w:fill="FFFFFF"/>
            </w:rPr>
          </w:rPrChange>
        </w:rPr>
        <w:fldChar w:fldCharType="separate"/>
      </w:r>
      <w:r w:rsidR="00D67D1E" w:rsidRPr="00BE70D2">
        <w:rPr>
          <w:rFonts w:eastAsiaTheme="minorEastAsia"/>
          <w:color w:val="000000" w:themeColor="text1"/>
          <w:sz w:val="22"/>
          <w:szCs w:val="22"/>
          <w:rPrChange w:id="12469" w:author="Chen Liao" w:date="2021-06-01T21:13:00Z">
            <w:rPr>
              <w:rFonts w:eastAsiaTheme="minorEastAsia"/>
              <w:color w:val="080000"/>
              <w:sz w:val="22"/>
              <w:szCs w:val="22"/>
            </w:rPr>
          </w:rPrChange>
        </w:rPr>
        <w:t>[91]</w:t>
      </w:r>
      <w:r w:rsidR="00BE039F" w:rsidRPr="00BE70D2">
        <w:rPr>
          <w:color w:val="000000" w:themeColor="text1"/>
          <w:sz w:val="22"/>
          <w:szCs w:val="22"/>
          <w:shd w:val="clear" w:color="auto" w:fill="FFFFFF"/>
          <w:rPrChange w:id="12470" w:author="Chen Liao" w:date="2021-06-01T21:13:00Z">
            <w:rPr>
              <w:color w:val="2A2A2A"/>
              <w:sz w:val="22"/>
              <w:szCs w:val="22"/>
              <w:shd w:val="clear" w:color="auto" w:fill="FFFFFF"/>
            </w:rPr>
          </w:rPrChange>
        </w:rPr>
        <w:fldChar w:fldCharType="end"/>
      </w:r>
      <w:r w:rsidR="005C5AED" w:rsidRPr="00BE70D2">
        <w:rPr>
          <w:color w:val="000000" w:themeColor="text1"/>
          <w:sz w:val="22"/>
          <w:szCs w:val="22"/>
          <w:shd w:val="clear" w:color="auto" w:fill="FFFFFF"/>
          <w:rPrChange w:id="12471" w:author="Chen Liao" w:date="2021-06-01T21:13:00Z">
            <w:rPr>
              <w:color w:val="2A2A2A"/>
              <w:sz w:val="22"/>
              <w:szCs w:val="22"/>
              <w:shd w:val="clear" w:color="auto" w:fill="FFFFFF"/>
            </w:rPr>
          </w:rPrChange>
        </w:rPr>
        <w:t>, and subjected to prediction of polysaccharide utilization loci (</w:t>
      </w:r>
      <w:proofErr w:type="spellStart"/>
      <w:r w:rsidR="005C5AED" w:rsidRPr="00BE70D2">
        <w:rPr>
          <w:color w:val="000000" w:themeColor="text1"/>
          <w:sz w:val="22"/>
          <w:szCs w:val="22"/>
          <w:shd w:val="clear" w:color="auto" w:fill="FFFFFF"/>
          <w:rPrChange w:id="12472" w:author="Chen Liao" w:date="2021-06-01T21:13:00Z">
            <w:rPr>
              <w:color w:val="2A2A2A"/>
              <w:sz w:val="22"/>
              <w:szCs w:val="22"/>
              <w:shd w:val="clear" w:color="auto" w:fill="FFFFFF"/>
            </w:rPr>
          </w:rPrChange>
        </w:rPr>
        <w:t>PULz</w:t>
      </w:r>
      <w:proofErr w:type="spellEnd"/>
      <w:r w:rsidR="005C5AED" w:rsidRPr="00BE70D2">
        <w:rPr>
          <w:color w:val="000000" w:themeColor="text1"/>
          <w:sz w:val="22"/>
          <w:szCs w:val="22"/>
          <w:shd w:val="clear" w:color="auto" w:fill="FFFFFF"/>
          <w:rPrChange w:id="12473" w:author="Chen Liao" w:date="2021-06-01T21:13:00Z">
            <w:rPr>
              <w:color w:val="2A2A2A"/>
              <w:sz w:val="22"/>
              <w:szCs w:val="22"/>
              <w:shd w:val="clear" w:color="auto" w:fill="FFFFFF"/>
            </w:rPr>
          </w:rPrChange>
        </w:rPr>
        <w:t xml:space="preserve">) using pipeline </w:t>
      </w:r>
      <w:proofErr w:type="spellStart"/>
      <w:r w:rsidR="005C5AED" w:rsidRPr="00BE70D2">
        <w:rPr>
          <w:color w:val="000000" w:themeColor="text1"/>
          <w:sz w:val="22"/>
          <w:szCs w:val="22"/>
          <w:shd w:val="clear" w:color="auto" w:fill="FFFFFF"/>
          <w:rPrChange w:id="12474" w:author="Chen Liao" w:date="2021-06-01T21:13:00Z">
            <w:rPr>
              <w:color w:val="2A2A2A"/>
              <w:sz w:val="22"/>
              <w:szCs w:val="22"/>
              <w:shd w:val="clear" w:color="auto" w:fill="FFFFFF"/>
            </w:rPr>
          </w:rPrChange>
        </w:rPr>
        <w:t>PULpy</w:t>
      </w:r>
      <w:proofErr w:type="spellEnd"/>
      <w:r w:rsidR="005C5AED" w:rsidRPr="00BE70D2">
        <w:rPr>
          <w:color w:val="000000" w:themeColor="text1"/>
          <w:sz w:val="22"/>
          <w:szCs w:val="22"/>
          <w:shd w:val="clear" w:color="auto" w:fill="FFFFFF"/>
          <w:rPrChange w:id="12475" w:author="Chen Liao" w:date="2021-06-01T21:13:00Z">
            <w:rPr>
              <w:color w:val="2A2A2A"/>
              <w:sz w:val="22"/>
              <w:szCs w:val="22"/>
              <w:shd w:val="clear" w:color="auto" w:fill="FFFFFF"/>
            </w:rPr>
          </w:rPrChange>
        </w:rPr>
        <w:t xml:space="preserve"> </w:t>
      </w:r>
      <w:r w:rsidR="005C5AED" w:rsidRPr="00BE70D2">
        <w:rPr>
          <w:color w:val="000000" w:themeColor="text1"/>
          <w:sz w:val="22"/>
          <w:szCs w:val="22"/>
          <w:shd w:val="clear" w:color="auto" w:fill="FFFFFF"/>
          <w:rPrChange w:id="12476" w:author="Chen Liao" w:date="2021-06-01T21:13:00Z">
            <w:rPr>
              <w:color w:val="2A2A2A"/>
              <w:sz w:val="22"/>
              <w:szCs w:val="22"/>
              <w:shd w:val="clear" w:color="auto" w:fill="FFFFFF"/>
            </w:rPr>
          </w:rPrChange>
        </w:rPr>
        <w:fldChar w:fldCharType="begin"/>
      </w:r>
      <w:r w:rsidR="002E2A76" w:rsidRPr="00BE70D2">
        <w:rPr>
          <w:color w:val="000000" w:themeColor="text1"/>
          <w:sz w:val="22"/>
          <w:szCs w:val="22"/>
          <w:shd w:val="clear" w:color="auto" w:fill="FFFFFF"/>
          <w:rPrChange w:id="12477" w:author="Chen Liao" w:date="2021-06-01T21:13:00Z">
            <w:rPr>
              <w:color w:val="2A2A2A"/>
              <w:sz w:val="22"/>
              <w:szCs w:val="22"/>
              <w:shd w:val="clear" w:color="auto" w:fill="FFFFFF"/>
            </w:rPr>
          </w:rPrChange>
        </w:rPr>
        <w:instrText xml:space="preserve"> ADDIN NE.Ref.{2482B6A3-5DA9-4822-BFF8-BDD4A0D725BE}</w:instrText>
      </w:r>
      <w:r w:rsidR="005C5AED" w:rsidRPr="00BE70D2">
        <w:rPr>
          <w:color w:val="000000" w:themeColor="text1"/>
          <w:sz w:val="22"/>
          <w:szCs w:val="22"/>
          <w:shd w:val="clear" w:color="auto" w:fill="FFFFFF"/>
          <w:rPrChange w:id="12478" w:author="Chen Liao" w:date="2021-06-01T21:13:00Z">
            <w:rPr>
              <w:color w:val="2A2A2A"/>
              <w:sz w:val="22"/>
              <w:szCs w:val="22"/>
              <w:shd w:val="clear" w:color="auto" w:fill="FFFFFF"/>
            </w:rPr>
          </w:rPrChange>
        </w:rPr>
        <w:fldChar w:fldCharType="separate"/>
      </w:r>
      <w:r w:rsidR="00D67D1E" w:rsidRPr="00BE70D2">
        <w:rPr>
          <w:rFonts w:eastAsiaTheme="minorEastAsia"/>
          <w:color w:val="000000" w:themeColor="text1"/>
          <w:sz w:val="22"/>
          <w:szCs w:val="22"/>
          <w:rPrChange w:id="12479" w:author="Chen Liao" w:date="2021-06-01T21:13:00Z">
            <w:rPr>
              <w:rFonts w:eastAsiaTheme="minorEastAsia"/>
              <w:color w:val="080000"/>
              <w:sz w:val="22"/>
              <w:szCs w:val="22"/>
            </w:rPr>
          </w:rPrChange>
        </w:rPr>
        <w:t>[92]</w:t>
      </w:r>
      <w:r w:rsidR="005C5AED" w:rsidRPr="00BE70D2">
        <w:rPr>
          <w:color w:val="000000" w:themeColor="text1"/>
          <w:sz w:val="22"/>
          <w:szCs w:val="22"/>
          <w:shd w:val="clear" w:color="auto" w:fill="FFFFFF"/>
          <w:rPrChange w:id="12480" w:author="Chen Liao" w:date="2021-06-01T21:13:00Z">
            <w:rPr>
              <w:color w:val="2A2A2A"/>
              <w:sz w:val="22"/>
              <w:szCs w:val="22"/>
              <w:shd w:val="clear" w:color="auto" w:fill="FFFFFF"/>
            </w:rPr>
          </w:rPrChange>
        </w:rPr>
        <w:fldChar w:fldCharType="end"/>
      </w:r>
      <w:r w:rsidR="00FD249F" w:rsidRPr="00BE70D2">
        <w:rPr>
          <w:color w:val="000000" w:themeColor="text1"/>
          <w:sz w:val="22"/>
          <w:szCs w:val="22"/>
          <w:shd w:val="clear" w:color="auto" w:fill="FFFFFF"/>
          <w:rPrChange w:id="12481" w:author="Chen Liao" w:date="2021-06-01T21:13:00Z">
            <w:rPr>
              <w:color w:val="2A2A2A"/>
              <w:sz w:val="22"/>
              <w:szCs w:val="22"/>
              <w:shd w:val="clear" w:color="auto" w:fill="FFFFFF"/>
            </w:rPr>
          </w:rPrChange>
        </w:rPr>
        <w:t>.</w:t>
      </w:r>
    </w:p>
    <w:p w14:paraId="14E9491A" w14:textId="77777777" w:rsidR="006B2B11" w:rsidRPr="00BE70D2" w:rsidRDefault="006B2B11" w:rsidP="00E6373F">
      <w:pPr>
        <w:jc w:val="both"/>
        <w:rPr>
          <w:color w:val="000000" w:themeColor="text1"/>
          <w:sz w:val="22"/>
          <w:szCs w:val="22"/>
          <w:shd w:val="clear" w:color="auto" w:fill="FFFFFF"/>
          <w:rPrChange w:id="12482" w:author="Chen Liao" w:date="2021-06-01T21:13:00Z">
            <w:rPr>
              <w:color w:val="2A2A2A"/>
              <w:sz w:val="22"/>
              <w:szCs w:val="22"/>
              <w:shd w:val="clear" w:color="auto" w:fill="FFFFFF"/>
            </w:rPr>
          </w:rPrChange>
        </w:rPr>
      </w:pPr>
    </w:p>
    <w:p w14:paraId="2DF599DE" w14:textId="3A72CB99" w:rsidR="00483031" w:rsidRPr="00BE70D2" w:rsidRDefault="00E75226" w:rsidP="00E6373F">
      <w:pPr>
        <w:jc w:val="both"/>
        <w:rPr>
          <w:color w:val="000000" w:themeColor="text1"/>
          <w:sz w:val="22"/>
          <w:szCs w:val="22"/>
          <w:shd w:val="clear" w:color="auto" w:fill="FFFFFF"/>
          <w:rPrChange w:id="12483" w:author="Chen Liao" w:date="2021-06-01T21:13:00Z">
            <w:rPr>
              <w:color w:val="2A2A2A"/>
              <w:sz w:val="22"/>
              <w:szCs w:val="22"/>
              <w:shd w:val="clear" w:color="auto" w:fill="FFFFFF"/>
            </w:rPr>
          </w:rPrChange>
        </w:rPr>
      </w:pPr>
      <w:r w:rsidRPr="00BE70D2">
        <w:rPr>
          <w:b/>
          <w:bCs/>
          <w:color w:val="000000" w:themeColor="text1"/>
          <w:sz w:val="22"/>
          <w:szCs w:val="22"/>
          <w:shd w:val="clear" w:color="auto" w:fill="FFFFFF"/>
          <w:rPrChange w:id="12484" w:author="Chen Liao" w:date="2021-06-01T21:13:00Z">
            <w:rPr>
              <w:b/>
              <w:bCs/>
              <w:color w:val="2A2A2A"/>
              <w:sz w:val="22"/>
              <w:szCs w:val="22"/>
              <w:shd w:val="clear" w:color="auto" w:fill="FFFFFF"/>
            </w:rPr>
          </w:rPrChange>
        </w:rPr>
        <w:t xml:space="preserve">Harmonic oscillation model. </w:t>
      </w:r>
      <w:r w:rsidR="007770D8" w:rsidRPr="00BE70D2">
        <w:rPr>
          <w:color w:val="000000" w:themeColor="text1"/>
          <w:sz w:val="22"/>
          <w:szCs w:val="22"/>
          <w:shd w:val="clear" w:color="auto" w:fill="FFFFFF"/>
          <w:rPrChange w:id="12485" w:author="Chen Liao" w:date="2021-06-01T21:13:00Z">
            <w:rPr>
              <w:color w:val="2A2A2A"/>
              <w:sz w:val="22"/>
              <w:szCs w:val="22"/>
              <w:shd w:val="clear" w:color="auto" w:fill="FFFFFF"/>
            </w:rPr>
          </w:rPrChange>
        </w:rPr>
        <w:t xml:space="preserve">The </w:t>
      </w:r>
      <w:r w:rsidR="009C40A9" w:rsidRPr="00BE70D2">
        <w:rPr>
          <w:color w:val="000000" w:themeColor="text1"/>
          <w:sz w:val="22"/>
          <w:szCs w:val="22"/>
          <w:shd w:val="clear" w:color="auto" w:fill="FFFFFF"/>
          <w:rPrChange w:id="12486" w:author="Chen Liao" w:date="2021-06-01T21:13:00Z">
            <w:rPr>
              <w:color w:val="2A2A2A"/>
              <w:sz w:val="22"/>
              <w:szCs w:val="22"/>
              <w:shd w:val="clear" w:color="auto" w:fill="FFFFFF"/>
            </w:rPr>
          </w:rPrChange>
        </w:rPr>
        <w:t xml:space="preserve">dynamic </w:t>
      </w:r>
      <w:r w:rsidR="007770D8" w:rsidRPr="00BE70D2">
        <w:rPr>
          <w:color w:val="000000" w:themeColor="text1"/>
          <w:sz w:val="22"/>
          <w:szCs w:val="22"/>
          <w:shd w:val="clear" w:color="auto" w:fill="FFFFFF"/>
          <w:rPrChange w:id="12487" w:author="Chen Liao" w:date="2021-06-01T21:13:00Z">
            <w:rPr>
              <w:color w:val="2A2A2A"/>
              <w:sz w:val="22"/>
              <w:szCs w:val="22"/>
              <w:shd w:val="clear" w:color="auto" w:fill="FFFFFF"/>
            </w:rPr>
          </w:rPrChange>
        </w:rPr>
        <w:t xml:space="preserve">behavior of a damped harmonic oscillator is modeled by the following </w:t>
      </w:r>
      <w:r w:rsidR="009C40A9" w:rsidRPr="00BE70D2">
        <w:rPr>
          <w:color w:val="000000" w:themeColor="text1"/>
          <w:sz w:val="22"/>
          <w:szCs w:val="22"/>
          <w:shd w:val="clear" w:color="auto" w:fill="FFFFFF"/>
          <w:rPrChange w:id="12488" w:author="Chen Liao" w:date="2021-06-01T21:13:00Z">
            <w:rPr>
              <w:color w:val="2A2A2A"/>
              <w:sz w:val="22"/>
              <w:szCs w:val="22"/>
              <w:shd w:val="clear" w:color="auto" w:fill="FFFFFF"/>
            </w:rPr>
          </w:rPrChange>
        </w:rPr>
        <w:t xml:space="preserve">second-order </w:t>
      </w:r>
      <w:r w:rsidR="007770D8" w:rsidRPr="00BE70D2">
        <w:rPr>
          <w:color w:val="000000" w:themeColor="text1"/>
          <w:sz w:val="22"/>
          <w:szCs w:val="22"/>
          <w:shd w:val="clear" w:color="auto" w:fill="FFFFFF"/>
          <w:rPrChange w:id="12489" w:author="Chen Liao" w:date="2021-06-01T21:13:00Z">
            <w:rPr>
              <w:color w:val="2A2A2A"/>
              <w:sz w:val="22"/>
              <w:szCs w:val="22"/>
              <w:shd w:val="clear" w:color="auto" w:fill="FFFFFF"/>
            </w:rPr>
          </w:rPrChange>
        </w:rPr>
        <w:t>differential equation</w:t>
      </w:r>
    </w:p>
    <w:tbl>
      <w:tblPr>
        <w:tblStyle w:val="TableGrid"/>
        <w:tblW w:w="8550" w:type="dxa"/>
        <w:tblLook w:val="04A0" w:firstRow="1" w:lastRow="0" w:firstColumn="1" w:lastColumn="0" w:noHBand="0" w:noVBand="1"/>
      </w:tblPr>
      <w:tblGrid>
        <w:gridCol w:w="7461"/>
        <w:gridCol w:w="1089"/>
      </w:tblGrid>
      <w:tr w:rsidR="002D0174" w:rsidRPr="00BE70D2" w14:paraId="631016A7" w14:textId="77777777" w:rsidTr="00A46CB5">
        <w:tc>
          <w:tcPr>
            <w:tcW w:w="6659" w:type="dxa"/>
            <w:tcBorders>
              <w:top w:val="nil"/>
              <w:left w:val="nil"/>
              <w:bottom w:val="nil"/>
              <w:right w:val="nil"/>
            </w:tcBorders>
            <w:shd w:val="clear" w:color="auto" w:fill="auto"/>
          </w:tcPr>
          <w:p w14:paraId="1D5F9C39" w14:textId="6443DB3F" w:rsidR="00483031" w:rsidRPr="00BE70D2" w:rsidRDefault="00EE5B84" w:rsidP="00E6373F">
            <w:pPr>
              <w:jc w:val="both"/>
              <w:rPr>
                <w:color w:val="000000" w:themeColor="text1"/>
                <w:sz w:val="22"/>
                <w:szCs w:val="22"/>
                <w:lang w:eastAsia="zh-CN"/>
                <w:rPrChange w:id="12490" w:author="Chen Liao" w:date="2021-06-01T21:13:00Z">
                  <w:rPr>
                    <w:color w:val="000000"/>
                    <w:sz w:val="22"/>
                    <w:szCs w:val="22"/>
                    <w:lang w:eastAsia="zh-CN"/>
                  </w:rPr>
                </w:rPrChange>
              </w:rPr>
            </w:pPr>
            <m:oMathPara>
              <m:oMathParaPr>
                <m:jc m:val="center"/>
              </m:oMathParaPr>
              <m:oMath>
                <m:f>
                  <m:fPr>
                    <m:ctrlPr>
                      <w:rPr>
                        <w:rFonts w:ascii="Cambria Math" w:hAnsi="Cambria Math"/>
                        <w:color w:val="000000" w:themeColor="text1"/>
                        <w:sz w:val="22"/>
                        <w:szCs w:val="22"/>
                        <w:lang w:eastAsia="zh-CN"/>
                        <w:rPrChange w:id="12491" w:author="Chen Liao" w:date="2021-06-01T21:13:00Z">
                          <w:rPr>
                            <w:rFonts w:ascii="Cambria Math" w:hAnsi="Cambria Math"/>
                            <w:color w:val="000000" w:themeColor="text1"/>
                            <w:sz w:val="22"/>
                            <w:szCs w:val="22"/>
                            <w:lang w:eastAsia="zh-CN"/>
                          </w:rPr>
                        </w:rPrChange>
                      </w:rPr>
                    </m:ctrlPr>
                  </m:fPr>
                  <m:num>
                    <m:sSup>
                      <m:sSupPr>
                        <m:ctrlPr>
                          <w:rPr>
                            <w:rFonts w:ascii="Cambria Math" w:hAnsi="Cambria Math"/>
                            <w:i/>
                            <w:color w:val="000000" w:themeColor="text1"/>
                            <w:sz w:val="22"/>
                            <w:szCs w:val="22"/>
                            <w:lang w:eastAsia="zh-CN"/>
                            <w:rPrChange w:id="12492" w:author="Chen Liao" w:date="2021-06-01T21:13:00Z">
                              <w:rPr>
                                <w:rFonts w:ascii="Cambria Math" w:hAnsi="Cambria Math"/>
                                <w:i/>
                                <w:color w:val="000000" w:themeColor="text1"/>
                                <w:sz w:val="22"/>
                                <w:szCs w:val="22"/>
                                <w:lang w:eastAsia="zh-CN"/>
                              </w:rPr>
                            </w:rPrChange>
                          </w:rPr>
                        </m:ctrlPr>
                      </m:sSupPr>
                      <m:e>
                        <m:r>
                          <w:rPr>
                            <w:rFonts w:ascii="Cambria Math" w:hAnsi="Cambria Math"/>
                            <w:color w:val="000000" w:themeColor="text1"/>
                            <w:sz w:val="22"/>
                            <w:szCs w:val="22"/>
                            <w:rPrChange w:id="12493" w:author="Chen Liao" w:date="2021-06-01T21:13:00Z">
                              <w:rPr>
                                <w:rFonts w:ascii="Cambria Math" w:hAnsi="Cambria Math"/>
                                <w:color w:val="000000"/>
                                <w:sz w:val="22"/>
                                <w:szCs w:val="22"/>
                              </w:rPr>
                            </w:rPrChange>
                          </w:rPr>
                          <m:t>d</m:t>
                        </m:r>
                      </m:e>
                      <m:sup>
                        <m:r>
                          <w:rPr>
                            <w:rFonts w:ascii="Cambria Math" w:hAnsi="Cambria Math"/>
                            <w:color w:val="000000" w:themeColor="text1"/>
                            <w:sz w:val="22"/>
                            <w:szCs w:val="22"/>
                            <w:rPrChange w:id="12494" w:author="Chen Liao" w:date="2021-06-01T21:13:00Z">
                              <w:rPr>
                                <w:rFonts w:ascii="Cambria Math" w:hAnsi="Cambria Math"/>
                                <w:color w:val="000000"/>
                                <w:sz w:val="22"/>
                                <w:szCs w:val="22"/>
                              </w:rPr>
                            </w:rPrChange>
                          </w:rPr>
                          <m:t>2</m:t>
                        </m:r>
                      </m:sup>
                    </m:sSup>
                    <m:r>
                      <w:rPr>
                        <w:rFonts w:ascii="Cambria Math" w:hAnsi="Cambria Math"/>
                        <w:color w:val="000000" w:themeColor="text1"/>
                        <w:sz w:val="22"/>
                        <w:szCs w:val="22"/>
                        <w:rPrChange w:id="12495" w:author="Chen Liao" w:date="2021-06-01T21:13:00Z">
                          <w:rPr>
                            <w:rFonts w:ascii="Cambria Math" w:hAnsi="Cambria Math"/>
                            <w:color w:val="000000"/>
                            <w:sz w:val="22"/>
                            <w:szCs w:val="22"/>
                          </w:rPr>
                        </w:rPrChange>
                      </w:rPr>
                      <m:t>x</m:t>
                    </m:r>
                  </m:num>
                  <m:den>
                    <m:r>
                      <w:rPr>
                        <w:rFonts w:ascii="Cambria Math" w:hAnsi="Cambria Math"/>
                        <w:color w:val="000000" w:themeColor="text1"/>
                        <w:sz w:val="22"/>
                        <w:szCs w:val="22"/>
                        <w:rPrChange w:id="12496" w:author="Chen Liao" w:date="2021-06-01T21:13:00Z">
                          <w:rPr>
                            <w:rFonts w:ascii="Cambria Math" w:hAnsi="Cambria Math"/>
                            <w:color w:val="000000"/>
                            <w:sz w:val="22"/>
                            <w:szCs w:val="22"/>
                          </w:rPr>
                        </w:rPrChange>
                      </w:rPr>
                      <m:t>d</m:t>
                    </m:r>
                    <m:sSup>
                      <m:sSupPr>
                        <m:ctrlPr>
                          <w:rPr>
                            <w:rFonts w:ascii="Cambria Math" w:hAnsi="Cambria Math"/>
                            <w:i/>
                            <w:color w:val="000000" w:themeColor="text1"/>
                            <w:sz w:val="22"/>
                            <w:szCs w:val="22"/>
                            <w:lang w:eastAsia="zh-CN"/>
                            <w:rPrChange w:id="12497" w:author="Chen Liao" w:date="2021-06-01T21:13:00Z">
                              <w:rPr>
                                <w:rFonts w:ascii="Cambria Math" w:hAnsi="Cambria Math"/>
                                <w:i/>
                                <w:color w:val="000000" w:themeColor="text1"/>
                                <w:sz w:val="22"/>
                                <w:szCs w:val="22"/>
                                <w:lang w:eastAsia="zh-CN"/>
                              </w:rPr>
                            </w:rPrChange>
                          </w:rPr>
                        </m:ctrlPr>
                      </m:sSupPr>
                      <m:e>
                        <m:r>
                          <w:rPr>
                            <w:rFonts w:ascii="Cambria Math" w:hAnsi="Cambria Math"/>
                            <w:color w:val="000000" w:themeColor="text1"/>
                            <w:sz w:val="22"/>
                            <w:szCs w:val="22"/>
                            <w:rPrChange w:id="12498" w:author="Chen Liao" w:date="2021-06-01T21:13:00Z">
                              <w:rPr>
                                <w:rFonts w:ascii="Cambria Math" w:hAnsi="Cambria Math"/>
                                <w:color w:val="000000"/>
                                <w:sz w:val="22"/>
                                <w:szCs w:val="22"/>
                              </w:rPr>
                            </w:rPrChange>
                          </w:rPr>
                          <m:t>t</m:t>
                        </m:r>
                      </m:e>
                      <m:sup>
                        <m:r>
                          <w:rPr>
                            <w:rFonts w:ascii="Cambria Math" w:hAnsi="Cambria Math"/>
                            <w:color w:val="000000" w:themeColor="text1"/>
                            <w:sz w:val="22"/>
                            <w:szCs w:val="22"/>
                            <w:rPrChange w:id="12499" w:author="Chen Liao" w:date="2021-06-01T21:13:00Z">
                              <w:rPr>
                                <w:rFonts w:ascii="Cambria Math" w:hAnsi="Cambria Math"/>
                                <w:color w:val="000000"/>
                                <w:sz w:val="22"/>
                                <w:szCs w:val="22"/>
                              </w:rPr>
                            </w:rPrChange>
                          </w:rPr>
                          <m:t>2</m:t>
                        </m:r>
                      </m:sup>
                    </m:sSup>
                  </m:den>
                </m:f>
                <m:r>
                  <w:rPr>
                    <w:rFonts w:ascii="Cambria Math" w:hAnsi="Cambria Math"/>
                    <w:color w:val="000000" w:themeColor="text1"/>
                    <w:sz w:val="22"/>
                    <w:szCs w:val="22"/>
                    <w:rPrChange w:id="12500" w:author="Chen Liao" w:date="2021-06-01T21:13:00Z">
                      <w:rPr>
                        <w:rFonts w:ascii="Cambria Math" w:hAnsi="Cambria Math"/>
                        <w:color w:val="000000"/>
                        <w:sz w:val="22"/>
                        <w:szCs w:val="22"/>
                      </w:rPr>
                    </w:rPrChange>
                  </w:rPr>
                  <m:t>+b</m:t>
                </m:r>
                <m:f>
                  <m:fPr>
                    <m:ctrlPr>
                      <w:rPr>
                        <w:rFonts w:ascii="Cambria Math" w:hAnsi="Cambria Math"/>
                        <w:color w:val="000000" w:themeColor="text1"/>
                        <w:sz w:val="22"/>
                        <w:szCs w:val="22"/>
                        <w:lang w:eastAsia="zh-CN"/>
                        <w:rPrChange w:id="12501" w:author="Chen Liao" w:date="2021-06-01T21:13:00Z">
                          <w:rPr>
                            <w:rFonts w:ascii="Cambria Math" w:hAnsi="Cambria Math"/>
                            <w:color w:val="000000" w:themeColor="text1"/>
                            <w:sz w:val="22"/>
                            <w:szCs w:val="22"/>
                            <w:lang w:eastAsia="zh-CN"/>
                          </w:rPr>
                        </w:rPrChange>
                      </w:rPr>
                    </m:ctrlPr>
                  </m:fPr>
                  <m:num>
                    <m:r>
                      <w:rPr>
                        <w:rFonts w:ascii="Cambria Math" w:hAnsi="Cambria Math"/>
                        <w:color w:val="000000" w:themeColor="text1"/>
                        <w:sz w:val="22"/>
                        <w:szCs w:val="22"/>
                        <w:rPrChange w:id="12502" w:author="Chen Liao" w:date="2021-06-01T21:13:00Z">
                          <w:rPr>
                            <w:rFonts w:ascii="Cambria Math" w:hAnsi="Cambria Math"/>
                            <w:color w:val="000000"/>
                            <w:sz w:val="22"/>
                            <w:szCs w:val="22"/>
                          </w:rPr>
                        </w:rPrChange>
                      </w:rPr>
                      <m:t>dx</m:t>
                    </m:r>
                  </m:num>
                  <m:den>
                    <m:r>
                      <w:rPr>
                        <w:rFonts w:ascii="Cambria Math" w:hAnsi="Cambria Math"/>
                        <w:color w:val="000000" w:themeColor="text1"/>
                        <w:sz w:val="22"/>
                        <w:szCs w:val="22"/>
                        <w:rPrChange w:id="12503" w:author="Chen Liao" w:date="2021-06-01T21:13:00Z">
                          <w:rPr>
                            <w:rFonts w:ascii="Cambria Math" w:hAnsi="Cambria Math"/>
                            <w:color w:val="000000"/>
                            <w:sz w:val="22"/>
                            <w:szCs w:val="22"/>
                          </w:rPr>
                        </w:rPrChange>
                      </w:rPr>
                      <m:t>dt</m:t>
                    </m:r>
                  </m:den>
                </m:f>
                <m:r>
                  <w:rPr>
                    <w:rFonts w:ascii="Cambria Math" w:hAnsi="Cambria Math"/>
                    <w:color w:val="000000" w:themeColor="text1"/>
                    <w:sz w:val="22"/>
                    <w:szCs w:val="22"/>
                    <w:rPrChange w:id="12504" w:author="Chen Liao" w:date="2021-06-01T21:13:00Z">
                      <w:rPr>
                        <w:rFonts w:ascii="Cambria Math" w:hAnsi="Cambria Math"/>
                        <w:color w:val="000000"/>
                        <w:sz w:val="22"/>
                        <w:szCs w:val="22"/>
                      </w:rPr>
                    </w:rPrChange>
                  </w:rPr>
                  <m:t>+cx=H</m:t>
                </m:r>
              </m:oMath>
            </m:oMathPara>
          </w:p>
        </w:tc>
        <w:tc>
          <w:tcPr>
            <w:tcW w:w="972" w:type="dxa"/>
            <w:tcBorders>
              <w:top w:val="nil"/>
              <w:left w:val="nil"/>
              <w:bottom w:val="nil"/>
              <w:right w:val="nil"/>
            </w:tcBorders>
            <w:shd w:val="clear" w:color="auto" w:fill="auto"/>
          </w:tcPr>
          <w:p w14:paraId="77F8F964" w14:textId="77777777" w:rsidR="00483031" w:rsidRPr="00BE70D2" w:rsidRDefault="00483031" w:rsidP="00E6373F">
            <w:pPr>
              <w:jc w:val="both"/>
              <w:rPr>
                <w:color w:val="000000" w:themeColor="text1"/>
                <w:sz w:val="22"/>
                <w:szCs w:val="22"/>
                <w:lang w:eastAsia="zh-CN"/>
                <w:rPrChange w:id="12505" w:author="Chen Liao" w:date="2021-06-01T21:13:00Z">
                  <w:rPr>
                    <w:color w:val="000000"/>
                    <w:sz w:val="22"/>
                    <w:szCs w:val="22"/>
                    <w:lang w:eastAsia="zh-CN"/>
                  </w:rPr>
                </w:rPrChange>
              </w:rPr>
            </w:pPr>
          </w:p>
          <w:p w14:paraId="2584647F" w14:textId="7D694A3B" w:rsidR="00483031" w:rsidRPr="00BE70D2" w:rsidRDefault="00483031" w:rsidP="00E6373F">
            <w:pPr>
              <w:jc w:val="both"/>
              <w:rPr>
                <w:color w:val="000000" w:themeColor="text1"/>
                <w:sz w:val="22"/>
                <w:szCs w:val="22"/>
                <w:lang w:eastAsia="zh-CN"/>
                <w:rPrChange w:id="12506" w:author="Chen Liao" w:date="2021-06-01T21:13:00Z">
                  <w:rPr>
                    <w:color w:val="000000"/>
                    <w:sz w:val="22"/>
                    <w:szCs w:val="22"/>
                    <w:lang w:eastAsia="zh-CN"/>
                  </w:rPr>
                </w:rPrChange>
              </w:rPr>
            </w:pPr>
            <w:r w:rsidRPr="00BE70D2">
              <w:rPr>
                <w:color w:val="000000" w:themeColor="text1"/>
                <w:sz w:val="22"/>
                <w:szCs w:val="22"/>
                <w:rPrChange w:id="12507" w:author="Chen Liao" w:date="2021-06-01T21:13:00Z">
                  <w:rPr>
                    <w:color w:val="000000"/>
                    <w:sz w:val="22"/>
                    <w:szCs w:val="22"/>
                  </w:rPr>
                </w:rPrChange>
              </w:rPr>
              <w:t>Eq. (</w:t>
            </w:r>
            <w:r w:rsidR="009C40A9" w:rsidRPr="00BE70D2">
              <w:rPr>
                <w:color w:val="000000" w:themeColor="text1"/>
                <w:sz w:val="22"/>
                <w:szCs w:val="22"/>
                <w:rPrChange w:id="12508" w:author="Chen Liao" w:date="2021-06-01T21:13:00Z">
                  <w:rPr>
                    <w:color w:val="000000"/>
                    <w:sz w:val="22"/>
                    <w:szCs w:val="22"/>
                  </w:rPr>
                </w:rPrChange>
              </w:rPr>
              <w:t>1</w:t>
            </w:r>
            <w:r w:rsidRPr="00BE70D2">
              <w:rPr>
                <w:color w:val="000000" w:themeColor="text1"/>
                <w:sz w:val="22"/>
                <w:szCs w:val="22"/>
                <w:rPrChange w:id="12509" w:author="Chen Liao" w:date="2021-06-01T21:13:00Z">
                  <w:rPr>
                    <w:color w:val="000000"/>
                    <w:sz w:val="22"/>
                    <w:szCs w:val="22"/>
                  </w:rPr>
                </w:rPrChange>
              </w:rPr>
              <w:t>)</w:t>
            </w:r>
          </w:p>
        </w:tc>
      </w:tr>
    </w:tbl>
    <w:p w14:paraId="0A071457" w14:textId="77777777" w:rsidR="009C40A9" w:rsidRPr="00BE70D2" w:rsidRDefault="009C40A9" w:rsidP="00C53471">
      <w:pPr>
        <w:jc w:val="both"/>
        <w:rPr>
          <w:color w:val="000000" w:themeColor="text1"/>
          <w:sz w:val="22"/>
          <w:szCs w:val="22"/>
          <w:rPrChange w:id="12510" w:author="Chen Liao" w:date="2021-06-01T21:13:00Z">
            <w:rPr>
              <w:color w:val="000000"/>
              <w:sz w:val="22"/>
              <w:szCs w:val="22"/>
            </w:rPr>
          </w:rPrChange>
        </w:rPr>
      </w:pPr>
    </w:p>
    <w:p w14:paraId="50606716" w14:textId="563E326D" w:rsidR="00483031" w:rsidRPr="00BE70D2" w:rsidRDefault="009C40A9" w:rsidP="00F86616">
      <w:pPr>
        <w:jc w:val="both"/>
        <w:rPr>
          <w:color w:val="000000" w:themeColor="text1"/>
          <w:sz w:val="22"/>
          <w:szCs w:val="22"/>
          <w:rPrChange w:id="12511" w:author="Chen Liao" w:date="2021-06-01T21:13:00Z">
            <w:rPr>
              <w:color w:val="000000"/>
              <w:sz w:val="22"/>
              <w:szCs w:val="22"/>
            </w:rPr>
          </w:rPrChange>
        </w:rPr>
      </w:pPr>
      <w:r w:rsidRPr="00BE70D2">
        <w:rPr>
          <w:color w:val="000000" w:themeColor="text1"/>
          <w:sz w:val="22"/>
          <w:szCs w:val="22"/>
          <w:rPrChange w:id="12512" w:author="Chen Liao" w:date="2021-06-01T21:13:00Z">
            <w:rPr>
              <w:color w:val="000000"/>
              <w:sz w:val="22"/>
              <w:szCs w:val="22"/>
            </w:rPr>
          </w:rPrChange>
        </w:rPr>
        <w:t xml:space="preserve">where </w:t>
      </w:r>
      <m:oMath>
        <m:r>
          <w:rPr>
            <w:rFonts w:ascii="Cambria Math" w:hAnsi="Cambria Math"/>
            <w:color w:val="000000" w:themeColor="text1"/>
            <w:sz w:val="22"/>
            <w:szCs w:val="22"/>
            <w:rPrChange w:id="12513" w:author="Chen Liao" w:date="2021-06-01T21:13:00Z">
              <w:rPr>
                <w:rFonts w:ascii="Cambria Math" w:hAnsi="Cambria Math"/>
                <w:color w:val="000000"/>
                <w:sz w:val="22"/>
                <w:szCs w:val="22"/>
              </w:rPr>
            </w:rPrChange>
          </w:rPr>
          <m:t>x</m:t>
        </m:r>
      </m:oMath>
      <w:r w:rsidRPr="00BE70D2">
        <w:rPr>
          <w:color w:val="000000" w:themeColor="text1"/>
          <w:sz w:val="22"/>
          <w:szCs w:val="22"/>
          <w:rPrChange w:id="12514" w:author="Chen Liao" w:date="2021-06-01T21:13:00Z">
            <w:rPr>
              <w:color w:val="000000"/>
              <w:sz w:val="22"/>
              <w:szCs w:val="22"/>
            </w:rPr>
          </w:rPrChange>
        </w:rPr>
        <w:t xml:space="preserve"> is the displacement from its equilibrium position in the absence of external force </w:t>
      </w:r>
      <m:oMath>
        <m:r>
          <w:rPr>
            <w:rFonts w:ascii="Cambria Math" w:hAnsi="Cambria Math"/>
            <w:color w:val="000000" w:themeColor="text1"/>
            <w:sz w:val="22"/>
            <w:szCs w:val="22"/>
            <w:rPrChange w:id="12515" w:author="Chen Liao" w:date="2021-06-01T21:13:00Z">
              <w:rPr>
                <w:rFonts w:ascii="Cambria Math" w:hAnsi="Cambria Math"/>
                <w:color w:val="000000"/>
                <w:sz w:val="22"/>
                <w:szCs w:val="22"/>
              </w:rPr>
            </w:rPrChange>
          </w:rPr>
          <m:t>H</m:t>
        </m:r>
      </m:oMath>
      <w:r w:rsidRPr="00BE70D2">
        <w:rPr>
          <w:color w:val="000000" w:themeColor="text1"/>
          <w:sz w:val="22"/>
          <w:szCs w:val="22"/>
          <w:rPrChange w:id="12516" w:author="Chen Liao" w:date="2021-06-01T21:13:00Z">
            <w:rPr>
              <w:color w:val="000000"/>
              <w:sz w:val="22"/>
              <w:szCs w:val="22"/>
            </w:rPr>
          </w:rPrChange>
        </w:rPr>
        <w:t xml:space="preserve">, </w:t>
      </w:r>
      <m:oMath>
        <m:r>
          <w:rPr>
            <w:rFonts w:ascii="Cambria Math" w:hAnsi="Cambria Math"/>
            <w:color w:val="000000" w:themeColor="text1"/>
            <w:sz w:val="22"/>
            <w:szCs w:val="22"/>
            <w:rPrChange w:id="12517" w:author="Chen Liao" w:date="2021-06-01T21:13:00Z">
              <w:rPr>
                <w:rFonts w:ascii="Cambria Math" w:hAnsi="Cambria Math"/>
                <w:color w:val="000000"/>
                <w:sz w:val="22"/>
                <w:szCs w:val="22"/>
              </w:rPr>
            </w:rPrChange>
          </w:rPr>
          <m:t>b</m:t>
        </m:r>
      </m:oMath>
      <w:r w:rsidRPr="00BE70D2">
        <w:rPr>
          <w:color w:val="000000" w:themeColor="text1"/>
          <w:sz w:val="22"/>
          <w:szCs w:val="22"/>
          <w:rPrChange w:id="12518" w:author="Chen Liao" w:date="2021-06-01T21:13:00Z">
            <w:rPr>
              <w:color w:val="000000"/>
              <w:sz w:val="22"/>
              <w:szCs w:val="22"/>
            </w:rPr>
          </w:rPrChange>
        </w:rPr>
        <w:t xml:space="preserve"> </w:t>
      </w:r>
      <w:r w:rsidR="00FD3C01" w:rsidRPr="00BE70D2">
        <w:rPr>
          <w:color w:val="000000" w:themeColor="text1"/>
          <w:sz w:val="22"/>
          <w:szCs w:val="22"/>
          <w:rPrChange w:id="12519" w:author="Chen Liao" w:date="2021-06-01T21:13:00Z">
            <w:rPr>
              <w:color w:val="000000"/>
              <w:sz w:val="22"/>
              <w:szCs w:val="22"/>
            </w:rPr>
          </w:rPrChange>
        </w:rPr>
        <w:t xml:space="preserve">is </w:t>
      </w:r>
      <w:r w:rsidRPr="00BE70D2">
        <w:rPr>
          <w:color w:val="000000" w:themeColor="text1"/>
          <w:sz w:val="22"/>
          <w:szCs w:val="22"/>
          <w:rPrChange w:id="12520" w:author="Chen Liao" w:date="2021-06-01T21:13:00Z">
            <w:rPr>
              <w:color w:val="000000"/>
              <w:sz w:val="22"/>
              <w:szCs w:val="22"/>
            </w:rPr>
          </w:rPrChange>
        </w:rPr>
        <w:t>the frictional force constant</w:t>
      </w:r>
      <w:r w:rsidR="00FD3C01" w:rsidRPr="00BE70D2">
        <w:rPr>
          <w:color w:val="000000" w:themeColor="text1"/>
          <w:sz w:val="22"/>
          <w:szCs w:val="22"/>
          <w:rPrChange w:id="12521" w:author="Chen Liao" w:date="2021-06-01T21:13:00Z">
            <w:rPr>
              <w:color w:val="000000"/>
              <w:sz w:val="22"/>
              <w:szCs w:val="22"/>
            </w:rPr>
          </w:rPrChange>
        </w:rPr>
        <w:t xml:space="preserve"> and </w:t>
      </w:r>
      <m:oMath>
        <m:r>
          <w:rPr>
            <w:rFonts w:ascii="Cambria Math" w:hAnsi="Cambria Math"/>
            <w:color w:val="000000" w:themeColor="text1"/>
            <w:sz w:val="22"/>
            <w:szCs w:val="22"/>
            <w:rPrChange w:id="12522" w:author="Chen Liao" w:date="2021-06-01T21:13:00Z">
              <w:rPr>
                <w:rFonts w:ascii="Cambria Math" w:hAnsi="Cambria Math"/>
                <w:color w:val="000000"/>
                <w:sz w:val="22"/>
                <w:szCs w:val="22"/>
              </w:rPr>
            </w:rPrChange>
          </w:rPr>
          <m:t>c</m:t>
        </m:r>
      </m:oMath>
      <w:r w:rsidRPr="00BE70D2">
        <w:rPr>
          <w:color w:val="000000" w:themeColor="text1"/>
          <w:sz w:val="22"/>
          <w:szCs w:val="22"/>
          <w:rPrChange w:id="12523" w:author="Chen Liao" w:date="2021-06-01T21:13:00Z">
            <w:rPr>
              <w:color w:val="000000"/>
              <w:sz w:val="22"/>
              <w:szCs w:val="22"/>
            </w:rPr>
          </w:rPrChange>
        </w:rPr>
        <w:t xml:space="preserve"> is the spring </w:t>
      </w:r>
      <w:proofErr w:type="gramStart"/>
      <w:r w:rsidRPr="00BE70D2">
        <w:rPr>
          <w:color w:val="000000" w:themeColor="text1"/>
          <w:sz w:val="22"/>
          <w:szCs w:val="22"/>
          <w:rPrChange w:id="12524" w:author="Chen Liao" w:date="2021-06-01T21:13:00Z">
            <w:rPr>
              <w:color w:val="000000"/>
              <w:sz w:val="22"/>
              <w:szCs w:val="22"/>
            </w:rPr>
          </w:rPrChange>
        </w:rPr>
        <w:t>constant</w:t>
      </w:r>
      <w:r w:rsidR="00FD3C01" w:rsidRPr="00BE70D2">
        <w:rPr>
          <w:color w:val="000000" w:themeColor="text1"/>
          <w:sz w:val="22"/>
          <w:szCs w:val="22"/>
          <w:rPrChange w:id="12525" w:author="Chen Liao" w:date="2021-06-01T21:13:00Z">
            <w:rPr>
              <w:color w:val="000000"/>
              <w:sz w:val="22"/>
              <w:szCs w:val="22"/>
            </w:rPr>
          </w:rPrChange>
        </w:rPr>
        <w:t>.</w:t>
      </w:r>
      <w:proofErr w:type="gramEnd"/>
      <w:r w:rsidR="00FD3C01" w:rsidRPr="00BE70D2">
        <w:rPr>
          <w:color w:val="000000" w:themeColor="text1"/>
          <w:sz w:val="22"/>
          <w:szCs w:val="22"/>
          <w:rPrChange w:id="12526" w:author="Chen Liao" w:date="2021-06-01T21:13:00Z">
            <w:rPr>
              <w:color w:val="000000"/>
              <w:sz w:val="22"/>
              <w:szCs w:val="22"/>
            </w:rPr>
          </w:rPrChange>
        </w:rPr>
        <w:t xml:space="preserve"> Given the initial position </w:t>
      </w:r>
      <m:oMath>
        <m:sSub>
          <m:sSubPr>
            <m:ctrlPr>
              <w:rPr>
                <w:rFonts w:ascii="Cambria Math" w:hAnsi="Cambria Math"/>
                <w:i/>
                <w:color w:val="000000" w:themeColor="text1"/>
                <w:sz w:val="22"/>
                <w:szCs w:val="22"/>
                <w:rPrChange w:id="12527" w:author="Chen Liao" w:date="2021-06-01T21:13:00Z">
                  <w:rPr>
                    <w:rFonts w:ascii="Cambria Math" w:hAnsi="Cambria Math"/>
                    <w:i/>
                    <w:color w:val="000000" w:themeColor="text1"/>
                    <w:sz w:val="22"/>
                    <w:szCs w:val="22"/>
                  </w:rPr>
                </w:rPrChange>
              </w:rPr>
            </m:ctrlPr>
          </m:sSubPr>
          <m:e>
            <m:r>
              <w:rPr>
                <w:rFonts w:ascii="Cambria Math" w:hAnsi="Cambria Math"/>
                <w:color w:val="000000" w:themeColor="text1"/>
                <w:sz w:val="22"/>
                <w:szCs w:val="22"/>
                <w:rPrChange w:id="12528" w:author="Chen Liao" w:date="2021-06-01T21:13:00Z">
                  <w:rPr>
                    <w:rFonts w:ascii="Cambria Math" w:hAnsi="Cambria Math"/>
                    <w:color w:val="000000"/>
                    <w:sz w:val="22"/>
                    <w:szCs w:val="22"/>
                  </w:rPr>
                </w:rPrChange>
              </w:rPr>
              <m:t>x</m:t>
            </m:r>
          </m:e>
          <m:sub>
            <m:r>
              <w:rPr>
                <w:rFonts w:ascii="Cambria Math" w:hAnsi="Cambria Math"/>
                <w:color w:val="000000" w:themeColor="text1"/>
                <w:sz w:val="22"/>
                <w:szCs w:val="22"/>
                <w:rPrChange w:id="12529" w:author="Chen Liao" w:date="2021-06-01T21:13:00Z">
                  <w:rPr>
                    <w:rFonts w:ascii="Cambria Math" w:hAnsi="Cambria Math"/>
                    <w:color w:val="000000"/>
                    <w:sz w:val="22"/>
                    <w:szCs w:val="22"/>
                  </w:rPr>
                </w:rPrChange>
              </w:rPr>
              <m:t>0</m:t>
            </m:r>
          </m:sub>
        </m:sSub>
      </m:oMath>
      <w:r w:rsidR="00FD3C01" w:rsidRPr="00BE70D2">
        <w:rPr>
          <w:color w:val="000000" w:themeColor="text1"/>
          <w:sz w:val="22"/>
          <w:szCs w:val="22"/>
          <w:rPrChange w:id="12530" w:author="Chen Liao" w:date="2021-06-01T21:13:00Z">
            <w:rPr>
              <w:color w:val="000000"/>
              <w:sz w:val="22"/>
              <w:szCs w:val="22"/>
            </w:rPr>
          </w:rPrChange>
        </w:rPr>
        <w:t xml:space="preserve"> </w:t>
      </w:r>
      <w:r w:rsidR="0062139E" w:rsidRPr="00BE70D2">
        <w:rPr>
          <w:color w:val="000000" w:themeColor="text1"/>
          <w:sz w:val="22"/>
          <w:szCs w:val="22"/>
          <w:rPrChange w:id="12531" w:author="Chen Liao" w:date="2021-06-01T21:13:00Z">
            <w:rPr>
              <w:color w:val="000000"/>
              <w:sz w:val="22"/>
              <w:szCs w:val="22"/>
            </w:rPr>
          </w:rPrChange>
        </w:rPr>
        <w:t xml:space="preserve">(fixed to data) </w:t>
      </w:r>
      <w:r w:rsidR="00FD3C01" w:rsidRPr="00BE70D2">
        <w:rPr>
          <w:color w:val="000000" w:themeColor="text1"/>
          <w:sz w:val="22"/>
          <w:szCs w:val="22"/>
          <w:rPrChange w:id="12532" w:author="Chen Liao" w:date="2021-06-01T21:13:00Z">
            <w:rPr>
              <w:color w:val="000000"/>
              <w:sz w:val="22"/>
              <w:szCs w:val="22"/>
            </w:rPr>
          </w:rPrChange>
        </w:rPr>
        <w:t xml:space="preserve">and initial velocity </w:t>
      </w:r>
      <m:oMath>
        <m:sSubSup>
          <m:sSubSupPr>
            <m:ctrlPr>
              <w:rPr>
                <w:rFonts w:ascii="Cambria Math" w:hAnsi="Cambria Math"/>
                <w:i/>
                <w:color w:val="000000" w:themeColor="text1"/>
                <w:sz w:val="22"/>
                <w:szCs w:val="22"/>
                <w:rPrChange w:id="12533" w:author="Chen Liao" w:date="2021-06-01T21:13:00Z">
                  <w:rPr>
                    <w:rFonts w:ascii="Cambria Math" w:hAnsi="Cambria Math"/>
                    <w:i/>
                    <w:color w:val="000000" w:themeColor="text1"/>
                    <w:sz w:val="22"/>
                    <w:szCs w:val="22"/>
                  </w:rPr>
                </w:rPrChange>
              </w:rPr>
            </m:ctrlPr>
          </m:sSubSupPr>
          <m:e>
            <m:r>
              <w:rPr>
                <w:rFonts w:ascii="Cambria Math" w:hAnsi="Cambria Math"/>
                <w:color w:val="000000" w:themeColor="text1"/>
                <w:sz w:val="22"/>
                <w:szCs w:val="22"/>
                <w:rPrChange w:id="12534" w:author="Chen Liao" w:date="2021-06-01T21:13:00Z">
                  <w:rPr>
                    <w:rFonts w:ascii="Cambria Math" w:hAnsi="Cambria Math"/>
                    <w:color w:val="000000"/>
                    <w:sz w:val="22"/>
                    <w:szCs w:val="22"/>
                  </w:rPr>
                </w:rPrChange>
              </w:rPr>
              <m:t>x</m:t>
            </m:r>
          </m:e>
          <m:sub>
            <m:r>
              <w:rPr>
                <w:rFonts w:ascii="Cambria Math" w:hAnsi="Cambria Math"/>
                <w:color w:val="000000" w:themeColor="text1"/>
                <w:sz w:val="22"/>
                <w:szCs w:val="22"/>
                <w:rPrChange w:id="12535" w:author="Chen Liao" w:date="2021-06-01T21:13:00Z">
                  <w:rPr>
                    <w:rFonts w:ascii="Cambria Math" w:hAnsi="Cambria Math"/>
                    <w:color w:val="000000"/>
                    <w:sz w:val="22"/>
                    <w:szCs w:val="22"/>
                  </w:rPr>
                </w:rPrChange>
              </w:rPr>
              <m:t>0</m:t>
            </m:r>
          </m:sub>
          <m:sup>
            <m:r>
              <w:rPr>
                <w:rFonts w:ascii="Cambria Math" w:hAnsi="Cambria Math"/>
                <w:color w:val="000000" w:themeColor="text1"/>
                <w:sz w:val="22"/>
                <w:szCs w:val="22"/>
                <w:rPrChange w:id="12536" w:author="Chen Liao" w:date="2021-06-01T21:13:00Z">
                  <w:rPr>
                    <w:rFonts w:ascii="Cambria Math" w:hAnsi="Cambria Math"/>
                    <w:color w:val="000000"/>
                    <w:sz w:val="22"/>
                    <w:szCs w:val="22"/>
                  </w:rPr>
                </w:rPrChange>
              </w:rPr>
              <m:t>'</m:t>
            </m:r>
          </m:sup>
        </m:sSubSup>
      </m:oMath>
      <w:r w:rsidR="0062139E" w:rsidRPr="00BE70D2">
        <w:rPr>
          <w:color w:val="000000" w:themeColor="text1"/>
          <w:sz w:val="22"/>
          <w:szCs w:val="22"/>
          <w:rPrChange w:id="12537" w:author="Chen Liao" w:date="2021-06-01T21:13:00Z">
            <w:rPr>
              <w:color w:val="000000"/>
              <w:sz w:val="22"/>
              <w:szCs w:val="22"/>
            </w:rPr>
          </w:rPrChange>
        </w:rPr>
        <w:t xml:space="preserve"> (</w:t>
      </w:r>
      <w:r w:rsidR="00CF2B96" w:rsidRPr="00BE70D2">
        <w:rPr>
          <w:color w:val="000000" w:themeColor="text1"/>
          <w:sz w:val="22"/>
          <w:szCs w:val="22"/>
          <w:rPrChange w:id="12538" w:author="Chen Liao" w:date="2021-06-01T21:13:00Z">
            <w:rPr>
              <w:color w:val="000000"/>
              <w:sz w:val="22"/>
              <w:szCs w:val="22"/>
            </w:rPr>
          </w:rPrChange>
        </w:rPr>
        <w:t>free parameter</w:t>
      </w:r>
      <w:r w:rsidR="0062139E" w:rsidRPr="00BE70D2">
        <w:rPr>
          <w:color w:val="000000" w:themeColor="text1"/>
          <w:sz w:val="22"/>
          <w:szCs w:val="22"/>
          <w:rPrChange w:id="12539" w:author="Chen Liao" w:date="2021-06-01T21:13:00Z">
            <w:rPr>
              <w:color w:val="000000"/>
              <w:sz w:val="22"/>
              <w:szCs w:val="22"/>
            </w:rPr>
          </w:rPrChange>
        </w:rPr>
        <w:t>)</w:t>
      </w:r>
      <w:r w:rsidR="00FD3C01" w:rsidRPr="00BE70D2">
        <w:rPr>
          <w:color w:val="000000" w:themeColor="text1"/>
          <w:sz w:val="22"/>
          <w:szCs w:val="22"/>
          <w:rPrChange w:id="12540" w:author="Chen Liao" w:date="2021-06-01T21:13:00Z">
            <w:rPr>
              <w:color w:val="000000"/>
              <w:sz w:val="22"/>
              <w:szCs w:val="22"/>
            </w:rPr>
          </w:rPrChange>
        </w:rPr>
        <w:t>, the model can be solved analytically</w:t>
      </w:r>
    </w:p>
    <w:tbl>
      <w:tblPr>
        <w:tblStyle w:val="TableGrid"/>
        <w:tblpPr w:leftFromText="180" w:rightFromText="180" w:vertAnchor="text" w:horzAnchor="margin" w:tblpXSpec="right" w:tblpY="161"/>
        <w:tblW w:w="8550" w:type="dxa"/>
        <w:tblLook w:val="04A0" w:firstRow="1" w:lastRow="0" w:firstColumn="1" w:lastColumn="0" w:noHBand="0" w:noVBand="1"/>
      </w:tblPr>
      <w:tblGrid>
        <w:gridCol w:w="7461"/>
        <w:gridCol w:w="1089"/>
      </w:tblGrid>
      <w:tr w:rsidR="002D0174" w:rsidRPr="00BE70D2" w14:paraId="796402F9" w14:textId="77777777" w:rsidTr="004B1081">
        <w:tc>
          <w:tcPr>
            <w:tcW w:w="7461" w:type="dxa"/>
            <w:tcBorders>
              <w:top w:val="nil"/>
              <w:left w:val="nil"/>
              <w:bottom w:val="nil"/>
              <w:right w:val="nil"/>
            </w:tcBorders>
            <w:shd w:val="clear" w:color="auto" w:fill="auto"/>
          </w:tcPr>
          <w:p w14:paraId="2656A588" w14:textId="77777777" w:rsidR="004B1081" w:rsidRPr="00BE70D2" w:rsidRDefault="004B1081" w:rsidP="00E6373F">
            <w:pPr>
              <w:jc w:val="both"/>
              <w:rPr>
                <w:color w:val="000000" w:themeColor="text1"/>
                <w:sz w:val="22"/>
                <w:szCs w:val="22"/>
                <w:lang w:eastAsia="zh-CN"/>
                <w:rPrChange w:id="12541" w:author="Chen Liao" w:date="2021-06-01T21:13:00Z">
                  <w:rPr>
                    <w:color w:val="000000"/>
                    <w:sz w:val="22"/>
                    <w:szCs w:val="22"/>
                    <w:lang w:eastAsia="zh-CN"/>
                  </w:rPr>
                </w:rPrChange>
              </w:rPr>
            </w:pPr>
            <m:oMathPara>
              <m:oMathParaPr>
                <m:jc m:val="center"/>
              </m:oMathParaPr>
              <m:oMath>
                <m:r>
                  <w:rPr>
                    <w:rFonts w:ascii="Cambria Math" w:hAnsi="Cambria Math"/>
                    <w:color w:val="000000" w:themeColor="text1"/>
                    <w:sz w:val="22"/>
                    <w:szCs w:val="22"/>
                    <w:rPrChange w:id="12542" w:author="Chen Liao" w:date="2021-06-01T21:13:00Z">
                      <w:rPr>
                        <w:rFonts w:ascii="Cambria Math" w:hAnsi="Cambria Math"/>
                        <w:color w:val="000000"/>
                        <w:sz w:val="22"/>
                        <w:szCs w:val="22"/>
                      </w:rPr>
                    </w:rPrChange>
                  </w:rPr>
                  <m:t>x</m:t>
                </m:r>
                <m:d>
                  <m:dPr>
                    <m:ctrlPr>
                      <w:rPr>
                        <w:rFonts w:ascii="Cambria Math" w:hAnsi="Cambria Math"/>
                        <w:i/>
                        <w:color w:val="000000" w:themeColor="text1"/>
                        <w:sz w:val="22"/>
                        <w:szCs w:val="22"/>
                        <w:rPrChange w:id="12543" w:author="Chen Liao" w:date="2021-06-01T21:13:00Z">
                          <w:rPr>
                            <w:rFonts w:ascii="Cambria Math" w:hAnsi="Cambria Math"/>
                            <w:i/>
                            <w:color w:val="000000" w:themeColor="text1"/>
                            <w:sz w:val="22"/>
                            <w:szCs w:val="22"/>
                          </w:rPr>
                        </w:rPrChange>
                      </w:rPr>
                    </m:ctrlPr>
                  </m:dPr>
                  <m:e>
                    <m:r>
                      <w:rPr>
                        <w:rFonts w:ascii="Cambria Math" w:hAnsi="Cambria Math"/>
                        <w:color w:val="000000" w:themeColor="text1"/>
                        <w:sz w:val="22"/>
                        <w:szCs w:val="22"/>
                        <w:rPrChange w:id="12544" w:author="Chen Liao" w:date="2021-06-01T21:13:00Z">
                          <w:rPr>
                            <w:rFonts w:ascii="Cambria Math" w:hAnsi="Cambria Math"/>
                            <w:color w:val="000000"/>
                            <w:sz w:val="22"/>
                            <w:szCs w:val="22"/>
                          </w:rPr>
                        </w:rPrChange>
                      </w:rPr>
                      <m:t>t</m:t>
                    </m:r>
                  </m:e>
                </m:d>
                <m:r>
                  <w:rPr>
                    <w:rFonts w:ascii="Cambria Math" w:hAnsi="Cambria Math"/>
                    <w:color w:val="000000" w:themeColor="text1"/>
                    <w:sz w:val="22"/>
                    <w:szCs w:val="22"/>
                    <w:rPrChange w:id="12545" w:author="Chen Liao" w:date="2021-06-01T21:13:00Z">
                      <w:rPr>
                        <w:rFonts w:ascii="Cambria Math" w:hAnsi="Cambria Math"/>
                        <w:color w:val="000000"/>
                        <w:sz w:val="22"/>
                        <w:szCs w:val="22"/>
                      </w:rPr>
                    </w:rPrChange>
                  </w:rPr>
                  <m:t>=</m:t>
                </m:r>
                <m:f>
                  <m:fPr>
                    <m:ctrlPr>
                      <w:rPr>
                        <w:rFonts w:ascii="Cambria Math" w:hAnsi="Cambria Math"/>
                        <w:i/>
                        <w:color w:val="000000" w:themeColor="text1"/>
                        <w:sz w:val="22"/>
                        <w:szCs w:val="22"/>
                        <w:lang w:eastAsia="zh-CN"/>
                        <w:rPrChange w:id="12546" w:author="Chen Liao" w:date="2021-06-01T21:13:00Z">
                          <w:rPr>
                            <w:rFonts w:ascii="Cambria Math" w:hAnsi="Cambria Math"/>
                            <w:i/>
                            <w:color w:val="000000" w:themeColor="text1"/>
                            <w:sz w:val="22"/>
                            <w:szCs w:val="22"/>
                            <w:lang w:eastAsia="zh-CN"/>
                          </w:rPr>
                        </w:rPrChange>
                      </w:rPr>
                    </m:ctrlPr>
                  </m:fPr>
                  <m:num>
                    <m:r>
                      <w:rPr>
                        <w:rFonts w:ascii="Cambria Math" w:hAnsi="Cambria Math"/>
                        <w:color w:val="000000" w:themeColor="text1"/>
                        <w:sz w:val="22"/>
                        <w:szCs w:val="22"/>
                        <w:rPrChange w:id="12547" w:author="Chen Liao" w:date="2021-06-01T21:13:00Z">
                          <w:rPr>
                            <w:rFonts w:ascii="Cambria Math" w:hAnsi="Cambria Math"/>
                            <w:color w:val="000000"/>
                            <w:sz w:val="22"/>
                            <w:szCs w:val="22"/>
                          </w:rPr>
                        </w:rPrChange>
                      </w:rPr>
                      <m:t>H</m:t>
                    </m:r>
                  </m:num>
                  <m:den>
                    <m:sSub>
                      <m:sSubPr>
                        <m:ctrlPr>
                          <w:rPr>
                            <w:rFonts w:ascii="Cambria Math" w:hAnsi="Cambria Math"/>
                            <w:i/>
                            <w:color w:val="000000" w:themeColor="text1"/>
                            <w:sz w:val="22"/>
                            <w:szCs w:val="22"/>
                            <w:lang w:eastAsia="zh-CN"/>
                            <w:rPrChange w:id="12548" w:author="Chen Liao" w:date="2021-06-01T21:13:00Z">
                              <w:rPr>
                                <w:rFonts w:ascii="Cambria Math" w:hAnsi="Cambria Math"/>
                                <w:i/>
                                <w:color w:val="000000" w:themeColor="text1"/>
                                <w:sz w:val="22"/>
                                <w:szCs w:val="22"/>
                                <w:lang w:eastAsia="zh-CN"/>
                              </w:rPr>
                            </w:rPrChange>
                          </w:rPr>
                        </m:ctrlPr>
                      </m:sSubPr>
                      <m:e>
                        <m:r>
                          <w:rPr>
                            <w:rFonts w:ascii="Cambria Math" w:hAnsi="Cambria Math"/>
                            <w:color w:val="000000" w:themeColor="text1"/>
                            <w:sz w:val="22"/>
                            <w:szCs w:val="22"/>
                            <w:rPrChange w:id="12549" w:author="Chen Liao" w:date="2021-06-01T21:13:00Z">
                              <w:rPr>
                                <w:rFonts w:ascii="Cambria Math" w:hAnsi="Cambria Math"/>
                                <w:color w:val="000000"/>
                                <w:sz w:val="22"/>
                                <w:szCs w:val="22"/>
                              </w:rPr>
                            </w:rPrChange>
                          </w:rPr>
                          <m:t>k</m:t>
                        </m:r>
                      </m:e>
                      <m:sub>
                        <m:r>
                          <w:rPr>
                            <w:rFonts w:ascii="Cambria Math" w:hAnsi="Cambria Math"/>
                            <w:color w:val="000000" w:themeColor="text1"/>
                            <w:sz w:val="22"/>
                            <w:szCs w:val="22"/>
                            <w:rPrChange w:id="12550" w:author="Chen Liao" w:date="2021-06-01T21:13:00Z">
                              <w:rPr>
                                <w:rFonts w:ascii="Cambria Math" w:hAnsi="Cambria Math"/>
                                <w:color w:val="000000"/>
                                <w:sz w:val="22"/>
                                <w:szCs w:val="22"/>
                              </w:rPr>
                            </w:rPrChange>
                          </w:rPr>
                          <m:t>1</m:t>
                        </m:r>
                      </m:sub>
                    </m:sSub>
                    <m:sSub>
                      <m:sSubPr>
                        <m:ctrlPr>
                          <w:rPr>
                            <w:rFonts w:ascii="Cambria Math" w:hAnsi="Cambria Math"/>
                            <w:i/>
                            <w:color w:val="000000" w:themeColor="text1"/>
                            <w:sz w:val="22"/>
                            <w:szCs w:val="22"/>
                            <w:lang w:eastAsia="zh-CN"/>
                            <w:rPrChange w:id="12551" w:author="Chen Liao" w:date="2021-06-01T21:13:00Z">
                              <w:rPr>
                                <w:rFonts w:ascii="Cambria Math" w:hAnsi="Cambria Math"/>
                                <w:i/>
                                <w:color w:val="000000" w:themeColor="text1"/>
                                <w:sz w:val="22"/>
                                <w:szCs w:val="22"/>
                                <w:lang w:eastAsia="zh-CN"/>
                              </w:rPr>
                            </w:rPrChange>
                          </w:rPr>
                        </m:ctrlPr>
                      </m:sSubPr>
                      <m:e>
                        <m:r>
                          <w:rPr>
                            <w:rFonts w:ascii="Cambria Math" w:hAnsi="Cambria Math"/>
                            <w:color w:val="000000" w:themeColor="text1"/>
                            <w:sz w:val="22"/>
                            <w:szCs w:val="22"/>
                            <w:rPrChange w:id="12552" w:author="Chen Liao" w:date="2021-06-01T21:13:00Z">
                              <w:rPr>
                                <w:rFonts w:ascii="Cambria Math" w:hAnsi="Cambria Math"/>
                                <w:color w:val="000000"/>
                                <w:sz w:val="22"/>
                                <w:szCs w:val="22"/>
                              </w:rPr>
                            </w:rPrChange>
                          </w:rPr>
                          <m:t>k</m:t>
                        </m:r>
                      </m:e>
                      <m:sub>
                        <m:r>
                          <w:rPr>
                            <w:rFonts w:ascii="Cambria Math" w:hAnsi="Cambria Math"/>
                            <w:color w:val="000000" w:themeColor="text1"/>
                            <w:sz w:val="22"/>
                            <w:szCs w:val="22"/>
                            <w:rPrChange w:id="12553" w:author="Chen Liao" w:date="2021-06-01T21:13:00Z">
                              <w:rPr>
                                <w:rFonts w:ascii="Cambria Math" w:hAnsi="Cambria Math"/>
                                <w:color w:val="000000"/>
                                <w:sz w:val="22"/>
                                <w:szCs w:val="22"/>
                              </w:rPr>
                            </w:rPrChange>
                          </w:rPr>
                          <m:t>2</m:t>
                        </m:r>
                      </m:sub>
                    </m:sSub>
                  </m:den>
                </m:f>
                <m:r>
                  <w:rPr>
                    <w:rFonts w:ascii="Cambria Math" w:hAnsi="Cambria Math"/>
                    <w:color w:val="000000" w:themeColor="text1"/>
                    <w:sz w:val="22"/>
                    <w:szCs w:val="22"/>
                    <w:rPrChange w:id="12554" w:author="Chen Liao" w:date="2021-06-01T21:13:00Z">
                      <w:rPr>
                        <w:rFonts w:ascii="Cambria Math" w:hAnsi="Cambria Math"/>
                        <w:color w:val="000000"/>
                        <w:sz w:val="22"/>
                        <w:szCs w:val="22"/>
                      </w:rPr>
                    </w:rPrChange>
                  </w:rPr>
                  <m:t>+</m:t>
                </m:r>
                <m:f>
                  <m:fPr>
                    <m:ctrlPr>
                      <w:rPr>
                        <w:rFonts w:ascii="Cambria Math" w:hAnsi="Cambria Math"/>
                        <w:i/>
                        <w:color w:val="000000" w:themeColor="text1"/>
                        <w:sz w:val="22"/>
                        <w:szCs w:val="22"/>
                        <w:lang w:eastAsia="zh-CN"/>
                        <w:rPrChange w:id="12555" w:author="Chen Liao" w:date="2021-06-01T21:13:00Z">
                          <w:rPr>
                            <w:rFonts w:ascii="Cambria Math" w:hAnsi="Cambria Math"/>
                            <w:i/>
                            <w:color w:val="000000" w:themeColor="text1"/>
                            <w:sz w:val="22"/>
                            <w:szCs w:val="22"/>
                            <w:lang w:eastAsia="zh-CN"/>
                          </w:rPr>
                        </w:rPrChange>
                      </w:rPr>
                    </m:ctrlPr>
                  </m:fPr>
                  <m:num>
                    <m:d>
                      <m:dPr>
                        <m:ctrlPr>
                          <w:rPr>
                            <w:rFonts w:ascii="Cambria Math" w:hAnsi="Cambria Math"/>
                            <w:i/>
                            <w:color w:val="000000" w:themeColor="text1"/>
                            <w:sz w:val="22"/>
                            <w:szCs w:val="22"/>
                            <w:rPrChange w:id="12556" w:author="Chen Liao" w:date="2021-06-01T21:13:00Z">
                              <w:rPr>
                                <w:rFonts w:ascii="Cambria Math" w:hAnsi="Cambria Math"/>
                                <w:i/>
                                <w:color w:val="000000" w:themeColor="text1"/>
                                <w:sz w:val="22"/>
                                <w:szCs w:val="22"/>
                              </w:rPr>
                            </w:rPrChange>
                          </w:rPr>
                        </m:ctrlPr>
                      </m:dPr>
                      <m:e>
                        <m:sSubSup>
                          <m:sSubSupPr>
                            <m:ctrlPr>
                              <w:rPr>
                                <w:rFonts w:ascii="Cambria Math" w:hAnsi="Cambria Math"/>
                                <w:i/>
                                <w:color w:val="000000" w:themeColor="text1"/>
                                <w:sz w:val="22"/>
                                <w:szCs w:val="22"/>
                                <w:lang w:eastAsia="zh-CN"/>
                                <w:rPrChange w:id="12557" w:author="Chen Liao" w:date="2021-06-01T21:13:00Z">
                                  <w:rPr>
                                    <w:rFonts w:ascii="Cambria Math" w:hAnsi="Cambria Math"/>
                                    <w:i/>
                                    <w:color w:val="000000" w:themeColor="text1"/>
                                    <w:sz w:val="22"/>
                                    <w:szCs w:val="22"/>
                                    <w:lang w:eastAsia="zh-CN"/>
                                  </w:rPr>
                                </w:rPrChange>
                              </w:rPr>
                            </m:ctrlPr>
                          </m:sSubSupPr>
                          <m:e>
                            <m:r>
                              <w:rPr>
                                <w:rFonts w:ascii="Cambria Math" w:hAnsi="Cambria Math"/>
                                <w:color w:val="000000" w:themeColor="text1"/>
                                <w:sz w:val="22"/>
                                <w:szCs w:val="22"/>
                                <w:rPrChange w:id="12558" w:author="Chen Liao" w:date="2021-06-01T21:13:00Z">
                                  <w:rPr>
                                    <w:rFonts w:ascii="Cambria Math" w:hAnsi="Cambria Math"/>
                                    <w:color w:val="000000"/>
                                    <w:sz w:val="22"/>
                                    <w:szCs w:val="22"/>
                                  </w:rPr>
                                </w:rPrChange>
                              </w:rPr>
                              <m:t>x</m:t>
                            </m:r>
                          </m:e>
                          <m:sub>
                            <m:r>
                              <w:rPr>
                                <w:rFonts w:ascii="Cambria Math" w:hAnsi="Cambria Math"/>
                                <w:color w:val="000000" w:themeColor="text1"/>
                                <w:sz w:val="22"/>
                                <w:szCs w:val="22"/>
                                <w:rPrChange w:id="12559" w:author="Chen Liao" w:date="2021-06-01T21:13:00Z">
                                  <w:rPr>
                                    <w:rFonts w:ascii="Cambria Math" w:hAnsi="Cambria Math"/>
                                    <w:color w:val="000000"/>
                                    <w:sz w:val="22"/>
                                    <w:szCs w:val="22"/>
                                  </w:rPr>
                                </w:rPrChange>
                              </w:rPr>
                              <m:t>0</m:t>
                            </m:r>
                          </m:sub>
                          <m:sup>
                            <m:r>
                              <w:rPr>
                                <w:rFonts w:ascii="Cambria Math" w:hAnsi="Cambria Math"/>
                                <w:color w:val="000000" w:themeColor="text1"/>
                                <w:sz w:val="22"/>
                                <w:szCs w:val="22"/>
                                <w:rPrChange w:id="12560" w:author="Chen Liao" w:date="2021-06-01T21:13:00Z">
                                  <w:rPr>
                                    <w:rFonts w:ascii="Cambria Math" w:hAnsi="Cambria Math"/>
                                    <w:color w:val="000000"/>
                                    <w:sz w:val="22"/>
                                    <w:szCs w:val="22"/>
                                  </w:rPr>
                                </w:rPrChange>
                              </w:rPr>
                              <m:t>'</m:t>
                            </m:r>
                          </m:sup>
                        </m:sSubSup>
                        <m:r>
                          <w:rPr>
                            <w:rFonts w:ascii="Cambria Math" w:hAnsi="Cambria Math"/>
                            <w:color w:val="000000" w:themeColor="text1"/>
                            <w:sz w:val="22"/>
                            <w:szCs w:val="22"/>
                            <w:rPrChange w:id="12561" w:author="Chen Liao" w:date="2021-06-01T21:13:00Z">
                              <w:rPr>
                                <w:rFonts w:ascii="Cambria Math" w:hAnsi="Cambria Math"/>
                                <w:color w:val="000000"/>
                                <w:sz w:val="22"/>
                                <w:szCs w:val="22"/>
                              </w:rPr>
                            </w:rPrChange>
                          </w:rPr>
                          <m:t>+</m:t>
                        </m:r>
                        <m:sSub>
                          <m:sSubPr>
                            <m:ctrlPr>
                              <w:rPr>
                                <w:rFonts w:ascii="Cambria Math" w:hAnsi="Cambria Math"/>
                                <w:i/>
                                <w:color w:val="000000" w:themeColor="text1"/>
                                <w:sz w:val="22"/>
                                <w:szCs w:val="22"/>
                                <w:lang w:eastAsia="zh-CN"/>
                                <w:rPrChange w:id="12562" w:author="Chen Liao" w:date="2021-06-01T21:13:00Z">
                                  <w:rPr>
                                    <w:rFonts w:ascii="Cambria Math" w:hAnsi="Cambria Math"/>
                                    <w:i/>
                                    <w:color w:val="000000" w:themeColor="text1"/>
                                    <w:sz w:val="22"/>
                                    <w:szCs w:val="22"/>
                                    <w:lang w:eastAsia="zh-CN"/>
                                  </w:rPr>
                                </w:rPrChange>
                              </w:rPr>
                            </m:ctrlPr>
                          </m:sSubPr>
                          <m:e>
                            <m:r>
                              <w:rPr>
                                <w:rFonts w:ascii="Cambria Math" w:hAnsi="Cambria Math"/>
                                <w:color w:val="000000" w:themeColor="text1"/>
                                <w:sz w:val="22"/>
                                <w:szCs w:val="22"/>
                                <w:rPrChange w:id="12563" w:author="Chen Liao" w:date="2021-06-01T21:13:00Z">
                                  <w:rPr>
                                    <w:rFonts w:ascii="Cambria Math" w:hAnsi="Cambria Math"/>
                                    <w:color w:val="000000"/>
                                    <w:sz w:val="22"/>
                                    <w:szCs w:val="22"/>
                                  </w:rPr>
                                </w:rPrChange>
                              </w:rPr>
                              <m:t>k</m:t>
                            </m:r>
                          </m:e>
                          <m:sub>
                            <m:r>
                              <w:rPr>
                                <w:rFonts w:ascii="Cambria Math" w:hAnsi="Cambria Math"/>
                                <w:color w:val="000000" w:themeColor="text1"/>
                                <w:sz w:val="22"/>
                                <w:szCs w:val="22"/>
                                <w:rPrChange w:id="12564" w:author="Chen Liao" w:date="2021-06-01T21:13:00Z">
                                  <w:rPr>
                                    <w:rFonts w:ascii="Cambria Math" w:hAnsi="Cambria Math"/>
                                    <w:color w:val="000000"/>
                                    <w:sz w:val="22"/>
                                    <w:szCs w:val="22"/>
                                  </w:rPr>
                                </w:rPrChange>
                              </w:rPr>
                              <m:t>2</m:t>
                            </m:r>
                          </m:sub>
                        </m:sSub>
                        <m:sSub>
                          <m:sSubPr>
                            <m:ctrlPr>
                              <w:rPr>
                                <w:rFonts w:ascii="Cambria Math" w:hAnsi="Cambria Math"/>
                                <w:i/>
                                <w:color w:val="000000" w:themeColor="text1"/>
                                <w:sz w:val="22"/>
                                <w:szCs w:val="22"/>
                                <w:lang w:eastAsia="zh-CN"/>
                                <w:rPrChange w:id="12565" w:author="Chen Liao" w:date="2021-06-01T21:13:00Z">
                                  <w:rPr>
                                    <w:rFonts w:ascii="Cambria Math" w:hAnsi="Cambria Math"/>
                                    <w:i/>
                                    <w:color w:val="000000" w:themeColor="text1"/>
                                    <w:sz w:val="22"/>
                                    <w:szCs w:val="22"/>
                                    <w:lang w:eastAsia="zh-CN"/>
                                  </w:rPr>
                                </w:rPrChange>
                              </w:rPr>
                            </m:ctrlPr>
                          </m:sSubPr>
                          <m:e>
                            <m:r>
                              <w:rPr>
                                <w:rFonts w:ascii="Cambria Math" w:hAnsi="Cambria Math"/>
                                <w:color w:val="000000" w:themeColor="text1"/>
                                <w:sz w:val="22"/>
                                <w:szCs w:val="22"/>
                                <w:rPrChange w:id="12566" w:author="Chen Liao" w:date="2021-06-01T21:13:00Z">
                                  <w:rPr>
                                    <w:rFonts w:ascii="Cambria Math" w:hAnsi="Cambria Math"/>
                                    <w:color w:val="000000"/>
                                    <w:sz w:val="22"/>
                                    <w:szCs w:val="22"/>
                                  </w:rPr>
                                </w:rPrChange>
                              </w:rPr>
                              <m:t>x</m:t>
                            </m:r>
                          </m:e>
                          <m:sub>
                            <m:r>
                              <w:rPr>
                                <w:rFonts w:ascii="Cambria Math" w:hAnsi="Cambria Math"/>
                                <w:color w:val="000000" w:themeColor="text1"/>
                                <w:sz w:val="22"/>
                                <w:szCs w:val="22"/>
                                <w:rPrChange w:id="12567" w:author="Chen Liao" w:date="2021-06-01T21:13:00Z">
                                  <w:rPr>
                                    <w:rFonts w:ascii="Cambria Math" w:hAnsi="Cambria Math"/>
                                    <w:color w:val="000000"/>
                                    <w:sz w:val="22"/>
                                    <w:szCs w:val="22"/>
                                  </w:rPr>
                                </w:rPrChange>
                              </w:rPr>
                              <m:t>0</m:t>
                            </m:r>
                          </m:sub>
                        </m:sSub>
                        <m:r>
                          <w:rPr>
                            <w:rFonts w:ascii="Cambria Math" w:hAnsi="Cambria Math"/>
                            <w:color w:val="000000" w:themeColor="text1"/>
                            <w:sz w:val="22"/>
                            <w:szCs w:val="22"/>
                            <w:rPrChange w:id="12568" w:author="Chen Liao" w:date="2021-06-01T21:13:00Z">
                              <w:rPr>
                                <w:rFonts w:ascii="Cambria Math" w:hAnsi="Cambria Math"/>
                                <w:color w:val="000000"/>
                                <w:sz w:val="22"/>
                                <w:szCs w:val="22"/>
                              </w:rPr>
                            </w:rPrChange>
                          </w:rPr>
                          <m:t>-</m:t>
                        </m:r>
                        <m:f>
                          <m:fPr>
                            <m:ctrlPr>
                              <w:rPr>
                                <w:rFonts w:ascii="Cambria Math" w:hAnsi="Cambria Math"/>
                                <w:i/>
                                <w:color w:val="000000" w:themeColor="text1"/>
                                <w:sz w:val="22"/>
                                <w:szCs w:val="22"/>
                                <w:rPrChange w:id="12569" w:author="Chen Liao" w:date="2021-06-01T21:13:00Z">
                                  <w:rPr>
                                    <w:rFonts w:ascii="Cambria Math" w:hAnsi="Cambria Math"/>
                                    <w:i/>
                                    <w:color w:val="000000" w:themeColor="text1"/>
                                    <w:sz w:val="22"/>
                                    <w:szCs w:val="22"/>
                                  </w:rPr>
                                </w:rPrChange>
                              </w:rPr>
                            </m:ctrlPr>
                          </m:fPr>
                          <m:num>
                            <m:r>
                              <w:rPr>
                                <w:rFonts w:ascii="Cambria Math" w:hAnsi="Cambria Math"/>
                                <w:color w:val="000000" w:themeColor="text1"/>
                                <w:sz w:val="22"/>
                                <w:szCs w:val="22"/>
                                <w:rPrChange w:id="12570" w:author="Chen Liao" w:date="2021-06-01T21:13:00Z">
                                  <w:rPr>
                                    <w:rFonts w:ascii="Cambria Math" w:hAnsi="Cambria Math"/>
                                    <w:color w:val="000000"/>
                                    <w:sz w:val="22"/>
                                    <w:szCs w:val="22"/>
                                  </w:rPr>
                                </w:rPrChange>
                              </w:rPr>
                              <m:t>H</m:t>
                            </m:r>
                          </m:num>
                          <m:den>
                            <m:sSub>
                              <m:sSubPr>
                                <m:ctrlPr>
                                  <w:rPr>
                                    <w:rFonts w:ascii="Cambria Math" w:hAnsi="Cambria Math"/>
                                    <w:i/>
                                    <w:color w:val="000000" w:themeColor="text1"/>
                                    <w:sz w:val="22"/>
                                    <w:szCs w:val="22"/>
                                    <w:lang w:eastAsia="zh-CN"/>
                                    <w:rPrChange w:id="12571" w:author="Chen Liao" w:date="2021-06-01T21:13:00Z">
                                      <w:rPr>
                                        <w:rFonts w:ascii="Cambria Math" w:hAnsi="Cambria Math"/>
                                        <w:i/>
                                        <w:color w:val="000000" w:themeColor="text1"/>
                                        <w:sz w:val="22"/>
                                        <w:szCs w:val="22"/>
                                        <w:lang w:eastAsia="zh-CN"/>
                                      </w:rPr>
                                    </w:rPrChange>
                                  </w:rPr>
                                </m:ctrlPr>
                              </m:sSubPr>
                              <m:e>
                                <m:r>
                                  <w:rPr>
                                    <w:rFonts w:ascii="Cambria Math" w:hAnsi="Cambria Math"/>
                                    <w:color w:val="000000" w:themeColor="text1"/>
                                    <w:sz w:val="22"/>
                                    <w:szCs w:val="22"/>
                                    <w:rPrChange w:id="12572" w:author="Chen Liao" w:date="2021-06-01T21:13:00Z">
                                      <w:rPr>
                                        <w:rFonts w:ascii="Cambria Math" w:hAnsi="Cambria Math"/>
                                        <w:color w:val="000000"/>
                                        <w:sz w:val="22"/>
                                        <w:szCs w:val="22"/>
                                      </w:rPr>
                                    </w:rPrChange>
                                  </w:rPr>
                                  <m:t>k</m:t>
                                </m:r>
                              </m:e>
                              <m:sub>
                                <m:r>
                                  <w:rPr>
                                    <w:rFonts w:ascii="Cambria Math" w:hAnsi="Cambria Math"/>
                                    <w:color w:val="000000" w:themeColor="text1"/>
                                    <w:sz w:val="22"/>
                                    <w:szCs w:val="22"/>
                                    <w:rPrChange w:id="12573" w:author="Chen Liao" w:date="2021-06-01T21:13:00Z">
                                      <w:rPr>
                                        <w:rFonts w:ascii="Cambria Math" w:hAnsi="Cambria Math"/>
                                        <w:color w:val="000000"/>
                                        <w:sz w:val="22"/>
                                        <w:szCs w:val="22"/>
                                      </w:rPr>
                                    </w:rPrChange>
                                  </w:rPr>
                                  <m:t>1</m:t>
                                </m:r>
                              </m:sub>
                            </m:sSub>
                          </m:den>
                        </m:f>
                      </m:e>
                    </m:d>
                    <m:sSup>
                      <m:sSupPr>
                        <m:ctrlPr>
                          <w:rPr>
                            <w:rFonts w:ascii="Cambria Math" w:hAnsi="Cambria Math"/>
                            <w:i/>
                            <w:color w:val="000000" w:themeColor="text1"/>
                            <w:sz w:val="22"/>
                            <w:szCs w:val="22"/>
                            <w:lang w:eastAsia="zh-CN"/>
                            <w:rPrChange w:id="12574" w:author="Chen Liao" w:date="2021-06-01T21:13:00Z">
                              <w:rPr>
                                <w:rFonts w:ascii="Cambria Math" w:hAnsi="Cambria Math"/>
                                <w:i/>
                                <w:color w:val="000000" w:themeColor="text1"/>
                                <w:sz w:val="22"/>
                                <w:szCs w:val="22"/>
                                <w:lang w:eastAsia="zh-CN"/>
                              </w:rPr>
                            </w:rPrChange>
                          </w:rPr>
                        </m:ctrlPr>
                      </m:sSupPr>
                      <m:e>
                        <m:r>
                          <w:rPr>
                            <w:rFonts w:ascii="Cambria Math" w:hAnsi="Cambria Math"/>
                            <w:color w:val="000000" w:themeColor="text1"/>
                            <w:sz w:val="22"/>
                            <w:szCs w:val="22"/>
                            <w:rPrChange w:id="12575" w:author="Chen Liao" w:date="2021-06-01T21:13:00Z">
                              <w:rPr>
                                <w:rFonts w:ascii="Cambria Math" w:hAnsi="Cambria Math"/>
                                <w:color w:val="000000"/>
                                <w:sz w:val="22"/>
                                <w:szCs w:val="22"/>
                              </w:rPr>
                            </w:rPrChange>
                          </w:rPr>
                          <m:t>e</m:t>
                        </m:r>
                      </m:e>
                      <m:sup>
                        <m:r>
                          <w:rPr>
                            <w:rFonts w:ascii="Cambria Math" w:hAnsi="Cambria Math"/>
                            <w:color w:val="000000" w:themeColor="text1"/>
                            <w:sz w:val="22"/>
                            <w:szCs w:val="22"/>
                            <w:rPrChange w:id="12576" w:author="Chen Liao" w:date="2021-06-01T21:13:00Z">
                              <w:rPr>
                                <w:rFonts w:ascii="Cambria Math" w:hAnsi="Cambria Math"/>
                                <w:color w:val="000000"/>
                                <w:sz w:val="22"/>
                                <w:szCs w:val="22"/>
                              </w:rPr>
                            </w:rPrChange>
                          </w:rPr>
                          <m:t>-</m:t>
                        </m:r>
                        <m:sSub>
                          <m:sSubPr>
                            <m:ctrlPr>
                              <w:rPr>
                                <w:rFonts w:ascii="Cambria Math" w:hAnsi="Cambria Math"/>
                                <w:i/>
                                <w:color w:val="000000" w:themeColor="text1"/>
                                <w:sz w:val="22"/>
                                <w:szCs w:val="22"/>
                                <w:lang w:eastAsia="zh-CN"/>
                                <w:rPrChange w:id="12577" w:author="Chen Liao" w:date="2021-06-01T21:13:00Z">
                                  <w:rPr>
                                    <w:rFonts w:ascii="Cambria Math" w:hAnsi="Cambria Math"/>
                                    <w:i/>
                                    <w:color w:val="000000" w:themeColor="text1"/>
                                    <w:sz w:val="22"/>
                                    <w:szCs w:val="22"/>
                                    <w:lang w:eastAsia="zh-CN"/>
                                  </w:rPr>
                                </w:rPrChange>
                              </w:rPr>
                            </m:ctrlPr>
                          </m:sSubPr>
                          <m:e>
                            <m:r>
                              <w:rPr>
                                <w:rFonts w:ascii="Cambria Math" w:hAnsi="Cambria Math"/>
                                <w:color w:val="000000" w:themeColor="text1"/>
                                <w:sz w:val="22"/>
                                <w:szCs w:val="22"/>
                                <w:rPrChange w:id="12578" w:author="Chen Liao" w:date="2021-06-01T21:13:00Z">
                                  <w:rPr>
                                    <w:rFonts w:ascii="Cambria Math" w:hAnsi="Cambria Math"/>
                                    <w:color w:val="000000"/>
                                    <w:sz w:val="22"/>
                                    <w:szCs w:val="22"/>
                                  </w:rPr>
                                </w:rPrChange>
                              </w:rPr>
                              <m:t>k</m:t>
                            </m:r>
                          </m:e>
                          <m:sub>
                            <m:r>
                              <w:rPr>
                                <w:rFonts w:ascii="Cambria Math" w:hAnsi="Cambria Math"/>
                                <w:color w:val="000000" w:themeColor="text1"/>
                                <w:sz w:val="22"/>
                                <w:szCs w:val="22"/>
                                <w:rPrChange w:id="12579" w:author="Chen Liao" w:date="2021-06-01T21:13:00Z">
                                  <w:rPr>
                                    <w:rFonts w:ascii="Cambria Math" w:hAnsi="Cambria Math"/>
                                    <w:color w:val="000000"/>
                                    <w:sz w:val="22"/>
                                    <w:szCs w:val="22"/>
                                  </w:rPr>
                                </w:rPrChange>
                              </w:rPr>
                              <m:t>1</m:t>
                            </m:r>
                          </m:sub>
                        </m:sSub>
                        <m:r>
                          <w:rPr>
                            <w:rFonts w:ascii="Cambria Math" w:hAnsi="Cambria Math"/>
                            <w:color w:val="000000" w:themeColor="text1"/>
                            <w:sz w:val="22"/>
                            <w:szCs w:val="22"/>
                            <w:rPrChange w:id="12580" w:author="Chen Liao" w:date="2021-06-01T21:13:00Z">
                              <w:rPr>
                                <w:rFonts w:ascii="Cambria Math" w:hAnsi="Cambria Math"/>
                                <w:color w:val="000000"/>
                                <w:sz w:val="22"/>
                                <w:szCs w:val="22"/>
                              </w:rPr>
                            </w:rPrChange>
                          </w:rPr>
                          <m:t>t</m:t>
                        </m:r>
                      </m:sup>
                    </m:sSup>
                    <m:r>
                      <w:rPr>
                        <w:rFonts w:ascii="Cambria Math" w:hAnsi="Cambria Math"/>
                        <w:color w:val="000000" w:themeColor="text1"/>
                        <w:sz w:val="22"/>
                        <w:szCs w:val="22"/>
                        <w:rPrChange w:id="12581" w:author="Chen Liao" w:date="2021-06-01T21:13:00Z">
                          <w:rPr>
                            <w:rFonts w:ascii="Cambria Math" w:hAnsi="Cambria Math"/>
                            <w:color w:val="000000"/>
                            <w:sz w:val="22"/>
                            <w:szCs w:val="22"/>
                          </w:rPr>
                        </w:rPrChange>
                      </w:rPr>
                      <m:t>-</m:t>
                    </m:r>
                    <m:d>
                      <m:dPr>
                        <m:ctrlPr>
                          <w:rPr>
                            <w:rFonts w:ascii="Cambria Math" w:hAnsi="Cambria Math"/>
                            <w:i/>
                            <w:color w:val="000000" w:themeColor="text1"/>
                            <w:sz w:val="22"/>
                            <w:szCs w:val="22"/>
                            <w:rPrChange w:id="12582" w:author="Chen Liao" w:date="2021-06-01T21:13:00Z">
                              <w:rPr>
                                <w:rFonts w:ascii="Cambria Math" w:hAnsi="Cambria Math"/>
                                <w:i/>
                                <w:color w:val="000000" w:themeColor="text1"/>
                                <w:sz w:val="22"/>
                                <w:szCs w:val="22"/>
                              </w:rPr>
                            </w:rPrChange>
                          </w:rPr>
                        </m:ctrlPr>
                      </m:dPr>
                      <m:e>
                        <m:sSubSup>
                          <m:sSubSupPr>
                            <m:ctrlPr>
                              <w:rPr>
                                <w:rFonts w:ascii="Cambria Math" w:hAnsi="Cambria Math"/>
                                <w:i/>
                                <w:color w:val="000000" w:themeColor="text1"/>
                                <w:sz w:val="22"/>
                                <w:szCs w:val="22"/>
                                <w:lang w:eastAsia="zh-CN"/>
                                <w:rPrChange w:id="12583" w:author="Chen Liao" w:date="2021-06-01T21:13:00Z">
                                  <w:rPr>
                                    <w:rFonts w:ascii="Cambria Math" w:hAnsi="Cambria Math"/>
                                    <w:i/>
                                    <w:color w:val="000000" w:themeColor="text1"/>
                                    <w:sz w:val="22"/>
                                    <w:szCs w:val="22"/>
                                    <w:lang w:eastAsia="zh-CN"/>
                                  </w:rPr>
                                </w:rPrChange>
                              </w:rPr>
                            </m:ctrlPr>
                          </m:sSubSupPr>
                          <m:e>
                            <m:r>
                              <w:rPr>
                                <w:rFonts w:ascii="Cambria Math" w:hAnsi="Cambria Math"/>
                                <w:color w:val="000000" w:themeColor="text1"/>
                                <w:sz w:val="22"/>
                                <w:szCs w:val="22"/>
                                <w:rPrChange w:id="12584" w:author="Chen Liao" w:date="2021-06-01T21:13:00Z">
                                  <w:rPr>
                                    <w:rFonts w:ascii="Cambria Math" w:hAnsi="Cambria Math"/>
                                    <w:color w:val="000000"/>
                                    <w:sz w:val="22"/>
                                    <w:szCs w:val="22"/>
                                  </w:rPr>
                                </w:rPrChange>
                              </w:rPr>
                              <m:t>x</m:t>
                            </m:r>
                          </m:e>
                          <m:sub>
                            <m:r>
                              <w:rPr>
                                <w:rFonts w:ascii="Cambria Math" w:hAnsi="Cambria Math"/>
                                <w:color w:val="000000" w:themeColor="text1"/>
                                <w:sz w:val="22"/>
                                <w:szCs w:val="22"/>
                                <w:rPrChange w:id="12585" w:author="Chen Liao" w:date="2021-06-01T21:13:00Z">
                                  <w:rPr>
                                    <w:rFonts w:ascii="Cambria Math" w:hAnsi="Cambria Math"/>
                                    <w:color w:val="000000"/>
                                    <w:sz w:val="22"/>
                                    <w:szCs w:val="22"/>
                                  </w:rPr>
                                </w:rPrChange>
                              </w:rPr>
                              <m:t>0</m:t>
                            </m:r>
                          </m:sub>
                          <m:sup>
                            <m:r>
                              <w:rPr>
                                <w:rFonts w:ascii="Cambria Math" w:hAnsi="Cambria Math"/>
                                <w:color w:val="000000" w:themeColor="text1"/>
                                <w:sz w:val="22"/>
                                <w:szCs w:val="22"/>
                                <w:rPrChange w:id="12586" w:author="Chen Liao" w:date="2021-06-01T21:13:00Z">
                                  <w:rPr>
                                    <w:rFonts w:ascii="Cambria Math" w:hAnsi="Cambria Math"/>
                                    <w:color w:val="000000"/>
                                    <w:sz w:val="22"/>
                                    <w:szCs w:val="22"/>
                                  </w:rPr>
                                </w:rPrChange>
                              </w:rPr>
                              <m:t>'</m:t>
                            </m:r>
                          </m:sup>
                        </m:sSubSup>
                        <m:r>
                          <w:rPr>
                            <w:rFonts w:ascii="Cambria Math" w:hAnsi="Cambria Math"/>
                            <w:color w:val="000000" w:themeColor="text1"/>
                            <w:sz w:val="22"/>
                            <w:szCs w:val="22"/>
                            <w:rPrChange w:id="12587" w:author="Chen Liao" w:date="2021-06-01T21:13:00Z">
                              <w:rPr>
                                <w:rFonts w:ascii="Cambria Math" w:hAnsi="Cambria Math"/>
                                <w:color w:val="000000"/>
                                <w:sz w:val="22"/>
                                <w:szCs w:val="22"/>
                              </w:rPr>
                            </w:rPrChange>
                          </w:rPr>
                          <m:t>+</m:t>
                        </m:r>
                        <m:sSub>
                          <m:sSubPr>
                            <m:ctrlPr>
                              <w:rPr>
                                <w:rFonts w:ascii="Cambria Math" w:hAnsi="Cambria Math"/>
                                <w:i/>
                                <w:color w:val="000000" w:themeColor="text1"/>
                                <w:sz w:val="22"/>
                                <w:szCs w:val="22"/>
                                <w:lang w:eastAsia="zh-CN"/>
                                <w:rPrChange w:id="12588" w:author="Chen Liao" w:date="2021-06-01T21:13:00Z">
                                  <w:rPr>
                                    <w:rFonts w:ascii="Cambria Math" w:hAnsi="Cambria Math"/>
                                    <w:i/>
                                    <w:color w:val="000000" w:themeColor="text1"/>
                                    <w:sz w:val="22"/>
                                    <w:szCs w:val="22"/>
                                    <w:lang w:eastAsia="zh-CN"/>
                                  </w:rPr>
                                </w:rPrChange>
                              </w:rPr>
                            </m:ctrlPr>
                          </m:sSubPr>
                          <m:e>
                            <m:r>
                              <w:rPr>
                                <w:rFonts w:ascii="Cambria Math" w:hAnsi="Cambria Math"/>
                                <w:color w:val="000000" w:themeColor="text1"/>
                                <w:sz w:val="22"/>
                                <w:szCs w:val="22"/>
                                <w:rPrChange w:id="12589" w:author="Chen Liao" w:date="2021-06-01T21:13:00Z">
                                  <w:rPr>
                                    <w:rFonts w:ascii="Cambria Math" w:hAnsi="Cambria Math"/>
                                    <w:color w:val="000000"/>
                                    <w:sz w:val="22"/>
                                    <w:szCs w:val="22"/>
                                  </w:rPr>
                                </w:rPrChange>
                              </w:rPr>
                              <m:t>k</m:t>
                            </m:r>
                          </m:e>
                          <m:sub>
                            <m:r>
                              <w:rPr>
                                <w:rFonts w:ascii="Cambria Math" w:hAnsi="Cambria Math"/>
                                <w:color w:val="000000" w:themeColor="text1"/>
                                <w:sz w:val="22"/>
                                <w:szCs w:val="22"/>
                                <w:rPrChange w:id="12590" w:author="Chen Liao" w:date="2021-06-01T21:13:00Z">
                                  <w:rPr>
                                    <w:rFonts w:ascii="Cambria Math" w:hAnsi="Cambria Math"/>
                                    <w:color w:val="000000"/>
                                    <w:sz w:val="22"/>
                                    <w:szCs w:val="22"/>
                                  </w:rPr>
                                </w:rPrChange>
                              </w:rPr>
                              <m:t>1</m:t>
                            </m:r>
                          </m:sub>
                        </m:sSub>
                        <m:sSub>
                          <m:sSubPr>
                            <m:ctrlPr>
                              <w:rPr>
                                <w:rFonts w:ascii="Cambria Math" w:hAnsi="Cambria Math"/>
                                <w:i/>
                                <w:color w:val="000000" w:themeColor="text1"/>
                                <w:sz w:val="22"/>
                                <w:szCs w:val="22"/>
                                <w:lang w:eastAsia="zh-CN"/>
                                <w:rPrChange w:id="12591" w:author="Chen Liao" w:date="2021-06-01T21:13:00Z">
                                  <w:rPr>
                                    <w:rFonts w:ascii="Cambria Math" w:hAnsi="Cambria Math"/>
                                    <w:i/>
                                    <w:color w:val="000000" w:themeColor="text1"/>
                                    <w:sz w:val="22"/>
                                    <w:szCs w:val="22"/>
                                    <w:lang w:eastAsia="zh-CN"/>
                                  </w:rPr>
                                </w:rPrChange>
                              </w:rPr>
                            </m:ctrlPr>
                          </m:sSubPr>
                          <m:e>
                            <m:r>
                              <w:rPr>
                                <w:rFonts w:ascii="Cambria Math" w:hAnsi="Cambria Math"/>
                                <w:color w:val="000000" w:themeColor="text1"/>
                                <w:sz w:val="22"/>
                                <w:szCs w:val="22"/>
                                <w:rPrChange w:id="12592" w:author="Chen Liao" w:date="2021-06-01T21:13:00Z">
                                  <w:rPr>
                                    <w:rFonts w:ascii="Cambria Math" w:hAnsi="Cambria Math"/>
                                    <w:color w:val="000000"/>
                                    <w:sz w:val="22"/>
                                    <w:szCs w:val="22"/>
                                  </w:rPr>
                                </w:rPrChange>
                              </w:rPr>
                              <m:t>x</m:t>
                            </m:r>
                          </m:e>
                          <m:sub>
                            <m:r>
                              <w:rPr>
                                <w:rFonts w:ascii="Cambria Math" w:hAnsi="Cambria Math"/>
                                <w:color w:val="000000" w:themeColor="text1"/>
                                <w:sz w:val="22"/>
                                <w:szCs w:val="22"/>
                                <w:rPrChange w:id="12593" w:author="Chen Liao" w:date="2021-06-01T21:13:00Z">
                                  <w:rPr>
                                    <w:rFonts w:ascii="Cambria Math" w:hAnsi="Cambria Math"/>
                                    <w:color w:val="000000"/>
                                    <w:sz w:val="22"/>
                                    <w:szCs w:val="22"/>
                                  </w:rPr>
                                </w:rPrChange>
                              </w:rPr>
                              <m:t>0</m:t>
                            </m:r>
                          </m:sub>
                        </m:sSub>
                        <m:r>
                          <w:rPr>
                            <w:rFonts w:ascii="Cambria Math" w:hAnsi="Cambria Math"/>
                            <w:color w:val="000000" w:themeColor="text1"/>
                            <w:sz w:val="22"/>
                            <w:szCs w:val="22"/>
                            <w:rPrChange w:id="12594" w:author="Chen Liao" w:date="2021-06-01T21:13:00Z">
                              <w:rPr>
                                <w:rFonts w:ascii="Cambria Math" w:hAnsi="Cambria Math"/>
                                <w:color w:val="000000"/>
                                <w:sz w:val="22"/>
                                <w:szCs w:val="22"/>
                              </w:rPr>
                            </w:rPrChange>
                          </w:rPr>
                          <m:t>-</m:t>
                        </m:r>
                        <m:f>
                          <m:fPr>
                            <m:ctrlPr>
                              <w:rPr>
                                <w:rFonts w:ascii="Cambria Math" w:hAnsi="Cambria Math"/>
                                <w:i/>
                                <w:color w:val="000000" w:themeColor="text1"/>
                                <w:sz w:val="22"/>
                                <w:szCs w:val="22"/>
                                <w:rPrChange w:id="12595" w:author="Chen Liao" w:date="2021-06-01T21:13:00Z">
                                  <w:rPr>
                                    <w:rFonts w:ascii="Cambria Math" w:hAnsi="Cambria Math"/>
                                    <w:i/>
                                    <w:color w:val="000000" w:themeColor="text1"/>
                                    <w:sz w:val="22"/>
                                    <w:szCs w:val="22"/>
                                  </w:rPr>
                                </w:rPrChange>
                              </w:rPr>
                            </m:ctrlPr>
                          </m:fPr>
                          <m:num>
                            <m:r>
                              <w:rPr>
                                <w:rFonts w:ascii="Cambria Math" w:hAnsi="Cambria Math"/>
                                <w:color w:val="000000" w:themeColor="text1"/>
                                <w:sz w:val="22"/>
                                <w:szCs w:val="22"/>
                                <w:rPrChange w:id="12596" w:author="Chen Liao" w:date="2021-06-01T21:13:00Z">
                                  <w:rPr>
                                    <w:rFonts w:ascii="Cambria Math" w:hAnsi="Cambria Math"/>
                                    <w:color w:val="000000"/>
                                    <w:sz w:val="22"/>
                                    <w:szCs w:val="22"/>
                                  </w:rPr>
                                </w:rPrChange>
                              </w:rPr>
                              <m:t>H</m:t>
                            </m:r>
                          </m:num>
                          <m:den>
                            <m:sSub>
                              <m:sSubPr>
                                <m:ctrlPr>
                                  <w:rPr>
                                    <w:rFonts w:ascii="Cambria Math" w:hAnsi="Cambria Math"/>
                                    <w:i/>
                                    <w:color w:val="000000" w:themeColor="text1"/>
                                    <w:sz w:val="22"/>
                                    <w:szCs w:val="22"/>
                                    <w:lang w:eastAsia="zh-CN"/>
                                    <w:rPrChange w:id="12597" w:author="Chen Liao" w:date="2021-06-01T21:13:00Z">
                                      <w:rPr>
                                        <w:rFonts w:ascii="Cambria Math" w:hAnsi="Cambria Math"/>
                                        <w:i/>
                                        <w:color w:val="000000" w:themeColor="text1"/>
                                        <w:sz w:val="22"/>
                                        <w:szCs w:val="22"/>
                                        <w:lang w:eastAsia="zh-CN"/>
                                      </w:rPr>
                                    </w:rPrChange>
                                  </w:rPr>
                                </m:ctrlPr>
                              </m:sSubPr>
                              <m:e>
                                <m:r>
                                  <w:rPr>
                                    <w:rFonts w:ascii="Cambria Math" w:hAnsi="Cambria Math"/>
                                    <w:color w:val="000000" w:themeColor="text1"/>
                                    <w:sz w:val="22"/>
                                    <w:szCs w:val="22"/>
                                    <w:rPrChange w:id="12598" w:author="Chen Liao" w:date="2021-06-01T21:13:00Z">
                                      <w:rPr>
                                        <w:rFonts w:ascii="Cambria Math" w:hAnsi="Cambria Math"/>
                                        <w:color w:val="000000"/>
                                        <w:sz w:val="22"/>
                                        <w:szCs w:val="22"/>
                                      </w:rPr>
                                    </w:rPrChange>
                                  </w:rPr>
                                  <m:t>k</m:t>
                                </m:r>
                              </m:e>
                              <m:sub>
                                <m:r>
                                  <w:rPr>
                                    <w:rFonts w:ascii="Cambria Math" w:hAnsi="Cambria Math"/>
                                    <w:color w:val="000000" w:themeColor="text1"/>
                                    <w:sz w:val="22"/>
                                    <w:szCs w:val="22"/>
                                    <w:rPrChange w:id="12599" w:author="Chen Liao" w:date="2021-06-01T21:13:00Z">
                                      <w:rPr>
                                        <w:rFonts w:ascii="Cambria Math" w:hAnsi="Cambria Math"/>
                                        <w:color w:val="000000"/>
                                        <w:sz w:val="22"/>
                                        <w:szCs w:val="22"/>
                                      </w:rPr>
                                    </w:rPrChange>
                                  </w:rPr>
                                  <m:t>2</m:t>
                                </m:r>
                              </m:sub>
                            </m:sSub>
                          </m:den>
                        </m:f>
                      </m:e>
                    </m:d>
                    <m:sSup>
                      <m:sSupPr>
                        <m:ctrlPr>
                          <w:rPr>
                            <w:rFonts w:ascii="Cambria Math" w:hAnsi="Cambria Math"/>
                            <w:i/>
                            <w:color w:val="000000" w:themeColor="text1"/>
                            <w:sz w:val="22"/>
                            <w:szCs w:val="22"/>
                            <w:lang w:eastAsia="zh-CN"/>
                            <w:rPrChange w:id="12600" w:author="Chen Liao" w:date="2021-06-01T21:13:00Z">
                              <w:rPr>
                                <w:rFonts w:ascii="Cambria Math" w:hAnsi="Cambria Math"/>
                                <w:i/>
                                <w:color w:val="000000" w:themeColor="text1"/>
                                <w:sz w:val="22"/>
                                <w:szCs w:val="22"/>
                                <w:lang w:eastAsia="zh-CN"/>
                              </w:rPr>
                            </w:rPrChange>
                          </w:rPr>
                        </m:ctrlPr>
                      </m:sSupPr>
                      <m:e>
                        <m:r>
                          <w:rPr>
                            <w:rFonts w:ascii="Cambria Math" w:hAnsi="Cambria Math"/>
                            <w:color w:val="000000" w:themeColor="text1"/>
                            <w:sz w:val="22"/>
                            <w:szCs w:val="22"/>
                            <w:rPrChange w:id="12601" w:author="Chen Liao" w:date="2021-06-01T21:13:00Z">
                              <w:rPr>
                                <w:rFonts w:ascii="Cambria Math" w:hAnsi="Cambria Math"/>
                                <w:color w:val="000000"/>
                                <w:sz w:val="22"/>
                                <w:szCs w:val="22"/>
                              </w:rPr>
                            </w:rPrChange>
                          </w:rPr>
                          <m:t>e</m:t>
                        </m:r>
                      </m:e>
                      <m:sup>
                        <m:r>
                          <w:rPr>
                            <w:rFonts w:ascii="Cambria Math" w:hAnsi="Cambria Math"/>
                            <w:color w:val="000000" w:themeColor="text1"/>
                            <w:sz w:val="22"/>
                            <w:szCs w:val="22"/>
                            <w:rPrChange w:id="12602" w:author="Chen Liao" w:date="2021-06-01T21:13:00Z">
                              <w:rPr>
                                <w:rFonts w:ascii="Cambria Math" w:hAnsi="Cambria Math"/>
                                <w:color w:val="000000"/>
                                <w:sz w:val="22"/>
                                <w:szCs w:val="22"/>
                              </w:rPr>
                            </w:rPrChange>
                          </w:rPr>
                          <m:t>-</m:t>
                        </m:r>
                        <m:sSub>
                          <m:sSubPr>
                            <m:ctrlPr>
                              <w:rPr>
                                <w:rFonts w:ascii="Cambria Math" w:hAnsi="Cambria Math"/>
                                <w:i/>
                                <w:color w:val="000000" w:themeColor="text1"/>
                                <w:sz w:val="22"/>
                                <w:szCs w:val="22"/>
                                <w:lang w:eastAsia="zh-CN"/>
                                <w:rPrChange w:id="12603" w:author="Chen Liao" w:date="2021-06-01T21:13:00Z">
                                  <w:rPr>
                                    <w:rFonts w:ascii="Cambria Math" w:hAnsi="Cambria Math"/>
                                    <w:i/>
                                    <w:color w:val="000000" w:themeColor="text1"/>
                                    <w:sz w:val="22"/>
                                    <w:szCs w:val="22"/>
                                    <w:lang w:eastAsia="zh-CN"/>
                                  </w:rPr>
                                </w:rPrChange>
                              </w:rPr>
                            </m:ctrlPr>
                          </m:sSubPr>
                          <m:e>
                            <m:r>
                              <w:rPr>
                                <w:rFonts w:ascii="Cambria Math" w:hAnsi="Cambria Math"/>
                                <w:color w:val="000000" w:themeColor="text1"/>
                                <w:sz w:val="22"/>
                                <w:szCs w:val="22"/>
                                <w:rPrChange w:id="12604" w:author="Chen Liao" w:date="2021-06-01T21:13:00Z">
                                  <w:rPr>
                                    <w:rFonts w:ascii="Cambria Math" w:hAnsi="Cambria Math"/>
                                    <w:color w:val="000000"/>
                                    <w:sz w:val="22"/>
                                    <w:szCs w:val="22"/>
                                  </w:rPr>
                                </w:rPrChange>
                              </w:rPr>
                              <m:t>k</m:t>
                            </m:r>
                          </m:e>
                          <m:sub>
                            <m:r>
                              <w:rPr>
                                <w:rFonts w:ascii="Cambria Math" w:hAnsi="Cambria Math"/>
                                <w:color w:val="000000" w:themeColor="text1"/>
                                <w:sz w:val="22"/>
                                <w:szCs w:val="22"/>
                                <w:rPrChange w:id="12605" w:author="Chen Liao" w:date="2021-06-01T21:13:00Z">
                                  <w:rPr>
                                    <w:rFonts w:ascii="Cambria Math" w:hAnsi="Cambria Math"/>
                                    <w:color w:val="000000"/>
                                    <w:sz w:val="22"/>
                                    <w:szCs w:val="22"/>
                                  </w:rPr>
                                </w:rPrChange>
                              </w:rPr>
                              <m:t>2</m:t>
                            </m:r>
                          </m:sub>
                        </m:sSub>
                        <m:r>
                          <w:rPr>
                            <w:rFonts w:ascii="Cambria Math" w:hAnsi="Cambria Math"/>
                            <w:color w:val="000000" w:themeColor="text1"/>
                            <w:sz w:val="22"/>
                            <w:szCs w:val="22"/>
                            <w:rPrChange w:id="12606" w:author="Chen Liao" w:date="2021-06-01T21:13:00Z">
                              <w:rPr>
                                <w:rFonts w:ascii="Cambria Math" w:hAnsi="Cambria Math"/>
                                <w:color w:val="000000"/>
                                <w:sz w:val="22"/>
                                <w:szCs w:val="22"/>
                              </w:rPr>
                            </w:rPrChange>
                          </w:rPr>
                          <m:t>t</m:t>
                        </m:r>
                      </m:sup>
                    </m:sSup>
                  </m:num>
                  <m:den>
                    <m:sSub>
                      <m:sSubPr>
                        <m:ctrlPr>
                          <w:rPr>
                            <w:rFonts w:ascii="Cambria Math" w:hAnsi="Cambria Math"/>
                            <w:i/>
                            <w:color w:val="000000" w:themeColor="text1"/>
                            <w:sz w:val="22"/>
                            <w:szCs w:val="22"/>
                            <w:lang w:eastAsia="zh-CN"/>
                            <w:rPrChange w:id="12607" w:author="Chen Liao" w:date="2021-06-01T21:13:00Z">
                              <w:rPr>
                                <w:rFonts w:ascii="Cambria Math" w:hAnsi="Cambria Math"/>
                                <w:i/>
                                <w:color w:val="000000" w:themeColor="text1"/>
                                <w:sz w:val="22"/>
                                <w:szCs w:val="22"/>
                                <w:lang w:eastAsia="zh-CN"/>
                              </w:rPr>
                            </w:rPrChange>
                          </w:rPr>
                        </m:ctrlPr>
                      </m:sSubPr>
                      <m:e>
                        <m:r>
                          <w:rPr>
                            <w:rFonts w:ascii="Cambria Math" w:hAnsi="Cambria Math"/>
                            <w:color w:val="000000" w:themeColor="text1"/>
                            <w:sz w:val="22"/>
                            <w:szCs w:val="22"/>
                            <w:rPrChange w:id="12608" w:author="Chen Liao" w:date="2021-06-01T21:13:00Z">
                              <w:rPr>
                                <w:rFonts w:ascii="Cambria Math" w:hAnsi="Cambria Math"/>
                                <w:color w:val="000000"/>
                                <w:sz w:val="22"/>
                                <w:szCs w:val="22"/>
                              </w:rPr>
                            </w:rPrChange>
                          </w:rPr>
                          <m:t>k</m:t>
                        </m:r>
                      </m:e>
                      <m:sub>
                        <m:r>
                          <w:rPr>
                            <w:rFonts w:ascii="Cambria Math" w:hAnsi="Cambria Math"/>
                            <w:color w:val="000000" w:themeColor="text1"/>
                            <w:sz w:val="22"/>
                            <w:szCs w:val="22"/>
                            <w:rPrChange w:id="12609" w:author="Chen Liao" w:date="2021-06-01T21:13:00Z">
                              <w:rPr>
                                <w:rFonts w:ascii="Cambria Math" w:hAnsi="Cambria Math"/>
                                <w:color w:val="000000"/>
                                <w:sz w:val="22"/>
                                <w:szCs w:val="22"/>
                              </w:rPr>
                            </w:rPrChange>
                          </w:rPr>
                          <m:t>2</m:t>
                        </m:r>
                      </m:sub>
                    </m:sSub>
                    <m:r>
                      <w:rPr>
                        <w:rFonts w:ascii="Cambria Math" w:hAnsi="Cambria Math"/>
                        <w:color w:val="000000" w:themeColor="text1"/>
                        <w:sz w:val="22"/>
                        <w:szCs w:val="22"/>
                        <w:rPrChange w:id="12610" w:author="Chen Liao" w:date="2021-06-01T21:13:00Z">
                          <w:rPr>
                            <w:rFonts w:ascii="Cambria Math" w:hAnsi="Cambria Math"/>
                            <w:color w:val="000000"/>
                            <w:sz w:val="22"/>
                            <w:szCs w:val="22"/>
                          </w:rPr>
                        </w:rPrChange>
                      </w:rPr>
                      <m:t>-</m:t>
                    </m:r>
                    <m:sSub>
                      <m:sSubPr>
                        <m:ctrlPr>
                          <w:rPr>
                            <w:rFonts w:ascii="Cambria Math" w:hAnsi="Cambria Math"/>
                            <w:i/>
                            <w:color w:val="000000" w:themeColor="text1"/>
                            <w:sz w:val="22"/>
                            <w:szCs w:val="22"/>
                            <w:lang w:eastAsia="zh-CN"/>
                            <w:rPrChange w:id="12611" w:author="Chen Liao" w:date="2021-06-01T21:13:00Z">
                              <w:rPr>
                                <w:rFonts w:ascii="Cambria Math" w:hAnsi="Cambria Math"/>
                                <w:i/>
                                <w:color w:val="000000" w:themeColor="text1"/>
                                <w:sz w:val="22"/>
                                <w:szCs w:val="22"/>
                                <w:lang w:eastAsia="zh-CN"/>
                              </w:rPr>
                            </w:rPrChange>
                          </w:rPr>
                        </m:ctrlPr>
                      </m:sSubPr>
                      <m:e>
                        <m:r>
                          <w:rPr>
                            <w:rFonts w:ascii="Cambria Math" w:hAnsi="Cambria Math"/>
                            <w:color w:val="000000" w:themeColor="text1"/>
                            <w:sz w:val="22"/>
                            <w:szCs w:val="22"/>
                            <w:rPrChange w:id="12612" w:author="Chen Liao" w:date="2021-06-01T21:13:00Z">
                              <w:rPr>
                                <w:rFonts w:ascii="Cambria Math" w:hAnsi="Cambria Math"/>
                                <w:color w:val="000000"/>
                                <w:sz w:val="22"/>
                                <w:szCs w:val="22"/>
                              </w:rPr>
                            </w:rPrChange>
                          </w:rPr>
                          <m:t>k</m:t>
                        </m:r>
                      </m:e>
                      <m:sub>
                        <m:r>
                          <w:rPr>
                            <w:rFonts w:ascii="Cambria Math" w:hAnsi="Cambria Math"/>
                            <w:color w:val="000000" w:themeColor="text1"/>
                            <w:sz w:val="22"/>
                            <w:szCs w:val="22"/>
                            <w:rPrChange w:id="12613" w:author="Chen Liao" w:date="2021-06-01T21:13:00Z">
                              <w:rPr>
                                <w:rFonts w:ascii="Cambria Math" w:hAnsi="Cambria Math"/>
                                <w:color w:val="000000"/>
                                <w:sz w:val="22"/>
                                <w:szCs w:val="22"/>
                              </w:rPr>
                            </w:rPrChange>
                          </w:rPr>
                          <m:t>1</m:t>
                        </m:r>
                      </m:sub>
                    </m:sSub>
                  </m:den>
                </m:f>
              </m:oMath>
            </m:oMathPara>
          </w:p>
        </w:tc>
        <w:tc>
          <w:tcPr>
            <w:tcW w:w="1089" w:type="dxa"/>
            <w:tcBorders>
              <w:top w:val="nil"/>
              <w:left w:val="nil"/>
              <w:bottom w:val="nil"/>
              <w:right w:val="nil"/>
            </w:tcBorders>
            <w:shd w:val="clear" w:color="auto" w:fill="auto"/>
          </w:tcPr>
          <w:p w14:paraId="65190A3A" w14:textId="77777777" w:rsidR="004B1081" w:rsidRPr="00BE70D2" w:rsidRDefault="004B1081" w:rsidP="00E6373F">
            <w:pPr>
              <w:jc w:val="both"/>
              <w:rPr>
                <w:color w:val="000000" w:themeColor="text1"/>
                <w:sz w:val="22"/>
                <w:szCs w:val="22"/>
                <w:lang w:eastAsia="zh-CN"/>
                <w:rPrChange w:id="12614" w:author="Chen Liao" w:date="2021-06-01T21:13:00Z">
                  <w:rPr>
                    <w:color w:val="000000"/>
                    <w:sz w:val="22"/>
                    <w:szCs w:val="22"/>
                    <w:lang w:eastAsia="zh-CN"/>
                  </w:rPr>
                </w:rPrChange>
              </w:rPr>
            </w:pPr>
          </w:p>
          <w:p w14:paraId="0CAA3947" w14:textId="77777777" w:rsidR="004B1081" w:rsidRPr="00BE70D2" w:rsidRDefault="004B1081" w:rsidP="00E6373F">
            <w:pPr>
              <w:jc w:val="both"/>
              <w:rPr>
                <w:color w:val="000000" w:themeColor="text1"/>
                <w:sz w:val="22"/>
                <w:szCs w:val="22"/>
                <w:lang w:eastAsia="zh-CN"/>
                <w:rPrChange w:id="12615" w:author="Chen Liao" w:date="2021-06-01T21:13:00Z">
                  <w:rPr>
                    <w:color w:val="000000"/>
                    <w:sz w:val="22"/>
                    <w:szCs w:val="22"/>
                    <w:lang w:eastAsia="zh-CN"/>
                  </w:rPr>
                </w:rPrChange>
              </w:rPr>
            </w:pPr>
            <w:r w:rsidRPr="00BE70D2">
              <w:rPr>
                <w:color w:val="000000" w:themeColor="text1"/>
                <w:sz w:val="22"/>
                <w:szCs w:val="22"/>
                <w:rPrChange w:id="12616" w:author="Chen Liao" w:date="2021-06-01T21:13:00Z">
                  <w:rPr>
                    <w:color w:val="000000"/>
                    <w:sz w:val="22"/>
                    <w:szCs w:val="22"/>
                  </w:rPr>
                </w:rPrChange>
              </w:rPr>
              <w:t>Eq. (2)</w:t>
            </w:r>
          </w:p>
        </w:tc>
      </w:tr>
      <w:tr w:rsidR="002D0174" w:rsidRPr="00BE70D2" w14:paraId="1EA5478C" w14:textId="77777777" w:rsidTr="004B1081">
        <w:tc>
          <w:tcPr>
            <w:tcW w:w="7461" w:type="dxa"/>
            <w:tcBorders>
              <w:top w:val="nil"/>
              <w:left w:val="nil"/>
              <w:bottom w:val="nil"/>
              <w:right w:val="nil"/>
            </w:tcBorders>
            <w:shd w:val="clear" w:color="auto" w:fill="auto"/>
          </w:tcPr>
          <w:p w14:paraId="0CD314C7" w14:textId="77777777" w:rsidR="004B1081" w:rsidRPr="00BE70D2" w:rsidRDefault="004B1081" w:rsidP="00C53471">
            <w:pPr>
              <w:jc w:val="both"/>
              <w:rPr>
                <w:color w:val="000000" w:themeColor="text1"/>
                <w:sz w:val="22"/>
                <w:szCs w:val="22"/>
                <w:rPrChange w:id="12617" w:author="Chen Liao" w:date="2021-06-01T21:13:00Z">
                  <w:rPr>
                    <w:color w:val="000000"/>
                    <w:sz w:val="22"/>
                    <w:szCs w:val="22"/>
                  </w:rPr>
                </w:rPrChange>
              </w:rPr>
            </w:pPr>
          </w:p>
        </w:tc>
        <w:tc>
          <w:tcPr>
            <w:tcW w:w="1089" w:type="dxa"/>
            <w:tcBorders>
              <w:top w:val="nil"/>
              <w:left w:val="nil"/>
              <w:bottom w:val="nil"/>
              <w:right w:val="nil"/>
            </w:tcBorders>
            <w:shd w:val="clear" w:color="auto" w:fill="auto"/>
          </w:tcPr>
          <w:p w14:paraId="18D0D5C3" w14:textId="77777777" w:rsidR="004B1081" w:rsidRPr="00BE70D2" w:rsidRDefault="004B1081" w:rsidP="00F86616">
            <w:pPr>
              <w:jc w:val="both"/>
              <w:rPr>
                <w:color w:val="000000" w:themeColor="text1"/>
                <w:sz w:val="22"/>
                <w:szCs w:val="22"/>
                <w:rPrChange w:id="12618" w:author="Chen Liao" w:date="2021-06-01T21:13:00Z">
                  <w:rPr>
                    <w:color w:val="000000"/>
                    <w:sz w:val="22"/>
                    <w:szCs w:val="22"/>
                  </w:rPr>
                </w:rPrChange>
              </w:rPr>
            </w:pPr>
          </w:p>
        </w:tc>
      </w:tr>
    </w:tbl>
    <w:p w14:paraId="662F6F8C" w14:textId="77777777" w:rsidR="00FD3C01" w:rsidRPr="00BE70D2" w:rsidRDefault="00FD3C01" w:rsidP="00C53471">
      <w:pPr>
        <w:jc w:val="both"/>
        <w:rPr>
          <w:color w:val="000000" w:themeColor="text1"/>
          <w:sz w:val="22"/>
          <w:szCs w:val="22"/>
          <w:rPrChange w:id="12619" w:author="Chen Liao" w:date="2021-06-01T21:13:00Z">
            <w:rPr>
              <w:color w:val="000000"/>
              <w:sz w:val="22"/>
              <w:szCs w:val="22"/>
            </w:rPr>
          </w:rPrChange>
        </w:rPr>
      </w:pPr>
    </w:p>
    <w:p w14:paraId="35742E05" w14:textId="382DD7C8" w:rsidR="00524C76" w:rsidRPr="00BE70D2" w:rsidRDefault="00524C76" w:rsidP="00F86616">
      <w:pPr>
        <w:jc w:val="both"/>
        <w:rPr>
          <w:color w:val="000000" w:themeColor="text1"/>
          <w:sz w:val="22"/>
          <w:szCs w:val="22"/>
          <w:rPrChange w:id="12620" w:author="Chen Liao" w:date="2021-06-01T21:13:00Z">
            <w:rPr>
              <w:color w:val="000000"/>
              <w:sz w:val="22"/>
              <w:szCs w:val="22"/>
            </w:rPr>
          </w:rPrChange>
        </w:rPr>
      </w:pPr>
    </w:p>
    <w:p w14:paraId="08F434E5" w14:textId="77777777" w:rsidR="004B1081" w:rsidRPr="00BE70D2" w:rsidRDefault="004B1081" w:rsidP="00E6373F">
      <w:pPr>
        <w:pStyle w:val="paragraph"/>
        <w:spacing w:before="0" w:beforeAutospacing="0" w:after="0" w:afterAutospacing="0"/>
        <w:jc w:val="both"/>
        <w:rPr>
          <w:rFonts w:ascii="Times New Roman" w:eastAsia="Times New Roman" w:hAnsi="Times New Roman" w:cs="Times New Roman"/>
          <w:b/>
          <w:bCs/>
          <w:color w:val="000000" w:themeColor="text1"/>
          <w:sz w:val="22"/>
          <w:szCs w:val="22"/>
          <w:rPrChange w:id="12621" w:author="Chen Liao" w:date="2021-06-01T21:13:00Z">
            <w:rPr>
              <w:rFonts w:ascii="Times New Roman" w:eastAsia="Times New Roman" w:hAnsi="Times New Roman" w:cs="Times New Roman"/>
              <w:b/>
              <w:bCs/>
              <w:color w:val="000000"/>
              <w:sz w:val="22"/>
              <w:szCs w:val="22"/>
            </w:rPr>
          </w:rPrChange>
        </w:rPr>
      </w:pPr>
    </w:p>
    <w:p w14:paraId="13A33D6B" w14:textId="77777777" w:rsidR="004B1081" w:rsidRPr="00BE70D2" w:rsidRDefault="004B1081" w:rsidP="00E6373F">
      <w:pPr>
        <w:pStyle w:val="paragraph"/>
        <w:spacing w:before="0" w:beforeAutospacing="0" w:after="0" w:afterAutospacing="0"/>
        <w:jc w:val="both"/>
        <w:rPr>
          <w:rFonts w:ascii="Times New Roman" w:eastAsia="Times New Roman" w:hAnsi="Times New Roman" w:cs="Times New Roman"/>
          <w:b/>
          <w:bCs/>
          <w:color w:val="000000" w:themeColor="text1"/>
          <w:sz w:val="22"/>
          <w:szCs w:val="22"/>
          <w:rPrChange w:id="12622" w:author="Chen Liao" w:date="2021-06-01T21:13:00Z">
            <w:rPr>
              <w:rFonts w:ascii="Times New Roman" w:eastAsia="Times New Roman" w:hAnsi="Times New Roman" w:cs="Times New Roman"/>
              <w:b/>
              <w:bCs/>
              <w:color w:val="000000"/>
              <w:sz w:val="22"/>
              <w:szCs w:val="22"/>
            </w:rPr>
          </w:rPrChange>
        </w:rPr>
      </w:pPr>
    </w:p>
    <w:p w14:paraId="01D8BD03" w14:textId="77777777" w:rsidR="004B1081" w:rsidRPr="00BE70D2" w:rsidRDefault="004B1081" w:rsidP="00E6373F">
      <w:pPr>
        <w:pStyle w:val="paragraph"/>
        <w:spacing w:before="0" w:beforeAutospacing="0" w:after="0" w:afterAutospacing="0"/>
        <w:jc w:val="both"/>
        <w:rPr>
          <w:rFonts w:ascii="Times New Roman" w:eastAsia="Times New Roman" w:hAnsi="Times New Roman" w:cs="Times New Roman"/>
          <w:color w:val="000000" w:themeColor="text1"/>
          <w:sz w:val="22"/>
          <w:szCs w:val="22"/>
          <w:rPrChange w:id="12623" w:author="Chen Liao" w:date="2021-06-01T21:13:00Z">
            <w:rPr>
              <w:rFonts w:ascii="Times New Roman" w:eastAsia="Times New Roman" w:hAnsi="Times New Roman" w:cs="Times New Roman"/>
              <w:color w:val="000000"/>
              <w:sz w:val="22"/>
              <w:szCs w:val="22"/>
            </w:rPr>
          </w:rPrChange>
        </w:rPr>
      </w:pPr>
    </w:p>
    <w:p w14:paraId="5B7FDE54" w14:textId="56C8911C" w:rsidR="004B1081" w:rsidRPr="00BE70D2" w:rsidRDefault="004B1081" w:rsidP="00E6373F">
      <w:pPr>
        <w:pStyle w:val="paragraph"/>
        <w:spacing w:before="0" w:beforeAutospacing="0" w:after="0" w:afterAutospacing="0"/>
        <w:jc w:val="both"/>
        <w:rPr>
          <w:rFonts w:ascii="Times New Roman" w:eastAsia="Times New Roman" w:hAnsi="Times New Roman" w:cs="Times New Roman"/>
          <w:color w:val="000000" w:themeColor="text1"/>
          <w:sz w:val="22"/>
          <w:szCs w:val="22"/>
          <w:rPrChange w:id="12624" w:author="Chen Liao" w:date="2021-06-01T21:13:00Z">
            <w:rPr>
              <w:rFonts w:ascii="Times New Roman" w:eastAsia="Times New Roman" w:hAnsi="Times New Roman" w:cs="Times New Roman"/>
              <w:color w:val="000000"/>
              <w:sz w:val="22"/>
              <w:szCs w:val="22"/>
            </w:rPr>
          </w:rPrChange>
        </w:rPr>
      </w:pPr>
      <w:r w:rsidRPr="00BE70D2">
        <w:rPr>
          <w:rFonts w:ascii="Times New Roman" w:eastAsia="Times New Roman" w:hAnsi="Times New Roman" w:cs="Times New Roman"/>
          <w:color w:val="000000" w:themeColor="text1"/>
          <w:sz w:val="22"/>
          <w:szCs w:val="22"/>
          <w:rPrChange w:id="12625" w:author="Chen Liao" w:date="2021-06-01T21:13:00Z">
            <w:rPr>
              <w:rFonts w:ascii="Times New Roman" w:eastAsia="Times New Roman" w:hAnsi="Times New Roman" w:cs="Times New Roman"/>
              <w:color w:val="000000"/>
              <w:sz w:val="22"/>
              <w:szCs w:val="22"/>
            </w:rPr>
          </w:rPrChange>
        </w:rPr>
        <w:t xml:space="preserve">where </w:t>
      </w:r>
      <m:oMath>
        <m:sSub>
          <m:sSubPr>
            <m:ctrlPr>
              <w:rPr>
                <w:rFonts w:ascii="Cambria Math" w:eastAsia="Times New Roman" w:hAnsi="Cambria Math" w:cs="Times New Roman"/>
                <w:i/>
                <w:color w:val="000000" w:themeColor="text1"/>
                <w:sz w:val="22"/>
                <w:szCs w:val="22"/>
                <w:rPrChange w:id="12626" w:author="Chen Liao" w:date="2021-06-01T21:13:00Z">
                  <w:rPr>
                    <w:rFonts w:ascii="Cambria Math" w:eastAsia="Times New Roman" w:hAnsi="Cambria Math" w:cs="Times New Roman"/>
                    <w:i/>
                    <w:color w:val="000000" w:themeColor="text1"/>
                    <w:sz w:val="22"/>
                    <w:szCs w:val="22"/>
                  </w:rPr>
                </w:rPrChange>
              </w:rPr>
            </m:ctrlPr>
          </m:sSubPr>
          <m:e>
            <m:r>
              <w:rPr>
                <w:rFonts w:ascii="Cambria Math" w:hAnsi="Cambria Math" w:cs="Times New Roman"/>
                <w:color w:val="000000" w:themeColor="text1"/>
                <w:sz w:val="22"/>
                <w:szCs w:val="22"/>
                <w:rPrChange w:id="12627" w:author="Chen Liao" w:date="2021-06-01T21:13:00Z">
                  <w:rPr>
                    <w:rFonts w:ascii="Cambria Math" w:hAnsi="Cambria Math"/>
                    <w:color w:val="000000"/>
                    <w:sz w:val="22"/>
                    <w:szCs w:val="22"/>
                  </w:rPr>
                </w:rPrChange>
              </w:rPr>
              <m:t>k</m:t>
            </m:r>
          </m:e>
          <m:sub>
            <m:r>
              <w:rPr>
                <w:rFonts w:ascii="Cambria Math" w:hAnsi="Cambria Math" w:cs="Times New Roman"/>
                <w:color w:val="000000" w:themeColor="text1"/>
                <w:sz w:val="22"/>
                <w:szCs w:val="22"/>
                <w:rPrChange w:id="12628" w:author="Chen Liao" w:date="2021-06-01T21:13:00Z">
                  <w:rPr>
                    <w:rFonts w:ascii="Cambria Math" w:hAnsi="Cambria Math"/>
                    <w:color w:val="000000"/>
                    <w:sz w:val="22"/>
                    <w:szCs w:val="22"/>
                  </w:rPr>
                </w:rPrChange>
              </w:rPr>
              <m:t>1</m:t>
            </m:r>
          </m:sub>
        </m:sSub>
        <m:r>
          <w:rPr>
            <w:rFonts w:ascii="Cambria Math" w:eastAsia="Times New Roman" w:hAnsi="Cambria Math" w:cs="Times New Roman"/>
            <w:color w:val="000000" w:themeColor="text1"/>
            <w:sz w:val="22"/>
            <w:szCs w:val="22"/>
            <w:rPrChange w:id="12629" w:author="Chen Liao" w:date="2021-06-01T21:13:00Z">
              <w:rPr>
                <w:rFonts w:ascii="Cambria Math" w:eastAsia="Times New Roman" w:hAnsi="Cambria Math" w:cs="Times New Roman"/>
                <w:color w:val="000000"/>
                <w:sz w:val="22"/>
                <w:szCs w:val="22"/>
              </w:rPr>
            </w:rPrChange>
          </w:rPr>
          <m:t>=(b-</m:t>
        </m:r>
        <m:rad>
          <m:radPr>
            <m:degHide m:val="1"/>
            <m:ctrlPr>
              <w:rPr>
                <w:rFonts w:ascii="Cambria Math" w:eastAsia="Times New Roman" w:hAnsi="Cambria Math" w:cs="Times New Roman"/>
                <w:i/>
                <w:color w:val="000000" w:themeColor="text1"/>
                <w:sz w:val="22"/>
                <w:szCs w:val="22"/>
                <w:rPrChange w:id="12630" w:author="Chen Liao" w:date="2021-06-01T21:13:00Z">
                  <w:rPr>
                    <w:rFonts w:ascii="Cambria Math" w:eastAsia="Times New Roman" w:hAnsi="Cambria Math" w:cs="Times New Roman"/>
                    <w:i/>
                    <w:color w:val="000000" w:themeColor="text1"/>
                    <w:sz w:val="22"/>
                    <w:szCs w:val="22"/>
                  </w:rPr>
                </w:rPrChange>
              </w:rPr>
            </m:ctrlPr>
          </m:radPr>
          <m:deg/>
          <m:e>
            <m:sSup>
              <m:sSupPr>
                <m:ctrlPr>
                  <w:rPr>
                    <w:rFonts w:ascii="Cambria Math" w:eastAsia="Times New Roman" w:hAnsi="Cambria Math" w:cs="Times New Roman"/>
                    <w:i/>
                    <w:color w:val="000000" w:themeColor="text1"/>
                    <w:sz w:val="22"/>
                    <w:szCs w:val="22"/>
                    <w:rPrChange w:id="12631" w:author="Chen Liao" w:date="2021-06-01T21:13:00Z">
                      <w:rPr>
                        <w:rFonts w:ascii="Cambria Math" w:eastAsia="Times New Roman" w:hAnsi="Cambria Math" w:cs="Times New Roman"/>
                        <w:i/>
                        <w:color w:val="000000" w:themeColor="text1"/>
                        <w:sz w:val="22"/>
                        <w:szCs w:val="22"/>
                      </w:rPr>
                    </w:rPrChange>
                  </w:rPr>
                </m:ctrlPr>
              </m:sSupPr>
              <m:e>
                <m:r>
                  <w:rPr>
                    <w:rFonts w:ascii="Cambria Math" w:eastAsia="Times New Roman" w:hAnsi="Cambria Math" w:cs="Times New Roman"/>
                    <w:color w:val="000000" w:themeColor="text1"/>
                    <w:sz w:val="22"/>
                    <w:szCs w:val="22"/>
                    <w:rPrChange w:id="12632" w:author="Chen Liao" w:date="2021-06-01T21:13:00Z">
                      <w:rPr>
                        <w:rFonts w:ascii="Cambria Math" w:eastAsia="Times New Roman" w:hAnsi="Cambria Math" w:cs="Times New Roman"/>
                        <w:color w:val="000000"/>
                        <w:sz w:val="22"/>
                        <w:szCs w:val="22"/>
                      </w:rPr>
                    </w:rPrChange>
                  </w:rPr>
                  <m:t>b</m:t>
                </m:r>
              </m:e>
              <m:sup>
                <m:r>
                  <w:rPr>
                    <w:rFonts w:ascii="Cambria Math" w:eastAsia="Times New Roman" w:hAnsi="Cambria Math" w:cs="Times New Roman"/>
                    <w:color w:val="000000" w:themeColor="text1"/>
                    <w:sz w:val="22"/>
                    <w:szCs w:val="22"/>
                    <w:rPrChange w:id="12633" w:author="Chen Liao" w:date="2021-06-01T21:13:00Z">
                      <w:rPr>
                        <w:rFonts w:ascii="Cambria Math" w:eastAsia="Times New Roman" w:hAnsi="Cambria Math" w:cs="Times New Roman"/>
                        <w:color w:val="000000"/>
                        <w:sz w:val="22"/>
                        <w:szCs w:val="22"/>
                      </w:rPr>
                    </w:rPrChange>
                  </w:rPr>
                  <m:t>2</m:t>
                </m:r>
              </m:sup>
            </m:sSup>
            <m:r>
              <w:rPr>
                <w:rFonts w:ascii="Cambria Math" w:eastAsia="Times New Roman" w:hAnsi="Cambria Math" w:cs="Times New Roman"/>
                <w:color w:val="000000" w:themeColor="text1"/>
                <w:sz w:val="22"/>
                <w:szCs w:val="22"/>
                <w:rPrChange w:id="12634" w:author="Chen Liao" w:date="2021-06-01T21:13:00Z">
                  <w:rPr>
                    <w:rFonts w:ascii="Cambria Math" w:eastAsia="Times New Roman" w:hAnsi="Cambria Math" w:cs="Times New Roman"/>
                    <w:color w:val="000000"/>
                    <w:sz w:val="22"/>
                    <w:szCs w:val="22"/>
                  </w:rPr>
                </w:rPrChange>
              </w:rPr>
              <m:t>-4c</m:t>
            </m:r>
          </m:e>
        </m:rad>
        <m:r>
          <w:rPr>
            <w:rFonts w:ascii="Cambria Math" w:eastAsia="Times New Roman" w:hAnsi="Cambria Math" w:cs="Times New Roman"/>
            <w:color w:val="000000" w:themeColor="text1"/>
            <w:sz w:val="22"/>
            <w:szCs w:val="22"/>
            <w:rPrChange w:id="12635" w:author="Chen Liao" w:date="2021-06-01T21:13:00Z">
              <w:rPr>
                <w:rFonts w:ascii="Cambria Math" w:eastAsia="Times New Roman" w:hAnsi="Cambria Math" w:cs="Times New Roman"/>
                <w:color w:val="000000"/>
                <w:sz w:val="22"/>
                <w:szCs w:val="22"/>
              </w:rPr>
            </w:rPrChange>
          </w:rPr>
          <m:t>)/2</m:t>
        </m:r>
      </m:oMath>
      <w:r w:rsidRPr="00BE70D2">
        <w:rPr>
          <w:rFonts w:ascii="Times New Roman" w:eastAsia="Times New Roman" w:hAnsi="Times New Roman" w:cs="Times New Roman"/>
          <w:color w:val="000000" w:themeColor="text1"/>
          <w:sz w:val="22"/>
          <w:szCs w:val="22"/>
          <w:rPrChange w:id="12636" w:author="Chen Liao" w:date="2021-06-01T21:13:00Z">
            <w:rPr>
              <w:rFonts w:ascii="Times New Roman" w:eastAsia="Times New Roman" w:hAnsi="Times New Roman" w:cs="Times New Roman"/>
              <w:color w:val="000000"/>
              <w:sz w:val="22"/>
              <w:szCs w:val="22"/>
            </w:rPr>
          </w:rPrChange>
        </w:rPr>
        <w:t xml:space="preserve"> </w:t>
      </w:r>
      <w:r w:rsidR="00A46CB5" w:rsidRPr="00BE70D2">
        <w:rPr>
          <w:rFonts w:ascii="Times New Roman" w:eastAsia="Times New Roman" w:hAnsi="Times New Roman" w:cs="Times New Roman"/>
          <w:color w:val="000000" w:themeColor="text1"/>
          <w:sz w:val="22"/>
          <w:szCs w:val="22"/>
          <w:rPrChange w:id="12637" w:author="Chen Liao" w:date="2021-06-01T21:13:00Z">
            <w:rPr>
              <w:rFonts w:ascii="Times New Roman" w:eastAsia="Times New Roman" w:hAnsi="Times New Roman" w:cs="Times New Roman"/>
              <w:color w:val="000000"/>
              <w:sz w:val="22"/>
              <w:szCs w:val="22"/>
            </w:rPr>
          </w:rPrChange>
        </w:rPr>
        <w:t xml:space="preserve">and </w:t>
      </w:r>
      <m:oMath>
        <m:sSub>
          <m:sSubPr>
            <m:ctrlPr>
              <w:rPr>
                <w:rFonts w:ascii="Cambria Math" w:eastAsia="Times New Roman" w:hAnsi="Cambria Math" w:cs="Times New Roman"/>
                <w:i/>
                <w:color w:val="000000" w:themeColor="text1"/>
                <w:sz w:val="22"/>
                <w:szCs w:val="22"/>
                <w:rPrChange w:id="12638" w:author="Chen Liao" w:date="2021-06-01T21:13:00Z">
                  <w:rPr>
                    <w:rFonts w:ascii="Cambria Math" w:eastAsia="Times New Roman" w:hAnsi="Cambria Math" w:cs="Times New Roman"/>
                    <w:i/>
                    <w:color w:val="000000" w:themeColor="text1"/>
                    <w:sz w:val="22"/>
                    <w:szCs w:val="22"/>
                  </w:rPr>
                </w:rPrChange>
              </w:rPr>
            </m:ctrlPr>
          </m:sSubPr>
          <m:e>
            <m:r>
              <w:rPr>
                <w:rFonts w:ascii="Cambria Math" w:hAnsi="Cambria Math" w:cs="Times New Roman"/>
                <w:color w:val="000000" w:themeColor="text1"/>
                <w:sz w:val="22"/>
                <w:szCs w:val="22"/>
                <w:rPrChange w:id="12639" w:author="Chen Liao" w:date="2021-06-01T21:13:00Z">
                  <w:rPr>
                    <w:rFonts w:ascii="Cambria Math" w:hAnsi="Cambria Math"/>
                    <w:color w:val="000000"/>
                    <w:sz w:val="22"/>
                    <w:szCs w:val="22"/>
                  </w:rPr>
                </w:rPrChange>
              </w:rPr>
              <m:t>k</m:t>
            </m:r>
          </m:e>
          <m:sub>
            <m:r>
              <w:rPr>
                <w:rFonts w:ascii="Cambria Math" w:hAnsi="Cambria Math" w:cs="Times New Roman"/>
                <w:color w:val="000000" w:themeColor="text1"/>
                <w:sz w:val="22"/>
                <w:szCs w:val="22"/>
                <w:rPrChange w:id="12640" w:author="Chen Liao" w:date="2021-06-01T21:13:00Z">
                  <w:rPr>
                    <w:rFonts w:ascii="Cambria Math" w:hAnsi="Cambria Math"/>
                    <w:color w:val="000000"/>
                    <w:sz w:val="22"/>
                    <w:szCs w:val="22"/>
                  </w:rPr>
                </w:rPrChange>
              </w:rPr>
              <m:t>2</m:t>
            </m:r>
          </m:sub>
        </m:sSub>
        <m:r>
          <w:rPr>
            <w:rFonts w:ascii="Cambria Math" w:eastAsia="Times New Roman" w:hAnsi="Cambria Math" w:cs="Times New Roman"/>
            <w:color w:val="000000" w:themeColor="text1"/>
            <w:sz w:val="22"/>
            <w:szCs w:val="22"/>
            <w:rPrChange w:id="12641" w:author="Chen Liao" w:date="2021-06-01T21:13:00Z">
              <w:rPr>
                <w:rFonts w:ascii="Cambria Math" w:eastAsia="Times New Roman" w:hAnsi="Cambria Math" w:cs="Times New Roman"/>
                <w:color w:val="000000"/>
                <w:sz w:val="22"/>
                <w:szCs w:val="22"/>
              </w:rPr>
            </w:rPrChange>
          </w:rPr>
          <m:t>=(b+</m:t>
        </m:r>
        <m:rad>
          <m:radPr>
            <m:degHide m:val="1"/>
            <m:ctrlPr>
              <w:rPr>
                <w:rFonts w:ascii="Cambria Math" w:eastAsia="Times New Roman" w:hAnsi="Cambria Math" w:cs="Times New Roman"/>
                <w:i/>
                <w:color w:val="000000" w:themeColor="text1"/>
                <w:sz w:val="22"/>
                <w:szCs w:val="22"/>
                <w:rPrChange w:id="12642" w:author="Chen Liao" w:date="2021-06-01T21:13:00Z">
                  <w:rPr>
                    <w:rFonts w:ascii="Cambria Math" w:eastAsia="Times New Roman" w:hAnsi="Cambria Math" w:cs="Times New Roman"/>
                    <w:i/>
                    <w:color w:val="000000" w:themeColor="text1"/>
                    <w:sz w:val="22"/>
                    <w:szCs w:val="22"/>
                  </w:rPr>
                </w:rPrChange>
              </w:rPr>
            </m:ctrlPr>
          </m:radPr>
          <m:deg/>
          <m:e>
            <m:sSup>
              <m:sSupPr>
                <m:ctrlPr>
                  <w:rPr>
                    <w:rFonts w:ascii="Cambria Math" w:eastAsia="Times New Roman" w:hAnsi="Cambria Math" w:cs="Times New Roman"/>
                    <w:i/>
                    <w:color w:val="000000" w:themeColor="text1"/>
                    <w:sz w:val="22"/>
                    <w:szCs w:val="22"/>
                    <w:rPrChange w:id="12643" w:author="Chen Liao" w:date="2021-06-01T21:13:00Z">
                      <w:rPr>
                        <w:rFonts w:ascii="Cambria Math" w:eastAsia="Times New Roman" w:hAnsi="Cambria Math" w:cs="Times New Roman"/>
                        <w:i/>
                        <w:color w:val="000000" w:themeColor="text1"/>
                        <w:sz w:val="22"/>
                        <w:szCs w:val="22"/>
                      </w:rPr>
                    </w:rPrChange>
                  </w:rPr>
                </m:ctrlPr>
              </m:sSupPr>
              <m:e>
                <m:r>
                  <w:rPr>
                    <w:rFonts w:ascii="Cambria Math" w:eastAsia="Times New Roman" w:hAnsi="Cambria Math" w:cs="Times New Roman"/>
                    <w:color w:val="000000" w:themeColor="text1"/>
                    <w:sz w:val="22"/>
                    <w:szCs w:val="22"/>
                    <w:rPrChange w:id="12644" w:author="Chen Liao" w:date="2021-06-01T21:13:00Z">
                      <w:rPr>
                        <w:rFonts w:ascii="Cambria Math" w:eastAsia="Times New Roman" w:hAnsi="Cambria Math" w:cs="Times New Roman"/>
                        <w:color w:val="000000"/>
                        <w:sz w:val="22"/>
                        <w:szCs w:val="22"/>
                      </w:rPr>
                    </w:rPrChange>
                  </w:rPr>
                  <m:t>b</m:t>
                </m:r>
              </m:e>
              <m:sup>
                <m:r>
                  <w:rPr>
                    <w:rFonts w:ascii="Cambria Math" w:eastAsia="Times New Roman" w:hAnsi="Cambria Math" w:cs="Times New Roman"/>
                    <w:color w:val="000000" w:themeColor="text1"/>
                    <w:sz w:val="22"/>
                    <w:szCs w:val="22"/>
                    <w:rPrChange w:id="12645" w:author="Chen Liao" w:date="2021-06-01T21:13:00Z">
                      <w:rPr>
                        <w:rFonts w:ascii="Cambria Math" w:eastAsia="Times New Roman" w:hAnsi="Cambria Math" w:cs="Times New Roman"/>
                        <w:color w:val="000000"/>
                        <w:sz w:val="22"/>
                        <w:szCs w:val="22"/>
                      </w:rPr>
                    </w:rPrChange>
                  </w:rPr>
                  <m:t>2</m:t>
                </m:r>
              </m:sup>
            </m:sSup>
            <m:r>
              <w:rPr>
                <w:rFonts w:ascii="Cambria Math" w:eastAsia="Times New Roman" w:hAnsi="Cambria Math" w:cs="Times New Roman"/>
                <w:color w:val="000000" w:themeColor="text1"/>
                <w:sz w:val="22"/>
                <w:szCs w:val="22"/>
                <w:rPrChange w:id="12646" w:author="Chen Liao" w:date="2021-06-01T21:13:00Z">
                  <w:rPr>
                    <w:rFonts w:ascii="Cambria Math" w:eastAsia="Times New Roman" w:hAnsi="Cambria Math" w:cs="Times New Roman"/>
                    <w:color w:val="000000"/>
                    <w:sz w:val="22"/>
                    <w:szCs w:val="22"/>
                  </w:rPr>
                </w:rPrChange>
              </w:rPr>
              <m:t>-4c</m:t>
            </m:r>
          </m:e>
        </m:rad>
        <m:r>
          <w:rPr>
            <w:rFonts w:ascii="Cambria Math" w:eastAsia="Times New Roman" w:hAnsi="Cambria Math" w:cs="Times New Roman"/>
            <w:color w:val="000000" w:themeColor="text1"/>
            <w:sz w:val="22"/>
            <w:szCs w:val="22"/>
            <w:rPrChange w:id="12647" w:author="Chen Liao" w:date="2021-06-01T21:13:00Z">
              <w:rPr>
                <w:rFonts w:ascii="Cambria Math" w:eastAsia="Times New Roman" w:hAnsi="Cambria Math" w:cs="Times New Roman"/>
                <w:color w:val="000000"/>
                <w:sz w:val="22"/>
                <w:szCs w:val="22"/>
              </w:rPr>
            </w:rPrChange>
          </w:rPr>
          <m:t>)/2</m:t>
        </m:r>
      </m:oMath>
      <w:r w:rsidR="00A46CB5" w:rsidRPr="00BE70D2">
        <w:rPr>
          <w:rFonts w:ascii="Times New Roman" w:eastAsia="Times New Roman" w:hAnsi="Times New Roman" w:cs="Times New Roman"/>
          <w:color w:val="000000" w:themeColor="text1"/>
          <w:sz w:val="22"/>
          <w:szCs w:val="22"/>
          <w:rPrChange w:id="12648" w:author="Chen Liao" w:date="2021-06-01T21:13:00Z">
            <w:rPr>
              <w:rFonts w:ascii="Times New Roman" w:eastAsia="Times New Roman" w:hAnsi="Times New Roman" w:cs="Times New Roman"/>
              <w:color w:val="000000"/>
              <w:sz w:val="22"/>
              <w:szCs w:val="22"/>
            </w:rPr>
          </w:rPrChange>
        </w:rPr>
        <w:t xml:space="preserve">. </w:t>
      </w:r>
      <w:r w:rsidR="00584997" w:rsidRPr="00BE70D2">
        <w:rPr>
          <w:rFonts w:ascii="Times New Roman" w:eastAsia="Times New Roman" w:hAnsi="Times New Roman" w:cs="Times New Roman"/>
          <w:color w:val="000000" w:themeColor="text1"/>
          <w:sz w:val="22"/>
          <w:szCs w:val="22"/>
          <w:rPrChange w:id="12649" w:author="Chen Liao" w:date="2021-06-01T21:13:00Z">
            <w:rPr>
              <w:rFonts w:ascii="Times New Roman" w:eastAsia="Times New Roman" w:hAnsi="Times New Roman" w:cs="Times New Roman"/>
              <w:color w:val="000000"/>
              <w:sz w:val="22"/>
              <w:szCs w:val="22"/>
            </w:rPr>
          </w:rPrChange>
        </w:rPr>
        <w:t>Parameters (</w:t>
      </w:r>
      <m:oMath>
        <m:sSub>
          <m:sSubPr>
            <m:ctrlPr>
              <w:rPr>
                <w:rFonts w:ascii="Cambria Math" w:hAnsi="Cambria Math" w:cs="Times New Roman"/>
                <w:i/>
                <w:color w:val="000000" w:themeColor="text1"/>
                <w:sz w:val="22"/>
                <w:szCs w:val="22"/>
                <w:rPrChange w:id="12650" w:author="Chen Liao" w:date="2021-06-01T21:13:00Z">
                  <w:rPr>
                    <w:rFonts w:ascii="Cambria Math" w:hAnsi="Cambria Math"/>
                    <w:i/>
                    <w:color w:val="000000" w:themeColor="text1"/>
                    <w:sz w:val="22"/>
                    <w:szCs w:val="22"/>
                  </w:rPr>
                </w:rPrChange>
              </w:rPr>
            </m:ctrlPr>
          </m:sSubPr>
          <m:e>
            <m:r>
              <w:rPr>
                <w:rFonts w:ascii="Cambria Math" w:hAnsi="Cambria Math" w:cs="Times New Roman"/>
                <w:color w:val="000000" w:themeColor="text1"/>
                <w:sz w:val="22"/>
                <w:szCs w:val="22"/>
                <w:rPrChange w:id="12651" w:author="Chen Liao" w:date="2021-06-01T21:13:00Z">
                  <w:rPr>
                    <w:rFonts w:ascii="Cambria Math" w:hAnsi="Cambria Math"/>
                    <w:color w:val="000000"/>
                    <w:sz w:val="22"/>
                    <w:szCs w:val="22"/>
                  </w:rPr>
                </w:rPrChange>
              </w:rPr>
              <m:t>k</m:t>
            </m:r>
          </m:e>
          <m:sub>
            <m:r>
              <w:rPr>
                <w:rFonts w:ascii="Cambria Math" w:hAnsi="Cambria Math" w:cs="Times New Roman"/>
                <w:color w:val="000000" w:themeColor="text1"/>
                <w:sz w:val="22"/>
                <w:szCs w:val="22"/>
                <w:rPrChange w:id="12652" w:author="Chen Liao" w:date="2021-06-01T21:13:00Z">
                  <w:rPr>
                    <w:rFonts w:ascii="Cambria Math" w:hAnsi="Cambria Math"/>
                    <w:color w:val="000000"/>
                    <w:sz w:val="22"/>
                    <w:szCs w:val="22"/>
                  </w:rPr>
                </w:rPrChange>
              </w:rPr>
              <m:t>1</m:t>
            </m:r>
          </m:sub>
        </m:sSub>
        <m:sSub>
          <m:sSubPr>
            <m:ctrlPr>
              <w:rPr>
                <w:rFonts w:ascii="Cambria Math" w:hAnsi="Cambria Math" w:cs="Times New Roman"/>
                <w:i/>
                <w:color w:val="000000" w:themeColor="text1"/>
                <w:sz w:val="22"/>
                <w:szCs w:val="22"/>
                <w:rPrChange w:id="12653" w:author="Chen Liao" w:date="2021-06-01T21:13:00Z">
                  <w:rPr>
                    <w:rFonts w:ascii="Cambria Math" w:hAnsi="Cambria Math"/>
                    <w:i/>
                    <w:color w:val="000000" w:themeColor="text1"/>
                    <w:sz w:val="22"/>
                    <w:szCs w:val="22"/>
                  </w:rPr>
                </w:rPrChange>
              </w:rPr>
            </m:ctrlPr>
          </m:sSubPr>
          <m:e>
            <m:r>
              <w:rPr>
                <w:rFonts w:ascii="Cambria Math" w:hAnsi="Cambria Math" w:cs="Times New Roman"/>
                <w:color w:val="000000" w:themeColor="text1"/>
                <w:sz w:val="22"/>
                <w:szCs w:val="22"/>
                <w:rPrChange w:id="12654" w:author="Chen Liao" w:date="2021-06-01T21:13:00Z">
                  <w:rPr>
                    <w:rFonts w:ascii="Cambria Math" w:hAnsi="Cambria Math"/>
                    <w:color w:val="000000"/>
                    <w:sz w:val="22"/>
                    <w:szCs w:val="22"/>
                  </w:rPr>
                </w:rPrChange>
              </w:rPr>
              <m:t>, k</m:t>
            </m:r>
          </m:e>
          <m:sub>
            <m:r>
              <w:rPr>
                <w:rFonts w:ascii="Cambria Math" w:hAnsi="Cambria Math" w:cs="Times New Roman"/>
                <w:color w:val="000000" w:themeColor="text1"/>
                <w:sz w:val="22"/>
                <w:szCs w:val="22"/>
                <w:rPrChange w:id="12655" w:author="Chen Liao" w:date="2021-06-01T21:13:00Z">
                  <w:rPr>
                    <w:rFonts w:ascii="Cambria Math" w:hAnsi="Cambria Math"/>
                    <w:color w:val="000000"/>
                    <w:sz w:val="22"/>
                    <w:szCs w:val="22"/>
                  </w:rPr>
                </w:rPrChange>
              </w:rPr>
              <m:t>2</m:t>
            </m:r>
          </m:sub>
        </m:sSub>
        <m:r>
          <w:rPr>
            <w:rFonts w:ascii="Cambria Math" w:hAnsi="Cambria Math" w:cs="Times New Roman"/>
            <w:color w:val="000000" w:themeColor="text1"/>
            <w:sz w:val="22"/>
            <w:szCs w:val="22"/>
            <w:rPrChange w:id="12656" w:author="Chen Liao" w:date="2021-06-01T21:13:00Z">
              <w:rPr>
                <w:rFonts w:ascii="Cambria Math" w:hAnsi="Cambria Math"/>
                <w:color w:val="000000"/>
                <w:sz w:val="22"/>
                <w:szCs w:val="22"/>
              </w:rPr>
            </w:rPrChange>
          </w:rPr>
          <m:t xml:space="preserve">, H, </m:t>
        </m:r>
        <m:sSubSup>
          <m:sSubSupPr>
            <m:ctrlPr>
              <w:rPr>
                <w:rFonts w:ascii="Cambria Math" w:hAnsi="Cambria Math" w:cs="Times New Roman"/>
                <w:i/>
                <w:color w:val="000000" w:themeColor="text1"/>
                <w:sz w:val="22"/>
                <w:szCs w:val="22"/>
                <w:rPrChange w:id="12657" w:author="Chen Liao" w:date="2021-06-01T21:13:00Z">
                  <w:rPr>
                    <w:rFonts w:ascii="Cambria Math" w:hAnsi="Cambria Math"/>
                    <w:i/>
                    <w:color w:val="000000" w:themeColor="text1"/>
                    <w:sz w:val="22"/>
                    <w:szCs w:val="22"/>
                  </w:rPr>
                </w:rPrChange>
              </w:rPr>
            </m:ctrlPr>
          </m:sSubSupPr>
          <m:e>
            <m:r>
              <w:rPr>
                <w:rFonts w:ascii="Cambria Math" w:hAnsi="Cambria Math" w:cs="Times New Roman"/>
                <w:color w:val="000000" w:themeColor="text1"/>
                <w:sz w:val="22"/>
                <w:szCs w:val="22"/>
                <w:rPrChange w:id="12658" w:author="Chen Liao" w:date="2021-06-01T21:13:00Z">
                  <w:rPr>
                    <w:rFonts w:ascii="Cambria Math" w:hAnsi="Cambria Math"/>
                    <w:color w:val="000000"/>
                    <w:sz w:val="22"/>
                    <w:szCs w:val="22"/>
                  </w:rPr>
                </w:rPrChange>
              </w:rPr>
              <m:t>x</m:t>
            </m:r>
          </m:e>
          <m:sub>
            <m:r>
              <w:rPr>
                <w:rFonts w:ascii="Cambria Math" w:hAnsi="Cambria Math" w:cs="Times New Roman"/>
                <w:color w:val="000000" w:themeColor="text1"/>
                <w:sz w:val="22"/>
                <w:szCs w:val="22"/>
                <w:rPrChange w:id="12659" w:author="Chen Liao" w:date="2021-06-01T21:13:00Z">
                  <w:rPr>
                    <w:rFonts w:ascii="Cambria Math" w:hAnsi="Cambria Math"/>
                    <w:color w:val="000000"/>
                    <w:sz w:val="22"/>
                    <w:szCs w:val="22"/>
                  </w:rPr>
                </w:rPrChange>
              </w:rPr>
              <m:t>0</m:t>
            </m:r>
          </m:sub>
          <m:sup>
            <m:r>
              <w:rPr>
                <w:rFonts w:ascii="Cambria Math" w:hAnsi="Cambria Math" w:cs="Times New Roman"/>
                <w:color w:val="000000" w:themeColor="text1"/>
                <w:sz w:val="22"/>
                <w:szCs w:val="22"/>
                <w:rPrChange w:id="12660" w:author="Chen Liao" w:date="2021-06-01T21:13:00Z">
                  <w:rPr>
                    <w:rFonts w:ascii="Cambria Math" w:hAnsi="Cambria Math" w:hint="eastAsia"/>
                    <w:color w:val="000000"/>
                    <w:sz w:val="22"/>
                    <w:szCs w:val="22"/>
                  </w:rPr>
                </w:rPrChange>
              </w:rPr>
              <m:t>'</m:t>
            </m:r>
          </m:sup>
        </m:sSubSup>
      </m:oMath>
      <w:r w:rsidR="00584997" w:rsidRPr="00BE70D2">
        <w:rPr>
          <w:rFonts w:ascii="Times New Roman" w:eastAsia="Times New Roman" w:hAnsi="Times New Roman" w:cs="Times New Roman"/>
          <w:color w:val="000000" w:themeColor="text1"/>
          <w:sz w:val="22"/>
          <w:szCs w:val="22"/>
          <w:rPrChange w:id="12661" w:author="Chen Liao" w:date="2021-06-01T21:13:00Z">
            <w:rPr>
              <w:rFonts w:ascii="Times New Roman" w:eastAsia="Times New Roman" w:hAnsi="Times New Roman" w:cs="Times New Roman"/>
              <w:color w:val="000000"/>
              <w:sz w:val="22"/>
              <w:szCs w:val="22"/>
            </w:rPr>
          </w:rPrChange>
        </w:rPr>
        <w:t xml:space="preserve">) were optimized using modified Powell algorithm with constraints </w:t>
      </w:r>
      <m:oMath>
        <m:sSub>
          <m:sSubPr>
            <m:ctrlPr>
              <w:rPr>
                <w:rFonts w:ascii="Cambria Math" w:hAnsi="Cambria Math" w:cs="Times New Roman"/>
                <w:i/>
                <w:color w:val="000000" w:themeColor="text1"/>
                <w:sz w:val="22"/>
                <w:szCs w:val="22"/>
                <w:rPrChange w:id="12662" w:author="Chen Liao" w:date="2021-06-01T21:13:00Z">
                  <w:rPr>
                    <w:rFonts w:ascii="Cambria Math" w:hAnsi="Cambria Math"/>
                    <w:i/>
                    <w:color w:val="000000" w:themeColor="text1"/>
                    <w:sz w:val="22"/>
                    <w:szCs w:val="22"/>
                  </w:rPr>
                </w:rPrChange>
              </w:rPr>
            </m:ctrlPr>
          </m:sSubPr>
          <m:e>
            <m:r>
              <w:rPr>
                <w:rFonts w:ascii="Cambria Math" w:hAnsi="Cambria Math" w:cs="Times New Roman"/>
                <w:color w:val="000000" w:themeColor="text1"/>
                <w:sz w:val="22"/>
                <w:szCs w:val="22"/>
                <w:rPrChange w:id="12663" w:author="Chen Liao" w:date="2021-06-01T21:13:00Z">
                  <w:rPr>
                    <w:rFonts w:ascii="Cambria Math" w:hAnsi="Cambria Math"/>
                    <w:color w:val="000000"/>
                    <w:sz w:val="22"/>
                    <w:szCs w:val="22"/>
                  </w:rPr>
                </w:rPrChange>
              </w:rPr>
              <m:t>k</m:t>
            </m:r>
          </m:e>
          <m:sub>
            <m:r>
              <w:rPr>
                <w:rFonts w:ascii="Cambria Math" w:hAnsi="Cambria Math" w:cs="Times New Roman"/>
                <w:color w:val="000000" w:themeColor="text1"/>
                <w:sz w:val="22"/>
                <w:szCs w:val="22"/>
                <w:rPrChange w:id="12664" w:author="Chen Liao" w:date="2021-06-01T21:13:00Z">
                  <w:rPr>
                    <w:rFonts w:ascii="Cambria Math" w:hAnsi="Cambria Math"/>
                    <w:color w:val="000000"/>
                    <w:sz w:val="22"/>
                    <w:szCs w:val="22"/>
                  </w:rPr>
                </w:rPrChange>
              </w:rPr>
              <m:t>1</m:t>
            </m:r>
          </m:sub>
        </m:sSub>
        <m:r>
          <w:rPr>
            <w:rFonts w:ascii="Cambria Math" w:hAnsi="Cambria Math" w:cs="Times New Roman"/>
            <w:color w:val="000000" w:themeColor="text1"/>
            <w:sz w:val="22"/>
            <w:szCs w:val="22"/>
            <w:rPrChange w:id="12665" w:author="Chen Liao" w:date="2021-06-01T21:13:00Z">
              <w:rPr>
                <w:rFonts w:ascii="Cambria Math" w:hAnsi="Cambria Math" w:hint="eastAsia"/>
                <w:color w:val="000000"/>
                <w:sz w:val="22"/>
                <w:szCs w:val="22"/>
              </w:rPr>
            </w:rPrChange>
          </w:rPr>
          <m:t>∈</m:t>
        </m:r>
        <m:d>
          <m:dPr>
            <m:begChr m:val="["/>
            <m:endChr m:val="]"/>
            <m:ctrlPr>
              <w:rPr>
                <w:rFonts w:ascii="Cambria Math" w:hAnsi="Cambria Math" w:cs="Times New Roman"/>
                <w:i/>
                <w:color w:val="000000" w:themeColor="text1"/>
                <w:sz w:val="22"/>
                <w:szCs w:val="22"/>
                <w:rPrChange w:id="12666" w:author="Chen Liao" w:date="2021-06-01T21:13:00Z">
                  <w:rPr>
                    <w:rFonts w:ascii="Cambria Math" w:hAnsi="Cambria Math"/>
                    <w:i/>
                    <w:color w:val="000000" w:themeColor="text1"/>
                    <w:sz w:val="22"/>
                    <w:szCs w:val="22"/>
                  </w:rPr>
                </w:rPrChange>
              </w:rPr>
            </m:ctrlPr>
          </m:dPr>
          <m:e>
            <m:r>
              <w:rPr>
                <w:rFonts w:ascii="Cambria Math" w:hAnsi="Cambria Math" w:cs="Times New Roman"/>
                <w:color w:val="000000" w:themeColor="text1"/>
                <w:sz w:val="22"/>
                <w:szCs w:val="22"/>
                <w:rPrChange w:id="12667" w:author="Chen Liao" w:date="2021-06-01T21:13:00Z">
                  <w:rPr>
                    <w:rFonts w:ascii="Cambria Math" w:hAnsi="Cambria Math"/>
                    <w:color w:val="000000"/>
                    <w:sz w:val="22"/>
                    <w:szCs w:val="22"/>
                  </w:rPr>
                </w:rPrChange>
              </w:rPr>
              <m:t>0,10</m:t>
            </m:r>
          </m:e>
        </m:d>
        <m:sSub>
          <m:sSubPr>
            <m:ctrlPr>
              <w:rPr>
                <w:rFonts w:ascii="Cambria Math" w:hAnsi="Cambria Math" w:cs="Times New Roman"/>
                <w:i/>
                <w:color w:val="000000" w:themeColor="text1"/>
                <w:sz w:val="22"/>
                <w:szCs w:val="22"/>
                <w:rPrChange w:id="12668" w:author="Chen Liao" w:date="2021-06-01T21:13:00Z">
                  <w:rPr>
                    <w:rFonts w:ascii="Cambria Math" w:hAnsi="Cambria Math"/>
                    <w:i/>
                    <w:color w:val="000000" w:themeColor="text1"/>
                    <w:sz w:val="22"/>
                    <w:szCs w:val="22"/>
                  </w:rPr>
                </w:rPrChange>
              </w:rPr>
            </m:ctrlPr>
          </m:sSubPr>
          <m:e>
            <m:r>
              <w:rPr>
                <w:rFonts w:ascii="Cambria Math" w:hAnsi="Cambria Math" w:cs="Times New Roman"/>
                <w:color w:val="000000" w:themeColor="text1"/>
                <w:sz w:val="22"/>
                <w:szCs w:val="22"/>
                <w:rPrChange w:id="12669" w:author="Chen Liao" w:date="2021-06-01T21:13:00Z">
                  <w:rPr>
                    <w:rFonts w:ascii="Cambria Math" w:hAnsi="Cambria Math"/>
                    <w:color w:val="000000"/>
                    <w:sz w:val="22"/>
                    <w:szCs w:val="22"/>
                  </w:rPr>
                </w:rPrChange>
              </w:rPr>
              <m:t>, k</m:t>
            </m:r>
          </m:e>
          <m:sub>
            <m:r>
              <w:rPr>
                <w:rFonts w:ascii="Cambria Math" w:hAnsi="Cambria Math" w:cs="Times New Roman"/>
                <w:color w:val="000000" w:themeColor="text1"/>
                <w:sz w:val="22"/>
                <w:szCs w:val="22"/>
                <w:rPrChange w:id="12670" w:author="Chen Liao" w:date="2021-06-01T21:13:00Z">
                  <w:rPr>
                    <w:rFonts w:ascii="Cambria Math" w:hAnsi="Cambria Math"/>
                    <w:color w:val="000000"/>
                    <w:sz w:val="22"/>
                    <w:szCs w:val="22"/>
                  </w:rPr>
                </w:rPrChange>
              </w:rPr>
              <m:t>2</m:t>
            </m:r>
          </m:sub>
        </m:sSub>
        <m:r>
          <w:rPr>
            <w:rFonts w:ascii="Cambria Math" w:hAnsi="Cambria Math" w:cs="Times New Roman"/>
            <w:color w:val="000000" w:themeColor="text1"/>
            <w:sz w:val="22"/>
            <w:szCs w:val="22"/>
            <w:rPrChange w:id="12671" w:author="Chen Liao" w:date="2021-06-01T21:13:00Z">
              <w:rPr>
                <w:rFonts w:ascii="Cambria Math" w:hAnsi="Cambria Math" w:hint="eastAsia"/>
                <w:color w:val="000000"/>
                <w:sz w:val="22"/>
                <w:szCs w:val="22"/>
              </w:rPr>
            </w:rPrChange>
          </w:rPr>
          <m:t>∈</m:t>
        </m:r>
        <m:d>
          <m:dPr>
            <m:begChr m:val="["/>
            <m:endChr m:val="]"/>
            <m:ctrlPr>
              <w:rPr>
                <w:rFonts w:ascii="Cambria Math" w:hAnsi="Cambria Math" w:cs="Times New Roman"/>
                <w:i/>
                <w:color w:val="000000" w:themeColor="text1"/>
                <w:sz w:val="22"/>
                <w:szCs w:val="22"/>
                <w:rPrChange w:id="12672" w:author="Chen Liao" w:date="2021-06-01T21:13:00Z">
                  <w:rPr>
                    <w:rFonts w:ascii="Cambria Math" w:hAnsi="Cambria Math"/>
                    <w:i/>
                    <w:color w:val="000000" w:themeColor="text1"/>
                    <w:sz w:val="22"/>
                    <w:szCs w:val="22"/>
                  </w:rPr>
                </w:rPrChange>
              </w:rPr>
            </m:ctrlPr>
          </m:dPr>
          <m:e>
            <m:r>
              <w:rPr>
                <w:rFonts w:ascii="Cambria Math" w:hAnsi="Cambria Math" w:cs="Times New Roman"/>
                <w:color w:val="000000" w:themeColor="text1"/>
                <w:sz w:val="22"/>
                <w:szCs w:val="22"/>
                <w:rPrChange w:id="12673" w:author="Chen Liao" w:date="2021-06-01T21:13:00Z">
                  <w:rPr>
                    <w:rFonts w:ascii="Cambria Math" w:hAnsi="Cambria Math"/>
                    <w:color w:val="000000"/>
                    <w:sz w:val="22"/>
                    <w:szCs w:val="22"/>
                  </w:rPr>
                </w:rPrChange>
              </w:rPr>
              <m:t>0,10</m:t>
            </m:r>
          </m:e>
        </m:d>
        <m:r>
          <w:rPr>
            <w:rFonts w:ascii="Cambria Math" w:hAnsi="Cambria Math" w:cs="Times New Roman"/>
            <w:color w:val="000000" w:themeColor="text1"/>
            <w:sz w:val="22"/>
            <w:szCs w:val="22"/>
            <w:rPrChange w:id="12674" w:author="Chen Liao" w:date="2021-06-01T21:13:00Z">
              <w:rPr>
                <w:rFonts w:ascii="Cambria Math" w:hAnsi="Cambria Math"/>
                <w:color w:val="000000"/>
                <w:sz w:val="22"/>
                <w:szCs w:val="22"/>
              </w:rPr>
            </w:rPrChange>
          </w:rPr>
          <m:t>, H</m:t>
        </m:r>
        <m:r>
          <w:rPr>
            <w:rFonts w:ascii="Cambria Math" w:hAnsi="Cambria Math" w:cs="Times New Roman"/>
            <w:color w:val="000000" w:themeColor="text1"/>
            <w:sz w:val="22"/>
            <w:szCs w:val="22"/>
            <w:rPrChange w:id="12675" w:author="Chen Liao" w:date="2021-06-01T21:13:00Z">
              <w:rPr>
                <w:rFonts w:ascii="Cambria Math" w:hAnsi="Cambria Math" w:hint="eastAsia"/>
                <w:color w:val="000000"/>
                <w:sz w:val="22"/>
                <w:szCs w:val="22"/>
              </w:rPr>
            </w:rPrChange>
          </w:rPr>
          <m:t>∈</m:t>
        </m:r>
        <m:d>
          <m:dPr>
            <m:begChr m:val="["/>
            <m:endChr m:val="]"/>
            <m:ctrlPr>
              <w:rPr>
                <w:rFonts w:ascii="Cambria Math" w:hAnsi="Cambria Math" w:cs="Times New Roman"/>
                <w:i/>
                <w:color w:val="000000" w:themeColor="text1"/>
                <w:sz w:val="22"/>
                <w:szCs w:val="22"/>
                <w:rPrChange w:id="12676" w:author="Chen Liao" w:date="2021-06-01T21:13:00Z">
                  <w:rPr>
                    <w:rFonts w:ascii="Cambria Math" w:hAnsi="Cambria Math"/>
                    <w:i/>
                    <w:color w:val="000000" w:themeColor="text1"/>
                    <w:sz w:val="22"/>
                    <w:szCs w:val="22"/>
                  </w:rPr>
                </w:rPrChange>
              </w:rPr>
            </m:ctrlPr>
          </m:dPr>
          <m:e>
            <m:r>
              <w:rPr>
                <w:rFonts w:ascii="Cambria Math" w:hAnsi="Cambria Math" w:cs="Times New Roman"/>
                <w:color w:val="000000" w:themeColor="text1"/>
                <w:sz w:val="22"/>
                <w:szCs w:val="22"/>
                <w:rPrChange w:id="12677" w:author="Chen Liao" w:date="2021-06-01T21:13:00Z">
                  <w:rPr>
                    <w:rFonts w:ascii="Cambria Math" w:hAnsi="Cambria Math"/>
                    <w:color w:val="000000"/>
                    <w:sz w:val="22"/>
                    <w:szCs w:val="22"/>
                  </w:rPr>
                </w:rPrChange>
              </w:rPr>
              <m:t>0,+</m:t>
            </m:r>
            <m:r>
              <w:rPr>
                <w:rFonts w:ascii="Cambria Math" w:hAnsi="Cambria Math" w:cs="Times New Roman"/>
                <w:color w:val="000000" w:themeColor="text1"/>
                <w:sz w:val="22"/>
                <w:szCs w:val="22"/>
                <w:rPrChange w:id="12678" w:author="Chen Liao" w:date="2021-06-01T21:13:00Z">
                  <w:rPr>
                    <w:rFonts w:ascii="Cambria Math" w:hAnsi="Cambria Math" w:hint="eastAsia"/>
                    <w:color w:val="000000"/>
                    <w:sz w:val="22"/>
                    <w:szCs w:val="22"/>
                  </w:rPr>
                </w:rPrChange>
              </w:rPr>
              <m:t>∞</m:t>
            </m:r>
          </m:e>
        </m:d>
        <m:r>
          <w:rPr>
            <w:rFonts w:ascii="Cambria Math" w:hAnsi="Cambria Math" w:cs="Times New Roman"/>
            <w:color w:val="000000" w:themeColor="text1"/>
            <w:sz w:val="22"/>
            <w:szCs w:val="22"/>
            <w:rPrChange w:id="12679" w:author="Chen Liao" w:date="2021-06-01T21:13:00Z">
              <w:rPr>
                <w:rFonts w:ascii="Cambria Math" w:hAnsi="Cambria Math"/>
                <w:color w:val="000000"/>
                <w:sz w:val="22"/>
                <w:szCs w:val="22"/>
              </w:rPr>
            </w:rPrChange>
          </w:rPr>
          <m:t xml:space="preserve">, </m:t>
        </m:r>
        <m:sSubSup>
          <m:sSubSupPr>
            <m:ctrlPr>
              <w:rPr>
                <w:rFonts w:ascii="Cambria Math" w:hAnsi="Cambria Math" w:cs="Times New Roman"/>
                <w:i/>
                <w:color w:val="000000" w:themeColor="text1"/>
                <w:sz w:val="22"/>
                <w:szCs w:val="22"/>
                <w:rPrChange w:id="12680" w:author="Chen Liao" w:date="2021-06-01T21:13:00Z">
                  <w:rPr>
                    <w:rFonts w:ascii="Cambria Math" w:hAnsi="Cambria Math"/>
                    <w:i/>
                    <w:color w:val="000000" w:themeColor="text1"/>
                    <w:sz w:val="22"/>
                    <w:szCs w:val="22"/>
                  </w:rPr>
                </w:rPrChange>
              </w:rPr>
            </m:ctrlPr>
          </m:sSubSupPr>
          <m:e>
            <m:r>
              <w:rPr>
                <w:rFonts w:ascii="Cambria Math" w:hAnsi="Cambria Math" w:cs="Times New Roman"/>
                <w:color w:val="000000" w:themeColor="text1"/>
                <w:sz w:val="22"/>
                <w:szCs w:val="22"/>
                <w:rPrChange w:id="12681" w:author="Chen Liao" w:date="2021-06-01T21:13:00Z">
                  <w:rPr>
                    <w:rFonts w:ascii="Cambria Math" w:hAnsi="Cambria Math"/>
                    <w:color w:val="000000"/>
                    <w:sz w:val="22"/>
                    <w:szCs w:val="22"/>
                  </w:rPr>
                </w:rPrChange>
              </w:rPr>
              <m:t>x</m:t>
            </m:r>
          </m:e>
          <m:sub>
            <m:r>
              <w:rPr>
                <w:rFonts w:ascii="Cambria Math" w:hAnsi="Cambria Math" w:cs="Times New Roman"/>
                <w:color w:val="000000" w:themeColor="text1"/>
                <w:sz w:val="22"/>
                <w:szCs w:val="22"/>
                <w:rPrChange w:id="12682" w:author="Chen Liao" w:date="2021-06-01T21:13:00Z">
                  <w:rPr>
                    <w:rFonts w:ascii="Cambria Math" w:hAnsi="Cambria Math"/>
                    <w:color w:val="000000"/>
                    <w:sz w:val="22"/>
                    <w:szCs w:val="22"/>
                  </w:rPr>
                </w:rPrChange>
              </w:rPr>
              <m:t>0</m:t>
            </m:r>
          </m:sub>
          <m:sup>
            <m:r>
              <w:rPr>
                <w:rFonts w:ascii="Cambria Math" w:hAnsi="Cambria Math" w:cs="Times New Roman"/>
                <w:color w:val="000000" w:themeColor="text1"/>
                <w:sz w:val="22"/>
                <w:szCs w:val="22"/>
                <w:rPrChange w:id="12683" w:author="Chen Liao" w:date="2021-06-01T21:13:00Z">
                  <w:rPr>
                    <w:rFonts w:ascii="Cambria Math" w:hAnsi="Cambria Math" w:hint="eastAsia"/>
                    <w:color w:val="000000"/>
                    <w:sz w:val="22"/>
                    <w:szCs w:val="22"/>
                  </w:rPr>
                </w:rPrChange>
              </w:rPr>
              <m:t>'</m:t>
            </m:r>
          </m:sup>
        </m:sSubSup>
        <m:r>
          <w:rPr>
            <w:rFonts w:ascii="Cambria Math" w:hAnsi="Cambria Math" w:cs="Times New Roman"/>
            <w:color w:val="000000" w:themeColor="text1"/>
            <w:sz w:val="22"/>
            <w:szCs w:val="22"/>
            <w:rPrChange w:id="12684" w:author="Chen Liao" w:date="2021-06-01T21:13:00Z">
              <w:rPr>
                <w:rFonts w:ascii="Cambria Math" w:hAnsi="Cambria Math" w:hint="eastAsia"/>
                <w:color w:val="000000"/>
                <w:sz w:val="22"/>
                <w:szCs w:val="22"/>
              </w:rPr>
            </w:rPrChange>
          </w:rPr>
          <m:t>∈</m:t>
        </m:r>
        <m:r>
          <w:rPr>
            <w:rFonts w:ascii="Cambria Math" w:hAnsi="Cambria Math" w:cs="Times New Roman"/>
            <w:color w:val="000000" w:themeColor="text1"/>
            <w:sz w:val="22"/>
            <w:szCs w:val="22"/>
            <w:rPrChange w:id="12685" w:author="Chen Liao" w:date="2021-06-01T21:13:00Z">
              <w:rPr>
                <w:rFonts w:ascii="Cambria Math" w:hAnsi="Cambria Math"/>
                <w:color w:val="000000"/>
                <w:sz w:val="22"/>
                <w:szCs w:val="22"/>
              </w:rPr>
            </w:rPrChange>
          </w:rPr>
          <m:t>[-</m:t>
        </m:r>
        <m:r>
          <w:rPr>
            <w:rFonts w:ascii="Cambria Math" w:hAnsi="Cambria Math" w:cs="Times New Roman"/>
            <w:color w:val="000000" w:themeColor="text1"/>
            <w:sz w:val="22"/>
            <w:szCs w:val="22"/>
            <w:rPrChange w:id="12686" w:author="Chen Liao" w:date="2021-06-01T21:13:00Z">
              <w:rPr>
                <w:rFonts w:ascii="Cambria Math" w:hAnsi="Cambria Math" w:hint="eastAsia"/>
                <w:color w:val="000000"/>
                <w:sz w:val="22"/>
                <w:szCs w:val="22"/>
              </w:rPr>
            </w:rPrChange>
          </w:rPr>
          <m:t>∞</m:t>
        </m:r>
        <m:r>
          <w:rPr>
            <w:rFonts w:ascii="Cambria Math" w:hAnsi="Cambria Math" w:cs="Times New Roman"/>
            <w:color w:val="000000" w:themeColor="text1"/>
            <w:sz w:val="22"/>
            <w:szCs w:val="22"/>
            <w:rPrChange w:id="12687" w:author="Chen Liao" w:date="2021-06-01T21:13:00Z">
              <w:rPr>
                <w:rFonts w:ascii="Cambria Math" w:hAnsi="Cambria Math"/>
                <w:color w:val="000000"/>
                <w:sz w:val="22"/>
                <w:szCs w:val="22"/>
              </w:rPr>
            </w:rPrChange>
          </w:rPr>
          <m:t>,0]</m:t>
        </m:r>
      </m:oMath>
      <w:r w:rsidR="00584997" w:rsidRPr="00BE70D2">
        <w:rPr>
          <w:rFonts w:ascii="Times New Roman" w:eastAsia="Times New Roman" w:hAnsi="Times New Roman" w:cs="Times New Roman"/>
          <w:color w:val="000000" w:themeColor="text1"/>
          <w:sz w:val="22"/>
          <w:szCs w:val="22"/>
          <w:rPrChange w:id="12688" w:author="Chen Liao" w:date="2021-06-01T21:13:00Z">
            <w:rPr>
              <w:rFonts w:ascii="Times New Roman" w:eastAsia="Times New Roman" w:hAnsi="Times New Roman" w:cs="Times New Roman"/>
              <w:color w:val="000000"/>
              <w:sz w:val="22"/>
              <w:szCs w:val="22"/>
            </w:rPr>
          </w:rPrChange>
        </w:rPr>
        <w:t>.</w:t>
      </w:r>
      <w:r w:rsidR="00844183" w:rsidRPr="00BE70D2">
        <w:rPr>
          <w:rFonts w:ascii="Times New Roman" w:eastAsia="Times New Roman" w:hAnsi="Times New Roman" w:cs="Times New Roman"/>
          <w:color w:val="000000" w:themeColor="text1"/>
          <w:sz w:val="22"/>
          <w:szCs w:val="22"/>
          <w:rPrChange w:id="12689" w:author="Chen Liao" w:date="2021-06-01T21:13:00Z">
            <w:rPr>
              <w:rFonts w:ascii="Times New Roman" w:eastAsia="Times New Roman" w:hAnsi="Times New Roman" w:cs="Times New Roman"/>
              <w:color w:val="000000"/>
              <w:sz w:val="22"/>
              <w:szCs w:val="22"/>
            </w:rPr>
          </w:rPrChange>
        </w:rPr>
        <w:t xml:space="preserve"> </w:t>
      </w:r>
      <w:r w:rsidR="00584997" w:rsidRPr="00BE70D2">
        <w:rPr>
          <w:rFonts w:ascii="Times New Roman" w:eastAsia="Times New Roman" w:hAnsi="Times New Roman" w:cs="Times New Roman"/>
          <w:color w:val="000000" w:themeColor="text1"/>
          <w:sz w:val="22"/>
          <w:szCs w:val="22"/>
          <w:rPrChange w:id="12690" w:author="Chen Liao" w:date="2021-06-01T21:13:00Z">
            <w:rPr>
              <w:rFonts w:ascii="Times New Roman" w:eastAsia="Times New Roman" w:hAnsi="Times New Roman" w:cs="Times New Roman"/>
              <w:color w:val="000000"/>
              <w:sz w:val="22"/>
              <w:szCs w:val="22"/>
            </w:rPr>
          </w:rPrChange>
        </w:rPr>
        <w:t xml:space="preserve">The best-fit values of </w:t>
      </w:r>
      <m:oMath>
        <m:sSub>
          <m:sSubPr>
            <m:ctrlPr>
              <w:rPr>
                <w:rFonts w:ascii="Cambria Math" w:hAnsi="Cambria Math" w:cs="Times New Roman"/>
                <w:i/>
                <w:color w:val="000000" w:themeColor="text1"/>
                <w:sz w:val="22"/>
                <w:szCs w:val="22"/>
                <w:rPrChange w:id="12691" w:author="Chen Liao" w:date="2021-06-01T21:13:00Z">
                  <w:rPr>
                    <w:rFonts w:ascii="Cambria Math" w:hAnsi="Cambria Math"/>
                    <w:i/>
                    <w:color w:val="000000" w:themeColor="text1"/>
                    <w:sz w:val="22"/>
                    <w:szCs w:val="22"/>
                  </w:rPr>
                </w:rPrChange>
              </w:rPr>
            </m:ctrlPr>
          </m:sSubPr>
          <m:e>
            <m:r>
              <w:rPr>
                <w:rFonts w:ascii="Cambria Math" w:hAnsi="Cambria Math" w:cs="Times New Roman"/>
                <w:color w:val="000000" w:themeColor="text1"/>
                <w:sz w:val="22"/>
                <w:szCs w:val="22"/>
                <w:rPrChange w:id="12692" w:author="Chen Liao" w:date="2021-06-01T21:13:00Z">
                  <w:rPr>
                    <w:rFonts w:ascii="Cambria Math" w:hAnsi="Cambria Math"/>
                    <w:color w:val="000000"/>
                    <w:sz w:val="22"/>
                    <w:szCs w:val="22"/>
                  </w:rPr>
                </w:rPrChange>
              </w:rPr>
              <m:t>k</m:t>
            </m:r>
          </m:e>
          <m:sub>
            <m:r>
              <w:rPr>
                <w:rFonts w:ascii="Cambria Math" w:hAnsi="Cambria Math" w:cs="Times New Roman"/>
                <w:color w:val="000000" w:themeColor="text1"/>
                <w:sz w:val="22"/>
                <w:szCs w:val="22"/>
                <w:rPrChange w:id="12693" w:author="Chen Liao" w:date="2021-06-01T21:13:00Z">
                  <w:rPr>
                    <w:rFonts w:ascii="Cambria Math" w:hAnsi="Cambria Math"/>
                    <w:color w:val="000000"/>
                    <w:sz w:val="22"/>
                    <w:szCs w:val="22"/>
                  </w:rPr>
                </w:rPrChange>
              </w:rPr>
              <m:t>1</m:t>
            </m:r>
          </m:sub>
        </m:sSub>
      </m:oMath>
      <w:r w:rsidR="00C61BD0" w:rsidRPr="00BE70D2">
        <w:rPr>
          <w:rFonts w:ascii="Times New Roman" w:eastAsia="Times New Roman" w:hAnsi="Times New Roman" w:cs="Times New Roman"/>
          <w:color w:val="000000" w:themeColor="text1"/>
          <w:sz w:val="22"/>
          <w:szCs w:val="22"/>
          <w:rPrChange w:id="12694" w:author="Chen Liao" w:date="2021-06-01T21:13:00Z">
            <w:rPr>
              <w:rFonts w:ascii="Times New Roman" w:eastAsia="Times New Roman" w:hAnsi="Times New Roman" w:cs="Times New Roman"/>
              <w:color w:val="000000"/>
              <w:sz w:val="22"/>
              <w:szCs w:val="22"/>
            </w:rPr>
          </w:rPrChange>
        </w:rPr>
        <w:t xml:space="preserve"> </w:t>
      </w:r>
      <w:r w:rsidR="00584997" w:rsidRPr="00BE70D2">
        <w:rPr>
          <w:rFonts w:ascii="Times New Roman" w:eastAsia="Times New Roman" w:hAnsi="Times New Roman" w:cs="Times New Roman"/>
          <w:color w:val="000000" w:themeColor="text1"/>
          <w:sz w:val="22"/>
          <w:szCs w:val="22"/>
          <w:rPrChange w:id="12695" w:author="Chen Liao" w:date="2021-06-01T21:13:00Z">
            <w:rPr>
              <w:rFonts w:ascii="Times New Roman" w:eastAsia="Times New Roman" w:hAnsi="Times New Roman" w:cs="Times New Roman"/>
              <w:color w:val="000000"/>
              <w:sz w:val="22"/>
              <w:szCs w:val="22"/>
            </w:rPr>
          </w:rPrChange>
        </w:rPr>
        <w:t xml:space="preserve">and </w:t>
      </w:r>
      <m:oMath>
        <m:sSub>
          <m:sSubPr>
            <m:ctrlPr>
              <w:rPr>
                <w:rFonts w:ascii="Cambria Math" w:hAnsi="Cambria Math" w:cs="Times New Roman"/>
                <w:i/>
                <w:color w:val="000000" w:themeColor="text1"/>
                <w:sz w:val="22"/>
                <w:szCs w:val="22"/>
                <w:rPrChange w:id="12696" w:author="Chen Liao" w:date="2021-06-01T21:13:00Z">
                  <w:rPr>
                    <w:rFonts w:ascii="Cambria Math" w:hAnsi="Cambria Math"/>
                    <w:i/>
                    <w:color w:val="000000" w:themeColor="text1"/>
                    <w:sz w:val="22"/>
                    <w:szCs w:val="22"/>
                  </w:rPr>
                </w:rPrChange>
              </w:rPr>
            </m:ctrlPr>
          </m:sSubPr>
          <m:e>
            <m:r>
              <w:rPr>
                <w:rFonts w:ascii="Cambria Math" w:hAnsi="Cambria Math" w:cs="Times New Roman"/>
                <w:color w:val="000000" w:themeColor="text1"/>
                <w:sz w:val="22"/>
                <w:szCs w:val="22"/>
                <w:rPrChange w:id="12697" w:author="Chen Liao" w:date="2021-06-01T21:13:00Z">
                  <w:rPr>
                    <w:rFonts w:ascii="Cambria Math" w:hAnsi="Cambria Math"/>
                    <w:color w:val="000000"/>
                    <w:sz w:val="22"/>
                    <w:szCs w:val="22"/>
                  </w:rPr>
                </w:rPrChange>
              </w:rPr>
              <m:t>k</m:t>
            </m:r>
          </m:e>
          <m:sub>
            <m:r>
              <w:rPr>
                <w:rFonts w:ascii="Cambria Math" w:hAnsi="Cambria Math" w:cs="Times New Roman"/>
                <w:color w:val="000000" w:themeColor="text1"/>
                <w:sz w:val="22"/>
                <w:szCs w:val="22"/>
                <w:rPrChange w:id="12698" w:author="Chen Liao" w:date="2021-06-01T21:13:00Z">
                  <w:rPr>
                    <w:rFonts w:ascii="Cambria Math" w:hAnsi="Cambria Math"/>
                    <w:color w:val="000000"/>
                    <w:sz w:val="22"/>
                    <w:szCs w:val="22"/>
                  </w:rPr>
                </w:rPrChange>
              </w:rPr>
              <m:t>2</m:t>
            </m:r>
          </m:sub>
        </m:sSub>
      </m:oMath>
      <w:r w:rsidR="00584997" w:rsidRPr="00BE70D2">
        <w:rPr>
          <w:rFonts w:ascii="Times New Roman" w:eastAsia="Times New Roman" w:hAnsi="Times New Roman" w:cs="Times New Roman"/>
          <w:color w:val="000000" w:themeColor="text1"/>
          <w:sz w:val="22"/>
          <w:szCs w:val="22"/>
          <w:rPrChange w:id="12699" w:author="Chen Liao" w:date="2021-06-01T21:13:00Z">
            <w:rPr>
              <w:rFonts w:ascii="Times New Roman" w:eastAsia="Times New Roman" w:hAnsi="Times New Roman" w:cs="Times New Roman"/>
              <w:color w:val="000000"/>
              <w:sz w:val="22"/>
              <w:szCs w:val="22"/>
            </w:rPr>
          </w:rPrChange>
        </w:rPr>
        <w:t xml:space="preserve"> were</w:t>
      </w:r>
      <w:r w:rsidR="00C61BD0" w:rsidRPr="00BE70D2">
        <w:rPr>
          <w:rFonts w:ascii="Times New Roman" w:eastAsia="Times New Roman" w:hAnsi="Times New Roman" w:cs="Times New Roman"/>
          <w:color w:val="000000" w:themeColor="text1"/>
          <w:sz w:val="22"/>
          <w:szCs w:val="22"/>
          <w:rPrChange w:id="12700" w:author="Chen Liao" w:date="2021-06-01T21:13:00Z">
            <w:rPr>
              <w:rFonts w:ascii="Times New Roman" w:eastAsia="Times New Roman" w:hAnsi="Times New Roman" w:cs="Times New Roman"/>
              <w:color w:val="000000"/>
              <w:sz w:val="22"/>
              <w:szCs w:val="22"/>
            </w:rPr>
          </w:rPrChange>
        </w:rPr>
        <w:t xml:space="preserve"> then</w:t>
      </w:r>
      <w:r w:rsidR="00584997" w:rsidRPr="00BE70D2">
        <w:rPr>
          <w:rFonts w:ascii="Times New Roman" w:eastAsia="Times New Roman" w:hAnsi="Times New Roman" w:cs="Times New Roman"/>
          <w:color w:val="000000" w:themeColor="text1"/>
          <w:sz w:val="22"/>
          <w:szCs w:val="22"/>
          <w:rPrChange w:id="12701" w:author="Chen Liao" w:date="2021-06-01T21:13:00Z">
            <w:rPr>
              <w:rFonts w:ascii="Times New Roman" w:eastAsia="Times New Roman" w:hAnsi="Times New Roman" w:cs="Times New Roman"/>
              <w:color w:val="000000"/>
              <w:sz w:val="22"/>
              <w:szCs w:val="22"/>
            </w:rPr>
          </w:rPrChange>
        </w:rPr>
        <w:t xml:space="preserve"> used to </w:t>
      </w:r>
      <w:r w:rsidR="00C61BD0" w:rsidRPr="00BE70D2">
        <w:rPr>
          <w:rFonts w:ascii="Times New Roman" w:eastAsia="Times New Roman" w:hAnsi="Times New Roman" w:cs="Times New Roman"/>
          <w:color w:val="000000" w:themeColor="text1"/>
          <w:sz w:val="22"/>
          <w:szCs w:val="22"/>
          <w:rPrChange w:id="12702" w:author="Chen Liao" w:date="2021-06-01T21:13:00Z">
            <w:rPr>
              <w:rFonts w:ascii="Times New Roman" w:eastAsia="Times New Roman" w:hAnsi="Times New Roman" w:cs="Times New Roman"/>
              <w:color w:val="000000"/>
              <w:sz w:val="22"/>
              <w:szCs w:val="22"/>
            </w:rPr>
          </w:rPrChange>
        </w:rPr>
        <w:t xml:space="preserve">calculate the </w:t>
      </w:r>
      <w:r w:rsidR="00A46CB5" w:rsidRPr="00BE70D2">
        <w:rPr>
          <w:rFonts w:ascii="Times New Roman" w:eastAsia="Times New Roman" w:hAnsi="Times New Roman" w:cs="Times New Roman"/>
          <w:color w:val="000000" w:themeColor="text1"/>
          <w:sz w:val="22"/>
          <w:szCs w:val="22"/>
          <w:rPrChange w:id="12703" w:author="Chen Liao" w:date="2021-06-01T21:13:00Z">
            <w:rPr>
              <w:rFonts w:ascii="Times New Roman" w:eastAsia="Times New Roman" w:hAnsi="Times New Roman" w:cs="Times New Roman"/>
              <w:color w:val="000000"/>
              <w:sz w:val="22"/>
              <w:szCs w:val="22"/>
            </w:rPr>
          </w:rPrChange>
        </w:rPr>
        <w:t xml:space="preserve">damping ratio </w:t>
      </w:r>
      <m:oMath>
        <m:r>
          <w:rPr>
            <w:rFonts w:ascii="Cambria Math" w:eastAsia="Times New Roman" w:hAnsi="Cambria Math" w:cs="Times New Roman"/>
            <w:color w:val="000000" w:themeColor="text1"/>
            <w:sz w:val="22"/>
            <w:szCs w:val="22"/>
            <w:rPrChange w:id="12704" w:author="Chen Liao" w:date="2021-06-01T21:13:00Z">
              <w:rPr>
                <w:rFonts w:ascii="Cambria Math" w:eastAsia="Times New Roman" w:hAnsi="Cambria Math" w:cs="Times New Roman"/>
                <w:color w:val="000000"/>
                <w:sz w:val="22"/>
                <w:szCs w:val="22"/>
              </w:rPr>
            </w:rPrChange>
          </w:rPr>
          <m:t>(</m:t>
        </m:r>
        <m:sSub>
          <m:sSubPr>
            <m:ctrlPr>
              <w:rPr>
                <w:rFonts w:ascii="Cambria Math" w:eastAsia="Times New Roman" w:hAnsi="Cambria Math" w:cs="Times New Roman"/>
                <w:i/>
                <w:color w:val="000000" w:themeColor="text1"/>
                <w:sz w:val="22"/>
                <w:szCs w:val="22"/>
                <w:rPrChange w:id="12705" w:author="Chen Liao" w:date="2021-06-01T21:13:00Z">
                  <w:rPr>
                    <w:rFonts w:ascii="Cambria Math" w:eastAsia="Times New Roman" w:hAnsi="Cambria Math" w:cs="Times New Roman"/>
                    <w:i/>
                    <w:color w:val="000000" w:themeColor="text1"/>
                    <w:sz w:val="22"/>
                    <w:szCs w:val="22"/>
                  </w:rPr>
                </w:rPrChange>
              </w:rPr>
            </m:ctrlPr>
          </m:sSubPr>
          <m:e>
            <m:r>
              <w:rPr>
                <w:rFonts w:ascii="Cambria Math" w:hAnsi="Cambria Math" w:cs="Times New Roman"/>
                <w:color w:val="000000" w:themeColor="text1"/>
                <w:sz w:val="22"/>
                <w:szCs w:val="22"/>
                <w:rPrChange w:id="12706" w:author="Chen Liao" w:date="2021-06-01T21:13:00Z">
                  <w:rPr>
                    <w:rFonts w:ascii="Cambria Math" w:hAnsi="Cambria Math"/>
                    <w:color w:val="000000"/>
                    <w:sz w:val="22"/>
                    <w:szCs w:val="22"/>
                  </w:rPr>
                </w:rPrChange>
              </w:rPr>
              <m:t>k</m:t>
            </m:r>
          </m:e>
          <m:sub>
            <m:r>
              <w:rPr>
                <w:rFonts w:ascii="Cambria Math" w:hAnsi="Cambria Math" w:cs="Times New Roman"/>
                <w:color w:val="000000" w:themeColor="text1"/>
                <w:sz w:val="22"/>
                <w:szCs w:val="22"/>
                <w:rPrChange w:id="12707" w:author="Chen Liao" w:date="2021-06-01T21:13:00Z">
                  <w:rPr>
                    <w:rFonts w:ascii="Cambria Math" w:hAnsi="Cambria Math"/>
                    <w:color w:val="000000"/>
                    <w:sz w:val="22"/>
                    <w:szCs w:val="22"/>
                  </w:rPr>
                </w:rPrChange>
              </w:rPr>
              <m:t>1</m:t>
            </m:r>
          </m:sub>
        </m:sSub>
        <m:r>
          <w:rPr>
            <w:rFonts w:ascii="Cambria Math" w:hAnsi="Cambria Math" w:cs="Times New Roman"/>
            <w:color w:val="000000" w:themeColor="text1"/>
            <w:sz w:val="22"/>
            <w:szCs w:val="22"/>
            <w:rPrChange w:id="12708" w:author="Chen Liao" w:date="2021-06-01T21:13:00Z">
              <w:rPr>
                <w:rFonts w:ascii="Cambria Math" w:hAnsi="Cambria Math"/>
                <w:color w:val="000000"/>
                <w:sz w:val="22"/>
                <w:szCs w:val="22"/>
              </w:rPr>
            </w:rPrChange>
          </w:rPr>
          <m:t>+</m:t>
        </m:r>
        <m:sSub>
          <m:sSubPr>
            <m:ctrlPr>
              <w:rPr>
                <w:rFonts w:ascii="Cambria Math" w:eastAsia="Times New Roman" w:hAnsi="Cambria Math" w:cs="Times New Roman"/>
                <w:i/>
                <w:color w:val="000000" w:themeColor="text1"/>
                <w:sz w:val="22"/>
                <w:szCs w:val="22"/>
                <w:rPrChange w:id="12709" w:author="Chen Liao" w:date="2021-06-01T21:13:00Z">
                  <w:rPr>
                    <w:rFonts w:ascii="Cambria Math" w:eastAsia="Times New Roman" w:hAnsi="Cambria Math" w:cs="Times New Roman"/>
                    <w:i/>
                    <w:color w:val="000000" w:themeColor="text1"/>
                    <w:sz w:val="22"/>
                    <w:szCs w:val="22"/>
                  </w:rPr>
                </w:rPrChange>
              </w:rPr>
            </m:ctrlPr>
          </m:sSubPr>
          <m:e>
            <m:r>
              <w:rPr>
                <w:rFonts w:ascii="Cambria Math" w:hAnsi="Cambria Math" w:cs="Times New Roman"/>
                <w:color w:val="000000" w:themeColor="text1"/>
                <w:sz w:val="22"/>
                <w:szCs w:val="22"/>
                <w:rPrChange w:id="12710" w:author="Chen Liao" w:date="2021-06-01T21:13:00Z">
                  <w:rPr>
                    <w:rFonts w:ascii="Cambria Math" w:hAnsi="Cambria Math"/>
                    <w:color w:val="000000"/>
                    <w:sz w:val="22"/>
                    <w:szCs w:val="22"/>
                  </w:rPr>
                </w:rPrChange>
              </w:rPr>
              <m:t>k</m:t>
            </m:r>
          </m:e>
          <m:sub>
            <m:r>
              <w:rPr>
                <w:rFonts w:ascii="Cambria Math" w:hAnsi="Cambria Math" w:cs="Times New Roman"/>
                <w:color w:val="000000" w:themeColor="text1"/>
                <w:sz w:val="22"/>
                <w:szCs w:val="22"/>
                <w:rPrChange w:id="12711" w:author="Chen Liao" w:date="2021-06-01T21:13:00Z">
                  <w:rPr>
                    <w:rFonts w:ascii="Cambria Math" w:hAnsi="Cambria Math"/>
                    <w:color w:val="000000"/>
                    <w:sz w:val="22"/>
                    <w:szCs w:val="22"/>
                  </w:rPr>
                </w:rPrChange>
              </w:rPr>
              <m:t>2</m:t>
            </m:r>
          </m:sub>
        </m:sSub>
        <m:r>
          <w:rPr>
            <w:rFonts w:ascii="Cambria Math" w:eastAsia="Times New Roman" w:hAnsi="Cambria Math" w:cs="Times New Roman"/>
            <w:color w:val="000000" w:themeColor="text1"/>
            <w:sz w:val="22"/>
            <w:szCs w:val="22"/>
            <w:rPrChange w:id="12712" w:author="Chen Liao" w:date="2021-06-01T21:13:00Z">
              <w:rPr>
                <w:rFonts w:ascii="Cambria Math" w:eastAsia="Times New Roman" w:hAnsi="Cambria Math" w:cs="Times New Roman"/>
                <w:color w:val="000000"/>
                <w:sz w:val="22"/>
                <w:szCs w:val="22"/>
              </w:rPr>
            </w:rPrChange>
          </w:rPr>
          <m:t>)/2</m:t>
        </m:r>
        <m:rad>
          <m:radPr>
            <m:degHide m:val="1"/>
            <m:ctrlPr>
              <w:rPr>
                <w:rFonts w:ascii="Cambria Math" w:eastAsia="Times New Roman" w:hAnsi="Cambria Math" w:cs="Times New Roman"/>
                <w:i/>
                <w:color w:val="000000" w:themeColor="text1"/>
                <w:sz w:val="22"/>
                <w:szCs w:val="22"/>
                <w:rPrChange w:id="12713" w:author="Chen Liao" w:date="2021-06-01T21:13:00Z">
                  <w:rPr>
                    <w:rFonts w:ascii="Cambria Math" w:eastAsia="Times New Roman" w:hAnsi="Cambria Math" w:cs="Times New Roman"/>
                    <w:i/>
                    <w:color w:val="000000" w:themeColor="text1"/>
                    <w:sz w:val="22"/>
                    <w:szCs w:val="22"/>
                  </w:rPr>
                </w:rPrChange>
              </w:rPr>
            </m:ctrlPr>
          </m:radPr>
          <m:deg/>
          <m:e>
            <m:sSub>
              <m:sSubPr>
                <m:ctrlPr>
                  <w:rPr>
                    <w:rFonts w:ascii="Cambria Math" w:eastAsia="Times New Roman" w:hAnsi="Cambria Math" w:cs="Times New Roman"/>
                    <w:i/>
                    <w:color w:val="000000" w:themeColor="text1"/>
                    <w:sz w:val="22"/>
                    <w:szCs w:val="22"/>
                    <w:rPrChange w:id="12714" w:author="Chen Liao" w:date="2021-06-01T21:13:00Z">
                      <w:rPr>
                        <w:rFonts w:ascii="Cambria Math" w:eastAsia="Times New Roman" w:hAnsi="Cambria Math" w:cs="Times New Roman"/>
                        <w:i/>
                        <w:color w:val="000000" w:themeColor="text1"/>
                        <w:sz w:val="22"/>
                        <w:szCs w:val="22"/>
                      </w:rPr>
                    </w:rPrChange>
                  </w:rPr>
                </m:ctrlPr>
              </m:sSubPr>
              <m:e>
                <m:r>
                  <w:rPr>
                    <w:rFonts w:ascii="Cambria Math" w:eastAsia="Times New Roman" w:hAnsi="Cambria Math" w:cs="Times New Roman"/>
                    <w:color w:val="000000" w:themeColor="text1"/>
                    <w:sz w:val="22"/>
                    <w:szCs w:val="22"/>
                    <w:rPrChange w:id="12715" w:author="Chen Liao" w:date="2021-06-01T21:13:00Z">
                      <w:rPr>
                        <w:rFonts w:ascii="Cambria Math" w:eastAsia="Times New Roman" w:hAnsi="Cambria Math" w:cs="Times New Roman"/>
                        <w:color w:val="000000"/>
                        <w:sz w:val="22"/>
                        <w:szCs w:val="22"/>
                      </w:rPr>
                    </w:rPrChange>
                  </w:rPr>
                  <m:t>k</m:t>
                </m:r>
              </m:e>
              <m:sub>
                <m:r>
                  <w:rPr>
                    <w:rFonts w:ascii="Cambria Math" w:eastAsia="Times New Roman" w:hAnsi="Cambria Math" w:cs="Times New Roman"/>
                    <w:color w:val="000000" w:themeColor="text1"/>
                    <w:sz w:val="22"/>
                    <w:szCs w:val="22"/>
                    <w:rPrChange w:id="12716" w:author="Chen Liao" w:date="2021-06-01T21:13:00Z">
                      <w:rPr>
                        <w:rFonts w:ascii="Cambria Math" w:eastAsia="Times New Roman" w:hAnsi="Cambria Math" w:cs="Times New Roman"/>
                        <w:color w:val="000000"/>
                        <w:sz w:val="22"/>
                        <w:szCs w:val="22"/>
                      </w:rPr>
                    </w:rPrChange>
                  </w:rPr>
                  <m:t>1</m:t>
                </m:r>
              </m:sub>
            </m:sSub>
            <m:sSub>
              <m:sSubPr>
                <m:ctrlPr>
                  <w:rPr>
                    <w:rFonts w:ascii="Cambria Math" w:eastAsia="Times New Roman" w:hAnsi="Cambria Math" w:cs="Times New Roman"/>
                    <w:i/>
                    <w:color w:val="000000" w:themeColor="text1"/>
                    <w:sz w:val="22"/>
                    <w:szCs w:val="22"/>
                    <w:rPrChange w:id="12717" w:author="Chen Liao" w:date="2021-06-01T21:13:00Z">
                      <w:rPr>
                        <w:rFonts w:ascii="Cambria Math" w:eastAsia="Times New Roman" w:hAnsi="Cambria Math" w:cs="Times New Roman"/>
                        <w:i/>
                        <w:color w:val="000000" w:themeColor="text1"/>
                        <w:sz w:val="22"/>
                        <w:szCs w:val="22"/>
                      </w:rPr>
                    </w:rPrChange>
                  </w:rPr>
                </m:ctrlPr>
              </m:sSubPr>
              <m:e>
                <m:r>
                  <w:rPr>
                    <w:rFonts w:ascii="Cambria Math" w:eastAsia="Times New Roman" w:hAnsi="Cambria Math" w:cs="Times New Roman"/>
                    <w:color w:val="000000" w:themeColor="text1"/>
                    <w:sz w:val="22"/>
                    <w:szCs w:val="22"/>
                    <w:rPrChange w:id="12718" w:author="Chen Liao" w:date="2021-06-01T21:13:00Z">
                      <w:rPr>
                        <w:rFonts w:ascii="Cambria Math" w:eastAsia="Times New Roman" w:hAnsi="Cambria Math" w:cs="Times New Roman"/>
                        <w:color w:val="000000"/>
                        <w:sz w:val="22"/>
                        <w:szCs w:val="22"/>
                      </w:rPr>
                    </w:rPrChange>
                  </w:rPr>
                  <m:t>k</m:t>
                </m:r>
              </m:e>
              <m:sub>
                <m:r>
                  <w:rPr>
                    <w:rFonts w:ascii="Cambria Math" w:eastAsia="Times New Roman" w:hAnsi="Cambria Math" w:cs="Times New Roman"/>
                    <w:color w:val="000000" w:themeColor="text1"/>
                    <w:sz w:val="22"/>
                    <w:szCs w:val="22"/>
                    <w:rPrChange w:id="12719" w:author="Chen Liao" w:date="2021-06-01T21:13:00Z">
                      <w:rPr>
                        <w:rFonts w:ascii="Cambria Math" w:eastAsia="Times New Roman" w:hAnsi="Cambria Math" w:cs="Times New Roman"/>
                        <w:color w:val="000000"/>
                        <w:sz w:val="22"/>
                        <w:szCs w:val="22"/>
                      </w:rPr>
                    </w:rPrChange>
                  </w:rPr>
                  <m:t>2</m:t>
                </m:r>
              </m:sub>
            </m:sSub>
          </m:e>
        </m:rad>
      </m:oMath>
      <w:r w:rsidR="00A46CB5" w:rsidRPr="00BE70D2">
        <w:rPr>
          <w:rFonts w:ascii="Times New Roman" w:eastAsia="Times New Roman" w:hAnsi="Times New Roman" w:cs="Times New Roman"/>
          <w:color w:val="000000" w:themeColor="text1"/>
          <w:sz w:val="22"/>
          <w:szCs w:val="22"/>
          <w:rPrChange w:id="12720" w:author="Chen Liao" w:date="2021-06-01T21:13:00Z">
            <w:rPr>
              <w:rFonts w:ascii="Times New Roman" w:eastAsia="Times New Roman" w:hAnsi="Times New Roman" w:cs="Times New Roman"/>
              <w:color w:val="000000"/>
              <w:sz w:val="22"/>
              <w:szCs w:val="22"/>
            </w:rPr>
          </w:rPrChange>
        </w:rPr>
        <w:t xml:space="preserve">. </w:t>
      </w:r>
    </w:p>
    <w:p w14:paraId="09749DF0" w14:textId="77777777" w:rsidR="004B1081" w:rsidRPr="00BE70D2" w:rsidRDefault="004B1081" w:rsidP="00E6373F">
      <w:pPr>
        <w:pStyle w:val="paragraph"/>
        <w:spacing w:before="0" w:beforeAutospacing="0" w:after="0" w:afterAutospacing="0"/>
        <w:jc w:val="both"/>
        <w:rPr>
          <w:rFonts w:ascii="Times New Roman" w:eastAsia="Times New Roman" w:hAnsi="Times New Roman" w:cs="Times New Roman"/>
          <w:b/>
          <w:bCs/>
          <w:color w:val="000000" w:themeColor="text1"/>
          <w:sz w:val="22"/>
          <w:szCs w:val="22"/>
          <w:rPrChange w:id="12721" w:author="Chen Liao" w:date="2021-06-01T21:13:00Z">
            <w:rPr>
              <w:rFonts w:ascii="Times New Roman" w:eastAsia="Times New Roman" w:hAnsi="Times New Roman" w:cs="Times New Roman"/>
              <w:b/>
              <w:bCs/>
              <w:color w:val="000000"/>
              <w:sz w:val="22"/>
              <w:szCs w:val="22"/>
            </w:rPr>
          </w:rPrChange>
        </w:rPr>
      </w:pPr>
    </w:p>
    <w:p w14:paraId="68C80DC9" w14:textId="617A872A" w:rsidR="006D6D2E" w:rsidRPr="00BE70D2" w:rsidRDefault="00BF36AA" w:rsidP="00E6373F">
      <w:pPr>
        <w:pStyle w:val="paragraph"/>
        <w:spacing w:before="0" w:beforeAutospacing="0" w:after="0" w:afterAutospacing="0"/>
        <w:jc w:val="both"/>
        <w:rPr>
          <w:rFonts w:ascii="Times New Roman" w:hAnsi="Times New Roman" w:cs="Times New Roman"/>
          <w:color w:val="000000" w:themeColor="text1"/>
          <w:sz w:val="22"/>
          <w:szCs w:val="22"/>
          <w:rPrChange w:id="12722" w:author="Chen Liao" w:date="2021-06-01T21:13:00Z">
            <w:rPr>
              <w:rFonts w:ascii="Times New Roman" w:hAnsi="Times New Roman"/>
              <w:color w:val="000000"/>
              <w:sz w:val="22"/>
              <w:szCs w:val="22"/>
            </w:rPr>
          </w:rPrChange>
        </w:rPr>
      </w:pPr>
      <w:r w:rsidRPr="00BE70D2">
        <w:rPr>
          <w:rFonts w:ascii="Times New Roman" w:eastAsia="Times New Roman" w:hAnsi="Times New Roman" w:cs="Times New Roman"/>
          <w:b/>
          <w:bCs/>
          <w:color w:val="000000" w:themeColor="text1"/>
          <w:sz w:val="22"/>
          <w:szCs w:val="22"/>
          <w:rPrChange w:id="12723" w:author="Chen Liao" w:date="2021-06-01T21:13:00Z">
            <w:rPr>
              <w:rFonts w:ascii="Times New Roman" w:eastAsia="Times New Roman" w:hAnsi="Times New Roman" w:cs="Times New Roman"/>
              <w:b/>
              <w:bCs/>
              <w:color w:val="000000"/>
              <w:sz w:val="22"/>
              <w:szCs w:val="22"/>
            </w:rPr>
          </w:rPrChange>
        </w:rPr>
        <w:t>Ecological inference of dietary fiber responses.</w:t>
      </w:r>
      <w:r w:rsidR="00B72635" w:rsidRPr="00BE70D2">
        <w:rPr>
          <w:rFonts w:ascii="Times New Roman" w:eastAsia="Times New Roman" w:hAnsi="Times New Roman" w:cs="Times New Roman"/>
          <w:b/>
          <w:bCs/>
          <w:color w:val="000000" w:themeColor="text1"/>
          <w:sz w:val="22"/>
          <w:szCs w:val="22"/>
          <w:rPrChange w:id="12724" w:author="Chen Liao" w:date="2021-06-01T21:13:00Z">
            <w:rPr>
              <w:rFonts w:ascii="Times New Roman" w:eastAsia="Times New Roman" w:hAnsi="Times New Roman" w:cs="Times New Roman"/>
              <w:b/>
              <w:bCs/>
              <w:color w:val="000000"/>
              <w:sz w:val="22"/>
              <w:szCs w:val="22"/>
            </w:rPr>
          </w:rPrChange>
        </w:rPr>
        <w:t xml:space="preserve"> </w:t>
      </w:r>
      <w:r w:rsidR="006D6D2E" w:rsidRPr="00BE70D2">
        <w:rPr>
          <w:rFonts w:ascii="Times New Roman" w:eastAsia="Times New Roman" w:hAnsi="Times New Roman" w:cs="Times New Roman"/>
          <w:color w:val="000000" w:themeColor="text1"/>
          <w:sz w:val="22"/>
          <w:szCs w:val="22"/>
          <w:rPrChange w:id="12725" w:author="Chen Liao" w:date="2021-06-01T21:13:00Z">
            <w:rPr>
              <w:rFonts w:ascii="Times New Roman" w:eastAsia="Times New Roman" w:hAnsi="Times New Roman" w:cs="Times New Roman"/>
              <w:color w:val="000000"/>
              <w:sz w:val="22"/>
              <w:szCs w:val="22"/>
            </w:rPr>
          </w:rPrChange>
        </w:rPr>
        <w:t>The generalized Lotka-Volterra (</w:t>
      </w:r>
      <w:proofErr w:type="spellStart"/>
      <w:r w:rsidR="006D6D2E" w:rsidRPr="00BE70D2">
        <w:rPr>
          <w:rFonts w:ascii="Times New Roman" w:eastAsia="Times New Roman" w:hAnsi="Times New Roman" w:cs="Times New Roman"/>
          <w:color w:val="000000" w:themeColor="text1"/>
          <w:sz w:val="22"/>
          <w:szCs w:val="22"/>
          <w:rPrChange w:id="12726" w:author="Chen Liao" w:date="2021-06-01T21:13:00Z">
            <w:rPr>
              <w:rFonts w:ascii="Times New Roman" w:eastAsia="Times New Roman" w:hAnsi="Times New Roman" w:cs="Times New Roman"/>
              <w:color w:val="000000"/>
              <w:sz w:val="22"/>
              <w:szCs w:val="22"/>
            </w:rPr>
          </w:rPrChange>
        </w:rPr>
        <w:t>gLV</w:t>
      </w:r>
      <w:proofErr w:type="spellEnd"/>
      <w:r w:rsidR="006D6D2E" w:rsidRPr="00BE70D2">
        <w:rPr>
          <w:rFonts w:ascii="Times New Roman" w:eastAsia="Times New Roman" w:hAnsi="Times New Roman" w:cs="Times New Roman"/>
          <w:color w:val="000000" w:themeColor="text1"/>
          <w:sz w:val="22"/>
          <w:szCs w:val="22"/>
          <w:rPrChange w:id="12727" w:author="Chen Liao" w:date="2021-06-01T21:13:00Z">
            <w:rPr>
              <w:rFonts w:ascii="Times New Roman" w:eastAsia="Times New Roman" w:hAnsi="Times New Roman" w:cs="Times New Roman"/>
              <w:color w:val="000000"/>
              <w:sz w:val="22"/>
              <w:szCs w:val="22"/>
            </w:rPr>
          </w:rPrChange>
        </w:rPr>
        <w:t xml:space="preserve">) model describes how </w:t>
      </w:r>
      <w:r w:rsidR="001A60FF" w:rsidRPr="00BE70D2">
        <w:rPr>
          <w:rFonts w:ascii="Times New Roman" w:eastAsia="Times New Roman" w:hAnsi="Times New Roman" w:cs="Times New Roman"/>
          <w:color w:val="000000" w:themeColor="text1"/>
          <w:sz w:val="22"/>
          <w:szCs w:val="22"/>
          <w:rPrChange w:id="12728" w:author="Chen Liao" w:date="2021-06-01T21:13:00Z">
            <w:rPr>
              <w:rFonts w:ascii="Times New Roman" w:eastAsia="Times New Roman" w:hAnsi="Times New Roman" w:cs="Times New Roman"/>
              <w:color w:val="000000"/>
              <w:sz w:val="22"/>
              <w:szCs w:val="22"/>
            </w:rPr>
          </w:rPrChange>
        </w:rPr>
        <w:t xml:space="preserve">the </w:t>
      </w:r>
      <w:r w:rsidR="006D6D2E" w:rsidRPr="00BE70D2">
        <w:rPr>
          <w:rFonts w:ascii="Times New Roman" w:eastAsia="Times New Roman" w:hAnsi="Times New Roman" w:cs="Times New Roman"/>
          <w:color w:val="000000" w:themeColor="text1"/>
          <w:sz w:val="22"/>
          <w:szCs w:val="22"/>
          <w:rPrChange w:id="12729" w:author="Chen Liao" w:date="2021-06-01T21:13:00Z">
            <w:rPr>
              <w:rFonts w:ascii="Times New Roman" w:eastAsia="Times New Roman" w:hAnsi="Times New Roman" w:cs="Times New Roman"/>
              <w:color w:val="000000"/>
              <w:sz w:val="22"/>
              <w:szCs w:val="22"/>
            </w:rPr>
          </w:rPrChange>
        </w:rPr>
        <w:t>absolute abundance of bacterial species change over time</w:t>
      </w:r>
    </w:p>
    <w:tbl>
      <w:tblPr>
        <w:tblStyle w:val="TableGrid"/>
        <w:tblW w:w="8550" w:type="dxa"/>
        <w:tblLook w:val="04A0" w:firstRow="1" w:lastRow="0" w:firstColumn="1" w:lastColumn="0" w:noHBand="0" w:noVBand="1"/>
      </w:tblPr>
      <w:tblGrid>
        <w:gridCol w:w="919"/>
        <w:gridCol w:w="6659"/>
        <w:gridCol w:w="972"/>
      </w:tblGrid>
      <w:tr w:rsidR="002D0174" w:rsidRPr="00BE70D2" w14:paraId="6FED0D05" w14:textId="77777777" w:rsidTr="002B6EEC">
        <w:tc>
          <w:tcPr>
            <w:tcW w:w="919" w:type="dxa"/>
            <w:tcBorders>
              <w:top w:val="nil"/>
              <w:left w:val="nil"/>
              <w:bottom w:val="nil"/>
              <w:right w:val="nil"/>
            </w:tcBorders>
            <w:shd w:val="clear" w:color="auto" w:fill="auto"/>
          </w:tcPr>
          <w:p w14:paraId="5DC5D17A" w14:textId="77777777" w:rsidR="006D6D2E" w:rsidRPr="00BE70D2" w:rsidRDefault="006D6D2E" w:rsidP="00E6373F">
            <w:pPr>
              <w:jc w:val="both"/>
              <w:rPr>
                <w:color w:val="000000" w:themeColor="text1"/>
                <w:sz w:val="22"/>
                <w:szCs w:val="22"/>
                <w:lang w:eastAsia="zh-CN"/>
                <w:rPrChange w:id="12730" w:author="Chen Liao" w:date="2021-06-01T21:13:00Z">
                  <w:rPr>
                    <w:color w:val="000000"/>
                    <w:sz w:val="22"/>
                    <w:szCs w:val="22"/>
                    <w:lang w:eastAsia="zh-CN"/>
                  </w:rPr>
                </w:rPrChange>
              </w:rPr>
            </w:pPr>
          </w:p>
        </w:tc>
        <w:tc>
          <w:tcPr>
            <w:tcW w:w="6659" w:type="dxa"/>
            <w:tcBorders>
              <w:top w:val="nil"/>
              <w:left w:val="nil"/>
              <w:bottom w:val="nil"/>
              <w:right w:val="nil"/>
            </w:tcBorders>
            <w:shd w:val="clear" w:color="auto" w:fill="auto"/>
          </w:tcPr>
          <w:p w14:paraId="09022006" w14:textId="1BBF3BB4" w:rsidR="006D6D2E" w:rsidRPr="00BE70D2" w:rsidRDefault="00EE5B84" w:rsidP="00E6373F">
            <w:pPr>
              <w:jc w:val="both"/>
              <w:rPr>
                <w:color w:val="000000" w:themeColor="text1"/>
                <w:sz w:val="22"/>
                <w:szCs w:val="22"/>
                <w:lang w:eastAsia="zh-CN"/>
                <w:rPrChange w:id="12731" w:author="Chen Liao" w:date="2021-06-01T21:13:00Z">
                  <w:rPr>
                    <w:color w:val="000000"/>
                    <w:sz w:val="22"/>
                    <w:szCs w:val="22"/>
                    <w:lang w:eastAsia="zh-CN"/>
                  </w:rPr>
                </w:rPrChange>
              </w:rPr>
            </w:pPr>
            <m:oMathPara>
              <m:oMath>
                <m:f>
                  <m:fPr>
                    <m:ctrlPr>
                      <w:rPr>
                        <w:rFonts w:ascii="Cambria Math" w:hAnsi="Cambria Math"/>
                        <w:color w:val="000000" w:themeColor="text1"/>
                        <w:sz w:val="22"/>
                        <w:szCs w:val="22"/>
                        <w:lang w:eastAsia="zh-CN"/>
                        <w:rPrChange w:id="12732" w:author="Chen Liao" w:date="2021-06-01T21:13:00Z">
                          <w:rPr>
                            <w:rFonts w:ascii="Cambria Math" w:hAnsi="Cambria Math"/>
                            <w:color w:val="000000" w:themeColor="text1"/>
                            <w:sz w:val="22"/>
                            <w:szCs w:val="22"/>
                            <w:lang w:eastAsia="zh-CN"/>
                          </w:rPr>
                        </w:rPrChange>
                      </w:rPr>
                    </m:ctrlPr>
                  </m:fPr>
                  <m:num>
                    <m:r>
                      <w:rPr>
                        <w:rFonts w:ascii="Cambria Math" w:hAnsi="Cambria Math"/>
                        <w:color w:val="000000" w:themeColor="text1"/>
                        <w:sz w:val="22"/>
                        <w:szCs w:val="22"/>
                        <w:rPrChange w:id="12733" w:author="Chen Liao" w:date="2021-06-01T21:13:00Z">
                          <w:rPr>
                            <w:rFonts w:ascii="Cambria Math" w:hAnsi="Cambria Math"/>
                            <w:color w:val="000000"/>
                            <w:sz w:val="22"/>
                            <w:szCs w:val="22"/>
                          </w:rPr>
                        </w:rPrChange>
                      </w:rPr>
                      <m:t>d</m:t>
                    </m:r>
                    <m:r>
                      <m:rPr>
                        <m:nor/>
                      </m:rPr>
                      <w:rPr>
                        <w:color w:val="000000" w:themeColor="text1"/>
                        <w:sz w:val="22"/>
                        <w:szCs w:val="22"/>
                        <w:rPrChange w:id="12734" w:author="Chen Liao" w:date="2021-06-01T21:13:00Z">
                          <w:rPr>
                            <w:color w:val="000000"/>
                            <w:sz w:val="22"/>
                            <w:szCs w:val="22"/>
                          </w:rPr>
                        </w:rPrChange>
                      </w:rPr>
                      <m:t>log</m:t>
                    </m:r>
                    <m:sSub>
                      <m:sSubPr>
                        <m:ctrlPr>
                          <w:rPr>
                            <w:rFonts w:ascii="Cambria Math" w:hAnsi="Cambria Math"/>
                            <w:color w:val="000000" w:themeColor="text1"/>
                            <w:sz w:val="22"/>
                            <w:szCs w:val="22"/>
                            <w:lang w:eastAsia="zh-CN"/>
                            <w:rPrChange w:id="12735" w:author="Chen Liao" w:date="2021-06-01T21:13:00Z">
                              <w:rPr>
                                <w:rFonts w:ascii="Cambria Math" w:hAnsi="Cambria Math"/>
                                <w:color w:val="000000" w:themeColor="text1"/>
                                <w:sz w:val="22"/>
                                <w:szCs w:val="22"/>
                                <w:lang w:eastAsia="zh-CN"/>
                              </w:rPr>
                            </w:rPrChange>
                          </w:rPr>
                        </m:ctrlPr>
                      </m:sSubPr>
                      <m:e>
                        <m:r>
                          <w:rPr>
                            <w:rFonts w:ascii="Cambria Math" w:hAnsi="Cambria Math"/>
                            <w:color w:val="000000" w:themeColor="text1"/>
                            <w:sz w:val="22"/>
                            <w:szCs w:val="22"/>
                            <w:rPrChange w:id="12736" w:author="Chen Liao" w:date="2021-06-01T21:13:00Z">
                              <w:rPr>
                                <w:rFonts w:ascii="Cambria Math" w:hAnsi="Cambria Math"/>
                                <w:color w:val="000000"/>
                                <w:sz w:val="22"/>
                                <w:szCs w:val="22"/>
                              </w:rPr>
                            </w:rPrChange>
                          </w:rPr>
                          <m:t>(x</m:t>
                        </m:r>
                      </m:e>
                      <m:sub>
                        <m:r>
                          <w:rPr>
                            <w:rFonts w:ascii="Cambria Math" w:hAnsi="Cambria Math"/>
                            <w:color w:val="000000" w:themeColor="text1"/>
                            <w:sz w:val="22"/>
                            <w:szCs w:val="22"/>
                            <w:rPrChange w:id="12737" w:author="Chen Liao" w:date="2021-06-01T21:13:00Z">
                              <w:rPr>
                                <w:rFonts w:ascii="Cambria Math" w:hAnsi="Cambria Math"/>
                                <w:color w:val="000000"/>
                                <w:sz w:val="22"/>
                                <w:szCs w:val="22"/>
                              </w:rPr>
                            </w:rPrChange>
                          </w:rPr>
                          <m:t>i</m:t>
                        </m:r>
                      </m:sub>
                    </m:sSub>
                    <m:d>
                      <m:dPr>
                        <m:ctrlPr>
                          <w:rPr>
                            <w:rFonts w:ascii="Cambria Math" w:hAnsi="Cambria Math"/>
                            <w:color w:val="000000" w:themeColor="text1"/>
                            <w:sz w:val="22"/>
                            <w:szCs w:val="22"/>
                            <w:lang w:eastAsia="zh-CN"/>
                            <w:rPrChange w:id="12738" w:author="Chen Liao" w:date="2021-06-01T21:13:00Z">
                              <w:rPr>
                                <w:rFonts w:ascii="Cambria Math" w:hAnsi="Cambria Math"/>
                                <w:color w:val="000000" w:themeColor="text1"/>
                                <w:sz w:val="22"/>
                                <w:szCs w:val="22"/>
                                <w:lang w:eastAsia="zh-CN"/>
                              </w:rPr>
                            </w:rPrChange>
                          </w:rPr>
                        </m:ctrlPr>
                      </m:dPr>
                      <m:e>
                        <m:r>
                          <w:rPr>
                            <w:rFonts w:ascii="Cambria Math" w:hAnsi="Cambria Math"/>
                            <w:color w:val="000000" w:themeColor="text1"/>
                            <w:sz w:val="22"/>
                            <w:szCs w:val="22"/>
                            <w:rPrChange w:id="12739" w:author="Chen Liao" w:date="2021-06-01T21:13:00Z">
                              <w:rPr>
                                <w:rFonts w:ascii="Cambria Math" w:hAnsi="Cambria Math"/>
                                <w:color w:val="000000"/>
                                <w:sz w:val="22"/>
                                <w:szCs w:val="22"/>
                              </w:rPr>
                            </w:rPrChange>
                          </w:rPr>
                          <m:t>t</m:t>
                        </m:r>
                      </m:e>
                    </m:d>
                    <m:r>
                      <w:rPr>
                        <w:rFonts w:ascii="Cambria Math" w:hAnsi="Cambria Math"/>
                        <w:color w:val="000000" w:themeColor="text1"/>
                        <w:sz w:val="22"/>
                        <w:szCs w:val="22"/>
                        <w:rPrChange w:id="12740" w:author="Chen Liao" w:date="2021-06-01T21:13:00Z">
                          <w:rPr>
                            <w:rFonts w:ascii="Cambria Math" w:hAnsi="Cambria Math"/>
                            <w:color w:val="000000"/>
                            <w:sz w:val="22"/>
                            <w:szCs w:val="22"/>
                          </w:rPr>
                        </w:rPrChange>
                      </w:rPr>
                      <m:t>)</m:t>
                    </m:r>
                  </m:num>
                  <m:den>
                    <m:r>
                      <w:rPr>
                        <w:rFonts w:ascii="Cambria Math" w:hAnsi="Cambria Math"/>
                        <w:color w:val="000000" w:themeColor="text1"/>
                        <w:sz w:val="22"/>
                        <w:szCs w:val="22"/>
                        <w:rPrChange w:id="12741" w:author="Chen Liao" w:date="2021-06-01T21:13:00Z">
                          <w:rPr>
                            <w:rFonts w:ascii="Cambria Math" w:hAnsi="Cambria Math"/>
                            <w:color w:val="000000"/>
                            <w:sz w:val="22"/>
                            <w:szCs w:val="22"/>
                          </w:rPr>
                        </w:rPrChange>
                      </w:rPr>
                      <m:t>dt</m:t>
                    </m:r>
                  </m:den>
                </m:f>
                <m:r>
                  <m:rPr>
                    <m:sty m:val="p"/>
                  </m:rPr>
                  <w:rPr>
                    <w:rFonts w:ascii="Cambria Math" w:hAnsi="Cambria Math"/>
                    <w:color w:val="000000" w:themeColor="text1"/>
                    <w:sz w:val="22"/>
                    <w:szCs w:val="22"/>
                    <w:rPrChange w:id="12742" w:author="Chen Liao" w:date="2021-06-01T21:13:00Z">
                      <w:rPr>
                        <w:rFonts w:ascii="Cambria Math" w:hAnsi="Cambria Math"/>
                        <w:color w:val="000000"/>
                        <w:sz w:val="22"/>
                        <w:szCs w:val="22"/>
                      </w:rPr>
                    </w:rPrChange>
                  </w:rPr>
                  <m:t>=</m:t>
                </m:r>
                <m:sSub>
                  <m:sSubPr>
                    <m:ctrlPr>
                      <w:rPr>
                        <w:rFonts w:ascii="Cambria Math" w:hAnsi="Cambria Math"/>
                        <w:color w:val="000000" w:themeColor="text1"/>
                        <w:sz w:val="22"/>
                        <w:szCs w:val="22"/>
                        <w:lang w:eastAsia="zh-CN"/>
                        <w:rPrChange w:id="12743" w:author="Chen Liao" w:date="2021-06-01T21:13:00Z">
                          <w:rPr>
                            <w:rFonts w:ascii="Cambria Math" w:hAnsi="Cambria Math"/>
                            <w:color w:val="000000" w:themeColor="text1"/>
                            <w:sz w:val="22"/>
                            <w:szCs w:val="22"/>
                            <w:lang w:eastAsia="zh-CN"/>
                          </w:rPr>
                        </w:rPrChange>
                      </w:rPr>
                    </m:ctrlPr>
                  </m:sSubPr>
                  <m:e>
                    <m:r>
                      <w:rPr>
                        <w:rFonts w:ascii="Cambria Math" w:hAnsi="Cambria Math"/>
                        <w:color w:val="000000" w:themeColor="text1"/>
                        <w:sz w:val="22"/>
                        <w:szCs w:val="22"/>
                        <w:rPrChange w:id="12744" w:author="Chen Liao" w:date="2021-06-01T21:13:00Z">
                          <w:rPr>
                            <w:rFonts w:ascii="Cambria Math" w:hAnsi="Cambria Math"/>
                            <w:color w:val="000000"/>
                            <w:sz w:val="22"/>
                            <w:szCs w:val="22"/>
                          </w:rPr>
                        </w:rPrChange>
                      </w:rPr>
                      <m:t>α</m:t>
                    </m:r>
                  </m:e>
                  <m:sub>
                    <m:r>
                      <w:rPr>
                        <w:rFonts w:ascii="Cambria Math" w:hAnsi="Cambria Math"/>
                        <w:color w:val="000000" w:themeColor="text1"/>
                        <w:sz w:val="22"/>
                        <w:szCs w:val="22"/>
                        <w:rPrChange w:id="12745" w:author="Chen Liao" w:date="2021-06-01T21:13:00Z">
                          <w:rPr>
                            <w:rFonts w:ascii="Cambria Math" w:hAnsi="Cambria Math"/>
                            <w:color w:val="000000"/>
                            <w:sz w:val="22"/>
                            <w:szCs w:val="22"/>
                          </w:rPr>
                        </w:rPrChange>
                      </w:rPr>
                      <m:t>i</m:t>
                    </m:r>
                  </m:sub>
                </m:sSub>
                <m:r>
                  <m:rPr>
                    <m:sty m:val="p"/>
                  </m:rPr>
                  <w:rPr>
                    <w:rFonts w:ascii="Cambria Math" w:hAnsi="Cambria Math"/>
                    <w:color w:val="000000" w:themeColor="text1"/>
                    <w:sz w:val="22"/>
                    <w:szCs w:val="22"/>
                    <w:rPrChange w:id="12746" w:author="Chen Liao" w:date="2021-06-01T21:13:00Z">
                      <w:rPr>
                        <w:rFonts w:ascii="Cambria Math" w:hAnsi="Cambria Math"/>
                        <w:color w:val="000000"/>
                        <w:sz w:val="22"/>
                        <w:szCs w:val="22"/>
                      </w:rPr>
                    </w:rPrChange>
                  </w:rPr>
                  <m:t>+</m:t>
                </m:r>
                <m:nary>
                  <m:naryPr>
                    <m:chr m:val="∑"/>
                    <m:ctrlPr>
                      <w:rPr>
                        <w:rFonts w:ascii="Cambria Math" w:hAnsi="Cambria Math"/>
                        <w:color w:val="000000" w:themeColor="text1"/>
                        <w:sz w:val="22"/>
                        <w:szCs w:val="22"/>
                        <w:lang w:eastAsia="zh-CN"/>
                        <w:rPrChange w:id="12747" w:author="Chen Liao" w:date="2021-06-01T21:13:00Z">
                          <w:rPr>
                            <w:rFonts w:ascii="Cambria Math" w:hAnsi="Cambria Math"/>
                            <w:color w:val="000000" w:themeColor="text1"/>
                            <w:sz w:val="22"/>
                            <w:szCs w:val="22"/>
                            <w:lang w:eastAsia="zh-CN"/>
                          </w:rPr>
                        </w:rPrChange>
                      </w:rPr>
                    </m:ctrlPr>
                  </m:naryPr>
                  <m:sub>
                    <m:r>
                      <w:rPr>
                        <w:rFonts w:ascii="Cambria Math" w:hAnsi="Cambria Math"/>
                        <w:color w:val="000000" w:themeColor="text1"/>
                        <w:sz w:val="22"/>
                        <w:szCs w:val="22"/>
                        <w:rPrChange w:id="12748" w:author="Chen Liao" w:date="2021-06-01T21:13:00Z">
                          <w:rPr>
                            <w:rFonts w:ascii="Cambria Math" w:hAnsi="Cambria Math"/>
                            <w:color w:val="000000"/>
                            <w:sz w:val="22"/>
                            <w:szCs w:val="22"/>
                          </w:rPr>
                        </w:rPrChange>
                      </w:rPr>
                      <m:t>j</m:t>
                    </m:r>
                    <m:r>
                      <m:rPr>
                        <m:sty m:val="p"/>
                      </m:rPr>
                      <w:rPr>
                        <w:rFonts w:ascii="Cambria Math" w:hAnsi="Cambria Math"/>
                        <w:color w:val="000000" w:themeColor="text1"/>
                        <w:sz w:val="22"/>
                        <w:szCs w:val="22"/>
                        <w:rPrChange w:id="12749" w:author="Chen Liao" w:date="2021-06-01T21:13:00Z">
                          <w:rPr>
                            <w:rFonts w:ascii="Cambria Math" w:hAnsi="Cambria Math"/>
                            <w:color w:val="000000"/>
                            <w:sz w:val="22"/>
                            <w:szCs w:val="22"/>
                          </w:rPr>
                        </w:rPrChange>
                      </w:rPr>
                      <m:t>=1</m:t>
                    </m:r>
                  </m:sub>
                  <m:sup>
                    <m:r>
                      <w:rPr>
                        <w:rFonts w:ascii="Cambria Math" w:hAnsi="Cambria Math"/>
                        <w:color w:val="000000" w:themeColor="text1"/>
                        <w:sz w:val="22"/>
                        <w:szCs w:val="22"/>
                        <w:rPrChange w:id="12750" w:author="Chen Liao" w:date="2021-06-01T21:13:00Z">
                          <w:rPr>
                            <w:rFonts w:ascii="Cambria Math" w:hAnsi="Cambria Math"/>
                            <w:color w:val="000000"/>
                            <w:sz w:val="22"/>
                            <w:szCs w:val="22"/>
                          </w:rPr>
                        </w:rPrChange>
                      </w:rPr>
                      <m:t>M</m:t>
                    </m:r>
                  </m:sup>
                  <m:e>
                    <m:sSub>
                      <m:sSubPr>
                        <m:ctrlPr>
                          <w:rPr>
                            <w:rFonts w:ascii="Cambria Math" w:hAnsi="Cambria Math"/>
                            <w:color w:val="000000" w:themeColor="text1"/>
                            <w:sz w:val="22"/>
                            <w:szCs w:val="22"/>
                            <w:lang w:eastAsia="zh-CN"/>
                            <w:rPrChange w:id="12751" w:author="Chen Liao" w:date="2021-06-01T21:13:00Z">
                              <w:rPr>
                                <w:rFonts w:ascii="Cambria Math" w:hAnsi="Cambria Math"/>
                                <w:color w:val="000000" w:themeColor="text1"/>
                                <w:sz w:val="22"/>
                                <w:szCs w:val="22"/>
                                <w:lang w:eastAsia="zh-CN"/>
                              </w:rPr>
                            </w:rPrChange>
                          </w:rPr>
                        </m:ctrlPr>
                      </m:sSubPr>
                      <m:e>
                        <m:r>
                          <w:rPr>
                            <w:rFonts w:ascii="Cambria Math" w:hAnsi="Cambria Math"/>
                            <w:color w:val="000000" w:themeColor="text1"/>
                            <w:sz w:val="22"/>
                            <w:szCs w:val="22"/>
                            <w:rPrChange w:id="12752" w:author="Chen Liao" w:date="2021-06-01T21:13:00Z">
                              <w:rPr>
                                <w:rFonts w:ascii="Cambria Math" w:hAnsi="Cambria Math"/>
                                <w:color w:val="000000"/>
                                <w:sz w:val="22"/>
                                <w:szCs w:val="22"/>
                              </w:rPr>
                            </w:rPrChange>
                          </w:rPr>
                          <m:t>β</m:t>
                        </m:r>
                      </m:e>
                      <m:sub>
                        <m:r>
                          <w:rPr>
                            <w:rFonts w:ascii="Cambria Math" w:hAnsi="Cambria Math"/>
                            <w:color w:val="000000" w:themeColor="text1"/>
                            <w:sz w:val="22"/>
                            <w:szCs w:val="22"/>
                            <w:rPrChange w:id="12753" w:author="Chen Liao" w:date="2021-06-01T21:13:00Z">
                              <w:rPr>
                                <w:rFonts w:ascii="Cambria Math" w:hAnsi="Cambria Math"/>
                                <w:color w:val="000000"/>
                                <w:sz w:val="22"/>
                                <w:szCs w:val="22"/>
                              </w:rPr>
                            </w:rPrChange>
                          </w:rPr>
                          <m:t>i,j</m:t>
                        </m:r>
                      </m:sub>
                    </m:sSub>
                    <m:sSub>
                      <m:sSubPr>
                        <m:ctrlPr>
                          <w:rPr>
                            <w:rFonts w:ascii="Cambria Math" w:hAnsi="Cambria Math"/>
                            <w:color w:val="000000" w:themeColor="text1"/>
                            <w:sz w:val="22"/>
                            <w:szCs w:val="22"/>
                            <w:lang w:eastAsia="zh-CN"/>
                            <w:rPrChange w:id="12754" w:author="Chen Liao" w:date="2021-06-01T21:13:00Z">
                              <w:rPr>
                                <w:rFonts w:ascii="Cambria Math" w:hAnsi="Cambria Math"/>
                                <w:color w:val="000000" w:themeColor="text1"/>
                                <w:sz w:val="22"/>
                                <w:szCs w:val="22"/>
                                <w:lang w:eastAsia="zh-CN"/>
                              </w:rPr>
                            </w:rPrChange>
                          </w:rPr>
                        </m:ctrlPr>
                      </m:sSubPr>
                      <m:e>
                        <m:r>
                          <w:rPr>
                            <w:rFonts w:ascii="Cambria Math" w:hAnsi="Cambria Math"/>
                            <w:color w:val="000000" w:themeColor="text1"/>
                            <w:sz w:val="22"/>
                            <w:szCs w:val="22"/>
                            <w:rPrChange w:id="12755" w:author="Chen Liao" w:date="2021-06-01T21:13:00Z">
                              <w:rPr>
                                <w:rFonts w:ascii="Cambria Math" w:hAnsi="Cambria Math"/>
                                <w:color w:val="000000"/>
                                <w:sz w:val="22"/>
                                <w:szCs w:val="22"/>
                              </w:rPr>
                            </w:rPrChange>
                          </w:rPr>
                          <m:t>x</m:t>
                        </m:r>
                      </m:e>
                      <m:sub>
                        <m:r>
                          <w:rPr>
                            <w:rFonts w:ascii="Cambria Math" w:hAnsi="Cambria Math"/>
                            <w:color w:val="000000" w:themeColor="text1"/>
                            <w:sz w:val="22"/>
                            <w:szCs w:val="22"/>
                            <w:rPrChange w:id="12756" w:author="Chen Liao" w:date="2021-06-01T21:13:00Z">
                              <w:rPr>
                                <w:rFonts w:ascii="Cambria Math" w:hAnsi="Cambria Math"/>
                                <w:color w:val="000000"/>
                                <w:sz w:val="22"/>
                                <w:szCs w:val="22"/>
                              </w:rPr>
                            </w:rPrChange>
                          </w:rPr>
                          <m:t>j</m:t>
                        </m:r>
                      </m:sub>
                    </m:sSub>
                    <m:d>
                      <m:dPr>
                        <m:ctrlPr>
                          <w:rPr>
                            <w:rFonts w:ascii="Cambria Math" w:hAnsi="Cambria Math"/>
                            <w:color w:val="000000" w:themeColor="text1"/>
                            <w:sz w:val="22"/>
                            <w:szCs w:val="22"/>
                            <w:lang w:eastAsia="zh-CN"/>
                            <w:rPrChange w:id="12757" w:author="Chen Liao" w:date="2021-06-01T21:13:00Z">
                              <w:rPr>
                                <w:rFonts w:ascii="Cambria Math" w:hAnsi="Cambria Math"/>
                                <w:color w:val="000000" w:themeColor="text1"/>
                                <w:sz w:val="22"/>
                                <w:szCs w:val="22"/>
                                <w:lang w:eastAsia="zh-CN"/>
                              </w:rPr>
                            </w:rPrChange>
                          </w:rPr>
                        </m:ctrlPr>
                      </m:dPr>
                      <m:e>
                        <m:r>
                          <w:rPr>
                            <w:rFonts w:ascii="Cambria Math" w:hAnsi="Cambria Math"/>
                            <w:color w:val="000000" w:themeColor="text1"/>
                            <w:sz w:val="22"/>
                            <w:szCs w:val="22"/>
                            <w:rPrChange w:id="12758" w:author="Chen Liao" w:date="2021-06-01T21:13:00Z">
                              <w:rPr>
                                <w:rFonts w:ascii="Cambria Math" w:hAnsi="Cambria Math"/>
                                <w:color w:val="000000"/>
                                <w:sz w:val="22"/>
                                <w:szCs w:val="22"/>
                              </w:rPr>
                            </w:rPrChange>
                          </w:rPr>
                          <m:t>t</m:t>
                        </m:r>
                      </m:e>
                    </m:d>
                  </m:e>
                </m:nary>
                <m:r>
                  <w:rPr>
                    <w:rFonts w:ascii="Cambria Math" w:hAnsi="Cambria Math"/>
                    <w:color w:val="000000" w:themeColor="text1"/>
                    <w:sz w:val="22"/>
                    <w:szCs w:val="22"/>
                    <w:rPrChange w:id="12759" w:author="Chen Liao" w:date="2021-06-01T21:13:00Z">
                      <w:rPr>
                        <w:rFonts w:ascii="Cambria Math" w:hAnsi="Cambria Math"/>
                        <w:color w:val="000000"/>
                        <w:sz w:val="22"/>
                        <w:szCs w:val="22"/>
                      </w:rPr>
                    </w:rPrChange>
                  </w:rPr>
                  <m:t>+</m:t>
                </m:r>
                <m:sSub>
                  <m:sSubPr>
                    <m:ctrlPr>
                      <w:rPr>
                        <w:rFonts w:ascii="Cambria Math" w:hAnsi="Cambria Math"/>
                        <w:i/>
                        <w:color w:val="000000" w:themeColor="text1"/>
                        <w:sz w:val="22"/>
                        <w:szCs w:val="22"/>
                        <w:lang w:eastAsia="zh-CN"/>
                        <w:rPrChange w:id="12760" w:author="Chen Liao" w:date="2021-06-01T21:13:00Z">
                          <w:rPr>
                            <w:rFonts w:ascii="Cambria Math" w:hAnsi="Cambria Math"/>
                            <w:i/>
                            <w:color w:val="000000" w:themeColor="text1"/>
                            <w:sz w:val="22"/>
                            <w:szCs w:val="22"/>
                            <w:lang w:eastAsia="zh-CN"/>
                          </w:rPr>
                        </w:rPrChange>
                      </w:rPr>
                    </m:ctrlPr>
                  </m:sSubPr>
                  <m:e>
                    <m:r>
                      <w:rPr>
                        <w:rFonts w:ascii="Cambria Math" w:hAnsi="Cambria Math"/>
                        <w:color w:val="000000" w:themeColor="text1"/>
                        <w:sz w:val="22"/>
                        <w:szCs w:val="22"/>
                        <w:rPrChange w:id="12761" w:author="Chen Liao" w:date="2021-06-01T21:13:00Z">
                          <w:rPr>
                            <w:rFonts w:ascii="Cambria Math" w:hAnsi="Cambria Math"/>
                            <w:color w:val="000000"/>
                            <w:sz w:val="22"/>
                            <w:szCs w:val="22"/>
                          </w:rPr>
                        </w:rPrChange>
                      </w:rPr>
                      <m:t>ϵ</m:t>
                    </m:r>
                  </m:e>
                  <m:sub>
                    <m:r>
                      <w:rPr>
                        <w:rFonts w:ascii="Cambria Math" w:hAnsi="Cambria Math"/>
                        <w:color w:val="000000" w:themeColor="text1"/>
                        <w:sz w:val="22"/>
                        <w:szCs w:val="22"/>
                        <w:rPrChange w:id="12762" w:author="Chen Liao" w:date="2021-06-01T21:13:00Z">
                          <w:rPr>
                            <w:rFonts w:ascii="Cambria Math" w:hAnsi="Cambria Math"/>
                            <w:color w:val="000000"/>
                            <w:sz w:val="22"/>
                            <w:szCs w:val="22"/>
                          </w:rPr>
                        </w:rPrChange>
                      </w:rPr>
                      <m:t>i</m:t>
                    </m:r>
                  </m:sub>
                </m:sSub>
                <m:r>
                  <w:rPr>
                    <w:rFonts w:ascii="Cambria Math" w:hAnsi="Cambria Math"/>
                    <w:color w:val="000000" w:themeColor="text1"/>
                    <w:sz w:val="22"/>
                    <w:szCs w:val="22"/>
                    <w:rPrChange w:id="12763" w:author="Chen Liao" w:date="2021-06-01T21:13:00Z">
                      <w:rPr>
                        <w:rFonts w:ascii="Cambria Math" w:hAnsi="Cambria Math"/>
                        <w:color w:val="000000"/>
                        <w:sz w:val="22"/>
                        <w:szCs w:val="22"/>
                      </w:rPr>
                    </w:rPrChange>
                  </w:rPr>
                  <m:t>u(t)</m:t>
                </m:r>
              </m:oMath>
            </m:oMathPara>
          </w:p>
        </w:tc>
        <w:tc>
          <w:tcPr>
            <w:tcW w:w="972" w:type="dxa"/>
            <w:tcBorders>
              <w:top w:val="nil"/>
              <w:left w:val="nil"/>
              <w:bottom w:val="nil"/>
              <w:right w:val="nil"/>
            </w:tcBorders>
            <w:shd w:val="clear" w:color="auto" w:fill="auto"/>
          </w:tcPr>
          <w:p w14:paraId="31932C78" w14:textId="77777777" w:rsidR="006D6D2E" w:rsidRPr="00BE70D2" w:rsidRDefault="006D6D2E" w:rsidP="00E6373F">
            <w:pPr>
              <w:jc w:val="both"/>
              <w:rPr>
                <w:color w:val="000000" w:themeColor="text1"/>
                <w:sz w:val="22"/>
                <w:szCs w:val="22"/>
                <w:lang w:eastAsia="zh-CN"/>
                <w:rPrChange w:id="12764" w:author="Chen Liao" w:date="2021-06-01T21:13:00Z">
                  <w:rPr>
                    <w:color w:val="000000"/>
                    <w:sz w:val="22"/>
                    <w:szCs w:val="22"/>
                    <w:lang w:eastAsia="zh-CN"/>
                  </w:rPr>
                </w:rPrChange>
              </w:rPr>
            </w:pPr>
          </w:p>
          <w:p w14:paraId="761DCA76" w14:textId="6582B60F" w:rsidR="006D6D2E" w:rsidRPr="00BE70D2" w:rsidRDefault="006D6D2E" w:rsidP="00E6373F">
            <w:pPr>
              <w:jc w:val="both"/>
              <w:rPr>
                <w:color w:val="000000" w:themeColor="text1"/>
                <w:sz w:val="22"/>
                <w:szCs w:val="22"/>
                <w:lang w:eastAsia="zh-CN"/>
                <w:rPrChange w:id="12765" w:author="Chen Liao" w:date="2021-06-01T21:13:00Z">
                  <w:rPr>
                    <w:color w:val="000000"/>
                    <w:sz w:val="22"/>
                    <w:szCs w:val="22"/>
                    <w:lang w:eastAsia="zh-CN"/>
                  </w:rPr>
                </w:rPrChange>
              </w:rPr>
            </w:pPr>
            <w:r w:rsidRPr="00BE70D2">
              <w:rPr>
                <w:color w:val="000000" w:themeColor="text1"/>
                <w:sz w:val="22"/>
                <w:szCs w:val="22"/>
                <w:rPrChange w:id="12766" w:author="Chen Liao" w:date="2021-06-01T21:13:00Z">
                  <w:rPr>
                    <w:color w:val="000000"/>
                    <w:sz w:val="22"/>
                    <w:szCs w:val="22"/>
                  </w:rPr>
                </w:rPrChange>
              </w:rPr>
              <w:t>Eq. (</w:t>
            </w:r>
            <w:r w:rsidR="007770D8" w:rsidRPr="00BE70D2">
              <w:rPr>
                <w:color w:val="000000" w:themeColor="text1"/>
                <w:sz w:val="22"/>
                <w:szCs w:val="22"/>
                <w:rPrChange w:id="12767" w:author="Chen Liao" w:date="2021-06-01T21:13:00Z">
                  <w:rPr>
                    <w:color w:val="000000"/>
                    <w:sz w:val="22"/>
                    <w:szCs w:val="22"/>
                  </w:rPr>
                </w:rPrChange>
              </w:rPr>
              <w:t>3</w:t>
            </w:r>
            <w:r w:rsidRPr="00BE70D2">
              <w:rPr>
                <w:color w:val="000000" w:themeColor="text1"/>
                <w:sz w:val="22"/>
                <w:szCs w:val="22"/>
                <w:rPrChange w:id="12768" w:author="Chen Liao" w:date="2021-06-01T21:13:00Z">
                  <w:rPr>
                    <w:color w:val="000000"/>
                    <w:sz w:val="22"/>
                    <w:szCs w:val="22"/>
                  </w:rPr>
                </w:rPrChange>
              </w:rPr>
              <w:t>)</w:t>
            </w:r>
          </w:p>
        </w:tc>
      </w:tr>
    </w:tbl>
    <w:p w14:paraId="0FBC30A2" w14:textId="77777777" w:rsidR="009B26B5" w:rsidRPr="00BE70D2" w:rsidRDefault="009B26B5" w:rsidP="00C53471">
      <w:pPr>
        <w:jc w:val="both"/>
        <w:rPr>
          <w:color w:val="000000" w:themeColor="text1"/>
          <w:sz w:val="22"/>
          <w:szCs w:val="22"/>
          <w:rPrChange w:id="12769" w:author="Chen Liao" w:date="2021-06-01T21:13:00Z">
            <w:rPr>
              <w:color w:val="000000"/>
              <w:sz w:val="22"/>
              <w:szCs w:val="22"/>
            </w:rPr>
          </w:rPrChange>
        </w:rPr>
      </w:pPr>
    </w:p>
    <w:p w14:paraId="60C3A763" w14:textId="06D868D0" w:rsidR="006D6D2E" w:rsidRPr="00BE70D2" w:rsidRDefault="00E44CFE" w:rsidP="00F86616">
      <w:pPr>
        <w:jc w:val="both"/>
        <w:rPr>
          <w:color w:val="000000" w:themeColor="text1"/>
          <w:sz w:val="22"/>
          <w:szCs w:val="22"/>
          <w:rPrChange w:id="12770" w:author="Chen Liao" w:date="2021-06-01T21:13:00Z">
            <w:rPr>
              <w:color w:val="000000"/>
              <w:sz w:val="22"/>
              <w:szCs w:val="22"/>
            </w:rPr>
          </w:rPrChange>
        </w:rPr>
      </w:pPr>
      <w:r w:rsidRPr="00BE70D2">
        <w:rPr>
          <w:color w:val="000000" w:themeColor="text1"/>
          <w:sz w:val="22"/>
          <w:szCs w:val="22"/>
          <w:rPrChange w:id="12771" w:author="Chen Liao" w:date="2021-06-01T21:13:00Z">
            <w:rPr>
              <w:color w:val="000000"/>
              <w:sz w:val="22"/>
              <w:szCs w:val="22"/>
            </w:rPr>
          </w:rPrChange>
        </w:rPr>
        <w:t>w</w:t>
      </w:r>
      <w:r w:rsidR="006D6D2E" w:rsidRPr="00BE70D2">
        <w:rPr>
          <w:color w:val="000000" w:themeColor="text1"/>
          <w:sz w:val="22"/>
          <w:szCs w:val="22"/>
          <w:rPrChange w:id="12772" w:author="Chen Liao" w:date="2021-06-01T21:13:00Z">
            <w:rPr>
              <w:color w:val="000000"/>
              <w:sz w:val="22"/>
              <w:szCs w:val="22"/>
            </w:rPr>
          </w:rPrChange>
        </w:rPr>
        <w:t>here</w:t>
      </w:r>
      <w:r w:rsidRPr="00BE70D2">
        <w:rPr>
          <w:color w:val="000000" w:themeColor="text1"/>
          <w:sz w:val="22"/>
          <w:szCs w:val="22"/>
          <w:rPrChange w:id="12773" w:author="Chen Liao" w:date="2021-06-01T21:13:00Z">
            <w:rPr>
              <w:color w:val="000000"/>
              <w:sz w:val="22"/>
              <w:szCs w:val="22"/>
            </w:rPr>
          </w:rPrChange>
        </w:rPr>
        <w:t xml:space="preserve"> </w:t>
      </w:r>
      <m:oMath>
        <m:r>
          <w:rPr>
            <w:rFonts w:ascii="Cambria Math" w:hAnsi="Cambria Math"/>
            <w:color w:val="000000" w:themeColor="text1"/>
            <w:sz w:val="22"/>
            <w:szCs w:val="22"/>
            <w:rPrChange w:id="12774" w:author="Chen Liao" w:date="2021-06-01T21:13:00Z">
              <w:rPr>
                <w:rFonts w:ascii="Cambria Math" w:hAnsi="Cambria Math"/>
                <w:color w:val="000000"/>
                <w:sz w:val="22"/>
                <w:szCs w:val="22"/>
              </w:rPr>
            </w:rPrChange>
          </w:rPr>
          <m:t>M</m:t>
        </m:r>
      </m:oMath>
      <w:r w:rsidRPr="00BE70D2">
        <w:rPr>
          <w:color w:val="000000" w:themeColor="text1"/>
          <w:sz w:val="22"/>
          <w:szCs w:val="22"/>
          <w:rPrChange w:id="12775" w:author="Chen Liao" w:date="2021-06-01T21:13:00Z">
            <w:rPr>
              <w:color w:val="000000"/>
              <w:sz w:val="22"/>
              <w:szCs w:val="22"/>
            </w:rPr>
          </w:rPrChange>
        </w:rPr>
        <w:t xml:space="preserve"> is the number of bacterial taxa,</w:t>
      </w:r>
      <w:r w:rsidR="006D6D2E" w:rsidRPr="00BE70D2">
        <w:rPr>
          <w:color w:val="000000" w:themeColor="text1"/>
          <w:sz w:val="22"/>
          <w:szCs w:val="22"/>
          <w:rPrChange w:id="12776" w:author="Chen Liao" w:date="2021-06-01T21:13:00Z">
            <w:rPr>
              <w:color w:val="000000"/>
              <w:sz w:val="22"/>
              <w:szCs w:val="22"/>
            </w:rPr>
          </w:rPrChange>
        </w:rPr>
        <w:t xml:space="preserve"> </w:t>
      </w:r>
      <m:oMath>
        <m:sSub>
          <m:sSubPr>
            <m:ctrlPr>
              <w:rPr>
                <w:rFonts w:ascii="Cambria Math" w:hAnsi="Cambria Math"/>
                <w:color w:val="000000" w:themeColor="text1"/>
                <w:sz w:val="22"/>
                <w:szCs w:val="22"/>
                <w:rPrChange w:id="12777" w:author="Chen Liao" w:date="2021-06-01T21:13:00Z">
                  <w:rPr>
                    <w:rFonts w:ascii="Cambria Math" w:hAnsi="Cambria Math"/>
                    <w:color w:val="000000" w:themeColor="text1"/>
                    <w:sz w:val="22"/>
                    <w:szCs w:val="22"/>
                  </w:rPr>
                </w:rPrChange>
              </w:rPr>
            </m:ctrlPr>
          </m:sSubPr>
          <m:e>
            <m:r>
              <w:rPr>
                <w:rFonts w:ascii="Cambria Math" w:hAnsi="Cambria Math"/>
                <w:color w:val="000000" w:themeColor="text1"/>
                <w:sz w:val="22"/>
                <w:szCs w:val="22"/>
                <w:rPrChange w:id="12778" w:author="Chen Liao" w:date="2021-06-01T21:13:00Z">
                  <w:rPr>
                    <w:rFonts w:ascii="Cambria Math" w:hAnsi="Cambria Math"/>
                    <w:color w:val="000000"/>
                    <w:sz w:val="22"/>
                    <w:szCs w:val="22"/>
                  </w:rPr>
                </w:rPrChange>
              </w:rPr>
              <m:t>x</m:t>
            </m:r>
          </m:e>
          <m:sub>
            <m:r>
              <w:rPr>
                <w:rFonts w:ascii="Cambria Math" w:hAnsi="Cambria Math"/>
                <w:color w:val="000000" w:themeColor="text1"/>
                <w:sz w:val="22"/>
                <w:szCs w:val="22"/>
                <w:rPrChange w:id="12779" w:author="Chen Liao" w:date="2021-06-01T21:13:00Z">
                  <w:rPr>
                    <w:rFonts w:ascii="Cambria Math" w:hAnsi="Cambria Math"/>
                    <w:color w:val="000000"/>
                    <w:sz w:val="22"/>
                    <w:szCs w:val="22"/>
                  </w:rPr>
                </w:rPrChange>
              </w:rPr>
              <m:t>i</m:t>
            </m:r>
          </m:sub>
        </m:sSub>
      </m:oMath>
      <w:r w:rsidR="006D6D2E" w:rsidRPr="00BE70D2">
        <w:rPr>
          <w:color w:val="000000" w:themeColor="text1"/>
          <w:sz w:val="22"/>
          <w:szCs w:val="22"/>
          <w:rPrChange w:id="12780" w:author="Chen Liao" w:date="2021-06-01T21:13:00Z">
            <w:rPr>
              <w:color w:val="000000"/>
              <w:sz w:val="22"/>
              <w:szCs w:val="22"/>
            </w:rPr>
          </w:rPrChange>
        </w:rPr>
        <w:t xml:space="preserve"> is the absolute abundance of taxon </w:t>
      </w:r>
      <m:oMath>
        <m:r>
          <w:rPr>
            <w:rFonts w:ascii="Cambria Math" w:hAnsi="Cambria Math"/>
            <w:color w:val="000000" w:themeColor="text1"/>
            <w:sz w:val="22"/>
            <w:szCs w:val="22"/>
            <w:rPrChange w:id="12781" w:author="Chen Liao" w:date="2021-06-01T21:13:00Z">
              <w:rPr>
                <w:rFonts w:ascii="Cambria Math" w:hAnsi="Cambria Math"/>
                <w:color w:val="000000"/>
                <w:sz w:val="22"/>
                <w:szCs w:val="22"/>
              </w:rPr>
            </w:rPrChange>
          </w:rPr>
          <m:t>i</m:t>
        </m:r>
      </m:oMath>
      <w:r w:rsidR="006D6D2E" w:rsidRPr="00BE70D2">
        <w:rPr>
          <w:color w:val="000000" w:themeColor="text1"/>
          <w:sz w:val="22"/>
          <w:szCs w:val="22"/>
          <w:rPrChange w:id="12782" w:author="Chen Liao" w:date="2021-06-01T21:13:00Z">
            <w:rPr>
              <w:color w:val="000000"/>
              <w:sz w:val="22"/>
              <w:szCs w:val="22"/>
            </w:rPr>
          </w:rPrChange>
        </w:rPr>
        <w:t xml:space="preserve"> </w:t>
      </w:r>
      <w:r w:rsidR="00BF1FFF" w:rsidRPr="00BE70D2">
        <w:rPr>
          <w:color w:val="000000" w:themeColor="text1"/>
          <w:sz w:val="22"/>
          <w:szCs w:val="22"/>
          <w:rPrChange w:id="12783" w:author="Chen Liao" w:date="2021-06-01T21:13:00Z">
            <w:rPr>
              <w:color w:val="000000"/>
              <w:sz w:val="22"/>
              <w:szCs w:val="22"/>
            </w:rPr>
          </w:rPrChange>
        </w:rPr>
        <w:t>(</w:t>
      </w:r>
      <m:oMath>
        <m:r>
          <w:rPr>
            <w:rFonts w:ascii="Cambria Math" w:hAnsi="Cambria Math"/>
            <w:color w:val="000000" w:themeColor="text1"/>
            <w:sz w:val="22"/>
            <w:szCs w:val="22"/>
            <w:rPrChange w:id="12784" w:author="Chen Liao" w:date="2021-06-01T21:13:00Z">
              <w:rPr>
                <w:rFonts w:ascii="Cambria Math" w:hAnsi="Cambria Math"/>
                <w:color w:val="000000"/>
                <w:sz w:val="22"/>
                <w:szCs w:val="22"/>
              </w:rPr>
            </w:rPrChange>
          </w:rPr>
          <m:t>i=1,2,…,M</m:t>
        </m:r>
      </m:oMath>
      <w:r w:rsidR="00BF1FFF" w:rsidRPr="00BE70D2">
        <w:rPr>
          <w:color w:val="000000" w:themeColor="text1"/>
          <w:sz w:val="22"/>
          <w:szCs w:val="22"/>
          <w:rPrChange w:id="12785" w:author="Chen Liao" w:date="2021-06-01T21:13:00Z">
            <w:rPr>
              <w:color w:val="000000"/>
              <w:sz w:val="22"/>
              <w:szCs w:val="22"/>
            </w:rPr>
          </w:rPrChange>
        </w:rPr>
        <w:t xml:space="preserve">) </w:t>
      </w:r>
      <w:r w:rsidR="006D6D2E" w:rsidRPr="00BE70D2">
        <w:rPr>
          <w:color w:val="000000" w:themeColor="text1"/>
          <w:sz w:val="22"/>
          <w:szCs w:val="22"/>
          <w:rPrChange w:id="12786" w:author="Chen Liao" w:date="2021-06-01T21:13:00Z">
            <w:rPr>
              <w:color w:val="000000"/>
              <w:sz w:val="22"/>
              <w:szCs w:val="22"/>
            </w:rPr>
          </w:rPrChange>
        </w:rPr>
        <w:t xml:space="preserve">, </w:t>
      </w:r>
      <m:oMath>
        <m:sSub>
          <m:sSubPr>
            <m:ctrlPr>
              <w:rPr>
                <w:rFonts w:ascii="Cambria Math" w:hAnsi="Cambria Math"/>
                <w:color w:val="000000" w:themeColor="text1"/>
                <w:sz w:val="22"/>
                <w:szCs w:val="22"/>
                <w:rPrChange w:id="12787" w:author="Chen Liao" w:date="2021-06-01T21:13:00Z">
                  <w:rPr>
                    <w:rFonts w:ascii="Cambria Math" w:hAnsi="Cambria Math"/>
                    <w:color w:val="000000" w:themeColor="text1"/>
                    <w:sz w:val="22"/>
                    <w:szCs w:val="22"/>
                  </w:rPr>
                </w:rPrChange>
              </w:rPr>
            </m:ctrlPr>
          </m:sSubPr>
          <m:e>
            <m:r>
              <w:rPr>
                <w:rFonts w:ascii="Cambria Math" w:hAnsi="Cambria Math"/>
                <w:color w:val="000000" w:themeColor="text1"/>
                <w:sz w:val="22"/>
                <w:szCs w:val="22"/>
                <w:rPrChange w:id="12788" w:author="Chen Liao" w:date="2021-06-01T21:13:00Z">
                  <w:rPr>
                    <w:rFonts w:ascii="Cambria Math" w:hAnsi="Cambria Math"/>
                    <w:color w:val="000000"/>
                    <w:sz w:val="22"/>
                    <w:szCs w:val="22"/>
                  </w:rPr>
                </w:rPrChange>
              </w:rPr>
              <m:t>α</m:t>
            </m:r>
          </m:e>
          <m:sub>
            <m:r>
              <w:rPr>
                <w:rFonts w:ascii="Cambria Math" w:hAnsi="Cambria Math"/>
                <w:color w:val="000000" w:themeColor="text1"/>
                <w:sz w:val="22"/>
                <w:szCs w:val="22"/>
                <w:rPrChange w:id="12789" w:author="Chen Liao" w:date="2021-06-01T21:13:00Z">
                  <w:rPr>
                    <w:rFonts w:ascii="Cambria Math" w:hAnsi="Cambria Math"/>
                    <w:color w:val="000000"/>
                    <w:sz w:val="22"/>
                    <w:szCs w:val="22"/>
                  </w:rPr>
                </w:rPrChange>
              </w:rPr>
              <m:t>i</m:t>
            </m:r>
          </m:sub>
        </m:sSub>
      </m:oMath>
      <w:r w:rsidR="006D6D2E" w:rsidRPr="00BE70D2">
        <w:rPr>
          <w:color w:val="000000" w:themeColor="text1"/>
          <w:sz w:val="22"/>
          <w:szCs w:val="22"/>
          <w:rPrChange w:id="12790" w:author="Chen Liao" w:date="2021-06-01T21:13:00Z">
            <w:rPr>
              <w:color w:val="000000"/>
              <w:sz w:val="22"/>
              <w:szCs w:val="22"/>
            </w:rPr>
          </w:rPrChange>
        </w:rPr>
        <w:t xml:space="preserve"> is </w:t>
      </w:r>
      <w:r w:rsidRPr="00BE70D2">
        <w:rPr>
          <w:color w:val="000000" w:themeColor="text1"/>
          <w:sz w:val="22"/>
          <w:szCs w:val="22"/>
          <w:rPrChange w:id="12791" w:author="Chen Liao" w:date="2021-06-01T21:13:00Z">
            <w:rPr>
              <w:color w:val="000000"/>
              <w:sz w:val="22"/>
              <w:szCs w:val="22"/>
            </w:rPr>
          </w:rPrChange>
        </w:rPr>
        <w:t>the basal growth rate</w:t>
      </w:r>
      <w:r w:rsidR="006D6D2E" w:rsidRPr="00BE70D2">
        <w:rPr>
          <w:color w:val="000000" w:themeColor="text1"/>
          <w:sz w:val="22"/>
          <w:szCs w:val="22"/>
          <w:rPrChange w:id="12792" w:author="Chen Liao" w:date="2021-06-01T21:13:00Z">
            <w:rPr>
              <w:color w:val="000000"/>
              <w:sz w:val="22"/>
              <w:szCs w:val="22"/>
            </w:rPr>
          </w:rPrChange>
        </w:rPr>
        <w:t xml:space="preserve">, </w:t>
      </w:r>
      <m:oMath>
        <m:sSub>
          <m:sSubPr>
            <m:ctrlPr>
              <w:rPr>
                <w:rFonts w:ascii="Cambria Math" w:hAnsi="Cambria Math"/>
                <w:color w:val="000000" w:themeColor="text1"/>
                <w:sz w:val="22"/>
                <w:szCs w:val="22"/>
                <w:rPrChange w:id="12793" w:author="Chen Liao" w:date="2021-06-01T21:13:00Z">
                  <w:rPr>
                    <w:rFonts w:ascii="Cambria Math" w:hAnsi="Cambria Math"/>
                    <w:color w:val="000000" w:themeColor="text1"/>
                    <w:sz w:val="22"/>
                    <w:szCs w:val="22"/>
                  </w:rPr>
                </w:rPrChange>
              </w:rPr>
            </m:ctrlPr>
          </m:sSubPr>
          <m:e>
            <m:r>
              <w:rPr>
                <w:rFonts w:ascii="Cambria Math" w:hAnsi="Cambria Math"/>
                <w:color w:val="000000" w:themeColor="text1"/>
                <w:sz w:val="22"/>
                <w:szCs w:val="22"/>
                <w:rPrChange w:id="12794" w:author="Chen Liao" w:date="2021-06-01T21:13:00Z">
                  <w:rPr>
                    <w:rFonts w:ascii="Cambria Math" w:hAnsi="Cambria Math"/>
                    <w:color w:val="000000"/>
                    <w:sz w:val="22"/>
                    <w:szCs w:val="22"/>
                  </w:rPr>
                </w:rPrChange>
              </w:rPr>
              <m:t>β</m:t>
            </m:r>
          </m:e>
          <m:sub>
            <m:r>
              <w:rPr>
                <w:rFonts w:ascii="Cambria Math" w:hAnsi="Cambria Math"/>
                <w:color w:val="000000" w:themeColor="text1"/>
                <w:sz w:val="22"/>
                <w:szCs w:val="22"/>
                <w:rPrChange w:id="12795" w:author="Chen Liao" w:date="2021-06-01T21:13:00Z">
                  <w:rPr>
                    <w:rFonts w:ascii="Cambria Math" w:hAnsi="Cambria Math"/>
                    <w:color w:val="000000"/>
                    <w:sz w:val="22"/>
                    <w:szCs w:val="22"/>
                  </w:rPr>
                </w:rPrChange>
              </w:rPr>
              <m:t>i,j</m:t>
            </m:r>
          </m:sub>
        </m:sSub>
      </m:oMath>
      <w:r w:rsidR="00B66B0B" w:rsidRPr="00BE70D2">
        <w:rPr>
          <w:color w:val="000000" w:themeColor="text1"/>
          <w:sz w:val="22"/>
          <w:szCs w:val="22"/>
          <w:rPrChange w:id="12796" w:author="Chen Liao" w:date="2021-06-01T21:13:00Z">
            <w:rPr>
              <w:color w:val="000000"/>
              <w:sz w:val="22"/>
              <w:szCs w:val="22"/>
            </w:rPr>
          </w:rPrChange>
        </w:rPr>
        <w:t xml:space="preserve"> represents the influence of taxon </w:t>
      </w:r>
      <m:oMath>
        <m:r>
          <w:rPr>
            <w:rFonts w:ascii="Cambria Math" w:hAnsi="Cambria Math"/>
            <w:color w:val="000000" w:themeColor="text1"/>
            <w:sz w:val="22"/>
            <w:szCs w:val="22"/>
            <w:rPrChange w:id="12797" w:author="Chen Liao" w:date="2021-06-01T21:13:00Z">
              <w:rPr>
                <w:rFonts w:ascii="Cambria Math" w:hAnsi="Cambria Math"/>
                <w:color w:val="000000"/>
                <w:sz w:val="22"/>
                <w:szCs w:val="22"/>
              </w:rPr>
            </w:rPrChange>
          </w:rPr>
          <m:t>j</m:t>
        </m:r>
      </m:oMath>
      <w:r w:rsidR="00B66B0B" w:rsidRPr="00BE70D2">
        <w:rPr>
          <w:color w:val="000000" w:themeColor="text1"/>
          <w:sz w:val="22"/>
          <w:szCs w:val="22"/>
          <w:rPrChange w:id="12798" w:author="Chen Liao" w:date="2021-06-01T21:13:00Z">
            <w:rPr>
              <w:color w:val="000000"/>
              <w:sz w:val="22"/>
              <w:szCs w:val="22"/>
            </w:rPr>
          </w:rPrChange>
        </w:rPr>
        <w:t xml:space="preserve"> (</w:t>
      </w:r>
      <m:oMath>
        <m:r>
          <w:rPr>
            <w:rFonts w:ascii="Cambria Math" w:hAnsi="Cambria Math"/>
            <w:color w:val="000000" w:themeColor="text1"/>
            <w:sz w:val="22"/>
            <w:szCs w:val="22"/>
            <w:rPrChange w:id="12799" w:author="Chen Liao" w:date="2021-06-01T21:13:00Z">
              <w:rPr>
                <w:rFonts w:ascii="Cambria Math" w:hAnsi="Cambria Math"/>
                <w:color w:val="000000"/>
                <w:sz w:val="22"/>
                <w:szCs w:val="22"/>
              </w:rPr>
            </w:rPrChange>
          </w:rPr>
          <m:t>j=1,2,…,M</m:t>
        </m:r>
      </m:oMath>
      <w:r w:rsidR="00B66B0B" w:rsidRPr="00BE70D2">
        <w:rPr>
          <w:color w:val="000000" w:themeColor="text1"/>
          <w:sz w:val="22"/>
          <w:szCs w:val="22"/>
          <w:rPrChange w:id="12800" w:author="Chen Liao" w:date="2021-06-01T21:13:00Z">
            <w:rPr>
              <w:color w:val="000000"/>
              <w:sz w:val="22"/>
              <w:szCs w:val="22"/>
            </w:rPr>
          </w:rPrChange>
        </w:rPr>
        <w:t xml:space="preserve">) on the growth of  taxon </w:t>
      </w:r>
      <m:oMath>
        <m:r>
          <w:rPr>
            <w:rFonts w:ascii="Cambria Math" w:hAnsi="Cambria Math"/>
            <w:color w:val="000000" w:themeColor="text1"/>
            <w:sz w:val="22"/>
            <w:szCs w:val="22"/>
            <w:rPrChange w:id="12801" w:author="Chen Liao" w:date="2021-06-01T21:13:00Z">
              <w:rPr>
                <w:rFonts w:ascii="Cambria Math" w:hAnsi="Cambria Math"/>
                <w:color w:val="000000"/>
                <w:sz w:val="22"/>
                <w:szCs w:val="22"/>
              </w:rPr>
            </w:rPrChange>
          </w:rPr>
          <m:t>i</m:t>
        </m:r>
      </m:oMath>
      <w:r w:rsidR="00B66B0B" w:rsidRPr="00BE70D2">
        <w:rPr>
          <w:color w:val="000000" w:themeColor="text1"/>
          <w:sz w:val="22"/>
          <w:szCs w:val="22"/>
          <w:rPrChange w:id="12802" w:author="Chen Liao" w:date="2021-06-01T21:13:00Z">
            <w:rPr>
              <w:color w:val="000000"/>
              <w:sz w:val="22"/>
              <w:szCs w:val="22"/>
            </w:rPr>
          </w:rPrChange>
        </w:rPr>
        <w:t xml:space="preserve">, </w:t>
      </w:r>
      <m:oMath>
        <m:sSub>
          <m:sSubPr>
            <m:ctrlPr>
              <w:rPr>
                <w:rFonts w:ascii="Cambria Math" w:hAnsi="Cambria Math"/>
                <w:color w:val="000000" w:themeColor="text1"/>
                <w:sz w:val="22"/>
                <w:szCs w:val="22"/>
                <w:rPrChange w:id="12803" w:author="Chen Liao" w:date="2021-06-01T21:13:00Z">
                  <w:rPr>
                    <w:rFonts w:ascii="Cambria Math" w:hAnsi="Cambria Math"/>
                    <w:color w:val="000000" w:themeColor="text1"/>
                    <w:sz w:val="22"/>
                    <w:szCs w:val="22"/>
                  </w:rPr>
                </w:rPrChange>
              </w:rPr>
            </m:ctrlPr>
          </m:sSubPr>
          <m:e>
            <m:r>
              <w:rPr>
                <w:rFonts w:ascii="Cambria Math" w:hAnsi="Cambria Math"/>
                <w:color w:val="000000" w:themeColor="text1"/>
                <w:sz w:val="22"/>
                <w:szCs w:val="22"/>
                <w:rPrChange w:id="12804" w:author="Chen Liao" w:date="2021-06-01T21:13:00Z">
                  <w:rPr>
                    <w:rFonts w:ascii="Cambria Math" w:hAnsi="Cambria Math"/>
                    <w:color w:val="000000"/>
                    <w:sz w:val="22"/>
                    <w:szCs w:val="22"/>
                  </w:rPr>
                </w:rPrChange>
              </w:rPr>
              <m:t>ϵ</m:t>
            </m:r>
          </m:e>
          <m:sub>
            <m:r>
              <w:rPr>
                <w:rFonts w:ascii="Cambria Math" w:hAnsi="Cambria Math"/>
                <w:color w:val="000000" w:themeColor="text1"/>
                <w:sz w:val="22"/>
                <w:szCs w:val="22"/>
                <w:rPrChange w:id="12805" w:author="Chen Liao" w:date="2021-06-01T21:13:00Z">
                  <w:rPr>
                    <w:rFonts w:ascii="Cambria Math" w:hAnsi="Cambria Math"/>
                    <w:color w:val="000000"/>
                    <w:sz w:val="22"/>
                    <w:szCs w:val="22"/>
                  </w:rPr>
                </w:rPrChange>
              </w:rPr>
              <m:t>i</m:t>
            </m:r>
          </m:sub>
        </m:sSub>
      </m:oMath>
      <w:r w:rsidR="006D6D2E" w:rsidRPr="00BE70D2">
        <w:rPr>
          <w:color w:val="000000" w:themeColor="text1"/>
          <w:sz w:val="22"/>
          <w:szCs w:val="22"/>
          <w:rPrChange w:id="12806" w:author="Chen Liao" w:date="2021-06-01T21:13:00Z">
            <w:rPr>
              <w:color w:val="000000"/>
              <w:sz w:val="22"/>
              <w:szCs w:val="22"/>
            </w:rPr>
          </w:rPrChange>
        </w:rPr>
        <w:t xml:space="preserve"> is the </w:t>
      </w:r>
      <w:r w:rsidRPr="00BE70D2">
        <w:rPr>
          <w:color w:val="000000" w:themeColor="text1"/>
          <w:sz w:val="22"/>
          <w:szCs w:val="22"/>
          <w:rPrChange w:id="12807" w:author="Chen Liao" w:date="2021-06-01T21:13:00Z">
            <w:rPr>
              <w:color w:val="000000"/>
              <w:sz w:val="22"/>
              <w:szCs w:val="22"/>
            </w:rPr>
          </w:rPrChange>
        </w:rPr>
        <w:t xml:space="preserve">susceptibility </w:t>
      </w:r>
      <w:r w:rsidR="006D6D2E" w:rsidRPr="00BE70D2">
        <w:rPr>
          <w:color w:val="000000" w:themeColor="text1"/>
          <w:sz w:val="22"/>
          <w:szCs w:val="22"/>
          <w:rPrChange w:id="12808" w:author="Chen Liao" w:date="2021-06-01T21:13:00Z">
            <w:rPr>
              <w:color w:val="000000"/>
              <w:sz w:val="22"/>
              <w:szCs w:val="22"/>
            </w:rPr>
          </w:rPrChange>
        </w:rPr>
        <w:t xml:space="preserve">coefficient </w:t>
      </w:r>
      <w:r w:rsidRPr="00BE70D2">
        <w:rPr>
          <w:color w:val="000000" w:themeColor="text1"/>
          <w:sz w:val="22"/>
          <w:szCs w:val="22"/>
          <w:rPrChange w:id="12809" w:author="Chen Liao" w:date="2021-06-01T21:13:00Z">
            <w:rPr>
              <w:color w:val="000000"/>
              <w:sz w:val="22"/>
              <w:szCs w:val="22"/>
            </w:rPr>
          </w:rPrChange>
        </w:rPr>
        <w:t xml:space="preserve">that represents </w:t>
      </w:r>
      <w:r w:rsidR="00FC4161" w:rsidRPr="00BE70D2">
        <w:rPr>
          <w:color w:val="000000" w:themeColor="text1"/>
          <w:sz w:val="22"/>
          <w:szCs w:val="22"/>
          <w:rPrChange w:id="12810" w:author="Chen Liao" w:date="2021-06-01T21:13:00Z">
            <w:rPr>
              <w:color w:val="000000"/>
              <w:sz w:val="22"/>
              <w:szCs w:val="22"/>
            </w:rPr>
          </w:rPrChange>
        </w:rPr>
        <w:t xml:space="preserve">growth </w:t>
      </w:r>
      <w:r w:rsidRPr="00BE70D2">
        <w:rPr>
          <w:color w:val="000000" w:themeColor="text1"/>
          <w:sz w:val="22"/>
          <w:szCs w:val="22"/>
          <w:rPrChange w:id="12811" w:author="Chen Liao" w:date="2021-06-01T21:13:00Z">
            <w:rPr>
              <w:color w:val="000000"/>
              <w:sz w:val="22"/>
              <w:szCs w:val="22"/>
            </w:rPr>
          </w:rPrChange>
        </w:rPr>
        <w:t>response</w:t>
      </w:r>
      <w:r w:rsidR="00FC4161" w:rsidRPr="00BE70D2">
        <w:rPr>
          <w:color w:val="000000" w:themeColor="text1"/>
          <w:sz w:val="22"/>
          <w:szCs w:val="22"/>
          <w:rPrChange w:id="12812" w:author="Chen Liao" w:date="2021-06-01T21:13:00Z">
            <w:rPr>
              <w:color w:val="000000"/>
              <w:sz w:val="22"/>
              <w:szCs w:val="22"/>
            </w:rPr>
          </w:rPrChange>
        </w:rPr>
        <w:t xml:space="preserve"> to any given fiber</w:t>
      </w:r>
      <w:r w:rsidR="006D6D2E" w:rsidRPr="00BE70D2">
        <w:rPr>
          <w:color w:val="000000" w:themeColor="text1"/>
          <w:sz w:val="22"/>
          <w:szCs w:val="22"/>
          <w:rPrChange w:id="12813" w:author="Chen Liao" w:date="2021-06-01T21:13:00Z">
            <w:rPr>
              <w:color w:val="000000"/>
              <w:sz w:val="22"/>
              <w:szCs w:val="22"/>
            </w:rPr>
          </w:rPrChange>
        </w:rPr>
        <w:t xml:space="preserve">, </w:t>
      </w:r>
      <m:oMath>
        <m:r>
          <w:rPr>
            <w:rFonts w:ascii="Cambria Math" w:hAnsi="Cambria Math"/>
            <w:color w:val="000000" w:themeColor="text1"/>
            <w:sz w:val="22"/>
            <w:szCs w:val="22"/>
            <w:rPrChange w:id="12814" w:author="Chen Liao" w:date="2021-06-01T21:13:00Z">
              <w:rPr>
                <w:rFonts w:ascii="Cambria Math" w:hAnsi="Cambria Math"/>
                <w:color w:val="000000"/>
                <w:sz w:val="22"/>
                <w:szCs w:val="22"/>
              </w:rPr>
            </w:rPrChange>
          </w:rPr>
          <m:t>u(t)</m:t>
        </m:r>
      </m:oMath>
      <w:r w:rsidR="006D6D2E" w:rsidRPr="00BE70D2">
        <w:rPr>
          <w:color w:val="000000" w:themeColor="text1"/>
          <w:sz w:val="22"/>
          <w:szCs w:val="22"/>
          <w:rPrChange w:id="12815" w:author="Chen Liao" w:date="2021-06-01T21:13:00Z">
            <w:rPr>
              <w:color w:val="000000"/>
              <w:sz w:val="22"/>
              <w:szCs w:val="22"/>
            </w:rPr>
          </w:rPrChange>
        </w:rPr>
        <w:t xml:space="preserve"> is a binary variable that </w:t>
      </w:r>
      <w:r w:rsidR="000117BD" w:rsidRPr="00BE70D2">
        <w:rPr>
          <w:color w:val="000000" w:themeColor="text1"/>
          <w:sz w:val="22"/>
          <w:szCs w:val="22"/>
          <w:rPrChange w:id="12816" w:author="Chen Liao" w:date="2021-06-01T21:13:00Z">
            <w:rPr>
              <w:color w:val="000000"/>
              <w:sz w:val="22"/>
              <w:szCs w:val="22"/>
            </w:rPr>
          </w:rPrChange>
        </w:rPr>
        <w:lastRenderedPageBreak/>
        <w:t xml:space="preserve">indicates whether </w:t>
      </w:r>
      <w:r w:rsidR="00FC4161" w:rsidRPr="00BE70D2">
        <w:rPr>
          <w:color w:val="000000" w:themeColor="text1"/>
          <w:sz w:val="22"/>
          <w:szCs w:val="22"/>
          <w:rPrChange w:id="12817" w:author="Chen Liao" w:date="2021-06-01T21:13:00Z">
            <w:rPr>
              <w:color w:val="000000"/>
              <w:sz w:val="22"/>
              <w:szCs w:val="22"/>
            </w:rPr>
          </w:rPrChange>
        </w:rPr>
        <w:t xml:space="preserve">the </w:t>
      </w:r>
      <w:r w:rsidR="000117BD" w:rsidRPr="00BE70D2">
        <w:rPr>
          <w:color w:val="000000" w:themeColor="text1"/>
          <w:sz w:val="22"/>
          <w:szCs w:val="22"/>
          <w:rPrChange w:id="12818" w:author="Chen Liao" w:date="2021-06-01T21:13:00Z">
            <w:rPr>
              <w:color w:val="000000"/>
              <w:sz w:val="22"/>
              <w:szCs w:val="22"/>
            </w:rPr>
          </w:rPrChange>
        </w:rPr>
        <w:t xml:space="preserve">fiber is </w:t>
      </w:r>
      <w:proofErr w:type="spellStart"/>
      <w:r w:rsidR="000117BD" w:rsidRPr="00BE70D2">
        <w:rPr>
          <w:color w:val="000000" w:themeColor="text1"/>
          <w:sz w:val="22"/>
          <w:szCs w:val="22"/>
          <w:rPrChange w:id="12819" w:author="Chen Liao" w:date="2021-06-01T21:13:00Z">
            <w:rPr>
              <w:color w:val="000000"/>
              <w:sz w:val="22"/>
              <w:szCs w:val="22"/>
            </w:rPr>
          </w:rPrChange>
        </w:rPr>
        <w:t>administed</w:t>
      </w:r>
      <w:proofErr w:type="spellEnd"/>
      <w:r w:rsidR="000117BD" w:rsidRPr="00BE70D2">
        <w:rPr>
          <w:color w:val="000000" w:themeColor="text1"/>
          <w:sz w:val="22"/>
          <w:szCs w:val="22"/>
          <w:rPrChange w:id="12820" w:author="Chen Liao" w:date="2021-06-01T21:13:00Z">
            <w:rPr>
              <w:color w:val="000000"/>
              <w:sz w:val="22"/>
              <w:szCs w:val="22"/>
            </w:rPr>
          </w:rPrChange>
        </w:rPr>
        <w:t xml:space="preserve"> </w:t>
      </w:r>
      <w:r w:rsidR="006D6D2E" w:rsidRPr="00BE70D2">
        <w:rPr>
          <w:color w:val="000000" w:themeColor="text1"/>
          <w:sz w:val="22"/>
          <w:szCs w:val="22"/>
          <w:rPrChange w:id="12821" w:author="Chen Liao" w:date="2021-06-01T21:13:00Z">
            <w:rPr>
              <w:color w:val="000000"/>
              <w:sz w:val="22"/>
              <w:szCs w:val="22"/>
            </w:rPr>
          </w:rPrChange>
        </w:rPr>
        <w:t xml:space="preserve">at time </w:t>
      </w:r>
      <m:oMath>
        <m:r>
          <w:rPr>
            <w:rFonts w:ascii="Cambria Math" w:hAnsi="Cambria Math"/>
            <w:color w:val="000000" w:themeColor="text1"/>
            <w:sz w:val="22"/>
            <w:szCs w:val="22"/>
            <w:rPrChange w:id="12822" w:author="Chen Liao" w:date="2021-06-01T21:13:00Z">
              <w:rPr>
                <w:rFonts w:ascii="Cambria Math" w:hAnsi="Cambria Math"/>
                <w:color w:val="000000"/>
                <w:sz w:val="22"/>
                <w:szCs w:val="22"/>
              </w:rPr>
            </w:rPrChange>
          </w:rPr>
          <m:t>t</m:t>
        </m:r>
      </m:oMath>
      <w:r w:rsidR="006D6D2E" w:rsidRPr="00BE70D2">
        <w:rPr>
          <w:color w:val="000000" w:themeColor="text1"/>
          <w:sz w:val="22"/>
          <w:szCs w:val="22"/>
          <w:rPrChange w:id="12823" w:author="Chen Liao" w:date="2021-06-01T21:13:00Z">
            <w:rPr>
              <w:color w:val="000000"/>
              <w:sz w:val="22"/>
              <w:szCs w:val="22"/>
            </w:rPr>
          </w:rPrChange>
        </w:rPr>
        <w:t xml:space="preserve">. </w:t>
      </w:r>
      <w:r w:rsidR="001A60FF" w:rsidRPr="00BE70D2">
        <w:rPr>
          <w:color w:val="000000" w:themeColor="text1"/>
          <w:sz w:val="22"/>
          <w:szCs w:val="22"/>
          <w:rPrChange w:id="12824" w:author="Chen Liao" w:date="2021-06-01T21:13:00Z">
            <w:rPr>
              <w:color w:val="000000"/>
              <w:sz w:val="22"/>
              <w:szCs w:val="22"/>
            </w:rPr>
          </w:rPrChange>
        </w:rPr>
        <w:t>Bayesian regression techniques were used to parameterize the generalized Lotka-Volterra (</w:t>
      </w:r>
      <w:proofErr w:type="spellStart"/>
      <w:r w:rsidR="001A60FF" w:rsidRPr="00BE70D2">
        <w:rPr>
          <w:color w:val="000000" w:themeColor="text1"/>
          <w:sz w:val="22"/>
          <w:szCs w:val="22"/>
          <w:rPrChange w:id="12825" w:author="Chen Liao" w:date="2021-06-01T21:13:00Z">
            <w:rPr>
              <w:color w:val="000000"/>
              <w:sz w:val="22"/>
              <w:szCs w:val="22"/>
            </w:rPr>
          </w:rPrChange>
        </w:rPr>
        <w:t>gLV</w:t>
      </w:r>
      <w:proofErr w:type="spellEnd"/>
      <w:r w:rsidR="001A60FF" w:rsidRPr="00BE70D2">
        <w:rPr>
          <w:color w:val="000000" w:themeColor="text1"/>
          <w:sz w:val="22"/>
          <w:szCs w:val="22"/>
          <w:rPrChange w:id="12826" w:author="Chen Liao" w:date="2021-06-01T21:13:00Z">
            <w:rPr>
              <w:color w:val="000000"/>
              <w:sz w:val="22"/>
              <w:szCs w:val="22"/>
            </w:rPr>
          </w:rPrChange>
        </w:rPr>
        <w:t xml:space="preserve">) model, as similarly used in </w:t>
      </w:r>
      <w:proofErr w:type="spellStart"/>
      <w:r w:rsidR="001A60FF" w:rsidRPr="00BE70D2">
        <w:rPr>
          <w:color w:val="000000" w:themeColor="text1"/>
          <w:sz w:val="22"/>
          <w:szCs w:val="22"/>
          <w:rPrChange w:id="12827" w:author="Chen Liao" w:date="2021-06-01T21:13:00Z">
            <w:rPr>
              <w:color w:val="000000"/>
              <w:sz w:val="22"/>
              <w:szCs w:val="22"/>
            </w:rPr>
          </w:rPrChange>
        </w:rPr>
        <w:t>Morjaria</w:t>
      </w:r>
      <w:proofErr w:type="spellEnd"/>
      <w:r w:rsidR="001A60FF" w:rsidRPr="00BE70D2">
        <w:rPr>
          <w:color w:val="000000" w:themeColor="text1"/>
          <w:sz w:val="22"/>
          <w:szCs w:val="22"/>
          <w:rPrChange w:id="12828" w:author="Chen Liao" w:date="2021-06-01T21:13:00Z">
            <w:rPr>
              <w:color w:val="000000"/>
              <w:sz w:val="22"/>
              <w:szCs w:val="22"/>
            </w:rPr>
          </w:rPrChange>
        </w:rPr>
        <w:t xml:space="preserve"> et al </w:t>
      </w:r>
      <w:r w:rsidR="001A60FF" w:rsidRPr="00BE70D2">
        <w:rPr>
          <w:color w:val="000000" w:themeColor="text1"/>
          <w:sz w:val="22"/>
          <w:szCs w:val="22"/>
          <w:rPrChange w:id="12829" w:author="Chen Liao" w:date="2021-06-01T21:13:00Z">
            <w:rPr>
              <w:color w:val="000000"/>
              <w:sz w:val="22"/>
              <w:szCs w:val="22"/>
            </w:rPr>
          </w:rPrChange>
        </w:rPr>
        <w:fldChar w:fldCharType="begin"/>
      </w:r>
      <w:r w:rsidR="002E2A76" w:rsidRPr="00BE70D2">
        <w:rPr>
          <w:color w:val="000000" w:themeColor="text1"/>
          <w:sz w:val="22"/>
          <w:szCs w:val="22"/>
          <w:rPrChange w:id="12830" w:author="Chen Liao" w:date="2021-06-01T21:13:00Z">
            <w:rPr>
              <w:color w:val="000000"/>
              <w:sz w:val="22"/>
              <w:szCs w:val="22"/>
            </w:rPr>
          </w:rPrChange>
        </w:rPr>
        <w:instrText xml:space="preserve"> ADDIN NE.Ref.{F1D13B12-651B-45C4-AB4E-3F3B72D2348E}</w:instrText>
      </w:r>
      <w:r w:rsidR="001A60FF" w:rsidRPr="00BE70D2">
        <w:rPr>
          <w:color w:val="000000" w:themeColor="text1"/>
          <w:sz w:val="22"/>
          <w:szCs w:val="22"/>
          <w:rPrChange w:id="12831" w:author="Chen Liao" w:date="2021-06-01T21:13:00Z">
            <w:rPr>
              <w:color w:val="000000"/>
              <w:sz w:val="22"/>
              <w:szCs w:val="22"/>
            </w:rPr>
          </w:rPrChange>
        </w:rPr>
        <w:fldChar w:fldCharType="separate"/>
      </w:r>
      <w:r w:rsidR="00D67D1E" w:rsidRPr="00BE70D2">
        <w:rPr>
          <w:rFonts w:eastAsiaTheme="minorEastAsia"/>
          <w:color w:val="000000" w:themeColor="text1"/>
          <w:sz w:val="22"/>
          <w:szCs w:val="22"/>
          <w:rPrChange w:id="12832" w:author="Chen Liao" w:date="2021-06-01T21:13:00Z">
            <w:rPr>
              <w:rFonts w:eastAsiaTheme="minorEastAsia"/>
              <w:color w:val="080000"/>
              <w:sz w:val="22"/>
              <w:szCs w:val="22"/>
            </w:rPr>
          </w:rPrChange>
        </w:rPr>
        <w:t>[93]</w:t>
      </w:r>
      <w:r w:rsidR="001A60FF" w:rsidRPr="00BE70D2">
        <w:rPr>
          <w:color w:val="000000" w:themeColor="text1"/>
          <w:sz w:val="22"/>
          <w:szCs w:val="22"/>
          <w:rPrChange w:id="12833" w:author="Chen Liao" w:date="2021-06-01T21:13:00Z">
            <w:rPr>
              <w:color w:val="000000"/>
              <w:sz w:val="22"/>
              <w:szCs w:val="22"/>
            </w:rPr>
          </w:rPrChange>
        </w:rPr>
        <w:fldChar w:fldCharType="end"/>
      </w:r>
      <w:r w:rsidR="001A60FF" w:rsidRPr="00BE70D2">
        <w:rPr>
          <w:color w:val="000000" w:themeColor="text1"/>
          <w:sz w:val="22"/>
          <w:szCs w:val="22"/>
          <w:rPrChange w:id="12834" w:author="Chen Liao" w:date="2021-06-01T21:13:00Z">
            <w:rPr>
              <w:color w:val="000000"/>
              <w:sz w:val="22"/>
              <w:szCs w:val="22"/>
            </w:rPr>
          </w:rPrChange>
        </w:rPr>
        <w:t>.</w:t>
      </w:r>
      <w:r w:rsidR="001A60FF" w:rsidRPr="00BE70D2">
        <w:rPr>
          <w:rFonts w:eastAsiaTheme="minorEastAsia"/>
          <w:color w:val="000000" w:themeColor="text1"/>
          <w:sz w:val="22"/>
          <w:szCs w:val="22"/>
          <w:rPrChange w:id="12835" w:author="Chen Liao" w:date="2021-06-01T21:13:00Z">
            <w:rPr>
              <w:rFonts w:eastAsiaTheme="minorEastAsia"/>
              <w:color w:val="000000"/>
              <w:sz w:val="22"/>
              <w:szCs w:val="22"/>
            </w:rPr>
          </w:rPrChange>
        </w:rPr>
        <w:t xml:space="preserve"> </w:t>
      </w:r>
      <w:r w:rsidR="005E3ACE" w:rsidRPr="00BE70D2">
        <w:rPr>
          <w:color w:val="000000" w:themeColor="text1"/>
          <w:sz w:val="22"/>
          <w:szCs w:val="22"/>
          <w:rPrChange w:id="12836" w:author="Chen Liao" w:date="2021-06-01T21:13:00Z">
            <w:rPr>
              <w:color w:val="000000"/>
              <w:sz w:val="22"/>
              <w:szCs w:val="22"/>
            </w:rPr>
          </w:rPrChange>
        </w:rPr>
        <w:t xml:space="preserve">For each </w:t>
      </w:r>
      <w:proofErr w:type="gramStart"/>
      <w:r w:rsidR="005E3ACE" w:rsidRPr="00BE70D2">
        <w:rPr>
          <w:color w:val="000000" w:themeColor="text1"/>
          <w:sz w:val="22"/>
          <w:szCs w:val="22"/>
          <w:rPrChange w:id="12837" w:author="Chen Liao" w:date="2021-06-01T21:13:00Z">
            <w:rPr>
              <w:color w:val="000000"/>
              <w:sz w:val="22"/>
              <w:szCs w:val="22"/>
            </w:rPr>
          </w:rPrChange>
        </w:rPr>
        <w:t>mice</w:t>
      </w:r>
      <w:proofErr w:type="gramEnd"/>
      <w:r w:rsidR="005D0A83" w:rsidRPr="00BE70D2">
        <w:rPr>
          <w:color w:val="000000" w:themeColor="text1"/>
          <w:sz w:val="22"/>
          <w:szCs w:val="22"/>
          <w:rPrChange w:id="12838" w:author="Chen Liao" w:date="2021-06-01T21:13:00Z">
            <w:rPr>
              <w:color w:val="000000"/>
              <w:sz w:val="22"/>
              <w:szCs w:val="22"/>
            </w:rPr>
          </w:rPrChange>
        </w:rPr>
        <w:t xml:space="preserve"> </w:t>
      </w:r>
      <m:oMath>
        <m:r>
          <w:rPr>
            <w:rFonts w:ascii="Cambria Math" w:hAnsi="Cambria Math"/>
            <w:color w:val="000000" w:themeColor="text1"/>
            <w:sz w:val="22"/>
            <w:szCs w:val="22"/>
            <w:rPrChange w:id="12839" w:author="Chen Liao" w:date="2021-06-01T21:13:00Z">
              <w:rPr>
                <w:rFonts w:ascii="Cambria Math" w:hAnsi="Cambria Math"/>
                <w:color w:val="000000"/>
                <w:sz w:val="22"/>
                <w:szCs w:val="22"/>
              </w:rPr>
            </w:rPrChange>
          </w:rPr>
          <m:t>r</m:t>
        </m:r>
      </m:oMath>
      <w:r w:rsidR="005E3ACE" w:rsidRPr="00BE70D2">
        <w:rPr>
          <w:color w:val="000000" w:themeColor="text1"/>
          <w:sz w:val="22"/>
          <w:szCs w:val="22"/>
          <w:rPrChange w:id="12840" w:author="Chen Liao" w:date="2021-06-01T21:13:00Z">
            <w:rPr>
              <w:color w:val="000000"/>
              <w:sz w:val="22"/>
              <w:szCs w:val="22"/>
            </w:rPr>
          </w:rPrChange>
        </w:rPr>
        <w:t xml:space="preserve"> (</w:t>
      </w:r>
      <m:oMath>
        <m:r>
          <w:rPr>
            <w:rFonts w:ascii="Cambria Math" w:hAnsi="Cambria Math"/>
            <w:color w:val="000000" w:themeColor="text1"/>
            <w:sz w:val="22"/>
            <w:szCs w:val="22"/>
            <w:rPrChange w:id="12841" w:author="Chen Liao" w:date="2021-06-01T21:13:00Z">
              <w:rPr>
                <w:rFonts w:ascii="Cambria Math" w:hAnsi="Cambria Math"/>
                <w:color w:val="000000"/>
                <w:sz w:val="22"/>
                <w:szCs w:val="22"/>
              </w:rPr>
            </w:rPrChange>
          </w:rPr>
          <m:t>r=1,2,…,P</m:t>
        </m:r>
      </m:oMath>
      <w:r w:rsidR="005E3ACE" w:rsidRPr="00BE70D2">
        <w:rPr>
          <w:color w:val="000000" w:themeColor="text1"/>
          <w:sz w:val="22"/>
          <w:szCs w:val="22"/>
          <w:rPrChange w:id="12842" w:author="Chen Liao" w:date="2021-06-01T21:13:00Z">
            <w:rPr>
              <w:color w:val="000000"/>
              <w:sz w:val="22"/>
              <w:szCs w:val="22"/>
            </w:rPr>
          </w:rPrChange>
        </w:rPr>
        <w:t xml:space="preserve">), </w:t>
      </w:r>
      <w:r w:rsidR="006D6D2E" w:rsidRPr="00BE70D2">
        <w:rPr>
          <w:color w:val="000000" w:themeColor="text1"/>
          <w:sz w:val="22"/>
          <w:szCs w:val="22"/>
          <w:rPrChange w:id="12843" w:author="Chen Liao" w:date="2021-06-01T21:13:00Z">
            <w:rPr>
              <w:color w:val="000000"/>
              <w:sz w:val="22"/>
              <w:szCs w:val="22"/>
            </w:rPr>
          </w:rPrChange>
        </w:rPr>
        <w:t xml:space="preserve">Eq. (1) can be transformed into </w:t>
      </w:r>
      <w:r w:rsidR="00FC4161" w:rsidRPr="00BE70D2">
        <w:rPr>
          <w:color w:val="000000" w:themeColor="text1"/>
          <w:sz w:val="22"/>
          <w:szCs w:val="22"/>
          <w:rPrChange w:id="12844" w:author="Chen Liao" w:date="2021-06-01T21:13:00Z">
            <w:rPr>
              <w:color w:val="000000"/>
              <w:sz w:val="22"/>
              <w:szCs w:val="22"/>
            </w:rPr>
          </w:rPrChange>
        </w:rPr>
        <w:t xml:space="preserve">a matrix form that incorporates all discrete time points </w:t>
      </w:r>
      <w:r w:rsidR="00DF196A" w:rsidRPr="00BE70D2">
        <w:rPr>
          <w:color w:val="000000" w:themeColor="text1"/>
          <w:sz w:val="22"/>
          <w:szCs w:val="22"/>
          <w:rPrChange w:id="12845" w:author="Chen Liao" w:date="2021-06-01T21:13:00Z">
            <w:rPr>
              <w:color w:val="000000"/>
              <w:sz w:val="22"/>
              <w:szCs w:val="22"/>
            </w:rPr>
          </w:rPrChange>
        </w:rPr>
        <w:t xml:space="preserve">of measurements </w:t>
      </w:r>
      <w:r w:rsidR="001E650C" w:rsidRPr="00BE70D2">
        <w:rPr>
          <w:color w:val="000000" w:themeColor="text1"/>
          <w:sz w:val="22"/>
          <w:szCs w:val="22"/>
          <w:rPrChange w:id="12846" w:author="Chen Liao" w:date="2021-06-01T21:13:00Z">
            <w:rPr>
              <w:color w:val="000000"/>
              <w:sz w:val="22"/>
              <w:szCs w:val="22"/>
            </w:rPr>
          </w:rPrChange>
        </w:rPr>
        <w:t>(</w:t>
      </w:r>
      <m:oMath>
        <m:sSub>
          <m:sSubPr>
            <m:ctrlPr>
              <w:rPr>
                <w:rFonts w:ascii="Cambria Math" w:hAnsi="Cambria Math"/>
                <w:color w:val="000000" w:themeColor="text1"/>
                <w:sz w:val="22"/>
                <w:szCs w:val="22"/>
                <w:rPrChange w:id="12847" w:author="Chen Liao" w:date="2021-06-01T21:13:00Z">
                  <w:rPr>
                    <w:rFonts w:ascii="Cambria Math" w:hAnsi="Cambria Math"/>
                    <w:color w:val="000000" w:themeColor="text1"/>
                    <w:sz w:val="22"/>
                    <w:szCs w:val="22"/>
                  </w:rPr>
                </w:rPrChange>
              </w:rPr>
            </m:ctrlPr>
          </m:sSubPr>
          <m:e>
            <m:r>
              <w:rPr>
                <w:rFonts w:ascii="Cambria Math" w:hAnsi="Cambria Math"/>
                <w:color w:val="000000" w:themeColor="text1"/>
                <w:sz w:val="22"/>
                <w:szCs w:val="22"/>
                <w:rPrChange w:id="12848" w:author="Chen Liao" w:date="2021-06-01T21:13:00Z">
                  <w:rPr>
                    <w:rFonts w:ascii="Cambria Math" w:hAnsi="Cambria Math"/>
                    <w:color w:val="000000"/>
                    <w:sz w:val="22"/>
                    <w:szCs w:val="22"/>
                  </w:rPr>
                </w:rPrChange>
              </w:rPr>
              <m:t>t</m:t>
            </m:r>
          </m:e>
          <m:sub>
            <m:r>
              <w:rPr>
                <w:rFonts w:ascii="Cambria Math" w:hAnsi="Cambria Math"/>
                <w:color w:val="000000" w:themeColor="text1"/>
                <w:sz w:val="22"/>
                <w:szCs w:val="22"/>
                <w:rPrChange w:id="12849" w:author="Chen Liao" w:date="2021-06-01T21:13:00Z">
                  <w:rPr>
                    <w:rFonts w:ascii="Cambria Math" w:hAnsi="Cambria Math"/>
                    <w:color w:val="000000"/>
                    <w:sz w:val="22"/>
                    <w:szCs w:val="22"/>
                  </w:rPr>
                </w:rPrChange>
              </w:rPr>
              <m:t>k</m:t>
            </m:r>
          </m:sub>
        </m:sSub>
      </m:oMath>
      <w:r w:rsidR="001E650C" w:rsidRPr="00BE70D2">
        <w:rPr>
          <w:color w:val="000000" w:themeColor="text1"/>
          <w:sz w:val="22"/>
          <w:szCs w:val="22"/>
          <w:rPrChange w:id="12850" w:author="Chen Liao" w:date="2021-06-01T21:13:00Z">
            <w:rPr>
              <w:color w:val="000000"/>
              <w:sz w:val="22"/>
              <w:szCs w:val="22"/>
            </w:rPr>
          </w:rPrChange>
        </w:rPr>
        <w:t xml:space="preserve">, </w:t>
      </w:r>
      <m:oMath>
        <m:r>
          <w:rPr>
            <w:rFonts w:ascii="Cambria Math" w:hAnsi="Cambria Math"/>
            <w:color w:val="000000" w:themeColor="text1"/>
            <w:sz w:val="22"/>
            <w:szCs w:val="22"/>
            <w:rPrChange w:id="12851" w:author="Chen Liao" w:date="2021-06-01T21:13:00Z">
              <w:rPr>
                <w:rFonts w:ascii="Cambria Math" w:hAnsi="Cambria Math"/>
                <w:color w:val="000000"/>
                <w:sz w:val="22"/>
                <w:szCs w:val="22"/>
              </w:rPr>
            </w:rPrChange>
          </w:rPr>
          <m:t>k=1,2,…,N</m:t>
        </m:r>
      </m:oMath>
      <w:r w:rsidR="001E650C" w:rsidRPr="00BE70D2">
        <w:rPr>
          <w:color w:val="000000" w:themeColor="text1"/>
          <w:sz w:val="22"/>
          <w:szCs w:val="22"/>
          <w:rPrChange w:id="12852" w:author="Chen Liao" w:date="2021-06-01T21:13:00Z">
            <w:rPr>
              <w:color w:val="000000"/>
              <w:sz w:val="22"/>
              <w:szCs w:val="22"/>
            </w:rPr>
          </w:rPrChange>
        </w:rPr>
        <w:t>)</w:t>
      </w:r>
    </w:p>
    <w:tbl>
      <w:tblPr>
        <w:tblStyle w:val="TableGrid"/>
        <w:tblW w:w="9709" w:type="dxa"/>
        <w:tblLook w:val="04A0" w:firstRow="1" w:lastRow="0" w:firstColumn="1" w:lastColumn="0" w:noHBand="0" w:noVBand="1"/>
      </w:tblPr>
      <w:tblGrid>
        <w:gridCol w:w="254"/>
        <w:gridCol w:w="8371"/>
        <w:gridCol w:w="1084"/>
      </w:tblGrid>
      <w:tr w:rsidR="002D0174" w:rsidRPr="00BE70D2" w14:paraId="172B118A" w14:textId="77777777" w:rsidTr="005F01BA">
        <w:trPr>
          <w:trHeight w:val="1993"/>
        </w:trPr>
        <w:tc>
          <w:tcPr>
            <w:tcW w:w="254" w:type="dxa"/>
            <w:tcBorders>
              <w:top w:val="nil"/>
              <w:left w:val="nil"/>
              <w:bottom w:val="nil"/>
              <w:right w:val="nil"/>
            </w:tcBorders>
            <w:shd w:val="clear" w:color="auto" w:fill="auto"/>
          </w:tcPr>
          <w:p w14:paraId="4CF95F73" w14:textId="77777777" w:rsidR="006D6D2E" w:rsidRPr="00BE70D2" w:rsidRDefault="006D6D2E" w:rsidP="00E6373F">
            <w:pPr>
              <w:jc w:val="both"/>
              <w:rPr>
                <w:color w:val="000000" w:themeColor="text1"/>
                <w:sz w:val="21"/>
                <w:szCs w:val="21"/>
                <w:rPrChange w:id="12853" w:author="Chen Liao" w:date="2021-06-01T21:13:00Z">
                  <w:rPr>
                    <w:sz w:val="21"/>
                    <w:szCs w:val="21"/>
                  </w:rPr>
                </w:rPrChange>
              </w:rPr>
            </w:pPr>
          </w:p>
        </w:tc>
        <w:tc>
          <w:tcPr>
            <w:tcW w:w="8371" w:type="dxa"/>
            <w:tcBorders>
              <w:top w:val="nil"/>
              <w:left w:val="nil"/>
              <w:bottom w:val="nil"/>
              <w:right w:val="nil"/>
            </w:tcBorders>
            <w:shd w:val="clear" w:color="auto" w:fill="auto"/>
          </w:tcPr>
          <w:p w14:paraId="15CF9A7E" w14:textId="6B749A34" w:rsidR="006D6D2E" w:rsidRPr="00BE70D2" w:rsidRDefault="00EE5B84" w:rsidP="00E6373F">
            <w:pPr>
              <w:jc w:val="both"/>
              <w:rPr>
                <w:color w:val="000000" w:themeColor="text1"/>
                <w:sz w:val="21"/>
                <w:szCs w:val="21"/>
                <w:rPrChange w:id="12854" w:author="Chen Liao" w:date="2021-06-01T21:13:00Z">
                  <w:rPr>
                    <w:sz w:val="21"/>
                    <w:szCs w:val="21"/>
                  </w:rPr>
                </w:rPrChange>
              </w:rPr>
            </w:pPr>
            <m:oMathPara>
              <m:oMath>
                <m:d>
                  <m:dPr>
                    <m:begChr m:val="["/>
                    <m:endChr m:val="]"/>
                    <m:ctrlPr>
                      <w:rPr>
                        <w:rFonts w:ascii="Cambria Math" w:hAnsi="Cambria Math"/>
                        <w:color w:val="000000" w:themeColor="text1"/>
                        <w:sz w:val="16"/>
                        <w:szCs w:val="16"/>
                        <w:rPrChange w:id="12855" w:author="Chen Liao" w:date="2021-06-01T21:13:00Z">
                          <w:rPr>
                            <w:rFonts w:ascii="Cambria Math" w:hAnsi="Cambria Math"/>
                            <w:color w:val="000000" w:themeColor="text1"/>
                            <w:sz w:val="16"/>
                            <w:szCs w:val="16"/>
                          </w:rPr>
                        </w:rPrChange>
                      </w:rPr>
                    </m:ctrlPr>
                  </m:dPr>
                  <m:e>
                    <m:m>
                      <m:mPr>
                        <m:mcs>
                          <m:mc>
                            <m:mcPr>
                              <m:count m:val="1"/>
                              <m:mcJc m:val="center"/>
                            </m:mcPr>
                          </m:mc>
                        </m:mcs>
                        <m:ctrlPr>
                          <w:rPr>
                            <w:rFonts w:ascii="Cambria Math" w:hAnsi="Cambria Math"/>
                            <w:color w:val="000000" w:themeColor="text1"/>
                            <w:sz w:val="16"/>
                            <w:szCs w:val="16"/>
                            <w:rPrChange w:id="12856" w:author="Chen Liao" w:date="2021-06-01T21:13:00Z">
                              <w:rPr>
                                <w:rFonts w:ascii="Cambria Math" w:hAnsi="Cambria Math"/>
                                <w:color w:val="000000" w:themeColor="text1"/>
                                <w:sz w:val="16"/>
                                <w:szCs w:val="16"/>
                              </w:rPr>
                            </w:rPrChange>
                          </w:rPr>
                        </m:ctrlPr>
                      </m:mPr>
                      <m:mr>
                        <m:e>
                          <m:sSubSup>
                            <m:sSubSupPr>
                              <m:ctrlPr>
                                <w:rPr>
                                  <w:rFonts w:ascii="Cambria Math" w:hAnsi="Cambria Math"/>
                                  <w:i/>
                                  <w:color w:val="000000" w:themeColor="text1"/>
                                  <w:sz w:val="16"/>
                                  <w:szCs w:val="16"/>
                                  <w:rPrChange w:id="12857" w:author="Chen Liao" w:date="2021-06-01T21:13:00Z">
                                    <w:rPr>
                                      <w:rFonts w:ascii="Cambria Math" w:hAnsi="Cambria Math"/>
                                      <w:i/>
                                      <w:color w:val="000000" w:themeColor="text1"/>
                                      <w:sz w:val="16"/>
                                      <w:szCs w:val="16"/>
                                    </w:rPr>
                                  </w:rPrChange>
                                </w:rPr>
                              </m:ctrlPr>
                            </m:sSubSupPr>
                            <m:e>
                              <m:d>
                                <m:dPr>
                                  <m:ctrlPr>
                                    <w:rPr>
                                      <w:rFonts w:ascii="Cambria Math" w:hAnsi="Cambria Math"/>
                                      <w:i/>
                                      <w:color w:val="000000" w:themeColor="text1"/>
                                      <w:sz w:val="16"/>
                                      <w:szCs w:val="16"/>
                                      <w:rPrChange w:id="12858" w:author="Chen Liao" w:date="2021-06-01T21:13:00Z">
                                        <w:rPr>
                                          <w:rFonts w:ascii="Cambria Math" w:hAnsi="Cambria Math"/>
                                          <w:i/>
                                          <w:color w:val="000000" w:themeColor="text1"/>
                                          <w:sz w:val="16"/>
                                          <w:szCs w:val="16"/>
                                        </w:rPr>
                                      </w:rPrChange>
                                    </w:rPr>
                                  </m:ctrlPr>
                                </m:dPr>
                                <m:e>
                                  <m:func>
                                    <m:funcPr>
                                      <m:ctrlPr>
                                        <w:rPr>
                                          <w:rFonts w:ascii="Cambria Math" w:hAnsi="Cambria Math"/>
                                          <w:color w:val="000000" w:themeColor="text1"/>
                                          <w:sz w:val="16"/>
                                          <w:szCs w:val="16"/>
                                          <w:rPrChange w:id="12859" w:author="Chen Liao" w:date="2021-06-01T21:13:00Z">
                                            <w:rPr>
                                              <w:rFonts w:ascii="Cambria Math" w:hAnsi="Cambria Math"/>
                                              <w:color w:val="000000" w:themeColor="text1"/>
                                              <w:sz w:val="16"/>
                                              <w:szCs w:val="16"/>
                                            </w:rPr>
                                          </w:rPrChange>
                                        </w:rPr>
                                      </m:ctrlPr>
                                    </m:funcPr>
                                    <m:fName>
                                      <m:r>
                                        <m:rPr>
                                          <m:sty m:val="p"/>
                                        </m:rPr>
                                        <w:rPr>
                                          <w:rFonts w:ascii="Cambria Math" w:hAnsi="Cambria Math"/>
                                          <w:color w:val="000000" w:themeColor="text1"/>
                                          <w:sz w:val="16"/>
                                          <w:szCs w:val="16"/>
                                          <w:rPrChange w:id="12860" w:author="Chen Liao" w:date="2021-06-01T21:13:00Z">
                                            <w:rPr>
                                              <w:rFonts w:ascii="Cambria Math" w:hAnsi="Cambria Math"/>
                                              <w:sz w:val="16"/>
                                              <w:szCs w:val="16"/>
                                            </w:rPr>
                                          </w:rPrChange>
                                        </w:rPr>
                                        <m:t>log</m:t>
                                      </m:r>
                                      <m:ctrlPr>
                                        <w:rPr>
                                          <w:rFonts w:ascii="Cambria Math" w:hAnsi="Cambria Math"/>
                                          <w:i/>
                                          <w:color w:val="000000" w:themeColor="text1"/>
                                          <w:sz w:val="16"/>
                                          <w:szCs w:val="16"/>
                                          <w:rPrChange w:id="12861" w:author="Chen Liao" w:date="2021-06-01T21:13:00Z">
                                            <w:rPr>
                                              <w:rFonts w:ascii="Cambria Math" w:hAnsi="Cambria Math"/>
                                              <w:i/>
                                              <w:color w:val="000000" w:themeColor="text1"/>
                                              <w:sz w:val="16"/>
                                              <w:szCs w:val="16"/>
                                            </w:rPr>
                                          </w:rPrChange>
                                        </w:rPr>
                                      </m:ctrlPr>
                                    </m:fName>
                                    <m:e>
                                      <m:d>
                                        <m:dPr>
                                          <m:ctrlPr>
                                            <w:rPr>
                                              <w:rFonts w:ascii="Cambria Math" w:hAnsi="Cambria Math"/>
                                              <w:i/>
                                              <w:color w:val="000000" w:themeColor="text1"/>
                                              <w:sz w:val="16"/>
                                              <w:szCs w:val="16"/>
                                              <w:rPrChange w:id="12862" w:author="Chen Liao" w:date="2021-06-01T21:13:00Z">
                                                <w:rPr>
                                                  <w:rFonts w:ascii="Cambria Math" w:hAnsi="Cambria Math"/>
                                                  <w:i/>
                                                  <w:color w:val="000000" w:themeColor="text1"/>
                                                  <w:sz w:val="16"/>
                                                  <w:szCs w:val="16"/>
                                                </w:rPr>
                                              </w:rPrChange>
                                            </w:rPr>
                                          </m:ctrlPr>
                                        </m:dPr>
                                        <m:e>
                                          <m:sSub>
                                            <m:sSubPr>
                                              <m:ctrlPr>
                                                <w:rPr>
                                                  <w:rFonts w:ascii="Cambria Math" w:hAnsi="Cambria Math"/>
                                                  <w:i/>
                                                  <w:color w:val="000000" w:themeColor="text1"/>
                                                  <w:sz w:val="16"/>
                                                  <w:szCs w:val="16"/>
                                                  <w:rPrChange w:id="12863" w:author="Chen Liao" w:date="2021-06-01T21:13:00Z">
                                                    <w:rPr>
                                                      <w:rFonts w:ascii="Cambria Math" w:hAnsi="Cambria Math"/>
                                                      <w:i/>
                                                      <w:color w:val="000000" w:themeColor="text1"/>
                                                      <w:sz w:val="16"/>
                                                      <w:szCs w:val="16"/>
                                                    </w:rPr>
                                                  </w:rPrChange>
                                                </w:rPr>
                                              </m:ctrlPr>
                                            </m:sSubPr>
                                            <m:e>
                                              <m:r>
                                                <w:rPr>
                                                  <w:rFonts w:ascii="Cambria Math" w:hAnsi="Cambria Math"/>
                                                  <w:color w:val="000000" w:themeColor="text1"/>
                                                  <w:sz w:val="16"/>
                                                  <w:szCs w:val="16"/>
                                                  <w:rPrChange w:id="12864" w:author="Chen Liao" w:date="2021-06-01T21:13:00Z">
                                                    <w:rPr>
                                                      <w:rFonts w:ascii="Cambria Math" w:hAnsi="Cambria Math"/>
                                                      <w:sz w:val="16"/>
                                                      <w:szCs w:val="16"/>
                                                    </w:rPr>
                                                  </w:rPrChange>
                                                </w:rPr>
                                                <m:t>x</m:t>
                                              </m:r>
                                            </m:e>
                                            <m:sub>
                                              <m:r>
                                                <w:rPr>
                                                  <w:rFonts w:ascii="Cambria Math" w:hAnsi="Cambria Math"/>
                                                  <w:color w:val="000000" w:themeColor="text1"/>
                                                  <w:sz w:val="16"/>
                                                  <w:szCs w:val="16"/>
                                                  <w:rPrChange w:id="12865" w:author="Chen Liao" w:date="2021-06-01T21:13:00Z">
                                                    <w:rPr>
                                                      <w:rFonts w:ascii="Cambria Math" w:hAnsi="Cambria Math"/>
                                                      <w:sz w:val="16"/>
                                                      <w:szCs w:val="16"/>
                                                    </w:rPr>
                                                  </w:rPrChange>
                                                </w:rPr>
                                                <m:t>1</m:t>
                                              </m:r>
                                            </m:sub>
                                          </m:sSub>
                                        </m:e>
                                      </m:d>
                                    </m:e>
                                  </m:func>
                                </m:e>
                              </m:d>
                            </m:e>
                            <m:sub>
                              <m:r>
                                <w:rPr>
                                  <w:rFonts w:ascii="Cambria Math" w:hAnsi="Cambria Math"/>
                                  <w:color w:val="000000" w:themeColor="text1"/>
                                  <w:sz w:val="16"/>
                                  <w:szCs w:val="16"/>
                                  <w:rPrChange w:id="12866" w:author="Chen Liao" w:date="2021-06-01T21:13:00Z">
                                    <w:rPr>
                                      <w:rFonts w:ascii="Cambria Math" w:hAnsi="Cambria Math"/>
                                      <w:sz w:val="16"/>
                                      <w:szCs w:val="16"/>
                                    </w:rPr>
                                  </w:rPrChange>
                                </w:rPr>
                                <m:t>t=</m:t>
                              </m:r>
                              <m:sSub>
                                <m:sSubPr>
                                  <m:ctrlPr>
                                    <w:rPr>
                                      <w:rFonts w:ascii="Cambria Math" w:hAnsi="Cambria Math"/>
                                      <w:i/>
                                      <w:color w:val="000000" w:themeColor="text1"/>
                                      <w:sz w:val="16"/>
                                      <w:szCs w:val="16"/>
                                      <w:rPrChange w:id="12867" w:author="Chen Liao" w:date="2021-06-01T21:13:00Z">
                                        <w:rPr>
                                          <w:rFonts w:ascii="Cambria Math" w:hAnsi="Cambria Math"/>
                                          <w:i/>
                                          <w:color w:val="000000" w:themeColor="text1"/>
                                          <w:sz w:val="16"/>
                                          <w:szCs w:val="16"/>
                                        </w:rPr>
                                      </w:rPrChange>
                                    </w:rPr>
                                  </m:ctrlPr>
                                </m:sSubPr>
                                <m:e>
                                  <m:r>
                                    <w:rPr>
                                      <w:rFonts w:ascii="Cambria Math" w:hAnsi="Cambria Math"/>
                                      <w:color w:val="000000" w:themeColor="text1"/>
                                      <w:sz w:val="16"/>
                                      <w:szCs w:val="16"/>
                                      <w:rPrChange w:id="12868" w:author="Chen Liao" w:date="2021-06-01T21:13:00Z">
                                        <w:rPr>
                                          <w:rFonts w:ascii="Cambria Math" w:hAnsi="Cambria Math"/>
                                          <w:sz w:val="16"/>
                                          <w:szCs w:val="16"/>
                                        </w:rPr>
                                      </w:rPrChange>
                                    </w:rPr>
                                    <m:t>t</m:t>
                                  </m:r>
                                </m:e>
                                <m:sub>
                                  <m:r>
                                    <w:rPr>
                                      <w:rFonts w:ascii="Cambria Math" w:hAnsi="Cambria Math"/>
                                      <w:color w:val="000000" w:themeColor="text1"/>
                                      <w:sz w:val="16"/>
                                      <w:szCs w:val="16"/>
                                      <w:rPrChange w:id="12869" w:author="Chen Liao" w:date="2021-06-01T21:13:00Z">
                                        <w:rPr>
                                          <w:rFonts w:ascii="Cambria Math" w:hAnsi="Cambria Math"/>
                                          <w:sz w:val="16"/>
                                          <w:szCs w:val="16"/>
                                        </w:rPr>
                                      </w:rPrChange>
                                    </w:rPr>
                                    <m:t>1</m:t>
                                  </m:r>
                                </m:sub>
                              </m:sSub>
                            </m:sub>
                            <m:sup>
                              <m:r>
                                <w:rPr>
                                  <w:rFonts w:ascii="Cambria Math" w:hAnsi="Cambria Math"/>
                                  <w:color w:val="000000" w:themeColor="text1"/>
                                  <w:sz w:val="16"/>
                                  <w:szCs w:val="16"/>
                                  <w:rPrChange w:id="12870" w:author="Chen Liao" w:date="2021-06-01T21:13:00Z">
                                    <w:rPr>
                                      <w:rFonts w:ascii="Cambria Math" w:hAnsi="Cambria Math"/>
                                      <w:sz w:val="16"/>
                                      <w:szCs w:val="16"/>
                                    </w:rPr>
                                  </w:rPrChange>
                                </w:rPr>
                                <m:t>'</m:t>
                              </m:r>
                            </m:sup>
                          </m:sSubSup>
                        </m:e>
                      </m:mr>
                      <m:mr>
                        <m:e>
                          <m:m>
                            <m:mPr>
                              <m:mcs>
                                <m:mc>
                                  <m:mcPr>
                                    <m:count m:val="1"/>
                                    <m:mcJc m:val="center"/>
                                  </m:mcPr>
                                </m:mc>
                              </m:mcs>
                              <m:ctrlPr>
                                <w:rPr>
                                  <w:rFonts w:ascii="Cambria Math" w:hAnsi="Cambria Math"/>
                                  <w:color w:val="000000" w:themeColor="text1"/>
                                  <w:sz w:val="16"/>
                                  <w:szCs w:val="16"/>
                                  <w:rPrChange w:id="12871" w:author="Chen Liao" w:date="2021-06-01T21:13:00Z">
                                    <w:rPr>
                                      <w:rFonts w:ascii="Cambria Math" w:hAnsi="Cambria Math"/>
                                      <w:color w:val="000000" w:themeColor="text1"/>
                                      <w:sz w:val="16"/>
                                      <w:szCs w:val="16"/>
                                    </w:rPr>
                                  </w:rPrChange>
                                </w:rPr>
                              </m:ctrlPr>
                            </m:mPr>
                            <m:mr>
                              <m:e>
                                <m:r>
                                  <w:rPr>
                                    <w:rFonts w:ascii="Cambria Math" w:hAnsi="Cambria Math"/>
                                    <w:color w:val="000000" w:themeColor="text1"/>
                                    <w:sz w:val="16"/>
                                    <w:szCs w:val="16"/>
                                    <w:rPrChange w:id="12872" w:author="Chen Liao" w:date="2021-06-01T21:13:00Z">
                                      <w:rPr>
                                        <w:rFonts w:ascii="Cambria Math" w:hAnsi="Cambria Math"/>
                                        <w:sz w:val="16"/>
                                        <w:szCs w:val="16"/>
                                      </w:rPr>
                                    </w:rPrChange>
                                  </w:rPr>
                                  <m:t>⋮</m:t>
                                </m:r>
                              </m:e>
                            </m:mr>
                            <m:mr>
                              <m:e>
                                <m:sSubSup>
                                  <m:sSubSupPr>
                                    <m:ctrlPr>
                                      <w:rPr>
                                        <w:rFonts w:ascii="Cambria Math" w:hAnsi="Cambria Math"/>
                                        <w:i/>
                                        <w:color w:val="000000" w:themeColor="text1"/>
                                        <w:sz w:val="16"/>
                                        <w:szCs w:val="16"/>
                                        <w:rPrChange w:id="12873" w:author="Chen Liao" w:date="2021-06-01T21:13:00Z">
                                          <w:rPr>
                                            <w:rFonts w:ascii="Cambria Math" w:hAnsi="Cambria Math"/>
                                            <w:i/>
                                            <w:color w:val="000000" w:themeColor="text1"/>
                                            <w:sz w:val="16"/>
                                            <w:szCs w:val="16"/>
                                          </w:rPr>
                                        </w:rPrChange>
                                      </w:rPr>
                                    </m:ctrlPr>
                                  </m:sSubSupPr>
                                  <m:e>
                                    <m:d>
                                      <m:dPr>
                                        <m:ctrlPr>
                                          <w:rPr>
                                            <w:rFonts w:ascii="Cambria Math" w:hAnsi="Cambria Math"/>
                                            <w:i/>
                                            <w:color w:val="000000" w:themeColor="text1"/>
                                            <w:sz w:val="16"/>
                                            <w:szCs w:val="16"/>
                                            <w:rPrChange w:id="12874" w:author="Chen Liao" w:date="2021-06-01T21:13:00Z">
                                              <w:rPr>
                                                <w:rFonts w:ascii="Cambria Math" w:hAnsi="Cambria Math"/>
                                                <w:i/>
                                                <w:color w:val="000000" w:themeColor="text1"/>
                                                <w:sz w:val="16"/>
                                                <w:szCs w:val="16"/>
                                              </w:rPr>
                                            </w:rPrChange>
                                          </w:rPr>
                                        </m:ctrlPr>
                                      </m:dPr>
                                      <m:e>
                                        <m:func>
                                          <m:funcPr>
                                            <m:ctrlPr>
                                              <w:rPr>
                                                <w:rFonts w:ascii="Cambria Math" w:hAnsi="Cambria Math"/>
                                                <w:color w:val="000000" w:themeColor="text1"/>
                                                <w:sz w:val="16"/>
                                                <w:szCs w:val="16"/>
                                                <w:rPrChange w:id="12875" w:author="Chen Liao" w:date="2021-06-01T21:13:00Z">
                                                  <w:rPr>
                                                    <w:rFonts w:ascii="Cambria Math" w:hAnsi="Cambria Math"/>
                                                    <w:color w:val="000000" w:themeColor="text1"/>
                                                    <w:sz w:val="16"/>
                                                    <w:szCs w:val="16"/>
                                                  </w:rPr>
                                                </w:rPrChange>
                                              </w:rPr>
                                            </m:ctrlPr>
                                          </m:funcPr>
                                          <m:fName>
                                            <m:r>
                                              <m:rPr>
                                                <m:sty m:val="p"/>
                                              </m:rPr>
                                              <w:rPr>
                                                <w:rFonts w:ascii="Cambria Math" w:hAnsi="Cambria Math"/>
                                                <w:color w:val="000000" w:themeColor="text1"/>
                                                <w:sz w:val="16"/>
                                                <w:szCs w:val="16"/>
                                                <w:rPrChange w:id="12876" w:author="Chen Liao" w:date="2021-06-01T21:13:00Z">
                                                  <w:rPr>
                                                    <w:rFonts w:ascii="Cambria Math" w:hAnsi="Cambria Math"/>
                                                    <w:sz w:val="16"/>
                                                    <w:szCs w:val="16"/>
                                                  </w:rPr>
                                                </w:rPrChange>
                                              </w:rPr>
                                              <m:t>log</m:t>
                                            </m:r>
                                            <m:ctrlPr>
                                              <w:rPr>
                                                <w:rFonts w:ascii="Cambria Math" w:hAnsi="Cambria Math"/>
                                                <w:i/>
                                                <w:color w:val="000000" w:themeColor="text1"/>
                                                <w:sz w:val="16"/>
                                                <w:szCs w:val="16"/>
                                                <w:rPrChange w:id="12877" w:author="Chen Liao" w:date="2021-06-01T21:13:00Z">
                                                  <w:rPr>
                                                    <w:rFonts w:ascii="Cambria Math" w:hAnsi="Cambria Math"/>
                                                    <w:i/>
                                                    <w:color w:val="000000" w:themeColor="text1"/>
                                                    <w:sz w:val="16"/>
                                                    <w:szCs w:val="16"/>
                                                  </w:rPr>
                                                </w:rPrChange>
                                              </w:rPr>
                                            </m:ctrlPr>
                                          </m:fName>
                                          <m:e>
                                            <m:d>
                                              <m:dPr>
                                                <m:ctrlPr>
                                                  <w:rPr>
                                                    <w:rFonts w:ascii="Cambria Math" w:hAnsi="Cambria Math"/>
                                                    <w:i/>
                                                    <w:color w:val="000000" w:themeColor="text1"/>
                                                    <w:sz w:val="16"/>
                                                    <w:szCs w:val="16"/>
                                                    <w:rPrChange w:id="12878" w:author="Chen Liao" w:date="2021-06-01T21:13:00Z">
                                                      <w:rPr>
                                                        <w:rFonts w:ascii="Cambria Math" w:hAnsi="Cambria Math"/>
                                                        <w:i/>
                                                        <w:color w:val="000000" w:themeColor="text1"/>
                                                        <w:sz w:val="16"/>
                                                        <w:szCs w:val="16"/>
                                                      </w:rPr>
                                                    </w:rPrChange>
                                                  </w:rPr>
                                                </m:ctrlPr>
                                              </m:dPr>
                                              <m:e>
                                                <m:sSub>
                                                  <m:sSubPr>
                                                    <m:ctrlPr>
                                                      <w:rPr>
                                                        <w:rFonts w:ascii="Cambria Math" w:hAnsi="Cambria Math"/>
                                                        <w:i/>
                                                        <w:color w:val="000000" w:themeColor="text1"/>
                                                        <w:sz w:val="16"/>
                                                        <w:szCs w:val="16"/>
                                                        <w:rPrChange w:id="12879" w:author="Chen Liao" w:date="2021-06-01T21:13:00Z">
                                                          <w:rPr>
                                                            <w:rFonts w:ascii="Cambria Math" w:hAnsi="Cambria Math"/>
                                                            <w:i/>
                                                            <w:color w:val="000000" w:themeColor="text1"/>
                                                            <w:sz w:val="16"/>
                                                            <w:szCs w:val="16"/>
                                                          </w:rPr>
                                                        </w:rPrChange>
                                                      </w:rPr>
                                                    </m:ctrlPr>
                                                  </m:sSubPr>
                                                  <m:e>
                                                    <m:r>
                                                      <w:rPr>
                                                        <w:rFonts w:ascii="Cambria Math" w:hAnsi="Cambria Math"/>
                                                        <w:color w:val="000000" w:themeColor="text1"/>
                                                        <w:sz w:val="16"/>
                                                        <w:szCs w:val="16"/>
                                                        <w:rPrChange w:id="12880" w:author="Chen Liao" w:date="2021-06-01T21:13:00Z">
                                                          <w:rPr>
                                                            <w:rFonts w:ascii="Cambria Math" w:hAnsi="Cambria Math"/>
                                                            <w:sz w:val="16"/>
                                                            <w:szCs w:val="16"/>
                                                          </w:rPr>
                                                        </w:rPrChange>
                                                      </w:rPr>
                                                      <m:t>x</m:t>
                                                    </m:r>
                                                  </m:e>
                                                  <m:sub>
                                                    <m:r>
                                                      <w:rPr>
                                                        <w:rFonts w:ascii="Cambria Math" w:hAnsi="Cambria Math"/>
                                                        <w:color w:val="000000" w:themeColor="text1"/>
                                                        <w:sz w:val="16"/>
                                                        <w:szCs w:val="16"/>
                                                        <w:rPrChange w:id="12881" w:author="Chen Liao" w:date="2021-06-01T21:13:00Z">
                                                          <w:rPr>
                                                            <w:rFonts w:ascii="Cambria Math" w:hAnsi="Cambria Math"/>
                                                            <w:sz w:val="16"/>
                                                            <w:szCs w:val="16"/>
                                                          </w:rPr>
                                                        </w:rPrChange>
                                                      </w:rPr>
                                                      <m:t>1</m:t>
                                                    </m:r>
                                                  </m:sub>
                                                </m:sSub>
                                              </m:e>
                                            </m:d>
                                          </m:e>
                                        </m:func>
                                      </m:e>
                                    </m:d>
                                  </m:e>
                                  <m:sub>
                                    <m:r>
                                      <w:rPr>
                                        <w:rFonts w:ascii="Cambria Math" w:hAnsi="Cambria Math"/>
                                        <w:color w:val="000000" w:themeColor="text1"/>
                                        <w:sz w:val="16"/>
                                        <w:szCs w:val="16"/>
                                        <w:rPrChange w:id="12882" w:author="Chen Liao" w:date="2021-06-01T21:13:00Z">
                                          <w:rPr>
                                            <w:rFonts w:ascii="Cambria Math" w:hAnsi="Cambria Math"/>
                                            <w:sz w:val="16"/>
                                            <w:szCs w:val="16"/>
                                          </w:rPr>
                                        </w:rPrChange>
                                      </w:rPr>
                                      <m:t>t=</m:t>
                                    </m:r>
                                    <m:sSub>
                                      <m:sSubPr>
                                        <m:ctrlPr>
                                          <w:rPr>
                                            <w:rFonts w:ascii="Cambria Math" w:hAnsi="Cambria Math"/>
                                            <w:i/>
                                            <w:color w:val="000000" w:themeColor="text1"/>
                                            <w:sz w:val="16"/>
                                            <w:szCs w:val="16"/>
                                            <w:rPrChange w:id="12883" w:author="Chen Liao" w:date="2021-06-01T21:13:00Z">
                                              <w:rPr>
                                                <w:rFonts w:ascii="Cambria Math" w:hAnsi="Cambria Math"/>
                                                <w:i/>
                                                <w:color w:val="000000" w:themeColor="text1"/>
                                                <w:sz w:val="16"/>
                                                <w:szCs w:val="16"/>
                                              </w:rPr>
                                            </w:rPrChange>
                                          </w:rPr>
                                        </m:ctrlPr>
                                      </m:sSubPr>
                                      <m:e>
                                        <m:r>
                                          <w:rPr>
                                            <w:rFonts w:ascii="Cambria Math" w:hAnsi="Cambria Math"/>
                                            <w:color w:val="000000" w:themeColor="text1"/>
                                            <w:sz w:val="16"/>
                                            <w:szCs w:val="16"/>
                                            <w:rPrChange w:id="12884" w:author="Chen Liao" w:date="2021-06-01T21:13:00Z">
                                              <w:rPr>
                                                <w:rFonts w:ascii="Cambria Math" w:hAnsi="Cambria Math"/>
                                                <w:sz w:val="16"/>
                                                <w:szCs w:val="16"/>
                                              </w:rPr>
                                            </w:rPrChange>
                                          </w:rPr>
                                          <m:t>t</m:t>
                                        </m:r>
                                      </m:e>
                                      <m:sub>
                                        <m:r>
                                          <w:rPr>
                                            <w:rFonts w:ascii="Cambria Math" w:hAnsi="Cambria Math"/>
                                            <w:color w:val="000000" w:themeColor="text1"/>
                                            <w:sz w:val="16"/>
                                            <w:szCs w:val="16"/>
                                            <w:rPrChange w:id="12885" w:author="Chen Liao" w:date="2021-06-01T21:13:00Z">
                                              <w:rPr>
                                                <w:rFonts w:ascii="Cambria Math" w:hAnsi="Cambria Math"/>
                                                <w:sz w:val="16"/>
                                                <w:szCs w:val="16"/>
                                              </w:rPr>
                                            </w:rPrChange>
                                          </w:rPr>
                                          <m:t>N</m:t>
                                        </m:r>
                                      </m:sub>
                                    </m:sSub>
                                  </m:sub>
                                  <m:sup>
                                    <m:r>
                                      <w:rPr>
                                        <w:rFonts w:ascii="Cambria Math" w:hAnsi="Cambria Math"/>
                                        <w:color w:val="000000" w:themeColor="text1"/>
                                        <w:sz w:val="16"/>
                                        <w:szCs w:val="16"/>
                                        <w:rPrChange w:id="12886" w:author="Chen Liao" w:date="2021-06-01T21:13:00Z">
                                          <w:rPr>
                                            <w:rFonts w:ascii="Cambria Math" w:hAnsi="Cambria Math"/>
                                            <w:sz w:val="16"/>
                                            <w:szCs w:val="16"/>
                                          </w:rPr>
                                        </w:rPrChange>
                                      </w:rPr>
                                      <m:t>'</m:t>
                                    </m:r>
                                  </m:sup>
                                </m:sSubSup>
                              </m:e>
                            </m:mr>
                            <m:mr>
                              <m:e>
                                <m:m>
                                  <m:mPr>
                                    <m:mcs>
                                      <m:mc>
                                        <m:mcPr>
                                          <m:count m:val="1"/>
                                          <m:mcJc m:val="center"/>
                                        </m:mcPr>
                                      </m:mc>
                                    </m:mcs>
                                    <m:ctrlPr>
                                      <w:rPr>
                                        <w:rFonts w:ascii="Cambria Math" w:hAnsi="Cambria Math"/>
                                        <w:i/>
                                        <w:color w:val="000000" w:themeColor="text1"/>
                                        <w:sz w:val="16"/>
                                        <w:szCs w:val="16"/>
                                        <w:rPrChange w:id="12887" w:author="Chen Liao" w:date="2021-06-01T21:13: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2888" w:author="Chen Liao" w:date="2021-06-01T21:13:00Z">
                                            <w:rPr>
                                              <w:rFonts w:ascii="Cambria Math" w:hAnsi="Cambria Math"/>
                                              <w:sz w:val="16"/>
                                              <w:szCs w:val="16"/>
                                            </w:rPr>
                                          </w:rPrChange>
                                        </w:rPr>
                                        <m:t>⋮</m:t>
                                      </m:r>
                                    </m:e>
                                  </m:mr>
                                  <m:mr>
                                    <m:e>
                                      <m:sSubSup>
                                        <m:sSubSupPr>
                                          <m:ctrlPr>
                                            <w:rPr>
                                              <w:rFonts w:ascii="Cambria Math" w:hAnsi="Cambria Math"/>
                                              <w:i/>
                                              <w:color w:val="000000" w:themeColor="text1"/>
                                              <w:sz w:val="16"/>
                                              <w:szCs w:val="16"/>
                                              <w:rPrChange w:id="12889" w:author="Chen Liao" w:date="2021-06-01T21:13:00Z">
                                                <w:rPr>
                                                  <w:rFonts w:ascii="Cambria Math" w:hAnsi="Cambria Math"/>
                                                  <w:i/>
                                                  <w:color w:val="000000" w:themeColor="text1"/>
                                                  <w:sz w:val="16"/>
                                                  <w:szCs w:val="16"/>
                                                </w:rPr>
                                              </w:rPrChange>
                                            </w:rPr>
                                          </m:ctrlPr>
                                        </m:sSubSupPr>
                                        <m:e>
                                          <m:d>
                                            <m:dPr>
                                              <m:ctrlPr>
                                                <w:rPr>
                                                  <w:rFonts w:ascii="Cambria Math" w:hAnsi="Cambria Math"/>
                                                  <w:i/>
                                                  <w:color w:val="000000" w:themeColor="text1"/>
                                                  <w:sz w:val="16"/>
                                                  <w:szCs w:val="16"/>
                                                  <w:rPrChange w:id="12890" w:author="Chen Liao" w:date="2021-06-01T21:13:00Z">
                                                    <w:rPr>
                                                      <w:rFonts w:ascii="Cambria Math" w:hAnsi="Cambria Math"/>
                                                      <w:i/>
                                                      <w:color w:val="000000" w:themeColor="text1"/>
                                                      <w:sz w:val="16"/>
                                                      <w:szCs w:val="16"/>
                                                    </w:rPr>
                                                  </w:rPrChange>
                                                </w:rPr>
                                              </m:ctrlPr>
                                            </m:dPr>
                                            <m:e>
                                              <m:func>
                                                <m:funcPr>
                                                  <m:ctrlPr>
                                                    <w:rPr>
                                                      <w:rFonts w:ascii="Cambria Math" w:hAnsi="Cambria Math"/>
                                                      <w:color w:val="000000" w:themeColor="text1"/>
                                                      <w:sz w:val="16"/>
                                                      <w:szCs w:val="16"/>
                                                      <w:rPrChange w:id="12891" w:author="Chen Liao" w:date="2021-06-01T21:13:00Z">
                                                        <w:rPr>
                                                          <w:rFonts w:ascii="Cambria Math" w:hAnsi="Cambria Math"/>
                                                          <w:color w:val="000000" w:themeColor="text1"/>
                                                          <w:sz w:val="16"/>
                                                          <w:szCs w:val="16"/>
                                                        </w:rPr>
                                                      </w:rPrChange>
                                                    </w:rPr>
                                                  </m:ctrlPr>
                                                </m:funcPr>
                                                <m:fName>
                                                  <m:r>
                                                    <m:rPr>
                                                      <m:sty m:val="p"/>
                                                    </m:rPr>
                                                    <w:rPr>
                                                      <w:rFonts w:ascii="Cambria Math" w:hAnsi="Cambria Math"/>
                                                      <w:color w:val="000000" w:themeColor="text1"/>
                                                      <w:sz w:val="16"/>
                                                      <w:szCs w:val="16"/>
                                                      <w:rPrChange w:id="12892" w:author="Chen Liao" w:date="2021-06-01T21:13:00Z">
                                                        <w:rPr>
                                                          <w:rFonts w:ascii="Cambria Math" w:hAnsi="Cambria Math"/>
                                                          <w:sz w:val="16"/>
                                                          <w:szCs w:val="16"/>
                                                        </w:rPr>
                                                      </w:rPrChange>
                                                    </w:rPr>
                                                    <m:t>log</m:t>
                                                  </m:r>
                                                  <m:ctrlPr>
                                                    <w:rPr>
                                                      <w:rFonts w:ascii="Cambria Math" w:hAnsi="Cambria Math"/>
                                                      <w:i/>
                                                      <w:color w:val="000000" w:themeColor="text1"/>
                                                      <w:sz w:val="16"/>
                                                      <w:szCs w:val="16"/>
                                                      <w:rPrChange w:id="12893" w:author="Chen Liao" w:date="2021-06-01T21:13:00Z">
                                                        <w:rPr>
                                                          <w:rFonts w:ascii="Cambria Math" w:hAnsi="Cambria Math"/>
                                                          <w:i/>
                                                          <w:color w:val="000000" w:themeColor="text1"/>
                                                          <w:sz w:val="16"/>
                                                          <w:szCs w:val="16"/>
                                                        </w:rPr>
                                                      </w:rPrChange>
                                                    </w:rPr>
                                                  </m:ctrlPr>
                                                </m:fName>
                                                <m:e>
                                                  <m:d>
                                                    <m:dPr>
                                                      <m:ctrlPr>
                                                        <w:rPr>
                                                          <w:rFonts w:ascii="Cambria Math" w:hAnsi="Cambria Math"/>
                                                          <w:i/>
                                                          <w:color w:val="000000" w:themeColor="text1"/>
                                                          <w:sz w:val="16"/>
                                                          <w:szCs w:val="16"/>
                                                          <w:rPrChange w:id="12894" w:author="Chen Liao" w:date="2021-06-01T21:13:00Z">
                                                            <w:rPr>
                                                              <w:rFonts w:ascii="Cambria Math" w:hAnsi="Cambria Math"/>
                                                              <w:i/>
                                                              <w:color w:val="000000" w:themeColor="text1"/>
                                                              <w:sz w:val="16"/>
                                                              <w:szCs w:val="16"/>
                                                            </w:rPr>
                                                          </w:rPrChange>
                                                        </w:rPr>
                                                      </m:ctrlPr>
                                                    </m:dPr>
                                                    <m:e>
                                                      <m:sSub>
                                                        <m:sSubPr>
                                                          <m:ctrlPr>
                                                            <w:rPr>
                                                              <w:rFonts w:ascii="Cambria Math" w:hAnsi="Cambria Math"/>
                                                              <w:i/>
                                                              <w:color w:val="000000" w:themeColor="text1"/>
                                                              <w:sz w:val="16"/>
                                                              <w:szCs w:val="16"/>
                                                              <w:rPrChange w:id="12895" w:author="Chen Liao" w:date="2021-06-01T21:13:00Z">
                                                                <w:rPr>
                                                                  <w:rFonts w:ascii="Cambria Math" w:hAnsi="Cambria Math"/>
                                                                  <w:i/>
                                                                  <w:color w:val="000000" w:themeColor="text1"/>
                                                                  <w:sz w:val="16"/>
                                                                  <w:szCs w:val="16"/>
                                                                </w:rPr>
                                                              </w:rPrChange>
                                                            </w:rPr>
                                                          </m:ctrlPr>
                                                        </m:sSubPr>
                                                        <m:e>
                                                          <m:r>
                                                            <w:rPr>
                                                              <w:rFonts w:ascii="Cambria Math" w:hAnsi="Cambria Math"/>
                                                              <w:color w:val="000000" w:themeColor="text1"/>
                                                              <w:sz w:val="16"/>
                                                              <w:szCs w:val="16"/>
                                                              <w:rPrChange w:id="12896" w:author="Chen Liao" w:date="2021-06-01T21:13:00Z">
                                                                <w:rPr>
                                                                  <w:rFonts w:ascii="Cambria Math" w:hAnsi="Cambria Math"/>
                                                                  <w:sz w:val="16"/>
                                                                  <w:szCs w:val="16"/>
                                                                </w:rPr>
                                                              </w:rPrChange>
                                                            </w:rPr>
                                                            <m:t>x</m:t>
                                                          </m:r>
                                                        </m:e>
                                                        <m:sub>
                                                          <m:r>
                                                            <w:rPr>
                                                              <w:rFonts w:ascii="Cambria Math" w:hAnsi="Cambria Math"/>
                                                              <w:color w:val="000000" w:themeColor="text1"/>
                                                              <w:sz w:val="16"/>
                                                              <w:szCs w:val="16"/>
                                                              <w:rPrChange w:id="12897" w:author="Chen Liao" w:date="2021-06-01T21:13:00Z">
                                                                <w:rPr>
                                                                  <w:rFonts w:ascii="Cambria Math" w:hAnsi="Cambria Math"/>
                                                                  <w:sz w:val="16"/>
                                                                  <w:szCs w:val="16"/>
                                                                </w:rPr>
                                                              </w:rPrChange>
                                                            </w:rPr>
                                                            <m:t>M</m:t>
                                                          </m:r>
                                                        </m:sub>
                                                      </m:sSub>
                                                    </m:e>
                                                  </m:d>
                                                </m:e>
                                              </m:func>
                                            </m:e>
                                          </m:d>
                                        </m:e>
                                        <m:sub>
                                          <m:r>
                                            <w:rPr>
                                              <w:rFonts w:ascii="Cambria Math" w:hAnsi="Cambria Math"/>
                                              <w:color w:val="000000" w:themeColor="text1"/>
                                              <w:sz w:val="16"/>
                                              <w:szCs w:val="16"/>
                                              <w:rPrChange w:id="12898" w:author="Chen Liao" w:date="2021-06-01T21:13:00Z">
                                                <w:rPr>
                                                  <w:rFonts w:ascii="Cambria Math" w:hAnsi="Cambria Math"/>
                                                  <w:sz w:val="16"/>
                                                  <w:szCs w:val="16"/>
                                                </w:rPr>
                                              </w:rPrChange>
                                            </w:rPr>
                                            <m:t>t=</m:t>
                                          </m:r>
                                          <m:sSub>
                                            <m:sSubPr>
                                              <m:ctrlPr>
                                                <w:rPr>
                                                  <w:rFonts w:ascii="Cambria Math" w:hAnsi="Cambria Math"/>
                                                  <w:i/>
                                                  <w:color w:val="000000" w:themeColor="text1"/>
                                                  <w:sz w:val="16"/>
                                                  <w:szCs w:val="16"/>
                                                  <w:rPrChange w:id="12899" w:author="Chen Liao" w:date="2021-06-01T21:13:00Z">
                                                    <w:rPr>
                                                      <w:rFonts w:ascii="Cambria Math" w:hAnsi="Cambria Math"/>
                                                      <w:i/>
                                                      <w:color w:val="000000" w:themeColor="text1"/>
                                                      <w:sz w:val="16"/>
                                                      <w:szCs w:val="16"/>
                                                    </w:rPr>
                                                  </w:rPrChange>
                                                </w:rPr>
                                              </m:ctrlPr>
                                            </m:sSubPr>
                                            <m:e>
                                              <m:r>
                                                <w:rPr>
                                                  <w:rFonts w:ascii="Cambria Math" w:hAnsi="Cambria Math"/>
                                                  <w:color w:val="000000" w:themeColor="text1"/>
                                                  <w:sz w:val="16"/>
                                                  <w:szCs w:val="16"/>
                                                  <w:rPrChange w:id="12900" w:author="Chen Liao" w:date="2021-06-01T21:13:00Z">
                                                    <w:rPr>
                                                      <w:rFonts w:ascii="Cambria Math" w:hAnsi="Cambria Math"/>
                                                      <w:sz w:val="16"/>
                                                      <w:szCs w:val="16"/>
                                                    </w:rPr>
                                                  </w:rPrChange>
                                                </w:rPr>
                                                <m:t>t</m:t>
                                              </m:r>
                                            </m:e>
                                            <m:sub>
                                              <m:r>
                                                <w:rPr>
                                                  <w:rFonts w:ascii="Cambria Math" w:hAnsi="Cambria Math"/>
                                                  <w:color w:val="000000" w:themeColor="text1"/>
                                                  <w:sz w:val="16"/>
                                                  <w:szCs w:val="16"/>
                                                  <w:rPrChange w:id="12901" w:author="Chen Liao" w:date="2021-06-01T21:13:00Z">
                                                    <w:rPr>
                                                      <w:rFonts w:ascii="Cambria Math" w:hAnsi="Cambria Math"/>
                                                      <w:sz w:val="16"/>
                                                      <w:szCs w:val="16"/>
                                                    </w:rPr>
                                                  </w:rPrChange>
                                                </w:rPr>
                                                <m:t>1</m:t>
                                              </m:r>
                                            </m:sub>
                                          </m:sSub>
                                        </m:sub>
                                        <m:sup>
                                          <m:r>
                                            <w:rPr>
                                              <w:rFonts w:ascii="Cambria Math" w:hAnsi="Cambria Math"/>
                                              <w:color w:val="000000" w:themeColor="text1"/>
                                              <w:sz w:val="16"/>
                                              <w:szCs w:val="16"/>
                                              <w:rPrChange w:id="12902" w:author="Chen Liao" w:date="2021-06-01T21:13:00Z">
                                                <w:rPr>
                                                  <w:rFonts w:ascii="Cambria Math" w:hAnsi="Cambria Math"/>
                                                  <w:sz w:val="16"/>
                                                  <w:szCs w:val="16"/>
                                                </w:rPr>
                                              </w:rPrChange>
                                            </w:rPr>
                                            <m:t>'</m:t>
                                          </m:r>
                                        </m:sup>
                                      </m:sSubSup>
                                    </m:e>
                                  </m:mr>
                                </m:m>
                              </m:e>
                            </m:mr>
                          </m:m>
                        </m:e>
                      </m:mr>
                      <m:mr>
                        <m:e>
                          <m:m>
                            <m:mPr>
                              <m:mcs>
                                <m:mc>
                                  <m:mcPr>
                                    <m:count m:val="1"/>
                                    <m:mcJc m:val="center"/>
                                  </m:mcPr>
                                </m:mc>
                              </m:mcs>
                              <m:ctrlPr>
                                <w:rPr>
                                  <w:rFonts w:ascii="Cambria Math" w:hAnsi="Cambria Math"/>
                                  <w:i/>
                                  <w:color w:val="000000" w:themeColor="text1"/>
                                  <w:sz w:val="16"/>
                                  <w:szCs w:val="16"/>
                                  <w:rPrChange w:id="12903" w:author="Chen Liao" w:date="2021-06-01T21:13: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2904" w:author="Chen Liao" w:date="2021-06-01T21:13:00Z">
                                      <w:rPr>
                                        <w:rFonts w:ascii="Cambria Math" w:hAnsi="Cambria Math"/>
                                        <w:sz w:val="16"/>
                                        <w:szCs w:val="16"/>
                                      </w:rPr>
                                    </w:rPrChange>
                                  </w:rPr>
                                  <m:t>⋮</m:t>
                                </m:r>
                              </m:e>
                            </m:mr>
                            <m:mr>
                              <m:e>
                                <m:sSubSup>
                                  <m:sSubSupPr>
                                    <m:ctrlPr>
                                      <w:rPr>
                                        <w:rFonts w:ascii="Cambria Math" w:hAnsi="Cambria Math"/>
                                        <w:i/>
                                        <w:color w:val="000000" w:themeColor="text1"/>
                                        <w:sz w:val="16"/>
                                        <w:szCs w:val="16"/>
                                        <w:rPrChange w:id="12905" w:author="Chen Liao" w:date="2021-06-01T21:13:00Z">
                                          <w:rPr>
                                            <w:rFonts w:ascii="Cambria Math" w:hAnsi="Cambria Math"/>
                                            <w:i/>
                                            <w:color w:val="000000" w:themeColor="text1"/>
                                            <w:sz w:val="16"/>
                                            <w:szCs w:val="16"/>
                                          </w:rPr>
                                        </w:rPrChange>
                                      </w:rPr>
                                    </m:ctrlPr>
                                  </m:sSubSupPr>
                                  <m:e>
                                    <m:d>
                                      <m:dPr>
                                        <m:ctrlPr>
                                          <w:rPr>
                                            <w:rFonts w:ascii="Cambria Math" w:hAnsi="Cambria Math"/>
                                            <w:i/>
                                            <w:color w:val="000000" w:themeColor="text1"/>
                                            <w:sz w:val="16"/>
                                            <w:szCs w:val="16"/>
                                            <w:rPrChange w:id="12906" w:author="Chen Liao" w:date="2021-06-01T21:13:00Z">
                                              <w:rPr>
                                                <w:rFonts w:ascii="Cambria Math" w:hAnsi="Cambria Math"/>
                                                <w:i/>
                                                <w:color w:val="000000" w:themeColor="text1"/>
                                                <w:sz w:val="16"/>
                                                <w:szCs w:val="16"/>
                                              </w:rPr>
                                            </w:rPrChange>
                                          </w:rPr>
                                        </m:ctrlPr>
                                      </m:dPr>
                                      <m:e>
                                        <m:func>
                                          <m:funcPr>
                                            <m:ctrlPr>
                                              <w:rPr>
                                                <w:rFonts w:ascii="Cambria Math" w:hAnsi="Cambria Math"/>
                                                <w:color w:val="000000" w:themeColor="text1"/>
                                                <w:sz w:val="16"/>
                                                <w:szCs w:val="16"/>
                                                <w:rPrChange w:id="12907" w:author="Chen Liao" w:date="2021-06-01T21:13:00Z">
                                                  <w:rPr>
                                                    <w:rFonts w:ascii="Cambria Math" w:hAnsi="Cambria Math"/>
                                                    <w:color w:val="000000" w:themeColor="text1"/>
                                                    <w:sz w:val="16"/>
                                                    <w:szCs w:val="16"/>
                                                  </w:rPr>
                                                </w:rPrChange>
                                              </w:rPr>
                                            </m:ctrlPr>
                                          </m:funcPr>
                                          <m:fName>
                                            <m:r>
                                              <m:rPr>
                                                <m:sty m:val="p"/>
                                              </m:rPr>
                                              <w:rPr>
                                                <w:rFonts w:ascii="Cambria Math" w:hAnsi="Cambria Math"/>
                                                <w:color w:val="000000" w:themeColor="text1"/>
                                                <w:sz w:val="16"/>
                                                <w:szCs w:val="16"/>
                                                <w:rPrChange w:id="12908" w:author="Chen Liao" w:date="2021-06-01T21:13:00Z">
                                                  <w:rPr>
                                                    <w:rFonts w:ascii="Cambria Math" w:hAnsi="Cambria Math"/>
                                                    <w:sz w:val="16"/>
                                                    <w:szCs w:val="16"/>
                                                  </w:rPr>
                                                </w:rPrChange>
                                              </w:rPr>
                                              <m:t>log</m:t>
                                            </m:r>
                                            <m:ctrlPr>
                                              <w:rPr>
                                                <w:rFonts w:ascii="Cambria Math" w:hAnsi="Cambria Math"/>
                                                <w:i/>
                                                <w:color w:val="000000" w:themeColor="text1"/>
                                                <w:sz w:val="16"/>
                                                <w:szCs w:val="16"/>
                                                <w:rPrChange w:id="12909" w:author="Chen Liao" w:date="2021-06-01T21:13:00Z">
                                                  <w:rPr>
                                                    <w:rFonts w:ascii="Cambria Math" w:hAnsi="Cambria Math"/>
                                                    <w:i/>
                                                    <w:color w:val="000000" w:themeColor="text1"/>
                                                    <w:sz w:val="16"/>
                                                    <w:szCs w:val="16"/>
                                                  </w:rPr>
                                                </w:rPrChange>
                                              </w:rPr>
                                            </m:ctrlPr>
                                          </m:fName>
                                          <m:e>
                                            <m:d>
                                              <m:dPr>
                                                <m:ctrlPr>
                                                  <w:rPr>
                                                    <w:rFonts w:ascii="Cambria Math" w:hAnsi="Cambria Math"/>
                                                    <w:i/>
                                                    <w:color w:val="000000" w:themeColor="text1"/>
                                                    <w:sz w:val="16"/>
                                                    <w:szCs w:val="16"/>
                                                    <w:rPrChange w:id="12910" w:author="Chen Liao" w:date="2021-06-01T21:13:00Z">
                                                      <w:rPr>
                                                        <w:rFonts w:ascii="Cambria Math" w:hAnsi="Cambria Math"/>
                                                        <w:i/>
                                                        <w:color w:val="000000" w:themeColor="text1"/>
                                                        <w:sz w:val="16"/>
                                                        <w:szCs w:val="16"/>
                                                      </w:rPr>
                                                    </w:rPrChange>
                                                  </w:rPr>
                                                </m:ctrlPr>
                                              </m:dPr>
                                              <m:e>
                                                <m:sSub>
                                                  <m:sSubPr>
                                                    <m:ctrlPr>
                                                      <w:rPr>
                                                        <w:rFonts w:ascii="Cambria Math" w:hAnsi="Cambria Math"/>
                                                        <w:i/>
                                                        <w:color w:val="000000" w:themeColor="text1"/>
                                                        <w:sz w:val="16"/>
                                                        <w:szCs w:val="16"/>
                                                        <w:rPrChange w:id="12911" w:author="Chen Liao" w:date="2021-06-01T21:13:00Z">
                                                          <w:rPr>
                                                            <w:rFonts w:ascii="Cambria Math" w:hAnsi="Cambria Math"/>
                                                            <w:i/>
                                                            <w:color w:val="000000" w:themeColor="text1"/>
                                                            <w:sz w:val="16"/>
                                                            <w:szCs w:val="16"/>
                                                          </w:rPr>
                                                        </w:rPrChange>
                                                      </w:rPr>
                                                    </m:ctrlPr>
                                                  </m:sSubPr>
                                                  <m:e>
                                                    <m:r>
                                                      <w:rPr>
                                                        <w:rFonts w:ascii="Cambria Math" w:hAnsi="Cambria Math"/>
                                                        <w:color w:val="000000" w:themeColor="text1"/>
                                                        <w:sz w:val="16"/>
                                                        <w:szCs w:val="16"/>
                                                        <w:rPrChange w:id="12912" w:author="Chen Liao" w:date="2021-06-01T21:13:00Z">
                                                          <w:rPr>
                                                            <w:rFonts w:ascii="Cambria Math" w:hAnsi="Cambria Math"/>
                                                            <w:sz w:val="16"/>
                                                            <w:szCs w:val="16"/>
                                                          </w:rPr>
                                                        </w:rPrChange>
                                                      </w:rPr>
                                                      <m:t>x</m:t>
                                                    </m:r>
                                                  </m:e>
                                                  <m:sub>
                                                    <m:r>
                                                      <w:rPr>
                                                        <w:rFonts w:ascii="Cambria Math" w:hAnsi="Cambria Math"/>
                                                        <w:color w:val="000000" w:themeColor="text1"/>
                                                        <w:sz w:val="16"/>
                                                        <w:szCs w:val="16"/>
                                                        <w:rPrChange w:id="12913" w:author="Chen Liao" w:date="2021-06-01T21:13:00Z">
                                                          <w:rPr>
                                                            <w:rFonts w:ascii="Cambria Math" w:hAnsi="Cambria Math"/>
                                                            <w:sz w:val="16"/>
                                                            <w:szCs w:val="16"/>
                                                          </w:rPr>
                                                        </w:rPrChange>
                                                      </w:rPr>
                                                      <m:t>M</m:t>
                                                    </m:r>
                                                  </m:sub>
                                                </m:sSub>
                                              </m:e>
                                            </m:d>
                                          </m:e>
                                        </m:func>
                                      </m:e>
                                    </m:d>
                                  </m:e>
                                  <m:sub>
                                    <m:r>
                                      <w:rPr>
                                        <w:rFonts w:ascii="Cambria Math" w:hAnsi="Cambria Math"/>
                                        <w:color w:val="000000" w:themeColor="text1"/>
                                        <w:sz w:val="16"/>
                                        <w:szCs w:val="16"/>
                                        <w:rPrChange w:id="12914" w:author="Chen Liao" w:date="2021-06-01T21:13:00Z">
                                          <w:rPr>
                                            <w:rFonts w:ascii="Cambria Math" w:hAnsi="Cambria Math"/>
                                            <w:sz w:val="16"/>
                                            <w:szCs w:val="16"/>
                                          </w:rPr>
                                        </w:rPrChange>
                                      </w:rPr>
                                      <m:t>t=</m:t>
                                    </m:r>
                                    <m:sSub>
                                      <m:sSubPr>
                                        <m:ctrlPr>
                                          <w:rPr>
                                            <w:rFonts w:ascii="Cambria Math" w:hAnsi="Cambria Math"/>
                                            <w:i/>
                                            <w:color w:val="000000" w:themeColor="text1"/>
                                            <w:sz w:val="16"/>
                                            <w:szCs w:val="16"/>
                                            <w:rPrChange w:id="12915" w:author="Chen Liao" w:date="2021-06-01T21:13:00Z">
                                              <w:rPr>
                                                <w:rFonts w:ascii="Cambria Math" w:hAnsi="Cambria Math"/>
                                                <w:i/>
                                                <w:color w:val="000000" w:themeColor="text1"/>
                                                <w:sz w:val="16"/>
                                                <w:szCs w:val="16"/>
                                              </w:rPr>
                                            </w:rPrChange>
                                          </w:rPr>
                                        </m:ctrlPr>
                                      </m:sSubPr>
                                      <m:e>
                                        <m:r>
                                          <w:rPr>
                                            <w:rFonts w:ascii="Cambria Math" w:hAnsi="Cambria Math"/>
                                            <w:color w:val="000000" w:themeColor="text1"/>
                                            <w:sz w:val="16"/>
                                            <w:szCs w:val="16"/>
                                            <w:rPrChange w:id="12916" w:author="Chen Liao" w:date="2021-06-01T21:13:00Z">
                                              <w:rPr>
                                                <w:rFonts w:ascii="Cambria Math" w:hAnsi="Cambria Math"/>
                                                <w:sz w:val="16"/>
                                                <w:szCs w:val="16"/>
                                              </w:rPr>
                                            </w:rPrChange>
                                          </w:rPr>
                                          <m:t>t</m:t>
                                        </m:r>
                                      </m:e>
                                      <m:sub>
                                        <m:r>
                                          <w:rPr>
                                            <w:rFonts w:ascii="Cambria Math" w:hAnsi="Cambria Math"/>
                                            <w:color w:val="000000" w:themeColor="text1"/>
                                            <w:sz w:val="16"/>
                                            <w:szCs w:val="16"/>
                                            <w:rPrChange w:id="12917" w:author="Chen Liao" w:date="2021-06-01T21:13:00Z">
                                              <w:rPr>
                                                <w:rFonts w:ascii="Cambria Math" w:hAnsi="Cambria Math"/>
                                                <w:sz w:val="16"/>
                                                <w:szCs w:val="16"/>
                                              </w:rPr>
                                            </w:rPrChange>
                                          </w:rPr>
                                          <m:t>N</m:t>
                                        </m:r>
                                      </m:sub>
                                    </m:sSub>
                                  </m:sub>
                                  <m:sup>
                                    <m:r>
                                      <w:rPr>
                                        <w:rFonts w:ascii="Cambria Math" w:hAnsi="Cambria Math"/>
                                        <w:color w:val="000000" w:themeColor="text1"/>
                                        <w:sz w:val="16"/>
                                        <w:szCs w:val="16"/>
                                        <w:rPrChange w:id="12918" w:author="Chen Liao" w:date="2021-06-01T21:13:00Z">
                                          <w:rPr>
                                            <w:rFonts w:ascii="Cambria Math" w:hAnsi="Cambria Math"/>
                                            <w:sz w:val="16"/>
                                            <w:szCs w:val="16"/>
                                          </w:rPr>
                                        </w:rPrChange>
                                      </w:rPr>
                                      <m:t>'</m:t>
                                    </m:r>
                                  </m:sup>
                                </m:sSubSup>
                              </m:e>
                            </m:mr>
                          </m:m>
                        </m:e>
                      </m:mr>
                    </m:m>
                  </m:e>
                </m:d>
                <m:r>
                  <w:rPr>
                    <w:rFonts w:ascii="Cambria Math" w:hAnsi="Cambria Math"/>
                    <w:color w:val="000000" w:themeColor="text1"/>
                    <w:sz w:val="16"/>
                    <w:szCs w:val="16"/>
                    <w:rPrChange w:id="12919" w:author="Chen Liao" w:date="2021-06-01T21:13:00Z">
                      <w:rPr>
                        <w:rFonts w:ascii="Cambria Math" w:hAnsi="Cambria Math"/>
                        <w:sz w:val="16"/>
                        <w:szCs w:val="16"/>
                      </w:rPr>
                    </w:rPrChange>
                  </w:rPr>
                  <m:t>=</m:t>
                </m:r>
                <m:d>
                  <m:dPr>
                    <m:begChr m:val="["/>
                    <m:endChr m:val="]"/>
                    <m:ctrlPr>
                      <w:rPr>
                        <w:rFonts w:ascii="Cambria Math" w:hAnsi="Cambria Math"/>
                        <w:color w:val="000000" w:themeColor="text1"/>
                        <w:sz w:val="16"/>
                        <w:szCs w:val="16"/>
                        <w:rPrChange w:id="12920" w:author="Chen Liao" w:date="2021-06-01T21:13:00Z">
                          <w:rPr>
                            <w:rFonts w:ascii="Cambria Math" w:hAnsi="Cambria Math"/>
                            <w:color w:val="000000" w:themeColor="text1"/>
                            <w:sz w:val="16"/>
                            <w:szCs w:val="16"/>
                          </w:rPr>
                        </w:rPrChange>
                      </w:rPr>
                    </m:ctrlPr>
                  </m:dPr>
                  <m:e>
                    <m:m>
                      <m:mPr>
                        <m:mcs>
                          <m:mc>
                            <m:mcPr>
                              <m:count m:val="1"/>
                              <m:mcJc m:val="center"/>
                            </m:mcPr>
                          </m:mc>
                        </m:mcs>
                        <m:ctrlPr>
                          <w:rPr>
                            <w:rFonts w:ascii="Cambria Math" w:hAnsi="Cambria Math"/>
                            <w:color w:val="000000" w:themeColor="text1"/>
                            <w:sz w:val="16"/>
                            <w:szCs w:val="16"/>
                            <w:rPrChange w:id="12921" w:author="Chen Liao" w:date="2021-06-01T21:13:00Z">
                              <w:rPr>
                                <w:rFonts w:ascii="Cambria Math" w:hAnsi="Cambria Math"/>
                                <w:color w:val="000000" w:themeColor="text1"/>
                                <w:sz w:val="16"/>
                                <w:szCs w:val="16"/>
                              </w:rPr>
                            </w:rPrChange>
                          </w:rPr>
                        </m:ctrlPr>
                      </m:mPr>
                      <m:mr>
                        <m:e>
                          <m:m>
                            <m:mPr>
                              <m:mcs>
                                <m:mc>
                                  <m:mcPr>
                                    <m:count m:val="3"/>
                                    <m:mcJc m:val="center"/>
                                  </m:mcPr>
                                </m:mc>
                              </m:mcs>
                              <m:ctrlPr>
                                <w:rPr>
                                  <w:rFonts w:ascii="Cambria Math" w:hAnsi="Cambria Math"/>
                                  <w:color w:val="000000" w:themeColor="text1"/>
                                  <w:sz w:val="16"/>
                                  <w:szCs w:val="16"/>
                                  <w:rPrChange w:id="12922" w:author="Chen Liao" w:date="2021-06-01T21:13:00Z">
                                    <w:rPr>
                                      <w:rFonts w:ascii="Cambria Math" w:hAnsi="Cambria Math"/>
                                      <w:color w:val="000000" w:themeColor="text1"/>
                                      <w:sz w:val="16"/>
                                      <w:szCs w:val="16"/>
                                    </w:rPr>
                                  </w:rPrChange>
                                </w:rPr>
                              </m:ctrlPr>
                            </m:mPr>
                            <m:mr>
                              <m:e>
                                <m:m>
                                  <m:mPr>
                                    <m:mcs>
                                      <m:mc>
                                        <m:mcPr>
                                          <m:count m:val="2"/>
                                          <m:mcJc m:val="center"/>
                                        </m:mcPr>
                                      </m:mc>
                                    </m:mcs>
                                    <m:ctrlPr>
                                      <w:rPr>
                                        <w:rFonts w:ascii="Cambria Math" w:hAnsi="Cambria Math"/>
                                        <w:color w:val="000000" w:themeColor="text1"/>
                                        <w:sz w:val="16"/>
                                        <w:szCs w:val="16"/>
                                        <w:rPrChange w:id="12923" w:author="Chen Liao" w:date="2021-06-01T21:13:00Z">
                                          <w:rPr>
                                            <w:rFonts w:ascii="Cambria Math" w:hAnsi="Cambria Math"/>
                                            <w:color w:val="000000" w:themeColor="text1"/>
                                            <w:sz w:val="16"/>
                                            <w:szCs w:val="16"/>
                                          </w:rPr>
                                        </w:rPrChange>
                                      </w:rPr>
                                    </m:ctrlPr>
                                  </m:mPr>
                                  <m:mr>
                                    <m:e>
                                      <m:r>
                                        <w:rPr>
                                          <w:rFonts w:ascii="Cambria Math" w:hAnsi="Cambria Math"/>
                                          <w:color w:val="000000" w:themeColor="text1"/>
                                          <w:sz w:val="16"/>
                                          <w:szCs w:val="16"/>
                                          <w:rPrChange w:id="12924" w:author="Chen Liao" w:date="2021-06-01T21:13:00Z">
                                            <w:rPr>
                                              <w:rFonts w:ascii="Cambria Math" w:hAnsi="Cambria Math"/>
                                              <w:sz w:val="16"/>
                                              <w:szCs w:val="16"/>
                                            </w:rPr>
                                          </w:rPrChange>
                                        </w:rPr>
                                        <m:t>1</m:t>
                                      </m:r>
                                    </m:e>
                                    <m:e>
                                      <m:sSub>
                                        <m:sSubPr>
                                          <m:ctrlPr>
                                            <w:rPr>
                                              <w:rFonts w:ascii="Cambria Math" w:hAnsi="Cambria Math"/>
                                              <w:color w:val="000000" w:themeColor="text1"/>
                                              <w:sz w:val="16"/>
                                              <w:szCs w:val="16"/>
                                              <w:rPrChange w:id="12925" w:author="Chen Liao" w:date="2021-06-01T21:13:00Z">
                                                <w:rPr>
                                                  <w:rFonts w:ascii="Cambria Math" w:hAnsi="Cambria Math"/>
                                                  <w:color w:val="000000" w:themeColor="text1"/>
                                                  <w:sz w:val="16"/>
                                                  <w:szCs w:val="16"/>
                                                </w:rPr>
                                              </w:rPrChange>
                                            </w:rPr>
                                          </m:ctrlPr>
                                        </m:sSubPr>
                                        <m:e>
                                          <m:r>
                                            <w:rPr>
                                              <w:rFonts w:ascii="Cambria Math" w:hAnsi="Cambria Math"/>
                                              <w:color w:val="000000" w:themeColor="text1"/>
                                              <w:sz w:val="16"/>
                                              <w:szCs w:val="16"/>
                                              <w:rPrChange w:id="12926" w:author="Chen Liao" w:date="2021-06-01T21:13:00Z">
                                                <w:rPr>
                                                  <w:rFonts w:ascii="Cambria Math" w:hAnsi="Cambria Math"/>
                                                  <w:sz w:val="16"/>
                                                  <w:szCs w:val="16"/>
                                                </w:rPr>
                                              </w:rPrChange>
                                            </w:rPr>
                                            <m:t>x</m:t>
                                          </m:r>
                                        </m:e>
                                        <m:sub>
                                          <m:r>
                                            <w:rPr>
                                              <w:rFonts w:ascii="Cambria Math" w:hAnsi="Cambria Math"/>
                                              <w:color w:val="000000" w:themeColor="text1"/>
                                              <w:sz w:val="16"/>
                                              <w:szCs w:val="16"/>
                                              <w:rPrChange w:id="12927" w:author="Chen Liao" w:date="2021-06-01T21:13:00Z">
                                                <w:rPr>
                                                  <w:rFonts w:ascii="Cambria Math" w:hAnsi="Cambria Math"/>
                                                  <w:sz w:val="16"/>
                                                  <w:szCs w:val="16"/>
                                                </w:rPr>
                                              </w:rPrChange>
                                            </w:rPr>
                                            <m:t>1,1</m:t>
                                          </m:r>
                                        </m:sub>
                                      </m:sSub>
                                    </m:e>
                                  </m:mr>
                                </m:m>
                              </m:e>
                              <m:e>
                                <m:m>
                                  <m:mPr>
                                    <m:mcs>
                                      <m:mc>
                                        <m:mcPr>
                                          <m:count m:val="3"/>
                                          <m:mcJc m:val="center"/>
                                        </m:mcPr>
                                      </m:mc>
                                    </m:mcs>
                                    <m:ctrlPr>
                                      <w:rPr>
                                        <w:rFonts w:ascii="Cambria Math" w:hAnsi="Cambria Math"/>
                                        <w:color w:val="000000" w:themeColor="text1"/>
                                        <w:sz w:val="16"/>
                                        <w:szCs w:val="16"/>
                                        <w:rPrChange w:id="12928" w:author="Chen Liao" w:date="2021-06-01T21:13:00Z">
                                          <w:rPr>
                                            <w:rFonts w:ascii="Cambria Math" w:hAnsi="Cambria Math"/>
                                            <w:color w:val="000000" w:themeColor="text1"/>
                                            <w:sz w:val="16"/>
                                            <w:szCs w:val="16"/>
                                          </w:rPr>
                                        </w:rPrChange>
                                      </w:rPr>
                                    </m:ctrlPr>
                                  </m:mPr>
                                  <m:mr>
                                    <m:e>
                                      <m:r>
                                        <w:rPr>
                                          <w:rFonts w:ascii="Cambria Math" w:hAnsi="Cambria Math"/>
                                          <w:color w:val="000000" w:themeColor="text1"/>
                                          <w:sz w:val="16"/>
                                          <w:szCs w:val="16"/>
                                          <w:rPrChange w:id="12929" w:author="Chen Liao" w:date="2021-06-01T21:13:00Z">
                                            <w:rPr>
                                              <w:rFonts w:ascii="Cambria Math" w:hAnsi="Cambria Math"/>
                                              <w:sz w:val="16"/>
                                              <w:szCs w:val="16"/>
                                            </w:rPr>
                                          </w:rPrChange>
                                        </w:rPr>
                                        <m:t>⋯</m:t>
                                      </m:r>
                                    </m:e>
                                    <m:e>
                                      <m:m>
                                        <m:mPr>
                                          <m:mcs>
                                            <m:mc>
                                              <m:mcPr>
                                                <m:count m:val="2"/>
                                                <m:mcJc m:val="center"/>
                                              </m:mcPr>
                                            </m:mc>
                                          </m:mcs>
                                          <m:ctrlPr>
                                            <w:rPr>
                                              <w:rFonts w:ascii="Cambria Math" w:hAnsi="Cambria Math"/>
                                              <w:i/>
                                              <w:color w:val="000000" w:themeColor="text1"/>
                                              <w:sz w:val="16"/>
                                              <w:szCs w:val="16"/>
                                              <w:rPrChange w:id="12930" w:author="Chen Liao" w:date="2021-06-01T21:13:00Z">
                                                <w:rPr>
                                                  <w:rFonts w:ascii="Cambria Math" w:hAnsi="Cambria Math"/>
                                                  <w:i/>
                                                  <w:color w:val="000000" w:themeColor="text1"/>
                                                  <w:sz w:val="16"/>
                                                  <w:szCs w:val="16"/>
                                                </w:rPr>
                                              </w:rPrChange>
                                            </w:rPr>
                                          </m:ctrlPr>
                                        </m:mPr>
                                        <m:mr>
                                          <m:e>
                                            <m:sSub>
                                              <m:sSubPr>
                                                <m:ctrlPr>
                                                  <w:rPr>
                                                    <w:rFonts w:ascii="Cambria Math" w:hAnsi="Cambria Math"/>
                                                    <w:color w:val="000000" w:themeColor="text1"/>
                                                    <w:sz w:val="16"/>
                                                    <w:szCs w:val="16"/>
                                                    <w:rPrChange w:id="12931" w:author="Chen Liao" w:date="2021-06-01T21:13:00Z">
                                                      <w:rPr>
                                                        <w:rFonts w:ascii="Cambria Math" w:hAnsi="Cambria Math"/>
                                                        <w:color w:val="000000" w:themeColor="text1"/>
                                                        <w:sz w:val="16"/>
                                                        <w:szCs w:val="16"/>
                                                      </w:rPr>
                                                    </w:rPrChange>
                                                  </w:rPr>
                                                </m:ctrlPr>
                                              </m:sSubPr>
                                              <m:e>
                                                <m:r>
                                                  <w:rPr>
                                                    <w:rFonts w:ascii="Cambria Math" w:hAnsi="Cambria Math"/>
                                                    <w:color w:val="000000" w:themeColor="text1"/>
                                                    <w:sz w:val="16"/>
                                                    <w:szCs w:val="16"/>
                                                    <w:rPrChange w:id="12932" w:author="Chen Liao" w:date="2021-06-01T21:13:00Z">
                                                      <w:rPr>
                                                        <w:rFonts w:ascii="Cambria Math" w:hAnsi="Cambria Math"/>
                                                        <w:sz w:val="16"/>
                                                        <w:szCs w:val="16"/>
                                                      </w:rPr>
                                                    </w:rPrChange>
                                                  </w:rPr>
                                                  <m:t>x</m:t>
                                                </m:r>
                                              </m:e>
                                              <m:sub>
                                                <m:r>
                                                  <w:rPr>
                                                    <w:rFonts w:ascii="Cambria Math" w:hAnsi="Cambria Math"/>
                                                    <w:color w:val="000000" w:themeColor="text1"/>
                                                    <w:sz w:val="16"/>
                                                    <w:szCs w:val="16"/>
                                                    <w:rPrChange w:id="12933" w:author="Chen Liao" w:date="2021-06-01T21:13:00Z">
                                                      <w:rPr>
                                                        <w:rFonts w:ascii="Cambria Math" w:hAnsi="Cambria Math"/>
                                                        <w:sz w:val="16"/>
                                                        <w:szCs w:val="16"/>
                                                      </w:rPr>
                                                    </w:rPrChange>
                                                  </w:rPr>
                                                  <m:t>M,1</m:t>
                                                </m:r>
                                              </m:sub>
                                            </m:sSub>
                                          </m:e>
                                          <m:e>
                                            <m:sSub>
                                              <m:sSubPr>
                                                <m:ctrlPr>
                                                  <w:rPr>
                                                    <w:rFonts w:ascii="Cambria Math" w:hAnsi="Cambria Math"/>
                                                    <w:i/>
                                                    <w:color w:val="000000" w:themeColor="text1"/>
                                                    <w:sz w:val="16"/>
                                                    <w:szCs w:val="16"/>
                                                    <w:rPrChange w:id="12934" w:author="Chen Liao" w:date="2021-06-01T21:13:00Z">
                                                      <w:rPr>
                                                        <w:rFonts w:ascii="Cambria Math" w:hAnsi="Cambria Math"/>
                                                        <w:i/>
                                                        <w:color w:val="000000" w:themeColor="text1"/>
                                                        <w:sz w:val="16"/>
                                                        <w:szCs w:val="16"/>
                                                      </w:rPr>
                                                    </w:rPrChange>
                                                  </w:rPr>
                                                </m:ctrlPr>
                                              </m:sSubPr>
                                              <m:e>
                                                <m:r>
                                                  <w:rPr>
                                                    <w:rFonts w:ascii="Cambria Math" w:hAnsi="Cambria Math"/>
                                                    <w:color w:val="000000" w:themeColor="text1"/>
                                                    <w:sz w:val="16"/>
                                                    <w:szCs w:val="16"/>
                                                    <w:rPrChange w:id="12935" w:author="Chen Liao" w:date="2021-06-01T21:13:00Z">
                                                      <w:rPr>
                                                        <w:rFonts w:ascii="Cambria Math" w:hAnsi="Cambria Math"/>
                                                        <w:sz w:val="16"/>
                                                        <w:szCs w:val="16"/>
                                                      </w:rPr>
                                                    </w:rPrChange>
                                                  </w:rPr>
                                                  <m:t>u</m:t>
                                                </m:r>
                                              </m:e>
                                              <m:sub>
                                                <m:r>
                                                  <w:rPr>
                                                    <w:rFonts w:ascii="Cambria Math" w:hAnsi="Cambria Math"/>
                                                    <w:color w:val="000000" w:themeColor="text1"/>
                                                    <w:sz w:val="16"/>
                                                    <w:szCs w:val="16"/>
                                                    <w:rPrChange w:id="12936" w:author="Chen Liao" w:date="2021-06-01T21:13:00Z">
                                                      <w:rPr>
                                                        <w:rFonts w:ascii="Cambria Math" w:hAnsi="Cambria Math"/>
                                                        <w:sz w:val="16"/>
                                                        <w:szCs w:val="16"/>
                                                      </w:rPr>
                                                    </w:rPrChange>
                                                  </w:rPr>
                                                  <m:t>1</m:t>
                                                </m:r>
                                              </m:sub>
                                            </m:sSub>
                                          </m:e>
                                        </m:mr>
                                      </m:m>
                                    </m:e>
                                    <m:e>
                                      <m:r>
                                        <w:rPr>
                                          <w:rFonts w:ascii="Cambria Math" w:hAnsi="Cambria Math"/>
                                          <w:color w:val="000000" w:themeColor="text1"/>
                                          <w:sz w:val="16"/>
                                          <w:szCs w:val="16"/>
                                          <w:rPrChange w:id="12937" w:author="Chen Liao" w:date="2021-06-01T21:13:00Z">
                                            <w:rPr>
                                              <w:rFonts w:ascii="Cambria Math" w:hAnsi="Cambria Math"/>
                                              <w:sz w:val="16"/>
                                              <w:szCs w:val="16"/>
                                            </w:rPr>
                                          </w:rPrChange>
                                        </w:rPr>
                                        <m:t>⋯</m:t>
                                      </m:r>
                                    </m:e>
                                  </m:mr>
                                </m:m>
                              </m:e>
                              <m:e>
                                <m:m>
                                  <m:mPr>
                                    <m:mcs>
                                      <m:mc>
                                        <m:mcPr>
                                          <m:count m:val="3"/>
                                          <m:mcJc m:val="center"/>
                                        </m:mcPr>
                                      </m:mc>
                                    </m:mcs>
                                    <m:ctrlPr>
                                      <w:rPr>
                                        <w:rFonts w:ascii="Cambria Math" w:hAnsi="Cambria Math"/>
                                        <w:i/>
                                        <w:color w:val="000000" w:themeColor="text1"/>
                                        <w:sz w:val="16"/>
                                        <w:szCs w:val="16"/>
                                        <w:rPrChange w:id="12938" w:author="Chen Liao" w:date="2021-06-01T21:13: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2939" w:author="Chen Liao" w:date="2021-06-01T21:13:00Z">
                                            <w:rPr>
                                              <w:rFonts w:ascii="Cambria Math" w:hAnsi="Cambria Math"/>
                                              <w:sz w:val="16"/>
                                              <w:szCs w:val="16"/>
                                            </w:rPr>
                                          </w:rPrChange>
                                        </w:rPr>
                                        <m:t>0</m:t>
                                      </m:r>
                                    </m:e>
                                    <m:e>
                                      <m:r>
                                        <w:rPr>
                                          <w:rFonts w:ascii="Cambria Math" w:hAnsi="Cambria Math"/>
                                          <w:color w:val="000000" w:themeColor="text1"/>
                                          <w:sz w:val="16"/>
                                          <w:szCs w:val="16"/>
                                          <w:rPrChange w:id="12940" w:author="Chen Liao" w:date="2021-06-01T21:13:00Z">
                                            <w:rPr>
                                              <w:rFonts w:ascii="Cambria Math" w:hAnsi="Cambria Math"/>
                                              <w:sz w:val="16"/>
                                              <w:szCs w:val="16"/>
                                            </w:rPr>
                                          </w:rPrChange>
                                        </w:rPr>
                                        <m:t>0</m:t>
                                      </m:r>
                                    </m:e>
                                    <m:e>
                                      <m:m>
                                        <m:mPr>
                                          <m:mcs>
                                            <m:mc>
                                              <m:mcPr>
                                                <m:count m:val="3"/>
                                                <m:mcJc m:val="center"/>
                                              </m:mcPr>
                                            </m:mc>
                                          </m:mcs>
                                          <m:ctrlPr>
                                            <w:rPr>
                                              <w:rFonts w:ascii="Cambria Math" w:hAnsi="Cambria Math"/>
                                              <w:i/>
                                              <w:color w:val="000000" w:themeColor="text1"/>
                                              <w:sz w:val="16"/>
                                              <w:szCs w:val="16"/>
                                              <w:rPrChange w:id="12941" w:author="Chen Liao" w:date="2021-06-01T21:13: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2942" w:author="Chen Liao" w:date="2021-06-01T21:13:00Z">
                                                  <w:rPr>
                                                    <w:rFonts w:ascii="Cambria Math" w:hAnsi="Cambria Math"/>
                                                    <w:sz w:val="16"/>
                                                    <w:szCs w:val="16"/>
                                                  </w:rPr>
                                                </w:rPrChange>
                                              </w:rPr>
                                              <m:t>⋯</m:t>
                                            </m:r>
                                          </m:e>
                                          <m:e>
                                            <m:r>
                                              <w:rPr>
                                                <w:rFonts w:ascii="Cambria Math" w:hAnsi="Cambria Math"/>
                                                <w:color w:val="000000" w:themeColor="text1"/>
                                                <w:sz w:val="16"/>
                                                <w:szCs w:val="16"/>
                                                <w:rPrChange w:id="12943" w:author="Chen Liao" w:date="2021-06-01T21:13:00Z">
                                                  <w:rPr>
                                                    <w:rFonts w:ascii="Cambria Math" w:hAnsi="Cambria Math"/>
                                                    <w:sz w:val="16"/>
                                                    <w:szCs w:val="16"/>
                                                  </w:rPr>
                                                </w:rPrChange>
                                              </w:rPr>
                                              <m:t>0</m:t>
                                            </m:r>
                                          </m:e>
                                          <m:e>
                                            <m:m>
                                              <m:mPr>
                                                <m:mcs>
                                                  <m:mc>
                                                    <m:mcPr>
                                                      <m:count m:val="3"/>
                                                      <m:mcJc m:val="center"/>
                                                    </m:mcPr>
                                                  </m:mc>
                                                </m:mcs>
                                                <m:ctrlPr>
                                                  <w:rPr>
                                                    <w:rFonts w:ascii="Cambria Math" w:hAnsi="Cambria Math"/>
                                                    <w:i/>
                                                    <w:color w:val="000000" w:themeColor="text1"/>
                                                    <w:sz w:val="16"/>
                                                    <w:szCs w:val="16"/>
                                                    <w:rPrChange w:id="12944" w:author="Chen Liao" w:date="2021-06-01T21:13: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2945" w:author="Chen Liao" w:date="2021-06-01T21:13:00Z">
                                                        <w:rPr>
                                                          <w:rFonts w:ascii="Cambria Math" w:hAnsi="Cambria Math"/>
                                                          <w:sz w:val="16"/>
                                                          <w:szCs w:val="16"/>
                                                        </w:rPr>
                                                      </w:rPrChange>
                                                    </w:rPr>
                                                    <m:t>0</m:t>
                                                  </m:r>
                                                </m:e>
                                                <m:e>
                                                  <m:r>
                                                    <w:rPr>
                                                      <w:rFonts w:ascii="Cambria Math" w:hAnsi="Cambria Math"/>
                                                      <w:color w:val="000000" w:themeColor="text1"/>
                                                      <w:sz w:val="16"/>
                                                      <w:szCs w:val="16"/>
                                                      <w:rPrChange w:id="12946" w:author="Chen Liao" w:date="2021-06-01T21:13:00Z">
                                                        <w:rPr>
                                                          <w:rFonts w:ascii="Cambria Math" w:hAnsi="Cambria Math"/>
                                                          <w:sz w:val="16"/>
                                                          <w:szCs w:val="16"/>
                                                        </w:rPr>
                                                      </w:rPrChange>
                                                    </w:rPr>
                                                    <m:t>⋯</m:t>
                                                  </m:r>
                                                </m:e>
                                                <m:e>
                                                  <m:m>
                                                    <m:mPr>
                                                      <m:mcs>
                                                        <m:mc>
                                                          <m:mcPr>
                                                            <m:count m:val="3"/>
                                                            <m:mcJc m:val="center"/>
                                                          </m:mcPr>
                                                        </m:mc>
                                                      </m:mcs>
                                                      <m:ctrlPr>
                                                        <w:rPr>
                                                          <w:rFonts w:ascii="Cambria Math" w:hAnsi="Cambria Math"/>
                                                          <w:i/>
                                                          <w:color w:val="000000" w:themeColor="text1"/>
                                                          <w:sz w:val="16"/>
                                                          <w:szCs w:val="16"/>
                                                          <w:rPrChange w:id="12947" w:author="Chen Liao" w:date="2021-06-01T21:13:00Z">
                                                            <w:rPr>
                                                              <w:rFonts w:ascii="Cambria Math" w:hAnsi="Cambria Math"/>
                                                              <w:i/>
                                                              <w:color w:val="000000" w:themeColor="text1"/>
                                                              <w:sz w:val="16"/>
                                                              <w:szCs w:val="16"/>
                                                            </w:rPr>
                                                          </w:rPrChange>
                                                        </w:rPr>
                                                      </m:ctrlPr>
                                                    </m:mPr>
                                                    <m:mr>
                                                      <m:e>
                                                        <m:m>
                                                          <m:mPr>
                                                            <m:mcs>
                                                              <m:mc>
                                                                <m:mcPr>
                                                                  <m:count m:val="3"/>
                                                                  <m:mcJc m:val="center"/>
                                                                </m:mcPr>
                                                              </m:mc>
                                                            </m:mcs>
                                                            <m:ctrlPr>
                                                              <w:rPr>
                                                                <w:rFonts w:ascii="Cambria Math" w:hAnsi="Cambria Math"/>
                                                                <w:i/>
                                                                <w:color w:val="000000" w:themeColor="text1"/>
                                                                <w:sz w:val="16"/>
                                                                <w:szCs w:val="16"/>
                                                                <w:rPrChange w:id="12948" w:author="Chen Liao" w:date="2021-06-01T21:13: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2949" w:author="Chen Liao" w:date="2021-06-01T21:13:00Z">
                                                                    <w:rPr>
                                                                      <w:rFonts w:ascii="Cambria Math" w:hAnsi="Cambria Math"/>
                                                                      <w:sz w:val="16"/>
                                                                      <w:szCs w:val="16"/>
                                                                    </w:rPr>
                                                                  </w:rPrChange>
                                                                </w:rPr>
                                                                <m:t>0</m:t>
                                                              </m:r>
                                                            </m:e>
                                                            <m:e>
                                                              <m:r>
                                                                <w:rPr>
                                                                  <w:rFonts w:ascii="Cambria Math" w:hAnsi="Cambria Math"/>
                                                                  <w:color w:val="000000" w:themeColor="text1"/>
                                                                  <w:sz w:val="16"/>
                                                                  <w:szCs w:val="16"/>
                                                                  <w:rPrChange w:id="12950" w:author="Chen Liao" w:date="2021-06-01T21:13:00Z">
                                                                    <w:rPr>
                                                                      <w:rFonts w:ascii="Cambria Math" w:hAnsi="Cambria Math"/>
                                                                      <w:sz w:val="16"/>
                                                                      <w:szCs w:val="16"/>
                                                                    </w:rPr>
                                                                  </w:rPrChange>
                                                                </w:rPr>
                                                                <m:t>0</m:t>
                                                              </m:r>
                                                            </m:e>
                                                            <m:e>
                                                              <m:m>
                                                                <m:mPr>
                                                                  <m:mcs>
                                                                    <m:mc>
                                                                      <m:mcPr>
                                                                        <m:count m:val="3"/>
                                                                        <m:mcJc m:val="center"/>
                                                                      </m:mcPr>
                                                                    </m:mc>
                                                                  </m:mcs>
                                                                  <m:ctrlPr>
                                                                    <w:rPr>
                                                                      <w:rFonts w:ascii="Cambria Math" w:hAnsi="Cambria Math"/>
                                                                      <w:i/>
                                                                      <w:color w:val="000000" w:themeColor="text1"/>
                                                                      <w:sz w:val="16"/>
                                                                      <w:szCs w:val="16"/>
                                                                      <w:rPrChange w:id="12951" w:author="Chen Liao" w:date="2021-06-01T21:13: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2952" w:author="Chen Liao" w:date="2021-06-01T21:13:00Z">
                                                                          <w:rPr>
                                                                            <w:rFonts w:ascii="Cambria Math" w:hAnsi="Cambria Math"/>
                                                                            <w:sz w:val="16"/>
                                                                            <w:szCs w:val="16"/>
                                                                          </w:rPr>
                                                                        </w:rPrChange>
                                                                      </w:rPr>
                                                                      <m:t>⋯</m:t>
                                                                    </m:r>
                                                                  </m:e>
                                                                  <m:e>
                                                                    <m:r>
                                                                      <w:rPr>
                                                                        <w:rFonts w:ascii="Cambria Math" w:hAnsi="Cambria Math"/>
                                                                        <w:color w:val="000000" w:themeColor="text1"/>
                                                                        <w:sz w:val="16"/>
                                                                        <w:szCs w:val="16"/>
                                                                        <w:rPrChange w:id="12953" w:author="Chen Liao" w:date="2021-06-01T21:13:00Z">
                                                                          <w:rPr>
                                                                            <w:rFonts w:ascii="Cambria Math" w:hAnsi="Cambria Math"/>
                                                                            <w:sz w:val="16"/>
                                                                            <w:szCs w:val="16"/>
                                                                          </w:rPr>
                                                                        </w:rPrChange>
                                                                      </w:rPr>
                                                                      <m:t>0</m:t>
                                                                    </m:r>
                                                                  </m:e>
                                                                  <m:e>
                                                                    <m:m>
                                                                      <m:mPr>
                                                                        <m:mcs>
                                                                          <m:mc>
                                                                            <m:mcPr>
                                                                              <m:count m:val="3"/>
                                                                              <m:mcJc m:val="center"/>
                                                                            </m:mcPr>
                                                                          </m:mc>
                                                                        </m:mcs>
                                                                        <m:ctrlPr>
                                                                          <w:rPr>
                                                                            <w:rFonts w:ascii="Cambria Math" w:hAnsi="Cambria Math"/>
                                                                            <w:i/>
                                                                            <w:color w:val="000000" w:themeColor="text1"/>
                                                                            <w:sz w:val="16"/>
                                                                            <w:szCs w:val="16"/>
                                                                            <w:rPrChange w:id="12954" w:author="Chen Liao" w:date="2021-06-01T21:13: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2955" w:author="Chen Liao" w:date="2021-06-01T21:13:00Z">
                                                                                <w:rPr>
                                                                                  <w:rFonts w:ascii="Cambria Math" w:hAnsi="Cambria Math"/>
                                                                                  <w:sz w:val="16"/>
                                                                                  <w:szCs w:val="16"/>
                                                                                </w:rPr>
                                                                              </w:rPrChange>
                                                                            </w:rPr>
                                                                            <m:t>0</m:t>
                                                                          </m:r>
                                                                        </m:e>
                                                                        <m:e>
                                                                          <m:r>
                                                                            <w:rPr>
                                                                              <w:rFonts w:ascii="Cambria Math" w:hAnsi="Cambria Math"/>
                                                                              <w:color w:val="000000" w:themeColor="text1"/>
                                                                              <w:sz w:val="16"/>
                                                                              <w:szCs w:val="16"/>
                                                                              <w:rPrChange w:id="12956" w:author="Chen Liao" w:date="2021-06-01T21:13:00Z">
                                                                                <w:rPr>
                                                                                  <w:rFonts w:ascii="Cambria Math" w:hAnsi="Cambria Math"/>
                                                                                  <w:sz w:val="16"/>
                                                                                  <w:szCs w:val="16"/>
                                                                                </w:rPr>
                                                                              </w:rPrChange>
                                                                            </w:rPr>
                                                                            <m:t>⋯</m:t>
                                                                          </m:r>
                                                                        </m:e>
                                                                        <m:e>
                                                                          <m:m>
                                                                            <m:mPr>
                                                                              <m:mcs>
                                                                                <m:mc>
                                                                                  <m:mcPr>
                                                                                    <m:count m:val="3"/>
                                                                                    <m:mcJc m:val="center"/>
                                                                                  </m:mcPr>
                                                                                </m:mc>
                                                                              </m:mcs>
                                                                              <m:ctrlPr>
                                                                                <w:rPr>
                                                                                  <w:rFonts w:ascii="Cambria Math" w:hAnsi="Cambria Math"/>
                                                                                  <w:i/>
                                                                                  <w:color w:val="000000" w:themeColor="text1"/>
                                                                                  <w:sz w:val="16"/>
                                                                                  <w:szCs w:val="16"/>
                                                                                  <w:rPrChange w:id="12957" w:author="Chen Liao" w:date="2021-06-01T21:13: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2958" w:author="Chen Liao" w:date="2021-06-01T21:13:00Z">
                                                                                      <w:rPr>
                                                                                        <w:rFonts w:ascii="Cambria Math" w:hAnsi="Cambria Math"/>
                                                                                        <w:sz w:val="16"/>
                                                                                        <w:szCs w:val="16"/>
                                                                                      </w:rPr>
                                                                                    </w:rPrChange>
                                                                                  </w:rPr>
                                                                                  <m:t>0</m:t>
                                                                                </m:r>
                                                                              </m:e>
                                                                              <m:e>
                                                                                <m:r>
                                                                                  <w:rPr>
                                                                                    <w:rFonts w:ascii="Cambria Math" w:hAnsi="Cambria Math"/>
                                                                                    <w:color w:val="000000" w:themeColor="text1"/>
                                                                                    <w:sz w:val="16"/>
                                                                                    <w:szCs w:val="16"/>
                                                                                    <w:rPrChange w:id="12959" w:author="Chen Liao" w:date="2021-06-01T21:13:00Z">
                                                                                      <w:rPr>
                                                                                        <w:rFonts w:ascii="Cambria Math" w:hAnsi="Cambria Math"/>
                                                                                        <w:sz w:val="16"/>
                                                                                        <w:szCs w:val="16"/>
                                                                                      </w:rPr>
                                                                                    </w:rPrChange>
                                                                                  </w:rPr>
                                                                                  <m:t>0</m:t>
                                                                                </m:r>
                                                                              </m:e>
                                                                              <m:e>
                                                                                <m:r>
                                                                                  <w:rPr>
                                                                                    <w:rFonts w:ascii="Cambria Math" w:hAnsi="Cambria Math"/>
                                                                                    <w:color w:val="000000" w:themeColor="text1"/>
                                                                                    <w:sz w:val="16"/>
                                                                                    <w:szCs w:val="16"/>
                                                                                    <w:rPrChange w:id="12960" w:author="Chen Liao" w:date="2021-06-01T21:13:00Z">
                                                                                      <w:rPr>
                                                                                        <w:rFonts w:ascii="Cambria Math" w:hAnsi="Cambria Math"/>
                                                                                        <w:sz w:val="16"/>
                                                                                        <w:szCs w:val="16"/>
                                                                                      </w:rPr>
                                                                                    </w:rPrChange>
                                                                                  </w:rPr>
                                                                                  <m:t>⋯</m:t>
                                                                                </m:r>
                                                                              </m:e>
                                                                            </m:mr>
                                                                          </m:m>
                                                                        </m:e>
                                                                      </m:mr>
                                                                    </m:m>
                                                                  </m:e>
                                                                </m:mr>
                                                              </m:m>
                                                            </m:e>
                                                          </m:mr>
                                                        </m:m>
                                                      </m:e>
                                                      <m:e>
                                                        <m:r>
                                                          <w:rPr>
                                                            <w:rFonts w:ascii="Cambria Math" w:hAnsi="Cambria Math"/>
                                                            <w:color w:val="000000" w:themeColor="text1"/>
                                                            <w:sz w:val="16"/>
                                                            <w:szCs w:val="16"/>
                                                            <w:rPrChange w:id="12961" w:author="Chen Liao" w:date="2021-06-01T21:13:00Z">
                                                              <w:rPr>
                                                                <w:rFonts w:ascii="Cambria Math" w:hAnsi="Cambria Math"/>
                                                                <w:sz w:val="16"/>
                                                                <w:szCs w:val="16"/>
                                                              </w:rPr>
                                                            </w:rPrChange>
                                                          </w:rPr>
                                                          <m:t>0</m:t>
                                                        </m:r>
                                                      </m:e>
                                                      <m:e>
                                                        <m:r>
                                                          <w:rPr>
                                                            <w:rFonts w:ascii="Cambria Math" w:hAnsi="Cambria Math"/>
                                                            <w:color w:val="000000" w:themeColor="text1"/>
                                                            <w:sz w:val="16"/>
                                                            <w:szCs w:val="16"/>
                                                            <w:rPrChange w:id="12962" w:author="Chen Liao" w:date="2021-06-01T21:13:00Z">
                                                              <w:rPr>
                                                                <w:rFonts w:ascii="Cambria Math" w:hAnsi="Cambria Math"/>
                                                                <w:sz w:val="16"/>
                                                                <w:szCs w:val="16"/>
                                                              </w:rPr>
                                                            </w:rPrChange>
                                                          </w:rPr>
                                                          <m:t>0</m:t>
                                                        </m:r>
                                                      </m:e>
                                                    </m:mr>
                                                  </m:m>
                                                </m:e>
                                              </m:mr>
                                            </m:m>
                                          </m:e>
                                        </m:mr>
                                      </m:m>
                                    </m:e>
                                  </m:mr>
                                </m:m>
                              </m:e>
                            </m:mr>
                          </m:m>
                        </m:e>
                      </m:mr>
                      <m:mr>
                        <m:e>
                          <m:m>
                            <m:mPr>
                              <m:mcs>
                                <m:mc>
                                  <m:mcPr>
                                    <m:count m:val="1"/>
                                    <m:mcJc m:val="center"/>
                                  </m:mcPr>
                                </m:mc>
                              </m:mcs>
                              <m:ctrlPr>
                                <w:rPr>
                                  <w:rFonts w:ascii="Cambria Math" w:hAnsi="Cambria Math"/>
                                  <w:color w:val="000000" w:themeColor="text1"/>
                                  <w:sz w:val="16"/>
                                  <w:szCs w:val="16"/>
                                  <w:rPrChange w:id="12963" w:author="Chen Liao" w:date="2021-06-01T21:13:00Z">
                                    <w:rPr>
                                      <w:rFonts w:ascii="Cambria Math" w:hAnsi="Cambria Math"/>
                                      <w:color w:val="000000" w:themeColor="text1"/>
                                      <w:sz w:val="16"/>
                                      <w:szCs w:val="16"/>
                                    </w:rPr>
                                  </w:rPrChange>
                                </w:rPr>
                              </m:ctrlPr>
                            </m:mPr>
                            <m:mr>
                              <m:e>
                                <m:r>
                                  <w:rPr>
                                    <w:rFonts w:ascii="Cambria Math" w:hAnsi="Cambria Math"/>
                                    <w:color w:val="000000" w:themeColor="text1"/>
                                    <w:sz w:val="16"/>
                                    <w:szCs w:val="16"/>
                                    <w:rPrChange w:id="12964" w:author="Chen Liao" w:date="2021-06-01T21:13:00Z">
                                      <w:rPr>
                                        <w:rFonts w:ascii="Cambria Math" w:hAnsi="Cambria Math"/>
                                        <w:sz w:val="16"/>
                                        <w:szCs w:val="16"/>
                                      </w:rPr>
                                    </w:rPrChange>
                                  </w:rPr>
                                  <m:t>⋮</m:t>
                                </m:r>
                              </m:e>
                            </m:mr>
                            <m:mr>
                              <m:e>
                                <m:m>
                                  <m:mPr>
                                    <m:mcs>
                                      <m:mc>
                                        <m:mcPr>
                                          <m:count m:val="3"/>
                                          <m:mcJc m:val="center"/>
                                        </m:mcPr>
                                      </m:mc>
                                    </m:mcs>
                                    <m:ctrlPr>
                                      <w:rPr>
                                        <w:rFonts w:ascii="Cambria Math" w:hAnsi="Cambria Math"/>
                                        <w:color w:val="000000" w:themeColor="text1"/>
                                        <w:sz w:val="16"/>
                                        <w:szCs w:val="16"/>
                                        <w:rPrChange w:id="12965" w:author="Chen Liao" w:date="2021-06-01T21:13:00Z">
                                          <w:rPr>
                                            <w:rFonts w:ascii="Cambria Math" w:hAnsi="Cambria Math"/>
                                            <w:color w:val="000000" w:themeColor="text1"/>
                                            <w:sz w:val="16"/>
                                            <w:szCs w:val="16"/>
                                          </w:rPr>
                                        </w:rPrChange>
                                      </w:rPr>
                                    </m:ctrlPr>
                                  </m:mPr>
                                  <m:mr>
                                    <m:e>
                                      <m:m>
                                        <m:mPr>
                                          <m:mcs>
                                            <m:mc>
                                              <m:mcPr>
                                                <m:count m:val="2"/>
                                                <m:mcJc m:val="center"/>
                                              </m:mcPr>
                                            </m:mc>
                                          </m:mcs>
                                          <m:ctrlPr>
                                            <w:rPr>
                                              <w:rFonts w:ascii="Cambria Math" w:hAnsi="Cambria Math"/>
                                              <w:color w:val="000000" w:themeColor="text1"/>
                                              <w:sz w:val="16"/>
                                              <w:szCs w:val="16"/>
                                              <w:rPrChange w:id="12966" w:author="Chen Liao" w:date="2021-06-01T21:13:00Z">
                                                <w:rPr>
                                                  <w:rFonts w:ascii="Cambria Math" w:hAnsi="Cambria Math"/>
                                                  <w:color w:val="000000" w:themeColor="text1"/>
                                                  <w:sz w:val="16"/>
                                                  <w:szCs w:val="16"/>
                                                </w:rPr>
                                              </w:rPrChange>
                                            </w:rPr>
                                          </m:ctrlPr>
                                        </m:mPr>
                                        <m:mr>
                                          <m:e>
                                            <m:r>
                                              <w:rPr>
                                                <w:rFonts w:ascii="Cambria Math" w:hAnsi="Cambria Math"/>
                                                <w:color w:val="000000" w:themeColor="text1"/>
                                                <w:sz w:val="16"/>
                                                <w:szCs w:val="16"/>
                                                <w:rPrChange w:id="12967" w:author="Chen Liao" w:date="2021-06-01T21:13:00Z">
                                                  <w:rPr>
                                                    <w:rFonts w:ascii="Cambria Math" w:hAnsi="Cambria Math"/>
                                                    <w:sz w:val="16"/>
                                                    <w:szCs w:val="16"/>
                                                  </w:rPr>
                                                </w:rPrChange>
                                              </w:rPr>
                                              <m:t>0</m:t>
                                            </m:r>
                                          </m:e>
                                          <m:e>
                                            <m:r>
                                              <m:rPr>
                                                <m:sty m:val="p"/>
                                              </m:rPr>
                                              <w:rPr>
                                                <w:rFonts w:ascii="Cambria Math" w:hAnsi="Cambria Math"/>
                                                <w:color w:val="000000" w:themeColor="text1"/>
                                                <w:sz w:val="16"/>
                                                <w:szCs w:val="16"/>
                                                <w:rPrChange w:id="12968" w:author="Chen Liao" w:date="2021-06-01T21:13:00Z">
                                                  <w:rPr>
                                                    <w:rFonts w:ascii="Cambria Math" w:hAnsi="Cambria Math"/>
                                                    <w:sz w:val="16"/>
                                                    <w:szCs w:val="16"/>
                                                  </w:rPr>
                                                </w:rPrChange>
                                              </w:rPr>
                                              <m:t>0</m:t>
                                            </m:r>
                                          </m:e>
                                        </m:mr>
                                      </m:m>
                                    </m:e>
                                    <m:e>
                                      <m:m>
                                        <m:mPr>
                                          <m:mcs>
                                            <m:mc>
                                              <m:mcPr>
                                                <m:count m:val="3"/>
                                                <m:mcJc m:val="center"/>
                                              </m:mcPr>
                                            </m:mc>
                                          </m:mcs>
                                          <m:ctrlPr>
                                            <w:rPr>
                                              <w:rFonts w:ascii="Cambria Math" w:hAnsi="Cambria Math"/>
                                              <w:color w:val="000000" w:themeColor="text1"/>
                                              <w:sz w:val="16"/>
                                              <w:szCs w:val="16"/>
                                              <w:rPrChange w:id="12969" w:author="Chen Liao" w:date="2021-06-01T21:13:00Z">
                                                <w:rPr>
                                                  <w:rFonts w:ascii="Cambria Math" w:hAnsi="Cambria Math"/>
                                                  <w:color w:val="000000" w:themeColor="text1"/>
                                                  <w:sz w:val="16"/>
                                                  <w:szCs w:val="16"/>
                                                </w:rPr>
                                              </w:rPrChange>
                                            </w:rPr>
                                          </m:ctrlPr>
                                        </m:mPr>
                                        <m:mr>
                                          <m:e>
                                            <m:r>
                                              <w:rPr>
                                                <w:rFonts w:ascii="Cambria Math" w:hAnsi="Cambria Math"/>
                                                <w:color w:val="000000" w:themeColor="text1"/>
                                                <w:sz w:val="16"/>
                                                <w:szCs w:val="16"/>
                                                <w:rPrChange w:id="12970" w:author="Chen Liao" w:date="2021-06-01T21:13:00Z">
                                                  <w:rPr>
                                                    <w:rFonts w:ascii="Cambria Math" w:hAnsi="Cambria Math"/>
                                                    <w:sz w:val="16"/>
                                                    <w:szCs w:val="16"/>
                                                  </w:rPr>
                                                </w:rPrChange>
                                              </w:rPr>
                                              <m:t>⋯</m:t>
                                            </m:r>
                                          </m:e>
                                          <m:e>
                                            <m:m>
                                              <m:mPr>
                                                <m:mcs>
                                                  <m:mc>
                                                    <m:mcPr>
                                                      <m:count m:val="2"/>
                                                      <m:mcJc m:val="center"/>
                                                    </m:mcPr>
                                                  </m:mc>
                                                </m:mcs>
                                                <m:ctrlPr>
                                                  <w:rPr>
                                                    <w:rFonts w:ascii="Cambria Math" w:hAnsi="Cambria Math"/>
                                                    <w:i/>
                                                    <w:color w:val="000000" w:themeColor="text1"/>
                                                    <w:sz w:val="16"/>
                                                    <w:szCs w:val="16"/>
                                                    <w:rPrChange w:id="12971" w:author="Chen Liao" w:date="2021-06-01T21:13:00Z">
                                                      <w:rPr>
                                                        <w:rFonts w:ascii="Cambria Math" w:hAnsi="Cambria Math"/>
                                                        <w:i/>
                                                        <w:color w:val="000000" w:themeColor="text1"/>
                                                        <w:sz w:val="16"/>
                                                        <w:szCs w:val="16"/>
                                                      </w:rPr>
                                                    </w:rPrChange>
                                                  </w:rPr>
                                                </m:ctrlPr>
                                              </m:mPr>
                                              <m:mr>
                                                <m:e>
                                                  <m:r>
                                                    <m:rPr>
                                                      <m:sty m:val="p"/>
                                                    </m:rPr>
                                                    <w:rPr>
                                                      <w:rFonts w:ascii="Cambria Math" w:hAnsi="Cambria Math"/>
                                                      <w:color w:val="000000" w:themeColor="text1"/>
                                                      <w:sz w:val="16"/>
                                                      <w:szCs w:val="16"/>
                                                      <w:rPrChange w:id="12972" w:author="Chen Liao" w:date="2021-06-01T21:13:00Z">
                                                        <w:rPr>
                                                          <w:rFonts w:ascii="Cambria Math" w:hAnsi="Cambria Math"/>
                                                          <w:sz w:val="16"/>
                                                          <w:szCs w:val="16"/>
                                                        </w:rPr>
                                                      </w:rPrChange>
                                                    </w:rPr>
                                                    <m:t>0</m:t>
                                                  </m:r>
                                                </m:e>
                                                <m:e>
                                                  <m:r>
                                                    <w:rPr>
                                                      <w:rFonts w:ascii="Cambria Math" w:hAnsi="Cambria Math"/>
                                                      <w:color w:val="000000" w:themeColor="text1"/>
                                                      <w:sz w:val="16"/>
                                                      <w:szCs w:val="16"/>
                                                      <w:rPrChange w:id="12973" w:author="Chen Liao" w:date="2021-06-01T21:13:00Z">
                                                        <w:rPr>
                                                          <w:rFonts w:ascii="Cambria Math" w:hAnsi="Cambria Math"/>
                                                          <w:sz w:val="16"/>
                                                          <w:szCs w:val="16"/>
                                                        </w:rPr>
                                                      </w:rPrChange>
                                                    </w:rPr>
                                                    <m:t>0</m:t>
                                                  </m:r>
                                                </m:e>
                                              </m:mr>
                                            </m:m>
                                          </m:e>
                                          <m:e>
                                            <m:r>
                                              <w:rPr>
                                                <w:rFonts w:ascii="Cambria Math" w:hAnsi="Cambria Math"/>
                                                <w:color w:val="000000" w:themeColor="text1"/>
                                                <w:sz w:val="16"/>
                                                <w:szCs w:val="16"/>
                                                <w:rPrChange w:id="12974" w:author="Chen Liao" w:date="2021-06-01T21:13:00Z">
                                                  <w:rPr>
                                                    <w:rFonts w:ascii="Cambria Math" w:hAnsi="Cambria Math"/>
                                                    <w:sz w:val="16"/>
                                                    <w:szCs w:val="16"/>
                                                  </w:rPr>
                                                </w:rPrChange>
                                              </w:rPr>
                                              <m:t>⋯</m:t>
                                            </m:r>
                                          </m:e>
                                        </m:mr>
                                      </m:m>
                                    </m:e>
                                    <m:e>
                                      <m:m>
                                        <m:mPr>
                                          <m:mcs>
                                            <m:mc>
                                              <m:mcPr>
                                                <m:count m:val="3"/>
                                                <m:mcJc m:val="center"/>
                                              </m:mcPr>
                                            </m:mc>
                                          </m:mcs>
                                          <m:ctrlPr>
                                            <w:rPr>
                                              <w:rFonts w:ascii="Cambria Math" w:hAnsi="Cambria Math"/>
                                              <w:i/>
                                              <w:color w:val="000000" w:themeColor="text1"/>
                                              <w:sz w:val="16"/>
                                              <w:szCs w:val="16"/>
                                              <w:rPrChange w:id="12975" w:author="Chen Liao" w:date="2021-06-01T21:13: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2976" w:author="Chen Liao" w:date="2021-06-01T21:13:00Z">
                                                  <w:rPr>
                                                    <w:rFonts w:ascii="Cambria Math" w:hAnsi="Cambria Math"/>
                                                    <w:sz w:val="16"/>
                                                    <w:szCs w:val="16"/>
                                                  </w:rPr>
                                                </w:rPrChange>
                                              </w:rPr>
                                              <m:t>1</m:t>
                                            </m:r>
                                          </m:e>
                                          <m:e>
                                            <m:sSub>
                                              <m:sSubPr>
                                                <m:ctrlPr>
                                                  <w:rPr>
                                                    <w:rFonts w:ascii="Cambria Math" w:hAnsi="Cambria Math"/>
                                                    <w:color w:val="000000" w:themeColor="text1"/>
                                                    <w:sz w:val="16"/>
                                                    <w:szCs w:val="16"/>
                                                    <w:rPrChange w:id="12977" w:author="Chen Liao" w:date="2021-06-01T21:13:00Z">
                                                      <w:rPr>
                                                        <w:rFonts w:ascii="Cambria Math" w:hAnsi="Cambria Math"/>
                                                        <w:color w:val="000000" w:themeColor="text1"/>
                                                        <w:sz w:val="16"/>
                                                        <w:szCs w:val="16"/>
                                                      </w:rPr>
                                                    </w:rPrChange>
                                                  </w:rPr>
                                                </m:ctrlPr>
                                              </m:sSubPr>
                                              <m:e>
                                                <m:r>
                                                  <w:rPr>
                                                    <w:rFonts w:ascii="Cambria Math" w:hAnsi="Cambria Math"/>
                                                    <w:color w:val="000000" w:themeColor="text1"/>
                                                    <w:sz w:val="16"/>
                                                    <w:szCs w:val="16"/>
                                                    <w:rPrChange w:id="12978" w:author="Chen Liao" w:date="2021-06-01T21:13:00Z">
                                                      <w:rPr>
                                                        <w:rFonts w:ascii="Cambria Math" w:hAnsi="Cambria Math"/>
                                                        <w:sz w:val="16"/>
                                                        <w:szCs w:val="16"/>
                                                      </w:rPr>
                                                    </w:rPrChange>
                                                  </w:rPr>
                                                  <m:t>x</m:t>
                                                </m:r>
                                              </m:e>
                                              <m:sub>
                                                <m:r>
                                                  <w:rPr>
                                                    <w:rFonts w:ascii="Cambria Math" w:hAnsi="Cambria Math"/>
                                                    <w:color w:val="000000" w:themeColor="text1"/>
                                                    <w:sz w:val="16"/>
                                                    <w:szCs w:val="16"/>
                                                    <w:rPrChange w:id="12979" w:author="Chen Liao" w:date="2021-06-01T21:13:00Z">
                                                      <w:rPr>
                                                        <w:rFonts w:ascii="Cambria Math" w:hAnsi="Cambria Math"/>
                                                        <w:sz w:val="16"/>
                                                        <w:szCs w:val="16"/>
                                                      </w:rPr>
                                                    </w:rPrChange>
                                                  </w:rPr>
                                                  <m:t>1,N</m:t>
                                                </m:r>
                                              </m:sub>
                                            </m:sSub>
                                          </m:e>
                                          <m:e>
                                            <m:m>
                                              <m:mPr>
                                                <m:mcs>
                                                  <m:mc>
                                                    <m:mcPr>
                                                      <m:count m:val="3"/>
                                                      <m:mcJc m:val="center"/>
                                                    </m:mcPr>
                                                  </m:mc>
                                                </m:mcs>
                                                <m:ctrlPr>
                                                  <w:rPr>
                                                    <w:rFonts w:ascii="Cambria Math" w:hAnsi="Cambria Math"/>
                                                    <w:i/>
                                                    <w:color w:val="000000" w:themeColor="text1"/>
                                                    <w:sz w:val="16"/>
                                                    <w:szCs w:val="16"/>
                                                    <w:rPrChange w:id="12980" w:author="Chen Liao" w:date="2021-06-01T21:13: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2981" w:author="Chen Liao" w:date="2021-06-01T21:13:00Z">
                                                        <w:rPr>
                                                          <w:rFonts w:ascii="Cambria Math" w:hAnsi="Cambria Math"/>
                                                          <w:sz w:val="16"/>
                                                          <w:szCs w:val="16"/>
                                                        </w:rPr>
                                                      </w:rPrChange>
                                                    </w:rPr>
                                                    <m:t>⋯</m:t>
                                                  </m:r>
                                                </m:e>
                                                <m:e>
                                                  <m:sSub>
                                                    <m:sSubPr>
                                                      <m:ctrlPr>
                                                        <w:rPr>
                                                          <w:rFonts w:ascii="Cambria Math" w:hAnsi="Cambria Math"/>
                                                          <w:color w:val="000000" w:themeColor="text1"/>
                                                          <w:sz w:val="16"/>
                                                          <w:szCs w:val="16"/>
                                                          <w:rPrChange w:id="12982" w:author="Chen Liao" w:date="2021-06-01T21:13:00Z">
                                                            <w:rPr>
                                                              <w:rFonts w:ascii="Cambria Math" w:hAnsi="Cambria Math"/>
                                                              <w:color w:val="000000" w:themeColor="text1"/>
                                                              <w:sz w:val="16"/>
                                                              <w:szCs w:val="16"/>
                                                            </w:rPr>
                                                          </w:rPrChange>
                                                        </w:rPr>
                                                      </m:ctrlPr>
                                                    </m:sSubPr>
                                                    <m:e>
                                                      <m:r>
                                                        <w:rPr>
                                                          <w:rFonts w:ascii="Cambria Math" w:hAnsi="Cambria Math"/>
                                                          <w:color w:val="000000" w:themeColor="text1"/>
                                                          <w:sz w:val="16"/>
                                                          <w:szCs w:val="16"/>
                                                          <w:rPrChange w:id="12983" w:author="Chen Liao" w:date="2021-06-01T21:13:00Z">
                                                            <w:rPr>
                                                              <w:rFonts w:ascii="Cambria Math" w:hAnsi="Cambria Math"/>
                                                              <w:sz w:val="16"/>
                                                              <w:szCs w:val="16"/>
                                                            </w:rPr>
                                                          </w:rPrChange>
                                                        </w:rPr>
                                                        <m:t>x</m:t>
                                                      </m:r>
                                                    </m:e>
                                                    <m:sub>
                                                      <m:r>
                                                        <w:rPr>
                                                          <w:rFonts w:ascii="Cambria Math" w:hAnsi="Cambria Math"/>
                                                          <w:color w:val="000000" w:themeColor="text1"/>
                                                          <w:sz w:val="16"/>
                                                          <w:szCs w:val="16"/>
                                                          <w:rPrChange w:id="12984" w:author="Chen Liao" w:date="2021-06-01T21:13:00Z">
                                                            <w:rPr>
                                                              <w:rFonts w:ascii="Cambria Math" w:hAnsi="Cambria Math"/>
                                                              <w:sz w:val="16"/>
                                                              <w:szCs w:val="16"/>
                                                            </w:rPr>
                                                          </w:rPrChange>
                                                        </w:rPr>
                                                        <m:t>M,N</m:t>
                                                      </m:r>
                                                    </m:sub>
                                                  </m:sSub>
                                                </m:e>
                                                <m:e>
                                                  <m:m>
                                                    <m:mPr>
                                                      <m:mcs>
                                                        <m:mc>
                                                          <m:mcPr>
                                                            <m:count m:val="3"/>
                                                            <m:mcJc m:val="center"/>
                                                          </m:mcPr>
                                                        </m:mc>
                                                      </m:mcs>
                                                      <m:ctrlPr>
                                                        <w:rPr>
                                                          <w:rFonts w:ascii="Cambria Math" w:hAnsi="Cambria Math"/>
                                                          <w:i/>
                                                          <w:color w:val="000000" w:themeColor="text1"/>
                                                          <w:sz w:val="16"/>
                                                          <w:szCs w:val="16"/>
                                                          <w:rPrChange w:id="12985" w:author="Chen Liao" w:date="2021-06-01T21:13:00Z">
                                                            <w:rPr>
                                                              <w:rFonts w:ascii="Cambria Math" w:hAnsi="Cambria Math"/>
                                                              <w:i/>
                                                              <w:color w:val="000000" w:themeColor="text1"/>
                                                              <w:sz w:val="16"/>
                                                              <w:szCs w:val="16"/>
                                                            </w:rPr>
                                                          </w:rPrChange>
                                                        </w:rPr>
                                                      </m:ctrlPr>
                                                    </m:mPr>
                                                    <m:mr>
                                                      <m:e>
                                                        <m:sSub>
                                                          <m:sSubPr>
                                                            <m:ctrlPr>
                                                              <w:rPr>
                                                                <w:rFonts w:ascii="Cambria Math" w:hAnsi="Cambria Math"/>
                                                                <w:i/>
                                                                <w:color w:val="000000" w:themeColor="text1"/>
                                                                <w:sz w:val="16"/>
                                                                <w:szCs w:val="16"/>
                                                                <w:rPrChange w:id="12986" w:author="Chen Liao" w:date="2021-06-01T21:13:00Z">
                                                                  <w:rPr>
                                                                    <w:rFonts w:ascii="Cambria Math" w:hAnsi="Cambria Math"/>
                                                                    <w:i/>
                                                                    <w:color w:val="000000" w:themeColor="text1"/>
                                                                    <w:sz w:val="16"/>
                                                                    <w:szCs w:val="16"/>
                                                                  </w:rPr>
                                                                </w:rPrChange>
                                                              </w:rPr>
                                                            </m:ctrlPr>
                                                          </m:sSubPr>
                                                          <m:e>
                                                            <m:r>
                                                              <w:rPr>
                                                                <w:rFonts w:ascii="Cambria Math" w:hAnsi="Cambria Math"/>
                                                                <w:color w:val="000000" w:themeColor="text1"/>
                                                                <w:sz w:val="16"/>
                                                                <w:szCs w:val="16"/>
                                                                <w:rPrChange w:id="12987" w:author="Chen Liao" w:date="2021-06-01T21:13:00Z">
                                                                  <w:rPr>
                                                                    <w:rFonts w:ascii="Cambria Math" w:hAnsi="Cambria Math"/>
                                                                    <w:sz w:val="16"/>
                                                                    <w:szCs w:val="16"/>
                                                                  </w:rPr>
                                                                </w:rPrChange>
                                                              </w:rPr>
                                                              <m:t>u</m:t>
                                                            </m:r>
                                                          </m:e>
                                                          <m:sub>
                                                            <m:r>
                                                              <w:rPr>
                                                                <w:rFonts w:ascii="Cambria Math" w:hAnsi="Cambria Math"/>
                                                                <w:color w:val="000000" w:themeColor="text1"/>
                                                                <w:sz w:val="16"/>
                                                                <w:szCs w:val="16"/>
                                                                <w:rPrChange w:id="12988" w:author="Chen Liao" w:date="2021-06-01T21:13:00Z">
                                                                  <w:rPr>
                                                                    <w:rFonts w:ascii="Cambria Math" w:hAnsi="Cambria Math"/>
                                                                    <w:sz w:val="16"/>
                                                                    <w:szCs w:val="16"/>
                                                                  </w:rPr>
                                                                </w:rPrChange>
                                                              </w:rPr>
                                                              <m:t>N</m:t>
                                                            </m:r>
                                                          </m:sub>
                                                        </m:sSub>
                                                      </m:e>
                                                      <m:e>
                                                        <m:r>
                                                          <w:rPr>
                                                            <w:rFonts w:ascii="Cambria Math" w:hAnsi="Cambria Math"/>
                                                            <w:color w:val="000000" w:themeColor="text1"/>
                                                            <w:sz w:val="16"/>
                                                            <w:szCs w:val="16"/>
                                                            <w:rPrChange w:id="12989" w:author="Chen Liao" w:date="2021-06-01T21:13:00Z">
                                                              <w:rPr>
                                                                <w:rFonts w:ascii="Cambria Math" w:hAnsi="Cambria Math"/>
                                                                <w:sz w:val="16"/>
                                                                <w:szCs w:val="16"/>
                                                              </w:rPr>
                                                            </w:rPrChange>
                                                          </w:rPr>
                                                          <m:t>⋯</m:t>
                                                        </m:r>
                                                      </m:e>
                                                      <m:e>
                                                        <m:m>
                                                          <m:mPr>
                                                            <m:mcs>
                                                              <m:mc>
                                                                <m:mcPr>
                                                                  <m:count m:val="3"/>
                                                                  <m:mcJc m:val="center"/>
                                                                </m:mcPr>
                                                              </m:mc>
                                                            </m:mcs>
                                                            <m:ctrlPr>
                                                              <w:rPr>
                                                                <w:rFonts w:ascii="Cambria Math" w:hAnsi="Cambria Math"/>
                                                                <w:i/>
                                                                <w:color w:val="000000" w:themeColor="text1"/>
                                                                <w:sz w:val="16"/>
                                                                <w:szCs w:val="16"/>
                                                                <w:rPrChange w:id="12990" w:author="Chen Liao" w:date="2021-06-01T21:13:00Z">
                                                                  <w:rPr>
                                                                    <w:rFonts w:ascii="Cambria Math" w:hAnsi="Cambria Math"/>
                                                                    <w:i/>
                                                                    <w:color w:val="000000" w:themeColor="text1"/>
                                                                    <w:sz w:val="16"/>
                                                                    <w:szCs w:val="16"/>
                                                                  </w:rPr>
                                                                </w:rPrChange>
                                                              </w:rPr>
                                                            </m:ctrlPr>
                                                          </m:mPr>
                                                          <m:mr>
                                                            <m:e>
                                                              <m:m>
                                                                <m:mPr>
                                                                  <m:mcs>
                                                                    <m:mc>
                                                                      <m:mcPr>
                                                                        <m:count m:val="3"/>
                                                                        <m:mcJc m:val="center"/>
                                                                      </m:mcPr>
                                                                    </m:mc>
                                                                  </m:mcs>
                                                                  <m:ctrlPr>
                                                                    <w:rPr>
                                                                      <w:rFonts w:ascii="Cambria Math" w:hAnsi="Cambria Math"/>
                                                                      <w:i/>
                                                                      <w:color w:val="000000" w:themeColor="text1"/>
                                                                      <w:sz w:val="16"/>
                                                                      <w:szCs w:val="16"/>
                                                                      <w:rPrChange w:id="12991" w:author="Chen Liao" w:date="2021-06-01T21:13: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2992" w:author="Chen Liao" w:date="2021-06-01T21:13:00Z">
                                                                          <w:rPr>
                                                                            <w:rFonts w:ascii="Cambria Math" w:hAnsi="Cambria Math"/>
                                                                            <w:sz w:val="16"/>
                                                                            <w:szCs w:val="16"/>
                                                                          </w:rPr>
                                                                        </w:rPrChange>
                                                                      </w:rPr>
                                                                      <m:t>0</m:t>
                                                                    </m:r>
                                                                  </m:e>
                                                                  <m:e>
                                                                    <m:r>
                                                                      <w:rPr>
                                                                        <w:rFonts w:ascii="Cambria Math" w:hAnsi="Cambria Math"/>
                                                                        <w:color w:val="000000" w:themeColor="text1"/>
                                                                        <w:sz w:val="16"/>
                                                                        <w:szCs w:val="16"/>
                                                                        <w:rPrChange w:id="12993" w:author="Chen Liao" w:date="2021-06-01T21:13:00Z">
                                                                          <w:rPr>
                                                                            <w:rFonts w:ascii="Cambria Math" w:hAnsi="Cambria Math"/>
                                                                            <w:sz w:val="16"/>
                                                                            <w:szCs w:val="16"/>
                                                                          </w:rPr>
                                                                        </w:rPrChange>
                                                                      </w:rPr>
                                                                      <m:t>0</m:t>
                                                                    </m:r>
                                                                  </m:e>
                                                                  <m:e>
                                                                    <m:m>
                                                                      <m:mPr>
                                                                        <m:mcs>
                                                                          <m:mc>
                                                                            <m:mcPr>
                                                                              <m:count m:val="3"/>
                                                                              <m:mcJc m:val="center"/>
                                                                            </m:mcPr>
                                                                          </m:mc>
                                                                        </m:mcs>
                                                                        <m:ctrlPr>
                                                                          <w:rPr>
                                                                            <w:rFonts w:ascii="Cambria Math" w:hAnsi="Cambria Math"/>
                                                                            <w:i/>
                                                                            <w:color w:val="000000" w:themeColor="text1"/>
                                                                            <w:sz w:val="16"/>
                                                                            <w:szCs w:val="16"/>
                                                                            <w:rPrChange w:id="12994" w:author="Chen Liao" w:date="2021-06-01T21:13: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2995" w:author="Chen Liao" w:date="2021-06-01T21:13:00Z">
                                                                                <w:rPr>
                                                                                  <w:rFonts w:ascii="Cambria Math" w:hAnsi="Cambria Math"/>
                                                                                  <w:sz w:val="16"/>
                                                                                  <w:szCs w:val="16"/>
                                                                                </w:rPr>
                                                                              </w:rPrChange>
                                                                            </w:rPr>
                                                                            <m:t>⋯</m:t>
                                                                          </m:r>
                                                                        </m:e>
                                                                        <m:e>
                                                                          <m:r>
                                                                            <w:rPr>
                                                                              <w:rFonts w:ascii="Cambria Math" w:hAnsi="Cambria Math"/>
                                                                              <w:color w:val="000000" w:themeColor="text1"/>
                                                                              <w:sz w:val="16"/>
                                                                              <w:szCs w:val="16"/>
                                                                              <w:rPrChange w:id="12996" w:author="Chen Liao" w:date="2021-06-01T21:13:00Z">
                                                                                <w:rPr>
                                                                                  <w:rFonts w:ascii="Cambria Math" w:hAnsi="Cambria Math"/>
                                                                                  <w:sz w:val="16"/>
                                                                                  <w:szCs w:val="16"/>
                                                                                </w:rPr>
                                                                              </w:rPrChange>
                                                                            </w:rPr>
                                                                            <m:t>0</m:t>
                                                                          </m:r>
                                                                        </m:e>
                                                                        <m:e>
                                                                          <m:m>
                                                                            <m:mPr>
                                                                              <m:mcs>
                                                                                <m:mc>
                                                                                  <m:mcPr>
                                                                                    <m:count m:val="3"/>
                                                                                    <m:mcJc m:val="center"/>
                                                                                  </m:mcPr>
                                                                                </m:mc>
                                                                              </m:mcs>
                                                                              <m:ctrlPr>
                                                                                <w:rPr>
                                                                                  <w:rFonts w:ascii="Cambria Math" w:hAnsi="Cambria Math"/>
                                                                                  <w:i/>
                                                                                  <w:color w:val="000000" w:themeColor="text1"/>
                                                                                  <w:sz w:val="16"/>
                                                                                  <w:szCs w:val="16"/>
                                                                                  <w:rPrChange w:id="12997" w:author="Chen Liao" w:date="2021-06-01T21:13: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2998" w:author="Chen Liao" w:date="2021-06-01T21:13:00Z">
                                                                                      <w:rPr>
                                                                                        <w:rFonts w:ascii="Cambria Math" w:hAnsi="Cambria Math"/>
                                                                                        <w:sz w:val="16"/>
                                                                                        <w:szCs w:val="16"/>
                                                                                      </w:rPr>
                                                                                    </w:rPrChange>
                                                                                  </w:rPr>
                                                                                  <m:t>0</m:t>
                                                                                </m:r>
                                                                              </m:e>
                                                                              <m:e>
                                                                                <m:r>
                                                                                  <w:rPr>
                                                                                    <w:rFonts w:ascii="Cambria Math" w:hAnsi="Cambria Math"/>
                                                                                    <w:color w:val="000000" w:themeColor="text1"/>
                                                                                    <w:sz w:val="16"/>
                                                                                    <w:szCs w:val="16"/>
                                                                                    <w:rPrChange w:id="12999" w:author="Chen Liao" w:date="2021-06-01T21:13:00Z">
                                                                                      <w:rPr>
                                                                                        <w:rFonts w:ascii="Cambria Math" w:hAnsi="Cambria Math"/>
                                                                                        <w:sz w:val="16"/>
                                                                                        <w:szCs w:val="16"/>
                                                                                      </w:rPr>
                                                                                    </w:rPrChange>
                                                                                  </w:rPr>
                                                                                  <m:t>⋯</m:t>
                                                                                </m:r>
                                                                              </m:e>
                                                                              <m:e>
                                                                                <m:m>
                                                                                  <m:mPr>
                                                                                    <m:mcs>
                                                                                      <m:mc>
                                                                                        <m:mcPr>
                                                                                          <m:count m:val="3"/>
                                                                                          <m:mcJc m:val="center"/>
                                                                                        </m:mcPr>
                                                                                      </m:mc>
                                                                                    </m:mcs>
                                                                                    <m:ctrlPr>
                                                                                      <w:rPr>
                                                                                        <w:rFonts w:ascii="Cambria Math" w:hAnsi="Cambria Math"/>
                                                                                        <w:i/>
                                                                                        <w:color w:val="000000" w:themeColor="text1"/>
                                                                                        <w:sz w:val="16"/>
                                                                                        <w:szCs w:val="16"/>
                                                                                        <w:rPrChange w:id="13000" w:author="Chen Liao" w:date="2021-06-01T21:13: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3001" w:author="Chen Liao" w:date="2021-06-01T21:13:00Z">
                                                                                            <w:rPr>
                                                                                              <w:rFonts w:ascii="Cambria Math" w:hAnsi="Cambria Math"/>
                                                                                              <w:sz w:val="16"/>
                                                                                              <w:szCs w:val="16"/>
                                                                                            </w:rPr>
                                                                                          </w:rPrChange>
                                                                                        </w:rPr>
                                                                                        <m:t>0</m:t>
                                                                                      </m:r>
                                                                                    </m:e>
                                                                                    <m:e>
                                                                                      <m:r>
                                                                                        <w:rPr>
                                                                                          <w:rFonts w:ascii="Cambria Math" w:hAnsi="Cambria Math"/>
                                                                                          <w:color w:val="000000" w:themeColor="text1"/>
                                                                                          <w:sz w:val="16"/>
                                                                                          <w:szCs w:val="16"/>
                                                                                          <w:rPrChange w:id="13002" w:author="Chen Liao" w:date="2021-06-01T21:13:00Z">
                                                                                            <w:rPr>
                                                                                              <w:rFonts w:ascii="Cambria Math" w:hAnsi="Cambria Math"/>
                                                                                              <w:sz w:val="16"/>
                                                                                              <w:szCs w:val="16"/>
                                                                                            </w:rPr>
                                                                                          </w:rPrChange>
                                                                                        </w:rPr>
                                                                                        <m:t>0</m:t>
                                                                                      </m:r>
                                                                                    </m:e>
                                                                                    <m:e>
                                                                                      <m:r>
                                                                                        <w:rPr>
                                                                                          <w:rFonts w:ascii="Cambria Math" w:hAnsi="Cambria Math"/>
                                                                                          <w:color w:val="000000" w:themeColor="text1"/>
                                                                                          <w:sz w:val="16"/>
                                                                                          <w:szCs w:val="16"/>
                                                                                          <w:rPrChange w:id="13003" w:author="Chen Liao" w:date="2021-06-01T21:13:00Z">
                                                                                            <w:rPr>
                                                                                              <w:rFonts w:ascii="Cambria Math" w:hAnsi="Cambria Math"/>
                                                                                              <w:sz w:val="16"/>
                                                                                              <w:szCs w:val="16"/>
                                                                                            </w:rPr>
                                                                                          </w:rPrChange>
                                                                                        </w:rPr>
                                                                                        <m:t>⋯</m:t>
                                                                                      </m:r>
                                                                                    </m:e>
                                                                                  </m:mr>
                                                                                </m:m>
                                                                              </m:e>
                                                                            </m:mr>
                                                                          </m:m>
                                                                        </m:e>
                                                                      </m:mr>
                                                                    </m:m>
                                                                  </m:e>
                                                                </m:mr>
                                                              </m:m>
                                                            </m:e>
                                                            <m:e>
                                                              <m:r>
                                                                <w:rPr>
                                                                  <w:rFonts w:ascii="Cambria Math" w:hAnsi="Cambria Math"/>
                                                                  <w:color w:val="000000" w:themeColor="text1"/>
                                                                  <w:sz w:val="16"/>
                                                                  <w:szCs w:val="16"/>
                                                                  <w:rPrChange w:id="13004" w:author="Chen Liao" w:date="2021-06-01T21:13:00Z">
                                                                    <w:rPr>
                                                                      <w:rFonts w:ascii="Cambria Math" w:hAnsi="Cambria Math"/>
                                                                      <w:sz w:val="16"/>
                                                                      <w:szCs w:val="16"/>
                                                                    </w:rPr>
                                                                  </w:rPrChange>
                                                                </w:rPr>
                                                                <m:t>0</m:t>
                                                              </m:r>
                                                            </m:e>
                                                            <m:e>
                                                              <m:r>
                                                                <w:rPr>
                                                                  <w:rFonts w:ascii="Cambria Math" w:hAnsi="Cambria Math"/>
                                                                  <w:color w:val="000000" w:themeColor="text1"/>
                                                                  <w:sz w:val="16"/>
                                                                  <w:szCs w:val="16"/>
                                                                  <w:rPrChange w:id="13005" w:author="Chen Liao" w:date="2021-06-01T21:13:00Z">
                                                                    <w:rPr>
                                                                      <w:rFonts w:ascii="Cambria Math" w:hAnsi="Cambria Math"/>
                                                                      <w:sz w:val="16"/>
                                                                      <w:szCs w:val="16"/>
                                                                    </w:rPr>
                                                                  </w:rPrChange>
                                                                </w:rPr>
                                                                <m:t>0</m:t>
                                                              </m:r>
                                                            </m:e>
                                                          </m:mr>
                                                        </m:m>
                                                      </m:e>
                                                    </m:mr>
                                                  </m:m>
                                                </m:e>
                                              </m:mr>
                                            </m:m>
                                          </m:e>
                                        </m:mr>
                                      </m:m>
                                    </m:e>
                                  </m:mr>
                                </m:m>
                              </m:e>
                            </m:mr>
                            <m:mr>
                              <m:e>
                                <m:m>
                                  <m:mPr>
                                    <m:mcs>
                                      <m:mc>
                                        <m:mcPr>
                                          <m:count m:val="1"/>
                                          <m:mcJc m:val="center"/>
                                        </m:mcPr>
                                      </m:mc>
                                    </m:mcs>
                                    <m:ctrlPr>
                                      <w:rPr>
                                        <w:rFonts w:ascii="Cambria Math" w:hAnsi="Cambria Math"/>
                                        <w:i/>
                                        <w:color w:val="000000" w:themeColor="text1"/>
                                        <w:sz w:val="16"/>
                                        <w:szCs w:val="16"/>
                                        <w:rPrChange w:id="13006" w:author="Chen Liao" w:date="2021-06-01T21:13: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3007" w:author="Chen Liao" w:date="2021-06-01T21:13:00Z">
                                            <w:rPr>
                                              <w:rFonts w:ascii="Cambria Math" w:hAnsi="Cambria Math"/>
                                              <w:sz w:val="16"/>
                                              <w:szCs w:val="16"/>
                                            </w:rPr>
                                          </w:rPrChange>
                                        </w:rPr>
                                        <m:t>⋮</m:t>
                                      </m:r>
                                    </m:e>
                                  </m:mr>
                                  <m:mr>
                                    <m:e>
                                      <m:m>
                                        <m:mPr>
                                          <m:mcs>
                                            <m:mc>
                                              <m:mcPr>
                                                <m:count m:val="3"/>
                                                <m:mcJc m:val="center"/>
                                              </m:mcPr>
                                            </m:mc>
                                          </m:mcs>
                                          <m:ctrlPr>
                                            <w:rPr>
                                              <w:rFonts w:ascii="Cambria Math" w:hAnsi="Cambria Math"/>
                                              <w:color w:val="000000" w:themeColor="text1"/>
                                              <w:sz w:val="16"/>
                                              <w:szCs w:val="16"/>
                                              <w:rPrChange w:id="13008" w:author="Chen Liao" w:date="2021-06-01T21:13:00Z">
                                                <w:rPr>
                                                  <w:rFonts w:ascii="Cambria Math" w:hAnsi="Cambria Math"/>
                                                  <w:color w:val="000000" w:themeColor="text1"/>
                                                  <w:sz w:val="16"/>
                                                  <w:szCs w:val="16"/>
                                                </w:rPr>
                                              </w:rPrChange>
                                            </w:rPr>
                                          </m:ctrlPr>
                                        </m:mPr>
                                        <m:mr>
                                          <m:e>
                                            <m:m>
                                              <m:mPr>
                                                <m:mcs>
                                                  <m:mc>
                                                    <m:mcPr>
                                                      <m:count m:val="2"/>
                                                      <m:mcJc m:val="center"/>
                                                    </m:mcPr>
                                                  </m:mc>
                                                </m:mcs>
                                                <m:ctrlPr>
                                                  <w:rPr>
                                                    <w:rFonts w:ascii="Cambria Math" w:hAnsi="Cambria Math"/>
                                                    <w:color w:val="000000" w:themeColor="text1"/>
                                                    <w:sz w:val="16"/>
                                                    <w:szCs w:val="16"/>
                                                    <w:rPrChange w:id="13009" w:author="Chen Liao" w:date="2021-06-01T21:13:00Z">
                                                      <w:rPr>
                                                        <w:rFonts w:ascii="Cambria Math" w:hAnsi="Cambria Math"/>
                                                        <w:color w:val="000000" w:themeColor="text1"/>
                                                        <w:sz w:val="16"/>
                                                        <w:szCs w:val="16"/>
                                                      </w:rPr>
                                                    </w:rPrChange>
                                                  </w:rPr>
                                                </m:ctrlPr>
                                              </m:mPr>
                                              <m:mr>
                                                <m:e>
                                                  <m:r>
                                                    <w:rPr>
                                                      <w:rFonts w:ascii="Cambria Math" w:hAnsi="Cambria Math"/>
                                                      <w:color w:val="000000" w:themeColor="text1"/>
                                                      <w:sz w:val="16"/>
                                                      <w:szCs w:val="16"/>
                                                      <w:rPrChange w:id="13010" w:author="Chen Liao" w:date="2021-06-01T21:13:00Z">
                                                        <w:rPr>
                                                          <w:rFonts w:ascii="Cambria Math" w:hAnsi="Cambria Math"/>
                                                          <w:sz w:val="16"/>
                                                          <w:szCs w:val="16"/>
                                                        </w:rPr>
                                                      </w:rPrChange>
                                                    </w:rPr>
                                                    <m:t>0</m:t>
                                                  </m:r>
                                                </m:e>
                                                <m:e>
                                                  <m:r>
                                                    <w:rPr>
                                                      <w:rFonts w:ascii="Cambria Math" w:hAnsi="Cambria Math"/>
                                                      <w:color w:val="000000" w:themeColor="text1"/>
                                                      <w:sz w:val="16"/>
                                                      <w:szCs w:val="16"/>
                                                      <w:rPrChange w:id="13011" w:author="Chen Liao" w:date="2021-06-01T21:13:00Z">
                                                        <w:rPr>
                                                          <w:rFonts w:ascii="Cambria Math" w:hAnsi="Cambria Math"/>
                                                          <w:sz w:val="16"/>
                                                          <w:szCs w:val="16"/>
                                                        </w:rPr>
                                                      </w:rPrChange>
                                                    </w:rPr>
                                                    <m:t>0</m:t>
                                                  </m:r>
                                                </m:e>
                                              </m:mr>
                                            </m:m>
                                          </m:e>
                                          <m:e>
                                            <m:m>
                                              <m:mPr>
                                                <m:mcs>
                                                  <m:mc>
                                                    <m:mcPr>
                                                      <m:count m:val="3"/>
                                                      <m:mcJc m:val="center"/>
                                                    </m:mcPr>
                                                  </m:mc>
                                                </m:mcs>
                                                <m:ctrlPr>
                                                  <w:rPr>
                                                    <w:rFonts w:ascii="Cambria Math" w:hAnsi="Cambria Math"/>
                                                    <w:color w:val="000000" w:themeColor="text1"/>
                                                    <w:sz w:val="16"/>
                                                    <w:szCs w:val="16"/>
                                                    <w:rPrChange w:id="13012" w:author="Chen Liao" w:date="2021-06-01T21:13:00Z">
                                                      <w:rPr>
                                                        <w:rFonts w:ascii="Cambria Math" w:hAnsi="Cambria Math"/>
                                                        <w:color w:val="000000" w:themeColor="text1"/>
                                                        <w:sz w:val="16"/>
                                                        <w:szCs w:val="16"/>
                                                      </w:rPr>
                                                    </w:rPrChange>
                                                  </w:rPr>
                                                </m:ctrlPr>
                                              </m:mPr>
                                              <m:mr>
                                                <m:e>
                                                  <m:r>
                                                    <w:rPr>
                                                      <w:rFonts w:ascii="Cambria Math" w:hAnsi="Cambria Math"/>
                                                      <w:color w:val="000000" w:themeColor="text1"/>
                                                      <w:sz w:val="16"/>
                                                      <w:szCs w:val="16"/>
                                                      <w:rPrChange w:id="13013" w:author="Chen Liao" w:date="2021-06-01T21:13:00Z">
                                                        <w:rPr>
                                                          <w:rFonts w:ascii="Cambria Math" w:hAnsi="Cambria Math"/>
                                                          <w:sz w:val="16"/>
                                                          <w:szCs w:val="16"/>
                                                        </w:rPr>
                                                      </w:rPrChange>
                                                    </w:rPr>
                                                    <m:t>⋯</m:t>
                                                  </m:r>
                                                </m:e>
                                                <m:e>
                                                  <m:m>
                                                    <m:mPr>
                                                      <m:mcs>
                                                        <m:mc>
                                                          <m:mcPr>
                                                            <m:count m:val="2"/>
                                                            <m:mcJc m:val="center"/>
                                                          </m:mcPr>
                                                        </m:mc>
                                                      </m:mcs>
                                                      <m:ctrlPr>
                                                        <w:rPr>
                                                          <w:rFonts w:ascii="Cambria Math" w:hAnsi="Cambria Math"/>
                                                          <w:i/>
                                                          <w:color w:val="000000" w:themeColor="text1"/>
                                                          <w:sz w:val="16"/>
                                                          <w:szCs w:val="16"/>
                                                          <w:rPrChange w:id="13014" w:author="Chen Liao" w:date="2021-06-01T21:13:00Z">
                                                            <w:rPr>
                                                              <w:rFonts w:ascii="Cambria Math" w:hAnsi="Cambria Math"/>
                                                              <w:i/>
                                                              <w:color w:val="000000" w:themeColor="text1"/>
                                                              <w:sz w:val="16"/>
                                                              <w:szCs w:val="16"/>
                                                            </w:rPr>
                                                          </w:rPrChange>
                                                        </w:rPr>
                                                      </m:ctrlPr>
                                                    </m:mPr>
                                                    <m:mr>
                                                      <m:e>
                                                        <m:r>
                                                          <m:rPr>
                                                            <m:sty m:val="p"/>
                                                          </m:rPr>
                                                          <w:rPr>
                                                            <w:rFonts w:ascii="Cambria Math" w:hAnsi="Cambria Math"/>
                                                            <w:color w:val="000000" w:themeColor="text1"/>
                                                            <w:sz w:val="16"/>
                                                            <w:szCs w:val="16"/>
                                                            <w:rPrChange w:id="13015" w:author="Chen Liao" w:date="2021-06-01T21:13:00Z">
                                                              <w:rPr>
                                                                <w:rFonts w:ascii="Cambria Math" w:hAnsi="Cambria Math"/>
                                                                <w:sz w:val="16"/>
                                                                <w:szCs w:val="16"/>
                                                              </w:rPr>
                                                            </w:rPrChange>
                                                          </w:rPr>
                                                          <m:t>0</m:t>
                                                        </m:r>
                                                      </m:e>
                                                      <m:e>
                                                        <m:r>
                                                          <w:rPr>
                                                            <w:rFonts w:ascii="Cambria Math" w:hAnsi="Cambria Math"/>
                                                            <w:color w:val="000000" w:themeColor="text1"/>
                                                            <w:sz w:val="16"/>
                                                            <w:szCs w:val="16"/>
                                                            <w:rPrChange w:id="13016" w:author="Chen Liao" w:date="2021-06-01T21:13:00Z">
                                                              <w:rPr>
                                                                <w:rFonts w:ascii="Cambria Math" w:hAnsi="Cambria Math"/>
                                                                <w:sz w:val="16"/>
                                                                <w:szCs w:val="16"/>
                                                              </w:rPr>
                                                            </w:rPrChange>
                                                          </w:rPr>
                                                          <m:t>0</m:t>
                                                        </m:r>
                                                      </m:e>
                                                    </m:mr>
                                                  </m:m>
                                                </m:e>
                                                <m:e>
                                                  <m:r>
                                                    <w:rPr>
                                                      <w:rFonts w:ascii="Cambria Math" w:hAnsi="Cambria Math"/>
                                                      <w:color w:val="000000" w:themeColor="text1"/>
                                                      <w:sz w:val="16"/>
                                                      <w:szCs w:val="16"/>
                                                      <w:rPrChange w:id="13017" w:author="Chen Liao" w:date="2021-06-01T21:13:00Z">
                                                        <w:rPr>
                                                          <w:rFonts w:ascii="Cambria Math" w:hAnsi="Cambria Math"/>
                                                          <w:sz w:val="16"/>
                                                          <w:szCs w:val="16"/>
                                                        </w:rPr>
                                                      </w:rPrChange>
                                                    </w:rPr>
                                                    <m:t>⋯</m:t>
                                                  </m:r>
                                                </m:e>
                                              </m:mr>
                                            </m:m>
                                          </m:e>
                                          <m:e>
                                            <m:m>
                                              <m:mPr>
                                                <m:mcs>
                                                  <m:mc>
                                                    <m:mcPr>
                                                      <m:count m:val="3"/>
                                                      <m:mcJc m:val="center"/>
                                                    </m:mcPr>
                                                  </m:mc>
                                                </m:mcs>
                                                <m:ctrlPr>
                                                  <w:rPr>
                                                    <w:rFonts w:ascii="Cambria Math" w:hAnsi="Cambria Math"/>
                                                    <w:i/>
                                                    <w:color w:val="000000" w:themeColor="text1"/>
                                                    <w:sz w:val="16"/>
                                                    <w:szCs w:val="16"/>
                                                    <w:rPrChange w:id="13018" w:author="Chen Liao" w:date="2021-06-01T21:13: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3019" w:author="Chen Liao" w:date="2021-06-01T21:13:00Z">
                                                        <w:rPr>
                                                          <w:rFonts w:ascii="Cambria Math" w:hAnsi="Cambria Math"/>
                                                          <w:sz w:val="16"/>
                                                          <w:szCs w:val="16"/>
                                                        </w:rPr>
                                                      </w:rPrChange>
                                                    </w:rPr>
                                                    <m:t>0</m:t>
                                                  </m:r>
                                                </m:e>
                                                <m:e>
                                                  <m:r>
                                                    <w:rPr>
                                                      <w:rFonts w:ascii="Cambria Math" w:hAnsi="Cambria Math"/>
                                                      <w:color w:val="000000" w:themeColor="text1"/>
                                                      <w:sz w:val="16"/>
                                                      <w:szCs w:val="16"/>
                                                      <w:rPrChange w:id="13020" w:author="Chen Liao" w:date="2021-06-01T21:13:00Z">
                                                        <w:rPr>
                                                          <w:rFonts w:ascii="Cambria Math" w:hAnsi="Cambria Math"/>
                                                          <w:sz w:val="16"/>
                                                          <w:szCs w:val="16"/>
                                                        </w:rPr>
                                                      </w:rPrChange>
                                                    </w:rPr>
                                                    <m:t>0</m:t>
                                                  </m:r>
                                                </m:e>
                                                <m:e>
                                                  <m:m>
                                                    <m:mPr>
                                                      <m:mcs>
                                                        <m:mc>
                                                          <m:mcPr>
                                                            <m:count m:val="3"/>
                                                            <m:mcJc m:val="center"/>
                                                          </m:mcPr>
                                                        </m:mc>
                                                      </m:mcs>
                                                      <m:ctrlPr>
                                                        <w:rPr>
                                                          <w:rFonts w:ascii="Cambria Math" w:hAnsi="Cambria Math"/>
                                                          <w:i/>
                                                          <w:color w:val="000000" w:themeColor="text1"/>
                                                          <w:sz w:val="16"/>
                                                          <w:szCs w:val="16"/>
                                                          <w:rPrChange w:id="13021" w:author="Chen Liao" w:date="2021-06-01T21:13: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3022" w:author="Chen Liao" w:date="2021-06-01T21:13:00Z">
                                                              <w:rPr>
                                                                <w:rFonts w:ascii="Cambria Math" w:hAnsi="Cambria Math"/>
                                                                <w:sz w:val="16"/>
                                                                <w:szCs w:val="16"/>
                                                              </w:rPr>
                                                            </w:rPrChange>
                                                          </w:rPr>
                                                          <m:t>⋯</m:t>
                                                        </m:r>
                                                      </m:e>
                                                      <m:e>
                                                        <m:r>
                                                          <w:rPr>
                                                            <w:rFonts w:ascii="Cambria Math" w:hAnsi="Cambria Math"/>
                                                            <w:color w:val="000000" w:themeColor="text1"/>
                                                            <w:sz w:val="16"/>
                                                            <w:szCs w:val="16"/>
                                                            <w:rPrChange w:id="13023" w:author="Chen Liao" w:date="2021-06-01T21:13:00Z">
                                                              <w:rPr>
                                                                <w:rFonts w:ascii="Cambria Math" w:hAnsi="Cambria Math"/>
                                                                <w:sz w:val="16"/>
                                                                <w:szCs w:val="16"/>
                                                              </w:rPr>
                                                            </w:rPrChange>
                                                          </w:rPr>
                                                          <m:t>0</m:t>
                                                        </m:r>
                                                      </m:e>
                                                      <m:e>
                                                        <m:m>
                                                          <m:mPr>
                                                            <m:mcs>
                                                              <m:mc>
                                                                <m:mcPr>
                                                                  <m:count m:val="3"/>
                                                                  <m:mcJc m:val="center"/>
                                                                </m:mcPr>
                                                              </m:mc>
                                                            </m:mcs>
                                                            <m:ctrlPr>
                                                              <w:rPr>
                                                                <w:rFonts w:ascii="Cambria Math" w:hAnsi="Cambria Math"/>
                                                                <w:i/>
                                                                <w:color w:val="000000" w:themeColor="text1"/>
                                                                <w:sz w:val="16"/>
                                                                <w:szCs w:val="16"/>
                                                                <w:rPrChange w:id="13024" w:author="Chen Liao" w:date="2021-06-01T21:13: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3025" w:author="Chen Liao" w:date="2021-06-01T21:13:00Z">
                                                                    <w:rPr>
                                                                      <w:rFonts w:ascii="Cambria Math" w:hAnsi="Cambria Math"/>
                                                                      <w:sz w:val="16"/>
                                                                      <w:szCs w:val="16"/>
                                                                    </w:rPr>
                                                                  </w:rPrChange>
                                                                </w:rPr>
                                                                <m:t>0</m:t>
                                                              </m:r>
                                                            </m:e>
                                                            <m:e>
                                                              <m:r>
                                                                <w:rPr>
                                                                  <w:rFonts w:ascii="Cambria Math" w:hAnsi="Cambria Math"/>
                                                                  <w:color w:val="000000" w:themeColor="text1"/>
                                                                  <w:sz w:val="16"/>
                                                                  <w:szCs w:val="16"/>
                                                                  <w:rPrChange w:id="13026" w:author="Chen Liao" w:date="2021-06-01T21:13:00Z">
                                                                    <w:rPr>
                                                                      <w:rFonts w:ascii="Cambria Math" w:hAnsi="Cambria Math"/>
                                                                      <w:sz w:val="16"/>
                                                                      <w:szCs w:val="16"/>
                                                                    </w:rPr>
                                                                  </w:rPrChange>
                                                                </w:rPr>
                                                                <m:t>⋯</m:t>
                                                              </m:r>
                                                            </m:e>
                                                            <m:e>
                                                              <m:m>
                                                                <m:mPr>
                                                                  <m:mcs>
                                                                    <m:mc>
                                                                      <m:mcPr>
                                                                        <m:count m:val="3"/>
                                                                        <m:mcJc m:val="center"/>
                                                                      </m:mcPr>
                                                                    </m:mc>
                                                                  </m:mcs>
                                                                  <m:ctrlPr>
                                                                    <w:rPr>
                                                                      <w:rFonts w:ascii="Cambria Math" w:hAnsi="Cambria Math"/>
                                                                      <w:i/>
                                                                      <w:color w:val="000000" w:themeColor="text1"/>
                                                                      <w:sz w:val="16"/>
                                                                      <w:szCs w:val="16"/>
                                                                      <w:rPrChange w:id="13027" w:author="Chen Liao" w:date="2021-06-01T21:13:00Z">
                                                                        <w:rPr>
                                                                          <w:rFonts w:ascii="Cambria Math" w:hAnsi="Cambria Math"/>
                                                                          <w:i/>
                                                                          <w:color w:val="000000" w:themeColor="text1"/>
                                                                          <w:sz w:val="16"/>
                                                                          <w:szCs w:val="16"/>
                                                                        </w:rPr>
                                                                      </w:rPrChange>
                                                                    </w:rPr>
                                                                  </m:ctrlPr>
                                                                </m:mPr>
                                                                <m:mr>
                                                                  <m:e>
                                                                    <m:m>
                                                                      <m:mPr>
                                                                        <m:mcs>
                                                                          <m:mc>
                                                                            <m:mcPr>
                                                                              <m:count m:val="3"/>
                                                                              <m:mcJc m:val="center"/>
                                                                            </m:mcPr>
                                                                          </m:mc>
                                                                        </m:mcs>
                                                                        <m:ctrlPr>
                                                                          <w:rPr>
                                                                            <w:rFonts w:ascii="Cambria Math" w:hAnsi="Cambria Math"/>
                                                                            <w:i/>
                                                                            <w:color w:val="000000" w:themeColor="text1"/>
                                                                            <w:sz w:val="16"/>
                                                                            <w:szCs w:val="16"/>
                                                                            <w:rPrChange w:id="13028" w:author="Chen Liao" w:date="2021-06-01T21:13: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3029" w:author="Chen Liao" w:date="2021-06-01T21:13:00Z">
                                                                                <w:rPr>
                                                                                  <w:rFonts w:ascii="Cambria Math" w:hAnsi="Cambria Math"/>
                                                                                  <w:sz w:val="16"/>
                                                                                  <w:szCs w:val="16"/>
                                                                                </w:rPr>
                                                                              </w:rPrChange>
                                                                            </w:rPr>
                                                                            <m:t>1</m:t>
                                                                          </m:r>
                                                                        </m:e>
                                                                        <m:e>
                                                                          <m:sSub>
                                                                            <m:sSubPr>
                                                                              <m:ctrlPr>
                                                                                <w:rPr>
                                                                                  <w:rFonts w:ascii="Cambria Math" w:hAnsi="Cambria Math"/>
                                                                                  <w:color w:val="000000" w:themeColor="text1"/>
                                                                                  <w:sz w:val="16"/>
                                                                                  <w:szCs w:val="16"/>
                                                                                  <w:rPrChange w:id="13030" w:author="Chen Liao" w:date="2021-06-01T21:13:00Z">
                                                                                    <w:rPr>
                                                                                      <w:rFonts w:ascii="Cambria Math" w:hAnsi="Cambria Math"/>
                                                                                      <w:color w:val="000000" w:themeColor="text1"/>
                                                                                      <w:sz w:val="16"/>
                                                                                      <w:szCs w:val="16"/>
                                                                                    </w:rPr>
                                                                                  </w:rPrChange>
                                                                                </w:rPr>
                                                                              </m:ctrlPr>
                                                                            </m:sSubPr>
                                                                            <m:e>
                                                                              <m:r>
                                                                                <w:rPr>
                                                                                  <w:rFonts w:ascii="Cambria Math" w:hAnsi="Cambria Math"/>
                                                                                  <w:color w:val="000000" w:themeColor="text1"/>
                                                                                  <w:sz w:val="16"/>
                                                                                  <w:szCs w:val="16"/>
                                                                                  <w:rPrChange w:id="13031" w:author="Chen Liao" w:date="2021-06-01T21:13:00Z">
                                                                                    <w:rPr>
                                                                                      <w:rFonts w:ascii="Cambria Math" w:hAnsi="Cambria Math"/>
                                                                                      <w:sz w:val="16"/>
                                                                                      <w:szCs w:val="16"/>
                                                                                    </w:rPr>
                                                                                  </w:rPrChange>
                                                                                </w:rPr>
                                                                                <m:t>x</m:t>
                                                                              </m:r>
                                                                            </m:e>
                                                                            <m:sub>
                                                                              <m:r>
                                                                                <w:rPr>
                                                                                  <w:rFonts w:ascii="Cambria Math" w:hAnsi="Cambria Math"/>
                                                                                  <w:color w:val="000000" w:themeColor="text1"/>
                                                                                  <w:sz w:val="16"/>
                                                                                  <w:szCs w:val="16"/>
                                                                                  <w:rPrChange w:id="13032" w:author="Chen Liao" w:date="2021-06-01T21:13:00Z">
                                                                                    <w:rPr>
                                                                                      <w:rFonts w:ascii="Cambria Math" w:hAnsi="Cambria Math"/>
                                                                                      <w:sz w:val="16"/>
                                                                                      <w:szCs w:val="16"/>
                                                                                    </w:rPr>
                                                                                  </w:rPrChange>
                                                                                </w:rPr>
                                                                                <m:t>1,1</m:t>
                                                                              </m:r>
                                                                            </m:sub>
                                                                          </m:sSub>
                                                                        </m:e>
                                                                        <m:e>
                                                                          <m:m>
                                                                            <m:mPr>
                                                                              <m:mcs>
                                                                                <m:mc>
                                                                                  <m:mcPr>
                                                                                    <m:count m:val="3"/>
                                                                                    <m:mcJc m:val="center"/>
                                                                                  </m:mcPr>
                                                                                </m:mc>
                                                                              </m:mcs>
                                                                              <m:ctrlPr>
                                                                                <w:rPr>
                                                                                  <w:rFonts w:ascii="Cambria Math" w:hAnsi="Cambria Math"/>
                                                                                  <w:i/>
                                                                                  <w:color w:val="000000" w:themeColor="text1"/>
                                                                                  <w:sz w:val="16"/>
                                                                                  <w:szCs w:val="16"/>
                                                                                  <w:rPrChange w:id="13033" w:author="Chen Liao" w:date="2021-06-01T21:13: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3034" w:author="Chen Liao" w:date="2021-06-01T21:13:00Z">
                                                                                      <w:rPr>
                                                                                        <w:rFonts w:ascii="Cambria Math" w:hAnsi="Cambria Math"/>
                                                                                        <w:sz w:val="16"/>
                                                                                        <w:szCs w:val="16"/>
                                                                                      </w:rPr>
                                                                                    </w:rPrChange>
                                                                                  </w:rPr>
                                                                                  <m:t>⋯</m:t>
                                                                                </m:r>
                                                                              </m:e>
                                                                              <m:e>
                                                                                <m:sSub>
                                                                                  <m:sSubPr>
                                                                                    <m:ctrlPr>
                                                                                      <w:rPr>
                                                                                        <w:rFonts w:ascii="Cambria Math" w:hAnsi="Cambria Math"/>
                                                                                        <w:color w:val="000000" w:themeColor="text1"/>
                                                                                        <w:sz w:val="16"/>
                                                                                        <w:szCs w:val="16"/>
                                                                                        <w:rPrChange w:id="13035" w:author="Chen Liao" w:date="2021-06-01T21:13:00Z">
                                                                                          <w:rPr>
                                                                                            <w:rFonts w:ascii="Cambria Math" w:hAnsi="Cambria Math"/>
                                                                                            <w:color w:val="000000" w:themeColor="text1"/>
                                                                                            <w:sz w:val="16"/>
                                                                                            <w:szCs w:val="16"/>
                                                                                          </w:rPr>
                                                                                        </w:rPrChange>
                                                                                      </w:rPr>
                                                                                    </m:ctrlPr>
                                                                                  </m:sSubPr>
                                                                                  <m:e>
                                                                                    <m:r>
                                                                                      <w:rPr>
                                                                                        <w:rFonts w:ascii="Cambria Math" w:hAnsi="Cambria Math"/>
                                                                                        <w:color w:val="000000" w:themeColor="text1"/>
                                                                                        <w:sz w:val="16"/>
                                                                                        <w:szCs w:val="16"/>
                                                                                        <w:rPrChange w:id="13036" w:author="Chen Liao" w:date="2021-06-01T21:13:00Z">
                                                                                          <w:rPr>
                                                                                            <w:rFonts w:ascii="Cambria Math" w:hAnsi="Cambria Math"/>
                                                                                            <w:sz w:val="16"/>
                                                                                            <w:szCs w:val="16"/>
                                                                                          </w:rPr>
                                                                                        </w:rPrChange>
                                                                                      </w:rPr>
                                                                                      <m:t>x</m:t>
                                                                                    </m:r>
                                                                                  </m:e>
                                                                                  <m:sub>
                                                                                    <m:r>
                                                                                      <w:rPr>
                                                                                        <w:rFonts w:ascii="Cambria Math" w:hAnsi="Cambria Math"/>
                                                                                        <w:color w:val="000000" w:themeColor="text1"/>
                                                                                        <w:sz w:val="16"/>
                                                                                        <w:szCs w:val="16"/>
                                                                                        <w:rPrChange w:id="13037" w:author="Chen Liao" w:date="2021-06-01T21:13:00Z">
                                                                                          <w:rPr>
                                                                                            <w:rFonts w:ascii="Cambria Math" w:hAnsi="Cambria Math"/>
                                                                                            <w:sz w:val="16"/>
                                                                                            <w:szCs w:val="16"/>
                                                                                          </w:rPr>
                                                                                        </w:rPrChange>
                                                                                      </w:rPr>
                                                                                      <m:t>M,1</m:t>
                                                                                    </m:r>
                                                                                  </m:sub>
                                                                                </m:sSub>
                                                                              </m:e>
                                                                              <m:e>
                                                                                <m:m>
                                                                                  <m:mPr>
                                                                                    <m:mcs>
                                                                                      <m:mc>
                                                                                        <m:mcPr>
                                                                                          <m:count m:val="3"/>
                                                                                          <m:mcJc m:val="center"/>
                                                                                        </m:mcPr>
                                                                                      </m:mc>
                                                                                    </m:mcs>
                                                                                    <m:ctrlPr>
                                                                                      <w:rPr>
                                                                                        <w:rFonts w:ascii="Cambria Math" w:hAnsi="Cambria Math"/>
                                                                                        <w:i/>
                                                                                        <w:color w:val="000000" w:themeColor="text1"/>
                                                                                        <w:sz w:val="16"/>
                                                                                        <w:szCs w:val="16"/>
                                                                                        <w:rPrChange w:id="13038" w:author="Chen Liao" w:date="2021-06-01T21:13:00Z">
                                                                                          <w:rPr>
                                                                                            <w:rFonts w:ascii="Cambria Math" w:hAnsi="Cambria Math"/>
                                                                                            <w:i/>
                                                                                            <w:color w:val="000000" w:themeColor="text1"/>
                                                                                            <w:sz w:val="16"/>
                                                                                            <w:szCs w:val="16"/>
                                                                                          </w:rPr>
                                                                                        </w:rPrChange>
                                                                                      </w:rPr>
                                                                                    </m:ctrlPr>
                                                                                  </m:mPr>
                                                                                  <m:mr>
                                                                                    <m:e>
                                                                                      <m:sSub>
                                                                                        <m:sSubPr>
                                                                                          <m:ctrlPr>
                                                                                            <w:rPr>
                                                                                              <w:rFonts w:ascii="Cambria Math" w:hAnsi="Cambria Math"/>
                                                                                              <w:i/>
                                                                                              <w:color w:val="000000" w:themeColor="text1"/>
                                                                                              <w:sz w:val="16"/>
                                                                                              <w:szCs w:val="16"/>
                                                                                              <w:rPrChange w:id="13039" w:author="Chen Liao" w:date="2021-06-01T21:13:00Z">
                                                                                                <w:rPr>
                                                                                                  <w:rFonts w:ascii="Cambria Math" w:hAnsi="Cambria Math"/>
                                                                                                  <w:i/>
                                                                                                  <w:color w:val="000000" w:themeColor="text1"/>
                                                                                                  <w:sz w:val="16"/>
                                                                                                  <w:szCs w:val="16"/>
                                                                                                </w:rPr>
                                                                                              </w:rPrChange>
                                                                                            </w:rPr>
                                                                                          </m:ctrlPr>
                                                                                        </m:sSubPr>
                                                                                        <m:e>
                                                                                          <m:r>
                                                                                            <w:rPr>
                                                                                              <w:rFonts w:ascii="Cambria Math" w:hAnsi="Cambria Math"/>
                                                                                              <w:color w:val="000000" w:themeColor="text1"/>
                                                                                              <w:sz w:val="16"/>
                                                                                              <w:szCs w:val="16"/>
                                                                                              <w:rPrChange w:id="13040" w:author="Chen Liao" w:date="2021-06-01T21:13:00Z">
                                                                                                <w:rPr>
                                                                                                  <w:rFonts w:ascii="Cambria Math" w:hAnsi="Cambria Math"/>
                                                                                                  <w:sz w:val="16"/>
                                                                                                  <w:szCs w:val="16"/>
                                                                                                </w:rPr>
                                                                                              </w:rPrChange>
                                                                                            </w:rPr>
                                                                                            <m:t>u</m:t>
                                                                                          </m:r>
                                                                                        </m:e>
                                                                                        <m:sub>
                                                                                          <m:r>
                                                                                            <w:rPr>
                                                                                              <w:rFonts w:ascii="Cambria Math" w:hAnsi="Cambria Math"/>
                                                                                              <w:color w:val="000000" w:themeColor="text1"/>
                                                                                              <w:sz w:val="16"/>
                                                                                              <w:szCs w:val="16"/>
                                                                                              <w:rPrChange w:id="13041" w:author="Chen Liao" w:date="2021-06-01T21:13:00Z">
                                                                                                <w:rPr>
                                                                                                  <w:rFonts w:ascii="Cambria Math" w:hAnsi="Cambria Math"/>
                                                                                                  <w:sz w:val="16"/>
                                                                                                  <w:szCs w:val="16"/>
                                                                                                </w:rPr>
                                                                                              </w:rPrChange>
                                                                                            </w:rPr>
                                                                                            <m:t>1</m:t>
                                                                                          </m:r>
                                                                                        </m:sub>
                                                                                      </m:sSub>
                                                                                    </m:e>
                                                                                    <m:e>
                                                                                      <m:r>
                                                                                        <w:rPr>
                                                                                          <w:rFonts w:ascii="Cambria Math" w:hAnsi="Cambria Math"/>
                                                                                          <w:color w:val="000000" w:themeColor="text1"/>
                                                                                          <w:sz w:val="16"/>
                                                                                          <w:szCs w:val="16"/>
                                                                                          <w:rPrChange w:id="13042" w:author="Chen Liao" w:date="2021-06-01T21:13:00Z">
                                                                                            <w:rPr>
                                                                                              <w:rFonts w:ascii="Cambria Math" w:hAnsi="Cambria Math"/>
                                                                                              <w:sz w:val="16"/>
                                                                                              <w:szCs w:val="16"/>
                                                                                            </w:rPr>
                                                                                          </w:rPrChange>
                                                                                        </w:rPr>
                                                                                        <m:t>⋯</m:t>
                                                                                      </m:r>
                                                                                    </m:e>
                                                                                    <m:e>
                                                                                      <m:m>
                                                                                        <m:mPr>
                                                                                          <m:mcs>
                                                                                            <m:mc>
                                                                                              <m:mcPr>
                                                                                                <m:count m:val="3"/>
                                                                                                <m:mcJc m:val="center"/>
                                                                                              </m:mcPr>
                                                                                            </m:mc>
                                                                                          </m:mcs>
                                                                                          <m:ctrlPr>
                                                                                            <w:rPr>
                                                                                              <w:rFonts w:ascii="Cambria Math" w:hAnsi="Cambria Math"/>
                                                                                              <w:i/>
                                                                                              <w:color w:val="000000" w:themeColor="text1"/>
                                                                                              <w:sz w:val="16"/>
                                                                                              <w:szCs w:val="16"/>
                                                                                              <w:rPrChange w:id="13043" w:author="Chen Liao" w:date="2021-06-01T21:13: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3044" w:author="Chen Liao" w:date="2021-06-01T21:13:00Z">
                                                                                                  <w:rPr>
                                                                                                    <w:rFonts w:ascii="Cambria Math" w:hAnsi="Cambria Math"/>
                                                                                                    <w:sz w:val="16"/>
                                                                                                    <w:szCs w:val="16"/>
                                                                                                  </w:rPr>
                                                                                                </w:rPrChange>
                                                                                              </w:rPr>
                                                                                              <m:t>0</m:t>
                                                                                            </m:r>
                                                                                          </m:e>
                                                                                          <m:e>
                                                                                            <m:r>
                                                                                              <w:rPr>
                                                                                                <w:rFonts w:ascii="Cambria Math" w:hAnsi="Cambria Math"/>
                                                                                                <w:color w:val="000000" w:themeColor="text1"/>
                                                                                                <w:sz w:val="16"/>
                                                                                                <w:szCs w:val="16"/>
                                                                                                <w:rPrChange w:id="13045" w:author="Chen Liao" w:date="2021-06-01T21:13:00Z">
                                                                                                  <w:rPr>
                                                                                                    <w:rFonts w:ascii="Cambria Math" w:hAnsi="Cambria Math"/>
                                                                                                    <w:sz w:val="16"/>
                                                                                                    <w:szCs w:val="16"/>
                                                                                                  </w:rPr>
                                                                                                </w:rPrChange>
                                                                                              </w:rPr>
                                                                                              <m:t>0</m:t>
                                                                                            </m:r>
                                                                                          </m:e>
                                                                                          <m:e>
                                                                                            <m:r>
                                                                                              <w:rPr>
                                                                                                <w:rFonts w:ascii="Cambria Math" w:hAnsi="Cambria Math"/>
                                                                                                <w:color w:val="000000" w:themeColor="text1"/>
                                                                                                <w:sz w:val="16"/>
                                                                                                <w:szCs w:val="16"/>
                                                                                                <w:rPrChange w:id="13046" w:author="Chen Liao" w:date="2021-06-01T21:13:00Z">
                                                                                                  <w:rPr>
                                                                                                    <w:rFonts w:ascii="Cambria Math" w:hAnsi="Cambria Math"/>
                                                                                                    <w:sz w:val="16"/>
                                                                                                    <w:szCs w:val="16"/>
                                                                                                  </w:rPr>
                                                                                                </w:rPrChange>
                                                                                              </w:rPr>
                                                                                              <m:t>⋯</m:t>
                                                                                            </m:r>
                                                                                          </m:e>
                                                                                        </m:mr>
                                                                                      </m:m>
                                                                                    </m:e>
                                                                                  </m:mr>
                                                                                </m:m>
                                                                              </m:e>
                                                                            </m:mr>
                                                                          </m:m>
                                                                        </m:e>
                                                                      </m:mr>
                                                                    </m:m>
                                                                  </m:e>
                                                                  <m:e>
                                                                    <m:r>
                                                                      <w:rPr>
                                                                        <w:rFonts w:ascii="Cambria Math" w:hAnsi="Cambria Math"/>
                                                                        <w:color w:val="000000" w:themeColor="text1"/>
                                                                        <w:sz w:val="16"/>
                                                                        <w:szCs w:val="16"/>
                                                                        <w:rPrChange w:id="13047" w:author="Chen Liao" w:date="2021-06-01T21:13:00Z">
                                                                          <w:rPr>
                                                                            <w:rFonts w:ascii="Cambria Math" w:hAnsi="Cambria Math"/>
                                                                            <w:sz w:val="16"/>
                                                                            <w:szCs w:val="16"/>
                                                                          </w:rPr>
                                                                        </w:rPrChange>
                                                                      </w:rPr>
                                                                      <m:t>0</m:t>
                                                                    </m:r>
                                                                  </m:e>
                                                                  <m:e>
                                                                    <m:r>
                                                                      <w:rPr>
                                                                        <w:rFonts w:ascii="Cambria Math" w:hAnsi="Cambria Math"/>
                                                                        <w:color w:val="000000" w:themeColor="text1"/>
                                                                        <w:sz w:val="16"/>
                                                                        <w:szCs w:val="16"/>
                                                                        <w:rPrChange w:id="13048" w:author="Chen Liao" w:date="2021-06-01T21:13:00Z">
                                                                          <w:rPr>
                                                                            <w:rFonts w:ascii="Cambria Math" w:hAnsi="Cambria Math"/>
                                                                            <w:sz w:val="16"/>
                                                                            <w:szCs w:val="16"/>
                                                                          </w:rPr>
                                                                        </w:rPrChange>
                                                                      </w:rPr>
                                                                      <m:t>0</m:t>
                                                                    </m:r>
                                                                  </m:e>
                                                                </m:mr>
                                                              </m:m>
                                                            </m:e>
                                                          </m:mr>
                                                        </m:m>
                                                      </m:e>
                                                    </m:mr>
                                                  </m:m>
                                                </m:e>
                                              </m:mr>
                                            </m:m>
                                          </m:e>
                                        </m:mr>
                                      </m:m>
                                    </m:e>
                                  </m:mr>
                                  <m:mr>
                                    <m:e>
                                      <m:r>
                                        <w:rPr>
                                          <w:rFonts w:ascii="Cambria Math" w:hAnsi="Cambria Math"/>
                                          <w:color w:val="000000" w:themeColor="text1"/>
                                          <w:sz w:val="16"/>
                                          <w:szCs w:val="16"/>
                                          <w:rPrChange w:id="13049" w:author="Chen Liao" w:date="2021-06-01T21:13:00Z">
                                            <w:rPr>
                                              <w:rFonts w:ascii="Cambria Math" w:hAnsi="Cambria Math"/>
                                              <w:sz w:val="16"/>
                                              <w:szCs w:val="16"/>
                                            </w:rPr>
                                          </w:rPrChange>
                                        </w:rPr>
                                        <m:t>⋮</m:t>
                                      </m:r>
                                    </m:e>
                                  </m:mr>
                                </m:m>
                              </m:e>
                            </m:mr>
                          </m:m>
                        </m:e>
                      </m:mr>
                      <m:mr>
                        <m:e>
                          <m:m>
                            <m:mPr>
                              <m:mcs>
                                <m:mc>
                                  <m:mcPr>
                                    <m:count m:val="3"/>
                                    <m:mcJc m:val="center"/>
                                  </m:mcPr>
                                </m:mc>
                              </m:mcs>
                              <m:ctrlPr>
                                <w:rPr>
                                  <w:rFonts w:ascii="Cambria Math" w:hAnsi="Cambria Math"/>
                                  <w:color w:val="000000" w:themeColor="text1"/>
                                  <w:sz w:val="16"/>
                                  <w:szCs w:val="16"/>
                                  <w:rPrChange w:id="13050" w:author="Chen Liao" w:date="2021-06-01T21:13:00Z">
                                    <w:rPr>
                                      <w:rFonts w:ascii="Cambria Math" w:hAnsi="Cambria Math"/>
                                      <w:color w:val="000000" w:themeColor="text1"/>
                                      <w:sz w:val="16"/>
                                      <w:szCs w:val="16"/>
                                    </w:rPr>
                                  </w:rPrChange>
                                </w:rPr>
                              </m:ctrlPr>
                            </m:mPr>
                            <m:mr>
                              <m:e>
                                <m:m>
                                  <m:mPr>
                                    <m:mcs>
                                      <m:mc>
                                        <m:mcPr>
                                          <m:count m:val="2"/>
                                          <m:mcJc m:val="center"/>
                                        </m:mcPr>
                                      </m:mc>
                                    </m:mcs>
                                    <m:ctrlPr>
                                      <w:rPr>
                                        <w:rFonts w:ascii="Cambria Math" w:hAnsi="Cambria Math"/>
                                        <w:color w:val="000000" w:themeColor="text1"/>
                                        <w:sz w:val="16"/>
                                        <w:szCs w:val="16"/>
                                        <w:rPrChange w:id="13051" w:author="Chen Liao" w:date="2021-06-01T21:13:00Z">
                                          <w:rPr>
                                            <w:rFonts w:ascii="Cambria Math" w:hAnsi="Cambria Math"/>
                                            <w:color w:val="000000" w:themeColor="text1"/>
                                            <w:sz w:val="16"/>
                                            <w:szCs w:val="16"/>
                                          </w:rPr>
                                        </w:rPrChange>
                                      </w:rPr>
                                    </m:ctrlPr>
                                  </m:mPr>
                                  <m:mr>
                                    <m:e>
                                      <m:r>
                                        <w:rPr>
                                          <w:rFonts w:ascii="Cambria Math" w:hAnsi="Cambria Math"/>
                                          <w:color w:val="000000" w:themeColor="text1"/>
                                          <w:sz w:val="16"/>
                                          <w:szCs w:val="16"/>
                                          <w:rPrChange w:id="13052" w:author="Chen Liao" w:date="2021-06-01T21:13:00Z">
                                            <w:rPr>
                                              <w:rFonts w:ascii="Cambria Math" w:hAnsi="Cambria Math"/>
                                              <w:sz w:val="16"/>
                                              <w:szCs w:val="16"/>
                                            </w:rPr>
                                          </w:rPrChange>
                                        </w:rPr>
                                        <m:t>0</m:t>
                                      </m:r>
                                    </m:e>
                                    <m:e>
                                      <m:r>
                                        <w:rPr>
                                          <w:rFonts w:ascii="Cambria Math" w:hAnsi="Cambria Math"/>
                                          <w:color w:val="000000" w:themeColor="text1"/>
                                          <w:sz w:val="16"/>
                                          <w:szCs w:val="16"/>
                                          <w:rPrChange w:id="13053" w:author="Chen Liao" w:date="2021-06-01T21:13:00Z">
                                            <w:rPr>
                                              <w:rFonts w:ascii="Cambria Math" w:hAnsi="Cambria Math"/>
                                              <w:sz w:val="16"/>
                                              <w:szCs w:val="16"/>
                                            </w:rPr>
                                          </w:rPrChange>
                                        </w:rPr>
                                        <m:t>0</m:t>
                                      </m:r>
                                    </m:e>
                                  </m:mr>
                                </m:m>
                              </m:e>
                              <m:e>
                                <m:m>
                                  <m:mPr>
                                    <m:mcs>
                                      <m:mc>
                                        <m:mcPr>
                                          <m:count m:val="3"/>
                                          <m:mcJc m:val="center"/>
                                        </m:mcPr>
                                      </m:mc>
                                    </m:mcs>
                                    <m:ctrlPr>
                                      <w:rPr>
                                        <w:rFonts w:ascii="Cambria Math" w:hAnsi="Cambria Math"/>
                                        <w:color w:val="000000" w:themeColor="text1"/>
                                        <w:sz w:val="16"/>
                                        <w:szCs w:val="16"/>
                                        <w:rPrChange w:id="13054" w:author="Chen Liao" w:date="2021-06-01T21:13:00Z">
                                          <w:rPr>
                                            <w:rFonts w:ascii="Cambria Math" w:hAnsi="Cambria Math"/>
                                            <w:color w:val="000000" w:themeColor="text1"/>
                                            <w:sz w:val="16"/>
                                            <w:szCs w:val="16"/>
                                          </w:rPr>
                                        </w:rPrChange>
                                      </w:rPr>
                                    </m:ctrlPr>
                                  </m:mPr>
                                  <m:mr>
                                    <m:e>
                                      <m:r>
                                        <w:rPr>
                                          <w:rFonts w:ascii="Cambria Math" w:hAnsi="Cambria Math"/>
                                          <w:color w:val="000000" w:themeColor="text1"/>
                                          <w:sz w:val="16"/>
                                          <w:szCs w:val="16"/>
                                          <w:rPrChange w:id="13055" w:author="Chen Liao" w:date="2021-06-01T21:13:00Z">
                                            <w:rPr>
                                              <w:rFonts w:ascii="Cambria Math" w:hAnsi="Cambria Math"/>
                                              <w:sz w:val="16"/>
                                              <w:szCs w:val="16"/>
                                            </w:rPr>
                                          </w:rPrChange>
                                        </w:rPr>
                                        <m:t>⋯</m:t>
                                      </m:r>
                                    </m:e>
                                    <m:e>
                                      <m:m>
                                        <m:mPr>
                                          <m:mcs>
                                            <m:mc>
                                              <m:mcPr>
                                                <m:count m:val="2"/>
                                                <m:mcJc m:val="center"/>
                                              </m:mcPr>
                                            </m:mc>
                                          </m:mcs>
                                          <m:ctrlPr>
                                            <w:rPr>
                                              <w:rFonts w:ascii="Cambria Math" w:hAnsi="Cambria Math"/>
                                              <w:i/>
                                              <w:color w:val="000000" w:themeColor="text1"/>
                                              <w:sz w:val="16"/>
                                              <w:szCs w:val="16"/>
                                              <w:rPrChange w:id="13056" w:author="Chen Liao" w:date="2021-06-01T21:13: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3057" w:author="Chen Liao" w:date="2021-06-01T21:13:00Z">
                                                  <w:rPr>
                                                    <w:rFonts w:ascii="Cambria Math" w:hAnsi="Cambria Math"/>
                                                    <w:sz w:val="16"/>
                                                    <w:szCs w:val="16"/>
                                                  </w:rPr>
                                                </w:rPrChange>
                                              </w:rPr>
                                              <m:t>0</m:t>
                                            </m:r>
                                          </m:e>
                                          <m:e>
                                            <m:r>
                                              <w:rPr>
                                                <w:rFonts w:ascii="Cambria Math" w:hAnsi="Cambria Math"/>
                                                <w:color w:val="000000" w:themeColor="text1"/>
                                                <w:sz w:val="16"/>
                                                <w:szCs w:val="16"/>
                                                <w:rPrChange w:id="13058" w:author="Chen Liao" w:date="2021-06-01T21:13:00Z">
                                                  <w:rPr>
                                                    <w:rFonts w:ascii="Cambria Math" w:hAnsi="Cambria Math"/>
                                                    <w:sz w:val="16"/>
                                                    <w:szCs w:val="16"/>
                                                  </w:rPr>
                                                </w:rPrChange>
                                              </w:rPr>
                                              <m:t>0</m:t>
                                            </m:r>
                                          </m:e>
                                        </m:mr>
                                      </m:m>
                                    </m:e>
                                    <m:e>
                                      <m:r>
                                        <w:rPr>
                                          <w:rFonts w:ascii="Cambria Math" w:hAnsi="Cambria Math"/>
                                          <w:color w:val="000000" w:themeColor="text1"/>
                                          <w:sz w:val="16"/>
                                          <w:szCs w:val="16"/>
                                          <w:rPrChange w:id="13059" w:author="Chen Liao" w:date="2021-06-01T21:13:00Z">
                                            <w:rPr>
                                              <w:rFonts w:ascii="Cambria Math" w:hAnsi="Cambria Math"/>
                                              <w:sz w:val="16"/>
                                              <w:szCs w:val="16"/>
                                            </w:rPr>
                                          </w:rPrChange>
                                        </w:rPr>
                                        <m:t>⋯</m:t>
                                      </m:r>
                                    </m:e>
                                  </m:mr>
                                </m:m>
                              </m:e>
                              <m:e>
                                <m:m>
                                  <m:mPr>
                                    <m:mcs>
                                      <m:mc>
                                        <m:mcPr>
                                          <m:count m:val="3"/>
                                          <m:mcJc m:val="center"/>
                                        </m:mcPr>
                                      </m:mc>
                                    </m:mcs>
                                    <m:ctrlPr>
                                      <w:rPr>
                                        <w:rFonts w:ascii="Cambria Math" w:hAnsi="Cambria Math"/>
                                        <w:i/>
                                        <w:color w:val="000000" w:themeColor="text1"/>
                                        <w:sz w:val="16"/>
                                        <w:szCs w:val="16"/>
                                        <w:rPrChange w:id="13060" w:author="Chen Liao" w:date="2021-06-01T21:13: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3061" w:author="Chen Liao" w:date="2021-06-01T21:13:00Z">
                                            <w:rPr>
                                              <w:rFonts w:ascii="Cambria Math" w:hAnsi="Cambria Math"/>
                                              <w:sz w:val="16"/>
                                              <w:szCs w:val="16"/>
                                            </w:rPr>
                                          </w:rPrChange>
                                        </w:rPr>
                                        <m:t>0</m:t>
                                      </m:r>
                                    </m:e>
                                    <m:e>
                                      <m:r>
                                        <w:rPr>
                                          <w:rFonts w:ascii="Cambria Math" w:hAnsi="Cambria Math"/>
                                          <w:color w:val="000000" w:themeColor="text1"/>
                                          <w:sz w:val="16"/>
                                          <w:szCs w:val="16"/>
                                          <w:rPrChange w:id="13062" w:author="Chen Liao" w:date="2021-06-01T21:13:00Z">
                                            <w:rPr>
                                              <w:rFonts w:ascii="Cambria Math" w:hAnsi="Cambria Math"/>
                                              <w:sz w:val="16"/>
                                              <w:szCs w:val="16"/>
                                            </w:rPr>
                                          </w:rPrChange>
                                        </w:rPr>
                                        <m:t>0</m:t>
                                      </m:r>
                                    </m:e>
                                    <m:e>
                                      <m:m>
                                        <m:mPr>
                                          <m:mcs>
                                            <m:mc>
                                              <m:mcPr>
                                                <m:count m:val="3"/>
                                                <m:mcJc m:val="center"/>
                                              </m:mcPr>
                                            </m:mc>
                                          </m:mcs>
                                          <m:ctrlPr>
                                            <w:rPr>
                                              <w:rFonts w:ascii="Cambria Math" w:hAnsi="Cambria Math"/>
                                              <w:i/>
                                              <w:color w:val="000000" w:themeColor="text1"/>
                                              <w:sz w:val="16"/>
                                              <w:szCs w:val="16"/>
                                              <w:rPrChange w:id="13063" w:author="Chen Liao" w:date="2021-06-01T21:13: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3064" w:author="Chen Liao" w:date="2021-06-01T21:13:00Z">
                                                  <w:rPr>
                                                    <w:rFonts w:ascii="Cambria Math" w:hAnsi="Cambria Math"/>
                                                    <w:sz w:val="16"/>
                                                    <w:szCs w:val="16"/>
                                                  </w:rPr>
                                                </w:rPrChange>
                                              </w:rPr>
                                              <m:t>⋯</m:t>
                                            </m:r>
                                          </m:e>
                                          <m:e>
                                            <m:r>
                                              <w:rPr>
                                                <w:rFonts w:ascii="Cambria Math" w:hAnsi="Cambria Math"/>
                                                <w:color w:val="000000" w:themeColor="text1"/>
                                                <w:sz w:val="16"/>
                                                <w:szCs w:val="16"/>
                                                <w:rPrChange w:id="13065" w:author="Chen Liao" w:date="2021-06-01T21:13:00Z">
                                                  <w:rPr>
                                                    <w:rFonts w:ascii="Cambria Math" w:hAnsi="Cambria Math"/>
                                                    <w:sz w:val="16"/>
                                                    <w:szCs w:val="16"/>
                                                  </w:rPr>
                                                </w:rPrChange>
                                              </w:rPr>
                                              <m:t>0</m:t>
                                            </m:r>
                                          </m:e>
                                          <m:e>
                                            <m:m>
                                              <m:mPr>
                                                <m:mcs>
                                                  <m:mc>
                                                    <m:mcPr>
                                                      <m:count m:val="3"/>
                                                      <m:mcJc m:val="center"/>
                                                    </m:mcPr>
                                                  </m:mc>
                                                </m:mcs>
                                                <m:ctrlPr>
                                                  <w:rPr>
                                                    <w:rFonts w:ascii="Cambria Math" w:hAnsi="Cambria Math"/>
                                                    <w:i/>
                                                    <w:color w:val="000000" w:themeColor="text1"/>
                                                    <w:sz w:val="16"/>
                                                    <w:szCs w:val="16"/>
                                                    <w:rPrChange w:id="13066" w:author="Chen Liao" w:date="2021-06-01T21:13: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3067" w:author="Chen Liao" w:date="2021-06-01T21:13:00Z">
                                                        <w:rPr>
                                                          <w:rFonts w:ascii="Cambria Math" w:hAnsi="Cambria Math"/>
                                                          <w:sz w:val="16"/>
                                                          <w:szCs w:val="16"/>
                                                        </w:rPr>
                                                      </w:rPrChange>
                                                    </w:rPr>
                                                    <m:t>0</m:t>
                                                  </m:r>
                                                </m:e>
                                                <m:e>
                                                  <m:r>
                                                    <w:rPr>
                                                      <w:rFonts w:ascii="Cambria Math" w:hAnsi="Cambria Math"/>
                                                      <w:color w:val="000000" w:themeColor="text1"/>
                                                      <w:sz w:val="16"/>
                                                      <w:szCs w:val="16"/>
                                                      <w:rPrChange w:id="13068" w:author="Chen Liao" w:date="2021-06-01T21:13:00Z">
                                                        <w:rPr>
                                                          <w:rFonts w:ascii="Cambria Math" w:hAnsi="Cambria Math"/>
                                                          <w:sz w:val="16"/>
                                                          <w:szCs w:val="16"/>
                                                        </w:rPr>
                                                      </w:rPrChange>
                                                    </w:rPr>
                                                    <m:t>⋯</m:t>
                                                  </m:r>
                                                </m:e>
                                                <m:e>
                                                  <m:m>
                                                    <m:mPr>
                                                      <m:mcs>
                                                        <m:mc>
                                                          <m:mcPr>
                                                            <m:count m:val="3"/>
                                                            <m:mcJc m:val="center"/>
                                                          </m:mcPr>
                                                        </m:mc>
                                                      </m:mcs>
                                                      <m:ctrlPr>
                                                        <w:rPr>
                                                          <w:rFonts w:ascii="Cambria Math" w:hAnsi="Cambria Math"/>
                                                          <w:i/>
                                                          <w:color w:val="000000" w:themeColor="text1"/>
                                                          <w:sz w:val="16"/>
                                                          <w:szCs w:val="16"/>
                                                          <w:rPrChange w:id="13069" w:author="Chen Liao" w:date="2021-06-01T21:13:00Z">
                                                            <w:rPr>
                                                              <w:rFonts w:ascii="Cambria Math" w:hAnsi="Cambria Math"/>
                                                              <w:i/>
                                                              <w:color w:val="000000" w:themeColor="text1"/>
                                                              <w:sz w:val="16"/>
                                                              <w:szCs w:val="16"/>
                                                            </w:rPr>
                                                          </w:rPrChange>
                                                        </w:rPr>
                                                      </m:ctrlPr>
                                                    </m:mPr>
                                                    <m:mr>
                                                      <m:e>
                                                        <m:m>
                                                          <m:mPr>
                                                            <m:mcs>
                                                              <m:mc>
                                                                <m:mcPr>
                                                                  <m:count m:val="3"/>
                                                                  <m:mcJc m:val="center"/>
                                                                </m:mcPr>
                                                              </m:mc>
                                                            </m:mcs>
                                                            <m:ctrlPr>
                                                              <w:rPr>
                                                                <w:rFonts w:ascii="Cambria Math" w:hAnsi="Cambria Math"/>
                                                                <w:i/>
                                                                <w:color w:val="000000" w:themeColor="text1"/>
                                                                <w:sz w:val="16"/>
                                                                <w:szCs w:val="16"/>
                                                                <w:rPrChange w:id="13070" w:author="Chen Liao" w:date="2021-06-01T21:13: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3071" w:author="Chen Liao" w:date="2021-06-01T21:13:00Z">
                                                                    <w:rPr>
                                                                      <w:rFonts w:ascii="Cambria Math" w:hAnsi="Cambria Math"/>
                                                                      <w:sz w:val="16"/>
                                                                      <w:szCs w:val="16"/>
                                                                    </w:rPr>
                                                                  </w:rPrChange>
                                                                </w:rPr>
                                                                <m:t>0</m:t>
                                                              </m:r>
                                                            </m:e>
                                                            <m:e>
                                                              <m:r>
                                                                <w:rPr>
                                                                  <w:rFonts w:ascii="Cambria Math" w:hAnsi="Cambria Math"/>
                                                                  <w:color w:val="000000" w:themeColor="text1"/>
                                                                  <w:sz w:val="16"/>
                                                                  <w:szCs w:val="16"/>
                                                                  <w:rPrChange w:id="13072" w:author="Chen Liao" w:date="2021-06-01T21:13:00Z">
                                                                    <w:rPr>
                                                                      <w:rFonts w:ascii="Cambria Math" w:hAnsi="Cambria Math"/>
                                                                      <w:sz w:val="16"/>
                                                                      <w:szCs w:val="16"/>
                                                                    </w:rPr>
                                                                  </w:rPrChange>
                                                                </w:rPr>
                                                                <m:t>0</m:t>
                                                              </m:r>
                                                            </m:e>
                                                            <m:e>
                                                              <m:m>
                                                                <m:mPr>
                                                                  <m:mcs>
                                                                    <m:mc>
                                                                      <m:mcPr>
                                                                        <m:count m:val="3"/>
                                                                        <m:mcJc m:val="center"/>
                                                                      </m:mcPr>
                                                                    </m:mc>
                                                                  </m:mcs>
                                                                  <m:ctrlPr>
                                                                    <w:rPr>
                                                                      <w:rFonts w:ascii="Cambria Math" w:hAnsi="Cambria Math"/>
                                                                      <w:i/>
                                                                      <w:color w:val="000000" w:themeColor="text1"/>
                                                                      <w:sz w:val="16"/>
                                                                      <w:szCs w:val="16"/>
                                                                      <w:rPrChange w:id="13073" w:author="Chen Liao" w:date="2021-06-01T21:13: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3074" w:author="Chen Liao" w:date="2021-06-01T21:13:00Z">
                                                                          <w:rPr>
                                                                            <w:rFonts w:ascii="Cambria Math" w:hAnsi="Cambria Math"/>
                                                                            <w:sz w:val="16"/>
                                                                            <w:szCs w:val="16"/>
                                                                          </w:rPr>
                                                                        </w:rPrChange>
                                                                      </w:rPr>
                                                                      <m:t>⋯</m:t>
                                                                    </m:r>
                                                                  </m:e>
                                                                  <m:e>
                                                                    <m:r>
                                                                      <w:rPr>
                                                                        <w:rFonts w:ascii="Cambria Math" w:hAnsi="Cambria Math"/>
                                                                        <w:color w:val="000000" w:themeColor="text1"/>
                                                                        <w:sz w:val="16"/>
                                                                        <w:szCs w:val="16"/>
                                                                        <w:rPrChange w:id="13075" w:author="Chen Liao" w:date="2021-06-01T21:13:00Z">
                                                                          <w:rPr>
                                                                            <w:rFonts w:ascii="Cambria Math" w:hAnsi="Cambria Math"/>
                                                                            <w:sz w:val="16"/>
                                                                            <w:szCs w:val="16"/>
                                                                          </w:rPr>
                                                                        </w:rPrChange>
                                                                      </w:rPr>
                                                                      <m:t>0</m:t>
                                                                    </m:r>
                                                                  </m:e>
                                                                  <m:e>
                                                                    <m:m>
                                                                      <m:mPr>
                                                                        <m:mcs>
                                                                          <m:mc>
                                                                            <m:mcPr>
                                                                              <m:count m:val="3"/>
                                                                              <m:mcJc m:val="center"/>
                                                                            </m:mcPr>
                                                                          </m:mc>
                                                                        </m:mcs>
                                                                        <m:ctrlPr>
                                                                          <w:rPr>
                                                                            <w:rFonts w:ascii="Cambria Math" w:hAnsi="Cambria Math"/>
                                                                            <w:i/>
                                                                            <w:color w:val="000000" w:themeColor="text1"/>
                                                                            <w:sz w:val="16"/>
                                                                            <w:szCs w:val="16"/>
                                                                            <w:rPrChange w:id="13076" w:author="Chen Liao" w:date="2021-06-01T21:13: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3077" w:author="Chen Liao" w:date="2021-06-01T21:13:00Z">
                                                                                <w:rPr>
                                                                                  <w:rFonts w:ascii="Cambria Math" w:hAnsi="Cambria Math"/>
                                                                                  <w:sz w:val="16"/>
                                                                                  <w:szCs w:val="16"/>
                                                                                </w:rPr>
                                                                              </w:rPrChange>
                                                                            </w:rPr>
                                                                            <m:t>0</m:t>
                                                                          </m:r>
                                                                        </m:e>
                                                                        <m:e>
                                                                          <m:r>
                                                                            <w:rPr>
                                                                              <w:rFonts w:ascii="Cambria Math" w:hAnsi="Cambria Math"/>
                                                                              <w:color w:val="000000" w:themeColor="text1"/>
                                                                              <w:sz w:val="16"/>
                                                                              <w:szCs w:val="16"/>
                                                                              <w:rPrChange w:id="13078" w:author="Chen Liao" w:date="2021-06-01T21:13:00Z">
                                                                                <w:rPr>
                                                                                  <w:rFonts w:ascii="Cambria Math" w:hAnsi="Cambria Math"/>
                                                                                  <w:sz w:val="16"/>
                                                                                  <w:szCs w:val="16"/>
                                                                                </w:rPr>
                                                                              </w:rPrChange>
                                                                            </w:rPr>
                                                                            <m:t>⋯</m:t>
                                                                          </m:r>
                                                                        </m:e>
                                                                        <m:e>
                                                                          <m:m>
                                                                            <m:mPr>
                                                                              <m:mcs>
                                                                                <m:mc>
                                                                                  <m:mcPr>
                                                                                    <m:count m:val="3"/>
                                                                                    <m:mcJc m:val="center"/>
                                                                                  </m:mcPr>
                                                                                </m:mc>
                                                                              </m:mcs>
                                                                              <m:ctrlPr>
                                                                                <w:rPr>
                                                                                  <w:rFonts w:ascii="Cambria Math" w:hAnsi="Cambria Math"/>
                                                                                  <w:i/>
                                                                                  <w:color w:val="000000" w:themeColor="text1"/>
                                                                                  <w:sz w:val="16"/>
                                                                                  <w:szCs w:val="16"/>
                                                                                  <w:rPrChange w:id="13079" w:author="Chen Liao" w:date="2021-06-01T21:13: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3080" w:author="Chen Liao" w:date="2021-06-01T21:13:00Z">
                                                                                      <w:rPr>
                                                                                        <w:rFonts w:ascii="Cambria Math" w:hAnsi="Cambria Math"/>
                                                                                        <w:sz w:val="16"/>
                                                                                        <w:szCs w:val="16"/>
                                                                                      </w:rPr>
                                                                                    </w:rPrChange>
                                                                                  </w:rPr>
                                                                                  <m:t>1</m:t>
                                                                                </m:r>
                                                                              </m:e>
                                                                              <m:e>
                                                                                <m:sSub>
                                                                                  <m:sSubPr>
                                                                                    <m:ctrlPr>
                                                                                      <w:rPr>
                                                                                        <w:rFonts w:ascii="Cambria Math" w:hAnsi="Cambria Math"/>
                                                                                        <w:color w:val="000000" w:themeColor="text1"/>
                                                                                        <w:sz w:val="16"/>
                                                                                        <w:szCs w:val="16"/>
                                                                                        <w:rPrChange w:id="13081" w:author="Chen Liao" w:date="2021-06-01T21:13:00Z">
                                                                                          <w:rPr>
                                                                                            <w:rFonts w:ascii="Cambria Math" w:hAnsi="Cambria Math"/>
                                                                                            <w:color w:val="000000" w:themeColor="text1"/>
                                                                                            <w:sz w:val="16"/>
                                                                                            <w:szCs w:val="16"/>
                                                                                          </w:rPr>
                                                                                        </w:rPrChange>
                                                                                      </w:rPr>
                                                                                    </m:ctrlPr>
                                                                                  </m:sSubPr>
                                                                                  <m:e>
                                                                                    <m:r>
                                                                                      <w:rPr>
                                                                                        <w:rFonts w:ascii="Cambria Math" w:hAnsi="Cambria Math"/>
                                                                                        <w:color w:val="000000" w:themeColor="text1"/>
                                                                                        <w:sz w:val="16"/>
                                                                                        <w:szCs w:val="16"/>
                                                                                        <w:rPrChange w:id="13082" w:author="Chen Liao" w:date="2021-06-01T21:13:00Z">
                                                                                          <w:rPr>
                                                                                            <w:rFonts w:ascii="Cambria Math" w:hAnsi="Cambria Math"/>
                                                                                            <w:sz w:val="16"/>
                                                                                            <w:szCs w:val="16"/>
                                                                                          </w:rPr>
                                                                                        </w:rPrChange>
                                                                                      </w:rPr>
                                                                                      <m:t>x</m:t>
                                                                                    </m:r>
                                                                                  </m:e>
                                                                                  <m:sub>
                                                                                    <m:r>
                                                                                      <w:rPr>
                                                                                        <w:rFonts w:ascii="Cambria Math" w:hAnsi="Cambria Math"/>
                                                                                        <w:color w:val="000000" w:themeColor="text1"/>
                                                                                        <w:sz w:val="16"/>
                                                                                        <w:szCs w:val="16"/>
                                                                                        <w:rPrChange w:id="13083" w:author="Chen Liao" w:date="2021-06-01T21:13:00Z">
                                                                                          <w:rPr>
                                                                                            <w:rFonts w:ascii="Cambria Math" w:hAnsi="Cambria Math"/>
                                                                                            <w:sz w:val="16"/>
                                                                                            <w:szCs w:val="16"/>
                                                                                          </w:rPr>
                                                                                        </w:rPrChange>
                                                                                      </w:rPr>
                                                                                      <m:t>1,N</m:t>
                                                                                    </m:r>
                                                                                  </m:sub>
                                                                                </m:sSub>
                                                                              </m:e>
                                                                              <m:e>
                                                                                <m:r>
                                                                                  <w:rPr>
                                                                                    <w:rFonts w:ascii="Cambria Math" w:hAnsi="Cambria Math"/>
                                                                                    <w:color w:val="000000" w:themeColor="text1"/>
                                                                                    <w:sz w:val="16"/>
                                                                                    <w:szCs w:val="16"/>
                                                                                    <w:rPrChange w:id="13084" w:author="Chen Liao" w:date="2021-06-01T21:13:00Z">
                                                                                      <w:rPr>
                                                                                        <w:rFonts w:ascii="Cambria Math" w:hAnsi="Cambria Math"/>
                                                                                        <w:sz w:val="16"/>
                                                                                        <w:szCs w:val="16"/>
                                                                                      </w:rPr>
                                                                                    </w:rPrChange>
                                                                                  </w:rPr>
                                                                                  <m:t>⋯</m:t>
                                                                                </m:r>
                                                                              </m:e>
                                                                            </m:mr>
                                                                          </m:m>
                                                                        </m:e>
                                                                      </m:mr>
                                                                    </m:m>
                                                                  </m:e>
                                                                </m:mr>
                                                              </m:m>
                                                            </m:e>
                                                          </m:mr>
                                                        </m:m>
                                                      </m:e>
                                                      <m:e>
                                                        <m:sSub>
                                                          <m:sSubPr>
                                                            <m:ctrlPr>
                                                              <w:rPr>
                                                                <w:rFonts w:ascii="Cambria Math" w:hAnsi="Cambria Math"/>
                                                                <w:color w:val="000000" w:themeColor="text1"/>
                                                                <w:sz w:val="16"/>
                                                                <w:szCs w:val="16"/>
                                                                <w:rPrChange w:id="13085" w:author="Chen Liao" w:date="2021-06-01T21:13:00Z">
                                                                  <w:rPr>
                                                                    <w:rFonts w:ascii="Cambria Math" w:hAnsi="Cambria Math"/>
                                                                    <w:color w:val="000000" w:themeColor="text1"/>
                                                                    <w:sz w:val="16"/>
                                                                    <w:szCs w:val="16"/>
                                                                  </w:rPr>
                                                                </w:rPrChange>
                                                              </w:rPr>
                                                            </m:ctrlPr>
                                                          </m:sSubPr>
                                                          <m:e>
                                                            <m:r>
                                                              <w:rPr>
                                                                <w:rFonts w:ascii="Cambria Math" w:hAnsi="Cambria Math"/>
                                                                <w:color w:val="000000" w:themeColor="text1"/>
                                                                <w:sz w:val="16"/>
                                                                <w:szCs w:val="16"/>
                                                                <w:rPrChange w:id="13086" w:author="Chen Liao" w:date="2021-06-01T21:13:00Z">
                                                                  <w:rPr>
                                                                    <w:rFonts w:ascii="Cambria Math" w:hAnsi="Cambria Math"/>
                                                                    <w:sz w:val="16"/>
                                                                    <w:szCs w:val="16"/>
                                                                  </w:rPr>
                                                                </w:rPrChange>
                                                              </w:rPr>
                                                              <m:t>x</m:t>
                                                            </m:r>
                                                          </m:e>
                                                          <m:sub>
                                                            <m:r>
                                                              <w:rPr>
                                                                <w:rFonts w:ascii="Cambria Math" w:hAnsi="Cambria Math"/>
                                                                <w:color w:val="000000" w:themeColor="text1"/>
                                                                <w:sz w:val="16"/>
                                                                <w:szCs w:val="16"/>
                                                                <w:rPrChange w:id="13087" w:author="Chen Liao" w:date="2021-06-01T21:13:00Z">
                                                                  <w:rPr>
                                                                    <w:rFonts w:ascii="Cambria Math" w:hAnsi="Cambria Math"/>
                                                                    <w:sz w:val="16"/>
                                                                    <w:szCs w:val="16"/>
                                                                  </w:rPr>
                                                                </w:rPrChange>
                                                              </w:rPr>
                                                              <m:t>M,N</m:t>
                                                            </m:r>
                                                          </m:sub>
                                                        </m:sSub>
                                                      </m:e>
                                                      <m:e>
                                                        <m:sSub>
                                                          <m:sSubPr>
                                                            <m:ctrlPr>
                                                              <w:rPr>
                                                                <w:rFonts w:ascii="Cambria Math" w:hAnsi="Cambria Math"/>
                                                                <w:i/>
                                                                <w:color w:val="000000" w:themeColor="text1"/>
                                                                <w:sz w:val="16"/>
                                                                <w:szCs w:val="16"/>
                                                                <w:rPrChange w:id="13088" w:author="Chen Liao" w:date="2021-06-01T21:13:00Z">
                                                                  <w:rPr>
                                                                    <w:rFonts w:ascii="Cambria Math" w:hAnsi="Cambria Math"/>
                                                                    <w:i/>
                                                                    <w:color w:val="000000" w:themeColor="text1"/>
                                                                    <w:sz w:val="16"/>
                                                                    <w:szCs w:val="16"/>
                                                                  </w:rPr>
                                                                </w:rPrChange>
                                                              </w:rPr>
                                                            </m:ctrlPr>
                                                          </m:sSubPr>
                                                          <m:e>
                                                            <m:r>
                                                              <w:rPr>
                                                                <w:rFonts w:ascii="Cambria Math" w:hAnsi="Cambria Math"/>
                                                                <w:color w:val="000000" w:themeColor="text1"/>
                                                                <w:sz w:val="16"/>
                                                                <w:szCs w:val="16"/>
                                                                <w:rPrChange w:id="13089" w:author="Chen Liao" w:date="2021-06-01T21:13:00Z">
                                                                  <w:rPr>
                                                                    <w:rFonts w:ascii="Cambria Math" w:hAnsi="Cambria Math"/>
                                                                    <w:sz w:val="16"/>
                                                                    <w:szCs w:val="16"/>
                                                                  </w:rPr>
                                                                </w:rPrChange>
                                                              </w:rPr>
                                                              <m:t>u</m:t>
                                                            </m:r>
                                                          </m:e>
                                                          <m:sub>
                                                            <m:r>
                                                              <w:rPr>
                                                                <w:rFonts w:ascii="Cambria Math" w:hAnsi="Cambria Math"/>
                                                                <w:color w:val="000000" w:themeColor="text1"/>
                                                                <w:sz w:val="16"/>
                                                                <w:szCs w:val="16"/>
                                                                <w:rPrChange w:id="13090" w:author="Chen Liao" w:date="2021-06-01T21:13:00Z">
                                                                  <w:rPr>
                                                                    <w:rFonts w:ascii="Cambria Math" w:hAnsi="Cambria Math"/>
                                                                    <w:sz w:val="16"/>
                                                                    <w:szCs w:val="16"/>
                                                                  </w:rPr>
                                                                </w:rPrChange>
                                                              </w:rPr>
                                                              <m:t>N</m:t>
                                                            </m:r>
                                                          </m:sub>
                                                        </m:sSub>
                                                      </m:e>
                                                    </m:mr>
                                                  </m:m>
                                                </m:e>
                                              </m:mr>
                                            </m:m>
                                          </m:e>
                                        </m:mr>
                                      </m:m>
                                    </m:e>
                                  </m:mr>
                                </m:m>
                              </m:e>
                            </m:mr>
                          </m:m>
                        </m:e>
                      </m:mr>
                    </m:m>
                  </m:e>
                </m:d>
                <m:d>
                  <m:dPr>
                    <m:begChr m:val="["/>
                    <m:endChr m:val="]"/>
                    <m:ctrlPr>
                      <w:rPr>
                        <w:rFonts w:ascii="Cambria Math" w:hAnsi="Cambria Math"/>
                        <w:color w:val="000000" w:themeColor="text1"/>
                        <w:sz w:val="16"/>
                        <w:szCs w:val="16"/>
                        <w:rPrChange w:id="13091" w:author="Chen Liao" w:date="2021-06-01T21:13:00Z">
                          <w:rPr>
                            <w:rFonts w:ascii="Cambria Math" w:hAnsi="Cambria Math"/>
                            <w:color w:val="000000" w:themeColor="text1"/>
                            <w:sz w:val="16"/>
                            <w:szCs w:val="16"/>
                          </w:rPr>
                        </w:rPrChange>
                      </w:rPr>
                    </m:ctrlPr>
                  </m:dPr>
                  <m:e>
                    <m:m>
                      <m:mPr>
                        <m:mcs>
                          <m:mc>
                            <m:mcPr>
                              <m:count m:val="1"/>
                              <m:mcJc m:val="center"/>
                            </m:mcPr>
                          </m:mc>
                        </m:mcs>
                        <m:ctrlPr>
                          <w:rPr>
                            <w:rFonts w:ascii="Cambria Math" w:hAnsi="Cambria Math"/>
                            <w:color w:val="000000" w:themeColor="text1"/>
                            <w:sz w:val="16"/>
                            <w:szCs w:val="16"/>
                            <w:rPrChange w:id="13092" w:author="Chen Liao" w:date="2021-06-01T21:13:00Z">
                              <w:rPr>
                                <w:rFonts w:ascii="Cambria Math" w:hAnsi="Cambria Math"/>
                                <w:color w:val="000000" w:themeColor="text1"/>
                                <w:sz w:val="16"/>
                                <w:szCs w:val="16"/>
                              </w:rPr>
                            </w:rPrChange>
                          </w:rPr>
                        </m:ctrlPr>
                      </m:mPr>
                      <m:mr>
                        <m:e>
                          <m:m>
                            <m:mPr>
                              <m:mcs>
                                <m:mc>
                                  <m:mcPr>
                                    <m:count m:val="1"/>
                                    <m:mcJc m:val="center"/>
                                  </m:mcPr>
                                </m:mc>
                              </m:mcs>
                              <m:ctrlPr>
                                <w:rPr>
                                  <w:rFonts w:ascii="Cambria Math" w:hAnsi="Cambria Math"/>
                                  <w:color w:val="000000" w:themeColor="text1"/>
                                  <w:sz w:val="16"/>
                                  <w:szCs w:val="16"/>
                                  <w:rPrChange w:id="13093" w:author="Chen Liao" w:date="2021-06-01T21:13:00Z">
                                    <w:rPr>
                                      <w:rFonts w:ascii="Cambria Math" w:hAnsi="Cambria Math"/>
                                      <w:color w:val="000000" w:themeColor="text1"/>
                                      <w:sz w:val="16"/>
                                      <w:szCs w:val="16"/>
                                    </w:rPr>
                                  </w:rPrChange>
                                </w:rPr>
                              </m:ctrlPr>
                            </m:mPr>
                            <m:mr>
                              <m:e>
                                <m:sSub>
                                  <m:sSubPr>
                                    <m:ctrlPr>
                                      <w:rPr>
                                        <w:rFonts w:ascii="Cambria Math" w:hAnsi="Cambria Math"/>
                                        <w:color w:val="000000" w:themeColor="text1"/>
                                        <w:sz w:val="16"/>
                                        <w:szCs w:val="16"/>
                                        <w:rPrChange w:id="13094" w:author="Chen Liao" w:date="2021-06-01T21:13:00Z">
                                          <w:rPr>
                                            <w:rFonts w:ascii="Cambria Math" w:hAnsi="Cambria Math"/>
                                            <w:color w:val="000000" w:themeColor="text1"/>
                                            <w:sz w:val="16"/>
                                            <w:szCs w:val="16"/>
                                          </w:rPr>
                                        </w:rPrChange>
                                      </w:rPr>
                                    </m:ctrlPr>
                                  </m:sSubPr>
                                  <m:e>
                                    <m:r>
                                      <w:rPr>
                                        <w:rFonts w:ascii="Cambria Math" w:hAnsi="Cambria Math"/>
                                        <w:color w:val="000000" w:themeColor="text1"/>
                                        <w:sz w:val="16"/>
                                        <w:szCs w:val="16"/>
                                        <w:rPrChange w:id="13095" w:author="Chen Liao" w:date="2021-06-01T21:13:00Z">
                                          <w:rPr>
                                            <w:rFonts w:ascii="Cambria Math" w:hAnsi="Cambria Math"/>
                                            <w:sz w:val="16"/>
                                            <w:szCs w:val="16"/>
                                          </w:rPr>
                                        </w:rPrChange>
                                      </w:rPr>
                                      <m:t>α</m:t>
                                    </m:r>
                                  </m:e>
                                  <m:sub>
                                    <m:r>
                                      <w:rPr>
                                        <w:rFonts w:ascii="Cambria Math" w:hAnsi="Cambria Math"/>
                                        <w:color w:val="000000" w:themeColor="text1"/>
                                        <w:sz w:val="16"/>
                                        <w:szCs w:val="16"/>
                                        <w:rPrChange w:id="13096" w:author="Chen Liao" w:date="2021-06-01T21:13:00Z">
                                          <w:rPr>
                                            <w:rFonts w:ascii="Cambria Math" w:hAnsi="Cambria Math"/>
                                            <w:sz w:val="16"/>
                                            <w:szCs w:val="16"/>
                                          </w:rPr>
                                        </w:rPrChange>
                                      </w:rPr>
                                      <m:t>1</m:t>
                                    </m:r>
                                  </m:sub>
                                </m:sSub>
                              </m:e>
                            </m:mr>
                            <m:mr>
                              <m:e>
                                <m:m>
                                  <m:mPr>
                                    <m:mcs>
                                      <m:mc>
                                        <m:mcPr>
                                          <m:count m:val="1"/>
                                          <m:mcJc m:val="center"/>
                                        </m:mcPr>
                                      </m:mc>
                                    </m:mcs>
                                    <m:ctrlPr>
                                      <w:rPr>
                                        <w:rFonts w:ascii="Cambria Math" w:hAnsi="Cambria Math"/>
                                        <w:color w:val="000000" w:themeColor="text1"/>
                                        <w:sz w:val="16"/>
                                        <w:szCs w:val="16"/>
                                        <w:rPrChange w:id="13097" w:author="Chen Liao" w:date="2021-06-01T21:13:00Z">
                                          <w:rPr>
                                            <w:rFonts w:ascii="Cambria Math" w:hAnsi="Cambria Math"/>
                                            <w:color w:val="000000" w:themeColor="text1"/>
                                            <w:sz w:val="16"/>
                                            <w:szCs w:val="16"/>
                                          </w:rPr>
                                        </w:rPrChange>
                                      </w:rPr>
                                    </m:ctrlPr>
                                  </m:mPr>
                                  <m:mr>
                                    <m:e>
                                      <m:m>
                                        <m:mPr>
                                          <m:mcs>
                                            <m:mc>
                                              <m:mcPr>
                                                <m:count m:val="1"/>
                                                <m:mcJc m:val="center"/>
                                              </m:mcPr>
                                            </m:mc>
                                          </m:mcs>
                                          <m:ctrlPr>
                                            <w:rPr>
                                              <w:rFonts w:ascii="Cambria Math" w:hAnsi="Cambria Math"/>
                                              <w:color w:val="000000" w:themeColor="text1"/>
                                              <w:sz w:val="16"/>
                                              <w:szCs w:val="16"/>
                                              <w:rPrChange w:id="13098" w:author="Chen Liao" w:date="2021-06-01T21:13:00Z">
                                                <w:rPr>
                                                  <w:rFonts w:ascii="Cambria Math" w:hAnsi="Cambria Math"/>
                                                  <w:color w:val="000000" w:themeColor="text1"/>
                                                  <w:sz w:val="16"/>
                                                  <w:szCs w:val="16"/>
                                                </w:rPr>
                                              </w:rPrChange>
                                            </w:rPr>
                                          </m:ctrlPr>
                                        </m:mPr>
                                        <m:mr>
                                          <m:e>
                                            <m:sSub>
                                              <m:sSubPr>
                                                <m:ctrlPr>
                                                  <w:rPr>
                                                    <w:rFonts w:ascii="Cambria Math" w:hAnsi="Cambria Math"/>
                                                    <w:color w:val="000000" w:themeColor="text1"/>
                                                    <w:sz w:val="18"/>
                                                    <w:szCs w:val="18"/>
                                                    <w:rPrChange w:id="13099" w:author="Chen Liao" w:date="2021-06-01T21:13:00Z">
                                                      <w:rPr>
                                                        <w:rFonts w:ascii="Cambria Math" w:hAnsi="Cambria Math"/>
                                                        <w:color w:val="000000" w:themeColor="text1"/>
                                                        <w:sz w:val="18"/>
                                                        <w:szCs w:val="18"/>
                                                      </w:rPr>
                                                    </w:rPrChange>
                                                  </w:rPr>
                                                </m:ctrlPr>
                                              </m:sSubPr>
                                              <m:e>
                                                <m:r>
                                                  <w:rPr>
                                                    <w:rFonts w:ascii="Cambria Math" w:hAnsi="Cambria Math"/>
                                                    <w:color w:val="000000" w:themeColor="text1"/>
                                                    <w:sz w:val="13"/>
                                                    <w:szCs w:val="13"/>
                                                    <w:rPrChange w:id="13100" w:author="Chen Liao" w:date="2021-06-01T21:13:00Z">
                                                      <w:rPr>
                                                        <w:rFonts w:ascii="Cambria Math" w:hAnsi="Cambria Math"/>
                                                        <w:color w:val="000000"/>
                                                        <w:sz w:val="13"/>
                                                        <w:szCs w:val="13"/>
                                                      </w:rPr>
                                                    </w:rPrChange>
                                                  </w:rPr>
                                                  <m:t>β</m:t>
                                                </m:r>
                                              </m:e>
                                              <m:sub>
                                                <m:r>
                                                  <w:rPr>
                                                    <w:rFonts w:ascii="Cambria Math" w:hAnsi="Cambria Math"/>
                                                    <w:color w:val="000000" w:themeColor="text1"/>
                                                    <w:sz w:val="13"/>
                                                    <w:szCs w:val="13"/>
                                                    <w:rPrChange w:id="13101" w:author="Chen Liao" w:date="2021-06-01T21:13:00Z">
                                                      <w:rPr>
                                                        <w:rFonts w:ascii="Cambria Math" w:hAnsi="Cambria Math"/>
                                                        <w:color w:val="000000"/>
                                                        <w:sz w:val="13"/>
                                                        <w:szCs w:val="13"/>
                                                      </w:rPr>
                                                    </w:rPrChange>
                                                  </w:rPr>
                                                  <m:t>1,1</m:t>
                                                </m:r>
                                              </m:sub>
                                            </m:sSub>
                                          </m:e>
                                        </m:mr>
                                        <m:mr>
                                          <m:e>
                                            <m:r>
                                              <w:rPr>
                                                <w:rFonts w:ascii="Cambria Math" w:hAnsi="Cambria Math"/>
                                                <w:color w:val="000000" w:themeColor="text1"/>
                                                <w:sz w:val="16"/>
                                                <w:szCs w:val="16"/>
                                                <w:rPrChange w:id="13102" w:author="Chen Liao" w:date="2021-06-01T21:13:00Z">
                                                  <w:rPr>
                                                    <w:rFonts w:ascii="Cambria Math" w:hAnsi="Cambria Math"/>
                                                    <w:sz w:val="16"/>
                                                    <w:szCs w:val="16"/>
                                                  </w:rPr>
                                                </w:rPrChange>
                                              </w:rPr>
                                              <m:t>⋮</m:t>
                                            </m:r>
                                          </m:e>
                                        </m:mr>
                                      </m:m>
                                    </m:e>
                                  </m:mr>
                                  <m:mr>
                                    <m:e>
                                      <m:sSub>
                                        <m:sSubPr>
                                          <m:ctrlPr>
                                            <w:rPr>
                                              <w:rFonts w:ascii="Cambria Math" w:hAnsi="Cambria Math"/>
                                              <w:color w:val="000000" w:themeColor="text1"/>
                                              <w:sz w:val="18"/>
                                              <w:szCs w:val="18"/>
                                              <w:rPrChange w:id="13103" w:author="Chen Liao" w:date="2021-06-01T21:13:00Z">
                                                <w:rPr>
                                                  <w:rFonts w:ascii="Cambria Math" w:hAnsi="Cambria Math"/>
                                                  <w:color w:val="000000" w:themeColor="text1"/>
                                                  <w:sz w:val="18"/>
                                                  <w:szCs w:val="18"/>
                                                </w:rPr>
                                              </w:rPrChange>
                                            </w:rPr>
                                          </m:ctrlPr>
                                        </m:sSubPr>
                                        <m:e>
                                          <m:r>
                                            <w:rPr>
                                              <w:rFonts w:ascii="Cambria Math" w:hAnsi="Cambria Math"/>
                                              <w:color w:val="000000" w:themeColor="text1"/>
                                              <w:sz w:val="13"/>
                                              <w:szCs w:val="13"/>
                                              <w:rPrChange w:id="13104" w:author="Chen Liao" w:date="2021-06-01T21:13:00Z">
                                                <w:rPr>
                                                  <w:rFonts w:ascii="Cambria Math" w:hAnsi="Cambria Math"/>
                                                  <w:color w:val="000000"/>
                                                  <w:sz w:val="13"/>
                                                  <w:szCs w:val="13"/>
                                                </w:rPr>
                                              </w:rPrChange>
                                            </w:rPr>
                                            <m:t>β</m:t>
                                          </m:r>
                                        </m:e>
                                        <m:sub>
                                          <m:r>
                                            <w:rPr>
                                              <w:rFonts w:ascii="Cambria Math" w:hAnsi="Cambria Math"/>
                                              <w:color w:val="000000" w:themeColor="text1"/>
                                              <w:sz w:val="13"/>
                                              <w:szCs w:val="13"/>
                                              <w:rPrChange w:id="13105" w:author="Chen Liao" w:date="2021-06-01T21:13:00Z">
                                                <w:rPr>
                                                  <w:rFonts w:ascii="Cambria Math" w:hAnsi="Cambria Math"/>
                                                  <w:color w:val="000000"/>
                                                  <w:sz w:val="13"/>
                                                  <w:szCs w:val="13"/>
                                                </w:rPr>
                                              </w:rPrChange>
                                            </w:rPr>
                                            <m:t>1,M</m:t>
                                          </m:r>
                                        </m:sub>
                                      </m:sSub>
                                    </m:e>
                                  </m:mr>
                                </m:m>
                              </m:e>
                            </m:mr>
                          </m:m>
                        </m:e>
                      </m:mr>
                      <m:mr>
                        <m:e>
                          <m:m>
                            <m:mPr>
                              <m:mcs>
                                <m:mc>
                                  <m:mcPr>
                                    <m:count m:val="1"/>
                                    <m:mcJc m:val="center"/>
                                  </m:mcPr>
                                </m:mc>
                              </m:mcs>
                              <m:ctrlPr>
                                <w:rPr>
                                  <w:rFonts w:ascii="Cambria Math" w:hAnsi="Cambria Math"/>
                                  <w:i/>
                                  <w:color w:val="000000" w:themeColor="text1"/>
                                  <w:sz w:val="16"/>
                                  <w:szCs w:val="16"/>
                                  <w:rPrChange w:id="13106" w:author="Chen Liao" w:date="2021-06-01T21:13:00Z">
                                    <w:rPr>
                                      <w:rFonts w:ascii="Cambria Math" w:hAnsi="Cambria Math"/>
                                      <w:i/>
                                      <w:color w:val="000000" w:themeColor="text1"/>
                                      <w:sz w:val="16"/>
                                      <w:szCs w:val="16"/>
                                    </w:rPr>
                                  </w:rPrChange>
                                </w:rPr>
                              </m:ctrlPr>
                            </m:mPr>
                            <m:mr>
                              <m:e>
                                <m:sSub>
                                  <m:sSubPr>
                                    <m:ctrlPr>
                                      <w:rPr>
                                        <w:rFonts w:ascii="Cambria Math" w:hAnsi="Cambria Math"/>
                                        <w:color w:val="000000" w:themeColor="text1"/>
                                        <w:sz w:val="18"/>
                                        <w:szCs w:val="18"/>
                                        <w:rPrChange w:id="13107" w:author="Chen Liao" w:date="2021-06-01T21:13:00Z">
                                          <w:rPr>
                                            <w:rFonts w:ascii="Cambria Math" w:hAnsi="Cambria Math"/>
                                            <w:color w:val="000000" w:themeColor="text1"/>
                                            <w:sz w:val="18"/>
                                            <w:szCs w:val="18"/>
                                          </w:rPr>
                                        </w:rPrChange>
                                      </w:rPr>
                                    </m:ctrlPr>
                                  </m:sSubPr>
                                  <m:e>
                                    <m:r>
                                      <w:rPr>
                                        <w:rFonts w:ascii="Cambria Math" w:hAnsi="Cambria Math"/>
                                        <w:color w:val="000000" w:themeColor="text1"/>
                                        <w:sz w:val="13"/>
                                        <w:szCs w:val="13"/>
                                        <w:rPrChange w:id="13108" w:author="Chen Liao" w:date="2021-06-01T21:13:00Z">
                                          <w:rPr>
                                            <w:rFonts w:ascii="Cambria Math" w:hAnsi="Cambria Math"/>
                                            <w:color w:val="000000"/>
                                            <w:sz w:val="13"/>
                                            <w:szCs w:val="13"/>
                                          </w:rPr>
                                        </w:rPrChange>
                                      </w:rPr>
                                      <m:t>ϵ</m:t>
                                    </m:r>
                                  </m:e>
                                  <m:sub>
                                    <m:r>
                                      <w:rPr>
                                        <w:rFonts w:ascii="Cambria Math" w:hAnsi="Cambria Math"/>
                                        <w:color w:val="000000" w:themeColor="text1"/>
                                        <w:sz w:val="13"/>
                                        <w:szCs w:val="13"/>
                                        <w:rPrChange w:id="13109" w:author="Chen Liao" w:date="2021-06-01T21:13:00Z">
                                          <w:rPr>
                                            <w:rFonts w:ascii="Cambria Math" w:hAnsi="Cambria Math"/>
                                            <w:color w:val="000000"/>
                                            <w:sz w:val="13"/>
                                            <w:szCs w:val="13"/>
                                          </w:rPr>
                                        </w:rPrChange>
                                      </w:rPr>
                                      <m:t>1</m:t>
                                    </m:r>
                                  </m:sub>
                                </m:sSub>
                              </m:e>
                            </m:mr>
                            <m:mr>
                              <m:e>
                                <m:r>
                                  <w:rPr>
                                    <w:rFonts w:ascii="Cambria Math" w:hAnsi="Cambria Math"/>
                                    <w:color w:val="000000" w:themeColor="text1"/>
                                    <w:sz w:val="16"/>
                                    <w:szCs w:val="16"/>
                                    <w:rPrChange w:id="13110" w:author="Chen Liao" w:date="2021-06-01T21:13:00Z">
                                      <w:rPr>
                                        <w:rFonts w:ascii="Cambria Math" w:hAnsi="Cambria Math"/>
                                        <w:sz w:val="16"/>
                                        <w:szCs w:val="16"/>
                                      </w:rPr>
                                    </w:rPrChange>
                                  </w:rPr>
                                  <m:t>⋮</m:t>
                                </m:r>
                              </m:e>
                            </m:mr>
                          </m:m>
                        </m:e>
                      </m:mr>
                      <m:mr>
                        <m:e>
                          <m:m>
                            <m:mPr>
                              <m:mcs>
                                <m:mc>
                                  <m:mcPr>
                                    <m:count m:val="1"/>
                                    <m:mcJc m:val="center"/>
                                  </m:mcPr>
                                </m:mc>
                              </m:mcs>
                              <m:ctrlPr>
                                <w:rPr>
                                  <w:rFonts w:ascii="Cambria Math" w:hAnsi="Cambria Math"/>
                                  <w:color w:val="000000" w:themeColor="text1"/>
                                  <w:sz w:val="16"/>
                                  <w:szCs w:val="16"/>
                                  <w:rPrChange w:id="13111" w:author="Chen Liao" w:date="2021-06-01T21:13:00Z">
                                    <w:rPr>
                                      <w:rFonts w:ascii="Cambria Math" w:hAnsi="Cambria Math"/>
                                      <w:color w:val="000000" w:themeColor="text1"/>
                                      <w:sz w:val="16"/>
                                      <w:szCs w:val="16"/>
                                    </w:rPr>
                                  </w:rPrChange>
                                </w:rPr>
                              </m:ctrlPr>
                            </m:mPr>
                            <m:mr>
                              <m:e>
                                <m:m>
                                  <m:mPr>
                                    <m:mcs>
                                      <m:mc>
                                        <m:mcPr>
                                          <m:count m:val="1"/>
                                          <m:mcJc m:val="center"/>
                                        </m:mcPr>
                                      </m:mc>
                                    </m:mcs>
                                    <m:ctrlPr>
                                      <w:rPr>
                                        <w:rFonts w:ascii="Cambria Math" w:hAnsi="Cambria Math"/>
                                        <w:color w:val="000000" w:themeColor="text1"/>
                                        <w:sz w:val="16"/>
                                        <w:szCs w:val="16"/>
                                        <w:rPrChange w:id="13112" w:author="Chen Liao" w:date="2021-06-01T21:13:00Z">
                                          <w:rPr>
                                            <w:rFonts w:ascii="Cambria Math" w:hAnsi="Cambria Math"/>
                                            <w:color w:val="000000" w:themeColor="text1"/>
                                            <w:sz w:val="16"/>
                                            <w:szCs w:val="16"/>
                                          </w:rPr>
                                        </w:rPrChange>
                                      </w:rPr>
                                    </m:ctrlPr>
                                  </m:mPr>
                                  <m:mr>
                                    <m:e>
                                      <m:sSub>
                                        <m:sSubPr>
                                          <m:ctrlPr>
                                            <w:rPr>
                                              <w:rFonts w:ascii="Cambria Math" w:hAnsi="Cambria Math"/>
                                              <w:color w:val="000000" w:themeColor="text1"/>
                                              <w:sz w:val="16"/>
                                              <w:szCs w:val="16"/>
                                              <w:rPrChange w:id="13113" w:author="Chen Liao" w:date="2021-06-01T21:13:00Z">
                                                <w:rPr>
                                                  <w:rFonts w:ascii="Cambria Math" w:hAnsi="Cambria Math"/>
                                                  <w:color w:val="000000" w:themeColor="text1"/>
                                                  <w:sz w:val="16"/>
                                                  <w:szCs w:val="16"/>
                                                </w:rPr>
                                              </w:rPrChange>
                                            </w:rPr>
                                          </m:ctrlPr>
                                        </m:sSubPr>
                                        <m:e>
                                          <m:r>
                                            <w:rPr>
                                              <w:rFonts w:ascii="Cambria Math" w:hAnsi="Cambria Math"/>
                                              <w:color w:val="000000" w:themeColor="text1"/>
                                              <w:sz w:val="16"/>
                                              <w:szCs w:val="16"/>
                                              <w:rPrChange w:id="13114" w:author="Chen Liao" w:date="2021-06-01T21:13:00Z">
                                                <w:rPr>
                                                  <w:rFonts w:ascii="Cambria Math" w:hAnsi="Cambria Math"/>
                                                  <w:sz w:val="16"/>
                                                  <w:szCs w:val="16"/>
                                                </w:rPr>
                                              </w:rPrChange>
                                            </w:rPr>
                                            <m:t>α</m:t>
                                          </m:r>
                                        </m:e>
                                        <m:sub>
                                          <m:r>
                                            <w:rPr>
                                              <w:rFonts w:ascii="Cambria Math" w:hAnsi="Cambria Math"/>
                                              <w:color w:val="000000" w:themeColor="text1"/>
                                              <w:sz w:val="16"/>
                                              <w:szCs w:val="16"/>
                                              <w:rPrChange w:id="13115" w:author="Chen Liao" w:date="2021-06-01T21:13:00Z">
                                                <w:rPr>
                                                  <w:rFonts w:ascii="Cambria Math" w:hAnsi="Cambria Math"/>
                                                  <w:sz w:val="16"/>
                                                  <w:szCs w:val="16"/>
                                                </w:rPr>
                                              </w:rPrChange>
                                            </w:rPr>
                                            <m:t>M</m:t>
                                          </m:r>
                                        </m:sub>
                                      </m:sSub>
                                    </m:e>
                                  </m:mr>
                                  <m:mr>
                                    <m:e>
                                      <m:m>
                                        <m:mPr>
                                          <m:mcs>
                                            <m:mc>
                                              <m:mcPr>
                                                <m:count m:val="1"/>
                                                <m:mcJc m:val="center"/>
                                              </m:mcPr>
                                            </m:mc>
                                          </m:mcs>
                                          <m:ctrlPr>
                                            <w:rPr>
                                              <w:rFonts w:ascii="Cambria Math" w:hAnsi="Cambria Math"/>
                                              <w:i/>
                                              <w:color w:val="000000" w:themeColor="text1"/>
                                              <w:sz w:val="16"/>
                                              <w:szCs w:val="16"/>
                                              <w:rPrChange w:id="13116" w:author="Chen Liao" w:date="2021-06-01T21:13:00Z">
                                                <w:rPr>
                                                  <w:rFonts w:ascii="Cambria Math" w:hAnsi="Cambria Math"/>
                                                  <w:i/>
                                                  <w:color w:val="000000" w:themeColor="text1"/>
                                                  <w:sz w:val="16"/>
                                                  <w:szCs w:val="16"/>
                                                </w:rPr>
                                              </w:rPrChange>
                                            </w:rPr>
                                          </m:ctrlPr>
                                        </m:mPr>
                                        <m:mr>
                                          <m:e>
                                            <m:sSub>
                                              <m:sSubPr>
                                                <m:ctrlPr>
                                                  <w:rPr>
                                                    <w:rFonts w:ascii="Cambria Math" w:hAnsi="Cambria Math"/>
                                                    <w:color w:val="000000" w:themeColor="text1"/>
                                                    <w:sz w:val="18"/>
                                                    <w:szCs w:val="18"/>
                                                    <w:rPrChange w:id="13117" w:author="Chen Liao" w:date="2021-06-01T21:13:00Z">
                                                      <w:rPr>
                                                        <w:rFonts w:ascii="Cambria Math" w:hAnsi="Cambria Math"/>
                                                        <w:color w:val="000000" w:themeColor="text1"/>
                                                        <w:sz w:val="18"/>
                                                        <w:szCs w:val="18"/>
                                                      </w:rPr>
                                                    </w:rPrChange>
                                                  </w:rPr>
                                                </m:ctrlPr>
                                              </m:sSubPr>
                                              <m:e>
                                                <m:r>
                                                  <w:rPr>
                                                    <w:rFonts w:ascii="Cambria Math" w:hAnsi="Cambria Math"/>
                                                    <w:color w:val="000000" w:themeColor="text1"/>
                                                    <w:sz w:val="13"/>
                                                    <w:szCs w:val="13"/>
                                                    <w:rPrChange w:id="13118" w:author="Chen Liao" w:date="2021-06-01T21:13:00Z">
                                                      <w:rPr>
                                                        <w:rFonts w:ascii="Cambria Math" w:hAnsi="Cambria Math"/>
                                                        <w:color w:val="000000"/>
                                                        <w:sz w:val="13"/>
                                                        <w:szCs w:val="13"/>
                                                      </w:rPr>
                                                    </w:rPrChange>
                                                  </w:rPr>
                                                  <m:t>β</m:t>
                                                </m:r>
                                              </m:e>
                                              <m:sub>
                                                <m:r>
                                                  <w:rPr>
                                                    <w:rFonts w:ascii="Cambria Math" w:hAnsi="Cambria Math"/>
                                                    <w:color w:val="000000" w:themeColor="text1"/>
                                                    <w:sz w:val="13"/>
                                                    <w:szCs w:val="13"/>
                                                    <w:rPrChange w:id="13119" w:author="Chen Liao" w:date="2021-06-01T21:13:00Z">
                                                      <w:rPr>
                                                        <w:rFonts w:ascii="Cambria Math" w:hAnsi="Cambria Math"/>
                                                        <w:color w:val="000000"/>
                                                        <w:sz w:val="13"/>
                                                        <w:szCs w:val="13"/>
                                                      </w:rPr>
                                                    </w:rPrChange>
                                                  </w:rPr>
                                                  <m:t>M,1</m:t>
                                                </m:r>
                                              </m:sub>
                                            </m:sSub>
                                          </m:e>
                                        </m:mr>
                                        <m:mr>
                                          <m:e>
                                            <m:m>
                                              <m:mPr>
                                                <m:mcs>
                                                  <m:mc>
                                                    <m:mcPr>
                                                      <m:count m:val="1"/>
                                                      <m:mcJc m:val="center"/>
                                                    </m:mcPr>
                                                  </m:mc>
                                                </m:mcs>
                                                <m:ctrlPr>
                                                  <w:rPr>
                                                    <w:rFonts w:ascii="Cambria Math" w:hAnsi="Cambria Math"/>
                                                    <w:i/>
                                                    <w:color w:val="000000" w:themeColor="text1"/>
                                                    <w:sz w:val="16"/>
                                                    <w:szCs w:val="16"/>
                                                    <w:rPrChange w:id="13120" w:author="Chen Liao" w:date="2021-06-01T21:13: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3121" w:author="Chen Liao" w:date="2021-06-01T21:13:00Z">
                                                        <w:rPr>
                                                          <w:rFonts w:ascii="Cambria Math" w:hAnsi="Cambria Math"/>
                                                          <w:sz w:val="16"/>
                                                          <w:szCs w:val="16"/>
                                                        </w:rPr>
                                                      </w:rPrChange>
                                                    </w:rPr>
                                                    <m:t>⋮</m:t>
                                                  </m:r>
                                                </m:e>
                                              </m:mr>
                                              <m:mr>
                                                <m:e>
                                                  <m:sSub>
                                                    <m:sSubPr>
                                                      <m:ctrlPr>
                                                        <w:rPr>
                                                          <w:rFonts w:ascii="Cambria Math" w:hAnsi="Cambria Math"/>
                                                          <w:color w:val="000000" w:themeColor="text1"/>
                                                          <w:sz w:val="18"/>
                                                          <w:szCs w:val="18"/>
                                                          <w:rPrChange w:id="13122" w:author="Chen Liao" w:date="2021-06-01T21:13:00Z">
                                                            <w:rPr>
                                                              <w:rFonts w:ascii="Cambria Math" w:hAnsi="Cambria Math"/>
                                                              <w:color w:val="000000" w:themeColor="text1"/>
                                                              <w:sz w:val="18"/>
                                                              <w:szCs w:val="18"/>
                                                            </w:rPr>
                                                          </w:rPrChange>
                                                        </w:rPr>
                                                      </m:ctrlPr>
                                                    </m:sSubPr>
                                                    <m:e>
                                                      <m:r>
                                                        <w:rPr>
                                                          <w:rFonts w:ascii="Cambria Math" w:hAnsi="Cambria Math"/>
                                                          <w:color w:val="000000" w:themeColor="text1"/>
                                                          <w:sz w:val="13"/>
                                                          <w:szCs w:val="13"/>
                                                          <w:rPrChange w:id="13123" w:author="Chen Liao" w:date="2021-06-01T21:13:00Z">
                                                            <w:rPr>
                                                              <w:rFonts w:ascii="Cambria Math" w:hAnsi="Cambria Math"/>
                                                              <w:color w:val="000000"/>
                                                              <w:sz w:val="13"/>
                                                              <w:szCs w:val="13"/>
                                                            </w:rPr>
                                                          </w:rPrChange>
                                                        </w:rPr>
                                                        <m:t>β</m:t>
                                                      </m:r>
                                                    </m:e>
                                                    <m:sub>
                                                      <m:r>
                                                        <w:rPr>
                                                          <w:rFonts w:ascii="Cambria Math" w:hAnsi="Cambria Math"/>
                                                          <w:color w:val="000000" w:themeColor="text1"/>
                                                          <w:sz w:val="13"/>
                                                          <w:szCs w:val="13"/>
                                                          <w:rPrChange w:id="13124" w:author="Chen Liao" w:date="2021-06-01T21:13:00Z">
                                                            <w:rPr>
                                                              <w:rFonts w:ascii="Cambria Math" w:hAnsi="Cambria Math"/>
                                                              <w:color w:val="000000"/>
                                                              <w:sz w:val="13"/>
                                                              <w:szCs w:val="13"/>
                                                            </w:rPr>
                                                          </w:rPrChange>
                                                        </w:rPr>
                                                        <m:t>M,M</m:t>
                                                      </m:r>
                                                    </m:sub>
                                                  </m:sSub>
                                                </m:e>
                                              </m:mr>
                                            </m:m>
                                          </m:e>
                                        </m:mr>
                                      </m:m>
                                    </m:e>
                                  </m:mr>
                                </m:m>
                              </m:e>
                            </m:mr>
                            <m:mr>
                              <m:e>
                                <m:m>
                                  <m:mPr>
                                    <m:mcs>
                                      <m:mc>
                                        <m:mcPr>
                                          <m:count m:val="1"/>
                                          <m:mcJc m:val="center"/>
                                        </m:mcPr>
                                      </m:mc>
                                    </m:mcs>
                                    <m:ctrlPr>
                                      <w:rPr>
                                        <w:rFonts w:ascii="Cambria Math" w:hAnsi="Cambria Math"/>
                                        <w:color w:val="000000" w:themeColor="text1"/>
                                        <w:sz w:val="18"/>
                                        <w:szCs w:val="18"/>
                                        <w:rPrChange w:id="13125" w:author="Chen Liao" w:date="2021-06-01T21:13:00Z">
                                          <w:rPr>
                                            <w:rFonts w:ascii="Cambria Math" w:hAnsi="Cambria Math"/>
                                            <w:color w:val="000000" w:themeColor="text1"/>
                                            <w:sz w:val="18"/>
                                            <w:szCs w:val="18"/>
                                          </w:rPr>
                                        </w:rPrChange>
                                      </w:rPr>
                                    </m:ctrlPr>
                                  </m:mPr>
                                  <m:mr>
                                    <m:e>
                                      <m:m>
                                        <m:mPr>
                                          <m:mcs>
                                            <m:mc>
                                              <m:mcPr>
                                                <m:count m:val="1"/>
                                                <m:mcJc m:val="center"/>
                                              </m:mcPr>
                                            </m:mc>
                                          </m:mcs>
                                          <m:ctrlPr>
                                            <w:rPr>
                                              <w:rFonts w:ascii="Cambria Math" w:hAnsi="Cambria Math"/>
                                              <w:color w:val="000000" w:themeColor="text1"/>
                                              <w:sz w:val="18"/>
                                              <w:szCs w:val="18"/>
                                              <w:rPrChange w:id="13126" w:author="Chen Liao" w:date="2021-06-01T21:13:00Z">
                                                <w:rPr>
                                                  <w:rFonts w:ascii="Cambria Math" w:hAnsi="Cambria Math"/>
                                                  <w:color w:val="000000" w:themeColor="text1"/>
                                                  <w:sz w:val="18"/>
                                                  <w:szCs w:val="18"/>
                                                </w:rPr>
                                              </w:rPrChange>
                                            </w:rPr>
                                          </m:ctrlPr>
                                        </m:mPr>
                                        <m:mr>
                                          <m:e>
                                            <m:sSub>
                                              <m:sSubPr>
                                                <m:ctrlPr>
                                                  <w:rPr>
                                                    <w:rFonts w:ascii="Cambria Math" w:hAnsi="Cambria Math"/>
                                                    <w:color w:val="000000" w:themeColor="text1"/>
                                                    <w:sz w:val="18"/>
                                                    <w:szCs w:val="18"/>
                                                    <w:rPrChange w:id="13127" w:author="Chen Liao" w:date="2021-06-01T21:13:00Z">
                                                      <w:rPr>
                                                        <w:rFonts w:ascii="Cambria Math" w:hAnsi="Cambria Math"/>
                                                        <w:color w:val="000000" w:themeColor="text1"/>
                                                        <w:sz w:val="18"/>
                                                        <w:szCs w:val="18"/>
                                                      </w:rPr>
                                                    </w:rPrChange>
                                                  </w:rPr>
                                                </m:ctrlPr>
                                              </m:sSubPr>
                                              <m:e>
                                                <m:r>
                                                  <w:rPr>
                                                    <w:rFonts w:ascii="Cambria Math" w:hAnsi="Cambria Math"/>
                                                    <w:color w:val="000000" w:themeColor="text1"/>
                                                    <w:sz w:val="13"/>
                                                    <w:szCs w:val="13"/>
                                                    <w:rPrChange w:id="13128" w:author="Chen Liao" w:date="2021-06-01T21:13:00Z">
                                                      <w:rPr>
                                                        <w:rFonts w:ascii="Cambria Math" w:hAnsi="Cambria Math"/>
                                                        <w:color w:val="000000"/>
                                                        <w:sz w:val="13"/>
                                                        <w:szCs w:val="13"/>
                                                      </w:rPr>
                                                    </w:rPrChange>
                                                  </w:rPr>
                                                  <m:t>ϵ</m:t>
                                                </m:r>
                                              </m:e>
                                              <m:sub>
                                                <m:r>
                                                  <w:rPr>
                                                    <w:rFonts w:ascii="Cambria Math" w:hAnsi="Cambria Math"/>
                                                    <w:color w:val="000000" w:themeColor="text1"/>
                                                    <w:sz w:val="13"/>
                                                    <w:szCs w:val="13"/>
                                                    <w:rPrChange w:id="13129" w:author="Chen Liao" w:date="2021-06-01T21:13:00Z">
                                                      <w:rPr>
                                                        <w:rFonts w:ascii="Cambria Math" w:hAnsi="Cambria Math"/>
                                                        <w:color w:val="000000"/>
                                                        <w:sz w:val="13"/>
                                                        <w:szCs w:val="13"/>
                                                      </w:rPr>
                                                    </w:rPrChange>
                                                  </w:rPr>
                                                  <m:t>M</m:t>
                                                </m:r>
                                              </m:sub>
                                            </m:sSub>
                                          </m:e>
                                        </m:mr>
                                        <m:mr>
                                          <m:e>
                                            <m:r>
                                              <w:rPr>
                                                <w:rFonts w:ascii="Cambria Math" w:hAnsi="Cambria Math"/>
                                                <w:color w:val="000000" w:themeColor="text1"/>
                                                <w:sz w:val="16"/>
                                                <w:szCs w:val="16"/>
                                                <w:rPrChange w:id="13130" w:author="Chen Liao" w:date="2021-06-01T21:13:00Z">
                                                  <w:rPr>
                                                    <w:rFonts w:ascii="Cambria Math" w:hAnsi="Cambria Math"/>
                                                    <w:sz w:val="16"/>
                                                    <w:szCs w:val="16"/>
                                                  </w:rPr>
                                                </w:rPrChange>
                                              </w:rPr>
                                              <m:t>⋮</m:t>
                                            </m:r>
                                          </m:e>
                                        </m:mr>
                                      </m:m>
                                    </m:e>
                                  </m:mr>
                                  <m:mr>
                                    <m:e>
                                      <m:m>
                                        <m:mPr>
                                          <m:mcs>
                                            <m:mc>
                                              <m:mcPr>
                                                <m:count m:val="1"/>
                                                <m:mcJc m:val="center"/>
                                              </m:mcPr>
                                            </m:mc>
                                          </m:mcs>
                                          <m:ctrlPr>
                                            <w:rPr>
                                              <w:rFonts w:ascii="Cambria Math" w:hAnsi="Cambria Math"/>
                                              <w:color w:val="000000" w:themeColor="text1"/>
                                              <w:sz w:val="16"/>
                                              <w:szCs w:val="16"/>
                                              <w:rPrChange w:id="13131" w:author="Chen Liao" w:date="2021-06-01T21:13:00Z">
                                                <w:rPr>
                                                  <w:rFonts w:ascii="Cambria Math" w:hAnsi="Cambria Math"/>
                                                  <w:color w:val="000000" w:themeColor="text1"/>
                                                  <w:sz w:val="16"/>
                                                  <w:szCs w:val="16"/>
                                                </w:rPr>
                                              </w:rPrChange>
                                            </w:rPr>
                                          </m:ctrlPr>
                                        </m:mPr>
                                        <m:mr>
                                          <m:e>
                                            <m:m>
                                              <m:mPr>
                                                <m:mcs>
                                                  <m:mc>
                                                    <m:mcPr>
                                                      <m:count m:val="1"/>
                                                      <m:mcJc m:val="center"/>
                                                    </m:mcPr>
                                                  </m:mc>
                                                </m:mcs>
                                                <m:ctrlPr>
                                                  <w:rPr>
                                                    <w:rFonts w:ascii="Cambria Math" w:hAnsi="Cambria Math"/>
                                                    <w:color w:val="000000" w:themeColor="text1"/>
                                                    <w:sz w:val="16"/>
                                                    <w:szCs w:val="16"/>
                                                    <w:rPrChange w:id="13132" w:author="Chen Liao" w:date="2021-06-01T21:13:00Z">
                                                      <w:rPr>
                                                        <w:rFonts w:ascii="Cambria Math" w:hAnsi="Cambria Math"/>
                                                        <w:color w:val="000000" w:themeColor="text1"/>
                                                        <w:sz w:val="16"/>
                                                        <w:szCs w:val="16"/>
                                                      </w:rPr>
                                                    </w:rPrChange>
                                                  </w:rPr>
                                                </m:ctrlPr>
                                              </m:mPr>
                                              <m:mr>
                                                <m:e>
                                                  <m:sSub>
                                                    <m:sSubPr>
                                                      <m:ctrlPr>
                                                        <w:rPr>
                                                          <w:rFonts w:ascii="Cambria Math" w:hAnsi="Cambria Math"/>
                                                          <w:color w:val="000000" w:themeColor="text1"/>
                                                          <w:sz w:val="16"/>
                                                          <w:szCs w:val="16"/>
                                                          <w:rPrChange w:id="13133" w:author="Chen Liao" w:date="2021-06-01T21:13:00Z">
                                                            <w:rPr>
                                                              <w:rFonts w:ascii="Cambria Math" w:hAnsi="Cambria Math"/>
                                                              <w:color w:val="000000" w:themeColor="text1"/>
                                                              <w:sz w:val="16"/>
                                                              <w:szCs w:val="16"/>
                                                            </w:rPr>
                                                          </w:rPrChange>
                                                        </w:rPr>
                                                      </m:ctrlPr>
                                                    </m:sSubPr>
                                                    <m:e>
                                                      <m:r>
                                                        <w:rPr>
                                                          <w:rFonts w:ascii="Cambria Math" w:hAnsi="Cambria Math"/>
                                                          <w:color w:val="000000" w:themeColor="text1"/>
                                                          <w:sz w:val="16"/>
                                                          <w:szCs w:val="16"/>
                                                          <w:rPrChange w:id="13134" w:author="Chen Liao" w:date="2021-06-01T21:13:00Z">
                                                            <w:rPr>
                                                              <w:rFonts w:ascii="Cambria Math" w:hAnsi="Cambria Math"/>
                                                              <w:sz w:val="16"/>
                                                              <w:szCs w:val="16"/>
                                                            </w:rPr>
                                                          </w:rPrChange>
                                                        </w:rPr>
                                                        <m:t>α</m:t>
                                                      </m:r>
                                                    </m:e>
                                                    <m:sub>
                                                      <m:r>
                                                        <w:rPr>
                                                          <w:rFonts w:ascii="Cambria Math" w:hAnsi="Cambria Math"/>
                                                          <w:color w:val="000000" w:themeColor="text1"/>
                                                          <w:sz w:val="16"/>
                                                          <w:szCs w:val="16"/>
                                                          <w:rPrChange w:id="13135" w:author="Chen Liao" w:date="2021-06-01T21:13:00Z">
                                                            <w:rPr>
                                                              <w:rFonts w:ascii="Cambria Math" w:hAnsi="Cambria Math"/>
                                                              <w:sz w:val="16"/>
                                                              <w:szCs w:val="16"/>
                                                            </w:rPr>
                                                          </w:rPrChange>
                                                        </w:rPr>
                                                        <m:t>M</m:t>
                                                      </m:r>
                                                    </m:sub>
                                                  </m:sSub>
                                                </m:e>
                                              </m:mr>
                                              <m:mr>
                                                <m:e>
                                                  <m:m>
                                                    <m:mPr>
                                                      <m:mcs>
                                                        <m:mc>
                                                          <m:mcPr>
                                                            <m:count m:val="1"/>
                                                            <m:mcJc m:val="center"/>
                                                          </m:mcPr>
                                                        </m:mc>
                                                      </m:mcs>
                                                      <m:ctrlPr>
                                                        <w:rPr>
                                                          <w:rFonts w:ascii="Cambria Math" w:hAnsi="Cambria Math"/>
                                                          <w:i/>
                                                          <w:color w:val="000000" w:themeColor="text1"/>
                                                          <w:sz w:val="16"/>
                                                          <w:szCs w:val="16"/>
                                                          <w:rPrChange w:id="13136" w:author="Chen Liao" w:date="2021-06-01T21:13:00Z">
                                                            <w:rPr>
                                                              <w:rFonts w:ascii="Cambria Math" w:hAnsi="Cambria Math"/>
                                                              <w:i/>
                                                              <w:color w:val="000000" w:themeColor="text1"/>
                                                              <w:sz w:val="16"/>
                                                              <w:szCs w:val="16"/>
                                                            </w:rPr>
                                                          </w:rPrChange>
                                                        </w:rPr>
                                                      </m:ctrlPr>
                                                    </m:mPr>
                                                    <m:mr>
                                                      <m:e>
                                                        <m:sSub>
                                                          <m:sSubPr>
                                                            <m:ctrlPr>
                                                              <w:rPr>
                                                                <w:rFonts w:ascii="Cambria Math" w:hAnsi="Cambria Math"/>
                                                                <w:color w:val="000000" w:themeColor="text1"/>
                                                                <w:sz w:val="18"/>
                                                                <w:szCs w:val="18"/>
                                                                <w:rPrChange w:id="13137" w:author="Chen Liao" w:date="2021-06-01T21:13:00Z">
                                                                  <w:rPr>
                                                                    <w:rFonts w:ascii="Cambria Math" w:hAnsi="Cambria Math"/>
                                                                    <w:color w:val="000000" w:themeColor="text1"/>
                                                                    <w:sz w:val="18"/>
                                                                    <w:szCs w:val="18"/>
                                                                  </w:rPr>
                                                                </w:rPrChange>
                                                              </w:rPr>
                                                            </m:ctrlPr>
                                                          </m:sSubPr>
                                                          <m:e>
                                                            <m:r>
                                                              <w:rPr>
                                                                <w:rFonts w:ascii="Cambria Math" w:hAnsi="Cambria Math"/>
                                                                <w:color w:val="000000" w:themeColor="text1"/>
                                                                <w:sz w:val="13"/>
                                                                <w:szCs w:val="13"/>
                                                                <w:rPrChange w:id="13138" w:author="Chen Liao" w:date="2021-06-01T21:13:00Z">
                                                                  <w:rPr>
                                                                    <w:rFonts w:ascii="Cambria Math" w:hAnsi="Cambria Math"/>
                                                                    <w:color w:val="000000"/>
                                                                    <w:sz w:val="13"/>
                                                                    <w:szCs w:val="13"/>
                                                                  </w:rPr>
                                                                </w:rPrChange>
                                                              </w:rPr>
                                                              <m:t>β</m:t>
                                                            </m:r>
                                                          </m:e>
                                                          <m:sub>
                                                            <m:r>
                                                              <w:rPr>
                                                                <w:rFonts w:ascii="Cambria Math" w:hAnsi="Cambria Math"/>
                                                                <w:color w:val="000000" w:themeColor="text1"/>
                                                                <w:sz w:val="13"/>
                                                                <w:szCs w:val="13"/>
                                                                <w:rPrChange w:id="13139" w:author="Chen Liao" w:date="2021-06-01T21:13:00Z">
                                                                  <w:rPr>
                                                                    <w:rFonts w:ascii="Cambria Math" w:hAnsi="Cambria Math"/>
                                                                    <w:color w:val="000000"/>
                                                                    <w:sz w:val="13"/>
                                                                    <w:szCs w:val="13"/>
                                                                  </w:rPr>
                                                                </w:rPrChange>
                                                              </w:rPr>
                                                              <m:t>M,1</m:t>
                                                            </m:r>
                                                          </m:sub>
                                                        </m:sSub>
                                                      </m:e>
                                                    </m:mr>
                                                    <m:mr>
                                                      <m:e>
                                                        <m:m>
                                                          <m:mPr>
                                                            <m:mcs>
                                                              <m:mc>
                                                                <m:mcPr>
                                                                  <m:count m:val="1"/>
                                                                  <m:mcJc m:val="center"/>
                                                                </m:mcPr>
                                                              </m:mc>
                                                            </m:mcs>
                                                            <m:ctrlPr>
                                                              <w:rPr>
                                                                <w:rFonts w:ascii="Cambria Math" w:hAnsi="Cambria Math"/>
                                                                <w:i/>
                                                                <w:color w:val="000000" w:themeColor="text1"/>
                                                                <w:sz w:val="16"/>
                                                                <w:szCs w:val="16"/>
                                                                <w:rPrChange w:id="13140" w:author="Chen Liao" w:date="2021-06-01T21:13: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3141" w:author="Chen Liao" w:date="2021-06-01T21:13:00Z">
                                                                    <w:rPr>
                                                                      <w:rFonts w:ascii="Cambria Math" w:hAnsi="Cambria Math"/>
                                                                      <w:sz w:val="16"/>
                                                                      <w:szCs w:val="16"/>
                                                                    </w:rPr>
                                                                  </w:rPrChange>
                                                                </w:rPr>
                                                                <m:t>⋮</m:t>
                                                              </m:r>
                                                            </m:e>
                                                          </m:mr>
                                                          <m:mr>
                                                            <m:e>
                                                              <m:sSub>
                                                                <m:sSubPr>
                                                                  <m:ctrlPr>
                                                                    <w:rPr>
                                                                      <w:rFonts w:ascii="Cambria Math" w:hAnsi="Cambria Math"/>
                                                                      <w:color w:val="000000" w:themeColor="text1"/>
                                                                      <w:sz w:val="18"/>
                                                                      <w:szCs w:val="18"/>
                                                                      <w:rPrChange w:id="13142" w:author="Chen Liao" w:date="2021-06-01T21:13:00Z">
                                                                        <w:rPr>
                                                                          <w:rFonts w:ascii="Cambria Math" w:hAnsi="Cambria Math"/>
                                                                          <w:color w:val="000000" w:themeColor="text1"/>
                                                                          <w:sz w:val="18"/>
                                                                          <w:szCs w:val="18"/>
                                                                        </w:rPr>
                                                                      </w:rPrChange>
                                                                    </w:rPr>
                                                                  </m:ctrlPr>
                                                                </m:sSubPr>
                                                                <m:e>
                                                                  <m:r>
                                                                    <w:rPr>
                                                                      <w:rFonts w:ascii="Cambria Math" w:hAnsi="Cambria Math"/>
                                                                      <w:color w:val="000000" w:themeColor="text1"/>
                                                                      <w:sz w:val="13"/>
                                                                      <w:szCs w:val="13"/>
                                                                      <w:rPrChange w:id="13143" w:author="Chen Liao" w:date="2021-06-01T21:13:00Z">
                                                                        <w:rPr>
                                                                          <w:rFonts w:ascii="Cambria Math" w:hAnsi="Cambria Math"/>
                                                                          <w:color w:val="000000"/>
                                                                          <w:sz w:val="13"/>
                                                                          <w:szCs w:val="13"/>
                                                                        </w:rPr>
                                                                      </w:rPrChange>
                                                                    </w:rPr>
                                                                    <m:t>β</m:t>
                                                                  </m:r>
                                                                </m:e>
                                                                <m:sub>
                                                                  <m:r>
                                                                    <w:rPr>
                                                                      <w:rFonts w:ascii="Cambria Math" w:hAnsi="Cambria Math"/>
                                                                      <w:color w:val="000000" w:themeColor="text1"/>
                                                                      <w:sz w:val="13"/>
                                                                      <w:szCs w:val="13"/>
                                                                      <w:rPrChange w:id="13144" w:author="Chen Liao" w:date="2021-06-01T21:13:00Z">
                                                                        <w:rPr>
                                                                          <w:rFonts w:ascii="Cambria Math" w:hAnsi="Cambria Math"/>
                                                                          <w:color w:val="000000"/>
                                                                          <w:sz w:val="13"/>
                                                                          <w:szCs w:val="13"/>
                                                                        </w:rPr>
                                                                      </w:rPrChange>
                                                                    </w:rPr>
                                                                    <m:t>M,M</m:t>
                                                                  </m:r>
                                                                </m:sub>
                                                              </m:sSub>
                                                            </m:e>
                                                          </m:mr>
                                                        </m:m>
                                                      </m:e>
                                                    </m:mr>
                                                  </m:m>
                                                </m:e>
                                              </m:mr>
                                            </m:m>
                                          </m:e>
                                        </m:mr>
                                        <m:mr>
                                          <m:e>
                                            <m:m>
                                              <m:mPr>
                                                <m:mcs>
                                                  <m:mc>
                                                    <m:mcPr>
                                                      <m:count m:val="1"/>
                                                      <m:mcJc m:val="center"/>
                                                    </m:mcPr>
                                                  </m:mc>
                                                </m:mcs>
                                                <m:ctrlPr>
                                                  <w:rPr>
                                                    <w:rFonts w:ascii="Cambria Math" w:hAnsi="Cambria Math"/>
                                                    <w:color w:val="000000" w:themeColor="text1"/>
                                                    <w:sz w:val="18"/>
                                                    <w:szCs w:val="18"/>
                                                    <w:rPrChange w:id="13145" w:author="Chen Liao" w:date="2021-06-01T21:13:00Z">
                                                      <w:rPr>
                                                        <w:rFonts w:ascii="Cambria Math" w:hAnsi="Cambria Math"/>
                                                        <w:color w:val="000000" w:themeColor="text1"/>
                                                        <w:sz w:val="18"/>
                                                        <w:szCs w:val="18"/>
                                                      </w:rPr>
                                                    </w:rPrChange>
                                                  </w:rPr>
                                                </m:ctrlPr>
                                              </m:mPr>
                                              <m:mr>
                                                <m:e>
                                                  <m:m>
                                                    <m:mPr>
                                                      <m:mcs>
                                                        <m:mc>
                                                          <m:mcPr>
                                                            <m:count m:val="1"/>
                                                            <m:mcJc m:val="center"/>
                                                          </m:mcPr>
                                                        </m:mc>
                                                      </m:mcs>
                                                      <m:ctrlPr>
                                                        <w:rPr>
                                                          <w:rFonts w:ascii="Cambria Math" w:hAnsi="Cambria Math"/>
                                                          <w:color w:val="000000" w:themeColor="text1"/>
                                                          <w:sz w:val="18"/>
                                                          <w:szCs w:val="18"/>
                                                          <w:rPrChange w:id="13146" w:author="Chen Liao" w:date="2021-06-01T21:13:00Z">
                                                            <w:rPr>
                                                              <w:rFonts w:ascii="Cambria Math" w:hAnsi="Cambria Math"/>
                                                              <w:color w:val="000000" w:themeColor="text1"/>
                                                              <w:sz w:val="18"/>
                                                              <w:szCs w:val="18"/>
                                                            </w:rPr>
                                                          </w:rPrChange>
                                                        </w:rPr>
                                                      </m:ctrlPr>
                                                    </m:mPr>
                                                    <m:mr>
                                                      <m:e>
                                                        <m:sSub>
                                                          <m:sSubPr>
                                                            <m:ctrlPr>
                                                              <w:rPr>
                                                                <w:rFonts w:ascii="Cambria Math" w:hAnsi="Cambria Math"/>
                                                                <w:color w:val="000000" w:themeColor="text1"/>
                                                                <w:sz w:val="18"/>
                                                                <w:szCs w:val="18"/>
                                                                <w:rPrChange w:id="13147" w:author="Chen Liao" w:date="2021-06-01T21:13:00Z">
                                                                  <w:rPr>
                                                                    <w:rFonts w:ascii="Cambria Math" w:hAnsi="Cambria Math"/>
                                                                    <w:color w:val="000000" w:themeColor="text1"/>
                                                                    <w:sz w:val="18"/>
                                                                    <w:szCs w:val="18"/>
                                                                  </w:rPr>
                                                                </w:rPrChange>
                                                              </w:rPr>
                                                            </m:ctrlPr>
                                                          </m:sSubPr>
                                                          <m:e>
                                                            <m:r>
                                                              <w:rPr>
                                                                <w:rFonts w:ascii="Cambria Math" w:hAnsi="Cambria Math"/>
                                                                <w:color w:val="000000" w:themeColor="text1"/>
                                                                <w:sz w:val="13"/>
                                                                <w:szCs w:val="13"/>
                                                                <w:rPrChange w:id="13148" w:author="Chen Liao" w:date="2021-06-01T21:13:00Z">
                                                                  <w:rPr>
                                                                    <w:rFonts w:ascii="Cambria Math" w:hAnsi="Cambria Math"/>
                                                                    <w:color w:val="000000"/>
                                                                    <w:sz w:val="13"/>
                                                                    <w:szCs w:val="13"/>
                                                                  </w:rPr>
                                                                </w:rPrChange>
                                                              </w:rPr>
                                                              <m:t>ϵ</m:t>
                                                            </m:r>
                                                          </m:e>
                                                          <m:sub>
                                                            <m:r>
                                                              <w:rPr>
                                                                <w:rFonts w:ascii="Cambria Math" w:hAnsi="Cambria Math"/>
                                                                <w:color w:val="000000" w:themeColor="text1"/>
                                                                <w:sz w:val="13"/>
                                                                <w:szCs w:val="13"/>
                                                                <w:rPrChange w:id="13149" w:author="Chen Liao" w:date="2021-06-01T21:13:00Z">
                                                                  <w:rPr>
                                                                    <w:rFonts w:ascii="Cambria Math" w:hAnsi="Cambria Math"/>
                                                                    <w:color w:val="000000"/>
                                                                    <w:sz w:val="13"/>
                                                                    <w:szCs w:val="13"/>
                                                                  </w:rPr>
                                                                </w:rPrChange>
                                                              </w:rPr>
                                                              <m:t>M</m:t>
                                                            </m:r>
                                                          </m:sub>
                                                        </m:sSub>
                                                      </m:e>
                                                    </m:mr>
                                                    <m:mr>
                                                      <m:e>
                                                        <m:r>
                                                          <w:rPr>
                                                            <w:rFonts w:ascii="Cambria Math" w:hAnsi="Cambria Math"/>
                                                            <w:color w:val="000000" w:themeColor="text1"/>
                                                            <w:sz w:val="16"/>
                                                            <w:szCs w:val="16"/>
                                                            <w:rPrChange w:id="13150" w:author="Chen Liao" w:date="2021-06-01T21:13:00Z">
                                                              <w:rPr>
                                                                <w:rFonts w:ascii="Cambria Math" w:hAnsi="Cambria Math"/>
                                                                <w:sz w:val="16"/>
                                                                <w:szCs w:val="16"/>
                                                              </w:rPr>
                                                            </w:rPrChange>
                                                          </w:rPr>
                                                          <m:t>⋮</m:t>
                                                        </m:r>
                                                      </m:e>
                                                    </m:mr>
                                                  </m:m>
                                                </m:e>
                                              </m:mr>
                                              <m:mr>
                                                <m:e>
                                                  <m:m>
                                                    <m:mPr>
                                                      <m:mcs>
                                                        <m:mc>
                                                          <m:mcPr>
                                                            <m:count m:val="1"/>
                                                            <m:mcJc m:val="center"/>
                                                          </m:mcPr>
                                                        </m:mc>
                                                      </m:mcs>
                                                      <m:ctrlPr>
                                                        <w:rPr>
                                                          <w:rFonts w:ascii="Cambria Math" w:hAnsi="Cambria Math"/>
                                                          <w:color w:val="000000" w:themeColor="text1"/>
                                                          <w:sz w:val="16"/>
                                                          <w:szCs w:val="16"/>
                                                          <w:rPrChange w:id="13151" w:author="Chen Liao" w:date="2021-06-01T21:13:00Z">
                                                            <w:rPr>
                                                              <w:rFonts w:ascii="Cambria Math" w:hAnsi="Cambria Math"/>
                                                              <w:color w:val="000000" w:themeColor="text1"/>
                                                              <w:sz w:val="16"/>
                                                              <w:szCs w:val="16"/>
                                                            </w:rPr>
                                                          </w:rPrChange>
                                                        </w:rPr>
                                                      </m:ctrlPr>
                                                    </m:mPr>
                                                    <m:mr>
                                                      <m:e>
                                                        <m:m>
                                                          <m:mPr>
                                                            <m:mcs>
                                                              <m:mc>
                                                                <m:mcPr>
                                                                  <m:count m:val="1"/>
                                                                  <m:mcJc m:val="center"/>
                                                                </m:mcPr>
                                                              </m:mc>
                                                            </m:mcs>
                                                            <m:ctrlPr>
                                                              <w:rPr>
                                                                <w:rFonts w:ascii="Cambria Math" w:hAnsi="Cambria Math"/>
                                                                <w:color w:val="000000" w:themeColor="text1"/>
                                                                <w:sz w:val="16"/>
                                                                <w:szCs w:val="16"/>
                                                                <w:rPrChange w:id="13152" w:author="Chen Liao" w:date="2021-06-01T21:13:00Z">
                                                                  <w:rPr>
                                                                    <w:rFonts w:ascii="Cambria Math" w:hAnsi="Cambria Math"/>
                                                                    <w:color w:val="000000" w:themeColor="text1"/>
                                                                    <w:sz w:val="16"/>
                                                                    <w:szCs w:val="16"/>
                                                                  </w:rPr>
                                                                </w:rPrChange>
                                                              </w:rPr>
                                                            </m:ctrlPr>
                                                          </m:mPr>
                                                          <m:mr>
                                                            <m:e>
                                                              <m:sSub>
                                                                <m:sSubPr>
                                                                  <m:ctrlPr>
                                                                    <w:rPr>
                                                                      <w:rFonts w:ascii="Cambria Math" w:hAnsi="Cambria Math"/>
                                                                      <w:color w:val="000000" w:themeColor="text1"/>
                                                                      <w:sz w:val="16"/>
                                                                      <w:szCs w:val="16"/>
                                                                      <w:rPrChange w:id="13153" w:author="Chen Liao" w:date="2021-06-01T21:13:00Z">
                                                                        <w:rPr>
                                                                          <w:rFonts w:ascii="Cambria Math" w:hAnsi="Cambria Math"/>
                                                                          <w:color w:val="000000" w:themeColor="text1"/>
                                                                          <w:sz w:val="16"/>
                                                                          <w:szCs w:val="16"/>
                                                                        </w:rPr>
                                                                      </w:rPrChange>
                                                                    </w:rPr>
                                                                  </m:ctrlPr>
                                                                </m:sSubPr>
                                                                <m:e>
                                                                  <m:r>
                                                                    <w:rPr>
                                                                      <w:rFonts w:ascii="Cambria Math" w:hAnsi="Cambria Math"/>
                                                                      <w:color w:val="000000" w:themeColor="text1"/>
                                                                      <w:sz w:val="16"/>
                                                                      <w:szCs w:val="16"/>
                                                                      <w:rPrChange w:id="13154" w:author="Chen Liao" w:date="2021-06-01T21:13:00Z">
                                                                        <w:rPr>
                                                                          <w:rFonts w:ascii="Cambria Math" w:hAnsi="Cambria Math"/>
                                                                          <w:sz w:val="16"/>
                                                                          <w:szCs w:val="16"/>
                                                                        </w:rPr>
                                                                      </w:rPrChange>
                                                                    </w:rPr>
                                                                    <m:t>α</m:t>
                                                                  </m:r>
                                                                </m:e>
                                                                <m:sub>
                                                                  <m:r>
                                                                    <w:rPr>
                                                                      <w:rFonts w:ascii="Cambria Math" w:hAnsi="Cambria Math"/>
                                                                      <w:color w:val="000000" w:themeColor="text1"/>
                                                                      <w:sz w:val="16"/>
                                                                      <w:szCs w:val="16"/>
                                                                      <w:rPrChange w:id="13155" w:author="Chen Liao" w:date="2021-06-01T21:13:00Z">
                                                                        <w:rPr>
                                                                          <w:rFonts w:ascii="Cambria Math" w:hAnsi="Cambria Math"/>
                                                                          <w:sz w:val="16"/>
                                                                          <w:szCs w:val="16"/>
                                                                        </w:rPr>
                                                                      </w:rPrChange>
                                                                    </w:rPr>
                                                                    <m:t>M</m:t>
                                                                  </m:r>
                                                                </m:sub>
                                                              </m:sSub>
                                                            </m:e>
                                                          </m:mr>
                                                          <m:mr>
                                                            <m:e>
                                                              <m:m>
                                                                <m:mPr>
                                                                  <m:mcs>
                                                                    <m:mc>
                                                                      <m:mcPr>
                                                                        <m:count m:val="1"/>
                                                                        <m:mcJc m:val="center"/>
                                                                      </m:mcPr>
                                                                    </m:mc>
                                                                  </m:mcs>
                                                                  <m:ctrlPr>
                                                                    <w:rPr>
                                                                      <w:rFonts w:ascii="Cambria Math" w:hAnsi="Cambria Math"/>
                                                                      <w:i/>
                                                                      <w:color w:val="000000" w:themeColor="text1"/>
                                                                      <w:sz w:val="16"/>
                                                                      <w:szCs w:val="16"/>
                                                                      <w:rPrChange w:id="13156" w:author="Chen Liao" w:date="2021-06-01T21:13:00Z">
                                                                        <w:rPr>
                                                                          <w:rFonts w:ascii="Cambria Math" w:hAnsi="Cambria Math"/>
                                                                          <w:i/>
                                                                          <w:color w:val="000000" w:themeColor="text1"/>
                                                                          <w:sz w:val="16"/>
                                                                          <w:szCs w:val="16"/>
                                                                        </w:rPr>
                                                                      </w:rPrChange>
                                                                    </w:rPr>
                                                                  </m:ctrlPr>
                                                                </m:mPr>
                                                                <m:mr>
                                                                  <m:e>
                                                                    <m:sSub>
                                                                      <m:sSubPr>
                                                                        <m:ctrlPr>
                                                                          <w:rPr>
                                                                            <w:rFonts w:ascii="Cambria Math" w:hAnsi="Cambria Math"/>
                                                                            <w:color w:val="000000" w:themeColor="text1"/>
                                                                            <w:sz w:val="18"/>
                                                                            <w:szCs w:val="18"/>
                                                                            <w:rPrChange w:id="13157" w:author="Chen Liao" w:date="2021-06-01T21:13:00Z">
                                                                              <w:rPr>
                                                                                <w:rFonts w:ascii="Cambria Math" w:hAnsi="Cambria Math"/>
                                                                                <w:color w:val="000000" w:themeColor="text1"/>
                                                                                <w:sz w:val="18"/>
                                                                                <w:szCs w:val="18"/>
                                                                              </w:rPr>
                                                                            </w:rPrChange>
                                                                          </w:rPr>
                                                                        </m:ctrlPr>
                                                                      </m:sSubPr>
                                                                      <m:e>
                                                                        <m:r>
                                                                          <w:rPr>
                                                                            <w:rFonts w:ascii="Cambria Math" w:hAnsi="Cambria Math"/>
                                                                            <w:color w:val="000000" w:themeColor="text1"/>
                                                                            <w:sz w:val="13"/>
                                                                            <w:szCs w:val="13"/>
                                                                            <w:rPrChange w:id="13158" w:author="Chen Liao" w:date="2021-06-01T21:13:00Z">
                                                                              <w:rPr>
                                                                                <w:rFonts w:ascii="Cambria Math" w:hAnsi="Cambria Math"/>
                                                                                <w:color w:val="000000"/>
                                                                                <w:sz w:val="13"/>
                                                                                <w:szCs w:val="13"/>
                                                                              </w:rPr>
                                                                            </w:rPrChange>
                                                                          </w:rPr>
                                                                          <m:t>β</m:t>
                                                                        </m:r>
                                                                      </m:e>
                                                                      <m:sub>
                                                                        <m:r>
                                                                          <w:rPr>
                                                                            <w:rFonts w:ascii="Cambria Math" w:hAnsi="Cambria Math"/>
                                                                            <w:color w:val="000000" w:themeColor="text1"/>
                                                                            <w:sz w:val="13"/>
                                                                            <w:szCs w:val="13"/>
                                                                            <w:rPrChange w:id="13159" w:author="Chen Liao" w:date="2021-06-01T21:13:00Z">
                                                                              <w:rPr>
                                                                                <w:rFonts w:ascii="Cambria Math" w:hAnsi="Cambria Math"/>
                                                                                <w:color w:val="000000"/>
                                                                                <w:sz w:val="13"/>
                                                                                <w:szCs w:val="13"/>
                                                                              </w:rPr>
                                                                            </w:rPrChange>
                                                                          </w:rPr>
                                                                          <m:t>M,1</m:t>
                                                                        </m:r>
                                                                      </m:sub>
                                                                    </m:sSub>
                                                                  </m:e>
                                                                </m:mr>
                                                                <m:mr>
                                                                  <m:e>
                                                                    <m:m>
                                                                      <m:mPr>
                                                                        <m:mcs>
                                                                          <m:mc>
                                                                            <m:mcPr>
                                                                              <m:count m:val="1"/>
                                                                              <m:mcJc m:val="center"/>
                                                                            </m:mcPr>
                                                                          </m:mc>
                                                                        </m:mcs>
                                                                        <m:ctrlPr>
                                                                          <w:rPr>
                                                                            <w:rFonts w:ascii="Cambria Math" w:hAnsi="Cambria Math"/>
                                                                            <w:i/>
                                                                            <w:color w:val="000000" w:themeColor="text1"/>
                                                                            <w:sz w:val="16"/>
                                                                            <w:szCs w:val="16"/>
                                                                            <w:rPrChange w:id="13160" w:author="Chen Liao" w:date="2021-06-01T21:13:00Z">
                                                                              <w:rPr>
                                                                                <w:rFonts w:ascii="Cambria Math" w:hAnsi="Cambria Math"/>
                                                                                <w:i/>
                                                                                <w:color w:val="000000" w:themeColor="text1"/>
                                                                                <w:sz w:val="16"/>
                                                                                <w:szCs w:val="16"/>
                                                                              </w:rPr>
                                                                            </w:rPrChange>
                                                                          </w:rPr>
                                                                        </m:ctrlPr>
                                                                      </m:mPr>
                                                                      <m:mr>
                                                                        <m:e>
                                                                          <m:r>
                                                                            <w:rPr>
                                                                              <w:rFonts w:ascii="Cambria Math" w:hAnsi="Cambria Math"/>
                                                                              <w:color w:val="000000" w:themeColor="text1"/>
                                                                              <w:sz w:val="16"/>
                                                                              <w:szCs w:val="16"/>
                                                                              <w:rPrChange w:id="13161" w:author="Chen Liao" w:date="2021-06-01T21:13:00Z">
                                                                                <w:rPr>
                                                                                  <w:rFonts w:ascii="Cambria Math" w:hAnsi="Cambria Math"/>
                                                                                  <w:sz w:val="16"/>
                                                                                  <w:szCs w:val="16"/>
                                                                                </w:rPr>
                                                                              </w:rPrChange>
                                                                            </w:rPr>
                                                                            <m:t>⋮</m:t>
                                                                          </m:r>
                                                                        </m:e>
                                                                      </m:mr>
                                                                      <m:mr>
                                                                        <m:e>
                                                                          <m:sSub>
                                                                            <m:sSubPr>
                                                                              <m:ctrlPr>
                                                                                <w:rPr>
                                                                                  <w:rFonts w:ascii="Cambria Math" w:hAnsi="Cambria Math"/>
                                                                                  <w:color w:val="000000" w:themeColor="text1"/>
                                                                                  <w:sz w:val="18"/>
                                                                                  <w:szCs w:val="18"/>
                                                                                  <w:rPrChange w:id="13162" w:author="Chen Liao" w:date="2021-06-01T21:13:00Z">
                                                                                    <w:rPr>
                                                                                      <w:rFonts w:ascii="Cambria Math" w:hAnsi="Cambria Math"/>
                                                                                      <w:color w:val="000000" w:themeColor="text1"/>
                                                                                      <w:sz w:val="18"/>
                                                                                      <w:szCs w:val="18"/>
                                                                                    </w:rPr>
                                                                                  </w:rPrChange>
                                                                                </w:rPr>
                                                                              </m:ctrlPr>
                                                                            </m:sSubPr>
                                                                            <m:e>
                                                                              <m:r>
                                                                                <w:rPr>
                                                                                  <w:rFonts w:ascii="Cambria Math" w:hAnsi="Cambria Math"/>
                                                                                  <w:color w:val="000000" w:themeColor="text1"/>
                                                                                  <w:sz w:val="13"/>
                                                                                  <w:szCs w:val="13"/>
                                                                                  <w:rPrChange w:id="13163" w:author="Chen Liao" w:date="2021-06-01T21:13:00Z">
                                                                                    <w:rPr>
                                                                                      <w:rFonts w:ascii="Cambria Math" w:hAnsi="Cambria Math"/>
                                                                                      <w:color w:val="000000"/>
                                                                                      <w:sz w:val="13"/>
                                                                                      <w:szCs w:val="13"/>
                                                                                    </w:rPr>
                                                                                  </w:rPrChange>
                                                                                </w:rPr>
                                                                                <m:t>β</m:t>
                                                                              </m:r>
                                                                            </m:e>
                                                                            <m:sub>
                                                                              <m:r>
                                                                                <w:rPr>
                                                                                  <w:rFonts w:ascii="Cambria Math" w:hAnsi="Cambria Math"/>
                                                                                  <w:color w:val="000000" w:themeColor="text1"/>
                                                                                  <w:sz w:val="13"/>
                                                                                  <w:szCs w:val="13"/>
                                                                                  <w:rPrChange w:id="13164" w:author="Chen Liao" w:date="2021-06-01T21:13:00Z">
                                                                                    <w:rPr>
                                                                                      <w:rFonts w:ascii="Cambria Math" w:hAnsi="Cambria Math"/>
                                                                                      <w:color w:val="000000"/>
                                                                                      <w:sz w:val="13"/>
                                                                                      <w:szCs w:val="13"/>
                                                                                    </w:rPr>
                                                                                  </w:rPrChange>
                                                                                </w:rPr>
                                                                                <m:t>M,M</m:t>
                                                                              </m:r>
                                                                            </m:sub>
                                                                          </m:sSub>
                                                                        </m:e>
                                                                      </m:mr>
                                                                    </m:m>
                                                                  </m:e>
                                                                </m:mr>
                                                              </m:m>
                                                            </m:e>
                                                          </m:mr>
                                                        </m:m>
                                                      </m:e>
                                                    </m:mr>
                                                    <m:mr>
                                                      <m:e>
                                                        <m:sSub>
                                                          <m:sSubPr>
                                                            <m:ctrlPr>
                                                              <w:rPr>
                                                                <w:rFonts w:ascii="Cambria Math" w:hAnsi="Cambria Math"/>
                                                                <w:color w:val="000000" w:themeColor="text1"/>
                                                                <w:sz w:val="18"/>
                                                                <w:szCs w:val="18"/>
                                                                <w:rPrChange w:id="13165" w:author="Chen Liao" w:date="2021-06-01T21:13:00Z">
                                                                  <w:rPr>
                                                                    <w:rFonts w:ascii="Cambria Math" w:hAnsi="Cambria Math"/>
                                                                    <w:color w:val="000000" w:themeColor="text1"/>
                                                                    <w:sz w:val="18"/>
                                                                    <w:szCs w:val="18"/>
                                                                  </w:rPr>
                                                                </w:rPrChange>
                                                              </w:rPr>
                                                            </m:ctrlPr>
                                                          </m:sSubPr>
                                                          <m:e>
                                                            <m:r>
                                                              <w:rPr>
                                                                <w:rFonts w:ascii="Cambria Math" w:hAnsi="Cambria Math"/>
                                                                <w:color w:val="000000" w:themeColor="text1"/>
                                                                <w:sz w:val="13"/>
                                                                <w:szCs w:val="13"/>
                                                                <w:rPrChange w:id="13166" w:author="Chen Liao" w:date="2021-06-01T21:13:00Z">
                                                                  <w:rPr>
                                                                    <w:rFonts w:ascii="Cambria Math" w:hAnsi="Cambria Math"/>
                                                                    <w:color w:val="000000"/>
                                                                    <w:sz w:val="13"/>
                                                                    <w:szCs w:val="13"/>
                                                                  </w:rPr>
                                                                </w:rPrChange>
                                                              </w:rPr>
                                                              <m:t>ϵ</m:t>
                                                            </m:r>
                                                          </m:e>
                                                          <m:sub>
                                                            <m:r>
                                                              <w:rPr>
                                                                <w:rFonts w:ascii="Cambria Math" w:hAnsi="Cambria Math"/>
                                                                <w:color w:val="000000" w:themeColor="text1"/>
                                                                <w:sz w:val="13"/>
                                                                <w:szCs w:val="13"/>
                                                                <w:rPrChange w:id="13167" w:author="Chen Liao" w:date="2021-06-01T21:13:00Z">
                                                                  <w:rPr>
                                                                    <w:rFonts w:ascii="Cambria Math" w:hAnsi="Cambria Math"/>
                                                                    <w:color w:val="000000"/>
                                                                    <w:sz w:val="13"/>
                                                                    <w:szCs w:val="13"/>
                                                                  </w:rPr>
                                                                </w:rPrChange>
                                                              </w:rPr>
                                                              <m:t>M</m:t>
                                                            </m:r>
                                                          </m:sub>
                                                        </m:sSub>
                                                      </m:e>
                                                    </m:mr>
                                                  </m:m>
                                                </m:e>
                                              </m:mr>
                                            </m:m>
                                          </m:e>
                                        </m:mr>
                                      </m:m>
                                    </m:e>
                                  </m:mr>
                                </m:m>
                              </m:e>
                            </m:mr>
                          </m:m>
                        </m:e>
                      </m:mr>
                    </m:m>
                  </m:e>
                </m:d>
              </m:oMath>
            </m:oMathPara>
          </w:p>
        </w:tc>
        <w:tc>
          <w:tcPr>
            <w:tcW w:w="1084" w:type="dxa"/>
            <w:tcBorders>
              <w:top w:val="nil"/>
              <w:left w:val="nil"/>
              <w:bottom w:val="nil"/>
              <w:right w:val="nil"/>
            </w:tcBorders>
            <w:shd w:val="clear" w:color="auto" w:fill="auto"/>
          </w:tcPr>
          <w:p w14:paraId="02364878" w14:textId="77777777" w:rsidR="00452613" w:rsidRPr="00BE70D2" w:rsidRDefault="00452613" w:rsidP="00E6373F">
            <w:pPr>
              <w:jc w:val="both"/>
              <w:rPr>
                <w:color w:val="000000" w:themeColor="text1"/>
                <w:rPrChange w:id="13168" w:author="Chen Liao" w:date="2021-06-01T21:13:00Z">
                  <w:rPr/>
                </w:rPrChange>
              </w:rPr>
            </w:pPr>
          </w:p>
          <w:p w14:paraId="09F5CABA" w14:textId="77777777" w:rsidR="00452613" w:rsidRPr="00BE70D2" w:rsidRDefault="00452613" w:rsidP="00E6373F">
            <w:pPr>
              <w:jc w:val="both"/>
              <w:rPr>
                <w:color w:val="000000" w:themeColor="text1"/>
                <w:rPrChange w:id="13169" w:author="Chen Liao" w:date="2021-06-01T21:13:00Z">
                  <w:rPr/>
                </w:rPrChange>
              </w:rPr>
            </w:pPr>
          </w:p>
          <w:p w14:paraId="7D961533" w14:textId="77777777" w:rsidR="00452613" w:rsidRPr="00BE70D2" w:rsidRDefault="00452613" w:rsidP="00E6373F">
            <w:pPr>
              <w:jc w:val="both"/>
              <w:rPr>
                <w:color w:val="000000" w:themeColor="text1"/>
                <w:rPrChange w:id="13170" w:author="Chen Liao" w:date="2021-06-01T21:13:00Z">
                  <w:rPr/>
                </w:rPrChange>
              </w:rPr>
            </w:pPr>
          </w:p>
          <w:p w14:paraId="14553453" w14:textId="77777777" w:rsidR="00452613" w:rsidRPr="00BE70D2" w:rsidRDefault="00452613" w:rsidP="00E6373F">
            <w:pPr>
              <w:jc w:val="both"/>
              <w:rPr>
                <w:color w:val="000000" w:themeColor="text1"/>
                <w:rPrChange w:id="13171" w:author="Chen Liao" w:date="2021-06-01T21:13:00Z">
                  <w:rPr/>
                </w:rPrChange>
              </w:rPr>
            </w:pPr>
          </w:p>
          <w:p w14:paraId="57D3FEE5" w14:textId="77777777" w:rsidR="00452613" w:rsidRPr="00BE70D2" w:rsidRDefault="00452613" w:rsidP="00E6373F">
            <w:pPr>
              <w:jc w:val="both"/>
              <w:rPr>
                <w:color w:val="000000" w:themeColor="text1"/>
                <w:rPrChange w:id="13172" w:author="Chen Liao" w:date="2021-06-01T21:13:00Z">
                  <w:rPr/>
                </w:rPrChange>
              </w:rPr>
            </w:pPr>
          </w:p>
          <w:p w14:paraId="79622558" w14:textId="77777777" w:rsidR="00452613" w:rsidRPr="00BE70D2" w:rsidRDefault="00452613" w:rsidP="00E6373F">
            <w:pPr>
              <w:jc w:val="both"/>
              <w:rPr>
                <w:color w:val="000000" w:themeColor="text1"/>
                <w:rPrChange w:id="13173" w:author="Chen Liao" w:date="2021-06-01T21:13:00Z">
                  <w:rPr/>
                </w:rPrChange>
              </w:rPr>
            </w:pPr>
          </w:p>
          <w:p w14:paraId="3686D62E" w14:textId="77777777" w:rsidR="00452613" w:rsidRPr="00BE70D2" w:rsidRDefault="00452613" w:rsidP="00E6373F">
            <w:pPr>
              <w:jc w:val="both"/>
              <w:rPr>
                <w:color w:val="000000" w:themeColor="text1"/>
                <w:rPrChange w:id="13174" w:author="Chen Liao" w:date="2021-06-01T21:13:00Z">
                  <w:rPr/>
                </w:rPrChange>
              </w:rPr>
            </w:pPr>
          </w:p>
          <w:p w14:paraId="254DA601" w14:textId="77777777" w:rsidR="00452613" w:rsidRPr="00BE70D2" w:rsidRDefault="00452613" w:rsidP="00E6373F">
            <w:pPr>
              <w:jc w:val="both"/>
              <w:rPr>
                <w:color w:val="000000" w:themeColor="text1"/>
                <w:rPrChange w:id="13175" w:author="Chen Liao" w:date="2021-06-01T21:13:00Z">
                  <w:rPr/>
                </w:rPrChange>
              </w:rPr>
            </w:pPr>
          </w:p>
          <w:p w14:paraId="1E7F5D4D" w14:textId="2EB87BFB" w:rsidR="006D6D2E" w:rsidRPr="00BE70D2" w:rsidRDefault="006D6D2E" w:rsidP="00E6373F">
            <w:pPr>
              <w:jc w:val="both"/>
              <w:rPr>
                <w:color w:val="000000" w:themeColor="text1"/>
                <w:sz w:val="21"/>
                <w:szCs w:val="21"/>
                <w:rPrChange w:id="13176" w:author="Chen Liao" w:date="2021-06-01T21:13:00Z">
                  <w:rPr>
                    <w:sz w:val="21"/>
                    <w:szCs w:val="21"/>
                  </w:rPr>
                </w:rPrChange>
              </w:rPr>
            </w:pPr>
            <w:r w:rsidRPr="00BE70D2">
              <w:rPr>
                <w:color w:val="000000" w:themeColor="text1"/>
                <w:rPrChange w:id="13177" w:author="Chen Liao" w:date="2021-06-01T21:13:00Z">
                  <w:rPr/>
                </w:rPrChange>
              </w:rPr>
              <w:t>Eq. (</w:t>
            </w:r>
            <w:r w:rsidR="007770D8" w:rsidRPr="00BE70D2">
              <w:rPr>
                <w:color w:val="000000" w:themeColor="text1"/>
                <w:rPrChange w:id="13178" w:author="Chen Liao" w:date="2021-06-01T21:13:00Z">
                  <w:rPr/>
                </w:rPrChange>
              </w:rPr>
              <w:t>4</w:t>
            </w:r>
            <w:r w:rsidRPr="00BE70D2">
              <w:rPr>
                <w:color w:val="000000" w:themeColor="text1"/>
                <w:rPrChange w:id="13179" w:author="Chen Liao" w:date="2021-06-01T21:13:00Z">
                  <w:rPr/>
                </w:rPrChange>
              </w:rPr>
              <w:t>)</w:t>
            </w:r>
          </w:p>
        </w:tc>
      </w:tr>
    </w:tbl>
    <w:p w14:paraId="64EF1E6E" w14:textId="77777777" w:rsidR="005F01BA" w:rsidRPr="00BE70D2" w:rsidRDefault="005F01BA" w:rsidP="00C53471">
      <w:pPr>
        <w:pStyle w:val="paragraph"/>
        <w:spacing w:before="0" w:beforeAutospacing="0" w:after="0" w:afterAutospacing="0"/>
        <w:jc w:val="both"/>
        <w:rPr>
          <w:rFonts w:ascii="Times New Roman" w:eastAsia="Times New Roman" w:hAnsi="Times New Roman" w:cs="Times New Roman"/>
          <w:color w:val="000000" w:themeColor="text1"/>
          <w:sz w:val="22"/>
          <w:szCs w:val="22"/>
          <w:rPrChange w:id="13180" w:author="Chen Liao" w:date="2021-06-01T21:13:00Z">
            <w:rPr>
              <w:rFonts w:ascii="Times New Roman" w:eastAsia="Times New Roman" w:hAnsi="Times New Roman" w:cs="Times New Roman"/>
              <w:color w:val="000000"/>
              <w:sz w:val="22"/>
              <w:szCs w:val="22"/>
            </w:rPr>
          </w:rPrChange>
        </w:rPr>
      </w:pPr>
    </w:p>
    <w:p w14:paraId="04681A2F" w14:textId="110629AC" w:rsidR="005F01BA" w:rsidRPr="00BE70D2" w:rsidRDefault="005F01BA" w:rsidP="00F86616">
      <w:pPr>
        <w:pStyle w:val="paragraph"/>
        <w:spacing w:before="0" w:beforeAutospacing="0" w:after="0" w:afterAutospacing="0"/>
        <w:jc w:val="both"/>
        <w:rPr>
          <w:rFonts w:ascii="Times New Roman" w:eastAsia="Times New Roman" w:hAnsi="Times New Roman" w:cs="Times New Roman"/>
          <w:color w:val="000000" w:themeColor="text1"/>
          <w:sz w:val="22"/>
          <w:szCs w:val="22"/>
          <w:rPrChange w:id="13181" w:author="Chen Liao" w:date="2021-06-01T21:13:00Z">
            <w:rPr>
              <w:rFonts w:ascii="Times New Roman" w:eastAsia="Times New Roman" w:hAnsi="Times New Roman" w:cs="Times New Roman"/>
              <w:color w:val="000000"/>
              <w:sz w:val="22"/>
              <w:szCs w:val="22"/>
            </w:rPr>
          </w:rPrChange>
        </w:rPr>
      </w:pPr>
      <w:r w:rsidRPr="00BE70D2">
        <w:rPr>
          <w:rFonts w:ascii="Times New Roman" w:eastAsia="Times New Roman" w:hAnsi="Times New Roman" w:cs="Times New Roman"/>
          <w:color w:val="000000" w:themeColor="text1"/>
          <w:sz w:val="22"/>
          <w:szCs w:val="22"/>
          <w:rPrChange w:id="13182" w:author="Chen Liao" w:date="2021-06-01T21:13:00Z">
            <w:rPr>
              <w:rFonts w:ascii="Times New Roman" w:eastAsia="Times New Roman" w:hAnsi="Times New Roman" w:cs="Times New Roman"/>
              <w:color w:val="000000"/>
              <w:sz w:val="22"/>
              <w:szCs w:val="22"/>
            </w:rPr>
          </w:rPrChange>
        </w:rPr>
        <w:t xml:space="preserve">where </w:t>
      </w:r>
      <m:oMath>
        <m:sSub>
          <m:sSubPr>
            <m:ctrlPr>
              <w:rPr>
                <w:rFonts w:ascii="Cambria Math" w:hAnsi="Cambria Math" w:cs="Times New Roman"/>
                <w:i/>
                <w:color w:val="000000" w:themeColor="text1"/>
                <w:sz w:val="22"/>
                <w:szCs w:val="22"/>
                <w:rPrChange w:id="13183" w:author="Chen Liao" w:date="2021-06-01T21:13:00Z">
                  <w:rPr>
                    <w:rFonts w:ascii="Cambria Math" w:hAnsi="Cambria Math"/>
                    <w:i/>
                    <w:color w:val="000000" w:themeColor="text1"/>
                    <w:sz w:val="22"/>
                    <w:szCs w:val="22"/>
                  </w:rPr>
                </w:rPrChange>
              </w:rPr>
            </m:ctrlPr>
          </m:sSubPr>
          <m:e>
            <m:r>
              <w:rPr>
                <w:rFonts w:ascii="Cambria Math" w:hAnsi="Cambria Math" w:cs="Times New Roman"/>
                <w:color w:val="000000" w:themeColor="text1"/>
                <w:sz w:val="22"/>
                <w:szCs w:val="22"/>
                <w:rPrChange w:id="13184" w:author="Chen Liao" w:date="2021-06-01T21:13:00Z">
                  <w:rPr>
                    <w:rFonts w:ascii="Cambria Math" w:hAnsi="Cambria Math"/>
                    <w:color w:val="000000"/>
                    <w:sz w:val="22"/>
                    <w:szCs w:val="22"/>
                  </w:rPr>
                </w:rPrChange>
              </w:rPr>
              <m:t>x</m:t>
            </m:r>
          </m:e>
          <m:sub>
            <m:r>
              <w:rPr>
                <w:rFonts w:ascii="Cambria Math" w:hAnsi="Cambria Math" w:cs="Times New Roman"/>
                <w:color w:val="000000" w:themeColor="text1"/>
                <w:sz w:val="22"/>
                <w:szCs w:val="22"/>
                <w:rPrChange w:id="13185" w:author="Chen Liao" w:date="2021-06-01T21:13:00Z">
                  <w:rPr>
                    <w:rFonts w:ascii="Cambria Math" w:hAnsi="Cambria Math"/>
                    <w:color w:val="000000"/>
                    <w:sz w:val="22"/>
                    <w:szCs w:val="22"/>
                  </w:rPr>
                </w:rPrChange>
              </w:rPr>
              <m:t>i,k</m:t>
            </m:r>
          </m:sub>
        </m:sSub>
        <m:r>
          <w:rPr>
            <w:rFonts w:ascii="Cambria Math" w:eastAsia="Times New Roman" w:hAnsi="Cambria Math" w:cs="Times New Roman"/>
            <w:color w:val="000000" w:themeColor="text1"/>
            <w:sz w:val="22"/>
            <w:szCs w:val="22"/>
            <w:rPrChange w:id="13186" w:author="Chen Liao" w:date="2021-06-01T21:13:00Z">
              <w:rPr>
                <w:rFonts w:ascii="Cambria Math" w:eastAsia="Times New Roman" w:hAnsi="Cambria Math" w:cs="Times New Roman"/>
                <w:color w:val="000000"/>
                <w:sz w:val="22"/>
                <w:szCs w:val="22"/>
              </w:rPr>
            </w:rPrChange>
          </w:rPr>
          <m:t>=</m:t>
        </m:r>
        <m:sSub>
          <m:sSubPr>
            <m:ctrlPr>
              <w:rPr>
                <w:rFonts w:ascii="Cambria Math" w:eastAsia="Times New Roman" w:hAnsi="Cambria Math" w:cs="Times New Roman"/>
                <w:i/>
                <w:color w:val="000000" w:themeColor="text1"/>
                <w:sz w:val="22"/>
                <w:szCs w:val="22"/>
                <w:rPrChange w:id="13187" w:author="Chen Liao" w:date="2021-06-01T21:13:00Z">
                  <w:rPr>
                    <w:rFonts w:ascii="Cambria Math" w:eastAsia="Times New Roman" w:hAnsi="Cambria Math" w:cs="Times New Roman"/>
                    <w:i/>
                    <w:color w:val="000000" w:themeColor="text1"/>
                    <w:sz w:val="22"/>
                    <w:szCs w:val="22"/>
                  </w:rPr>
                </w:rPrChange>
              </w:rPr>
            </m:ctrlPr>
          </m:sSubPr>
          <m:e>
            <m:r>
              <w:rPr>
                <w:rFonts w:ascii="Cambria Math" w:eastAsia="Times New Roman" w:hAnsi="Cambria Math" w:cs="Times New Roman"/>
                <w:color w:val="000000" w:themeColor="text1"/>
                <w:sz w:val="22"/>
                <w:szCs w:val="22"/>
                <w:rPrChange w:id="13188" w:author="Chen Liao" w:date="2021-06-01T21:13:00Z">
                  <w:rPr>
                    <w:rFonts w:ascii="Cambria Math" w:eastAsia="Times New Roman" w:hAnsi="Cambria Math" w:cs="Times New Roman"/>
                    <w:color w:val="000000"/>
                    <w:sz w:val="22"/>
                    <w:szCs w:val="22"/>
                  </w:rPr>
                </w:rPrChange>
              </w:rPr>
              <m:t>x</m:t>
            </m:r>
          </m:e>
          <m:sub>
            <m:r>
              <w:rPr>
                <w:rFonts w:ascii="Cambria Math" w:eastAsia="Times New Roman" w:hAnsi="Cambria Math" w:cs="Times New Roman"/>
                <w:color w:val="000000" w:themeColor="text1"/>
                <w:sz w:val="22"/>
                <w:szCs w:val="22"/>
                <w:rPrChange w:id="13189" w:author="Chen Liao" w:date="2021-06-01T21:13:00Z">
                  <w:rPr>
                    <w:rFonts w:ascii="Cambria Math" w:eastAsia="Times New Roman" w:hAnsi="Cambria Math" w:cs="Times New Roman"/>
                    <w:color w:val="000000"/>
                    <w:sz w:val="22"/>
                    <w:szCs w:val="22"/>
                  </w:rPr>
                </w:rPrChange>
              </w:rPr>
              <m:t>i</m:t>
            </m:r>
          </m:sub>
        </m:sSub>
        <m:r>
          <w:rPr>
            <w:rFonts w:ascii="Cambria Math" w:eastAsia="Times New Roman" w:hAnsi="Cambria Math" w:cs="Times New Roman"/>
            <w:color w:val="000000" w:themeColor="text1"/>
            <w:sz w:val="22"/>
            <w:szCs w:val="22"/>
            <w:rPrChange w:id="13190" w:author="Chen Liao" w:date="2021-06-01T21:13:00Z">
              <w:rPr>
                <w:rFonts w:ascii="Cambria Math" w:eastAsia="Times New Roman" w:hAnsi="Cambria Math" w:cs="Times New Roman"/>
                <w:color w:val="000000"/>
                <w:sz w:val="22"/>
                <w:szCs w:val="22"/>
              </w:rPr>
            </w:rPrChange>
          </w:rPr>
          <m:t>(</m:t>
        </m:r>
        <m:sSub>
          <m:sSubPr>
            <m:ctrlPr>
              <w:rPr>
                <w:rFonts w:ascii="Cambria Math" w:hAnsi="Cambria Math" w:cs="Times New Roman"/>
                <w:color w:val="000000" w:themeColor="text1"/>
                <w:sz w:val="22"/>
                <w:szCs w:val="22"/>
                <w:rPrChange w:id="13191" w:author="Chen Liao" w:date="2021-06-01T21:13:00Z">
                  <w:rPr>
                    <w:rFonts w:ascii="Cambria Math" w:hAnsi="Cambria Math"/>
                    <w:color w:val="000000" w:themeColor="text1"/>
                    <w:sz w:val="22"/>
                    <w:szCs w:val="22"/>
                  </w:rPr>
                </w:rPrChange>
              </w:rPr>
            </m:ctrlPr>
          </m:sSubPr>
          <m:e>
            <m:r>
              <w:rPr>
                <w:rFonts w:ascii="Cambria Math" w:hAnsi="Cambria Math" w:cs="Times New Roman"/>
                <w:color w:val="000000" w:themeColor="text1"/>
                <w:sz w:val="22"/>
                <w:szCs w:val="22"/>
                <w:rPrChange w:id="13192" w:author="Chen Liao" w:date="2021-06-01T21:13:00Z">
                  <w:rPr>
                    <w:rFonts w:ascii="Cambria Math" w:hAnsi="Cambria Math"/>
                    <w:color w:val="000000"/>
                    <w:sz w:val="22"/>
                    <w:szCs w:val="22"/>
                  </w:rPr>
                </w:rPrChange>
              </w:rPr>
              <m:t>t</m:t>
            </m:r>
          </m:e>
          <m:sub>
            <m:r>
              <w:rPr>
                <w:rFonts w:ascii="Cambria Math" w:hAnsi="Cambria Math" w:cs="Times New Roman"/>
                <w:color w:val="000000" w:themeColor="text1"/>
                <w:sz w:val="22"/>
                <w:szCs w:val="22"/>
                <w:rPrChange w:id="13193" w:author="Chen Liao" w:date="2021-06-01T21:13:00Z">
                  <w:rPr>
                    <w:rFonts w:ascii="Cambria Math" w:hAnsi="Cambria Math"/>
                    <w:color w:val="000000"/>
                    <w:sz w:val="22"/>
                    <w:szCs w:val="22"/>
                  </w:rPr>
                </w:rPrChange>
              </w:rPr>
              <m:t>k</m:t>
            </m:r>
          </m:sub>
        </m:sSub>
        <m:r>
          <w:rPr>
            <w:rFonts w:ascii="Cambria Math" w:hAnsi="Cambria Math" w:cs="Times New Roman"/>
            <w:color w:val="000000" w:themeColor="text1"/>
            <w:sz w:val="22"/>
            <w:szCs w:val="22"/>
            <w:rPrChange w:id="13194" w:author="Chen Liao" w:date="2021-06-01T21:13:00Z">
              <w:rPr>
                <w:rFonts w:ascii="Cambria Math" w:hAnsi="Cambria Math"/>
                <w:color w:val="000000"/>
                <w:sz w:val="22"/>
                <w:szCs w:val="22"/>
              </w:rPr>
            </w:rPrChange>
          </w:rPr>
          <m:t>)</m:t>
        </m:r>
      </m:oMath>
      <w:r w:rsidRPr="00BE70D2">
        <w:rPr>
          <w:rFonts w:ascii="Times New Roman" w:eastAsia="Times New Roman" w:hAnsi="Times New Roman" w:cs="Times New Roman"/>
          <w:color w:val="000000" w:themeColor="text1"/>
          <w:sz w:val="22"/>
          <w:szCs w:val="22"/>
          <w:rPrChange w:id="13195" w:author="Chen Liao" w:date="2021-06-01T21:13:00Z">
            <w:rPr>
              <w:rFonts w:ascii="Times New Roman" w:eastAsia="Times New Roman" w:hAnsi="Times New Roman" w:cs="Times New Roman"/>
              <w:color w:val="000000"/>
              <w:sz w:val="22"/>
              <w:szCs w:val="22"/>
            </w:rPr>
          </w:rPrChange>
        </w:rPr>
        <w:t xml:space="preserve"> and </w:t>
      </w:r>
      <m:oMath>
        <m:sSub>
          <m:sSubPr>
            <m:ctrlPr>
              <w:rPr>
                <w:rFonts w:ascii="Cambria Math" w:eastAsia="Times New Roman" w:hAnsi="Cambria Math" w:cs="Times New Roman"/>
                <w:i/>
                <w:color w:val="000000" w:themeColor="text1"/>
                <w:sz w:val="22"/>
                <w:szCs w:val="22"/>
                <w:rPrChange w:id="13196" w:author="Chen Liao" w:date="2021-06-01T21:13:00Z">
                  <w:rPr>
                    <w:rFonts w:ascii="Cambria Math" w:eastAsia="Times New Roman" w:hAnsi="Cambria Math" w:cs="Times New Roman"/>
                    <w:i/>
                    <w:color w:val="000000" w:themeColor="text1"/>
                    <w:sz w:val="22"/>
                    <w:szCs w:val="22"/>
                  </w:rPr>
                </w:rPrChange>
              </w:rPr>
            </m:ctrlPr>
          </m:sSubPr>
          <m:e>
            <m:r>
              <w:rPr>
                <w:rFonts w:ascii="Cambria Math" w:eastAsia="Times New Roman" w:hAnsi="Cambria Math" w:cs="Times New Roman"/>
                <w:color w:val="000000" w:themeColor="text1"/>
                <w:sz w:val="22"/>
                <w:szCs w:val="22"/>
                <w:rPrChange w:id="13197" w:author="Chen Liao" w:date="2021-06-01T21:13:00Z">
                  <w:rPr>
                    <w:rFonts w:ascii="Cambria Math" w:eastAsia="Times New Roman" w:hAnsi="Cambria Math" w:cs="Times New Roman"/>
                    <w:color w:val="000000"/>
                    <w:sz w:val="22"/>
                    <w:szCs w:val="22"/>
                  </w:rPr>
                </w:rPrChange>
              </w:rPr>
              <m:t>u</m:t>
            </m:r>
          </m:e>
          <m:sub>
            <m:r>
              <w:rPr>
                <w:rFonts w:ascii="Cambria Math" w:eastAsia="Times New Roman" w:hAnsi="Cambria Math" w:cs="Times New Roman"/>
                <w:color w:val="000000" w:themeColor="text1"/>
                <w:sz w:val="22"/>
                <w:szCs w:val="22"/>
                <w:rPrChange w:id="13198" w:author="Chen Liao" w:date="2021-06-01T21:13:00Z">
                  <w:rPr>
                    <w:rFonts w:ascii="Cambria Math" w:eastAsia="Times New Roman" w:hAnsi="Cambria Math" w:cs="Times New Roman"/>
                    <w:color w:val="000000"/>
                    <w:sz w:val="22"/>
                    <w:szCs w:val="22"/>
                  </w:rPr>
                </w:rPrChange>
              </w:rPr>
              <m:t>k</m:t>
            </m:r>
          </m:sub>
        </m:sSub>
        <m:r>
          <w:rPr>
            <w:rFonts w:ascii="Cambria Math" w:hAnsi="Cambria Math" w:cs="Times New Roman"/>
            <w:color w:val="000000" w:themeColor="text1"/>
            <w:sz w:val="22"/>
            <w:szCs w:val="22"/>
            <w:rPrChange w:id="13199" w:author="Chen Liao" w:date="2021-06-01T21:13:00Z">
              <w:rPr>
                <w:rFonts w:ascii="Cambria Math" w:hAnsi="Cambria Math"/>
                <w:color w:val="000000"/>
                <w:sz w:val="22"/>
                <w:szCs w:val="22"/>
              </w:rPr>
            </w:rPrChange>
          </w:rPr>
          <m:t>=u(</m:t>
        </m:r>
        <m:sSub>
          <m:sSubPr>
            <m:ctrlPr>
              <w:rPr>
                <w:rFonts w:ascii="Cambria Math" w:hAnsi="Cambria Math" w:cs="Times New Roman"/>
                <w:color w:val="000000" w:themeColor="text1"/>
                <w:sz w:val="22"/>
                <w:szCs w:val="22"/>
                <w:rPrChange w:id="13200" w:author="Chen Liao" w:date="2021-06-01T21:13:00Z">
                  <w:rPr>
                    <w:rFonts w:ascii="Cambria Math" w:hAnsi="Cambria Math"/>
                    <w:color w:val="000000" w:themeColor="text1"/>
                    <w:sz w:val="22"/>
                    <w:szCs w:val="22"/>
                  </w:rPr>
                </w:rPrChange>
              </w:rPr>
            </m:ctrlPr>
          </m:sSubPr>
          <m:e>
            <m:r>
              <w:rPr>
                <w:rFonts w:ascii="Cambria Math" w:hAnsi="Cambria Math" w:cs="Times New Roman"/>
                <w:color w:val="000000" w:themeColor="text1"/>
                <w:sz w:val="22"/>
                <w:szCs w:val="22"/>
                <w:rPrChange w:id="13201" w:author="Chen Liao" w:date="2021-06-01T21:13:00Z">
                  <w:rPr>
                    <w:rFonts w:ascii="Cambria Math" w:hAnsi="Cambria Math"/>
                    <w:color w:val="000000"/>
                    <w:sz w:val="22"/>
                    <w:szCs w:val="22"/>
                  </w:rPr>
                </w:rPrChange>
              </w:rPr>
              <m:t>t</m:t>
            </m:r>
          </m:e>
          <m:sub>
            <m:r>
              <w:rPr>
                <w:rFonts w:ascii="Cambria Math" w:hAnsi="Cambria Math" w:cs="Times New Roman"/>
                <w:color w:val="000000" w:themeColor="text1"/>
                <w:sz w:val="22"/>
                <w:szCs w:val="22"/>
                <w:rPrChange w:id="13202" w:author="Chen Liao" w:date="2021-06-01T21:13:00Z">
                  <w:rPr>
                    <w:rFonts w:ascii="Cambria Math" w:hAnsi="Cambria Math"/>
                    <w:color w:val="000000"/>
                    <w:sz w:val="22"/>
                    <w:szCs w:val="22"/>
                  </w:rPr>
                </w:rPrChange>
              </w:rPr>
              <m:t>k</m:t>
            </m:r>
          </m:sub>
        </m:sSub>
        <m:r>
          <w:rPr>
            <w:rFonts w:ascii="Cambria Math" w:hAnsi="Cambria Math" w:cs="Times New Roman"/>
            <w:color w:val="000000" w:themeColor="text1"/>
            <w:sz w:val="22"/>
            <w:szCs w:val="22"/>
            <w:rPrChange w:id="13203" w:author="Chen Liao" w:date="2021-06-01T21:13:00Z">
              <w:rPr>
                <w:rFonts w:ascii="Cambria Math" w:hAnsi="Cambria Math"/>
                <w:color w:val="000000"/>
                <w:sz w:val="22"/>
                <w:szCs w:val="22"/>
              </w:rPr>
            </w:rPrChange>
          </w:rPr>
          <m:t>)</m:t>
        </m:r>
      </m:oMath>
      <w:r w:rsidRPr="00BE70D2">
        <w:rPr>
          <w:rFonts w:ascii="Times New Roman" w:eastAsia="Times New Roman" w:hAnsi="Times New Roman" w:cs="Times New Roman"/>
          <w:color w:val="000000" w:themeColor="text1"/>
          <w:sz w:val="22"/>
          <w:szCs w:val="22"/>
          <w:rPrChange w:id="13204" w:author="Chen Liao" w:date="2021-06-01T21:13:00Z">
            <w:rPr>
              <w:rFonts w:ascii="Times New Roman" w:eastAsia="Times New Roman" w:hAnsi="Times New Roman" w:cs="Times New Roman"/>
              <w:color w:val="000000"/>
              <w:sz w:val="22"/>
              <w:szCs w:val="22"/>
            </w:rPr>
          </w:rPrChange>
        </w:rPr>
        <w:t>.</w:t>
      </w:r>
      <w:r w:rsidR="00FC131D" w:rsidRPr="00BE70D2">
        <w:rPr>
          <w:rFonts w:ascii="Times New Roman" w:eastAsia="Times New Roman" w:hAnsi="Times New Roman" w:cs="Times New Roman"/>
          <w:color w:val="000000" w:themeColor="text1"/>
          <w:sz w:val="22"/>
          <w:szCs w:val="22"/>
          <w:rPrChange w:id="13205" w:author="Chen Liao" w:date="2021-06-01T21:13:00Z">
            <w:rPr>
              <w:rFonts w:ascii="Times New Roman" w:eastAsia="Times New Roman" w:hAnsi="Times New Roman" w:cs="Times New Roman"/>
              <w:color w:val="000000"/>
              <w:sz w:val="22"/>
              <w:szCs w:val="22"/>
            </w:rPr>
          </w:rPrChange>
        </w:rPr>
        <w:t xml:space="preserve"> The log-derivatives of </w:t>
      </w:r>
      <m:oMath>
        <m:sSub>
          <m:sSubPr>
            <m:ctrlPr>
              <w:rPr>
                <w:rFonts w:ascii="Cambria Math" w:eastAsia="Times New Roman" w:hAnsi="Cambria Math" w:cs="Times New Roman"/>
                <w:color w:val="000000" w:themeColor="text1"/>
                <w:sz w:val="22"/>
                <w:szCs w:val="22"/>
                <w:rPrChange w:id="13206" w:author="Chen Liao" w:date="2021-06-01T21:13:00Z">
                  <w:rPr>
                    <w:rFonts w:ascii="Cambria Math" w:eastAsia="Times New Roman" w:hAnsi="Cambria Math" w:cs="Times New Roman"/>
                    <w:color w:val="000000" w:themeColor="text1"/>
                    <w:sz w:val="22"/>
                    <w:szCs w:val="22"/>
                  </w:rPr>
                </w:rPrChange>
              </w:rPr>
            </m:ctrlPr>
          </m:sSubPr>
          <m:e>
            <m:r>
              <w:rPr>
                <w:rFonts w:ascii="Cambria Math" w:eastAsia="Times New Roman" w:hAnsi="Cambria Math" w:cs="Times New Roman"/>
                <w:color w:val="000000" w:themeColor="text1"/>
                <w:sz w:val="22"/>
                <w:szCs w:val="22"/>
                <w:rPrChange w:id="13207" w:author="Chen Liao" w:date="2021-06-01T21:13:00Z">
                  <w:rPr>
                    <w:rFonts w:ascii="Cambria Math" w:eastAsia="Times New Roman" w:hAnsi="Cambria Math" w:cs="Times New Roman"/>
                    <w:color w:val="000000"/>
                    <w:sz w:val="22"/>
                    <w:szCs w:val="22"/>
                  </w:rPr>
                </w:rPrChange>
              </w:rPr>
              <m:t>x</m:t>
            </m:r>
          </m:e>
          <m:sub>
            <m:r>
              <w:rPr>
                <w:rFonts w:ascii="Cambria Math" w:eastAsia="Times New Roman" w:hAnsi="Cambria Math" w:cs="Times New Roman"/>
                <w:color w:val="000000" w:themeColor="text1"/>
                <w:sz w:val="22"/>
                <w:szCs w:val="22"/>
                <w:rPrChange w:id="13208" w:author="Chen Liao" w:date="2021-06-01T21:13:00Z">
                  <w:rPr>
                    <w:rFonts w:ascii="Cambria Math" w:eastAsia="Times New Roman" w:hAnsi="Cambria Math" w:cs="Times New Roman"/>
                    <w:color w:val="000000"/>
                    <w:sz w:val="22"/>
                    <w:szCs w:val="22"/>
                  </w:rPr>
                </w:rPrChange>
              </w:rPr>
              <m:t>i</m:t>
            </m:r>
          </m:sub>
        </m:sSub>
      </m:oMath>
      <w:r w:rsidR="00FC131D" w:rsidRPr="00BE70D2">
        <w:rPr>
          <w:rFonts w:ascii="Times New Roman" w:eastAsia="Times New Roman" w:hAnsi="Times New Roman" w:cs="Times New Roman"/>
          <w:color w:val="000000" w:themeColor="text1"/>
          <w:sz w:val="22"/>
          <w:szCs w:val="22"/>
          <w:rPrChange w:id="13209" w:author="Chen Liao" w:date="2021-06-01T21:13:00Z">
            <w:rPr>
              <w:rFonts w:ascii="Times New Roman" w:eastAsia="Times New Roman" w:hAnsi="Times New Roman" w:cs="Times New Roman"/>
              <w:color w:val="000000"/>
              <w:sz w:val="22"/>
              <w:szCs w:val="22"/>
            </w:rPr>
          </w:rPrChange>
        </w:rPr>
        <w:t xml:space="preserve"> on the left-hand side of Eq. (2) were estimated from a cubic spline interpolation.</w:t>
      </w:r>
      <w:r w:rsidRPr="00BE70D2">
        <w:rPr>
          <w:rFonts w:ascii="Times New Roman" w:eastAsia="Times New Roman" w:hAnsi="Times New Roman" w:cs="Times New Roman"/>
          <w:color w:val="000000" w:themeColor="text1"/>
          <w:sz w:val="22"/>
          <w:szCs w:val="22"/>
          <w:rPrChange w:id="13210" w:author="Chen Liao" w:date="2021-06-01T21:13:00Z">
            <w:rPr>
              <w:rFonts w:ascii="Times New Roman" w:eastAsia="Times New Roman" w:hAnsi="Times New Roman" w:cs="Times New Roman"/>
              <w:color w:val="000000"/>
              <w:sz w:val="22"/>
              <w:szCs w:val="22"/>
            </w:rPr>
          </w:rPrChange>
        </w:rPr>
        <w:t xml:space="preserve"> </w:t>
      </w:r>
      <w:r w:rsidR="003F148A" w:rsidRPr="00BE70D2">
        <w:rPr>
          <w:rFonts w:ascii="Times New Roman" w:eastAsia="Times New Roman" w:hAnsi="Times New Roman" w:cs="Times New Roman"/>
          <w:color w:val="000000" w:themeColor="text1"/>
          <w:sz w:val="22"/>
          <w:szCs w:val="22"/>
          <w:rPrChange w:id="13211" w:author="Chen Liao" w:date="2021-06-01T21:13:00Z">
            <w:rPr>
              <w:rFonts w:ascii="Times New Roman" w:eastAsia="Times New Roman" w:hAnsi="Times New Roman" w:cs="Times New Roman"/>
              <w:color w:val="000000"/>
              <w:sz w:val="22"/>
              <w:szCs w:val="22"/>
            </w:rPr>
          </w:rPrChange>
        </w:rPr>
        <w:t>U</w:t>
      </w:r>
      <w:r w:rsidR="004362F7" w:rsidRPr="00BE70D2">
        <w:rPr>
          <w:rFonts w:ascii="Times New Roman" w:eastAsia="Times New Roman" w:hAnsi="Times New Roman" w:cs="Times New Roman"/>
          <w:color w:val="000000" w:themeColor="text1"/>
          <w:sz w:val="22"/>
          <w:szCs w:val="22"/>
          <w:rPrChange w:id="13212" w:author="Chen Liao" w:date="2021-06-01T21:13:00Z">
            <w:rPr>
              <w:rFonts w:ascii="Times New Roman" w:eastAsia="Times New Roman" w:hAnsi="Times New Roman" w:cs="Times New Roman"/>
              <w:color w:val="000000"/>
              <w:sz w:val="22"/>
              <w:szCs w:val="22"/>
            </w:rPr>
          </w:rPrChange>
        </w:rPr>
        <w:t xml:space="preserve">sing </w:t>
      </w:r>
      <w:r w:rsidR="003F148A" w:rsidRPr="00BE70D2">
        <w:rPr>
          <w:rFonts w:ascii="Times New Roman" w:eastAsia="Times New Roman" w:hAnsi="Times New Roman" w:cs="Times New Roman"/>
          <w:color w:val="000000" w:themeColor="text1"/>
          <w:sz w:val="22"/>
          <w:szCs w:val="22"/>
          <w:rPrChange w:id="13213" w:author="Chen Liao" w:date="2021-06-01T21:13:00Z">
            <w:rPr>
              <w:rFonts w:ascii="Times New Roman" w:eastAsia="Times New Roman" w:hAnsi="Times New Roman" w:cs="Times New Roman"/>
              <w:color w:val="000000"/>
              <w:sz w:val="22"/>
              <w:szCs w:val="22"/>
            </w:rPr>
          </w:rPrChange>
        </w:rPr>
        <w:t xml:space="preserve">a </w:t>
      </w:r>
      <w:r w:rsidR="004362F7" w:rsidRPr="00BE70D2">
        <w:rPr>
          <w:rFonts w:ascii="Times New Roman" w:eastAsia="Times New Roman" w:hAnsi="Times New Roman" w:cs="Times New Roman"/>
          <w:color w:val="000000" w:themeColor="text1"/>
          <w:sz w:val="22"/>
          <w:szCs w:val="22"/>
          <w:rPrChange w:id="13214" w:author="Chen Liao" w:date="2021-06-01T21:13:00Z">
            <w:rPr>
              <w:rFonts w:ascii="Times New Roman" w:eastAsia="Times New Roman" w:hAnsi="Times New Roman" w:cs="Times New Roman"/>
              <w:color w:val="000000"/>
              <w:sz w:val="22"/>
              <w:szCs w:val="22"/>
            </w:rPr>
          </w:rPrChange>
        </w:rPr>
        <w:t xml:space="preserve">simplified notation for </w:t>
      </w:r>
      <w:r w:rsidR="006D6D2E" w:rsidRPr="00BE70D2">
        <w:rPr>
          <w:rFonts w:ascii="Times New Roman" w:eastAsia="Times New Roman" w:hAnsi="Times New Roman" w:cs="Times New Roman"/>
          <w:color w:val="000000" w:themeColor="text1"/>
          <w:sz w:val="22"/>
          <w:szCs w:val="22"/>
          <w:rPrChange w:id="13215" w:author="Chen Liao" w:date="2021-06-01T21:13:00Z">
            <w:rPr>
              <w:rFonts w:ascii="Times New Roman" w:eastAsia="Times New Roman" w:hAnsi="Times New Roman" w:cs="Times New Roman"/>
              <w:color w:val="000000"/>
              <w:sz w:val="22"/>
              <w:szCs w:val="22"/>
            </w:rPr>
          </w:rPrChange>
        </w:rPr>
        <w:t>Eq. (</w:t>
      </w:r>
      <w:r w:rsidRPr="00BE70D2">
        <w:rPr>
          <w:rFonts w:ascii="Times New Roman" w:eastAsia="Times New Roman" w:hAnsi="Times New Roman" w:cs="Times New Roman"/>
          <w:color w:val="000000" w:themeColor="text1"/>
          <w:sz w:val="22"/>
          <w:szCs w:val="22"/>
          <w:rPrChange w:id="13216" w:author="Chen Liao" w:date="2021-06-01T21:13:00Z">
            <w:rPr>
              <w:rFonts w:ascii="Times New Roman" w:eastAsia="Times New Roman" w:hAnsi="Times New Roman" w:cs="Times New Roman"/>
              <w:color w:val="000000"/>
              <w:sz w:val="22"/>
              <w:szCs w:val="22"/>
            </w:rPr>
          </w:rPrChange>
        </w:rPr>
        <w:t>2</w:t>
      </w:r>
      <w:r w:rsidR="006D6D2E" w:rsidRPr="00BE70D2">
        <w:rPr>
          <w:rFonts w:ascii="Times New Roman" w:eastAsia="Times New Roman" w:hAnsi="Times New Roman" w:cs="Times New Roman"/>
          <w:color w:val="000000" w:themeColor="text1"/>
          <w:sz w:val="22"/>
          <w:szCs w:val="22"/>
          <w:rPrChange w:id="13217" w:author="Chen Liao" w:date="2021-06-01T21:13:00Z">
            <w:rPr>
              <w:rFonts w:ascii="Times New Roman" w:eastAsia="Times New Roman" w:hAnsi="Times New Roman" w:cs="Times New Roman"/>
              <w:color w:val="000000"/>
              <w:sz w:val="22"/>
              <w:szCs w:val="22"/>
            </w:rPr>
          </w:rPrChange>
        </w:rPr>
        <w:t>)</w:t>
      </w:r>
      <w:r w:rsidRPr="00BE70D2">
        <w:rPr>
          <w:rFonts w:ascii="Times New Roman" w:eastAsia="Times New Roman" w:hAnsi="Times New Roman" w:cs="Times New Roman"/>
          <w:color w:val="000000" w:themeColor="text1"/>
          <w:sz w:val="22"/>
          <w:szCs w:val="22"/>
          <w:rPrChange w:id="13218" w:author="Chen Liao" w:date="2021-06-01T21:13:00Z">
            <w:rPr>
              <w:rFonts w:ascii="Times New Roman" w:eastAsia="Times New Roman" w:hAnsi="Times New Roman" w:cs="Times New Roman"/>
              <w:color w:val="000000"/>
              <w:sz w:val="22"/>
              <w:szCs w:val="22"/>
            </w:rPr>
          </w:rPrChange>
        </w:rPr>
        <w:t xml:space="preserve">, i.e., </w:t>
      </w:r>
      <m:oMath>
        <m:sSub>
          <m:sSubPr>
            <m:ctrlPr>
              <w:rPr>
                <w:rFonts w:ascii="Cambria Math" w:eastAsia="Times New Roman" w:hAnsi="Cambria Math" w:cs="Times New Roman"/>
                <w:b/>
                <w:bCs/>
                <w:color w:val="000000" w:themeColor="text1"/>
                <w:sz w:val="22"/>
                <w:szCs w:val="22"/>
                <w:rPrChange w:id="13219" w:author="Chen Liao" w:date="2021-06-01T21:13:00Z">
                  <w:rPr>
                    <w:rFonts w:ascii="Cambria Math" w:eastAsia="Times New Roman" w:hAnsi="Cambria Math" w:cs="Times New Roman"/>
                    <w:b/>
                    <w:bCs/>
                    <w:color w:val="000000" w:themeColor="text1"/>
                    <w:sz w:val="22"/>
                    <w:szCs w:val="22"/>
                  </w:rPr>
                </w:rPrChange>
              </w:rPr>
            </m:ctrlPr>
          </m:sSubPr>
          <m:e>
            <m:r>
              <m:rPr>
                <m:lit/>
                <m:nor/>
              </m:rPr>
              <w:rPr>
                <w:rFonts w:ascii="Times New Roman" w:eastAsia="Times New Roman" w:hAnsi="Times New Roman" w:cs="Times New Roman"/>
                <w:b/>
                <w:bCs/>
                <w:color w:val="000000" w:themeColor="text1"/>
                <w:sz w:val="22"/>
                <w:szCs w:val="22"/>
                <w:rPrChange w:id="13220" w:author="Chen Liao" w:date="2021-06-01T21:13:00Z">
                  <w:rPr>
                    <w:rFonts w:ascii="Times New Roman" w:eastAsia="Times New Roman" w:hAnsi="Times New Roman" w:cs="Times New Roman"/>
                    <w:b/>
                    <w:bCs/>
                    <w:color w:val="000000"/>
                    <w:sz w:val="22"/>
                    <w:szCs w:val="22"/>
                  </w:rPr>
                </w:rPrChange>
              </w:rPr>
              <m:t>Y</m:t>
            </m:r>
          </m:e>
          <m:sub>
            <m:r>
              <m:rPr>
                <m:sty m:val="bi"/>
              </m:rPr>
              <w:rPr>
                <w:rFonts w:ascii="Cambria Math" w:eastAsia="Times New Roman" w:hAnsi="Cambria Math" w:cs="Times New Roman"/>
                <w:color w:val="000000" w:themeColor="text1"/>
                <w:sz w:val="22"/>
                <w:szCs w:val="22"/>
                <w:rPrChange w:id="13221" w:author="Chen Liao" w:date="2021-06-01T21:13:00Z">
                  <w:rPr>
                    <w:rFonts w:ascii="Cambria Math" w:eastAsia="Times New Roman" w:hAnsi="Cambria Math" w:cs="Times New Roman"/>
                    <w:color w:val="000000"/>
                    <w:sz w:val="22"/>
                    <w:szCs w:val="22"/>
                  </w:rPr>
                </w:rPrChange>
              </w:rPr>
              <m:t>r</m:t>
            </m:r>
          </m:sub>
        </m:sSub>
        <m:r>
          <m:rPr>
            <m:sty m:val="b"/>
          </m:rPr>
          <w:rPr>
            <w:rFonts w:ascii="Cambria Math" w:eastAsia="Times New Roman" w:hAnsi="Cambria Math" w:cs="Times New Roman"/>
            <w:color w:val="000000" w:themeColor="text1"/>
            <w:sz w:val="22"/>
            <w:szCs w:val="22"/>
            <w:rPrChange w:id="13222" w:author="Chen Liao" w:date="2021-06-01T21:13:00Z">
              <w:rPr>
                <w:rFonts w:ascii="Cambria Math" w:eastAsia="Times New Roman" w:hAnsi="Cambria Math" w:cs="Times New Roman"/>
                <w:color w:val="000000"/>
                <w:sz w:val="22"/>
                <w:szCs w:val="22"/>
              </w:rPr>
            </w:rPrChange>
          </w:rPr>
          <m:t>=</m:t>
        </m:r>
        <m:sSub>
          <m:sSubPr>
            <m:ctrlPr>
              <w:rPr>
                <w:rFonts w:ascii="Cambria Math" w:eastAsia="Times New Roman" w:hAnsi="Cambria Math" w:cs="Times New Roman"/>
                <w:b/>
                <w:bCs/>
                <w:color w:val="000000" w:themeColor="text1"/>
                <w:sz w:val="22"/>
                <w:szCs w:val="22"/>
                <w:rPrChange w:id="13223" w:author="Chen Liao" w:date="2021-06-01T21:13:00Z">
                  <w:rPr>
                    <w:rFonts w:ascii="Cambria Math" w:eastAsia="Times New Roman" w:hAnsi="Cambria Math" w:cs="Times New Roman"/>
                    <w:b/>
                    <w:bCs/>
                    <w:color w:val="000000" w:themeColor="text1"/>
                    <w:sz w:val="22"/>
                    <w:szCs w:val="22"/>
                  </w:rPr>
                </w:rPrChange>
              </w:rPr>
            </m:ctrlPr>
          </m:sSubPr>
          <m:e>
            <m:r>
              <m:rPr>
                <m:nor/>
              </m:rPr>
              <w:rPr>
                <w:rFonts w:ascii="Times New Roman" w:eastAsia="Times New Roman" w:hAnsi="Times New Roman" w:cs="Times New Roman"/>
                <w:b/>
                <w:bCs/>
                <w:color w:val="000000" w:themeColor="text1"/>
                <w:sz w:val="22"/>
                <w:szCs w:val="22"/>
                <w:rPrChange w:id="13224" w:author="Chen Liao" w:date="2021-06-01T21:13:00Z">
                  <w:rPr>
                    <w:rFonts w:ascii="Times New Roman" w:eastAsia="Times New Roman" w:hAnsi="Times New Roman" w:cs="Times New Roman"/>
                    <w:b/>
                    <w:bCs/>
                    <w:color w:val="000000"/>
                    <w:sz w:val="22"/>
                    <w:szCs w:val="22"/>
                  </w:rPr>
                </w:rPrChange>
              </w:rPr>
              <m:t>X</m:t>
            </m:r>
          </m:e>
          <m:sub>
            <m:r>
              <m:rPr>
                <m:sty m:val="bi"/>
              </m:rPr>
              <w:rPr>
                <w:rFonts w:ascii="Cambria Math" w:eastAsia="Times New Roman" w:hAnsi="Cambria Math" w:cs="Times New Roman"/>
                <w:color w:val="000000" w:themeColor="text1"/>
                <w:sz w:val="22"/>
                <w:szCs w:val="22"/>
                <w:rPrChange w:id="13225" w:author="Chen Liao" w:date="2021-06-01T21:13:00Z">
                  <w:rPr>
                    <w:rFonts w:ascii="Cambria Math" w:eastAsia="Times New Roman" w:hAnsi="Cambria Math" w:cs="Times New Roman"/>
                    <w:color w:val="000000"/>
                    <w:sz w:val="22"/>
                    <w:szCs w:val="22"/>
                  </w:rPr>
                </w:rPrChange>
              </w:rPr>
              <m:t>r</m:t>
            </m:r>
          </m:sub>
        </m:sSub>
        <m:sSub>
          <m:sSubPr>
            <m:ctrlPr>
              <w:rPr>
                <w:rFonts w:ascii="Cambria Math" w:eastAsia="Times New Roman" w:hAnsi="Cambria Math" w:cs="Times New Roman"/>
                <w:b/>
                <w:bCs/>
                <w:color w:val="000000" w:themeColor="text1"/>
                <w:sz w:val="22"/>
                <w:szCs w:val="22"/>
                <w:rPrChange w:id="13226" w:author="Chen Liao" w:date="2021-06-01T21:13:00Z">
                  <w:rPr>
                    <w:rFonts w:ascii="Cambria Math" w:eastAsia="Times New Roman" w:hAnsi="Cambria Math" w:cs="Times New Roman"/>
                    <w:b/>
                    <w:bCs/>
                    <w:color w:val="000000" w:themeColor="text1"/>
                    <w:sz w:val="22"/>
                    <w:szCs w:val="22"/>
                  </w:rPr>
                </w:rPrChange>
              </w:rPr>
            </m:ctrlPr>
          </m:sSubPr>
          <m:e>
            <m:r>
              <m:rPr>
                <m:nor/>
              </m:rPr>
              <w:rPr>
                <w:rFonts w:ascii="Times New Roman" w:eastAsia="Times New Roman" w:hAnsi="Times New Roman" w:cs="Times New Roman"/>
                <w:b/>
                <w:bCs/>
                <w:color w:val="000000" w:themeColor="text1"/>
                <w:sz w:val="22"/>
                <w:szCs w:val="22"/>
                <w:rPrChange w:id="13227" w:author="Chen Liao" w:date="2021-06-01T21:13:00Z">
                  <w:rPr>
                    <w:rFonts w:ascii="Times New Roman" w:eastAsia="Times New Roman" w:hAnsi="Times New Roman" w:cs="Times New Roman"/>
                    <w:b/>
                    <w:bCs/>
                    <w:color w:val="000000"/>
                    <w:sz w:val="22"/>
                    <w:szCs w:val="22"/>
                  </w:rPr>
                </w:rPrChange>
              </w:rPr>
              <m:t>C</m:t>
            </m:r>
          </m:e>
          <m:sub>
            <m:r>
              <m:rPr>
                <m:sty m:val="bi"/>
              </m:rPr>
              <w:rPr>
                <w:rFonts w:ascii="Cambria Math" w:eastAsia="Times New Roman" w:hAnsi="Cambria Math" w:cs="Times New Roman"/>
                <w:color w:val="000000" w:themeColor="text1"/>
                <w:sz w:val="22"/>
                <w:szCs w:val="22"/>
                <w:rPrChange w:id="13228" w:author="Chen Liao" w:date="2021-06-01T21:13:00Z">
                  <w:rPr>
                    <w:rFonts w:ascii="Cambria Math" w:eastAsia="Times New Roman" w:hAnsi="Cambria Math" w:cs="Times New Roman"/>
                    <w:color w:val="000000"/>
                    <w:sz w:val="22"/>
                    <w:szCs w:val="22"/>
                  </w:rPr>
                </w:rPrChange>
              </w:rPr>
              <m:t>r</m:t>
            </m:r>
          </m:sub>
        </m:sSub>
      </m:oMath>
      <w:r w:rsidR="002E0E54" w:rsidRPr="00BE70D2">
        <w:rPr>
          <w:rFonts w:ascii="Times New Roman" w:eastAsia="Times New Roman" w:hAnsi="Times New Roman" w:cs="Times New Roman"/>
          <w:color w:val="000000" w:themeColor="text1"/>
          <w:sz w:val="22"/>
          <w:szCs w:val="22"/>
          <w:rPrChange w:id="13229" w:author="Chen Liao" w:date="2021-06-01T21:13:00Z">
            <w:rPr>
              <w:rFonts w:ascii="Times New Roman" w:eastAsia="Times New Roman" w:hAnsi="Times New Roman" w:cs="Times New Roman"/>
              <w:color w:val="000000"/>
              <w:sz w:val="22"/>
              <w:szCs w:val="22"/>
            </w:rPr>
          </w:rPrChange>
        </w:rPr>
        <w:t xml:space="preserve">, we can incorpates data from all mice into a single regression </w:t>
      </w:r>
      <w:r w:rsidR="004362F7" w:rsidRPr="00BE70D2">
        <w:rPr>
          <w:rFonts w:ascii="Times New Roman" w:eastAsia="Times New Roman" w:hAnsi="Times New Roman" w:cs="Times New Roman"/>
          <w:color w:val="000000" w:themeColor="text1"/>
          <w:sz w:val="22"/>
          <w:szCs w:val="22"/>
          <w:rPrChange w:id="13230" w:author="Chen Liao" w:date="2021-06-01T21:13:00Z">
            <w:rPr>
              <w:rFonts w:ascii="Times New Roman" w:eastAsia="Times New Roman" w:hAnsi="Times New Roman" w:cs="Times New Roman"/>
              <w:color w:val="000000"/>
              <w:sz w:val="22"/>
              <w:szCs w:val="22"/>
            </w:rPr>
          </w:rPrChange>
        </w:rPr>
        <w:t>model</w:t>
      </w:r>
    </w:p>
    <w:p w14:paraId="203E0339" w14:textId="77777777" w:rsidR="00456735" w:rsidRPr="00BE70D2" w:rsidRDefault="00456735" w:rsidP="00E6373F">
      <w:pPr>
        <w:pStyle w:val="paragraph"/>
        <w:spacing w:before="0" w:beforeAutospacing="0" w:after="0" w:afterAutospacing="0"/>
        <w:jc w:val="both"/>
        <w:rPr>
          <w:rFonts w:ascii="Times New Roman" w:eastAsia="Times New Roman" w:hAnsi="Times New Roman" w:cs="Times New Roman"/>
          <w:color w:val="000000" w:themeColor="text1"/>
          <w:sz w:val="22"/>
          <w:szCs w:val="22"/>
          <w:rPrChange w:id="13231" w:author="Chen Liao" w:date="2021-06-01T21:13:00Z">
            <w:rPr>
              <w:rFonts w:ascii="Times New Roman" w:eastAsia="Times New Roman" w:hAnsi="Times New Roman" w:cs="Times New Roman"/>
              <w:color w:val="000000"/>
              <w:sz w:val="22"/>
              <w:szCs w:val="22"/>
            </w:rPr>
          </w:rPrChange>
        </w:rPr>
      </w:pPr>
    </w:p>
    <w:tbl>
      <w:tblPr>
        <w:tblStyle w:val="TableGrid"/>
        <w:tblW w:w="8550" w:type="dxa"/>
        <w:tblLook w:val="04A0" w:firstRow="1" w:lastRow="0" w:firstColumn="1" w:lastColumn="0" w:noHBand="0" w:noVBand="1"/>
      </w:tblPr>
      <w:tblGrid>
        <w:gridCol w:w="7461"/>
        <w:gridCol w:w="1089"/>
      </w:tblGrid>
      <w:tr w:rsidR="002D0174" w:rsidRPr="00BE70D2" w14:paraId="32BE3DCE" w14:textId="77777777" w:rsidTr="00C44712">
        <w:tc>
          <w:tcPr>
            <w:tcW w:w="7461" w:type="dxa"/>
            <w:tcBorders>
              <w:top w:val="nil"/>
              <w:left w:val="nil"/>
              <w:bottom w:val="nil"/>
              <w:right w:val="nil"/>
            </w:tcBorders>
            <w:shd w:val="clear" w:color="auto" w:fill="auto"/>
          </w:tcPr>
          <w:p w14:paraId="3E030D9D" w14:textId="3065A545" w:rsidR="00456735" w:rsidRPr="00BE70D2" w:rsidRDefault="00EE5B84" w:rsidP="00E6373F">
            <w:pPr>
              <w:jc w:val="both"/>
              <w:rPr>
                <w:color w:val="000000" w:themeColor="text1"/>
                <w:sz w:val="22"/>
                <w:szCs w:val="22"/>
                <w:lang w:eastAsia="zh-CN"/>
                <w:rPrChange w:id="13232" w:author="Chen Liao" w:date="2021-06-01T21:13:00Z">
                  <w:rPr>
                    <w:color w:val="000000"/>
                    <w:sz w:val="22"/>
                    <w:szCs w:val="22"/>
                    <w:lang w:eastAsia="zh-CN"/>
                  </w:rPr>
                </w:rPrChange>
              </w:rPr>
            </w:pPr>
            <m:oMathPara>
              <m:oMath>
                <m:d>
                  <m:dPr>
                    <m:begChr m:val="["/>
                    <m:endChr m:val="]"/>
                    <m:ctrlPr>
                      <w:rPr>
                        <w:rFonts w:ascii="Cambria Math" w:hAnsi="Cambria Math"/>
                        <w:color w:val="000000" w:themeColor="text1"/>
                        <w:sz w:val="22"/>
                        <w:szCs w:val="22"/>
                        <w:lang w:eastAsia="zh-CN"/>
                        <w:rPrChange w:id="13233" w:author="Chen Liao" w:date="2021-06-01T21:13:00Z">
                          <w:rPr>
                            <w:rFonts w:ascii="Cambria Math" w:hAnsi="Cambria Math"/>
                            <w:color w:val="000000" w:themeColor="text1"/>
                            <w:sz w:val="22"/>
                            <w:szCs w:val="22"/>
                            <w:lang w:eastAsia="zh-CN"/>
                          </w:rPr>
                        </w:rPrChange>
                      </w:rPr>
                    </m:ctrlPr>
                  </m:dPr>
                  <m:e>
                    <m:m>
                      <m:mPr>
                        <m:mcs>
                          <m:mc>
                            <m:mcPr>
                              <m:count m:val="1"/>
                              <m:mcJc m:val="center"/>
                            </m:mcPr>
                          </m:mc>
                        </m:mcs>
                        <m:ctrlPr>
                          <w:rPr>
                            <w:rFonts w:ascii="Cambria Math" w:hAnsi="Cambria Math"/>
                            <w:i/>
                            <w:color w:val="000000" w:themeColor="text1"/>
                            <w:sz w:val="22"/>
                            <w:szCs w:val="22"/>
                            <w:lang w:eastAsia="zh-CN"/>
                            <w:rPrChange w:id="13234" w:author="Chen Liao" w:date="2021-06-01T21:13:00Z">
                              <w:rPr>
                                <w:rFonts w:ascii="Cambria Math" w:hAnsi="Cambria Math"/>
                                <w:i/>
                                <w:color w:val="000000" w:themeColor="text1"/>
                                <w:sz w:val="22"/>
                                <w:szCs w:val="22"/>
                                <w:lang w:eastAsia="zh-CN"/>
                              </w:rPr>
                            </w:rPrChange>
                          </w:rPr>
                        </m:ctrlPr>
                      </m:mPr>
                      <m:mr>
                        <m:e>
                          <m:sSub>
                            <m:sSubPr>
                              <m:ctrlPr>
                                <w:rPr>
                                  <w:rFonts w:ascii="Cambria Math" w:hAnsi="Cambria Math"/>
                                  <w:b/>
                                  <w:bCs/>
                                  <w:iCs/>
                                  <w:color w:val="000000" w:themeColor="text1"/>
                                  <w:sz w:val="22"/>
                                  <w:szCs w:val="22"/>
                                  <w:rPrChange w:id="13235" w:author="Chen Liao" w:date="2021-06-01T21:13:00Z">
                                    <w:rPr>
                                      <w:rFonts w:ascii="Cambria Math" w:hAnsi="Cambria Math"/>
                                      <w:b/>
                                      <w:bCs/>
                                      <w:iCs/>
                                      <w:color w:val="000000" w:themeColor="text1"/>
                                      <w:sz w:val="22"/>
                                      <w:szCs w:val="22"/>
                                    </w:rPr>
                                  </w:rPrChange>
                                </w:rPr>
                              </m:ctrlPr>
                            </m:sSubPr>
                            <m:e>
                              <m:r>
                                <m:rPr>
                                  <m:lit/>
                                  <m:nor/>
                                </m:rPr>
                                <w:rPr>
                                  <w:b/>
                                  <w:bCs/>
                                  <w:iCs/>
                                  <w:color w:val="000000" w:themeColor="text1"/>
                                  <w:sz w:val="22"/>
                                  <w:szCs w:val="22"/>
                                  <w:rPrChange w:id="13236" w:author="Chen Liao" w:date="2021-06-01T21:13:00Z">
                                    <w:rPr>
                                      <w:b/>
                                      <w:bCs/>
                                      <w:iCs/>
                                      <w:color w:val="000000"/>
                                      <w:sz w:val="22"/>
                                      <w:szCs w:val="22"/>
                                    </w:rPr>
                                  </w:rPrChange>
                                </w:rPr>
                                <m:t>Y</m:t>
                              </m:r>
                            </m:e>
                            <m:sub>
                              <m:r>
                                <m:rPr>
                                  <m:sty m:val="b"/>
                                </m:rPr>
                                <w:rPr>
                                  <w:rFonts w:ascii="Cambria Math" w:hAnsi="Cambria Math"/>
                                  <w:color w:val="000000" w:themeColor="text1"/>
                                  <w:sz w:val="22"/>
                                  <w:szCs w:val="22"/>
                                  <w:rPrChange w:id="13237" w:author="Chen Liao" w:date="2021-06-01T21:13:00Z">
                                    <w:rPr>
                                      <w:rFonts w:ascii="Cambria Math" w:hAnsi="Cambria Math"/>
                                      <w:color w:val="000000"/>
                                      <w:sz w:val="22"/>
                                      <w:szCs w:val="22"/>
                                    </w:rPr>
                                  </w:rPrChange>
                                </w:rPr>
                                <m:t>1</m:t>
                              </m:r>
                            </m:sub>
                          </m:sSub>
                        </m:e>
                      </m:mr>
                      <m:mr>
                        <m:e>
                          <m:r>
                            <w:rPr>
                              <w:rFonts w:ascii="Cambria Math" w:hAnsi="Cambria Math"/>
                              <w:color w:val="000000" w:themeColor="text1"/>
                              <w:sz w:val="22"/>
                              <w:szCs w:val="22"/>
                              <w:rPrChange w:id="13238" w:author="Chen Liao" w:date="2021-06-01T21:13:00Z">
                                <w:rPr>
                                  <w:rFonts w:ascii="Cambria Math" w:hAnsi="Cambria Math"/>
                                  <w:color w:val="000000"/>
                                  <w:sz w:val="22"/>
                                  <w:szCs w:val="22"/>
                                </w:rPr>
                              </w:rPrChange>
                            </w:rPr>
                            <m:t>⋮</m:t>
                          </m:r>
                        </m:e>
                      </m:mr>
                      <m:mr>
                        <m:e>
                          <m:sSub>
                            <m:sSubPr>
                              <m:ctrlPr>
                                <w:rPr>
                                  <w:rFonts w:ascii="Cambria Math" w:hAnsi="Cambria Math"/>
                                  <w:b/>
                                  <w:bCs/>
                                  <w:iCs/>
                                  <w:color w:val="000000" w:themeColor="text1"/>
                                  <w:sz w:val="22"/>
                                  <w:szCs w:val="22"/>
                                  <w:rPrChange w:id="13239" w:author="Chen Liao" w:date="2021-06-01T21:13:00Z">
                                    <w:rPr>
                                      <w:rFonts w:ascii="Cambria Math" w:hAnsi="Cambria Math"/>
                                      <w:b/>
                                      <w:bCs/>
                                      <w:iCs/>
                                      <w:color w:val="000000" w:themeColor="text1"/>
                                      <w:sz w:val="22"/>
                                      <w:szCs w:val="22"/>
                                    </w:rPr>
                                  </w:rPrChange>
                                </w:rPr>
                              </m:ctrlPr>
                            </m:sSubPr>
                            <m:e>
                              <m:r>
                                <m:rPr>
                                  <m:lit/>
                                  <m:nor/>
                                </m:rPr>
                                <w:rPr>
                                  <w:b/>
                                  <w:bCs/>
                                  <w:iCs/>
                                  <w:color w:val="000000" w:themeColor="text1"/>
                                  <w:sz w:val="22"/>
                                  <w:szCs w:val="22"/>
                                  <w:rPrChange w:id="13240" w:author="Chen Liao" w:date="2021-06-01T21:13:00Z">
                                    <w:rPr>
                                      <w:b/>
                                      <w:bCs/>
                                      <w:iCs/>
                                      <w:color w:val="000000"/>
                                      <w:sz w:val="22"/>
                                      <w:szCs w:val="22"/>
                                    </w:rPr>
                                  </w:rPrChange>
                                </w:rPr>
                                <m:t>Y</m:t>
                              </m:r>
                            </m:e>
                            <m:sub>
                              <m:r>
                                <m:rPr>
                                  <m:sty m:val="bi"/>
                                </m:rPr>
                                <w:rPr>
                                  <w:rFonts w:ascii="Cambria Math" w:hAnsi="Cambria Math"/>
                                  <w:color w:val="000000" w:themeColor="text1"/>
                                  <w:sz w:val="22"/>
                                  <w:szCs w:val="22"/>
                                  <w:rPrChange w:id="13241" w:author="Chen Liao" w:date="2021-06-01T21:13:00Z">
                                    <w:rPr>
                                      <w:rFonts w:ascii="Cambria Math" w:hAnsi="Cambria Math"/>
                                      <w:color w:val="000000"/>
                                      <w:sz w:val="22"/>
                                      <w:szCs w:val="22"/>
                                    </w:rPr>
                                  </w:rPrChange>
                                </w:rPr>
                                <m:t>P</m:t>
                              </m:r>
                            </m:sub>
                          </m:sSub>
                        </m:e>
                      </m:mr>
                    </m:m>
                  </m:e>
                </m:d>
                <m:r>
                  <m:rPr>
                    <m:sty m:val="p"/>
                  </m:rPr>
                  <w:rPr>
                    <w:rFonts w:ascii="Cambria Math" w:hAnsi="Cambria Math"/>
                    <w:color w:val="000000" w:themeColor="text1"/>
                    <w:sz w:val="22"/>
                    <w:szCs w:val="22"/>
                    <w:rPrChange w:id="13242" w:author="Chen Liao" w:date="2021-06-01T21:13:00Z">
                      <w:rPr>
                        <w:rFonts w:ascii="Cambria Math" w:hAnsi="Cambria Math"/>
                        <w:color w:val="000000"/>
                        <w:sz w:val="22"/>
                        <w:szCs w:val="22"/>
                      </w:rPr>
                    </w:rPrChange>
                  </w:rPr>
                  <m:t>=</m:t>
                </m:r>
                <m:d>
                  <m:dPr>
                    <m:begChr m:val="["/>
                    <m:endChr m:val="]"/>
                    <m:ctrlPr>
                      <w:rPr>
                        <w:rFonts w:ascii="Cambria Math" w:hAnsi="Cambria Math"/>
                        <w:color w:val="000000" w:themeColor="text1"/>
                        <w:sz w:val="22"/>
                        <w:szCs w:val="22"/>
                        <w:rPrChange w:id="13243" w:author="Chen Liao" w:date="2021-06-01T21:13:00Z">
                          <w:rPr>
                            <w:rFonts w:ascii="Cambria Math" w:hAnsi="Cambria Math"/>
                            <w:color w:val="000000" w:themeColor="text1"/>
                            <w:sz w:val="22"/>
                            <w:szCs w:val="22"/>
                          </w:rPr>
                        </w:rPrChange>
                      </w:rPr>
                    </m:ctrlPr>
                  </m:dPr>
                  <m:e>
                    <m:m>
                      <m:mPr>
                        <m:mcs>
                          <m:mc>
                            <m:mcPr>
                              <m:count m:val="3"/>
                              <m:mcJc m:val="center"/>
                            </m:mcPr>
                          </m:mc>
                        </m:mcs>
                        <m:ctrlPr>
                          <w:rPr>
                            <w:rFonts w:ascii="Cambria Math" w:hAnsi="Cambria Math"/>
                            <w:i/>
                            <w:color w:val="000000" w:themeColor="text1"/>
                            <w:sz w:val="22"/>
                            <w:szCs w:val="22"/>
                            <w:rPrChange w:id="13244" w:author="Chen Liao" w:date="2021-06-01T21:13:00Z">
                              <w:rPr>
                                <w:rFonts w:ascii="Cambria Math" w:hAnsi="Cambria Math"/>
                                <w:i/>
                                <w:color w:val="000000" w:themeColor="text1"/>
                                <w:sz w:val="22"/>
                                <w:szCs w:val="22"/>
                              </w:rPr>
                            </w:rPrChange>
                          </w:rPr>
                        </m:ctrlPr>
                      </m:mPr>
                      <m:mr>
                        <m:e>
                          <m:sSub>
                            <m:sSubPr>
                              <m:ctrlPr>
                                <w:rPr>
                                  <w:rFonts w:ascii="Cambria Math" w:hAnsi="Cambria Math"/>
                                  <w:b/>
                                  <w:bCs/>
                                  <w:color w:val="000000" w:themeColor="text1"/>
                                  <w:sz w:val="22"/>
                                  <w:szCs w:val="22"/>
                                  <w:rPrChange w:id="13245" w:author="Chen Liao" w:date="2021-06-01T21:13:00Z">
                                    <w:rPr>
                                      <w:rFonts w:ascii="Cambria Math" w:hAnsi="Cambria Math"/>
                                      <w:b/>
                                      <w:bCs/>
                                      <w:color w:val="000000" w:themeColor="text1"/>
                                      <w:sz w:val="22"/>
                                      <w:szCs w:val="22"/>
                                    </w:rPr>
                                  </w:rPrChange>
                                </w:rPr>
                              </m:ctrlPr>
                            </m:sSubPr>
                            <m:e>
                              <m:r>
                                <m:rPr>
                                  <m:nor/>
                                </m:rPr>
                                <w:rPr>
                                  <w:b/>
                                  <w:bCs/>
                                  <w:color w:val="000000" w:themeColor="text1"/>
                                  <w:sz w:val="22"/>
                                  <w:szCs w:val="22"/>
                                  <w:rPrChange w:id="13246" w:author="Chen Liao" w:date="2021-06-01T21:13:00Z">
                                    <w:rPr>
                                      <w:b/>
                                      <w:bCs/>
                                      <w:color w:val="000000"/>
                                      <w:sz w:val="22"/>
                                      <w:szCs w:val="22"/>
                                    </w:rPr>
                                  </w:rPrChange>
                                </w:rPr>
                                <m:t>X</m:t>
                              </m:r>
                            </m:e>
                            <m:sub>
                              <m:r>
                                <m:rPr>
                                  <m:sty m:val="bi"/>
                                </m:rPr>
                                <w:rPr>
                                  <w:rFonts w:ascii="Cambria Math" w:hAnsi="Cambria Math"/>
                                  <w:color w:val="000000" w:themeColor="text1"/>
                                  <w:sz w:val="22"/>
                                  <w:szCs w:val="22"/>
                                  <w:rPrChange w:id="13247" w:author="Chen Liao" w:date="2021-06-01T21:13:00Z">
                                    <w:rPr>
                                      <w:rFonts w:ascii="Cambria Math" w:hAnsi="Cambria Math"/>
                                      <w:color w:val="000000"/>
                                      <w:sz w:val="22"/>
                                      <w:szCs w:val="22"/>
                                    </w:rPr>
                                  </w:rPrChange>
                                </w:rPr>
                                <m:t>r</m:t>
                              </m:r>
                            </m:sub>
                          </m:sSub>
                        </m:e>
                        <m:e>
                          <m:r>
                            <m:rPr>
                              <m:sty m:val="bi"/>
                            </m:rPr>
                            <w:rPr>
                              <w:rFonts w:ascii="Cambria Math" w:hAnsi="Cambria Math"/>
                              <w:color w:val="000000" w:themeColor="text1"/>
                              <w:sz w:val="22"/>
                              <w:szCs w:val="22"/>
                              <w:rPrChange w:id="13248" w:author="Chen Liao" w:date="2021-06-01T21:13:00Z">
                                <w:rPr>
                                  <w:rFonts w:ascii="Cambria Math" w:hAnsi="Cambria Math"/>
                                  <w:color w:val="000000"/>
                                  <w:sz w:val="22"/>
                                  <w:szCs w:val="22"/>
                                </w:rPr>
                              </w:rPrChange>
                            </w:rPr>
                            <m:t>0</m:t>
                          </m:r>
                        </m:e>
                        <m:e>
                          <m:r>
                            <m:rPr>
                              <m:sty m:val="bi"/>
                            </m:rPr>
                            <w:rPr>
                              <w:rFonts w:ascii="Cambria Math" w:hAnsi="Cambria Math"/>
                              <w:color w:val="000000" w:themeColor="text1"/>
                              <w:sz w:val="22"/>
                              <w:szCs w:val="22"/>
                              <w:rPrChange w:id="13249" w:author="Chen Liao" w:date="2021-06-01T21:13:00Z">
                                <w:rPr>
                                  <w:rFonts w:ascii="Cambria Math" w:hAnsi="Cambria Math"/>
                                  <w:color w:val="000000"/>
                                  <w:sz w:val="22"/>
                                  <w:szCs w:val="22"/>
                                </w:rPr>
                              </w:rPrChange>
                            </w:rPr>
                            <m:t>0</m:t>
                          </m:r>
                        </m:e>
                      </m:mr>
                      <m:mr>
                        <m:e>
                          <m:r>
                            <w:rPr>
                              <w:rFonts w:ascii="Cambria Math" w:hAnsi="Cambria Math"/>
                              <w:color w:val="000000" w:themeColor="text1"/>
                              <w:sz w:val="22"/>
                              <w:szCs w:val="22"/>
                              <w:rPrChange w:id="13250" w:author="Chen Liao" w:date="2021-06-01T21:13:00Z">
                                <w:rPr>
                                  <w:rFonts w:ascii="Cambria Math" w:hAnsi="Cambria Math"/>
                                  <w:color w:val="000000"/>
                                  <w:sz w:val="22"/>
                                  <w:szCs w:val="22"/>
                                </w:rPr>
                              </w:rPrChange>
                            </w:rPr>
                            <m:t>⋯</m:t>
                          </m:r>
                        </m:e>
                        <m:e>
                          <m:r>
                            <w:rPr>
                              <w:rFonts w:ascii="Cambria Math" w:hAnsi="Cambria Math"/>
                              <w:color w:val="000000" w:themeColor="text1"/>
                              <w:sz w:val="22"/>
                              <w:szCs w:val="22"/>
                              <w:rPrChange w:id="13251" w:author="Chen Liao" w:date="2021-06-01T21:13:00Z">
                                <w:rPr>
                                  <w:rFonts w:ascii="Cambria Math" w:hAnsi="Cambria Math"/>
                                  <w:color w:val="000000"/>
                                  <w:sz w:val="22"/>
                                  <w:szCs w:val="22"/>
                                </w:rPr>
                              </w:rPrChange>
                            </w:rPr>
                            <m:t>⋯</m:t>
                          </m:r>
                        </m:e>
                        <m:e>
                          <m:r>
                            <w:rPr>
                              <w:rFonts w:ascii="Cambria Math" w:hAnsi="Cambria Math"/>
                              <w:color w:val="000000" w:themeColor="text1"/>
                              <w:sz w:val="22"/>
                              <w:szCs w:val="22"/>
                              <w:rPrChange w:id="13252" w:author="Chen Liao" w:date="2021-06-01T21:13:00Z">
                                <w:rPr>
                                  <w:rFonts w:ascii="Cambria Math" w:hAnsi="Cambria Math"/>
                                  <w:color w:val="000000"/>
                                  <w:sz w:val="22"/>
                                  <w:szCs w:val="22"/>
                                </w:rPr>
                              </w:rPrChange>
                            </w:rPr>
                            <m:t>⋯</m:t>
                          </m:r>
                        </m:e>
                      </m:mr>
                      <m:mr>
                        <m:e>
                          <m:r>
                            <m:rPr>
                              <m:sty m:val="bi"/>
                            </m:rPr>
                            <w:rPr>
                              <w:rFonts w:ascii="Cambria Math" w:hAnsi="Cambria Math"/>
                              <w:color w:val="000000" w:themeColor="text1"/>
                              <w:sz w:val="22"/>
                              <w:szCs w:val="22"/>
                              <w:rPrChange w:id="13253" w:author="Chen Liao" w:date="2021-06-01T21:13:00Z">
                                <w:rPr>
                                  <w:rFonts w:ascii="Cambria Math" w:hAnsi="Cambria Math"/>
                                  <w:color w:val="000000"/>
                                  <w:sz w:val="22"/>
                                  <w:szCs w:val="22"/>
                                </w:rPr>
                              </w:rPrChange>
                            </w:rPr>
                            <m:t>0</m:t>
                          </m:r>
                        </m:e>
                        <m:e>
                          <m:r>
                            <m:rPr>
                              <m:sty m:val="bi"/>
                            </m:rPr>
                            <w:rPr>
                              <w:rFonts w:ascii="Cambria Math" w:hAnsi="Cambria Math"/>
                              <w:color w:val="000000" w:themeColor="text1"/>
                              <w:sz w:val="22"/>
                              <w:szCs w:val="22"/>
                              <w:rPrChange w:id="13254" w:author="Chen Liao" w:date="2021-06-01T21:13:00Z">
                                <w:rPr>
                                  <w:rFonts w:ascii="Cambria Math" w:hAnsi="Cambria Math"/>
                                  <w:color w:val="000000"/>
                                  <w:sz w:val="22"/>
                                  <w:szCs w:val="22"/>
                                </w:rPr>
                              </w:rPrChange>
                            </w:rPr>
                            <m:t>0</m:t>
                          </m:r>
                        </m:e>
                        <m:e>
                          <m:sSub>
                            <m:sSubPr>
                              <m:ctrlPr>
                                <w:rPr>
                                  <w:rFonts w:ascii="Cambria Math" w:hAnsi="Cambria Math"/>
                                  <w:b/>
                                  <w:bCs/>
                                  <w:color w:val="000000" w:themeColor="text1"/>
                                  <w:sz w:val="22"/>
                                  <w:szCs w:val="22"/>
                                  <w:rPrChange w:id="13255" w:author="Chen Liao" w:date="2021-06-01T21:13:00Z">
                                    <w:rPr>
                                      <w:rFonts w:ascii="Cambria Math" w:hAnsi="Cambria Math"/>
                                      <w:b/>
                                      <w:bCs/>
                                      <w:color w:val="000000" w:themeColor="text1"/>
                                      <w:sz w:val="22"/>
                                      <w:szCs w:val="22"/>
                                    </w:rPr>
                                  </w:rPrChange>
                                </w:rPr>
                              </m:ctrlPr>
                            </m:sSubPr>
                            <m:e>
                              <m:r>
                                <m:rPr>
                                  <m:nor/>
                                </m:rPr>
                                <w:rPr>
                                  <w:b/>
                                  <w:bCs/>
                                  <w:color w:val="000000" w:themeColor="text1"/>
                                  <w:sz w:val="22"/>
                                  <w:szCs w:val="22"/>
                                  <w:rPrChange w:id="13256" w:author="Chen Liao" w:date="2021-06-01T21:13:00Z">
                                    <w:rPr>
                                      <w:b/>
                                      <w:bCs/>
                                      <w:color w:val="000000"/>
                                      <w:sz w:val="22"/>
                                      <w:szCs w:val="22"/>
                                    </w:rPr>
                                  </w:rPrChange>
                                </w:rPr>
                                <m:t>X</m:t>
                              </m:r>
                            </m:e>
                            <m:sub>
                              <m:r>
                                <m:rPr>
                                  <m:sty m:val="bi"/>
                                </m:rPr>
                                <w:rPr>
                                  <w:rFonts w:ascii="Cambria Math" w:hAnsi="Cambria Math"/>
                                  <w:color w:val="000000" w:themeColor="text1"/>
                                  <w:sz w:val="22"/>
                                  <w:szCs w:val="22"/>
                                  <w:rPrChange w:id="13257" w:author="Chen Liao" w:date="2021-06-01T21:13:00Z">
                                    <w:rPr>
                                      <w:rFonts w:ascii="Cambria Math" w:hAnsi="Cambria Math"/>
                                      <w:color w:val="000000"/>
                                      <w:sz w:val="22"/>
                                      <w:szCs w:val="22"/>
                                    </w:rPr>
                                  </w:rPrChange>
                                </w:rPr>
                                <m:t>P</m:t>
                              </m:r>
                            </m:sub>
                          </m:sSub>
                        </m:e>
                      </m:mr>
                    </m:m>
                  </m:e>
                </m:d>
                <m:d>
                  <m:dPr>
                    <m:begChr m:val="["/>
                    <m:endChr m:val="]"/>
                    <m:ctrlPr>
                      <w:rPr>
                        <w:rFonts w:ascii="Cambria Math" w:hAnsi="Cambria Math"/>
                        <w:i/>
                        <w:color w:val="000000" w:themeColor="text1"/>
                        <w:sz w:val="22"/>
                        <w:szCs w:val="22"/>
                        <w:rPrChange w:id="13258" w:author="Chen Liao" w:date="2021-06-01T21:13:00Z">
                          <w:rPr>
                            <w:rFonts w:ascii="Cambria Math" w:hAnsi="Cambria Math"/>
                            <w:i/>
                            <w:color w:val="000000" w:themeColor="text1"/>
                            <w:sz w:val="22"/>
                            <w:szCs w:val="22"/>
                          </w:rPr>
                        </w:rPrChange>
                      </w:rPr>
                    </m:ctrlPr>
                  </m:dPr>
                  <m:e>
                    <m:m>
                      <m:mPr>
                        <m:mcs>
                          <m:mc>
                            <m:mcPr>
                              <m:count m:val="1"/>
                              <m:mcJc m:val="center"/>
                            </m:mcPr>
                          </m:mc>
                        </m:mcs>
                        <m:ctrlPr>
                          <w:rPr>
                            <w:rFonts w:ascii="Cambria Math" w:hAnsi="Cambria Math"/>
                            <w:i/>
                            <w:color w:val="000000" w:themeColor="text1"/>
                            <w:sz w:val="22"/>
                            <w:szCs w:val="22"/>
                            <w:rPrChange w:id="13259" w:author="Chen Liao" w:date="2021-06-01T21:13:00Z">
                              <w:rPr>
                                <w:rFonts w:ascii="Cambria Math" w:hAnsi="Cambria Math"/>
                                <w:i/>
                                <w:color w:val="000000" w:themeColor="text1"/>
                                <w:sz w:val="22"/>
                                <w:szCs w:val="22"/>
                              </w:rPr>
                            </w:rPrChange>
                          </w:rPr>
                        </m:ctrlPr>
                      </m:mPr>
                      <m:mr>
                        <m:e>
                          <m:sSub>
                            <m:sSubPr>
                              <m:ctrlPr>
                                <w:rPr>
                                  <w:rFonts w:ascii="Cambria Math" w:hAnsi="Cambria Math"/>
                                  <w:b/>
                                  <w:bCs/>
                                  <w:color w:val="000000" w:themeColor="text1"/>
                                  <w:sz w:val="22"/>
                                  <w:szCs w:val="22"/>
                                  <w:rPrChange w:id="13260" w:author="Chen Liao" w:date="2021-06-01T21:13:00Z">
                                    <w:rPr>
                                      <w:rFonts w:ascii="Cambria Math" w:hAnsi="Cambria Math"/>
                                      <w:b/>
                                      <w:bCs/>
                                      <w:color w:val="000000" w:themeColor="text1"/>
                                      <w:sz w:val="22"/>
                                      <w:szCs w:val="22"/>
                                    </w:rPr>
                                  </w:rPrChange>
                                </w:rPr>
                              </m:ctrlPr>
                            </m:sSubPr>
                            <m:e>
                              <m:r>
                                <m:rPr>
                                  <m:nor/>
                                </m:rPr>
                                <w:rPr>
                                  <w:b/>
                                  <w:bCs/>
                                  <w:color w:val="000000" w:themeColor="text1"/>
                                  <w:sz w:val="22"/>
                                  <w:szCs w:val="22"/>
                                  <w:rPrChange w:id="13261" w:author="Chen Liao" w:date="2021-06-01T21:13:00Z">
                                    <w:rPr>
                                      <w:b/>
                                      <w:bCs/>
                                      <w:color w:val="000000"/>
                                      <w:sz w:val="22"/>
                                      <w:szCs w:val="22"/>
                                    </w:rPr>
                                  </w:rPrChange>
                                </w:rPr>
                                <m:t>C</m:t>
                              </m:r>
                            </m:e>
                            <m:sub>
                              <m:r>
                                <m:rPr>
                                  <m:sty m:val="bi"/>
                                </m:rPr>
                                <w:rPr>
                                  <w:rFonts w:ascii="Cambria Math" w:hAnsi="Cambria Math"/>
                                  <w:color w:val="000000" w:themeColor="text1"/>
                                  <w:sz w:val="22"/>
                                  <w:szCs w:val="22"/>
                                  <w:rPrChange w:id="13262" w:author="Chen Liao" w:date="2021-06-01T21:13:00Z">
                                    <w:rPr>
                                      <w:rFonts w:ascii="Cambria Math" w:hAnsi="Cambria Math"/>
                                      <w:color w:val="000000"/>
                                      <w:sz w:val="22"/>
                                      <w:szCs w:val="22"/>
                                    </w:rPr>
                                  </w:rPrChange>
                                </w:rPr>
                                <m:t>1</m:t>
                              </m:r>
                            </m:sub>
                          </m:sSub>
                        </m:e>
                      </m:mr>
                      <m:mr>
                        <m:e>
                          <m:r>
                            <m:rPr>
                              <m:sty m:val="bi"/>
                            </m:rPr>
                            <w:rPr>
                              <w:rFonts w:ascii="Cambria Math" w:hAnsi="Cambria Math"/>
                              <w:color w:val="000000" w:themeColor="text1"/>
                              <w:sz w:val="22"/>
                              <w:szCs w:val="22"/>
                              <w:rPrChange w:id="13263" w:author="Chen Liao" w:date="2021-06-01T21:13:00Z">
                                <w:rPr>
                                  <w:rFonts w:ascii="Cambria Math" w:hAnsi="Cambria Math"/>
                                  <w:color w:val="000000"/>
                                  <w:sz w:val="22"/>
                                  <w:szCs w:val="22"/>
                                </w:rPr>
                              </w:rPrChange>
                            </w:rPr>
                            <m:t>⋮</m:t>
                          </m:r>
                        </m:e>
                      </m:mr>
                      <m:mr>
                        <m:e>
                          <m:sSub>
                            <m:sSubPr>
                              <m:ctrlPr>
                                <w:rPr>
                                  <w:rFonts w:ascii="Cambria Math" w:hAnsi="Cambria Math"/>
                                  <w:b/>
                                  <w:bCs/>
                                  <w:color w:val="000000" w:themeColor="text1"/>
                                  <w:sz w:val="22"/>
                                  <w:szCs w:val="22"/>
                                  <w:rPrChange w:id="13264" w:author="Chen Liao" w:date="2021-06-01T21:13:00Z">
                                    <w:rPr>
                                      <w:rFonts w:ascii="Cambria Math" w:hAnsi="Cambria Math"/>
                                      <w:b/>
                                      <w:bCs/>
                                      <w:color w:val="000000" w:themeColor="text1"/>
                                      <w:sz w:val="22"/>
                                      <w:szCs w:val="22"/>
                                    </w:rPr>
                                  </w:rPrChange>
                                </w:rPr>
                              </m:ctrlPr>
                            </m:sSubPr>
                            <m:e>
                              <m:r>
                                <m:rPr>
                                  <m:nor/>
                                </m:rPr>
                                <w:rPr>
                                  <w:b/>
                                  <w:bCs/>
                                  <w:color w:val="000000" w:themeColor="text1"/>
                                  <w:sz w:val="22"/>
                                  <w:szCs w:val="22"/>
                                  <w:rPrChange w:id="13265" w:author="Chen Liao" w:date="2021-06-01T21:13:00Z">
                                    <w:rPr>
                                      <w:b/>
                                      <w:bCs/>
                                      <w:color w:val="000000"/>
                                      <w:sz w:val="22"/>
                                      <w:szCs w:val="22"/>
                                    </w:rPr>
                                  </w:rPrChange>
                                </w:rPr>
                                <m:t>C</m:t>
                              </m:r>
                            </m:e>
                            <m:sub>
                              <m:r>
                                <m:rPr>
                                  <m:sty m:val="bi"/>
                                </m:rPr>
                                <w:rPr>
                                  <w:rFonts w:ascii="Cambria Math" w:hAnsi="Cambria Math"/>
                                  <w:color w:val="000000" w:themeColor="text1"/>
                                  <w:sz w:val="22"/>
                                  <w:szCs w:val="22"/>
                                  <w:rPrChange w:id="13266" w:author="Chen Liao" w:date="2021-06-01T21:13:00Z">
                                    <w:rPr>
                                      <w:rFonts w:ascii="Cambria Math" w:hAnsi="Cambria Math"/>
                                      <w:color w:val="000000"/>
                                      <w:sz w:val="22"/>
                                      <w:szCs w:val="22"/>
                                    </w:rPr>
                                  </w:rPrChange>
                                </w:rPr>
                                <m:t>P</m:t>
                              </m:r>
                            </m:sub>
                          </m:sSub>
                        </m:e>
                      </m:mr>
                    </m:m>
                  </m:e>
                </m:d>
              </m:oMath>
            </m:oMathPara>
          </w:p>
        </w:tc>
        <w:tc>
          <w:tcPr>
            <w:tcW w:w="1089" w:type="dxa"/>
            <w:tcBorders>
              <w:top w:val="nil"/>
              <w:left w:val="nil"/>
              <w:bottom w:val="nil"/>
              <w:right w:val="nil"/>
            </w:tcBorders>
            <w:shd w:val="clear" w:color="auto" w:fill="auto"/>
          </w:tcPr>
          <w:p w14:paraId="162E0965" w14:textId="77777777" w:rsidR="00456735" w:rsidRPr="00BE70D2" w:rsidRDefault="00456735" w:rsidP="00E6373F">
            <w:pPr>
              <w:jc w:val="both"/>
              <w:rPr>
                <w:color w:val="000000" w:themeColor="text1"/>
                <w:sz w:val="22"/>
                <w:szCs w:val="22"/>
                <w:lang w:eastAsia="zh-CN"/>
                <w:rPrChange w:id="13267" w:author="Chen Liao" w:date="2021-06-01T21:13:00Z">
                  <w:rPr>
                    <w:color w:val="000000"/>
                    <w:sz w:val="22"/>
                    <w:szCs w:val="22"/>
                    <w:lang w:eastAsia="zh-CN"/>
                  </w:rPr>
                </w:rPrChange>
              </w:rPr>
            </w:pPr>
          </w:p>
          <w:p w14:paraId="7F2B147F" w14:textId="2160FE18" w:rsidR="00456735" w:rsidRPr="00BE70D2" w:rsidRDefault="00456735" w:rsidP="00E6373F">
            <w:pPr>
              <w:jc w:val="both"/>
              <w:rPr>
                <w:color w:val="000000" w:themeColor="text1"/>
                <w:sz w:val="22"/>
                <w:szCs w:val="22"/>
                <w:lang w:eastAsia="zh-CN"/>
                <w:rPrChange w:id="13268" w:author="Chen Liao" w:date="2021-06-01T21:13:00Z">
                  <w:rPr>
                    <w:color w:val="000000"/>
                    <w:sz w:val="22"/>
                    <w:szCs w:val="22"/>
                    <w:lang w:eastAsia="zh-CN"/>
                  </w:rPr>
                </w:rPrChange>
              </w:rPr>
            </w:pPr>
            <w:r w:rsidRPr="00BE70D2">
              <w:rPr>
                <w:color w:val="000000" w:themeColor="text1"/>
                <w:sz w:val="22"/>
                <w:szCs w:val="22"/>
                <w:rPrChange w:id="13269" w:author="Chen Liao" w:date="2021-06-01T21:13:00Z">
                  <w:rPr>
                    <w:color w:val="000000"/>
                    <w:sz w:val="22"/>
                    <w:szCs w:val="22"/>
                  </w:rPr>
                </w:rPrChange>
              </w:rPr>
              <w:t>Eq. (</w:t>
            </w:r>
            <w:r w:rsidR="007770D8" w:rsidRPr="00BE70D2">
              <w:rPr>
                <w:color w:val="000000" w:themeColor="text1"/>
                <w:sz w:val="22"/>
                <w:szCs w:val="22"/>
                <w:rPrChange w:id="13270" w:author="Chen Liao" w:date="2021-06-01T21:13:00Z">
                  <w:rPr>
                    <w:color w:val="000000"/>
                    <w:sz w:val="22"/>
                    <w:szCs w:val="22"/>
                  </w:rPr>
                </w:rPrChange>
              </w:rPr>
              <w:t>5</w:t>
            </w:r>
            <w:r w:rsidRPr="00BE70D2">
              <w:rPr>
                <w:color w:val="000000" w:themeColor="text1"/>
                <w:sz w:val="22"/>
                <w:szCs w:val="22"/>
                <w:rPrChange w:id="13271" w:author="Chen Liao" w:date="2021-06-01T21:13:00Z">
                  <w:rPr>
                    <w:color w:val="000000"/>
                    <w:sz w:val="22"/>
                    <w:szCs w:val="22"/>
                  </w:rPr>
                </w:rPrChange>
              </w:rPr>
              <w:t>)</w:t>
            </w:r>
          </w:p>
        </w:tc>
      </w:tr>
    </w:tbl>
    <w:p w14:paraId="5DC9BDB4" w14:textId="77777777" w:rsidR="00E0254F" w:rsidRPr="00BE70D2" w:rsidRDefault="00E0254F" w:rsidP="00C53471">
      <w:pPr>
        <w:pStyle w:val="paragraph"/>
        <w:spacing w:before="0" w:beforeAutospacing="0" w:after="0" w:afterAutospacing="0"/>
        <w:jc w:val="both"/>
        <w:rPr>
          <w:rFonts w:ascii="Times New Roman" w:eastAsia="Times New Roman" w:hAnsi="Times New Roman" w:cs="Times New Roman"/>
          <w:color w:val="000000" w:themeColor="text1"/>
          <w:sz w:val="22"/>
          <w:szCs w:val="22"/>
          <w:rPrChange w:id="13272" w:author="Chen Liao" w:date="2021-06-01T21:13:00Z">
            <w:rPr>
              <w:rFonts w:ascii="Times New Roman" w:eastAsia="Times New Roman" w:hAnsi="Times New Roman" w:cs="Times New Roman"/>
              <w:color w:val="000000"/>
              <w:sz w:val="22"/>
              <w:szCs w:val="22"/>
            </w:rPr>
          </w:rPrChange>
        </w:rPr>
      </w:pPr>
    </w:p>
    <w:p w14:paraId="444E7604" w14:textId="77777777" w:rsidR="00A95BD4" w:rsidRDefault="00852F6E" w:rsidP="00F86616">
      <w:pPr>
        <w:pStyle w:val="paragraph"/>
        <w:spacing w:before="0" w:beforeAutospacing="0" w:after="0" w:afterAutospacing="0"/>
        <w:jc w:val="both"/>
        <w:rPr>
          <w:ins w:id="13273" w:author="Chen Liao" w:date="2021-06-02T03:39:00Z"/>
          <w:rFonts w:ascii="Times New Roman" w:eastAsia="Times New Roman" w:hAnsi="Times New Roman" w:cs="Times New Roman"/>
          <w:color w:val="000000" w:themeColor="text1"/>
          <w:sz w:val="23"/>
          <w:szCs w:val="23"/>
        </w:rPr>
      </w:pPr>
      <w:r w:rsidRPr="00BE70D2">
        <w:rPr>
          <w:rFonts w:ascii="Times New Roman" w:eastAsia="Times New Roman" w:hAnsi="Times New Roman" w:cs="Times New Roman"/>
          <w:color w:val="000000" w:themeColor="text1"/>
          <w:sz w:val="22"/>
          <w:szCs w:val="22"/>
          <w:rPrChange w:id="13274" w:author="Chen Liao" w:date="2021-06-01T21:13:00Z">
            <w:rPr>
              <w:rFonts w:ascii="Times New Roman" w:eastAsia="Times New Roman" w:hAnsi="Times New Roman" w:cs="Times New Roman"/>
              <w:color w:val="000000"/>
              <w:sz w:val="22"/>
              <w:szCs w:val="22"/>
            </w:rPr>
          </w:rPrChange>
        </w:rPr>
        <w:t xml:space="preserve">The linear regression as described in </w:t>
      </w:r>
      <w:r w:rsidR="003F148A" w:rsidRPr="00BE70D2">
        <w:rPr>
          <w:rFonts w:ascii="Times New Roman" w:eastAsia="Times New Roman" w:hAnsi="Times New Roman" w:cs="Times New Roman"/>
          <w:color w:val="000000" w:themeColor="text1"/>
          <w:sz w:val="22"/>
          <w:szCs w:val="22"/>
          <w:rPrChange w:id="13275" w:author="Chen Liao" w:date="2021-06-01T21:13:00Z">
            <w:rPr>
              <w:rFonts w:ascii="Times New Roman" w:eastAsia="Times New Roman" w:hAnsi="Times New Roman" w:cs="Times New Roman"/>
              <w:color w:val="000000"/>
              <w:sz w:val="22"/>
              <w:szCs w:val="22"/>
            </w:rPr>
          </w:rPrChange>
        </w:rPr>
        <w:t>Eq. (3)</w:t>
      </w:r>
      <w:r w:rsidR="003015D7" w:rsidRPr="00BE70D2">
        <w:rPr>
          <w:rFonts w:ascii="Times New Roman" w:eastAsia="Times New Roman" w:hAnsi="Times New Roman" w:cs="Times New Roman"/>
          <w:color w:val="000000" w:themeColor="text1"/>
          <w:sz w:val="22"/>
          <w:szCs w:val="22"/>
          <w:rPrChange w:id="13276" w:author="Chen Liao" w:date="2021-06-01T21:13:00Z">
            <w:rPr>
              <w:rFonts w:ascii="Times New Roman" w:eastAsia="Times New Roman" w:hAnsi="Times New Roman" w:cs="Times New Roman"/>
              <w:color w:val="000000"/>
              <w:sz w:val="22"/>
              <w:szCs w:val="22"/>
            </w:rPr>
          </w:rPrChange>
        </w:rPr>
        <w:t xml:space="preserve"> (</w:t>
      </w:r>
      <w:r w:rsidRPr="00BE70D2">
        <w:rPr>
          <w:rFonts w:ascii="Times New Roman" w:eastAsia="Times New Roman" w:hAnsi="Times New Roman" w:cs="Times New Roman"/>
          <w:color w:val="000000" w:themeColor="text1"/>
          <w:sz w:val="22"/>
          <w:szCs w:val="22"/>
          <w:rPrChange w:id="13277" w:author="Chen Liao" w:date="2021-06-01T21:13:00Z">
            <w:rPr>
              <w:rFonts w:ascii="Times New Roman" w:eastAsia="Times New Roman" w:hAnsi="Times New Roman" w:cs="Times New Roman"/>
              <w:color w:val="000000"/>
              <w:sz w:val="22"/>
              <w:szCs w:val="22"/>
            </w:rPr>
          </w:rPrChange>
        </w:rPr>
        <w:t>for brevity</w:t>
      </w:r>
      <w:r w:rsidR="003F148A" w:rsidRPr="00BE70D2">
        <w:rPr>
          <w:rFonts w:ascii="Times New Roman" w:eastAsia="Times New Roman" w:hAnsi="Times New Roman" w:cs="Times New Roman"/>
          <w:color w:val="000000" w:themeColor="text1"/>
          <w:sz w:val="22"/>
          <w:szCs w:val="22"/>
          <w:rPrChange w:id="13278" w:author="Chen Liao" w:date="2021-06-01T21:13:00Z">
            <w:rPr>
              <w:rFonts w:ascii="Times New Roman" w:eastAsia="Times New Roman" w:hAnsi="Times New Roman" w:cs="Times New Roman"/>
              <w:color w:val="000000"/>
              <w:sz w:val="22"/>
              <w:szCs w:val="22"/>
            </w:rPr>
          </w:rPrChange>
        </w:rPr>
        <w:t xml:space="preserve"> </w:t>
      </w:r>
      <m:oMath>
        <m:r>
          <m:rPr>
            <m:sty m:val="b"/>
          </m:rPr>
          <w:rPr>
            <w:rFonts w:ascii="Cambria Math" w:eastAsia="Times New Roman" w:hAnsi="Cambria Math" w:cs="Times New Roman"/>
            <w:color w:val="000000" w:themeColor="text1"/>
            <w:sz w:val="22"/>
            <w:szCs w:val="22"/>
            <w:rPrChange w:id="13279" w:author="Chen Liao" w:date="2021-06-01T21:13:00Z">
              <w:rPr>
                <w:rFonts w:ascii="Cambria Math" w:eastAsia="Times New Roman" w:hAnsi="Cambria Math" w:cs="Times New Roman"/>
                <w:color w:val="000000"/>
                <w:sz w:val="22"/>
                <w:szCs w:val="22"/>
              </w:rPr>
            </w:rPrChange>
          </w:rPr>
          <m:t>Y=XC</m:t>
        </m:r>
      </m:oMath>
      <w:r w:rsidR="003015D7" w:rsidRPr="00BE70D2">
        <w:rPr>
          <w:rFonts w:ascii="Times New Roman" w:eastAsia="Times New Roman" w:hAnsi="Times New Roman" w:cs="Times New Roman"/>
          <w:color w:val="000000" w:themeColor="text1"/>
          <w:sz w:val="22"/>
          <w:szCs w:val="22"/>
          <w:rPrChange w:id="13280" w:author="Chen Liao" w:date="2021-06-01T21:13:00Z">
            <w:rPr>
              <w:rFonts w:ascii="Times New Roman" w:eastAsia="Times New Roman" w:hAnsi="Times New Roman" w:cs="Times New Roman"/>
              <w:color w:val="000000"/>
              <w:sz w:val="22"/>
              <w:szCs w:val="22"/>
            </w:rPr>
          </w:rPrChange>
        </w:rPr>
        <w:t>)</w:t>
      </w:r>
      <w:r w:rsidR="003F148A" w:rsidRPr="00BE70D2">
        <w:rPr>
          <w:rFonts w:ascii="Times New Roman" w:eastAsia="Times New Roman" w:hAnsi="Times New Roman" w:cs="Times New Roman"/>
          <w:color w:val="000000" w:themeColor="text1"/>
          <w:sz w:val="22"/>
          <w:szCs w:val="22"/>
          <w:rPrChange w:id="13281" w:author="Chen Liao" w:date="2021-06-01T21:13:00Z">
            <w:rPr>
              <w:rFonts w:ascii="Times New Roman" w:eastAsia="Times New Roman" w:hAnsi="Times New Roman" w:cs="Times New Roman"/>
              <w:color w:val="000000"/>
              <w:sz w:val="22"/>
              <w:szCs w:val="22"/>
            </w:rPr>
          </w:rPrChange>
        </w:rPr>
        <w:t xml:space="preserve"> </w:t>
      </w:r>
      <w:r w:rsidRPr="00BE70D2">
        <w:rPr>
          <w:rFonts w:ascii="Times New Roman" w:eastAsia="Times New Roman" w:hAnsi="Times New Roman" w:cs="Times New Roman"/>
          <w:color w:val="000000" w:themeColor="text1"/>
          <w:sz w:val="22"/>
          <w:szCs w:val="22"/>
          <w:rPrChange w:id="13282" w:author="Chen Liao" w:date="2021-06-01T21:13:00Z">
            <w:rPr>
              <w:rFonts w:ascii="Times New Roman" w:eastAsia="Times New Roman" w:hAnsi="Times New Roman" w:cs="Times New Roman"/>
              <w:color w:val="000000"/>
              <w:sz w:val="22"/>
              <w:szCs w:val="22"/>
            </w:rPr>
          </w:rPrChange>
        </w:rPr>
        <w:t xml:space="preserve">can be </w:t>
      </w:r>
      <w:r w:rsidR="005F0E11" w:rsidRPr="00BE70D2">
        <w:rPr>
          <w:rFonts w:ascii="Times New Roman" w:eastAsia="Times New Roman" w:hAnsi="Times New Roman" w:cs="Times New Roman"/>
          <w:color w:val="000000" w:themeColor="text1"/>
          <w:sz w:val="22"/>
          <w:szCs w:val="22"/>
          <w:rPrChange w:id="13283" w:author="Chen Liao" w:date="2021-06-01T21:13:00Z">
            <w:rPr>
              <w:rFonts w:ascii="Times New Roman" w:eastAsia="Times New Roman" w:hAnsi="Times New Roman" w:cs="Times New Roman"/>
              <w:color w:val="000000"/>
              <w:sz w:val="22"/>
              <w:szCs w:val="22"/>
            </w:rPr>
          </w:rPrChange>
        </w:rPr>
        <w:t xml:space="preserve">further </w:t>
      </w:r>
      <w:r w:rsidRPr="00BE70D2">
        <w:rPr>
          <w:rFonts w:ascii="Times New Roman" w:eastAsia="Times New Roman" w:hAnsi="Times New Roman" w:cs="Times New Roman"/>
          <w:color w:val="000000" w:themeColor="text1"/>
          <w:sz w:val="22"/>
          <w:szCs w:val="22"/>
          <w:rPrChange w:id="13284" w:author="Chen Liao" w:date="2021-06-01T21:13:00Z">
            <w:rPr>
              <w:rFonts w:ascii="Times New Roman" w:eastAsia="Times New Roman" w:hAnsi="Times New Roman" w:cs="Times New Roman"/>
              <w:color w:val="000000"/>
              <w:sz w:val="22"/>
              <w:szCs w:val="22"/>
            </w:rPr>
          </w:rPrChange>
        </w:rPr>
        <w:t>transformed into a Bayesian regression</w:t>
      </w:r>
      <w:r w:rsidR="00A65115" w:rsidRPr="00BE70D2">
        <w:rPr>
          <w:rFonts w:ascii="Times New Roman" w:eastAsia="Times New Roman" w:hAnsi="Times New Roman" w:cs="Times New Roman"/>
          <w:color w:val="000000" w:themeColor="text1"/>
          <w:sz w:val="22"/>
          <w:szCs w:val="22"/>
          <w:rPrChange w:id="13285" w:author="Chen Liao" w:date="2021-06-01T21:13:00Z">
            <w:rPr>
              <w:rFonts w:ascii="Times New Roman" w:eastAsia="Times New Roman" w:hAnsi="Times New Roman" w:cs="Times New Roman"/>
              <w:color w:val="000000"/>
              <w:sz w:val="22"/>
              <w:szCs w:val="22"/>
            </w:rPr>
          </w:rPrChange>
        </w:rPr>
        <w:t xml:space="preserve"> </w:t>
      </w:r>
      <m:oMath>
        <m:r>
          <m:rPr>
            <m:sty m:val="b"/>
          </m:rPr>
          <w:rPr>
            <w:rFonts w:ascii="Cambria Math" w:eastAsia="Times New Roman" w:hAnsi="Cambria Math" w:cs="Times New Roman"/>
            <w:color w:val="000000" w:themeColor="text1"/>
            <w:sz w:val="22"/>
            <w:szCs w:val="22"/>
            <w:rPrChange w:id="13286" w:author="Chen Liao" w:date="2021-06-01T21:13:00Z">
              <w:rPr>
                <w:rFonts w:ascii="Cambria Math" w:eastAsia="Times New Roman" w:hAnsi="Cambria Math" w:cs="Times New Roman"/>
                <w:color w:val="000000"/>
                <w:sz w:val="22"/>
                <w:szCs w:val="22"/>
              </w:rPr>
            </w:rPrChange>
          </w:rPr>
          <m:t>Y=</m:t>
        </m:r>
        <m:r>
          <m:rPr>
            <m:scr m:val="script"/>
            <m:sty m:val="p"/>
          </m:rPr>
          <w:rPr>
            <w:rFonts w:ascii="Cambria Math" w:hAnsi="Cambria Math" w:cs="Times New Roman"/>
            <w:color w:val="000000" w:themeColor="text1"/>
            <w:sz w:val="23"/>
            <w:szCs w:val="23"/>
            <w:rPrChange w:id="13287" w:author="Chen Liao" w:date="2021-06-01T21:13:00Z">
              <w:rPr>
                <w:rFonts w:ascii="Cambria Math" w:hAnsi="Cambria Math" w:cs="Cambria Math"/>
                <w:color w:val="000000"/>
                <w:sz w:val="23"/>
                <w:szCs w:val="23"/>
              </w:rPr>
            </w:rPrChange>
          </w:rPr>
          <m:t>N</m:t>
        </m:r>
        <m:d>
          <m:dPr>
            <m:ctrlPr>
              <w:rPr>
                <w:rFonts w:ascii="Cambria Math" w:eastAsia="Times New Roman" w:hAnsi="Cambria Math" w:cs="Times New Roman"/>
                <w:b/>
                <w:bCs/>
                <w:iCs/>
                <w:color w:val="000000" w:themeColor="text1"/>
                <w:sz w:val="22"/>
                <w:szCs w:val="22"/>
                <w:rPrChange w:id="13288" w:author="Chen Liao" w:date="2021-06-01T21:13:00Z">
                  <w:rPr>
                    <w:rFonts w:ascii="Cambria Math" w:eastAsia="Times New Roman" w:hAnsi="Cambria Math" w:cs="Times New Roman"/>
                    <w:b/>
                    <w:bCs/>
                    <w:iCs/>
                    <w:color w:val="000000" w:themeColor="text1"/>
                    <w:sz w:val="22"/>
                    <w:szCs w:val="22"/>
                  </w:rPr>
                </w:rPrChange>
              </w:rPr>
            </m:ctrlPr>
          </m:dPr>
          <m:e>
            <m:r>
              <m:rPr>
                <m:sty m:val="b"/>
              </m:rPr>
              <w:rPr>
                <w:rFonts w:ascii="Cambria Math" w:eastAsia="Times New Roman" w:hAnsi="Cambria Math" w:cs="Times New Roman"/>
                <w:color w:val="000000" w:themeColor="text1"/>
                <w:sz w:val="22"/>
                <w:szCs w:val="22"/>
                <w:rPrChange w:id="13289" w:author="Chen Liao" w:date="2021-06-01T21:13:00Z">
                  <w:rPr>
                    <w:rFonts w:ascii="Cambria Math" w:eastAsia="Times New Roman" w:hAnsi="Cambria Math" w:cs="Times New Roman"/>
                    <w:color w:val="000000"/>
                    <w:sz w:val="22"/>
                    <w:szCs w:val="22"/>
                  </w:rPr>
                </w:rPrChange>
              </w:rPr>
              <m:t xml:space="preserve">XC, </m:t>
            </m:r>
            <m:r>
              <m:rPr>
                <m:sty m:val="p"/>
              </m:rPr>
              <w:rPr>
                <w:rFonts w:ascii="Cambria Math" w:eastAsia="Times New Roman" w:hAnsi="Cambria Math" w:cs="Times New Roman"/>
                <w:color w:val="000000" w:themeColor="text1"/>
                <w:sz w:val="22"/>
                <w:szCs w:val="22"/>
                <w:rPrChange w:id="13290" w:author="Chen Liao" w:date="2021-06-01T21:13:00Z">
                  <w:rPr>
                    <w:rFonts w:ascii="Cambria Math" w:eastAsia="Times New Roman" w:hAnsi="Cambria Math" w:cs="Times New Roman"/>
                    <w:color w:val="000000"/>
                    <w:sz w:val="22"/>
                    <w:szCs w:val="22"/>
                  </w:rPr>
                </w:rPrChange>
              </w:rPr>
              <m:t>σ</m:t>
            </m:r>
            <m:ctrlPr>
              <w:rPr>
                <w:rFonts w:ascii="Cambria Math" w:eastAsia="Times New Roman" w:hAnsi="Cambria Math" w:cs="Times New Roman"/>
                <w:iCs/>
                <w:color w:val="000000" w:themeColor="text1"/>
                <w:sz w:val="22"/>
                <w:szCs w:val="22"/>
                <w:rPrChange w:id="13291" w:author="Chen Liao" w:date="2021-06-01T21:13:00Z">
                  <w:rPr>
                    <w:rFonts w:ascii="Cambria Math" w:eastAsia="Times New Roman" w:hAnsi="Cambria Math" w:cs="Times New Roman"/>
                    <w:iCs/>
                    <w:color w:val="000000" w:themeColor="text1"/>
                    <w:sz w:val="22"/>
                    <w:szCs w:val="22"/>
                  </w:rPr>
                </w:rPrChange>
              </w:rPr>
            </m:ctrlPr>
          </m:e>
        </m:d>
      </m:oMath>
      <w:r w:rsidR="005F0E11" w:rsidRPr="00BE70D2">
        <w:rPr>
          <w:rFonts w:ascii="Times New Roman" w:eastAsia="Times New Roman" w:hAnsi="Times New Roman" w:cs="Times New Roman"/>
          <w:iCs/>
          <w:color w:val="000000" w:themeColor="text1"/>
          <w:sz w:val="22"/>
          <w:szCs w:val="22"/>
          <w:rPrChange w:id="13292" w:author="Chen Liao" w:date="2021-06-01T21:13:00Z">
            <w:rPr>
              <w:rFonts w:ascii="Times New Roman" w:eastAsia="Times New Roman" w:hAnsi="Times New Roman" w:cs="Times New Roman"/>
              <w:iCs/>
              <w:color w:val="000000"/>
              <w:sz w:val="22"/>
              <w:szCs w:val="22"/>
            </w:rPr>
          </w:rPrChange>
        </w:rPr>
        <w:t xml:space="preserve"> where </w:t>
      </w:r>
      <m:oMath>
        <m:r>
          <m:rPr>
            <m:scr m:val="script"/>
            <m:sty m:val="p"/>
          </m:rPr>
          <w:rPr>
            <w:rFonts w:ascii="Cambria Math" w:hAnsi="Cambria Math" w:cs="Times New Roman"/>
            <w:color w:val="000000" w:themeColor="text1"/>
            <w:sz w:val="23"/>
            <w:szCs w:val="23"/>
            <w:rPrChange w:id="13293" w:author="Chen Liao" w:date="2021-06-01T21:13:00Z">
              <w:rPr>
                <w:rFonts w:ascii="Cambria Math" w:hAnsi="Cambria Math" w:cs="Cambria Math"/>
                <w:color w:val="000000"/>
                <w:sz w:val="23"/>
                <w:szCs w:val="23"/>
              </w:rPr>
            </w:rPrChange>
          </w:rPr>
          <m:t>N</m:t>
        </m:r>
      </m:oMath>
      <w:r w:rsidR="005F0E11" w:rsidRPr="00BE70D2">
        <w:rPr>
          <w:rFonts w:ascii="Times New Roman" w:eastAsia="Times New Roman" w:hAnsi="Times New Roman" w:cs="Times New Roman"/>
          <w:color w:val="000000" w:themeColor="text1"/>
          <w:sz w:val="23"/>
          <w:szCs w:val="23"/>
          <w:rPrChange w:id="13294" w:author="Chen Liao" w:date="2021-06-01T21:13:00Z">
            <w:rPr>
              <w:rFonts w:ascii="Times New Roman" w:eastAsia="Times New Roman" w:hAnsi="Times New Roman" w:cs="Times New Roman"/>
              <w:color w:val="000000"/>
              <w:sz w:val="23"/>
              <w:szCs w:val="23"/>
            </w:rPr>
          </w:rPrChange>
        </w:rPr>
        <w:t xml:space="preserve"> and </w:t>
      </w:r>
      <m:oMath>
        <m:r>
          <m:rPr>
            <m:sty m:val="p"/>
          </m:rPr>
          <w:rPr>
            <w:rFonts w:ascii="Cambria Math" w:eastAsia="Times New Roman" w:hAnsi="Cambria Math" w:cs="Times New Roman"/>
            <w:color w:val="000000" w:themeColor="text1"/>
            <w:sz w:val="22"/>
            <w:szCs w:val="22"/>
            <w:rPrChange w:id="13295" w:author="Chen Liao" w:date="2021-06-01T21:13:00Z">
              <w:rPr>
                <w:rFonts w:ascii="Cambria Math" w:eastAsia="Times New Roman" w:hAnsi="Cambria Math" w:cs="Times New Roman"/>
                <w:color w:val="000000"/>
                <w:sz w:val="22"/>
                <w:szCs w:val="22"/>
              </w:rPr>
            </w:rPrChange>
          </w:rPr>
          <m:t>σ</m:t>
        </m:r>
      </m:oMath>
      <w:r w:rsidR="005F0E11" w:rsidRPr="00BE70D2">
        <w:rPr>
          <w:rFonts w:ascii="Times New Roman" w:eastAsia="Times New Roman" w:hAnsi="Times New Roman" w:cs="Times New Roman"/>
          <w:color w:val="000000" w:themeColor="text1"/>
          <w:sz w:val="23"/>
          <w:szCs w:val="23"/>
          <w:rPrChange w:id="13296" w:author="Chen Liao" w:date="2021-06-01T21:13:00Z">
            <w:rPr>
              <w:rFonts w:ascii="Times New Roman" w:eastAsia="Times New Roman" w:hAnsi="Times New Roman" w:cs="Times New Roman"/>
              <w:color w:val="000000"/>
              <w:sz w:val="23"/>
              <w:szCs w:val="23"/>
            </w:rPr>
          </w:rPrChange>
        </w:rPr>
        <w:t xml:space="preserve"> are normal distribution and standard deviation respectively. </w:t>
      </w:r>
    </w:p>
    <w:p w14:paraId="21DC25F3" w14:textId="77777777" w:rsidR="00A95BD4" w:rsidRDefault="00A95BD4" w:rsidP="00F86616">
      <w:pPr>
        <w:pStyle w:val="paragraph"/>
        <w:spacing w:before="0" w:beforeAutospacing="0" w:after="0" w:afterAutospacing="0"/>
        <w:jc w:val="both"/>
        <w:rPr>
          <w:ins w:id="13297" w:author="Chen Liao" w:date="2021-06-02T03:39:00Z"/>
          <w:rFonts w:ascii="Times New Roman" w:eastAsia="Times New Roman" w:hAnsi="Times New Roman" w:cs="Times New Roman"/>
          <w:color w:val="000000" w:themeColor="text1"/>
          <w:sz w:val="23"/>
          <w:szCs w:val="23"/>
        </w:rPr>
      </w:pPr>
    </w:p>
    <w:p w14:paraId="240E8562" w14:textId="50880F82" w:rsidR="00996ADC" w:rsidRPr="00A95BD4" w:rsidRDefault="00A95BD4" w:rsidP="00F86616">
      <w:pPr>
        <w:pStyle w:val="paragraph"/>
        <w:spacing w:before="0" w:beforeAutospacing="0" w:after="0" w:afterAutospacing="0"/>
        <w:jc w:val="both"/>
        <w:rPr>
          <w:ins w:id="13298" w:author="Chen Liao" w:date="2021-05-29T07:54:00Z"/>
          <w:rFonts w:ascii="Times New Roman" w:eastAsia="Times New Roman" w:hAnsi="Times New Roman" w:cs="Times New Roman"/>
          <w:color w:val="000000" w:themeColor="text1"/>
          <w:sz w:val="22"/>
          <w:szCs w:val="22"/>
          <w:rPrChange w:id="13299" w:author="Chen Liao" w:date="2021-06-02T03:40:00Z">
            <w:rPr>
              <w:ins w:id="13300" w:author="Chen Liao" w:date="2021-05-29T07:54:00Z"/>
              <w:rFonts w:ascii="Times New Roman" w:eastAsia="Times New Roman" w:hAnsi="Times New Roman" w:cs="Times New Roman"/>
              <w:iCs/>
              <w:color w:val="000000"/>
              <w:sz w:val="22"/>
              <w:szCs w:val="22"/>
            </w:rPr>
          </w:rPrChange>
        </w:rPr>
      </w:pPr>
      <w:ins w:id="13301" w:author="Chen Liao" w:date="2021-06-02T03:39:00Z">
        <w:r w:rsidRPr="003554E6">
          <w:rPr>
            <w:rFonts w:ascii="Times New Roman" w:hAnsi="Times New Roman" w:cs="Times New Roman"/>
            <w:color w:val="000000" w:themeColor="text1"/>
            <w:sz w:val="22"/>
            <w:szCs w:val="22"/>
          </w:rPr>
          <w:t xml:space="preserve">Since </w:t>
        </w:r>
        <w:proofErr w:type="spellStart"/>
        <w:r w:rsidRPr="003554E6">
          <w:rPr>
            <w:rFonts w:ascii="Times New Roman" w:hAnsi="Times New Roman" w:cs="Times New Roman"/>
            <w:color w:val="000000" w:themeColor="text1"/>
            <w:sz w:val="22"/>
            <w:szCs w:val="22"/>
          </w:rPr>
          <w:t>gLV</w:t>
        </w:r>
        <w:proofErr w:type="spellEnd"/>
        <w:r w:rsidRPr="003554E6">
          <w:rPr>
            <w:rFonts w:ascii="Times New Roman" w:hAnsi="Times New Roman" w:cs="Times New Roman"/>
            <w:color w:val="000000" w:themeColor="text1"/>
            <w:sz w:val="22"/>
            <w:szCs w:val="22"/>
          </w:rPr>
          <w:t xml:space="preserve"> models the absolute abundance of bacterial taxa, </w:t>
        </w:r>
      </w:ins>
      <w:ins w:id="13302" w:author="Chen Liao" w:date="2021-06-02T03:40:00Z">
        <w:r>
          <w:rPr>
            <w:rFonts w:ascii="Times New Roman" w:hAnsi="Times New Roman" w:cs="Times New Roman"/>
            <w:color w:val="000000" w:themeColor="text1"/>
            <w:sz w:val="22"/>
            <w:szCs w:val="22"/>
          </w:rPr>
          <w:t xml:space="preserve">we </w:t>
        </w:r>
      </w:ins>
      <w:ins w:id="13303" w:author="Chen Liao" w:date="2021-06-02T03:39:00Z">
        <w:r w:rsidRPr="003554E6">
          <w:rPr>
            <w:rFonts w:ascii="Times New Roman" w:hAnsi="Times New Roman" w:cs="Times New Roman"/>
            <w:color w:val="000000" w:themeColor="text1"/>
            <w:sz w:val="22"/>
            <w:szCs w:val="22"/>
          </w:rPr>
          <w:t xml:space="preserve">multiplied the </w:t>
        </w:r>
      </w:ins>
      <w:ins w:id="13304" w:author="Chen Liao" w:date="2021-06-02T03:40:00Z">
        <w:r>
          <w:rPr>
            <w:rFonts w:ascii="Times New Roman" w:hAnsi="Times New Roman" w:cs="Times New Roman"/>
            <w:color w:val="000000" w:themeColor="text1"/>
            <w:sz w:val="22"/>
            <w:szCs w:val="22"/>
          </w:rPr>
          <w:t>bacterial load</w:t>
        </w:r>
      </w:ins>
      <w:ins w:id="13305" w:author="Chen Liao" w:date="2021-06-02T03:39:00Z">
        <w:r w:rsidRPr="003554E6">
          <w:rPr>
            <w:rFonts w:ascii="Times New Roman" w:hAnsi="Times New Roman" w:cs="Times New Roman"/>
            <w:color w:val="000000" w:themeColor="text1"/>
            <w:sz w:val="22"/>
            <w:szCs w:val="22"/>
          </w:rPr>
          <w:t xml:space="preserve"> by their relative abundance to calculate absolute abundance. </w:t>
        </w:r>
      </w:ins>
      <w:ins w:id="13306" w:author="Chen Liao" w:date="2021-06-02T03:40:00Z">
        <w:r w:rsidR="00623536">
          <w:rPr>
            <w:rFonts w:ascii="Times New Roman" w:hAnsi="Times New Roman" w:cs="Times New Roman"/>
            <w:color w:val="000000" w:themeColor="text1"/>
            <w:sz w:val="22"/>
            <w:szCs w:val="22"/>
          </w:rPr>
          <w:t xml:space="preserve">The </w:t>
        </w:r>
      </w:ins>
      <w:ins w:id="13307" w:author="Chen Liao" w:date="2021-06-02T03:39:00Z">
        <w:r w:rsidRPr="003554E6">
          <w:rPr>
            <w:rFonts w:ascii="Times New Roman" w:hAnsi="Times New Roman" w:cs="Times New Roman"/>
            <w:color w:val="000000" w:themeColor="text1"/>
            <w:sz w:val="22"/>
            <w:szCs w:val="22"/>
          </w:rPr>
          <w:t xml:space="preserve">time-series data from all mice were simultaneously fed into the </w:t>
        </w:r>
        <w:proofErr w:type="spellStart"/>
        <w:r w:rsidRPr="003554E6">
          <w:rPr>
            <w:rFonts w:ascii="Times New Roman" w:hAnsi="Times New Roman" w:cs="Times New Roman"/>
            <w:color w:val="000000" w:themeColor="text1"/>
            <w:sz w:val="22"/>
            <w:szCs w:val="22"/>
          </w:rPr>
          <w:t>gLV</w:t>
        </w:r>
        <w:proofErr w:type="spellEnd"/>
        <w:r w:rsidRPr="003554E6">
          <w:rPr>
            <w:rFonts w:ascii="Times New Roman" w:hAnsi="Times New Roman" w:cs="Times New Roman"/>
            <w:color w:val="000000" w:themeColor="text1"/>
            <w:sz w:val="22"/>
            <w:szCs w:val="22"/>
          </w:rPr>
          <w:t xml:space="preserve"> model</w:t>
        </w:r>
      </w:ins>
      <w:ins w:id="13308" w:author="Chen Liao" w:date="2021-06-02T03:41:00Z">
        <w:r w:rsidR="00623536">
          <w:rPr>
            <w:rFonts w:ascii="Times New Roman" w:hAnsi="Times New Roman" w:cs="Times New Roman"/>
            <w:color w:val="000000" w:themeColor="text1"/>
            <w:sz w:val="22"/>
            <w:szCs w:val="22"/>
          </w:rPr>
          <w:t xml:space="preserve"> based on the premise that </w:t>
        </w:r>
        <w:r w:rsidR="00623536" w:rsidRPr="003554E6">
          <w:rPr>
            <w:rFonts w:ascii="Times New Roman" w:hAnsi="Times New Roman" w:cs="Times New Roman"/>
            <w:color w:val="000000" w:themeColor="text1"/>
            <w:sz w:val="22"/>
            <w:szCs w:val="22"/>
          </w:rPr>
          <w:t>ecological forces driving microbiome dynamics are largely host-independent</w:t>
        </w:r>
        <w:r w:rsidR="00623536">
          <w:rPr>
            <w:rFonts w:ascii="Times New Roman" w:hAnsi="Times New Roman" w:cs="Times New Roman"/>
            <w:color w:val="000000" w:themeColor="text1"/>
            <w:sz w:val="22"/>
            <w:szCs w:val="22"/>
          </w:rPr>
          <w:t xml:space="preserve"> and universal</w:t>
        </w:r>
        <w:r w:rsidR="00623536" w:rsidRPr="003554E6">
          <w:rPr>
            <w:rFonts w:ascii="Times New Roman" w:hAnsi="Times New Roman" w:cs="Times New Roman"/>
            <w:color w:val="000000" w:themeColor="text1"/>
            <w:sz w:val="22"/>
            <w:szCs w:val="22"/>
          </w:rPr>
          <w:t xml:space="preserve"> </w:t>
        </w:r>
        <w:r w:rsidR="00623536" w:rsidRPr="003554E6">
          <w:rPr>
            <w:rFonts w:ascii="Times New Roman" w:hAnsi="Times New Roman" w:cs="Times New Roman"/>
            <w:color w:val="000000" w:themeColor="text1"/>
            <w:sz w:val="22"/>
            <w:szCs w:val="22"/>
          </w:rPr>
          <w:fldChar w:fldCharType="begin"/>
        </w:r>
        <w:r w:rsidR="00623536" w:rsidRPr="003554E6">
          <w:rPr>
            <w:rFonts w:ascii="Times New Roman" w:hAnsi="Times New Roman" w:cs="Times New Roman"/>
            <w:color w:val="000000" w:themeColor="text1"/>
            <w:sz w:val="22"/>
            <w:szCs w:val="22"/>
          </w:rPr>
          <w:instrText xml:space="preserve"> ADDIN NE.Ref.{352713DB-CA2D-46AB-87F1-9F1AA7D3AF3B}</w:instrText>
        </w:r>
        <w:r w:rsidR="00623536" w:rsidRPr="003554E6">
          <w:rPr>
            <w:rFonts w:ascii="Times New Roman" w:hAnsi="Times New Roman" w:cs="Times New Roman"/>
            <w:color w:val="000000" w:themeColor="text1"/>
            <w:sz w:val="22"/>
            <w:szCs w:val="22"/>
          </w:rPr>
          <w:fldChar w:fldCharType="separate"/>
        </w:r>
        <w:r w:rsidR="00623536" w:rsidRPr="003554E6">
          <w:rPr>
            <w:rFonts w:ascii="Times New Roman" w:hAnsi="Times New Roman" w:cs="Times New Roman"/>
            <w:color w:val="000000" w:themeColor="text1"/>
            <w:sz w:val="22"/>
            <w:szCs w:val="22"/>
          </w:rPr>
          <w:t>[34]</w:t>
        </w:r>
        <w:r w:rsidR="00623536" w:rsidRPr="003554E6">
          <w:rPr>
            <w:rFonts w:ascii="Times New Roman" w:hAnsi="Times New Roman" w:cs="Times New Roman"/>
            <w:color w:val="000000" w:themeColor="text1"/>
            <w:sz w:val="22"/>
            <w:szCs w:val="22"/>
          </w:rPr>
          <w:fldChar w:fldCharType="end"/>
        </w:r>
      </w:ins>
      <w:ins w:id="13309" w:author="Chen Liao" w:date="2021-06-02T03:40:00Z">
        <w:r>
          <w:rPr>
            <w:rFonts w:ascii="Times New Roman" w:hAnsi="Times New Roman" w:cs="Times New Roman"/>
            <w:color w:val="000000" w:themeColor="text1"/>
            <w:sz w:val="22"/>
            <w:szCs w:val="22"/>
          </w:rPr>
          <w:t xml:space="preserve">. </w:t>
        </w:r>
      </w:ins>
      <w:proofErr w:type="spellStart"/>
      <w:r w:rsidR="002F73D6" w:rsidRPr="00BE70D2">
        <w:rPr>
          <w:rFonts w:ascii="Times New Roman" w:eastAsia="Times New Roman" w:hAnsi="Times New Roman" w:cs="Times New Roman"/>
          <w:color w:val="000000" w:themeColor="text1"/>
          <w:sz w:val="23"/>
          <w:szCs w:val="23"/>
          <w:rPrChange w:id="13310" w:author="Chen Liao" w:date="2021-06-01T21:13:00Z">
            <w:rPr>
              <w:rFonts w:ascii="Times New Roman" w:eastAsia="Times New Roman" w:hAnsi="Times New Roman" w:cs="Times New Roman"/>
              <w:color w:val="000000"/>
              <w:sz w:val="23"/>
              <w:szCs w:val="23"/>
            </w:rPr>
          </w:rPrChange>
        </w:rPr>
        <w:t>We</w:t>
      </w:r>
      <w:proofErr w:type="spellEnd"/>
      <w:r w:rsidR="002F73D6" w:rsidRPr="00BE70D2">
        <w:rPr>
          <w:rFonts w:ascii="Times New Roman" w:eastAsia="Times New Roman" w:hAnsi="Times New Roman" w:cs="Times New Roman"/>
          <w:color w:val="000000" w:themeColor="text1"/>
          <w:sz w:val="23"/>
          <w:szCs w:val="23"/>
          <w:rPrChange w:id="13311" w:author="Chen Liao" w:date="2021-06-01T21:13:00Z">
            <w:rPr>
              <w:rFonts w:ascii="Times New Roman" w:eastAsia="Times New Roman" w:hAnsi="Times New Roman" w:cs="Times New Roman"/>
              <w:color w:val="000000"/>
              <w:sz w:val="23"/>
              <w:szCs w:val="23"/>
            </w:rPr>
          </w:rPrChange>
        </w:rPr>
        <w:t xml:space="preserve"> used uninformative priors </w:t>
      </w:r>
      <m:oMath>
        <m:r>
          <m:rPr>
            <m:scr m:val="script"/>
            <m:sty m:val="p"/>
          </m:rPr>
          <w:rPr>
            <w:rFonts w:ascii="Cambria Math" w:hAnsi="Cambria Math" w:cs="Times New Roman"/>
            <w:color w:val="000000" w:themeColor="text1"/>
            <w:sz w:val="23"/>
            <w:szCs w:val="23"/>
            <w:rPrChange w:id="13312" w:author="Chen Liao" w:date="2021-06-01T21:13:00Z">
              <w:rPr>
                <w:rFonts w:ascii="Cambria Math" w:hAnsi="Cambria Math" w:cs="Cambria Math"/>
                <w:color w:val="000000"/>
                <w:sz w:val="23"/>
                <w:szCs w:val="23"/>
              </w:rPr>
            </w:rPrChange>
          </w:rPr>
          <m:t>N</m:t>
        </m:r>
        <m:d>
          <m:dPr>
            <m:ctrlPr>
              <w:rPr>
                <w:rFonts w:ascii="Cambria Math" w:eastAsia="Times New Roman" w:hAnsi="Cambria Math" w:cs="Times New Roman"/>
                <w:iCs/>
                <w:color w:val="000000" w:themeColor="text1"/>
                <w:sz w:val="22"/>
                <w:szCs w:val="22"/>
                <w:rPrChange w:id="13313" w:author="Chen Liao" w:date="2021-06-01T21:13:00Z">
                  <w:rPr>
                    <w:rFonts w:ascii="Cambria Math" w:eastAsia="Times New Roman" w:hAnsi="Cambria Math" w:cs="Times New Roman"/>
                    <w:iCs/>
                    <w:color w:val="000000" w:themeColor="text1"/>
                    <w:sz w:val="22"/>
                    <w:szCs w:val="22"/>
                  </w:rPr>
                </w:rPrChange>
              </w:rPr>
            </m:ctrlPr>
          </m:dPr>
          <m:e>
            <m:r>
              <m:rPr>
                <m:sty m:val="p"/>
              </m:rPr>
              <w:rPr>
                <w:rFonts w:ascii="Cambria Math" w:eastAsia="Times New Roman" w:hAnsi="Cambria Math" w:cs="Times New Roman"/>
                <w:color w:val="000000" w:themeColor="text1"/>
                <w:sz w:val="22"/>
                <w:szCs w:val="22"/>
                <w:rPrChange w:id="13314" w:author="Chen Liao" w:date="2021-06-01T21:13:00Z">
                  <w:rPr>
                    <w:rFonts w:ascii="Cambria Math" w:eastAsia="Times New Roman" w:hAnsi="Cambria Math" w:cs="Times New Roman"/>
                    <w:color w:val="000000"/>
                    <w:sz w:val="22"/>
                    <w:szCs w:val="22"/>
                  </w:rPr>
                </w:rPrChange>
              </w:rPr>
              <m:t>0,1</m:t>
            </m:r>
          </m:e>
        </m:d>
      </m:oMath>
      <w:r w:rsidR="002F73D6" w:rsidRPr="00BE70D2">
        <w:rPr>
          <w:rFonts w:ascii="Times New Roman" w:eastAsia="Times New Roman" w:hAnsi="Times New Roman" w:cs="Times New Roman"/>
          <w:iCs/>
          <w:color w:val="000000" w:themeColor="text1"/>
          <w:sz w:val="22"/>
          <w:szCs w:val="22"/>
          <w:rPrChange w:id="13315" w:author="Chen Liao" w:date="2021-06-01T21:13:00Z">
            <w:rPr>
              <w:rFonts w:ascii="Times New Roman" w:eastAsia="Times New Roman" w:hAnsi="Times New Roman" w:cs="Times New Roman"/>
              <w:iCs/>
              <w:color w:val="000000"/>
              <w:sz w:val="22"/>
              <w:szCs w:val="22"/>
            </w:rPr>
          </w:rPrChange>
        </w:rPr>
        <w:t xml:space="preserve"> for all gLV parameters and</w:t>
      </w:r>
      <w:r w:rsidR="008D1A2A" w:rsidRPr="00BE70D2">
        <w:rPr>
          <w:rFonts w:ascii="Times New Roman" w:eastAsia="Times New Roman" w:hAnsi="Times New Roman" w:cs="Times New Roman"/>
          <w:iCs/>
          <w:color w:val="000000" w:themeColor="text1"/>
          <w:sz w:val="22"/>
          <w:szCs w:val="22"/>
          <w:rPrChange w:id="13316" w:author="Chen Liao" w:date="2021-06-01T21:13:00Z">
            <w:rPr>
              <w:rFonts w:ascii="Times New Roman" w:eastAsia="Times New Roman" w:hAnsi="Times New Roman" w:cs="Times New Roman"/>
              <w:iCs/>
              <w:color w:val="000000"/>
              <w:sz w:val="22"/>
              <w:szCs w:val="22"/>
            </w:rPr>
          </w:rPrChange>
        </w:rPr>
        <w:t xml:space="preserve"> Stan program</w:t>
      </w:r>
      <w:r w:rsidR="00E45898" w:rsidRPr="00BE70D2">
        <w:rPr>
          <w:rFonts w:ascii="Times New Roman" w:eastAsia="Times New Roman" w:hAnsi="Times New Roman" w:cs="Times New Roman"/>
          <w:iCs/>
          <w:color w:val="000000" w:themeColor="text1"/>
          <w:sz w:val="22"/>
          <w:szCs w:val="22"/>
          <w:rPrChange w:id="13317" w:author="Chen Liao" w:date="2021-06-01T21:13:00Z">
            <w:rPr>
              <w:rFonts w:ascii="Times New Roman" w:eastAsia="Times New Roman" w:hAnsi="Times New Roman" w:cs="Times New Roman"/>
              <w:iCs/>
              <w:color w:val="000000"/>
              <w:sz w:val="22"/>
              <w:szCs w:val="22"/>
            </w:rPr>
          </w:rPrChange>
        </w:rPr>
        <w:t xml:space="preserve"> </w:t>
      </w:r>
      <w:r w:rsidR="00741612" w:rsidRPr="00BE70D2">
        <w:rPr>
          <w:rFonts w:ascii="Times New Roman" w:eastAsia="Times New Roman" w:hAnsi="Times New Roman" w:cs="Times New Roman"/>
          <w:iCs/>
          <w:color w:val="000000" w:themeColor="text1"/>
          <w:sz w:val="22"/>
          <w:szCs w:val="22"/>
          <w:rPrChange w:id="13318" w:author="Chen Liao" w:date="2021-06-01T21:13:00Z">
            <w:rPr>
              <w:rFonts w:ascii="Times New Roman" w:eastAsia="Times New Roman" w:hAnsi="Times New Roman" w:cs="Times New Roman"/>
              <w:iCs/>
              <w:color w:val="000000"/>
              <w:sz w:val="22"/>
              <w:szCs w:val="22"/>
            </w:rPr>
          </w:rPrChange>
        </w:rPr>
        <w:fldChar w:fldCharType="begin"/>
      </w:r>
      <w:r w:rsidR="002E2A76" w:rsidRPr="00BE70D2">
        <w:rPr>
          <w:rFonts w:ascii="Times New Roman" w:eastAsia="Times New Roman" w:hAnsi="Times New Roman" w:cs="Times New Roman"/>
          <w:iCs/>
          <w:color w:val="000000" w:themeColor="text1"/>
          <w:sz w:val="22"/>
          <w:szCs w:val="22"/>
          <w:rPrChange w:id="13319" w:author="Chen Liao" w:date="2021-06-01T21:13:00Z">
            <w:rPr>
              <w:rFonts w:ascii="Times New Roman" w:eastAsia="Times New Roman" w:hAnsi="Times New Roman" w:cs="Times New Roman"/>
              <w:iCs/>
              <w:color w:val="000000"/>
              <w:sz w:val="22"/>
              <w:szCs w:val="22"/>
            </w:rPr>
          </w:rPrChange>
        </w:rPr>
        <w:instrText xml:space="preserve"> ADDIN NE.Ref.{2413FAE2-CF57-4490-8AA1-936148F34015}</w:instrText>
      </w:r>
      <w:r w:rsidR="00741612" w:rsidRPr="00BE70D2">
        <w:rPr>
          <w:rFonts w:ascii="Times New Roman" w:eastAsia="Times New Roman" w:hAnsi="Times New Roman" w:cs="Times New Roman"/>
          <w:iCs/>
          <w:color w:val="000000" w:themeColor="text1"/>
          <w:sz w:val="22"/>
          <w:szCs w:val="22"/>
          <w:rPrChange w:id="13320" w:author="Chen Liao" w:date="2021-06-01T21:13:00Z">
            <w:rPr>
              <w:rFonts w:ascii="Times New Roman" w:eastAsia="Times New Roman" w:hAnsi="Times New Roman" w:cs="Times New Roman"/>
              <w:iCs/>
              <w:color w:val="000000"/>
              <w:sz w:val="22"/>
              <w:szCs w:val="22"/>
            </w:rPr>
          </w:rPrChange>
        </w:rPr>
        <w:fldChar w:fldCharType="separate"/>
      </w:r>
      <w:r w:rsidR="00D67D1E" w:rsidRPr="00BE70D2">
        <w:rPr>
          <w:rFonts w:ascii="Times New Roman" w:hAnsi="Times New Roman" w:cs="Times New Roman"/>
          <w:color w:val="000000" w:themeColor="text1"/>
          <w:sz w:val="22"/>
          <w:szCs w:val="22"/>
          <w:rPrChange w:id="13321" w:author="Chen Liao" w:date="2021-06-01T21:13:00Z">
            <w:rPr>
              <w:rFonts w:hAnsiTheme="minorHAnsi"/>
              <w:color w:val="080000"/>
              <w:sz w:val="22"/>
              <w:szCs w:val="22"/>
            </w:rPr>
          </w:rPrChange>
        </w:rPr>
        <w:t>[94]</w:t>
      </w:r>
      <w:r w:rsidR="00741612" w:rsidRPr="00BE70D2">
        <w:rPr>
          <w:rFonts w:ascii="Times New Roman" w:eastAsia="Times New Roman" w:hAnsi="Times New Roman" w:cs="Times New Roman"/>
          <w:iCs/>
          <w:color w:val="000000" w:themeColor="text1"/>
          <w:sz w:val="22"/>
          <w:szCs w:val="22"/>
          <w:rPrChange w:id="13322" w:author="Chen Liao" w:date="2021-06-01T21:13:00Z">
            <w:rPr>
              <w:rFonts w:ascii="Times New Roman" w:eastAsia="Times New Roman" w:hAnsi="Times New Roman" w:cs="Times New Roman"/>
              <w:iCs/>
              <w:color w:val="000000"/>
              <w:sz w:val="22"/>
              <w:szCs w:val="22"/>
            </w:rPr>
          </w:rPrChange>
        </w:rPr>
        <w:fldChar w:fldCharType="end"/>
      </w:r>
      <w:r w:rsidR="008D1A2A" w:rsidRPr="00BE70D2">
        <w:rPr>
          <w:rFonts w:ascii="Times New Roman" w:eastAsia="Times New Roman" w:hAnsi="Times New Roman" w:cs="Times New Roman"/>
          <w:iCs/>
          <w:color w:val="000000" w:themeColor="text1"/>
          <w:sz w:val="22"/>
          <w:szCs w:val="22"/>
          <w:rPrChange w:id="13323" w:author="Chen Liao" w:date="2021-06-01T21:13:00Z">
            <w:rPr>
              <w:rFonts w:ascii="Times New Roman" w:eastAsia="Times New Roman" w:hAnsi="Times New Roman" w:cs="Times New Roman"/>
              <w:iCs/>
              <w:color w:val="000000"/>
              <w:sz w:val="22"/>
              <w:szCs w:val="22"/>
            </w:rPr>
          </w:rPrChange>
        </w:rPr>
        <w:t xml:space="preserve"> to</w:t>
      </w:r>
      <w:r w:rsidR="002F73D6" w:rsidRPr="00BE70D2">
        <w:rPr>
          <w:rFonts w:ascii="Times New Roman" w:eastAsia="Times New Roman" w:hAnsi="Times New Roman" w:cs="Times New Roman"/>
          <w:iCs/>
          <w:color w:val="000000" w:themeColor="text1"/>
          <w:sz w:val="22"/>
          <w:szCs w:val="22"/>
          <w:rPrChange w:id="13324" w:author="Chen Liao" w:date="2021-06-01T21:13:00Z">
            <w:rPr>
              <w:rFonts w:ascii="Times New Roman" w:eastAsia="Times New Roman" w:hAnsi="Times New Roman" w:cs="Times New Roman"/>
              <w:iCs/>
              <w:color w:val="000000"/>
              <w:sz w:val="22"/>
              <w:szCs w:val="22"/>
            </w:rPr>
          </w:rPrChange>
        </w:rPr>
        <w:t xml:space="preserve"> produce posterior distributions for each parameter after “no U-turn” sampling of 10,000 samples from at least 3 independent Markov chain Monte Carlo traces. </w:t>
      </w:r>
      <w:r w:rsidR="00854617" w:rsidRPr="00BE70D2">
        <w:rPr>
          <w:rFonts w:ascii="Times New Roman" w:eastAsia="Times New Roman" w:hAnsi="Times New Roman" w:cs="Times New Roman"/>
          <w:iCs/>
          <w:color w:val="000000" w:themeColor="text1"/>
          <w:sz w:val="22"/>
          <w:szCs w:val="22"/>
          <w:rPrChange w:id="13325" w:author="Chen Liao" w:date="2021-06-01T21:13:00Z">
            <w:rPr>
              <w:rFonts w:ascii="Times New Roman" w:eastAsia="Times New Roman" w:hAnsi="Times New Roman" w:cs="Times New Roman"/>
              <w:iCs/>
              <w:color w:val="000000"/>
              <w:sz w:val="22"/>
              <w:szCs w:val="22"/>
            </w:rPr>
          </w:rPrChange>
        </w:rPr>
        <w:t>Since Stan is computationally expensive, we limited the inferences of dietary fiber responders to the top 20 bacterial species with the highest absolute abundances.</w:t>
      </w:r>
      <w:ins w:id="13326" w:author="Chen Liao" w:date="2021-05-29T07:54:00Z">
        <w:r w:rsidR="00996ADC" w:rsidRPr="00BE70D2">
          <w:rPr>
            <w:rFonts w:ascii="Times New Roman" w:eastAsia="Times New Roman" w:hAnsi="Times New Roman" w:cs="Times New Roman"/>
            <w:iCs/>
            <w:color w:val="000000" w:themeColor="text1"/>
            <w:sz w:val="22"/>
            <w:szCs w:val="22"/>
            <w:rPrChange w:id="13327" w:author="Chen Liao" w:date="2021-06-01T21:13:00Z">
              <w:rPr>
                <w:rFonts w:ascii="Times New Roman" w:eastAsia="Times New Roman" w:hAnsi="Times New Roman" w:cs="Times New Roman"/>
                <w:iCs/>
                <w:color w:val="000000"/>
                <w:sz w:val="22"/>
                <w:szCs w:val="22"/>
              </w:rPr>
            </w:rPrChange>
          </w:rPr>
          <w:t xml:space="preserve"> </w:t>
        </w:r>
      </w:ins>
    </w:p>
    <w:p w14:paraId="4CDB14EC" w14:textId="77777777" w:rsidR="00996ADC" w:rsidRPr="00BE70D2" w:rsidRDefault="00996ADC" w:rsidP="00F86616">
      <w:pPr>
        <w:pStyle w:val="paragraph"/>
        <w:spacing w:before="0" w:beforeAutospacing="0" w:after="0" w:afterAutospacing="0"/>
        <w:jc w:val="both"/>
        <w:rPr>
          <w:ins w:id="13328" w:author="Chen Liao" w:date="2021-05-29T07:54:00Z"/>
          <w:rFonts w:ascii="Times New Roman" w:eastAsia="Times New Roman" w:hAnsi="Times New Roman" w:cs="Times New Roman"/>
          <w:iCs/>
          <w:color w:val="000000" w:themeColor="text1"/>
          <w:sz w:val="22"/>
          <w:szCs w:val="22"/>
          <w:rPrChange w:id="13329" w:author="Chen Liao" w:date="2021-06-01T21:13:00Z">
            <w:rPr>
              <w:ins w:id="13330" w:author="Chen Liao" w:date="2021-05-29T07:54:00Z"/>
              <w:rFonts w:ascii="Times New Roman" w:eastAsia="Times New Roman" w:hAnsi="Times New Roman" w:cs="Times New Roman"/>
              <w:iCs/>
              <w:color w:val="000000"/>
              <w:sz w:val="22"/>
              <w:szCs w:val="22"/>
            </w:rPr>
          </w:rPrChange>
        </w:rPr>
      </w:pPr>
    </w:p>
    <w:p w14:paraId="34B702A8" w14:textId="415E300C" w:rsidR="005F0E11" w:rsidRPr="00BE70D2" w:rsidDel="00A95BD4" w:rsidRDefault="005F0E11" w:rsidP="00F86616">
      <w:pPr>
        <w:pStyle w:val="paragraph"/>
        <w:spacing w:before="0" w:beforeAutospacing="0" w:after="0" w:afterAutospacing="0"/>
        <w:jc w:val="both"/>
        <w:rPr>
          <w:del w:id="13331" w:author="Chen Liao" w:date="2021-06-02T03:39:00Z"/>
          <w:rFonts w:ascii="Times New Roman" w:eastAsia="Times New Roman" w:hAnsi="Times New Roman" w:cs="Times New Roman"/>
          <w:color w:val="000000" w:themeColor="text1"/>
          <w:sz w:val="22"/>
          <w:szCs w:val="22"/>
          <w:rPrChange w:id="13332" w:author="Chen Liao" w:date="2021-06-01T21:13:00Z">
            <w:rPr>
              <w:del w:id="13333" w:author="Chen Liao" w:date="2021-06-02T03:39:00Z"/>
              <w:rFonts w:ascii="Times New Roman" w:eastAsia="Times New Roman" w:hAnsi="Times New Roman" w:cs="Times New Roman"/>
              <w:color w:val="000000"/>
              <w:sz w:val="22"/>
              <w:szCs w:val="22"/>
            </w:rPr>
          </w:rPrChange>
        </w:rPr>
      </w:pPr>
    </w:p>
    <w:p w14:paraId="00D70277" w14:textId="77777777" w:rsidR="005F0E11" w:rsidRPr="00BE70D2" w:rsidRDefault="005F0E11" w:rsidP="00E6373F">
      <w:pPr>
        <w:pStyle w:val="paragraph"/>
        <w:spacing w:before="0" w:beforeAutospacing="0" w:after="0" w:afterAutospacing="0"/>
        <w:jc w:val="both"/>
        <w:rPr>
          <w:rFonts w:ascii="Times New Roman" w:eastAsia="Times New Roman" w:hAnsi="Times New Roman" w:cs="Times New Roman"/>
          <w:color w:val="000000" w:themeColor="text1"/>
          <w:sz w:val="22"/>
          <w:szCs w:val="22"/>
          <w:rPrChange w:id="13334" w:author="Chen Liao" w:date="2021-06-01T21:13:00Z">
            <w:rPr>
              <w:rFonts w:ascii="Times New Roman" w:eastAsia="Times New Roman" w:hAnsi="Times New Roman" w:cs="Times New Roman"/>
              <w:color w:val="000000"/>
              <w:sz w:val="22"/>
              <w:szCs w:val="22"/>
            </w:rPr>
          </w:rPrChange>
        </w:rPr>
      </w:pPr>
    </w:p>
    <w:p w14:paraId="28AFC5D5" w14:textId="5472981C" w:rsidR="00DC5CF5" w:rsidRPr="00BE70D2" w:rsidRDefault="002646B6" w:rsidP="00E6373F">
      <w:pPr>
        <w:pStyle w:val="paragraph"/>
        <w:spacing w:before="0" w:beforeAutospacing="0" w:after="0" w:afterAutospacing="0"/>
        <w:jc w:val="both"/>
        <w:rPr>
          <w:rFonts w:ascii="Times New Roman" w:eastAsia="Times New Roman" w:hAnsi="Times New Roman" w:cs="Times New Roman"/>
          <w:color w:val="000000" w:themeColor="text1"/>
          <w:sz w:val="22"/>
          <w:szCs w:val="22"/>
          <w:rPrChange w:id="13335" w:author="Chen Liao" w:date="2021-06-01T21:13:00Z">
            <w:rPr>
              <w:rFonts w:ascii="Times New Roman" w:eastAsia="Times New Roman" w:hAnsi="Times New Roman" w:cs="Times New Roman"/>
              <w:color w:val="000000"/>
              <w:sz w:val="22"/>
              <w:szCs w:val="22"/>
            </w:rPr>
          </w:rPrChange>
        </w:rPr>
      </w:pPr>
      <w:r w:rsidRPr="00BE70D2">
        <w:rPr>
          <w:rFonts w:ascii="Times New Roman" w:eastAsia="Times New Roman" w:hAnsi="Times New Roman" w:cs="Times New Roman"/>
          <w:b/>
          <w:bCs/>
          <w:color w:val="000000" w:themeColor="text1"/>
          <w:sz w:val="22"/>
          <w:szCs w:val="22"/>
          <w:rPrChange w:id="13336" w:author="Chen Liao" w:date="2021-06-01T21:13:00Z">
            <w:rPr>
              <w:rFonts w:ascii="Times New Roman" w:eastAsia="Times New Roman" w:hAnsi="Times New Roman" w:cs="Times New Roman"/>
              <w:b/>
              <w:bCs/>
              <w:color w:val="000000"/>
              <w:sz w:val="22"/>
              <w:szCs w:val="22"/>
            </w:rPr>
          </w:rPrChange>
        </w:rPr>
        <w:t>S</w:t>
      </w:r>
      <w:r w:rsidR="00641389" w:rsidRPr="00BE70D2">
        <w:rPr>
          <w:rFonts w:ascii="Times New Roman" w:eastAsia="Times New Roman" w:hAnsi="Times New Roman" w:cs="Times New Roman"/>
          <w:b/>
          <w:bCs/>
          <w:color w:val="000000" w:themeColor="text1"/>
          <w:sz w:val="22"/>
          <w:szCs w:val="22"/>
          <w:rPrChange w:id="13337" w:author="Chen Liao" w:date="2021-06-01T21:13:00Z">
            <w:rPr>
              <w:rFonts w:ascii="Times New Roman" w:eastAsia="Times New Roman" w:hAnsi="Times New Roman" w:cs="Times New Roman"/>
              <w:b/>
              <w:bCs/>
              <w:color w:val="000000"/>
              <w:sz w:val="22"/>
              <w:szCs w:val="22"/>
            </w:rPr>
          </w:rPrChange>
        </w:rPr>
        <w:t xml:space="preserve">ignificance </w:t>
      </w:r>
      <w:r w:rsidRPr="00BE70D2">
        <w:rPr>
          <w:rFonts w:ascii="Times New Roman" w:eastAsia="Times New Roman" w:hAnsi="Times New Roman" w:cs="Times New Roman"/>
          <w:b/>
          <w:bCs/>
          <w:color w:val="000000" w:themeColor="text1"/>
          <w:sz w:val="22"/>
          <w:szCs w:val="22"/>
          <w:rPrChange w:id="13338" w:author="Chen Liao" w:date="2021-06-01T21:13:00Z">
            <w:rPr>
              <w:rFonts w:ascii="Times New Roman" w:eastAsia="Times New Roman" w:hAnsi="Times New Roman" w:cs="Times New Roman"/>
              <w:b/>
              <w:bCs/>
              <w:color w:val="000000"/>
              <w:sz w:val="22"/>
              <w:szCs w:val="22"/>
            </w:rPr>
          </w:rPrChange>
        </w:rPr>
        <w:t>test of base</w:t>
      </w:r>
      <w:r w:rsidR="005A3B2C" w:rsidRPr="00BE70D2">
        <w:rPr>
          <w:rFonts w:ascii="Times New Roman" w:eastAsia="Times New Roman" w:hAnsi="Times New Roman" w:cs="Times New Roman"/>
          <w:b/>
          <w:bCs/>
          <w:color w:val="000000" w:themeColor="text1"/>
          <w:sz w:val="22"/>
          <w:szCs w:val="22"/>
          <w:rPrChange w:id="13339" w:author="Chen Liao" w:date="2021-06-01T21:13:00Z">
            <w:rPr>
              <w:rFonts w:ascii="Times New Roman" w:eastAsia="Times New Roman" w:hAnsi="Times New Roman" w:cs="Times New Roman"/>
              <w:b/>
              <w:bCs/>
              <w:color w:val="000000"/>
              <w:sz w:val="22"/>
              <w:szCs w:val="22"/>
            </w:rPr>
          </w:rPrChange>
        </w:rPr>
        <w:t>line</w:t>
      </w:r>
      <w:r w:rsidRPr="00BE70D2">
        <w:rPr>
          <w:rFonts w:ascii="Times New Roman" w:eastAsia="Times New Roman" w:hAnsi="Times New Roman" w:cs="Times New Roman"/>
          <w:b/>
          <w:bCs/>
          <w:color w:val="000000" w:themeColor="text1"/>
          <w:sz w:val="22"/>
          <w:szCs w:val="22"/>
          <w:rPrChange w:id="13340" w:author="Chen Liao" w:date="2021-06-01T21:13:00Z">
            <w:rPr>
              <w:rFonts w:ascii="Times New Roman" w:eastAsia="Times New Roman" w:hAnsi="Times New Roman" w:cs="Times New Roman"/>
              <w:b/>
              <w:bCs/>
              <w:color w:val="000000"/>
              <w:sz w:val="22"/>
              <w:szCs w:val="22"/>
            </w:rPr>
          </w:rPrChange>
        </w:rPr>
        <w:t>-dependent responses.</w:t>
      </w:r>
      <w:r w:rsidRPr="00BE70D2">
        <w:rPr>
          <w:rFonts w:ascii="Times New Roman" w:eastAsia="Times New Roman" w:hAnsi="Times New Roman" w:cs="Times New Roman"/>
          <w:color w:val="000000" w:themeColor="text1"/>
          <w:sz w:val="22"/>
          <w:szCs w:val="22"/>
          <w:rPrChange w:id="13341" w:author="Chen Liao" w:date="2021-06-01T21:13:00Z">
            <w:rPr>
              <w:rFonts w:ascii="Times New Roman" w:eastAsia="Times New Roman" w:hAnsi="Times New Roman" w:cs="Times New Roman"/>
              <w:color w:val="000000"/>
              <w:sz w:val="22"/>
              <w:szCs w:val="22"/>
            </w:rPr>
          </w:rPrChange>
        </w:rPr>
        <w:t xml:space="preserve"> </w:t>
      </w:r>
      <w:r w:rsidR="000660EF" w:rsidRPr="00BE70D2">
        <w:rPr>
          <w:rFonts w:ascii="Times New Roman" w:eastAsia="Times New Roman" w:hAnsi="Times New Roman" w:cs="Times New Roman"/>
          <w:color w:val="000000" w:themeColor="text1"/>
          <w:sz w:val="22"/>
          <w:szCs w:val="22"/>
          <w:rPrChange w:id="13342" w:author="Chen Liao" w:date="2021-06-01T21:13:00Z">
            <w:rPr>
              <w:rFonts w:ascii="Times New Roman" w:eastAsia="Times New Roman" w:hAnsi="Times New Roman" w:cs="Times New Roman"/>
              <w:color w:val="000000"/>
              <w:sz w:val="22"/>
              <w:szCs w:val="22"/>
            </w:rPr>
          </w:rPrChange>
        </w:rPr>
        <w:t xml:space="preserve">Sequential non-negative matrix factorization </w:t>
      </w:r>
      <w:r w:rsidR="005577A8" w:rsidRPr="00BE70D2">
        <w:rPr>
          <w:rFonts w:ascii="Times New Roman" w:eastAsia="Times New Roman" w:hAnsi="Times New Roman" w:cs="Times New Roman"/>
          <w:color w:val="000000" w:themeColor="text1"/>
          <w:sz w:val="22"/>
          <w:szCs w:val="22"/>
          <w:rPrChange w:id="13343" w:author="Chen Liao" w:date="2021-06-01T21:13:00Z">
            <w:rPr>
              <w:rFonts w:ascii="Times New Roman" w:eastAsia="Times New Roman" w:hAnsi="Times New Roman" w:cs="Times New Roman"/>
              <w:color w:val="000000"/>
              <w:sz w:val="22"/>
              <w:szCs w:val="22"/>
            </w:rPr>
          </w:rPrChange>
        </w:rPr>
        <w:fldChar w:fldCharType="begin"/>
      </w:r>
      <w:r w:rsidR="002E2A76" w:rsidRPr="00BE70D2">
        <w:rPr>
          <w:rFonts w:ascii="Times New Roman" w:eastAsia="Times New Roman" w:hAnsi="Times New Roman" w:cs="Times New Roman"/>
          <w:color w:val="000000" w:themeColor="text1"/>
          <w:sz w:val="22"/>
          <w:szCs w:val="22"/>
          <w:rPrChange w:id="13344" w:author="Chen Liao" w:date="2021-06-01T21:13:00Z">
            <w:rPr>
              <w:rFonts w:ascii="Times New Roman" w:eastAsia="Times New Roman" w:hAnsi="Times New Roman" w:cs="Times New Roman"/>
              <w:color w:val="000000"/>
              <w:sz w:val="22"/>
              <w:szCs w:val="22"/>
            </w:rPr>
          </w:rPrChange>
        </w:rPr>
        <w:instrText xml:space="preserve"> ADDIN NE.Ref.{D3B0C3BC-95E8-42EF-8D14-BB563BAD7106}</w:instrText>
      </w:r>
      <w:r w:rsidR="005577A8" w:rsidRPr="00BE70D2">
        <w:rPr>
          <w:rFonts w:ascii="Times New Roman" w:eastAsia="Times New Roman" w:hAnsi="Times New Roman" w:cs="Times New Roman"/>
          <w:color w:val="000000" w:themeColor="text1"/>
          <w:sz w:val="22"/>
          <w:szCs w:val="22"/>
          <w:rPrChange w:id="13345" w:author="Chen Liao" w:date="2021-06-01T21:13:00Z">
            <w:rPr>
              <w:rFonts w:ascii="Times New Roman" w:eastAsia="Times New Roman" w:hAnsi="Times New Roman" w:cs="Times New Roman"/>
              <w:color w:val="000000"/>
              <w:sz w:val="22"/>
              <w:szCs w:val="22"/>
            </w:rPr>
          </w:rPrChange>
        </w:rPr>
        <w:fldChar w:fldCharType="separate"/>
      </w:r>
      <w:r w:rsidR="00D67D1E" w:rsidRPr="00BE70D2">
        <w:rPr>
          <w:rFonts w:ascii="Times New Roman" w:hAnsi="Times New Roman" w:cs="Times New Roman"/>
          <w:color w:val="000000" w:themeColor="text1"/>
          <w:sz w:val="22"/>
          <w:szCs w:val="22"/>
          <w:rPrChange w:id="13346" w:author="Chen Liao" w:date="2021-06-01T21:13:00Z">
            <w:rPr>
              <w:rFonts w:hAnsiTheme="minorHAnsi"/>
              <w:color w:val="080000"/>
              <w:sz w:val="22"/>
              <w:szCs w:val="22"/>
            </w:rPr>
          </w:rPrChange>
        </w:rPr>
        <w:t>[95]</w:t>
      </w:r>
      <w:r w:rsidR="005577A8" w:rsidRPr="00BE70D2">
        <w:rPr>
          <w:rFonts w:ascii="Times New Roman" w:eastAsia="Times New Roman" w:hAnsi="Times New Roman" w:cs="Times New Roman"/>
          <w:color w:val="000000" w:themeColor="text1"/>
          <w:sz w:val="22"/>
          <w:szCs w:val="22"/>
          <w:rPrChange w:id="13347" w:author="Chen Liao" w:date="2021-06-01T21:13:00Z">
            <w:rPr>
              <w:rFonts w:ascii="Times New Roman" w:eastAsia="Times New Roman" w:hAnsi="Times New Roman" w:cs="Times New Roman"/>
              <w:color w:val="000000"/>
              <w:sz w:val="22"/>
              <w:szCs w:val="22"/>
            </w:rPr>
          </w:rPrChange>
        </w:rPr>
        <w:fldChar w:fldCharType="end"/>
      </w:r>
      <w:r w:rsidR="005577A8" w:rsidRPr="00BE70D2">
        <w:rPr>
          <w:rFonts w:ascii="Times New Roman" w:eastAsia="Times New Roman" w:hAnsi="Times New Roman" w:cs="Times New Roman"/>
          <w:color w:val="000000" w:themeColor="text1"/>
          <w:sz w:val="22"/>
          <w:szCs w:val="22"/>
          <w:rPrChange w:id="13348" w:author="Chen Liao" w:date="2021-06-01T21:13:00Z">
            <w:rPr>
              <w:rFonts w:ascii="Times New Roman" w:eastAsia="Times New Roman" w:hAnsi="Times New Roman" w:cs="Times New Roman"/>
              <w:color w:val="000000"/>
              <w:sz w:val="22"/>
              <w:szCs w:val="22"/>
            </w:rPr>
          </w:rPrChange>
        </w:rPr>
        <w:t xml:space="preserve"> </w:t>
      </w:r>
      <w:r w:rsidR="000660EF" w:rsidRPr="00BE70D2">
        <w:rPr>
          <w:rFonts w:ascii="Times New Roman" w:eastAsia="Times New Roman" w:hAnsi="Times New Roman" w:cs="Times New Roman"/>
          <w:color w:val="000000" w:themeColor="text1"/>
          <w:sz w:val="22"/>
          <w:szCs w:val="22"/>
          <w:rPrChange w:id="13349" w:author="Chen Liao" w:date="2021-06-01T21:13:00Z">
            <w:rPr>
              <w:rFonts w:ascii="Times New Roman" w:eastAsia="Times New Roman" w:hAnsi="Times New Roman" w:cs="Times New Roman"/>
              <w:color w:val="000000"/>
              <w:sz w:val="22"/>
              <w:szCs w:val="22"/>
            </w:rPr>
          </w:rPrChange>
        </w:rPr>
        <w:t xml:space="preserve">was applied to </w:t>
      </w:r>
      <w:r w:rsidR="000A1733" w:rsidRPr="00BE70D2">
        <w:rPr>
          <w:rFonts w:ascii="Times New Roman" w:eastAsia="Times New Roman" w:hAnsi="Times New Roman" w:cs="Times New Roman"/>
          <w:color w:val="000000" w:themeColor="text1"/>
          <w:sz w:val="22"/>
          <w:szCs w:val="22"/>
          <w:rPrChange w:id="13350" w:author="Chen Liao" w:date="2021-06-01T21:13:00Z">
            <w:rPr>
              <w:rFonts w:ascii="Times New Roman" w:eastAsia="Times New Roman" w:hAnsi="Times New Roman" w:cs="Times New Roman"/>
              <w:color w:val="000000"/>
              <w:sz w:val="22"/>
              <w:szCs w:val="22"/>
            </w:rPr>
          </w:rPrChange>
        </w:rPr>
        <w:t>transform all high-dimensional</w:t>
      </w:r>
      <w:r w:rsidR="000660EF" w:rsidRPr="00BE70D2">
        <w:rPr>
          <w:rFonts w:ascii="Times New Roman" w:eastAsia="Times New Roman" w:hAnsi="Times New Roman" w:cs="Times New Roman"/>
          <w:color w:val="000000" w:themeColor="text1"/>
          <w:sz w:val="22"/>
          <w:szCs w:val="22"/>
          <w:rPrChange w:id="13351" w:author="Chen Liao" w:date="2021-06-01T21:13:00Z">
            <w:rPr>
              <w:rFonts w:ascii="Times New Roman" w:eastAsia="Times New Roman" w:hAnsi="Times New Roman" w:cs="Times New Roman"/>
              <w:color w:val="000000"/>
              <w:sz w:val="22"/>
              <w:szCs w:val="22"/>
            </w:rPr>
          </w:rPrChange>
        </w:rPr>
        <w:t xml:space="preserve"> time series data from both intervention (inulin and resistant starch) and control group </w:t>
      </w:r>
      <w:r w:rsidR="000A1733" w:rsidRPr="00BE70D2">
        <w:rPr>
          <w:rFonts w:ascii="Times New Roman" w:eastAsia="Times New Roman" w:hAnsi="Times New Roman" w:cs="Times New Roman"/>
          <w:color w:val="000000" w:themeColor="text1"/>
          <w:sz w:val="22"/>
          <w:szCs w:val="22"/>
          <w:rPrChange w:id="13352" w:author="Chen Liao" w:date="2021-06-01T21:13:00Z">
            <w:rPr>
              <w:rFonts w:ascii="Times New Roman" w:eastAsia="Times New Roman" w:hAnsi="Times New Roman" w:cs="Times New Roman"/>
              <w:color w:val="000000"/>
              <w:sz w:val="22"/>
              <w:szCs w:val="22"/>
            </w:rPr>
          </w:rPrChange>
        </w:rPr>
        <w:t xml:space="preserve">into </w:t>
      </w:r>
      <w:r w:rsidR="008008E4" w:rsidRPr="00BE70D2">
        <w:rPr>
          <w:rFonts w:ascii="Times New Roman" w:eastAsia="Times New Roman" w:hAnsi="Times New Roman" w:cs="Times New Roman"/>
          <w:color w:val="000000" w:themeColor="text1"/>
          <w:sz w:val="22"/>
          <w:szCs w:val="22"/>
          <w:rPrChange w:id="13353" w:author="Chen Liao" w:date="2021-06-01T21:13:00Z">
            <w:rPr>
              <w:rFonts w:ascii="Times New Roman" w:eastAsia="Times New Roman" w:hAnsi="Times New Roman" w:cs="Times New Roman"/>
              <w:color w:val="000000"/>
              <w:sz w:val="22"/>
              <w:szCs w:val="22"/>
            </w:rPr>
          </w:rPrChange>
        </w:rPr>
        <w:t>two</w:t>
      </w:r>
      <w:r w:rsidR="000A1733" w:rsidRPr="00BE70D2">
        <w:rPr>
          <w:rFonts w:ascii="Times New Roman" w:eastAsia="Times New Roman" w:hAnsi="Times New Roman" w:cs="Times New Roman"/>
          <w:color w:val="000000" w:themeColor="text1"/>
          <w:sz w:val="22"/>
          <w:szCs w:val="22"/>
          <w:rPrChange w:id="13354" w:author="Chen Liao" w:date="2021-06-01T21:13:00Z">
            <w:rPr>
              <w:rFonts w:ascii="Times New Roman" w:eastAsia="Times New Roman" w:hAnsi="Times New Roman" w:cs="Times New Roman"/>
              <w:color w:val="000000"/>
              <w:sz w:val="22"/>
              <w:szCs w:val="22"/>
            </w:rPr>
          </w:rPrChange>
        </w:rPr>
        <w:t xml:space="preserve">-dimensional space. We </w:t>
      </w:r>
      <w:r w:rsidR="008008E4" w:rsidRPr="00BE70D2">
        <w:rPr>
          <w:rFonts w:ascii="Times New Roman" w:eastAsia="Times New Roman" w:hAnsi="Times New Roman" w:cs="Times New Roman"/>
          <w:color w:val="000000" w:themeColor="text1"/>
          <w:sz w:val="22"/>
          <w:szCs w:val="22"/>
          <w:rPrChange w:id="13355" w:author="Chen Liao" w:date="2021-06-01T21:13:00Z">
            <w:rPr>
              <w:rFonts w:ascii="Times New Roman" w:eastAsia="Times New Roman" w:hAnsi="Times New Roman" w:cs="Times New Roman"/>
              <w:color w:val="000000"/>
              <w:sz w:val="22"/>
              <w:szCs w:val="22"/>
            </w:rPr>
          </w:rPrChange>
        </w:rPr>
        <w:t xml:space="preserve">chose </w:t>
      </w:r>
      <w:r w:rsidR="000E27A0" w:rsidRPr="00BE70D2">
        <w:rPr>
          <w:rFonts w:ascii="Times New Roman" w:eastAsia="Times New Roman" w:hAnsi="Times New Roman" w:cs="Times New Roman"/>
          <w:color w:val="000000" w:themeColor="text1"/>
          <w:sz w:val="22"/>
          <w:szCs w:val="22"/>
          <w:rPrChange w:id="13356" w:author="Chen Liao" w:date="2021-06-01T21:13:00Z">
            <w:rPr>
              <w:rFonts w:ascii="Times New Roman" w:eastAsia="Times New Roman" w:hAnsi="Times New Roman" w:cs="Times New Roman"/>
              <w:color w:val="000000"/>
              <w:sz w:val="22"/>
              <w:szCs w:val="22"/>
            </w:rPr>
          </w:rPrChange>
        </w:rPr>
        <w:t>two factors</w:t>
      </w:r>
      <w:r w:rsidR="000A1733" w:rsidRPr="00BE70D2">
        <w:rPr>
          <w:rFonts w:ascii="Times New Roman" w:eastAsia="Times New Roman" w:hAnsi="Times New Roman" w:cs="Times New Roman"/>
          <w:color w:val="000000" w:themeColor="text1"/>
          <w:sz w:val="22"/>
          <w:szCs w:val="22"/>
          <w:rPrChange w:id="13357" w:author="Chen Liao" w:date="2021-06-01T21:13:00Z">
            <w:rPr>
              <w:rFonts w:ascii="Times New Roman" w:eastAsia="Times New Roman" w:hAnsi="Times New Roman" w:cs="Times New Roman"/>
              <w:color w:val="000000"/>
              <w:sz w:val="22"/>
              <w:szCs w:val="22"/>
            </w:rPr>
          </w:rPrChange>
        </w:rPr>
        <w:t xml:space="preserve"> </w:t>
      </w:r>
      <w:r w:rsidR="000E27A0" w:rsidRPr="00BE70D2">
        <w:rPr>
          <w:rFonts w:ascii="Times New Roman" w:eastAsia="Times New Roman" w:hAnsi="Times New Roman" w:cs="Times New Roman"/>
          <w:color w:val="000000" w:themeColor="text1"/>
          <w:sz w:val="22"/>
          <w:szCs w:val="22"/>
          <w:rPrChange w:id="13358" w:author="Chen Liao" w:date="2021-06-01T21:13:00Z">
            <w:rPr>
              <w:rFonts w:ascii="Times New Roman" w:eastAsia="Times New Roman" w:hAnsi="Times New Roman" w:cs="Times New Roman"/>
              <w:color w:val="000000"/>
              <w:sz w:val="22"/>
              <w:szCs w:val="22"/>
            </w:rPr>
          </w:rPrChange>
        </w:rPr>
        <w:t>because</w:t>
      </w:r>
      <w:r w:rsidR="000A1733" w:rsidRPr="00BE70D2">
        <w:rPr>
          <w:rFonts w:ascii="Times New Roman" w:eastAsia="Times New Roman" w:hAnsi="Times New Roman" w:cs="Times New Roman"/>
          <w:color w:val="000000" w:themeColor="text1"/>
          <w:sz w:val="22"/>
          <w:szCs w:val="22"/>
          <w:rPrChange w:id="13359" w:author="Chen Liao" w:date="2021-06-01T21:13:00Z">
            <w:rPr>
              <w:rFonts w:ascii="Times New Roman" w:eastAsia="Times New Roman" w:hAnsi="Times New Roman" w:cs="Times New Roman"/>
              <w:color w:val="000000"/>
              <w:sz w:val="22"/>
              <w:szCs w:val="22"/>
            </w:rPr>
          </w:rPrChange>
        </w:rPr>
        <w:t xml:space="preserve"> (1) reconstructed time series from </w:t>
      </w:r>
      <w:r w:rsidR="00B73531" w:rsidRPr="00BE70D2">
        <w:rPr>
          <w:rFonts w:ascii="Times New Roman" w:eastAsia="Times New Roman" w:hAnsi="Times New Roman" w:cs="Times New Roman"/>
          <w:color w:val="000000" w:themeColor="text1"/>
          <w:sz w:val="22"/>
          <w:szCs w:val="22"/>
          <w:rPrChange w:id="13360" w:author="Chen Liao" w:date="2021-06-01T21:13:00Z">
            <w:rPr>
              <w:rFonts w:ascii="Times New Roman" w:eastAsia="Times New Roman" w:hAnsi="Times New Roman" w:cs="Times New Roman"/>
              <w:color w:val="000000"/>
              <w:sz w:val="22"/>
              <w:szCs w:val="22"/>
            </w:rPr>
          </w:rPrChange>
        </w:rPr>
        <w:t xml:space="preserve">the </w:t>
      </w:r>
      <w:r w:rsidR="008008E4" w:rsidRPr="00BE70D2">
        <w:rPr>
          <w:rFonts w:ascii="Times New Roman" w:eastAsia="Times New Roman" w:hAnsi="Times New Roman" w:cs="Times New Roman"/>
          <w:color w:val="000000" w:themeColor="text1"/>
          <w:sz w:val="22"/>
          <w:szCs w:val="22"/>
          <w:rPrChange w:id="13361" w:author="Chen Liao" w:date="2021-06-01T21:13:00Z">
            <w:rPr>
              <w:rFonts w:ascii="Times New Roman" w:eastAsia="Times New Roman" w:hAnsi="Times New Roman" w:cs="Times New Roman"/>
              <w:color w:val="000000"/>
              <w:sz w:val="22"/>
              <w:szCs w:val="22"/>
            </w:rPr>
          </w:rPrChange>
        </w:rPr>
        <w:t>t</w:t>
      </w:r>
      <w:r w:rsidR="000A1733" w:rsidRPr="00BE70D2">
        <w:rPr>
          <w:rFonts w:ascii="Times New Roman" w:eastAsia="Times New Roman" w:hAnsi="Times New Roman" w:cs="Times New Roman"/>
          <w:color w:val="000000" w:themeColor="text1"/>
          <w:sz w:val="22"/>
          <w:szCs w:val="22"/>
          <w:rPrChange w:id="13362" w:author="Chen Liao" w:date="2021-06-01T21:13:00Z">
            <w:rPr>
              <w:rFonts w:ascii="Times New Roman" w:eastAsia="Times New Roman" w:hAnsi="Times New Roman" w:cs="Times New Roman"/>
              <w:color w:val="000000"/>
              <w:sz w:val="22"/>
              <w:szCs w:val="22"/>
            </w:rPr>
          </w:rPrChange>
        </w:rPr>
        <w:t xml:space="preserve">wo </w:t>
      </w:r>
      <w:r w:rsidR="00B73531" w:rsidRPr="00BE70D2">
        <w:rPr>
          <w:rFonts w:ascii="Times New Roman" w:eastAsia="Times New Roman" w:hAnsi="Times New Roman" w:cs="Times New Roman"/>
          <w:color w:val="000000" w:themeColor="text1"/>
          <w:sz w:val="22"/>
          <w:szCs w:val="22"/>
          <w:rPrChange w:id="13363" w:author="Chen Liao" w:date="2021-06-01T21:13:00Z">
            <w:rPr>
              <w:rFonts w:ascii="Times New Roman" w:eastAsia="Times New Roman" w:hAnsi="Times New Roman" w:cs="Times New Roman"/>
              <w:color w:val="000000"/>
              <w:sz w:val="22"/>
              <w:szCs w:val="22"/>
            </w:rPr>
          </w:rPrChange>
        </w:rPr>
        <w:t>latent factors</w:t>
      </w:r>
      <w:r w:rsidR="000A1733" w:rsidRPr="00BE70D2">
        <w:rPr>
          <w:rFonts w:ascii="Times New Roman" w:eastAsia="Times New Roman" w:hAnsi="Times New Roman" w:cs="Times New Roman"/>
          <w:color w:val="000000" w:themeColor="text1"/>
          <w:sz w:val="22"/>
          <w:szCs w:val="22"/>
          <w:rPrChange w:id="13364" w:author="Chen Liao" w:date="2021-06-01T21:13:00Z">
            <w:rPr>
              <w:rFonts w:ascii="Times New Roman" w:eastAsia="Times New Roman" w:hAnsi="Times New Roman" w:cs="Times New Roman"/>
              <w:color w:val="000000"/>
              <w:sz w:val="22"/>
              <w:szCs w:val="22"/>
            </w:rPr>
          </w:rPrChange>
        </w:rPr>
        <w:t xml:space="preserve"> preserve the quantitative trends of </w:t>
      </w:r>
      <w:r w:rsidR="008008E4" w:rsidRPr="00BE70D2">
        <w:rPr>
          <w:rFonts w:ascii="Times New Roman" w:eastAsia="Times New Roman" w:hAnsi="Times New Roman" w:cs="Times New Roman"/>
          <w:color w:val="000000" w:themeColor="text1"/>
          <w:sz w:val="22"/>
          <w:szCs w:val="22"/>
          <w:rPrChange w:id="13365" w:author="Chen Liao" w:date="2021-06-01T21:13:00Z">
            <w:rPr>
              <w:rFonts w:ascii="Times New Roman" w:eastAsia="Times New Roman" w:hAnsi="Times New Roman" w:cs="Times New Roman"/>
              <w:color w:val="000000"/>
              <w:sz w:val="22"/>
              <w:szCs w:val="22"/>
            </w:rPr>
          </w:rPrChange>
        </w:rPr>
        <w:t>the untransformed time series</w:t>
      </w:r>
      <w:r w:rsidR="005536F1" w:rsidRPr="00BE70D2">
        <w:rPr>
          <w:rFonts w:ascii="Times New Roman" w:eastAsia="Times New Roman" w:hAnsi="Times New Roman" w:cs="Times New Roman"/>
          <w:color w:val="000000" w:themeColor="text1"/>
          <w:sz w:val="22"/>
          <w:szCs w:val="22"/>
          <w:rPrChange w:id="13366" w:author="Chen Liao" w:date="2021-06-01T21:13:00Z">
            <w:rPr>
              <w:rFonts w:ascii="Times New Roman" w:eastAsia="Times New Roman" w:hAnsi="Times New Roman" w:cs="Times New Roman"/>
              <w:color w:val="000000"/>
              <w:sz w:val="22"/>
              <w:szCs w:val="22"/>
            </w:rPr>
          </w:rPrChange>
        </w:rPr>
        <w:t xml:space="preserve"> sufficiently well</w:t>
      </w:r>
      <w:del w:id="13367" w:author="Chen Liao" w:date="2021-06-02T03:43:00Z">
        <w:r w:rsidR="00B73531" w:rsidRPr="00BE70D2" w:rsidDel="007F7949">
          <w:rPr>
            <w:rFonts w:ascii="Times New Roman" w:eastAsia="Times New Roman" w:hAnsi="Times New Roman" w:cs="Times New Roman"/>
            <w:color w:val="000000" w:themeColor="text1"/>
            <w:sz w:val="22"/>
            <w:szCs w:val="22"/>
            <w:rPrChange w:id="13368" w:author="Chen Liao" w:date="2021-06-01T21:13:00Z">
              <w:rPr>
                <w:rFonts w:ascii="Times New Roman" w:eastAsia="Times New Roman" w:hAnsi="Times New Roman" w:cs="Times New Roman"/>
                <w:color w:val="000000"/>
                <w:sz w:val="22"/>
                <w:szCs w:val="22"/>
              </w:rPr>
            </w:rPrChange>
          </w:rPr>
          <w:delText xml:space="preserve"> (</w:delText>
        </w:r>
        <w:r w:rsidR="00B73531" w:rsidRPr="00BE70D2" w:rsidDel="007F7949">
          <w:rPr>
            <w:rFonts w:ascii="Times New Roman" w:eastAsia="Times New Roman" w:hAnsi="Times New Roman" w:cs="Times New Roman"/>
            <w:color w:val="000000" w:themeColor="text1"/>
            <w:sz w:val="22"/>
            <w:szCs w:val="22"/>
            <w:highlight w:val="yellow"/>
            <w:rPrChange w:id="13369" w:author="Chen Liao" w:date="2021-06-01T21:13:00Z">
              <w:rPr>
                <w:rFonts w:ascii="Times New Roman" w:eastAsia="Times New Roman" w:hAnsi="Times New Roman" w:cs="Times New Roman"/>
                <w:color w:val="000000"/>
                <w:sz w:val="22"/>
                <w:szCs w:val="22"/>
                <w:highlight w:val="yellow"/>
              </w:rPr>
            </w:rPrChange>
          </w:rPr>
          <w:delText>Fig. S</w:delText>
        </w:r>
        <w:r w:rsidR="00EB62F6" w:rsidRPr="00BE70D2" w:rsidDel="007F7949">
          <w:rPr>
            <w:rFonts w:ascii="Times New Roman" w:eastAsia="Times New Roman" w:hAnsi="Times New Roman" w:cs="Times New Roman"/>
            <w:color w:val="000000" w:themeColor="text1"/>
            <w:sz w:val="22"/>
            <w:szCs w:val="22"/>
            <w:highlight w:val="yellow"/>
            <w:rPrChange w:id="13370" w:author="Chen Liao" w:date="2021-06-01T21:13:00Z">
              <w:rPr>
                <w:rFonts w:ascii="Times New Roman" w:eastAsia="Times New Roman" w:hAnsi="Times New Roman" w:cs="Times New Roman"/>
                <w:color w:val="000000"/>
                <w:sz w:val="22"/>
                <w:szCs w:val="22"/>
                <w:highlight w:val="yellow"/>
              </w:rPr>
            </w:rPrChange>
          </w:rPr>
          <w:delText>17</w:delText>
        </w:r>
        <w:r w:rsidR="00B73531" w:rsidRPr="00BE70D2" w:rsidDel="007F7949">
          <w:rPr>
            <w:rFonts w:ascii="Times New Roman" w:eastAsia="Times New Roman" w:hAnsi="Times New Roman" w:cs="Times New Roman"/>
            <w:color w:val="000000" w:themeColor="text1"/>
            <w:sz w:val="22"/>
            <w:szCs w:val="22"/>
            <w:rPrChange w:id="13371" w:author="Chen Liao" w:date="2021-06-01T21:13:00Z">
              <w:rPr>
                <w:rFonts w:ascii="Times New Roman" w:eastAsia="Times New Roman" w:hAnsi="Times New Roman" w:cs="Times New Roman"/>
                <w:color w:val="000000"/>
                <w:sz w:val="22"/>
                <w:szCs w:val="22"/>
              </w:rPr>
            </w:rPrChange>
          </w:rPr>
          <w:delText>)</w:delText>
        </w:r>
      </w:del>
      <w:r w:rsidR="008008E4" w:rsidRPr="00BE70D2">
        <w:rPr>
          <w:rFonts w:ascii="Times New Roman" w:eastAsia="Times New Roman" w:hAnsi="Times New Roman" w:cs="Times New Roman"/>
          <w:color w:val="000000" w:themeColor="text1"/>
          <w:sz w:val="22"/>
          <w:szCs w:val="22"/>
          <w:rPrChange w:id="13372" w:author="Chen Liao" w:date="2021-06-01T21:13:00Z">
            <w:rPr>
              <w:rFonts w:ascii="Times New Roman" w:eastAsia="Times New Roman" w:hAnsi="Times New Roman" w:cs="Times New Roman"/>
              <w:color w:val="000000"/>
              <w:sz w:val="22"/>
              <w:szCs w:val="22"/>
            </w:rPr>
          </w:rPrChange>
        </w:rPr>
        <w:t xml:space="preserve"> and (2) two-dimensional data can be easily</w:t>
      </w:r>
      <w:r w:rsidR="000A1733" w:rsidRPr="00BE70D2">
        <w:rPr>
          <w:rFonts w:ascii="Times New Roman" w:eastAsia="Times New Roman" w:hAnsi="Times New Roman" w:cs="Times New Roman"/>
          <w:color w:val="000000" w:themeColor="text1"/>
          <w:sz w:val="22"/>
          <w:szCs w:val="22"/>
          <w:rPrChange w:id="13373" w:author="Chen Liao" w:date="2021-06-01T21:13:00Z">
            <w:rPr>
              <w:rFonts w:ascii="Times New Roman" w:eastAsia="Times New Roman" w:hAnsi="Times New Roman" w:cs="Times New Roman"/>
              <w:color w:val="000000"/>
              <w:sz w:val="22"/>
              <w:szCs w:val="22"/>
            </w:rPr>
          </w:rPrChange>
        </w:rPr>
        <w:t xml:space="preserve"> visualized. </w:t>
      </w:r>
      <w:r w:rsidR="006C2674" w:rsidRPr="00BE70D2">
        <w:rPr>
          <w:rFonts w:ascii="Times New Roman" w:eastAsia="Times New Roman" w:hAnsi="Times New Roman" w:cs="Times New Roman"/>
          <w:color w:val="000000" w:themeColor="text1"/>
          <w:sz w:val="22"/>
          <w:szCs w:val="22"/>
          <w:rPrChange w:id="13374" w:author="Chen Liao" w:date="2021-06-01T21:13:00Z">
            <w:rPr>
              <w:rFonts w:ascii="Times New Roman" w:eastAsia="Times New Roman" w:hAnsi="Times New Roman" w:cs="Times New Roman"/>
              <w:color w:val="000000"/>
              <w:sz w:val="22"/>
              <w:szCs w:val="22"/>
            </w:rPr>
          </w:rPrChange>
        </w:rPr>
        <w:t>Suppose the reduced representation for the intervention group and control group are</w:t>
      </w:r>
      <w:r w:rsidR="00FF142B" w:rsidRPr="00BE70D2">
        <w:rPr>
          <w:rFonts w:ascii="Times New Roman" w:eastAsia="Times New Roman" w:hAnsi="Times New Roman" w:cs="Times New Roman"/>
          <w:color w:val="000000" w:themeColor="text1"/>
          <w:sz w:val="22"/>
          <w:szCs w:val="22"/>
          <w:rPrChange w:id="13375" w:author="Chen Liao" w:date="2021-06-01T21:13:00Z">
            <w:rPr>
              <w:rFonts w:ascii="Times New Roman" w:eastAsia="Times New Roman" w:hAnsi="Times New Roman" w:cs="Times New Roman"/>
              <w:color w:val="000000"/>
              <w:sz w:val="22"/>
              <w:szCs w:val="22"/>
            </w:rPr>
          </w:rPrChange>
        </w:rPr>
        <w:t xml:space="preserve"> vectors</w:t>
      </w:r>
      <w:r w:rsidR="006C2674" w:rsidRPr="00BE70D2">
        <w:rPr>
          <w:rFonts w:ascii="Times New Roman" w:eastAsia="Times New Roman" w:hAnsi="Times New Roman" w:cs="Times New Roman"/>
          <w:color w:val="000000" w:themeColor="text1"/>
          <w:sz w:val="22"/>
          <w:szCs w:val="22"/>
          <w:rPrChange w:id="13376" w:author="Chen Liao" w:date="2021-06-01T21:13:00Z">
            <w:rPr>
              <w:rFonts w:ascii="Times New Roman" w:eastAsia="Times New Roman" w:hAnsi="Times New Roman" w:cs="Times New Roman"/>
              <w:color w:val="000000"/>
              <w:sz w:val="22"/>
              <w:szCs w:val="22"/>
            </w:rPr>
          </w:rPrChange>
        </w:rPr>
        <w:t xml:space="preserve"> </w:t>
      </w:r>
      <m:oMath>
        <m:d>
          <m:dPr>
            <m:begChr m:val="{"/>
            <m:endChr m:val="}"/>
            <m:ctrlPr>
              <w:rPr>
                <w:rFonts w:ascii="Cambria Math" w:eastAsia="Times New Roman" w:hAnsi="Cambria Math" w:cs="Times New Roman"/>
                <w:i/>
                <w:color w:val="000000" w:themeColor="text1"/>
                <w:sz w:val="22"/>
                <w:szCs w:val="22"/>
                <w:rPrChange w:id="13377" w:author="Chen Liao" w:date="2021-06-01T21:13:00Z">
                  <w:rPr>
                    <w:rFonts w:ascii="Cambria Math" w:eastAsia="Times New Roman" w:hAnsi="Cambria Math" w:cs="Times New Roman"/>
                    <w:i/>
                    <w:color w:val="000000" w:themeColor="text1"/>
                    <w:sz w:val="22"/>
                    <w:szCs w:val="22"/>
                  </w:rPr>
                </w:rPrChange>
              </w:rPr>
            </m:ctrlPr>
          </m:dPr>
          <m:e>
            <m:d>
              <m:dPr>
                <m:ctrlPr>
                  <w:rPr>
                    <w:rFonts w:ascii="Cambria Math" w:eastAsia="Times New Roman" w:hAnsi="Cambria Math" w:cs="Times New Roman"/>
                    <w:i/>
                    <w:color w:val="000000" w:themeColor="text1"/>
                    <w:sz w:val="22"/>
                    <w:szCs w:val="22"/>
                    <w:rPrChange w:id="13378" w:author="Chen Liao" w:date="2021-06-01T21:13:00Z">
                      <w:rPr>
                        <w:rFonts w:ascii="Cambria Math" w:eastAsia="Times New Roman" w:hAnsi="Cambria Math" w:cs="Times New Roman"/>
                        <w:i/>
                        <w:color w:val="000000" w:themeColor="text1"/>
                        <w:sz w:val="22"/>
                        <w:szCs w:val="22"/>
                      </w:rPr>
                    </w:rPrChange>
                  </w:rPr>
                </m:ctrlPr>
              </m:dPr>
              <m:e>
                <m:sSub>
                  <m:sSubPr>
                    <m:ctrlPr>
                      <w:rPr>
                        <w:rFonts w:ascii="Cambria Math" w:eastAsia="Times New Roman" w:hAnsi="Cambria Math" w:cs="Times New Roman"/>
                        <w:i/>
                        <w:color w:val="000000" w:themeColor="text1"/>
                        <w:sz w:val="22"/>
                        <w:szCs w:val="22"/>
                        <w:rPrChange w:id="13379" w:author="Chen Liao" w:date="2021-06-01T21:13:00Z">
                          <w:rPr>
                            <w:rFonts w:ascii="Cambria Math" w:eastAsia="Times New Roman" w:hAnsi="Cambria Math" w:cs="Times New Roman"/>
                            <w:i/>
                            <w:color w:val="000000" w:themeColor="text1"/>
                            <w:sz w:val="22"/>
                            <w:szCs w:val="22"/>
                          </w:rPr>
                        </w:rPrChange>
                      </w:rPr>
                    </m:ctrlPr>
                  </m:sSubPr>
                  <m:e>
                    <m:r>
                      <w:rPr>
                        <w:rFonts w:ascii="Cambria Math" w:eastAsia="Times New Roman" w:hAnsi="Cambria Math" w:cs="Times New Roman"/>
                        <w:color w:val="000000" w:themeColor="text1"/>
                        <w:sz w:val="22"/>
                        <w:szCs w:val="22"/>
                        <w:rPrChange w:id="13380" w:author="Chen Liao" w:date="2021-06-01T21:13:00Z">
                          <w:rPr>
                            <w:rFonts w:ascii="Cambria Math" w:eastAsia="Times New Roman" w:hAnsi="Cambria Math" w:cs="Times New Roman"/>
                            <w:color w:val="000000"/>
                            <w:sz w:val="22"/>
                            <w:szCs w:val="22"/>
                          </w:rPr>
                        </w:rPrChange>
                      </w:rPr>
                      <m:t>x</m:t>
                    </m:r>
                  </m:e>
                  <m:sub>
                    <m:r>
                      <w:rPr>
                        <w:rFonts w:ascii="Cambria Math" w:eastAsia="Times New Roman" w:hAnsi="Cambria Math" w:cs="Times New Roman"/>
                        <w:color w:val="000000" w:themeColor="text1"/>
                        <w:sz w:val="22"/>
                        <w:szCs w:val="22"/>
                        <w:rPrChange w:id="13381" w:author="Chen Liao" w:date="2021-06-01T21:13:00Z">
                          <w:rPr>
                            <w:rFonts w:ascii="Cambria Math" w:eastAsia="Times New Roman" w:hAnsi="Cambria Math" w:cs="Times New Roman"/>
                            <w:color w:val="000000"/>
                            <w:sz w:val="22"/>
                            <w:szCs w:val="22"/>
                          </w:rPr>
                        </w:rPrChange>
                      </w:rPr>
                      <m:t>v,i</m:t>
                    </m:r>
                  </m:sub>
                </m:sSub>
                <m:r>
                  <w:rPr>
                    <w:rFonts w:ascii="Cambria Math" w:eastAsia="Times New Roman" w:hAnsi="Cambria Math" w:cs="Times New Roman"/>
                    <w:color w:val="000000" w:themeColor="text1"/>
                    <w:sz w:val="22"/>
                    <w:szCs w:val="22"/>
                    <w:rPrChange w:id="13382" w:author="Chen Liao" w:date="2021-06-01T21:13:00Z">
                      <w:rPr>
                        <w:rFonts w:ascii="Cambria Math" w:eastAsia="Times New Roman" w:hAnsi="Cambria Math" w:cs="Times New Roman"/>
                        <w:color w:val="000000"/>
                        <w:sz w:val="22"/>
                        <w:szCs w:val="22"/>
                      </w:rPr>
                    </w:rPrChange>
                  </w:rPr>
                  <m:t>,</m:t>
                </m:r>
                <m:sSub>
                  <m:sSubPr>
                    <m:ctrlPr>
                      <w:rPr>
                        <w:rFonts w:ascii="Cambria Math" w:eastAsia="Times New Roman" w:hAnsi="Cambria Math" w:cs="Times New Roman"/>
                        <w:i/>
                        <w:color w:val="000000" w:themeColor="text1"/>
                        <w:sz w:val="22"/>
                        <w:szCs w:val="22"/>
                        <w:rPrChange w:id="13383" w:author="Chen Liao" w:date="2021-06-01T21:13:00Z">
                          <w:rPr>
                            <w:rFonts w:ascii="Cambria Math" w:eastAsia="Times New Roman" w:hAnsi="Cambria Math" w:cs="Times New Roman"/>
                            <w:i/>
                            <w:color w:val="000000" w:themeColor="text1"/>
                            <w:sz w:val="22"/>
                            <w:szCs w:val="22"/>
                          </w:rPr>
                        </w:rPrChange>
                      </w:rPr>
                    </m:ctrlPr>
                  </m:sSubPr>
                  <m:e>
                    <m:r>
                      <w:rPr>
                        <w:rFonts w:ascii="Cambria Math" w:eastAsia="Times New Roman" w:hAnsi="Cambria Math" w:cs="Times New Roman"/>
                        <w:color w:val="000000" w:themeColor="text1"/>
                        <w:sz w:val="22"/>
                        <w:szCs w:val="22"/>
                        <w:rPrChange w:id="13384" w:author="Chen Liao" w:date="2021-06-01T21:13:00Z">
                          <w:rPr>
                            <w:rFonts w:ascii="Cambria Math" w:eastAsia="Times New Roman" w:hAnsi="Cambria Math" w:cs="Times New Roman"/>
                            <w:color w:val="000000"/>
                            <w:sz w:val="22"/>
                            <w:szCs w:val="22"/>
                          </w:rPr>
                        </w:rPrChange>
                      </w:rPr>
                      <m:t>y</m:t>
                    </m:r>
                  </m:e>
                  <m:sub>
                    <m:r>
                      <w:rPr>
                        <w:rFonts w:ascii="Cambria Math" w:eastAsia="Times New Roman" w:hAnsi="Cambria Math" w:cs="Times New Roman"/>
                        <w:color w:val="000000" w:themeColor="text1"/>
                        <w:sz w:val="22"/>
                        <w:szCs w:val="22"/>
                        <w:rPrChange w:id="13385" w:author="Chen Liao" w:date="2021-06-01T21:13:00Z">
                          <w:rPr>
                            <w:rFonts w:ascii="Cambria Math" w:eastAsia="Times New Roman" w:hAnsi="Cambria Math" w:cs="Times New Roman"/>
                            <w:color w:val="000000"/>
                            <w:sz w:val="22"/>
                            <w:szCs w:val="22"/>
                          </w:rPr>
                        </w:rPrChange>
                      </w:rPr>
                      <m:t>v,i</m:t>
                    </m:r>
                  </m:sub>
                </m:sSub>
              </m:e>
            </m:d>
          </m:e>
        </m:d>
      </m:oMath>
      <w:r w:rsidR="00CB0126" w:rsidRPr="00BE70D2">
        <w:rPr>
          <w:rFonts w:ascii="Times New Roman" w:eastAsia="Times New Roman" w:hAnsi="Times New Roman" w:cs="Times New Roman"/>
          <w:color w:val="000000" w:themeColor="text1"/>
          <w:sz w:val="22"/>
          <w:szCs w:val="22"/>
          <w:rPrChange w:id="13386" w:author="Chen Liao" w:date="2021-06-01T21:13:00Z">
            <w:rPr>
              <w:rFonts w:ascii="Times New Roman" w:eastAsia="Times New Roman" w:hAnsi="Times New Roman" w:cs="Times New Roman"/>
              <w:color w:val="000000"/>
              <w:sz w:val="22"/>
              <w:szCs w:val="22"/>
            </w:rPr>
          </w:rPrChange>
        </w:rPr>
        <w:t xml:space="preserve"> and </w:t>
      </w:r>
      <m:oMath>
        <m:d>
          <m:dPr>
            <m:begChr m:val="{"/>
            <m:endChr m:val="}"/>
            <m:ctrlPr>
              <w:rPr>
                <w:rFonts w:ascii="Cambria Math" w:eastAsia="Times New Roman" w:hAnsi="Cambria Math" w:cs="Times New Roman"/>
                <w:i/>
                <w:color w:val="000000" w:themeColor="text1"/>
                <w:sz w:val="22"/>
                <w:szCs w:val="22"/>
                <w:rPrChange w:id="13387" w:author="Chen Liao" w:date="2021-06-01T21:13:00Z">
                  <w:rPr>
                    <w:rFonts w:ascii="Cambria Math" w:eastAsia="Times New Roman" w:hAnsi="Cambria Math" w:cs="Times New Roman"/>
                    <w:i/>
                    <w:color w:val="000000" w:themeColor="text1"/>
                    <w:sz w:val="22"/>
                    <w:szCs w:val="22"/>
                  </w:rPr>
                </w:rPrChange>
              </w:rPr>
            </m:ctrlPr>
          </m:dPr>
          <m:e>
            <m:d>
              <m:dPr>
                <m:ctrlPr>
                  <w:rPr>
                    <w:rFonts w:ascii="Cambria Math" w:eastAsia="Times New Roman" w:hAnsi="Cambria Math" w:cs="Times New Roman"/>
                    <w:i/>
                    <w:color w:val="000000" w:themeColor="text1"/>
                    <w:sz w:val="22"/>
                    <w:szCs w:val="22"/>
                    <w:rPrChange w:id="13388" w:author="Chen Liao" w:date="2021-06-01T21:13:00Z">
                      <w:rPr>
                        <w:rFonts w:ascii="Cambria Math" w:eastAsia="Times New Roman" w:hAnsi="Cambria Math" w:cs="Times New Roman"/>
                        <w:i/>
                        <w:color w:val="000000" w:themeColor="text1"/>
                        <w:sz w:val="22"/>
                        <w:szCs w:val="22"/>
                      </w:rPr>
                    </w:rPrChange>
                  </w:rPr>
                </m:ctrlPr>
              </m:dPr>
              <m:e>
                <m:sSub>
                  <m:sSubPr>
                    <m:ctrlPr>
                      <w:rPr>
                        <w:rFonts w:ascii="Cambria Math" w:eastAsia="Times New Roman" w:hAnsi="Cambria Math" w:cs="Times New Roman"/>
                        <w:i/>
                        <w:color w:val="000000" w:themeColor="text1"/>
                        <w:sz w:val="22"/>
                        <w:szCs w:val="22"/>
                        <w:rPrChange w:id="13389" w:author="Chen Liao" w:date="2021-06-01T21:13:00Z">
                          <w:rPr>
                            <w:rFonts w:ascii="Cambria Math" w:eastAsia="Times New Roman" w:hAnsi="Cambria Math" w:cs="Times New Roman"/>
                            <w:i/>
                            <w:color w:val="000000" w:themeColor="text1"/>
                            <w:sz w:val="22"/>
                            <w:szCs w:val="22"/>
                          </w:rPr>
                        </w:rPrChange>
                      </w:rPr>
                    </m:ctrlPr>
                  </m:sSubPr>
                  <m:e>
                    <m:r>
                      <w:rPr>
                        <w:rFonts w:ascii="Cambria Math" w:eastAsia="Times New Roman" w:hAnsi="Cambria Math" w:cs="Times New Roman"/>
                        <w:color w:val="000000" w:themeColor="text1"/>
                        <w:sz w:val="22"/>
                        <w:szCs w:val="22"/>
                        <w:rPrChange w:id="13390" w:author="Chen Liao" w:date="2021-06-01T21:13:00Z">
                          <w:rPr>
                            <w:rFonts w:ascii="Cambria Math" w:eastAsia="Times New Roman" w:hAnsi="Cambria Math" w:cs="Times New Roman"/>
                            <w:color w:val="000000"/>
                            <w:sz w:val="22"/>
                            <w:szCs w:val="22"/>
                          </w:rPr>
                        </w:rPrChange>
                      </w:rPr>
                      <m:t>p</m:t>
                    </m:r>
                  </m:e>
                  <m:sub>
                    <m:r>
                      <w:rPr>
                        <w:rFonts w:ascii="Cambria Math" w:eastAsia="Times New Roman" w:hAnsi="Cambria Math" w:cs="Times New Roman"/>
                        <w:color w:val="000000" w:themeColor="text1"/>
                        <w:sz w:val="22"/>
                        <w:szCs w:val="22"/>
                        <w:rPrChange w:id="13391" w:author="Chen Liao" w:date="2021-06-01T21:13:00Z">
                          <w:rPr>
                            <w:rFonts w:ascii="Cambria Math" w:eastAsia="Times New Roman" w:hAnsi="Cambria Math" w:cs="Times New Roman"/>
                            <w:color w:val="000000"/>
                            <w:sz w:val="22"/>
                            <w:szCs w:val="22"/>
                          </w:rPr>
                        </w:rPrChange>
                      </w:rPr>
                      <m:t>v,j</m:t>
                    </m:r>
                  </m:sub>
                </m:sSub>
                <m:r>
                  <w:rPr>
                    <w:rFonts w:ascii="Cambria Math" w:eastAsia="Times New Roman" w:hAnsi="Cambria Math" w:cs="Times New Roman"/>
                    <w:color w:val="000000" w:themeColor="text1"/>
                    <w:sz w:val="22"/>
                    <w:szCs w:val="22"/>
                    <w:rPrChange w:id="13392" w:author="Chen Liao" w:date="2021-06-01T21:13:00Z">
                      <w:rPr>
                        <w:rFonts w:ascii="Cambria Math" w:eastAsia="Times New Roman" w:hAnsi="Cambria Math" w:cs="Times New Roman"/>
                        <w:color w:val="000000"/>
                        <w:sz w:val="22"/>
                        <w:szCs w:val="22"/>
                      </w:rPr>
                    </w:rPrChange>
                  </w:rPr>
                  <m:t>,</m:t>
                </m:r>
                <m:sSub>
                  <m:sSubPr>
                    <m:ctrlPr>
                      <w:rPr>
                        <w:rFonts w:ascii="Cambria Math" w:eastAsia="Times New Roman" w:hAnsi="Cambria Math" w:cs="Times New Roman"/>
                        <w:i/>
                        <w:color w:val="000000" w:themeColor="text1"/>
                        <w:sz w:val="22"/>
                        <w:szCs w:val="22"/>
                        <w:rPrChange w:id="13393" w:author="Chen Liao" w:date="2021-06-01T21:13:00Z">
                          <w:rPr>
                            <w:rFonts w:ascii="Cambria Math" w:eastAsia="Times New Roman" w:hAnsi="Cambria Math" w:cs="Times New Roman"/>
                            <w:i/>
                            <w:color w:val="000000" w:themeColor="text1"/>
                            <w:sz w:val="22"/>
                            <w:szCs w:val="22"/>
                          </w:rPr>
                        </w:rPrChange>
                      </w:rPr>
                    </m:ctrlPr>
                  </m:sSubPr>
                  <m:e>
                    <m:r>
                      <w:rPr>
                        <w:rFonts w:ascii="Cambria Math" w:eastAsia="Times New Roman" w:hAnsi="Cambria Math" w:cs="Times New Roman"/>
                        <w:color w:val="000000" w:themeColor="text1"/>
                        <w:sz w:val="22"/>
                        <w:szCs w:val="22"/>
                        <w:rPrChange w:id="13394" w:author="Chen Liao" w:date="2021-06-01T21:13:00Z">
                          <w:rPr>
                            <w:rFonts w:ascii="Cambria Math" w:eastAsia="Times New Roman" w:hAnsi="Cambria Math" w:cs="Times New Roman"/>
                            <w:color w:val="000000"/>
                            <w:sz w:val="22"/>
                            <w:szCs w:val="22"/>
                          </w:rPr>
                        </w:rPrChange>
                      </w:rPr>
                      <m:t>q</m:t>
                    </m:r>
                  </m:e>
                  <m:sub>
                    <m:r>
                      <w:rPr>
                        <w:rFonts w:ascii="Cambria Math" w:eastAsia="Times New Roman" w:hAnsi="Cambria Math" w:cs="Times New Roman"/>
                        <w:color w:val="000000" w:themeColor="text1"/>
                        <w:sz w:val="22"/>
                        <w:szCs w:val="22"/>
                        <w:rPrChange w:id="13395" w:author="Chen Liao" w:date="2021-06-01T21:13:00Z">
                          <w:rPr>
                            <w:rFonts w:ascii="Cambria Math" w:eastAsia="Times New Roman" w:hAnsi="Cambria Math" w:cs="Times New Roman"/>
                            <w:color w:val="000000"/>
                            <w:sz w:val="22"/>
                            <w:szCs w:val="22"/>
                          </w:rPr>
                        </w:rPrChange>
                      </w:rPr>
                      <m:t>v,j</m:t>
                    </m:r>
                  </m:sub>
                </m:sSub>
              </m:e>
            </m:d>
          </m:e>
        </m:d>
      </m:oMath>
      <w:r w:rsidR="00CB0126" w:rsidRPr="00BE70D2">
        <w:rPr>
          <w:rFonts w:ascii="Times New Roman" w:eastAsia="Times New Roman" w:hAnsi="Times New Roman" w:cs="Times New Roman"/>
          <w:color w:val="000000" w:themeColor="text1"/>
          <w:sz w:val="22"/>
          <w:szCs w:val="22"/>
          <w:rPrChange w:id="13396" w:author="Chen Liao" w:date="2021-06-01T21:13:00Z">
            <w:rPr>
              <w:rFonts w:ascii="Times New Roman" w:eastAsia="Times New Roman" w:hAnsi="Times New Roman" w:cs="Times New Roman"/>
              <w:color w:val="000000"/>
              <w:sz w:val="22"/>
              <w:szCs w:val="22"/>
            </w:rPr>
          </w:rPrChange>
        </w:rPr>
        <w:t xml:space="preserve"> respectively, where </w:t>
      </w:r>
      <m:oMath>
        <m:r>
          <w:rPr>
            <w:rFonts w:ascii="Cambria Math" w:eastAsia="Times New Roman" w:hAnsi="Cambria Math" w:cs="Times New Roman"/>
            <w:color w:val="000000" w:themeColor="text1"/>
            <w:sz w:val="22"/>
            <w:szCs w:val="22"/>
            <w:rPrChange w:id="13397" w:author="Chen Liao" w:date="2021-06-01T21:13:00Z">
              <w:rPr>
                <w:rFonts w:ascii="Cambria Math" w:eastAsia="Times New Roman" w:hAnsi="Cambria Math" w:cs="Times New Roman"/>
                <w:color w:val="000000"/>
                <w:sz w:val="22"/>
                <w:szCs w:val="22"/>
              </w:rPr>
            </w:rPrChange>
          </w:rPr>
          <m:t>v</m:t>
        </m:r>
      </m:oMath>
      <w:r w:rsidR="00CB0126" w:rsidRPr="00BE70D2">
        <w:rPr>
          <w:rFonts w:ascii="Times New Roman" w:eastAsia="Times New Roman" w:hAnsi="Times New Roman" w:cs="Times New Roman"/>
          <w:color w:val="000000" w:themeColor="text1"/>
          <w:sz w:val="22"/>
          <w:szCs w:val="22"/>
          <w:rPrChange w:id="13398" w:author="Chen Liao" w:date="2021-06-01T21:13:00Z">
            <w:rPr>
              <w:rFonts w:ascii="Times New Roman" w:eastAsia="Times New Roman" w:hAnsi="Times New Roman" w:cs="Times New Roman"/>
              <w:color w:val="000000"/>
              <w:sz w:val="22"/>
              <w:szCs w:val="22"/>
            </w:rPr>
          </w:rPrChange>
        </w:rPr>
        <w:t xml:space="preserve"> </w:t>
      </w:r>
      <w:r w:rsidR="00850438" w:rsidRPr="00BE70D2">
        <w:rPr>
          <w:rFonts w:ascii="Times New Roman" w:eastAsia="Times New Roman" w:hAnsi="Times New Roman" w:cs="Times New Roman"/>
          <w:color w:val="000000" w:themeColor="text1"/>
          <w:sz w:val="22"/>
          <w:szCs w:val="22"/>
          <w:rPrChange w:id="13399" w:author="Chen Liao" w:date="2021-06-01T21:13:00Z">
            <w:rPr>
              <w:rFonts w:ascii="Times New Roman" w:eastAsia="Times New Roman" w:hAnsi="Times New Roman" w:cs="Times New Roman"/>
              <w:color w:val="000000"/>
              <w:sz w:val="22"/>
              <w:szCs w:val="22"/>
            </w:rPr>
          </w:rPrChange>
        </w:rPr>
        <w:t>(</w:t>
      </w:r>
      <m:oMath>
        <m:r>
          <w:rPr>
            <w:rFonts w:ascii="Cambria Math" w:eastAsia="Times New Roman" w:hAnsi="Cambria Math" w:cs="Times New Roman"/>
            <w:color w:val="000000" w:themeColor="text1"/>
            <w:sz w:val="22"/>
            <w:szCs w:val="22"/>
            <w:rPrChange w:id="13400" w:author="Chen Liao" w:date="2021-06-01T21:13:00Z">
              <w:rPr>
                <w:rFonts w:ascii="Cambria Math" w:eastAsia="Times New Roman" w:hAnsi="Cambria Math" w:cs="Times New Roman"/>
                <w:color w:val="000000"/>
                <w:sz w:val="22"/>
                <w:szCs w:val="22"/>
              </w:rPr>
            </w:rPrChange>
          </w:rPr>
          <m:t>v=1,2,…,V</m:t>
        </m:r>
      </m:oMath>
      <w:r w:rsidR="00850438" w:rsidRPr="00BE70D2">
        <w:rPr>
          <w:rFonts w:ascii="Times New Roman" w:eastAsia="Times New Roman" w:hAnsi="Times New Roman" w:cs="Times New Roman"/>
          <w:color w:val="000000" w:themeColor="text1"/>
          <w:sz w:val="22"/>
          <w:szCs w:val="22"/>
          <w:rPrChange w:id="13401" w:author="Chen Liao" w:date="2021-06-01T21:13:00Z">
            <w:rPr>
              <w:rFonts w:ascii="Times New Roman" w:eastAsia="Times New Roman" w:hAnsi="Times New Roman" w:cs="Times New Roman"/>
              <w:color w:val="000000"/>
              <w:sz w:val="22"/>
              <w:szCs w:val="22"/>
            </w:rPr>
          </w:rPrChange>
        </w:rPr>
        <w:t xml:space="preserve">) </w:t>
      </w:r>
      <w:r w:rsidR="00CB0126" w:rsidRPr="00BE70D2">
        <w:rPr>
          <w:rFonts w:ascii="Times New Roman" w:eastAsia="Times New Roman" w:hAnsi="Times New Roman" w:cs="Times New Roman"/>
          <w:color w:val="000000" w:themeColor="text1"/>
          <w:sz w:val="22"/>
          <w:szCs w:val="22"/>
          <w:rPrChange w:id="13402" w:author="Chen Liao" w:date="2021-06-01T21:13:00Z">
            <w:rPr>
              <w:rFonts w:ascii="Times New Roman" w:eastAsia="Times New Roman" w:hAnsi="Times New Roman" w:cs="Times New Roman"/>
              <w:color w:val="000000"/>
              <w:sz w:val="22"/>
              <w:szCs w:val="22"/>
            </w:rPr>
          </w:rPrChange>
        </w:rPr>
        <w:t xml:space="preserve">refers to the index of vendor and </w:t>
      </w:r>
      <m:oMath>
        <m:r>
          <w:rPr>
            <w:rFonts w:ascii="Cambria Math" w:eastAsia="Times New Roman" w:hAnsi="Cambria Math" w:cs="Times New Roman"/>
            <w:color w:val="000000" w:themeColor="text1"/>
            <w:sz w:val="22"/>
            <w:szCs w:val="22"/>
            <w:rPrChange w:id="13403" w:author="Chen Liao" w:date="2021-06-01T21:13:00Z">
              <w:rPr>
                <w:rFonts w:ascii="Cambria Math" w:eastAsia="Times New Roman" w:hAnsi="Cambria Math" w:cs="Times New Roman"/>
                <w:color w:val="000000"/>
                <w:sz w:val="22"/>
                <w:szCs w:val="22"/>
              </w:rPr>
            </w:rPrChange>
          </w:rPr>
          <m:t>i,j</m:t>
        </m:r>
      </m:oMath>
      <w:r w:rsidR="00CB0126" w:rsidRPr="00BE70D2">
        <w:rPr>
          <w:rFonts w:ascii="Times New Roman" w:eastAsia="Times New Roman" w:hAnsi="Times New Roman" w:cs="Times New Roman"/>
          <w:color w:val="000000" w:themeColor="text1"/>
          <w:sz w:val="22"/>
          <w:szCs w:val="22"/>
          <w:rPrChange w:id="13404" w:author="Chen Liao" w:date="2021-06-01T21:13:00Z">
            <w:rPr>
              <w:rFonts w:ascii="Times New Roman" w:eastAsia="Times New Roman" w:hAnsi="Times New Roman" w:cs="Times New Roman"/>
              <w:color w:val="000000"/>
              <w:sz w:val="22"/>
              <w:szCs w:val="22"/>
            </w:rPr>
          </w:rPrChange>
        </w:rPr>
        <w:t xml:space="preserve"> </w:t>
      </w:r>
      <w:r w:rsidR="00CA0F4A" w:rsidRPr="00BE70D2">
        <w:rPr>
          <w:rFonts w:ascii="Times New Roman" w:eastAsia="Times New Roman" w:hAnsi="Times New Roman" w:cs="Times New Roman"/>
          <w:color w:val="000000" w:themeColor="text1"/>
          <w:sz w:val="22"/>
          <w:szCs w:val="22"/>
          <w:rPrChange w:id="13405" w:author="Chen Liao" w:date="2021-06-01T21:13:00Z">
            <w:rPr>
              <w:rFonts w:ascii="Times New Roman" w:eastAsia="Times New Roman" w:hAnsi="Times New Roman" w:cs="Times New Roman"/>
              <w:color w:val="000000"/>
              <w:sz w:val="22"/>
              <w:szCs w:val="22"/>
            </w:rPr>
          </w:rPrChange>
        </w:rPr>
        <w:t>(</w:t>
      </w:r>
      <m:oMath>
        <m:r>
          <w:rPr>
            <w:rFonts w:ascii="Cambria Math" w:eastAsia="Times New Roman" w:hAnsi="Cambria Math" w:cs="Times New Roman"/>
            <w:color w:val="000000" w:themeColor="text1"/>
            <w:sz w:val="22"/>
            <w:szCs w:val="22"/>
            <w:rPrChange w:id="13406" w:author="Chen Liao" w:date="2021-06-01T21:13:00Z">
              <w:rPr>
                <w:rFonts w:ascii="Cambria Math" w:eastAsia="Times New Roman" w:hAnsi="Cambria Math" w:cs="Times New Roman"/>
                <w:color w:val="000000"/>
                <w:sz w:val="22"/>
                <w:szCs w:val="22"/>
              </w:rPr>
            </w:rPrChange>
          </w:rPr>
          <m:t>i=1,2,…,M</m:t>
        </m:r>
      </m:oMath>
      <w:r w:rsidR="00BB13C8" w:rsidRPr="00BE70D2">
        <w:rPr>
          <w:rFonts w:ascii="Times New Roman" w:eastAsia="Times New Roman" w:hAnsi="Times New Roman" w:cs="Times New Roman"/>
          <w:color w:val="000000" w:themeColor="text1"/>
          <w:sz w:val="22"/>
          <w:szCs w:val="22"/>
          <w:rPrChange w:id="13407" w:author="Chen Liao" w:date="2021-06-01T21:13:00Z">
            <w:rPr>
              <w:rFonts w:ascii="Times New Roman" w:eastAsia="Times New Roman" w:hAnsi="Times New Roman" w:cs="Times New Roman"/>
              <w:color w:val="000000"/>
              <w:sz w:val="22"/>
              <w:szCs w:val="22"/>
            </w:rPr>
          </w:rPrChange>
        </w:rPr>
        <w:t xml:space="preserve"> and</w:t>
      </w:r>
      <w:r w:rsidR="00CA0F4A" w:rsidRPr="00BE70D2">
        <w:rPr>
          <w:rFonts w:ascii="Times New Roman" w:eastAsia="Times New Roman" w:hAnsi="Times New Roman" w:cs="Times New Roman"/>
          <w:color w:val="000000" w:themeColor="text1"/>
          <w:sz w:val="22"/>
          <w:szCs w:val="22"/>
          <w:rPrChange w:id="13408" w:author="Chen Liao" w:date="2021-06-01T21:13:00Z">
            <w:rPr>
              <w:rFonts w:ascii="Times New Roman" w:eastAsia="Times New Roman" w:hAnsi="Times New Roman" w:cs="Times New Roman"/>
              <w:color w:val="000000"/>
              <w:sz w:val="22"/>
              <w:szCs w:val="22"/>
            </w:rPr>
          </w:rPrChange>
        </w:rPr>
        <w:t xml:space="preserve"> </w:t>
      </w:r>
      <m:oMath>
        <m:r>
          <w:rPr>
            <w:rFonts w:ascii="Cambria Math" w:eastAsia="Times New Roman" w:hAnsi="Cambria Math" w:cs="Times New Roman"/>
            <w:color w:val="000000" w:themeColor="text1"/>
            <w:sz w:val="22"/>
            <w:szCs w:val="22"/>
            <w:rPrChange w:id="13409" w:author="Chen Liao" w:date="2021-06-01T21:13:00Z">
              <w:rPr>
                <w:rFonts w:ascii="Cambria Math" w:eastAsia="Times New Roman" w:hAnsi="Cambria Math" w:cs="Times New Roman"/>
                <w:color w:val="000000"/>
                <w:sz w:val="22"/>
                <w:szCs w:val="22"/>
              </w:rPr>
            </w:rPrChange>
          </w:rPr>
          <m:t>j=1,2,…,N</m:t>
        </m:r>
      </m:oMath>
      <w:r w:rsidR="00CA0F4A" w:rsidRPr="00BE70D2">
        <w:rPr>
          <w:rFonts w:ascii="Times New Roman" w:eastAsia="Times New Roman" w:hAnsi="Times New Roman" w:cs="Times New Roman"/>
          <w:color w:val="000000" w:themeColor="text1"/>
          <w:sz w:val="22"/>
          <w:szCs w:val="22"/>
          <w:rPrChange w:id="13410" w:author="Chen Liao" w:date="2021-06-01T21:13:00Z">
            <w:rPr>
              <w:rFonts w:ascii="Times New Roman" w:eastAsia="Times New Roman" w:hAnsi="Times New Roman" w:cs="Times New Roman"/>
              <w:color w:val="000000"/>
              <w:sz w:val="22"/>
              <w:szCs w:val="22"/>
            </w:rPr>
          </w:rPrChange>
        </w:rPr>
        <w:t xml:space="preserve">) </w:t>
      </w:r>
      <w:r w:rsidR="00CB0126" w:rsidRPr="00BE70D2">
        <w:rPr>
          <w:rFonts w:ascii="Times New Roman" w:eastAsia="Times New Roman" w:hAnsi="Times New Roman" w:cs="Times New Roman"/>
          <w:color w:val="000000" w:themeColor="text1"/>
          <w:sz w:val="22"/>
          <w:szCs w:val="22"/>
          <w:rPrChange w:id="13411" w:author="Chen Liao" w:date="2021-06-01T21:13:00Z">
            <w:rPr>
              <w:rFonts w:ascii="Times New Roman" w:eastAsia="Times New Roman" w:hAnsi="Times New Roman" w:cs="Times New Roman"/>
              <w:color w:val="000000"/>
              <w:sz w:val="22"/>
              <w:szCs w:val="22"/>
            </w:rPr>
          </w:rPrChange>
        </w:rPr>
        <w:t>refers to the index of m</w:t>
      </w:r>
      <w:r w:rsidR="006476C1" w:rsidRPr="00BE70D2">
        <w:rPr>
          <w:rFonts w:ascii="Times New Roman" w:eastAsia="Times New Roman" w:hAnsi="Times New Roman" w:cs="Times New Roman"/>
          <w:color w:val="000000" w:themeColor="text1"/>
          <w:sz w:val="22"/>
          <w:szCs w:val="22"/>
          <w:rPrChange w:id="13412" w:author="Chen Liao" w:date="2021-06-01T21:13:00Z">
            <w:rPr>
              <w:rFonts w:ascii="Times New Roman" w:eastAsia="Times New Roman" w:hAnsi="Times New Roman" w:cs="Times New Roman"/>
              <w:color w:val="000000"/>
              <w:sz w:val="22"/>
              <w:szCs w:val="22"/>
            </w:rPr>
          </w:rPrChange>
        </w:rPr>
        <w:t>ous</w:t>
      </w:r>
      <w:r w:rsidR="00CB0126" w:rsidRPr="00BE70D2">
        <w:rPr>
          <w:rFonts w:ascii="Times New Roman" w:eastAsia="Times New Roman" w:hAnsi="Times New Roman" w:cs="Times New Roman"/>
          <w:color w:val="000000" w:themeColor="text1"/>
          <w:sz w:val="22"/>
          <w:szCs w:val="22"/>
          <w:rPrChange w:id="13413" w:author="Chen Liao" w:date="2021-06-01T21:13:00Z">
            <w:rPr>
              <w:rFonts w:ascii="Times New Roman" w:eastAsia="Times New Roman" w:hAnsi="Times New Roman" w:cs="Times New Roman"/>
              <w:color w:val="000000"/>
              <w:sz w:val="22"/>
              <w:szCs w:val="22"/>
            </w:rPr>
          </w:rPrChange>
        </w:rPr>
        <w:t>e.</w:t>
      </w:r>
      <w:r w:rsidR="00FF142B" w:rsidRPr="00BE70D2">
        <w:rPr>
          <w:rFonts w:ascii="Times New Roman" w:eastAsia="Times New Roman" w:hAnsi="Times New Roman" w:cs="Times New Roman"/>
          <w:color w:val="000000" w:themeColor="text1"/>
          <w:sz w:val="22"/>
          <w:szCs w:val="22"/>
          <w:rPrChange w:id="13414" w:author="Chen Liao" w:date="2021-06-01T21:13:00Z">
            <w:rPr>
              <w:rFonts w:ascii="Times New Roman" w:eastAsia="Times New Roman" w:hAnsi="Times New Roman" w:cs="Times New Roman"/>
              <w:color w:val="000000"/>
              <w:sz w:val="22"/>
              <w:szCs w:val="22"/>
            </w:rPr>
          </w:rPrChange>
        </w:rPr>
        <w:t xml:space="preserve"> </w:t>
      </w:r>
      <w:r w:rsidR="00CA0F4A" w:rsidRPr="00BE70D2">
        <w:rPr>
          <w:rFonts w:ascii="Times New Roman" w:eastAsia="Times New Roman" w:hAnsi="Times New Roman" w:cs="Times New Roman"/>
          <w:color w:val="000000" w:themeColor="text1"/>
          <w:sz w:val="22"/>
          <w:szCs w:val="22"/>
          <w:rPrChange w:id="13415" w:author="Chen Liao" w:date="2021-06-01T21:13:00Z">
            <w:rPr>
              <w:rFonts w:ascii="Times New Roman" w:eastAsia="Times New Roman" w:hAnsi="Times New Roman" w:cs="Times New Roman"/>
              <w:color w:val="000000"/>
              <w:sz w:val="22"/>
              <w:szCs w:val="22"/>
            </w:rPr>
          </w:rPrChange>
        </w:rPr>
        <w:t xml:space="preserve">For each vendor </w:t>
      </w:r>
      <m:oMath>
        <m:r>
          <w:rPr>
            <w:rFonts w:ascii="Cambria Math" w:eastAsia="Times New Roman" w:hAnsi="Cambria Math" w:cs="Times New Roman"/>
            <w:color w:val="000000" w:themeColor="text1"/>
            <w:sz w:val="22"/>
            <w:szCs w:val="22"/>
            <w:rPrChange w:id="13416" w:author="Chen Liao" w:date="2021-06-01T21:13:00Z">
              <w:rPr>
                <w:rFonts w:ascii="Cambria Math" w:eastAsia="Times New Roman" w:hAnsi="Cambria Math" w:cs="Times New Roman"/>
                <w:color w:val="000000"/>
                <w:sz w:val="22"/>
                <w:szCs w:val="22"/>
              </w:rPr>
            </w:rPrChange>
          </w:rPr>
          <m:t>v</m:t>
        </m:r>
      </m:oMath>
      <w:r w:rsidR="00CA0F4A" w:rsidRPr="00BE70D2">
        <w:rPr>
          <w:rFonts w:ascii="Times New Roman" w:eastAsia="Times New Roman" w:hAnsi="Times New Roman" w:cs="Times New Roman"/>
          <w:color w:val="000000" w:themeColor="text1"/>
          <w:sz w:val="22"/>
          <w:szCs w:val="22"/>
          <w:rPrChange w:id="13417" w:author="Chen Liao" w:date="2021-06-01T21:13:00Z">
            <w:rPr>
              <w:rFonts w:ascii="Times New Roman" w:eastAsia="Times New Roman" w:hAnsi="Times New Roman" w:cs="Times New Roman"/>
              <w:color w:val="000000"/>
              <w:sz w:val="22"/>
              <w:szCs w:val="22"/>
            </w:rPr>
          </w:rPrChange>
        </w:rPr>
        <w:t>, b</w:t>
      </w:r>
      <w:proofErr w:type="spellStart"/>
      <w:r w:rsidR="00FF142B" w:rsidRPr="00BE70D2">
        <w:rPr>
          <w:rFonts w:ascii="Times New Roman" w:eastAsia="Times New Roman" w:hAnsi="Times New Roman" w:cs="Times New Roman"/>
          <w:color w:val="000000" w:themeColor="text1"/>
          <w:sz w:val="22"/>
          <w:szCs w:val="22"/>
          <w:rPrChange w:id="13418" w:author="Chen Liao" w:date="2021-06-01T21:13:00Z">
            <w:rPr>
              <w:rFonts w:ascii="Times New Roman" w:eastAsia="Times New Roman" w:hAnsi="Times New Roman" w:cs="Times New Roman"/>
              <w:color w:val="000000"/>
              <w:sz w:val="22"/>
              <w:szCs w:val="22"/>
            </w:rPr>
          </w:rPrChange>
        </w:rPr>
        <w:t>oth</w:t>
      </w:r>
      <w:proofErr w:type="spellEnd"/>
      <w:r w:rsidR="00FF142B" w:rsidRPr="00BE70D2">
        <w:rPr>
          <w:rFonts w:ascii="Times New Roman" w:eastAsia="Times New Roman" w:hAnsi="Times New Roman" w:cs="Times New Roman"/>
          <w:color w:val="000000" w:themeColor="text1"/>
          <w:sz w:val="22"/>
          <w:szCs w:val="22"/>
          <w:rPrChange w:id="13419" w:author="Chen Liao" w:date="2021-06-01T21:13:00Z">
            <w:rPr>
              <w:rFonts w:ascii="Times New Roman" w:eastAsia="Times New Roman" w:hAnsi="Times New Roman" w:cs="Times New Roman"/>
              <w:color w:val="000000"/>
              <w:sz w:val="22"/>
              <w:szCs w:val="22"/>
            </w:rPr>
          </w:rPrChange>
        </w:rPr>
        <w:t xml:space="preserve"> vectors </w:t>
      </w:r>
      <w:r w:rsidR="008A6CA0" w:rsidRPr="00BE70D2">
        <w:rPr>
          <w:rFonts w:ascii="Times New Roman" w:eastAsia="Times New Roman" w:hAnsi="Times New Roman" w:cs="Times New Roman"/>
          <w:color w:val="000000" w:themeColor="text1"/>
          <w:sz w:val="22"/>
          <w:szCs w:val="22"/>
          <w:rPrChange w:id="13420" w:author="Chen Liao" w:date="2021-06-01T21:13:00Z">
            <w:rPr>
              <w:rFonts w:ascii="Times New Roman" w:eastAsia="Times New Roman" w:hAnsi="Times New Roman" w:cs="Times New Roman"/>
              <w:color w:val="000000"/>
              <w:sz w:val="22"/>
              <w:szCs w:val="22"/>
            </w:rPr>
          </w:rPrChange>
        </w:rPr>
        <w:t>were then</w:t>
      </w:r>
      <w:r w:rsidR="00FF142B" w:rsidRPr="00BE70D2">
        <w:rPr>
          <w:rFonts w:ascii="Times New Roman" w:eastAsia="Times New Roman" w:hAnsi="Times New Roman" w:cs="Times New Roman"/>
          <w:color w:val="000000" w:themeColor="text1"/>
          <w:sz w:val="22"/>
          <w:szCs w:val="22"/>
          <w:rPrChange w:id="13421" w:author="Chen Liao" w:date="2021-06-01T21:13:00Z">
            <w:rPr>
              <w:rFonts w:ascii="Times New Roman" w:eastAsia="Times New Roman" w:hAnsi="Times New Roman" w:cs="Times New Roman"/>
              <w:color w:val="000000"/>
              <w:sz w:val="22"/>
              <w:szCs w:val="22"/>
            </w:rPr>
          </w:rPrChange>
        </w:rPr>
        <w:t xml:space="preserve"> standardized by subtracting the mean vector of the </w:t>
      </w:r>
      <w:r w:rsidR="00CA0F4A" w:rsidRPr="00BE70D2">
        <w:rPr>
          <w:rFonts w:ascii="Times New Roman" w:eastAsia="Times New Roman" w:hAnsi="Times New Roman" w:cs="Times New Roman"/>
          <w:color w:val="000000" w:themeColor="text1"/>
          <w:sz w:val="22"/>
          <w:szCs w:val="22"/>
          <w:rPrChange w:id="13422" w:author="Chen Liao" w:date="2021-06-01T21:13:00Z">
            <w:rPr>
              <w:rFonts w:ascii="Times New Roman" w:eastAsia="Times New Roman" w:hAnsi="Times New Roman" w:cs="Times New Roman"/>
              <w:color w:val="000000"/>
              <w:sz w:val="22"/>
              <w:szCs w:val="22"/>
            </w:rPr>
          </w:rPrChange>
        </w:rPr>
        <w:t xml:space="preserve">vendor </w:t>
      </w:r>
      <w:r w:rsidR="00CA0F4A" w:rsidRPr="00BE70D2">
        <w:rPr>
          <w:rFonts w:ascii="Times New Roman" w:eastAsia="Times New Roman" w:hAnsi="Times New Roman" w:cs="Times New Roman"/>
          <w:color w:val="000000" w:themeColor="text1"/>
          <w:sz w:val="22"/>
          <w:szCs w:val="22"/>
          <w:rPrChange w:id="13423" w:author="Chen Liao" w:date="2021-06-01T21:13:00Z">
            <w:rPr>
              <w:rFonts w:ascii="Times New Roman" w:eastAsia="Times New Roman" w:hAnsi="Times New Roman" w:cs="Times New Roman"/>
              <w:color w:val="000000"/>
              <w:sz w:val="22"/>
              <w:szCs w:val="22"/>
            </w:rPr>
          </w:rPrChange>
        </w:rPr>
        <w:lastRenderedPageBreak/>
        <w:t xml:space="preserve">in the </w:t>
      </w:r>
      <w:r w:rsidR="00FF142B" w:rsidRPr="00BE70D2">
        <w:rPr>
          <w:rFonts w:ascii="Times New Roman" w:eastAsia="Times New Roman" w:hAnsi="Times New Roman" w:cs="Times New Roman"/>
          <w:color w:val="000000" w:themeColor="text1"/>
          <w:sz w:val="22"/>
          <w:szCs w:val="22"/>
          <w:rPrChange w:id="13424" w:author="Chen Liao" w:date="2021-06-01T21:13:00Z">
            <w:rPr>
              <w:rFonts w:ascii="Times New Roman" w:eastAsia="Times New Roman" w:hAnsi="Times New Roman" w:cs="Times New Roman"/>
              <w:color w:val="000000"/>
              <w:sz w:val="22"/>
              <w:szCs w:val="22"/>
            </w:rPr>
          </w:rPrChange>
        </w:rPr>
        <w:t xml:space="preserve">control group, i.e., </w:t>
      </w:r>
      <m:oMath>
        <m:d>
          <m:dPr>
            <m:ctrlPr>
              <w:rPr>
                <w:rFonts w:ascii="Cambria Math" w:eastAsia="Times New Roman" w:hAnsi="Cambria Math" w:cs="Times New Roman"/>
                <w:i/>
                <w:color w:val="000000" w:themeColor="text1"/>
                <w:sz w:val="22"/>
                <w:szCs w:val="22"/>
                <w:rPrChange w:id="13425" w:author="Chen Liao" w:date="2021-06-01T21:13:00Z">
                  <w:rPr>
                    <w:rFonts w:ascii="Cambria Math" w:eastAsia="Times New Roman" w:hAnsi="Cambria Math" w:cs="Times New Roman"/>
                    <w:i/>
                    <w:color w:val="000000" w:themeColor="text1"/>
                    <w:sz w:val="22"/>
                    <w:szCs w:val="22"/>
                  </w:rPr>
                </w:rPrChange>
              </w:rPr>
            </m:ctrlPr>
          </m:dPr>
          <m:e>
            <m:sSub>
              <m:sSubPr>
                <m:ctrlPr>
                  <w:rPr>
                    <w:rFonts w:ascii="Cambria Math" w:eastAsia="Times New Roman" w:hAnsi="Cambria Math" w:cs="Times New Roman"/>
                    <w:i/>
                    <w:color w:val="000000" w:themeColor="text1"/>
                    <w:sz w:val="22"/>
                    <w:szCs w:val="22"/>
                    <w:rPrChange w:id="13426" w:author="Chen Liao" w:date="2021-06-01T21:13:00Z">
                      <w:rPr>
                        <w:rFonts w:ascii="Cambria Math" w:eastAsia="Times New Roman" w:hAnsi="Cambria Math" w:cs="Times New Roman"/>
                        <w:i/>
                        <w:color w:val="000000" w:themeColor="text1"/>
                        <w:sz w:val="22"/>
                        <w:szCs w:val="22"/>
                      </w:rPr>
                    </w:rPrChange>
                  </w:rPr>
                </m:ctrlPr>
              </m:sSubPr>
              <m:e>
                <m:r>
                  <w:rPr>
                    <w:rFonts w:ascii="Cambria Math" w:eastAsia="Times New Roman" w:hAnsi="Cambria Math" w:cs="Times New Roman"/>
                    <w:color w:val="000000" w:themeColor="text1"/>
                    <w:sz w:val="22"/>
                    <w:szCs w:val="22"/>
                    <w:rPrChange w:id="13427" w:author="Chen Liao" w:date="2021-06-01T21:13:00Z">
                      <w:rPr>
                        <w:rFonts w:ascii="Cambria Math" w:eastAsia="Times New Roman" w:hAnsi="Cambria Math" w:cs="Times New Roman"/>
                        <w:color w:val="000000"/>
                        <w:sz w:val="22"/>
                        <w:szCs w:val="22"/>
                      </w:rPr>
                    </w:rPrChange>
                  </w:rPr>
                  <m:t>x</m:t>
                </m:r>
              </m:e>
              <m:sub>
                <m:r>
                  <w:rPr>
                    <w:rFonts w:ascii="Cambria Math" w:eastAsia="Times New Roman" w:hAnsi="Cambria Math" w:cs="Times New Roman"/>
                    <w:color w:val="000000" w:themeColor="text1"/>
                    <w:sz w:val="22"/>
                    <w:szCs w:val="22"/>
                    <w:rPrChange w:id="13428" w:author="Chen Liao" w:date="2021-06-01T21:13:00Z">
                      <w:rPr>
                        <w:rFonts w:ascii="Cambria Math" w:eastAsia="Times New Roman" w:hAnsi="Cambria Math" w:cs="Times New Roman"/>
                        <w:color w:val="000000"/>
                        <w:sz w:val="22"/>
                        <w:szCs w:val="22"/>
                      </w:rPr>
                    </w:rPrChange>
                  </w:rPr>
                  <m:t>v,i</m:t>
                </m:r>
              </m:sub>
            </m:sSub>
            <m:r>
              <w:rPr>
                <w:rFonts w:ascii="Cambria Math" w:eastAsia="Times New Roman" w:hAnsi="Cambria Math" w:cs="Times New Roman"/>
                <w:color w:val="000000" w:themeColor="text1"/>
                <w:sz w:val="22"/>
                <w:szCs w:val="22"/>
                <w:rPrChange w:id="13429" w:author="Chen Liao" w:date="2021-06-01T21:13:00Z">
                  <w:rPr>
                    <w:rFonts w:ascii="Cambria Math" w:eastAsia="Times New Roman" w:hAnsi="Cambria Math" w:cs="Times New Roman"/>
                    <w:color w:val="000000"/>
                    <w:sz w:val="22"/>
                    <w:szCs w:val="22"/>
                  </w:rPr>
                </w:rPrChange>
              </w:rPr>
              <m:t>,</m:t>
            </m:r>
            <m:sSub>
              <m:sSubPr>
                <m:ctrlPr>
                  <w:rPr>
                    <w:rFonts w:ascii="Cambria Math" w:eastAsia="Times New Roman" w:hAnsi="Cambria Math" w:cs="Times New Roman"/>
                    <w:i/>
                    <w:color w:val="000000" w:themeColor="text1"/>
                    <w:sz w:val="22"/>
                    <w:szCs w:val="22"/>
                    <w:rPrChange w:id="13430" w:author="Chen Liao" w:date="2021-06-01T21:13:00Z">
                      <w:rPr>
                        <w:rFonts w:ascii="Cambria Math" w:eastAsia="Times New Roman" w:hAnsi="Cambria Math" w:cs="Times New Roman"/>
                        <w:i/>
                        <w:color w:val="000000" w:themeColor="text1"/>
                        <w:sz w:val="22"/>
                        <w:szCs w:val="22"/>
                      </w:rPr>
                    </w:rPrChange>
                  </w:rPr>
                </m:ctrlPr>
              </m:sSubPr>
              <m:e>
                <m:r>
                  <w:rPr>
                    <w:rFonts w:ascii="Cambria Math" w:eastAsia="Times New Roman" w:hAnsi="Cambria Math" w:cs="Times New Roman"/>
                    <w:color w:val="000000" w:themeColor="text1"/>
                    <w:sz w:val="22"/>
                    <w:szCs w:val="22"/>
                    <w:rPrChange w:id="13431" w:author="Chen Liao" w:date="2021-06-01T21:13:00Z">
                      <w:rPr>
                        <w:rFonts w:ascii="Cambria Math" w:eastAsia="Times New Roman" w:hAnsi="Cambria Math" w:cs="Times New Roman"/>
                        <w:color w:val="000000"/>
                        <w:sz w:val="22"/>
                        <w:szCs w:val="22"/>
                      </w:rPr>
                    </w:rPrChange>
                  </w:rPr>
                  <m:t>y</m:t>
                </m:r>
              </m:e>
              <m:sub>
                <m:r>
                  <w:rPr>
                    <w:rFonts w:ascii="Cambria Math" w:eastAsia="Times New Roman" w:hAnsi="Cambria Math" w:cs="Times New Roman"/>
                    <w:color w:val="000000" w:themeColor="text1"/>
                    <w:sz w:val="22"/>
                    <w:szCs w:val="22"/>
                    <w:rPrChange w:id="13432" w:author="Chen Liao" w:date="2021-06-01T21:13:00Z">
                      <w:rPr>
                        <w:rFonts w:ascii="Cambria Math" w:eastAsia="Times New Roman" w:hAnsi="Cambria Math" w:cs="Times New Roman"/>
                        <w:color w:val="000000"/>
                        <w:sz w:val="22"/>
                        <w:szCs w:val="22"/>
                      </w:rPr>
                    </w:rPrChange>
                  </w:rPr>
                  <m:t>v,i</m:t>
                </m:r>
              </m:sub>
            </m:sSub>
          </m:e>
        </m:d>
        <m:r>
          <w:rPr>
            <w:rFonts w:ascii="Cambria Math" w:eastAsia="Times New Roman" w:hAnsi="Cambria Math" w:cs="Times New Roman"/>
            <w:color w:val="000000" w:themeColor="text1"/>
            <w:sz w:val="22"/>
            <w:szCs w:val="22"/>
            <w:rPrChange w:id="13433" w:author="Chen Liao" w:date="2021-06-01T21:13:00Z">
              <w:rPr>
                <w:rFonts w:ascii="Cambria Math" w:eastAsia="Times New Roman" w:hAnsi="Cambria Math" w:cs="Times New Roman"/>
                <w:color w:val="000000"/>
                <w:sz w:val="22"/>
                <w:szCs w:val="22"/>
              </w:rPr>
            </w:rPrChange>
          </w:rPr>
          <m:t>→</m:t>
        </m:r>
        <m:d>
          <m:dPr>
            <m:ctrlPr>
              <w:rPr>
                <w:rFonts w:ascii="Cambria Math" w:eastAsia="Times New Roman" w:hAnsi="Cambria Math" w:cs="Times New Roman"/>
                <w:i/>
                <w:color w:val="000000" w:themeColor="text1"/>
                <w:sz w:val="22"/>
                <w:szCs w:val="22"/>
                <w:rPrChange w:id="13434" w:author="Chen Liao" w:date="2021-06-01T21:13:00Z">
                  <w:rPr>
                    <w:rFonts w:ascii="Cambria Math" w:eastAsia="Times New Roman" w:hAnsi="Cambria Math" w:cs="Times New Roman"/>
                    <w:i/>
                    <w:color w:val="000000" w:themeColor="text1"/>
                    <w:sz w:val="22"/>
                    <w:szCs w:val="22"/>
                  </w:rPr>
                </w:rPrChange>
              </w:rPr>
            </m:ctrlPr>
          </m:dPr>
          <m:e>
            <m:sSubSup>
              <m:sSubSupPr>
                <m:ctrlPr>
                  <w:rPr>
                    <w:rFonts w:ascii="Cambria Math" w:eastAsia="Times New Roman" w:hAnsi="Cambria Math" w:cs="Times New Roman"/>
                    <w:i/>
                    <w:color w:val="000000" w:themeColor="text1"/>
                    <w:sz w:val="22"/>
                    <w:szCs w:val="22"/>
                    <w:rPrChange w:id="13435" w:author="Chen Liao" w:date="2021-06-01T21:13:00Z">
                      <w:rPr>
                        <w:rFonts w:ascii="Cambria Math" w:eastAsia="Times New Roman" w:hAnsi="Cambria Math" w:cs="Times New Roman"/>
                        <w:i/>
                        <w:color w:val="000000" w:themeColor="text1"/>
                        <w:sz w:val="22"/>
                        <w:szCs w:val="22"/>
                      </w:rPr>
                    </w:rPrChange>
                  </w:rPr>
                </m:ctrlPr>
              </m:sSubSupPr>
              <m:e>
                <m:r>
                  <w:rPr>
                    <w:rFonts w:ascii="Cambria Math" w:eastAsia="Times New Roman" w:hAnsi="Cambria Math" w:cs="Times New Roman"/>
                    <w:color w:val="000000" w:themeColor="text1"/>
                    <w:sz w:val="22"/>
                    <w:szCs w:val="22"/>
                    <w:rPrChange w:id="13436" w:author="Chen Liao" w:date="2021-06-01T21:13:00Z">
                      <w:rPr>
                        <w:rFonts w:ascii="Cambria Math" w:eastAsia="Times New Roman" w:hAnsi="Cambria Math" w:cs="Times New Roman"/>
                        <w:color w:val="000000"/>
                        <w:sz w:val="22"/>
                        <w:szCs w:val="22"/>
                      </w:rPr>
                    </w:rPrChange>
                  </w:rPr>
                  <m:t>x</m:t>
                </m:r>
              </m:e>
              <m:sub>
                <m:r>
                  <w:rPr>
                    <w:rFonts w:ascii="Cambria Math" w:eastAsia="Times New Roman" w:hAnsi="Cambria Math" w:cs="Times New Roman"/>
                    <w:color w:val="000000" w:themeColor="text1"/>
                    <w:sz w:val="22"/>
                    <w:szCs w:val="22"/>
                    <w:rPrChange w:id="13437" w:author="Chen Liao" w:date="2021-06-01T21:13:00Z">
                      <w:rPr>
                        <w:rFonts w:ascii="Cambria Math" w:eastAsia="Times New Roman" w:hAnsi="Cambria Math" w:cs="Times New Roman"/>
                        <w:color w:val="000000"/>
                        <w:sz w:val="22"/>
                        <w:szCs w:val="22"/>
                      </w:rPr>
                    </w:rPrChange>
                  </w:rPr>
                  <m:t>v,i</m:t>
                </m:r>
              </m:sub>
              <m:sup>
                <m:r>
                  <w:rPr>
                    <w:rFonts w:ascii="Cambria Math" w:eastAsia="Times New Roman" w:hAnsi="Cambria Math" w:cs="Times New Roman"/>
                    <w:color w:val="000000" w:themeColor="text1"/>
                    <w:sz w:val="22"/>
                    <w:szCs w:val="22"/>
                    <w:rPrChange w:id="13438" w:author="Chen Liao" w:date="2021-06-01T21:13:00Z">
                      <w:rPr>
                        <w:rFonts w:ascii="Cambria Math" w:eastAsia="Times New Roman" w:hAnsi="Cambria Math" w:cs="Times New Roman"/>
                        <w:color w:val="000000"/>
                        <w:sz w:val="22"/>
                        <w:szCs w:val="22"/>
                      </w:rPr>
                    </w:rPrChange>
                  </w:rPr>
                  <m:t>'</m:t>
                </m:r>
              </m:sup>
            </m:sSubSup>
            <m:r>
              <w:rPr>
                <w:rFonts w:ascii="Cambria Math" w:eastAsia="Times New Roman" w:hAnsi="Cambria Math" w:cs="Times New Roman"/>
                <w:color w:val="000000" w:themeColor="text1"/>
                <w:sz w:val="22"/>
                <w:szCs w:val="22"/>
                <w:rPrChange w:id="13439" w:author="Chen Liao" w:date="2021-06-01T21:13:00Z">
                  <w:rPr>
                    <w:rFonts w:ascii="Cambria Math" w:eastAsia="Times New Roman" w:hAnsi="Cambria Math" w:cs="Times New Roman"/>
                    <w:color w:val="000000"/>
                    <w:sz w:val="22"/>
                    <w:szCs w:val="22"/>
                  </w:rPr>
                </w:rPrChange>
              </w:rPr>
              <m:t>=</m:t>
            </m:r>
            <m:sSub>
              <m:sSubPr>
                <m:ctrlPr>
                  <w:rPr>
                    <w:rFonts w:ascii="Cambria Math" w:eastAsia="Times New Roman" w:hAnsi="Cambria Math" w:cs="Times New Roman"/>
                    <w:i/>
                    <w:color w:val="000000" w:themeColor="text1"/>
                    <w:sz w:val="22"/>
                    <w:szCs w:val="22"/>
                    <w:rPrChange w:id="13440" w:author="Chen Liao" w:date="2021-06-01T21:13:00Z">
                      <w:rPr>
                        <w:rFonts w:ascii="Cambria Math" w:eastAsia="Times New Roman" w:hAnsi="Cambria Math" w:cs="Times New Roman"/>
                        <w:i/>
                        <w:color w:val="000000" w:themeColor="text1"/>
                        <w:sz w:val="22"/>
                        <w:szCs w:val="22"/>
                      </w:rPr>
                    </w:rPrChange>
                  </w:rPr>
                </m:ctrlPr>
              </m:sSubPr>
              <m:e>
                <m:r>
                  <w:rPr>
                    <w:rFonts w:ascii="Cambria Math" w:eastAsia="Times New Roman" w:hAnsi="Cambria Math" w:cs="Times New Roman"/>
                    <w:color w:val="000000" w:themeColor="text1"/>
                    <w:sz w:val="22"/>
                    <w:szCs w:val="22"/>
                    <w:rPrChange w:id="13441" w:author="Chen Liao" w:date="2021-06-01T21:13:00Z">
                      <w:rPr>
                        <w:rFonts w:ascii="Cambria Math" w:eastAsia="Times New Roman" w:hAnsi="Cambria Math" w:cs="Times New Roman"/>
                        <w:color w:val="000000"/>
                        <w:sz w:val="22"/>
                        <w:szCs w:val="22"/>
                      </w:rPr>
                    </w:rPrChange>
                  </w:rPr>
                  <m:t>x</m:t>
                </m:r>
              </m:e>
              <m:sub>
                <m:r>
                  <w:rPr>
                    <w:rFonts w:ascii="Cambria Math" w:eastAsia="Times New Roman" w:hAnsi="Cambria Math" w:cs="Times New Roman"/>
                    <w:color w:val="000000" w:themeColor="text1"/>
                    <w:sz w:val="22"/>
                    <w:szCs w:val="22"/>
                    <w:rPrChange w:id="13442" w:author="Chen Liao" w:date="2021-06-01T21:13:00Z">
                      <w:rPr>
                        <w:rFonts w:ascii="Cambria Math" w:eastAsia="Times New Roman" w:hAnsi="Cambria Math" w:cs="Times New Roman"/>
                        <w:color w:val="000000"/>
                        <w:sz w:val="22"/>
                        <w:szCs w:val="22"/>
                      </w:rPr>
                    </w:rPrChange>
                  </w:rPr>
                  <m:t>v,i</m:t>
                </m:r>
              </m:sub>
            </m:sSub>
            <m:r>
              <w:rPr>
                <w:rFonts w:ascii="Cambria Math" w:eastAsia="Times New Roman" w:hAnsi="Cambria Math" w:cs="Times New Roman"/>
                <w:color w:val="000000" w:themeColor="text1"/>
                <w:sz w:val="22"/>
                <w:szCs w:val="22"/>
                <w:rPrChange w:id="13443" w:author="Chen Liao" w:date="2021-06-01T21:13:00Z">
                  <w:rPr>
                    <w:rFonts w:ascii="Cambria Math" w:eastAsia="Times New Roman" w:hAnsi="Cambria Math" w:cs="Times New Roman"/>
                    <w:color w:val="000000"/>
                    <w:sz w:val="22"/>
                    <w:szCs w:val="22"/>
                  </w:rPr>
                </w:rPrChange>
              </w:rPr>
              <m:t>-</m:t>
            </m:r>
            <m:f>
              <m:fPr>
                <m:ctrlPr>
                  <w:rPr>
                    <w:rFonts w:ascii="Cambria Math" w:eastAsia="Times New Roman" w:hAnsi="Cambria Math" w:cs="Times New Roman"/>
                    <w:i/>
                    <w:color w:val="000000" w:themeColor="text1"/>
                    <w:sz w:val="22"/>
                    <w:szCs w:val="22"/>
                    <w:rPrChange w:id="13444" w:author="Chen Liao" w:date="2021-06-01T21:13:00Z">
                      <w:rPr>
                        <w:rFonts w:ascii="Cambria Math" w:eastAsia="Times New Roman" w:hAnsi="Cambria Math" w:cs="Times New Roman"/>
                        <w:i/>
                        <w:color w:val="000000" w:themeColor="text1"/>
                        <w:sz w:val="22"/>
                        <w:szCs w:val="22"/>
                      </w:rPr>
                    </w:rPrChange>
                  </w:rPr>
                </m:ctrlPr>
              </m:fPr>
              <m:num>
                <m:nary>
                  <m:naryPr>
                    <m:chr m:val="∑"/>
                    <m:limLoc m:val="undOvr"/>
                    <m:ctrlPr>
                      <w:rPr>
                        <w:rFonts w:ascii="Cambria Math" w:eastAsia="Times New Roman" w:hAnsi="Cambria Math" w:cs="Times New Roman"/>
                        <w:i/>
                        <w:color w:val="000000" w:themeColor="text1"/>
                        <w:sz w:val="22"/>
                        <w:szCs w:val="22"/>
                        <w:rPrChange w:id="13445" w:author="Chen Liao" w:date="2021-06-01T21:13:00Z">
                          <w:rPr>
                            <w:rFonts w:ascii="Cambria Math" w:eastAsia="Times New Roman" w:hAnsi="Cambria Math" w:cs="Times New Roman"/>
                            <w:i/>
                            <w:color w:val="000000" w:themeColor="text1"/>
                            <w:sz w:val="22"/>
                            <w:szCs w:val="22"/>
                          </w:rPr>
                        </w:rPrChange>
                      </w:rPr>
                    </m:ctrlPr>
                  </m:naryPr>
                  <m:sub>
                    <m:r>
                      <w:rPr>
                        <w:rFonts w:ascii="Cambria Math" w:eastAsia="Times New Roman" w:hAnsi="Cambria Math" w:cs="Times New Roman"/>
                        <w:color w:val="000000" w:themeColor="text1"/>
                        <w:sz w:val="22"/>
                        <w:szCs w:val="22"/>
                        <w:rPrChange w:id="13446" w:author="Chen Liao" w:date="2021-06-01T21:13:00Z">
                          <w:rPr>
                            <w:rFonts w:ascii="Cambria Math" w:eastAsia="Times New Roman" w:hAnsi="Cambria Math" w:cs="Times New Roman"/>
                            <w:color w:val="000000"/>
                            <w:sz w:val="22"/>
                            <w:szCs w:val="22"/>
                          </w:rPr>
                        </w:rPrChange>
                      </w:rPr>
                      <m:t>k=1</m:t>
                    </m:r>
                  </m:sub>
                  <m:sup>
                    <m:r>
                      <w:rPr>
                        <w:rFonts w:ascii="Cambria Math" w:eastAsia="Times New Roman" w:hAnsi="Cambria Math" w:cs="Times New Roman"/>
                        <w:color w:val="000000" w:themeColor="text1"/>
                        <w:sz w:val="22"/>
                        <w:szCs w:val="22"/>
                        <w:rPrChange w:id="13447" w:author="Chen Liao" w:date="2021-06-01T21:13:00Z">
                          <w:rPr>
                            <w:rFonts w:ascii="Cambria Math" w:eastAsia="Times New Roman" w:hAnsi="Cambria Math" w:cs="Times New Roman"/>
                            <w:color w:val="000000"/>
                            <w:sz w:val="22"/>
                            <w:szCs w:val="22"/>
                          </w:rPr>
                        </w:rPrChange>
                      </w:rPr>
                      <m:t>N</m:t>
                    </m:r>
                  </m:sup>
                  <m:e>
                    <m:sSub>
                      <m:sSubPr>
                        <m:ctrlPr>
                          <w:rPr>
                            <w:rFonts w:ascii="Cambria Math" w:eastAsia="Times New Roman" w:hAnsi="Cambria Math" w:cs="Times New Roman"/>
                            <w:i/>
                            <w:color w:val="000000" w:themeColor="text1"/>
                            <w:sz w:val="22"/>
                            <w:szCs w:val="22"/>
                            <w:rPrChange w:id="13448" w:author="Chen Liao" w:date="2021-06-01T21:13:00Z">
                              <w:rPr>
                                <w:rFonts w:ascii="Cambria Math" w:eastAsia="Times New Roman" w:hAnsi="Cambria Math" w:cs="Times New Roman"/>
                                <w:i/>
                                <w:color w:val="000000" w:themeColor="text1"/>
                                <w:sz w:val="22"/>
                                <w:szCs w:val="22"/>
                              </w:rPr>
                            </w:rPrChange>
                          </w:rPr>
                        </m:ctrlPr>
                      </m:sSubPr>
                      <m:e>
                        <m:r>
                          <w:rPr>
                            <w:rFonts w:ascii="Cambria Math" w:eastAsia="Times New Roman" w:hAnsi="Cambria Math" w:cs="Times New Roman"/>
                            <w:color w:val="000000" w:themeColor="text1"/>
                            <w:sz w:val="22"/>
                            <w:szCs w:val="22"/>
                            <w:rPrChange w:id="13449" w:author="Chen Liao" w:date="2021-06-01T21:13:00Z">
                              <w:rPr>
                                <w:rFonts w:ascii="Cambria Math" w:eastAsia="Times New Roman" w:hAnsi="Cambria Math" w:cs="Times New Roman"/>
                                <w:color w:val="000000"/>
                                <w:sz w:val="22"/>
                                <w:szCs w:val="22"/>
                              </w:rPr>
                            </w:rPrChange>
                          </w:rPr>
                          <m:t>p</m:t>
                        </m:r>
                      </m:e>
                      <m:sub>
                        <m:r>
                          <w:rPr>
                            <w:rFonts w:ascii="Cambria Math" w:eastAsia="Times New Roman" w:hAnsi="Cambria Math" w:cs="Times New Roman"/>
                            <w:color w:val="000000" w:themeColor="text1"/>
                            <w:sz w:val="22"/>
                            <w:szCs w:val="22"/>
                            <w:rPrChange w:id="13450" w:author="Chen Liao" w:date="2021-06-01T21:13:00Z">
                              <w:rPr>
                                <w:rFonts w:ascii="Cambria Math" w:eastAsia="Times New Roman" w:hAnsi="Cambria Math" w:cs="Times New Roman"/>
                                <w:color w:val="000000"/>
                                <w:sz w:val="22"/>
                                <w:szCs w:val="22"/>
                              </w:rPr>
                            </w:rPrChange>
                          </w:rPr>
                          <m:t>v,k</m:t>
                        </m:r>
                      </m:sub>
                    </m:sSub>
                  </m:e>
                </m:nary>
              </m:num>
              <m:den>
                <m:r>
                  <w:rPr>
                    <w:rFonts w:ascii="Cambria Math" w:eastAsia="Times New Roman" w:hAnsi="Cambria Math" w:cs="Times New Roman"/>
                    <w:color w:val="000000" w:themeColor="text1"/>
                    <w:sz w:val="22"/>
                    <w:szCs w:val="22"/>
                    <w:rPrChange w:id="13451" w:author="Chen Liao" w:date="2021-06-01T21:13:00Z">
                      <w:rPr>
                        <w:rFonts w:ascii="Cambria Math" w:eastAsia="Times New Roman" w:hAnsi="Cambria Math" w:cs="Times New Roman"/>
                        <w:color w:val="000000"/>
                        <w:sz w:val="22"/>
                        <w:szCs w:val="22"/>
                      </w:rPr>
                    </w:rPrChange>
                  </w:rPr>
                  <m:t>N</m:t>
                </m:r>
              </m:den>
            </m:f>
            <m:r>
              <w:rPr>
                <w:rFonts w:ascii="Cambria Math" w:eastAsia="Times New Roman" w:hAnsi="Cambria Math" w:cs="Times New Roman"/>
                <w:color w:val="000000" w:themeColor="text1"/>
                <w:sz w:val="22"/>
                <w:szCs w:val="22"/>
                <w:rPrChange w:id="13452" w:author="Chen Liao" w:date="2021-06-01T21:13:00Z">
                  <w:rPr>
                    <w:rFonts w:ascii="Cambria Math" w:eastAsia="Times New Roman" w:hAnsi="Cambria Math" w:cs="Times New Roman"/>
                    <w:color w:val="000000"/>
                    <w:sz w:val="22"/>
                    <w:szCs w:val="22"/>
                  </w:rPr>
                </w:rPrChange>
              </w:rPr>
              <m:t xml:space="preserve">, </m:t>
            </m:r>
            <m:sSubSup>
              <m:sSubSupPr>
                <m:ctrlPr>
                  <w:rPr>
                    <w:rFonts w:ascii="Cambria Math" w:eastAsia="Times New Roman" w:hAnsi="Cambria Math" w:cs="Times New Roman"/>
                    <w:i/>
                    <w:color w:val="000000" w:themeColor="text1"/>
                    <w:sz w:val="22"/>
                    <w:szCs w:val="22"/>
                    <w:rPrChange w:id="13453" w:author="Chen Liao" w:date="2021-06-01T21:13:00Z">
                      <w:rPr>
                        <w:rFonts w:ascii="Cambria Math" w:eastAsia="Times New Roman" w:hAnsi="Cambria Math" w:cs="Times New Roman"/>
                        <w:i/>
                        <w:color w:val="000000" w:themeColor="text1"/>
                        <w:sz w:val="22"/>
                        <w:szCs w:val="22"/>
                      </w:rPr>
                    </w:rPrChange>
                  </w:rPr>
                </m:ctrlPr>
              </m:sSubSupPr>
              <m:e>
                <m:r>
                  <w:rPr>
                    <w:rFonts w:ascii="Cambria Math" w:eastAsia="Times New Roman" w:hAnsi="Cambria Math" w:cs="Times New Roman"/>
                    <w:color w:val="000000" w:themeColor="text1"/>
                    <w:sz w:val="22"/>
                    <w:szCs w:val="22"/>
                    <w:rPrChange w:id="13454" w:author="Chen Liao" w:date="2021-06-01T21:13:00Z">
                      <w:rPr>
                        <w:rFonts w:ascii="Cambria Math" w:eastAsia="Times New Roman" w:hAnsi="Cambria Math" w:cs="Times New Roman"/>
                        <w:color w:val="000000"/>
                        <w:sz w:val="22"/>
                        <w:szCs w:val="22"/>
                      </w:rPr>
                    </w:rPrChange>
                  </w:rPr>
                  <m:t>y</m:t>
                </m:r>
              </m:e>
              <m:sub>
                <m:r>
                  <w:rPr>
                    <w:rFonts w:ascii="Cambria Math" w:eastAsia="Times New Roman" w:hAnsi="Cambria Math" w:cs="Times New Roman"/>
                    <w:color w:val="000000" w:themeColor="text1"/>
                    <w:sz w:val="22"/>
                    <w:szCs w:val="22"/>
                    <w:rPrChange w:id="13455" w:author="Chen Liao" w:date="2021-06-01T21:13:00Z">
                      <w:rPr>
                        <w:rFonts w:ascii="Cambria Math" w:eastAsia="Times New Roman" w:hAnsi="Cambria Math" w:cs="Times New Roman"/>
                        <w:color w:val="000000"/>
                        <w:sz w:val="22"/>
                        <w:szCs w:val="22"/>
                      </w:rPr>
                    </w:rPrChange>
                  </w:rPr>
                  <m:t>v,i</m:t>
                </m:r>
              </m:sub>
              <m:sup>
                <m:r>
                  <w:rPr>
                    <w:rFonts w:ascii="Cambria Math" w:eastAsia="Times New Roman" w:hAnsi="Cambria Math" w:cs="Times New Roman"/>
                    <w:color w:val="000000" w:themeColor="text1"/>
                    <w:sz w:val="22"/>
                    <w:szCs w:val="22"/>
                    <w:rPrChange w:id="13456" w:author="Chen Liao" w:date="2021-06-01T21:13:00Z">
                      <w:rPr>
                        <w:rFonts w:ascii="Cambria Math" w:eastAsia="Times New Roman" w:hAnsi="Cambria Math" w:cs="Times New Roman"/>
                        <w:color w:val="000000"/>
                        <w:sz w:val="22"/>
                        <w:szCs w:val="22"/>
                      </w:rPr>
                    </w:rPrChange>
                  </w:rPr>
                  <m:t>'</m:t>
                </m:r>
              </m:sup>
            </m:sSubSup>
            <m:r>
              <w:rPr>
                <w:rFonts w:ascii="Cambria Math" w:eastAsia="Times New Roman" w:hAnsi="Cambria Math" w:cs="Times New Roman"/>
                <w:color w:val="000000" w:themeColor="text1"/>
                <w:sz w:val="22"/>
                <w:szCs w:val="22"/>
                <w:rPrChange w:id="13457" w:author="Chen Liao" w:date="2021-06-01T21:13:00Z">
                  <w:rPr>
                    <w:rFonts w:ascii="Cambria Math" w:eastAsia="Times New Roman" w:hAnsi="Cambria Math" w:cs="Times New Roman"/>
                    <w:color w:val="000000"/>
                    <w:sz w:val="22"/>
                    <w:szCs w:val="22"/>
                  </w:rPr>
                </w:rPrChange>
              </w:rPr>
              <m:t>=</m:t>
            </m:r>
            <m:sSub>
              <m:sSubPr>
                <m:ctrlPr>
                  <w:rPr>
                    <w:rFonts w:ascii="Cambria Math" w:eastAsia="Times New Roman" w:hAnsi="Cambria Math" w:cs="Times New Roman"/>
                    <w:i/>
                    <w:color w:val="000000" w:themeColor="text1"/>
                    <w:sz w:val="22"/>
                    <w:szCs w:val="22"/>
                    <w:rPrChange w:id="13458" w:author="Chen Liao" w:date="2021-06-01T21:13:00Z">
                      <w:rPr>
                        <w:rFonts w:ascii="Cambria Math" w:eastAsia="Times New Roman" w:hAnsi="Cambria Math" w:cs="Times New Roman"/>
                        <w:i/>
                        <w:color w:val="000000" w:themeColor="text1"/>
                        <w:sz w:val="22"/>
                        <w:szCs w:val="22"/>
                      </w:rPr>
                    </w:rPrChange>
                  </w:rPr>
                </m:ctrlPr>
              </m:sSubPr>
              <m:e>
                <m:r>
                  <w:rPr>
                    <w:rFonts w:ascii="Cambria Math" w:eastAsia="Times New Roman" w:hAnsi="Cambria Math" w:cs="Times New Roman"/>
                    <w:color w:val="000000" w:themeColor="text1"/>
                    <w:sz w:val="22"/>
                    <w:szCs w:val="22"/>
                    <w:rPrChange w:id="13459" w:author="Chen Liao" w:date="2021-06-01T21:13:00Z">
                      <w:rPr>
                        <w:rFonts w:ascii="Cambria Math" w:eastAsia="Times New Roman" w:hAnsi="Cambria Math" w:cs="Times New Roman"/>
                        <w:color w:val="000000"/>
                        <w:sz w:val="22"/>
                        <w:szCs w:val="22"/>
                      </w:rPr>
                    </w:rPrChange>
                  </w:rPr>
                  <m:t>y</m:t>
                </m:r>
              </m:e>
              <m:sub>
                <m:r>
                  <w:rPr>
                    <w:rFonts w:ascii="Cambria Math" w:eastAsia="Times New Roman" w:hAnsi="Cambria Math" w:cs="Times New Roman"/>
                    <w:color w:val="000000" w:themeColor="text1"/>
                    <w:sz w:val="22"/>
                    <w:szCs w:val="22"/>
                    <w:rPrChange w:id="13460" w:author="Chen Liao" w:date="2021-06-01T21:13:00Z">
                      <w:rPr>
                        <w:rFonts w:ascii="Cambria Math" w:eastAsia="Times New Roman" w:hAnsi="Cambria Math" w:cs="Times New Roman"/>
                        <w:color w:val="000000"/>
                        <w:sz w:val="22"/>
                        <w:szCs w:val="22"/>
                      </w:rPr>
                    </w:rPrChange>
                  </w:rPr>
                  <m:t>v,i</m:t>
                </m:r>
              </m:sub>
            </m:sSub>
            <m:r>
              <w:rPr>
                <w:rFonts w:ascii="Cambria Math" w:eastAsia="Times New Roman" w:hAnsi="Cambria Math" w:cs="Times New Roman"/>
                <w:color w:val="000000" w:themeColor="text1"/>
                <w:sz w:val="22"/>
                <w:szCs w:val="22"/>
                <w:rPrChange w:id="13461" w:author="Chen Liao" w:date="2021-06-01T21:13:00Z">
                  <w:rPr>
                    <w:rFonts w:ascii="Cambria Math" w:eastAsia="Times New Roman" w:hAnsi="Cambria Math" w:cs="Times New Roman"/>
                    <w:color w:val="000000"/>
                    <w:sz w:val="22"/>
                    <w:szCs w:val="22"/>
                  </w:rPr>
                </w:rPrChange>
              </w:rPr>
              <m:t>-</m:t>
            </m:r>
            <m:f>
              <m:fPr>
                <m:ctrlPr>
                  <w:rPr>
                    <w:rFonts w:ascii="Cambria Math" w:eastAsia="Times New Roman" w:hAnsi="Cambria Math" w:cs="Times New Roman"/>
                    <w:i/>
                    <w:color w:val="000000" w:themeColor="text1"/>
                    <w:sz w:val="22"/>
                    <w:szCs w:val="22"/>
                    <w:rPrChange w:id="13462" w:author="Chen Liao" w:date="2021-06-01T21:13:00Z">
                      <w:rPr>
                        <w:rFonts w:ascii="Cambria Math" w:eastAsia="Times New Roman" w:hAnsi="Cambria Math" w:cs="Times New Roman"/>
                        <w:i/>
                        <w:color w:val="000000" w:themeColor="text1"/>
                        <w:sz w:val="22"/>
                        <w:szCs w:val="22"/>
                      </w:rPr>
                    </w:rPrChange>
                  </w:rPr>
                </m:ctrlPr>
              </m:fPr>
              <m:num>
                <m:nary>
                  <m:naryPr>
                    <m:chr m:val="∑"/>
                    <m:limLoc m:val="undOvr"/>
                    <m:ctrlPr>
                      <w:rPr>
                        <w:rFonts w:ascii="Cambria Math" w:eastAsia="Times New Roman" w:hAnsi="Cambria Math" w:cs="Times New Roman"/>
                        <w:i/>
                        <w:color w:val="000000" w:themeColor="text1"/>
                        <w:sz w:val="22"/>
                        <w:szCs w:val="22"/>
                        <w:rPrChange w:id="13463" w:author="Chen Liao" w:date="2021-06-01T21:13:00Z">
                          <w:rPr>
                            <w:rFonts w:ascii="Cambria Math" w:eastAsia="Times New Roman" w:hAnsi="Cambria Math" w:cs="Times New Roman"/>
                            <w:i/>
                            <w:color w:val="000000" w:themeColor="text1"/>
                            <w:sz w:val="22"/>
                            <w:szCs w:val="22"/>
                          </w:rPr>
                        </w:rPrChange>
                      </w:rPr>
                    </m:ctrlPr>
                  </m:naryPr>
                  <m:sub>
                    <m:r>
                      <w:rPr>
                        <w:rFonts w:ascii="Cambria Math" w:eastAsia="Times New Roman" w:hAnsi="Cambria Math" w:cs="Times New Roman"/>
                        <w:color w:val="000000" w:themeColor="text1"/>
                        <w:sz w:val="22"/>
                        <w:szCs w:val="22"/>
                        <w:rPrChange w:id="13464" w:author="Chen Liao" w:date="2021-06-01T21:13:00Z">
                          <w:rPr>
                            <w:rFonts w:ascii="Cambria Math" w:eastAsia="Times New Roman" w:hAnsi="Cambria Math" w:cs="Times New Roman"/>
                            <w:color w:val="000000"/>
                            <w:sz w:val="22"/>
                            <w:szCs w:val="22"/>
                          </w:rPr>
                        </w:rPrChange>
                      </w:rPr>
                      <m:t>k=1</m:t>
                    </m:r>
                  </m:sub>
                  <m:sup>
                    <m:r>
                      <w:rPr>
                        <w:rFonts w:ascii="Cambria Math" w:eastAsia="Times New Roman" w:hAnsi="Cambria Math" w:cs="Times New Roman"/>
                        <w:color w:val="000000" w:themeColor="text1"/>
                        <w:sz w:val="22"/>
                        <w:szCs w:val="22"/>
                        <w:rPrChange w:id="13465" w:author="Chen Liao" w:date="2021-06-01T21:13:00Z">
                          <w:rPr>
                            <w:rFonts w:ascii="Cambria Math" w:eastAsia="Times New Roman" w:hAnsi="Cambria Math" w:cs="Times New Roman"/>
                            <w:color w:val="000000"/>
                            <w:sz w:val="22"/>
                            <w:szCs w:val="22"/>
                          </w:rPr>
                        </w:rPrChange>
                      </w:rPr>
                      <m:t>N</m:t>
                    </m:r>
                  </m:sup>
                  <m:e>
                    <m:sSub>
                      <m:sSubPr>
                        <m:ctrlPr>
                          <w:rPr>
                            <w:rFonts w:ascii="Cambria Math" w:eastAsia="Times New Roman" w:hAnsi="Cambria Math" w:cs="Times New Roman"/>
                            <w:i/>
                            <w:color w:val="000000" w:themeColor="text1"/>
                            <w:sz w:val="22"/>
                            <w:szCs w:val="22"/>
                            <w:rPrChange w:id="13466" w:author="Chen Liao" w:date="2021-06-01T21:13:00Z">
                              <w:rPr>
                                <w:rFonts w:ascii="Cambria Math" w:eastAsia="Times New Roman" w:hAnsi="Cambria Math" w:cs="Times New Roman"/>
                                <w:i/>
                                <w:color w:val="000000" w:themeColor="text1"/>
                                <w:sz w:val="22"/>
                                <w:szCs w:val="22"/>
                              </w:rPr>
                            </w:rPrChange>
                          </w:rPr>
                        </m:ctrlPr>
                      </m:sSubPr>
                      <m:e>
                        <m:r>
                          <w:rPr>
                            <w:rFonts w:ascii="Cambria Math" w:eastAsia="Times New Roman" w:hAnsi="Cambria Math" w:cs="Times New Roman"/>
                            <w:color w:val="000000" w:themeColor="text1"/>
                            <w:sz w:val="22"/>
                            <w:szCs w:val="22"/>
                            <w:rPrChange w:id="13467" w:author="Chen Liao" w:date="2021-06-01T21:13:00Z">
                              <w:rPr>
                                <w:rFonts w:ascii="Cambria Math" w:eastAsia="Times New Roman" w:hAnsi="Cambria Math" w:cs="Times New Roman"/>
                                <w:color w:val="000000"/>
                                <w:sz w:val="22"/>
                                <w:szCs w:val="22"/>
                              </w:rPr>
                            </w:rPrChange>
                          </w:rPr>
                          <m:t>q</m:t>
                        </m:r>
                      </m:e>
                      <m:sub>
                        <m:r>
                          <w:rPr>
                            <w:rFonts w:ascii="Cambria Math" w:eastAsia="Times New Roman" w:hAnsi="Cambria Math" w:cs="Times New Roman"/>
                            <w:color w:val="000000" w:themeColor="text1"/>
                            <w:sz w:val="22"/>
                            <w:szCs w:val="22"/>
                            <w:rPrChange w:id="13468" w:author="Chen Liao" w:date="2021-06-01T21:13:00Z">
                              <w:rPr>
                                <w:rFonts w:ascii="Cambria Math" w:eastAsia="Times New Roman" w:hAnsi="Cambria Math" w:cs="Times New Roman"/>
                                <w:color w:val="000000"/>
                                <w:sz w:val="22"/>
                                <w:szCs w:val="22"/>
                              </w:rPr>
                            </w:rPrChange>
                          </w:rPr>
                          <m:t>v,k</m:t>
                        </m:r>
                      </m:sub>
                    </m:sSub>
                  </m:e>
                </m:nary>
              </m:num>
              <m:den>
                <m:r>
                  <w:rPr>
                    <w:rFonts w:ascii="Cambria Math" w:eastAsia="Times New Roman" w:hAnsi="Cambria Math" w:cs="Times New Roman"/>
                    <w:color w:val="000000" w:themeColor="text1"/>
                    <w:sz w:val="22"/>
                    <w:szCs w:val="22"/>
                    <w:rPrChange w:id="13469" w:author="Chen Liao" w:date="2021-06-01T21:13:00Z">
                      <w:rPr>
                        <w:rFonts w:ascii="Cambria Math" w:eastAsia="Times New Roman" w:hAnsi="Cambria Math" w:cs="Times New Roman"/>
                        <w:color w:val="000000"/>
                        <w:sz w:val="22"/>
                        <w:szCs w:val="22"/>
                      </w:rPr>
                    </w:rPrChange>
                  </w:rPr>
                  <m:t>N</m:t>
                </m:r>
              </m:den>
            </m:f>
          </m:e>
        </m:d>
      </m:oMath>
      <w:r w:rsidR="00850438" w:rsidRPr="00BE70D2">
        <w:rPr>
          <w:rFonts w:ascii="Times New Roman" w:eastAsia="Times New Roman" w:hAnsi="Times New Roman" w:cs="Times New Roman"/>
          <w:color w:val="000000" w:themeColor="text1"/>
          <w:sz w:val="22"/>
          <w:szCs w:val="22"/>
          <w:rPrChange w:id="13470" w:author="Chen Liao" w:date="2021-06-01T21:13:00Z">
            <w:rPr>
              <w:rFonts w:ascii="Times New Roman" w:eastAsia="Times New Roman" w:hAnsi="Times New Roman" w:cs="Times New Roman"/>
              <w:color w:val="000000"/>
              <w:sz w:val="22"/>
              <w:szCs w:val="22"/>
            </w:rPr>
          </w:rPrChange>
        </w:rPr>
        <w:t xml:space="preserve"> and </w:t>
      </w:r>
      <m:oMath>
        <m:r>
          <w:rPr>
            <w:rFonts w:ascii="Cambria Math" w:eastAsia="Times New Roman" w:hAnsi="Cambria Math" w:cs="Times New Roman"/>
            <w:color w:val="000000" w:themeColor="text1"/>
            <w:sz w:val="22"/>
            <w:szCs w:val="22"/>
            <w:rPrChange w:id="13471" w:author="Chen Liao" w:date="2021-06-01T21:13:00Z">
              <w:rPr>
                <w:rFonts w:ascii="Cambria Math" w:eastAsia="Times New Roman" w:hAnsi="Cambria Math" w:cs="Times New Roman"/>
                <w:color w:val="000000"/>
                <w:sz w:val="22"/>
                <w:szCs w:val="22"/>
              </w:rPr>
            </w:rPrChange>
          </w:rPr>
          <m:t>(</m:t>
        </m:r>
        <m:sSub>
          <m:sSubPr>
            <m:ctrlPr>
              <w:rPr>
                <w:rFonts w:ascii="Cambria Math" w:eastAsia="Times New Roman" w:hAnsi="Cambria Math" w:cs="Times New Roman"/>
                <w:i/>
                <w:color w:val="000000" w:themeColor="text1"/>
                <w:sz w:val="22"/>
                <w:szCs w:val="22"/>
                <w:rPrChange w:id="13472" w:author="Chen Liao" w:date="2021-06-01T21:13:00Z">
                  <w:rPr>
                    <w:rFonts w:ascii="Cambria Math" w:eastAsia="Times New Roman" w:hAnsi="Cambria Math" w:cs="Times New Roman"/>
                    <w:i/>
                    <w:color w:val="000000" w:themeColor="text1"/>
                    <w:sz w:val="22"/>
                    <w:szCs w:val="22"/>
                  </w:rPr>
                </w:rPrChange>
              </w:rPr>
            </m:ctrlPr>
          </m:sSubPr>
          <m:e>
            <m:r>
              <w:rPr>
                <w:rFonts w:ascii="Cambria Math" w:eastAsia="Times New Roman" w:hAnsi="Cambria Math" w:cs="Times New Roman"/>
                <w:color w:val="000000" w:themeColor="text1"/>
                <w:sz w:val="22"/>
                <w:szCs w:val="22"/>
                <w:rPrChange w:id="13473" w:author="Chen Liao" w:date="2021-06-01T21:13:00Z">
                  <w:rPr>
                    <w:rFonts w:ascii="Cambria Math" w:eastAsia="Times New Roman" w:hAnsi="Cambria Math" w:cs="Times New Roman"/>
                    <w:color w:val="000000"/>
                    <w:sz w:val="22"/>
                    <w:szCs w:val="22"/>
                  </w:rPr>
                </w:rPrChange>
              </w:rPr>
              <m:t>p</m:t>
            </m:r>
          </m:e>
          <m:sub>
            <m:r>
              <w:rPr>
                <w:rFonts w:ascii="Cambria Math" w:eastAsia="Times New Roman" w:hAnsi="Cambria Math" w:cs="Times New Roman"/>
                <w:color w:val="000000" w:themeColor="text1"/>
                <w:sz w:val="22"/>
                <w:szCs w:val="22"/>
                <w:rPrChange w:id="13474" w:author="Chen Liao" w:date="2021-06-01T21:13:00Z">
                  <w:rPr>
                    <w:rFonts w:ascii="Cambria Math" w:eastAsia="Times New Roman" w:hAnsi="Cambria Math" w:cs="Times New Roman"/>
                    <w:color w:val="000000"/>
                    <w:sz w:val="22"/>
                    <w:szCs w:val="22"/>
                  </w:rPr>
                </w:rPrChange>
              </w:rPr>
              <m:t>v,j</m:t>
            </m:r>
          </m:sub>
        </m:sSub>
        <m:r>
          <w:rPr>
            <w:rFonts w:ascii="Cambria Math" w:eastAsia="Times New Roman" w:hAnsi="Cambria Math" w:cs="Times New Roman"/>
            <w:color w:val="000000" w:themeColor="text1"/>
            <w:sz w:val="22"/>
            <w:szCs w:val="22"/>
            <w:rPrChange w:id="13475" w:author="Chen Liao" w:date="2021-06-01T21:13:00Z">
              <w:rPr>
                <w:rFonts w:ascii="Cambria Math" w:eastAsia="Times New Roman" w:hAnsi="Cambria Math" w:cs="Times New Roman"/>
                <w:color w:val="000000"/>
                <w:sz w:val="22"/>
                <w:szCs w:val="22"/>
              </w:rPr>
            </w:rPrChange>
          </w:rPr>
          <m:t>,</m:t>
        </m:r>
        <m:sSub>
          <m:sSubPr>
            <m:ctrlPr>
              <w:rPr>
                <w:rFonts w:ascii="Cambria Math" w:eastAsia="Times New Roman" w:hAnsi="Cambria Math" w:cs="Times New Roman"/>
                <w:i/>
                <w:color w:val="000000" w:themeColor="text1"/>
                <w:sz w:val="22"/>
                <w:szCs w:val="22"/>
                <w:rPrChange w:id="13476" w:author="Chen Liao" w:date="2021-06-01T21:13:00Z">
                  <w:rPr>
                    <w:rFonts w:ascii="Cambria Math" w:eastAsia="Times New Roman" w:hAnsi="Cambria Math" w:cs="Times New Roman"/>
                    <w:i/>
                    <w:color w:val="000000" w:themeColor="text1"/>
                    <w:sz w:val="22"/>
                    <w:szCs w:val="22"/>
                  </w:rPr>
                </w:rPrChange>
              </w:rPr>
            </m:ctrlPr>
          </m:sSubPr>
          <m:e>
            <m:r>
              <w:rPr>
                <w:rFonts w:ascii="Cambria Math" w:eastAsia="Times New Roman" w:hAnsi="Cambria Math" w:cs="Times New Roman"/>
                <w:color w:val="000000" w:themeColor="text1"/>
                <w:sz w:val="22"/>
                <w:szCs w:val="22"/>
                <w:rPrChange w:id="13477" w:author="Chen Liao" w:date="2021-06-01T21:13:00Z">
                  <w:rPr>
                    <w:rFonts w:ascii="Cambria Math" w:eastAsia="Times New Roman" w:hAnsi="Cambria Math" w:cs="Times New Roman"/>
                    <w:color w:val="000000"/>
                    <w:sz w:val="22"/>
                    <w:szCs w:val="22"/>
                  </w:rPr>
                </w:rPrChange>
              </w:rPr>
              <m:t>q</m:t>
            </m:r>
          </m:e>
          <m:sub>
            <m:r>
              <w:rPr>
                <w:rFonts w:ascii="Cambria Math" w:eastAsia="Times New Roman" w:hAnsi="Cambria Math" w:cs="Times New Roman"/>
                <w:color w:val="000000" w:themeColor="text1"/>
                <w:sz w:val="22"/>
                <w:szCs w:val="22"/>
                <w:rPrChange w:id="13478" w:author="Chen Liao" w:date="2021-06-01T21:13:00Z">
                  <w:rPr>
                    <w:rFonts w:ascii="Cambria Math" w:eastAsia="Times New Roman" w:hAnsi="Cambria Math" w:cs="Times New Roman"/>
                    <w:color w:val="000000"/>
                    <w:sz w:val="22"/>
                    <w:szCs w:val="22"/>
                  </w:rPr>
                </w:rPrChange>
              </w:rPr>
              <m:t>v,j</m:t>
            </m:r>
          </m:sub>
        </m:sSub>
        <m:r>
          <w:rPr>
            <w:rFonts w:ascii="Cambria Math" w:eastAsia="Times New Roman" w:hAnsi="Cambria Math" w:cs="Times New Roman"/>
            <w:color w:val="000000" w:themeColor="text1"/>
            <w:sz w:val="22"/>
            <w:szCs w:val="22"/>
            <w:rPrChange w:id="13479" w:author="Chen Liao" w:date="2021-06-01T21:13:00Z">
              <w:rPr>
                <w:rFonts w:ascii="Cambria Math" w:eastAsia="Times New Roman" w:hAnsi="Cambria Math" w:cs="Times New Roman"/>
                <w:color w:val="000000"/>
                <w:sz w:val="22"/>
                <w:szCs w:val="22"/>
              </w:rPr>
            </w:rPrChange>
          </w:rPr>
          <m:t>)→(</m:t>
        </m:r>
        <m:sSubSup>
          <m:sSubSupPr>
            <m:ctrlPr>
              <w:rPr>
                <w:rFonts w:ascii="Cambria Math" w:eastAsia="Times New Roman" w:hAnsi="Cambria Math" w:cs="Times New Roman"/>
                <w:i/>
                <w:color w:val="000000" w:themeColor="text1"/>
                <w:sz w:val="22"/>
                <w:szCs w:val="22"/>
                <w:rPrChange w:id="13480" w:author="Chen Liao" w:date="2021-06-01T21:13:00Z">
                  <w:rPr>
                    <w:rFonts w:ascii="Cambria Math" w:eastAsia="Times New Roman" w:hAnsi="Cambria Math" w:cs="Times New Roman"/>
                    <w:i/>
                    <w:color w:val="000000" w:themeColor="text1"/>
                    <w:sz w:val="22"/>
                    <w:szCs w:val="22"/>
                  </w:rPr>
                </w:rPrChange>
              </w:rPr>
            </m:ctrlPr>
          </m:sSubSupPr>
          <m:e>
            <m:r>
              <w:rPr>
                <w:rFonts w:ascii="Cambria Math" w:eastAsia="Times New Roman" w:hAnsi="Cambria Math" w:cs="Times New Roman"/>
                <w:color w:val="000000" w:themeColor="text1"/>
                <w:sz w:val="22"/>
                <w:szCs w:val="22"/>
                <w:rPrChange w:id="13481" w:author="Chen Liao" w:date="2021-06-01T21:13:00Z">
                  <w:rPr>
                    <w:rFonts w:ascii="Cambria Math" w:eastAsia="Times New Roman" w:hAnsi="Cambria Math" w:cs="Times New Roman"/>
                    <w:color w:val="000000"/>
                    <w:sz w:val="22"/>
                    <w:szCs w:val="22"/>
                  </w:rPr>
                </w:rPrChange>
              </w:rPr>
              <m:t>p</m:t>
            </m:r>
          </m:e>
          <m:sub>
            <m:r>
              <w:rPr>
                <w:rFonts w:ascii="Cambria Math" w:eastAsia="Times New Roman" w:hAnsi="Cambria Math" w:cs="Times New Roman"/>
                <w:color w:val="000000" w:themeColor="text1"/>
                <w:sz w:val="22"/>
                <w:szCs w:val="22"/>
                <w:rPrChange w:id="13482" w:author="Chen Liao" w:date="2021-06-01T21:13:00Z">
                  <w:rPr>
                    <w:rFonts w:ascii="Cambria Math" w:eastAsia="Times New Roman" w:hAnsi="Cambria Math" w:cs="Times New Roman"/>
                    <w:color w:val="000000"/>
                    <w:sz w:val="22"/>
                    <w:szCs w:val="22"/>
                  </w:rPr>
                </w:rPrChange>
              </w:rPr>
              <m:t>v,j</m:t>
            </m:r>
          </m:sub>
          <m:sup>
            <m:r>
              <w:rPr>
                <w:rFonts w:ascii="Cambria Math" w:eastAsia="Times New Roman" w:hAnsi="Cambria Math" w:cs="Times New Roman"/>
                <w:color w:val="000000" w:themeColor="text1"/>
                <w:sz w:val="22"/>
                <w:szCs w:val="22"/>
                <w:rPrChange w:id="13483" w:author="Chen Liao" w:date="2021-06-01T21:13:00Z">
                  <w:rPr>
                    <w:rFonts w:ascii="Cambria Math" w:eastAsia="Times New Roman" w:hAnsi="Cambria Math" w:cs="Times New Roman"/>
                    <w:color w:val="000000"/>
                    <w:sz w:val="22"/>
                    <w:szCs w:val="22"/>
                  </w:rPr>
                </w:rPrChange>
              </w:rPr>
              <m:t>'</m:t>
            </m:r>
          </m:sup>
        </m:sSubSup>
        <m:r>
          <w:rPr>
            <w:rFonts w:ascii="Cambria Math" w:eastAsia="Times New Roman" w:hAnsi="Cambria Math" w:cs="Times New Roman"/>
            <w:color w:val="000000" w:themeColor="text1"/>
            <w:sz w:val="22"/>
            <w:szCs w:val="22"/>
            <w:rPrChange w:id="13484" w:author="Chen Liao" w:date="2021-06-01T21:13:00Z">
              <w:rPr>
                <w:rFonts w:ascii="Cambria Math" w:eastAsia="Times New Roman" w:hAnsi="Cambria Math" w:cs="Times New Roman"/>
                <w:color w:val="000000"/>
                <w:sz w:val="22"/>
                <w:szCs w:val="22"/>
              </w:rPr>
            </w:rPrChange>
          </w:rPr>
          <m:t>=</m:t>
        </m:r>
        <m:sSub>
          <m:sSubPr>
            <m:ctrlPr>
              <w:rPr>
                <w:rFonts w:ascii="Cambria Math" w:eastAsia="Times New Roman" w:hAnsi="Cambria Math" w:cs="Times New Roman"/>
                <w:i/>
                <w:color w:val="000000" w:themeColor="text1"/>
                <w:sz w:val="22"/>
                <w:szCs w:val="22"/>
                <w:rPrChange w:id="13485" w:author="Chen Liao" w:date="2021-06-01T21:13:00Z">
                  <w:rPr>
                    <w:rFonts w:ascii="Cambria Math" w:eastAsia="Times New Roman" w:hAnsi="Cambria Math" w:cs="Times New Roman"/>
                    <w:i/>
                    <w:color w:val="000000" w:themeColor="text1"/>
                    <w:sz w:val="22"/>
                    <w:szCs w:val="22"/>
                  </w:rPr>
                </w:rPrChange>
              </w:rPr>
            </m:ctrlPr>
          </m:sSubPr>
          <m:e>
            <m:r>
              <w:rPr>
                <w:rFonts w:ascii="Cambria Math" w:eastAsia="Times New Roman" w:hAnsi="Cambria Math" w:cs="Times New Roman"/>
                <w:color w:val="000000" w:themeColor="text1"/>
                <w:sz w:val="22"/>
                <w:szCs w:val="22"/>
                <w:rPrChange w:id="13486" w:author="Chen Liao" w:date="2021-06-01T21:13:00Z">
                  <w:rPr>
                    <w:rFonts w:ascii="Cambria Math" w:eastAsia="Times New Roman" w:hAnsi="Cambria Math" w:cs="Times New Roman"/>
                    <w:color w:val="000000"/>
                    <w:sz w:val="22"/>
                    <w:szCs w:val="22"/>
                  </w:rPr>
                </w:rPrChange>
              </w:rPr>
              <m:t>p</m:t>
            </m:r>
          </m:e>
          <m:sub>
            <m:r>
              <w:rPr>
                <w:rFonts w:ascii="Cambria Math" w:eastAsia="Times New Roman" w:hAnsi="Cambria Math" w:cs="Times New Roman"/>
                <w:color w:val="000000" w:themeColor="text1"/>
                <w:sz w:val="22"/>
                <w:szCs w:val="22"/>
                <w:rPrChange w:id="13487" w:author="Chen Liao" w:date="2021-06-01T21:13:00Z">
                  <w:rPr>
                    <w:rFonts w:ascii="Cambria Math" w:eastAsia="Times New Roman" w:hAnsi="Cambria Math" w:cs="Times New Roman"/>
                    <w:color w:val="000000"/>
                    <w:sz w:val="22"/>
                    <w:szCs w:val="22"/>
                  </w:rPr>
                </w:rPrChange>
              </w:rPr>
              <m:t>v,j</m:t>
            </m:r>
          </m:sub>
        </m:sSub>
        <m:r>
          <w:rPr>
            <w:rFonts w:ascii="Cambria Math" w:eastAsia="Times New Roman" w:hAnsi="Cambria Math" w:cs="Times New Roman"/>
            <w:color w:val="000000" w:themeColor="text1"/>
            <w:sz w:val="22"/>
            <w:szCs w:val="22"/>
            <w:rPrChange w:id="13488" w:author="Chen Liao" w:date="2021-06-01T21:13:00Z">
              <w:rPr>
                <w:rFonts w:ascii="Cambria Math" w:eastAsia="Times New Roman" w:hAnsi="Cambria Math" w:cs="Times New Roman"/>
                <w:color w:val="000000"/>
                <w:sz w:val="22"/>
                <w:szCs w:val="22"/>
              </w:rPr>
            </w:rPrChange>
          </w:rPr>
          <m:t>-</m:t>
        </m:r>
        <m:f>
          <m:fPr>
            <m:ctrlPr>
              <w:rPr>
                <w:rFonts w:ascii="Cambria Math" w:eastAsia="Times New Roman" w:hAnsi="Cambria Math" w:cs="Times New Roman"/>
                <w:i/>
                <w:color w:val="000000" w:themeColor="text1"/>
                <w:sz w:val="22"/>
                <w:szCs w:val="22"/>
                <w:rPrChange w:id="13489" w:author="Chen Liao" w:date="2021-06-01T21:13:00Z">
                  <w:rPr>
                    <w:rFonts w:ascii="Cambria Math" w:eastAsia="Times New Roman" w:hAnsi="Cambria Math" w:cs="Times New Roman"/>
                    <w:i/>
                    <w:color w:val="000000" w:themeColor="text1"/>
                    <w:sz w:val="22"/>
                    <w:szCs w:val="22"/>
                  </w:rPr>
                </w:rPrChange>
              </w:rPr>
            </m:ctrlPr>
          </m:fPr>
          <m:num>
            <m:nary>
              <m:naryPr>
                <m:chr m:val="∑"/>
                <m:limLoc m:val="undOvr"/>
                <m:ctrlPr>
                  <w:rPr>
                    <w:rFonts w:ascii="Cambria Math" w:eastAsia="Times New Roman" w:hAnsi="Cambria Math" w:cs="Times New Roman"/>
                    <w:i/>
                    <w:color w:val="000000" w:themeColor="text1"/>
                    <w:sz w:val="22"/>
                    <w:szCs w:val="22"/>
                    <w:rPrChange w:id="13490" w:author="Chen Liao" w:date="2021-06-01T21:13:00Z">
                      <w:rPr>
                        <w:rFonts w:ascii="Cambria Math" w:eastAsia="Times New Roman" w:hAnsi="Cambria Math" w:cs="Times New Roman"/>
                        <w:i/>
                        <w:color w:val="000000" w:themeColor="text1"/>
                        <w:sz w:val="22"/>
                        <w:szCs w:val="22"/>
                      </w:rPr>
                    </w:rPrChange>
                  </w:rPr>
                </m:ctrlPr>
              </m:naryPr>
              <m:sub>
                <m:r>
                  <w:rPr>
                    <w:rFonts w:ascii="Cambria Math" w:eastAsia="Times New Roman" w:hAnsi="Cambria Math" w:cs="Times New Roman"/>
                    <w:color w:val="000000" w:themeColor="text1"/>
                    <w:sz w:val="22"/>
                    <w:szCs w:val="22"/>
                    <w:rPrChange w:id="13491" w:author="Chen Liao" w:date="2021-06-01T21:13:00Z">
                      <w:rPr>
                        <w:rFonts w:ascii="Cambria Math" w:eastAsia="Times New Roman" w:hAnsi="Cambria Math" w:cs="Times New Roman"/>
                        <w:color w:val="000000"/>
                        <w:sz w:val="22"/>
                        <w:szCs w:val="22"/>
                      </w:rPr>
                    </w:rPrChange>
                  </w:rPr>
                  <m:t>k=1</m:t>
                </m:r>
              </m:sub>
              <m:sup>
                <m:r>
                  <w:rPr>
                    <w:rFonts w:ascii="Cambria Math" w:eastAsia="Times New Roman" w:hAnsi="Cambria Math" w:cs="Times New Roman"/>
                    <w:color w:val="000000" w:themeColor="text1"/>
                    <w:sz w:val="22"/>
                    <w:szCs w:val="22"/>
                    <w:rPrChange w:id="13492" w:author="Chen Liao" w:date="2021-06-01T21:13:00Z">
                      <w:rPr>
                        <w:rFonts w:ascii="Cambria Math" w:eastAsia="Times New Roman" w:hAnsi="Cambria Math" w:cs="Times New Roman"/>
                        <w:color w:val="000000"/>
                        <w:sz w:val="22"/>
                        <w:szCs w:val="22"/>
                      </w:rPr>
                    </w:rPrChange>
                  </w:rPr>
                  <m:t>N</m:t>
                </m:r>
              </m:sup>
              <m:e>
                <m:sSub>
                  <m:sSubPr>
                    <m:ctrlPr>
                      <w:rPr>
                        <w:rFonts w:ascii="Cambria Math" w:eastAsia="Times New Roman" w:hAnsi="Cambria Math" w:cs="Times New Roman"/>
                        <w:i/>
                        <w:color w:val="000000" w:themeColor="text1"/>
                        <w:sz w:val="22"/>
                        <w:szCs w:val="22"/>
                        <w:rPrChange w:id="13493" w:author="Chen Liao" w:date="2021-06-01T21:13:00Z">
                          <w:rPr>
                            <w:rFonts w:ascii="Cambria Math" w:eastAsia="Times New Roman" w:hAnsi="Cambria Math" w:cs="Times New Roman"/>
                            <w:i/>
                            <w:color w:val="000000" w:themeColor="text1"/>
                            <w:sz w:val="22"/>
                            <w:szCs w:val="22"/>
                          </w:rPr>
                        </w:rPrChange>
                      </w:rPr>
                    </m:ctrlPr>
                  </m:sSubPr>
                  <m:e>
                    <m:r>
                      <w:rPr>
                        <w:rFonts w:ascii="Cambria Math" w:eastAsia="Times New Roman" w:hAnsi="Cambria Math" w:cs="Times New Roman"/>
                        <w:color w:val="000000" w:themeColor="text1"/>
                        <w:sz w:val="22"/>
                        <w:szCs w:val="22"/>
                        <w:rPrChange w:id="13494" w:author="Chen Liao" w:date="2021-06-01T21:13:00Z">
                          <w:rPr>
                            <w:rFonts w:ascii="Cambria Math" w:eastAsia="Times New Roman" w:hAnsi="Cambria Math" w:cs="Times New Roman"/>
                            <w:color w:val="000000"/>
                            <w:sz w:val="22"/>
                            <w:szCs w:val="22"/>
                          </w:rPr>
                        </w:rPrChange>
                      </w:rPr>
                      <m:t>p</m:t>
                    </m:r>
                  </m:e>
                  <m:sub>
                    <m:r>
                      <w:rPr>
                        <w:rFonts w:ascii="Cambria Math" w:eastAsia="Times New Roman" w:hAnsi="Cambria Math" w:cs="Times New Roman"/>
                        <w:color w:val="000000" w:themeColor="text1"/>
                        <w:sz w:val="22"/>
                        <w:szCs w:val="22"/>
                        <w:rPrChange w:id="13495" w:author="Chen Liao" w:date="2021-06-01T21:13:00Z">
                          <w:rPr>
                            <w:rFonts w:ascii="Cambria Math" w:eastAsia="Times New Roman" w:hAnsi="Cambria Math" w:cs="Times New Roman"/>
                            <w:color w:val="000000"/>
                            <w:sz w:val="22"/>
                            <w:szCs w:val="22"/>
                          </w:rPr>
                        </w:rPrChange>
                      </w:rPr>
                      <m:t>v,k</m:t>
                    </m:r>
                  </m:sub>
                </m:sSub>
              </m:e>
            </m:nary>
          </m:num>
          <m:den>
            <m:r>
              <w:rPr>
                <w:rFonts w:ascii="Cambria Math" w:eastAsia="Times New Roman" w:hAnsi="Cambria Math" w:cs="Times New Roman"/>
                <w:color w:val="000000" w:themeColor="text1"/>
                <w:sz w:val="22"/>
                <w:szCs w:val="22"/>
                <w:rPrChange w:id="13496" w:author="Chen Liao" w:date="2021-06-01T21:13:00Z">
                  <w:rPr>
                    <w:rFonts w:ascii="Cambria Math" w:eastAsia="Times New Roman" w:hAnsi="Cambria Math" w:cs="Times New Roman"/>
                    <w:color w:val="000000"/>
                    <w:sz w:val="22"/>
                    <w:szCs w:val="22"/>
                  </w:rPr>
                </w:rPrChange>
              </w:rPr>
              <m:t>N</m:t>
            </m:r>
          </m:den>
        </m:f>
        <m:r>
          <w:rPr>
            <w:rFonts w:ascii="Cambria Math" w:eastAsia="Times New Roman" w:hAnsi="Cambria Math" w:cs="Times New Roman"/>
            <w:color w:val="000000" w:themeColor="text1"/>
            <w:sz w:val="22"/>
            <w:szCs w:val="22"/>
            <w:rPrChange w:id="13497" w:author="Chen Liao" w:date="2021-06-01T21:13:00Z">
              <w:rPr>
                <w:rFonts w:ascii="Cambria Math" w:eastAsia="Times New Roman" w:hAnsi="Cambria Math" w:cs="Times New Roman"/>
                <w:color w:val="000000"/>
                <w:sz w:val="22"/>
                <w:szCs w:val="22"/>
              </w:rPr>
            </w:rPrChange>
          </w:rPr>
          <m:t>,</m:t>
        </m:r>
        <m:sSubSup>
          <m:sSubSupPr>
            <m:ctrlPr>
              <w:rPr>
                <w:rFonts w:ascii="Cambria Math" w:eastAsia="Times New Roman" w:hAnsi="Cambria Math" w:cs="Times New Roman"/>
                <w:i/>
                <w:color w:val="000000" w:themeColor="text1"/>
                <w:sz w:val="22"/>
                <w:szCs w:val="22"/>
                <w:rPrChange w:id="13498" w:author="Chen Liao" w:date="2021-06-01T21:13:00Z">
                  <w:rPr>
                    <w:rFonts w:ascii="Cambria Math" w:eastAsia="Times New Roman" w:hAnsi="Cambria Math" w:cs="Times New Roman"/>
                    <w:i/>
                    <w:color w:val="000000" w:themeColor="text1"/>
                    <w:sz w:val="22"/>
                    <w:szCs w:val="22"/>
                  </w:rPr>
                </w:rPrChange>
              </w:rPr>
            </m:ctrlPr>
          </m:sSubSupPr>
          <m:e>
            <m:r>
              <w:rPr>
                <w:rFonts w:ascii="Cambria Math" w:eastAsia="Times New Roman" w:hAnsi="Cambria Math" w:cs="Times New Roman"/>
                <w:color w:val="000000" w:themeColor="text1"/>
                <w:sz w:val="22"/>
                <w:szCs w:val="22"/>
                <w:rPrChange w:id="13499" w:author="Chen Liao" w:date="2021-06-01T21:13:00Z">
                  <w:rPr>
                    <w:rFonts w:ascii="Cambria Math" w:eastAsia="Times New Roman" w:hAnsi="Cambria Math" w:cs="Times New Roman"/>
                    <w:color w:val="000000"/>
                    <w:sz w:val="22"/>
                    <w:szCs w:val="22"/>
                  </w:rPr>
                </w:rPrChange>
              </w:rPr>
              <m:t>q</m:t>
            </m:r>
          </m:e>
          <m:sub>
            <m:r>
              <w:rPr>
                <w:rFonts w:ascii="Cambria Math" w:eastAsia="Times New Roman" w:hAnsi="Cambria Math" w:cs="Times New Roman"/>
                <w:color w:val="000000" w:themeColor="text1"/>
                <w:sz w:val="22"/>
                <w:szCs w:val="22"/>
                <w:rPrChange w:id="13500" w:author="Chen Liao" w:date="2021-06-01T21:13:00Z">
                  <w:rPr>
                    <w:rFonts w:ascii="Cambria Math" w:eastAsia="Times New Roman" w:hAnsi="Cambria Math" w:cs="Times New Roman"/>
                    <w:color w:val="000000"/>
                    <w:sz w:val="22"/>
                    <w:szCs w:val="22"/>
                  </w:rPr>
                </w:rPrChange>
              </w:rPr>
              <m:t>v,j</m:t>
            </m:r>
          </m:sub>
          <m:sup>
            <m:r>
              <w:rPr>
                <w:rFonts w:ascii="Cambria Math" w:eastAsia="Times New Roman" w:hAnsi="Cambria Math" w:cs="Times New Roman"/>
                <w:color w:val="000000" w:themeColor="text1"/>
                <w:sz w:val="22"/>
                <w:szCs w:val="22"/>
                <w:rPrChange w:id="13501" w:author="Chen Liao" w:date="2021-06-01T21:13:00Z">
                  <w:rPr>
                    <w:rFonts w:ascii="Cambria Math" w:eastAsia="Times New Roman" w:hAnsi="Cambria Math" w:cs="Times New Roman"/>
                    <w:color w:val="000000"/>
                    <w:sz w:val="22"/>
                    <w:szCs w:val="22"/>
                  </w:rPr>
                </w:rPrChange>
              </w:rPr>
              <m:t>'</m:t>
            </m:r>
          </m:sup>
        </m:sSubSup>
        <m:r>
          <w:rPr>
            <w:rFonts w:ascii="Cambria Math" w:eastAsia="Times New Roman" w:hAnsi="Cambria Math" w:cs="Times New Roman"/>
            <w:color w:val="000000" w:themeColor="text1"/>
            <w:sz w:val="22"/>
            <w:szCs w:val="22"/>
            <w:rPrChange w:id="13502" w:author="Chen Liao" w:date="2021-06-01T21:13:00Z">
              <w:rPr>
                <w:rFonts w:ascii="Cambria Math" w:eastAsia="Times New Roman" w:hAnsi="Cambria Math" w:cs="Times New Roman"/>
                <w:color w:val="000000"/>
                <w:sz w:val="22"/>
                <w:szCs w:val="22"/>
              </w:rPr>
            </w:rPrChange>
          </w:rPr>
          <m:t>=</m:t>
        </m:r>
        <m:sSub>
          <m:sSubPr>
            <m:ctrlPr>
              <w:rPr>
                <w:rFonts w:ascii="Cambria Math" w:eastAsia="Times New Roman" w:hAnsi="Cambria Math" w:cs="Times New Roman"/>
                <w:i/>
                <w:color w:val="000000" w:themeColor="text1"/>
                <w:sz w:val="22"/>
                <w:szCs w:val="22"/>
                <w:rPrChange w:id="13503" w:author="Chen Liao" w:date="2021-06-01T21:13:00Z">
                  <w:rPr>
                    <w:rFonts w:ascii="Cambria Math" w:eastAsia="Times New Roman" w:hAnsi="Cambria Math" w:cs="Times New Roman"/>
                    <w:i/>
                    <w:color w:val="000000" w:themeColor="text1"/>
                    <w:sz w:val="22"/>
                    <w:szCs w:val="22"/>
                  </w:rPr>
                </w:rPrChange>
              </w:rPr>
            </m:ctrlPr>
          </m:sSubPr>
          <m:e>
            <m:r>
              <w:rPr>
                <w:rFonts w:ascii="Cambria Math" w:eastAsia="Times New Roman" w:hAnsi="Cambria Math" w:cs="Times New Roman"/>
                <w:color w:val="000000" w:themeColor="text1"/>
                <w:sz w:val="22"/>
                <w:szCs w:val="22"/>
                <w:rPrChange w:id="13504" w:author="Chen Liao" w:date="2021-06-01T21:13:00Z">
                  <w:rPr>
                    <w:rFonts w:ascii="Cambria Math" w:eastAsia="Times New Roman" w:hAnsi="Cambria Math" w:cs="Times New Roman"/>
                    <w:color w:val="000000"/>
                    <w:sz w:val="22"/>
                    <w:szCs w:val="22"/>
                  </w:rPr>
                </w:rPrChange>
              </w:rPr>
              <m:t>q</m:t>
            </m:r>
          </m:e>
          <m:sub>
            <m:r>
              <w:rPr>
                <w:rFonts w:ascii="Cambria Math" w:eastAsia="Times New Roman" w:hAnsi="Cambria Math" w:cs="Times New Roman"/>
                <w:color w:val="000000" w:themeColor="text1"/>
                <w:sz w:val="22"/>
                <w:szCs w:val="22"/>
                <w:rPrChange w:id="13505" w:author="Chen Liao" w:date="2021-06-01T21:13:00Z">
                  <w:rPr>
                    <w:rFonts w:ascii="Cambria Math" w:eastAsia="Times New Roman" w:hAnsi="Cambria Math" w:cs="Times New Roman"/>
                    <w:color w:val="000000"/>
                    <w:sz w:val="22"/>
                    <w:szCs w:val="22"/>
                  </w:rPr>
                </w:rPrChange>
              </w:rPr>
              <m:t>v,j</m:t>
            </m:r>
          </m:sub>
        </m:sSub>
        <m:r>
          <w:rPr>
            <w:rFonts w:ascii="Cambria Math" w:eastAsia="Times New Roman" w:hAnsi="Cambria Math" w:cs="Times New Roman"/>
            <w:color w:val="000000" w:themeColor="text1"/>
            <w:sz w:val="22"/>
            <w:szCs w:val="22"/>
            <w:rPrChange w:id="13506" w:author="Chen Liao" w:date="2021-06-01T21:13:00Z">
              <w:rPr>
                <w:rFonts w:ascii="Cambria Math" w:eastAsia="Times New Roman" w:hAnsi="Cambria Math" w:cs="Times New Roman"/>
                <w:color w:val="000000"/>
                <w:sz w:val="22"/>
                <w:szCs w:val="22"/>
              </w:rPr>
            </w:rPrChange>
          </w:rPr>
          <m:t>-</m:t>
        </m:r>
        <m:f>
          <m:fPr>
            <m:ctrlPr>
              <w:rPr>
                <w:rFonts w:ascii="Cambria Math" w:eastAsia="Times New Roman" w:hAnsi="Cambria Math" w:cs="Times New Roman"/>
                <w:i/>
                <w:color w:val="000000" w:themeColor="text1"/>
                <w:sz w:val="22"/>
                <w:szCs w:val="22"/>
                <w:rPrChange w:id="13507" w:author="Chen Liao" w:date="2021-06-01T21:13:00Z">
                  <w:rPr>
                    <w:rFonts w:ascii="Cambria Math" w:eastAsia="Times New Roman" w:hAnsi="Cambria Math" w:cs="Times New Roman"/>
                    <w:i/>
                    <w:color w:val="000000" w:themeColor="text1"/>
                    <w:sz w:val="22"/>
                    <w:szCs w:val="22"/>
                  </w:rPr>
                </w:rPrChange>
              </w:rPr>
            </m:ctrlPr>
          </m:fPr>
          <m:num>
            <m:nary>
              <m:naryPr>
                <m:chr m:val="∑"/>
                <m:limLoc m:val="undOvr"/>
                <m:ctrlPr>
                  <w:rPr>
                    <w:rFonts w:ascii="Cambria Math" w:eastAsia="Times New Roman" w:hAnsi="Cambria Math" w:cs="Times New Roman"/>
                    <w:i/>
                    <w:color w:val="000000" w:themeColor="text1"/>
                    <w:sz w:val="22"/>
                    <w:szCs w:val="22"/>
                    <w:rPrChange w:id="13508" w:author="Chen Liao" w:date="2021-06-01T21:13:00Z">
                      <w:rPr>
                        <w:rFonts w:ascii="Cambria Math" w:eastAsia="Times New Roman" w:hAnsi="Cambria Math" w:cs="Times New Roman"/>
                        <w:i/>
                        <w:color w:val="000000" w:themeColor="text1"/>
                        <w:sz w:val="22"/>
                        <w:szCs w:val="22"/>
                      </w:rPr>
                    </w:rPrChange>
                  </w:rPr>
                </m:ctrlPr>
              </m:naryPr>
              <m:sub>
                <m:r>
                  <w:rPr>
                    <w:rFonts w:ascii="Cambria Math" w:eastAsia="Times New Roman" w:hAnsi="Cambria Math" w:cs="Times New Roman"/>
                    <w:color w:val="000000" w:themeColor="text1"/>
                    <w:sz w:val="22"/>
                    <w:szCs w:val="22"/>
                    <w:rPrChange w:id="13509" w:author="Chen Liao" w:date="2021-06-01T21:13:00Z">
                      <w:rPr>
                        <w:rFonts w:ascii="Cambria Math" w:eastAsia="Times New Roman" w:hAnsi="Cambria Math" w:cs="Times New Roman"/>
                        <w:color w:val="000000"/>
                        <w:sz w:val="22"/>
                        <w:szCs w:val="22"/>
                      </w:rPr>
                    </w:rPrChange>
                  </w:rPr>
                  <m:t>k=1</m:t>
                </m:r>
              </m:sub>
              <m:sup>
                <m:r>
                  <w:rPr>
                    <w:rFonts w:ascii="Cambria Math" w:eastAsia="Times New Roman" w:hAnsi="Cambria Math" w:cs="Times New Roman"/>
                    <w:color w:val="000000" w:themeColor="text1"/>
                    <w:sz w:val="22"/>
                    <w:szCs w:val="22"/>
                    <w:rPrChange w:id="13510" w:author="Chen Liao" w:date="2021-06-01T21:13:00Z">
                      <w:rPr>
                        <w:rFonts w:ascii="Cambria Math" w:eastAsia="Times New Roman" w:hAnsi="Cambria Math" w:cs="Times New Roman"/>
                        <w:color w:val="000000"/>
                        <w:sz w:val="22"/>
                        <w:szCs w:val="22"/>
                      </w:rPr>
                    </w:rPrChange>
                  </w:rPr>
                  <m:t>N</m:t>
                </m:r>
              </m:sup>
              <m:e>
                <m:sSub>
                  <m:sSubPr>
                    <m:ctrlPr>
                      <w:rPr>
                        <w:rFonts w:ascii="Cambria Math" w:eastAsia="Times New Roman" w:hAnsi="Cambria Math" w:cs="Times New Roman"/>
                        <w:i/>
                        <w:color w:val="000000" w:themeColor="text1"/>
                        <w:sz w:val="22"/>
                        <w:szCs w:val="22"/>
                        <w:rPrChange w:id="13511" w:author="Chen Liao" w:date="2021-06-01T21:13:00Z">
                          <w:rPr>
                            <w:rFonts w:ascii="Cambria Math" w:eastAsia="Times New Roman" w:hAnsi="Cambria Math" w:cs="Times New Roman"/>
                            <w:i/>
                            <w:color w:val="000000" w:themeColor="text1"/>
                            <w:sz w:val="22"/>
                            <w:szCs w:val="22"/>
                          </w:rPr>
                        </w:rPrChange>
                      </w:rPr>
                    </m:ctrlPr>
                  </m:sSubPr>
                  <m:e>
                    <m:r>
                      <w:rPr>
                        <w:rFonts w:ascii="Cambria Math" w:eastAsia="Times New Roman" w:hAnsi="Cambria Math" w:cs="Times New Roman"/>
                        <w:color w:val="000000" w:themeColor="text1"/>
                        <w:sz w:val="22"/>
                        <w:szCs w:val="22"/>
                        <w:rPrChange w:id="13512" w:author="Chen Liao" w:date="2021-06-01T21:13:00Z">
                          <w:rPr>
                            <w:rFonts w:ascii="Cambria Math" w:eastAsia="Times New Roman" w:hAnsi="Cambria Math" w:cs="Times New Roman"/>
                            <w:color w:val="000000"/>
                            <w:sz w:val="22"/>
                            <w:szCs w:val="22"/>
                          </w:rPr>
                        </w:rPrChange>
                      </w:rPr>
                      <m:t>q</m:t>
                    </m:r>
                  </m:e>
                  <m:sub>
                    <m:r>
                      <w:rPr>
                        <w:rFonts w:ascii="Cambria Math" w:eastAsia="Times New Roman" w:hAnsi="Cambria Math" w:cs="Times New Roman"/>
                        <w:color w:val="000000" w:themeColor="text1"/>
                        <w:sz w:val="22"/>
                        <w:szCs w:val="22"/>
                        <w:rPrChange w:id="13513" w:author="Chen Liao" w:date="2021-06-01T21:13:00Z">
                          <w:rPr>
                            <w:rFonts w:ascii="Cambria Math" w:eastAsia="Times New Roman" w:hAnsi="Cambria Math" w:cs="Times New Roman"/>
                            <w:color w:val="000000"/>
                            <w:sz w:val="22"/>
                            <w:szCs w:val="22"/>
                          </w:rPr>
                        </w:rPrChange>
                      </w:rPr>
                      <m:t>v,k</m:t>
                    </m:r>
                  </m:sub>
                </m:sSub>
              </m:e>
            </m:nary>
          </m:num>
          <m:den>
            <m:r>
              <w:rPr>
                <w:rFonts w:ascii="Cambria Math" w:eastAsia="Times New Roman" w:hAnsi="Cambria Math" w:cs="Times New Roman"/>
                <w:color w:val="000000" w:themeColor="text1"/>
                <w:sz w:val="22"/>
                <w:szCs w:val="22"/>
                <w:rPrChange w:id="13514" w:author="Chen Liao" w:date="2021-06-01T21:13:00Z">
                  <w:rPr>
                    <w:rFonts w:ascii="Cambria Math" w:eastAsia="Times New Roman" w:hAnsi="Cambria Math" w:cs="Times New Roman"/>
                    <w:color w:val="000000"/>
                    <w:sz w:val="22"/>
                    <w:szCs w:val="22"/>
                  </w:rPr>
                </w:rPrChange>
              </w:rPr>
              <m:t>N</m:t>
            </m:r>
          </m:den>
        </m:f>
        <m:r>
          <w:rPr>
            <w:rFonts w:ascii="Cambria Math" w:eastAsia="Times New Roman" w:hAnsi="Cambria Math" w:cs="Times New Roman"/>
            <w:color w:val="000000" w:themeColor="text1"/>
            <w:sz w:val="22"/>
            <w:szCs w:val="22"/>
            <w:rPrChange w:id="13515" w:author="Chen Liao" w:date="2021-06-01T21:13:00Z">
              <w:rPr>
                <w:rFonts w:ascii="Cambria Math" w:eastAsia="Times New Roman" w:hAnsi="Cambria Math" w:cs="Times New Roman"/>
                <w:color w:val="000000"/>
                <w:sz w:val="22"/>
                <w:szCs w:val="22"/>
              </w:rPr>
            </w:rPrChange>
          </w:rPr>
          <m:t>)</m:t>
        </m:r>
      </m:oMath>
      <w:r w:rsidR="00850438" w:rsidRPr="00BE70D2">
        <w:rPr>
          <w:rFonts w:ascii="Times New Roman" w:eastAsia="Times New Roman" w:hAnsi="Times New Roman" w:cs="Times New Roman"/>
          <w:color w:val="000000" w:themeColor="text1"/>
          <w:sz w:val="22"/>
          <w:szCs w:val="22"/>
          <w:rPrChange w:id="13516" w:author="Chen Liao" w:date="2021-06-01T21:13:00Z">
            <w:rPr>
              <w:rFonts w:ascii="Times New Roman" w:eastAsia="Times New Roman" w:hAnsi="Times New Roman" w:cs="Times New Roman"/>
              <w:color w:val="000000"/>
              <w:sz w:val="22"/>
              <w:szCs w:val="22"/>
            </w:rPr>
          </w:rPrChange>
        </w:rPr>
        <w:t xml:space="preserve">. The </w:t>
      </w:r>
      <w:r w:rsidR="00B243ED" w:rsidRPr="00BE70D2">
        <w:rPr>
          <w:rFonts w:ascii="Times New Roman" w:eastAsia="Times New Roman" w:hAnsi="Times New Roman" w:cs="Times New Roman"/>
          <w:color w:val="000000" w:themeColor="text1"/>
          <w:sz w:val="22"/>
          <w:szCs w:val="22"/>
          <w:rPrChange w:id="13517" w:author="Chen Liao" w:date="2021-06-01T21:13:00Z">
            <w:rPr>
              <w:rFonts w:ascii="Times New Roman" w:eastAsia="Times New Roman" w:hAnsi="Times New Roman" w:cs="Times New Roman"/>
              <w:color w:val="000000"/>
              <w:sz w:val="22"/>
              <w:szCs w:val="22"/>
            </w:rPr>
          </w:rPrChange>
        </w:rPr>
        <w:t xml:space="preserve">significance test of the </w:t>
      </w:r>
      <w:r w:rsidR="00850438" w:rsidRPr="00BE70D2">
        <w:rPr>
          <w:rFonts w:ascii="Times New Roman" w:eastAsia="Times New Roman" w:hAnsi="Times New Roman" w:cs="Times New Roman"/>
          <w:color w:val="000000" w:themeColor="text1"/>
          <w:sz w:val="22"/>
          <w:szCs w:val="22"/>
          <w:rPrChange w:id="13518" w:author="Chen Liao" w:date="2021-06-01T21:13:00Z">
            <w:rPr>
              <w:rFonts w:ascii="Times New Roman" w:eastAsia="Times New Roman" w:hAnsi="Times New Roman" w:cs="Times New Roman"/>
              <w:color w:val="000000"/>
              <w:sz w:val="22"/>
              <w:szCs w:val="22"/>
            </w:rPr>
          </w:rPrChange>
        </w:rPr>
        <w:t>responsiveness (</w:t>
      </w:r>
      <w:r w:rsidR="008A6CA0" w:rsidRPr="00BE70D2">
        <w:rPr>
          <w:rFonts w:ascii="Times New Roman" w:eastAsia="Times New Roman" w:hAnsi="Times New Roman" w:cs="Times New Roman"/>
          <w:color w:val="000000" w:themeColor="text1"/>
          <w:sz w:val="22"/>
          <w:szCs w:val="22"/>
          <w:rPrChange w:id="13519" w:author="Chen Liao" w:date="2021-06-01T21:13:00Z">
            <w:rPr>
              <w:rFonts w:ascii="Times New Roman" w:eastAsia="Times New Roman" w:hAnsi="Times New Roman" w:cs="Times New Roman"/>
              <w:color w:val="000000"/>
              <w:sz w:val="22"/>
              <w:szCs w:val="22"/>
            </w:rPr>
          </w:rPrChange>
        </w:rPr>
        <w:t xml:space="preserve">i.e., </w:t>
      </w:r>
      <w:r w:rsidR="00850438" w:rsidRPr="00BE70D2">
        <w:rPr>
          <w:rFonts w:ascii="Times New Roman" w:eastAsia="Times New Roman" w:hAnsi="Times New Roman" w:cs="Times New Roman"/>
          <w:color w:val="000000" w:themeColor="text1"/>
          <w:sz w:val="22"/>
          <w:szCs w:val="22"/>
          <w:rPrChange w:id="13520" w:author="Chen Liao" w:date="2021-06-01T21:13:00Z">
            <w:rPr>
              <w:rFonts w:ascii="Times New Roman" w:eastAsia="Times New Roman" w:hAnsi="Times New Roman" w:cs="Times New Roman"/>
              <w:color w:val="000000"/>
              <w:sz w:val="22"/>
              <w:szCs w:val="22"/>
            </w:rPr>
          </w:rPrChange>
        </w:rPr>
        <w:t xml:space="preserve">whether time series in the intervention group </w:t>
      </w:r>
      <m:oMath>
        <m:r>
          <w:rPr>
            <w:rFonts w:ascii="Cambria Math" w:eastAsia="Times New Roman" w:hAnsi="Cambria Math" w:cs="Times New Roman"/>
            <w:color w:val="000000" w:themeColor="text1"/>
            <w:sz w:val="22"/>
            <w:szCs w:val="22"/>
            <w:rPrChange w:id="13521" w:author="Chen Liao" w:date="2021-06-01T21:13:00Z">
              <w:rPr>
                <w:rFonts w:ascii="Cambria Math" w:eastAsia="Times New Roman" w:hAnsi="Cambria Math" w:cs="Times New Roman"/>
                <w:color w:val="000000"/>
                <w:sz w:val="22"/>
                <w:szCs w:val="22"/>
              </w:rPr>
            </w:rPrChange>
          </w:rPr>
          <m:t>(</m:t>
        </m:r>
        <m:sSubSup>
          <m:sSubSupPr>
            <m:ctrlPr>
              <w:rPr>
                <w:rFonts w:ascii="Cambria Math" w:eastAsia="Times New Roman" w:hAnsi="Cambria Math" w:cs="Times New Roman"/>
                <w:i/>
                <w:color w:val="000000" w:themeColor="text1"/>
                <w:sz w:val="22"/>
                <w:szCs w:val="22"/>
                <w:rPrChange w:id="13522" w:author="Chen Liao" w:date="2021-06-01T21:13:00Z">
                  <w:rPr>
                    <w:rFonts w:ascii="Cambria Math" w:eastAsia="Times New Roman" w:hAnsi="Cambria Math" w:cs="Times New Roman"/>
                    <w:i/>
                    <w:color w:val="000000" w:themeColor="text1"/>
                    <w:sz w:val="22"/>
                    <w:szCs w:val="22"/>
                  </w:rPr>
                </w:rPrChange>
              </w:rPr>
            </m:ctrlPr>
          </m:sSubSupPr>
          <m:e>
            <m:r>
              <w:rPr>
                <w:rFonts w:ascii="Cambria Math" w:eastAsia="Times New Roman" w:hAnsi="Cambria Math" w:cs="Times New Roman"/>
                <w:color w:val="000000" w:themeColor="text1"/>
                <w:sz w:val="22"/>
                <w:szCs w:val="22"/>
                <w:rPrChange w:id="13523" w:author="Chen Liao" w:date="2021-06-01T21:13:00Z">
                  <w:rPr>
                    <w:rFonts w:ascii="Cambria Math" w:eastAsia="Times New Roman" w:hAnsi="Cambria Math" w:cs="Times New Roman"/>
                    <w:color w:val="000000"/>
                    <w:sz w:val="22"/>
                    <w:szCs w:val="22"/>
                  </w:rPr>
                </w:rPrChange>
              </w:rPr>
              <m:t>x</m:t>
            </m:r>
          </m:e>
          <m:sub>
            <m:r>
              <w:rPr>
                <w:rFonts w:ascii="Cambria Math" w:eastAsia="Times New Roman" w:hAnsi="Cambria Math" w:cs="Times New Roman"/>
                <w:color w:val="000000" w:themeColor="text1"/>
                <w:sz w:val="22"/>
                <w:szCs w:val="22"/>
                <w:rPrChange w:id="13524" w:author="Chen Liao" w:date="2021-06-01T21:13:00Z">
                  <w:rPr>
                    <w:rFonts w:ascii="Cambria Math" w:eastAsia="Times New Roman" w:hAnsi="Cambria Math" w:cs="Times New Roman"/>
                    <w:color w:val="000000"/>
                    <w:sz w:val="22"/>
                    <w:szCs w:val="22"/>
                  </w:rPr>
                </w:rPrChange>
              </w:rPr>
              <m:t>v,i</m:t>
            </m:r>
          </m:sub>
          <m:sup>
            <m:r>
              <w:rPr>
                <w:rFonts w:ascii="Cambria Math" w:eastAsia="Times New Roman" w:hAnsi="Cambria Math" w:cs="Times New Roman"/>
                <w:color w:val="000000" w:themeColor="text1"/>
                <w:sz w:val="22"/>
                <w:szCs w:val="22"/>
                <w:rPrChange w:id="13525" w:author="Chen Liao" w:date="2021-06-01T21:13:00Z">
                  <w:rPr>
                    <w:rFonts w:ascii="Cambria Math" w:eastAsia="Times New Roman" w:hAnsi="Cambria Math" w:cs="Times New Roman"/>
                    <w:color w:val="000000"/>
                    <w:sz w:val="22"/>
                    <w:szCs w:val="22"/>
                  </w:rPr>
                </w:rPrChange>
              </w:rPr>
              <m:t>'</m:t>
            </m:r>
          </m:sup>
        </m:sSubSup>
        <m:r>
          <w:rPr>
            <w:rFonts w:ascii="Cambria Math" w:eastAsia="Times New Roman" w:hAnsi="Cambria Math" w:cs="Times New Roman"/>
            <w:color w:val="000000" w:themeColor="text1"/>
            <w:sz w:val="22"/>
            <w:szCs w:val="22"/>
            <w:rPrChange w:id="13526" w:author="Chen Liao" w:date="2021-06-01T21:13:00Z">
              <w:rPr>
                <w:rFonts w:ascii="Cambria Math" w:eastAsia="Times New Roman" w:hAnsi="Cambria Math" w:cs="Times New Roman"/>
                <w:color w:val="000000"/>
                <w:sz w:val="22"/>
                <w:szCs w:val="22"/>
              </w:rPr>
            </w:rPrChange>
          </w:rPr>
          <m:t>,</m:t>
        </m:r>
        <m:sSubSup>
          <m:sSubSupPr>
            <m:ctrlPr>
              <w:rPr>
                <w:rFonts w:ascii="Cambria Math" w:eastAsia="Times New Roman" w:hAnsi="Cambria Math" w:cs="Times New Roman"/>
                <w:i/>
                <w:color w:val="000000" w:themeColor="text1"/>
                <w:sz w:val="22"/>
                <w:szCs w:val="22"/>
                <w:rPrChange w:id="13527" w:author="Chen Liao" w:date="2021-06-01T21:13:00Z">
                  <w:rPr>
                    <w:rFonts w:ascii="Cambria Math" w:eastAsia="Times New Roman" w:hAnsi="Cambria Math" w:cs="Times New Roman"/>
                    <w:i/>
                    <w:color w:val="000000" w:themeColor="text1"/>
                    <w:sz w:val="22"/>
                    <w:szCs w:val="22"/>
                  </w:rPr>
                </w:rPrChange>
              </w:rPr>
            </m:ctrlPr>
          </m:sSubSupPr>
          <m:e>
            <m:r>
              <w:rPr>
                <w:rFonts w:ascii="Cambria Math" w:eastAsia="Times New Roman" w:hAnsi="Cambria Math" w:cs="Times New Roman"/>
                <w:color w:val="000000" w:themeColor="text1"/>
                <w:sz w:val="22"/>
                <w:szCs w:val="22"/>
                <w:rPrChange w:id="13528" w:author="Chen Liao" w:date="2021-06-01T21:13:00Z">
                  <w:rPr>
                    <w:rFonts w:ascii="Cambria Math" w:eastAsia="Times New Roman" w:hAnsi="Cambria Math" w:cs="Times New Roman"/>
                    <w:color w:val="000000"/>
                    <w:sz w:val="22"/>
                    <w:szCs w:val="22"/>
                  </w:rPr>
                </w:rPrChange>
              </w:rPr>
              <m:t>y</m:t>
            </m:r>
          </m:e>
          <m:sub>
            <m:r>
              <w:rPr>
                <w:rFonts w:ascii="Cambria Math" w:eastAsia="Times New Roman" w:hAnsi="Cambria Math" w:cs="Times New Roman"/>
                <w:color w:val="000000" w:themeColor="text1"/>
                <w:sz w:val="22"/>
                <w:szCs w:val="22"/>
                <w:rPrChange w:id="13529" w:author="Chen Liao" w:date="2021-06-01T21:13:00Z">
                  <w:rPr>
                    <w:rFonts w:ascii="Cambria Math" w:eastAsia="Times New Roman" w:hAnsi="Cambria Math" w:cs="Times New Roman"/>
                    <w:color w:val="000000"/>
                    <w:sz w:val="22"/>
                    <w:szCs w:val="22"/>
                  </w:rPr>
                </w:rPrChange>
              </w:rPr>
              <m:t>v,i</m:t>
            </m:r>
          </m:sub>
          <m:sup>
            <m:r>
              <w:rPr>
                <w:rFonts w:ascii="Cambria Math" w:eastAsia="Times New Roman" w:hAnsi="Cambria Math" w:cs="Times New Roman"/>
                <w:color w:val="000000" w:themeColor="text1"/>
                <w:sz w:val="22"/>
                <w:szCs w:val="22"/>
                <w:rPrChange w:id="13530" w:author="Chen Liao" w:date="2021-06-01T21:13:00Z">
                  <w:rPr>
                    <w:rFonts w:ascii="Cambria Math" w:eastAsia="Times New Roman" w:hAnsi="Cambria Math" w:cs="Times New Roman"/>
                    <w:color w:val="000000"/>
                    <w:sz w:val="22"/>
                    <w:szCs w:val="22"/>
                  </w:rPr>
                </w:rPrChange>
              </w:rPr>
              <m:t>'</m:t>
            </m:r>
          </m:sup>
        </m:sSubSup>
        <m:r>
          <w:rPr>
            <w:rFonts w:ascii="Cambria Math" w:eastAsia="Times New Roman" w:hAnsi="Cambria Math" w:cs="Times New Roman"/>
            <w:color w:val="000000" w:themeColor="text1"/>
            <w:sz w:val="22"/>
            <w:szCs w:val="22"/>
            <w:rPrChange w:id="13531" w:author="Chen Liao" w:date="2021-06-01T21:13:00Z">
              <w:rPr>
                <w:rFonts w:ascii="Cambria Math" w:eastAsia="Times New Roman" w:hAnsi="Cambria Math" w:cs="Times New Roman"/>
                <w:color w:val="000000"/>
                <w:sz w:val="22"/>
                <w:szCs w:val="22"/>
              </w:rPr>
            </w:rPrChange>
          </w:rPr>
          <m:t>)</m:t>
        </m:r>
      </m:oMath>
      <w:r w:rsidR="007957D5" w:rsidRPr="00BE70D2">
        <w:rPr>
          <w:rFonts w:ascii="Times New Roman" w:eastAsia="Times New Roman" w:hAnsi="Times New Roman" w:cs="Times New Roman"/>
          <w:color w:val="000000" w:themeColor="text1"/>
          <w:sz w:val="22"/>
          <w:szCs w:val="22"/>
          <w:rPrChange w:id="13532" w:author="Chen Liao" w:date="2021-06-01T21:13:00Z">
            <w:rPr>
              <w:rFonts w:ascii="Times New Roman" w:eastAsia="Times New Roman" w:hAnsi="Times New Roman" w:cs="Times New Roman"/>
              <w:color w:val="000000"/>
              <w:sz w:val="22"/>
              <w:szCs w:val="22"/>
            </w:rPr>
          </w:rPrChange>
        </w:rPr>
        <w:t xml:space="preserve"> </w:t>
      </w:r>
      <w:r w:rsidR="00850438" w:rsidRPr="00BE70D2">
        <w:rPr>
          <w:rFonts w:ascii="Times New Roman" w:eastAsia="Times New Roman" w:hAnsi="Times New Roman" w:cs="Times New Roman"/>
          <w:color w:val="000000" w:themeColor="text1"/>
          <w:sz w:val="22"/>
          <w:szCs w:val="22"/>
          <w:rPrChange w:id="13533" w:author="Chen Liao" w:date="2021-06-01T21:13:00Z">
            <w:rPr>
              <w:rFonts w:ascii="Times New Roman" w:eastAsia="Times New Roman" w:hAnsi="Times New Roman" w:cs="Times New Roman"/>
              <w:color w:val="000000"/>
              <w:sz w:val="22"/>
              <w:szCs w:val="22"/>
            </w:rPr>
          </w:rPrChange>
        </w:rPr>
        <w:t>differs from that in the control group</w:t>
      </w:r>
      <w:r w:rsidR="00DC5CF5" w:rsidRPr="00BE70D2">
        <w:rPr>
          <w:rFonts w:ascii="Times New Roman" w:eastAsia="Times New Roman" w:hAnsi="Times New Roman" w:cs="Times New Roman"/>
          <w:color w:val="000000" w:themeColor="text1"/>
          <w:sz w:val="22"/>
          <w:szCs w:val="22"/>
          <w:rPrChange w:id="13534" w:author="Chen Liao" w:date="2021-06-01T21:13:00Z">
            <w:rPr>
              <w:rFonts w:ascii="Times New Roman" w:eastAsia="Times New Roman" w:hAnsi="Times New Roman" w:cs="Times New Roman"/>
              <w:color w:val="000000"/>
              <w:sz w:val="22"/>
              <w:szCs w:val="22"/>
            </w:rPr>
          </w:rPrChange>
        </w:rPr>
        <w:t xml:space="preserve"> </w:t>
      </w:r>
      <m:oMath>
        <m:r>
          <w:rPr>
            <w:rFonts w:ascii="Cambria Math" w:eastAsia="Times New Roman" w:hAnsi="Cambria Math" w:cs="Times New Roman"/>
            <w:color w:val="000000" w:themeColor="text1"/>
            <w:sz w:val="22"/>
            <w:szCs w:val="22"/>
            <w:rPrChange w:id="13535" w:author="Chen Liao" w:date="2021-06-01T21:13:00Z">
              <w:rPr>
                <w:rFonts w:ascii="Cambria Math" w:eastAsia="Times New Roman" w:hAnsi="Cambria Math" w:cs="Times New Roman"/>
                <w:color w:val="000000"/>
                <w:sz w:val="22"/>
                <w:szCs w:val="22"/>
              </w:rPr>
            </w:rPrChange>
          </w:rPr>
          <m:t>(</m:t>
        </m:r>
        <m:sSubSup>
          <m:sSubSupPr>
            <m:ctrlPr>
              <w:rPr>
                <w:rFonts w:ascii="Cambria Math" w:eastAsia="Times New Roman" w:hAnsi="Cambria Math" w:cs="Times New Roman"/>
                <w:i/>
                <w:color w:val="000000" w:themeColor="text1"/>
                <w:sz w:val="22"/>
                <w:szCs w:val="22"/>
                <w:rPrChange w:id="13536" w:author="Chen Liao" w:date="2021-06-01T21:13:00Z">
                  <w:rPr>
                    <w:rFonts w:ascii="Cambria Math" w:eastAsia="Times New Roman" w:hAnsi="Cambria Math" w:cs="Times New Roman"/>
                    <w:i/>
                    <w:color w:val="000000" w:themeColor="text1"/>
                    <w:sz w:val="22"/>
                    <w:szCs w:val="22"/>
                  </w:rPr>
                </w:rPrChange>
              </w:rPr>
            </m:ctrlPr>
          </m:sSubSupPr>
          <m:e>
            <m:r>
              <w:rPr>
                <w:rFonts w:ascii="Cambria Math" w:eastAsia="Times New Roman" w:hAnsi="Cambria Math" w:cs="Times New Roman"/>
                <w:color w:val="000000" w:themeColor="text1"/>
                <w:sz w:val="22"/>
                <w:szCs w:val="22"/>
                <w:rPrChange w:id="13537" w:author="Chen Liao" w:date="2021-06-01T21:13:00Z">
                  <w:rPr>
                    <w:rFonts w:ascii="Cambria Math" w:eastAsia="Times New Roman" w:hAnsi="Cambria Math" w:cs="Times New Roman"/>
                    <w:color w:val="000000"/>
                    <w:sz w:val="22"/>
                    <w:szCs w:val="22"/>
                  </w:rPr>
                </w:rPrChange>
              </w:rPr>
              <m:t>p</m:t>
            </m:r>
          </m:e>
          <m:sub>
            <m:r>
              <w:rPr>
                <w:rFonts w:ascii="Cambria Math" w:eastAsia="Times New Roman" w:hAnsi="Cambria Math" w:cs="Times New Roman"/>
                <w:color w:val="000000" w:themeColor="text1"/>
                <w:sz w:val="22"/>
                <w:szCs w:val="22"/>
                <w:rPrChange w:id="13538" w:author="Chen Liao" w:date="2021-06-01T21:13:00Z">
                  <w:rPr>
                    <w:rFonts w:ascii="Cambria Math" w:eastAsia="Times New Roman" w:hAnsi="Cambria Math" w:cs="Times New Roman"/>
                    <w:color w:val="000000"/>
                    <w:sz w:val="22"/>
                    <w:szCs w:val="22"/>
                  </w:rPr>
                </w:rPrChange>
              </w:rPr>
              <m:t>v,j</m:t>
            </m:r>
          </m:sub>
          <m:sup>
            <m:r>
              <w:rPr>
                <w:rFonts w:ascii="Cambria Math" w:eastAsia="Times New Roman" w:hAnsi="Cambria Math" w:cs="Times New Roman"/>
                <w:color w:val="000000" w:themeColor="text1"/>
                <w:sz w:val="22"/>
                <w:szCs w:val="22"/>
                <w:rPrChange w:id="13539" w:author="Chen Liao" w:date="2021-06-01T21:13:00Z">
                  <w:rPr>
                    <w:rFonts w:ascii="Cambria Math" w:eastAsia="Times New Roman" w:hAnsi="Cambria Math" w:cs="Times New Roman"/>
                    <w:color w:val="000000"/>
                    <w:sz w:val="22"/>
                    <w:szCs w:val="22"/>
                  </w:rPr>
                </w:rPrChange>
              </w:rPr>
              <m:t>'</m:t>
            </m:r>
          </m:sup>
        </m:sSubSup>
        <m:r>
          <w:rPr>
            <w:rFonts w:ascii="Cambria Math" w:eastAsia="Times New Roman" w:hAnsi="Cambria Math" w:cs="Times New Roman"/>
            <w:color w:val="000000" w:themeColor="text1"/>
            <w:sz w:val="22"/>
            <w:szCs w:val="22"/>
            <w:rPrChange w:id="13540" w:author="Chen Liao" w:date="2021-06-01T21:13:00Z">
              <w:rPr>
                <w:rFonts w:ascii="Cambria Math" w:eastAsia="Times New Roman" w:hAnsi="Cambria Math" w:cs="Times New Roman"/>
                <w:color w:val="000000"/>
                <w:sz w:val="22"/>
                <w:szCs w:val="22"/>
              </w:rPr>
            </w:rPrChange>
          </w:rPr>
          <m:t>,</m:t>
        </m:r>
        <m:sSubSup>
          <m:sSubSupPr>
            <m:ctrlPr>
              <w:rPr>
                <w:rFonts w:ascii="Cambria Math" w:eastAsia="Times New Roman" w:hAnsi="Cambria Math" w:cs="Times New Roman"/>
                <w:i/>
                <w:color w:val="000000" w:themeColor="text1"/>
                <w:sz w:val="22"/>
                <w:szCs w:val="22"/>
                <w:rPrChange w:id="13541" w:author="Chen Liao" w:date="2021-06-01T21:13:00Z">
                  <w:rPr>
                    <w:rFonts w:ascii="Cambria Math" w:eastAsia="Times New Roman" w:hAnsi="Cambria Math" w:cs="Times New Roman"/>
                    <w:i/>
                    <w:color w:val="000000" w:themeColor="text1"/>
                    <w:sz w:val="22"/>
                    <w:szCs w:val="22"/>
                  </w:rPr>
                </w:rPrChange>
              </w:rPr>
            </m:ctrlPr>
          </m:sSubSupPr>
          <m:e>
            <m:r>
              <w:rPr>
                <w:rFonts w:ascii="Cambria Math" w:eastAsia="Times New Roman" w:hAnsi="Cambria Math" w:cs="Times New Roman"/>
                <w:color w:val="000000" w:themeColor="text1"/>
                <w:sz w:val="22"/>
                <w:szCs w:val="22"/>
                <w:rPrChange w:id="13542" w:author="Chen Liao" w:date="2021-06-01T21:13:00Z">
                  <w:rPr>
                    <w:rFonts w:ascii="Cambria Math" w:eastAsia="Times New Roman" w:hAnsi="Cambria Math" w:cs="Times New Roman"/>
                    <w:color w:val="000000"/>
                    <w:sz w:val="22"/>
                    <w:szCs w:val="22"/>
                  </w:rPr>
                </w:rPrChange>
              </w:rPr>
              <m:t>q</m:t>
            </m:r>
          </m:e>
          <m:sub>
            <m:r>
              <w:rPr>
                <w:rFonts w:ascii="Cambria Math" w:eastAsia="Times New Roman" w:hAnsi="Cambria Math" w:cs="Times New Roman"/>
                <w:color w:val="000000" w:themeColor="text1"/>
                <w:sz w:val="22"/>
                <w:szCs w:val="22"/>
                <w:rPrChange w:id="13543" w:author="Chen Liao" w:date="2021-06-01T21:13:00Z">
                  <w:rPr>
                    <w:rFonts w:ascii="Cambria Math" w:eastAsia="Times New Roman" w:hAnsi="Cambria Math" w:cs="Times New Roman"/>
                    <w:color w:val="000000"/>
                    <w:sz w:val="22"/>
                    <w:szCs w:val="22"/>
                  </w:rPr>
                </w:rPrChange>
              </w:rPr>
              <m:t>v,j</m:t>
            </m:r>
          </m:sub>
          <m:sup>
            <m:r>
              <w:rPr>
                <w:rFonts w:ascii="Cambria Math" w:eastAsia="Times New Roman" w:hAnsi="Cambria Math" w:cs="Times New Roman"/>
                <w:color w:val="000000" w:themeColor="text1"/>
                <w:sz w:val="22"/>
                <w:szCs w:val="22"/>
                <w:rPrChange w:id="13544" w:author="Chen Liao" w:date="2021-06-01T21:13:00Z">
                  <w:rPr>
                    <w:rFonts w:ascii="Cambria Math" w:eastAsia="Times New Roman" w:hAnsi="Cambria Math" w:cs="Times New Roman"/>
                    <w:color w:val="000000"/>
                    <w:sz w:val="22"/>
                    <w:szCs w:val="22"/>
                  </w:rPr>
                </w:rPrChange>
              </w:rPr>
              <m:t>'</m:t>
            </m:r>
          </m:sup>
        </m:sSubSup>
        <m:r>
          <w:rPr>
            <w:rFonts w:ascii="Cambria Math" w:eastAsia="Times New Roman" w:hAnsi="Cambria Math" w:cs="Times New Roman"/>
            <w:color w:val="000000" w:themeColor="text1"/>
            <w:sz w:val="22"/>
            <w:szCs w:val="22"/>
            <w:rPrChange w:id="13545" w:author="Chen Liao" w:date="2021-06-01T21:13:00Z">
              <w:rPr>
                <w:rFonts w:ascii="Cambria Math" w:eastAsia="Times New Roman" w:hAnsi="Cambria Math" w:cs="Times New Roman"/>
                <w:color w:val="000000"/>
                <w:sz w:val="22"/>
                <w:szCs w:val="22"/>
              </w:rPr>
            </w:rPrChange>
          </w:rPr>
          <m:t>)</m:t>
        </m:r>
      </m:oMath>
      <w:r w:rsidR="007957D5" w:rsidRPr="00BE70D2">
        <w:rPr>
          <w:rFonts w:ascii="Times New Roman" w:eastAsia="Times New Roman" w:hAnsi="Times New Roman" w:cs="Times New Roman"/>
          <w:color w:val="000000" w:themeColor="text1"/>
          <w:sz w:val="22"/>
          <w:szCs w:val="22"/>
          <w:rPrChange w:id="13546" w:author="Chen Liao" w:date="2021-06-01T21:13:00Z">
            <w:rPr>
              <w:rFonts w:ascii="Times New Roman" w:eastAsia="Times New Roman" w:hAnsi="Times New Roman" w:cs="Times New Roman"/>
              <w:color w:val="000000"/>
              <w:sz w:val="22"/>
              <w:szCs w:val="22"/>
            </w:rPr>
          </w:rPrChange>
        </w:rPr>
        <w:t xml:space="preserve"> </w:t>
      </w:r>
      <w:r w:rsidR="00DC5CF5" w:rsidRPr="00BE70D2">
        <w:rPr>
          <w:rFonts w:ascii="Times New Roman" w:eastAsia="Times New Roman" w:hAnsi="Times New Roman" w:cs="Times New Roman"/>
          <w:color w:val="000000" w:themeColor="text1"/>
          <w:sz w:val="22"/>
          <w:szCs w:val="22"/>
          <w:rPrChange w:id="13547" w:author="Chen Liao" w:date="2021-06-01T21:13:00Z">
            <w:rPr>
              <w:rFonts w:ascii="Times New Roman" w:eastAsia="Times New Roman" w:hAnsi="Times New Roman" w:cs="Times New Roman"/>
              <w:color w:val="000000"/>
              <w:sz w:val="22"/>
              <w:szCs w:val="22"/>
            </w:rPr>
          </w:rPrChange>
        </w:rPr>
        <w:t>regardless of vendor</w:t>
      </w:r>
      <w:r w:rsidR="00850438" w:rsidRPr="00BE70D2">
        <w:rPr>
          <w:rFonts w:ascii="Times New Roman" w:eastAsia="Times New Roman" w:hAnsi="Times New Roman" w:cs="Times New Roman"/>
          <w:color w:val="000000" w:themeColor="text1"/>
          <w:sz w:val="22"/>
          <w:szCs w:val="22"/>
          <w:rPrChange w:id="13548" w:author="Chen Liao" w:date="2021-06-01T21:13:00Z">
            <w:rPr>
              <w:rFonts w:ascii="Times New Roman" w:eastAsia="Times New Roman" w:hAnsi="Times New Roman" w:cs="Times New Roman"/>
              <w:color w:val="000000"/>
              <w:sz w:val="22"/>
              <w:szCs w:val="22"/>
            </w:rPr>
          </w:rPrChange>
        </w:rPr>
        <w:t>) and baseline</w:t>
      </w:r>
      <w:r w:rsidR="006476C1" w:rsidRPr="00BE70D2">
        <w:rPr>
          <w:rFonts w:ascii="Times New Roman" w:eastAsia="Times New Roman" w:hAnsi="Times New Roman" w:cs="Times New Roman"/>
          <w:color w:val="000000" w:themeColor="text1"/>
          <w:sz w:val="22"/>
          <w:szCs w:val="22"/>
          <w:rPrChange w:id="13549" w:author="Chen Liao" w:date="2021-06-01T21:13:00Z">
            <w:rPr>
              <w:rFonts w:ascii="Times New Roman" w:eastAsia="Times New Roman" w:hAnsi="Times New Roman" w:cs="Times New Roman"/>
              <w:color w:val="000000"/>
              <w:sz w:val="22"/>
              <w:szCs w:val="22"/>
            </w:rPr>
          </w:rPrChange>
        </w:rPr>
        <w:t xml:space="preserve"> </w:t>
      </w:r>
      <w:r w:rsidR="00850438" w:rsidRPr="00BE70D2">
        <w:rPr>
          <w:rFonts w:ascii="Times New Roman" w:eastAsia="Times New Roman" w:hAnsi="Times New Roman" w:cs="Times New Roman"/>
          <w:color w:val="000000" w:themeColor="text1"/>
          <w:sz w:val="22"/>
          <w:szCs w:val="22"/>
          <w:rPrChange w:id="13550" w:author="Chen Liao" w:date="2021-06-01T21:13:00Z">
            <w:rPr>
              <w:rFonts w:ascii="Times New Roman" w:eastAsia="Times New Roman" w:hAnsi="Times New Roman" w:cs="Times New Roman"/>
              <w:color w:val="000000"/>
              <w:sz w:val="22"/>
              <w:szCs w:val="22"/>
            </w:rPr>
          </w:rPrChange>
        </w:rPr>
        <w:t>dependenc</w:t>
      </w:r>
      <w:r w:rsidR="006476C1" w:rsidRPr="00BE70D2">
        <w:rPr>
          <w:rFonts w:ascii="Times New Roman" w:eastAsia="Times New Roman" w:hAnsi="Times New Roman" w:cs="Times New Roman"/>
          <w:color w:val="000000" w:themeColor="text1"/>
          <w:sz w:val="22"/>
          <w:szCs w:val="22"/>
          <w:rPrChange w:id="13551" w:author="Chen Liao" w:date="2021-06-01T21:13:00Z">
            <w:rPr>
              <w:rFonts w:ascii="Times New Roman" w:eastAsia="Times New Roman" w:hAnsi="Times New Roman" w:cs="Times New Roman"/>
              <w:color w:val="000000"/>
              <w:sz w:val="22"/>
              <w:szCs w:val="22"/>
            </w:rPr>
          </w:rPrChange>
        </w:rPr>
        <w:t>e</w:t>
      </w:r>
      <w:r w:rsidR="00850438" w:rsidRPr="00BE70D2">
        <w:rPr>
          <w:rFonts w:ascii="Times New Roman" w:eastAsia="Times New Roman" w:hAnsi="Times New Roman" w:cs="Times New Roman"/>
          <w:color w:val="000000" w:themeColor="text1"/>
          <w:sz w:val="22"/>
          <w:szCs w:val="22"/>
          <w:rPrChange w:id="13552" w:author="Chen Liao" w:date="2021-06-01T21:13:00Z">
            <w:rPr>
              <w:rFonts w:ascii="Times New Roman" w:eastAsia="Times New Roman" w:hAnsi="Times New Roman" w:cs="Times New Roman"/>
              <w:color w:val="000000"/>
              <w:sz w:val="22"/>
              <w:szCs w:val="22"/>
            </w:rPr>
          </w:rPrChange>
        </w:rPr>
        <w:t xml:space="preserve"> (</w:t>
      </w:r>
      <w:r w:rsidR="006F0578" w:rsidRPr="00BE70D2">
        <w:rPr>
          <w:rFonts w:ascii="Times New Roman" w:eastAsia="Times New Roman" w:hAnsi="Times New Roman" w:cs="Times New Roman"/>
          <w:color w:val="000000" w:themeColor="text1"/>
          <w:sz w:val="22"/>
          <w:szCs w:val="22"/>
          <w:rPrChange w:id="13553" w:author="Chen Liao" w:date="2021-06-01T21:13:00Z">
            <w:rPr>
              <w:rFonts w:ascii="Times New Roman" w:eastAsia="Times New Roman" w:hAnsi="Times New Roman" w:cs="Times New Roman"/>
              <w:color w:val="000000"/>
              <w:sz w:val="22"/>
              <w:szCs w:val="22"/>
            </w:rPr>
          </w:rPrChange>
        </w:rPr>
        <w:t xml:space="preserve">i.e., </w:t>
      </w:r>
      <w:r w:rsidR="00850438" w:rsidRPr="00BE70D2">
        <w:rPr>
          <w:rFonts w:ascii="Times New Roman" w:eastAsia="Times New Roman" w:hAnsi="Times New Roman" w:cs="Times New Roman"/>
          <w:color w:val="000000" w:themeColor="text1"/>
          <w:sz w:val="22"/>
          <w:szCs w:val="22"/>
          <w:rPrChange w:id="13554" w:author="Chen Liao" w:date="2021-06-01T21:13:00Z">
            <w:rPr>
              <w:rFonts w:ascii="Times New Roman" w:eastAsia="Times New Roman" w:hAnsi="Times New Roman" w:cs="Times New Roman"/>
              <w:color w:val="000000"/>
              <w:sz w:val="22"/>
              <w:szCs w:val="22"/>
            </w:rPr>
          </w:rPrChange>
        </w:rPr>
        <w:t xml:space="preserve">whether </w:t>
      </w:r>
      <w:r w:rsidR="006476C1" w:rsidRPr="00BE70D2">
        <w:rPr>
          <w:rFonts w:ascii="Times New Roman" w:eastAsia="Times New Roman" w:hAnsi="Times New Roman" w:cs="Times New Roman"/>
          <w:color w:val="000000" w:themeColor="text1"/>
          <w:sz w:val="22"/>
          <w:szCs w:val="22"/>
          <w:rPrChange w:id="13555" w:author="Chen Liao" w:date="2021-06-01T21:13:00Z">
            <w:rPr>
              <w:rFonts w:ascii="Times New Roman" w:eastAsia="Times New Roman" w:hAnsi="Times New Roman" w:cs="Times New Roman"/>
              <w:color w:val="000000"/>
              <w:sz w:val="22"/>
              <w:szCs w:val="22"/>
            </w:rPr>
          </w:rPrChange>
        </w:rPr>
        <w:t xml:space="preserve">time series </w:t>
      </w:r>
      <w:r w:rsidR="00E30E39" w:rsidRPr="00BE70D2">
        <w:rPr>
          <w:rFonts w:ascii="Times New Roman" w:eastAsia="Times New Roman" w:hAnsi="Times New Roman" w:cs="Times New Roman"/>
          <w:color w:val="000000" w:themeColor="text1"/>
          <w:sz w:val="22"/>
          <w:szCs w:val="22"/>
          <w:rPrChange w:id="13556" w:author="Chen Liao" w:date="2021-06-01T21:13:00Z">
            <w:rPr>
              <w:rFonts w:ascii="Times New Roman" w:eastAsia="Times New Roman" w:hAnsi="Times New Roman" w:cs="Times New Roman"/>
              <w:color w:val="000000"/>
              <w:sz w:val="22"/>
              <w:szCs w:val="22"/>
            </w:rPr>
          </w:rPrChange>
        </w:rPr>
        <w:t>in</w:t>
      </w:r>
      <w:r w:rsidR="00850438" w:rsidRPr="00BE70D2">
        <w:rPr>
          <w:rFonts w:ascii="Times New Roman" w:eastAsia="Times New Roman" w:hAnsi="Times New Roman" w:cs="Times New Roman"/>
          <w:color w:val="000000" w:themeColor="text1"/>
          <w:sz w:val="22"/>
          <w:szCs w:val="22"/>
          <w:rPrChange w:id="13557" w:author="Chen Liao" w:date="2021-06-01T21:13:00Z">
            <w:rPr>
              <w:rFonts w:ascii="Times New Roman" w:eastAsia="Times New Roman" w:hAnsi="Times New Roman" w:cs="Times New Roman"/>
              <w:color w:val="000000"/>
              <w:sz w:val="22"/>
              <w:szCs w:val="22"/>
            </w:rPr>
          </w:rPrChange>
        </w:rPr>
        <w:t xml:space="preserve"> the intervention group</w:t>
      </w:r>
      <w:r w:rsidR="00DC5CF5" w:rsidRPr="00BE70D2">
        <w:rPr>
          <w:rFonts w:ascii="Times New Roman" w:eastAsia="Times New Roman" w:hAnsi="Times New Roman" w:cs="Times New Roman"/>
          <w:color w:val="000000" w:themeColor="text1"/>
          <w:sz w:val="22"/>
          <w:szCs w:val="22"/>
          <w:rPrChange w:id="13558" w:author="Chen Liao" w:date="2021-06-01T21:13:00Z">
            <w:rPr>
              <w:rFonts w:ascii="Times New Roman" w:eastAsia="Times New Roman" w:hAnsi="Times New Roman" w:cs="Times New Roman"/>
              <w:color w:val="000000"/>
              <w:sz w:val="22"/>
              <w:szCs w:val="22"/>
            </w:rPr>
          </w:rPrChange>
        </w:rPr>
        <w:t xml:space="preserve"> </w:t>
      </w:r>
      <m:oMath>
        <m:r>
          <w:rPr>
            <w:rFonts w:ascii="Cambria Math" w:eastAsia="Times New Roman" w:hAnsi="Cambria Math" w:cs="Times New Roman"/>
            <w:color w:val="000000" w:themeColor="text1"/>
            <w:sz w:val="22"/>
            <w:szCs w:val="22"/>
            <w:rPrChange w:id="13559" w:author="Chen Liao" w:date="2021-06-01T21:13:00Z">
              <w:rPr>
                <w:rFonts w:ascii="Cambria Math" w:eastAsia="Times New Roman" w:hAnsi="Cambria Math" w:cs="Times New Roman"/>
                <w:color w:val="000000"/>
                <w:sz w:val="22"/>
                <w:szCs w:val="22"/>
              </w:rPr>
            </w:rPrChange>
          </w:rPr>
          <m:t>(</m:t>
        </m:r>
        <m:sSubSup>
          <m:sSubSupPr>
            <m:ctrlPr>
              <w:rPr>
                <w:rFonts w:ascii="Cambria Math" w:eastAsia="Times New Roman" w:hAnsi="Cambria Math" w:cs="Times New Roman"/>
                <w:i/>
                <w:color w:val="000000" w:themeColor="text1"/>
                <w:sz w:val="22"/>
                <w:szCs w:val="22"/>
                <w:rPrChange w:id="13560" w:author="Chen Liao" w:date="2021-06-01T21:13:00Z">
                  <w:rPr>
                    <w:rFonts w:ascii="Cambria Math" w:eastAsia="Times New Roman" w:hAnsi="Cambria Math" w:cs="Times New Roman"/>
                    <w:i/>
                    <w:color w:val="000000" w:themeColor="text1"/>
                    <w:sz w:val="22"/>
                    <w:szCs w:val="22"/>
                  </w:rPr>
                </w:rPrChange>
              </w:rPr>
            </m:ctrlPr>
          </m:sSubSupPr>
          <m:e>
            <m:r>
              <w:rPr>
                <w:rFonts w:ascii="Cambria Math" w:eastAsia="Times New Roman" w:hAnsi="Cambria Math" w:cs="Times New Roman"/>
                <w:color w:val="000000" w:themeColor="text1"/>
                <w:sz w:val="22"/>
                <w:szCs w:val="22"/>
                <w:rPrChange w:id="13561" w:author="Chen Liao" w:date="2021-06-01T21:13:00Z">
                  <w:rPr>
                    <w:rFonts w:ascii="Cambria Math" w:eastAsia="Times New Roman" w:hAnsi="Cambria Math" w:cs="Times New Roman"/>
                    <w:color w:val="000000"/>
                    <w:sz w:val="22"/>
                    <w:szCs w:val="22"/>
                  </w:rPr>
                </w:rPrChange>
              </w:rPr>
              <m:t>x</m:t>
            </m:r>
          </m:e>
          <m:sub>
            <m:r>
              <w:rPr>
                <w:rFonts w:ascii="Cambria Math" w:eastAsia="Times New Roman" w:hAnsi="Cambria Math" w:cs="Times New Roman"/>
                <w:color w:val="000000" w:themeColor="text1"/>
                <w:sz w:val="22"/>
                <w:szCs w:val="22"/>
                <w:rPrChange w:id="13562" w:author="Chen Liao" w:date="2021-06-01T21:13:00Z">
                  <w:rPr>
                    <w:rFonts w:ascii="Cambria Math" w:eastAsia="Times New Roman" w:hAnsi="Cambria Math" w:cs="Times New Roman"/>
                    <w:color w:val="000000"/>
                    <w:sz w:val="22"/>
                    <w:szCs w:val="22"/>
                  </w:rPr>
                </w:rPrChange>
              </w:rPr>
              <m:t>v,i</m:t>
            </m:r>
          </m:sub>
          <m:sup>
            <m:r>
              <w:rPr>
                <w:rFonts w:ascii="Cambria Math" w:eastAsia="Times New Roman" w:hAnsi="Cambria Math" w:cs="Times New Roman"/>
                <w:color w:val="000000" w:themeColor="text1"/>
                <w:sz w:val="22"/>
                <w:szCs w:val="22"/>
                <w:rPrChange w:id="13563" w:author="Chen Liao" w:date="2021-06-01T21:13:00Z">
                  <w:rPr>
                    <w:rFonts w:ascii="Cambria Math" w:eastAsia="Times New Roman" w:hAnsi="Cambria Math" w:cs="Times New Roman"/>
                    <w:color w:val="000000"/>
                    <w:sz w:val="22"/>
                    <w:szCs w:val="22"/>
                  </w:rPr>
                </w:rPrChange>
              </w:rPr>
              <m:t>'</m:t>
            </m:r>
          </m:sup>
        </m:sSubSup>
        <m:r>
          <w:rPr>
            <w:rFonts w:ascii="Cambria Math" w:eastAsia="Times New Roman" w:hAnsi="Cambria Math" w:cs="Times New Roman"/>
            <w:color w:val="000000" w:themeColor="text1"/>
            <w:sz w:val="22"/>
            <w:szCs w:val="22"/>
            <w:rPrChange w:id="13564" w:author="Chen Liao" w:date="2021-06-01T21:13:00Z">
              <w:rPr>
                <w:rFonts w:ascii="Cambria Math" w:eastAsia="Times New Roman" w:hAnsi="Cambria Math" w:cs="Times New Roman"/>
                <w:color w:val="000000"/>
                <w:sz w:val="22"/>
                <w:szCs w:val="22"/>
              </w:rPr>
            </w:rPrChange>
          </w:rPr>
          <m:t>,</m:t>
        </m:r>
        <m:sSubSup>
          <m:sSubSupPr>
            <m:ctrlPr>
              <w:rPr>
                <w:rFonts w:ascii="Cambria Math" w:eastAsia="Times New Roman" w:hAnsi="Cambria Math" w:cs="Times New Roman"/>
                <w:i/>
                <w:color w:val="000000" w:themeColor="text1"/>
                <w:sz w:val="22"/>
                <w:szCs w:val="22"/>
                <w:rPrChange w:id="13565" w:author="Chen Liao" w:date="2021-06-01T21:13:00Z">
                  <w:rPr>
                    <w:rFonts w:ascii="Cambria Math" w:eastAsia="Times New Roman" w:hAnsi="Cambria Math" w:cs="Times New Roman"/>
                    <w:i/>
                    <w:color w:val="000000" w:themeColor="text1"/>
                    <w:sz w:val="22"/>
                    <w:szCs w:val="22"/>
                  </w:rPr>
                </w:rPrChange>
              </w:rPr>
            </m:ctrlPr>
          </m:sSubSupPr>
          <m:e>
            <m:r>
              <w:rPr>
                <w:rFonts w:ascii="Cambria Math" w:eastAsia="Times New Roman" w:hAnsi="Cambria Math" w:cs="Times New Roman"/>
                <w:color w:val="000000" w:themeColor="text1"/>
                <w:sz w:val="22"/>
                <w:szCs w:val="22"/>
                <w:rPrChange w:id="13566" w:author="Chen Liao" w:date="2021-06-01T21:13:00Z">
                  <w:rPr>
                    <w:rFonts w:ascii="Cambria Math" w:eastAsia="Times New Roman" w:hAnsi="Cambria Math" w:cs="Times New Roman"/>
                    <w:color w:val="000000"/>
                    <w:sz w:val="22"/>
                    <w:szCs w:val="22"/>
                  </w:rPr>
                </w:rPrChange>
              </w:rPr>
              <m:t>y</m:t>
            </m:r>
          </m:e>
          <m:sub>
            <m:r>
              <w:rPr>
                <w:rFonts w:ascii="Cambria Math" w:eastAsia="Times New Roman" w:hAnsi="Cambria Math" w:cs="Times New Roman"/>
                <w:color w:val="000000" w:themeColor="text1"/>
                <w:sz w:val="22"/>
                <w:szCs w:val="22"/>
                <w:rPrChange w:id="13567" w:author="Chen Liao" w:date="2021-06-01T21:13:00Z">
                  <w:rPr>
                    <w:rFonts w:ascii="Cambria Math" w:eastAsia="Times New Roman" w:hAnsi="Cambria Math" w:cs="Times New Roman"/>
                    <w:color w:val="000000"/>
                    <w:sz w:val="22"/>
                    <w:szCs w:val="22"/>
                  </w:rPr>
                </w:rPrChange>
              </w:rPr>
              <m:t>v,i</m:t>
            </m:r>
          </m:sub>
          <m:sup>
            <m:r>
              <w:rPr>
                <w:rFonts w:ascii="Cambria Math" w:eastAsia="Times New Roman" w:hAnsi="Cambria Math" w:cs="Times New Roman"/>
                <w:color w:val="000000" w:themeColor="text1"/>
                <w:sz w:val="22"/>
                <w:szCs w:val="22"/>
                <w:rPrChange w:id="13568" w:author="Chen Liao" w:date="2021-06-01T21:13:00Z">
                  <w:rPr>
                    <w:rFonts w:ascii="Cambria Math" w:eastAsia="Times New Roman" w:hAnsi="Cambria Math" w:cs="Times New Roman"/>
                    <w:color w:val="000000"/>
                    <w:sz w:val="22"/>
                    <w:szCs w:val="22"/>
                  </w:rPr>
                </w:rPrChange>
              </w:rPr>
              <m:t>'</m:t>
            </m:r>
          </m:sup>
        </m:sSubSup>
        <m:r>
          <w:rPr>
            <w:rFonts w:ascii="Cambria Math" w:eastAsia="Times New Roman" w:hAnsi="Cambria Math" w:cs="Times New Roman"/>
            <w:color w:val="000000" w:themeColor="text1"/>
            <w:sz w:val="22"/>
            <w:szCs w:val="22"/>
            <w:rPrChange w:id="13569" w:author="Chen Liao" w:date="2021-06-01T21:13:00Z">
              <w:rPr>
                <w:rFonts w:ascii="Cambria Math" w:eastAsia="Times New Roman" w:hAnsi="Cambria Math" w:cs="Times New Roman"/>
                <w:color w:val="000000"/>
                <w:sz w:val="22"/>
                <w:szCs w:val="22"/>
              </w:rPr>
            </w:rPrChange>
          </w:rPr>
          <m:t>)</m:t>
        </m:r>
      </m:oMath>
      <w:r w:rsidR="00E30E39" w:rsidRPr="00BE70D2">
        <w:rPr>
          <w:rFonts w:ascii="Times New Roman" w:eastAsia="Times New Roman" w:hAnsi="Times New Roman" w:cs="Times New Roman"/>
          <w:color w:val="000000" w:themeColor="text1"/>
          <w:sz w:val="22"/>
          <w:szCs w:val="22"/>
          <w:rPrChange w:id="13570" w:author="Chen Liao" w:date="2021-06-01T21:13:00Z">
            <w:rPr>
              <w:rFonts w:ascii="Times New Roman" w:eastAsia="Times New Roman" w:hAnsi="Times New Roman" w:cs="Times New Roman"/>
              <w:color w:val="000000"/>
              <w:sz w:val="22"/>
              <w:szCs w:val="22"/>
            </w:rPr>
          </w:rPrChange>
        </w:rPr>
        <w:t xml:space="preserve"> </w:t>
      </w:r>
      <w:r w:rsidR="006476C1" w:rsidRPr="00BE70D2">
        <w:rPr>
          <w:rFonts w:ascii="Times New Roman" w:eastAsia="Times New Roman" w:hAnsi="Times New Roman" w:cs="Times New Roman"/>
          <w:color w:val="000000" w:themeColor="text1"/>
          <w:sz w:val="22"/>
          <w:szCs w:val="22"/>
          <w:rPrChange w:id="13571" w:author="Chen Liao" w:date="2021-06-01T21:13:00Z">
            <w:rPr>
              <w:rFonts w:ascii="Times New Roman" w:eastAsia="Times New Roman" w:hAnsi="Times New Roman" w:cs="Times New Roman"/>
              <w:color w:val="000000"/>
              <w:sz w:val="22"/>
              <w:szCs w:val="22"/>
            </w:rPr>
          </w:rPrChange>
        </w:rPr>
        <w:t>varies</w:t>
      </w:r>
      <w:r w:rsidR="00E30E39" w:rsidRPr="00BE70D2">
        <w:rPr>
          <w:rFonts w:ascii="Times New Roman" w:eastAsia="Times New Roman" w:hAnsi="Times New Roman" w:cs="Times New Roman"/>
          <w:color w:val="000000" w:themeColor="text1"/>
          <w:sz w:val="22"/>
          <w:szCs w:val="22"/>
          <w:rPrChange w:id="13572" w:author="Chen Liao" w:date="2021-06-01T21:13:00Z">
            <w:rPr>
              <w:rFonts w:ascii="Times New Roman" w:eastAsia="Times New Roman" w:hAnsi="Times New Roman" w:cs="Times New Roman"/>
              <w:color w:val="000000"/>
              <w:sz w:val="22"/>
              <w:szCs w:val="22"/>
            </w:rPr>
          </w:rPrChange>
        </w:rPr>
        <w:t xml:space="preserve"> among vendors </w:t>
      </w:r>
      <m:oMath>
        <m:r>
          <w:rPr>
            <w:rFonts w:ascii="Cambria Math" w:eastAsia="Times New Roman" w:hAnsi="Cambria Math" w:cs="Times New Roman"/>
            <w:color w:val="000000" w:themeColor="text1"/>
            <w:sz w:val="22"/>
            <w:szCs w:val="22"/>
            <w:rPrChange w:id="13573" w:author="Chen Liao" w:date="2021-06-01T21:13:00Z">
              <w:rPr>
                <w:rFonts w:ascii="Cambria Math" w:eastAsia="Times New Roman" w:hAnsi="Cambria Math" w:cs="Times New Roman"/>
                <w:color w:val="000000"/>
                <w:sz w:val="22"/>
                <w:szCs w:val="22"/>
              </w:rPr>
            </w:rPrChange>
          </w:rPr>
          <m:t>v</m:t>
        </m:r>
      </m:oMath>
      <w:r w:rsidR="00850438" w:rsidRPr="00BE70D2">
        <w:rPr>
          <w:rFonts w:ascii="Times New Roman" w:eastAsia="Times New Roman" w:hAnsi="Times New Roman" w:cs="Times New Roman"/>
          <w:color w:val="000000" w:themeColor="text1"/>
          <w:sz w:val="22"/>
          <w:szCs w:val="22"/>
          <w:rPrChange w:id="13574" w:author="Chen Liao" w:date="2021-06-01T21:13:00Z">
            <w:rPr>
              <w:rFonts w:ascii="Times New Roman" w:eastAsia="Times New Roman" w:hAnsi="Times New Roman" w:cs="Times New Roman"/>
              <w:color w:val="000000"/>
              <w:sz w:val="22"/>
              <w:szCs w:val="22"/>
            </w:rPr>
          </w:rPrChange>
        </w:rPr>
        <w:t xml:space="preserve">) </w:t>
      </w:r>
      <w:r w:rsidR="008A6CA0" w:rsidRPr="00BE70D2">
        <w:rPr>
          <w:rFonts w:ascii="Times New Roman" w:eastAsia="Times New Roman" w:hAnsi="Times New Roman" w:cs="Times New Roman"/>
          <w:color w:val="000000" w:themeColor="text1"/>
          <w:sz w:val="22"/>
          <w:szCs w:val="22"/>
          <w:rPrChange w:id="13575" w:author="Chen Liao" w:date="2021-06-01T21:13:00Z">
            <w:rPr>
              <w:rFonts w:ascii="Times New Roman" w:eastAsia="Times New Roman" w:hAnsi="Times New Roman" w:cs="Times New Roman"/>
              <w:color w:val="000000"/>
              <w:sz w:val="22"/>
              <w:szCs w:val="22"/>
            </w:rPr>
          </w:rPrChange>
        </w:rPr>
        <w:t xml:space="preserve">were </w:t>
      </w:r>
      <w:r w:rsidR="00B243ED" w:rsidRPr="00BE70D2">
        <w:rPr>
          <w:rFonts w:ascii="Times New Roman" w:eastAsia="Times New Roman" w:hAnsi="Times New Roman" w:cs="Times New Roman"/>
          <w:color w:val="000000" w:themeColor="text1"/>
          <w:sz w:val="22"/>
          <w:szCs w:val="22"/>
          <w:rPrChange w:id="13576" w:author="Chen Liao" w:date="2021-06-01T21:13:00Z">
            <w:rPr>
              <w:rFonts w:ascii="Times New Roman" w:eastAsia="Times New Roman" w:hAnsi="Times New Roman" w:cs="Times New Roman"/>
              <w:color w:val="000000"/>
              <w:sz w:val="22"/>
              <w:szCs w:val="22"/>
            </w:rPr>
          </w:rPrChange>
        </w:rPr>
        <w:t>performed</w:t>
      </w:r>
      <w:r w:rsidR="008A6CA0" w:rsidRPr="00BE70D2">
        <w:rPr>
          <w:rFonts w:ascii="Times New Roman" w:eastAsia="Times New Roman" w:hAnsi="Times New Roman" w:cs="Times New Roman"/>
          <w:color w:val="000000" w:themeColor="text1"/>
          <w:sz w:val="22"/>
          <w:szCs w:val="22"/>
          <w:rPrChange w:id="13577" w:author="Chen Liao" w:date="2021-06-01T21:13:00Z">
            <w:rPr>
              <w:rFonts w:ascii="Times New Roman" w:eastAsia="Times New Roman" w:hAnsi="Times New Roman" w:cs="Times New Roman"/>
              <w:color w:val="000000"/>
              <w:sz w:val="22"/>
              <w:szCs w:val="22"/>
            </w:rPr>
          </w:rPrChange>
        </w:rPr>
        <w:t xml:space="preserve"> separately using Permutational Multivariate </w:t>
      </w:r>
      <w:proofErr w:type="spellStart"/>
      <w:r w:rsidR="008A6CA0" w:rsidRPr="00BE70D2">
        <w:rPr>
          <w:rFonts w:ascii="Times New Roman" w:eastAsia="Times New Roman" w:hAnsi="Times New Roman" w:cs="Times New Roman"/>
          <w:color w:val="000000" w:themeColor="text1"/>
          <w:sz w:val="22"/>
          <w:szCs w:val="22"/>
          <w:rPrChange w:id="13578" w:author="Chen Liao" w:date="2021-06-01T21:13:00Z">
            <w:rPr>
              <w:rFonts w:ascii="Times New Roman" w:eastAsia="Times New Roman" w:hAnsi="Times New Roman" w:cs="Times New Roman"/>
              <w:color w:val="000000"/>
              <w:sz w:val="22"/>
              <w:szCs w:val="22"/>
            </w:rPr>
          </w:rPrChange>
        </w:rPr>
        <w:t>Analaysis</w:t>
      </w:r>
      <w:proofErr w:type="spellEnd"/>
      <w:r w:rsidR="008A6CA0" w:rsidRPr="00BE70D2">
        <w:rPr>
          <w:rFonts w:ascii="Times New Roman" w:eastAsia="Times New Roman" w:hAnsi="Times New Roman" w:cs="Times New Roman"/>
          <w:color w:val="000000" w:themeColor="text1"/>
          <w:sz w:val="22"/>
          <w:szCs w:val="22"/>
          <w:rPrChange w:id="13579" w:author="Chen Liao" w:date="2021-06-01T21:13:00Z">
            <w:rPr>
              <w:rFonts w:ascii="Times New Roman" w:eastAsia="Times New Roman" w:hAnsi="Times New Roman" w:cs="Times New Roman"/>
              <w:color w:val="000000"/>
              <w:sz w:val="22"/>
              <w:szCs w:val="22"/>
            </w:rPr>
          </w:rPrChange>
        </w:rPr>
        <w:t xml:space="preserve"> of Variance (PERMANOVA)</w:t>
      </w:r>
      <w:r w:rsidR="00DC5CF5" w:rsidRPr="00BE70D2">
        <w:rPr>
          <w:rFonts w:ascii="Times New Roman" w:eastAsia="Times New Roman" w:hAnsi="Times New Roman" w:cs="Times New Roman"/>
          <w:color w:val="000000" w:themeColor="text1"/>
          <w:sz w:val="22"/>
          <w:szCs w:val="22"/>
          <w:rPrChange w:id="13580" w:author="Chen Liao" w:date="2021-06-01T21:13:00Z">
            <w:rPr>
              <w:rFonts w:ascii="Times New Roman" w:eastAsia="Times New Roman" w:hAnsi="Times New Roman" w:cs="Times New Roman"/>
              <w:color w:val="000000"/>
              <w:sz w:val="22"/>
              <w:szCs w:val="22"/>
            </w:rPr>
          </w:rPrChange>
        </w:rPr>
        <w:t xml:space="preserve"> </w:t>
      </w:r>
      <w:r w:rsidR="006F0578" w:rsidRPr="00BE70D2">
        <w:rPr>
          <w:rFonts w:ascii="Times New Roman" w:eastAsia="Times New Roman" w:hAnsi="Times New Roman" w:cs="Times New Roman"/>
          <w:color w:val="000000" w:themeColor="text1"/>
          <w:sz w:val="22"/>
          <w:szCs w:val="22"/>
          <w:rPrChange w:id="13581" w:author="Chen Liao" w:date="2021-06-01T21:13:00Z">
            <w:rPr>
              <w:rFonts w:ascii="Times New Roman" w:eastAsia="Times New Roman" w:hAnsi="Times New Roman" w:cs="Times New Roman"/>
              <w:color w:val="000000"/>
              <w:sz w:val="22"/>
              <w:szCs w:val="22"/>
            </w:rPr>
          </w:rPrChange>
        </w:rPr>
        <w:t>with</w:t>
      </w:r>
      <w:r w:rsidR="00DC5CF5" w:rsidRPr="00BE70D2">
        <w:rPr>
          <w:rFonts w:ascii="Times New Roman" w:eastAsia="Times New Roman" w:hAnsi="Times New Roman" w:cs="Times New Roman"/>
          <w:color w:val="000000" w:themeColor="text1"/>
          <w:sz w:val="22"/>
          <w:szCs w:val="22"/>
          <w:rPrChange w:id="13582" w:author="Chen Liao" w:date="2021-06-01T21:13:00Z">
            <w:rPr>
              <w:rFonts w:ascii="Times New Roman" w:eastAsia="Times New Roman" w:hAnsi="Times New Roman" w:cs="Times New Roman"/>
              <w:color w:val="000000"/>
              <w:sz w:val="22"/>
              <w:szCs w:val="22"/>
            </w:rPr>
          </w:rPrChange>
        </w:rPr>
        <w:t xml:space="preserve"> </w:t>
      </w:r>
      <w:proofErr w:type="spellStart"/>
      <w:r w:rsidR="00DC5CF5" w:rsidRPr="00BE70D2">
        <w:rPr>
          <w:rFonts w:ascii="Times New Roman" w:eastAsia="Times New Roman" w:hAnsi="Times New Roman" w:cs="Times New Roman"/>
          <w:color w:val="000000" w:themeColor="text1"/>
          <w:sz w:val="22"/>
          <w:szCs w:val="22"/>
          <w:rPrChange w:id="13583" w:author="Chen Liao" w:date="2021-06-01T21:13:00Z">
            <w:rPr>
              <w:rFonts w:ascii="Times New Roman" w:eastAsia="Times New Roman" w:hAnsi="Times New Roman" w:cs="Times New Roman"/>
              <w:color w:val="000000"/>
              <w:sz w:val="22"/>
              <w:szCs w:val="22"/>
            </w:rPr>
          </w:rPrChange>
        </w:rPr>
        <w:t>Minkowski</w:t>
      </w:r>
      <w:proofErr w:type="spellEnd"/>
      <w:r w:rsidR="00DC5CF5" w:rsidRPr="00BE70D2">
        <w:rPr>
          <w:rFonts w:ascii="Times New Roman" w:eastAsia="Times New Roman" w:hAnsi="Times New Roman" w:cs="Times New Roman"/>
          <w:color w:val="000000" w:themeColor="text1"/>
          <w:sz w:val="22"/>
          <w:szCs w:val="22"/>
          <w:rPrChange w:id="13584" w:author="Chen Liao" w:date="2021-06-01T21:13:00Z">
            <w:rPr>
              <w:rFonts w:ascii="Times New Roman" w:eastAsia="Times New Roman" w:hAnsi="Times New Roman" w:cs="Times New Roman"/>
              <w:color w:val="000000"/>
              <w:sz w:val="22"/>
              <w:szCs w:val="22"/>
            </w:rPr>
          </w:rPrChange>
        </w:rPr>
        <w:t xml:space="preserve"> distance as </w:t>
      </w:r>
      <w:r w:rsidR="006F0578" w:rsidRPr="00BE70D2">
        <w:rPr>
          <w:rFonts w:ascii="Times New Roman" w:eastAsia="Times New Roman" w:hAnsi="Times New Roman" w:cs="Times New Roman"/>
          <w:color w:val="000000" w:themeColor="text1"/>
          <w:sz w:val="22"/>
          <w:szCs w:val="22"/>
          <w:rPrChange w:id="13585" w:author="Chen Liao" w:date="2021-06-01T21:13:00Z">
            <w:rPr>
              <w:rFonts w:ascii="Times New Roman" w:eastAsia="Times New Roman" w:hAnsi="Times New Roman" w:cs="Times New Roman"/>
              <w:color w:val="000000"/>
              <w:sz w:val="22"/>
              <w:szCs w:val="22"/>
            </w:rPr>
          </w:rPrChange>
        </w:rPr>
        <w:t>the distance</w:t>
      </w:r>
      <w:r w:rsidR="00DC5CF5" w:rsidRPr="00BE70D2">
        <w:rPr>
          <w:rFonts w:ascii="Times New Roman" w:eastAsia="Times New Roman" w:hAnsi="Times New Roman" w:cs="Times New Roman"/>
          <w:color w:val="000000" w:themeColor="text1"/>
          <w:sz w:val="22"/>
          <w:szCs w:val="22"/>
          <w:rPrChange w:id="13586" w:author="Chen Liao" w:date="2021-06-01T21:13:00Z">
            <w:rPr>
              <w:rFonts w:ascii="Times New Roman" w:eastAsia="Times New Roman" w:hAnsi="Times New Roman" w:cs="Times New Roman"/>
              <w:color w:val="000000"/>
              <w:sz w:val="22"/>
              <w:szCs w:val="22"/>
            </w:rPr>
          </w:rPrChange>
        </w:rPr>
        <w:t xml:space="preserve"> metric.</w:t>
      </w:r>
      <w:r w:rsidR="008A6CA0" w:rsidRPr="00BE70D2">
        <w:rPr>
          <w:rFonts w:ascii="Times New Roman" w:eastAsia="Times New Roman" w:hAnsi="Times New Roman" w:cs="Times New Roman"/>
          <w:color w:val="000000" w:themeColor="text1"/>
          <w:sz w:val="22"/>
          <w:szCs w:val="22"/>
          <w:rPrChange w:id="13587" w:author="Chen Liao" w:date="2021-06-01T21:13:00Z">
            <w:rPr>
              <w:rFonts w:ascii="Times New Roman" w:eastAsia="Times New Roman" w:hAnsi="Times New Roman" w:cs="Times New Roman"/>
              <w:color w:val="000000"/>
              <w:sz w:val="22"/>
              <w:szCs w:val="22"/>
            </w:rPr>
          </w:rPrChange>
        </w:rPr>
        <w:t xml:space="preserve"> </w:t>
      </w:r>
      <w:ins w:id="13588" w:author="Chen Liao" w:date="2021-06-02T03:46:00Z">
        <w:r w:rsidR="007F7949">
          <w:rPr>
            <w:rFonts w:ascii="Times New Roman" w:eastAsia="Times New Roman" w:hAnsi="Times New Roman" w:cs="Times New Roman"/>
            <w:color w:val="000000" w:themeColor="text1"/>
            <w:sz w:val="22"/>
            <w:szCs w:val="22"/>
          </w:rPr>
          <w:t>For all significance tests that require multiple test correction, t</w:t>
        </w:r>
      </w:ins>
      <w:del w:id="13589" w:author="Chen Liao" w:date="2021-06-02T03:46:00Z">
        <w:r w:rsidR="00A76867" w:rsidRPr="00BE70D2" w:rsidDel="007F7949">
          <w:rPr>
            <w:rFonts w:ascii="Times New Roman" w:eastAsia="Times New Roman" w:hAnsi="Times New Roman" w:cs="Times New Roman"/>
            <w:color w:val="000000" w:themeColor="text1"/>
            <w:sz w:val="22"/>
            <w:szCs w:val="22"/>
            <w:rPrChange w:id="13590" w:author="Chen Liao" w:date="2021-06-01T21:13:00Z">
              <w:rPr>
                <w:rFonts w:ascii="Times New Roman" w:eastAsia="Times New Roman" w:hAnsi="Times New Roman" w:cs="Times New Roman"/>
                <w:color w:val="000000"/>
                <w:sz w:val="22"/>
                <w:szCs w:val="22"/>
              </w:rPr>
            </w:rPrChange>
          </w:rPr>
          <w:delText>T</w:delText>
        </w:r>
      </w:del>
      <w:r w:rsidR="00A76867" w:rsidRPr="00BE70D2">
        <w:rPr>
          <w:rFonts w:ascii="Times New Roman" w:eastAsia="Times New Roman" w:hAnsi="Times New Roman" w:cs="Times New Roman"/>
          <w:color w:val="000000" w:themeColor="text1"/>
          <w:sz w:val="22"/>
          <w:szCs w:val="22"/>
          <w:rPrChange w:id="13591" w:author="Chen Liao" w:date="2021-06-01T21:13:00Z">
            <w:rPr>
              <w:rFonts w:ascii="Times New Roman" w:eastAsia="Times New Roman" w:hAnsi="Times New Roman" w:cs="Times New Roman"/>
              <w:color w:val="000000"/>
              <w:sz w:val="22"/>
              <w:szCs w:val="22"/>
            </w:rPr>
          </w:rPrChange>
        </w:rPr>
        <w:t xml:space="preserve">he </w:t>
      </w:r>
      <w:proofErr w:type="spellStart"/>
      <w:r w:rsidR="00DC5CF5" w:rsidRPr="00BE70D2">
        <w:rPr>
          <w:rFonts w:ascii="Times New Roman" w:hAnsi="Times New Roman" w:cs="Times New Roman"/>
          <w:color w:val="000000" w:themeColor="text1"/>
          <w:sz w:val="22"/>
          <w:szCs w:val="22"/>
          <w:rPrChange w:id="13592" w:author="Chen Liao" w:date="2021-06-01T21:13:00Z">
            <w:rPr>
              <w:rFonts w:ascii="Times New Roman" w:hAnsi="Times New Roman"/>
              <w:color w:val="000000"/>
              <w:sz w:val="22"/>
              <w:szCs w:val="22"/>
            </w:rPr>
          </w:rPrChange>
        </w:rPr>
        <w:t>Benjamini</w:t>
      </w:r>
      <w:proofErr w:type="spellEnd"/>
      <w:r w:rsidR="0052300B" w:rsidRPr="00BE70D2">
        <w:rPr>
          <w:rFonts w:ascii="Times New Roman" w:hAnsi="Times New Roman" w:cs="Times New Roman"/>
          <w:color w:val="000000" w:themeColor="text1"/>
          <w:sz w:val="22"/>
          <w:szCs w:val="22"/>
          <w:rPrChange w:id="13593" w:author="Chen Liao" w:date="2021-06-01T21:13:00Z">
            <w:rPr>
              <w:rFonts w:ascii="Times New Roman" w:hAnsi="Times New Roman"/>
              <w:color w:val="000000"/>
              <w:sz w:val="22"/>
              <w:szCs w:val="22"/>
            </w:rPr>
          </w:rPrChange>
        </w:rPr>
        <w:t>-</w:t>
      </w:r>
      <w:r w:rsidR="00DC5CF5" w:rsidRPr="00BE70D2">
        <w:rPr>
          <w:rFonts w:ascii="Times New Roman" w:hAnsi="Times New Roman" w:cs="Times New Roman"/>
          <w:color w:val="000000" w:themeColor="text1"/>
          <w:sz w:val="22"/>
          <w:szCs w:val="22"/>
          <w:rPrChange w:id="13594" w:author="Chen Liao" w:date="2021-06-01T21:13:00Z">
            <w:rPr>
              <w:rFonts w:ascii="Times New Roman" w:hAnsi="Times New Roman"/>
              <w:color w:val="000000"/>
              <w:sz w:val="22"/>
              <w:szCs w:val="22"/>
            </w:rPr>
          </w:rPrChange>
        </w:rPr>
        <w:t>Hochberg</w:t>
      </w:r>
      <w:r w:rsidR="00A76867" w:rsidRPr="00BE70D2">
        <w:rPr>
          <w:rFonts w:ascii="Times New Roman" w:hAnsi="Times New Roman" w:cs="Times New Roman"/>
          <w:color w:val="000000" w:themeColor="text1"/>
          <w:sz w:val="22"/>
          <w:szCs w:val="22"/>
          <w:rPrChange w:id="13595" w:author="Chen Liao" w:date="2021-06-01T21:13:00Z">
            <w:rPr>
              <w:rFonts w:ascii="Times New Roman" w:hAnsi="Times New Roman"/>
              <w:color w:val="000000"/>
              <w:sz w:val="22"/>
              <w:szCs w:val="22"/>
            </w:rPr>
          </w:rPrChange>
        </w:rPr>
        <w:t xml:space="preserve"> procedure</w:t>
      </w:r>
      <w:r w:rsidR="00165135" w:rsidRPr="00BE70D2">
        <w:rPr>
          <w:rFonts w:ascii="Times New Roman" w:hAnsi="Times New Roman" w:cs="Times New Roman"/>
          <w:color w:val="000000" w:themeColor="text1"/>
          <w:sz w:val="22"/>
          <w:szCs w:val="22"/>
          <w:rPrChange w:id="13596" w:author="Chen Liao" w:date="2021-06-01T21:13:00Z">
            <w:rPr>
              <w:rFonts w:ascii="Times New Roman" w:hAnsi="Times New Roman"/>
              <w:color w:val="000000"/>
              <w:sz w:val="22"/>
              <w:szCs w:val="22"/>
            </w:rPr>
          </w:rPrChange>
        </w:rPr>
        <w:t xml:space="preserve"> </w:t>
      </w:r>
      <w:r w:rsidR="00165135" w:rsidRPr="00BE70D2">
        <w:rPr>
          <w:rFonts w:ascii="Times New Roman" w:hAnsi="Times New Roman" w:cs="Times New Roman"/>
          <w:color w:val="000000" w:themeColor="text1"/>
          <w:sz w:val="22"/>
          <w:szCs w:val="22"/>
          <w:rPrChange w:id="13597" w:author="Chen Liao" w:date="2021-06-01T21:13:00Z">
            <w:rPr>
              <w:rFonts w:ascii="Times New Roman" w:hAnsi="Times New Roman"/>
              <w:color w:val="000000"/>
              <w:sz w:val="22"/>
              <w:szCs w:val="22"/>
            </w:rPr>
          </w:rPrChange>
        </w:rPr>
        <w:fldChar w:fldCharType="begin"/>
      </w:r>
      <w:r w:rsidR="002E2A76" w:rsidRPr="00BE70D2">
        <w:rPr>
          <w:rFonts w:ascii="Times New Roman" w:hAnsi="Times New Roman" w:cs="Times New Roman"/>
          <w:color w:val="000000" w:themeColor="text1"/>
          <w:sz w:val="22"/>
          <w:szCs w:val="22"/>
          <w:rPrChange w:id="13598" w:author="Chen Liao" w:date="2021-06-01T21:13:00Z">
            <w:rPr>
              <w:rFonts w:ascii="Times New Roman" w:hAnsi="Times New Roman"/>
              <w:color w:val="000000"/>
              <w:sz w:val="22"/>
              <w:szCs w:val="22"/>
            </w:rPr>
          </w:rPrChange>
        </w:rPr>
        <w:instrText xml:space="preserve"> ADDIN NE.Ref.{0941DC97-B413-4D7F-83A0-B758199B96F7}</w:instrText>
      </w:r>
      <w:r w:rsidR="00165135" w:rsidRPr="00BE70D2">
        <w:rPr>
          <w:rFonts w:ascii="Times New Roman" w:hAnsi="Times New Roman" w:cs="Times New Roman"/>
          <w:color w:val="000000" w:themeColor="text1"/>
          <w:sz w:val="22"/>
          <w:szCs w:val="22"/>
          <w:rPrChange w:id="13599" w:author="Chen Liao" w:date="2021-06-01T21:13:00Z">
            <w:rPr>
              <w:rFonts w:ascii="Times New Roman" w:hAnsi="Times New Roman"/>
              <w:color w:val="000000"/>
              <w:sz w:val="22"/>
              <w:szCs w:val="22"/>
            </w:rPr>
          </w:rPrChange>
        </w:rPr>
        <w:fldChar w:fldCharType="separate"/>
      </w:r>
      <w:r w:rsidR="00D67D1E" w:rsidRPr="00BE70D2">
        <w:rPr>
          <w:rFonts w:ascii="Times New Roman" w:hAnsi="Times New Roman" w:cs="Times New Roman"/>
          <w:color w:val="000000" w:themeColor="text1"/>
          <w:sz w:val="22"/>
          <w:szCs w:val="22"/>
          <w:rPrChange w:id="13600" w:author="Chen Liao" w:date="2021-06-01T21:13:00Z">
            <w:rPr>
              <w:rFonts w:hAnsiTheme="minorHAnsi"/>
              <w:color w:val="080000"/>
              <w:sz w:val="22"/>
              <w:szCs w:val="22"/>
            </w:rPr>
          </w:rPrChange>
        </w:rPr>
        <w:t>[96]</w:t>
      </w:r>
      <w:r w:rsidR="00165135" w:rsidRPr="00BE70D2">
        <w:rPr>
          <w:rFonts w:ascii="Times New Roman" w:hAnsi="Times New Roman" w:cs="Times New Roman"/>
          <w:color w:val="000000" w:themeColor="text1"/>
          <w:sz w:val="22"/>
          <w:szCs w:val="22"/>
          <w:rPrChange w:id="13601" w:author="Chen Liao" w:date="2021-06-01T21:13:00Z">
            <w:rPr>
              <w:rFonts w:ascii="Times New Roman" w:hAnsi="Times New Roman"/>
              <w:color w:val="000000"/>
              <w:sz w:val="22"/>
              <w:szCs w:val="22"/>
            </w:rPr>
          </w:rPrChange>
        </w:rPr>
        <w:fldChar w:fldCharType="end"/>
      </w:r>
      <w:r w:rsidR="00A76867" w:rsidRPr="00BE70D2">
        <w:rPr>
          <w:rFonts w:ascii="Times New Roman" w:hAnsi="Times New Roman" w:cs="Times New Roman"/>
          <w:color w:val="000000" w:themeColor="text1"/>
          <w:sz w:val="22"/>
          <w:szCs w:val="22"/>
          <w:rPrChange w:id="13602" w:author="Chen Liao" w:date="2021-06-01T21:13:00Z">
            <w:rPr>
              <w:rFonts w:ascii="Times New Roman" w:hAnsi="Times New Roman"/>
              <w:color w:val="000000"/>
              <w:sz w:val="22"/>
              <w:szCs w:val="22"/>
            </w:rPr>
          </w:rPrChange>
        </w:rPr>
        <w:t xml:space="preserve"> was used for controlling the false discovery rate in multi</w:t>
      </w:r>
      <w:r w:rsidR="0050297A" w:rsidRPr="00BE70D2">
        <w:rPr>
          <w:rFonts w:ascii="Times New Roman" w:hAnsi="Times New Roman" w:cs="Times New Roman"/>
          <w:color w:val="000000" w:themeColor="text1"/>
          <w:sz w:val="22"/>
          <w:szCs w:val="22"/>
          <w:rPrChange w:id="13603" w:author="Chen Liao" w:date="2021-06-01T21:13:00Z">
            <w:rPr>
              <w:rFonts w:ascii="Times New Roman" w:hAnsi="Times New Roman"/>
              <w:color w:val="000000"/>
              <w:sz w:val="22"/>
              <w:szCs w:val="22"/>
            </w:rPr>
          </w:rPrChange>
        </w:rPr>
        <w:t xml:space="preserve">ple </w:t>
      </w:r>
      <w:r w:rsidR="00A76867" w:rsidRPr="00BE70D2">
        <w:rPr>
          <w:rFonts w:ascii="Times New Roman" w:hAnsi="Times New Roman" w:cs="Times New Roman"/>
          <w:color w:val="000000" w:themeColor="text1"/>
          <w:sz w:val="22"/>
          <w:szCs w:val="22"/>
          <w:rPrChange w:id="13604" w:author="Chen Liao" w:date="2021-06-01T21:13:00Z">
            <w:rPr>
              <w:rFonts w:ascii="Times New Roman" w:hAnsi="Times New Roman"/>
              <w:color w:val="000000"/>
              <w:sz w:val="22"/>
              <w:szCs w:val="22"/>
            </w:rPr>
          </w:rPrChange>
        </w:rPr>
        <w:t>test correction.</w:t>
      </w:r>
      <w:del w:id="13605" w:author="Chen Liao" w:date="2021-06-02T03:46:00Z">
        <w:r w:rsidR="0050297A" w:rsidRPr="00BE70D2" w:rsidDel="007F7949">
          <w:rPr>
            <w:rFonts w:ascii="Times New Roman" w:hAnsi="Times New Roman" w:cs="Times New Roman"/>
            <w:color w:val="000000" w:themeColor="text1"/>
            <w:sz w:val="22"/>
            <w:szCs w:val="22"/>
            <w:rPrChange w:id="13606" w:author="Chen Liao" w:date="2021-06-01T21:13:00Z">
              <w:rPr>
                <w:rFonts w:ascii="Times New Roman" w:hAnsi="Times New Roman"/>
                <w:color w:val="000000"/>
                <w:sz w:val="22"/>
                <w:szCs w:val="22"/>
              </w:rPr>
            </w:rPrChange>
          </w:rPr>
          <w:delText xml:space="preserve"> </w:delText>
        </w:r>
        <w:r w:rsidR="005D5392" w:rsidRPr="00BE70D2" w:rsidDel="007F7949">
          <w:rPr>
            <w:rFonts w:ascii="Times New Roman" w:hAnsi="Times New Roman" w:cs="Times New Roman"/>
            <w:color w:val="000000" w:themeColor="text1"/>
            <w:sz w:val="22"/>
            <w:szCs w:val="22"/>
            <w:rPrChange w:id="13607" w:author="Chen Liao" w:date="2021-06-01T21:13:00Z">
              <w:rPr>
                <w:rFonts w:ascii="Times New Roman" w:hAnsi="Times New Roman"/>
                <w:color w:val="000000"/>
                <w:sz w:val="22"/>
                <w:szCs w:val="22"/>
              </w:rPr>
            </w:rPrChange>
          </w:rPr>
          <w:delText>The same PERMANOVA and muit</w:delText>
        </w:r>
        <w:r w:rsidR="00220E03" w:rsidRPr="00BE70D2" w:rsidDel="007F7949">
          <w:rPr>
            <w:rFonts w:ascii="Times New Roman" w:hAnsi="Times New Roman" w:cs="Times New Roman"/>
            <w:color w:val="000000" w:themeColor="text1"/>
            <w:sz w:val="22"/>
            <w:szCs w:val="22"/>
            <w:rPrChange w:id="13608" w:author="Chen Liao" w:date="2021-06-01T21:13:00Z">
              <w:rPr>
                <w:rFonts w:ascii="Times New Roman" w:hAnsi="Times New Roman"/>
                <w:color w:val="000000"/>
                <w:sz w:val="22"/>
                <w:szCs w:val="22"/>
              </w:rPr>
            </w:rPrChange>
          </w:rPr>
          <w:delText>i</w:delText>
        </w:r>
        <w:r w:rsidR="005D5392" w:rsidRPr="00BE70D2" w:rsidDel="007F7949">
          <w:rPr>
            <w:rFonts w:ascii="Times New Roman" w:hAnsi="Times New Roman" w:cs="Times New Roman"/>
            <w:color w:val="000000" w:themeColor="text1"/>
            <w:sz w:val="22"/>
            <w:szCs w:val="22"/>
            <w:rPrChange w:id="13609" w:author="Chen Liao" w:date="2021-06-01T21:13:00Z">
              <w:rPr>
                <w:rFonts w:ascii="Times New Roman" w:hAnsi="Times New Roman"/>
                <w:color w:val="000000"/>
                <w:sz w:val="22"/>
                <w:szCs w:val="22"/>
              </w:rPr>
            </w:rPrChange>
          </w:rPr>
          <w:delText xml:space="preserve">ple test correction methods were used to </w:delText>
        </w:r>
        <w:r w:rsidR="00220E03" w:rsidRPr="00BE70D2" w:rsidDel="007F7949">
          <w:rPr>
            <w:rFonts w:ascii="Times New Roman" w:hAnsi="Times New Roman" w:cs="Times New Roman"/>
            <w:color w:val="000000" w:themeColor="text1"/>
            <w:sz w:val="22"/>
            <w:szCs w:val="22"/>
            <w:rPrChange w:id="13610" w:author="Chen Liao" w:date="2021-06-01T21:13:00Z">
              <w:rPr>
                <w:rFonts w:ascii="Times New Roman" w:hAnsi="Times New Roman"/>
                <w:color w:val="000000"/>
                <w:sz w:val="22"/>
                <w:szCs w:val="22"/>
              </w:rPr>
            </w:rPrChange>
          </w:rPr>
          <w:delText>test</w:delText>
        </w:r>
        <w:r w:rsidR="005D5392" w:rsidRPr="00BE70D2" w:rsidDel="007F7949">
          <w:rPr>
            <w:rFonts w:ascii="Times New Roman" w:hAnsi="Times New Roman" w:cs="Times New Roman"/>
            <w:color w:val="000000" w:themeColor="text1"/>
            <w:sz w:val="22"/>
            <w:szCs w:val="22"/>
            <w:rPrChange w:id="13611" w:author="Chen Liao" w:date="2021-06-01T21:13:00Z">
              <w:rPr>
                <w:rFonts w:ascii="Times New Roman" w:hAnsi="Times New Roman"/>
                <w:color w:val="000000"/>
                <w:sz w:val="22"/>
                <w:szCs w:val="22"/>
              </w:rPr>
            </w:rPrChange>
          </w:rPr>
          <w:delText xml:space="preserve"> the baseline dependence based on pre-to-post changes (different of absolute abundance between day 0 and day 31).</w:delText>
        </w:r>
      </w:del>
    </w:p>
    <w:p w14:paraId="421DCD90" w14:textId="77777777" w:rsidR="00BF36AA" w:rsidRPr="00BE70D2" w:rsidRDefault="00BF36AA" w:rsidP="00E6373F">
      <w:pPr>
        <w:pStyle w:val="paragraph"/>
        <w:spacing w:before="0" w:beforeAutospacing="0" w:after="0" w:afterAutospacing="0"/>
        <w:jc w:val="both"/>
        <w:rPr>
          <w:rFonts w:ascii="Times New Roman" w:eastAsia="Times New Roman" w:hAnsi="Times New Roman" w:cs="Times New Roman"/>
          <w:color w:val="000000" w:themeColor="text1"/>
          <w:sz w:val="22"/>
          <w:szCs w:val="22"/>
          <w:rPrChange w:id="13612" w:author="Chen Liao" w:date="2021-06-01T21:13:00Z">
            <w:rPr>
              <w:rFonts w:ascii="Times New Roman" w:eastAsia="Times New Roman" w:hAnsi="Times New Roman" w:cs="Times New Roman"/>
              <w:color w:val="000000"/>
              <w:sz w:val="22"/>
              <w:szCs w:val="22"/>
            </w:rPr>
          </w:rPrChange>
        </w:rPr>
      </w:pPr>
    </w:p>
    <w:p w14:paraId="21101F09" w14:textId="381278CE" w:rsidR="00996BB7" w:rsidRPr="00BE70D2" w:rsidRDefault="00FE1EE9" w:rsidP="00E6373F">
      <w:pPr>
        <w:jc w:val="both"/>
        <w:rPr>
          <w:color w:val="000000" w:themeColor="text1"/>
          <w:sz w:val="22"/>
          <w:szCs w:val="22"/>
          <w:rPrChange w:id="13613" w:author="Chen Liao" w:date="2021-06-01T21:13:00Z">
            <w:rPr>
              <w:color w:val="000000"/>
              <w:sz w:val="22"/>
              <w:szCs w:val="22"/>
            </w:rPr>
          </w:rPrChange>
        </w:rPr>
      </w:pPr>
      <w:r w:rsidRPr="00BE70D2">
        <w:rPr>
          <w:b/>
          <w:bCs/>
          <w:color w:val="000000" w:themeColor="text1"/>
          <w:sz w:val="22"/>
          <w:szCs w:val="22"/>
          <w:rPrChange w:id="13614" w:author="Chen Liao" w:date="2021-06-01T21:13:00Z">
            <w:rPr>
              <w:b/>
              <w:bCs/>
              <w:color w:val="000000"/>
              <w:sz w:val="22"/>
              <w:szCs w:val="22"/>
            </w:rPr>
          </w:rPrChange>
        </w:rPr>
        <w:t xml:space="preserve">Random forest </w:t>
      </w:r>
      <w:r w:rsidR="00C4428F" w:rsidRPr="00BE70D2">
        <w:rPr>
          <w:b/>
          <w:bCs/>
          <w:color w:val="000000" w:themeColor="text1"/>
          <w:sz w:val="22"/>
          <w:szCs w:val="22"/>
          <w:rPrChange w:id="13615" w:author="Chen Liao" w:date="2021-06-01T21:13:00Z">
            <w:rPr>
              <w:b/>
              <w:bCs/>
              <w:color w:val="000000"/>
              <w:sz w:val="22"/>
              <w:szCs w:val="22"/>
            </w:rPr>
          </w:rPrChange>
        </w:rPr>
        <w:t xml:space="preserve">(RF) </w:t>
      </w:r>
      <w:r w:rsidRPr="00BE70D2">
        <w:rPr>
          <w:b/>
          <w:bCs/>
          <w:color w:val="000000" w:themeColor="text1"/>
          <w:sz w:val="22"/>
          <w:szCs w:val="22"/>
          <w:rPrChange w:id="13616" w:author="Chen Liao" w:date="2021-06-01T21:13:00Z">
            <w:rPr>
              <w:b/>
              <w:bCs/>
              <w:color w:val="000000"/>
              <w:sz w:val="22"/>
              <w:szCs w:val="22"/>
            </w:rPr>
          </w:rPrChange>
        </w:rPr>
        <w:t>model.</w:t>
      </w:r>
      <w:r w:rsidR="00E75226" w:rsidRPr="00BE70D2">
        <w:rPr>
          <w:b/>
          <w:bCs/>
          <w:color w:val="000000" w:themeColor="text1"/>
          <w:sz w:val="22"/>
          <w:szCs w:val="22"/>
          <w:rPrChange w:id="13617" w:author="Chen Liao" w:date="2021-06-01T21:13:00Z">
            <w:rPr>
              <w:b/>
              <w:bCs/>
              <w:color w:val="000000"/>
              <w:sz w:val="22"/>
              <w:szCs w:val="22"/>
            </w:rPr>
          </w:rPrChange>
        </w:rPr>
        <w:t xml:space="preserve"> </w:t>
      </w:r>
      <w:r w:rsidR="00C72EC6" w:rsidRPr="00BE70D2">
        <w:rPr>
          <w:color w:val="000000" w:themeColor="text1"/>
          <w:sz w:val="22"/>
          <w:szCs w:val="22"/>
          <w:rPrChange w:id="13618" w:author="Chen Liao" w:date="2021-06-01T21:13:00Z">
            <w:rPr>
              <w:color w:val="000000"/>
              <w:sz w:val="22"/>
              <w:szCs w:val="22"/>
            </w:rPr>
          </w:rPrChange>
        </w:rPr>
        <w:t xml:space="preserve">Model development was run in a pipeline by combining normalization for data transformation, LASSO (least absolute shrinkage and selection operator) for feature selection, and </w:t>
      </w:r>
      <w:r w:rsidR="00C4428F" w:rsidRPr="00BE70D2">
        <w:rPr>
          <w:color w:val="000000" w:themeColor="text1"/>
          <w:sz w:val="22"/>
          <w:szCs w:val="22"/>
          <w:rPrChange w:id="13619" w:author="Chen Liao" w:date="2021-06-01T21:13:00Z">
            <w:rPr>
              <w:color w:val="000000"/>
              <w:sz w:val="22"/>
              <w:szCs w:val="22"/>
            </w:rPr>
          </w:rPrChange>
        </w:rPr>
        <w:t>RF</w:t>
      </w:r>
      <w:r w:rsidR="00C72EC6" w:rsidRPr="00BE70D2">
        <w:rPr>
          <w:color w:val="000000" w:themeColor="text1"/>
          <w:sz w:val="22"/>
          <w:szCs w:val="22"/>
          <w:rPrChange w:id="13620" w:author="Chen Liao" w:date="2021-06-01T21:13:00Z">
            <w:rPr>
              <w:color w:val="000000"/>
              <w:sz w:val="22"/>
              <w:szCs w:val="22"/>
            </w:rPr>
          </w:rPrChange>
        </w:rPr>
        <w:t xml:space="preserve"> regression for data fitting and prediction. </w:t>
      </w:r>
      <w:r w:rsidR="000B7C63" w:rsidRPr="00BE70D2">
        <w:rPr>
          <w:color w:val="000000" w:themeColor="text1"/>
          <w:sz w:val="22"/>
          <w:szCs w:val="22"/>
          <w:rPrChange w:id="13621" w:author="Chen Liao" w:date="2021-06-01T21:13:00Z">
            <w:rPr>
              <w:color w:val="000000"/>
              <w:sz w:val="22"/>
              <w:szCs w:val="22"/>
            </w:rPr>
          </w:rPrChange>
        </w:rPr>
        <w:t xml:space="preserve">The tolerance used in LASSO is 1e-5 and features </w:t>
      </w:r>
      <w:r w:rsidR="00F56327" w:rsidRPr="00BE70D2">
        <w:rPr>
          <w:color w:val="000000" w:themeColor="text1"/>
          <w:sz w:val="22"/>
          <w:szCs w:val="22"/>
          <w:rPrChange w:id="13622" w:author="Chen Liao" w:date="2021-06-01T21:13:00Z">
            <w:rPr>
              <w:color w:val="000000"/>
              <w:sz w:val="22"/>
              <w:szCs w:val="22"/>
            </w:rPr>
          </w:rPrChange>
        </w:rPr>
        <w:t xml:space="preserve">whose </w:t>
      </w:r>
      <w:r w:rsidR="000B7C63" w:rsidRPr="00BE70D2">
        <w:rPr>
          <w:color w:val="000000" w:themeColor="text1"/>
          <w:sz w:val="22"/>
          <w:szCs w:val="22"/>
          <w:rPrChange w:id="13623" w:author="Chen Liao" w:date="2021-06-01T21:13:00Z">
            <w:rPr>
              <w:color w:val="000000"/>
              <w:sz w:val="22"/>
              <w:szCs w:val="22"/>
            </w:rPr>
          </w:rPrChange>
        </w:rPr>
        <w:t xml:space="preserve">coefficients below this threshold were discarded and not used </w:t>
      </w:r>
      <w:r w:rsidR="00C4428F" w:rsidRPr="00BE70D2">
        <w:rPr>
          <w:color w:val="000000" w:themeColor="text1"/>
          <w:sz w:val="22"/>
          <w:szCs w:val="22"/>
          <w:rPrChange w:id="13624" w:author="Chen Liao" w:date="2021-06-01T21:13:00Z">
            <w:rPr>
              <w:color w:val="000000"/>
              <w:sz w:val="22"/>
              <w:szCs w:val="22"/>
            </w:rPr>
          </w:rPrChange>
        </w:rPr>
        <w:t>to build RF</w:t>
      </w:r>
      <w:r w:rsidR="000B7C63" w:rsidRPr="00BE70D2">
        <w:rPr>
          <w:color w:val="000000" w:themeColor="text1"/>
          <w:sz w:val="22"/>
          <w:szCs w:val="22"/>
          <w:rPrChange w:id="13625" w:author="Chen Liao" w:date="2021-06-01T21:13:00Z">
            <w:rPr>
              <w:color w:val="000000"/>
              <w:sz w:val="22"/>
              <w:szCs w:val="22"/>
            </w:rPr>
          </w:rPrChange>
        </w:rPr>
        <w:t xml:space="preserve"> </w:t>
      </w:r>
      <w:r w:rsidR="003D4046" w:rsidRPr="00BE70D2">
        <w:rPr>
          <w:color w:val="000000" w:themeColor="text1"/>
          <w:sz w:val="22"/>
          <w:szCs w:val="22"/>
          <w:rPrChange w:id="13626" w:author="Chen Liao" w:date="2021-06-01T21:13:00Z">
            <w:rPr>
              <w:color w:val="000000"/>
              <w:sz w:val="22"/>
              <w:szCs w:val="22"/>
            </w:rPr>
          </w:rPrChange>
        </w:rPr>
        <w:t xml:space="preserve">regression </w:t>
      </w:r>
      <w:r w:rsidR="000B7C63" w:rsidRPr="00BE70D2">
        <w:rPr>
          <w:color w:val="000000" w:themeColor="text1"/>
          <w:sz w:val="22"/>
          <w:szCs w:val="22"/>
          <w:rPrChange w:id="13627" w:author="Chen Liao" w:date="2021-06-01T21:13:00Z">
            <w:rPr>
              <w:color w:val="000000"/>
              <w:sz w:val="22"/>
              <w:szCs w:val="22"/>
            </w:rPr>
          </w:rPrChange>
        </w:rPr>
        <w:t>model</w:t>
      </w:r>
      <w:r w:rsidR="00C4428F" w:rsidRPr="00BE70D2">
        <w:rPr>
          <w:color w:val="000000" w:themeColor="text1"/>
          <w:sz w:val="22"/>
          <w:szCs w:val="22"/>
          <w:rPrChange w:id="13628" w:author="Chen Liao" w:date="2021-06-01T21:13:00Z">
            <w:rPr>
              <w:color w:val="000000"/>
              <w:sz w:val="22"/>
              <w:szCs w:val="22"/>
            </w:rPr>
          </w:rPrChange>
        </w:rPr>
        <w:t>. Regarding model training, five hyperparameters were tuned using 5-fold cross validation</w:t>
      </w:r>
      <w:r w:rsidR="00633B3E" w:rsidRPr="00BE70D2">
        <w:rPr>
          <w:color w:val="000000" w:themeColor="text1"/>
          <w:sz w:val="22"/>
          <w:szCs w:val="22"/>
          <w:rPrChange w:id="13629" w:author="Chen Liao" w:date="2021-06-01T21:13:00Z">
            <w:rPr>
              <w:color w:val="000000"/>
              <w:sz w:val="22"/>
              <w:szCs w:val="22"/>
            </w:rPr>
          </w:rPrChange>
        </w:rPr>
        <w:t xml:space="preserve"> and R</w:t>
      </w:r>
      <w:r w:rsidR="00633B3E" w:rsidRPr="00BE70D2">
        <w:rPr>
          <w:color w:val="000000" w:themeColor="text1"/>
          <w:sz w:val="22"/>
          <w:szCs w:val="22"/>
          <w:vertAlign w:val="superscript"/>
          <w:rPrChange w:id="13630" w:author="Chen Liao" w:date="2021-06-01T21:13:00Z">
            <w:rPr>
              <w:color w:val="000000"/>
              <w:sz w:val="22"/>
              <w:szCs w:val="22"/>
              <w:vertAlign w:val="superscript"/>
            </w:rPr>
          </w:rPrChange>
        </w:rPr>
        <w:t>2</w:t>
      </w:r>
      <w:r w:rsidR="00633B3E" w:rsidRPr="00BE70D2">
        <w:rPr>
          <w:color w:val="000000" w:themeColor="text1"/>
          <w:sz w:val="22"/>
          <w:szCs w:val="22"/>
          <w:rPrChange w:id="13631" w:author="Chen Liao" w:date="2021-06-01T21:13:00Z">
            <w:rPr>
              <w:color w:val="000000"/>
              <w:sz w:val="22"/>
              <w:szCs w:val="22"/>
            </w:rPr>
          </w:rPrChange>
        </w:rPr>
        <w:t xml:space="preserve"> as the scoring metric</w:t>
      </w:r>
      <w:r w:rsidR="00C4428F" w:rsidRPr="00BE70D2">
        <w:rPr>
          <w:color w:val="000000" w:themeColor="text1"/>
          <w:sz w:val="22"/>
          <w:szCs w:val="22"/>
          <w:rPrChange w:id="13632" w:author="Chen Liao" w:date="2021-06-01T21:13:00Z">
            <w:rPr>
              <w:color w:val="000000"/>
              <w:sz w:val="22"/>
              <w:szCs w:val="22"/>
            </w:rPr>
          </w:rPrChange>
        </w:rPr>
        <w:t xml:space="preserve">: constant that multiplies the L1 term in LASSO (1e-4, 1e-3, 1e-2, 1e-1, 1), the number of features to consider when looking for the best split in RF (square root, log2, 16%, 32%, 64%, 100% of all features), the maximum depth of the tree in RF (2, 4, 8, 16), the </w:t>
      </w:r>
      <w:proofErr w:type="spellStart"/>
      <w:r w:rsidR="00C4428F" w:rsidRPr="00BE70D2">
        <w:rPr>
          <w:color w:val="000000" w:themeColor="text1"/>
          <w:sz w:val="22"/>
          <w:szCs w:val="22"/>
          <w:rPrChange w:id="13633" w:author="Chen Liao" w:date="2021-06-01T21:13:00Z">
            <w:rPr>
              <w:color w:val="000000"/>
              <w:sz w:val="22"/>
              <w:szCs w:val="22"/>
            </w:rPr>
          </w:rPrChange>
        </w:rPr>
        <w:t>minium</w:t>
      </w:r>
      <w:proofErr w:type="spellEnd"/>
      <w:r w:rsidR="00C4428F" w:rsidRPr="00BE70D2">
        <w:rPr>
          <w:color w:val="000000" w:themeColor="text1"/>
          <w:sz w:val="22"/>
          <w:szCs w:val="22"/>
          <w:rPrChange w:id="13634" w:author="Chen Liao" w:date="2021-06-01T21:13:00Z">
            <w:rPr>
              <w:color w:val="000000"/>
              <w:sz w:val="22"/>
              <w:szCs w:val="22"/>
            </w:rPr>
          </w:rPrChange>
        </w:rPr>
        <w:t xml:space="preserve"> number of samples required to split an internal node in RF (2, 4, 8, 16), and the minimum number of samples required to be at a leaf node (1, 2, 4). </w:t>
      </w:r>
      <w:r w:rsidR="009F23F4" w:rsidRPr="00BE70D2">
        <w:rPr>
          <w:color w:val="000000" w:themeColor="text1"/>
          <w:sz w:val="22"/>
          <w:szCs w:val="22"/>
          <w:rPrChange w:id="13635" w:author="Chen Liao" w:date="2021-06-01T21:13:00Z">
            <w:rPr>
              <w:color w:val="000000"/>
              <w:sz w:val="22"/>
              <w:szCs w:val="22"/>
            </w:rPr>
          </w:rPrChange>
        </w:rPr>
        <w:t>We fixed the number of trees in RF model to 2</w:t>
      </w:r>
      <w:r w:rsidR="00065407" w:rsidRPr="00BE70D2">
        <w:rPr>
          <w:color w:val="000000" w:themeColor="text1"/>
          <w:sz w:val="22"/>
          <w:szCs w:val="22"/>
          <w:rPrChange w:id="13636" w:author="Chen Liao" w:date="2021-06-01T21:13:00Z">
            <w:rPr>
              <w:color w:val="000000"/>
              <w:sz w:val="22"/>
              <w:szCs w:val="22"/>
            </w:rPr>
          </w:rPrChange>
        </w:rPr>
        <w:t>,</w:t>
      </w:r>
      <w:r w:rsidR="009F23F4" w:rsidRPr="00BE70D2">
        <w:rPr>
          <w:color w:val="000000" w:themeColor="text1"/>
          <w:sz w:val="22"/>
          <w:szCs w:val="22"/>
          <w:rPrChange w:id="13637" w:author="Chen Liao" w:date="2021-06-01T21:13:00Z">
            <w:rPr>
              <w:color w:val="000000"/>
              <w:sz w:val="22"/>
              <w:szCs w:val="22"/>
            </w:rPr>
          </w:rPrChange>
        </w:rPr>
        <w:t>000.</w:t>
      </w:r>
    </w:p>
    <w:p w14:paraId="071D8FF2" w14:textId="77777777" w:rsidR="00996BB7" w:rsidRPr="00BE70D2" w:rsidRDefault="00996BB7" w:rsidP="00E6373F">
      <w:pPr>
        <w:jc w:val="both"/>
        <w:rPr>
          <w:color w:val="000000" w:themeColor="text1"/>
          <w:sz w:val="22"/>
          <w:szCs w:val="22"/>
          <w:rPrChange w:id="13638" w:author="Chen Liao" w:date="2021-06-01T21:13:00Z">
            <w:rPr>
              <w:color w:val="000000"/>
              <w:sz w:val="22"/>
              <w:szCs w:val="22"/>
            </w:rPr>
          </w:rPrChange>
        </w:rPr>
      </w:pPr>
    </w:p>
    <w:p w14:paraId="1C485A70" w14:textId="64CB41C0" w:rsidR="008231B8" w:rsidRPr="00BE70D2" w:rsidDel="00B04B0A" w:rsidRDefault="007355F9" w:rsidP="00E6373F">
      <w:pPr>
        <w:jc w:val="both"/>
        <w:rPr>
          <w:del w:id="13639" w:author="Chen Liao" w:date="2021-06-02T00:01:00Z"/>
          <w:color w:val="000000" w:themeColor="text1"/>
          <w:sz w:val="22"/>
          <w:szCs w:val="22"/>
          <w:rPrChange w:id="13640" w:author="Chen Liao" w:date="2021-06-01T21:13:00Z">
            <w:rPr>
              <w:del w:id="13641" w:author="Chen Liao" w:date="2021-06-02T00:01:00Z"/>
              <w:color w:val="000000"/>
              <w:sz w:val="22"/>
              <w:szCs w:val="22"/>
            </w:rPr>
          </w:rPrChange>
        </w:rPr>
      </w:pPr>
      <w:del w:id="13642" w:author="Chen Liao" w:date="2021-06-02T00:01:00Z">
        <w:r w:rsidRPr="00BE70D2" w:rsidDel="00B04B0A">
          <w:rPr>
            <w:color w:val="000000" w:themeColor="text1"/>
            <w:sz w:val="22"/>
            <w:szCs w:val="22"/>
            <w:rPrChange w:id="13643" w:author="Chen Liao" w:date="2021-06-01T21:13:00Z">
              <w:rPr>
                <w:color w:val="000000"/>
                <w:sz w:val="22"/>
                <w:szCs w:val="22"/>
              </w:rPr>
            </w:rPrChange>
          </w:rPr>
          <w:delText xml:space="preserve">ROC (Receiver Operating Characteristic) curves in </w:delText>
        </w:r>
        <w:r w:rsidRPr="00BE70D2" w:rsidDel="00B04B0A">
          <w:rPr>
            <w:color w:val="000000" w:themeColor="text1"/>
            <w:sz w:val="22"/>
            <w:szCs w:val="22"/>
            <w:highlight w:val="yellow"/>
            <w:rPrChange w:id="13644" w:author="Chen Liao" w:date="2021-06-01T21:13:00Z">
              <w:rPr>
                <w:color w:val="000000"/>
                <w:sz w:val="22"/>
                <w:szCs w:val="22"/>
                <w:highlight w:val="yellow"/>
              </w:rPr>
            </w:rPrChange>
          </w:rPr>
          <w:delText>Fig. 5D</w:delText>
        </w:r>
        <w:r w:rsidRPr="00BE70D2" w:rsidDel="00B04B0A">
          <w:rPr>
            <w:color w:val="000000" w:themeColor="text1"/>
            <w:sz w:val="22"/>
            <w:szCs w:val="22"/>
            <w:rPrChange w:id="13645" w:author="Chen Liao" w:date="2021-06-01T21:13:00Z">
              <w:rPr>
                <w:color w:val="000000"/>
                <w:sz w:val="22"/>
                <w:szCs w:val="22"/>
              </w:rPr>
            </w:rPrChange>
          </w:rPr>
          <w:delText xml:space="preserve"> were obtained for RF classifiers that compute the probability of samples in the full datasets (both training and test sets) predicted as being taken from the training distribution.</w:delText>
        </w:r>
        <w:r w:rsidR="00EA769B" w:rsidRPr="00BE70D2" w:rsidDel="00B04B0A">
          <w:rPr>
            <w:color w:val="000000" w:themeColor="text1"/>
            <w:sz w:val="22"/>
            <w:szCs w:val="22"/>
            <w:rPrChange w:id="13646" w:author="Chen Liao" w:date="2021-06-01T21:13:00Z">
              <w:rPr>
                <w:color w:val="000000"/>
                <w:sz w:val="22"/>
                <w:szCs w:val="22"/>
              </w:rPr>
            </w:rPrChange>
          </w:rPr>
          <w:delText xml:space="preserve"> Specificially, we </w:delText>
        </w:r>
        <w:r w:rsidR="00AB3744" w:rsidRPr="00BE70D2" w:rsidDel="00B04B0A">
          <w:rPr>
            <w:color w:val="000000" w:themeColor="text1"/>
            <w:sz w:val="22"/>
            <w:szCs w:val="22"/>
            <w:rPrChange w:id="13647" w:author="Chen Liao" w:date="2021-06-01T21:13:00Z">
              <w:rPr>
                <w:color w:val="000000"/>
                <w:sz w:val="22"/>
                <w:szCs w:val="22"/>
              </w:rPr>
            </w:rPrChange>
          </w:rPr>
          <w:delText>first concatenate</w:delText>
        </w:r>
        <w:r w:rsidR="00975B58" w:rsidRPr="00BE70D2" w:rsidDel="00B04B0A">
          <w:rPr>
            <w:color w:val="000000" w:themeColor="text1"/>
            <w:sz w:val="22"/>
            <w:szCs w:val="22"/>
            <w:rPrChange w:id="13648" w:author="Chen Liao" w:date="2021-06-01T21:13:00Z">
              <w:rPr>
                <w:color w:val="000000"/>
                <w:sz w:val="22"/>
                <w:szCs w:val="22"/>
              </w:rPr>
            </w:rPrChange>
          </w:rPr>
          <w:delText>d</w:delText>
        </w:r>
        <w:r w:rsidR="00AB3744" w:rsidRPr="00BE70D2" w:rsidDel="00B04B0A">
          <w:rPr>
            <w:color w:val="000000" w:themeColor="text1"/>
            <w:sz w:val="22"/>
            <w:szCs w:val="22"/>
            <w:rPrChange w:id="13649" w:author="Chen Liao" w:date="2021-06-01T21:13:00Z">
              <w:rPr>
                <w:color w:val="000000"/>
                <w:sz w:val="22"/>
                <w:szCs w:val="22"/>
              </w:rPr>
            </w:rPrChange>
          </w:rPr>
          <w:delText xml:space="preserve"> the training and test sets </w:delText>
        </w:r>
        <w:r w:rsidR="00B16271" w:rsidRPr="00BE70D2" w:rsidDel="00B04B0A">
          <w:rPr>
            <w:color w:val="000000" w:themeColor="text1"/>
            <w:sz w:val="22"/>
            <w:szCs w:val="22"/>
            <w:rPrChange w:id="13650" w:author="Chen Liao" w:date="2021-06-01T21:13:00Z">
              <w:rPr>
                <w:color w:val="000000"/>
                <w:sz w:val="22"/>
                <w:szCs w:val="22"/>
              </w:rPr>
            </w:rPrChange>
          </w:rPr>
          <w:delText xml:space="preserve">and assign labels 1 and 0 respectively. </w:delText>
        </w:r>
        <w:r w:rsidR="003D4046" w:rsidRPr="00BE70D2" w:rsidDel="00B04B0A">
          <w:rPr>
            <w:color w:val="000000" w:themeColor="text1"/>
            <w:sz w:val="22"/>
            <w:szCs w:val="22"/>
            <w:rPrChange w:id="13651" w:author="Chen Liao" w:date="2021-06-01T21:13:00Z">
              <w:rPr>
                <w:color w:val="000000"/>
                <w:sz w:val="22"/>
                <w:szCs w:val="22"/>
              </w:rPr>
            </w:rPrChange>
          </w:rPr>
          <w:delText xml:space="preserve">The new dataset was stratified into 20 folds and each time, a RF classifier was trainined on 19 folds and </w:delText>
        </w:r>
        <w:r w:rsidR="00EA769B" w:rsidRPr="00BE70D2" w:rsidDel="00B04B0A">
          <w:rPr>
            <w:color w:val="000000" w:themeColor="text1"/>
            <w:sz w:val="22"/>
            <w:szCs w:val="22"/>
            <w:rPrChange w:id="13652" w:author="Chen Liao" w:date="2021-06-01T21:13:00Z">
              <w:rPr>
                <w:color w:val="000000"/>
                <w:sz w:val="22"/>
                <w:szCs w:val="22"/>
              </w:rPr>
            </w:rPrChange>
          </w:rPr>
          <w:delText xml:space="preserve">the </w:delText>
        </w:r>
        <w:r w:rsidR="003D4046" w:rsidRPr="00BE70D2" w:rsidDel="00B04B0A">
          <w:rPr>
            <w:color w:val="000000" w:themeColor="text1"/>
            <w:sz w:val="22"/>
            <w:szCs w:val="22"/>
            <w:rPrChange w:id="13653" w:author="Chen Liao" w:date="2021-06-01T21:13:00Z">
              <w:rPr>
                <w:color w:val="000000"/>
                <w:sz w:val="22"/>
                <w:szCs w:val="22"/>
              </w:rPr>
            </w:rPrChange>
          </w:rPr>
          <w:delText xml:space="preserve">used to predict the probability of </w:delText>
        </w:r>
        <w:r w:rsidR="00541276" w:rsidRPr="00BE70D2" w:rsidDel="00B04B0A">
          <w:rPr>
            <w:color w:val="000000" w:themeColor="text1"/>
            <w:sz w:val="22"/>
            <w:szCs w:val="22"/>
            <w:rPrChange w:id="13654" w:author="Chen Liao" w:date="2021-06-01T21:13:00Z">
              <w:rPr>
                <w:color w:val="000000"/>
                <w:sz w:val="22"/>
                <w:szCs w:val="22"/>
              </w:rPr>
            </w:rPrChange>
          </w:rPr>
          <w:delText xml:space="preserve">the </w:delText>
        </w:r>
        <w:r w:rsidR="003D4046" w:rsidRPr="00BE70D2" w:rsidDel="00B04B0A">
          <w:rPr>
            <w:color w:val="000000" w:themeColor="text1"/>
            <w:sz w:val="22"/>
            <w:szCs w:val="22"/>
            <w:rPrChange w:id="13655" w:author="Chen Liao" w:date="2021-06-01T21:13:00Z">
              <w:rPr>
                <w:color w:val="000000"/>
                <w:sz w:val="22"/>
                <w:szCs w:val="22"/>
              </w:rPr>
            </w:rPrChange>
          </w:rPr>
          <w:delText>remaining fold being</w:delText>
        </w:r>
        <w:r w:rsidR="00EA769B" w:rsidRPr="00BE70D2" w:rsidDel="00B04B0A">
          <w:rPr>
            <w:color w:val="000000" w:themeColor="text1"/>
            <w:sz w:val="22"/>
            <w:szCs w:val="22"/>
            <w:rPrChange w:id="13656" w:author="Chen Liao" w:date="2021-06-01T21:13:00Z">
              <w:rPr>
                <w:color w:val="000000"/>
                <w:sz w:val="22"/>
                <w:szCs w:val="22"/>
              </w:rPr>
            </w:rPrChange>
          </w:rPr>
          <w:delText xml:space="preserve"> sampled from the training set</w:delText>
        </w:r>
        <w:r w:rsidR="003D4046" w:rsidRPr="00BE70D2" w:rsidDel="00B04B0A">
          <w:rPr>
            <w:color w:val="000000" w:themeColor="text1"/>
            <w:sz w:val="22"/>
            <w:szCs w:val="22"/>
            <w:rPrChange w:id="13657" w:author="Chen Liao" w:date="2021-06-01T21:13:00Z">
              <w:rPr>
                <w:color w:val="000000"/>
                <w:sz w:val="22"/>
                <w:szCs w:val="22"/>
              </w:rPr>
            </w:rPrChange>
          </w:rPr>
          <w:delText xml:space="preserve">. </w:delText>
        </w:r>
        <w:r w:rsidR="008D451A" w:rsidRPr="00BE70D2" w:rsidDel="00B04B0A">
          <w:rPr>
            <w:color w:val="000000" w:themeColor="text1"/>
            <w:sz w:val="22"/>
            <w:szCs w:val="22"/>
            <w:rPrChange w:id="13658" w:author="Chen Liao" w:date="2021-06-01T21:13:00Z">
              <w:rPr>
                <w:color w:val="000000"/>
                <w:sz w:val="22"/>
                <w:szCs w:val="22"/>
              </w:rPr>
            </w:rPrChange>
          </w:rPr>
          <w:delText xml:space="preserve">Suppose </w:delText>
        </w:r>
        <w:r w:rsidR="003D4046" w:rsidRPr="00BE70D2" w:rsidDel="00B04B0A">
          <w:rPr>
            <w:color w:val="000000" w:themeColor="text1"/>
            <w:sz w:val="22"/>
            <w:szCs w:val="22"/>
            <w:rPrChange w:id="13659" w:author="Chen Liao" w:date="2021-06-01T21:13:00Z">
              <w:rPr>
                <w:color w:val="000000"/>
                <w:sz w:val="22"/>
                <w:szCs w:val="22"/>
              </w:rPr>
            </w:rPrChange>
          </w:rPr>
          <w:delText>the probabilit</w:delText>
        </w:r>
        <w:r w:rsidR="008D451A" w:rsidRPr="00BE70D2" w:rsidDel="00B04B0A">
          <w:rPr>
            <w:color w:val="000000" w:themeColor="text1"/>
            <w:sz w:val="22"/>
            <w:szCs w:val="22"/>
            <w:rPrChange w:id="13660" w:author="Chen Liao" w:date="2021-06-01T21:13:00Z">
              <w:rPr>
                <w:color w:val="000000"/>
                <w:sz w:val="22"/>
                <w:szCs w:val="22"/>
              </w:rPr>
            </w:rPrChange>
          </w:rPr>
          <w:delText>ies</w:delText>
        </w:r>
        <w:r w:rsidR="003D4046" w:rsidRPr="00BE70D2" w:rsidDel="00B04B0A">
          <w:rPr>
            <w:color w:val="000000" w:themeColor="text1"/>
            <w:sz w:val="22"/>
            <w:szCs w:val="22"/>
            <w:rPrChange w:id="13661" w:author="Chen Liao" w:date="2021-06-01T21:13:00Z">
              <w:rPr>
                <w:color w:val="000000"/>
                <w:sz w:val="22"/>
                <w:szCs w:val="22"/>
              </w:rPr>
            </w:rPrChange>
          </w:rPr>
          <w:delText xml:space="preserve"> of sample</w:delText>
        </w:r>
      </w:del>
      <m:oMath>
        <m:r>
          <w:del w:id="13662" w:author="Chen Liao" w:date="2021-06-02T00:01:00Z">
            <w:rPr>
              <w:rFonts w:ascii="Cambria Math" w:hAnsi="Cambria Math"/>
              <w:color w:val="000000" w:themeColor="text1"/>
              <w:sz w:val="22"/>
              <w:szCs w:val="22"/>
              <w:rPrChange w:id="13663" w:author="Chen Liao" w:date="2021-06-01T21:13:00Z">
                <w:rPr>
                  <w:rFonts w:ascii="Cambria Math" w:hAnsi="Cambria Math"/>
                  <w:color w:val="000000"/>
                  <w:sz w:val="22"/>
                  <w:szCs w:val="22"/>
                </w:rPr>
              </w:rPrChange>
            </w:rPr>
            <m:t xml:space="preserve"> i</m:t>
          </w:del>
        </m:r>
      </m:oMath>
      <w:del w:id="13664" w:author="Chen Liao" w:date="2021-06-02T00:01:00Z">
        <w:r w:rsidR="00541276" w:rsidRPr="00BE70D2" w:rsidDel="00B04B0A">
          <w:rPr>
            <w:color w:val="000000" w:themeColor="text1"/>
            <w:sz w:val="22"/>
            <w:szCs w:val="22"/>
            <w:rPrChange w:id="13665" w:author="Chen Liao" w:date="2021-06-01T21:13:00Z">
              <w:rPr>
                <w:color w:val="000000"/>
                <w:sz w:val="22"/>
                <w:szCs w:val="22"/>
              </w:rPr>
            </w:rPrChange>
          </w:rPr>
          <w:delText xml:space="preserve"> taken from the training </w:delText>
        </w:r>
        <w:r w:rsidR="008D451A" w:rsidRPr="00BE70D2" w:rsidDel="00B04B0A">
          <w:rPr>
            <w:color w:val="000000" w:themeColor="text1"/>
            <w:sz w:val="22"/>
            <w:szCs w:val="22"/>
            <w:rPrChange w:id="13666" w:author="Chen Liao" w:date="2021-06-01T21:13:00Z">
              <w:rPr>
                <w:color w:val="000000"/>
                <w:sz w:val="22"/>
                <w:szCs w:val="22"/>
              </w:rPr>
            </w:rPrChange>
          </w:rPr>
          <w:delText xml:space="preserve">and test </w:delText>
        </w:r>
        <w:r w:rsidR="00541276" w:rsidRPr="00BE70D2" w:rsidDel="00B04B0A">
          <w:rPr>
            <w:color w:val="000000" w:themeColor="text1"/>
            <w:sz w:val="22"/>
            <w:szCs w:val="22"/>
            <w:rPrChange w:id="13667" w:author="Chen Liao" w:date="2021-06-01T21:13:00Z">
              <w:rPr>
                <w:color w:val="000000"/>
                <w:sz w:val="22"/>
                <w:szCs w:val="22"/>
              </w:rPr>
            </w:rPrChange>
          </w:rPr>
          <w:delText>set</w:delText>
        </w:r>
        <w:r w:rsidR="003D4046" w:rsidRPr="00BE70D2" w:rsidDel="00B04B0A">
          <w:rPr>
            <w:color w:val="000000" w:themeColor="text1"/>
            <w:sz w:val="22"/>
            <w:szCs w:val="22"/>
            <w:rPrChange w:id="13668" w:author="Chen Liao" w:date="2021-06-01T21:13:00Z">
              <w:rPr>
                <w:color w:val="000000"/>
                <w:sz w:val="22"/>
                <w:szCs w:val="22"/>
              </w:rPr>
            </w:rPrChange>
          </w:rPr>
          <w:delText xml:space="preserve"> </w:delText>
        </w:r>
        <w:r w:rsidR="008D451A" w:rsidRPr="00BE70D2" w:rsidDel="00B04B0A">
          <w:rPr>
            <w:color w:val="000000" w:themeColor="text1"/>
            <w:sz w:val="22"/>
            <w:szCs w:val="22"/>
            <w:rPrChange w:id="13669" w:author="Chen Liao" w:date="2021-06-01T21:13:00Z">
              <w:rPr>
                <w:color w:val="000000"/>
                <w:sz w:val="22"/>
                <w:szCs w:val="22"/>
              </w:rPr>
            </w:rPrChange>
          </w:rPr>
          <w:delText>are</w:delText>
        </w:r>
        <w:r w:rsidR="003D4046" w:rsidRPr="00BE70D2" w:rsidDel="00B04B0A">
          <w:rPr>
            <w:color w:val="000000" w:themeColor="text1"/>
            <w:sz w:val="22"/>
            <w:szCs w:val="22"/>
            <w:rPrChange w:id="13670" w:author="Chen Liao" w:date="2021-06-01T21:13:00Z">
              <w:rPr>
                <w:color w:val="000000"/>
                <w:sz w:val="22"/>
                <w:szCs w:val="22"/>
              </w:rPr>
            </w:rPrChange>
          </w:rPr>
          <w:delText xml:space="preserve"> </w:delText>
        </w:r>
      </w:del>
      <m:oMath>
        <m:sSub>
          <m:sSubPr>
            <m:ctrlPr>
              <w:del w:id="13671" w:author="Chen Liao" w:date="2021-06-02T00:01:00Z">
                <w:rPr>
                  <w:rFonts w:ascii="Cambria Math" w:hAnsi="Cambria Math"/>
                  <w:i/>
                  <w:color w:val="000000" w:themeColor="text1"/>
                  <w:sz w:val="22"/>
                  <w:szCs w:val="22"/>
                  <w:rPrChange w:id="13672" w:author="Chen Liao" w:date="2021-06-01T21:13:00Z">
                    <w:rPr>
                      <w:rFonts w:ascii="Cambria Math" w:hAnsi="Cambria Math"/>
                      <w:i/>
                      <w:color w:val="000000" w:themeColor="text1"/>
                      <w:sz w:val="22"/>
                      <w:szCs w:val="22"/>
                    </w:rPr>
                  </w:rPrChange>
                </w:rPr>
              </w:del>
            </m:ctrlPr>
          </m:sSubPr>
          <m:e>
            <m:r>
              <w:del w:id="13673" w:author="Chen Liao" w:date="2021-06-02T00:01:00Z">
                <w:rPr>
                  <w:rFonts w:ascii="Cambria Math" w:hAnsi="Cambria Math"/>
                  <w:color w:val="000000" w:themeColor="text1"/>
                  <w:sz w:val="22"/>
                  <w:szCs w:val="22"/>
                  <w:rPrChange w:id="13674" w:author="Chen Liao" w:date="2021-06-01T21:13:00Z">
                    <w:rPr>
                      <w:rFonts w:ascii="Cambria Math" w:hAnsi="Cambria Math"/>
                      <w:color w:val="000000"/>
                      <w:sz w:val="22"/>
                      <w:szCs w:val="22"/>
                    </w:rPr>
                  </w:rPrChange>
                </w:rPr>
                <m:t>p</m:t>
              </w:del>
            </m:r>
          </m:e>
          <m:sub>
            <m:r>
              <w:del w:id="13675" w:author="Chen Liao" w:date="2021-06-02T00:01:00Z">
                <w:rPr>
                  <w:rFonts w:ascii="Cambria Math" w:hAnsi="Cambria Math"/>
                  <w:color w:val="000000" w:themeColor="text1"/>
                  <w:sz w:val="22"/>
                  <w:szCs w:val="22"/>
                  <w:rPrChange w:id="13676" w:author="Chen Liao" w:date="2021-06-01T21:13:00Z">
                    <w:rPr>
                      <w:rFonts w:ascii="Cambria Math" w:hAnsi="Cambria Math"/>
                      <w:color w:val="000000"/>
                      <w:sz w:val="22"/>
                      <w:szCs w:val="22"/>
                    </w:rPr>
                  </w:rPrChange>
                </w:rPr>
                <m:t>i</m:t>
              </w:del>
            </m:r>
          </m:sub>
        </m:sSub>
      </m:oMath>
      <w:del w:id="13677" w:author="Chen Liao" w:date="2021-06-02T00:01:00Z">
        <w:r w:rsidR="008D451A" w:rsidRPr="00BE70D2" w:rsidDel="00B04B0A">
          <w:rPr>
            <w:color w:val="000000" w:themeColor="text1"/>
            <w:sz w:val="22"/>
            <w:szCs w:val="22"/>
            <w:rPrChange w:id="13678" w:author="Chen Liao" w:date="2021-06-01T21:13:00Z">
              <w:rPr>
                <w:color w:val="000000"/>
                <w:sz w:val="22"/>
                <w:szCs w:val="22"/>
              </w:rPr>
            </w:rPrChange>
          </w:rPr>
          <w:delText xml:space="preserve"> and </w:delText>
        </w:r>
      </w:del>
      <m:oMath>
        <m:sSub>
          <m:sSubPr>
            <m:ctrlPr>
              <w:del w:id="13679" w:author="Chen Liao" w:date="2021-06-02T00:01:00Z">
                <w:rPr>
                  <w:rFonts w:ascii="Cambria Math" w:hAnsi="Cambria Math"/>
                  <w:i/>
                  <w:color w:val="000000" w:themeColor="text1"/>
                  <w:sz w:val="22"/>
                  <w:szCs w:val="22"/>
                  <w:rPrChange w:id="13680" w:author="Chen Liao" w:date="2021-06-01T21:13:00Z">
                    <w:rPr>
                      <w:rFonts w:ascii="Cambria Math" w:hAnsi="Cambria Math"/>
                      <w:i/>
                      <w:color w:val="000000" w:themeColor="text1"/>
                      <w:sz w:val="22"/>
                      <w:szCs w:val="22"/>
                    </w:rPr>
                  </w:rPrChange>
                </w:rPr>
              </w:del>
            </m:ctrlPr>
          </m:sSubPr>
          <m:e>
            <m:r>
              <w:del w:id="13681" w:author="Chen Liao" w:date="2021-06-02T00:01:00Z">
                <w:rPr>
                  <w:rFonts w:ascii="Cambria Math" w:hAnsi="Cambria Math"/>
                  <w:color w:val="000000" w:themeColor="text1"/>
                  <w:sz w:val="22"/>
                  <w:szCs w:val="22"/>
                  <w:rPrChange w:id="13682" w:author="Chen Liao" w:date="2021-06-01T21:13:00Z">
                    <w:rPr>
                      <w:rFonts w:ascii="Cambria Math" w:hAnsi="Cambria Math"/>
                      <w:color w:val="000000"/>
                      <w:sz w:val="22"/>
                      <w:szCs w:val="22"/>
                    </w:rPr>
                  </w:rPrChange>
                </w:rPr>
                <m:t>1-p</m:t>
              </w:del>
            </m:r>
          </m:e>
          <m:sub>
            <m:r>
              <w:del w:id="13683" w:author="Chen Liao" w:date="2021-06-02T00:01:00Z">
                <w:rPr>
                  <w:rFonts w:ascii="Cambria Math" w:hAnsi="Cambria Math"/>
                  <w:color w:val="000000" w:themeColor="text1"/>
                  <w:sz w:val="22"/>
                  <w:szCs w:val="22"/>
                  <w:rPrChange w:id="13684" w:author="Chen Liao" w:date="2021-06-01T21:13:00Z">
                    <w:rPr>
                      <w:rFonts w:ascii="Cambria Math" w:hAnsi="Cambria Math"/>
                      <w:color w:val="000000"/>
                      <w:sz w:val="22"/>
                      <w:szCs w:val="22"/>
                    </w:rPr>
                  </w:rPrChange>
                </w:rPr>
                <m:t>i</m:t>
              </w:del>
            </m:r>
          </m:sub>
        </m:sSub>
      </m:oMath>
      <w:del w:id="13685" w:author="Chen Liao" w:date="2021-06-02T00:01:00Z">
        <w:r w:rsidR="008D451A" w:rsidRPr="00BE70D2" w:rsidDel="00B04B0A">
          <w:rPr>
            <w:color w:val="000000" w:themeColor="text1"/>
            <w:sz w:val="22"/>
            <w:szCs w:val="22"/>
            <w:rPrChange w:id="13686" w:author="Chen Liao" w:date="2021-06-01T21:13:00Z">
              <w:rPr>
                <w:color w:val="000000"/>
                <w:sz w:val="22"/>
                <w:szCs w:val="22"/>
              </w:rPr>
            </w:rPrChange>
          </w:rPr>
          <w:delText xml:space="preserve"> respectively. </w:delText>
        </w:r>
        <w:r w:rsidR="00B4198D" w:rsidRPr="00BE70D2" w:rsidDel="00B04B0A">
          <w:rPr>
            <w:color w:val="000000" w:themeColor="text1"/>
            <w:sz w:val="22"/>
            <w:szCs w:val="22"/>
            <w:rPrChange w:id="13687" w:author="Chen Liao" w:date="2021-06-01T21:13:00Z">
              <w:rPr>
                <w:color w:val="000000"/>
                <w:sz w:val="22"/>
                <w:szCs w:val="22"/>
              </w:rPr>
            </w:rPrChange>
          </w:rPr>
          <w:delText xml:space="preserve">The </w:delText>
        </w:r>
        <w:r w:rsidR="008D451A" w:rsidRPr="00BE70D2" w:rsidDel="00B04B0A">
          <w:rPr>
            <w:color w:val="000000" w:themeColor="text1"/>
            <w:sz w:val="22"/>
            <w:szCs w:val="22"/>
            <w:rPrChange w:id="13688" w:author="Chen Liao" w:date="2021-06-01T21:13:00Z">
              <w:rPr>
                <w:color w:val="000000"/>
                <w:sz w:val="22"/>
                <w:szCs w:val="22"/>
              </w:rPr>
            </w:rPrChange>
          </w:rPr>
          <w:delText>weight</w:delText>
        </w:r>
        <w:r w:rsidR="00B4198D" w:rsidRPr="00BE70D2" w:rsidDel="00B04B0A">
          <w:rPr>
            <w:color w:val="000000" w:themeColor="text1"/>
            <w:sz w:val="22"/>
            <w:szCs w:val="22"/>
            <w:rPrChange w:id="13689" w:author="Chen Liao" w:date="2021-06-01T21:13:00Z">
              <w:rPr>
                <w:color w:val="000000"/>
                <w:sz w:val="22"/>
                <w:szCs w:val="22"/>
              </w:rPr>
            </w:rPrChange>
          </w:rPr>
          <w:delText xml:space="preserve"> </w:delText>
        </w:r>
        <w:r w:rsidR="008D451A" w:rsidRPr="00BE70D2" w:rsidDel="00B04B0A">
          <w:rPr>
            <w:color w:val="000000" w:themeColor="text1"/>
            <w:sz w:val="22"/>
            <w:szCs w:val="22"/>
            <w:rPrChange w:id="13690" w:author="Chen Liao" w:date="2021-06-01T21:13:00Z">
              <w:rPr>
                <w:color w:val="000000"/>
                <w:sz w:val="22"/>
                <w:szCs w:val="22"/>
              </w:rPr>
            </w:rPrChange>
          </w:rPr>
          <w:delText xml:space="preserve">assigned to </w:delText>
        </w:r>
        <w:r w:rsidR="00B4198D" w:rsidRPr="00BE70D2" w:rsidDel="00B04B0A">
          <w:rPr>
            <w:color w:val="000000" w:themeColor="text1"/>
            <w:sz w:val="22"/>
            <w:szCs w:val="22"/>
            <w:rPrChange w:id="13691" w:author="Chen Liao" w:date="2021-06-01T21:13:00Z">
              <w:rPr>
                <w:color w:val="000000"/>
                <w:sz w:val="22"/>
                <w:szCs w:val="22"/>
              </w:rPr>
            </w:rPrChange>
          </w:rPr>
          <w:delText>sample</w:delText>
        </w:r>
      </w:del>
      <m:oMath>
        <m:r>
          <w:del w:id="13692" w:author="Chen Liao" w:date="2021-06-02T00:01:00Z">
            <w:rPr>
              <w:rFonts w:ascii="Cambria Math" w:hAnsi="Cambria Math"/>
              <w:color w:val="000000" w:themeColor="text1"/>
              <w:sz w:val="22"/>
              <w:szCs w:val="22"/>
              <w:rPrChange w:id="13693" w:author="Chen Liao" w:date="2021-06-01T21:13:00Z">
                <w:rPr>
                  <w:rFonts w:ascii="Cambria Math" w:hAnsi="Cambria Math"/>
                  <w:color w:val="000000"/>
                  <w:sz w:val="22"/>
                  <w:szCs w:val="22"/>
                </w:rPr>
              </w:rPrChange>
            </w:rPr>
            <m:t xml:space="preserve"> i</m:t>
          </w:del>
        </m:r>
      </m:oMath>
      <w:del w:id="13694" w:author="Chen Liao" w:date="2021-06-02T00:01:00Z">
        <w:r w:rsidR="00B4198D" w:rsidRPr="00BE70D2" w:rsidDel="00B04B0A">
          <w:rPr>
            <w:color w:val="000000" w:themeColor="text1"/>
            <w:sz w:val="22"/>
            <w:szCs w:val="22"/>
            <w:rPrChange w:id="13695" w:author="Chen Liao" w:date="2021-06-01T21:13:00Z">
              <w:rPr>
                <w:color w:val="000000"/>
                <w:sz w:val="22"/>
                <w:szCs w:val="22"/>
              </w:rPr>
            </w:rPrChange>
          </w:rPr>
          <w:delText xml:space="preserve"> was given by</w:delText>
        </w:r>
        <w:r w:rsidR="008D451A" w:rsidRPr="00BE70D2" w:rsidDel="00B04B0A">
          <w:rPr>
            <w:color w:val="000000" w:themeColor="text1"/>
            <w:sz w:val="22"/>
            <w:szCs w:val="22"/>
            <w:rPrChange w:id="13696" w:author="Chen Liao" w:date="2021-06-01T21:13:00Z">
              <w:rPr>
                <w:color w:val="000000"/>
                <w:sz w:val="22"/>
                <w:szCs w:val="22"/>
              </w:rPr>
            </w:rPrChange>
          </w:rPr>
          <w:delText xml:space="preserve"> </w:delText>
        </w:r>
      </w:del>
      <m:oMath>
        <m:d>
          <m:dPr>
            <m:ctrlPr>
              <w:del w:id="13697" w:author="Chen Liao" w:date="2021-06-02T00:01:00Z">
                <w:rPr>
                  <w:rFonts w:ascii="Cambria Math" w:hAnsi="Cambria Math"/>
                  <w:i/>
                  <w:color w:val="000000" w:themeColor="text1"/>
                  <w:sz w:val="22"/>
                  <w:szCs w:val="22"/>
                  <w:rPrChange w:id="13698" w:author="Chen Liao" w:date="2021-06-01T21:13:00Z">
                    <w:rPr>
                      <w:rFonts w:ascii="Cambria Math" w:hAnsi="Cambria Math"/>
                      <w:i/>
                      <w:color w:val="000000" w:themeColor="text1"/>
                      <w:sz w:val="22"/>
                      <w:szCs w:val="22"/>
                    </w:rPr>
                  </w:rPrChange>
                </w:rPr>
              </w:del>
            </m:ctrlPr>
          </m:dPr>
          <m:e>
            <m:sSub>
              <m:sSubPr>
                <m:ctrlPr>
                  <w:del w:id="13699" w:author="Chen Liao" w:date="2021-06-02T00:01:00Z">
                    <w:rPr>
                      <w:rFonts w:ascii="Cambria Math" w:hAnsi="Cambria Math"/>
                      <w:i/>
                      <w:color w:val="000000" w:themeColor="text1"/>
                      <w:sz w:val="22"/>
                      <w:szCs w:val="22"/>
                      <w:rPrChange w:id="13700" w:author="Chen Liao" w:date="2021-06-01T21:13:00Z">
                        <w:rPr>
                          <w:rFonts w:ascii="Cambria Math" w:hAnsi="Cambria Math"/>
                          <w:i/>
                          <w:color w:val="000000" w:themeColor="text1"/>
                          <w:sz w:val="22"/>
                          <w:szCs w:val="22"/>
                        </w:rPr>
                      </w:rPrChange>
                    </w:rPr>
                  </w:del>
                </m:ctrlPr>
              </m:sSubPr>
              <m:e>
                <m:r>
                  <w:del w:id="13701" w:author="Chen Liao" w:date="2021-06-02T00:01:00Z">
                    <w:rPr>
                      <w:rFonts w:ascii="Cambria Math" w:hAnsi="Cambria Math"/>
                      <w:color w:val="000000" w:themeColor="text1"/>
                      <w:sz w:val="22"/>
                      <w:szCs w:val="22"/>
                      <w:rPrChange w:id="13702" w:author="Chen Liao" w:date="2021-06-01T21:13:00Z">
                        <w:rPr>
                          <w:rFonts w:ascii="Cambria Math" w:hAnsi="Cambria Math"/>
                          <w:color w:val="000000"/>
                          <w:sz w:val="22"/>
                          <w:szCs w:val="22"/>
                        </w:rPr>
                      </w:rPrChange>
                    </w:rPr>
                    <m:t>1-p</m:t>
                  </w:del>
                </m:r>
              </m:e>
              <m:sub>
                <m:r>
                  <w:del w:id="13703" w:author="Chen Liao" w:date="2021-06-02T00:01:00Z">
                    <w:rPr>
                      <w:rFonts w:ascii="Cambria Math" w:hAnsi="Cambria Math"/>
                      <w:color w:val="000000" w:themeColor="text1"/>
                      <w:sz w:val="22"/>
                      <w:szCs w:val="22"/>
                      <w:rPrChange w:id="13704" w:author="Chen Liao" w:date="2021-06-01T21:13:00Z">
                        <w:rPr>
                          <w:rFonts w:ascii="Cambria Math" w:hAnsi="Cambria Math"/>
                          <w:color w:val="000000"/>
                          <w:sz w:val="22"/>
                          <w:szCs w:val="22"/>
                        </w:rPr>
                      </w:rPrChange>
                    </w:rPr>
                    <m:t>i</m:t>
                  </w:del>
                </m:r>
              </m:sub>
            </m:sSub>
          </m:e>
        </m:d>
        <m:r>
          <w:del w:id="13705" w:author="Chen Liao" w:date="2021-06-02T00:01:00Z">
            <w:rPr>
              <w:rFonts w:ascii="Cambria Math" w:hAnsi="Cambria Math"/>
              <w:color w:val="000000" w:themeColor="text1"/>
              <w:sz w:val="22"/>
              <w:szCs w:val="22"/>
              <w:rPrChange w:id="13706" w:author="Chen Liao" w:date="2021-06-01T21:13:00Z">
                <w:rPr>
                  <w:rFonts w:ascii="Cambria Math" w:hAnsi="Cambria Math"/>
                  <w:color w:val="000000"/>
                  <w:sz w:val="22"/>
                  <w:szCs w:val="22"/>
                </w:rPr>
              </w:rPrChange>
            </w:rPr>
            <m:t>/</m:t>
          </w:del>
        </m:r>
        <m:sSub>
          <m:sSubPr>
            <m:ctrlPr>
              <w:del w:id="13707" w:author="Chen Liao" w:date="2021-06-02T00:01:00Z">
                <w:rPr>
                  <w:rFonts w:ascii="Cambria Math" w:hAnsi="Cambria Math"/>
                  <w:i/>
                  <w:color w:val="000000" w:themeColor="text1"/>
                  <w:sz w:val="22"/>
                  <w:szCs w:val="22"/>
                  <w:rPrChange w:id="13708" w:author="Chen Liao" w:date="2021-06-01T21:13:00Z">
                    <w:rPr>
                      <w:rFonts w:ascii="Cambria Math" w:hAnsi="Cambria Math"/>
                      <w:i/>
                      <w:color w:val="000000" w:themeColor="text1"/>
                      <w:sz w:val="22"/>
                      <w:szCs w:val="22"/>
                    </w:rPr>
                  </w:rPrChange>
                </w:rPr>
              </w:del>
            </m:ctrlPr>
          </m:sSubPr>
          <m:e>
            <m:r>
              <w:del w:id="13709" w:author="Chen Liao" w:date="2021-06-02T00:01:00Z">
                <w:rPr>
                  <w:rFonts w:ascii="Cambria Math" w:hAnsi="Cambria Math"/>
                  <w:color w:val="000000" w:themeColor="text1"/>
                  <w:sz w:val="22"/>
                  <w:szCs w:val="22"/>
                  <w:rPrChange w:id="13710" w:author="Chen Liao" w:date="2021-06-01T21:13:00Z">
                    <w:rPr>
                      <w:rFonts w:ascii="Cambria Math" w:hAnsi="Cambria Math"/>
                      <w:color w:val="000000"/>
                      <w:sz w:val="22"/>
                      <w:szCs w:val="22"/>
                    </w:rPr>
                  </w:rPrChange>
                </w:rPr>
                <m:t>p</m:t>
              </w:del>
            </m:r>
          </m:e>
          <m:sub>
            <m:r>
              <w:del w:id="13711" w:author="Chen Liao" w:date="2021-06-02T00:01:00Z">
                <w:rPr>
                  <w:rFonts w:ascii="Cambria Math" w:hAnsi="Cambria Math"/>
                  <w:color w:val="000000" w:themeColor="text1"/>
                  <w:sz w:val="22"/>
                  <w:szCs w:val="22"/>
                  <w:rPrChange w:id="13712" w:author="Chen Liao" w:date="2021-06-01T21:13:00Z">
                    <w:rPr>
                      <w:rFonts w:ascii="Cambria Math" w:hAnsi="Cambria Math"/>
                      <w:color w:val="000000"/>
                      <w:sz w:val="22"/>
                      <w:szCs w:val="22"/>
                    </w:rPr>
                  </w:rPrChange>
                </w:rPr>
                <m:t>i</m:t>
              </w:del>
            </m:r>
          </m:sub>
        </m:sSub>
      </m:oMath>
      <w:del w:id="13713" w:author="Chen Liao" w:date="2021-06-02T00:01:00Z">
        <w:r w:rsidR="00B4198D" w:rsidRPr="00BE70D2" w:rsidDel="00B04B0A">
          <w:rPr>
            <w:color w:val="000000" w:themeColor="text1"/>
            <w:sz w:val="22"/>
            <w:szCs w:val="22"/>
            <w:rPrChange w:id="13714" w:author="Chen Liao" w:date="2021-06-01T21:13:00Z">
              <w:rPr>
                <w:color w:val="000000"/>
                <w:sz w:val="22"/>
                <w:szCs w:val="22"/>
              </w:rPr>
            </w:rPrChange>
          </w:rPr>
          <w:delText>, which makes intuitive sense: the higher the numerator and the lower the denominator, the closer the sample gets to the high-density region</w:delText>
        </w:r>
        <w:r w:rsidR="00D635C6" w:rsidRPr="00BE70D2" w:rsidDel="00B04B0A">
          <w:rPr>
            <w:color w:val="000000" w:themeColor="text1"/>
            <w:sz w:val="22"/>
            <w:szCs w:val="22"/>
            <w:rPrChange w:id="13715" w:author="Chen Liao" w:date="2021-06-01T21:13:00Z">
              <w:rPr>
                <w:color w:val="000000"/>
                <w:sz w:val="22"/>
                <w:szCs w:val="22"/>
              </w:rPr>
            </w:rPrChange>
          </w:rPr>
          <w:delText>s</w:delText>
        </w:r>
        <w:r w:rsidR="00B4198D" w:rsidRPr="00BE70D2" w:rsidDel="00B04B0A">
          <w:rPr>
            <w:color w:val="000000" w:themeColor="text1"/>
            <w:sz w:val="22"/>
            <w:szCs w:val="22"/>
            <w:rPrChange w:id="13716" w:author="Chen Liao" w:date="2021-06-01T21:13:00Z">
              <w:rPr>
                <w:color w:val="000000"/>
                <w:sz w:val="22"/>
                <w:szCs w:val="22"/>
              </w:rPr>
            </w:rPrChange>
          </w:rPr>
          <w:delText xml:space="preserve"> of the test data.</w:delText>
        </w:r>
      </w:del>
    </w:p>
    <w:p w14:paraId="0B294E84" w14:textId="77777777" w:rsidR="008E5BE0" w:rsidRPr="00BE70D2" w:rsidRDefault="008E5BE0" w:rsidP="00E6373F">
      <w:pPr>
        <w:widowControl w:val="0"/>
        <w:autoSpaceDE w:val="0"/>
        <w:autoSpaceDN w:val="0"/>
        <w:adjustRightInd w:val="0"/>
        <w:ind w:leftChars="75" w:left="180"/>
        <w:jc w:val="both"/>
        <w:rPr>
          <w:rFonts w:eastAsiaTheme="minorEastAsia"/>
          <w:color w:val="000000" w:themeColor="text1"/>
          <w:sz w:val="20"/>
          <w:szCs w:val="20"/>
          <w:shd w:val="clear" w:color="auto" w:fill="FFFFFF"/>
          <w:rPrChange w:id="13717" w:author="Chen Liao" w:date="2021-06-01T21:13:00Z">
            <w:rPr>
              <w:rFonts w:eastAsiaTheme="minorEastAsia"/>
              <w:color w:val="2A2A2A"/>
              <w:sz w:val="20"/>
              <w:szCs w:val="20"/>
              <w:shd w:val="clear" w:color="auto" w:fill="FFFFFF"/>
            </w:rPr>
          </w:rPrChange>
        </w:rPr>
      </w:pPr>
    </w:p>
    <w:p w14:paraId="717599EC" w14:textId="77777777" w:rsidR="00B45421" w:rsidRPr="00BE70D2" w:rsidRDefault="00B45421" w:rsidP="00E6373F">
      <w:pPr>
        <w:widowControl w:val="0"/>
        <w:autoSpaceDE w:val="0"/>
        <w:autoSpaceDN w:val="0"/>
        <w:adjustRightInd w:val="0"/>
        <w:jc w:val="both"/>
        <w:rPr>
          <w:rFonts w:eastAsiaTheme="minorEastAsia"/>
          <w:color w:val="000000" w:themeColor="text1"/>
          <w:sz w:val="20"/>
          <w:szCs w:val="20"/>
          <w:shd w:val="clear" w:color="auto" w:fill="FFFFFF"/>
          <w:rPrChange w:id="13718" w:author="Chen Liao" w:date="2021-06-01T21:13:00Z">
            <w:rPr>
              <w:rFonts w:eastAsiaTheme="minorEastAsia"/>
              <w:color w:val="2A2A2A"/>
              <w:sz w:val="20"/>
              <w:szCs w:val="20"/>
              <w:shd w:val="clear" w:color="auto" w:fill="FFFFFF"/>
            </w:rPr>
          </w:rPrChange>
        </w:rPr>
      </w:pPr>
    </w:p>
    <w:p w14:paraId="3F55166C" w14:textId="37206954" w:rsidR="008E5BE0" w:rsidRPr="00BE70D2" w:rsidRDefault="008E5BE0" w:rsidP="00E6373F">
      <w:pPr>
        <w:widowControl w:val="0"/>
        <w:autoSpaceDE w:val="0"/>
        <w:autoSpaceDN w:val="0"/>
        <w:adjustRightInd w:val="0"/>
        <w:jc w:val="both"/>
        <w:rPr>
          <w:b/>
          <w:bCs/>
          <w:color w:val="000000" w:themeColor="text1"/>
          <w:sz w:val="22"/>
          <w:szCs w:val="22"/>
          <w:rPrChange w:id="13719" w:author="Chen Liao" w:date="2021-06-01T21:13:00Z">
            <w:rPr>
              <w:b/>
              <w:bCs/>
              <w:color w:val="000000"/>
              <w:sz w:val="22"/>
              <w:szCs w:val="22"/>
            </w:rPr>
          </w:rPrChange>
        </w:rPr>
      </w:pPr>
      <w:r w:rsidRPr="00BE70D2">
        <w:rPr>
          <w:b/>
          <w:bCs/>
          <w:color w:val="000000" w:themeColor="text1"/>
          <w:sz w:val="22"/>
          <w:szCs w:val="22"/>
          <w:rPrChange w:id="13720" w:author="Chen Liao" w:date="2021-06-01T21:13:00Z">
            <w:rPr>
              <w:b/>
              <w:bCs/>
              <w:color w:val="000000"/>
              <w:sz w:val="22"/>
              <w:szCs w:val="22"/>
            </w:rPr>
          </w:rPrChange>
        </w:rPr>
        <w:t xml:space="preserve">Data availability </w:t>
      </w:r>
    </w:p>
    <w:p w14:paraId="3E4A03A1" w14:textId="78A7DC56" w:rsidR="008E5BE0" w:rsidRPr="00BE70D2" w:rsidRDefault="00F85F64" w:rsidP="00E6373F">
      <w:pPr>
        <w:widowControl w:val="0"/>
        <w:autoSpaceDE w:val="0"/>
        <w:autoSpaceDN w:val="0"/>
        <w:adjustRightInd w:val="0"/>
        <w:jc w:val="both"/>
        <w:rPr>
          <w:color w:val="000000" w:themeColor="text1"/>
          <w:sz w:val="22"/>
          <w:szCs w:val="22"/>
          <w:highlight w:val="yellow"/>
          <w:rPrChange w:id="13721" w:author="Chen Liao" w:date="2021-06-01T21:13:00Z">
            <w:rPr>
              <w:color w:val="000000"/>
              <w:sz w:val="22"/>
              <w:szCs w:val="22"/>
              <w:highlight w:val="yellow"/>
            </w:rPr>
          </w:rPrChange>
        </w:rPr>
      </w:pPr>
      <w:r w:rsidRPr="00BE70D2">
        <w:rPr>
          <w:color w:val="000000" w:themeColor="text1"/>
          <w:sz w:val="22"/>
          <w:szCs w:val="22"/>
          <w:highlight w:val="yellow"/>
          <w:rPrChange w:id="13722" w:author="Chen Liao" w:date="2021-06-01T21:13:00Z">
            <w:rPr>
              <w:color w:val="000000"/>
              <w:sz w:val="22"/>
              <w:szCs w:val="22"/>
              <w:highlight w:val="yellow"/>
            </w:rPr>
          </w:rPrChange>
        </w:rPr>
        <w:t>Sequencing</w:t>
      </w:r>
      <w:r w:rsidR="00DE43E4" w:rsidRPr="00BE70D2">
        <w:rPr>
          <w:color w:val="000000" w:themeColor="text1"/>
          <w:sz w:val="22"/>
          <w:szCs w:val="22"/>
          <w:highlight w:val="yellow"/>
          <w:rPrChange w:id="13723" w:author="Chen Liao" w:date="2021-06-01T21:13:00Z">
            <w:rPr>
              <w:color w:val="000000"/>
              <w:sz w:val="22"/>
              <w:szCs w:val="22"/>
              <w:highlight w:val="yellow"/>
            </w:rPr>
          </w:rPrChange>
        </w:rPr>
        <w:t xml:space="preserve"> </w:t>
      </w:r>
      <w:r w:rsidRPr="00BE70D2">
        <w:rPr>
          <w:color w:val="000000" w:themeColor="text1"/>
          <w:sz w:val="22"/>
          <w:szCs w:val="22"/>
          <w:highlight w:val="yellow"/>
          <w:rPrChange w:id="13724" w:author="Chen Liao" w:date="2021-06-01T21:13:00Z">
            <w:rPr>
              <w:color w:val="000000"/>
              <w:sz w:val="22"/>
              <w:szCs w:val="22"/>
              <w:highlight w:val="yellow"/>
            </w:rPr>
          </w:rPrChange>
        </w:rPr>
        <w:t xml:space="preserve">data, </w:t>
      </w:r>
      <w:proofErr w:type="spellStart"/>
      <w:r w:rsidR="00DE43E4" w:rsidRPr="00BE70D2">
        <w:rPr>
          <w:color w:val="000000" w:themeColor="text1"/>
          <w:sz w:val="22"/>
          <w:szCs w:val="22"/>
          <w:highlight w:val="yellow"/>
          <w:rPrChange w:id="13725" w:author="Chen Liao" w:date="2021-06-01T21:13:00Z">
            <w:rPr>
              <w:color w:val="000000"/>
              <w:sz w:val="22"/>
              <w:szCs w:val="22"/>
              <w:highlight w:val="yellow"/>
            </w:rPr>
          </w:rPrChange>
        </w:rPr>
        <w:t>desposit</w:t>
      </w:r>
      <w:proofErr w:type="spellEnd"/>
      <w:r w:rsidR="00DE43E4" w:rsidRPr="00BE70D2">
        <w:rPr>
          <w:color w:val="000000" w:themeColor="text1"/>
          <w:sz w:val="22"/>
          <w:szCs w:val="22"/>
          <w:highlight w:val="yellow"/>
          <w:rPrChange w:id="13726" w:author="Chen Liao" w:date="2021-06-01T21:13:00Z">
            <w:rPr>
              <w:color w:val="000000"/>
              <w:sz w:val="22"/>
              <w:szCs w:val="22"/>
              <w:highlight w:val="yellow"/>
            </w:rPr>
          </w:rPrChange>
        </w:rPr>
        <w:t xml:space="preserve"> to </w:t>
      </w:r>
      <w:r w:rsidRPr="00BE70D2">
        <w:rPr>
          <w:color w:val="000000" w:themeColor="text1"/>
          <w:sz w:val="22"/>
          <w:szCs w:val="22"/>
          <w:highlight w:val="yellow"/>
          <w:rPrChange w:id="13727" w:author="Chen Liao" w:date="2021-06-01T21:13:00Z">
            <w:rPr>
              <w:color w:val="000000"/>
              <w:sz w:val="22"/>
              <w:szCs w:val="22"/>
              <w:highlight w:val="yellow"/>
            </w:rPr>
          </w:rPrChange>
        </w:rPr>
        <w:t>SRA</w:t>
      </w:r>
    </w:p>
    <w:p w14:paraId="1C43E6AC" w14:textId="4BE4554E" w:rsidR="00F85F64" w:rsidRPr="00BE70D2" w:rsidRDefault="00F85F64" w:rsidP="00E6373F">
      <w:pPr>
        <w:widowControl w:val="0"/>
        <w:autoSpaceDE w:val="0"/>
        <w:autoSpaceDN w:val="0"/>
        <w:adjustRightInd w:val="0"/>
        <w:jc w:val="both"/>
        <w:rPr>
          <w:color w:val="000000" w:themeColor="text1"/>
          <w:sz w:val="22"/>
          <w:szCs w:val="22"/>
          <w:rPrChange w:id="13728" w:author="Chen Liao" w:date="2021-06-01T21:13:00Z">
            <w:rPr>
              <w:color w:val="000000"/>
              <w:sz w:val="22"/>
              <w:szCs w:val="22"/>
            </w:rPr>
          </w:rPrChange>
        </w:rPr>
      </w:pPr>
      <w:r w:rsidRPr="00BE70D2">
        <w:rPr>
          <w:color w:val="000000" w:themeColor="text1"/>
          <w:sz w:val="22"/>
          <w:szCs w:val="22"/>
          <w:highlight w:val="yellow"/>
          <w:rPrChange w:id="13729" w:author="Chen Liao" w:date="2021-06-01T21:13:00Z">
            <w:rPr>
              <w:color w:val="000000"/>
              <w:sz w:val="22"/>
              <w:szCs w:val="22"/>
              <w:highlight w:val="yellow"/>
            </w:rPr>
          </w:rPrChange>
        </w:rPr>
        <w:t>SCFA</w:t>
      </w:r>
      <w:r w:rsidR="00DE43E4" w:rsidRPr="00BE70D2">
        <w:rPr>
          <w:color w:val="000000" w:themeColor="text1"/>
          <w:sz w:val="22"/>
          <w:szCs w:val="22"/>
          <w:highlight w:val="yellow"/>
          <w:rPrChange w:id="13730" w:author="Chen Liao" w:date="2021-06-01T21:13:00Z">
            <w:rPr>
              <w:color w:val="000000"/>
              <w:sz w:val="22"/>
              <w:szCs w:val="22"/>
              <w:highlight w:val="yellow"/>
            </w:rPr>
          </w:rPrChange>
        </w:rPr>
        <w:t xml:space="preserve"> and</w:t>
      </w:r>
      <w:r w:rsidRPr="00BE70D2">
        <w:rPr>
          <w:color w:val="000000" w:themeColor="text1"/>
          <w:sz w:val="22"/>
          <w:szCs w:val="22"/>
          <w:highlight w:val="yellow"/>
          <w:rPrChange w:id="13731" w:author="Chen Liao" w:date="2021-06-01T21:13:00Z">
            <w:rPr>
              <w:color w:val="000000"/>
              <w:sz w:val="22"/>
              <w:szCs w:val="22"/>
              <w:highlight w:val="yellow"/>
            </w:rPr>
          </w:rPrChange>
        </w:rPr>
        <w:t xml:space="preserve"> other data: supplementary tables</w:t>
      </w:r>
    </w:p>
    <w:p w14:paraId="582C5EC0" w14:textId="77777777" w:rsidR="00F85F64" w:rsidRPr="00BE70D2" w:rsidRDefault="00F85F64" w:rsidP="00E6373F">
      <w:pPr>
        <w:widowControl w:val="0"/>
        <w:autoSpaceDE w:val="0"/>
        <w:autoSpaceDN w:val="0"/>
        <w:adjustRightInd w:val="0"/>
        <w:ind w:leftChars="75" w:left="180"/>
        <w:jc w:val="both"/>
        <w:rPr>
          <w:rFonts w:eastAsiaTheme="minorEastAsia"/>
          <w:b/>
          <w:bCs/>
          <w:color w:val="000000" w:themeColor="text1"/>
          <w:sz w:val="20"/>
          <w:szCs w:val="20"/>
          <w:shd w:val="clear" w:color="auto" w:fill="FFFFFF"/>
          <w:rPrChange w:id="13732" w:author="Chen Liao" w:date="2021-06-01T21:13:00Z">
            <w:rPr>
              <w:rFonts w:eastAsiaTheme="minorEastAsia"/>
              <w:b/>
              <w:bCs/>
              <w:color w:val="2A2A2A"/>
              <w:sz w:val="20"/>
              <w:szCs w:val="20"/>
              <w:shd w:val="clear" w:color="auto" w:fill="FFFFFF"/>
            </w:rPr>
          </w:rPrChange>
        </w:rPr>
      </w:pPr>
    </w:p>
    <w:p w14:paraId="3879FB86" w14:textId="77777777" w:rsidR="008E5BE0" w:rsidRPr="00BE70D2" w:rsidRDefault="008E5BE0" w:rsidP="00E6373F">
      <w:pPr>
        <w:widowControl w:val="0"/>
        <w:autoSpaceDE w:val="0"/>
        <w:autoSpaceDN w:val="0"/>
        <w:adjustRightInd w:val="0"/>
        <w:jc w:val="both"/>
        <w:rPr>
          <w:b/>
          <w:bCs/>
          <w:color w:val="000000" w:themeColor="text1"/>
          <w:sz w:val="22"/>
          <w:szCs w:val="22"/>
          <w:rPrChange w:id="13733" w:author="Chen Liao" w:date="2021-06-01T21:13:00Z">
            <w:rPr>
              <w:b/>
              <w:bCs/>
              <w:color w:val="000000"/>
              <w:sz w:val="22"/>
              <w:szCs w:val="22"/>
            </w:rPr>
          </w:rPrChange>
        </w:rPr>
      </w:pPr>
      <w:r w:rsidRPr="00BE70D2">
        <w:rPr>
          <w:b/>
          <w:bCs/>
          <w:color w:val="000000" w:themeColor="text1"/>
          <w:sz w:val="22"/>
          <w:szCs w:val="22"/>
          <w:rPrChange w:id="13734" w:author="Chen Liao" w:date="2021-06-01T21:13:00Z">
            <w:rPr>
              <w:b/>
              <w:bCs/>
              <w:color w:val="000000"/>
              <w:sz w:val="22"/>
              <w:szCs w:val="22"/>
            </w:rPr>
          </w:rPrChange>
        </w:rPr>
        <w:t xml:space="preserve">Code availability </w:t>
      </w:r>
    </w:p>
    <w:p w14:paraId="76B14ECF" w14:textId="220390E7" w:rsidR="008E5BE0" w:rsidRPr="00BE70D2" w:rsidRDefault="00F85F64" w:rsidP="00E6373F">
      <w:pPr>
        <w:rPr>
          <w:rFonts w:eastAsiaTheme="minorEastAsia"/>
          <w:color w:val="000000" w:themeColor="text1"/>
          <w:sz w:val="22"/>
          <w:szCs w:val="22"/>
          <w:rPrChange w:id="13735" w:author="Chen Liao" w:date="2021-06-01T21:13:00Z">
            <w:rPr>
              <w:rFonts w:eastAsiaTheme="minorEastAsia"/>
              <w:color w:val="FF0000"/>
              <w:sz w:val="22"/>
              <w:szCs w:val="22"/>
            </w:rPr>
          </w:rPrChange>
        </w:rPr>
      </w:pPr>
      <w:r w:rsidRPr="00BE70D2">
        <w:rPr>
          <w:color w:val="000000" w:themeColor="text1"/>
          <w:sz w:val="22"/>
          <w:szCs w:val="22"/>
          <w:rPrChange w:id="13736" w:author="Chen Liao" w:date="2021-06-01T21:13:00Z">
            <w:rPr>
              <w:color w:val="000000"/>
              <w:sz w:val="22"/>
              <w:szCs w:val="22"/>
            </w:rPr>
          </w:rPrChange>
        </w:rPr>
        <w:t xml:space="preserve">All scripts will be available on </w:t>
      </w:r>
      <w:proofErr w:type="spellStart"/>
      <w:r w:rsidRPr="00BE70D2">
        <w:rPr>
          <w:color w:val="000000" w:themeColor="text1"/>
          <w:sz w:val="22"/>
          <w:szCs w:val="22"/>
          <w:rPrChange w:id="13737" w:author="Chen Liao" w:date="2021-06-01T21:13:00Z">
            <w:rPr>
              <w:color w:val="000000"/>
              <w:sz w:val="22"/>
              <w:szCs w:val="22"/>
            </w:rPr>
          </w:rPrChange>
        </w:rPr>
        <w:t>Github</w:t>
      </w:r>
      <w:proofErr w:type="spellEnd"/>
      <w:r w:rsidRPr="00BE70D2">
        <w:rPr>
          <w:color w:val="000000" w:themeColor="text1"/>
          <w:sz w:val="22"/>
          <w:szCs w:val="22"/>
          <w:rPrChange w:id="13738" w:author="Chen Liao" w:date="2021-06-01T21:13:00Z">
            <w:rPr>
              <w:color w:val="000000"/>
              <w:sz w:val="22"/>
              <w:szCs w:val="22"/>
            </w:rPr>
          </w:rPrChange>
        </w:rPr>
        <w:t>.</w:t>
      </w:r>
    </w:p>
    <w:p w14:paraId="1680F820" w14:textId="77777777" w:rsidR="008E5BE0" w:rsidRPr="00BE70D2" w:rsidRDefault="008E5BE0" w:rsidP="00E6373F">
      <w:pPr>
        <w:jc w:val="both"/>
        <w:rPr>
          <w:rFonts w:eastAsiaTheme="minorEastAsia"/>
          <w:color w:val="000000" w:themeColor="text1"/>
          <w:sz w:val="22"/>
          <w:szCs w:val="22"/>
          <w:rPrChange w:id="13739" w:author="Chen Liao" w:date="2021-06-01T21:13:00Z">
            <w:rPr>
              <w:rFonts w:eastAsiaTheme="minorEastAsia"/>
              <w:color w:val="000000"/>
              <w:sz w:val="22"/>
              <w:szCs w:val="22"/>
            </w:rPr>
          </w:rPrChange>
        </w:rPr>
      </w:pPr>
    </w:p>
    <w:p w14:paraId="1A88D1E6" w14:textId="77777777" w:rsidR="008231B8" w:rsidRPr="00BE70D2" w:rsidRDefault="008231B8" w:rsidP="00E6373F">
      <w:pPr>
        <w:jc w:val="both"/>
        <w:rPr>
          <w:color w:val="000000" w:themeColor="text1"/>
          <w:sz w:val="22"/>
          <w:szCs w:val="22"/>
          <w:rPrChange w:id="13740" w:author="Chen Liao" w:date="2021-06-01T21:13:00Z">
            <w:rPr>
              <w:color w:val="000000"/>
              <w:sz w:val="22"/>
              <w:szCs w:val="22"/>
            </w:rPr>
          </w:rPrChange>
        </w:rPr>
      </w:pPr>
    </w:p>
    <w:p w14:paraId="661DFBF3" w14:textId="77777777" w:rsidR="0093263E" w:rsidRPr="00BE70D2" w:rsidRDefault="0093263E" w:rsidP="00E6373F">
      <w:pPr>
        <w:widowControl w:val="0"/>
        <w:autoSpaceDE w:val="0"/>
        <w:autoSpaceDN w:val="0"/>
        <w:adjustRightInd w:val="0"/>
        <w:jc w:val="both"/>
        <w:rPr>
          <w:color w:val="000000" w:themeColor="text1"/>
          <w:sz w:val="22"/>
          <w:szCs w:val="22"/>
          <w:rPrChange w:id="13741" w:author="Chen Liao" w:date="2021-06-01T21:13:00Z">
            <w:rPr>
              <w:color w:val="000000"/>
              <w:sz w:val="22"/>
              <w:szCs w:val="22"/>
            </w:rPr>
          </w:rPrChange>
        </w:rPr>
      </w:pPr>
      <w:r w:rsidRPr="00BE70D2">
        <w:rPr>
          <w:color w:val="000000" w:themeColor="text1"/>
          <w:sz w:val="22"/>
          <w:szCs w:val="22"/>
          <w:rPrChange w:id="13742" w:author="Chen Liao" w:date="2021-06-01T21:13:00Z">
            <w:rPr>
              <w:color w:val="000000"/>
              <w:sz w:val="22"/>
              <w:szCs w:val="22"/>
            </w:rPr>
          </w:rPrChange>
        </w:rPr>
        <w:br w:type="page"/>
      </w:r>
    </w:p>
    <w:p w14:paraId="7805F240" w14:textId="77777777" w:rsidR="00D67D1E" w:rsidRPr="00BE70D2" w:rsidRDefault="00434C87" w:rsidP="00E6373F">
      <w:pPr>
        <w:widowControl w:val="0"/>
        <w:autoSpaceDE w:val="0"/>
        <w:autoSpaceDN w:val="0"/>
        <w:adjustRightInd w:val="0"/>
        <w:rPr>
          <w:rFonts w:eastAsiaTheme="minorEastAsia"/>
          <w:color w:val="000000" w:themeColor="text1"/>
          <w:rPrChange w:id="13743" w:author="Chen Liao" w:date="2021-06-01T21:13:00Z">
            <w:rPr>
              <w:rFonts w:eastAsiaTheme="minorEastAsia"/>
            </w:rPr>
          </w:rPrChange>
        </w:rPr>
      </w:pPr>
      <w:r w:rsidRPr="00BE70D2">
        <w:rPr>
          <w:color w:val="000000" w:themeColor="text1"/>
          <w:sz w:val="22"/>
          <w:szCs w:val="22"/>
          <w:rPrChange w:id="13744" w:author="Chen Liao" w:date="2021-06-01T21:13:00Z">
            <w:rPr>
              <w:color w:val="000000"/>
              <w:sz w:val="22"/>
              <w:szCs w:val="22"/>
            </w:rPr>
          </w:rPrChange>
        </w:rPr>
        <w:lastRenderedPageBreak/>
        <w:fldChar w:fldCharType="begin"/>
      </w:r>
      <w:r w:rsidRPr="00BE70D2">
        <w:rPr>
          <w:color w:val="000000" w:themeColor="text1"/>
          <w:sz w:val="22"/>
          <w:szCs w:val="22"/>
          <w:rPrChange w:id="13745" w:author="Chen Liao" w:date="2021-06-01T21:13:00Z">
            <w:rPr>
              <w:color w:val="000000"/>
              <w:sz w:val="22"/>
              <w:szCs w:val="22"/>
            </w:rPr>
          </w:rPrChange>
        </w:rPr>
        <w:instrText xml:space="preserve"> ADDIN NE.Bib</w:instrText>
      </w:r>
      <w:r w:rsidRPr="00BE70D2">
        <w:rPr>
          <w:color w:val="000000" w:themeColor="text1"/>
          <w:sz w:val="22"/>
          <w:szCs w:val="22"/>
          <w:rPrChange w:id="13746" w:author="Chen Liao" w:date="2021-06-01T21:13:00Z">
            <w:rPr>
              <w:color w:val="000000"/>
              <w:sz w:val="22"/>
              <w:szCs w:val="22"/>
            </w:rPr>
          </w:rPrChange>
        </w:rPr>
        <w:fldChar w:fldCharType="separate"/>
      </w:r>
    </w:p>
    <w:p w14:paraId="172B7DA2" w14:textId="77777777" w:rsidR="00D67D1E" w:rsidRPr="00BE70D2" w:rsidRDefault="00D67D1E" w:rsidP="00E6373F">
      <w:pPr>
        <w:widowControl w:val="0"/>
        <w:autoSpaceDE w:val="0"/>
        <w:autoSpaceDN w:val="0"/>
        <w:adjustRightInd w:val="0"/>
        <w:jc w:val="center"/>
        <w:rPr>
          <w:rFonts w:eastAsiaTheme="minorEastAsia"/>
          <w:color w:val="000000" w:themeColor="text1"/>
          <w:rPrChange w:id="13747" w:author="Chen Liao" w:date="2021-06-01T21:13:00Z">
            <w:rPr>
              <w:rFonts w:eastAsiaTheme="minorEastAsia"/>
            </w:rPr>
          </w:rPrChange>
        </w:rPr>
      </w:pPr>
      <w:r w:rsidRPr="00BE70D2">
        <w:rPr>
          <w:rFonts w:eastAsiaTheme="minorEastAsia"/>
          <w:b/>
          <w:bCs/>
          <w:color w:val="000000" w:themeColor="text1"/>
          <w:sz w:val="40"/>
          <w:szCs w:val="40"/>
          <w:rPrChange w:id="13748" w:author="Chen Liao" w:date="2021-06-01T21:13:00Z">
            <w:rPr>
              <w:rFonts w:eastAsiaTheme="minorEastAsia"/>
              <w:b/>
              <w:bCs/>
              <w:color w:val="000000"/>
              <w:sz w:val="40"/>
              <w:szCs w:val="40"/>
            </w:rPr>
          </w:rPrChange>
        </w:rPr>
        <w:t>References:</w:t>
      </w:r>
    </w:p>
    <w:p w14:paraId="7A7F7768" w14:textId="77777777" w:rsidR="00D67D1E" w:rsidRPr="00BE70D2" w:rsidRDefault="00D67D1E" w:rsidP="00E6373F">
      <w:pPr>
        <w:widowControl w:val="0"/>
        <w:autoSpaceDE w:val="0"/>
        <w:autoSpaceDN w:val="0"/>
        <w:adjustRightInd w:val="0"/>
        <w:jc w:val="both"/>
        <w:rPr>
          <w:rFonts w:eastAsiaTheme="minorEastAsia"/>
          <w:color w:val="000000" w:themeColor="text1"/>
          <w:rPrChange w:id="13749" w:author="Chen Liao" w:date="2021-06-01T21:13:00Z">
            <w:rPr>
              <w:rFonts w:eastAsiaTheme="minorEastAsia"/>
            </w:rPr>
          </w:rPrChange>
        </w:rPr>
      </w:pPr>
      <w:r w:rsidRPr="00BE70D2">
        <w:rPr>
          <w:rFonts w:eastAsiaTheme="minorEastAsia"/>
          <w:color w:val="000000" w:themeColor="text1"/>
          <w:sz w:val="20"/>
          <w:szCs w:val="20"/>
          <w:rPrChange w:id="13750" w:author="Chen Liao" w:date="2021-06-01T21:13:00Z">
            <w:rPr>
              <w:rFonts w:eastAsiaTheme="minorEastAsia"/>
              <w:color w:val="000000"/>
              <w:sz w:val="20"/>
              <w:szCs w:val="20"/>
            </w:rPr>
          </w:rPrChange>
        </w:rPr>
        <w:t xml:space="preserve"> [1].</w:t>
      </w:r>
      <w:r w:rsidRPr="00BE70D2">
        <w:rPr>
          <w:rFonts w:eastAsiaTheme="minorEastAsia"/>
          <w:color w:val="000000" w:themeColor="text1"/>
          <w:sz w:val="20"/>
          <w:szCs w:val="20"/>
          <w:rPrChange w:id="13751" w:author="Chen Liao" w:date="2021-06-01T21:13:00Z">
            <w:rPr>
              <w:rFonts w:eastAsiaTheme="minorEastAsia"/>
              <w:color w:val="000000"/>
              <w:sz w:val="20"/>
              <w:szCs w:val="20"/>
            </w:rPr>
          </w:rPrChange>
        </w:rPr>
        <w:tab/>
      </w:r>
      <w:bookmarkStart w:id="13752" w:name="_neb2136260D_B1D2_47E1_96A5_5DE4730384EC"/>
      <w:r w:rsidRPr="00BE70D2">
        <w:rPr>
          <w:rFonts w:eastAsiaTheme="minorEastAsia"/>
          <w:color w:val="000000" w:themeColor="text1"/>
          <w:sz w:val="20"/>
          <w:szCs w:val="20"/>
          <w:rPrChange w:id="13753" w:author="Chen Liao" w:date="2021-06-01T21:13:00Z">
            <w:rPr>
              <w:rFonts w:eastAsiaTheme="minorEastAsia"/>
              <w:color w:val="000000"/>
              <w:sz w:val="20"/>
              <w:szCs w:val="20"/>
            </w:rPr>
          </w:rPrChange>
        </w:rPr>
        <w:t>Koh, A., et al., From Dietary Fiber to Host Physiology: Short-Chain Fatty Acids as Key Bacterial Metabolites. Cell, 2016. 165(6): p. 1332-1345.</w:t>
      </w:r>
      <w:bookmarkEnd w:id="13752"/>
    </w:p>
    <w:p w14:paraId="0714BC88" w14:textId="77777777" w:rsidR="00D67D1E" w:rsidRPr="00BE70D2" w:rsidRDefault="00D67D1E" w:rsidP="00E6373F">
      <w:pPr>
        <w:widowControl w:val="0"/>
        <w:autoSpaceDE w:val="0"/>
        <w:autoSpaceDN w:val="0"/>
        <w:adjustRightInd w:val="0"/>
        <w:jc w:val="both"/>
        <w:rPr>
          <w:rFonts w:eastAsiaTheme="minorEastAsia"/>
          <w:color w:val="000000" w:themeColor="text1"/>
          <w:rPrChange w:id="13754" w:author="Chen Liao" w:date="2021-06-01T21:13:00Z">
            <w:rPr>
              <w:rFonts w:eastAsiaTheme="minorEastAsia"/>
            </w:rPr>
          </w:rPrChange>
        </w:rPr>
      </w:pPr>
      <w:r w:rsidRPr="00BE70D2">
        <w:rPr>
          <w:rFonts w:eastAsiaTheme="minorEastAsia"/>
          <w:color w:val="000000" w:themeColor="text1"/>
          <w:sz w:val="20"/>
          <w:szCs w:val="20"/>
          <w:rPrChange w:id="13755" w:author="Chen Liao" w:date="2021-06-01T21:13:00Z">
            <w:rPr>
              <w:rFonts w:eastAsiaTheme="minorEastAsia"/>
              <w:color w:val="000000"/>
              <w:sz w:val="20"/>
              <w:szCs w:val="20"/>
            </w:rPr>
          </w:rPrChange>
        </w:rPr>
        <w:t xml:space="preserve"> [2].</w:t>
      </w:r>
      <w:r w:rsidRPr="00BE70D2">
        <w:rPr>
          <w:rFonts w:eastAsiaTheme="minorEastAsia"/>
          <w:color w:val="000000" w:themeColor="text1"/>
          <w:sz w:val="20"/>
          <w:szCs w:val="20"/>
          <w:rPrChange w:id="13756" w:author="Chen Liao" w:date="2021-06-01T21:13:00Z">
            <w:rPr>
              <w:rFonts w:eastAsiaTheme="minorEastAsia"/>
              <w:color w:val="000000"/>
              <w:sz w:val="20"/>
              <w:szCs w:val="20"/>
            </w:rPr>
          </w:rPrChange>
        </w:rPr>
        <w:tab/>
      </w:r>
      <w:bookmarkStart w:id="13757" w:name="_nebEC8DB466_7CC9_4D15_B941_3E1A2F210979"/>
      <w:r w:rsidRPr="00BE70D2">
        <w:rPr>
          <w:rFonts w:eastAsiaTheme="minorEastAsia"/>
          <w:color w:val="000000" w:themeColor="text1"/>
          <w:sz w:val="20"/>
          <w:szCs w:val="20"/>
          <w:rPrChange w:id="13758" w:author="Chen Liao" w:date="2021-06-01T21:13:00Z">
            <w:rPr>
              <w:rFonts w:eastAsiaTheme="minorEastAsia"/>
              <w:color w:val="000000"/>
              <w:sz w:val="20"/>
              <w:szCs w:val="20"/>
            </w:rPr>
          </w:rPrChange>
        </w:rPr>
        <w:t>Sanna, S., et al., Causal relationships among the gut microbiome, short-chain fatty acids and metabolic diseases. Nature Genetics, 2019. 51(4): p. 600-605.</w:t>
      </w:r>
      <w:bookmarkEnd w:id="13757"/>
    </w:p>
    <w:p w14:paraId="419168AD" w14:textId="77777777" w:rsidR="00D67D1E" w:rsidRPr="00BE70D2" w:rsidRDefault="00D67D1E" w:rsidP="00E6373F">
      <w:pPr>
        <w:widowControl w:val="0"/>
        <w:autoSpaceDE w:val="0"/>
        <w:autoSpaceDN w:val="0"/>
        <w:adjustRightInd w:val="0"/>
        <w:jc w:val="both"/>
        <w:rPr>
          <w:rFonts w:eastAsiaTheme="minorEastAsia"/>
          <w:color w:val="000000" w:themeColor="text1"/>
          <w:rPrChange w:id="13759" w:author="Chen Liao" w:date="2021-06-01T21:13:00Z">
            <w:rPr>
              <w:rFonts w:eastAsiaTheme="minorEastAsia"/>
            </w:rPr>
          </w:rPrChange>
        </w:rPr>
      </w:pPr>
      <w:r w:rsidRPr="00BE70D2">
        <w:rPr>
          <w:rFonts w:eastAsiaTheme="minorEastAsia"/>
          <w:color w:val="000000" w:themeColor="text1"/>
          <w:sz w:val="20"/>
          <w:szCs w:val="20"/>
          <w:rPrChange w:id="13760" w:author="Chen Liao" w:date="2021-06-01T21:13:00Z">
            <w:rPr>
              <w:rFonts w:eastAsiaTheme="minorEastAsia"/>
              <w:color w:val="000000"/>
              <w:sz w:val="20"/>
              <w:szCs w:val="20"/>
            </w:rPr>
          </w:rPrChange>
        </w:rPr>
        <w:t xml:space="preserve"> [3].</w:t>
      </w:r>
      <w:r w:rsidRPr="00BE70D2">
        <w:rPr>
          <w:rFonts w:eastAsiaTheme="minorEastAsia"/>
          <w:color w:val="000000" w:themeColor="text1"/>
          <w:sz w:val="20"/>
          <w:szCs w:val="20"/>
          <w:rPrChange w:id="13761" w:author="Chen Liao" w:date="2021-06-01T21:13:00Z">
            <w:rPr>
              <w:rFonts w:eastAsiaTheme="minorEastAsia"/>
              <w:color w:val="000000"/>
              <w:sz w:val="20"/>
              <w:szCs w:val="20"/>
            </w:rPr>
          </w:rPrChange>
        </w:rPr>
        <w:tab/>
      </w:r>
      <w:bookmarkStart w:id="13762" w:name="_nebCD2AC31C_ED87_48A1_B6D3_8BB6634D1CF2"/>
      <w:r w:rsidRPr="00BE70D2">
        <w:rPr>
          <w:rFonts w:eastAsiaTheme="minorEastAsia"/>
          <w:color w:val="000000" w:themeColor="text1"/>
          <w:sz w:val="20"/>
          <w:szCs w:val="20"/>
          <w:rPrChange w:id="13763" w:author="Chen Liao" w:date="2021-06-01T21:13:00Z">
            <w:rPr>
              <w:rFonts w:eastAsiaTheme="minorEastAsia"/>
              <w:color w:val="000000"/>
              <w:sz w:val="20"/>
              <w:szCs w:val="20"/>
            </w:rPr>
          </w:rPrChange>
        </w:rPr>
        <w:t>Markey, K.A., et al., The microbe-derived short-chain fatty acids butyrate and propionate are associated with protection from chronic GVHD. Blood, 2020. 136(1): p. 130-136.</w:t>
      </w:r>
      <w:bookmarkEnd w:id="13762"/>
    </w:p>
    <w:p w14:paraId="02698254" w14:textId="77777777" w:rsidR="00D67D1E" w:rsidRPr="00BE70D2" w:rsidRDefault="00D67D1E" w:rsidP="00E6373F">
      <w:pPr>
        <w:widowControl w:val="0"/>
        <w:autoSpaceDE w:val="0"/>
        <w:autoSpaceDN w:val="0"/>
        <w:adjustRightInd w:val="0"/>
        <w:jc w:val="both"/>
        <w:rPr>
          <w:rFonts w:eastAsiaTheme="minorEastAsia"/>
          <w:color w:val="000000" w:themeColor="text1"/>
          <w:rPrChange w:id="13764" w:author="Chen Liao" w:date="2021-06-01T21:13:00Z">
            <w:rPr>
              <w:rFonts w:eastAsiaTheme="minorEastAsia"/>
            </w:rPr>
          </w:rPrChange>
        </w:rPr>
      </w:pPr>
      <w:r w:rsidRPr="00BE70D2">
        <w:rPr>
          <w:rFonts w:eastAsiaTheme="minorEastAsia"/>
          <w:color w:val="000000" w:themeColor="text1"/>
          <w:sz w:val="20"/>
          <w:szCs w:val="20"/>
          <w:rPrChange w:id="13765" w:author="Chen Liao" w:date="2021-06-01T21:13:00Z">
            <w:rPr>
              <w:rFonts w:eastAsiaTheme="minorEastAsia"/>
              <w:color w:val="000000"/>
              <w:sz w:val="20"/>
              <w:szCs w:val="20"/>
            </w:rPr>
          </w:rPrChange>
        </w:rPr>
        <w:t xml:space="preserve"> [4].</w:t>
      </w:r>
      <w:r w:rsidRPr="00BE70D2">
        <w:rPr>
          <w:rFonts w:eastAsiaTheme="minorEastAsia"/>
          <w:color w:val="000000" w:themeColor="text1"/>
          <w:sz w:val="20"/>
          <w:szCs w:val="20"/>
          <w:rPrChange w:id="13766" w:author="Chen Liao" w:date="2021-06-01T21:13:00Z">
            <w:rPr>
              <w:rFonts w:eastAsiaTheme="minorEastAsia"/>
              <w:color w:val="000000"/>
              <w:sz w:val="20"/>
              <w:szCs w:val="20"/>
            </w:rPr>
          </w:rPrChange>
        </w:rPr>
        <w:tab/>
      </w:r>
      <w:bookmarkStart w:id="13767" w:name="_neb2C2E67AE_0C1E_458C_8042_05CF84C4F987"/>
      <w:r w:rsidRPr="00BE70D2">
        <w:rPr>
          <w:rFonts w:eastAsiaTheme="minorEastAsia"/>
          <w:color w:val="000000" w:themeColor="text1"/>
          <w:sz w:val="20"/>
          <w:szCs w:val="20"/>
          <w:rPrChange w:id="13768" w:author="Chen Liao" w:date="2021-06-01T21:13:00Z">
            <w:rPr>
              <w:rFonts w:eastAsiaTheme="minorEastAsia"/>
              <w:color w:val="000000"/>
              <w:sz w:val="20"/>
              <w:szCs w:val="20"/>
            </w:rPr>
          </w:rPrChange>
        </w:rPr>
        <w:t>Nomura, M., et al., Association of Short-Chain Fatty Acids in the Gut Microbiome With Clinical Response to Treatment With Nivolumab or Pembrolizumab in Patients With Solid Cancer Tumors. JAMA Network Open, 2020. 3(4): p. e202895.</w:t>
      </w:r>
      <w:bookmarkEnd w:id="13767"/>
    </w:p>
    <w:p w14:paraId="24B97CF3" w14:textId="77777777" w:rsidR="00D67D1E" w:rsidRPr="00BE70D2" w:rsidRDefault="00D67D1E" w:rsidP="00E6373F">
      <w:pPr>
        <w:widowControl w:val="0"/>
        <w:autoSpaceDE w:val="0"/>
        <w:autoSpaceDN w:val="0"/>
        <w:adjustRightInd w:val="0"/>
        <w:jc w:val="both"/>
        <w:rPr>
          <w:rFonts w:eastAsiaTheme="minorEastAsia"/>
          <w:color w:val="000000" w:themeColor="text1"/>
          <w:rPrChange w:id="13769" w:author="Chen Liao" w:date="2021-06-01T21:13:00Z">
            <w:rPr>
              <w:rFonts w:eastAsiaTheme="minorEastAsia"/>
            </w:rPr>
          </w:rPrChange>
        </w:rPr>
      </w:pPr>
      <w:r w:rsidRPr="00BE70D2">
        <w:rPr>
          <w:rFonts w:eastAsiaTheme="minorEastAsia"/>
          <w:color w:val="000000" w:themeColor="text1"/>
          <w:sz w:val="20"/>
          <w:szCs w:val="20"/>
          <w:rPrChange w:id="13770" w:author="Chen Liao" w:date="2021-06-01T21:13:00Z">
            <w:rPr>
              <w:rFonts w:eastAsiaTheme="minorEastAsia"/>
              <w:color w:val="000000"/>
              <w:sz w:val="20"/>
              <w:szCs w:val="20"/>
            </w:rPr>
          </w:rPrChange>
        </w:rPr>
        <w:t xml:space="preserve"> [5].</w:t>
      </w:r>
      <w:r w:rsidRPr="00BE70D2">
        <w:rPr>
          <w:rFonts w:eastAsiaTheme="minorEastAsia"/>
          <w:color w:val="000000" w:themeColor="text1"/>
          <w:sz w:val="20"/>
          <w:szCs w:val="20"/>
          <w:rPrChange w:id="13771" w:author="Chen Liao" w:date="2021-06-01T21:13:00Z">
            <w:rPr>
              <w:rFonts w:eastAsiaTheme="minorEastAsia"/>
              <w:color w:val="000000"/>
              <w:sz w:val="20"/>
              <w:szCs w:val="20"/>
            </w:rPr>
          </w:rPrChange>
        </w:rPr>
        <w:tab/>
      </w:r>
      <w:bookmarkStart w:id="13772" w:name="_nebD990AF28_E4EB_43BD_93C6_C3AFDDF50810"/>
      <w:r w:rsidRPr="00BE70D2">
        <w:rPr>
          <w:rFonts w:eastAsiaTheme="minorEastAsia"/>
          <w:color w:val="000000" w:themeColor="text1"/>
          <w:sz w:val="20"/>
          <w:szCs w:val="20"/>
          <w:rPrChange w:id="13773" w:author="Chen Liao" w:date="2021-06-01T21:13:00Z">
            <w:rPr>
              <w:rFonts w:eastAsiaTheme="minorEastAsia"/>
              <w:color w:val="000000"/>
              <w:sz w:val="20"/>
              <w:szCs w:val="20"/>
            </w:rPr>
          </w:rPrChange>
        </w:rPr>
        <w:t>Solden, L.M., et al., Interspecies cross-feeding orchestrates carbon degradation in the rumen ecosystem. Nature Microbiology, 2018. 3(11): p. 1274-1284.</w:t>
      </w:r>
      <w:bookmarkEnd w:id="13772"/>
    </w:p>
    <w:p w14:paraId="7AFB451A" w14:textId="77777777" w:rsidR="00D67D1E" w:rsidRPr="00BE70D2" w:rsidRDefault="00D67D1E" w:rsidP="00E6373F">
      <w:pPr>
        <w:widowControl w:val="0"/>
        <w:autoSpaceDE w:val="0"/>
        <w:autoSpaceDN w:val="0"/>
        <w:adjustRightInd w:val="0"/>
        <w:jc w:val="both"/>
        <w:rPr>
          <w:rFonts w:eastAsiaTheme="minorEastAsia"/>
          <w:color w:val="000000" w:themeColor="text1"/>
          <w:rPrChange w:id="13774" w:author="Chen Liao" w:date="2021-06-01T21:13:00Z">
            <w:rPr>
              <w:rFonts w:eastAsiaTheme="minorEastAsia"/>
            </w:rPr>
          </w:rPrChange>
        </w:rPr>
      </w:pPr>
      <w:r w:rsidRPr="00BE70D2">
        <w:rPr>
          <w:rFonts w:eastAsiaTheme="minorEastAsia"/>
          <w:color w:val="000000" w:themeColor="text1"/>
          <w:sz w:val="20"/>
          <w:szCs w:val="20"/>
          <w:rPrChange w:id="13775" w:author="Chen Liao" w:date="2021-06-01T21:13:00Z">
            <w:rPr>
              <w:rFonts w:eastAsiaTheme="minorEastAsia"/>
              <w:color w:val="000000"/>
              <w:sz w:val="20"/>
              <w:szCs w:val="20"/>
            </w:rPr>
          </w:rPrChange>
        </w:rPr>
        <w:t xml:space="preserve"> [6].</w:t>
      </w:r>
      <w:r w:rsidRPr="00BE70D2">
        <w:rPr>
          <w:rFonts w:eastAsiaTheme="minorEastAsia"/>
          <w:color w:val="000000" w:themeColor="text1"/>
          <w:sz w:val="20"/>
          <w:szCs w:val="20"/>
          <w:rPrChange w:id="13776" w:author="Chen Liao" w:date="2021-06-01T21:13:00Z">
            <w:rPr>
              <w:rFonts w:eastAsiaTheme="minorEastAsia"/>
              <w:color w:val="000000"/>
              <w:sz w:val="20"/>
              <w:szCs w:val="20"/>
            </w:rPr>
          </w:rPrChange>
        </w:rPr>
        <w:tab/>
      </w:r>
      <w:bookmarkStart w:id="13777" w:name="_neb245B9B85_A38D_4189_B535_2C19EB44EC78"/>
      <w:r w:rsidRPr="00BE70D2">
        <w:rPr>
          <w:rFonts w:eastAsiaTheme="minorEastAsia"/>
          <w:color w:val="000000" w:themeColor="text1"/>
          <w:sz w:val="20"/>
          <w:szCs w:val="20"/>
          <w:rPrChange w:id="13778" w:author="Chen Liao" w:date="2021-06-01T21:13:00Z">
            <w:rPr>
              <w:rFonts w:eastAsiaTheme="minorEastAsia"/>
              <w:color w:val="000000"/>
              <w:sz w:val="20"/>
              <w:szCs w:val="20"/>
            </w:rPr>
          </w:rPrChange>
        </w:rPr>
        <w:t>Rakoff-Nahoum, S., M.J. Coyne and L.E. Comstock, An Ecological Network of Polysaccharide Utilization among Human Intestinal Symbionts. Current Biology, 2014. 24(1): p. 40-49.</w:t>
      </w:r>
      <w:bookmarkEnd w:id="13777"/>
    </w:p>
    <w:p w14:paraId="1496EA96" w14:textId="77777777" w:rsidR="00D67D1E" w:rsidRPr="00BE70D2" w:rsidRDefault="00D67D1E" w:rsidP="00E6373F">
      <w:pPr>
        <w:widowControl w:val="0"/>
        <w:autoSpaceDE w:val="0"/>
        <w:autoSpaceDN w:val="0"/>
        <w:adjustRightInd w:val="0"/>
        <w:jc w:val="both"/>
        <w:rPr>
          <w:rFonts w:eastAsiaTheme="minorEastAsia"/>
          <w:color w:val="000000" w:themeColor="text1"/>
          <w:rPrChange w:id="13779" w:author="Chen Liao" w:date="2021-06-01T21:13:00Z">
            <w:rPr>
              <w:rFonts w:eastAsiaTheme="minorEastAsia"/>
            </w:rPr>
          </w:rPrChange>
        </w:rPr>
      </w:pPr>
      <w:r w:rsidRPr="00BE70D2">
        <w:rPr>
          <w:rFonts w:eastAsiaTheme="minorEastAsia"/>
          <w:color w:val="000000" w:themeColor="text1"/>
          <w:sz w:val="20"/>
          <w:szCs w:val="20"/>
          <w:rPrChange w:id="13780" w:author="Chen Liao" w:date="2021-06-01T21:13:00Z">
            <w:rPr>
              <w:rFonts w:eastAsiaTheme="minorEastAsia"/>
              <w:color w:val="000000"/>
              <w:sz w:val="20"/>
              <w:szCs w:val="20"/>
            </w:rPr>
          </w:rPrChange>
        </w:rPr>
        <w:t xml:space="preserve"> [7].</w:t>
      </w:r>
      <w:r w:rsidRPr="00BE70D2">
        <w:rPr>
          <w:rFonts w:eastAsiaTheme="minorEastAsia"/>
          <w:color w:val="000000" w:themeColor="text1"/>
          <w:sz w:val="20"/>
          <w:szCs w:val="20"/>
          <w:rPrChange w:id="13781" w:author="Chen Liao" w:date="2021-06-01T21:13:00Z">
            <w:rPr>
              <w:rFonts w:eastAsiaTheme="minorEastAsia"/>
              <w:color w:val="000000"/>
              <w:sz w:val="20"/>
              <w:szCs w:val="20"/>
            </w:rPr>
          </w:rPrChange>
        </w:rPr>
        <w:tab/>
      </w:r>
      <w:bookmarkStart w:id="13782" w:name="_neb568F438C_5C14_4056_87F0_3D6C3EE72FCF"/>
      <w:r w:rsidRPr="00BE70D2">
        <w:rPr>
          <w:rFonts w:eastAsiaTheme="minorEastAsia"/>
          <w:color w:val="000000" w:themeColor="text1"/>
          <w:sz w:val="20"/>
          <w:szCs w:val="20"/>
          <w:rPrChange w:id="13783" w:author="Chen Liao" w:date="2021-06-01T21:13:00Z">
            <w:rPr>
              <w:rFonts w:eastAsiaTheme="minorEastAsia"/>
              <w:color w:val="000000"/>
              <w:sz w:val="20"/>
              <w:szCs w:val="20"/>
            </w:rPr>
          </w:rPrChange>
        </w:rPr>
        <w:t>Belenguer, A., et al., Two routes of metabolic cross-feeding between Bifidobacterium adolescentis and butyrate-producing anaerobes from the human gut. Appl Environ Microbiol, 2006. 72(5): p. 3593-9.</w:t>
      </w:r>
      <w:bookmarkEnd w:id="13782"/>
    </w:p>
    <w:p w14:paraId="7CB244F2" w14:textId="77777777" w:rsidR="00D67D1E" w:rsidRPr="00BE70D2" w:rsidRDefault="00D67D1E" w:rsidP="00E6373F">
      <w:pPr>
        <w:widowControl w:val="0"/>
        <w:autoSpaceDE w:val="0"/>
        <w:autoSpaceDN w:val="0"/>
        <w:adjustRightInd w:val="0"/>
        <w:jc w:val="both"/>
        <w:rPr>
          <w:rFonts w:eastAsiaTheme="minorEastAsia"/>
          <w:color w:val="000000" w:themeColor="text1"/>
          <w:rPrChange w:id="13784" w:author="Chen Liao" w:date="2021-06-01T21:13:00Z">
            <w:rPr>
              <w:rFonts w:eastAsiaTheme="minorEastAsia"/>
            </w:rPr>
          </w:rPrChange>
        </w:rPr>
      </w:pPr>
      <w:r w:rsidRPr="00BE70D2">
        <w:rPr>
          <w:rFonts w:eastAsiaTheme="minorEastAsia"/>
          <w:color w:val="000000" w:themeColor="text1"/>
          <w:sz w:val="20"/>
          <w:szCs w:val="20"/>
          <w:rPrChange w:id="13785" w:author="Chen Liao" w:date="2021-06-01T21:13:00Z">
            <w:rPr>
              <w:rFonts w:eastAsiaTheme="minorEastAsia"/>
              <w:color w:val="000000"/>
              <w:sz w:val="20"/>
              <w:szCs w:val="20"/>
            </w:rPr>
          </w:rPrChange>
        </w:rPr>
        <w:t xml:space="preserve"> [8].</w:t>
      </w:r>
      <w:r w:rsidRPr="00BE70D2">
        <w:rPr>
          <w:rFonts w:eastAsiaTheme="minorEastAsia"/>
          <w:color w:val="000000" w:themeColor="text1"/>
          <w:sz w:val="20"/>
          <w:szCs w:val="20"/>
          <w:rPrChange w:id="13786" w:author="Chen Liao" w:date="2021-06-01T21:13:00Z">
            <w:rPr>
              <w:rFonts w:eastAsiaTheme="minorEastAsia"/>
              <w:color w:val="000000"/>
              <w:sz w:val="20"/>
              <w:szCs w:val="20"/>
            </w:rPr>
          </w:rPrChange>
        </w:rPr>
        <w:tab/>
      </w:r>
      <w:bookmarkStart w:id="13787" w:name="_neb34BF6BA5_3C60_4E6E_A35A_F84F31A00064"/>
      <w:r w:rsidRPr="00BE70D2">
        <w:rPr>
          <w:rFonts w:eastAsiaTheme="minorEastAsia"/>
          <w:color w:val="000000" w:themeColor="text1"/>
          <w:sz w:val="20"/>
          <w:szCs w:val="20"/>
          <w:rPrChange w:id="13788" w:author="Chen Liao" w:date="2021-06-01T21:13:00Z">
            <w:rPr>
              <w:rFonts w:eastAsiaTheme="minorEastAsia"/>
              <w:color w:val="000000"/>
              <w:sz w:val="20"/>
              <w:szCs w:val="20"/>
            </w:rPr>
          </w:rPrChange>
        </w:rPr>
        <w:t>Chia, L.W., et al., Cross-feeding between Bifidobacterium infantis and Anaerostipes caccae on lactose and human milk oligosaccharides. Beneficial Microbes, 2021. 12(1): p. 69-83.</w:t>
      </w:r>
      <w:bookmarkEnd w:id="13787"/>
    </w:p>
    <w:p w14:paraId="5E0BEA8E" w14:textId="77777777" w:rsidR="00D67D1E" w:rsidRPr="00BE70D2" w:rsidRDefault="00D67D1E" w:rsidP="00E6373F">
      <w:pPr>
        <w:widowControl w:val="0"/>
        <w:autoSpaceDE w:val="0"/>
        <w:autoSpaceDN w:val="0"/>
        <w:adjustRightInd w:val="0"/>
        <w:jc w:val="both"/>
        <w:rPr>
          <w:rFonts w:eastAsiaTheme="minorEastAsia"/>
          <w:color w:val="000000" w:themeColor="text1"/>
          <w:rPrChange w:id="13789" w:author="Chen Liao" w:date="2021-06-01T21:13:00Z">
            <w:rPr>
              <w:rFonts w:eastAsiaTheme="minorEastAsia"/>
            </w:rPr>
          </w:rPrChange>
        </w:rPr>
      </w:pPr>
      <w:r w:rsidRPr="00BE70D2">
        <w:rPr>
          <w:rFonts w:eastAsiaTheme="minorEastAsia"/>
          <w:color w:val="000000" w:themeColor="text1"/>
          <w:sz w:val="20"/>
          <w:szCs w:val="20"/>
          <w:rPrChange w:id="13790" w:author="Chen Liao" w:date="2021-06-01T21:13:00Z">
            <w:rPr>
              <w:rFonts w:eastAsiaTheme="minorEastAsia"/>
              <w:color w:val="000000"/>
              <w:sz w:val="20"/>
              <w:szCs w:val="20"/>
            </w:rPr>
          </w:rPrChange>
        </w:rPr>
        <w:t xml:space="preserve"> [9].</w:t>
      </w:r>
      <w:r w:rsidRPr="00BE70D2">
        <w:rPr>
          <w:rFonts w:eastAsiaTheme="minorEastAsia"/>
          <w:color w:val="000000" w:themeColor="text1"/>
          <w:sz w:val="20"/>
          <w:szCs w:val="20"/>
          <w:rPrChange w:id="13791" w:author="Chen Liao" w:date="2021-06-01T21:13:00Z">
            <w:rPr>
              <w:rFonts w:eastAsiaTheme="minorEastAsia"/>
              <w:color w:val="000000"/>
              <w:sz w:val="20"/>
              <w:szCs w:val="20"/>
            </w:rPr>
          </w:rPrChange>
        </w:rPr>
        <w:tab/>
      </w:r>
      <w:bookmarkStart w:id="13792" w:name="_nebDB2E9454_259A_4904_8F55_BEB3908AFF46"/>
      <w:r w:rsidRPr="00BE70D2">
        <w:rPr>
          <w:rFonts w:eastAsiaTheme="minorEastAsia"/>
          <w:color w:val="000000" w:themeColor="text1"/>
          <w:sz w:val="20"/>
          <w:szCs w:val="20"/>
          <w:rPrChange w:id="13793" w:author="Chen Liao" w:date="2021-06-01T21:13:00Z">
            <w:rPr>
              <w:rFonts w:eastAsiaTheme="minorEastAsia"/>
              <w:color w:val="000000"/>
              <w:sz w:val="20"/>
              <w:szCs w:val="20"/>
            </w:rPr>
          </w:rPrChange>
        </w:rPr>
        <w:t>Healey, G., et al., Habitual dietary fibre intake influences gut microbiota response to an inulin-type fructan prebiotic: a randomised, double-blind, placebo-controlled, cross-over, human intervention study. British Journal of Nutrition, 2018. 119(2): p. 176-189.</w:t>
      </w:r>
      <w:bookmarkEnd w:id="13792"/>
    </w:p>
    <w:p w14:paraId="0A322022" w14:textId="77777777" w:rsidR="00D67D1E" w:rsidRPr="00BE70D2" w:rsidRDefault="00D67D1E" w:rsidP="00E6373F">
      <w:pPr>
        <w:widowControl w:val="0"/>
        <w:autoSpaceDE w:val="0"/>
        <w:autoSpaceDN w:val="0"/>
        <w:adjustRightInd w:val="0"/>
        <w:jc w:val="both"/>
        <w:rPr>
          <w:rFonts w:eastAsiaTheme="minorEastAsia"/>
          <w:color w:val="000000" w:themeColor="text1"/>
          <w:rPrChange w:id="13794" w:author="Chen Liao" w:date="2021-06-01T21:13:00Z">
            <w:rPr>
              <w:rFonts w:eastAsiaTheme="minorEastAsia"/>
            </w:rPr>
          </w:rPrChange>
        </w:rPr>
      </w:pPr>
      <w:r w:rsidRPr="00BE70D2">
        <w:rPr>
          <w:rFonts w:eastAsiaTheme="minorEastAsia"/>
          <w:color w:val="000000" w:themeColor="text1"/>
          <w:sz w:val="20"/>
          <w:szCs w:val="20"/>
          <w:rPrChange w:id="13795" w:author="Chen Liao" w:date="2021-06-01T21:13:00Z">
            <w:rPr>
              <w:rFonts w:eastAsiaTheme="minorEastAsia"/>
              <w:color w:val="000000"/>
              <w:sz w:val="20"/>
              <w:szCs w:val="20"/>
            </w:rPr>
          </w:rPrChange>
        </w:rPr>
        <w:t>[10].</w:t>
      </w:r>
      <w:r w:rsidRPr="00BE70D2">
        <w:rPr>
          <w:rFonts w:eastAsiaTheme="minorEastAsia"/>
          <w:color w:val="000000" w:themeColor="text1"/>
          <w:sz w:val="20"/>
          <w:szCs w:val="20"/>
          <w:rPrChange w:id="13796" w:author="Chen Liao" w:date="2021-06-01T21:13:00Z">
            <w:rPr>
              <w:rFonts w:eastAsiaTheme="minorEastAsia"/>
              <w:color w:val="000000"/>
              <w:sz w:val="20"/>
              <w:szCs w:val="20"/>
            </w:rPr>
          </w:rPrChange>
        </w:rPr>
        <w:tab/>
        <w:t>Baxter, N.T., et al., Dynamics of Human Gut Microbiota and Short-Chain Fatty Acids in Response to Dietary Interventions with Three Fermentable Fibers. MBio, 2019. 10(1).</w:t>
      </w:r>
    </w:p>
    <w:p w14:paraId="400763F6" w14:textId="77777777" w:rsidR="00D67D1E" w:rsidRPr="00BE70D2" w:rsidRDefault="00D67D1E" w:rsidP="00E6373F">
      <w:pPr>
        <w:widowControl w:val="0"/>
        <w:autoSpaceDE w:val="0"/>
        <w:autoSpaceDN w:val="0"/>
        <w:adjustRightInd w:val="0"/>
        <w:jc w:val="both"/>
        <w:rPr>
          <w:rFonts w:eastAsiaTheme="minorEastAsia"/>
          <w:color w:val="000000" w:themeColor="text1"/>
          <w:rPrChange w:id="13797" w:author="Chen Liao" w:date="2021-06-01T21:13:00Z">
            <w:rPr>
              <w:rFonts w:eastAsiaTheme="minorEastAsia"/>
            </w:rPr>
          </w:rPrChange>
        </w:rPr>
      </w:pPr>
      <w:r w:rsidRPr="00BE70D2">
        <w:rPr>
          <w:rFonts w:eastAsiaTheme="minorEastAsia"/>
          <w:color w:val="000000" w:themeColor="text1"/>
          <w:sz w:val="20"/>
          <w:szCs w:val="20"/>
          <w:rPrChange w:id="13798" w:author="Chen Liao" w:date="2021-06-01T21:13:00Z">
            <w:rPr>
              <w:rFonts w:eastAsiaTheme="minorEastAsia"/>
              <w:color w:val="000000"/>
              <w:sz w:val="20"/>
              <w:szCs w:val="20"/>
            </w:rPr>
          </w:rPrChange>
        </w:rPr>
        <w:t>[11].</w:t>
      </w:r>
      <w:r w:rsidRPr="00BE70D2">
        <w:rPr>
          <w:rFonts w:eastAsiaTheme="minorEastAsia"/>
          <w:color w:val="000000" w:themeColor="text1"/>
          <w:sz w:val="20"/>
          <w:szCs w:val="20"/>
          <w:rPrChange w:id="13799" w:author="Chen Liao" w:date="2021-06-01T21:13:00Z">
            <w:rPr>
              <w:rFonts w:eastAsiaTheme="minorEastAsia"/>
              <w:color w:val="000000"/>
              <w:sz w:val="20"/>
              <w:szCs w:val="20"/>
            </w:rPr>
          </w:rPrChange>
        </w:rPr>
        <w:tab/>
        <w:t>Deehan, E.C., et al., Precision Microbiome Modulation with Discrete Dietary Fiber Structures Directs Short-Chain Fatty Acid Production. Cell Host &amp; Microbe, 2020.</w:t>
      </w:r>
    </w:p>
    <w:p w14:paraId="7692A344" w14:textId="77777777" w:rsidR="00D67D1E" w:rsidRPr="00BE70D2" w:rsidRDefault="00D67D1E" w:rsidP="00E6373F">
      <w:pPr>
        <w:widowControl w:val="0"/>
        <w:autoSpaceDE w:val="0"/>
        <w:autoSpaceDN w:val="0"/>
        <w:adjustRightInd w:val="0"/>
        <w:jc w:val="both"/>
        <w:rPr>
          <w:rFonts w:eastAsiaTheme="minorEastAsia"/>
          <w:color w:val="000000" w:themeColor="text1"/>
          <w:rPrChange w:id="13800" w:author="Chen Liao" w:date="2021-06-01T21:13:00Z">
            <w:rPr>
              <w:rFonts w:eastAsiaTheme="minorEastAsia"/>
            </w:rPr>
          </w:rPrChange>
        </w:rPr>
      </w:pPr>
      <w:r w:rsidRPr="00BE70D2">
        <w:rPr>
          <w:rFonts w:eastAsiaTheme="minorEastAsia"/>
          <w:color w:val="000000" w:themeColor="text1"/>
          <w:sz w:val="20"/>
          <w:szCs w:val="20"/>
          <w:rPrChange w:id="13801" w:author="Chen Liao" w:date="2021-06-01T21:13:00Z">
            <w:rPr>
              <w:rFonts w:eastAsiaTheme="minorEastAsia"/>
              <w:color w:val="000000"/>
              <w:sz w:val="20"/>
              <w:szCs w:val="20"/>
            </w:rPr>
          </w:rPrChange>
        </w:rPr>
        <w:t>[12].</w:t>
      </w:r>
      <w:r w:rsidRPr="00BE70D2">
        <w:rPr>
          <w:rFonts w:eastAsiaTheme="minorEastAsia"/>
          <w:color w:val="000000" w:themeColor="text1"/>
          <w:sz w:val="20"/>
          <w:szCs w:val="20"/>
          <w:rPrChange w:id="13802" w:author="Chen Liao" w:date="2021-06-01T21:13:00Z">
            <w:rPr>
              <w:rFonts w:eastAsiaTheme="minorEastAsia"/>
              <w:color w:val="000000"/>
              <w:sz w:val="20"/>
              <w:szCs w:val="20"/>
            </w:rPr>
          </w:rPrChange>
        </w:rPr>
        <w:tab/>
        <w:t>Venkataraman, A., et al., Variable responses of human microbiomes to dietary supplementation with resistant starch. Microbiome, 2016. 4(1): p. 33.</w:t>
      </w:r>
    </w:p>
    <w:p w14:paraId="728E4BCE" w14:textId="77777777" w:rsidR="00D67D1E" w:rsidRPr="00BE70D2" w:rsidRDefault="00D67D1E" w:rsidP="00E6373F">
      <w:pPr>
        <w:widowControl w:val="0"/>
        <w:autoSpaceDE w:val="0"/>
        <w:autoSpaceDN w:val="0"/>
        <w:adjustRightInd w:val="0"/>
        <w:jc w:val="both"/>
        <w:rPr>
          <w:rFonts w:eastAsiaTheme="minorEastAsia"/>
          <w:color w:val="000000" w:themeColor="text1"/>
          <w:rPrChange w:id="13803" w:author="Chen Liao" w:date="2021-06-01T21:13:00Z">
            <w:rPr>
              <w:rFonts w:eastAsiaTheme="minorEastAsia"/>
            </w:rPr>
          </w:rPrChange>
        </w:rPr>
      </w:pPr>
      <w:r w:rsidRPr="00BE70D2">
        <w:rPr>
          <w:rFonts w:eastAsiaTheme="minorEastAsia"/>
          <w:color w:val="000000" w:themeColor="text1"/>
          <w:sz w:val="20"/>
          <w:szCs w:val="20"/>
          <w:rPrChange w:id="13804" w:author="Chen Liao" w:date="2021-06-01T21:13:00Z">
            <w:rPr>
              <w:rFonts w:eastAsiaTheme="minorEastAsia"/>
              <w:color w:val="000000"/>
              <w:sz w:val="20"/>
              <w:szCs w:val="20"/>
            </w:rPr>
          </w:rPrChange>
        </w:rPr>
        <w:t>[13].</w:t>
      </w:r>
      <w:r w:rsidRPr="00BE70D2">
        <w:rPr>
          <w:rFonts w:eastAsiaTheme="minorEastAsia"/>
          <w:color w:val="000000" w:themeColor="text1"/>
          <w:sz w:val="20"/>
          <w:szCs w:val="20"/>
          <w:rPrChange w:id="13805" w:author="Chen Liao" w:date="2021-06-01T21:13:00Z">
            <w:rPr>
              <w:rFonts w:eastAsiaTheme="minorEastAsia"/>
              <w:color w:val="000000"/>
              <w:sz w:val="20"/>
              <w:szCs w:val="20"/>
            </w:rPr>
          </w:rPrChange>
        </w:rPr>
        <w:tab/>
        <w:t>Nguyen, N.K., et al., Gut microbiota modulation with long-chain corn bran arabinoxylan in adults with overweight and obesity is linked to an individualized temporal increase in fecal propionate. Microbiome, 2020. 8(1).</w:t>
      </w:r>
    </w:p>
    <w:p w14:paraId="57FF1173" w14:textId="77777777" w:rsidR="00D67D1E" w:rsidRPr="00BE70D2" w:rsidRDefault="00D67D1E" w:rsidP="00E6373F">
      <w:pPr>
        <w:widowControl w:val="0"/>
        <w:autoSpaceDE w:val="0"/>
        <w:autoSpaceDN w:val="0"/>
        <w:adjustRightInd w:val="0"/>
        <w:jc w:val="both"/>
        <w:rPr>
          <w:rFonts w:eastAsiaTheme="minorEastAsia"/>
          <w:color w:val="000000" w:themeColor="text1"/>
          <w:rPrChange w:id="13806" w:author="Chen Liao" w:date="2021-06-01T21:13:00Z">
            <w:rPr>
              <w:rFonts w:eastAsiaTheme="minorEastAsia"/>
            </w:rPr>
          </w:rPrChange>
        </w:rPr>
      </w:pPr>
      <w:r w:rsidRPr="00BE70D2">
        <w:rPr>
          <w:rFonts w:eastAsiaTheme="minorEastAsia"/>
          <w:color w:val="000000" w:themeColor="text1"/>
          <w:sz w:val="20"/>
          <w:szCs w:val="20"/>
          <w:rPrChange w:id="13807" w:author="Chen Liao" w:date="2021-06-01T21:13:00Z">
            <w:rPr>
              <w:rFonts w:eastAsiaTheme="minorEastAsia"/>
              <w:color w:val="000000"/>
              <w:sz w:val="20"/>
              <w:szCs w:val="20"/>
            </w:rPr>
          </w:rPrChange>
        </w:rPr>
        <w:t>[14].</w:t>
      </w:r>
      <w:r w:rsidRPr="00BE70D2">
        <w:rPr>
          <w:rFonts w:eastAsiaTheme="minorEastAsia"/>
          <w:color w:val="000000" w:themeColor="text1"/>
          <w:sz w:val="20"/>
          <w:szCs w:val="20"/>
          <w:rPrChange w:id="13808" w:author="Chen Liao" w:date="2021-06-01T21:13:00Z">
            <w:rPr>
              <w:rFonts w:eastAsiaTheme="minorEastAsia"/>
              <w:color w:val="000000"/>
              <w:sz w:val="20"/>
              <w:szCs w:val="20"/>
            </w:rPr>
          </w:rPrChange>
        </w:rPr>
        <w:tab/>
      </w:r>
      <w:bookmarkStart w:id="13809" w:name="_neb072965C8_E8E4_4D8B_A1E6_00688B87FA45"/>
      <w:r w:rsidRPr="00BE70D2">
        <w:rPr>
          <w:rFonts w:eastAsiaTheme="minorEastAsia"/>
          <w:color w:val="000000" w:themeColor="text1"/>
          <w:sz w:val="20"/>
          <w:szCs w:val="20"/>
          <w:rPrChange w:id="13810" w:author="Chen Liao" w:date="2021-06-01T21:13:00Z">
            <w:rPr>
              <w:rFonts w:eastAsiaTheme="minorEastAsia"/>
              <w:color w:val="000000"/>
              <w:sz w:val="20"/>
              <w:szCs w:val="20"/>
            </w:rPr>
          </w:rPrChange>
        </w:rPr>
        <w:t>Ze, X., et al., Ruminococcus bromii is a keystone species for the degradation of resistant starch in the human colon. ISME J, 2012. 6(8): p. 1535-43.</w:t>
      </w:r>
      <w:bookmarkEnd w:id="13809"/>
    </w:p>
    <w:p w14:paraId="6F4D4D1B" w14:textId="77777777" w:rsidR="00D67D1E" w:rsidRPr="00BE70D2" w:rsidRDefault="00D67D1E" w:rsidP="00E6373F">
      <w:pPr>
        <w:widowControl w:val="0"/>
        <w:autoSpaceDE w:val="0"/>
        <w:autoSpaceDN w:val="0"/>
        <w:adjustRightInd w:val="0"/>
        <w:jc w:val="both"/>
        <w:rPr>
          <w:rFonts w:eastAsiaTheme="minorEastAsia"/>
          <w:color w:val="000000" w:themeColor="text1"/>
          <w:rPrChange w:id="13811" w:author="Chen Liao" w:date="2021-06-01T21:13:00Z">
            <w:rPr>
              <w:rFonts w:eastAsiaTheme="minorEastAsia"/>
            </w:rPr>
          </w:rPrChange>
        </w:rPr>
      </w:pPr>
      <w:r w:rsidRPr="00BE70D2">
        <w:rPr>
          <w:rFonts w:eastAsiaTheme="minorEastAsia"/>
          <w:color w:val="000000" w:themeColor="text1"/>
          <w:sz w:val="20"/>
          <w:szCs w:val="20"/>
          <w:rPrChange w:id="13812" w:author="Chen Liao" w:date="2021-06-01T21:13:00Z">
            <w:rPr>
              <w:rFonts w:eastAsiaTheme="minorEastAsia"/>
              <w:color w:val="000000"/>
              <w:sz w:val="20"/>
              <w:szCs w:val="20"/>
            </w:rPr>
          </w:rPrChange>
        </w:rPr>
        <w:t>[15].</w:t>
      </w:r>
      <w:r w:rsidRPr="00BE70D2">
        <w:rPr>
          <w:rFonts w:eastAsiaTheme="minorEastAsia"/>
          <w:color w:val="000000" w:themeColor="text1"/>
          <w:sz w:val="20"/>
          <w:szCs w:val="20"/>
          <w:rPrChange w:id="13813" w:author="Chen Liao" w:date="2021-06-01T21:13:00Z">
            <w:rPr>
              <w:rFonts w:eastAsiaTheme="minorEastAsia"/>
              <w:color w:val="000000"/>
              <w:sz w:val="20"/>
              <w:szCs w:val="20"/>
            </w:rPr>
          </w:rPrChange>
        </w:rPr>
        <w:tab/>
        <w:t>Maini Rekdal, V., et al., Discovery and inhibition of an interspecies gut bacterial pathway for Levodopa metabolism. Science, 2019. 364(6445): p. eaau6323.</w:t>
      </w:r>
    </w:p>
    <w:p w14:paraId="0393E6F8" w14:textId="77777777" w:rsidR="00D67D1E" w:rsidRPr="00BE70D2" w:rsidRDefault="00D67D1E" w:rsidP="00E6373F">
      <w:pPr>
        <w:widowControl w:val="0"/>
        <w:autoSpaceDE w:val="0"/>
        <w:autoSpaceDN w:val="0"/>
        <w:adjustRightInd w:val="0"/>
        <w:jc w:val="both"/>
        <w:rPr>
          <w:rFonts w:eastAsiaTheme="minorEastAsia"/>
          <w:color w:val="000000" w:themeColor="text1"/>
          <w:rPrChange w:id="13814" w:author="Chen Liao" w:date="2021-06-01T21:13:00Z">
            <w:rPr>
              <w:rFonts w:eastAsiaTheme="minorEastAsia"/>
            </w:rPr>
          </w:rPrChange>
        </w:rPr>
      </w:pPr>
      <w:r w:rsidRPr="00BE70D2">
        <w:rPr>
          <w:rFonts w:eastAsiaTheme="minorEastAsia"/>
          <w:color w:val="000000" w:themeColor="text1"/>
          <w:sz w:val="20"/>
          <w:szCs w:val="20"/>
          <w:rPrChange w:id="13815" w:author="Chen Liao" w:date="2021-06-01T21:13:00Z">
            <w:rPr>
              <w:rFonts w:eastAsiaTheme="minorEastAsia"/>
              <w:color w:val="000000"/>
              <w:sz w:val="20"/>
              <w:szCs w:val="20"/>
            </w:rPr>
          </w:rPrChange>
        </w:rPr>
        <w:t>[16].</w:t>
      </w:r>
      <w:r w:rsidRPr="00BE70D2">
        <w:rPr>
          <w:rFonts w:eastAsiaTheme="minorEastAsia"/>
          <w:color w:val="000000" w:themeColor="text1"/>
          <w:sz w:val="20"/>
          <w:szCs w:val="20"/>
          <w:rPrChange w:id="13816" w:author="Chen Liao" w:date="2021-06-01T21:13:00Z">
            <w:rPr>
              <w:rFonts w:eastAsiaTheme="minorEastAsia"/>
              <w:color w:val="000000"/>
              <w:sz w:val="20"/>
              <w:szCs w:val="20"/>
            </w:rPr>
          </w:rPrChange>
        </w:rPr>
        <w:tab/>
      </w:r>
      <w:bookmarkStart w:id="13817" w:name="_neb7F7CEA95_4854_4758_9550_8541A7C275E2"/>
      <w:r w:rsidRPr="00BE70D2">
        <w:rPr>
          <w:rFonts w:eastAsiaTheme="minorEastAsia"/>
          <w:color w:val="000000" w:themeColor="text1"/>
          <w:sz w:val="20"/>
          <w:szCs w:val="20"/>
          <w:rPrChange w:id="13818" w:author="Chen Liao" w:date="2021-06-01T21:13:00Z">
            <w:rPr>
              <w:rFonts w:eastAsiaTheme="minorEastAsia"/>
              <w:color w:val="000000"/>
              <w:sz w:val="20"/>
              <w:szCs w:val="20"/>
            </w:rPr>
          </w:rPrChange>
        </w:rPr>
        <w:t>Maldonado-Gómez, M.X., et al., Stable Engraftment of Bifidobacterium longum AH1206 in the Human Gut Depends on Individualized Features of the Resident Microbiome. Cell Host &amp; Microbe, 2016. 20(4): p. 515-526.</w:t>
      </w:r>
      <w:bookmarkEnd w:id="13817"/>
    </w:p>
    <w:p w14:paraId="5C1069C5" w14:textId="77777777" w:rsidR="00D67D1E" w:rsidRPr="00BE70D2" w:rsidRDefault="00D67D1E" w:rsidP="00E6373F">
      <w:pPr>
        <w:widowControl w:val="0"/>
        <w:autoSpaceDE w:val="0"/>
        <w:autoSpaceDN w:val="0"/>
        <w:adjustRightInd w:val="0"/>
        <w:jc w:val="both"/>
        <w:rPr>
          <w:rFonts w:eastAsiaTheme="minorEastAsia"/>
          <w:color w:val="000000" w:themeColor="text1"/>
          <w:rPrChange w:id="13819" w:author="Chen Liao" w:date="2021-06-01T21:13:00Z">
            <w:rPr>
              <w:rFonts w:eastAsiaTheme="minorEastAsia"/>
            </w:rPr>
          </w:rPrChange>
        </w:rPr>
      </w:pPr>
      <w:r w:rsidRPr="00BE70D2">
        <w:rPr>
          <w:rFonts w:eastAsiaTheme="minorEastAsia"/>
          <w:color w:val="000000" w:themeColor="text1"/>
          <w:sz w:val="20"/>
          <w:szCs w:val="20"/>
          <w:rPrChange w:id="13820" w:author="Chen Liao" w:date="2021-06-01T21:13:00Z">
            <w:rPr>
              <w:rFonts w:eastAsiaTheme="minorEastAsia"/>
              <w:color w:val="000000"/>
              <w:sz w:val="20"/>
              <w:szCs w:val="20"/>
            </w:rPr>
          </w:rPrChange>
        </w:rPr>
        <w:t>[17].</w:t>
      </w:r>
      <w:r w:rsidRPr="00BE70D2">
        <w:rPr>
          <w:rFonts w:eastAsiaTheme="minorEastAsia"/>
          <w:color w:val="000000" w:themeColor="text1"/>
          <w:sz w:val="20"/>
          <w:szCs w:val="20"/>
          <w:rPrChange w:id="13821" w:author="Chen Liao" w:date="2021-06-01T21:13:00Z">
            <w:rPr>
              <w:rFonts w:eastAsiaTheme="minorEastAsia"/>
              <w:color w:val="000000"/>
              <w:sz w:val="20"/>
              <w:szCs w:val="20"/>
            </w:rPr>
          </w:rPrChange>
        </w:rPr>
        <w:tab/>
        <w:t>Rodriguez, J., et al., Discovery of the gut microbial signature driving the efficacy of prebiotic intervention in obese patients. Gut, 2020: p. gutjnl-2019-319726</w:t>
      </w:r>
    </w:p>
    <w:p w14:paraId="7CB694D0" w14:textId="77777777" w:rsidR="00D67D1E" w:rsidRPr="00BE70D2" w:rsidRDefault="00D67D1E" w:rsidP="00E6373F">
      <w:pPr>
        <w:widowControl w:val="0"/>
        <w:autoSpaceDE w:val="0"/>
        <w:autoSpaceDN w:val="0"/>
        <w:adjustRightInd w:val="0"/>
        <w:jc w:val="both"/>
        <w:rPr>
          <w:rFonts w:eastAsiaTheme="minorEastAsia"/>
          <w:color w:val="000000" w:themeColor="text1"/>
          <w:rPrChange w:id="13822" w:author="Chen Liao" w:date="2021-06-01T21:13:00Z">
            <w:rPr>
              <w:rFonts w:eastAsiaTheme="minorEastAsia"/>
            </w:rPr>
          </w:rPrChange>
        </w:rPr>
      </w:pPr>
      <w:r w:rsidRPr="00BE70D2">
        <w:rPr>
          <w:rFonts w:eastAsiaTheme="minorEastAsia"/>
          <w:color w:val="000000" w:themeColor="text1"/>
          <w:sz w:val="20"/>
          <w:szCs w:val="20"/>
          <w:rPrChange w:id="13823" w:author="Chen Liao" w:date="2021-06-01T21:13:00Z">
            <w:rPr>
              <w:rFonts w:eastAsiaTheme="minorEastAsia"/>
              <w:color w:val="000000"/>
              <w:sz w:val="20"/>
              <w:szCs w:val="20"/>
            </w:rPr>
          </w:rPrChange>
        </w:rPr>
        <w:t>.</w:t>
      </w:r>
    </w:p>
    <w:p w14:paraId="0377DF22" w14:textId="77777777" w:rsidR="00D67D1E" w:rsidRPr="00BE70D2" w:rsidRDefault="00D67D1E" w:rsidP="00E6373F">
      <w:pPr>
        <w:widowControl w:val="0"/>
        <w:autoSpaceDE w:val="0"/>
        <w:autoSpaceDN w:val="0"/>
        <w:adjustRightInd w:val="0"/>
        <w:jc w:val="both"/>
        <w:rPr>
          <w:rFonts w:eastAsiaTheme="minorEastAsia"/>
          <w:color w:val="000000" w:themeColor="text1"/>
          <w:rPrChange w:id="13824" w:author="Chen Liao" w:date="2021-06-01T21:13:00Z">
            <w:rPr>
              <w:rFonts w:eastAsiaTheme="minorEastAsia"/>
            </w:rPr>
          </w:rPrChange>
        </w:rPr>
      </w:pPr>
      <w:r w:rsidRPr="00BE70D2">
        <w:rPr>
          <w:rFonts w:eastAsiaTheme="minorEastAsia"/>
          <w:color w:val="000000" w:themeColor="text1"/>
          <w:sz w:val="20"/>
          <w:szCs w:val="20"/>
          <w:rPrChange w:id="13825" w:author="Chen Liao" w:date="2021-06-01T21:13:00Z">
            <w:rPr>
              <w:rFonts w:eastAsiaTheme="minorEastAsia"/>
              <w:color w:val="000000"/>
              <w:sz w:val="20"/>
              <w:szCs w:val="20"/>
            </w:rPr>
          </w:rPrChange>
        </w:rPr>
        <w:t>[18].</w:t>
      </w:r>
      <w:r w:rsidRPr="00BE70D2">
        <w:rPr>
          <w:rFonts w:eastAsiaTheme="minorEastAsia"/>
          <w:color w:val="000000" w:themeColor="text1"/>
          <w:sz w:val="20"/>
          <w:szCs w:val="20"/>
          <w:rPrChange w:id="13826" w:author="Chen Liao" w:date="2021-06-01T21:13:00Z">
            <w:rPr>
              <w:rFonts w:eastAsiaTheme="minorEastAsia"/>
              <w:color w:val="000000"/>
              <w:sz w:val="20"/>
              <w:szCs w:val="20"/>
            </w:rPr>
          </w:rPrChange>
        </w:rPr>
        <w:tab/>
      </w:r>
      <w:bookmarkStart w:id="13827" w:name="_neb57A723F1_C90F_44B3_8E01_3D5756E59E29"/>
      <w:r w:rsidRPr="00BE70D2">
        <w:rPr>
          <w:rFonts w:eastAsiaTheme="minorEastAsia"/>
          <w:color w:val="000000" w:themeColor="text1"/>
          <w:sz w:val="20"/>
          <w:szCs w:val="20"/>
          <w:rPrChange w:id="13828" w:author="Chen Liao" w:date="2021-06-01T21:13:00Z">
            <w:rPr>
              <w:rFonts w:eastAsiaTheme="minorEastAsia"/>
              <w:color w:val="000000"/>
              <w:sz w:val="20"/>
              <w:szCs w:val="20"/>
            </w:rPr>
          </w:rPrChange>
        </w:rPr>
        <w:t>Stein, R.R., et al., Ecological modeling from time-series inference: insight into dynamics and stability of intestinal microbiota. PLoS Comput Biol, 2013. 9(12): p. e1003388.</w:t>
      </w:r>
      <w:bookmarkEnd w:id="13827"/>
    </w:p>
    <w:p w14:paraId="28B7E0A9" w14:textId="77777777" w:rsidR="00D67D1E" w:rsidRPr="00BE70D2" w:rsidRDefault="00D67D1E" w:rsidP="00E6373F">
      <w:pPr>
        <w:widowControl w:val="0"/>
        <w:autoSpaceDE w:val="0"/>
        <w:autoSpaceDN w:val="0"/>
        <w:adjustRightInd w:val="0"/>
        <w:jc w:val="both"/>
        <w:rPr>
          <w:rFonts w:eastAsiaTheme="minorEastAsia"/>
          <w:color w:val="000000" w:themeColor="text1"/>
          <w:rPrChange w:id="13829" w:author="Chen Liao" w:date="2021-06-01T21:13:00Z">
            <w:rPr>
              <w:rFonts w:eastAsiaTheme="minorEastAsia"/>
            </w:rPr>
          </w:rPrChange>
        </w:rPr>
      </w:pPr>
      <w:r w:rsidRPr="00BE70D2">
        <w:rPr>
          <w:rFonts w:eastAsiaTheme="minorEastAsia"/>
          <w:color w:val="000000" w:themeColor="text1"/>
          <w:sz w:val="20"/>
          <w:szCs w:val="20"/>
          <w:rPrChange w:id="13830" w:author="Chen Liao" w:date="2021-06-01T21:13:00Z">
            <w:rPr>
              <w:rFonts w:eastAsiaTheme="minorEastAsia"/>
              <w:color w:val="000000"/>
              <w:sz w:val="20"/>
              <w:szCs w:val="20"/>
            </w:rPr>
          </w:rPrChange>
        </w:rPr>
        <w:t>[19].</w:t>
      </w:r>
      <w:r w:rsidRPr="00BE70D2">
        <w:rPr>
          <w:rFonts w:eastAsiaTheme="minorEastAsia"/>
          <w:color w:val="000000" w:themeColor="text1"/>
          <w:sz w:val="20"/>
          <w:szCs w:val="20"/>
          <w:rPrChange w:id="13831" w:author="Chen Liao" w:date="2021-06-01T21:13:00Z">
            <w:rPr>
              <w:rFonts w:eastAsiaTheme="minorEastAsia"/>
              <w:color w:val="000000"/>
              <w:sz w:val="20"/>
              <w:szCs w:val="20"/>
            </w:rPr>
          </w:rPrChange>
        </w:rPr>
        <w:tab/>
        <w:t>Liu, Z., et al., Microbiome-based stratification to guide dietary interventions to improve human health. Nutrition Research, 2020. 82: p. 1-10.</w:t>
      </w:r>
    </w:p>
    <w:p w14:paraId="31328DE9" w14:textId="77777777" w:rsidR="00D67D1E" w:rsidRPr="00BE70D2" w:rsidRDefault="00D67D1E" w:rsidP="00E6373F">
      <w:pPr>
        <w:widowControl w:val="0"/>
        <w:autoSpaceDE w:val="0"/>
        <w:autoSpaceDN w:val="0"/>
        <w:adjustRightInd w:val="0"/>
        <w:jc w:val="both"/>
        <w:rPr>
          <w:rFonts w:eastAsiaTheme="minorEastAsia"/>
          <w:color w:val="000000" w:themeColor="text1"/>
          <w:rPrChange w:id="13832" w:author="Chen Liao" w:date="2021-06-01T21:13:00Z">
            <w:rPr>
              <w:rFonts w:eastAsiaTheme="minorEastAsia"/>
            </w:rPr>
          </w:rPrChange>
        </w:rPr>
      </w:pPr>
      <w:r w:rsidRPr="00BE70D2">
        <w:rPr>
          <w:rFonts w:eastAsiaTheme="minorEastAsia"/>
          <w:color w:val="000000" w:themeColor="text1"/>
          <w:sz w:val="20"/>
          <w:szCs w:val="20"/>
          <w:rPrChange w:id="13833" w:author="Chen Liao" w:date="2021-06-01T21:13:00Z">
            <w:rPr>
              <w:rFonts w:eastAsiaTheme="minorEastAsia"/>
              <w:color w:val="000000"/>
              <w:sz w:val="20"/>
              <w:szCs w:val="20"/>
            </w:rPr>
          </w:rPrChange>
        </w:rPr>
        <w:t>[20].</w:t>
      </w:r>
      <w:r w:rsidRPr="00BE70D2">
        <w:rPr>
          <w:rFonts w:eastAsiaTheme="minorEastAsia"/>
          <w:color w:val="000000" w:themeColor="text1"/>
          <w:sz w:val="20"/>
          <w:szCs w:val="20"/>
          <w:rPrChange w:id="13834" w:author="Chen Liao" w:date="2021-06-01T21:13:00Z">
            <w:rPr>
              <w:rFonts w:eastAsiaTheme="minorEastAsia"/>
              <w:color w:val="000000"/>
              <w:sz w:val="20"/>
              <w:szCs w:val="20"/>
            </w:rPr>
          </w:rPrChange>
        </w:rPr>
        <w:tab/>
      </w:r>
      <w:bookmarkStart w:id="13835" w:name="_neb598A2682_6287_4EB5_92FC_4DAE33DD9E06"/>
      <w:r w:rsidRPr="00BE70D2">
        <w:rPr>
          <w:rFonts w:eastAsiaTheme="minorEastAsia"/>
          <w:color w:val="000000" w:themeColor="text1"/>
          <w:sz w:val="20"/>
          <w:szCs w:val="20"/>
          <w:rPrChange w:id="13836" w:author="Chen Liao" w:date="2021-06-01T21:13:00Z">
            <w:rPr>
              <w:rFonts w:eastAsiaTheme="minorEastAsia"/>
              <w:color w:val="000000"/>
              <w:sz w:val="20"/>
              <w:szCs w:val="20"/>
            </w:rPr>
          </w:rPrChange>
        </w:rPr>
        <w:t>Ahmed, W. and S. Rashid, Functional and therapeutic potential of inulin: A comprehensive review. Crit Rev Food Sci Nutr, 2019. 59(1): p. 1-13.</w:t>
      </w:r>
      <w:bookmarkEnd w:id="13835"/>
    </w:p>
    <w:p w14:paraId="7B7AE74D" w14:textId="77777777" w:rsidR="00D67D1E" w:rsidRPr="00BE70D2" w:rsidRDefault="00D67D1E" w:rsidP="00E6373F">
      <w:pPr>
        <w:widowControl w:val="0"/>
        <w:autoSpaceDE w:val="0"/>
        <w:autoSpaceDN w:val="0"/>
        <w:adjustRightInd w:val="0"/>
        <w:jc w:val="both"/>
        <w:rPr>
          <w:rFonts w:eastAsiaTheme="minorEastAsia"/>
          <w:color w:val="000000" w:themeColor="text1"/>
          <w:rPrChange w:id="13837" w:author="Chen Liao" w:date="2021-06-01T21:13:00Z">
            <w:rPr>
              <w:rFonts w:eastAsiaTheme="minorEastAsia"/>
            </w:rPr>
          </w:rPrChange>
        </w:rPr>
      </w:pPr>
      <w:r w:rsidRPr="00BE70D2">
        <w:rPr>
          <w:rFonts w:eastAsiaTheme="minorEastAsia"/>
          <w:color w:val="000000" w:themeColor="text1"/>
          <w:sz w:val="20"/>
          <w:szCs w:val="20"/>
          <w:rPrChange w:id="13838" w:author="Chen Liao" w:date="2021-06-01T21:13:00Z">
            <w:rPr>
              <w:rFonts w:eastAsiaTheme="minorEastAsia"/>
              <w:color w:val="000000"/>
              <w:sz w:val="20"/>
              <w:szCs w:val="20"/>
            </w:rPr>
          </w:rPrChange>
        </w:rPr>
        <w:t>[21].</w:t>
      </w:r>
      <w:r w:rsidRPr="00BE70D2">
        <w:rPr>
          <w:rFonts w:eastAsiaTheme="minorEastAsia"/>
          <w:color w:val="000000" w:themeColor="text1"/>
          <w:sz w:val="20"/>
          <w:szCs w:val="20"/>
          <w:rPrChange w:id="13839" w:author="Chen Liao" w:date="2021-06-01T21:13:00Z">
            <w:rPr>
              <w:rFonts w:eastAsiaTheme="minorEastAsia"/>
              <w:color w:val="000000"/>
              <w:sz w:val="20"/>
              <w:szCs w:val="20"/>
            </w:rPr>
          </w:rPrChange>
        </w:rPr>
        <w:tab/>
      </w:r>
      <w:bookmarkStart w:id="13840" w:name="_neb04898327_93A8_4E13_AEF6_3532F446B73D"/>
      <w:r w:rsidRPr="00BE70D2">
        <w:rPr>
          <w:rFonts w:eastAsiaTheme="minorEastAsia"/>
          <w:color w:val="000000" w:themeColor="text1"/>
          <w:sz w:val="20"/>
          <w:szCs w:val="20"/>
          <w:rPrChange w:id="13841" w:author="Chen Liao" w:date="2021-06-01T21:13:00Z">
            <w:rPr>
              <w:rFonts w:eastAsiaTheme="minorEastAsia"/>
              <w:color w:val="000000"/>
              <w:sz w:val="20"/>
              <w:szCs w:val="20"/>
            </w:rPr>
          </w:rPrChange>
        </w:rPr>
        <w:t>Cerqueira, F.M., et al., Starch Digestion by Gut Bacteria: Crowdsourcing for Carbs. Trends in Microbiology, 2019.</w:t>
      </w:r>
      <w:bookmarkEnd w:id="13840"/>
    </w:p>
    <w:p w14:paraId="35087600" w14:textId="77777777" w:rsidR="00D67D1E" w:rsidRPr="00BE70D2" w:rsidRDefault="00D67D1E" w:rsidP="00E6373F">
      <w:pPr>
        <w:widowControl w:val="0"/>
        <w:autoSpaceDE w:val="0"/>
        <w:autoSpaceDN w:val="0"/>
        <w:adjustRightInd w:val="0"/>
        <w:jc w:val="both"/>
        <w:rPr>
          <w:rFonts w:eastAsiaTheme="minorEastAsia"/>
          <w:color w:val="000000" w:themeColor="text1"/>
          <w:rPrChange w:id="13842" w:author="Chen Liao" w:date="2021-06-01T21:13:00Z">
            <w:rPr>
              <w:rFonts w:eastAsiaTheme="minorEastAsia"/>
            </w:rPr>
          </w:rPrChange>
        </w:rPr>
      </w:pPr>
      <w:r w:rsidRPr="00BE70D2">
        <w:rPr>
          <w:rFonts w:eastAsiaTheme="minorEastAsia"/>
          <w:color w:val="000000" w:themeColor="text1"/>
          <w:sz w:val="20"/>
          <w:szCs w:val="20"/>
          <w:rPrChange w:id="13843" w:author="Chen Liao" w:date="2021-06-01T21:13:00Z">
            <w:rPr>
              <w:rFonts w:eastAsiaTheme="minorEastAsia"/>
              <w:color w:val="000000"/>
              <w:sz w:val="20"/>
              <w:szCs w:val="20"/>
            </w:rPr>
          </w:rPrChange>
        </w:rPr>
        <w:t>[22].</w:t>
      </w:r>
      <w:r w:rsidRPr="00BE70D2">
        <w:rPr>
          <w:rFonts w:eastAsiaTheme="minorEastAsia"/>
          <w:color w:val="000000" w:themeColor="text1"/>
          <w:sz w:val="20"/>
          <w:szCs w:val="20"/>
          <w:rPrChange w:id="13844" w:author="Chen Liao" w:date="2021-06-01T21:13:00Z">
            <w:rPr>
              <w:rFonts w:eastAsiaTheme="minorEastAsia"/>
              <w:color w:val="000000"/>
              <w:sz w:val="20"/>
              <w:szCs w:val="20"/>
            </w:rPr>
          </w:rPrChange>
        </w:rPr>
        <w:tab/>
      </w:r>
      <w:bookmarkStart w:id="13845" w:name="_nebC3FC6AC9_5D47_447D_85A8_BFA833F1EFC5"/>
      <w:r w:rsidRPr="00BE70D2">
        <w:rPr>
          <w:rFonts w:eastAsiaTheme="minorEastAsia"/>
          <w:color w:val="000000" w:themeColor="text1"/>
          <w:sz w:val="20"/>
          <w:szCs w:val="20"/>
          <w:rPrChange w:id="13846" w:author="Chen Liao" w:date="2021-06-01T21:13:00Z">
            <w:rPr>
              <w:rFonts w:eastAsiaTheme="minorEastAsia"/>
              <w:color w:val="000000"/>
              <w:sz w:val="20"/>
              <w:szCs w:val="20"/>
            </w:rPr>
          </w:rPrChange>
        </w:rPr>
        <w:t>Lordan, C., et al., Potential for enriching next-generation health-promoting gut bacteria through prebiotics and other dietary components. Gut microbes, 2019: p. 1-20.</w:t>
      </w:r>
      <w:bookmarkEnd w:id="13845"/>
    </w:p>
    <w:p w14:paraId="20A3AFC0" w14:textId="77777777" w:rsidR="00D67D1E" w:rsidRPr="00BE70D2" w:rsidRDefault="00D67D1E" w:rsidP="00E6373F">
      <w:pPr>
        <w:widowControl w:val="0"/>
        <w:autoSpaceDE w:val="0"/>
        <w:autoSpaceDN w:val="0"/>
        <w:adjustRightInd w:val="0"/>
        <w:jc w:val="both"/>
        <w:rPr>
          <w:rFonts w:eastAsiaTheme="minorEastAsia"/>
          <w:color w:val="000000" w:themeColor="text1"/>
          <w:rPrChange w:id="13847" w:author="Chen Liao" w:date="2021-06-01T21:13:00Z">
            <w:rPr>
              <w:rFonts w:eastAsiaTheme="minorEastAsia"/>
            </w:rPr>
          </w:rPrChange>
        </w:rPr>
      </w:pPr>
      <w:r w:rsidRPr="00BE70D2">
        <w:rPr>
          <w:rFonts w:eastAsiaTheme="minorEastAsia"/>
          <w:color w:val="000000" w:themeColor="text1"/>
          <w:sz w:val="20"/>
          <w:szCs w:val="20"/>
          <w:rPrChange w:id="13848" w:author="Chen Liao" w:date="2021-06-01T21:13:00Z">
            <w:rPr>
              <w:rFonts w:eastAsiaTheme="minorEastAsia"/>
              <w:color w:val="000000"/>
              <w:sz w:val="20"/>
              <w:szCs w:val="20"/>
            </w:rPr>
          </w:rPrChange>
        </w:rPr>
        <w:t>[23].</w:t>
      </w:r>
      <w:r w:rsidRPr="00BE70D2">
        <w:rPr>
          <w:rFonts w:eastAsiaTheme="minorEastAsia"/>
          <w:color w:val="000000" w:themeColor="text1"/>
          <w:sz w:val="20"/>
          <w:szCs w:val="20"/>
          <w:rPrChange w:id="13849" w:author="Chen Liao" w:date="2021-06-01T21:13:00Z">
            <w:rPr>
              <w:rFonts w:eastAsiaTheme="minorEastAsia"/>
              <w:color w:val="000000"/>
              <w:sz w:val="20"/>
              <w:szCs w:val="20"/>
            </w:rPr>
          </w:rPrChange>
        </w:rPr>
        <w:tab/>
      </w:r>
      <w:bookmarkStart w:id="13850" w:name="_neb3CDCC67D_FA26_4EE9_9393_48723AE39416"/>
      <w:r w:rsidRPr="00BE70D2">
        <w:rPr>
          <w:rFonts w:eastAsiaTheme="minorEastAsia"/>
          <w:color w:val="000000" w:themeColor="text1"/>
          <w:sz w:val="20"/>
          <w:szCs w:val="20"/>
          <w:rPrChange w:id="13851" w:author="Chen Liao" w:date="2021-06-01T21:13:00Z">
            <w:rPr>
              <w:rFonts w:eastAsiaTheme="minorEastAsia"/>
              <w:color w:val="000000"/>
              <w:sz w:val="20"/>
              <w:szCs w:val="20"/>
            </w:rPr>
          </w:rPrChange>
        </w:rPr>
        <w:t>Parker, K.D., et al., Microbiome Composition in Both Wild-Type and Disease Model Mice Is Heavily Influenced by Mouse Facility. Frontiers in Microbiology, 2018. 9.</w:t>
      </w:r>
      <w:bookmarkEnd w:id="13850"/>
    </w:p>
    <w:p w14:paraId="429A12BF" w14:textId="77777777" w:rsidR="00D67D1E" w:rsidRPr="00BE70D2" w:rsidRDefault="00D67D1E" w:rsidP="00E6373F">
      <w:pPr>
        <w:widowControl w:val="0"/>
        <w:autoSpaceDE w:val="0"/>
        <w:autoSpaceDN w:val="0"/>
        <w:adjustRightInd w:val="0"/>
        <w:jc w:val="both"/>
        <w:rPr>
          <w:rFonts w:eastAsiaTheme="minorEastAsia"/>
          <w:color w:val="000000" w:themeColor="text1"/>
          <w:rPrChange w:id="13852" w:author="Chen Liao" w:date="2021-06-01T21:13:00Z">
            <w:rPr>
              <w:rFonts w:eastAsiaTheme="minorEastAsia"/>
            </w:rPr>
          </w:rPrChange>
        </w:rPr>
      </w:pPr>
      <w:r w:rsidRPr="00BE70D2">
        <w:rPr>
          <w:rFonts w:eastAsiaTheme="minorEastAsia"/>
          <w:color w:val="000000" w:themeColor="text1"/>
          <w:sz w:val="20"/>
          <w:szCs w:val="20"/>
          <w:rPrChange w:id="13853" w:author="Chen Liao" w:date="2021-06-01T21:13:00Z">
            <w:rPr>
              <w:rFonts w:eastAsiaTheme="minorEastAsia"/>
              <w:color w:val="000000"/>
              <w:sz w:val="20"/>
              <w:szCs w:val="20"/>
            </w:rPr>
          </w:rPrChange>
        </w:rPr>
        <w:t>[24].</w:t>
      </w:r>
      <w:r w:rsidRPr="00BE70D2">
        <w:rPr>
          <w:rFonts w:eastAsiaTheme="minorEastAsia"/>
          <w:color w:val="000000" w:themeColor="text1"/>
          <w:sz w:val="20"/>
          <w:szCs w:val="20"/>
          <w:rPrChange w:id="13854" w:author="Chen Liao" w:date="2021-06-01T21:13:00Z">
            <w:rPr>
              <w:rFonts w:eastAsiaTheme="minorEastAsia"/>
              <w:color w:val="000000"/>
              <w:sz w:val="20"/>
              <w:szCs w:val="20"/>
            </w:rPr>
          </w:rPrChange>
        </w:rPr>
        <w:tab/>
        <w:t>Ericsson, A.C., et al., Effects of Vendor and Genetic Background on the Composition of the Fecal Microbiota of Inbred Mice. PLOS ONE, 2015. 10(2): p. e0116704.</w:t>
      </w:r>
    </w:p>
    <w:p w14:paraId="2BCDF37E" w14:textId="77777777" w:rsidR="00D67D1E" w:rsidRPr="00BE70D2" w:rsidRDefault="00D67D1E" w:rsidP="00E6373F">
      <w:pPr>
        <w:widowControl w:val="0"/>
        <w:autoSpaceDE w:val="0"/>
        <w:autoSpaceDN w:val="0"/>
        <w:adjustRightInd w:val="0"/>
        <w:jc w:val="both"/>
        <w:rPr>
          <w:rFonts w:eastAsiaTheme="minorEastAsia"/>
          <w:color w:val="000000" w:themeColor="text1"/>
          <w:rPrChange w:id="13855" w:author="Chen Liao" w:date="2021-06-01T21:13:00Z">
            <w:rPr>
              <w:rFonts w:eastAsiaTheme="minorEastAsia"/>
            </w:rPr>
          </w:rPrChange>
        </w:rPr>
      </w:pPr>
      <w:r w:rsidRPr="00BE70D2">
        <w:rPr>
          <w:rFonts w:eastAsiaTheme="minorEastAsia"/>
          <w:color w:val="000000" w:themeColor="text1"/>
          <w:sz w:val="20"/>
          <w:szCs w:val="20"/>
          <w:rPrChange w:id="13856" w:author="Chen Liao" w:date="2021-06-01T21:13:00Z">
            <w:rPr>
              <w:rFonts w:eastAsiaTheme="minorEastAsia"/>
              <w:color w:val="000000"/>
              <w:sz w:val="20"/>
              <w:szCs w:val="20"/>
            </w:rPr>
          </w:rPrChange>
        </w:rPr>
        <w:t>[25].</w:t>
      </w:r>
      <w:r w:rsidRPr="00BE70D2">
        <w:rPr>
          <w:rFonts w:eastAsiaTheme="minorEastAsia"/>
          <w:color w:val="000000" w:themeColor="text1"/>
          <w:sz w:val="20"/>
          <w:szCs w:val="20"/>
          <w:rPrChange w:id="13857" w:author="Chen Liao" w:date="2021-06-01T21:13:00Z">
            <w:rPr>
              <w:rFonts w:eastAsiaTheme="minorEastAsia"/>
              <w:color w:val="000000"/>
              <w:sz w:val="20"/>
              <w:szCs w:val="20"/>
            </w:rPr>
          </w:rPrChange>
        </w:rPr>
        <w:tab/>
      </w:r>
      <w:bookmarkStart w:id="13858" w:name="_neb5EDB925E_7E01_4D75_B978_FC29901FA83C"/>
      <w:r w:rsidRPr="00BE70D2">
        <w:rPr>
          <w:rFonts w:eastAsiaTheme="minorEastAsia"/>
          <w:color w:val="000000" w:themeColor="text1"/>
          <w:sz w:val="20"/>
          <w:szCs w:val="20"/>
          <w:rPrChange w:id="13859" w:author="Chen Liao" w:date="2021-06-01T21:13:00Z">
            <w:rPr>
              <w:rFonts w:eastAsiaTheme="minorEastAsia"/>
              <w:color w:val="000000"/>
              <w:sz w:val="20"/>
              <w:szCs w:val="20"/>
            </w:rPr>
          </w:rPrChange>
        </w:rPr>
        <w:t>Lagkouvardos, I., et al., Sequence and cultivation study of Muribaculaceae reveals novel species, host preference, and functional potential of this yet undescribed family. Microbiome, 2019. 7(1).</w:t>
      </w:r>
      <w:bookmarkEnd w:id="13858"/>
    </w:p>
    <w:p w14:paraId="1702F4E7" w14:textId="77777777" w:rsidR="00D67D1E" w:rsidRPr="00BE70D2" w:rsidRDefault="00D67D1E" w:rsidP="00E6373F">
      <w:pPr>
        <w:widowControl w:val="0"/>
        <w:autoSpaceDE w:val="0"/>
        <w:autoSpaceDN w:val="0"/>
        <w:adjustRightInd w:val="0"/>
        <w:jc w:val="both"/>
        <w:rPr>
          <w:rFonts w:eastAsiaTheme="minorEastAsia"/>
          <w:color w:val="000000" w:themeColor="text1"/>
          <w:rPrChange w:id="13860" w:author="Chen Liao" w:date="2021-06-01T21:13:00Z">
            <w:rPr>
              <w:rFonts w:eastAsiaTheme="minorEastAsia"/>
            </w:rPr>
          </w:rPrChange>
        </w:rPr>
      </w:pPr>
      <w:r w:rsidRPr="00BE70D2">
        <w:rPr>
          <w:rFonts w:eastAsiaTheme="minorEastAsia"/>
          <w:color w:val="000000" w:themeColor="text1"/>
          <w:sz w:val="20"/>
          <w:szCs w:val="20"/>
          <w:rPrChange w:id="13861" w:author="Chen Liao" w:date="2021-06-01T21:13:00Z">
            <w:rPr>
              <w:rFonts w:eastAsiaTheme="minorEastAsia"/>
              <w:color w:val="000000"/>
              <w:sz w:val="20"/>
              <w:szCs w:val="20"/>
            </w:rPr>
          </w:rPrChange>
        </w:rPr>
        <w:lastRenderedPageBreak/>
        <w:t>[26].</w:t>
      </w:r>
      <w:r w:rsidRPr="00BE70D2">
        <w:rPr>
          <w:rFonts w:eastAsiaTheme="minorEastAsia"/>
          <w:color w:val="000000" w:themeColor="text1"/>
          <w:sz w:val="20"/>
          <w:szCs w:val="20"/>
          <w:rPrChange w:id="13862" w:author="Chen Liao" w:date="2021-06-01T21:13:00Z">
            <w:rPr>
              <w:rFonts w:eastAsiaTheme="minorEastAsia"/>
              <w:color w:val="000000"/>
              <w:sz w:val="20"/>
              <w:szCs w:val="20"/>
            </w:rPr>
          </w:rPrChange>
        </w:rPr>
        <w:tab/>
        <w:t>Pereira, F.C., et al., Rational design of a microbial consortium of mucosal sugar utilizers reduces Clostridiodes difficile colonization. Nat Commun, 2020. 11(1): p. 5104.</w:t>
      </w:r>
    </w:p>
    <w:p w14:paraId="677A0A5F" w14:textId="77777777" w:rsidR="00D67D1E" w:rsidRPr="00BE70D2" w:rsidRDefault="00D67D1E" w:rsidP="00E6373F">
      <w:pPr>
        <w:widowControl w:val="0"/>
        <w:autoSpaceDE w:val="0"/>
        <w:autoSpaceDN w:val="0"/>
        <w:adjustRightInd w:val="0"/>
        <w:jc w:val="both"/>
        <w:rPr>
          <w:rFonts w:eastAsiaTheme="minorEastAsia"/>
          <w:color w:val="000000" w:themeColor="text1"/>
          <w:rPrChange w:id="13863" w:author="Chen Liao" w:date="2021-06-01T21:13:00Z">
            <w:rPr>
              <w:rFonts w:eastAsiaTheme="minorEastAsia"/>
            </w:rPr>
          </w:rPrChange>
        </w:rPr>
      </w:pPr>
      <w:r w:rsidRPr="00BE70D2">
        <w:rPr>
          <w:rFonts w:eastAsiaTheme="minorEastAsia"/>
          <w:color w:val="000000" w:themeColor="text1"/>
          <w:sz w:val="20"/>
          <w:szCs w:val="20"/>
          <w:rPrChange w:id="13864" w:author="Chen Liao" w:date="2021-06-01T21:13:00Z">
            <w:rPr>
              <w:rFonts w:eastAsiaTheme="minorEastAsia"/>
              <w:color w:val="000000"/>
              <w:sz w:val="20"/>
              <w:szCs w:val="20"/>
            </w:rPr>
          </w:rPrChange>
        </w:rPr>
        <w:t>[27].</w:t>
      </w:r>
      <w:r w:rsidRPr="00BE70D2">
        <w:rPr>
          <w:rFonts w:eastAsiaTheme="minorEastAsia"/>
          <w:color w:val="000000" w:themeColor="text1"/>
          <w:sz w:val="20"/>
          <w:szCs w:val="20"/>
          <w:rPrChange w:id="13865" w:author="Chen Liao" w:date="2021-06-01T21:13:00Z">
            <w:rPr>
              <w:rFonts w:eastAsiaTheme="minorEastAsia"/>
              <w:color w:val="000000"/>
              <w:sz w:val="20"/>
              <w:szCs w:val="20"/>
            </w:rPr>
          </w:rPrChange>
        </w:rPr>
        <w:tab/>
        <w:t>Martino, C., et al., A Novel Sparse Compositional Technique Reveals Microbial Perturbations. mSystems, 2019. 4(1).</w:t>
      </w:r>
    </w:p>
    <w:p w14:paraId="4FECD127" w14:textId="77777777" w:rsidR="00D67D1E" w:rsidRPr="00BE70D2" w:rsidRDefault="00D67D1E" w:rsidP="00E6373F">
      <w:pPr>
        <w:widowControl w:val="0"/>
        <w:autoSpaceDE w:val="0"/>
        <w:autoSpaceDN w:val="0"/>
        <w:adjustRightInd w:val="0"/>
        <w:jc w:val="both"/>
        <w:rPr>
          <w:rFonts w:eastAsiaTheme="minorEastAsia"/>
          <w:color w:val="000000" w:themeColor="text1"/>
          <w:rPrChange w:id="13866" w:author="Chen Liao" w:date="2021-06-01T21:13:00Z">
            <w:rPr>
              <w:rFonts w:eastAsiaTheme="minorEastAsia"/>
            </w:rPr>
          </w:rPrChange>
        </w:rPr>
      </w:pPr>
      <w:r w:rsidRPr="00BE70D2">
        <w:rPr>
          <w:rFonts w:eastAsiaTheme="minorEastAsia"/>
          <w:color w:val="000000" w:themeColor="text1"/>
          <w:sz w:val="20"/>
          <w:szCs w:val="20"/>
          <w:rPrChange w:id="13867" w:author="Chen Liao" w:date="2021-06-01T21:13:00Z">
            <w:rPr>
              <w:rFonts w:eastAsiaTheme="minorEastAsia"/>
              <w:color w:val="000000"/>
              <w:sz w:val="20"/>
              <w:szCs w:val="20"/>
            </w:rPr>
          </w:rPrChange>
        </w:rPr>
        <w:t>[28].</w:t>
      </w:r>
      <w:r w:rsidRPr="00BE70D2">
        <w:rPr>
          <w:rFonts w:eastAsiaTheme="minorEastAsia"/>
          <w:color w:val="000000" w:themeColor="text1"/>
          <w:sz w:val="20"/>
          <w:szCs w:val="20"/>
          <w:rPrChange w:id="13868" w:author="Chen Liao" w:date="2021-06-01T21:13:00Z">
            <w:rPr>
              <w:rFonts w:eastAsiaTheme="minorEastAsia"/>
              <w:color w:val="000000"/>
              <w:sz w:val="20"/>
              <w:szCs w:val="20"/>
            </w:rPr>
          </w:rPrChange>
        </w:rPr>
        <w:tab/>
        <w:t>Rahat-Rozenbloom, S., et al., The acute effects of inulin and resistant starch on postprandial serum short-chain fatty acids and second-meal glycemic response in lean and overweight humans. European journal of clinical nutrition, 2017. 71(2): p. 227-233.</w:t>
      </w:r>
    </w:p>
    <w:p w14:paraId="4B209B8F" w14:textId="77777777" w:rsidR="00D67D1E" w:rsidRPr="00BE70D2" w:rsidRDefault="00D67D1E" w:rsidP="00E6373F">
      <w:pPr>
        <w:widowControl w:val="0"/>
        <w:autoSpaceDE w:val="0"/>
        <w:autoSpaceDN w:val="0"/>
        <w:adjustRightInd w:val="0"/>
        <w:jc w:val="both"/>
        <w:rPr>
          <w:rFonts w:eastAsiaTheme="minorEastAsia"/>
          <w:color w:val="000000" w:themeColor="text1"/>
          <w:rPrChange w:id="13869" w:author="Chen Liao" w:date="2021-06-01T21:13:00Z">
            <w:rPr>
              <w:rFonts w:eastAsiaTheme="minorEastAsia"/>
            </w:rPr>
          </w:rPrChange>
        </w:rPr>
      </w:pPr>
      <w:r w:rsidRPr="00BE70D2">
        <w:rPr>
          <w:rFonts w:eastAsiaTheme="minorEastAsia"/>
          <w:color w:val="000000" w:themeColor="text1"/>
          <w:sz w:val="20"/>
          <w:szCs w:val="20"/>
          <w:rPrChange w:id="13870" w:author="Chen Liao" w:date="2021-06-01T21:13:00Z">
            <w:rPr>
              <w:rFonts w:eastAsiaTheme="minorEastAsia"/>
              <w:color w:val="000000"/>
              <w:sz w:val="20"/>
              <w:szCs w:val="20"/>
            </w:rPr>
          </w:rPrChange>
        </w:rPr>
        <w:t>[29].</w:t>
      </w:r>
      <w:r w:rsidRPr="00BE70D2">
        <w:rPr>
          <w:rFonts w:eastAsiaTheme="minorEastAsia"/>
          <w:color w:val="000000" w:themeColor="text1"/>
          <w:sz w:val="20"/>
          <w:szCs w:val="20"/>
          <w:rPrChange w:id="13871" w:author="Chen Liao" w:date="2021-06-01T21:13:00Z">
            <w:rPr>
              <w:rFonts w:eastAsiaTheme="minorEastAsia"/>
              <w:color w:val="000000"/>
              <w:sz w:val="20"/>
              <w:szCs w:val="20"/>
            </w:rPr>
          </w:rPrChange>
        </w:rPr>
        <w:tab/>
      </w:r>
      <w:bookmarkStart w:id="13872" w:name="_neb4A005DE2_D88D_46DA_9F80_E28797E980FE"/>
      <w:r w:rsidRPr="00BE70D2">
        <w:rPr>
          <w:rFonts w:eastAsiaTheme="minorEastAsia"/>
          <w:color w:val="000000" w:themeColor="text1"/>
          <w:sz w:val="20"/>
          <w:szCs w:val="20"/>
          <w:rPrChange w:id="13873" w:author="Chen Liao" w:date="2021-06-01T21:13:00Z">
            <w:rPr>
              <w:rFonts w:eastAsiaTheme="minorEastAsia"/>
              <w:color w:val="000000"/>
              <w:sz w:val="20"/>
              <w:szCs w:val="20"/>
            </w:rPr>
          </w:rPrChange>
        </w:rPr>
        <w:t>Wu, G.D., et al., Linking long-term dietary patterns with gut microbial enterotypes. Science, 2011. 334(6052): p. 105-8.</w:t>
      </w:r>
      <w:bookmarkEnd w:id="13872"/>
    </w:p>
    <w:p w14:paraId="3CFCA759" w14:textId="77777777" w:rsidR="00D67D1E" w:rsidRPr="00BE70D2" w:rsidRDefault="00D67D1E" w:rsidP="00E6373F">
      <w:pPr>
        <w:widowControl w:val="0"/>
        <w:autoSpaceDE w:val="0"/>
        <w:autoSpaceDN w:val="0"/>
        <w:adjustRightInd w:val="0"/>
        <w:jc w:val="both"/>
        <w:rPr>
          <w:rFonts w:eastAsiaTheme="minorEastAsia"/>
          <w:color w:val="000000" w:themeColor="text1"/>
          <w:rPrChange w:id="13874" w:author="Chen Liao" w:date="2021-06-01T21:13:00Z">
            <w:rPr>
              <w:rFonts w:eastAsiaTheme="minorEastAsia"/>
            </w:rPr>
          </w:rPrChange>
        </w:rPr>
      </w:pPr>
      <w:r w:rsidRPr="00BE70D2">
        <w:rPr>
          <w:rFonts w:eastAsiaTheme="minorEastAsia"/>
          <w:color w:val="000000" w:themeColor="text1"/>
          <w:sz w:val="20"/>
          <w:szCs w:val="20"/>
          <w:rPrChange w:id="13875" w:author="Chen Liao" w:date="2021-06-01T21:13:00Z">
            <w:rPr>
              <w:rFonts w:eastAsiaTheme="minorEastAsia"/>
              <w:color w:val="000000"/>
              <w:sz w:val="20"/>
              <w:szCs w:val="20"/>
            </w:rPr>
          </w:rPrChange>
        </w:rPr>
        <w:t>[30].</w:t>
      </w:r>
      <w:r w:rsidRPr="00BE70D2">
        <w:rPr>
          <w:rFonts w:eastAsiaTheme="minorEastAsia"/>
          <w:color w:val="000000" w:themeColor="text1"/>
          <w:sz w:val="20"/>
          <w:szCs w:val="20"/>
          <w:rPrChange w:id="13876" w:author="Chen Liao" w:date="2021-06-01T21:13:00Z">
            <w:rPr>
              <w:rFonts w:eastAsiaTheme="minorEastAsia"/>
              <w:color w:val="000000"/>
              <w:sz w:val="20"/>
              <w:szCs w:val="20"/>
            </w:rPr>
          </w:rPrChange>
        </w:rPr>
        <w:tab/>
      </w:r>
      <w:bookmarkStart w:id="13877" w:name="_neb32BE980E_44F2_4CB3_90C5_DC5774939502"/>
      <w:r w:rsidRPr="00BE70D2">
        <w:rPr>
          <w:rFonts w:eastAsiaTheme="minorEastAsia"/>
          <w:color w:val="000000" w:themeColor="text1"/>
          <w:sz w:val="20"/>
          <w:szCs w:val="20"/>
          <w:rPrChange w:id="13878" w:author="Chen Liao" w:date="2021-06-01T21:13:00Z">
            <w:rPr>
              <w:rFonts w:eastAsiaTheme="minorEastAsia"/>
              <w:color w:val="000000"/>
              <w:sz w:val="20"/>
              <w:szCs w:val="20"/>
            </w:rPr>
          </w:rPrChange>
        </w:rPr>
        <w:t>Creswell, R., et al., High-resolution temporal profiling of the human gut microbiome reveals consistent and cascading alterations in response to dietary glycans. Genome Medicine, 2020. 12(1).</w:t>
      </w:r>
      <w:bookmarkEnd w:id="13877"/>
    </w:p>
    <w:p w14:paraId="43ACD879" w14:textId="77777777" w:rsidR="00D67D1E" w:rsidRPr="00BE70D2" w:rsidRDefault="00D67D1E" w:rsidP="00E6373F">
      <w:pPr>
        <w:widowControl w:val="0"/>
        <w:autoSpaceDE w:val="0"/>
        <w:autoSpaceDN w:val="0"/>
        <w:adjustRightInd w:val="0"/>
        <w:jc w:val="both"/>
        <w:rPr>
          <w:rFonts w:eastAsiaTheme="minorEastAsia"/>
          <w:color w:val="000000" w:themeColor="text1"/>
          <w:rPrChange w:id="13879" w:author="Chen Liao" w:date="2021-06-01T21:13:00Z">
            <w:rPr>
              <w:rFonts w:eastAsiaTheme="minorEastAsia"/>
            </w:rPr>
          </w:rPrChange>
        </w:rPr>
      </w:pPr>
      <w:r w:rsidRPr="00BE70D2">
        <w:rPr>
          <w:rFonts w:eastAsiaTheme="minorEastAsia"/>
          <w:color w:val="000000" w:themeColor="text1"/>
          <w:sz w:val="20"/>
          <w:szCs w:val="20"/>
          <w:rPrChange w:id="13880" w:author="Chen Liao" w:date="2021-06-01T21:13:00Z">
            <w:rPr>
              <w:rFonts w:eastAsiaTheme="minorEastAsia"/>
              <w:color w:val="000000"/>
              <w:sz w:val="20"/>
              <w:szCs w:val="20"/>
            </w:rPr>
          </w:rPrChange>
        </w:rPr>
        <w:t>[31].</w:t>
      </w:r>
      <w:r w:rsidRPr="00BE70D2">
        <w:rPr>
          <w:rFonts w:eastAsiaTheme="minorEastAsia"/>
          <w:color w:val="000000" w:themeColor="text1"/>
          <w:sz w:val="20"/>
          <w:szCs w:val="20"/>
          <w:rPrChange w:id="13881" w:author="Chen Liao" w:date="2021-06-01T21:13:00Z">
            <w:rPr>
              <w:rFonts w:eastAsiaTheme="minorEastAsia"/>
              <w:color w:val="000000"/>
              <w:sz w:val="20"/>
              <w:szCs w:val="20"/>
            </w:rPr>
          </w:rPrChange>
        </w:rPr>
        <w:tab/>
        <w:t>Shaw, L.P., et al., Modelling microbiome recovery after antibiotics using a stability landscape framework. The ISME Journal, 2019. 13(7): p. 1845-1856.</w:t>
      </w:r>
    </w:p>
    <w:p w14:paraId="58F97D50" w14:textId="77777777" w:rsidR="00D67D1E" w:rsidRPr="00BE70D2" w:rsidRDefault="00D67D1E" w:rsidP="00E6373F">
      <w:pPr>
        <w:widowControl w:val="0"/>
        <w:autoSpaceDE w:val="0"/>
        <w:autoSpaceDN w:val="0"/>
        <w:adjustRightInd w:val="0"/>
        <w:jc w:val="both"/>
        <w:rPr>
          <w:rFonts w:eastAsiaTheme="minorEastAsia"/>
          <w:color w:val="000000" w:themeColor="text1"/>
          <w:rPrChange w:id="13882" w:author="Chen Liao" w:date="2021-06-01T21:13:00Z">
            <w:rPr>
              <w:rFonts w:eastAsiaTheme="minorEastAsia"/>
            </w:rPr>
          </w:rPrChange>
        </w:rPr>
      </w:pPr>
      <w:r w:rsidRPr="00BE70D2">
        <w:rPr>
          <w:rFonts w:eastAsiaTheme="minorEastAsia"/>
          <w:color w:val="000000" w:themeColor="text1"/>
          <w:sz w:val="20"/>
          <w:szCs w:val="20"/>
          <w:rPrChange w:id="13883" w:author="Chen Liao" w:date="2021-06-01T21:13:00Z">
            <w:rPr>
              <w:rFonts w:eastAsiaTheme="minorEastAsia"/>
              <w:color w:val="000000"/>
              <w:sz w:val="20"/>
              <w:szCs w:val="20"/>
            </w:rPr>
          </w:rPrChange>
        </w:rPr>
        <w:t>[32].</w:t>
      </w:r>
      <w:r w:rsidRPr="00BE70D2">
        <w:rPr>
          <w:rFonts w:eastAsiaTheme="minorEastAsia"/>
          <w:color w:val="000000" w:themeColor="text1"/>
          <w:sz w:val="20"/>
          <w:szCs w:val="20"/>
          <w:rPrChange w:id="13884" w:author="Chen Liao" w:date="2021-06-01T21:13:00Z">
            <w:rPr>
              <w:rFonts w:eastAsiaTheme="minorEastAsia"/>
              <w:color w:val="000000"/>
              <w:sz w:val="20"/>
              <w:szCs w:val="20"/>
            </w:rPr>
          </w:rPrChange>
        </w:rPr>
        <w:tab/>
      </w:r>
      <w:bookmarkStart w:id="13885" w:name="_nebA628A4EA_75A5_4C82_A446_AD29D6585366"/>
      <w:r w:rsidRPr="00BE70D2">
        <w:rPr>
          <w:rFonts w:eastAsiaTheme="minorEastAsia"/>
          <w:color w:val="000000" w:themeColor="text1"/>
          <w:sz w:val="20"/>
          <w:szCs w:val="20"/>
          <w:rPrChange w:id="13886" w:author="Chen Liao" w:date="2021-06-01T21:13:00Z">
            <w:rPr>
              <w:rFonts w:eastAsiaTheme="minorEastAsia"/>
              <w:color w:val="000000"/>
              <w:sz w:val="20"/>
              <w:szCs w:val="20"/>
            </w:rPr>
          </w:rPrChange>
        </w:rPr>
        <w:t>Scott, K.P., et al., Prebiotic stimulation of human colonic butyrate-producing bacteria and bifidobacteria, in vitro. FEMS Microbiol Ecol, 2014. 87(1): p. 30-40.</w:t>
      </w:r>
      <w:bookmarkEnd w:id="13885"/>
    </w:p>
    <w:p w14:paraId="76493A5B" w14:textId="77777777" w:rsidR="00D67D1E" w:rsidRPr="00BE70D2" w:rsidRDefault="00D67D1E" w:rsidP="00E6373F">
      <w:pPr>
        <w:widowControl w:val="0"/>
        <w:autoSpaceDE w:val="0"/>
        <w:autoSpaceDN w:val="0"/>
        <w:adjustRightInd w:val="0"/>
        <w:jc w:val="both"/>
        <w:rPr>
          <w:rFonts w:eastAsiaTheme="minorEastAsia"/>
          <w:color w:val="000000" w:themeColor="text1"/>
          <w:rPrChange w:id="13887" w:author="Chen Liao" w:date="2021-06-01T21:13:00Z">
            <w:rPr>
              <w:rFonts w:eastAsiaTheme="minorEastAsia"/>
            </w:rPr>
          </w:rPrChange>
        </w:rPr>
      </w:pPr>
      <w:r w:rsidRPr="00BE70D2">
        <w:rPr>
          <w:rFonts w:eastAsiaTheme="minorEastAsia"/>
          <w:color w:val="000000" w:themeColor="text1"/>
          <w:sz w:val="20"/>
          <w:szCs w:val="20"/>
          <w:rPrChange w:id="13888" w:author="Chen Liao" w:date="2021-06-01T21:13:00Z">
            <w:rPr>
              <w:rFonts w:eastAsiaTheme="minorEastAsia"/>
              <w:color w:val="000000"/>
              <w:sz w:val="20"/>
              <w:szCs w:val="20"/>
            </w:rPr>
          </w:rPrChange>
        </w:rPr>
        <w:t>[33].</w:t>
      </w:r>
      <w:r w:rsidRPr="00BE70D2">
        <w:rPr>
          <w:rFonts w:eastAsiaTheme="minorEastAsia"/>
          <w:color w:val="000000" w:themeColor="text1"/>
          <w:sz w:val="20"/>
          <w:szCs w:val="20"/>
          <w:rPrChange w:id="13889" w:author="Chen Liao" w:date="2021-06-01T21:13:00Z">
            <w:rPr>
              <w:rFonts w:eastAsiaTheme="minorEastAsia"/>
              <w:color w:val="000000"/>
              <w:sz w:val="20"/>
              <w:szCs w:val="20"/>
            </w:rPr>
          </w:rPrChange>
        </w:rPr>
        <w:tab/>
      </w:r>
      <w:bookmarkStart w:id="13890" w:name="_neb5ECC62F9_6566_4C0E_812C_379FEFD60AD3"/>
      <w:r w:rsidRPr="00BE70D2">
        <w:rPr>
          <w:rFonts w:eastAsiaTheme="minorEastAsia"/>
          <w:color w:val="000000" w:themeColor="text1"/>
          <w:sz w:val="20"/>
          <w:szCs w:val="20"/>
          <w:rPrChange w:id="13891" w:author="Chen Liao" w:date="2021-06-01T21:13:00Z">
            <w:rPr>
              <w:rFonts w:eastAsiaTheme="minorEastAsia"/>
              <w:color w:val="000000"/>
              <w:sz w:val="20"/>
              <w:szCs w:val="20"/>
            </w:rPr>
          </w:rPrChange>
        </w:rPr>
        <w:t>Chijiiwa, R., et al., Single-cell genomics of uncultured bacteria reveals dietary fiber responders in the mouse gut microbiota. Microbiome, 2020. 8(1): p. 5-14.</w:t>
      </w:r>
      <w:bookmarkEnd w:id="13890"/>
    </w:p>
    <w:p w14:paraId="72509C28" w14:textId="77777777" w:rsidR="00D67D1E" w:rsidRPr="00BE70D2" w:rsidRDefault="00D67D1E" w:rsidP="00E6373F">
      <w:pPr>
        <w:widowControl w:val="0"/>
        <w:autoSpaceDE w:val="0"/>
        <w:autoSpaceDN w:val="0"/>
        <w:adjustRightInd w:val="0"/>
        <w:jc w:val="both"/>
        <w:rPr>
          <w:rFonts w:eastAsiaTheme="minorEastAsia"/>
          <w:color w:val="000000" w:themeColor="text1"/>
          <w:rPrChange w:id="13892" w:author="Chen Liao" w:date="2021-06-01T21:13:00Z">
            <w:rPr>
              <w:rFonts w:eastAsiaTheme="minorEastAsia"/>
            </w:rPr>
          </w:rPrChange>
        </w:rPr>
      </w:pPr>
      <w:r w:rsidRPr="00BE70D2">
        <w:rPr>
          <w:rFonts w:eastAsiaTheme="minorEastAsia"/>
          <w:color w:val="000000" w:themeColor="text1"/>
          <w:sz w:val="20"/>
          <w:szCs w:val="20"/>
          <w:rPrChange w:id="13893" w:author="Chen Liao" w:date="2021-06-01T21:13:00Z">
            <w:rPr>
              <w:rFonts w:eastAsiaTheme="minorEastAsia"/>
              <w:color w:val="000000"/>
              <w:sz w:val="20"/>
              <w:szCs w:val="20"/>
            </w:rPr>
          </w:rPrChange>
        </w:rPr>
        <w:t>[34].</w:t>
      </w:r>
      <w:r w:rsidRPr="00BE70D2">
        <w:rPr>
          <w:rFonts w:eastAsiaTheme="minorEastAsia"/>
          <w:color w:val="000000" w:themeColor="text1"/>
          <w:sz w:val="20"/>
          <w:szCs w:val="20"/>
          <w:rPrChange w:id="13894" w:author="Chen Liao" w:date="2021-06-01T21:13:00Z">
            <w:rPr>
              <w:rFonts w:eastAsiaTheme="minorEastAsia"/>
              <w:color w:val="000000"/>
              <w:sz w:val="20"/>
              <w:szCs w:val="20"/>
            </w:rPr>
          </w:rPrChange>
        </w:rPr>
        <w:tab/>
      </w:r>
      <w:bookmarkStart w:id="13895" w:name="_nebCB38B7CA_4996_4590_90B4_50DA4E5DCB82"/>
      <w:r w:rsidRPr="00BE70D2">
        <w:rPr>
          <w:rFonts w:eastAsiaTheme="minorEastAsia"/>
          <w:color w:val="000000" w:themeColor="text1"/>
          <w:sz w:val="20"/>
          <w:szCs w:val="20"/>
          <w:rPrChange w:id="13896" w:author="Chen Liao" w:date="2021-06-01T21:13:00Z">
            <w:rPr>
              <w:rFonts w:eastAsiaTheme="minorEastAsia"/>
              <w:color w:val="000000"/>
              <w:sz w:val="20"/>
              <w:szCs w:val="20"/>
            </w:rPr>
          </w:rPrChange>
        </w:rPr>
        <w:t>Bashan, A., et al., Universality of human microbial dynamics. Nature, 2016. 534(7606): p. 259-262.</w:t>
      </w:r>
      <w:bookmarkEnd w:id="13895"/>
    </w:p>
    <w:p w14:paraId="1983A857" w14:textId="77777777" w:rsidR="00D67D1E" w:rsidRPr="00BE70D2" w:rsidRDefault="00D67D1E" w:rsidP="00E6373F">
      <w:pPr>
        <w:widowControl w:val="0"/>
        <w:autoSpaceDE w:val="0"/>
        <w:autoSpaceDN w:val="0"/>
        <w:adjustRightInd w:val="0"/>
        <w:jc w:val="both"/>
        <w:rPr>
          <w:rFonts w:eastAsiaTheme="minorEastAsia"/>
          <w:color w:val="000000" w:themeColor="text1"/>
          <w:rPrChange w:id="13897" w:author="Chen Liao" w:date="2021-06-01T21:13:00Z">
            <w:rPr>
              <w:rFonts w:eastAsiaTheme="minorEastAsia"/>
            </w:rPr>
          </w:rPrChange>
        </w:rPr>
      </w:pPr>
      <w:r w:rsidRPr="00BE70D2">
        <w:rPr>
          <w:rFonts w:eastAsiaTheme="minorEastAsia"/>
          <w:color w:val="000000" w:themeColor="text1"/>
          <w:sz w:val="20"/>
          <w:szCs w:val="20"/>
          <w:rPrChange w:id="13898" w:author="Chen Liao" w:date="2021-06-01T21:13:00Z">
            <w:rPr>
              <w:rFonts w:eastAsiaTheme="minorEastAsia"/>
              <w:color w:val="000000"/>
              <w:sz w:val="20"/>
              <w:szCs w:val="20"/>
            </w:rPr>
          </w:rPrChange>
        </w:rPr>
        <w:t>[35].</w:t>
      </w:r>
      <w:r w:rsidRPr="00BE70D2">
        <w:rPr>
          <w:rFonts w:eastAsiaTheme="minorEastAsia"/>
          <w:color w:val="000000" w:themeColor="text1"/>
          <w:sz w:val="20"/>
          <w:szCs w:val="20"/>
          <w:rPrChange w:id="13899" w:author="Chen Liao" w:date="2021-06-01T21:13:00Z">
            <w:rPr>
              <w:rFonts w:eastAsiaTheme="minorEastAsia"/>
              <w:color w:val="000000"/>
              <w:sz w:val="20"/>
              <w:szCs w:val="20"/>
            </w:rPr>
          </w:rPrChange>
        </w:rPr>
        <w:tab/>
      </w:r>
      <w:bookmarkStart w:id="13900" w:name="_neb9BDD0A70_5AFC_4470_8E2D_BC9E5F6F9B44"/>
      <w:r w:rsidRPr="00BE70D2">
        <w:rPr>
          <w:rFonts w:eastAsiaTheme="minorEastAsia"/>
          <w:color w:val="000000" w:themeColor="text1"/>
          <w:sz w:val="20"/>
          <w:szCs w:val="20"/>
          <w:rPrChange w:id="13901" w:author="Chen Liao" w:date="2021-06-01T21:13:00Z">
            <w:rPr>
              <w:rFonts w:eastAsiaTheme="minorEastAsia"/>
              <w:color w:val="000000"/>
              <w:sz w:val="20"/>
              <w:szCs w:val="20"/>
            </w:rPr>
          </w:rPrChange>
        </w:rPr>
        <w:t>Rakoff-Nahoum, S., K.R. Foster and L.E. Comstock, The evolution of cooperation within the gut microbiota. Nature, 2016. 533(7602): p. 255-259.</w:t>
      </w:r>
      <w:bookmarkEnd w:id="13900"/>
    </w:p>
    <w:p w14:paraId="6ADDC42E" w14:textId="77777777" w:rsidR="00D67D1E" w:rsidRPr="00BE70D2" w:rsidRDefault="00D67D1E" w:rsidP="00E6373F">
      <w:pPr>
        <w:widowControl w:val="0"/>
        <w:autoSpaceDE w:val="0"/>
        <w:autoSpaceDN w:val="0"/>
        <w:adjustRightInd w:val="0"/>
        <w:jc w:val="both"/>
        <w:rPr>
          <w:rFonts w:eastAsiaTheme="minorEastAsia"/>
          <w:color w:val="000000" w:themeColor="text1"/>
          <w:rPrChange w:id="13902" w:author="Chen Liao" w:date="2021-06-01T21:13:00Z">
            <w:rPr>
              <w:rFonts w:eastAsiaTheme="minorEastAsia"/>
            </w:rPr>
          </w:rPrChange>
        </w:rPr>
      </w:pPr>
      <w:r w:rsidRPr="00BE70D2">
        <w:rPr>
          <w:rFonts w:eastAsiaTheme="minorEastAsia"/>
          <w:color w:val="000000" w:themeColor="text1"/>
          <w:sz w:val="20"/>
          <w:szCs w:val="20"/>
          <w:rPrChange w:id="13903" w:author="Chen Liao" w:date="2021-06-01T21:13:00Z">
            <w:rPr>
              <w:rFonts w:eastAsiaTheme="minorEastAsia"/>
              <w:color w:val="000000"/>
              <w:sz w:val="20"/>
              <w:szCs w:val="20"/>
            </w:rPr>
          </w:rPrChange>
        </w:rPr>
        <w:t>[36].</w:t>
      </w:r>
      <w:r w:rsidRPr="00BE70D2">
        <w:rPr>
          <w:rFonts w:eastAsiaTheme="minorEastAsia"/>
          <w:color w:val="000000" w:themeColor="text1"/>
          <w:sz w:val="20"/>
          <w:szCs w:val="20"/>
          <w:rPrChange w:id="13904" w:author="Chen Liao" w:date="2021-06-01T21:13:00Z">
            <w:rPr>
              <w:rFonts w:eastAsiaTheme="minorEastAsia"/>
              <w:color w:val="000000"/>
              <w:sz w:val="20"/>
              <w:szCs w:val="20"/>
            </w:rPr>
          </w:rPrChange>
        </w:rPr>
        <w:tab/>
        <w:t>Koropatkin, N.M., E.A. Cameron and E.C. Martens, How glycan metabolism shapes the human gut microbiota. Nat Rev Microbiol, 2012. 10(5): p. 323-35.</w:t>
      </w:r>
    </w:p>
    <w:p w14:paraId="58BC09DA" w14:textId="77777777" w:rsidR="00D67D1E" w:rsidRPr="00BE70D2" w:rsidRDefault="00D67D1E" w:rsidP="00E6373F">
      <w:pPr>
        <w:widowControl w:val="0"/>
        <w:autoSpaceDE w:val="0"/>
        <w:autoSpaceDN w:val="0"/>
        <w:adjustRightInd w:val="0"/>
        <w:jc w:val="both"/>
        <w:rPr>
          <w:rFonts w:eastAsiaTheme="minorEastAsia"/>
          <w:color w:val="000000" w:themeColor="text1"/>
          <w:rPrChange w:id="13905" w:author="Chen Liao" w:date="2021-06-01T21:13:00Z">
            <w:rPr>
              <w:rFonts w:eastAsiaTheme="minorEastAsia"/>
            </w:rPr>
          </w:rPrChange>
        </w:rPr>
      </w:pPr>
      <w:r w:rsidRPr="00BE70D2">
        <w:rPr>
          <w:rFonts w:eastAsiaTheme="minorEastAsia"/>
          <w:color w:val="000000" w:themeColor="text1"/>
          <w:sz w:val="20"/>
          <w:szCs w:val="20"/>
          <w:rPrChange w:id="13906" w:author="Chen Liao" w:date="2021-06-01T21:13:00Z">
            <w:rPr>
              <w:rFonts w:eastAsiaTheme="minorEastAsia"/>
              <w:color w:val="000000"/>
              <w:sz w:val="20"/>
              <w:szCs w:val="20"/>
            </w:rPr>
          </w:rPrChange>
        </w:rPr>
        <w:t>[37].</w:t>
      </w:r>
      <w:r w:rsidRPr="00BE70D2">
        <w:rPr>
          <w:rFonts w:eastAsiaTheme="minorEastAsia"/>
          <w:color w:val="000000" w:themeColor="text1"/>
          <w:sz w:val="20"/>
          <w:szCs w:val="20"/>
          <w:rPrChange w:id="13907" w:author="Chen Liao" w:date="2021-06-01T21:13:00Z">
            <w:rPr>
              <w:rFonts w:eastAsiaTheme="minorEastAsia"/>
              <w:color w:val="000000"/>
              <w:sz w:val="20"/>
              <w:szCs w:val="20"/>
            </w:rPr>
          </w:rPrChange>
        </w:rPr>
        <w:tab/>
      </w:r>
      <w:bookmarkStart w:id="13908" w:name="_neb3AC2A142_381D_4CCB_9ADE_7D13FCA24D32"/>
      <w:r w:rsidRPr="00BE70D2">
        <w:rPr>
          <w:rFonts w:eastAsiaTheme="minorEastAsia"/>
          <w:color w:val="000000" w:themeColor="text1"/>
          <w:sz w:val="20"/>
          <w:szCs w:val="20"/>
          <w:rPrChange w:id="13909" w:author="Chen Liao" w:date="2021-06-01T21:13:00Z">
            <w:rPr>
              <w:rFonts w:eastAsiaTheme="minorEastAsia"/>
              <w:color w:val="000000"/>
              <w:sz w:val="20"/>
              <w:szCs w:val="20"/>
            </w:rPr>
          </w:rPrChange>
        </w:rPr>
        <w:t>Belzer, C., et al., Microbial Metabolic Networks at the Mucus Layer Lead to Diet-Independent Butyrate and Vitamin B12 Production by Intestinal Symbionts. mBio, 2017. 8(5).</w:t>
      </w:r>
      <w:bookmarkEnd w:id="13908"/>
    </w:p>
    <w:p w14:paraId="40D2D4D3" w14:textId="77777777" w:rsidR="00D67D1E" w:rsidRPr="00BE70D2" w:rsidRDefault="00D67D1E" w:rsidP="00E6373F">
      <w:pPr>
        <w:widowControl w:val="0"/>
        <w:autoSpaceDE w:val="0"/>
        <w:autoSpaceDN w:val="0"/>
        <w:adjustRightInd w:val="0"/>
        <w:jc w:val="both"/>
        <w:rPr>
          <w:rFonts w:eastAsiaTheme="minorEastAsia"/>
          <w:color w:val="000000" w:themeColor="text1"/>
          <w:rPrChange w:id="13910" w:author="Chen Liao" w:date="2021-06-01T21:13:00Z">
            <w:rPr>
              <w:rFonts w:eastAsiaTheme="minorEastAsia"/>
            </w:rPr>
          </w:rPrChange>
        </w:rPr>
      </w:pPr>
      <w:r w:rsidRPr="00BE70D2">
        <w:rPr>
          <w:rFonts w:eastAsiaTheme="minorEastAsia"/>
          <w:color w:val="000000" w:themeColor="text1"/>
          <w:sz w:val="20"/>
          <w:szCs w:val="20"/>
          <w:rPrChange w:id="13911" w:author="Chen Liao" w:date="2021-06-01T21:13:00Z">
            <w:rPr>
              <w:rFonts w:eastAsiaTheme="minorEastAsia"/>
              <w:color w:val="000000"/>
              <w:sz w:val="20"/>
              <w:szCs w:val="20"/>
            </w:rPr>
          </w:rPrChange>
        </w:rPr>
        <w:t>[38].</w:t>
      </w:r>
      <w:r w:rsidRPr="00BE70D2">
        <w:rPr>
          <w:rFonts w:eastAsiaTheme="minorEastAsia"/>
          <w:color w:val="000000" w:themeColor="text1"/>
          <w:sz w:val="20"/>
          <w:szCs w:val="20"/>
          <w:rPrChange w:id="13912" w:author="Chen Liao" w:date="2021-06-01T21:13:00Z">
            <w:rPr>
              <w:rFonts w:eastAsiaTheme="minorEastAsia"/>
              <w:color w:val="000000"/>
              <w:sz w:val="20"/>
              <w:szCs w:val="20"/>
            </w:rPr>
          </w:rPrChange>
        </w:rPr>
        <w:tab/>
        <w:t>Zhou, K., Strategies to promote abundance of Akkermansia muciniphila, an emerging probiotics in the gut, evidence from dietary intervention studies. J Funct Foods, 2017. 33: p. 194-201.</w:t>
      </w:r>
    </w:p>
    <w:p w14:paraId="733B7A51" w14:textId="77777777" w:rsidR="00D67D1E" w:rsidRPr="00BE70D2" w:rsidRDefault="00D67D1E" w:rsidP="00E6373F">
      <w:pPr>
        <w:widowControl w:val="0"/>
        <w:autoSpaceDE w:val="0"/>
        <w:autoSpaceDN w:val="0"/>
        <w:adjustRightInd w:val="0"/>
        <w:jc w:val="both"/>
        <w:rPr>
          <w:rFonts w:eastAsiaTheme="minorEastAsia"/>
          <w:color w:val="000000" w:themeColor="text1"/>
          <w:rPrChange w:id="13913" w:author="Chen Liao" w:date="2021-06-01T21:13:00Z">
            <w:rPr>
              <w:rFonts w:eastAsiaTheme="minorEastAsia"/>
            </w:rPr>
          </w:rPrChange>
        </w:rPr>
      </w:pPr>
      <w:r w:rsidRPr="00BE70D2">
        <w:rPr>
          <w:rFonts w:eastAsiaTheme="minorEastAsia"/>
          <w:color w:val="000000" w:themeColor="text1"/>
          <w:sz w:val="20"/>
          <w:szCs w:val="20"/>
          <w:rPrChange w:id="13914" w:author="Chen Liao" w:date="2021-06-01T21:13:00Z">
            <w:rPr>
              <w:rFonts w:eastAsiaTheme="minorEastAsia"/>
              <w:color w:val="000000"/>
              <w:sz w:val="20"/>
              <w:szCs w:val="20"/>
            </w:rPr>
          </w:rPrChange>
        </w:rPr>
        <w:t>[39].</w:t>
      </w:r>
      <w:r w:rsidRPr="00BE70D2">
        <w:rPr>
          <w:rFonts w:eastAsiaTheme="minorEastAsia"/>
          <w:color w:val="000000" w:themeColor="text1"/>
          <w:sz w:val="20"/>
          <w:szCs w:val="20"/>
          <w:rPrChange w:id="13915" w:author="Chen Liao" w:date="2021-06-01T21:13:00Z">
            <w:rPr>
              <w:rFonts w:eastAsiaTheme="minorEastAsia"/>
              <w:color w:val="000000"/>
              <w:sz w:val="20"/>
              <w:szCs w:val="20"/>
            </w:rPr>
          </w:rPrChange>
        </w:rPr>
        <w:tab/>
      </w:r>
      <w:bookmarkStart w:id="13916" w:name="_nebD84035B0_65F0_4893_960A_4E0793AF9A26"/>
      <w:r w:rsidRPr="00BE70D2">
        <w:rPr>
          <w:rFonts w:eastAsiaTheme="minorEastAsia"/>
          <w:color w:val="000000" w:themeColor="text1"/>
          <w:sz w:val="20"/>
          <w:szCs w:val="20"/>
          <w:rPrChange w:id="13917" w:author="Chen Liao" w:date="2021-06-01T21:13:00Z">
            <w:rPr>
              <w:rFonts w:eastAsiaTheme="minorEastAsia"/>
              <w:color w:val="000000"/>
              <w:sz w:val="20"/>
              <w:szCs w:val="20"/>
            </w:rPr>
          </w:rPrChange>
        </w:rPr>
        <w:t>Goldford, J.E., et al., Emergent simplicity in microbial community assembly. Science, 2018. 361(6401): p. 469-474.</w:t>
      </w:r>
      <w:bookmarkEnd w:id="13916"/>
    </w:p>
    <w:p w14:paraId="4BD06332" w14:textId="77777777" w:rsidR="00D67D1E" w:rsidRPr="00BE70D2" w:rsidRDefault="00D67D1E" w:rsidP="00E6373F">
      <w:pPr>
        <w:widowControl w:val="0"/>
        <w:autoSpaceDE w:val="0"/>
        <w:autoSpaceDN w:val="0"/>
        <w:adjustRightInd w:val="0"/>
        <w:jc w:val="both"/>
        <w:rPr>
          <w:rFonts w:eastAsiaTheme="minorEastAsia"/>
          <w:color w:val="000000" w:themeColor="text1"/>
          <w:rPrChange w:id="13918" w:author="Chen Liao" w:date="2021-06-01T21:13:00Z">
            <w:rPr>
              <w:rFonts w:eastAsiaTheme="minorEastAsia"/>
            </w:rPr>
          </w:rPrChange>
        </w:rPr>
      </w:pPr>
      <w:r w:rsidRPr="00BE70D2">
        <w:rPr>
          <w:rFonts w:eastAsiaTheme="minorEastAsia"/>
          <w:color w:val="000000" w:themeColor="text1"/>
          <w:sz w:val="20"/>
          <w:szCs w:val="20"/>
          <w:rPrChange w:id="13919" w:author="Chen Liao" w:date="2021-06-01T21:13:00Z">
            <w:rPr>
              <w:rFonts w:eastAsiaTheme="minorEastAsia"/>
              <w:color w:val="000000"/>
              <w:sz w:val="20"/>
              <w:szCs w:val="20"/>
            </w:rPr>
          </w:rPrChange>
        </w:rPr>
        <w:t>[40].</w:t>
      </w:r>
      <w:r w:rsidRPr="00BE70D2">
        <w:rPr>
          <w:rFonts w:eastAsiaTheme="minorEastAsia"/>
          <w:color w:val="000000" w:themeColor="text1"/>
          <w:sz w:val="20"/>
          <w:szCs w:val="20"/>
          <w:rPrChange w:id="13920" w:author="Chen Liao" w:date="2021-06-01T21:13:00Z">
            <w:rPr>
              <w:rFonts w:eastAsiaTheme="minorEastAsia"/>
              <w:color w:val="000000"/>
              <w:sz w:val="20"/>
              <w:szCs w:val="20"/>
            </w:rPr>
          </w:rPrChange>
        </w:rPr>
        <w:tab/>
        <w:t>Wu, G., et al., Guild-based analysis for understanding gut microbiome in human health and diseases. Genome Med, 2021. 13(1): p. 22.</w:t>
      </w:r>
    </w:p>
    <w:p w14:paraId="147A530D" w14:textId="77777777" w:rsidR="00D67D1E" w:rsidRPr="00BE70D2" w:rsidRDefault="00D67D1E" w:rsidP="00E6373F">
      <w:pPr>
        <w:widowControl w:val="0"/>
        <w:autoSpaceDE w:val="0"/>
        <w:autoSpaceDN w:val="0"/>
        <w:adjustRightInd w:val="0"/>
        <w:jc w:val="both"/>
        <w:rPr>
          <w:rFonts w:eastAsiaTheme="minorEastAsia"/>
          <w:color w:val="000000" w:themeColor="text1"/>
          <w:rPrChange w:id="13921" w:author="Chen Liao" w:date="2021-06-01T21:13:00Z">
            <w:rPr>
              <w:rFonts w:eastAsiaTheme="minorEastAsia"/>
            </w:rPr>
          </w:rPrChange>
        </w:rPr>
      </w:pPr>
      <w:r w:rsidRPr="00BE70D2">
        <w:rPr>
          <w:rFonts w:eastAsiaTheme="minorEastAsia"/>
          <w:color w:val="000000" w:themeColor="text1"/>
          <w:sz w:val="20"/>
          <w:szCs w:val="20"/>
          <w:rPrChange w:id="13922" w:author="Chen Liao" w:date="2021-06-01T21:13:00Z">
            <w:rPr>
              <w:rFonts w:eastAsiaTheme="minorEastAsia"/>
              <w:color w:val="000000"/>
              <w:sz w:val="20"/>
              <w:szCs w:val="20"/>
            </w:rPr>
          </w:rPrChange>
        </w:rPr>
        <w:t>[41].</w:t>
      </w:r>
      <w:r w:rsidRPr="00BE70D2">
        <w:rPr>
          <w:rFonts w:eastAsiaTheme="minorEastAsia"/>
          <w:color w:val="000000" w:themeColor="text1"/>
          <w:sz w:val="20"/>
          <w:szCs w:val="20"/>
          <w:rPrChange w:id="13923" w:author="Chen Liao" w:date="2021-06-01T21:13:00Z">
            <w:rPr>
              <w:rFonts w:eastAsiaTheme="minorEastAsia"/>
              <w:color w:val="000000"/>
              <w:sz w:val="20"/>
              <w:szCs w:val="20"/>
            </w:rPr>
          </w:rPrChange>
        </w:rPr>
        <w:tab/>
      </w:r>
      <w:bookmarkStart w:id="13924" w:name="_nebDD5EFA32_ABA6_4CB1_9753_CA7FD3960B3C"/>
      <w:r w:rsidRPr="00BE70D2">
        <w:rPr>
          <w:rFonts w:eastAsiaTheme="minorEastAsia"/>
          <w:color w:val="000000" w:themeColor="text1"/>
          <w:sz w:val="20"/>
          <w:szCs w:val="20"/>
          <w:rPrChange w:id="13925" w:author="Chen Liao" w:date="2021-06-01T21:13:00Z">
            <w:rPr>
              <w:rFonts w:eastAsiaTheme="minorEastAsia"/>
              <w:color w:val="000000"/>
              <w:sz w:val="20"/>
              <w:szCs w:val="20"/>
            </w:rPr>
          </w:rPrChange>
        </w:rPr>
        <w:t>Falony, G., et al., Cross-Feeding between Bifidobacterium longum BB536 and Acetate-Converting, Butyrate-Producing Colon Bacteria during Growth on Oligofructose. Applied and Environmental Microbiology, 2006. 72(12): p. 7835-7841.</w:t>
      </w:r>
      <w:bookmarkEnd w:id="13924"/>
    </w:p>
    <w:p w14:paraId="33D0E40D" w14:textId="77777777" w:rsidR="00D67D1E" w:rsidRPr="00BE70D2" w:rsidRDefault="00D67D1E" w:rsidP="00E6373F">
      <w:pPr>
        <w:widowControl w:val="0"/>
        <w:autoSpaceDE w:val="0"/>
        <w:autoSpaceDN w:val="0"/>
        <w:adjustRightInd w:val="0"/>
        <w:jc w:val="both"/>
        <w:rPr>
          <w:rFonts w:eastAsiaTheme="minorEastAsia"/>
          <w:color w:val="000000" w:themeColor="text1"/>
          <w:rPrChange w:id="13926" w:author="Chen Liao" w:date="2021-06-01T21:13:00Z">
            <w:rPr>
              <w:rFonts w:eastAsiaTheme="minorEastAsia"/>
            </w:rPr>
          </w:rPrChange>
        </w:rPr>
      </w:pPr>
      <w:r w:rsidRPr="00BE70D2">
        <w:rPr>
          <w:rFonts w:eastAsiaTheme="minorEastAsia"/>
          <w:color w:val="000000" w:themeColor="text1"/>
          <w:sz w:val="20"/>
          <w:szCs w:val="20"/>
          <w:rPrChange w:id="13927" w:author="Chen Liao" w:date="2021-06-01T21:13:00Z">
            <w:rPr>
              <w:rFonts w:eastAsiaTheme="minorEastAsia"/>
              <w:color w:val="000000"/>
              <w:sz w:val="20"/>
              <w:szCs w:val="20"/>
            </w:rPr>
          </w:rPrChange>
        </w:rPr>
        <w:t>[42].</w:t>
      </w:r>
      <w:r w:rsidRPr="00BE70D2">
        <w:rPr>
          <w:rFonts w:eastAsiaTheme="minorEastAsia"/>
          <w:color w:val="000000" w:themeColor="text1"/>
          <w:sz w:val="20"/>
          <w:szCs w:val="20"/>
          <w:rPrChange w:id="13928" w:author="Chen Liao" w:date="2021-06-01T21:13:00Z">
            <w:rPr>
              <w:rFonts w:eastAsiaTheme="minorEastAsia"/>
              <w:color w:val="000000"/>
              <w:sz w:val="20"/>
              <w:szCs w:val="20"/>
            </w:rPr>
          </w:rPrChange>
        </w:rPr>
        <w:tab/>
      </w:r>
      <w:bookmarkStart w:id="13929" w:name="_neb85D01BCA_67FA_40AE_802F_E8046339E5CE"/>
      <w:r w:rsidRPr="00BE70D2">
        <w:rPr>
          <w:rFonts w:eastAsiaTheme="minorEastAsia"/>
          <w:color w:val="000000" w:themeColor="text1"/>
          <w:sz w:val="20"/>
          <w:szCs w:val="20"/>
          <w:rPrChange w:id="13930" w:author="Chen Liao" w:date="2021-06-01T21:13:00Z">
            <w:rPr>
              <w:rFonts w:eastAsiaTheme="minorEastAsia"/>
              <w:color w:val="000000"/>
              <w:sz w:val="20"/>
              <w:szCs w:val="20"/>
            </w:rPr>
          </w:rPrChange>
        </w:rPr>
        <w:t>Hoek, T.A., et al., Resource Availability Modulates the Cooperative and Competitive Nature of a Microbial Cross-Feeding Mutualism. PLOS Biology, 2016. 14(8): p. e1002540.</w:t>
      </w:r>
      <w:bookmarkEnd w:id="13929"/>
    </w:p>
    <w:p w14:paraId="6FC9A7C1" w14:textId="77777777" w:rsidR="00D67D1E" w:rsidRPr="00BE70D2" w:rsidRDefault="00D67D1E" w:rsidP="00E6373F">
      <w:pPr>
        <w:widowControl w:val="0"/>
        <w:autoSpaceDE w:val="0"/>
        <w:autoSpaceDN w:val="0"/>
        <w:adjustRightInd w:val="0"/>
        <w:jc w:val="both"/>
        <w:rPr>
          <w:rFonts w:eastAsiaTheme="minorEastAsia"/>
          <w:color w:val="000000" w:themeColor="text1"/>
          <w:rPrChange w:id="13931" w:author="Chen Liao" w:date="2021-06-01T21:13:00Z">
            <w:rPr>
              <w:rFonts w:eastAsiaTheme="minorEastAsia"/>
            </w:rPr>
          </w:rPrChange>
        </w:rPr>
      </w:pPr>
      <w:r w:rsidRPr="00BE70D2">
        <w:rPr>
          <w:rFonts w:eastAsiaTheme="minorEastAsia"/>
          <w:color w:val="000000" w:themeColor="text1"/>
          <w:sz w:val="20"/>
          <w:szCs w:val="20"/>
          <w:rPrChange w:id="13932" w:author="Chen Liao" w:date="2021-06-01T21:13:00Z">
            <w:rPr>
              <w:rFonts w:eastAsiaTheme="minorEastAsia"/>
              <w:color w:val="000000"/>
              <w:sz w:val="20"/>
              <w:szCs w:val="20"/>
            </w:rPr>
          </w:rPrChange>
        </w:rPr>
        <w:t>[43].</w:t>
      </w:r>
      <w:r w:rsidRPr="00BE70D2">
        <w:rPr>
          <w:rFonts w:eastAsiaTheme="minorEastAsia"/>
          <w:color w:val="000000" w:themeColor="text1"/>
          <w:sz w:val="20"/>
          <w:szCs w:val="20"/>
          <w:rPrChange w:id="13933" w:author="Chen Liao" w:date="2021-06-01T21:13:00Z">
            <w:rPr>
              <w:rFonts w:eastAsiaTheme="minorEastAsia"/>
              <w:color w:val="000000"/>
              <w:sz w:val="20"/>
              <w:szCs w:val="20"/>
            </w:rPr>
          </w:rPrChange>
        </w:rPr>
        <w:tab/>
      </w:r>
      <w:bookmarkStart w:id="13934" w:name="_neb2F83AC4F_CD4B_4FE6_942B_848FE360531A"/>
      <w:r w:rsidRPr="00BE70D2">
        <w:rPr>
          <w:rFonts w:eastAsiaTheme="minorEastAsia"/>
          <w:color w:val="000000" w:themeColor="text1"/>
          <w:sz w:val="20"/>
          <w:szCs w:val="20"/>
          <w:rPrChange w:id="13935" w:author="Chen Liao" w:date="2021-06-01T21:13:00Z">
            <w:rPr>
              <w:rFonts w:eastAsiaTheme="minorEastAsia"/>
              <w:color w:val="000000"/>
              <w:sz w:val="20"/>
              <w:szCs w:val="20"/>
            </w:rPr>
          </w:rPrChange>
        </w:rPr>
        <w:t>Atkinson, G. and A.M. Batterham, True and false interindividual differences in the physiological response to an intervention. Experimental Physiology, 2015. 100(6): p. 577-588.</w:t>
      </w:r>
      <w:bookmarkEnd w:id="13934"/>
    </w:p>
    <w:p w14:paraId="26357992" w14:textId="77777777" w:rsidR="00D67D1E" w:rsidRPr="00BE70D2" w:rsidRDefault="00D67D1E" w:rsidP="00E6373F">
      <w:pPr>
        <w:widowControl w:val="0"/>
        <w:autoSpaceDE w:val="0"/>
        <w:autoSpaceDN w:val="0"/>
        <w:adjustRightInd w:val="0"/>
        <w:jc w:val="both"/>
        <w:rPr>
          <w:rFonts w:eastAsiaTheme="minorEastAsia"/>
          <w:color w:val="000000" w:themeColor="text1"/>
          <w:rPrChange w:id="13936" w:author="Chen Liao" w:date="2021-06-01T21:13:00Z">
            <w:rPr>
              <w:rFonts w:eastAsiaTheme="minorEastAsia"/>
            </w:rPr>
          </w:rPrChange>
        </w:rPr>
      </w:pPr>
      <w:r w:rsidRPr="00BE70D2">
        <w:rPr>
          <w:rFonts w:eastAsiaTheme="minorEastAsia"/>
          <w:color w:val="000000" w:themeColor="text1"/>
          <w:sz w:val="20"/>
          <w:szCs w:val="20"/>
          <w:rPrChange w:id="13937" w:author="Chen Liao" w:date="2021-06-01T21:13:00Z">
            <w:rPr>
              <w:rFonts w:eastAsiaTheme="minorEastAsia"/>
              <w:color w:val="000000"/>
              <w:sz w:val="20"/>
              <w:szCs w:val="20"/>
            </w:rPr>
          </w:rPrChange>
        </w:rPr>
        <w:t>[44].</w:t>
      </w:r>
      <w:r w:rsidRPr="00BE70D2">
        <w:rPr>
          <w:rFonts w:eastAsiaTheme="minorEastAsia"/>
          <w:color w:val="000000" w:themeColor="text1"/>
          <w:sz w:val="20"/>
          <w:szCs w:val="20"/>
          <w:rPrChange w:id="13938" w:author="Chen Liao" w:date="2021-06-01T21:13:00Z">
            <w:rPr>
              <w:rFonts w:eastAsiaTheme="minorEastAsia"/>
              <w:color w:val="000000"/>
              <w:sz w:val="20"/>
              <w:szCs w:val="20"/>
            </w:rPr>
          </w:rPrChange>
        </w:rPr>
        <w:tab/>
        <w:t>Yin, X., et al., A Comparative Evaluation of Tools to Predict Metabolite Profiles From Microbiome Sequencing Data. Frontiers in Microbiology, 2020. 11.</w:t>
      </w:r>
    </w:p>
    <w:p w14:paraId="6C85A396" w14:textId="77777777" w:rsidR="00D67D1E" w:rsidRPr="00BE70D2" w:rsidRDefault="00D67D1E" w:rsidP="00E6373F">
      <w:pPr>
        <w:widowControl w:val="0"/>
        <w:autoSpaceDE w:val="0"/>
        <w:autoSpaceDN w:val="0"/>
        <w:adjustRightInd w:val="0"/>
        <w:jc w:val="both"/>
        <w:rPr>
          <w:rFonts w:eastAsiaTheme="minorEastAsia"/>
          <w:color w:val="000000" w:themeColor="text1"/>
          <w:rPrChange w:id="13939" w:author="Chen Liao" w:date="2021-06-01T21:13:00Z">
            <w:rPr>
              <w:rFonts w:eastAsiaTheme="minorEastAsia"/>
            </w:rPr>
          </w:rPrChange>
        </w:rPr>
      </w:pPr>
      <w:r w:rsidRPr="00BE70D2">
        <w:rPr>
          <w:rFonts w:eastAsiaTheme="minorEastAsia"/>
          <w:color w:val="000000" w:themeColor="text1"/>
          <w:sz w:val="20"/>
          <w:szCs w:val="20"/>
          <w:rPrChange w:id="13940" w:author="Chen Liao" w:date="2021-06-01T21:13:00Z">
            <w:rPr>
              <w:rFonts w:eastAsiaTheme="minorEastAsia"/>
              <w:color w:val="000000"/>
              <w:sz w:val="20"/>
              <w:szCs w:val="20"/>
            </w:rPr>
          </w:rPrChange>
        </w:rPr>
        <w:t>[45].</w:t>
      </w:r>
      <w:r w:rsidRPr="00BE70D2">
        <w:rPr>
          <w:rFonts w:eastAsiaTheme="minorEastAsia"/>
          <w:color w:val="000000" w:themeColor="text1"/>
          <w:sz w:val="20"/>
          <w:szCs w:val="20"/>
          <w:rPrChange w:id="13941" w:author="Chen Liao" w:date="2021-06-01T21:13:00Z">
            <w:rPr>
              <w:rFonts w:eastAsiaTheme="minorEastAsia"/>
              <w:color w:val="000000"/>
              <w:sz w:val="20"/>
              <w:szCs w:val="20"/>
            </w:rPr>
          </w:rPrChange>
        </w:rPr>
        <w:tab/>
      </w:r>
      <w:bookmarkStart w:id="13942" w:name="_neb5B086F99_1023_4721_885F_31D6FA38CA19"/>
      <w:r w:rsidRPr="00BE70D2">
        <w:rPr>
          <w:rFonts w:eastAsiaTheme="minorEastAsia"/>
          <w:color w:val="000000" w:themeColor="text1"/>
          <w:sz w:val="20"/>
          <w:szCs w:val="20"/>
          <w:rPrChange w:id="13943" w:author="Chen Liao" w:date="2021-06-01T21:13:00Z">
            <w:rPr>
              <w:rFonts w:eastAsiaTheme="minorEastAsia"/>
              <w:color w:val="000000"/>
              <w:sz w:val="20"/>
              <w:szCs w:val="20"/>
            </w:rPr>
          </w:rPrChange>
        </w:rPr>
        <w:t>Mallick, H., et al., Predictive metabolomic profiling of microbial communities using amplicon or metagenomic sequences. Nature Communications, 2019. 10(1).</w:t>
      </w:r>
      <w:bookmarkEnd w:id="13942"/>
    </w:p>
    <w:p w14:paraId="5DE1B19E" w14:textId="77777777" w:rsidR="00D67D1E" w:rsidRPr="00BE70D2" w:rsidRDefault="00D67D1E" w:rsidP="00E6373F">
      <w:pPr>
        <w:widowControl w:val="0"/>
        <w:autoSpaceDE w:val="0"/>
        <w:autoSpaceDN w:val="0"/>
        <w:adjustRightInd w:val="0"/>
        <w:jc w:val="both"/>
        <w:rPr>
          <w:rFonts w:eastAsiaTheme="minorEastAsia"/>
          <w:color w:val="000000" w:themeColor="text1"/>
          <w:rPrChange w:id="13944" w:author="Chen Liao" w:date="2021-06-01T21:13:00Z">
            <w:rPr>
              <w:rFonts w:eastAsiaTheme="minorEastAsia"/>
            </w:rPr>
          </w:rPrChange>
        </w:rPr>
      </w:pPr>
      <w:r w:rsidRPr="00BE70D2">
        <w:rPr>
          <w:rFonts w:eastAsiaTheme="minorEastAsia"/>
          <w:color w:val="000000" w:themeColor="text1"/>
          <w:sz w:val="20"/>
          <w:szCs w:val="20"/>
          <w:rPrChange w:id="13945" w:author="Chen Liao" w:date="2021-06-01T21:13:00Z">
            <w:rPr>
              <w:rFonts w:eastAsiaTheme="minorEastAsia"/>
              <w:color w:val="000000"/>
              <w:sz w:val="20"/>
              <w:szCs w:val="20"/>
            </w:rPr>
          </w:rPrChange>
        </w:rPr>
        <w:t>[46].</w:t>
      </w:r>
      <w:r w:rsidRPr="00BE70D2">
        <w:rPr>
          <w:rFonts w:eastAsiaTheme="minorEastAsia"/>
          <w:color w:val="000000" w:themeColor="text1"/>
          <w:sz w:val="20"/>
          <w:szCs w:val="20"/>
          <w:rPrChange w:id="13946" w:author="Chen Liao" w:date="2021-06-01T21:13:00Z">
            <w:rPr>
              <w:rFonts w:eastAsiaTheme="minorEastAsia"/>
              <w:color w:val="000000"/>
              <w:sz w:val="20"/>
              <w:szCs w:val="20"/>
            </w:rPr>
          </w:rPrChange>
        </w:rPr>
        <w:tab/>
        <w:t>Sze, M.A., et al., Fecal Short-Chain Fatty Acids Are Not Predictive of Colonic Tumor Status and Cannot Be Predicted Based on Bacterial Community Structure. mBio, 2019. 10(4): p. e01454-19.</w:t>
      </w:r>
    </w:p>
    <w:p w14:paraId="3667EB9E" w14:textId="77777777" w:rsidR="00D67D1E" w:rsidRPr="00BE70D2" w:rsidRDefault="00D67D1E" w:rsidP="00E6373F">
      <w:pPr>
        <w:widowControl w:val="0"/>
        <w:autoSpaceDE w:val="0"/>
        <w:autoSpaceDN w:val="0"/>
        <w:adjustRightInd w:val="0"/>
        <w:jc w:val="both"/>
        <w:rPr>
          <w:rFonts w:eastAsiaTheme="minorEastAsia"/>
          <w:color w:val="000000" w:themeColor="text1"/>
          <w:rPrChange w:id="13947" w:author="Chen Liao" w:date="2021-06-01T21:13:00Z">
            <w:rPr>
              <w:rFonts w:eastAsiaTheme="minorEastAsia"/>
            </w:rPr>
          </w:rPrChange>
        </w:rPr>
      </w:pPr>
      <w:r w:rsidRPr="00BE70D2">
        <w:rPr>
          <w:rFonts w:eastAsiaTheme="minorEastAsia"/>
          <w:color w:val="000000" w:themeColor="text1"/>
          <w:sz w:val="20"/>
          <w:szCs w:val="20"/>
          <w:rPrChange w:id="13948" w:author="Chen Liao" w:date="2021-06-01T21:13:00Z">
            <w:rPr>
              <w:rFonts w:eastAsiaTheme="minorEastAsia"/>
              <w:color w:val="000000"/>
              <w:sz w:val="20"/>
              <w:szCs w:val="20"/>
            </w:rPr>
          </w:rPrChange>
        </w:rPr>
        <w:t>[47].</w:t>
      </w:r>
      <w:r w:rsidRPr="00BE70D2">
        <w:rPr>
          <w:rFonts w:eastAsiaTheme="minorEastAsia"/>
          <w:color w:val="000000" w:themeColor="text1"/>
          <w:sz w:val="20"/>
          <w:szCs w:val="20"/>
          <w:rPrChange w:id="13949" w:author="Chen Liao" w:date="2021-06-01T21:13:00Z">
            <w:rPr>
              <w:rFonts w:eastAsiaTheme="minorEastAsia"/>
              <w:color w:val="000000"/>
              <w:sz w:val="20"/>
              <w:szCs w:val="20"/>
            </w:rPr>
          </w:rPrChange>
        </w:rPr>
        <w:tab/>
      </w:r>
      <w:bookmarkStart w:id="13950" w:name="_neb7B015C0E_838E_44E3_9BAF_9E9D077DC01F"/>
      <w:r w:rsidRPr="00BE70D2">
        <w:rPr>
          <w:rFonts w:eastAsiaTheme="minorEastAsia"/>
          <w:color w:val="000000" w:themeColor="text1"/>
          <w:sz w:val="20"/>
          <w:szCs w:val="20"/>
          <w:rPrChange w:id="13951" w:author="Chen Liao" w:date="2021-06-01T21:13:00Z">
            <w:rPr>
              <w:rFonts w:eastAsiaTheme="minorEastAsia"/>
              <w:color w:val="000000"/>
              <w:sz w:val="20"/>
              <w:szCs w:val="20"/>
            </w:rPr>
          </w:rPrChange>
        </w:rPr>
        <w:t>Vital, M., A. Karch and D.H. Pieper, Colonic Butyrate-Producing Communities in Humans: an Overview Using Omics Data. mSystems, 2017. 2(6).</w:t>
      </w:r>
      <w:bookmarkEnd w:id="13950"/>
    </w:p>
    <w:p w14:paraId="4BC6D17B" w14:textId="77777777" w:rsidR="00D67D1E" w:rsidRPr="00BE70D2" w:rsidRDefault="00D67D1E" w:rsidP="00E6373F">
      <w:pPr>
        <w:widowControl w:val="0"/>
        <w:autoSpaceDE w:val="0"/>
        <w:autoSpaceDN w:val="0"/>
        <w:adjustRightInd w:val="0"/>
        <w:jc w:val="both"/>
        <w:rPr>
          <w:rFonts w:eastAsiaTheme="minorEastAsia"/>
          <w:color w:val="000000" w:themeColor="text1"/>
          <w:rPrChange w:id="13952" w:author="Chen Liao" w:date="2021-06-01T21:13:00Z">
            <w:rPr>
              <w:rFonts w:eastAsiaTheme="minorEastAsia"/>
            </w:rPr>
          </w:rPrChange>
        </w:rPr>
      </w:pPr>
      <w:r w:rsidRPr="00BE70D2">
        <w:rPr>
          <w:rFonts w:eastAsiaTheme="minorEastAsia"/>
          <w:color w:val="000000" w:themeColor="text1"/>
          <w:sz w:val="20"/>
          <w:szCs w:val="20"/>
          <w:rPrChange w:id="13953" w:author="Chen Liao" w:date="2021-06-01T21:13:00Z">
            <w:rPr>
              <w:rFonts w:eastAsiaTheme="minorEastAsia"/>
              <w:color w:val="000000"/>
              <w:sz w:val="20"/>
              <w:szCs w:val="20"/>
            </w:rPr>
          </w:rPrChange>
        </w:rPr>
        <w:t>[48].</w:t>
      </w:r>
      <w:r w:rsidRPr="00BE70D2">
        <w:rPr>
          <w:rFonts w:eastAsiaTheme="minorEastAsia"/>
          <w:color w:val="000000" w:themeColor="text1"/>
          <w:sz w:val="20"/>
          <w:szCs w:val="20"/>
          <w:rPrChange w:id="13954" w:author="Chen Liao" w:date="2021-06-01T21:13:00Z">
            <w:rPr>
              <w:rFonts w:eastAsiaTheme="minorEastAsia"/>
              <w:color w:val="000000"/>
              <w:sz w:val="20"/>
              <w:szCs w:val="20"/>
            </w:rPr>
          </w:rPrChange>
        </w:rPr>
        <w:tab/>
        <w:t>Storkey, A., When training and test sets are different: characterizing learning transfer. Dataset shift in machine learning, 2009. 30: p. 3-28.</w:t>
      </w:r>
    </w:p>
    <w:p w14:paraId="255F47A8" w14:textId="77777777" w:rsidR="00D67D1E" w:rsidRPr="00BE70D2" w:rsidRDefault="00D67D1E" w:rsidP="00E6373F">
      <w:pPr>
        <w:widowControl w:val="0"/>
        <w:autoSpaceDE w:val="0"/>
        <w:autoSpaceDN w:val="0"/>
        <w:adjustRightInd w:val="0"/>
        <w:jc w:val="both"/>
        <w:rPr>
          <w:rFonts w:eastAsiaTheme="minorEastAsia"/>
          <w:color w:val="000000" w:themeColor="text1"/>
          <w:rPrChange w:id="13955" w:author="Chen Liao" w:date="2021-06-01T21:13:00Z">
            <w:rPr>
              <w:rFonts w:eastAsiaTheme="minorEastAsia"/>
            </w:rPr>
          </w:rPrChange>
        </w:rPr>
      </w:pPr>
      <w:r w:rsidRPr="00BE70D2">
        <w:rPr>
          <w:rFonts w:eastAsiaTheme="minorEastAsia"/>
          <w:color w:val="000000" w:themeColor="text1"/>
          <w:sz w:val="20"/>
          <w:szCs w:val="20"/>
          <w:rPrChange w:id="13956" w:author="Chen Liao" w:date="2021-06-01T21:13:00Z">
            <w:rPr>
              <w:rFonts w:eastAsiaTheme="minorEastAsia"/>
              <w:color w:val="000000"/>
              <w:sz w:val="20"/>
              <w:szCs w:val="20"/>
            </w:rPr>
          </w:rPrChange>
        </w:rPr>
        <w:t>[49].</w:t>
      </w:r>
      <w:r w:rsidRPr="00BE70D2">
        <w:rPr>
          <w:rFonts w:eastAsiaTheme="minorEastAsia"/>
          <w:color w:val="000000" w:themeColor="text1"/>
          <w:sz w:val="20"/>
          <w:szCs w:val="20"/>
          <w:rPrChange w:id="13957" w:author="Chen Liao" w:date="2021-06-01T21:13:00Z">
            <w:rPr>
              <w:rFonts w:eastAsiaTheme="minorEastAsia"/>
              <w:color w:val="000000"/>
              <w:sz w:val="20"/>
              <w:szCs w:val="20"/>
            </w:rPr>
          </w:rPrChange>
        </w:rPr>
        <w:tab/>
        <w:t>McInnes, L., J. Healy and J. Melville, Umap: Uniform manifold approximation and projection for dimension reduction. arXiv preprint arXiv:1802.03426, 2018.</w:t>
      </w:r>
    </w:p>
    <w:p w14:paraId="534CC80E" w14:textId="77777777" w:rsidR="00D67D1E" w:rsidRPr="00BE70D2" w:rsidRDefault="00D67D1E" w:rsidP="00E6373F">
      <w:pPr>
        <w:widowControl w:val="0"/>
        <w:autoSpaceDE w:val="0"/>
        <w:autoSpaceDN w:val="0"/>
        <w:adjustRightInd w:val="0"/>
        <w:jc w:val="both"/>
        <w:rPr>
          <w:rFonts w:eastAsiaTheme="minorEastAsia"/>
          <w:color w:val="000000" w:themeColor="text1"/>
          <w:rPrChange w:id="13958" w:author="Chen Liao" w:date="2021-06-01T21:13:00Z">
            <w:rPr>
              <w:rFonts w:eastAsiaTheme="minorEastAsia"/>
            </w:rPr>
          </w:rPrChange>
        </w:rPr>
      </w:pPr>
      <w:r w:rsidRPr="00BE70D2">
        <w:rPr>
          <w:rFonts w:eastAsiaTheme="minorEastAsia"/>
          <w:color w:val="000000" w:themeColor="text1"/>
          <w:sz w:val="20"/>
          <w:szCs w:val="20"/>
          <w:rPrChange w:id="13959" w:author="Chen Liao" w:date="2021-06-01T21:13:00Z">
            <w:rPr>
              <w:rFonts w:eastAsiaTheme="minorEastAsia"/>
              <w:color w:val="000000"/>
              <w:sz w:val="20"/>
              <w:szCs w:val="20"/>
            </w:rPr>
          </w:rPrChange>
        </w:rPr>
        <w:t>[50].</w:t>
      </w:r>
      <w:r w:rsidRPr="00BE70D2">
        <w:rPr>
          <w:rFonts w:eastAsiaTheme="minorEastAsia"/>
          <w:color w:val="000000" w:themeColor="text1"/>
          <w:sz w:val="20"/>
          <w:szCs w:val="20"/>
          <w:rPrChange w:id="13960" w:author="Chen Liao" w:date="2021-06-01T21:13:00Z">
            <w:rPr>
              <w:rFonts w:eastAsiaTheme="minorEastAsia"/>
              <w:color w:val="000000"/>
              <w:sz w:val="20"/>
              <w:szCs w:val="20"/>
            </w:rPr>
          </w:rPrChange>
        </w:rPr>
        <w:tab/>
      </w:r>
      <w:bookmarkStart w:id="13961" w:name="_neb67735F9D_41BC_42F4_862A_5740C2A66A35"/>
      <w:r w:rsidRPr="00BE70D2">
        <w:rPr>
          <w:rFonts w:eastAsiaTheme="minorEastAsia"/>
          <w:color w:val="000000" w:themeColor="text1"/>
          <w:sz w:val="20"/>
          <w:szCs w:val="20"/>
          <w:rPrChange w:id="13962" w:author="Chen Liao" w:date="2021-06-01T21:13:00Z">
            <w:rPr>
              <w:rFonts w:eastAsiaTheme="minorEastAsia"/>
              <w:color w:val="000000"/>
              <w:sz w:val="20"/>
              <w:szCs w:val="20"/>
            </w:rPr>
          </w:rPrChange>
        </w:rPr>
        <w:t>Bakdash, J.Z. and L.R. Marusich, Repeated Measures Correlation. Frontiers in Psychology, 2017. 8.</w:t>
      </w:r>
      <w:bookmarkEnd w:id="13961"/>
    </w:p>
    <w:p w14:paraId="43A39AA0" w14:textId="77777777" w:rsidR="00D67D1E" w:rsidRPr="00BE70D2" w:rsidRDefault="00D67D1E" w:rsidP="00E6373F">
      <w:pPr>
        <w:widowControl w:val="0"/>
        <w:autoSpaceDE w:val="0"/>
        <w:autoSpaceDN w:val="0"/>
        <w:adjustRightInd w:val="0"/>
        <w:jc w:val="both"/>
        <w:rPr>
          <w:rFonts w:eastAsiaTheme="minorEastAsia"/>
          <w:color w:val="000000" w:themeColor="text1"/>
          <w:rPrChange w:id="13963" w:author="Chen Liao" w:date="2021-06-01T21:13:00Z">
            <w:rPr>
              <w:rFonts w:eastAsiaTheme="minorEastAsia"/>
            </w:rPr>
          </w:rPrChange>
        </w:rPr>
      </w:pPr>
      <w:r w:rsidRPr="00BE70D2">
        <w:rPr>
          <w:rFonts w:eastAsiaTheme="minorEastAsia"/>
          <w:color w:val="000000" w:themeColor="text1"/>
          <w:sz w:val="20"/>
          <w:szCs w:val="20"/>
          <w:rPrChange w:id="13964" w:author="Chen Liao" w:date="2021-06-01T21:13:00Z">
            <w:rPr>
              <w:rFonts w:eastAsiaTheme="minorEastAsia"/>
              <w:color w:val="000000"/>
              <w:sz w:val="20"/>
              <w:szCs w:val="20"/>
            </w:rPr>
          </w:rPrChange>
        </w:rPr>
        <w:t>[51].</w:t>
      </w:r>
      <w:r w:rsidRPr="00BE70D2">
        <w:rPr>
          <w:rFonts w:eastAsiaTheme="minorEastAsia"/>
          <w:color w:val="000000" w:themeColor="text1"/>
          <w:sz w:val="20"/>
          <w:szCs w:val="20"/>
          <w:rPrChange w:id="13965" w:author="Chen Liao" w:date="2021-06-01T21:13:00Z">
            <w:rPr>
              <w:rFonts w:eastAsiaTheme="minorEastAsia"/>
              <w:color w:val="000000"/>
              <w:sz w:val="20"/>
              <w:szCs w:val="20"/>
            </w:rPr>
          </w:rPrChange>
        </w:rPr>
        <w:tab/>
        <w:t>Johnson, A.J., et al., A Guide to Diet-Microbiome Study Design. Frontiers in Nutrition, 2020. 7.</w:t>
      </w:r>
    </w:p>
    <w:p w14:paraId="766FC849" w14:textId="77777777" w:rsidR="00D67D1E" w:rsidRPr="00BE70D2" w:rsidRDefault="00D67D1E" w:rsidP="00E6373F">
      <w:pPr>
        <w:widowControl w:val="0"/>
        <w:autoSpaceDE w:val="0"/>
        <w:autoSpaceDN w:val="0"/>
        <w:adjustRightInd w:val="0"/>
        <w:jc w:val="both"/>
        <w:rPr>
          <w:rFonts w:eastAsiaTheme="minorEastAsia"/>
          <w:color w:val="000000" w:themeColor="text1"/>
          <w:rPrChange w:id="13966" w:author="Chen Liao" w:date="2021-06-01T21:13:00Z">
            <w:rPr>
              <w:rFonts w:eastAsiaTheme="minorEastAsia"/>
            </w:rPr>
          </w:rPrChange>
        </w:rPr>
      </w:pPr>
      <w:r w:rsidRPr="00BE70D2">
        <w:rPr>
          <w:rFonts w:eastAsiaTheme="minorEastAsia"/>
          <w:color w:val="000000" w:themeColor="text1"/>
          <w:sz w:val="20"/>
          <w:szCs w:val="20"/>
          <w:rPrChange w:id="13967" w:author="Chen Liao" w:date="2021-06-01T21:13:00Z">
            <w:rPr>
              <w:rFonts w:eastAsiaTheme="minorEastAsia"/>
              <w:color w:val="000000"/>
              <w:sz w:val="20"/>
              <w:szCs w:val="20"/>
            </w:rPr>
          </w:rPrChange>
        </w:rPr>
        <w:t>[52].</w:t>
      </w:r>
      <w:r w:rsidRPr="00BE70D2">
        <w:rPr>
          <w:rFonts w:eastAsiaTheme="minorEastAsia"/>
          <w:color w:val="000000" w:themeColor="text1"/>
          <w:sz w:val="20"/>
          <w:szCs w:val="20"/>
          <w:rPrChange w:id="13968" w:author="Chen Liao" w:date="2021-06-01T21:13:00Z">
            <w:rPr>
              <w:rFonts w:eastAsiaTheme="minorEastAsia"/>
              <w:color w:val="000000"/>
              <w:sz w:val="20"/>
              <w:szCs w:val="20"/>
            </w:rPr>
          </w:rPrChange>
        </w:rPr>
        <w:tab/>
      </w:r>
      <w:bookmarkStart w:id="13969" w:name="_neb2E73D0C9_910C_469C_8301_66092188B529"/>
      <w:r w:rsidRPr="00BE70D2">
        <w:rPr>
          <w:rFonts w:eastAsiaTheme="minorEastAsia"/>
          <w:color w:val="000000" w:themeColor="text1"/>
          <w:sz w:val="20"/>
          <w:szCs w:val="20"/>
          <w:rPrChange w:id="13970" w:author="Chen Liao" w:date="2021-06-01T21:13:00Z">
            <w:rPr>
              <w:rFonts w:eastAsiaTheme="minorEastAsia"/>
              <w:color w:val="000000"/>
              <w:sz w:val="20"/>
              <w:szCs w:val="20"/>
            </w:rPr>
          </w:rPrChange>
        </w:rPr>
        <w:t>Baxter, N.T., et al., The Glucoamylase Inhibitor Acarbose Has a Diet-Dependent and Reversible Effect on the Murine Gut Microbiome. mSphere, 2019. 4(1).</w:t>
      </w:r>
      <w:bookmarkEnd w:id="13969"/>
    </w:p>
    <w:p w14:paraId="39638265" w14:textId="77777777" w:rsidR="00D67D1E" w:rsidRPr="00BE70D2" w:rsidRDefault="00D67D1E" w:rsidP="00E6373F">
      <w:pPr>
        <w:widowControl w:val="0"/>
        <w:autoSpaceDE w:val="0"/>
        <w:autoSpaceDN w:val="0"/>
        <w:adjustRightInd w:val="0"/>
        <w:jc w:val="both"/>
        <w:rPr>
          <w:rFonts w:eastAsiaTheme="minorEastAsia"/>
          <w:color w:val="000000" w:themeColor="text1"/>
          <w:rPrChange w:id="13971" w:author="Chen Liao" w:date="2021-06-01T21:13:00Z">
            <w:rPr>
              <w:rFonts w:eastAsiaTheme="minorEastAsia"/>
            </w:rPr>
          </w:rPrChange>
        </w:rPr>
      </w:pPr>
      <w:r w:rsidRPr="00BE70D2">
        <w:rPr>
          <w:rFonts w:eastAsiaTheme="minorEastAsia"/>
          <w:color w:val="000000" w:themeColor="text1"/>
          <w:sz w:val="20"/>
          <w:szCs w:val="20"/>
          <w:rPrChange w:id="13972" w:author="Chen Liao" w:date="2021-06-01T21:13:00Z">
            <w:rPr>
              <w:rFonts w:eastAsiaTheme="minorEastAsia"/>
              <w:color w:val="000000"/>
              <w:sz w:val="20"/>
              <w:szCs w:val="20"/>
            </w:rPr>
          </w:rPrChange>
        </w:rPr>
        <w:t>[53].</w:t>
      </w:r>
      <w:r w:rsidRPr="00BE70D2">
        <w:rPr>
          <w:rFonts w:eastAsiaTheme="minorEastAsia"/>
          <w:color w:val="000000" w:themeColor="text1"/>
          <w:sz w:val="20"/>
          <w:szCs w:val="20"/>
          <w:rPrChange w:id="13973" w:author="Chen Liao" w:date="2021-06-01T21:13:00Z">
            <w:rPr>
              <w:rFonts w:eastAsiaTheme="minorEastAsia"/>
              <w:color w:val="000000"/>
              <w:sz w:val="20"/>
              <w:szCs w:val="20"/>
            </w:rPr>
          </w:rPrChange>
        </w:rPr>
        <w:tab/>
      </w:r>
      <w:bookmarkStart w:id="13974" w:name="_nebD9DEB16F_B232_43BC_8EA9_118EC421AA60"/>
      <w:r w:rsidRPr="00BE70D2">
        <w:rPr>
          <w:rFonts w:eastAsiaTheme="minorEastAsia"/>
          <w:color w:val="000000" w:themeColor="text1"/>
          <w:sz w:val="20"/>
          <w:szCs w:val="20"/>
          <w:rPrChange w:id="13975" w:author="Chen Liao" w:date="2021-06-01T21:13:00Z">
            <w:rPr>
              <w:rFonts w:eastAsiaTheme="minorEastAsia"/>
              <w:color w:val="000000"/>
              <w:sz w:val="20"/>
              <w:szCs w:val="20"/>
            </w:rPr>
          </w:rPrChange>
        </w:rPr>
        <w:t>Walker, A.W., et al., Dominant and diet-responsive groups of bacteria within the human colonic microbiota. ISME J, 2011. 5(2): p. 220-30.</w:t>
      </w:r>
      <w:bookmarkEnd w:id="13974"/>
    </w:p>
    <w:p w14:paraId="398E297E" w14:textId="77777777" w:rsidR="00D67D1E" w:rsidRPr="00BE70D2" w:rsidRDefault="00D67D1E" w:rsidP="00E6373F">
      <w:pPr>
        <w:widowControl w:val="0"/>
        <w:autoSpaceDE w:val="0"/>
        <w:autoSpaceDN w:val="0"/>
        <w:adjustRightInd w:val="0"/>
        <w:jc w:val="both"/>
        <w:rPr>
          <w:rFonts w:eastAsiaTheme="minorEastAsia"/>
          <w:color w:val="000000" w:themeColor="text1"/>
          <w:rPrChange w:id="13976" w:author="Chen Liao" w:date="2021-06-01T21:13:00Z">
            <w:rPr>
              <w:rFonts w:eastAsiaTheme="minorEastAsia"/>
            </w:rPr>
          </w:rPrChange>
        </w:rPr>
      </w:pPr>
      <w:r w:rsidRPr="00BE70D2">
        <w:rPr>
          <w:rFonts w:eastAsiaTheme="minorEastAsia"/>
          <w:color w:val="000000" w:themeColor="text1"/>
          <w:sz w:val="20"/>
          <w:szCs w:val="20"/>
          <w:rPrChange w:id="13977" w:author="Chen Liao" w:date="2021-06-01T21:13:00Z">
            <w:rPr>
              <w:rFonts w:eastAsiaTheme="minorEastAsia"/>
              <w:color w:val="000000"/>
              <w:sz w:val="20"/>
              <w:szCs w:val="20"/>
            </w:rPr>
          </w:rPrChange>
        </w:rPr>
        <w:t>[54].</w:t>
      </w:r>
      <w:r w:rsidRPr="00BE70D2">
        <w:rPr>
          <w:rFonts w:eastAsiaTheme="minorEastAsia"/>
          <w:color w:val="000000" w:themeColor="text1"/>
          <w:sz w:val="20"/>
          <w:szCs w:val="20"/>
          <w:rPrChange w:id="13978" w:author="Chen Liao" w:date="2021-06-01T21:13:00Z">
            <w:rPr>
              <w:rFonts w:eastAsiaTheme="minorEastAsia"/>
              <w:color w:val="000000"/>
              <w:sz w:val="20"/>
              <w:szCs w:val="20"/>
            </w:rPr>
          </w:rPrChange>
        </w:rPr>
        <w:tab/>
      </w:r>
      <w:bookmarkStart w:id="13979" w:name="_neb4886FA35_C462_4BBA_9442_B917C3165B82"/>
      <w:r w:rsidRPr="00BE70D2">
        <w:rPr>
          <w:rFonts w:eastAsiaTheme="minorEastAsia"/>
          <w:color w:val="000000" w:themeColor="text1"/>
          <w:sz w:val="20"/>
          <w:szCs w:val="20"/>
          <w:rPrChange w:id="13980" w:author="Chen Liao" w:date="2021-06-01T21:13:00Z">
            <w:rPr>
              <w:rFonts w:eastAsiaTheme="minorEastAsia"/>
              <w:color w:val="000000"/>
              <w:sz w:val="20"/>
              <w:szCs w:val="20"/>
            </w:rPr>
          </w:rPrChange>
        </w:rPr>
        <w:t xml:space="preserve">David, L.A., et al., Diet rapidly and reproducibly alters the human gut microbiome. Nature, 2014. 505(7484): </w:t>
      </w:r>
      <w:r w:rsidRPr="00BE70D2">
        <w:rPr>
          <w:rFonts w:eastAsiaTheme="minorEastAsia"/>
          <w:color w:val="000000" w:themeColor="text1"/>
          <w:sz w:val="20"/>
          <w:szCs w:val="20"/>
          <w:rPrChange w:id="13981" w:author="Chen Liao" w:date="2021-06-01T21:13:00Z">
            <w:rPr>
              <w:rFonts w:eastAsiaTheme="minorEastAsia"/>
              <w:color w:val="000000"/>
              <w:sz w:val="20"/>
              <w:szCs w:val="20"/>
            </w:rPr>
          </w:rPrChange>
        </w:rPr>
        <w:lastRenderedPageBreak/>
        <w:t>p. 559-63.</w:t>
      </w:r>
      <w:bookmarkEnd w:id="13979"/>
    </w:p>
    <w:p w14:paraId="1DDAA795" w14:textId="77777777" w:rsidR="00D67D1E" w:rsidRPr="00BE70D2" w:rsidRDefault="00D67D1E" w:rsidP="00E6373F">
      <w:pPr>
        <w:widowControl w:val="0"/>
        <w:autoSpaceDE w:val="0"/>
        <w:autoSpaceDN w:val="0"/>
        <w:adjustRightInd w:val="0"/>
        <w:jc w:val="both"/>
        <w:rPr>
          <w:rFonts w:eastAsiaTheme="minorEastAsia"/>
          <w:color w:val="000000" w:themeColor="text1"/>
          <w:rPrChange w:id="13982" w:author="Chen Liao" w:date="2021-06-01T21:13:00Z">
            <w:rPr>
              <w:rFonts w:eastAsiaTheme="minorEastAsia"/>
            </w:rPr>
          </w:rPrChange>
        </w:rPr>
      </w:pPr>
      <w:r w:rsidRPr="00BE70D2">
        <w:rPr>
          <w:rFonts w:eastAsiaTheme="minorEastAsia"/>
          <w:color w:val="000000" w:themeColor="text1"/>
          <w:sz w:val="20"/>
          <w:szCs w:val="20"/>
          <w:rPrChange w:id="13983" w:author="Chen Liao" w:date="2021-06-01T21:13:00Z">
            <w:rPr>
              <w:rFonts w:eastAsiaTheme="minorEastAsia"/>
              <w:color w:val="000000"/>
              <w:sz w:val="20"/>
              <w:szCs w:val="20"/>
            </w:rPr>
          </w:rPrChange>
        </w:rPr>
        <w:t>[55].</w:t>
      </w:r>
      <w:r w:rsidRPr="00BE70D2">
        <w:rPr>
          <w:rFonts w:eastAsiaTheme="minorEastAsia"/>
          <w:color w:val="000000" w:themeColor="text1"/>
          <w:sz w:val="20"/>
          <w:szCs w:val="20"/>
          <w:rPrChange w:id="13984" w:author="Chen Liao" w:date="2021-06-01T21:13:00Z">
            <w:rPr>
              <w:rFonts w:eastAsiaTheme="minorEastAsia"/>
              <w:color w:val="000000"/>
              <w:sz w:val="20"/>
              <w:szCs w:val="20"/>
            </w:rPr>
          </w:rPrChange>
        </w:rPr>
        <w:tab/>
      </w:r>
      <w:bookmarkStart w:id="13985" w:name="_neb1706FDFB_C7DB_42A6_8D57_759E5038802D"/>
      <w:r w:rsidRPr="00BE70D2">
        <w:rPr>
          <w:rFonts w:eastAsiaTheme="minorEastAsia"/>
          <w:color w:val="000000" w:themeColor="text1"/>
          <w:sz w:val="20"/>
          <w:szCs w:val="20"/>
          <w:rPrChange w:id="13986" w:author="Chen Liao" w:date="2021-06-01T21:13:00Z">
            <w:rPr>
              <w:rFonts w:eastAsiaTheme="minorEastAsia"/>
              <w:color w:val="000000"/>
              <w:sz w:val="20"/>
              <w:szCs w:val="20"/>
            </w:rPr>
          </w:rPrChange>
        </w:rPr>
        <w:t>Hiel, S., et al., Effects of a diet based on inulin-rich vegetables on gut health and nutritional behavior in healthy humans. Am J Clin Nutr, 2019. 109(6): p. 1683-1695.</w:t>
      </w:r>
      <w:bookmarkEnd w:id="13985"/>
    </w:p>
    <w:p w14:paraId="685BCCAD" w14:textId="77777777" w:rsidR="00D67D1E" w:rsidRPr="00BE70D2" w:rsidRDefault="00D67D1E" w:rsidP="00E6373F">
      <w:pPr>
        <w:widowControl w:val="0"/>
        <w:autoSpaceDE w:val="0"/>
        <w:autoSpaceDN w:val="0"/>
        <w:adjustRightInd w:val="0"/>
        <w:jc w:val="both"/>
        <w:rPr>
          <w:rFonts w:eastAsiaTheme="minorEastAsia"/>
          <w:color w:val="000000" w:themeColor="text1"/>
          <w:rPrChange w:id="13987" w:author="Chen Liao" w:date="2021-06-01T21:13:00Z">
            <w:rPr>
              <w:rFonts w:eastAsiaTheme="minorEastAsia"/>
            </w:rPr>
          </w:rPrChange>
        </w:rPr>
      </w:pPr>
      <w:r w:rsidRPr="00BE70D2">
        <w:rPr>
          <w:rFonts w:eastAsiaTheme="minorEastAsia"/>
          <w:color w:val="000000" w:themeColor="text1"/>
          <w:sz w:val="20"/>
          <w:szCs w:val="20"/>
          <w:rPrChange w:id="13988" w:author="Chen Liao" w:date="2021-06-01T21:13:00Z">
            <w:rPr>
              <w:rFonts w:eastAsiaTheme="minorEastAsia"/>
              <w:color w:val="000000"/>
              <w:sz w:val="20"/>
              <w:szCs w:val="20"/>
            </w:rPr>
          </w:rPrChange>
        </w:rPr>
        <w:t>[56].</w:t>
      </w:r>
      <w:r w:rsidRPr="00BE70D2">
        <w:rPr>
          <w:rFonts w:eastAsiaTheme="minorEastAsia"/>
          <w:color w:val="000000" w:themeColor="text1"/>
          <w:sz w:val="20"/>
          <w:szCs w:val="20"/>
          <w:rPrChange w:id="13989" w:author="Chen Liao" w:date="2021-06-01T21:13:00Z">
            <w:rPr>
              <w:rFonts w:eastAsiaTheme="minorEastAsia"/>
              <w:color w:val="000000"/>
              <w:sz w:val="20"/>
              <w:szCs w:val="20"/>
            </w:rPr>
          </w:rPrChange>
        </w:rPr>
        <w:tab/>
      </w:r>
      <w:bookmarkStart w:id="13990" w:name="_nebFE8FB642_670F_43AE_A970_DB10B4600743"/>
      <w:r w:rsidRPr="00BE70D2">
        <w:rPr>
          <w:rFonts w:eastAsiaTheme="minorEastAsia"/>
          <w:color w:val="000000" w:themeColor="text1"/>
          <w:sz w:val="20"/>
          <w:szCs w:val="20"/>
          <w:rPrChange w:id="13991" w:author="Chen Liao" w:date="2021-06-01T21:13:00Z">
            <w:rPr>
              <w:rFonts w:eastAsiaTheme="minorEastAsia"/>
              <w:color w:val="000000"/>
              <w:sz w:val="20"/>
              <w:szCs w:val="20"/>
            </w:rPr>
          </w:rPrChange>
        </w:rPr>
        <w:t>Nordgaard, I., et al., Colonic production of butyrate in patients with previous colonic cancer during long-term treatment with dietary fibre (Plantago ovata seeds). Scand J Gastroenterol, 1996. 31(10): p. 1011-20.</w:t>
      </w:r>
      <w:bookmarkEnd w:id="13990"/>
    </w:p>
    <w:p w14:paraId="24C808FA" w14:textId="77777777" w:rsidR="00D67D1E" w:rsidRPr="00BE70D2" w:rsidRDefault="00D67D1E" w:rsidP="00E6373F">
      <w:pPr>
        <w:widowControl w:val="0"/>
        <w:autoSpaceDE w:val="0"/>
        <w:autoSpaceDN w:val="0"/>
        <w:adjustRightInd w:val="0"/>
        <w:jc w:val="both"/>
        <w:rPr>
          <w:rFonts w:eastAsiaTheme="minorEastAsia"/>
          <w:color w:val="000000" w:themeColor="text1"/>
          <w:rPrChange w:id="13992" w:author="Chen Liao" w:date="2021-06-01T21:13:00Z">
            <w:rPr>
              <w:rFonts w:eastAsiaTheme="minorEastAsia"/>
            </w:rPr>
          </w:rPrChange>
        </w:rPr>
      </w:pPr>
      <w:r w:rsidRPr="00BE70D2">
        <w:rPr>
          <w:rFonts w:eastAsiaTheme="minorEastAsia"/>
          <w:color w:val="000000" w:themeColor="text1"/>
          <w:sz w:val="20"/>
          <w:szCs w:val="20"/>
          <w:rPrChange w:id="13993" w:author="Chen Liao" w:date="2021-06-01T21:13:00Z">
            <w:rPr>
              <w:rFonts w:eastAsiaTheme="minorEastAsia"/>
              <w:color w:val="000000"/>
              <w:sz w:val="20"/>
              <w:szCs w:val="20"/>
            </w:rPr>
          </w:rPrChange>
        </w:rPr>
        <w:t>[57].</w:t>
      </w:r>
      <w:r w:rsidRPr="00BE70D2">
        <w:rPr>
          <w:rFonts w:eastAsiaTheme="minorEastAsia"/>
          <w:color w:val="000000" w:themeColor="text1"/>
          <w:sz w:val="20"/>
          <w:szCs w:val="20"/>
          <w:rPrChange w:id="13994" w:author="Chen Liao" w:date="2021-06-01T21:13:00Z">
            <w:rPr>
              <w:rFonts w:eastAsiaTheme="minorEastAsia"/>
              <w:color w:val="000000"/>
              <w:sz w:val="20"/>
              <w:szCs w:val="20"/>
            </w:rPr>
          </w:rPrChange>
        </w:rPr>
        <w:tab/>
      </w:r>
      <w:bookmarkStart w:id="13995" w:name="_nebB6BD0076_B3D2_410B_BCA1_7DF40814D9B9"/>
      <w:r w:rsidRPr="00BE70D2">
        <w:rPr>
          <w:rFonts w:eastAsiaTheme="minorEastAsia"/>
          <w:color w:val="000000" w:themeColor="text1"/>
          <w:sz w:val="20"/>
          <w:szCs w:val="20"/>
          <w:rPrChange w:id="13996" w:author="Chen Liao" w:date="2021-06-01T21:13:00Z">
            <w:rPr>
              <w:rFonts w:eastAsiaTheme="minorEastAsia"/>
              <w:color w:val="000000"/>
              <w:sz w:val="20"/>
              <w:szCs w:val="20"/>
            </w:rPr>
          </w:rPrChange>
        </w:rPr>
        <w:t>Liao, C., et al., Integrated, systems metabolic picture of acetone-butanol-ethanol fermentation by  Clostridium acetobutylicum. Proc Natl Acad Sci U S A, 2015. 112(27): p. 8505-10.</w:t>
      </w:r>
      <w:bookmarkEnd w:id="13995"/>
    </w:p>
    <w:p w14:paraId="290D2987" w14:textId="77777777" w:rsidR="00D67D1E" w:rsidRPr="00BE70D2" w:rsidRDefault="00D67D1E" w:rsidP="00E6373F">
      <w:pPr>
        <w:widowControl w:val="0"/>
        <w:autoSpaceDE w:val="0"/>
        <w:autoSpaceDN w:val="0"/>
        <w:adjustRightInd w:val="0"/>
        <w:jc w:val="both"/>
        <w:rPr>
          <w:rFonts w:eastAsiaTheme="minorEastAsia"/>
          <w:color w:val="000000" w:themeColor="text1"/>
          <w:rPrChange w:id="13997" w:author="Chen Liao" w:date="2021-06-01T21:13:00Z">
            <w:rPr>
              <w:rFonts w:eastAsiaTheme="minorEastAsia"/>
            </w:rPr>
          </w:rPrChange>
        </w:rPr>
      </w:pPr>
      <w:r w:rsidRPr="00BE70D2">
        <w:rPr>
          <w:rFonts w:eastAsiaTheme="minorEastAsia"/>
          <w:color w:val="000000" w:themeColor="text1"/>
          <w:sz w:val="20"/>
          <w:szCs w:val="20"/>
          <w:rPrChange w:id="13998" w:author="Chen Liao" w:date="2021-06-01T21:13:00Z">
            <w:rPr>
              <w:rFonts w:eastAsiaTheme="minorEastAsia"/>
              <w:color w:val="000000"/>
              <w:sz w:val="20"/>
              <w:szCs w:val="20"/>
            </w:rPr>
          </w:rPrChange>
        </w:rPr>
        <w:t>[58].</w:t>
      </w:r>
      <w:r w:rsidRPr="00BE70D2">
        <w:rPr>
          <w:rFonts w:eastAsiaTheme="minorEastAsia"/>
          <w:color w:val="000000" w:themeColor="text1"/>
          <w:sz w:val="20"/>
          <w:szCs w:val="20"/>
          <w:rPrChange w:id="13999" w:author="Chen Liao" w:date="2021-06-01T21:13:00Z">
            <w:rPr>
              <w:rFonts w:eastAsiaTheme="minorEastAsia"/>
              <w:color w:val="000000"/>
              <w:sz w:val="20"/>
              <w:szCs w:val="20"/>
            </w:rPr>
          </w:rPrChange>
        </w:rPr>
        <w:tab/>
      </w:r>
      <w:bookmarkStart w:id="14000" w:name="_neb015D9018_59FD_404F_8C8D_3C853DF0B9B9"/>
      <w:r w:rsidRPr="00BE70D2">
        <w:rPr>
          <w:rFonts w:eastAsiaTheme="minorEastAsia"/>
          <w:color w:val="000000" w:themeColor="text1"/>
          <w:sz w:val="20"/>
          <w:szCs w:val="20"/>
          <w:rPrChange w:id="14001" w:author="Chen Liao" w:date="2021-06-01T21:13:00Z">
            <w:rPr>
              <w:rFonts w:eastAsiaTheme="minorEastAsia"/>
              <w:color w:val="000000"/>
              <w:sz w:val="20"/>
              <w:szCs w:val="20"/>
            </w:rPr>
          </w:rPrChange>
        </w:rPr>
        <w:t>Sakata, T., Pitfalls in short-chain fatty acid research: A methodological review. Animal Science Journal, 2019. 90(1): p. 3-13.</w:t>
      </w:r>
      <w:bookmarkEnd w:id="14000"/>
    </w:p>
    <w:p w14:paraId="78FED730" w14:textId="77777777" w:rsidR="00D67D1E" w:rsidRPr="00BE70D2" w:rsidRDefault="00D67D1E" w:rsidP="00E6373F">
      <w:pPr>
        <w:widowControl w:val="0"/>
        <w:autoSpaceDE w:val="0"/>
        <w:autoSpaceDN w:val="0"/>
        <w:adjustRightInd w:val="0"/>
        <w:jc w:val="both"/>
        <w:rPr>
          <w:rFonts w:eastAsiaTheme="minorEastAsia"/>
          <w:color w:val="000000" w:themeColor="text1"/>
          <w:rPrChange w:id="14002" w:author="Chen Liao" w:date="2021-06-01T21:13:00Z">
            <w:rPr>
              <w:rFonts w:eastAsiaTheme="minorEastAsia"/>
            </w:rPr>
          </w:rPrChange>
        </w:rPr>
      </w:pPr>
      <w:r w:rsidRPr="00BE70D2">
        <w:rPr>
          <w:rFonts w:eastAsiaTheme="minorEastAsia"/>
          <w:color w:val="000000" w:themeColor="text1"/>
          <w:sz w:val="20"/>
          <w:szCs w:val="20"/>
          <w:rPrChange w:id="14003" w:author="Chen Liao" w:date="2021-06-01T21:13:00Z">
            <w:rPr>
              <w:rFonts w:eastAsiaTheme="minorEastAsia"/>
              <w:color w:val="000000"/>
              <w:sz w:val="20"/>
              <w:szCs w:val="20"/>
            </w:rPr>
          </w:rPrChange>
        </w:rPr>
        <w:t>[59].</w:t>
      </w:r>
      <w:r w:rsidRPr="00BE70D2">
        <w:rPr>
          <w:rFonts w:eastAsiaTheme="minorEastAsia"/>
          <w:color w:val="000000" w:themeColor="text1"/>
          <w:sz w:val="20"/>
          <w:szCs w:val="20"/>
          <w:rPrChange w:id="14004" w:author="Chen Liao" w:date="2021-06-01T21:13:00Z">
            <w:rPr>
              <w:rFonts w:eastAsiaTheme="minorEastAsia"/>
              <w:color w:val="000000"/>
              <w:sz w:val="20"/>
              <w:szCs w:val="20"/>
            </w:rPr>
          </w:rPrChange>
        </w:rPr>
        <w:tab/>
      </w:r>
      <w:bookmarkStart w:id="14005" w:name="_neb64816E92_A705_4203_BEDF_F08A4F070E38"/>
      <w:r w:rsidRPr="00BE70D2">
        <w:rPr>
          <w:rFonts w:eastAsiaTheme="minorEastAsia"/>
          <w:color w:val="000000" w:themeColor="text1"/>
          <w:sz w:val="20"/>
          <w:szCs w:val="20"/>
          <w:rPrChange w:id="14006" w:author="Chen Liao" w:date="2021-06-01T21:13:00Z">
            <w:rPr>
              <w:rFonts w:eastAsiaTheme="minorEastAsia"/>
              <w:color w:val="000000"/>
              <w:sz w:val="20"/>
              <w:szCs w:val="20"/>
            </w:rPr>
          </w:rPrChange>
        </w:rPr>
        <w:t>McOrist, A.L., et al., Fecal Butyrate Levels Vary Widely among Individuals but Are Usually Increased by a Diet High in Resistant Starch. Journal of Nutrition, 2011. 141(5): p. 883-889.</w:t>
      </w:r>
      <w:bookmarkEnd w:id="14005"/>
    </w:p>
    <w:p w14:paraId="639240A6" w14:textId="77777777" w:rsidR="00D67D1E" w:rsidRPr="00BE70D2" w:rsidRDefault="00D67D1E" w:rsidP="00E6373F">
      <w:pPr>
        <w:widowControl w:val="0"/>
        <w:autoSpaceDE w:val="0"/>
        <w:autoSpaceDN w:val="0"/>
        <w:adjustRightInd w:val="0"/>
        <w:jc w:val="both"/>
        <w:rPr>
          <w:rFonts w:eastAsiaTheme="minorEastAsia"/>
          <w:color w:val="000000" w:themeColor="text1"/>
          <w:rPrChange w:id="14007" w:author="Chen Liao" w:date="2021-06-01T21:13:00Z">
            <w:rPr>
              <w:rFonts w:eastAsiaTheme="minorEastAsia"/>
            </w:rPr>
          </w:rPrChange>
        </w:rPr>
      </w:pPr>
      <w:r w:rsidRPr="00BE70D2">
        <w:rPr>
          <w:rFonts w:eastAsiaTheme="minorEastAsia"/>
          <w:color w:val="000000" w:themeColor="text1"/>
          <w:sz w:val="20"/>
          <w:szCs w:val="20"/>
          <w:rPrChange w:id="14008" w:author="Chen Liao" w:date="2021-06-01T21:13:00Z">
            <w:rPr>
              <w:rFonts w:eastAsiaTheme="minorEastAsia"/>
              <w:color w:val="000000"/>
              <w:sz w:val="20"/>
              <w:szCs w:val="20"/>
            </w:rPr>
          </w:rPrChange>
        </w:rPr>
        <w:t>[60].</w:t>
      </w:r>
      <w:r w:rsidRPr="00BE70D2">
        <w:rPr>
          <w:rFonts w:eastAsiaTheme="minorEastAsia"/>
          <w:color w:val="000000" w:themeColor="text1"/>
          <w:sz w:val="20"/>
          <w:szCs w:val="20"/>
          <w:rPrChange w:id="14009" w:author="Chen Liao" w:date="2021-06-01T21:13:00Z">
            <w:rPr>
              <w:rFonts w:eastAsiaTheme="minorEastAsia"/>
              <w:color w:val="000000"/>
              <w:sz w:val="20"/>
              <w:szCs w:val="20"/>
            </w:rPr>
          </w:rPrChange>
        </w:rPr>
        <w:tab/>
      </w:r>
      <w:bookmarkStart w:id="14010" w:name="_nebCEFC66DE_1CDB_4CF8_8678_862B81B39CEB"/>
      <w:r w:rsidRPr="00BE70D2">
        <w:rPr>
          <w:rFonts w:eastAsiaTheme="minorEastAsia"/>
          <w:color w:val="000000" w:themeColor="text1"/>
          <w:sz w:val="20"/>
          <w:szCs w:val="20"/>
          <w:rPrChange w:id="14011" w:author="Chen Liao" w:date="2021-06-01T21:13:00Z">
            <w:rPr>
              <w:rFonts w:eastAsiaTheme="minorEastAsia"/>
              <w:color w:val="000000"/>
              <w:sz w:val="20"/>
              <w:szCs w:val="20"/>
            </w:rPr>
          </w:rPrChange>
        </w:rPr>
        <w:t>Haenen, D., et al., A Diet High in Resistant Starch Modulates Microbiota Composition, SCFA Concentrations, and Gene Expression in Pig Intestine. Journal of Nutrition, 2013. 143(3): p. 274-283.</w:t>
      </w:r>
      <w:bookmarkEnd w:id="14010"/>
    </w:p>
    <w:p w14:paraId="7CC71603" w14:textId="77777777" w:rsidR="00D67D1E" w:rsidRPr="00BE70D2" w:rsidRDefault="00D67D1E" w:rsidP="00E6373F">
      <w:pPr>
        <w:widowControl w:val="0"/>
        <w:autoSpaceDE w:val="0"/>
        <w:autoSpaceDN w:val="0"/>
        <w:adjustRightInd w:val="0"/>
        <w:jc w:val="both"/>
        <w:rPr>
          <w:rFonts w:eastAsiaTheme="minorEastAsia"/>
          <w:color w:val="000000" w:themeColor="text1"/>
          <w:rPrChange w:id="14012" w:author="Chen Liao" w:date="2021-06-01T21:13:00Z">
            <w:rPr>
              <w:rFonts w:eastAsiaTheme="minorEastAsia"/>
            </w:rPr>
          </w:rPrChange>
        </w:rPr>
      </w:pPr>
      <w:r w:rsidRPr="00BE70D2">
        <w:rPr>
          <w:rFonts w:eastAsiaTheme="minorEastAsia"/>
          <w:color w:val="000000" w:themeColor="text1"/>
          <w:sz w:val="20"/>
          <w:szCs w:val="20"/>
          <w:rPrChange w:id="14013" w:author="Chen Liao" w:date="2021-06-01T21:13:00Z">
            <w:rPr>
              <w:rFonts w:eastAsiaTheme="minorEastAsia"/>
              <w:color w:val="000000"/>
              <w:sz w:val="20"/>
              <w:szCs w:val="20"/>
            </w:rPr>
          </w:rPrChange>
        </w:rPr>
        <w:t>[61].</w:t>
      </w:r>
      <w:r w:rsidRPr="00BE70D2">
        <w:rPr>
          <w:rFonts w:eastAsiaTheme="minorEastAsia"/>
          <w:color w:val="000000" w:themeColor="text1"/>
          <w:sz w:val="20"/>
          <w:szCs w:val="20"/>
          <w:rPrChange w:id="14014" w:author="Chen Liao" w:date="2021-06-01T21:13:00Z">
            <w:rPr>
              <w:rFonts w:eastAsiaTheme="minorEastAsia"/>
              <w:color w:val="000000"/>
              <w:sz w:val="20"/>
              <w:szCs w:val="20"/>
            </w:rPr>
          </w:rPrChange>
        </w:rPr>
        <w:tab/>
      </w:r>
      <w:bookmarkStart w:id="14015" w:name="_neb5E1C41B7_A5BC_433F_BF54_5018BCCBE516"/>
      <w:r w:rsidRPr="00BE70D2">
        <w:rPr>
          <w:rFonts w:eastAsiaTheme="minorEastAsia"/>
          <w:color w:val="000000" w:themeColor="text1"/>
          <w:sz w:val="20"/>
          <w:szCs w:val="20"/>
          <w:rPrChange w:id="14016" w:author="Chen Liao" w:date="2021-06-01T21:13:00Z">
            <w:rPr>
              <w:rFonts w:eastAsiaTheme="minorEastAsia"/>
              <w:color w:val="000000"/>
              <w:sz w:val="20"/>
              <w:szCs w:val="20"/>
            </w:rPr>
          </w:rPrChange>
        </w:rPr>
        <w:t>Schloss, P.D., Identifying and Overcoming Threats to Reproducibility, Replicability, Robustness, and Generalizability in Microbiome Research. mBio, 2018. 9(3).</w:t>
      </w:r>
      <w:bookmarkEnd w:id="14015"/>
    </w:p>
    <w:p w14:paraId="7CA47F00" w14:textId="77777777" w:rsidR="00D67D1E" w:rsidRPr="00BE70D2" w:rsidRDefault="00D67D1E" w:rsidP="00E6373F">
      <w:pPr>
        <w:widowControl w:val="0"/>
        <w:autoSpaceDE w:val="0"/>
        <w:autoSpaceDN w:val="0"/>
        <w:adjustRightInd w:val="0"/>
        <w:jc w:val="both"/>
        <w:rPr>
          <w:rFonts w:eastAsiaTheme="minorEastAsia"/>
          <w:color w:val="000000" w:themeColor="text1"/>
          <w:rPrChange w:id="14017" w:author="Chen Liao" w:date="2021-06-01T21:13:00Z">
            <w:rPr>
              <w:rFonts w:eastAsiaTheme="minorEastAsia"/>
            </w:rPr>
          </w:rPrChange>
        </w:rPr>
      </w:pPr>
      <w:r w:rsidRPr="00BE70D2">
        <w:rPr>
          <w:rFonts w:eastAsiaTheme="minorEastAsia"/>
          <w:color w:val="000000" w:themeColor="text1"/>
          <w:sz w:val="20"/>
          <w:szCs w:val="20"/>
          <w:rPrChange w:id="14018" w:author="Chen Liao" w:date="2021-06-01T21:13:00Z">
            <w:rPr>
              <w:rFonts w:eastAsiaTheme="minorEastAsia"/>
              <w:color w:val="000000"/>
              <w:sz w:val="20"/>
              <w:szCs w:val="20"/>
            </w:rPr>
          </w:rPrChange>
        </w:rPr>
        <w:t>[62].</w:t>
      </w:r>
      <w:r w:rsidRPr="00BE70D2">
        <w:rPr>
          <w:rFonts w:eastAsiaTheme="minorEastAsia"/>
          <w:color w:val="000000" w:themeColor="text1"/>
          <w:sz w:val="20"/>
          <w:szCs w:val="20"/>
          <w:rPrChange w:id="14019" w:author="Chen Liao" w:date="2021-06-01T21:13:00Z">
            <w:rPr>
              <w:rFonts w:eastAsiaTheme="minorEastAsia"/>
              <w:color w:val="000000"/>
              <w:sz w:val="20"/>
              <w:szCs w:val="20"/>
            </w:rPr>
          </w:rPrChange>
        </w:rPr>
        <w:tab/>
      </w:r>
      <w:bookmarkStart w:id="14020" w:name="_neb5791E95F_14B6_4628_AFAC_D0C4EF576E2D"/>
      <w:r w:rsidRPr="00BE70D2">
        <w:rPr>
          <w:rFonts w:eastAsiaTheme="minorEastAsia"/>
          <w:color w:val="000000" w:themeColor="text1"/>
          <w:sz w:val="20"/>
          <w:szCs w:val="20"/>
          <w:rPrChange w:id="14021" w:author="Chen Liao" w:date="2021-06-01T21:13:00Z">
            <w:rPr>
              <w:rFonts w:eastAsiaTheme="minorEastAsia"/>
              <w:color w:val="000000"/>
              <w:sz w:val="20"/>
              <w:szCs w:val="20"/>
            </w:rPr>
          </w:rPrChange>
        </w:rPr>
        <w:t>Ghosh, T.S., et al., Adjusting for age improves identification of gut microbiome alterations in multiple diseases. eLife, 2020. 9.</w:t>
      </w:r>
      <w:bookmarkEnd w:id="14020"/>
    </w:p>
    <w:p w14:paraId="4DA92467" w14:textId="77777777" w:rsidR="00D67D1E" w:rsidRPr="00BE70D2" w:rsidRDefault="00D67D1E" w:rsidP="00E6373F">
      <w:pPr>
        <w:widowControl w:val="0"/>
        <w:autoSpaceDE w:val="0"/>
        <w:autoSpaceDN w:val="0"/>
        <w:adjustRightInd w:val="0"/>
        <w:jc w:val="both"/>
        <w:rPr>
          <w:rFonts w:eastAsiaTheme="minorEastAsia"/>
          <w:color w:val="000000" w:themeColor="text1"/>
          <w:rPrChange w:id="14022" w:author="Chen Liao" w:date="2021-06-01T21:13:00Z">
            <w:rPr>
              <w:rFonts w:eastAsiaTheme="minorEastAsia"/>
            </w:rPr>
          </w:rPrChange>
        </w:rPr>
      </w:pPr>
      <w:r w:rsidRPr="00BE70D2">
        <w:rPr>
          <w:rFonts w:eastAsiaTheme="minorEastAsia"/>
          <w:color w:val="000000" w:themeColor="text1"/>
          <w:sz w:val="20"/>
          <w:szCs w:val="20"/>
          <w:rPrChange w:id="14023" w:author="Chen Liao" w:date="2021-06-01T21:13:00Z">
            <w:rPr>
              <w:rFonts w:eastAsiaTheme="minorEastAsia"/>
              <w:color w:val="000000"/>
              <w:sz w:val="20"/>
              <w:szCs w:val="20"/>
            </w:rPr>
          </w:rPrChange>
        </w:rPr>
        <w:t>[63].</w:t>
      </w:r>
      <w:r w:rsidRPr="00BE70D2">
        <w:rPr>
          <w:rFonts w:eastAsiaTheme="minorEastAsia"/>
          <w:color w:val="000000" w:themeColor="text1"/>
          <w:sz w:val="20"/>
          <w:szCs w:val="20"/>
          <w:rPrChange w:id="14024" w:author="Chen Liao" w:date="2021-06-01T21:13:00Z">
            <w:rPr>
              <w:rFonts w:eastAsiaTheme="minorEastAsia"/>
              <w:color w:val="000000"/>
              <w:sz w:val="20"/>
              <w:szCs w:val="20"/>
            </w:rPr>
          </w:rPrChange>
        </w:rPr>
        <w:tab/>
      </w:r>
      <w:bookmarkStart w:id="14025" w:name="_nebA4DAF8B0_298C_4A91_B85B_C4FA32DD27A8"/>
      <w:r w:rsidRPr="00BE70D2">
        <w:rPr>
          <w:rFonts w:eastAsiaTheme="minorEastAsia"/>
          <w:color w:val="000000" w:themeColor="text1"/>
          <w:sz w:val="20"/>
          <w:szCs w:val="20"/>
          <w:rPrChange w:id="14026" w:author="Chen Liao" w:date="2021-06-01T21:13:00Z">
            <w:rPr>
              <w:rFonts w:eastAsiaTheme="minorEastAsia"/>
              <w:color w:val="000000"/>
              <w:sz w:val="20"/>
              <w:szCs w:val="20"/>
            </w:rPr>
          </w:rPrChange>
        </w:rPr>
        <w:t>Then, C.K., et al., Association of Bacteroides acidifaciens relative abundance with high-fibre diet-associated radiosensitisation. BMC Biol, 2020. 18(1): p. 102.</w:t>
      </w:r>
      <w:bookmarkEnd w:id="14025"/>
    </w:p>
    <w:p w14:paraId="6CE65191" w14:textId="77777777" w:rsidR="00D67D1E" w:rsidRPr="00BE70D2" w:rsidRDefault="00D67D1E" w:rsidP="00E6373F">
      <w:pPr>
        <w:widowControl w:val="0"/>
        <w:autoSpaceDE w:val="0"/>
        <w:autoSpaceDN w:val="0"/>
        <w:adjustRightInd w:val="0"/>
        <w:jc w:val="both"/>
        <w:rPr>
          <w:rFonts w:eastAsiaTheme="minorEastAsia"/>
          <w:color w:val="000000" w:themeColor="text1"/>
          <w:rPrChange w:id="14027" w:author="Chen Liao" w:date="2021-06-01T21:13:00Z">
            <w:rPr>
              <w:rFonts w:eastAsiaTheme="minorEastAsia"/>
            </w:rPr>
          </w:rPrChange>
        </w:rPr>
      </w:pPr>
      <w:r w:rsidRPr="00BE70D2">
        <w:rPr>
          <w:rFonts w:eastAsiaTheme="minorEastAsia"/>
          <w:color w:val="000000" w:themeColor="text1"/>
          <w:sz w:val="20"/>
          <w:szCs w:val="20"/>
          <w:rPrChange w:id="14028" w:author="Chen Liao" w:date="2021-06-01T21:13:00Z">
            <w:rPr>
              <w:rFonts w:eastAsiaTheme="minorEastAsia"/>
              <w:color w:val="000000"/>
              <w:sz w:val="20"/>
              <w:szCs w:val="20"/>
            </w:rPr>
          </w:rPrChange>
        </w:rPr>
        <w:t>[64].</w:t>
      </w:r>
      <w:r w:rsidRPr="00BE70D2">
        <w:rPr>
          <w:rFonts w:eastAsiaTheme="minorEastAsia"/>
          <w:color w:val="000000" w:themeColor="text1"/>
          <w:sz w:val="20"/>
          <w:szCs w:val="20"/>
          <w:rPrChange w:id="14029" w:author="Chen Liao" w:date="2021-06-01T21:13:00Z">
            <w:rPr>
              <w:rFonts w:eastAsiaTheme="minorEastAsia"/>
              <w:color w:val="000000"/>
              <w:sz w:val="20"/>
              <w:szCs w:val="20"/>
            </w:rPr>
          </w:rPrChange>
        </w:rPr>
        <w:tab/>
        <w:t>Le Bastard, Q., et al., The effects of inulin on gut microbial composition: a systematic review of evidence from human studies. European Journal of Clinical Microbiology &amp; Infectious Diseases, 2019.</w:t>
      </w:r>
    </w:p>
    <w:p w14:paraId="5AD412D2" w14:textId="77777777" w:rsidR="00D67D1E" w:rsidRPr="00BE70D2" w:rsidRDefault="00D67D1E" w:rsidP="00E6373F">
      <w:pPr>
        <w:widowControl w:val="0"/>
        <w:autoSpaceDE w:val="0"/>
        <w:autoSpaceDN w:val="0"/>
        <w:adjustRightInd w:val="0"/>
        <w:jc w:val="both"/>
        <w:rPr>
          <w:rFonts w:eastAsiaTheme="minorEastAsia"/>
          <w:color w:val="000000" w:themeColor="text1"/>
          <w:rPrChange w:id="14030" w:author="Chen Liao" w:date="2021-06-01T21:13:00Z">
            <w:rPr>
              <w:rFonts w:eastAsiaTheme="minorEastAsia"/>
            </w:rPr>
          </w:rPrChange>
        </w:rPr>
      </w:pPr>
      <w:r w:rsidRPr="00BE70D2">
        <w:rPr>
          <w:rFonts w:eastAsiaTheme="minorEastAsia"/>
          <w:color w:val="000000" w:themeColor="text1"/>
          <w:sz w:val="20"/>
          <w:szCs w:val="20"/>
          <w:rPrChange w:id="14031" w:author="Chen Liao" w:date="2021-06-01T21:13:00Z">
            <w:rPr>
              <w:rFonts w:eastAsiaTheme="minorEastAsia"/>
              <w:color w:val="000000"/>
              <w:sz w:val="20"/>
              <w:szCs w:val="20"/>
            </w:rPr>
          </w:rPrChange>
        </w:rPr>
        <w:t>[65].</w:t>
      </w:r>
      <w:r w:rsidRPr="00BE70D2">
        <w:rPr>
          <w:rFonts w:eastAsiaTheme="minorEastAsia"/>
          <w:color w:val="000000" w:themeColor="text1"/>
          <w:sz w:val="20"/>
          <w:szCs w:val="20"/>
          <w:rPrChange w:id="14032" w:author="Chen Liao" w:date="2021-06-01T21:13:00Z">
            <w:rPr>
              <w:rFonts w:eastAsiaTheme="minorEastAsia"/>
              <w:color w:val="000000"/>
              <w:sz w:val="20"/>
              <w:szCs w:val="20"/>
            </w:rPr>
          </w:rPrChange>
        </w:rPr>
        <w:tab/>
        <w:t>Gurry, T., et al., Functional heterogeneity in the fermentation capabilities of the healthy human gut microbiota. bioRxiv, 2020: p. 2020.01.17.910638.</w:t>
      </w:r>
    </w:p>
    <w:p w14:paraId="14E2F8E7" w14:textId="77777777" w:rsidR="00D67D1E" w:rsidRPr="00BE70D2" w:rsidRDefault="00D67D1E" w:rsidP="00E6373F">
      <w:pPr>
        <w:widowControl w:val="0"/>
        <w:autoSpaceDE w:val="0"/>
        <w:autoSpaceDN w:val="0"/>
        <w:adjustRightInd w:val="0"/>
        <w:jc w:val="both"/>
        <w:rPr>
          <w:rFonts w:eastAsiaTheme="minorEastAsia"/>
          <w:color w:val="000000" w:themeColor="text1"/>
          <w:rPrChange w:id="14033" w:author="Chen Liao" w:date="2021-06-01T21:13:00Z">
            <w:rPr>
              <w:rFonts w:eastAsiaTheme="minorEastAsia"/>
            </w:rPr>
          </w:rPrChange>
        </w:rPr>
      </w:pPr>
      <w:r w:rsidRPr="00BE70D2">
        <w:rPr>
          <w:rFonts w:eastAsiaTheme="minorEastAsia"/>
          <w:color w:val="000000" w:themeColor="text1"/>
          <w:sz w:val="20"/>
          <w:szCs w:val="20"/>
          <w:rPrChange w:id="14034" w:author="Chen Liao" w:date="2021-06-01T21:13:00Z">
            <w:rPr>
              <w:rFonts w:eastAsiaTheme="minorEastAsia"/>
              <w:color w:val="000000"/>
              <w:sz w:val="20"/>
              <w:szCs w:val="20"/>
            </w:rPr>
          </w:rPrChange>
        </w:rPr>
        <w:t>[66].</w:t>
      </w:r>
      <w:r w:rsidRPr="00BE70D2">
        <w:rPr>
          <w:rFonts w:eastAsiaTheme="minorEastAsia"/>
          <w:color w:val="000000" w:themeColor="text1"/>
          <w:sz w:val="20"/>
          <w:szCs w:val="20"/>
          <w:rPrChange w:id="14035" w:author="Chen Liao" w:date="2021-06-01T21:13:00Z">
            <w:rPr>
              <w:rFonts w:eastAsiaTheme="minorEastAsia"/>
              <w:color w:val="000000"/>
              <w:sz w:val="20"/>
              <w:szCs w:val="20"/>
            </w:rPr>
          </w:rPrChange>
        </w:rPr>
        <w:tab/>
        <w:t>Tap, J., et al., Gut microbiota richness promotes its stability upon increased dietary fibre intake in healthy adults. Environmental Microbiology, 2015. 17(12): p. 4954-4964.</w:t>
      </w:r>
    </w:p>
    <w:p w14:paraId="62737DFF" w14:textId="77777777" w:rsidR="00D67D1E" w:rsidRPr="00BE70D2" w:rsidRDefault="00D67D1E" w:rsidP="00E6373F">
      <w:pPr>
        <w:widowControl w:val="0"/>
        <w:autoSpaceDE w:val="0"/>
        <w:autoSpaceDN w:val="0"/>
        <w:adjustRightInd w:val="0"/>
        <w:jc w:val="both"/>
        <w:rPr>
          <w:rFonts w:eastAsiaTheme="minorEastAsia"/>
          <w:color w:val="000000" w:themeColor="text1"/>
          <w:rPrChange w:id="14036" w:author="Chen Liao" w:date="2021-06-01T21:13:00Z">
            <w:rPr>
              <w:rFonts w:eastAsiaTheme="minorEastAsia"/>
            </w:rPr>
          </w:rPrChange>
        </w:rPr>
      </w:pPr>
      <w:r w:rsidRPr="00BE70D2">
        <w:rPr>
          <w:rFonts w:eastAsiaTheme="minorEastAsia"/>
          <w:color w:val="000000" w:themeColor="text1"/>
          <w:sz w:val="20"/>
          <w:szCs w:val="20"/>
          <w:rPrChange w:id="14037" w:author="Chen Liao" w:date="2021-06-01T21:13:00Z">
            <w:rPr>
              <w:rFonts w:eastAsiaTheme="minorEastAsia"/>
              <w:color w:val="000000"/>
              <w:sz w:val="20"/>
              <w:szCs w:val="20"/>
            </w:rPr>
          </w:rPrChange>
        </w:rPr>
        <w:t>[67].</w:t>
      </w:r>
      <w:r w:rsidRPr="00BE70D2">
        <w:rPr>
          <w:rFonts w:eastAsiaTheme="minorEastAsia"/>
          <w:color w:val="000000" w:themeColor="text1"/>
          <w:sz w:val="20"/>
          <w:szCs w:val="20"/>
          <w:rPrChange w:id="14038" w:author="Chen Liao" w:date="2021-06-01T21:13:00Z">
            <w:rPr>
              <w:rFonts w:eastAsiaTheme="minorEastAsia"/>
              <w:color w:val="000000"/>
              <w:sz w:val="20"/>
              <w:szCs w:val="20"/>
            </w:rPr>
          </w:rPrChange>
        </w:rPr>
        <w:tab/>
      </w:r>
      <w:bookmarkStart w:id="14039" w:name="_neb966C1DFF_6F27_47EA_93C6_1FEC4D07F08E"/>
      <w:r w:rsidRPr="00BE70D2">
        <w:rPr>
          <w:rFonts w:eastAsiaTheme="minorEastAsia"/>
          <w:color w:val="000000" w:themeColor="text1"/>
          <w:sz w:val="20"/>
          <w:szCs w:val="20"/>
          <w:rPrChange w:id="14040" w:author="Chen Liao" w:date="2021-06-01T21:13:00Z">
            <w:rPr>
              <w:rFonts w:eastAsiaTheme="minorEastAsia"/>
              <w:color w:val="000000"/>
              <w:sz w:val="20"/>
              <w:szCs w:val="20"/>
            </w:rPr>
          </w:rPrChange>
        </w:rPr>
        <w:t>Sasaki, D., et al., Low amounts of dietary fibre increase in vitro production of short-chain fatty acids without changing human colonic microbiota structure. Sci Rep, 2018. 8(1): p. 435.</w:t>
      </w:r>
      <w:bookmarkEnd w:id="14039"/>
    </w:p>
    <w:p w14:paraId="03B595CD" w14:textId="77777777" w:rsidR="00D67D1E" w:rsidRPr="00BE70D2" w:rsidRDefault="00D67D1E" w:rsidP="00E6373F">
      <w:pPr>
        <w:widowControl w:val="0"/>
        <w:autoSpaceDE w:val="0"/>
        <w:autoSpaceDN w:val="0"/>
        <w:adjustRightInd w:val="0"/>
        <w:jc w:val="both"/>
        <w:rPr>
          <w:rFonts w:eastAsiaTheme="minorEastAsia"/>
          <w:color w:val="000000" w:themeColor="text1"/>
          <w:rPrChange w:id="14041" w:author="Chen Liao" w:date="2021-06-01T21:13:00Z">
            <w:rPr>
              <w:rFonts w:eastAsiaTheme="minorEastAsia"/>
            </w:rPr>
          </w:rPrChange>
        </w:rPr>
      </w:pPr>
      <w:r w:rsidRPr="00BE70D2">
        <w:rPr>
          <w:rFonts w:eastAsiaTheme="minorEastAsia"/>
          <w:color w:val="000000" w:themeColor="text1"/>
          <w:sz w:val="20"/>
          <w:szCs w:val="20"/>
          <w:rPrChange w:id="14042" w:author="Chen Liao" w:date="2021-06-01T21:13:00Z">
            <w:rPr>
              <w:rFonts w:eastAsiaTheme="minorEastAsia"/>
              <w:color w:val="000000"/>
              <w:sz w:val="20"/>
              <w:szCs w:val="20"/>
            </w:rPr>
          </w:rPrChange>
        </w:rPr>
        <w:t>[68].</w:t>
      </w:r>
      <w:r w:rsidRPr="00BE70D2">
        <w:rPr>
          <w:rFonts w:eastAsiaTheme="minorEastAsia"/>
          <w:color w:val="000000" w:themeColor="text1"/>
          <w:sz w:val="20"/>
          <w:szCs w:val="20"/>
          <w:rPrChange w:id="14043" w:author="Chen Liao" w:date="2021-06-01T21:13:00Z">
            <w:rPr>
              <w:rFonts w:eastAsiaTheme="minorEastAsia"/>
              <w:color w:val="000000"/>
              <w:sz w:val="20"/>
              <w:szCs w:val="20"/>
            </w:rPr>
          </w:rPrChange>
        </w:rPr>
        <w:tab/>
      </w:r>
      <w:bookmarkStart w:id="14044" w:name="_neb52C62E92_870D_4248_A214_FE5B0E2D6AA4"/>
      <w:r w:rsidRPr="00BE70D2">
        <w:rPr>
          <w:rFonts w:eastAsiaTheme="minorEastAsia"/>
          <w:color w:val="000000" w:themeColor="text1"/>
          <w:sz w:val="20"/>
          <w:szCs w:val="20"/>
          <w:rPrChange w:id="14045" w:author="Chen Liao" w:date="2021-06-01T21:13:00Z">
            <w:rPr>
              <w:rFonts w:eastAsiaTheme="minorEastAsia"/>
              <w:color w:val="000000"/>
              <w:sz w:val="20"/>
              <w:szCs w:val="20"/>
            </w:rPr>
          </w:rPrChange>
        </w:rPr>
        <w:t>Gotoh, A., et al., Use of Gifu Anaerobic Medium for culturing 32 dominant species of human gut microbes and its evaluation based on short-chain fatty acids fermentation profiles. Biosci Biotechnol Biochem, 2017. 81(10): p. 2009-2017.</w:t>
      </w:r>
      <w:bookmarkEnd w:id="14044"/>
    </w:p>
    <w:p w14:paraId="68409E1B" w14:textId="77777777" w:rsidR="00D67D1E" w:rsidRPr="00BE70D2" w:rsidRDefault="00D67D1E" w:rsidP="00E6373F">
      <w:pPr>
        <w:widowControl w:val="0"/>
        <w:autoSpaceDE w:val="0"/>
        <w:autoSpaceDN w:val="0"/>
        <w:adjustRightInd w:val="0"/>
        <w:jc w:val="both"/>
        <w:rPr>
          <w:rFonts w:eastAsiaTheme="minorEastAsia"/>
          <w:color w:val="000000" w:themeColor="text1"/>
          <w:rPrChange w:id="14046" w:author="Chen Liao" w:date="2021-06-01T21:13:00Z">
            <w:rPr>
              <w:rFonts w:eastAsiaTheme="minorEastAsia"/>
            </w:rPr>
          </w:rPrChange>
        </w:rPr>
      </w:pPr>
      <w:r w:rsidRPr="00BE70D2">
        <w:rPr>
          <w:rFonts w:eastAsiaTheme="minorEastAsia"/>
          <w:color w:val="000000" w:themeColor="text1"/>
          <w:sz w:val="20"/>
          <w:szCs w:val="20"/>
          <w:rPrChange w:id="14047" w:author="Chen Liao" w:date="2021-06-01T21:13:00Z">
            <w:rPr>
              <w:rFonts w:eastAsiaTheme="minorEastAsia"/>
              <w:color w:val="000000"/>
              <w:sz w:val="20"/>
              <w:szCs w:val="20"/>
            </w:rPr>
          </w:rPrChange>
        </w:rPr>
        <w:t>[69].</w:t>
      </w:r>
      <w:r w:rsidRPr="00BE70D2">
        <w:rPr>
          <w:rFonts w:eastAsiaTheme="minorEastAsia"/>
          <w:color w:val="000000" w:themeColor="text1"/>
          <w:sz w:val="20"/>
          <w:szCs w:val="20"/>
          <w:rPrChange w:id="14048" w:author="Chen Liao" w:date="2021-06-01T21:13:00Z">
            <w:rPr>
              <w:rFonts w:eastAsiaTheme="minorEastAsia"/>
              <w:color w:val="000000"/>
              <w:sz w:val="20"/>
              <w:szCs w:val="20"/>
            </w:rPr>
          </w:rPrChange>
        </w:rPr>
        <w:tab/>
        <w:t>Ubeda, C., et al., Vancomycin-resistant Enterococcus domination of intestinal microbiota is enabled  by antibiotic treatment in mice and precedes bloodstream invasion in humans. J Clin Invest, 2010. 120(12): p. 4332-41.</w:t>
      </w:r>
    </w:p>
    <w:p w14:paraId="11FE5A56" w14:textId="77777777" w:rsidR="00D67D1E" w:rsidRPr="00BE70D2" w:rsidRDefault="00D67D1E" w:rsidP="00E6373F">
      <w:pPr>
        <w:widowControl w:val="0"/>
        <w:autoSpaceDE w:val="0"/>
        <w:autoSpaceDN w:val="0"/>
        <w:adjustRightInd w:val="0"/>
        <w:jc w:val="both"/>
        <w:rPr>
          <w:rFonts w:eastAsiaTheme="minorEastAsia"/>
          <w:color w:val="000000" w:themeColor="text1"/>
          <w:rPrChange w:id="14049" w:author="Chen Liao" w:date="2021-06-01T21:13:00Z">
            <w:rPr>
              <w:rFonts w:eastAsiaTheme="minorEastAsia"/>
            </w:rPr>
          </w:rPrChange>
        </w:rPr>
      </w:pPr>
      <w:r w:rsidRPr="00BE70D2">
        <w:rPr>
          <w:rFonts w:eastAsiaTheme="minorEastAsia"/>
          <w:color w:val="000000" w:themeColor="text1"/>
          <w:sz w:val="20"/>
          <w:szCs w:val="20"/>
          <w:rPrChange w:id="14050" w:author="Chen Liao" w:date="2021-06-01T21:13:00Z">
            <w:rPr>
              <w:rFonts w:eastAsiaTheme="minorEastAsia"/>
              <w:color w:val="000000"/>
              <w:sz w:val="20"/>
              <w:szCs w:val="20"/>
            </w:rPr>
          </w:rPrChange>
        </w:rPr>
        <w:t>[70].</w:t>
      </w:r>
      <w:r w:rsidRPr="00BE70D2">
        <w:rPr>
          <w:rFonts w:eastAsiaTheme="minorEastAsia"/>
          <w:color w:val="000000" w:themeColor="text1"/>
          <w:sz w:val="20"/>
          <w:szCs w:val="20"/>
          <w:rPrChange w:id="14051" w:author="Chen Liao" w:date="2021-06-01T21:13:00Z">
            <w:rPr>
              <w:rFonts w:eastAsiaTheme="minorEastAsia"/>
              <w:color w:val="000000"/>
              <w:sz w:val="20"/>
              <w:szCs w:val="20"/>
            </w:rPr>
          </w:rPrChange>
        </w:rPr>
        <w:tab/>
      </w:r>
      <w:bookmarkStart w:id="14052" w:name="_nebE189B763_19C1_419B_BB6C_431C7DD1B107"/>
      <w:r w:rsidRPr="00BE70D2">
        <w:rPr>
          <w:rFonts w:eastAsiaTheme="minorEastAsia"/>
          <w:color w:val="000000" w:themeColor="text1"/>
          <w:sz w:val="20"/>
          <w:szCs w:val="20"/>
          <w:rPrChange w:id="14053" w:author="Chen Liao" w:date="2021-06-01T21:13:00Z">
            <w:rPr>
              <w:rFonts w:eastAsiaTheme="minorEastAsia"/>
              <w:color w:val="000000"/>
              <w:sz w:val="20"/>
              <w:szCs w:val="20"/>
            </w:rPr>
          </w:rPrChange>
        </w:rPr>
        <w:t>Nguyen, T.L., et al., How informative is the mouse for human gut microbiota research? Dis Model Mech, 2015. 8(1): p. 1-16.</w:t>
      </w:r>
      <w:bookmarkEnd w:id="14052"/>
    </w:p>
    <w:p w14:paraId="65DC57A0" w14:textId="77777777" w:rsidR="00D67D1E" w:rsidRPr="00BE70D2" w:rsidRDefault="00D67D1E" w:rsidP="00E6373F">
      <w:pPr>
        <w:widowControl w:val="0"/>
        <w:autoSpaceDE w:val="0"/>
        <w:autoSpaceDN w:val="0"/>
        <w:adjustRightInd w:val="0"/>
        <w:jc w:val="both"/>
        <w:rPr>
          <w:rFonts w:eastAsiaTheme="minorEastAsia"/>
          <w:color w:val="000000" w:themeColor="text1"/>
          <w:rPrChange w:id="14054" w:author="Chen Liao" w:date="2021-06-01T21:13:00Z">
            <w:rPr>
              <w:rFonts w:eastAsiaTheme="minorEastAsia"/>
            </w:rPr>
          </w:rPrChange>
        </w:rPr>
      </w:pPr>
      <w:r w:rsidRPr="00BE70D2">
        <w:rPr>
          <w:rFonts w:eastAsiaTheme="minorEastAsia"/>
          <w:color w:val="000000" w:themeColor="text1"/>
          <w:sz w:val="20"/>
          <w:szCs w:val="20"/>
          <w:rPrChange w:id="14055" w:author="Chen Liao" w:date="2021-06-01T21:13:00Z">
            <w:rPr>
              <w:rFonts w:eastAsiaTheme="minorEastAsia"/>
              <w:color w:val="000000"/>
              <w:sz w:val="20"/>
              <w:szCs w:val="20"/>
            </w:rPr>
          </w:rPrChange>
        </w:rPr>
        <w:t>[71].</w:t>
      </w:r>
      <w:r w:rsidRPr="00BE70D2">
        <w:rPr>
          <w:rFonts w:eastAsiaTheme="minorEastAsia"/>
          <w:color w:val="000000" w:themeColor="text1"/>
          <w:sz w:val="20"/>
          <w:szCs w:val="20"/>
          <w:rPrChange w:id="14056" w:author="Chen Liao" w:date="2021-06-01T21:13:00Z">
            <w:rPr>
              <w:rFonts w:eastAsiaTheme="minorEastAsia"/>
              <w:color w:val="000000"/>
              <w:sz w:val="20"/>
              <w:szCs w:val="20"/>
            </w:rPr>
          </w:rPrChange>
        </w:rPr>
        <w:tab/>
        <w:t>Costea, P.I., et al., Enterotypes in the landscape of gut microbial community composition. Nature Microbiology, 2018. 3(1): p. 8-16.</w:t>
      </w:r>
    </w:p>
    <w:p w14:paraId="511A92C7" w14:textId="77777777" w:rsidR="00D67D1E" w:rsidRPr="00BE70D2" w:rsidRDefault="00D67D1E" w:rsidP="00E6373F">
      <w:pPr>
        <w:widowControl w:val="0"/>
        <w:autoSpaceDE w:val="0"/>
        <w:autoSpaceDN w:val="0"/>
        <w:adjustRightInd w:val="0"/>
        <w:jc w:val="both"/>
        <w:rPr>
          <w:rFonts w:eastAsiaTheme="minorEastAsia"/>
          <w:color w:val="000000" w:themeColor="text1"/>
          <w:rPrChange w:id="14057" w:author="Chen Liao" w:date="2021-06-01T21:13:00Z">
            <w:rPr>
              <w:rFonts w:eastAsiaTheme="minorEastAsia"/>
            </w:rPr>
          </w:rPrChange>
        </w:rPr>
      </w:pPr>
      <w:r w:rsidRPr="00BE70D2">
        <w:rPr>
          <w:rFonts w:eastAsiaTheme="minorEastAsia"/>
          <w:color w:val="000000" w:themeColor="text1"/>
          <w:sz w:val="20"/>
          <w:szCs w:val="20"/>
          <w:rPrChange w:id="14058" w:author="Chen Liao" w:date="2021-06-01T21:13:00Z">
            <w:rPr>
              <w:rFonts w:eastAsiaTheme="minorEastAsia"/>
              <w:color w:val="000000"/>
              <w:sz w:val="20"/>
              <w:szCs w:val="20"/>
            </w:rPr>
          </w:rPrChange>
        </w:rPr>
        <w:t>[72].</w:t>
      </w:r>
      <w:r w:rsidRPr="00BE70D2">
        <w:rPr>
          <w:rFonts w:eastAsiaTheme="minorEastAsia"/>
          <w:color w:val="000000" w:themeColor="text1"/>
          <w:sz w:val="20"/>
          <w:szCs w:val="20"/>
          <w:rPrChange w:id="14059" w:author="Chen Liao" w:date="2021-06-01T21:13:00Z">
            <w:rPr>
              <w:rFonts w:eastAsiaTheme="minorEastAsia"/>
              <w:color w:val="000000"/>
              <w:sz w:val="20"/>
              <w:szCs w:val="20"/>
            </w:rPr>
          </w:rPrChange>
        </w:rPr>
        <w:tab/>
      </w:r>
      <w:bookmarkStart w:id="14060" w:name="_neb6BC55495_9BF6_4526_90F1_01B0D004A888"/>
      <w:r w:rsidRPr="00BE70D2">
        <w:rPr>
          <w:rFonts w:eastAsiaTheme="minorEastAsia"/>
          <w:color w:val="000000" w:themeColor="text1"/>
          <w:sz w:val="20"/>
          <w:szCs w:val="20"/>
          <w:rPrChange w:id="14061" w:author="Chen Liao" w:date="2021-06-01T21:13:00Z">
            <w:rPr>
              <w:rFonts w:eastAsiaTheme="minorEastAsia"/>
              <w:color w:val="000000"/>
              <w:sz w:val="20"/>
              <w:szCs w:val="20"/>
            </w:rPr>
          </w:rPrChange>
        </w:rPr>
        <w:t>Hugenholtz, F. and W.M. de Vos, Mouse models for human intestinal microbiota research: a critical evaluation. Cellular and Molecular Life Sciences, 2017.</w:t>
      </w:r>
      <w:bookmarkEnd w:id="14060"/>
    </w:p>
    <w:p w14:paraId="037DCD97" w14:textId="77777777" w:rsidR="00D67D1E" w:rsidRPr="00BE70D2" w:rsidRDefault="00D67D1E" w:rsidP="00E6373F">
      <w:pPr>
        <w:widowControl w:val="0"/>
        <w:autoSpaceDE w:val="0"/>
        <w:autoSpaceDN w:val="0"/>
        <w:adjustRightInd w:val="0"/>
        <w:jc w:val="both"/>
        <w:rPr>
          <w:rFonts w:eastAsiaTheme="minorEastAsia"/>
          <w:color w:val="000000" w:themeColor="text1"/>
          <w:rPrChange w:id="14062" w:author="Chen Liao" w:date="2021-06-01T21:13:00Z">
            <w:rPr>
              <w:rFonts w:eastAsiaTheme="minorEastAsia"/>
            </w:rPr>
          </w:rPrChange>
        </w:rPr>
      </w:pPr>
      <w:r w:rsidRPr="00BE70D2">
        <w:rPr>
          <w:rFonts w:eastAsiaTheme="minorEastAsia"/>
          <w:color w:val="000000" w:themeColor="text1"/>
          <w:sz w:val="20"/>
          <w:szCs w:val="20"/>
          <w:rPrChange w:id="14063" w:author="Chen Liao" w:date="2021-06-01T21:13:00Z">
            <w:rPr>
              <w:rFonts w:eastAsiaTheme="minorEastAsia"/>
              <w:color w:val="000000"/>
              <w:sz w:val="20"/>
              <w:szCs w:val="20"/>
            </w:rPr>
          </w:rPrChange>
        </w:rPr>
        <w:t>[73].</w:t>
      </w:r>
      <w:r w:rsidRPr="00BE70D2">
        <w:rPr>
          <w:rFonts w:eastAsiaTheme="minorEastAsia"/>
          <w:color w:val="000000" w:themeColor="text1"/>
          <w:sz w:val="20"/>
          <w:szCs w:val="20"/>
          <w:rPrChange w:id="14064" w:author="Chen Liao" w:date="2021-06-01T21:13:00Z">
            <w:rPr>
              <w:rFonts w:eastAsiaTheme="minorEastAsia"/>
              <w:color w:val="000000"/>
              <w:sz w:val="20"/>
              <w:szCs w:val="20"/>
            </w:rPr>
          </w:rPrChange>
        </w:rPr>
        <w:tab/>
      </w:r>
      <w:bookmarkStart w:id="14065" w:name="_nebB39D3416_36E0_4673_B938_64EDCAD80FFC"/>
      <w:r w:rsidRPr="00BE70D2">
        <w:rPr>
          <w:rFonts w:eastAsiaTheme="minorEastAsia"/>
          <w:color w:val="000000" w:themeColor="text1"/>
          <w:sz w:val="20"/>
          <w:szCs w:val="20"/>
          <w:rPrChange w:id="14066" w:author="Chen Liao" w:date="2021-06-01T21:13:00Z">
            <w:rPr>
              <w:rFonts w:eastAsiaTheme="minorEastAsia"/>
              <w:color w:val="000000"/>
              <w:sz w:val="20"/>
              <w:szCs w:val="20"/>
            </w:rPr>
          </w:rPrChange>
        </w:rPr>
        <w:t>Ley, R.E., et al., Obesity alters gut microbial ecology. Proc Natl Acad Sci U S A, 2005. 102(31): p. 11070-5.</w:t>
      </w:r>
      <w:bookmarkEnd w:id="14065"/>
    </w:p>
    <w:p w14:paraId="0C44BF8C" w14:textId="77777777" w:rsidR="00D67D1E" w:rsidRPr="00BE70D2" w:rsidRDefault="00D67D1E" w:rsidP="00E6373F">
      <w:pPr>
        <w:widowControl w:val="0"/>
        <w:autoSpaceDE w:val="0"/>
        <w:autoSpaceDN w:val="0"/>
        <w:adjustRightInd w:val="0"/>
        <w:jc w:val="both"/>
        <w:rPr>
          <w:rFonts w:eastAsiaTheme="minorEastAsia"/>
          <w:color w:val="000000" w:themeColor="text1"/>
          <w:rPrChange w:id="14067" w:author="Chen Liao" w:date="2021-06-01T21:13:00Z">
            <w:rPr>
              <w:rFonts w:eastAsiaTheme="minorEastAsia"/>
            </w:rPr>
          </w:rPrChange>
        </w:rPr>
      </w:pPr>
      <w:r w:rsidRPr="00BE70D2">
        <w:rPr>
          <w:rFonts w:eastAsiaTheme="minorEastAsia"/>
          <w:color w:val="000000" w:themeColor="text1"/>
          <w:sz w:val="20"/>
          <w:szCs w:val="20"/>
          <w:rPrChange w:id="14068" w:author="Chen Liao" w:date="2021-06-01T21:13:00Z">
            <w:rPr>
              <w:rFonts w:eastAsiaTheme="minorEastAsia"/>
              <w:color w:val="000000"/>
              <w:sz w:val="20"/>
              <w:szCs w:val="20"/>
            </w:rPr>
          </w:rPrChange>
        </w:rPr>
        <w:t>[74].</w:t>
      </w:r>
      <w:r w:rsidRPr="00BE70D2">
        <w:rPr>
          <w:rFonts w:eastAsiaTheme="minorEastAsia"/>
          <w:color w:val="000000" w:themeColor="text1"/>
          <w:sz w:val="20"/>
          <w:szCs w:val="20"/>
          <w:rPrChange w:id="14069" w:author="Chen Liao" w:date="2021-06-01T21:13:00Z">
            <w:rPr>
              <w:rFonts w:eastAsiaTheme="minorEastAsia"/>
              <w:color w:val="000000"/>
              <w:sz w:val="20"/>
              <w:szCs w:val="20"/>
            </w:rPr>
          </w:rPrChange>
        </w:rPr>
        <w:tab/>
      </w:r>
      <w:bookmarkStart w:id="14070" w:name="_neb0C68968D_2560_4A52_9088_39A55803D14C"/>
      <w:r w:rsidRPr="00BE70D2">
        <w:rPr>
          <w:rFonts w:eastAsiaTheme="minorEastAsia"/>
          <w:color w:val="000000" w:themeColor="text1"/>
          <w:sz w:val="20"/>
          <w:szCs w:val="20"/>
          <w:rPrChange w:id="14071" w:author="Chen Liao" w:date="2021-06-01T21:13:00Z">
            <w:rPr>
              <w:rFonts w:eastAsiaTheme="minorEastAsia"/>
              <w:color w:val="000000"/>
              <w:sz w:val="20"/>
              <w:szCs w:val="20"/>
            </w:rPr>
          </w:rPrChange>
        </w:rPr>
        <w:t>Lagkouvardos, I., et al., The Mouse Intestinal Bacterial Collection (miBC) provides host-specific insight into cultured diversity and functional potential of the gut microbiota. Nature Microbiology, 2016. 1(10).</w:t>
      </w:r>
      <w:bookmarkEnd w:id="14070"/>
    </w:p>
    <w:p w14:paraId="44751F59" w14:textId="77777777" w:rsidR="00D67D1E" w:rsidRPr="00BE70D2" w:rsidRDefault="00D67D1E" w:rsidP="00E6373F">
      <w:pPr>
        <w:widowControl w:val="0"/>
        <w:autoSpaceDE w:val="0"/>
        <w:autoSpaceDN w:val="0"/>
        <w:adjustRightInd w:val="0"/>
        <w:jc w:val="both"/>
        <w:rPr>
          <w:rFonts w:eastAsiaTheme="minorEastAsia"/>
          <w:color w:val="000000" w:themeColor="text1"/>
          <w:rPrChange w:id="14072" w:author="Chen Liao" w:date="2021-06-01T21:13:00Z">
            <w:rPr>
              <w:rFonts w:eastAsiaTheme="minorEastAsia"/>
            </w:rPr>
          </w:rPrChange>
        </w:rPr>
      </w:pPr>
      <w:r w:rsidRPr="00BE70D2">
        <w:rPr>
          <w:rFonts w:eastAsiaTheme="minorEastAsia"/>
          <w:color w:val="000000" w:themeColor="text1"/>
          <w:sz w:val="20"/>
          <w:szCs w:val="20"/>
          <w:rPrChange w:id="14073" w:author="Chen Liao" w:date="2021-06-01T21:13:00Z">
            <w:rPr>
              <w:rFonts w:eastAsiaTheme="minorEastAsia"/>
              <w:color w:val="000000"/>
              <w:sz w:val="20"/>
              <w:szCs w:val="20"/>
            </w:rPr>
          </w:rPrChange>
        </w:rPr>
        <w:t>[75].</w:t>
      </w:r>
      <w:r w:rsidRPr="00BE70D2">
        <w:rPr>
          <w:rFonts w:eastAsiaTheme="minorEastAsia"/>
          <w:color w:val="000000" w:themeColor="text1"/>
          <w:sz w:val="20"/>
          <w:szCs w:val="20"/>
          <w:rPrChange w:id="14074" w:author="Chen Liao" w:date="2021-06-01T21:13:00Z">
            <w:rPr>
              <w:rFonts w:eastAsiaTheme="minorEastAsia"/>
              <w:color w:val="000000"/>
              <w:sz w:val="20"/>
              <w:szCs w:val="20"/>
            </w:rPr>
          </w:rPrChange>
        </w:rPr>
        <w:tab/>
      </w:r>
      <w:bookmarkStart w:id="14075" w:name="_nebD763EBF6_F592_4284_B96A_3D86150309C9"/>
      <w:r w:rsidRPr="00BE70D2">
        <w:rPr>
          <w:rFonts w:eastAsiaTheme="minorEastAsia"/>
          <w:color w:val="000000" w:themeColor="text1"/>
          <w:sz w:val="20"/>
          <w:szCs w:val="20"/>
          <w:rPrChange w:id="14076" w:author="Chen Liao" w:date="2021-06-01T21:13:00Z">
            <w:rPr>
              <w:rFonts w:eastAsiaTheme="minorEastAsia"/>
              <w:color w:val="000000"/>
              <w:sz w:val="20"/>
              <w:szCs w:val="20"/>
            </w:rPr>
          </w:rPrChange>
        </w:rPr>
        <w:t>Zhang, S., H. Wang and M. Zhu, A sensitive GC/MS detection method for analyzing microbial metabolites short chain fatty acids in fecal and serum samples. Talanta, 2019. 196: p. 249-254.</w:t>
      </w:r>
      <w:bookmarkEnd w:id="14075"/>
    </w:p>
    <w:p w14:paraId="5C4069BB" w14:textId="77777777" w:rsidR="00D67D1E" w:rsidRPr="00BE70D2" w:rsidRDefault="00D67D1E" w:rsidP="00E6373F">
      <w:pPr>
        <w:widowControl w:val="0"/>
        <w:autoSpaceDE w:val="0"/>
        <w:autoSpaceDN w:val="0"/>
        <w:adjustRightInd w:val="0"/>
        <w:jc w:val="both"/>
        <w:rPr>
          <w:rFonts w:eastAsiaTheme="minorEastAsia"/>
          <w:color w:val="000000" w:themeColor="text1"/>
          <w:rPrChange w:id="14077" w:author="Chen Liao" w:date="2021-06-01T21:13:00Z">
            <w:rPr>
              <w:rFonts w:eastAsiaTheme="minorEastAsia"/>
            </w:rPr>
          </w:rPrChange>
        </w:rPr>
      </w:pPr>
      <w:r w:rsidRPr="00BE70D2">
        <w:rPr>
          <w:rFonts w:eastAsiaTheme="minorEastAsia"/>
          <w:color w:val="000000" w:themeColor="text1"/>
          <w:sz w:val="20"/>
          <w:szCs w:val="20"/>
          <w:rPrChange w:id="14078" w:author="Chen Liao" w:date="2021-06-01T21:13:00Z">
            <w:rPr>
              <w:rFonts w:eastAsiaTheme="minorEastAsia"/>
              <w:color w:val="000000"/>
              <w:sz w:val="20"/>
              <w:szCs w:val="20"/>
            </w:rPr>
          </w:rPrChange>
        </w:rPr>
        <w:t>[76].</w:t>
      </w:r>
      <w:r w:rsidRPr="00BE70D2">
        <w:rPr>
          <w:rFonts w:eastAsiaTheme="minorEastAsia"/>
          <w:color w:val="000000" w:themeColor="text1"/>
          <w:sz w:val="20"/>
          <w:szCs w:val="20"/>
          <w:rPrChange w:id="14079" w:author="Chen Liao" w:date="2021-06-01T21:13:00Z">
            <w:rPr>
              <w:rFonts w:eastAsiaTheme="minorEastAsia"/>
              <w:color w:val="000000"/>
              <w:sz w:val="20"/>
              <w:szCs w:val="20"/>
            </w:rPr>
          </w:rPrChange>
        </w:rPr>
        <w:tab/>
        <w:t>Jian, C., et al., Quantitative PCR provides a simple and accessible method for quantitative microbiota profiling. PLOS ONE, 2020. 15(1): p. e0227285.</w:t>
      </w:r>
    </w:p>
    <w:p w14:paraId="2E2500F4" w14:textId="77777777" w:rsidR="00D67D1E" w:rsidRPr="00BE70D2" w:rsidRDefault="00D67D1E" w:rsidP="00E6373F">
      <w:pPr>
        <w:widowControl w:val="0"/>
        <w:autoSpaceDE w:val="0"/>
        <w:autoSpaceDN w:val="0"/>
        <w:adjustRightInd w:val="0"/>
        <w:jc w:val="both"/>
        <w:rPr>
          <w:rFonts w:eastAsiaTheme="minorEastAsia"/>
          <w:color w:val="000000" w:themeColor="text1"/>
          <w:rPrChange w:id="14080" w:author="Chen Liao" w:date="2021-06-01T21:13:00Z">
            <w:rPr>
              <w:rFonts w:eastAsiaTheme="minorEastAsia"/>
            </w:rPr>
          </w:rPrChange>
        </w:rPr>
      </w:pPr>
      <w:r w:rsidRPr="00BE70D2">
        <w:rPr>
          <w:rFonts w:eastAsiaTheme="minorEastAsia"/>
          <w:color w:val="000000" w:themeColor="text1"/>
          <w:sz w:val="20"/>
          <w:szCs w:val="20"/>
          <w:rPrChange w:id="14081" w:author="Chen Liao" w:date="2021-06-01T21:13:00Z">
            <w:rPr>
              <w:rFonts w:eastAsiaTheme="minorEastAsia"/>
              <w:color w:val="000000"/>
              <w:sz w:val="20"/>
              <w:szCs w:val="20"/>
            </w:rPr>
          </w:rPrChange>
        </w:rPr>
        <w:t>[77].</w:t>
      </w:r>
      <w:r w:rsidRPr="00BE70D2">
        <w:rPr>
          <w:rFonts w:eastAsiaTheme="minorEastAsia"/>
          <w:color w:val="000000" w:themeColor="text1"/>
          <w:sz w:val="20"/>
          <w:szCs w:val="20"/>
          <w:rPrChange w:id="14082" w:author="Chen Liao" w:date="2021-06-01T21:13:00Z">
            <w:rPr>
              <w:rFonts w:eastAsiaTheme="minorEastAsia"/>
              <w:color w:val="000000"/>
              <w:sz w:val="20"/>
              <w:szCs w:val="20"/>
            </w:rPr>
          </w:rPrChange>
        </w:rPr>
        <w:tab/>
      </w:r>
      <w:bookmarkStart w:id="14083" w:name="_neb4C4C9BB9_F0C3_4538_A868_BA0D7B1FCDF2"/>
      <w:r w:rsidRPr="00BE70D2">
        <w:rPr>
          <w:rFonts w:eastAsiaTheme="minorEastAsia"/>
          <w:color w:val="000000" w:themeColor="text1"/>
          <w:sz w:val="20"/>
          <w:szCs w:val="20"/>
          <w:rPrChange w:id="14084" w:author="Chen Liao" w:date="2021-06-01T21:13:00Z">
            <w:rPr>
              <w:rFonts w:eastAsiaTheme="minorEastAsia"/>
              <w:color w:val="000000"/>
              <w:sz w:val="20"/>
              <w:szCs w:val="20"/>
            </w:rPr>
          </w:rPrChange>
        </w:rPr>
        <w:t>Gohl, D.M., et al., Systematic improvement of amplicon marker gene methods for increased accuracy in microbiome studies. Nature Biotechnology, 2016. 34(9): p. 942-949.</w:t>
      </w:r>
      <w:bookmarkEnd w:id="14083"/>
    </w:p>
    <w:p w14:paraId="5CA25832" w14:textId="77777777" w:rsidR="00D67D1E" w:rsidRPr="00BE70D2" w:rsidRDefault="00D67D1E" w:rsidP="00E6373F">
      <w:pPr>
        <w:widowControl w:val="0"/>
        <w:autoSpaceDE w:val="0"/>
        <w:autoSpaceDN w:val="0"/>
        <w:adjustRightInd w:val="0"/>
        <w:jc w:val="both"/>
        <w:rPr>
          <w:rFonts w:eastAsiaTheme="minorEastAsia"/>
          <w:color w:val="000000" w:themeColor="text1"/>
          <w:rPrChange w:id="14085" w:author="Chen Liao" w:date="2021-06-01T21:13:00Z">
            <w:rPr>
              <w:rFonts w:eastAsiaTheme="minorEastAsia"/>
            </w:rPr>
          </w:rPrChange>
        </w:rPr>
      </w:pPr>
      <w:r w:rsidRPr="00BE70D2">
        <w:rPr>
          <w:rFonts w:eastAsiaTheme="minorEastAsia"/>
          <w:color w:val="000000" w:themeColor="text1"/>
          <w:sz w:val="20"/>
          <w:szCs w:val="20"/>
          <w:rPrChange w:id="14086" w:author="Chen Liao" w:date="2021-06-01T21:13:00Z">
            <w:rPr>
              <w:rFonts w:eastAsiaTheme="minorEastAsia"/>
              <w:color w:val="000000"/>
              <w:sz w:val="20"/>
              <w:szCs w:val="20"/>
            </w:rPr>
          </w:rPrChange>
        </w:rPr>
        <w:t>[78].</w:t>
      </w:r>
      <w:r w:rsidRPr="00BE70D2">
        <w:rPr>
          <w:rFonts w:eastAsiaTheme="minorEastAsia"/>
          <w:color w:val="000000" w:themeColor="text1"/>
          <w:sz w:val="20"/>
          <w:szCs w:val="20"/>
          <w:rPrChange w:id="14087" w:author="Chen Liao" w:date="2021-06-01T21:13:00Z">
            <w:rPr>
              <w:rFonts w:eastAsiaTheme="minorEastAsia"/>
              <w:color w:val="000000"/>
              <w:sz w:val="20"/>
              <w:szCs w:val="20"/>
            </w:rPr>
          </w:rPrChange>
        </w:rPr>
        <w:tab/>
      </w:r>
      <w:bookmarkStart w:id="14088" w:name="_nebC7FE4B3C_7496_46BE_8481_DE410C7A0909"/>
      <w:r w:rsidRPr="00BE70D2">
        <w:rPr>
          <w:rFonts w:eastAsiaTheme="minorEastAsia"/>
          <w:color w:val="000000" w:themeColor="text1"/>
          <w:sz w:val="20"/>
          <w:szCs w:val="20"/>
          <w:rPrChange w:id="14089" w:author="Chen Liao" w:date="2021-06-01T21:13:00Z">
            <w:rPr>
              <w:rFonts w:eastAsiaTheme="minorEastAsia"/>
              <w:color w:val="000000"/>
              <w:sz w:val="20"/>
              <w:szCs w:val="20"/>
            </w:rPr>
          </w:rPrChange>
        </w:rPr>
        <w:t>Klindworth, A., et al., Evaluation of general 16S ribosomal RNA gene PCR primers for classical and next-generation sequencing-based diversity studies. Nucleic Acids Research, 2013. 41(1): p. e1-e1.</w:t>
      </w:r>
      <w:bookmarkEnd w:id="14088"/>
    </w:p>
    <w:p w14:paraId="5B1E61E9" w14:textId="77777777" w:rsidR="00D67D1E" w:rsidRPr="00BE70D2" w:rsidRDefault="00D67D1E" w:rsidP="00E6373F">
      <w:pPr>
        <w:widowControl w:val="0"/>
        <w:autoSpaceDE w:val="0"/>
        <w:autoSpaceDN w:val="0"/>
        <w:adjustRightInd w:val="0"/>
        <w:jc w:val="both"/>
        <w:rPr>
          <w:rFonts w:eastAsiaTheme="minorEastAsia"/>
          <w:color w:val="000000" w:themeColor="text1"/>
          <w:rPrChange w:id="14090" w:author="Chen Liao" w:date="2021-06-01T21:13:00Z">
            <w:rPr>
              <w:rFonts w:eastAsiaTheme="minorEastAsia"/>
            </w:rPr>
          </w:rPrChange>
        </w:rPr>
      </w:pPr>
      <w:r w:rsidRPr="00BE70D2">
        <w:rPr>
          <w:rFonts w:eastAsiaTheme="minorEastAsia"/>
          <w:color w:val="000000" w:themeColor="text1"/>
          <w:sz w:val="20"/>
          <w:szCs w:val="20"/>
          <w:rPrChange w:id="14091" w:author="Chen Liao" w:date="2021-06-01T21:13:00Z">
            <w:rPr>
              <w:rFonts w:eastAsiaTheme="minorEastAsia"/>
              <w:color w:val="000000"/>
              <w:sz w:val="20"/>
              <w:szCs w:val="20"/>
            </w:rPr>
          </w:rPrChange>
        </w:rPr>
        <w:t>[79].</w:t>
      </w:r>
      <w:r w:rsidRPr="00BE70D2">
        <w:rPr>
          <w:rFonts w:eastAsiaTheme="minorEastAsia"/>
          <w:color w:val="000000" w:themeColor="text1"/>
          <w:sz w:val="20"/>
          <w:szCs w:val="20"/>
          <w:rPrChange w:id="14092" w:author="Chen Liao" w:date="2021-06-01T21:13:00Z">
            <w:rPr>
              <w:rFonts w:eastAsiaTheme="minorEastAsia"/>
              <w:color w:val="000000"/>
              <w:sz w:val="20"/>
              <w:szCs w:val="20"/>
            </w:rPr>
          </w:rPrChange>
        </w:rPr>
        <w:tab/>
        <w:t>Bolyen, E., et al., Reproducible, interactive, scalable and extensible microbiome data science using  QIIME 2. Nat Biotechnol, 2019. 37(8): p. 852-857.</w:t>
      </w:r>
    </w:p>
    <w:p w14:paraId="379F0921" w14:textId="77777777" w:rsidR="00D67D1E" w:rsidRPr="00BE70D2" w:rsidRDefault="00D67D1E" w:rsidP="00E6373F">
      <w:pPr>
        <w:widowControl w:val="0"/>
        <w:autoSpaceDE w:val="0"/>
        <w:autoSpaceDN w:val="0"/>
        <w:adjustRightInd w:val="0"/>
        <w:jc w:val="both"/>
        <w:rPr>
          <w:rFonts w:eastAsiaTheme="minorEastAsia"/>
          <w:color w:val="000000" w:themeColor="text1"/>
          <w:rPrChange w:id="14093" w:author="Chen Liao" w:date="2021-06-01T21:13:00Z">
            <w:rPr>
              <w:rFonts w:eastAsiaTheme="minorEastAsia"/>
            </w:rPr>
          </w:rPrChange>
        </w:rPr>
      </w:pPr>
      <w:r w:rsidRPr="00BE70D2">
        <w:rPr>
          <w:rFonts w:eastAsiaTheme="minorEastAsia"/>
          <w:color w:val="000000" w:themeColor="text1"/>
          <w:sz w:val="20"/>
          <w:szCs w:val="20"/>
          <w:rPrChange w:id="14094" w:author="Chen Liao" w:date="2021-06-01T21:13:00Z">
            <w:rPr>
              <w:rFonts w:eastAsiaTheme="minorEastAsia"/>
              <w:color w:val="000000"/>
              <w:sz w:val="20"/>
              <w:szCs w:val="20"/>
            </w:rPr>
          </w:rPrChange>
        </w:rPr>
        <w:t>[80].</w:t>
      </w:r>
      <w:r w:rsidRPr="00BE70D2">
        <w:rPr>
          <w:rFonts w:eastAsiaTheme="minorEastAsia"/>
          <w:color w:val="000000" w:themeColor="text1"/>
          <w:sz w:val="20"/>
          <w:szCs w:val="20"/>
          <w:rPrChange w:id="14095" w:author="Chen Liao" w:date="2021-06-01T21:13:00Z">
            <w:rPr>
              <w:rFonts w:eastAsiaTheme="minorEastAsia"/>
              <w:color w:val="000000"/>
              <w:sz w:val="20"/>
              <w:szCs w:val="20"/>
            </w:rPr>
          </w:rPrChange>
        </w:rPr>
        <w:tab/>
      </w:r>
      <w:bookmarkStart w:id="14096" w:name="_nebA6E7B76F_CB6D_49C0_BC03_569B29A00C9E"/>
      <w:r w:rsidRPr="00BE70D2">
        <w:rPr>
          <w:rFonts w:eastAsiaTheme="minorEastAsia"/>
          <w:color w:val="000000" w:themeColor="text1"/>
          <w:sz w:val="20"/>
          <w:szCs w:val="20"/>
          <w:rPrChange w:id="14097" w:author="Chen Liao" w:date="2021-06-01T21:13:00Z">
            <w:rPr>
              <w:rFonts w:eastAsiaTheme="minorEastAsia"/>
              <w:color w:val="000000"/>
              <w:sz w:val="20"/>
              <w:szCs w:val="20"/>
            </w:rPr>
          </w:rPrChange>
        </w:rPr>
        <w:t>Davis, N.M., et al., Simple statistical identification and removal of contaminant sequences in marker-gene and metagenomics data. Microbiome, 2018. 6(1).</w:t>
      </w:r>
      <w:bookmarkEnd w:id="14096"/>
    </w:p>
    <w:p w14:paraId="6B2DF686" w14:textId="77777777" w:rsidR="00D67D1E" w:rsidRPr="00BE70D2" w:rsidRDefault="00D67D1E" w:rsidP="00E6373F">
      <w:pPr>
        <w:widowControl w:val="0"/>
        <w:autoSpaceDE w:val="0"/>
        <w:autoSpaceDN w:val="0"/>
        <w:adjustRightInd w:val="0"/>
        <w:jc w:val="both"/>
        <w:rPr>
          <w:rFonts w:eastAsiaTheme="minorEastAsia"/>
          <w:color w:val="000000" w:themeColor="text1"/>
          <w:rPrChange w:id="14098" w:author="Chen Liao" w:date="2021-06-01T21:13:00Z">
            <w:rPr>
              <w:rFonts w:eastAsiaTheme="minorEastAsia"/>
            </w:rPr>
          </w:rPrChange>
        </w:rPr>
      </w:pPr>
      <w:r w:rsidRPr="00BE70D2">
        <w:rPr>
          <w:rFonts w:eastAsiaTheme="minorEastAsia"/>
          <w:color w:val="000000" w:themeColor="text1"/>
          <w:sz w:val="20"/>
          <w:szCs w:val="20"/>
          <w:rPrChange w:id="14099" w:author="Chen Liao" w:date="2021-06-01T21:13:00Z">
            <w:rPr>
              <w:rFonts w:eastAsiaTheme="minorEastAsia"/>
              <w:color w:val="000000"/>
              <w:sz w:val="20"/>
              <w:szCs w:val="20"/>
            </w:rPr>
          </w:rPrChange>
        </w:rPr>
        <w:t>[81].</w:t>
      </w:r>
      <w:r w:rsidRPr="00BE70D2">
        <w:rPr>
          <w:rFonts w:eastAsiaTheme="minorEastAsia"/>
          <w:color w:val="000000" w:themeColor="text1"/>
          <w:sz w:val="20"/>
          <w:szCs w:val="20"/>
          <w:rPrChange w:id="14100" w:author="Chen Liao" w:date="2021-06-01T21:13:00Z">
            <w:rPr>
              <w:rFonts w:eastAsiaTheme="minorEastAsia"/>
              <w:color w:val="000000"/>
              <w:sz w:val="20"/>
              <w:szCs w:val="20"/>
            </w:rPr>
          </w:rPrChange>
        </w:rPr>
        <w:tab/>
        <w:t>Hsieh, T.C., K.H. Ma and A. Chao, iNEXT: an R package for rarefaction and extrapolation of species diversity (H ill numbers). Methods in Ecology and Evolution, 2016. 7(12): p. 1451-1456.</w:t>
      </w:r>
    </w:p>
    <w:p w14:paraId="5D577414" w14:textId="77777777" w:rsidR="00D67D1E" w:rsidRPr="00BE70D2" w:rsidRDefault="00D67D1E" w:rsidP="00E6373F">
      <w:pPr>
        <w:widowControl w:val="0"/>
        <w:autoSpaceDE w:val="0"/>
        <w:autoSpaceDN w:val="0"/>
        <w:adjustRightInd w:val="0"/>
        <w:jc w:val="both"/>
        <w:rPr>
          <w:rFonts w:eastAsiaTheme="minorEastAsia"/>
          <w:color w:val="000000" w:themeColor="text1"/>
          <w:rPrChange w:id="14101" w:author="Chen Liao" w:date="2021-06-01T21:13:00Z">
            <w:rPr>
              <w:rFonts w:eastAsiaTheme="minorEastAsia"/>
            </w:rPr>
          </w:rPrChange>
        </w:rPr>
      </w:pPr>
      <w:r w:rsidRPr="00BE70D2">
        <w:rPr>
          <w:rFonts w:eastAsiaTheme="minorEastAsia"/>
          <w:color w:val="000000" w:themeColor="text1"/>
          <w:sz w:val="20"/>
          <w:szCs w:val="20"/>
          <w:rPrChange w:id="14102" w:author="Chen Liao" w:date="2021-06-01T21:13:00Z">
            <w:rPr>
              <w:rFonts w:eastAsiaTheme="minorEastAsia"/>
              <w:color w:val="000000"/>
              <w:sz w:val="20"/>
              <w:szCs w:val="20"/>
            </w:rPr>
          </w:rPrChange>
        </w:rPr>
        <w:lastRenderedPageBreak/>
        <w:t>[82].</w:t>
      </w:r>
      <w:r w:rsidRPr="00BE70D2">
        <w:rPr>
          <w:rFonts w:eastAsiaTheme="minorEastAsia"/>
          <w:color w:val="000000" w:themeColor="text1"/>
          <w:sz w:val="20"/>
          <w:szCs w:val="20"/>
          <w:rPrChange w:id="14103" w:author="Chen Liao" w:date="2021-06-01T21:13:00Z">
            <w:rPr>
              <w:rFonts w:eastAsiaTheme="minorEastAsia"/>
              <w:color w:val="000000"/>
              <w:sz w:val="20"/>
              <w:szCs w:val="20"/>
            </w:rPr>
          </w:rPrChange>
        </w:rPr>
        <w:tab/>
      </w:r>
      <w:bookmarkStart w:id="14104" w:name="_neb4F765255_17FF_4429_8C92_C5E86F7A9FF4"/>
      <w:r w:rsidRPr="00BE70D2">
        <w:rPr>
          <w:rFonts w:eastAsiaTheme="minorEastAsia"/>
          <w:color w:val="000000" w:themeColor="text1"/>
          <w:sz w:val="20"/>
          <w:szCs w:val="20"/>
          <w:rPrChange w:id="14105" w:author="Chen Liao" w:date="2021-06-01T21:13:00Z">
            <w:rPr>
              <w:rFonts w:eastAsiaTheme="minorEastAsia"/>
              <w:color w:val="000000"/>
              <w:sz w:val="20"/>
              <w:szCs w:val="20"/>
            </w:rPr>
          </w:rPrChange>
        </w:rPr>
        <w:t>Wood, D.E., J. Lu and B. Langmead, Improved metagenomic analysis with Kraken 2. Genome Biology, 2019. 20(1).</w:t>
      </w:r>
      <w:bookmarkEnd w:id="14104"/>
    </w:p>
    <w:p w14:paraId="7F0D17C7" w14:textId="77777777" w:rsidR="00D67D1E" w:rsidRPr="00BE70D2" w:rsidRDefault="00D67D1E" w:rsidP="00E6373F">
      <w:pPr>
        <w:widowControl w:val="0"/>
        <w:autoSpaceDE w:val="0"/>
        <w:autoSpaceDN w:val="0"/>
        <w:adjustRightInd w:val="0"/>
        <w:jc w:val="both"/>
        <w:rPr>
          <w:rFonts w:eastAsiaTheme="minorEastAsia"/>
          <w:color w:val="000000" w:themeColor="text1"/>
          <w:rPrChange w:id="14106" w:author="Chen Liao" w:date="2021-06-01T21:13:00Z">
            <w:rPr>
              <w:rFonts w:eastAsiaTheme="minorEastAsia"/>
            </w:rPr>
          </w:rPrChange>
        </w:rPr>
      </w:pPr>
      <w:r w:rsidRPr="00BE70D2">
        <w:rPr>
          <w:rFonts w:eastAsiaTheme="minorEastAsia"/>
          <w:color w:val="000000" w:themeColor="text1"/>
          <w:sz w:val="20"/>
          <w:szCs w:val="20"/>
          <w:rPrChange w:id="14107" w:author="Chen Liao" w:date="2021-06-01T21:13:00Z">
            <w:rPr>
              <w:rFonts w:eastAsiaTheme="minorEastAsia"/>
              <w:color w:val="000000"/>
              <w:sz w:val="20"/>
              <w:szCs w:val="20"/>
            </w:rPr>
          </w:rPrChange>
        </w:rPr>
        <w:t>[83].</w:t>
      </w:r>
      <w:r w:rsidRPr="00BE70D2">
        <w:rPr>
          <w:rFonts w:eastAsiaTheme="minorEastAsia"/>
          <w:color w:val="000000" w:themeColor="text1"/>
          <w:sz w:val="20"/>
          <w:szCs w:val="20"/>
          <w:rPrChange w:id="14108" w:author="Chen Liao" w:date="2021-06-01T21:13:00Z">
            <w:rPr>
              <w:rFonts w:eastAsiaTheme="minorEastAsia"/>
              <w:color w:val="000000"/>
              <w:sz w:val="20"/>
              <w:szCs w:val="20"/>
            </w:rPr>
          </w:rPrChange>
        </w:rPr>
        <w:tab/>
        <w:t>Nurk, S., et al., metaSPAdes: a new versatile metagenomic assembler. Genome Res, 2017. 27(5): p. 824-834.</w:t>
      </w:r>
    </w:p>
    <w:p w14:paraId="34561871" w14:textId="77777777" w:rsidR="00D67D1E" w:rsidRPr="00BE70D2" w:rsidRDefault="00D67D1E" w:rsidP="00E6373F">
      <w:pPr>
        <w:widowControl w:val="0"/>
        <w:autoSpaceDE w:val="0"/>
        <w:autoSpaceDN w:val="0"/>
        <w:adjustRightInd w:val="0"/>
        <w:jc w:val="both"/>
        <w:rPr>
          <w:rFonts w:eastAsiaTheme="minorEastAsia"/>
          <w:color w:val="000000" w:themeColor="text1"/>
          <w:rPrChange w:id="14109" w:author="Chen Liao" w:date="2021-06-01T21:13:00Z">
            <w:rPr>
              <w:rFonts w:eastAsiaTheme="minorEastAsia"/>
            </w:rPr>
          </w:rPrChange>
        </w:rPr>
      </w:pPr>
      <w:r w:rsidRPr="00BE70D2">
        <w:rPr>
          <w:rFonts w:eastAsiaTheme="minorEastAsia"/>
          <w:color w:val="000000" w:themeColor="text1"/>
          <w:sz w:val="20"/>
          <w:szCs w:val="20"/>
          <w:rPrChange w:id="14110" w:author="Chen Liao" w:date="2021-06-01T21:13:00Z">
            <w:rPr>
              <w:rFonts w:eastAsiaTheme="minorEastAsia"/>
              <w:color w:val="000000"/>
              <w:sz w:val="20"/>
              <w:szCs w:val="20"/>
            </w:rPr>
          </w:rPrChange>
        </w:rPr>
        <w:t>[84].</w:t>
      </w:r>
      <w:r w:rsidRPr="00BE70D2">
        <w:rPr>
          <w:rFonts w:eastAsiaTheme="minorEastAsia"/>
          <w:color w:val="000000" w:themeColor="text1"/>
          <w:sz w:val="20"/>
          <w:szCs w:val="20"/>
          <w:rPrChange w:id="14111" w:author="Chen Liao" w:date="2021-06-01T21:13:00Z">
            <w:rPr>
              <w:rFonts w:eastAsiaTheme="minorEastAsia"/>
              <w:color w:val="000000"/>
              <w:sz w:val="20"/>
              <w:szCs w:val="20"/>
            </w:rPr>
          </w:rPrChange>
        </w:rPr>
        <w:tab/>
      </w:r>
      <w:bookmarkStart w:id="14112" w:name="_neb91EDEC4D_1030_4528_82FC_F1FF2DDCCD13"/>
      <w:r w:rsidRPr="00BE70D2">
        <w:rPr>
          <w:rFonts w:eastAsiaTheme="minorEastAsia"/>
          <w:color w:val="000000" w:themeColor="text1"/>
          <w:sz w:val="20"/>
          <w:szCs w:val="20"/>
          <w:rPrChange w:id="14113" w:author="Chen Liao" w:date="2021-06-01T21:13:00Z">
            <w:rPr>
              <w:rFonts w:eastAsiaTheme="minorEastAsia"/>
              <w:color w:val="000000"/>
              <w:sz w:val="20"/>
              <w:szCs w:val="20"/>
            </w:rPr>
          </w:rPrChange>
        </w:rPr>
        <w:t>Zhao, Z., F. Baltar and G.J. Herndl, Linking extracellular enzymes to phylogeny indicates a predominantly particle-associated lifestyle of deep-sea prokaryotes. Science advances, 2020. 6(16): p. eaaz4354.</w:t>
      </w:r>
      <w:bookmarkEnd w:id="14112"/>
    </w:p>
    <w:p w14:paraId="65F4774C" w14:textId="77777777" w:rsidR="00D67D1E" w:rsidRPr="00BE70D2" w:rsidRDefault="00D67D1E" w:rsidP="00E6373F">
      <w:pPr>
        <w:widowControl w:val="0"/>
        <w:autoSpaceDE w:val="0"/>
        <w:autoSpaceDN w:val="0"/>
        <w:adjustRightInd w:val="0"/>
        <w:jc w:val="both"/>
        <w:rPr>
          <w:rFonts w:eastAsiaTheme="minorEastAsia"/>
          <w:color w:val="000000" w:themeColor="text1"/>
          <w:rPrChange w:id="14114" w:author="Chen Liao" w:date="2021-06-01T21:13:00Z">
            <w:rPr>
              <w:rFonts w:eastAsiaTheme="minorEastAsia"/>
            </w:rPr>
          </w:rPrChange>
        </w:rPr>
      </w:pPr>
      <w:r w:rsidRPr="00BE70D2">
        <w:rPr>
          <w:rFonts w:eastAsiaTheme="minorEastAsia"/>
          <w:color w:val="000000" w:themeColor="text1"/>
          <w:sz w:val="20"/>
          <w:szCs w:val="20"/>
          <w:rPrChange w:id="14115" w:author="Chen Liao" w:date="2021-06-01T21:13:00Z">
            <w:rPr>
              <w:rFonts w:eastAsiaTheme="minorEastAsia"/>
              <w:color w:val="000000"/>
              <w:sz w:val="20"/>
              <w:szCs w:val="20"/>
            </w:rPr>
          </w:rPrChange>
        </w:rPr>
        <w:t>[85].</w:t>
      </w:r>
      <w:r w:rsidRPr="00BE70D2">
        <w:rPr>
          <w:rFonts w:eastAsiaTheme="minorEastAsia"/>
          <w:color w:val="000000" w:themeColor="text1"/>
          <w:sz w:val="20"/>
          <w:szCs w:val="20"/>
          <w:rPrChange w:id="14116" w:author="Chen Liao" w:date="2021-06-01T21:13:00Z">
            <w:rPr>
              <w:rFonts w:eastAsiaTheme="minorEastAsia"/>
              <w:color w:val="000000"/>
              <w:sz w:val="20"/>
              <w:szCs w:val="20"/>
            </w:rPr>
          </w:rPrChange>
        </w:rPr>
        <w:tab/>
      </w:r>
      <w:bookmarkStart w:id="14117" w:name="_neb62D47EA1_C1DF_42B8_AA02_C553001C573A"/>
      <w:r w:rsidRPr="00BE70D2">
        <w:rPr>
          <w:rFonts w:eastAsiaTheme="minorEastAsia"/>
          <w:color w:val="000000" w:themeColor="text1"/>
          <w:sz w:val="20"/>
          <w:szCs w:val="20"/>
          <w:rPrChange w:id="14118" w:author="Chen Liao" w:date="2021-06-01T21:13:00Z">
            <w:rPr>
              <w:rFonts w:eastAsiaTheme="minorEastAsia"/>
              <w:color w:val="000000"/>
              <w:sz w:val="20"/>
              <w:szCs w:val="20"/>
            </w:rPr>
          </w:rPrChange>
        </w:rPr>
        <w:t>Hyatt, D., et al., Prodigal: prokaryotic gene recognition and translation initiation site identification. BMC Bioinformatics, 2010. 11: p. 119.</w:t>
      </w:r>
      <w:bookmarkEnd w:id="14117"/>
    </w:p>
    <w:p w14:paraId="6E918D0D" w14:textId="77777777" w:rsidR="00D67D1E" w:rsidRPr="00BE70D2" w:rsidRDefault="00D67D1E" w:rsidP="00E6373F">
      <w:pPr>
        <w:widowControl w:val="0"/>
        <w:autoSpaceDE w:val="0"/>
        <w:autoSpaceDN w:val="0"/>
        <w:adjustRightInd w:val="0"/>
        <w:jc w:val="both"/>
        <w:rPr>
          <w:rFonts w:eastAsiaTheme="minorEastAsia"/>
          <w:color w:val="000000" w:themeColor="text1"/>
          <w:rPrChange w:id="14119" w:author="Chen Liao" w:date="2021-06-01T21:13:00Z">
            <w:rPr>
              <w:rFonts w:eastAsiaTheme="minorEastAsia"/>
            </w:rPr>
          </w:rPrChange>
        </w:rPr>
      </w:pPr>
      <w:r w:rsidRPr="00BE70D2">
        <w:rPr>
          <w:rFonts w:eastAsiaTheme="minorEastAsia"/>
          <w:color w:val="000000" w:themeColor="text1"/>
          <w:sz w:val="20"/>
          <w:szCs w:val="20"/>
          <w:rPrChange w:id="14120" w:author="Chen Liao" w:date="2021-06-01T21:13:00Z">
            <w:rPr>
              <w:rFonts w:eastAsiaTheme="minorEastAsia"/>
              <w:color w:val="000000"/>
              <w:sz w:val="20"/>
              <w:szCs w:val="20"/>
            </w:rPr>
          </w:rPrChange>
        </w:rPr>
        <w:t>[86].</w:t>
      </w:r>
      <w:r w:rsidRPr="00BE70D2">
        <w:rPr>
          <w:rFonts w:eastAsiaTheme="minorEastAsia"/>
          <w:color w:val="000000" w:themeColor="text1"/>
          <w:sz w:val="20"/>
          <w:szCs w:val="20"/>
          <w:rPrChange w:id="14121" w:author="Chen Liao" w:date="2021-06-01T21:13:00Z">
            <w:rPr>
              <w:rFonts w:eastAsiaTheme="minorEastAsia"/>
              <w:color w:val="000000"/>
              <w:sz w:val="20"/>
              <w:szCs w:val="20"/>
            </w:rPr>
          </w:rPrChange>
        </w:rPr>
        <w:tab/>
        <w:t>Fu, L., et al., CD-HIT: accelerated for clustering the next-generation sequencing data. Bioinformatics, 2012. 28(23): p. 3150-2.</w:t>
      </w:r>
    </w:p>
    <w:p w14:paraId="60DD21E2" w14:textId="77777777" w:rsidR="00D67D1E" w:rsidRPr="00BE70D2" w:rsidRDefault="00D67D1E" w:rsidP="00E6373F">
      <w:pPr>
        <w:widowControl w:val="0"/>
        <w:autoSpaceDE w:val="0"/>
        <w:autoSpaceDN w:val="0"/>
        <w:adjustRightInd w:val="0"/>
        <w:jc w:val="both"/>
        <w:rPr>
          <w:rFonts w:eastAsiaTheme="minorEastAsia"/>
          <w:color w:val="000000" w:themeColor="text1"/>
          <w:rPrChange w:id="14122" w:author="Chen Liao" w:date="2021-06-01T21:13:00Z">
            <w:rPr>
              <w:rFonts w:eastAsiaTheme="minorEastAsia"/>
            </w:rPr>
          </w:rPrChange>
        </w:rPr>
      </w:pPr>
      <w:r w:rsidRPr="00BE70D2">
        <w:rPr>
          <w:rFonts w:eastAsiaTheme="minorEastAsia"/>
          <w:color w:val="000000" w:themeColor="text1"/>
          <w:sz w:val="20"/>
          <w:szCs w:val="20"/>
          <w:rPrChange w:id="14123" w:author="Chen Liao" w:date="2021-06-01T21:13:00Z">
            <w:rPr>
              <w:rFonts w:eastAsiaTheme="minorEastAsia"/>
              <w:color w:val="000000"/>
              <w:sz w:val="20"/>
              <w:szCs w:val="20"/>
            </w:rPr>
          </w:rPrChange>
        </w:rPr>
        <w:t>[87].</w:t>
      </w:r>
      <w:r w:rsidRPr="00BE70D2">
        <w:rPr>
          <w:rFonts w:eastAsiaTheme="minorEastAsia"/>
          <w:color w:val="000000" w:themeColor="text1"/>
          <w:sz w:val="20"/>
          <w:szCs w:val="20"/>
          <w:rPrChange w:id="14124" w:author="Chen Liao" w:date="2021-06-01T21:13:00Z">
            <w:rPr>
              <w:rFonts w:eastAsiaTheme="minorEastAsia"/>
              <w:color w:val="000000"/>
              <w:sz w:val="20"/>
              <w:szCs w:val="20"/>
            </w:rPr>
          </w:rPrChange>
        </w:rPr>
        <w:tab/>
        <w:t>Clausen, P.T.L.C., F.M. Aarestrup and O. Lund, Rapid and precise alignment of raw reads against redundant databases with KMA. BMC Bioinformatics, 2018. 19(1).</w:t>
      </w:r>
    </w:p>
    <w:p w14:paraId="1E69C62D" w14:textId="77777777" w:rsidR="00D67D1E" w:rsidRPr="00BE70D2" w:rsidRDefault="00D67D1E" w:rsidP="00E6373F">
      <w:pPr>
        <w:widowControl w:val="0"/>
        <w:autoSpaceDE w:val="0"/>
        <w:autoSpaceDN w:val="0"/>
        <w:adjustRightInd w:val="0"/>
        <w:jc w:val="both"/>
        <w:rPr>
          <w:rFonts w:eastAsiaTheme="minorEastAsia"/>
          <w:color w:val="000000" w:themeColor="text1"/>
          <w:rPrChange w:id="14125" w:author="Chen Liao" w:date="2021-06-01T21:13:00Z">
            <w:rPr>
              <w:rFonts w:eastAsiaTheme="minorEastAsia"/>
            </w:rPr>
          </w:rPrChange>
        </w:rPr>
      </w:pPr>
      <w:r w:rsidRPr="00BE70D2">
        <w:rPr>
          <w:rFonts w:eastAsiaTheme="minorEastAsia"/>
          <w:color w:val="000000" w:themeColor="text1"/>
          <w:sz w:val="20"/>
          <w:szCs w:val="20"/>
          <w:rPrChange w:id="14126" w:author="Chen Liao" w:date="2021-06-01T21:13:00Z">
            <w:rPr>
              <w:rFonts w:eastAsiaTheme="minorEastAsia"/>
              <w:color w:val="000000"/>
              <w:sz w:val="20"/>
              <w:szCs w:val="20"/>
            </w:rPr>
          </w:rPrChange>
        </w:rPr>
        <w:t>[88].</w:t>
      </w:r>
      <w:r w:rsidRPr="00BE70D2">
        <w:rPr>
          <w:rFonts w:eastAsiaTheme="minorEastAsia"/>
          <w:color w:val="000000" w:themeColor="text1"/>
          <w:sz w:val="20"/>
          <w:szCs w:val="20"/>
          <w:rPrChange w:id="14127" w:author="Chen Liao" w:date="2021-06-01T21:13:00Z">
            <w:rPr>
              <w:rFonts w:eastAsiaTheme="minorEastAsia"/>
              <w:color w:val="000000"/>
              <w:sz w:val="20"/>
              <w:szCs w:val="20"/>
            </w:rPr>
          </w:rPrChange>
        </w:rPr>
        <w:tab/>
      </w:r>
      <w:bookmarkStart w:id="14128" w:name="_neb4F575AF2_0365_44B4_9AC2_AC00E7631C28"/>
      <w:r w:rsidRPr="00BE70D2">
        <w:rPr>
          <w:rFonts w:eastAsiaTheme="minorEastAsia"/>
          <w:color w:val="000000" w:themeColor="text1"/>
          <w:sz w:val="20"/>
          <w:szCs w:val="20"/>
          <w:rPrChange w:id="14129" w:author="Chen Liao" w:date="2021-06-01T21:13:00Z">
            <w:rPr>
              <w:rFonts w:eastAsiaTheme="minorEastAsia"/>
              <w:color w:val="000000"/>
              <w:sz w:val="20"/>
              <w:szCs w:val="20"/>
            </w:rPr>
          </w:rPrChange>
        </w:rPr>
        <w:t>Zhang, H., et al., dbCAN2: a meta server for automated carbohydrate-active enzyme annotation. Nucleic Acids Research, 2018. 46(W1): p. W95-W101.</w:t>
      </w:r>
      <w:bookmarkEnd w:id="14128"/>
    </w:p>
    <w:p w14:paraId="5AE4757A" w14:textId="77777777" w:rsidR="00D67D1E" w:rsidRPr="00BE70D2" w:rsidRDefault="00D67D1E" w:rsidP="00E6373F">
      <w:pPr>
        <w:widowControl w:val="0"/>
        <w:autoSpaceDE w:val="0"/>
        <w:autoSpaceDN w:val="0"/>
        <w:adjustRightInd w:val="0"/>
        <w:jc w:val="both"/>
        <w:rPr>
          <w:rFonts w:eastAsiaTheme="minorEastAsia"/>
          <w:color w:val="000000" w:themeColor="text1"/>
          <w:rPrChange w:id="14130" w:author="Chen Liao" w:date="2021-06-01T21:13:00Z">
            <w:rPr>
              <w:rFonts w:eastAsiaTheme="minorEastAsia"/>
            </w:rPr>
          </w:rPrChange>
        </w:rPr>
      </w:pPr>
      <w:r w:rsidRPr="00BE70D2">
        <w:rPr>
          <w:rFonts w:eastAsiaTheme="minorEastAsia"/>
          <w:color w:val="000000" w:themeColor="text1"/>
          <w:sz w:val="20"/>
          <w:szCs w:val="20"/>
          <w:rPrChange w:id="14131" w:author="Chen Liao" w:date="2021-06-01T21:13:00Z">
            <w:rPr>
              <w:rFonts w:eastAsiaTheme="minorEastAsia"/>
              <w:color w:val="000000"/>
              <w:sz w:val="20"/>
              <w:szCs w:val="20"/>
            </w:rPr>
          </w:rPrChange>
        </w:rPr>
        <w:t>[89].</w:t>
      </w:r>
      <w:r w:rsidRPr="00BE70D2">
        <w:rPr>
          <w:rFonts w:eastAsiaTheme="minorEastAsia"/>
          <w:color w:val="000000" w:themeColor="text1"/>
          <w:sz w:val="20"/>
          <w:szCs w:val="20"/>
          <w:rPrChange w:id="14132" w:author="Chen Liao" w:date="2021-06-01T21:13:00Z">
            <w:rPr>
              <w:rFonts w:eastAsiaTheme="minorEastAsia"/>
              <w:color w:val="000000"/>
              <w:sz w:val="20"/>
              <w:szCs w:val="20"/>
            </w:rPr>
          </w:rPrChange>
        </w:rPr>
        <w:tab/>
        <w:t>Nissen, J.N., et al., Improved metagenome binning and assembly using deep variational autoencoders. Nature Biotechnology, 2021.</w:t>
      </w:r>
    </w:p>
    <w:p w14:paraId="097BADF4" w14:textId="77777777" w:rsidR="00D67D1E" w:rsidRPr="00BE70D2" w:rsidRDefault="00D67D1E" w:rsidP="00E6373F">
      <w:pPr>
        <w:widowControl w:val="0"/>
        <w:autoSpaceDE w:val="0"/>
        <w:autoSpaceDN w:val="0"/>
        <w:adjustRightInd w:val="0"/>
        <w:jc w:val="both"/>
        <w:rPr>
          <w:rFonts w:eastAsiaTheme="minorEastAsia"/>
          <w:color w:val="000000" w:themeColor="text1"/>
          <w:rPrChange w:id="14133" w:author="Chen Liao" w:date="2021-06-01T21:13:00Z">
            <w:rPr>
              <w:rFonts w:eastAsiaTheme="minorEastAsia"/>
            </w:rPr>
          </w:rPrChange>
        </w:rPr>
      </w:pPr>
      <w:r w:rsidRPr="00BE70D2">
        <w:rPr>
          <w:rFonts w:eastAsiaTheme="minorEastAsia"/>
          <w:color w:val="000000" w:themeColor="text1"/>
          <w:sz w:val="20"/>
          <w:szCs w:val="20"/>
          <w:rPrChange w:id="14134" w:author="Chen Liao" w:date="2021-06-01T21:13:00Z">
            <w:rPr>
              <w:rFonts w:eastAsiaTheme="minorEastAsia"/>
              <w:color w:val="000000"/>
              <w:sz w:val="20"/>
              <w:szCs w:val="20"/>
            </w:rPr>
          </w:rPrChange>
        </w:rPr>
        <w:t>[90].</w:t>
      </w:r>
      <w:r w:rsidRPr="00BE70D2">
        <w:rPr>
          <w:rFonts w:eastAsiaTheme="minorEastAsia"/>
          <w:color w:val="000000" w:themeColor="text1"/>
          <w:sz w:val="20"/>
          <w:szCs w:val="20"/>
          <w:rPrChange w:id="14135" w:author="Chen Liao" w:date="2021-06-01T21:13:00Z">
            <w:rPr>
              <w:rFonts w:eastAsiaTheme="minorEastAsia"/>
              <w:color w:val="000000"/>
              <w:sz w:val="20"/>
              <w:szCs w:val="20"/>
            </w:rPr>
          </w:rPrChange>
        </w:rPr>
        <w:tab/>
      </w:r>
      <w:bookmarkStart w:id="14136" w:name="_neb8FDA0176_A21F_42C5_965C_BCE1DAC410CE"/>
      <w:r w:rsidRPr="00BE70D2">
        <w:rPr>
          <w:rFonts w:eastAsiaTheme="minorEastAsia"/>
          <w:color w:val="000000" w:themeColor="text1"/>
          <w:sz w:val="20"/>
          <w:szCs w:val="20"/>
          <w:rPrChange w:id="14137" w:author="Chen Liao" w:date="2021-06-01T21:13:00Z">
            <w:rPr>
              <w:rFonts w:eastAsiaTheme="minorEastAsia"/>
              <w:color w:val="000000"/>
              <w:sz w:val="20"/>
              <w:szCs w:val="20"/>
            </w:rPr>
          </w:rPrChange>
        </w:rPr>
        <w:t>Parks, D.H., et al., CheckM: assessing the quality of microbial genomes recovered from isolates, single cells, and metagenomes. Genome Res, 2015. 25(7): p. 1043-55.</w:t>
      </w:r>
      <w:bookmarkEnd w:id="14136"/>
    </w:p>
    <w:p w14:paraId="68CD1AF1" w14:textId="77777777" w:rsidR="00D67D1E" w:rsidRPr="00BE70D2" w:rsidRDefault="00D67D1E" w:rsidP="00E6373F">
      <w:pPr>
        <w:widowControl w:val="0"/>
        <w:autoSpaceDE w:val="0"/>
        <w:autoSpaceDN w:val="0"/>
        <w:adjustRightInd w:val="0"/>
        <w:jc w:val="both"/>
        <w:rPr>
          <w:rFonts w:eastAsiaTheme="minorEastAsia"/>
          <w:color w:val="000000" w:themeColor="text1"/>
          <w:rPrChange w:id="14138" w:author="Chen Liao" w:date="2021-06-01T21:13:00Z">
            <w:rPr>
              <w:rFonts w:eastAsiaTheme="minorEastAsia"/>
            </w:rPr>
          </w:rPrChange>
        </w:rPr>
      </w:pPr>
      <w:r w:rsidRPr="00BE70D2">
        <w:rPr>
          <w:rFonts w:eastAsiaTheme="minorEastAsia"/>
          <w:color w:val="000000" w:themeColor="text1"/>
          <w:sz w:val="20"/>
          <w:szCs w:val="20"/>
          <w:rPrChange w:id="14139" w:author="Chen Liao" w:date="2021-06-01T21:13:00Z">
            <w:rPr>
              <w:rFonts w:eastAsiaTheme="minorEastAsia"/>
              <w:color w:val="000000"/>
              <w:sz w:val="20"/>
              <w:szCs w:val="20"/>
            </w:rPr>
          </w:rPrChange>
        </w:rPr>
        <w:t>[91].</w:t>
      </w:r>
      <w:r w:rsidRPr="00BE70D2">
        <w:rPr>
          <w:rFonts w:eastAsiaTheme="minorEastAsia"/>
          <w:color w:val="000000" w:themeColor="text1"/>
          <w:sz w:val="20"/>
          <w:szCs w:val="20"/>
          <w:rPrChange w:id="14140" w:author="Chen Liao" w:date="2021-06-01T21:13:00Z">
            <w:rPr>
              <w:rFonts w:eastAsiaTheme="minorEastAsia"/>
              <w:color w:val="000000"/>
              <w:sz w:val="20"/>
              <w:szCs w:val="20"/>
            </w:rPr>
          </w:rPrChange>
        </w:rPr>
        <w:tab/>
        <w:t>Chaumeil, P.A., et al., GTDB-Tk: a toolkit to classify genomes with the Genome Taxonomy Database. Bioinformatics, 2019.</w:t>
      </w:r>
    </w:p>
    <w:p w14:paraId="1F8F7D53" w14:textId="77777777" w:rsidR="00D67D1E" w:rsidRPr="00BE70D2" w:rsidRDefault="00D67D1E" w:rsidP="00E6373F">
      <w:pPr>
        <w:widowControl w:val="0"/>
        <w:autoSpaceDE w:val="0"/>
        <w:autoSpaceDN w:val="0"/>
        <w:adjustRightInd w:val="0"/>
        <w:jc w:val="both"/>
        <w:rPr>
          <w:rFonts w:eastAsiaTheme="minorEastAsia"/>
          <w:color w:val="000000" w:themeColor="text1"/>
          <w:rPrChange w:id="14141" w:author="Chen Liao" w:date="2021-06-01T21:13:00Z">
            <w:rPr>
              <w:rFonts w:eastAsiaTheme="minorEastAsia"/>
            </w:rPr>
          </w:rPrChange>
        </w:rPr>
      </w:pPr>
      <w:r w:rsidRPr="00BE70D2">
        <w:rPr>
          <w:rFonts w:eastAsiaTheme="minorEastAsia"/>
          <w:color w:val="000000" w:themeColor="text1"/>
          <w:sz w:val="20"/>
          <w:szCs w:val="20"/>
          <w:rPrChange w:id="14142" w:author="Chen Liao" w:date="2021-06-01T21:13:00Z">
            <w:rPr>
              <w:rFonts w:eastAsiaTheme="minorEastAsia"/>
              <w:color w:val="000000"/>
              <w:sz w:val="20"/>
              <w:szCs w:val="20"/>
            </w:rPr>
          </w:rPrChange>
        </w:rPr>
        <w:t>[92].</w:t>
      </w:r>
      <w:r w:rsidRPr="00BE70D2">
        <w:rPr>
          <w:rFonts w:eastAsiaTheme="minorEastAsia"/>
          <w:color w:val="000000" w:themeColor="text1"/>
          <w:sz w:val="20"/>
          <w:szCs w:val="20"/>
          <w:rPrChange w:id="14143" w:author="Chen Liao" w:date="2021-06-01T21:13:00Z">
            <w:rPr>
              <w:rFonts w:eastAsiaTheme="minorEastAsia"/>
              <w:color w:val="000000"/>
              <w:sz w:val="20"/>
              <w:szCs w:val="20"/>
            </w:rPr>
          </w:rPrChange>
        </w:rPr>
        <w:tab/>
      </w:r>
      <w:bookmarkStart w:id="14144" w:name="_neb778A8C8D_2CC1_42FF_BF2F_10E278F4F2FD"/>
      <w:r w:rsidRPr="00BE70D2">
        <w:rPr>
          <w:rFonts w:eastAsiaTheme="minorEastAsia"/>
          <w:color w:val="000000" w:themeColor="text1"/>
          <w:sz w:val="20"/>
          <w:szCs w:val="20"/>
          <w:rPrChange w:id="14145" w:author="Chen Liao" w:date="2021-06-01T21:13:00Z">
            <w:rPr>
              <w:rFonts w:eastAsiaTheme="minorEastAsia"/>
              <w:color w:val="000000"/>
              <w:sz w:val="20"/>
              <w:szCs w:val="20"/>
            </w:rPr>
          </w:rPrChange>
        </w:rPr>
        <w:t>Stewart, R.D., et al., Open prediction of polysaccharide utilisation loci (PUL) in 5414 public Bacteroidetes genomes using PULpy. bioRxiv, 2018: p. 421024.</w:t>
      </w:r>
      <w:bookmarkEnd w:id="14144"/>
    </w:p>
    <w:p w14:paraId="5EC79099" w14:textId="77777777" w:rsidR="00D67D1E" w:rsidRPr="00BE70D2" w:rsidRDefault="00D67D1E" w:rsidP="00E6373F">
      <w:pPr>
        <w:widowControl w:val="0"/>
        <w:autoSpaceDE w:val="0"/>
        <w:autoSpaceDN w:val="0"/>
        <w:adjustRightInd w:val="0"/>
        <w:jc w:val="both"/>
        <w:rPr>
          <w:rFonts w:eastAsiaTheme="minorEastAsia"/>
          <w:color w:val="000000" w:themeColor="text1"/>
          <w:rPrChange w:id="14146" w:author="Chen Liao" w:date="2021-06-01T21:13:00Z">
            <w:rPr>
              <w:rFonts w:eastAsiaTheme="minorEastAsia"/>
            </w:rPr>
          </w:rPrChange>
        </w:rPr>
      </w:pPr>
      <w:r w:rsidRPr="00BE70D2">
        <w:rPr>
          <w:rFonts w:eastAsiaTheme="minorEastAsia"/>
          <w:color w:val="000000" w:themeColor="text1"/>
          <w:sz w:val="20"/>
          <w:szCs w:val="20"/>
          <w:rPrChange w:id="14147" w:author="Chen Liao" w:date="2021-06-01T21:13:00Z">
            <w:rPr>
              <w:rFonts w:eastAsiaTheme="minorEastAsia"/>
              <w:color w:val="000000"/>
              <w:sz w:val="20"/>
              <w:szCs w:val="20"/>
            </w:rPr>
          </w:rPrChange>
        </w:rPr>
        <w:t>[93].</w:t>
      </w:r>
      <w:r w:rsidRPr="00BE70D2">
        <w:rPr>
          <w:rFonts w:eastAsiaTheme="minorEastAsia"/>
          <w:color w:val="000000" w:themeColor="text1"/>
          <w:sz w:val="20"/>
          <w:szCs w:val="20"/>
          <w:rPrChange w:id="14148" w:author="Chen Liao" w:date="2021-06-01T21:13:00Z">
            <w:rPr>
              <w:rFonts w:eastAsiaTheme="minorEastAsia"/>
              <w:color w:val="000000"/>
              <w:sz w:val="20"/>
              <w:szCs w:val="20"/>
            </w:rPr>
          </w:rPrChange>
        </w:rPr>
        <w:tab/>
        <w:t>Morjaria, S., et al., Antibiotic-Induced Shifts in Fecal Microbiota Density and Composition during Hematopoietic Stem Cell Transplantation. Infect Immun, 2019. 87(9).</w:t>
      </w:r>
    </w:p>
    <w:p w14:paraId="2903274F" w14:textId="77777777" w:rsidR="00D67D1E" w:rsidRPr="00BE70D2" w:rsidRDefault="00D67D1E" w:rsidP="00E6373F">
      <w:pPr>
        <w:widowControl w:val="0"/>
        <w:autoSpaceDE w:val="0"/>
        <w:autoSpaceDN w:val="0"/>
        <w:adjustRightInd w:val="0"/>
        <w:jc w:val="both"/>
        <w:rPr>
          <w:rFonts w:eastAsiaTheme="minorEastAsia"/>
          <w:color w:val="000000" w:themeColor="text1"/>
          <w:rPrChange w:id="14149" w:author="Chen Liao" w:date="2021-06-01T21:13:00Z">
            <w:rPr>
              <w:rFonts w:eastAsiaTheme="minorEastAsia"/>
            </w:rPr>
          </w:rPrChange>
        </w:rPr>
      </w:pPr>
      <w:r w:rsidRPr="00BE70D2">
        <w:rPr>
          <w:rFonts w:eastAsiaTheme="minorEastAsia"/>
          <w:color w:val="000000" w:themeColor="text1"/>
          <w:sz w:val="20"/>
          <w:szCs w:val="20"/>
          <w:rPrChange w:id="14150" w:author="Chen Liao" w:date="2021-06-01T21:13:00Z">
            <w:rPr>
              <w:rFonts w:eastAsiaTheme="minorEastAsia"/>
              <w:color w:val="000000"/>
              <w:sz w:val="20"/>
              <w:szCs w:val="20"/>
            </w:rPr>
          </w:rPrChange>
        </w:rPr>
        <w:t>[94].</w:t>
      </w:r>
      <w:r w:rsidRPr="00BE70D2">
        <w:rPr>
          <w:rFonts w:eastAsiaTheme="minorEastAsia"/>
          <w:color w:val="000000" w:themeColor="text1"/>
          <w:sz w:val="20"/>
          <w:szCs w:val="20"/>
          <w:rPrChange w:id="14151" w:author="Chen Liao" w:date="2021-06-01T21:13:00Z">
            <w:rPr>
              <w:rFonts w:eastAsiaTheme="minorEastAsia"/>
              <w:color w:val="000000"/>
              <w:sz w:val="20"/>
              <w:szCs w:val="20"/>
            </w:rPr>
          </w:rPrChange>
        </w:rPr>
        <w:tab/>
      </w:r>
      <w:bookmarkStart w:id="14152" w:name="_neb701C8576_C808_4B88_BD75_D0F0755DB1B6"/>
      <w:r w:rsidRPr="00BE70D2">
        <w:rPr>
          <w:rFonts w:eastAsiaTheme="minorEastAsia"/>
          <w:color w:val="000000" w:themeColor="text1"/>
          <w:sz w:val="20"/>
          <w:szCs w:val="20"/>
          <w:rPrChange w:id="14153" w:author="Chen Liao" w:date="2021-06-01T21:13:00Z">
            <w:rPr>
              <w:rFonts w:eastAsiaTheme="minorEastAsia"/>
              <w:color w:val="000000"/>
              <w:sz w:val="20"/>
              <w:szCs w:val="20"/>
            </w:rPr>
          </w:rPrChange>
        </w:rPr>
        <w:t>Carpenter, B., et al., Stan: a probabilistic programming language. Grantee Submission, 2017. 76(1): p. 1-32.</w:t>
      </w:r>
      <w:bookmarkEnd w:id="14152"/>
    </w:p>
    <w:p w14:paraId="7907C07C" w14:textId="77777777" w:rsidR="00D67D1E" w:rsidRPr="00BE70D2" w:rsidRDefault="00D67D1E" w:rsidP="00E6373F">
      <w:pPr>
        <w:widowControl w:val="0"/>
        <w:autoSpaceDE w:val="0"/>
        <w:autoSpaceDN w:val="0"/>
        <w:adjustRightInd w:val="0"/>
        <w:jc w:val="both"/>
        <w:rPr>
          <w:rFonts w:eastAsiaTheme="minorEastAsia"/>
          <w:color w:val="000000" w:themeColor="text1"/>
          <w:rPrChange w:id="14154" w:author="Chen Liao" w:date="2021-06-01T21:13:00Z">
            <w:rPr>
              <w:rFonts w:eastAsiaTheme="minorEastAsia"/>
            </w:rPr>
          </w:rPrChange>
        </w:rPr>
      </w:pPr>
      <w:r w:rsidRPr="00BE70D2">
        <w:rPr>
          <w:rFonts w:eastAsiaTheme="minorEastAsia"/>
          <w:color w:val="000000" w:themeColor="text1"/>
          <w:sz w:val="20"/>
          <w:szCs w:val="20"/>
          <w:rPrChange w:id="14155" w:author="Chen Liao" w:date="2021-06-01T21:13:00Z">
            <w:rPr>
              <w:rFonts w:eastAsiaTheme="minorEastAsia"/>
              <w:color w:val="000000"/>
              <w:sz w:val="20"/>
              <w:szCs w:val="20"/>
            </w:rPr>
          </w:rPrChange>
        </w:rPr>
        <w:t>[95].</w:t>
      </w:r>
      <w:r w:rsidRPr="00BE70D2">
        <w:rPr>
          <w:rFonts w:eastAsiaTheme="minorEastAsia"/>
          <w:color w:val="000000" w:themeColor="text1"/>
          <w:sz w:val="20"/>
          <w:szCs w:val="20"/>
          <w:rPrChange w:id="14156" w:author="Chen Liao" w:date="2021-06-01T21:13:00Z">
            <w:rPr>
              <w:rFonts w:eastAsiaTheme="minorEastAsia"/>
              <w:color w:val="000000"/>
              <w:sz w:val="20"/>
              <w:szCs w:val="20"/>
            </w:rPr>
          </w:rPrChange>
        </w:rPr>
        <w:tab/>
        <w:t>Mackevicius, E.L., et al., Unsupervised discovery of temporal sequences in high-dimensional datasets, with applications to neuroscience. Elife, 2019. 8.</w:t>
      </w:r>
    </w:p>
    <w:p w14:paraId="39705D7E" w14:textId="77777777" w:rsidR="00D67D1E" w:rsidRPr="00BE70D2" w:rsidRDefault="00D67D1E" w:rsidP="00E6373F">
      <w:pPr>
        <w:widowControl w:val="0"/>
        <w:autoSpaceDE w:val="0"/>
        <w:autoSpaceDN w:val="0"/>
        <w:adjustRightInd w:val="0"/>
        <w:jc w:val="both"/>
        <w:rPr>
          <w:rFonts w:eastAsiaTheme="minorEastAsia"/>
          <w:color w:val="000000" w:themeColor="text1"/>
          <w:rPrChange w:id="14157" w:author="Chen Liao" w:date="2021-06-01T21:13:00Z">
            <w:rPr>
              <w:rFonts w:eastAsiaTheme="minorEastAsia"/>
            </w:rPr>
          </w:rPrChange>
        </w:rPr>
      </w:pPr>
      <w:r w:rsidRPr="00BE70D2">
        <w:rPr>
          <w:rFonts w:eastAsiaTheme="minorEastAsia"/>
          <w:color w:val="000000" w:themeColor="text1"/>
          <w:sz w:val="20"/>
          <w:szCs w:val="20"/>
          <w:rPrChange w:id="14158" w:author="Chen Liao" w:date="2021-06-01T21:13:00Z">
            <w:rPr>
              <w:rFonts w:eastAsiaTheme="minorEastAsia"/>
              <w:color w:val="000000"/>
              <w:sz w:val="20"/>
              <w:szCs w:val="20"/>
            </w:rPr>
          </w:rPrChange>
        </w:rPr>
        <w:t>[96].</w:t>
      </w:r>
      <w:r w:rsidRPr="00BE70D2">
        <w:rPr>
          <w:rFonts w:eastAsiaTheme="minorEastAsia"/>
          <w:color w:val="000000" w:themeColor="text1"/>
          <w:sz w:val="20"/>
          <w:szCs w:val="20"/>
          <w:rPrChange w:id="14159" w:author="Chen Liao" w:date="2021-06-01T21:13:00Z">
            <w:rPr>
              <w:rFonts w:eastAsiaTheme="minorEastAsia"/>
              <w:color w:val="000000"/>
              <w:sz w:val="20"/>
              <w:szCs w:val="20"/>
            </w:rPr>
          </w:rPrChange>
        </w:rPr>
        <w:tab/>
      </w:r>
      <w:bookmarkStart w:id="14160" w:name="_neb41891AF5_10F9_42D0_B21F_2B24E8729EEF"/>
      <w:r w:rsidRPr="00BE70D2">
        <w:rPr>
          <w:rFonts w:eastAsiaTheme="minorEastAsia"/>
          <w:color w:val="000000" w:themeColor="text1"/>
          <w:sz w:val="20"/>
          <w:szCs w:val="20"/>
          <w:rPrChange w:id="14161" w:author="Chen Liao" w:date="2021-06-01T21:13:00Z">
            <w:rPr>
              <w:rFonts w:eastAsiaTheme="minorEastAsia"/>
              <w:color w:val="000000"/>
              <w:sz w:val="20"/>
              <w:szCs w:val="20"/>
            </w:rPr>
          </w:rPrChange>
        </w:rPr>
        <w:t>McDonald, J.H., Handbook of biological statistics. Vol. 2. 2009: sparky house publishing Baltimore, MD.</w:t>
      </w:r>
      <w:bookmarkEnd w:id="14160"/>
    </w:p>
    <w:p w14:paraId="72917647" w14:textId="7390CBFD" w:rsidR="008E0CF9" w:rsidRPr="00BE70D2" w:rsidRDefault="00434C87" w:rsidP="00E6373F">
      <w:pPr>
        <w:widowControl w:val="0"/>
        <w:autoSpaceDE w:val="0"/>
        <w:autoSpaceDN w:val="0"/>
        <w:adjustRightInd w:val="0"/>
        <w:jc w:val="both"/>
        <w:rPr>
          <w:rFonts w:eastAsiaTheme="minorEastAsia"/>
          <w:color w:val="000000" w:themeColor="text1"/>
          <w:sz w:val="22"/>
          <w:szCs w:val="22"/>
          <w:rPrChange w:id="14162" w:author="Chen Liao" w:date="2021-06-01T21:13:00Z">
            <w:rPr>
              <w:rFonts w:eastAsiaTheme="minorEastAsia"/>
              <w:color w:val="000000"/>
              <w:sz w:val="22"/>
              <w:szCs w:val="22"/>
            </w:rPr>
          </w:rPrChange>
        </w:rPr>
      </w:pPr>
      <w:r w:rsidRPr="00BE70D2">
        <w:rPr>
          <w:color w:val="000000" w:themeColor="text1"/>
          <w:sz w:val="22"/>
          <w:szCs w:val="22"/>
          <w:rPrChange w:id="14163" w:author="Chen Liao" w:date="2021-06-01T21:13:00Z">
            <w:rPr>
              <w:color w:val="000000"/>
              <w:sz w:val="22"/>
              <w:szCs w:val="22"/>
            </w:rPr>
          </w:rPrChange>
        </w:rPr>
        <w:fldChar w:fldCharType="end"/>
      </w:r>
    </w:p>
    <w:sectPr w:rsidR="008E0CF9" w:rsidRPr="00BE70D2" w:rsidSect="0046600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9" w:author="刘 红宾" w:date="2021-04-27T16:14:00Z" w:initials="刘">
    <w:p w14:paraId="2A2A0015" w14:textId="5C3FA2F6" w:rsidR="0024450C" w:rsidRDefault="0024450C">
      <w:pPr>
        <w:pStyle w:val="CommentText"/>
      </w:pPr>
      <w:r>
        <w:rPr>
          <w:rStyle w:val="CommentReference"/>
        </w:rPr>
        <w:annotationRef/>
      </w:r>
      <w:r w:rsidRPr="0024450C">
        <w:t>Emphasize</w:t>
      </w:r>
      <w:r>
        <w:t xml:space="preserve"> model</w:t>
      </w:r>
    </w:p>
  </w:comment>
  <w:comment w:id="321" w:author="刘 红宾" w:date="2021-04-27T09:28:00Z" w:initials="刘">
    <w:p w14:paraId="4A2159EC" w14:textId="73C1442F" w:rsidR="00801DAB" w:rsidRPr="00C00B58" w:rsidRDefault="00801DAB">
      <w:pPr>
        <w:pStyle w:val="CommentText"/>
        <w:rPr>
          <w:rFonts w:eastAsiaTheme="minorEastAsia"/>
        </w:rPr>
      </w:pPr>
      <w:r>
        <w:rPr>
          <w:rStyle w:val="CommentReference"/>
        </w:rPr>
        <w:annotationRef/>
      </w:r>
      <w:r>
        <w:rPr>
          <w:rFonts w:eastAsiaTheme="minorEastAsia"/>
        </w:rPr>
        <w:t xml:space="preserve">Too long-winded </w:t>
      </w:r>
      <w:proofErr w:type="spellStart"/>
      <w:r>
        <w:rPr>
          <w:rFonts w:eastAsiaTheme="minorEastAsia"/>
        </w:rPr>
        <w:t>backgroud</w:t>
      </w:r>
      <w:proofErr w:type="spellEnd"/>
    </w:p>
  </w:comment>
  <w:comment w:id="381" w:author="刘 红宾" w:date="2021-04-27T14:33:00Z" w:initials="刘">
    <w:p w14:paraId="19094D4A" w14:textId="118281F7" w:rsidR="006215CF" w:rsidRPr="003A42CB" w:rsidRDefault="006215CF">
      <w:pPr>
        <w:pStyle w:val="CommentText"/>
        <w:rPr>
          <w:rFonts w:eastAsiaTheme="minorEastAsia"/>
        </w:rPr>
      </w:pPr>
      <w:r>
        <w:rPr>
          <w:rStyle w:val="CommentReference"/>
        </w:rPr>
        <w:annotationRef/>
      </w:r>
      <w:r w:rsidR="003A42CB">
        <w:rPr>
          <w:rFonts w:eastAsiaTheme="minorEastAsia"/>
        </w:rPr>
        <w:t>Too solid?</w:t>
      </w:r>
    </w:p>
  </w:comment>
  <w:comment w:id="385" w:author="刘 红宾" w:date="2021-04-27T09:27:00Z" w:initials="刘">
    <w:p w14:paraId="71F57EC0" w14:textId="4871D4A0" w:rsidR="00801DAB" w:rsidRPr="00382425" w:rsidRDefault="00801DAB">
      <w:pPr>
        <w:pStyle w:val="CommentText"/>
        <w:rPr>
          <w:rFonts w:eastAsiaTheme="minorEastAsia"/>
        </w:rPr>
      </w:pPr>
      <w:r>
        <w:rPr>
          <w:rStyle w:val="CommentReference"/>
        </w:rPr>
        <w:annotationRef/>
      </w:r>
      <w:r>
        <w:rPr>
          <w:rFonts w:eastAsiaTheme="minorEastAsia"/>
        </w:rPr>
        <w:t>What’s the meaning of this information?</w:t>
      </w:r>
    </w:p>
  </w:comment>
  <w:comment w:id="379" w:author="刘 红宾" w:date="2021-04-27T16:30:00Z" w:initials="刘">
    <w:p w14:paraId="77559AA0" w14:textId="77777777" w:rsidR="00BB1A4F" w:rsidRDefault="00BB1A4F">
      <w:pPr>
        <w:pStyle w:val="CommentText"/>
        <w:rPr>
          <w:rFonts w:eastAsiaTheme="minorEastAsia"/>
        </w:rPr>
      </w:pPr>
      <w:r>
        <w:rPr>
          <w:rStyle w:val="CommentReference"/>
        </w:rPr>
        <w:annotationRef/>
      </w:r>
      <w:r>
        <w:rPr>
          <w:rFonts w:eastAsiaTheme="minorEastAsia"/>
        </w:rPr>
        <w:t xml:space="preserve">Missing </w:t>
      </w:r>
      <w:r w:rsidR="00507960">
        <w:rPr>
          <w:rFonts w:eastAsiaTheme="minorEastAsia"/>
        </w:rPr>
        <w:t xml:space="preserve">analysis </w:t>
      </w:r>
      <w:r>
        <w:rPr>
          <w:rFonts w:eastAsiaTheme="minorEastAsia"/>
        </w:rPr>
        <w:t xml:space="preserve">link between </w:t>
      </w:r>
      <w:r w:rsidR="00A83385">
        <w:rPr>
          <w:rFonts w:eastAsiaTheme="minorEastAsia"/>
        </w:rPr>
        <w:t xml:space="preserve">longitudinal </w:t>
      </w:r>
      <w:r>
        <w:rPr>
          <w:rFonts w:eastAsiaTheme="minorEastAsia"/>
        </w:rPr>
        <w:t xml:space="preserve">microbiome and </w:t>
      </w:r>
      <w:proofErr w:type="spellStart"/>
      <w:r>
        <w:rPr>
          <w:rFonts w:eastAsiaTheme="minorEastAsia"/>
        </w:rPr>
        <w:t>scfa</w:t>
      </w:r>
      <w:proofErr w:type="spellEnd"/>
      <w:r w:rsidR="00507960">
        <w:rPr>
          <w:rFonts w:eastAsiaTheme="minorEastAsia"/>
        </w:rPr>
        <w:t xml:space="preserve"> data</w:t>
      </w:r>
    </w:p>
    <w:p w14:paraId="0BCA725A" w14:textId="07714581" w:rsidR="00E321B9" w:rsidRPr="00BB1A4F" w:rsidRDefault="00E321B9">
      <w:pPr>
        <w:pStyle w:val="CommentText"/>
        <w:rPr>
          <w:rFonts w:eastAsiaTheme="minorEastAsia"/>
        </w:rPr>
      </w:pPr>
      <w:r>
        <w:rPr>
          <w:rFonts w:eastAsiaTheme="minorEastAsia"/>
        </w:rPr>
        <w:t xml:space="preserve">Less analysis of the </w:t>
      </w:r>
      <w:proofErr w:type="spellStart"/>
      <w:r>
        <w:rPr>
          <w:rFonts w:eastAsiaTheme="minorEastAsia"/>
        </w:rPr>
        <w:t>scfa</w:t>
      </w:r>
      <w:proofErr w:type="spellEnd"/>
      <w:r>
        <w:rPr>
          <w:rFonts w:eastAsiaTheme="minorEastAsia"/>
        </w:rPr>
        <w:t xml:space="preserve"> data?</w:t>
      </w:r>
    </w:p>
  </w:comment>
  <w:comment w:id="374" w:author="刘 红宾" w:date="2021-04-27T14:28:00Z" w:initials="刘">
    <w:p w14:paraId="667A67C9" w14:textId="0FA3C6AB" w:rsidR="00FC0B66" w:rsidRPr="00FC0B66" w:rsidRDefault="00FC0B66">
      <w:pPr>
        <w:pStyle w:val="CommentText"/>
        <w:rPr>
          <w:rFonts w:eastAsiaTheme="minorEastAsia"/>
        </w:rPr>
      </w:pPr>
      <w:r>
        <w:rPr>
          <w:rStyle w:val="CommentReference"/>
        </w:rPr>
        <w:annotationRef/>
      </w:r>
      <w:r>
        <w:rPr>
          <w:rFonts w:eastAsiaTheme="minorEastAsia"/>
        </w:rPr>
        <w:t xml:space="preserve">It seems that </w:t>
      </w:r>
      <w:r w:rsidR="00E1041D">
        <w:rPr>
          <w:rFonts w:eastAsiaTheme="minorEastAsia"/>
        </w:rPr>
        <w:t xml:space="preserve">many results </w:t>
      </w:r>
      <w:r w:rsidR="006215CF">
        <w:rPr>
          <w:rFonts w:eastAsiaTheme="minorEastAsia"/>
        </w:rPr>
        <w:t>could be</w:t>
      </w:r>
      <w:r w:rsidR="00E1041D">
        <w:rPr>
          <w:rFonts w:eastAsiaTheme="minorEastAsia"/>
        </w:rPr>
        <w:t xml:space="preserve"> derived from </w:t>
      </w:r>
      <w:r>
        <w:rPr>
          <w:rFonts w:eastAsiaTheme="minorEastAsia"/>
        </w:rPr>
        <w:t xml:space="preserve">dynamic data, </w:t>
      </w:r>
      <w:r w:rsidR="00E1041D">
        <w:rPr>
          <w:rFonts w:eastAsiaTheme="minorEastAsia"/>
        </w:rPr>
        <w:t xml:space="preserve">but these results </w:t>
      </w:r>
      <w:r w:rsidR="00DF5FCE">
        <w:rPr>
          <w:rFonts w:eastAsiaTheme="minorEastAsia"/>
        </w:rPr>
        <w:t xml:space="preserve">were </w:t>
      </w:r>
      <w:r w:rsidR="008B0B1D">
        <w:rPr>
          <w:rFonts w:eastAsiaTheme="minorEastAsia"/>
        </w:rPr>
        <w:t xml:space="preserve">just presented separately and </w:t>
      </w:r>
      <w:r w:rsidR="006215CF">
        <w:rPr>
          <w:rFonts w:eastAsiaTheme="minorEastAsia"/>
        </w:rPr>
        <w:t>could not tell us a whole story.</w:t>
      </w:r>
    </w:p>
  </w:comment>
  <w:comment w:id="463" w:author="刘 红宾" w:date="2021-04-27T09:27:00Z" w:initials="刘">
    <w:p w14:paraId="3935CD2C" w14:textId="23E959A8" w:rsidR="00801DAB" w:rsidRPr="00C00B58" w:rsidRDefault="00801DAB">
      <w:pPr>
        <w:pStyle w:val="CommentText"/>
        <w:rPr>
          <w:rFonts w:eastAsiaTheme="minorEastAsia"/>
        </w:rPr>
      </w:pPr>
      <w:r>
        <w:rPr>
          <w:rStyle w:val="CommentReference"/>
        </w:rPr>
        <w:annotationRef/>
      </w:r>
      <w:r>
        <w:rPr>
          <w:rFonts w:eastAsiaTheme="minorEastAsia"/>
        </w:rPr>
        <w:t>Too general</w:t>
      </w:r>
    </w:p>
  </w:comment>
  <w:comment w:id="511" w:author="刘 红宾" w:date="2021-04-27T09:29:00Z" w:initials="刘">
    <w:p w14:paraId="09BADAD0" w14:textId="77777777" w:rsidR="00801DAB" w:rsidRDefault="00801DAB">
      <w:pPr>
        <w:pStyle w:val="CommentText"/>
        <w:rPr>
          <w:rFonts w:eastAsiaTheme="minorEastAsia"/>
        </w:rPr>
      </w:pPr>
      <w:r>
        <w:rPr>
          <w:rStyle w:val="CommentReference"/>
        </w:rPr>
        <w:annotationRef/>
      </w:r>
      <w:r w:rsidRPr="002476D6">
        <w:t>Unclear logic, especially some sentences</w:t>
      </w:r>
    </w:p>
    <w:p w14:paraId="6B6EDD41" w14:textId="77777777" w:rsidR="00042640" w:rsidRDefault="00801DAB">
      <w:pPr>
        <w:pStyle w:val="CommentText"/>
        <w:rPr>
          <w:rFonts w:eastAsiaTheme="minorEastAsia"/>
        </w:rPr>
      </w:pPr>
      <w:r>
        <w:rPr>
          <w:rFonts w:eastAsiaTheme="minorEastAsia"/>
        </w:rPr>
        <w:t>refer to the background in ppt</w:t>
      </w:r>
    </w:p>
    <w:p w14:paraId="26AA5FE4" w14:textId="77777777" w:rsidR="00BB1A4F" w:rsidRDefault="005A2D63">
      <w:pPr>
        <w:pStyle w:val="CommentText"/>
        <w:rPr>
          <w:rFonts w:eastAsiaTheme="minorEastAsia"/>
        </w:rPr>
      </w:pPr>
      <w:r>
        <w:rPr>
          <w:rFonts w:eastAsiaTheme="minorEastAsia" w:hint="eastAsia"/>
        </w:rPr>
        <w:t>t</w:t>
      </w:r>
      <w:r>
        <w:rPr>
          <w:rFonts w:eastAsiaTheme="minorEastAsia"/>
        </w:rPr>
        <w:t xml:space="preserve">he key </w:t>
      </w:r>
      <w:proofErr w:type="spellStart"/>
      <w:r>
        <w:rPr>
          <w:rFonts w:eastAsiaTheme="minorEastAsia"/>
        </w:rPr>
        <w:t>pont</w:t>
      </w:r>
      <w:proofErr w:type="spellEnd"/>
      <w:r>
        <w:rPr>
          <w:rFonts w:eastAsiaTheme="minorEastAsia"/>
        </w:rPr>
        <w:t xml:space="preserve"> of the paper should be baseline microbiome.</w:t>
      </w:r>
    </w:p>
    <w:p w14:paraId="7653AF7C" w14:textId="77777777" w:rsidR="000649D5" w:rsidRDefault="000649D5">
      <w:pPr>
        <w:pStyle w:val="CommentText"/>
        <w:rPr>
          <w:rFonts w:eastAsiaTheme="minorEastAsia"/>
        </w:rPr>
      </w:pPr>
    </w:p>
    <w:p w14:paraId="58D39818" w14:textId="5B9578EE" w:rsidR="000649D5" w:rsidRPr="003C7743" w:rsidRDefault="000649D5">
      <w:pPr>
        <w:pStyle w:val="CommentText"/>
        <w:rPr>
          <w:rFonts w:eastAsiaTheme="minorEastAsia"/>
        </w:rPr>
      </w:pPr>
      <w:r>
        <w:rPr>
          <w:rFonts w:eastAsiaTheme="minorEastAsia"/>
        </w:rPr>
        <w:t xml:space="preserve">Emphasize the </w:t>
      </w:r>
      <w:r w:rsidR="00166D8A">
        <w:rPr>
          <w:rFonts w:eastAsiaTheme="minorEastAsia"/>
        </w:rPr>
        <w:t>importance of individualized characteristic of gut microbiome</w:t>
      </w:r>
    </w:p>
  </w:comment>
  <w:comment w:id="631" w:author="Chen Liao" w:date="2021-05-27T19:40:00Z" w:initials="MOU">
    <w:p w14:paraId="7E69E57B" w14:textId="5AEDF35A" w:rsidR="003D11E2" w:rsidRDefault="003D11E2">
      <w:pPr>
        <w:pStyle w:val="CommentText"/>
      </w:pPr>
      <w:r>
        <w:rPr>
          <w:rStyle w:val="CommentReference"/>
        </w:rPr>
        <w:annotationRef/>
      </w:r>
      <w:r w:rsidRPr="003D11E2">
        <w:t>https://diabetes.diabetesjournals.org/content/61/2/364.long</w:t>
      </w:r>
    </w:p>
  </w:comment>
  <w:comment w:id="642" w:author="Chen Liao" w:date="2021-05-27T19:31:00Z" w:initials="MOU">
    <w:p w14:paraId="16321596" w14:textId="6F1A8823" w:rsidR="00D6350D" w:rsidRDefault="00D6350D">
      <w:pPr>
        <w:pStyle w:val="CommentText"/>
      </w:pPr>
      <w:r>
        <w:rPr>
          <w:rStyle w:val="CommentReference"/>
        </w:rPr>
        <w:annotationRef/>
      </w:r>
      <w:r w:rsidRPr="00D6350D">
        <w:t>https://www.ncbi.nlm.nih.gov/pmc/articles/PMC3257741/</w:t>
      </w:r>
    </w:p>
  </w:comment>
  <w:comment w:id="655" w:author="Chen Liao" w:date="2021-05-27T19:30:00Z" w:initials="MOU">
    <w:p w14:paraId="68EFB914" w14:textId="7BE345EC" w:rsidR="00424B6E" w:rsidRDefault="00424B6E">
      <w:pPr>
        <w:pStyle w:val="CommentText"/>
      </w:pPr>
      <w:r>
        <w:rPr>
          <w:rStyle w:val="CommentReference"/>
        </w:rPr>
        <w:annotationRef/>
      </w:r>
      <w:r w:rsidRPr="00424B6E">
        <w:t>https://science.sciencemag.org/content/362/6418/eaat9076.long</w:t>
      </w:r>
    </w:p>
  </w:comment>
  <w:comment w:id="858" w:author="刘 红宾" w:date="2021-04-27T11:47:00Z" w:initials="刘">
    <w:p w14:paraId="4B4A4847" w14:textId="6841584E" w:rsidR="00801DAB" w:rsidRPr="00F75F2D" w:rsidRDefault="00801DAB">
      <w:pPr>
        <w:pStyle w:val="CommentText"/>
      </w:pPr>
      <w:r>
        <w:rPr>
          <w:rStyle w:val="CommentReference"/>
        </w:rPr>
        <w:annotationRef/>
      </w:r>
      <w:r>
        <w:rPr>
          <w:rFonts w:asciiTheme="minorEastAsia" w:eastAsiaTheme="minorEastAsia" w:hAnsiTheme="minorEastAsia"/>
        </w:rPr>
        <w:t>A</w:t>
      </w:r>
      <w:r>
        <w:rPr>
          <w:rFonts w:asciiTheme="minorEastAsia" w:eastAsiaTheme="minorEastAsia" w:hAnsiTheme="minorEastAsia" w:hint="eastAsia"/>
        </w:rPr>
        <w:t>dd</w:t>
      </w:r>
      <w:r>
        <w:t xml:space="preserve"> references</w:t>
      </w:r>
    </w:p>
  </w:comment>
  <w:comment w:id="940" w:author="刘 红宾" w:date="2021-04-27T16:40:00Z" w:initials="刘">
    <w:p w14:paraId="7ADEBC42" w14:textId="4DE92F81" w:rsidR="00E300D9" w:rsidRPr="00E300D9" w:rsidRDefault="00C54DAF">
      <w:pPr>
        <w:pStyle w:val="CommentText"/>
        <w:rPr>
          <w:rFonts w:ascii="MyriadPro-Regular" w:eastAsiaTheme="minorEastAsia" w:hAnsi="MyriadPro-Regular" w:hint="eastAsia"/>
          <w:color w:val="242021"/>
          <w:sz w:val="16"/>
          <w:szCs w:val="16"/>
        </w:rPr>
      </w:pPr>
      <w:r>
        <w:rPr>
          <w:rStyle w:val="CommentReference"/>
        </w:rPr>
        <w:annotationRef/>
      </w:r>
      <w:r>
        <w:rPr>
          <w:rFonts w:eastAsiaTheme="minorEastAsia"/>
        </w:rPr>
        <w:t xml:space="preserve">Add </w:t>
      </w:r>
      <w:r w:rsidR="00F11634">
        <w:rPr>
          <w:rFonts w:eastAsiaTheme="minorEastAsia"/>
        </w:rPr>
        <w:t xml:space="preserve">graph showing </w:t>
      </w:r>
      <w:r w:rsidR="00F11634">
        <w:rPr>
          <w:rFonts w:ascii="MyriadPro-Regular" w:hAnsi="MyriadPro-Regular"/>
          <w:color w:val="242021"/>
          <w:sz w:val="16"/>
          <w:szCs w:val="16"/>
        </w:rPr>
        <w:t>p</w:t>
      </w:r>
      <w:r w:rsidR="00F11634" w:rsidRPr="00F11634">
        <w:rPr>
          <w:rFonts w:ascii="MyriadPro-Regular" w:hAnsi="MyriadPro-Regular"/>
          <w:color w:val="242021"/>
          <w:sz w:val="16"/>
          <w:szCs w:val="16"/>
        </w:rPr>
        <w:t>roposed model</w:t>
      </w:r>
      <w:r w:rsidR="00F11634">
        <w:rPr>
          <w:rFonts w:ascii="MyriadPro-Regular" w:hAnsi="MyriadPro-Regular"/>
          <w:color w:val="242021"/>
          <w:sz w:val="16"/>
          <w:szCs w:val="16"/>
        </w:rPr>
        <w:t xml:space="preserve"> of potential reasons </w:t>
      </w:r>
      <w:r w:rsidR="00E300D9">
        <w:rPr>
          <w:rFonts w:ascii="MyriadPro-Regular" w:hAnsi="MyriadPro-Regular"/>
          <w:color w:val="242021"/>
          <w:sz w:val="16"/>
          <w:szCs w:val="16"/>
        </w:rPr>
        <w:t xml:space="preserve">of individualized responses </w:t>
      </w:r>
    </w:p>
    <w:p w14:paraId="1B989F68" w14:textId="69F05D38" w:rsidR="00E300D9" w:rsidRPr="00E300D9" w:rsidRDefault="00E300D9" w:rsidP="00E300D9">
      <w:pPr>
        <w:pStyle w:val="CommentText"/>
        <w:numPr>
          <w:ilvl w:val="0"/>
          <w:numId w:val="18"/>
        </w:numPr>
        <w:rPr>
          <w:rFonts w:eastAsiaTheme="minorEastAsia"/>
        </w:rPr>
      </w:pPr>
      <w:r>
        <w:rPr>
          <w:rFonts w:ascii="MyriadPro-Regular" w:hAnsi="MyriadPro-Regular"/>
          <w:color w:val="242021"/>
          <w:sz w:val="16"/>
          <w:szCs w:val="16"/>
        </w:rPr>
        <w:t>Initial abundance of primary/secondary degrader</w:t>
      </w:r>
    </w:p>
    <w:p w14:paraId="7554F346" w14:textId="1354573A" w:rsidR="00E300D9" w:rsidRPr="00E300D9" w:rsidRDefault="00E300D9" w:rsidP="00E300D9">
      <w:pPr>
        <w:pStyle w:val="CommentText"/>
        <w:numPr>
          <w:ilvl w:val="0"/>
          <w:numId w:val="18"/>
        </w:numPr>
        <w:rPr>
          <w:rFonts w:eastAsiaTheme="minorEastAsia"/>
        </w:rPr>
      </w:pPr>
      <w:r>
        <w:rPr>
          <w:rFonts w:ascii="MyriadPro-Regular" w:eastAsiaTheme="minorEastAsia" w:hAnsi="MyriadPro-Regular" w:hint="eastAsia"/>
          <w:color w:val="242021"/>
          <w:sz w:val="16"/>
          <w:szCs w:val="16"/>
        </w:rPr>
        <w:t>E</w:t>
      </w:r>
      <w:r>
        <w:rPr>
          <w:rFonts w:ascii="MyriadPro-Regular" w:eastAsiaTheme="minorEastAsia" w:hAnsi="MyriadPro-Regular"/>
          <w:color w:val="242021"/>
          <w:sz w:val="16"/>
          <w:szCs w:val="16"/>
        </w:rPr>
        <w:t>cological interaction</w:t>
      </w:r>
    </w:p>
  </w:comment>
  <w:comment w:id="1075" w:author="刘 红宾" w:date="2021-04-27T15:49:00Z" w:initials="刘">
    <w:p w14:paraId="200F5C6A" w14:textId="317EB6C4" w:rsidR="00A451DF" w:rsidRPr="00A451DF" w:rsidRDefault="00A451DF">
      <w:pPr>
        <w:pStyle w:val="CommentText"/>
        <w:rPr>
          <w:rFonts w:eastAsiaTheme="minorEastAsia"/>
        </w:rPr>
      </w:pPr>
      <w:r>
        <w:rPr>
          <w:rStyle w:val="CommentReference"/>
        </w:rPr>
        <w:annotationRef/>
      </w:r>
      <w:r>
        <w:rPr>
          <w:rFonts w:eastAsiaTheme="minorEastAsia"/>
        </w:rPr>
        <w:t>Definition</w:t>
      </w:r>
      <w:r w:rsidR="00166150">
        <w:rPr>
          <w:rFonts w:eastAsiaTheme="minorEastAsia"/>
        </w:rPr>
        <w:t xml:space="preserve"> and more descri</w:t>
      </w:r>
      <w:r w:rsidR="00343BCF">
        <w:rPr>
          <w:rFonts w:eastAsiaTheme="minorEastAsia"/>
        </w:rPr>
        <w:t>p</w:t>
      </w:r>
      <w:r w:rsidR="00166150">
        <w:rPr>
          <w:rFonts w:eastAsiaTheme="minorEastAsia"/>
        </w:rPr>
        <w:t>tion</w:t>
      </w:r>
    </w:p>
  </w:comment>
  <w:comment w:id="1066" w:author="刘 红宾" w:date="2021-04-27T15:46:00Z" w:initials="刘">
    <w:p w14:paraId="672AF7F2" w14:textId="12586297" w:rsidR="004333E0" w:rsidRPr="004333E0" w:rsidRDefault="004333E0">
      <w:pPr>
        <w:pStyle w:val="CommentText"/>
        <w:rPr>
          <w:rFonts w:eastAsiaTheme="minorEastAsia"/>
        </w:rPr>
      </w:pPr>
      <w:r>
        <w:rPr>
          <w:rStyle w:val="CommentReference"/>
        </w:rPr>
        <w:annotationRef/>
      </w:r>
      <w:r>
        <w:rPr>
          <w:rFonts w:eastAsiaTheme="minorEastAsia"/>
        </w:rPr>
        <w:t xml:space="preserve">How these studies prove the importance of baseline microbiota in personalized response? </w:t>
      </w:r>
      <w:r w:rsidR="00FE20AA">
        <w:rPr>
          <w:rFonts w:eastAsiaTheme="minorEastAsia"/>
        </w:rPr>
        <w:t>Are confounding factors (host genetic) well controlled like this study?</w:t>
      </w:r>
      <w:r w:rsidR="00A451DF">
        <w:rPr>
          <w:rFonts w:eastAsiaTheme="minorEastAsia"/>
        </w:rPr>
        <w:t xml:space="preserve"> How these confounding factors </w:t>
      </w:r>
      <w:r w:rsidR="00597D75">
        <w:rPr>
          <w:rFonts w:eastAsiaTheme="minorEastAsia"/>
        </w:rPr>
        <w:t>controlled in this study?</w:t>
      </w:r>
    </w:p>
  </w:comment>
  <w:comment w:id="1276" w:author="Chen Liao" w:date="2021-05-28T15:29:00Z" w:initials="MOU">
    <w:p w14:paraId="30645F27" w14:textId="4A387CBD" w:rsidR="004656EC" w:rsidRDefault="004656EC">
      <w:pPr>
        <w:pStyle w:val="CommentText"/>
      </w:pPr>
      <w:r>
        <w:rPr>
          <w:rStyle w:val="CommentReference"/>
        </w:rPr>
        <w:annotationRef/>
      </w:r>
      <w:r w:rsidRPr="004656EC">
        <w:t>https://gut.bmj.com/content/69/11/1975</w:t>
      </w:r>
    </w:p>
  </w:comment>
  <w:comment w:id="1283" w:author="Chen Liao" w:date="2021-05-28T15:30:00Z" w:initials="MOU">
    <w:p w14:paraId="74163367" w14:textId="51ACC2FB" w:rsidR="004656EC" w:rsidRDefault="004656EC">
      <w:pPr>
        <w:pStyle w:val="CommentText"/>
      </w:pPr>
      <w:r>
        <w:rPr>
          <w:rStyle w:val="CommentReference"/>
        </w:rPr>
        <w:annotationRef/>
      </w:r>
      <w:r w:rsidRPr="004656EC">
        <w:t>https://pubmed.ncbi.nlm.nih.gov/26552345/</w:t>
      </w:r>
    </w:p>
  </w:comment>
  <w:comment w:id="1403" w:author="Chen Liao" w:date="2021-05-28T20:25:00Z" w:initials="MOU">
    <w:p w14:paraId="0B189DB9" w14:textId="20B2FDA0" w:rsidR="00A24A00" w:rsidRDefault="00A24A00">
      <w:pPr>
        <w:pStyle w:val="CommentText"/>
      </w:pPr>
      <w:r>
        <w:rPr>
          <w:rStyle w:val="CommentReference"/>
        </w:rPr>
        <w:annotationRef/>
      </w:r>
      <w:r w:rsidRPr="00A24A00">
        <w:t>https://journals.plos.org/plosone/article?id=10.1371/journal.pone.0025200</w:t>
      </w:r>
    </w:p>
  </w:comment>
  <w:comment w:id="1496" w:author="Chen Liao" w:date="2021-05-28T20:51:00Z" w:initials="MOU">
    <w:p w14:paraId="72C33BDC" w14:textId="677F4F5D" w:rsidR="000439E8" w:rsidRDefault="000439E8">
      <w:pPr>
        <w:pStyle w:val="CommentText"/>
      </w:pPr>
      <w:r>
        <w:rPr>
          <w:rStyle w:val="CommentReference"/>
        </w:rPr>
        <w:annotationRef/>
      </w:r>
      <w:r w:rsidRPr="000439E8">
        <w:t>https://www.sciencedirect.com/science/article/pii/S0092867419308992</w:t>
      </w:r>
    </w:p>
  </w:comment>
  <w:comment w:id="1679" w:author="刘 红宾" w:date="2021-04-27T09:37:00Z" w:initials="刘">
    <w:p w14:paraId="77288CB2" w14:textId="77777777" w:rsidR="00801DAB" w:rsidRDefault="00801DAB">
      <w:pPr>
        <w:pStyle w:val="CommentText"/>
        <w:rPr>
          <w:rFonts w:eastAsiaTheme="minorEastAsia"/>
        </w:rPr>
      </w:pPr>
      <w:r>
        <w:rPr>
          <w:rStyle w:val="CommentReference"/>
        </w:rPr>
        <w:annotationRef/>
      </w:r>
      <w:r>
        <w:rPr>
          <w:rFonts w:eastAsiaTheme="minorEastAsia"/>
        </w:rPr>
        <w:t>From individualized response --&gt; time-series study, why?</w:t>
      </w:r>
    </w:p>
    <w:p w14:paraId="2D338782" w14:textId="2B8B1AF5" w:rsidR="00801DAB" w:rsidRPr="00663E1A" w:rsidRDefault="00801DAB">
      <w:pPr>
        <w:pStyle w:val="CommentText"/>
        <w:rPr>
          <w:rFonts w:eastAsiaTheme="minorEastAsia"/>
        </w:rPr>
      </w:pPr>
      <w:r>
        <w:rPr>
          <w:rFonts w:eastAsiaTheme="minorEastAsia"/>
        </w:rPr>
        <w:t>C</w:t>
      </w:r>
      <w:r w:rsidRPr="00620B78">
        <w:rPr>
          <w:rFonts w:eastAsiaTheme="minorEastAsia"/>
        </w:rPr>
        <w:t>haracterizing the gut microbiota prior to nutritional intervention with prebiotics is important to increase the positive outcome in the context of obesity and metabolic disorders</w:t>
      </w:r>
      <w:r>
        <w:rPr>
          <w:rFonts w:eastAsiaTheme="minorEastAsia"/>
        </w:rPr>
        <w:t>[</w:t>
      </w:r>
      <w:hyperlink r:id="rId1" w:history="1">
        <w:r>
          <w:rPr>
            <w:rStyle w:val="Hyperlink"/>
          </w:rPr>
          <w:t>gut.bmj.com</w:t>
        </w:r>
      </w:hyperlink>
      <w:r>
        <w:rPr>
          <w:rFonts w:eastAsiaTheme="minorEastAsia"/>
        </w:rPr>
        <w:t xml:space="preserve">]. However, how the </w:t>
      </w:r>
      <w:r w:rsidRPr="000659E7">
        <w:rPr>
          <w:rFonts w:hint="eastAsia"/>
          <w:color w:val="000000"/>
          <w:szCs w:val="21"/>
        </w:rPr>
        <w:t xml:space="preserve">pre-intervention microbial configuration </w:t>
      </w:r>
      <w:r>
        <w:rPr>
          <w:color w:val="000000"/>
          <w:szCs w:val="21"/>
        </w:rPr>
        <w:t>leads to</w:t>
      </w:r>
      <w:r w:rsidRPr="000659E7">
        <w:rPr>
          <w:rFonts w:hint="eastAsia"/>
          <w:color w:val="000000"/>
          <w:szCs w:val="21"/>
        </w:rPr>
        <w:t xml:space="preserve"> the </w:t>
      </w:r>
      <w:r>
        <w:rPr>
          <w:color w:val="000000"/>
          <w:szCs w:val="21"/>
        </w:rPr>
        <w:t>individualized</w:t>
      </w:r>
      <w:r w:rsidRPr="000659E7">
        <w:rPr>
          <w:rFonts w:hint="eastAsia"/>
          <w:color w:val="000000"/>
          <w:szCs w:val="21"/>
        </w:rPr>
        <w:t xml:space="preserve"> intervention outcomes</w:t>
      </w:r>
      <w:r>
        <w:rPr>
          <w:color w:val="000000"/>
          <w:szCs w:val="21"/>
        </w:rPr>
        <w:t xml:space="preserve"> remains largely unclear</w:t>
      </w:r>
    </w:p>
  </w:comment>
  <w:comment w:id="1787" w:author="刘 红宾" w:date="2021-04-27T09:38:00Z" w:initials="刘">
    <w:p w14:paraId="0A1949BE" w14:textId="0D14ED8B" w:rsidR="00801DAB" w:rsidRPr="007B2DBE" w:rsidRDefault="00801DAB">
      <w:pPr>
        <w:pStyle w:val="CommentText"/>
        <w:rPr>
          <w:rFonts w:eastAsiaTheme="minorEastAsia"/>
        </w:rPr>
      </w:pPr>
      <w:r>
        <w:rPr>
          <w:rStyle w:val="CommentReference"/>
        </w:rPr>
        <w:annotationRef/>
      </w:r>
      <w:r>
        <w:rPr>
          <w:rFonts w:eastAsiaTheme="minorEastAsia"/>
        </w:rPr>
        <w:t>Meaning of time-series data and study?</w:t>
      </w:r>
    </w:p>
  </w:comment>
  <w:comment w:id="1677" w:author="刘 红宾" w:date="2021-04-27T11:03:00Z" w:initials="刘">
    <w:p w14:paraId="4A78735E" w14:textId="0AF139D5" w:rsidR="00801DAB" w:rsidRPr="009414D4" w:rsidRDefault="00801DAB">
      <w:pPr>
        <w:pStyle w:val="CommentText"/>
        <w:rPr>
          <w:rFonts w:eastAsiaTheme="minorEastAsia"/>
        </w:rPr>
      </w:pPr>
      <w:r>
        <w:rPr>
          <w:rStyle w:val="CommentReference"/>
        </w:rPr>
        <w:annotationRef/>
      </w:r>
      <w:r>
        <w:rPr>
          <w:rFonts w:eastAsiaTheme="minorEastAsia"/>
        </w:rPr>
        <w:t>Emphasize this part(time-series)</w:t>
      </w:r>
    </w:p>
  </w:comment>
  <w:comment w:id="1830" w:author="刘 红宾" w:date="2021-04-27T11:47:00Z" w:initials="刘">
    <w:p w14:paraId="3D5352E4" w14:textId="77777777" w:rsidR="00B113FA" w:rsidRPr="00F75F2D" w:rsidRDefault="00B113FA" w:rsidP="00B113FA">
      <w:pPr>
        <w:pStyle w:val="CommentText"/>
      </w:pPr>
      <w:r>
        <w:rPr>
          <w:rStyle w:val="CommentReference"/>
        </w:rPr>
        <w:annotationRef/>
      </w:r>
      <w:r>
        <w:rPr>
          <w:rFonts w:asciiTheme="minorEastAsia" w:eastAsiaTheme="minorEastAsia" w:hAnsiTheme="minorEastAsia"/>
        </w:rPr>
        <w:t>A</w:t>
      </w:r>
      <w:r>
        <w:rPr>
          <w:rFonts w:asciiTheme="minorEastAsia" w:eastAsiaTheme="minorEastAsia" w:hAnsiTheme="minorEastAsia" w:hint="eastAsia"/>
        </w:rPr>
        <w:t>dd</w:t>
      </w:r>
      <w:r>
        <w:t xml:space="preserve"> references</w:t>
      </w:r>
    </w:p>
  </w:comment>
  <w:comment w:id="1845" w:author="刘 红宾" w:date="2021-04-27T16:40:00Z" w:initials="刘">
    <w:p w14:paraId="409FB724" w14:textId="77777777" w:rsidR="00B113FA" w:rsidRPr="00E300D9" w:rsidRDefault="00B113FA" w:rsidP="00B113FA">
      <w:pPr>
        <w:pStyle w:val="CommentText"/>
        <w:rPr>
          <w:rFonts w:ascii="MyriadPro-Regular" w:eastAsiaTheme="minorEastAsia" w:hAnsi="MyriadPro-Regular" w:hint="eastAsia"/>
          <w:color w:val="242021"/>
          <w:sz w:val="16"/>
          <w:szCs w:val="16"/>
        </w:rPr>
      </w:pPr>
      <w:r>
        <w:rPr>
          <w:rStyle w:val="CommentReference"/>
        </w:rPr>
        <w:annotationRef/>
      </w:r>
      <w:r>
        <w:rPr>
          <w:rFonts w:eastAsiaTheme="minorEastAsia"/>
        </w:rPr>
        <w:t xml:space="preserve">Add graph showing </w:t>
      </w:r>
      <w:r>
        <w:rPr>
          <w:rFonts w:ascii="MyriadPro-Regular" w:hAnsi="MyriadPro-Regular"/>
          <w:color w:val="242021"/>
          <w:sz w:val="16"/>
          <w:szCs w:val="16"/>
        </w:rPr>
        <w:t>p</w:t>
      </w:r>
      <w:r w:rsidRPr="00F11634">
        <w:rPr>
          <w:rFonts w:ascii="MyriadPro-Regular" w:hAnsi="MyriadPro-Regular"/>
          <w:color w:val="242021"/>
          <w:sz w:val="16"/>
          <w:szCs w:val="16"/>
        </w:rPr>
        <w:t>roposed model</w:t>
      </w:r>
      <w:r>
        <w:rPr>
          <w:rFonts w:ascii="MyriadPro-Regular" w:hAnsi="MyriadPro-Regular"/>
          <w:color w:val="242021"/>
          <w:sz w:val="16"/>
          <w:szCs w:val="16"/>
        </w:rPr>
        <w:t xml:space="preserve"> of potential reasons of individualized responses </w:t>
      </w:r>
    </w:p>
    <w:p w14:paraId="4A41B067" w14:textId="77777777" w:rsidR="00B113FA" w:rsidRPr="00E300D9" w:rsidRDefault="00B113FA" w:rsidP="00B113FA">
      <w:pPr>
        <w:pStyle w:val="CommentText"/>
        <w:numPr>
          <w:ilvl w:val="0"/>
          <w:numId w:val="18"/>
        </w:numPr>
        <w:rPr>
          <w:rFonts w:eastAsiaTheme="minorEastAsia"/>
        </w:rPr>
      </w:pPr>
      <w:r>
        <w:rPr>
          <w:rFonts w:ascii="MyriadPro-Regular" w:hAnsi="MyriadPro-Regular"/>
          <w:color w:val="242021"/>
          <w:sz w:val="16"/>
          <w:szCs w:val="16"/>
        </w:rPr>
        <w:t>Initial abundance of primary/secondary degrader</w:t>
      </w:r>
    </w:p>
    <w:p w14:paraId="55192E77" w14:textId="77777777" w:rsidR="00B113FA" w:rsidRPr="00E300D9" w:rsidRDefault="00B113FA" w:rsidP="00B113FA">
      <w:pPr>
        <w:pStyle w:val="CommentText"/>
        <w:numPr>
          <w:ilvl w:val="0"/>
          <w:numId w:val="18"/>
        </w:numPr>
        <w:rPr>
          <w:rFonts w:eastAsiaTheme="minorEastAsia"/>
        </w:rPr>
      </w:pPr>
      <w:r>
        <w:rPr>
          <w:rFonts w:ascii="MyriadPro-Regular" w:eastAsiaTheme="minorEastAsia" w:hAnsi="MyriadPro-Regular" w:hint="eastAsia"/>
          <w:color w:val="242021"/>
          <w:sz w:val="16"/>
          <w:szCs w:val="16"/>
        </w:rPr>
        <w:t>E</w:t>
      </w:r>
      <w:r>
        <w:rPr>
          <w:rFonts w:ascii="MyriadPro-Regular" w:eastAsiaTheme="minorEastAsia" w:hAnsi="MyriadPro-Regular"/>
          <w:color w:val="242021"/>
          <w:sz w:val="16"/>
          <w:szCs w:val="16"/>
        </w:rPr>
        <w:t>cological interaction</w:t>
      </w:r>
    </w:p>
  </w:comment>
  <w:comment w:id="1882" w:author="刘 红宾" w:date="2021-04-27T09:39:00Z" w:initials="刘">
    <w:p w14:paraId="13B1C3FA" w14:textId="74EDDE5B" w:rsidR="00597D75" w:rsidRPr="00597D75" w:rsidRDefault="00801DAB">
      <w:pPr>
        <w:pStyle w:val="CommentText"/>
        <w:rPr>
          <w:rFonts w:eastAsiaTheme="minorEastAsia"/>
        </w:rPr>
      </w:pPr>
      <w:r>
        <w:rPr>
          <w:rStyle w:val="CommentReference"/>
        </w:rPr>
        <w:annotationRef/>
      </w:r>
      <w:r w:rsidRPr="002A0589">
        <w:t>Emphasize</w:t>
      </w:r>
      <w:r>
        <w:t xml:space="preserve"> the advantage of the isogenic mice model we used here, compared with the clinical human studies</w:t>
      </w:r>
    </w:p>
  </w:comment>
  <w:comment w:id="1883" w:author="刘 红宾" w:date="2021-04-27T15:51:00Z" w:initials="刘">
    <w:p w14:paraId="42735AE9" w14:textId="77777777" w:rsidR="00597D75" w:rsidRDefault="00597D75">
      <w:pPr>
        <w:pStyle w:val="CommentText"/>
        <w:rPr>
          <w:rFonts w:eastAsiaTheme="minorEastAsia"/>
        </w:rPr>
      </w:pPr>
      <w:r>
        <w:rPr>
          <w:rStyle w:val="CommentReference"/>
        </w:rPr>
        <w:annotationRef/>
      </w:r>
      <w:r>
        <w:rPr>
          <w:rFonts w:eastAsiaTheme="minorEastAsia"/>
        </w:rPr>
        <w:t xml:space="preserve">How this study </w:t>
      </w:r>
      <w:proofErr w:type="gramStart"/>
      <w:r>
        <w:rPr>
          <w:rFonts w:eastAsiaTheme="minorEastAsia"/>
        </w:rPr>
        <w:t>answer</w:t>
      </w:r>
      <w:proofErr w:type="gramEnd"/>
      <w:r>
        <w:rPr>
          <w:rFonts w:eastAsiaTheme="minorEastAsia"/>
        </w:rPr>
        <w:t xml:space="preserve"> two key questions:</w:t>
      </w:r>
    </w:p>
    <w:p w14:paraId="238AF573" w14:textId="77777777" w:rsidR="00597D75" w:rsidRDefault="00597D75" w:rsidP="00597D75">
      <w:pPr>
        <w:pStyle w:val="CommentText"/>
        <w:numPr>
          <w:ilvl w:val="0"/>
          <w:numId w:val="17"/>
        </w:numPr>
        <w:rPr>
          <w:rFonts w:eastAsiaTheme="minorEastAsia"/>
        </w:rPr>
      </w:pPr>
      <w:r>
        <w:rPr>
          <w:rFonts w:eastAsiaTheme="minorEastAsia"/>
        </w:rPr>
        <w:t>Baseline microbiota is the key determina</w:t>
      </w:r>
      <w:r w:rsidR="00992670">
        <w:rPr>
          <w:rFonts w:eastAsiaTheme="minorEastAsia"/>
        </w:rPr>
        <w:t>nt of personalized response</w:t>
      </w:r>
    </w:p>
    <w:p w14:paraId="64782E23" w14:textId="68F3678C" w:rsidR="00992670" w:rsidRPr="00597D75" w:rsidRDefault="00992670" w:rsidP="00597D75">
      <w:pPr>
        <w:pStyle w:val="CommentText"/>
        <w:numPr>
          <w:ilvl w:val="0"/>
          <w:numId w:val="17"/>
        </w:numPr>
        <w:rPr>
          <w:rFonts w:eastAsiaTheme="minorEastAsia"/>
        </w:rPr>
      </w:pPr>
      <w:r>
        <w:rPr>
          <w:rFonts w:eastAsiaTheme="minorEastAsia"/>
        </w:rPr>
        <w:t xml:space="preserve">How the baseline </w:t>
      </w:r>
      <w:proofErr w:type="gramStart"/>
      <w:r>
        <w:rPr>
          <w:rFonts w:eastAsiaTheme="minorEastAsia"/>
        </w:rPr>
        <w:t>contribute</w:t>
      </w:r>
      <w:proofErr w:type="gramEnd"/>
      <w:r>
        <w:rPr>
          <w:rFonts w:eastAsiaTheme="minorEastAsia"/>
        </w:rPr>
        <w:t xml:space="preserve"> to personalized response</w:t>
      </w:r>
      <w:r w:rsidR="001172CB">
        <w:rPr>
          <w:rFonts w:eastAsiaTheme="minorEastAsia"/>
        </w:rPr>
        <w:t xml:space="preserve"> (</w:t>
      </w:r>
      <w:proofErr w:type="spellStart"/>
      <w:r w:rsidR="001172CB">
        <w:rPr>
          <w:rFonts w:eastAsiaTheme="minorEastAsia"/>
        </w:rPr>
        <w:t>gLV</w:t>
      </w:r>
      <w:proofErr w:type="spellEnd"/>
      <w:r w:rsidR="001172CB">
        <w:rPr>
          <w:rFonts w:eastAsiaTheme="minorEastAsia"/>
        </w:rPr>
        <w:t xml:space="preserve"> model)</w:t>
      </w:r>
    </w:p>
  </w:comment>
  <w:comment w:id="2212" w:author="刘 红宾" w:date="2021-04-27T10:00:00Z" w:initials="刘">
    <w:p w14:paraId="7F73B8E8" w14:textId="77777777" w:rsidR="00801DAB" w:rsidRDefault="00801DAB">
      <w:pPr>
        <w:pStyle w:val="CommentText"/>
        <w:rPr>
          <w:rFonts w:eastAsiaTheme="minorEastAsia"/>
        </w:rPr>
      </w:pPr>
      <w:r>
        <w:rPr>
          <w:rStyle w:val="CommentReference"/>
        </w:rPr>
        <w:annotationRef/>
      </w:r>
      <w:r>
        <w:rPr>
          <w:rFonts w:eastAsiaTheme="minorEastAsia"/>
        </w:rPr>
        <w:t>Tell the main finding and the meaning</w:t>
      </w:r>
    </w:p>
    <w:p w14:paraId="5925CB4F" w14:textId="77777777" w:rsidR="00832385" w:rsidRDefault="00832385">
      <w:pPr>
        <w:pStyle w:val="CommentText"/>
        <w:rPr>
          <w:rFonts w:eastAsiaTheme="minorEastAsia"/>
        </w:rPr>
      </w:pPr>
    </w:p>
    <w:p w14:paraId="4F7B28B8" w14:textId="44C32E5C" w:rsidR="00832385" w:rsidRPr="00542059" w:rsidRDefault="00BE5DA3">
      <w:pPr>
        <w:pStyle w:val="CommentText"/>
        <w:rPr>
          <w:rFonts w:eastAsiaTheme="minorEastAsia"/>
        </w:rPr>
      </w:pPr>
      <w:r>
        <w:rPr>
          <w:rFonts w:eastAsiaTheme="minorEastAsia"/>
        </w:rPr>
        <w:t>For non-responding individuals</w:t>
      </w:r>
      <w:r w:rsidR="002A55E3">
        <w:rPr>
          <w:rFonts w:eastAsiaTheme="minorEastAsia"/>
        </w:rPr>
        <w:t xml:space="preserve"> that caused by absence of responders</w:t>
      </w:r>
      <w:r>
        <w:rPr>
          <w:rFonts w:eastAsiaTheme="minorEastAsia"/>
        </w:rPr>
        <w:t>, improve their response with the combination of inulin and responder</w:t>
      </w:r>
      <w:r w:rsidR="001D0DB4">
        <w:rPr>
          <w:rFonts w:eastAsiaTheme="minorEastAsia"/>
        </w:rPr>
        <w:t>s</w:t>
      </w:r>
    </w:p>
  </w:comment>
  <w:comment w:id="2236" w:author="刘 红宾" w:date="2021-04-27T09:38:00Z" w:initials="刘">
    <w:p w14:paraId="5954FB1D" w14:textId="77777777" w:rsidR="00EE67FB" w:rsidRPr="007B2DBE" w:rsidRDefault="00EE67FB" w:rsidP="00EE67FB">
      <w:pPr>
        <w:pStyle w:val="CommentText"/>
        <w:rPr>
          <w:rFonts w:eastAsiaTheme="minorEastAsia"/>
        </w:rPr>
      </w:pPr>
      <w:r>
        <w:rPr>
          <w:rStyle w:val="CommentReference"/>
        </w:rPr>
        <w:annotationRef/>
      </w:r>
      <w:r>
        <w:rPr>
          <w:rFonts w:eastAsiaTheme="minorEastAsia"/>
        </w:rPr>
        <w:t>Meaning of time-series data and study?</w:t>
      </w:r>
    </w:p>
  </w:comment>
  <w:comment w:id="2239" w:author="刘 红宾" w:date="2021-04-27T11:03:00Z" w:initials="刘">
    <w:p w14:paraId="2C326712" w14:textId="77777777" w:rsidR="00EE67FB" w:rsidRPr="009414D4" w:rsidRDefault="00EE67FB" w:rsidP="00EE67FB">
      <w:pPr>
        <w:pStyle w:val="CommentText"/>
        <w:rPr>
          <w:rFonts w:eastAsiaTheme="minorEastAsia"/>
        </w:rPr>
      </w:pPr>
      <w:r>
        <w:rPr>
          <w:rStyle w:val="CommentReference"/>
        </w:rPr>
        <w:annotationRef/>
      </w:r>
      <w:r>
        <w:rPr>
          <w:rFonts w:eastAsiaTheme="minorEastAsia"/>
        </w:rPr>
        <w:t>Emphasize this part(time-series)</w:t>
      </w:r>
    </w:p>
  </w:comment>
  <w:comment w:id="2254" w:author="刘 红宾" w:date="2021-04-27T14:35:00Z" w:initials="刘">
    <w:p w14:paraId="2AC1AB5E" w14:textId="416F34E5" w:rsidR="008626CB" w:rsidRDefault="009C684C">
      <w:pPr>
        <w:pStyle w:val="CommentText"/>
        <w:rPr>
          <w:rFonts w:ascii="SimSun" w:eastAsia="SimSun" w:hAnsi="SimSun" w:cs="SimSun"/>
        </w:rPr>
      </w:pPr>
      <w:r>
        <w:rPr>
          <w:rStyle w:val="CommentReference"/>
        </w:rPr>
        <w:annotationRef/>
      </w:r>
      <w:r w:rsidR="008626CB">
        <w:rPr>
          <w:rFonts w:ascii="SimSun" w:eastAsia="SimSun" w:hAnsi="SimSun" w:cs="SimSun"/>
        </w:rPr>
        <w:t>Change titles to tell reader</w:t>
      </w:r>
      <w:r w:rsidR="00A27DDF">
        <w:rPr>
          <w:rFonts w:ascii="SimSun" w:eastAsia="SimSun" w:hAnsi="SimSun" w:cs="SimSun"/>
        </w:rPr>
        <w:t>s</w:t>
      </w:r>
      <w:r w:rsidR="008626CB">
        <w:rPr>
          <w:rFonts w:ascii="SimSun" w:eastAsia="SimSun" w:hAnsi="SimSun" w:cs="SimSun"/>
        </w:rPr>
        <w:t xml:space="preserve"> some information and result</w:t>
      </w:r>
      <w:r w:rsidR="00A27DDF">
        <w:rPr>
          <w:rFonts w:ascii="SimSun" w:eastAsia="SimSun" w:hAnsi="SimSun" w:cs="SimSun"/>
        </w:rPr>
        <w:t>.</w:t>
      </w:r>
    </w:p>
    <w:p w14:paraId="2350DB3E" w14:textId="6E1547C5" w:rsidR="00A27DDF" w:rsidRDefault="00A27DDF">
      <w:pPr>
        <w:pStyle w:val="CommentText"/>
        <w:rPr>
          <w:rFonts w:ascii="SimSun" w:eastAsia="SimSun" w:hAnsi="SimSun" w:cs="SimSun"/>
        </w:rPr>
      </w:pPr>
      <w:r>
        <w:rPr>
          <w:rFonts w:ascii="SimSun" w:eastAsia="SimSun" w:hAnsi="SimSun" w:cs="SimSun" w:hint="eastAsia"/>
        </w:rPr>
        <w:t>e</w:t>
      </w:r>
      <w:r>
        <w:rPr>
          <w:rFonts w:ascii="SimSun" w:eastAsia="SimSun" w:hAnsi="SimSun" w:cs="SimSun"/>
        </w:rPr>
        <w:t>.g.</w:t>
      </w:r>
    </w:p>
    <w:p w14:paraId="04990BF9" w14:textId="59E113CE" w:rsidR="009C684C" w:rsidRDefault="009C684C">
      <w:pPr>
        <w:pStyle w:val="CommentText"/>
        <w:rPr>
          <w:rFonts w:ascii="SimSun" w:eastAsia="SimSun" w:hAnsi="SimSun" w:cs="SimSun"/>
        </w:rPr>
      </w:pPr>
      <w:r>
        <w:rPr>
          <w:rFonts w:ascii="SimSun" w:eastAsia="SimSun" w:hAnsi="SimSun" w:cs="SimSun"/>
        </w:rPr>
        <w:t>Baseline … across different vendors are heterogenous</w:t>
      </w:r>
    </w:p>
    <w:p w14:paraId="664F476F" w14:textId="303F39CC" w:rsidR="009C684C" w:rsidRPr="008626CB" w:rsidRDefault="009C684C">
      <w:pPr>
        <w:pStyle w:val="CommentText"/>
      </w:pPr>
    </w:p>
  </w:comment>
  <w:comment w:id="2255" w:author="刘 红宾" w:date="2021-04-27T15:54:00Z" w:initials="刘">
    <w:p w14:paraId="611CE777" w14:textId="33CED71D" w:rsidR="00CE1DD4" w:rsidRDefault="00CE1DD4">
      <w:pPr>
        <w:pStyle w:val="CommentText"/>
      </w:pPr>
      <w:r>
        <w:rPr>
          <w:rStyle w:val="CommentReference"/>
        </w:rPr>
        <w:annotationRef/>
      </w:r>
      <w:r w:rsidRPr="00B45421">
        <w:rPr>
          <w:rFonts w:eastAsia="SimSun"/>
          <w:color w:val="131413"/>
          <w:sz w:val="22"/>
          <w:szCs w:val="22"/>
        </w:rPr>
        <w:t>isogenic mice</w:t>
      </w:r>
      <w:r>
        <w:rPr>
          <w:rFonts w:eastAsia="SimSun"/>
          <w:color w:val="131413"/>
          <w:sz w:val="22"/>
          <w:szCs w:val="22"/>
        </w:rPr>
        <w:t xml:space="preserve"> </w:t>
      </w:r>
      <w:proofErr w:type="spellStart"/>
      <w:r>
        <w:rPr>
          <w:rFonts w:eastAsia="SimSun"/>
          <w:color w:val="131413"/>
          <w:sz w:val="22"/>
          <w:szCs w:val="22"/>
        </w:rPr>
        <w:t>harbour</w:t>
      </w:r>
      <w:proofErr w:type="spellEnd"/>
      <w:r>
        <w:rPr>
          <w:rFonts w:eastAsia="SimSun"/>
          <w:color w:val="131413"/>
          <w:sz w:val="22"/>
          <w:szCs w:val="22"/>
        </w:rPr>
        <w:t xml:space="preserve"> distinct gut microbiome. Emphasize </w:t>
      </w:r>
      <w:r w:rsidR="00F32CA4">
        <w:rPr>
          <w:rFonts w:eastAsia="SimSun"/>
          <w:color w:val="131413"/>
          <w:sz w:val="22"/>
          <w:szCs w:val="22"/>
        </w:rPr>
        <w:t>the variability of gut microbiome among individuals in intro section</w:t>
      </w:r>
    </w:p>
  </w:comment>
  <w:comment w:id="2516" w:author="刘 红宾" w:date="2021-04-27T10:17:00Z" w:initials="刘">
    <w:p w14:paraId="29551AEB" w14:textId="77777777" w:rsidR="00801DAB" w:rsidRDefault="00801DAB" w:rsidP="000C07A4">
      <w:pPr>
        <w:pStyle w:val="CommentText"/>
        <w:rPr>
          <w:rFonts w:eastAsiaTheme="minorEastAsia"/>
        </w:rPr>
      </w:pPr>
      <w:r>
        <w:rPr>
          <w:rStyle w:val="CommentReference"/>
        </w:rPr>
        <w:annotationRef/>
      </w:r>
      <w:r>
        <w:rPr>
          <w:rFonts w:eastAsiaTheme="minorEastAsia"/>
        </w:rPr>
        <w:t>Panel A. Declare that time-points for body weight/ food intake are not misplaced</w:t>
      </w:r>
    </w:p>
    <w:p w14:paraId="6AD82F99" w14:textId="77777777" w:rsidR="00801DAB" w:rsidRDefault="00801DAB" w:rsidP="000C07A4">
      <w:pPr>
        <w:pStyle w:val="CommentText"/>
        <w:rPr>
          <w:rFonts w:eastAsiaTheme="minorEastAsia"/>
        </w:rPr>
      </w:pPr>
      <w:r>
        <w:rPr>
          <w:rFonts w:eastAsiaTheme="minorEastAsia" w:hint="eastAsia"/>
        </w:rPr>
        <w:t>C</w:t>
      </w:r>
      <w:r>
        <w:rPr>
          <w:rFonts w:eastAsiaTheme="minorEastAsia"/>
        </w:rPr>
        <w:t>. modify the labels of bacteria name to one line</w:t>
      </w:r>
    </w:p>
    <w:p w14:paraId="5A6EA101" w14:textId="21CBCBF8" w:rsidR="00877AF5" w:rsidRDefault="00877AF5" w:rsidP="000C07A4">
      <w:pPr>
        <w:pStyle w:val="CommentText"/>
        <w:rPr>
          <w:rFonts w:eastAsiaTheme="minorEastAsia"/>
        </w:rPr>
      </w:pPr>
    </w:p>
    <w:p w14:paraId="225CB7EC" w14:textId="77777777" w:rsidR="0093158B" w:rsidRDefault="0093158B" w:rsidP="000C07A4">
      <w:pPr>
        <w:pStyle w:val="CommentText"/>
        <w:rPr>
          <w:rFonts w:eastAsiaTheme="minorEastAsia"/>
        </w:rPr>
      </w:pPr>
    </w:p>
    <w:p w14:paraId="15763F9A" w14:textId="77777777" w:rsidR="00877AF5" w:rsidRDefault="00877AF5" w:rsidP="000C07A4">
      <w:pPr>
        <w:pStyle w:val="CommentText"/>
        <w:rPr>
          <w:rFonts w:eastAsiaTheme="minorEastAsia"/>
        </w:rPr>
      </w:pPr>
      <w:r>
        <w:rPr>
          <w:rFonts w:eastAsiaTheme="minorEastAsia"/>
        </w:rPr>
        <w:t>Make use of the three Beijing mice that clustered with Guangdong group</w:t>
      </w:r>
      <w:r w:rsidR="008A0F59">
        <w:rPr>
          <w:rFonts w:eastAsiaTheme="minorEastAsia"/>
        </w:rPr>
        <w:t xml:space="preserve"> to prove the microbial response is </w:t>
      </w:r>
      <w:proofErr w:type="gramStart"/>
      <w:r w:rsidR="008A0F59">
        <w:rPr>
          <w:rFonts w:eastAsiaTheme="minorEastAsia"/>
        </w:rPr>
        <w:t>baseline-dependent</w:t>
      </w:r>
      <w:proofErr w:type="gramEnd"/>
      <w:r w:rsidR="008A0F59">
        <w:rPr>
          <w:rFonts w:eastAsiaTheme="minorEastAsia"/>
        </w:rPr>
        <w:t>.</w:t>
      </w:r>
    </w:p>
    <w:p w14:paraId="2D15FE60" w14:textId="5A55CE2D" w:rsidR="0093158B" w:rsidRPr="000C07A4" w:rsidRDefault="0093158B" w:rsidP="000C07A4">
      <w:pPr>
        <w:pStyle w:val="CommentText"/>
        <w:rPr>
          <w:rFonts w:eastAsiaTheme="minorEastAsia"/>
        </w:rPr>
      </w:pPr>
      <w:r>
        <w:rPr>
          <w:rFonts w:eastAsiaTheme="minorEastAsia"/>
        </w:rPr>
        <w:t>Or just remove these three samples</w:t>
      </w:r>
    </w:p>
  </w:comment>
  <w:comment w:id="2711" w:author="刘 红宾" w:date="2021-04-27T11:26:00Z" w:initials="刘">
    <w:p w14:paraId="7F82ACC0" w14:textId="3B0F9A23" w:rsidR="00801DAB" w:rsidRPr="009414D4" w:rsidRDefault="00801DAB">
      <w:pPr>
        <w:pStyle w:val="CommentText"/>
        <w:rPr>
          <w:rFonts w:eastAsiaTheme="minorEastAsia"/>
        </w:rPr>
      </w:pPr>
      <w:r>
        <w:rPr>
          <w:rStyle w:val="CommentReference"/>
        </w:rPr>
        <w:annotationRef/>
      </w:r>
      <w:r>
        <w:rPr>
          <w:rFonts w:eastAsiaTheme="minorEastAsia"/>
        </w:rPr>
        <w:t>Too abstract?</w:t>
      </w:r>
    </w:p>
  </w:comment>
  <w:comment w:id="2923" w:author="刘 红宾" w:date="2021-04-27T10:21:00Z" w:initials="刘">
    <w:p w14:paraId="390761B0" w14:textId="2881F398" w:rsidR="00801DAB" w:rsidRPr="000C07A4" w:rsidRDefault="00801DAB">
      <w:pPr>
        <w:pStyle w:val="CommentText"/>
        <w:rPr>
          <w:rFonts w:eastAsiaTheme="minorEastAsia"/>
        </w:rPr>
      </w:pPr>
      <w:r>
        <w:rPr>
          <w:rStyle w:val="CommentReference"/>
        </w:rPr>
        <w:annotationRef/>
      </w:r>
      <w:proofErr w:type="spellStart"/>
      <w:r>
        <w:rPr>
          <w:rFonts w:eastAsiaTheme="minorEastAsia" w:hint="eastAsia"/>
        </w:rPr>
        <w:t>D</w:t>
      </w:r>
      <w:r>
        <w:rPr>
          <w:rFonts w:eastAsiaTheme="minorEastAsia"/>
        </w:rPr>
        <w:t>efination</w:t>
      </w:r>
      <w:proofErr w:type="spellEnd"/>
      <w:r>
        <w:rPr>
          <w:rFonts w:eastAsiaTheme="minorEastAsia"/>
        </w:rPr>
        <w:t>? What’s the meaning of bi-phasic?</w:t>
      </w:r>
    </w:p>
  </w:comment>
  <w:comment w:id="2924" w:author="刘 红宾" w:date="2021-04-27T15:56:00Z" w:initials="刘">
    <w:p w14:paraId="195D629C" w14:textId="54A4B887" w:rsidR="007940E7" w:rsidRPr="007940E7" w:rsidRDefault="007940E7">
      <w:pPr>
        <w:pStyle w:val="CommentText"/>
        <w:rPr>
          <w:rFonts w:eastAsiaTheme="minorEastAsia"/>
        </w:rPr>
      </w:pPr>
      <w:r>
        <w:rPr>
          <w:rStyle w:val="CommentReference"/>
        </w:rPr>
        <w:annotationRef/>
      </w:r>
      <w:r>
        <w:rPr>
          <w:rFonts w:eastAsiaTheme="minorEastAsia"/>
        </w:rPr>
        <w:t>Present individualized response first, and then dynamics?</w:t>
      </w:r>
    </w:p>
  </w:comment>
  <w:comment w:id="3128" w:author="刘 红宾" w:date="2021-04-27T11:06:00Z" w:initials="刘">
    <w:p w14:paraId="70F809AD" w14:textId="77777777" w:rsidR="00324157" w:rsidRPr="009414D4" w:rsidRDefault="00324157" w:rsidP="00324157">
      <w:pPr>
        <w:pStyle w:val="CommentText"/>
        <w:rPr>
          <w:rFonts w:eastAsiaTheme="minorEastAsia"/>
        </w:rPr>
      </w:pPr>
      <w:r>
        <w:rPr>
          <w:rStyle w:val="CommentReference"/>
        </w:rPr>
        <w:annotationRef/>
      </w:r>
      <w:r>
        <w:rPr>
          <w:rFonts w:eastAsiaTheme="minorEastAsia"/>
        </w:rPr>
        <w:t>Meaning?</w:t>
      </w:r>
    </w:p>
  </w:comment>
  <w:comment w:id="3410" w:author="刘 红宾" w:date="2021-04-27T11:06:00Z" w:initials="刘">
    <w:p w14:paraId="634456DA" w14:textId="3840F770" w:rsidR="00801DAB" w:rsidRPr="009414D4" w:rsidRDefault="00801DAB">
      <w:pPr>
        <w:pStyle w:val="CommentText"/>
        <w:rPr>
          <w:rFonts w:eastAsiaTheme="minorEastAsia"/>
        </w:rPr>
      </w:pPr>
      <w:r>
        <w:rPr>
          <w:rStyle w:val="CommentReference"/>
        </w:rPr>
        <w:annotationRef/>
      </w:r>
      <w:r>
        <w:rPr>
          <w:rFonts w:eastAsiaTheme="minorEastAsia"/>
        </w:rPr>
        <w:t>Meaning?</w:t>
      </w:r>
    </w:p>
  </w:comment>
  <w:comment w:id="3506" w:author="刘 红宾" w:date="2021-04-27T10:22:00Z" w:initials="刘">
    <w:p w14:paraId="1C6ADA46" w14:textId="03EB315E" w:rsidR="00801DAB" w:rsidRPr="000C07A4" w:rsidRDefault="00801DAB">
      <w:pPr>
        <w:pStyle w:val="CommentText"/>
        <w:rPr>
          <w:rFonts w:eastAsiaTheme="minorEastAsia"/>
        </w:rPr>
      </w:pPr>
      <w:r>
        <w:rPr>
          <w:rStyle w:val="CommentReference"/>
        </w:rPr>
        <w:annotationRef/>
      </w:r>
      <w:r>
        <w:rPr>
          <w:rFonts w:eastAsiaTheme="minorEastAsia"/>
        </w:rPr>
        <w:t>Not found</w:t>
      </w:r>
    </w:p>
  </w:comment>
  <w:comment w:id="3530" w:author="刘 红宾" w:date="2021-04-27T10:23:00Z" w:initials="刘">
    <w:p w14:paraId="70D19C64" w14:textId="06FE3BE8" w:rsidR="00801DAB" w:rsidRPr="000C07A4" w:rsidRDefault="00801DAB">
      <w:pPr>
        <w:pStyle w:val="CommentText"/>
        <w:rPr>
          <w:rFonts w:eastAsiaTheme="minorEastAsia"/>
        </w:rPr>
      </w:pPr>
      <w:r>
        <w:rPr>
          <w:rStyle w:val="CommentReference"/>
        </w:rPr>
        <w:annotationRef/>
      </w:r>
      <w:proofErr w:type="spellStart"/>
      <w:r>
        <w:rPr>
          <w:rFonts w:eastAsiaTheme="minorEastAsia"/>
        </w:rPr>
        <w:t>Defination</w:t>
      </w:r>
      <w:proofErr w:type="spellEnd"/>
      <w:r>
        <w:rPr>
          <w:rFonts w:eastAsiaTheme="minorEastAsia"/>
        </w:rPr>
        <w:t>? Not powerful evidence for this</w:t>
      </w:r>
    </w:p>
  </w:comment>
  <w:comment w:id="3611" w:author="刘 红宾" w:date="2021-04-27T11:09:00Z" w:initials="刘">
    <w:p w14:paraId="2F614600" w14:textId="553DCFFC" w:rsidR="00801DAB" w:rsidRPr="009414D4" w:rsidRDefault="00801DAB">
      <w:pPr>
        <w:pStyle w:val="CommentText"/>
        <w:rPr>
          <w:rFonts w:eastAsiaTheme="minorEastAsia"/>
        </w:rPr>
      </w:pPr>
      <w:r>
        <w:rPr>
          <w:rStyle w:val="CommentReference"/>
        </w:rPr>
        <w:annotationRef/>
      </w:r>
      <w:r>
        <w:rPr>
          <w:rFonts w:eastAsiaTheme="minorEastAsia"/>
        </w:rPr>
        <w:t xml:space="preserve">Not </w:t>
      </w:r>
      <w:hyperlink r:id="rId2" w:history="1">
        <w:r w:rsidRPr="009414D4">
          <w:rPr>
            <w:rFonts w:eastAsiaTheme="minorEastAsia"/>
          </w:rPr>
          <w:t>conform</w:t>
        </w:r>
      </w:hyperlink>
      <w:r w:rsidRPr="009414D4">
        <w:rPr>
          <w:rFonts w:eastAsiaTheme="minorEastAsia"/>
        </w:rPr>
        <w:t> </w:t>
      </w:r>
      <w:hyperlink r:id="rId3" w:history="1">
        <w:r w:rsidRPr="009414D4">
          <w:rPr>
            <w:rFonts w:eastAsiaTheme="minorEastAsia"/>
          </w:rPr>
          <w:t>to</w:t>
        </w:r>
      </w:hyperlink>
      <w:r>
        <w:rPr>
          <w:rFonts w:eastAsiaTheme="minorEastAsia"/>
        </w:rPr>
        <w:t xml:space="preserve"> the context</w:t>
      </w:r>
    </w:p>
  </w:comment>
  <w:comment w:id="3703" w:author="刘 红宾" w:date="2021-04-27T14:40:00Z" w:initials="刘">
    <w:p w14:paraId="75A2F262" w14:textId="5BD37DC1" w:rsidR="00FE76FF" w:rsidRPr="00FE76FF" w:rsidRDefault="00FE76FF">
      <w:pPr>
        <w:pStyle w:val="CommentText"/>
        <w:rPr>
          <w:rFonts w:eastAsiaTheme="minorEastAsia"/>
        </w:rPr>
      </w:pPr>
      <w:r>
        <w:rPr>
          <w:rStyle w:val="CommentReference"/>
        </w:rPr>
        <w:annotationRef/>
      </w:r>
      <w:r>
        <w:rPr>
          <w:rFonts w:eastAsiaTheme="minorEastAsia"/>
        </w:rPr>
        <w:t>Present with figure</w:t>
      </w:r>
    </w:p>
  </w:comment>
  <w:comment w:id="3666" w:author="刘 红宾" w:date="2021-04-27T11:11:00Z" w:initials="刘">
    <w:p w14:paraId="60417245" w14:textId="4CE95A01" w:rsidR="00801DAB" w:rsidRPr="009414D4" w:rsidRDefault="00801DAB">
      <w:pPr>
        <w:pStyle w:val="CommentText"/>
        <w:rPr>
          <w:rFonts w:eastAsiaTheme="minorEastAsia"/>
        </w:rPr>
      </w:pPr>
      <w:r>
        <w:rPr>
          <w:rStyle w:val="CommentReference"/>
        </w:rPr>
        <w:annotationRef/>
      </w:r>
      <w:r>
        <w:rPr>
          <w:rFonts w:eastAsiaTheme="minorEastAsia"/>
        </w:rPr>
        <w:t>Additional evidence for the time-dependent?</w:t>
      </w:r>
    </w:p>
  </w:comment>
  <w:comment w:id="4015" w:author="刘 红宾" w:date="2021-04-27T10:25:00Z" w:initials="刘">
    <w:p w14:paraId="0A79D1A7" w14:textId="1B3EA6D7" w:rsidR="00801DAB" w:rsidRDefault="00801DAB">
      <w:pPr>
        <w:pStyle w:val="CommentText"/>
        <w:rPr>
          <w:rFonts w:eastAsiaTheme="minorEastAsia"/>
        </w:rPr>
      </w:pPr>
      <w:r>
        <w:rPr>
          <w:rStyle w:val="CommentReference"/>
        </w:rPr>
        <w:annotationRef/>
      </w:r>
      <w:r w:rsidRPr="002A0589">
        <w:t>Emphasize</w:t>
      </w:r>
      <w:r>
        <w:t xml:space="preserve"> the response is time-dependent among four vendors</w:t>
      </w:r>
    </w:p>
    <w:p w14:paraId="282175F4" w14:textId="4D93524F" w:rsidR="00801DAB" w:rsidRDefault="00801DAB">
      <w:pPr>
        <w:pStyle w:val="CommentText"/>
        <w:rPr>
          <w:rFonts w:eastAsiaTheme="minorEastAsia"/>
        </w:rPr>
      </w:pPr>
    </w:p>
    <w:p w14:paraId="27C97020" w14:textId="4DC44F08" w:rsidR="00801DAB" w:rsidRDefault="00801DAB">
      <w:pPr>
        <w:pStyle w:val="CommentText"/>
        <w:rPr>
          <w:rFonts w:eastAsiaTheme="minorEastAsia"/>
        </w:rPr>
      </w:pPr>
      <w:r>
        <w:rPr>
          <w:rFonts w:eastAsiaTheme="minorEastAsia" w:hint="eastAsia"/>
        </w:rPr>
        <w:t>P</w:t>
      </w:r>
      <w:r>
        <w:rPr>
          <w:rFonts w:eastAsiaTheme="minorEastAsia"/>
        </w:rPr>
        <w:t xml:space="preserve">anel A. y axis, fecal SCFA </w:t>
      </w:r>
      <w:proofErr w:type="spellStart"/>
      <w:r>
        <w:rPr>
          <w:rFonts w:eastAsiaTheme="minorEastAsia"/>
        </w:rPr>
        <w:t>concentartion</w:t>
      </w:r>
      <w:proofErr w:type="spellEnd"/>
    </w:p>
    <w:p w14:paraId="0F8E6218" w14:textId="7E6C9F1F" w:rsidR="00801DAB" w:rsidRDefault="00801DAB">
      <w:pPr>
        <w:pStyle w:val="CommentText"/>
        <w:rPr>
          <w:rFonts w:eastAsiaTheme="minorEastAsia"/>
        </w:rPr>
      </w:pPr>
      <w:r>
        <w:rPr>
          <w:rFonts w:eastAsiaTheme="minorEastAsia"/>
        </w:rPr>
        <w:t>Panel D. Declare only three vendors were measured</w:t>
      </w:r>
    </w:p>
    <w:p w14:paraId="3ED8D775" w14:textId="77777777" w:rsidR="00801DAB" w:rsidRDefault="00801DAB">
      <w:pPr>
        <w:pStyle w:val="CommentText"/>
        <w:rPr>
          <w:rFonts w:eastAsiaTheme="minorEastAsia"/>
        </w:rPr>
      </w:pPr>
      <w:r>
        <w:rPr>
          <w:rFonts w:eastAsiaTheme="minorEastAsia" w:hint="eastAsia"/>
        </w:rPr>
        <w:t>P</w:t>
      </w:r>
      <w:r>
        <w:rPr>
          <w:rFonts w:eastAsiaTheme="minorEastAsia"/>
        </w:rPr>
        <w:t xml:space="preserve">anel E. </w:t>
      </w:r>
      <w:proofErr w:type="spellStart"/>
      <w:r>
        <w:rPr>
          <w:rFonts w:eastAsiaTheme="minorEastAsia"/>
        </w:rPr>
        <w:t>PCoA</w:t>
      </w:r>
      <w:proofErr w:type="spellEnd"/>
      <w:r>
        <w:rPr>
          <w:rFonts w:eastAsiaTheme="minorEastAsia"/>
        </w:rPr>
        <w:t xml:space="preserve"> of four vendors? For individualized response</w:t>
      </w:r>
    </w:p>
    <w:p w14:paraId="4CC2EC23" w14:textId="77777777" w:rsidR="004F1578" w:rsidRDefault="004F1578">
      <w:pPr>
        <w:pStyle w:val="CommentText"/>
        <w:rPr>
          <w:rFonts w:eastAsiaTheme="minorEastAsia"/>
        </w:rPr>
      </w:pPr>
    </w:p>
    <w:p w14:paraId="624CFA63" w14:textId="1506FB93" w:rsidR="004F1578" w:rsidRPr="000C07A4" w:rsidRDefault="004F1578">
      <w:pPr>
        <w:pStyle w:val="CommentText"/>
        <w:rPr>
          <w:rFonts w:eastAsiaTheme="minorEastAsia"/>
        </w:rPr>
      </w:pPr>
      <w:r>
        <w:rPr>
          <w:rFonts w:eastAsiaTheme="minorEastAsia"/>
        </w:rPr>
        <w:t xml:space="preserve">Panel E. change the order (Beijing, Guangdong, Hunan, Shanghai) to keep </w:t>
      </w:r>
      <w:r w:rsidRPr="004F1578">
        <w:rPr>
          <w:rFonts w:eastAsiaTheme="minorEastAsia"/>
        </w:rPr>
        <w:t>consistent with the other diagrams</w:t>
      </w:r>
    </w:p>
  </w:comment>
  <w:comment w:id="4101" w:author="刘 红宾" w:date="2021-04-27T11:27:00Z" w:initials="刘">
    <w:p w14:paraId="6099047C" w14:textId="564D661F" w:rsidR="00801DAB" w:rsidRPr="009414D4" w:rsidRDefault="00801DAB">
      <w:pPr>
        <w:pStyle w:val="CommentText"/>
        <w:rPr>
          <w:rFonts w:eastAsiaTheme="minorEastAsia"/>
        </w:rPr>
      </w:pPr>
      <w:r>
        <w:rPr>
          <w:rStyle w:val="CommentReference"/>
        </w:rPr>
        <w:annotationRef/>
      </w:r>
      <w:r>
        <w:rPr>
          <w:rFonts w:eastAsiaTheme="minorEastAsia"/>
        </w:rPr>
        <w:t>Too simple</w:t>
      </w:r>
    </w:p>
  </w:comment>
  <w:comment w:id="4172" w:author="刘 红宾" w:date="2021-04-27T10:27:00Z" w:initials="刘">
    <w:p w14:paraId="2BBFF1A2" w14:textId="16871445" w:rsidR="00801DAB" w:rsidRPr="000C07A4" w:rsidRDefault="00801DAB">
      <w:pPr>
        <w:pStyle w:val="CommentText"/>
        <w:rPr>
          <w:rFonts w:eastAsiaTheme="minorEastAsia"/>
        </w:rPr>
      </w:pPr>
      <w:r>
        <w:rPr>
          <w:rStyle w:val="CommentReference"/>
        </w:rPr>
        <w:annotationRef/>
      </w:r>
      <w:r>
        <w:rPr>
          <w:rFonts w:eastAsiaTheme="minorEastAsia"/>
        </w:rPr>
        <w:t>Average abundance</w:t>
      </w:r>
    </w:p>
  </w:comment>
  <w:comment w:id="4484" w:author="Chen Liao" w:date="2021-06-01T21:56:00Z" w:initials="MOU">
    <w:p w14:paraId="36F9BCD6" w14:textId="0B8D8283" w:rsidR="003466F4" w:rsidRDefault="003466F4">
      <w:pPr>
        <w:pStyle w:val="CommentText"/>
      </w:pPr>
      <w:r>
        <w:rPr>
          <w:rStyle w:val="CommentReference"/>
        </w:rPr>
        <w:annotationRef/>
      </w:r>
      <w:r w:rsidRPr="003466F4">
        <w:t>https://elifesciences.org/articles/38471</w:t>
      </w:r>
    </w:p>
  </w:comment>
  <w:comment w:id="4723" w:author="刘 红宾" w:date="2021-04-03T11:18:00Z" w:initials="刘">
    <w:p w14:paraId="0F67C77F" w14:textId="77777777" w:rsidR="004E7CD1" w:rsidRPr="00BC55EC" w:rsidRDefault="004E7CD1" w:rsidP="004E7CD1">
      <w:pPr>
        <w:pStyle w:val="CommentText"/>
        <w:rPr>
          <w:rFonts w:eastAsiaTheme="minorEastAsia"/>
        </w:rPr>
      </w:pPr>
      <w:r>
        <w:rPr>
          <w:rStyle w:val="CommentReference"/>
        </w:rPr>
        <w:annotationRef/>
      </w:r>
      <w:r>
        <w:rPr>
          <w:rFonts w:eastAsiaTheme="minorEastAsia"/>
        </w:rPr>
        <w:t>where is the analysis result for this?</w:t>
      </w:r>
    </w:p>
  </w:comment>
  <w:comment w:id="4762" w:author="刘 红宾" w:date="2021-04-27T15:05:00Z" w:initials="刘">
    <w:p w14:paraId="1B5D0BEF" w14:textId="77777777" w:rsidR="004E7CD1" w:rsidRPr="00B87695" w:rsidRDefault="004E7CD1" w:rsidP="004E7CD1">
      <w:pPr>
        <w:pStyle w:val="CommentText"/>
        <w:rPr>
          <w:rFonts w:eastAsiaTheme="minorEastAsia"/>
        </w:rPr>
      </w:pPr>
      <w:r>
        <w:rPr>
          <w:rStyle w:val="CommentReference"/>
        </w:rPr>
        <w:annotationRef/>
      </w:r>
      <w:r>
        <w:rPr>
          <w:rFonts w:eastAsiaTheme="minorEastAsia"/>
        </w:rPr>
        <w:t xml:space="preserve">For a defined dietary fiber, its effect on total </w:t>
      </w:r>
      <w:proofErr w:type="spellStart"/>
      <w:r>
        <w:rPr>
          <w:rFonts w:eastAsiaTheme="minorEastAsia"/>
        </w:rPr>
        <w:t>scfa</w:t>
      </w:r>
      <w:proofErr w:type="spellEnd"/>
      <w:r>
        <w:rPr>
          <w:rFonts w:eastAsiaTheme="minorEastAsia"/>
        </w:rPr>
        <w:t xml:space="preserve"> is consistent among various gut microbiome?</w:t>
      </w:r>
    </w:p>
  </w:comment>
  <w:comment w:id="4777" w:author="刘 红宾" w:date="2021-04-27T15:08:00Z" w:initials="刘">
    <w:p w14:paraId="5B9F9D86" w14:textId="77777777" w:rsidR="004E7CD1" w:rsidRPr="00AB33D9" w:rsidRDefault="004E7CD1" w:rsidP="004E7CD1">
      <w:pPr>
        <w:pStyle w:val="CommentText"/>
        <w:rPr>
          <w:rFonts w:eastAsiaTheme="minorEastAsia"/>
        </w:rPr>
      </w:pPr>
      <w:r>
        <w:rPr>
          <w:rStyle w:val="CommentReference"/>
        </w:rPr>
        <w:annotationRef/>
      </w:r>
      <w:r>
        <w:rPr>
          <w:rFonts w:eastAsiaTheme="minorEastAsia"/>
        </w:rPr>
        <w:t>This is a good point more than just a byproduct, which could be applied to the increasing longitudinal omics data</w:t>
      </w:r>
    </w:p>
  </w:comment>
  <w:comment w:id="4796" w:author="刘 红宾" w:date="2021-04-27T09:24:00Z" w:initials="刘">
    <w:p w14:paraId="156B0562" w14:textId="77777777" w:rsidR="004E7CD1" w:rsidRDefault="004E7CD1" w:rsidP="004E7CD1">
      <w:pPr>
        <w:pStyle w:val="CommentText"/>
        <w:rPr>
          <w:rFonts w:eastAsiaTheme="minorEastAsia"/>
        </w:rPr>
      </w:pPr>
      <w:r>
        <w:rPr>
          <w:rStyle w:val="CommentReference"/>
        </w:rPr>
        <w:annotationRef/>
      </w:r>
      <w:r>
        <w:rPr>
          <w:rFonts w:eastAsiaTheme="minorEastAsia" w:hint="eastAsia"/>
        </w:rPr>
        <w:t>P</w:t>
      </w:r>
      <w:r>
        <w:rPr>
          <w:rFonts w:eastAsiaTheme="minorEastAsia"/>
        </w:rPr>
        <w:t>anel A, move to Supp</w:t>
      </w:r>
    </w:p>
    <w:p w14:paraId="45BA4310" w14:textId="77777777" w:rsidR="004E7CD1" w:rsidRPr="009414D4" w:rsidRDefault="004E7CD1" w:rsidP="004E7CD1">
      <w:pPr>
        <w:jc w:val="both"/>
        <w:rPr>
          <w:rFonts w:eastAsia="SimSun"/>
          <w:color w:val="000000"/>
          <w:sz w:val="20"/>
          <w:szCs w:val="20"/>
        </w:rPr>
      </w:pPr>
      <w:r>
        <w:rPr>
          <w:rFonts w:eastAsiaTheme="minorEastAsia" w:hint="eastAsia"/>
        </w:rPr>
        <w:t>A</w:t>
      </w:r>
      <w:r>
        <w:rPr>
          <w:rFonts w:eastAsiaTheme="minorEastAsia"/>
        </w:rPr>
        <w:t xml:space="preserve">dd </w:t>
      </w:r>
      <w:hyperlink r:id="rId4" w:history="1">
        <w:r w:rsidRPr="00444015">
          <w:rPr>
            <w:rFonts w:eastAsia="SimSun"/>
            <w:color w:val="000000"/>
            <w:sz w:val="20"/>
            <w:szCs w:val="20"/>
          </w:rPr>
          <w:t>schematic</w:t>
        </w:r>
      </w:hyperlink>
      <w:r w:rsidRPr="00444015">
        <w:rPr>
          <w:rFonts w:eastAsia="SimSun"/>
          <w:color w:val="000000"/>
          <w:sz w:val="20"/>
          <w:szCs w:val="20"/>
        </w:rPr>
        <w:t> </w:t>
      </w:r>
      <w:hyperlink r:id="rId5" w:history="1">
        <w:r w:rsidRPr="00444015">
          <w:rPr>
            <w:rFonts w:eastAsia="SimSun"/>
            <w:color w:val="000000"/>
            <w:sz w:val="20"/>
            <w:szCs w:val="20"/>
          </w:rPr>
          <w:t>diagram</w:t>
        </w:r>
      </w:hyperlink>
      <w:r>
        <w:rPr>
          <w:rFonts w:eastAsia="SimSun"/>
          <w:color w:val="000000"/>
        </w:rPr>
        <w:t xml:space="preserve"> for the analysis method (ppt), and e</w:t>
      </w:r>
      <w:r>
        <w:rPr>
          <w:rFonts w:eastAsiaTheme="minorEastAsia"/>
        </w:rPr>
        <w:t>xplain the factors (axis)</w:t>
      </w:r>
    </w:p>
    <w:p w14:paraId="15AB9B13" w14:textId="77777777" w:rsidR="004E7CD1" w:rsidRPr="00091482" w:rsidRDefault="004E7CD1" w:rsidP="004E7CD1">
      <w:pPr>
        <w:pStyle w:val="CommentText"/>
        <w:rPr>
          <w:rFonts w:eastAsiaTheme="minorEastAsia"/>
        </w:rPr>
      </w:pPr>
    </w:p>
    <w:p w14:paraId="7368EEB5" w14:textId="77777777" w:rsidR="004E7CD1" w:rsidRDefault="004E7CD1" w:rsidP="004E7CD1">
      <w:pPr>
        <w:pStyle w:val="CommentText"/>
      </w:pPr>
      <w:r>
        <w:t xml:space="preserve">Panel B, what’s the relationship between </w:t>
      </w:r>
      <w:proofErr w:type="spellStart"/>
      <w:r>
        <w:t>glv</w:t>
      </w:r>
      <w:proofErr w:type="spellEnd"/>
      <w:r>
        <w:t xml:space="preserve">-derived inulin responders in Fig3 and responsive bacteria in B? Why many response taxa here not found by </w:t>
      </w:r>
      <w:proofErr w:type="spellStart"/>
      <w:r>
        <w:t>glv</w:t>
      </w:r>
      <w:proofErr w:type="spellEnd"/>
      <w:r>
        <w:t>?</w:t>
      </w:r>
    </w:p>
    <w:p w14:paraId="1B9A888C" w14:textId="77777777" w:rsidR="004E7CD1" w:rsidRDefault="004E7CD1" w:rsidP="004E7CD1">
      <w:pPr>
        <w:pStyle w:val="CommentText"/>
        <w:rPr>
          <w:rFonts w:eastAsiaTheme="minorEastAsia"/>
        </w:rPr>
      </w:pPr>
    </w:p>
    <w:p w14:paraId="127520D4" w14:textId="77777777" w:rsidR="004E7CD1" w:rsidRDefault="004E7CD1" w:rsidP="004E7CD1">
      <w:pPr>
        <w:pStyle w:val="CommentText"/>
        <w:rPr>
          <w:rFonts w:eastAsiaTheme="minorEastAsia"/>
        </w:rPr>
      </w:pPr>
      <w:r>
        <w:rPr>
          <w:rFonts w:eastAsiaTheme="minorEastAsia"/>
        </w:rPr>
        <w:t>How to explain some responders are baseline-dependent, while the others are not?</w:t>
      </w:r>
    </w:p>
    <w:p w14:paraId="327920CF" w14:textId="77777777" w:rsidR="004E7CD1" w:rsidRDefault="004E7CD1" w:rsidP="004E7CD1">
      <w:pPr>
        <w:pStyle w:val="CommentText"/>
        <w:rPr>
          <w:rFonts w:eastAsiaTheme="minorEastAsia"/>
        </w:rPr>
      </w:pPr>
      <w:r>
        <w:rPr>
          <w:rFonts w:eastAsiaTheme="minorEastAsia"/>
        </w:rPr>
        <w:t>Maybe for baseline-independent responders: general responder that could be used for target modulation (</w:t>
      </w:r>
      <w:proofErr w:type="gramStart"/>
      <w:r>
        <w:rPr>
          <w:rFonts w:eastAsiaTheme="minorEastAsia"/>
        </w:rPr>
        <w:t>e.g.</w:t>
      </w:r>
      <w:proofErr w:type="gramEnd"/>
      <w:r>
        <w:rPr>
          <w:rFonts w:eastAsiaTheme="minorEastAsia"/>
        </w:rPr>
        <w:t xml:space="preserve"> inulin modulate </w:t>
      </w:r>
      <w:proofErr w:type="spellStart"/>
      <w:r w:rsidRPr="009363DE">
        <w:rPr>
          <w:rFonts w:eastAsiaTheme="minorEastAsia"/>
          <w:i/>
          <w:iCs/>
        </w:rPr>
        <w:t>Bifido</w:t>
      </w:r>
      <w:proofErr w:type="spellEnd"/>
      <w:r>
        <w:rPr>
          <w:rFonts w:eastAsiaTheme="minorEastAsia"/>
        </w:rPr>
        <w:t>).</w:t>
      </w:r>
    </w:p>
    <w:p w14:paraId="6BEC7D16" w14:textId="77777777" w:rsidR="004E7CD1" w:rsidRDefault="004E7CD1" w:rsidP="004E7CD1">
      <w:pPr>
        <w:pStyle w:val="CommentText"/>
        <w:rPr>
          <w:rFonts w:eastAsiaTheme="minorEastAsia"/>
        </w:rPr>
      </w:pPr>
      <w:r>
        <w:rPr>
          <w:rFonts w:eastAsiaTheme="minorEastAsia"/>
        </w:rPr>
        <w:t>For baseline-dependent responders:</w:t>
      </w:r>
    </w:p>
    <w:p w14:paraId="6A87B7AA" w14:textId="77777777" w:rsidR="004E7CD1" w:rsidRDefault="004E7CD1" w:rsidP="004E7CD1">
      <w:pPr>
        <w:pStyle w:val="CommentText"/>
        <w:rPr>
          <w:rFonts w:eastAsiaTheme="minorEastAsia"/>
        </w:rPr>
      </w:pPr>
      <w:r>
        <w:rPr>
          <w:rFonts w:eastAsiaTheme="minorEastAsia"/>
        </w:rPr>
        <w:t>Two reasons for this: 1. Different initial abundance of itself; 2. different ecological interactions that caused by the various presence of the other taxa in baseline microbiome</w:t>
      </w:r>
    </w:p>
    <w:p w14:paraId="739DEC91" w14:textId="77777777" w:rsidR="004E7CD1" w:rsidRPr="009363DE" w:rsidRDefault="004E7CD1" w:rsidP="004E7CD1">
      <w:pPr>
        <w:pStyle w:val="CommentText"/>
        <w:rPr>
          <w:rFonts w:eastAsiaTheme="minorEastAsia"/>
        </w:rPr>
      </w:pPr>
    </w:p>
    <w:p w14:paraId="0C896187" w14:textId="77777777" w:rsidR="004E7CD1" w:rsidRDefault="004E7CD1" w:rsidP="004E7CD1">
      <w:pPr>
        <w:pStyle w:val="CommentText"/>
        <w:rPr>
          <w:rFonts w:eastAsiaTheme="minorEastAsia"/>
        </w:rPr>
      </w:pPr>
      <w:r>
        <w:rPr>
          <w:rFonts w:eastAsiaTheme="minorEastAsia"/>
        </w:rPr>
        <w:t xml:space="preserve">How </w:t>
      </w:r>
      <w:proofErr w:type="gramStart"/>
      <w:r>
        <w:rPr>
          <w:rFonts w:eastAsiaTheme="minorEastAsia"/>
        </w:rPr>
        <w:t>the examples were</w:t>
      </w:r>
      <w:proofErr w:type="gramEnd"/>
      <w:r>
        <w:rPr>
          <w:rFonts w:eastAsiaTheme="minorEastAsia"/>
        </w:rPr>
        <w:t xml:space="preserve"> selected in panel B? more than 5 </w:t>
      </w:r>
      <w:proofErr w:type="spellStart"/>
      <w:r>
        <w:rPr>
          <w:rFonts w:eastAsiaTheme="minorEastAsia"/>
        </w:rPr>
        <w:t>responsers</w:t>
      </w:r>
      <w:proofErr w:type="spellEnd"/>
      <w:r>
        <w:rPr>
          <w:rFonts w:eastAsiaTheme="minorEastAsia"/>
        </w:rPr>
        <w:t>.</w:t>
      </w:r>
    </w:p>
    <w:p w14:paraId="0D6F2C6C" w14:textId="77777777" w:rsidR="004E7CD1" w:rsidRDefault="004E7CD1" w:rsidP="004E7CD1">
      <w:pPr>
        <w:pStyle w:val="CommentText"/>
        <w:rPr>
          <w:rFonts w:eastAsiaTheme="minorEastAsia"/>
        </w:rPr>
      </w:pPr>
    </w:p>
    <w:p w14:paraId="7D07DD6F" w14:textId="77777777" w:rsidR="004E7CD1" w:rsidRDefault="004E7CD1" w:rsidP="004E7CD1">
      <w:pPr>
        <w:pStyle w:val="CommentText"/>
        <w:rPr>
          <w:rFonts w:eastAsiaTheme="minorEastAsia"/>
        </w:rPr>
      </w:pPr>
    </w:p>
    <w:p w14:paraId="31C6DFFD" w14:textId="77777777" w:rsidR="004E7CD1" w:rsidRPr="009414D4" w:rsidRDefault="004E7CD1" w:rsidP="004E7CD1">
      <w:pPr>
        <w:pStyle w:val="CommentText"/>
        <w:rPr>
          <w:rFonts w:eastAsiaTheme="minorEastAsia"/>
        </w:rPr>
      </w:pPr>
      <w:r>
        <w:rPr>
          <w:rFonts w:eastAsiaTheme="minorEastAsia"/>
        </w:rPr>
        <w:t>Remove panel C to supp</w:t>
      </w:r>
    </w:p>
  </w:comment>
  <w:comment w:id="4935" w:author="戴 磊" w:date="2021-04-16T16:14:00Z" w:initials="戴">
    <w:p w14:paraId="358BBFB5" w14:textId="77777777" w:rsidR="004E7CD1" w:rsidRPr="005C7337" w:rsidRDefault="004E7CD1" w:rsidP="004E7CD1">
      <w:pPr>
        <w:pStyle w:val="CommentText"/>
        <w:rPr>
          <w:rFonts w:eastAsiaTheme="minorEastAsia"/>
        </w:rPr>
      </w:pPr>
      <w:r>
        <w:rPr>
          <w:rStyle w:val="CommentReference"/>
        </w:rPr>
        <w:annotationRef/>
      </w:r>
      <w:r>
        <w:rPr>
          <w:rFonts w:eastAsiaTheme="minorEastAsia"/>
        </w:rPr>
        <w:t>We need to highlight the most interesting group (the lower-left corner): responsive, baseline-dependent</w:t>
      </w:r>
    </w:p>
  </w:comment>
  <w:comment w:id="4944" w:author="戴 磊" w:date="2021-04-16T16:13:00Z" w:initials="戴">
    <w:p w14:paraId="4D465194" w14:textId="77777777" w:rsidR="004E7CD1" w:rsidRPr="005C7337" w:rsidRDefault="004E7CD1" w:rsidP="004E7CD1">
      <w:pPr>
        <w:pStyle w:val="CommentText"/>
        <w:rPr>
          <w:rFonts w:eastAsiaTheme="minorEastAsia"/>
        </w:rPr>
      </w:pPr>
      <w:r>
        <w:rPr>
          <w:rStyle w:val="CommentReference"/>
        </w:rPr>
        <w:annotationRef/>
      </w:r>
      <w:r>
        <w:rPr>
          <w:rFonts w:eastAsiaTheme="minorEastAsia"/>
        </w:rPr>
        <w:t xml:space="preserve">Simplify. Move some details to </w:t>
      </w:r>
      <w:proofErr w:type="spellStart"/>
      <w:r>
        <w:rPr>
          <w:rFonts w:eastAsiaTheme="minorEastAsia"/>
        </w:rPr>
        <w:t>Methos</w:t>
      </w:r>
      <w:proofErr w:type="spellEnd"/>
    </w:p>
  </w:comment>
  <w:comment w:id="4976" w:author="戴 磊" w:date="2021-04-16T16:13:00Z" w:initials="戴">
    <w:p w14:paraId="4F19BDA7" w14:textId="77777777" w:rsidR="009B6ED3" w:rsidRPr="005C7337" w:rsidRDefault="009B6ED3" w:rsidP="009B6ED3">
      <w:pPr>
        <w:pStyle w:val="CommentText"/>
        <w:rPr>
          <w:rFonts w:eastAsiaTheme="minorEastAsia"/>
        </w:rPr>
      </w:pPr>
      <w:r>
        <w:rPr>
          <w:rStyle w:val="CommentReference"/>
        </w:rPr>
        <w:annotationRef/>
      </w:r>
      <w:r>
        <w:rPr>
          <w:rFonts w:eastAsiaTheme="minorEastAsia"/>
        </w:rPr>
        <w:t xml:space="preserve">Simplify. Move some details to </w:t>
      </w:r>
      <w:proofErr w:type="spellStart"/>
      <w:r>
        <w:rPr>
          <w:rFonts w:eastAsiaTheme="minorEastAsia"/>
        </w:rPr>
        <w:t>Methos</w:t>
      </w:r>
      <w:proofErr w:type="spellEnd"/>
    </w:p>
  </w:comment>
  <w:comment w:id="4983" w:author="刘 红宾" w:date="2021-04-27T11:15:00Z" w:initials="刘">
    <w:p w14:paraId="479123D9" w14:textId="77777777" w:rsidR="00801DAB" w:rsidRDefault="00801DAB">
      <w:pPr>
        <w:pStyle w:val="CommentText"/>
        <w:rPr>
          <w:rFonts w:eastAsiaTheme="minorEastAsia"/>
        </w:rPr>
      </w:pPr>
      <w:r>
        <w:rPr>
          <w:rStyle w:val="CommentReference"/>
        </w:rPr>
        <w:annotationRef/>
      </w:r>
      <w:r>
        <w:rPr>
          <w:rFonts w:eastAsiaTheme="minorEastAsia"/>
        </w:rPr>
        <w:t xml:space="preserve">Like reading </w:t>
      </w:r>
      <w:proofErr w:type="gramStart"/>
      <w:r>
        <w:rPr>
          <w:rFonts w:eastAsiaTheme="minorEastAsia"/>
        </w:rPr>
        <w:t>method?</w:t>
      </w:r>
      <w:proofErr w:type="gramEnd"/>
    </w:p>
    <w:p w14:paraId="2F2EB5A6" w14:textId="69A74BBE" w:rsidR="00801DAB" w:rsidRPr="009414D4" w:rsidRDefault="00801DAB">
      <w:pPr>
        <w:pStyle w:val="CommentText"/>
        <w:rPr>
          <w:rFonts w:eastAsiaTheme="minorEastAsia"/>
        </w:rPr>
      </w:pPr>
      <w:r>
        <w:rPr>
          <w:rFonts w:eastAsiaTheme="minorEastAsia"/>
        </w:rPr>
        <w:t>Function of the responders were also described in this part??</w:t>
      </w:r>
    </w:p>
  </w:comment>
  <w:comment w:id="5074" w:author="Chen Liao" w:date="2021-06-01T22:33:00Z" w:initials="MOU">
    <w:p w14:paraId="3B457762" w14:textId="3FA6FF86" w:rsidR="00500086" w:rsidRDefault="00500086">
      <w:pPr>
        <w:pStyle w:val="CommentText"/>
      </w:pPr>
      <w:r>
        <w:rPr>
          <w:rStyle w:val="CommentReference"/>
        </w:rPr>
        <w:annotationRef/>
      </w:r>
      <w:r w:rsidRPr="00500086">
        <w:t>https://journals.plos.org/plosone/article?id=10.1371/journal.pone.0025200</w:t>
      </w:r>
    </w:p>
  </w:comment>
  <w:comment w:id="5833" w:author="Chen Liao" w:date="2021-06-01T23:21:00Z" w:initials="MOU">
    <w:p w14:paraId="732A6D3B" w14:textId="6B5A8B2C" w:rsidR="00B24E6B" w:rsidRDefault="00B24E6B">
      <w:pPr>
        <w:pStyle w:val="CommentText"/>
      </w:pPr>
      <w:r>
        <w:rPr>
          <w:rStyle w:val="CommentReference"/>
        </w:rPr>
        <w:annotationRef/>
      </w:r>
      <w:r w:rsidRPr="00B24E6B">
        <w:t>https://www.sciencedirect.com/science/article/pii/S0092867410005416?via%3Dihub</w:t>
      </w:r>
    </w:p>
  </w:comment>
  <w:comment w:id="6118" w:author="刘 红宾" w:date="2021-04-27T14:51:00Z" w:initials="刘">
    <w:p w14:paraId="4D77109F" w14:textId="3701F819" w:rsidR="003E3EC3" w:rsidRDefault="003E3EC3">
      <w:pPr>
        <w:pStyle w:val="CommentText"/>
        <w:rPr>
          <w:rFonts w:eastAsiaTheme="minorEastAsia"/>
        </w:rPr>
      </w:pPr>
      <w:r>
        <w:rPr>
          <w:rStyle w:val="CommentReference"/>
        </w:rPr>
        <w:annotationRef/>
      </w:r>
      <w:r>
        <w:rPr>
          <w:rFonts w:eastAsiaTheme="minorEastAsia" w:hint="eastAsia"/>
        </w:rPr>
        <w:t>F</w:t>
      </w:r>
      <w:r>
        <w:rPr>
          <w:rFonts w:eastAsiaTheme="minorEastAsia"/>
        </w:rPr>
        <w:t>ig 3E.</w:t>
      </w:r>
      <w:r w:rsidR="00A5180B">
        <w:rPr>
          <w:rFonts w:eastAsiaTheme="minorEastAsia"/>
        </w:rPr>
        <w:t xml:space="preserve"> </w:t>
      </w:r>
    </w:p>
    <w:p w14:paraId="6197A4C8" w14:textId="338CB6F5" w:rsidR="00A5180B" w:rsidRDefault="00A5180B">
      <w:pPr>
        <w:pStyle w:val="CommentText"/>
        <w:rPr>
          <w:rFonts w:eastAsiaTheme="minorEastAsia"/>
        </w:rPr>
      </w:pPr>
      <w:r>
        <w:rPr>
          <w:rFonts w:eastAsiaTheme="minorEastAsia"/>
        </w:rPr>
        <w:t xml:space="preserve">Argue in a circle? </w:t>
      </w:r>
    </w:p>
    <w:p w14:paraId="744C08B7" w14:textId="0AC12EFB" w:rsidR="003E3EC3" w:rsidRPr="003E3EC3" w:rsidRDefault="0039509F">
      <w:pPr>
        <w:pStyle w:val="CommentText"/>
        <w:rPr>
          <w:rFonts w:eastAsiaTheme="minorEastAsia"/>
        </w:rPr>
      </w:pPr>
      <w:r>
        <w:rPr>
          <w:rFonts w:eastAsiaTheme="minorEastAsia"/>
        </w:rPr>
        <w:t xml:space="preserve">The responders identified by </w:t>
      </w:r>
      <w:proofErr w:type="spellStart"/>
      <w:r>
        <w:rPr>
          <w:rFonts w:eastAsiaTheme="minorEastAsia"/>
        </w:rPr>
        <w:t>gLV</w:t>
      </w:r>
      <w:proofErr w:type="spellEnd"/>
      <w:r>
        <w:rPr>
          <w:rFonts w:eastAsiaTheme="minorEastAsia"/>
        </w:rPr>
        <w:t xml:space="preserve"> </w:t>
      </w:r>
      <w:r w:rsidR="00A5180B">
        <w:rPr>
          <w:rFonts w:eastAsiaTheme="minorEastAsia"/>
        </w:rPr>
        <w:t xml:space="preserve">of course </w:t>
      </w:r>
      <w:r>
        <w:rPr>
          <w:rFonts w:eastAsiaTheme="minorEastAsia"/>
        </w:rPr>
        <w:t xml:space="preserve">have responsive shifts in absolute abundance. </w:t>
      </w:r>
    </w:p>
  </w:comment>
  <w:comment w:id="6559" w:author="刘 红宾" w:date="2021-04-02T20:53:00Z" w:initials="刘">
    <w:p w14:paraId="579563FA" w14:textId="6EFA06EC" w:rsidR="00801DAB" w:rsidRPr="00EE34BF" w:rsidRDefault="00801DAB">
      <w:pPr>
        <w:pStyle w:val="CommentText"/>
        <w:rPr>
          <w:rFonts w:eastAsiaTheme="minorEastAsia"/>
        </w:rPr>
      </w:pPr>
      <w:r>
        <w:rPr>
          <w:rStyle w:val="CommentReference"/>
        </w:rPr>
        <w:annotationRef/>
      </w:r>
      <w:r>
        <w:rPr>
          <w:rFonts w:eastAsiaTheme="minorEastAsia" w:hint="eastAsia"/>
        </w:rPr>
        <w:t>w</w:t>
      </w:r>
      <w:r>
        <w:rPr>
          <w:rFonts w:eastAsiaTheme="minorEastAsia"/>
        </w:rPr>
        <w:t>hy not observed in other vendors, if caused by downstream cross-feeders</w:t>
      </w:r>
    </w:p>
  </w:comment>
  <w:comment w:id="6584" w:author="刘 红宾" w:date="2021-04-04T17:27:00Z" w:initials="刘">
    <w:p w14:paraId="6A413570" w14:textId="77777777" w:rsidR="006F0AC1" w:rsidRDefault="006F0AC1" w:rsidP="006F0AC1">
      <w:pPr>
        <w:pStyle w:val="CommentText"/>
        <w:rPr>
          <w:rFonts w:eastAsiaTheme="minorEastAsia"/>
        </w:rPr>
      </w:pPr>
      <w:r>
        <w:rPr>
          <w:rStyle w:val="CommentReference"/>
        </w:rPr>
        <w:annotationRef/>
      </w:r>
      <w:r>
        <w:rPr>
          <w:rFonts w:eastAsiaTheme="minorEastAsia" w:hint="eastAsia"/>
        </w:rPr>
        <w:t>b</w:t>
      </w:r>
      <w:r>
        <w:rPr>
          <w:rFonts w:eastAsiaTheme="minorEastAsia"/>
        </w:rPr>
        <w:t>ridges:</w:t>
      </w:r>
    </w:p>
    <w:p w14:paraId="62ABF1D6" w14:textId="77777777" w:rsidR="006F0AC1" w:rsidRDefault="006F0AC1" w:rsidP="006F0AC1">
      <w:pPr>
        <w:pStyle w:val="CommentText"/>
        <w:ind w:leftChars="75" w:left="180"/>
        <w:rPr>
          <w:rFonts w:eastAsiaTheme="minorEastAsia"/>
        </w:rPr>
      </w:pPr>
      <w:r>
        <w:rPr>
          <w:rFonts w:eastAsiaTheme="minorEastAsia" w:hint="eastAsia"/>
        </w:rPr>
        <w:t>n</w:t>
      </w:r>
      <w:r>
        <w:rPr>
          <w:rFonts w:eastAsiaTheme="minorEastAsia"/>
        </w:rPr>
        <w:t>ow: different abundance of responders in baseline ---&gt; different dynamics of responders ---&gt; qPCR</w:t>
      </w:r>
    </w:p>
    <w:p w14:paraId="79698B03" w14:textId="77777777" w:rsidR="006F0AC1" w:rsidRDefault="006F0AC1" w:rsidP="006F0AC1">
      <w:pPr>
        <w:pStyle w:val="CommentText"/>
        <w:ind w:leftChars="75" w:left="180"/>
        <w:rPr>
          <w:rFonts w:eastAsiaTheme="minorEastAsia"/>
        </w:rPr>
      </w:pPr>
    </w:p>
    <w:p w14:paraId="6106DDFC" w14:textId="77777777" w:rsidR="006F0AC1" w:rsidRDefault="006F0AC1" w:rsidP="006F0AC1">
      <w:pPr>
        <w:pStyle w:val="CommentText"/>
        <w:ind w:leftChars="75" w:left="180"/>
        <w:rPr>
          <w:rFonts w:eastAsiaTheme="minorEastAsia"/>
        </w:rPr>
      </w:pPr>
      <w:r>
        <w:rPr>
          <w:rFonts w:eastAsiaTheme="minorEastAsia"/>
        </w:rPr>
        <w:t>? maybe better one:</w:t>
      </w:r>
    </w:p>
    <w:p w14:paraId="5F7EFBF7" w14:textId="77777777" w:rsidR="006F0AC1" w:rsidRPr="00713AFC" w:rsidRDefault="006F0AC1" w:rsidP="006F0AC1">
      <w:pPr>
        <w:pStyle w:val="CommentText"/>
        <w:ind w:leftChars="75" w:left="180"/>
        <w:rPr>
          <w:rFonts w:eastAsiaTheme="minorEastAsia"/>
        </w:rPr>
      </w:pPr>
      <w:r>
        <w:rPr>
          <w:rFonts w:eastAsiaTheme="minorEastAsia"/>
        </w:rPr>
        <w:t>different abundance of bacteria (not necessary responders) in baseline ---&gt; different dynamics of responders ---&gt; qPCR + 20% bacteria having baseline-dependency response</w:t>
      </w:r>
    </w:p>
  </w:comment>
  <w:comment w:id="6585" w:author="刘 红宾" w:date="2021-04-04T17:20:00Z" w:initials="刘">
    <w:p w14:paraId="25951065" w14:textId="77777777" w:rsidR="006F0AC1" w:rsidRPr="00713AFC" w:rsidRDefault="006F0AC1" w:rsidP="006F0AC1">
      <w:pPr>
        <w:pStyle w:val="CommentText"/>
        <w:rPr>
          <w:rFonts w:eastAsiaTheme="minorEastAsia"/>
        </w:rPr>
      </w:pPr>
      <w:r>
        <w:rPr>
          <w:rStyle w:val="CommentReference"/>
        </w:rPr>
        <w:annotationRef/>
      </w:r>
      <w:r>
        <w:rPr>
          <w:rFonts w:eastAsiaTheme="minorEastAsia" w:hint="eastAsia"/>
        </w:rPr>
        <w:t>t</w:t>
      </w:r>
      <w:r>
        <w:rPr>
          <w:rFonts w:eastAsiaTheme="minorEastAsia"/>
        </w:rPr>
        <w:t xml:space="preserve">he correlation heatmap between baseline responders and the 20% bacteria with individualized </w:t>
      </w:r>
      <w:proofErr w:type="spellStart"/>
      <w:r>
        <w:rPr>
          <w:rFonts w:eastAsiaTheme="minorEastAsia"/>
        </w:rPr>
        <w:t>reponse</w:t>
      </w:r>
      <w:proofErr w:type="spellEnd"/>
      <w:r>
        <w:rPr>
          <w:rFonts w:eastAsiaTheme="minorEastAsia"/>
        </w:rPr>
        <w:t xml:space="preserve"> maybe will be an alternative evidence</w:t>
      </w:r>
    </w:p>
  </w:comment>
  <w:comment w:id="6999" w:author="刘 红宾" w:date="2021-04-27T10:35:00Z" w:initials="刘">
    <w:p w14:paraId="7CC637D2" w14:textId="34B7674D" w:rsidR="00801DAB" w:rsidRDefault="00801DAB">
      <w:pPr>
        <w:pStyle w:val="CommentText"/>
        <w:rPr>
          <w:rFonts w:eastAsiaTheme="minorEastAsia"/>
        </w:rPr>
      </w:pPr>
      <w:r>
        <w:rPr>
          <w:rStyle w:val="CommentReference"/>
        </w:rPr>
        <w:annotationRef/>
      </w:r>
      <w:r>
        <w:rPr>
          <w:rFonts w:eastAsiaTheme="minorEastAsia" w:hint="eastAsia"/>
        </w:rPr>
        <w:t>p</w:t>
      </w:r>
      <w:r>
        <w:rPr>
          <w:rFonts w:eastAsiaTheme="minorEastAsia"/>
        </w:rPr>
        <w:t xml:space="preserve">anel A &amp; B. are the inferred responders contribute to the alteration of </w:t>
      </w:r>
      <w:proofErr w:type="spellStart"/>
      <w:r>
        <w:rPr>
          <w:rFonts w:eastAsiaTheme="minorEastAsia"/>
        </w:rPr>
        <w:t>inulinase</w:t>
      </w:r>
      <w:proofErr w:type="spellEnd"/>
      <w:r>
        <w:rPr>
          <w:rFonts w:eastAsiaTheme="minorEastAsia"/>
        </w:rPr>
        <w:t xml:space="preserve"> abundance?</w:t>
      </w:r>
      <w:r w:rsidR="00D7498E">
        <w:rPr>
          <w:rFonts w:eastAsiaTheme="minorEastAsia"/>
        </w:rPr>
        <w:t xml:space="preserve"> (PULs analysis of responder draft genome)</w:t>
      </w:r>
    </w:p>
    <w:p w14:paraId="6A900350" w14:textId="77777777" w:rsidR="00801DAB" w:rsidRDefault="00801DAB">
      <w:pPr>
        <w:pStyle w:val="CommentText"/>
        <w:rPr>
          <w:rFonts w:eastAsiaTheme="minorEastAsia"/>
        </w:rPr>
      </w:pPr>
    </w:p>
    <w:p w14:paraId="655A06AC" w14:textId="2621BBD4" w:rsidR="00801DAB" w:rsidRDefault="00801DAB">
      <w:pPr>
        <w:pStyle w:val="CommentText"/>
        <w:rPr>
          <w:rFonts w:eastAsiaTheme="minorEastAsia"/>
        </w:rPr>
      </w:pPr>
      <w:r>
        <w:rPr>
          <w:rFonts w:eastAsiaTheme="minorEastAsia" w:hint="eastAsia"/>
        </w:rPr>
        <w:t>D</w:t>
      </w:r>
      <w:r>
        <w:rPr>
          <w:rFonts w:eastAsiaTheme="minorEastAsia"/>
        </w:rPr>
        <w:t>. why all positive in this dataset? Meaning?</w:t>
      </w:r>
    </w:p>
    <w:p w14:paraId="2769A576" w14:textId="77777777" w:rsidR="00E15BD0" w:rsidRDefault="00E15BD0">
      <w:pPr>
        <w:pStyle w:val="CommentText"/>
        <w:rPr>
          <w:rFonts w:eastAsiaTheme="minorEastAsia"/>
        </w:rPr>
      </w:pPr>
    </w:p>
    <w:p w14:paraId="73DEFE57" w14:textId="7627D727" w:rsidR="00801DAB" w:rsidRDefault="00E15BD0">
      <w:pPr>
        <w:pStyle w:val="CommentText"/>
        <w:rPr>
          <w:rFonts w:eastAsiaTheme="minorEastAsia"/>
        </w:rPr>
      </w:pPr>
      <w:r>
        <w:rPr>
          <w:rFonts w:eastAsiaTheme="minorEastAsia"/>
        </w:rPr>
        <w:t xml:space="preserve">It seems only taxa that directly </w:t>
      </w:r>
      <w:r w:rsidR="00D3551E">
        <w:rPr>
          <w:rFonts w:eastAsiaTheme="minorEastAsia"/>
        </w:rPr>
        <w:t xml:space="preserve">promoted by inulin will be captured by </w:t>
      </w:r>
      <w:proofErr w:type="spellStart"/>
      <w:r w:rsidR="00D3551E">
        <w:rPr>
          <w:rFonts w:eastAsiaTheme="minorEastAsia"/>
        </w:rPr>
        <w:t>gLV</w:t>
      </w:r>
      <w:proofErr w:type="spellEnd"/>
      <w:r w:rsidR="00D3551E">
        <w:rPr>
          <w:rFonts w:eastAsiaTheme="minorEastAsia"/>
        </w:rPr>
        <w:t xml:space="preserve"> model. </w:t>
      </w:r>
      <w:r w:rsidR="00801DAB">
        <w:rPr>
          <w:rFonts w:eastAsiaTheme="minorEastAsia"/>
        </w:rPr>
        <w:t xml:space="preserve">Will </w:t>
      </w:r>
      <w:proofErr w:type="spellStart"/>
      <w:r w:rsidR="00801DAB">
        <w:rPr>
          <w:rFonts w:eastAsiaTheme="minorEastAsia"/>
        </w:rPr>
        <w:t>glv</w:t>
      </w:r>
      <w:proofErr w:type="spellEnd"/>
      <w:r w:rsidR="00801DAB">
        <w:rPr>
          <w:rFonts w:eastAsiaTheme="minorEastAsia"/>
        </w:rPr>
        <w:t xml:space="preserve"> miss some responders</w:t>
      </w:r>
      <w:r w:rsidR="00D3551E">
        <w:rPr>
          <w:rFonts w:eastAsiaTheme="minorEastAsia"/>
        </w:rPr>
        <w:t xml:space="preserve"> that indirectly </w:t>
      </w:r>
      <w:r w:rsidR="00B034B8">
        <w:rPr>
          <w:rFonts w:eastAsiaTheme="minorEastAsia"/>
        </w:rPr>
        <w:t>responded to inulin</w:t>
      </w:r>
      <w:r w:rsidR="00801DAB">
        <w:rPr>
          <w:rFonts w:eastAsiaTheme="minorEastAsia"/>
        </w:rPr>
        <w:t>?</w:t>
      </w:r>
    </w:p>
    <w:p w14:paraId="6B3430BE" w14:textId="77777777" w:rsidR="00801DAB" w:rsidRDefault="00801DAB">
      <w:pPr>
        <w:pStyle w:val="CommentText"/>
        <w:rPr>
          <w:rFonts w:eastAsiaTheme="minorEastAsia"/>
        </w:rPr>
      </w:pPr>
    </w:p>
    <w:p w14:paraId="7F18B7B9" w14:textId="11F33693" w:rsidR="00801DAB" w:rsidRPr="00064B4F" w:rsidRDefault="00912EFB">
      <w:pPr>
        <w:pStyle w:val="CommentText"/>
        <w:rPr>
          <w:rFonts w:eastAsiaTheme="minorEastAsia"/>
        </w:rPr>
      </w:pPr>
      <w:r>
        <w:rPr>
          <w:rFonts w:eastAsiaTheme="minorEastAsia"/>
        </w:rPr>
        <w:t xml:space="preserve">Emphasize the robust of </w:t>
      </w:r>
      <w:proofErr w:type="spellStart"/>
      <w:r>
        <w:rPr>
          <w:rFonts w:eastAsiaTheme="minorEastAsia"/>
        </w:rPr>
        <w:t>glv</w:t>
      </w:r>
      <w:proofErr w:type="spellEnd"/>
      <w:r>
        <w:rPr>
          <w:rFonts w:eastAsiaTheme="minorEastAsia"/>
        </w:rPr>
        <w:t xml:space="preserve"> model method: meta-analysis of human studies and reanalysis of mice study</w:t>
      </w:r>
    </w:p>
  </w:comment>
  <w:comment w:id="7043" w:author="刘 红宾" w:date="2021-04-27T15:58:00Z" w:initials="刘">
    <w:p w14:paraId="057B8AF7" w14:textId="3C1E55B3" w:rsidR="001D252A" w:rsidRPr="001D252A" w:rsidRDefault="001D252A">
      <w:pPr>
        <w:pStyle w:val="CommentText"/>
        <w:rPr>
          <w:rFonts w:eastAsiaTheme="minorEastAsia"/>
        </w:rPr>
      </w:pPr>
      <w:r>
        <w:rPr>
          <w:rStyle w:val="CommentReference"/>
        </w:rPr>
        <w:annotationRef/>
      </w:r>
      <w:r>
        <w:rPr>
          <w:rFonts w:eastAsiaTheme="minorEastAsia"/>
        </w:rPr>
        <w:t xml:space="preserve">Could the </w:t>
      </w:r>
      <w:proofErr w:type="spellStart"/>
      <w:r>
        <w:rPr>
          <w:rFonts w:eastAsiaTheme="minorEastAsia"/>
        </w:rPr>
        <w:t>gLV</w:t>
      </w:r>
      <w:proofErr w:type="spellEnd"/>
      <w:r>
        <w:rPr>
          <w:rFonts w:eastAsiaTheme="minorEastAsia"/>
        </w:rPr>
        <w:t xml:space="preserve"> result be evidenced by wet experiment?</w:t>
      </w:r>
    </w:p>
  </w:comment>
  <w:comment w:id="7450" w:author="Chen Liao" w:date="2021-06-01T23:50:00Z" w:initials="MOU">
    <w:p w14:paraId="5B51AEC4" w14:textId="77777777" w:rsidR="000C5B48" w:rsidRDefault="000C5B48" w:rsidP="000C5B48">
      <w:pPr>
        <w:autoSpaceDE w:val="0"/>
        <w:autoSpaceDN w:val="0"/>
        <w:adjustRightInd w:val="0"/>
        <w:rPr>
          <w:rFonts w:eastAsiaTheme="minorEastAsia"/>
          <w:color w:val="231F20"/>
          <w:sz w:val="40"/>
          <w:szCs w:val="40"/>
        </w:rPr>
      </w:pPr>
      <w:r>
        <w:rPr>
          <w:rStyle w:val="CommentReference"/>
        </w:rPr>
        <w:annotationRef/>
      </w:r>
      <w:r>
        <w:rPr>
          <w:rFonts w:eastAsiaTheme="minorEastAsia"/>
          <w:color w:val="231F20"/>
          <w:sz w:val="40"/>
          <w:szCs w:val="40"/>
        </w:rPr>
        <w:t>Impact of diet and individual variation on intestinal</w:t>
      </w:r>
    </w:p>
    <w:p w14:paraId="67AA8BE3" w14:textId="77777777" w:rsidR="000C5B48" w:rsidRDefault="000C5B48" w:rsidP="000C5B48">
      <w:pPr>
        <w:autoSpaceDE w:val="0"/>
        <w:autoSpaceDN w:val="0"/>
        <w:adjustRightInd w:val="0"/>
        <w:rPr>
          <w:rFonts w:eastAsiaTheme="minorEastAsia"/>
          <w:color w:val="231F20"/>
          <w:sz w:val="40"/>
          <w:szCs w:val="40"/>
        </w:rPr>
      </w:pPr>
      <w:r>
        <w:rPr>
          <w:rFonts w:eastAsiaTheme="minorEastAsia"/>
          <w:color w:val="231F20"/>
          <w:sz w:val="40"/>
          <w:szCs w:val="40"/>
        </w:rPr>
        <w:t>microbiota composition and fermentation products</w:t>
      </w:r>
    </w:p>
    <w:p w14:paraId="26E6C74C" w14:textId="14C578E1" w:rsidR="000C5B48" w:rsidRDefault="000C5B48" w:rsidP="000C5B48">
      <w:pPr>
        <w:pStyle w:val="CommentText"/>
      </w:pPr>
      <w:r>
        <w:rPr>
          <w:rFonts w:eastAsiaTheme="minorEastAsia"/>
          <w:color w:val="231F20"/>
          <w:sz w:val="40"/>
          <w:szCs w:val="40"/>
        </w:rPr>
        <w:t>in obese men</w:t>
      </w:r>
    </w:p>
  </w:comment>
  <w:comment w:id="7845" w:author="刘 红宾" w:date="2021-04-03T11:18:00Z" w:initials="刘">
    <w:p w14:paraId="167CCCA0" w14:textId="5985634C" w:rsidR="00801DAB" w:rsidRPr="00BC55EC" w:rsidRDefault="00801DAB">
      <w:pPr>
        <w:pStyle w:val="CommentText"/>
        <w:rPr>
          <w:rFonts w:eastAsiaTheme="minorEastAsia"/>
        </w:rPr>
      </w:pPr>
      <w:r>
        <w:rPr>
          <w:rStyle w:val="CommentReference"/>
        </w:rPr>
        <w:annotationRef/>
      </w:r>
      <w:r>
        <w:rPr>
          <w:rFonts w:eastAsiaTheme="minorEastAsia"/>
        </w:rPr>
        <w:t>where is the analysis result for this?</w:t>
      </w:r>
    </w:p>
  </w:comment>
  <w:comment w:id="7888" w:author="刘 红宾" w:date="2021-04-27T15:05:00Z" w:initials="刘">
    <w:p w14:paraId="0BCB08B7" w14:textId="66F468AD" w:rsidR="00B87695" w:rsidRPr="00B87695" w:rsidRDefault="00B87695">
      <w:pPr>
        <w:pStyle w:val="CommentText"/>
        <w:rPr>
          <w:rFonts w:eastAsiaTheme="minorEastAsia"/>
        </w:rPr>
      </w:pPr>
      <w:r>
        <w:rPr>
          <w:rStyle w:val="CommentReference"/>
        </w:rPr>
        <w:annotationRef/>
      </w:r>
      <w:r w:rsidR="00560493">
        <w:rPr>
          <w:rFonts w:eastAsiaTheme="minorEastAsia"/>
        </w:rPr>
        <w:t>F</w:t>
      </w:r>
      <w:r>
        <w:rPr>
          <w:rFonts w:eastAsiaTheme="minorEastAsia"/>
        </w:rPr>
        <w:t xml:space="preserve">or a </w:t>
      </w:r>
      <w:r w:rsidR="00560493">
        <w:rPr>
          <w:rFonts w:eastAsiaTheme="minorEastAsia"/>
        </w:rPr>
        <w:t xml:space="preserve">defined dietary fiber, its effect on total </w:t>
      </w:r>
      <w:proofErr w:type="spellStart"/>
      <w:r w:rsidR="00560493">
        <w:rPr>
          <w:rFonts w:eastAsiaTheme="minorEastAsia"/>
        </w:rPr>
        <w:t>scfa</w:t>
      </w:r>
      <w:proofErr w:type="spellEnd"/>
      <w:r w:rsidR="00560493">
        <w:rPr>
          <w:rFonts w:eastAsiaTheme="minorEastAsia"/>
        </w:rPr>
        <w:t xml:space="preserve"> is consistent among </w:t>
      </w:r>
      <w:r w:rsidR="00AB33D9">
        <w:rPr>
          <w:rFonts w:eastAsiaTheme="minorEastAsia"/>
        </w:rPr>
        <w:t>various gut microbiome?</w:t>
      </w:r>
    </w:p>
  </w:comment>
  <w:comment w:id="7900" w:author="刘 红宾" w:date="2021-04-27T15:08:00Z" w:initials="刘">
    <w:p w14:paraId="49609775" w14:textId="59C15009" w:rsidR="00AB33D9" w:rsidRPr="00AB33D9" w:rsidRDefault="00AB33D9">
      <w:pPr>
        <w:pStyle w:val="CommentText"/>
        <w:rPr>
          <w:rFonts w:eastAsiaTheme="minorEastAsia"/>
        </w:rPr>
      </w:pPr>
      <w:r>
        <w:rPr>
          <w:rStyle w:val="CommentReference"/>
        </w:rPr>
        <w:annotationRef/>
      </w:r>
      <w:r>
        <w:rPr>
          <w:rFonts w:eastAsiaTheme="minorEastAsia"/>
        </w:rPr>
        <w:t xml:space="preserve">This is a </w:t>
      </w:r>
      <w:r w:rsidR="00187089">
        <w:rPr>
          <w:rFonts w:eastAsiaTheme="minorEastAsia"/>
        </w:rPr>
        <w:t xml:space="preserve">good point more than just a byproduct, which could </w:t>
      </w:r>
      <w:r w:rsidR="001D6406">
        <w:rPr>
          <w:rFonts w:eastAsiaTheme="minorEastAsia"/>
        </w:rPr>
        <w:t>be applied to the increasing longitudinal omics data</w:t>
      </w:r>
    </w:p>
  </w:comment>
  <w:comment w:id="7987" w:author="刘 红宾" w:date="2021-04-27T09:24:00Z" w:initials="刘">
    <w:p w14:paraId="4AC0622C" w14:textId="77DF6D2D" w:rsidR="00801DAB" w:rsidRDefault="00801DAB">
      <w:pPr>
        <w:pStyle w:val="CommentText"/>
        <w:rPr>
          <w:rFonts w:eastAsiaTheme="minorEastAsia"/>
        </w:rPr>
      </w:pPr>
      <w:r>
        <w:rPr>
          <w:rStyle w:val="CommentReference"/>
        </w:rPr>
        <w:annotationRef/>
      </w:r>
      <w:r>
        <w:rPr>
          <w:rFonts w:eastAsiaTheme="minorEastAsia" w:hint="eastAsia"/>
        </w:rPr>
        <w:t>P</w:t>
      </w:r>
      <w:r>
        <w:rPr>
          <w:rFonts w:eastAsiaTheme="minorEastAsia"/>
        </w:rPr>
        <w:t>anel A, move to Supp</w:t>
      </w:r>
    </w:p>
    <w:p w14:paraId="516C5C1F" w14:textId="4B049255" w:rsidR="00801DAB" w:rsidRPr="009414D4" w:rsidRDefault="00801DAB" w:rsidP="009414D4">
      <w:pPr>
        <w:jc w:val="both"/>
        <w:rPr>
          <w:rFonts w:eastAsia="SimSun"/>
          <w:color w:val="000000"/>
          <w:sz w:val="20"/>
          <w:szCs w:val="20"/>
        </w:rPr>
      </w:pPr>
      <w:r>
        <w:rPr>
          <w:rFonts w:eastAsiaTheme="minorEastAsia" w:hint="eastAsia"/>
        </w:rPr>
        <w:t>A</w:t>
      </w:r>
      <w:r>
        <w:rPr>
          <w:rFonts w:eastAsiaTheme="minorEastAsia"/>
        </w:rPr>
        <w:t xml:space="preserve">dd </w:t>
      </w:r>
      <w:hyperlink r:id="rId6" w:history="1">
        <w:r w:rsidRPr="00444015">
          <w:rPr>
            <w:rFonts w:eastAsia="SimSun"/>
            <w:color w:val="000000"/>
            <w:sz w:val="20"/>
            <w:szCs w:val="20"/>
          </w:rPr>
          <w:t>schematic</w:t>
        </w:r>
      </w:hyperlink>
      <w:r w:rsidRPr="00444015">
        <w:rPr>
          <w:rFonts w:eastAsia="SimSun"/>
          <w:color w:val="000000"/>
          <w:sz w:val="20"/>
          <w:szCs w:val="20"/>
        </w:rPr>
        <w:t> </w:t>
      </w:r>
      <w:hyperlink r:id="rId7" w:history="1">
        <w:r w:rsidRPr="00444015">
          <w:rPr>
            <w:rFonts w:eastAsia="SimSun"/>
            <w:color w:val="000000"/>
            <w:sz w:val="20"/>
            <w:szCs w:val="20"/>
          </w:rPr>
          <w:t>diagram</w:t>
        </w:r>
      </w:hyperlink>
      <w:r>
        <w:rPr>
          <w:rFonts w:eastAsia="SimSun"/>
          <w:color w:val="000000"/>
        </w:rPr>
        <w:t xml:space="preserve"> for the </w:t>
      </w:r>
      <w:r w:rsidR="00091482">
        <w:rPr>
          <w:rFonts w:eastAsia="SimSun"/>
          <w:color w:val="000000"/>
        </w:rPr>
        <w:t xml:space="preserve">analysis </w:t>
      </w:r>
      <w:r>
        <w:rPr>
          <w:rFonts w:eastAsia="SimSun"/>
          <w:color w:val="000000"/>
        </w:rPr>
        <w:t>method (ppt), and e</w:t>
      </w:r>
      <w:r>
        <w:rPr>
          <w:rFonts w:eastAsiaTheme="minorEastAsia"/>
        </w:rPr>
        <w:t>xplain the factors (axis)</w:t>
      </w:r>
    </w:p>
    <w:p w14:paraId="1A829EEA" w14:textId="77777777" w:rsidR="00801DAB" w:rsidRPr="00091482" w:rsidRDefault="00801DAB">
      <w:pPr>
        <w:pStyle w:val="CommentText"/>
        <w:rPr>
          <w:rFonts w:eastAsiaTheme="minorEastAsia"/>
        </w:rPr>
      </w:pPr>
    </w:p>
    <w:p w14:paraId="0A6596CF" w14:textId="77777777" w:rsidR="00801DAB" w:rsidRDefault="00801DAB">
      <w:pPr>
        <w:pStyle w:val="CommentText"/>
      </w:pPr>
      <w:r>
        <w:t xml:space="preserve">Panel B, what’s the relationship between </w:t>
      </w:r>
      <w:proofErr w:type="spellStart"/>
      <w:r>
        <w:t>glv</w:t>
      </w:r>
      <w:proofErr w:type="spellEnd"/>
      <w:r>
        <w:t xml:space="preserve">-derived inulin responders in Fig3 and responsive bacteria in B? Why many response taxa here not found by </w:t>
      </w:r>
      <w:proofErr w:type="spellStart"/>
      <w:r>
        <w:t>glv</w:t>
      </w:r>
      <w:proofErr w:type="spellEnd"/>
      <w:r>
        <w:t>?</w:t>
      </w:r>
    </w:p>
    <w:p w14:paraId="0C9128BC" w14:textId="71383DD5" w:rsidR="00801DAB" w:rsidRDefault="00801DAB">
      <w:pPr>
        <w:pStyle w:val="CommentText"/>
        <w:rPr>
          <w:rFonts w:eastAsiaTheme="minorEastAsia"/>
        </w:rPr>
      </w:pPr>
    </w:p>
    <w:p w14:paraId="15A8F890" w14:textId="0087FFCB" w:rsidR="00857363" w:rsidRDefault="00857363">
      <w:pPr>
        <w:pStyle w:val="CommentText"/>
        <w:rPr>
          <w:rFonts w:eastAsiaTheme="minorEastAsia"/>
        </w:rPr>
      </w:pPr>
      <w:r>
        <w:rPr>
          <w:rFonts w:eastAsiaTheme="minorEastAsia"/>
        </w:rPr>
        <w:t>How to explain some responders are baseline-dependent, while the others are not?</w:t>
      </w:r>
    </w:p>
    <w:p w14:paraId="5516E3A0" w14:textId="58BF4FB5" w:rsidR="00857363" w:rsidRDefault="00857363">
      <w:pPr>
        <w:pStyle w:val="CommentText"/>
        <w:rPr>
          <w:rFonts w:eastAsiaTheme="minorEastAsia"/>
        </w:rPr>
      </w:pPr>
      <w:r>
        <w:rPr>
          <w:rFonts w:eastAsiaTheme="minorEastAsia"/>
        </w:rPr>
        <w:t>Maybe for baseline-independent responders: general responder</w:t>
      </w:r>
      <w:r w:rsidR="0073747C">
        <w:rPr>
          <w:rFonts w:eastAsiaTheme="minorEastAsia"/>
        </w:rPr>
        <w:t xml:space="preserve"> that could be used for target modulation (</w:t>
      </w:r>
      <w:proofErr w:type="gramStart"/>
      <w:r w:rsidR="0073747C">
        <w:rPr>
          <w:rFonts w:eastAsiaTheme="minorEastAsia"/>
        </w:rPr>
        <w:t>e.g.</w:t>
      </w:r>
      <w:proofErr w:type="gramEnd"/>
      <w:r w:rsidR="0073747C">
        <w:rPr>
          <w:rFonts w:eastAsiaTheme="minorEastAsia"/>
        </w:rPr>
        <w:t xml:space="preserve"> inulin </w:t>
      </w:r>
      <w:r w:rsidR="009363DE">
        <w:rPr>
          <w:rFonts w:eastAsiaTheme="minorEastAsia"/>
        </w:rPr>
        <w:t xml:space="preserve">modulate </w:t>
      </w:r>
      <w:proofErr w:type="spellStart"/>
      <w:r w:rsidR="009363DE" w:rsidRPr="009363DE">
        <w:rPr>
          <w:rFonts w:eastAsiaTheme="minorEastAsia"/>
          <w:i/>
          <w:iCs/>
        </w:rPr>
        <w:t>Bifido</w:t>
      </w:r>
      <w:proofErr w:type="spellEnd"/>
      <w:r w:rsidR="0073747C">
        <w:rPr>
          <w:rFonts w:eastAsiaTheme="minorEastAsia"/>
        </w:rPr>
        <w:t>).</w:t>
      </w:r>
    </w:p>
    <w:p w14:paraId="0017BB8C" w14:textId="544D08CB" w:rsidR="00857363" w:rsidRDefault="009363DE">
      <w:pPr>
        <w:pStyle w:val="CommentText"/>
        <w:rPr>
          <w:rFonts w:eastAsiaTheme="minorEastAsia"/>
        </w:rPr>
      </w:pPr>
      <w:r>
        <w:rPr>
          <w:rFonts w:eastAsiaTheme="minorEastAsia"/>
        </w:rPr>
        <w:t>For baseline-dependent responders:</w:t>
      </w:r>
    </w:p>
    <w:p w14:paraId="2A572EC9" w14:textId="4A6EB19C" w:rsidR="009363DE" w:rsidRDefault="009363DE">
      <w:pPr>
        <w:pStyle w:val="CommentText"/>
        <w:rPr>
          <w:rFonts w:eastAsiaTheme="minorEastAsia"/>
        </w:rPr>
      </w:pPr>
      <w:r>
        <w:rPr>
          <w:rFonts w:eastAsiaTheme="minorEastAsia"/>
        </w:rPr>
        <w:t>Two reasons for this</w:t>
      </w:r>
      <w:r w:rsidR="00E715E2">
        <w:rPr>
          <w:rFonts w:eastAsiaTheme="minorEastAsia"/>
        </w:rPr>
        <w:t xml:space="preserve">: 1. </w:t>
      </w:r>
      <w:r w:rsidR="00853625">
        <w:rPr>
          <w:rFonts w:eastAsiaTheme="minorEastAsia"/>
        </w:rPr>
        <w:t>Different i</w:t>
      </w:r>
      <w:r w:rsidR="00E715E2">
        <w:rPr>
          <w:rFonts w:eastAsiaTheme="minorEastAsia"/>
        </w:rPr>
        <w:t xml:space="preserve">nitial abundance of itself; 2. different ecological interactions that caused by the </w:t>
      </w:r>
      <w:r w:rsidR="00853625">
        <w:rPr>
          <w:rFonts w:eastAsiaTheme="minorEastAsia"/>
        </w:rPr>
        <w:t>various</w:t>
      </w:r>
      <w:r w:rsidR="00E715E2">
        <w:rPr>
          <w:rFonts w:eastAsiaTheme="minorEastAsia"/>
        </w:rPr>
        <w:t xml:space="preserve"> presence of the other taxa in baseline</w:t>
      </w:r>
      <w:r w:rsidR="00853625">
        <w:rPr>
          <w:rFonts w:eastAsiaTheme="minorEastAsia"/>
        </w:rPr>
        <w:t xml:space="preserve"> microbiome</w:t>
      </w:r>
    </w:p>
    <w:p w14:paraId="4C23AE35" w14:textId="77777777" w:rsidR="009363DE" w:rsidRPr="009363DE" w:rsidRDefault="009363DE">
      <w:pPr>
        <w:pStyle w:val="CommentText"/>
        <w:rPr>
          <w:rFonts w:eastAsiaTheme="minorEastAsia"/>
        </w:rPr>
      </w:pPr>
    </w:p>
    <w:p w14:paraId="73522D70" w14:textId="77777777" w:rsidR="00801DAB" w:rsidRDefault="00801DAB">
      <w:pPr>
        <w:pStyle w:val="CommentText"/>
        <w:rPr>
          <w:rFonts w:eastAsiaTheme="minorEastAsia"/>
        </w:rPr>
      </w:pPr>
      <w:r>
        <w:rPr>
          <w:rFonts w:eastAsiaTheme="minorEastAsia"/>
        </w:rPr>
        <w:t xml:space="preserve">How </w:t>
      </w:r>
      <w:proofErr w:type="gramStart"/>
      <w:r>
        <w:rPr>
          <w:rFonts w:eastAsiaTheme="minorEastAsia"/>
        </w:rPr>
        <w:t>the examples were</w:t>
      </w:r>
      <w:proofErr w:type="gramEnd"/>
      <w:r>
        <w:rPr>
          <w:rFonts w:eastAsiaTheme="minorEastAsia"/>
        </w:rPr>
        <w:t xml:space="preserve"> selected in panel B? more than 5 </w:t>
      </w:r>
      <w:proofErr w:type="spellStart"/>
      <w:r>
        <w:rPr>
          <w:rFonts w:eastAsiaTheme="minorEastAsia"/>
        </w:rPr>
        <w:t>responsers</w:t>
      </w:r>
      <w:proofErr w:type="spellEnd"/>
      <w:r>
        <w:rPr>
          <w:rFonts w:eastAsiaTheme="minorEastAsia"/>
        </w:rPr>
        <w:t>.</w:t>
      </w:r>
    </w:p>
    <w:p w14:paraId="26FC8134" w14:textId="77777777" w:rsidR="00091482" w:rsidRDefault="00091482">
      <w:pPr>
        <w:pStyle w:val="CommentText"/>
        <w:rPr>
          <w:rFonts w:eastAsiaTheme="minorEastAsia"/>
        </w:rPr>
      </w:pPr>
    </w:p>
    <w:p w14:paraId="484DD6CE" w14:textId="77777777" w:rsidR="00091482" w:rsidRDefault="00091482">
      <w:pPr>
        <w:pStyle w:val="CommentText"/>
        <w:rPr>
          <w:rFonts w:eastAsiaTheme="minorEastAsia"/>
        </w:rPr>
      </w:pPr>
    </w:p>
    <w:p w14:paraId="14A84322" w14:textId="706FA3A5" w:rsidR="00091482" w:rsidRPr="009414D4" w:rsidRDefault="00091482">
      <w:pPr>
        <w:pStyle w:val="CommentText"/>
        <w:rPr>
          <w:rFonts w:eastAsiaTheme="minorEastAsia"/>
        </w:rPr>
      </w:pPr>
      <w:r>
        <w:rPr>
          <w:rFonts w:eastAsiaTheme="minorEastAsia"/>
        </w:rPr>
        <w:t>Remove panel C to supp</w:t>
      </w:r>
    </w:p>
  </w:comment>
  <w:comment w:id="8011" w:author="戴 磊" w:date="2021-04-16T16:14:00Z" w:initials="戴">
    <w:p w14:paraId="0FB26B5D" w14:textId="786C2820" w:rsidR="00801DAB" w:rsidRPr="005C7337" w:rsidRDefault="00801DAB">
      <w:pPr>
        <w:pStyle w:val="CommentText"/>
        <w:rPr>
          <w:rFonts w:eastAsiaTheme="minorEastAsia"/>
        </w:rPr>
      </w:pPr>
      <w:r>
        <w:rPr>
          <w:rStyle w:val="CommentReference"/>
        </w:rPr>
        <w:annotationRef/>
      </w:r>
      <w:r>
        <w:rPr>
          <w:rFonts w:eastAsiaTheme="minorEastAsia"/>
        </w:rPr>
        <w:t>We need to highlight the most interesting group (the lower-left corner): responsive, baseline-dependent</w:t>
      </w:r>
    </w:p>
  </w:comment>
  <w:comment w:id="8063" w:author="戴 磊" w:date="2021-04-16T16:13:00Z" w:initials="戴">
    <w:p w14:paraId="493D7E1C" w14:textId="77777777" w:rsidR="00801DAB" w:rsidRPr="005C7337" w:rsidRDefault="00801DAB" w:rsidP="005C7337">
      <w:pPr>
        <w:pStyle w:val="CommentText"/>
        <w:rPr>
          <w:rFonts w:eastAsiaTheme="minorEastAsia"/>
        </w:rPr>
      </w:pPr>
      <w:r>
        <w:rPr>
          <w:rStyle w:val="CommentReference"/>
        </w:rPr>
        <w:annotationRef/>
      </w:r>
      <w:r>
        <w:rPr>
          <w:rFonts w:eastAsiaTheme="minorEastAsia"/>
        </w:rPr>
        <w:t xml:space="preserve">Simplify. Move some details to </w:t>
      </w:r>
      <w:proofErr w:type="spellStart"/>
      <w:r>
        <w:rPr>
          <w:rFonts w:eastAsiaTheme="minorEastAsia"/>
        </w:rPr>
        <w:t>Methos</w:t>
      </w:r>
      <w:proofErr w:type="spellEnd"/>
    </w:p>
  </w:comment>
  <w:comment w:id="8681" w:author="刘 红宾" w:date="2021-04-27T10:50:00Z" w:initials="刘">
    <w:p w14:paraId="1266B4CC" w14:textId="137315AE" w:rsidR="00801DAB" w:rsidRDefault="00801DAB">
      <w:pPr>
        <w:pStyle w:val="CommentText"/>
      </w:pPr>
      <w:r>
        <w:rPr>
          <w:rStyle w:val="CommentReference"/>
        </w:rPr>
        <w:annotationRef/>
      </w:r>
      <w:r w:rsidRPr="002766D0">
        <w:t xml:space="preserve">Two relatively extreme </w:t>
      </w:r>
      <w:r>
        <w:t xml:space="preserve">strategies were used to prove the impact of </w:t>
      </w:r>
      <w:r w:rsidRPr="002766D0">
        <w:t>heterogeneity in baseline microbiota</w:t>
      </w:r>
      <w:r>
        <w:t>.</w:t>
      </w:r>
    </w:p>
    <w:p w14:paraId="41137BC5" w14:textId="237FF9F4" w:rsidR="00801DAB" w:rsidRDefault="00801DAB">
      <w:pPr>
        <w:pStyle w:val="CommentText"/>
        <w:rPr>
          <w:rFonts w:eastAsiaTheme="minorEastAsia"/>
        </w:rPr>
      </w:pPr>
    </w:p>
    <w:p w14:paraId="7FA4C0C1" w14:textId="2BBE3E34" w:rsidR="00801DAB" w:rsidRPr="002766D0" w:rsidRDefault="00801DAB">
      <w:pPr>
        <w:pStyle w:val="CommentText"/>
        <w:rPr>
          <w:rFonts w:eastAsiaTheme="minorEastAsia"/>
        </w:rPr>
      </w:pPr>
      <w:r>
        <w:rPr>
          <w:rFonts w:eastAsiaTheme="minorEastAsia"/>
        </w:rPr>
        <w:t xml:space="preserve">Since the presence of some bacteria in baseline microbiota affect the prediction efficiency, will the prediction efficiency of extrapolation be better if we rebuild the model after </w:t>
      </w:r>
      <w:proofErr w:type="gramStart"/>
      <w:r>
        <w:rPr>
          <w:rFonts w:eastAsiaTheme="minorEastAsia"/>
        </w:rPr>
        <w:t>remove</w:t>
      </w:r>
      <w:proofErr w:type="gramEnd"/>
      <w:r>
        <w:rPr>
          <w:rFonts w:eastAsiaTheme="minorEastAsia"/>
        </w:rPr>
        <w:t xml:space="preserve"> these differences among vendors?</w:t>
      </w:r>
    </w:p>
    <w:p w14:paraId="45964280" w14:textId="77777777" w:rsidR="00801DAB" w:rsidRDefault="00801DAB">
      <w:pPr>
        <w:pStyle w:val="CommentText"/>
        <w:rPr>
          <w:rFonts w:eastAsiaTheme="minorEastAsia"/>
        </w:rPr>
      </w:pPr>
    </w:p>
    <w:p w14:paraId="41F3D041" w14:textId="77777777" w:rsidR="00801DAB" w:rsidRDefault="00801DAB">
      <w:pPr>
        <w:pStyle w:val="CommentText"/>
        <w:rPr>
          <w:rFonts w:eastAsiaTheme="minorEastAsia"/>
        </w:rPr>
      </w:pPr>
      <w:r>
        <w:rPr>
          <w:rFonts w:eastAsiaTheme="minorEastAsia" w:hint="eastAsia"/>
        </w:rPr>
        <w:t>P</w:t>
      </w:r>
      <w:r>
        <w:rPr>
          <w:rFonts w:eastAsiaTheme="minorEastAsia"/>
        </w:rPr>
        <w:t>anel D. misleading with panel B</w:t>
      </w:r>
    </w:p>
    <w:p w14:paraId="466D96CB" w14:textId="77777777" w:rsidR="009E5C74" w:rsidRDefault="009E5C74">
      <w:pPr>
        <w:pStyle w:val="CommentText"/>
        <w:rPr>
          <w:rFonts w:eastAsiaTheme="minorEastAsia"/>
        </w:rPr>
      </w:pPr>
    </w:p>
    <w:p w14:paraId="05C50D71" w14:textId="77777777" w:rsidR="009E5C74" w:rsidRDefault="009E5C74">
      <w:pPr>
        <w:pStyle w:val="CommentText"/>
        <w:rPr>
          <w:rFonts w:eastAsiaTheme="minorEastAsia"/>
        </w:rPr>
      </w:pPr>
    </w:p>
    <w:p w14:paraId="3B681CD7" w14:textId="2004C9FC" w:rsidR="009E5C74" w:rsidRDefault="009E5C74">
      <w:pPr>
        <w:pStyle w:val="CommentText"/>
        <w:rPr>
          <w:rFonts w:eastAsiaTheme="minorEastAsia"/>
        </w:rPr>
      </w:pPr>
      <w:r>
        <w:rPr>
          <w:rFonts w:eastAsiaTheme="minorEastAsia"/>
        </w:rPr>
        <w:t>Reorder panels</w:t>
      </w:r>
    </w:p>
    <w:p w14:paraId="3517D940" w14:textId="57A5DB02" w:rsidR="009E5C74" w:rsidRPr="008C0721" w:rsidRDefault="009E5C74">
      <w:pPr>
        <w:pStyle w:val="CommentText"/>
        <w:rPr>
          <w:rFonts w:eastAsiaTheme="minorEastAsia"/>
        </w:rPr>
      </w:pPr>
      <w:r>
        <w:rPr>
          <w:rFonts w:eastAsiaTheme="minorEastAsia" w:hint="eastAsia"/>
        </w:rPr>
        <w:t>C</w:t>
      </w:r>
      <w:r>
        <w:rPr>
          <w:rFonts w:eastAsiaTheme="minorEastAsia"/>
        </w:rPr>
        <w:t>, D, A, B</w:t>
      </w:r>
    </w:p>
  </w:comment>
  <w:comment w:id="9110" w:author="Chen Liao" w:date="2021-06-02T00:25:00Z" w:initials="MOU">
    <w:p w14:paraId="45884B0C" w14:textId="1147B3B3" w:rsidR="00665929" w:rsidRDefault="00665929">
      <w:pPr>
        <w:pStyle w:val="CommentText"/>
      </w:pPr>
      <w:r>
        <w:rPr>
          <w:rStyle w:val="CommentReference"/>
        </w:rPr>
        <w:annotationRef/>
      </w:r>
      <w:r w:rsidRPr="00665929">
        <w:t>https://bmcbiol.biomedcentral.com/articles/10.1186/s12915-020-00836-x</w:t>
      </w:r>
    </w:p>
  </w:comment>
  <w:comment w:id="9354" w:author="刘 红宾" w:date="2021-04-27T10:22:00Z" w:initials="刘">
    <w:p w14:paraId="1943C9B6" w14:textId="77777777" w:rsidR="00F5051A" w:rsidRPr="000C07A4" w:rsidRDefault="00F5051A" w:rsidP="00F5051A">
      <w:pPr>
        <w:pStyle w:val="CommentText"/>
        <w:rPr>
          <w:rFonts w:eastAsiaTheme="minorEastAsia"/>
        </w:rPr>
      </w:pPr>
      <w:r>
        <w:rPr>
          <w:rStyle w:val="CommentReference"/>
        </w:rPr>
        <w:annotationRef/>
      </w:r>
      <w:r>
        <w:rPr>
          <w:rFonts w:eastAsiaTheme="minorEastAsia"/>
        </w:rPr>
        <w:t>Not found</w:t>
      </w:r>
    </w:p>
  </w:comment>
  <w:comment w:id="9599" w:author="Chen Liao" w:date="2021-05-31T10:58:00Z" w:initials="MOU">
    <w:p w14:paraId="0A0F7D25" w14:textId="15C8CD45" w:rsidR="008B6983" w:rsidRDefault="008B6983">
      <w:pPr>
        <w:pStyle w:val="CommentText"/>
      </w:pPr>
      <w:r>
        <w:rPr>
          <w:rStyle w:val="CommentReference"/>
        </w:rPr>
        <w:annotationRef/>
      </w:r>
      <w:r w:rsidRPr="008B6983">
        <w:t>https://www.nature.com/articles/nature18301</w:t>
      </w:r>
    </w:p>
  </w:comment>
  <w:comment w:id="9818" w:author="刘 红宾" w:date="2021-04-27T11:31:00Z" w:initials="刘">
    <w:p w14:paraId="5EF7B8C4" w14:textId="77777777" w:rsidR="00801DAB" w:rsidRDefault="00801DAB">
      <w:pPr>
        <w:pStyle w:val="CommentText"/>
        <w:rPr>
          <w:rFonts w:eastAsiaTheme="minorEastAsia"/>
        </w:rPr>
      </w:pPr>
      <w:r>
        <w:rPr>
          <w:rStyle w:val="CommentReference"/>
        </w:rPr>
        <w:annotationRef/>
      </w:r>
      <w:r>
        <w:rPr>
          <w:rFonts w:eastAsiaTheme="minorEastAsia"/>
        </w:rPr>
        <w:t>From individualized response to time-dependent</w:t>
      </w:r>
    </w:p>
    <w:p w14:paraId="217692CD" w14:textId="4512617B" w:rsidR="00801DAB" w:rsidRPr="009E2290" w:rsidRDefault="00801DAB">
      <w:pPr>
        <w:pStyle w:val="CommentText"/>
        <w:rPr>
          <w:rFonts w:eastAsiaTheme="minorEastAsia"/>
        </w:rPr>
      </w:pPr>
      <w:r>
        <w:rPr>
          <w:rFonts w:eastAsiaTheme="minorEastAsia"/>
        </w:rPr>
        <w:t>Meaning of time-dependent data</w:t>
      </w:r>
    </w:p>
  </w:comment>
  <w:comment w:id="9940" w:author="Chen Liao" w:date="2021-06-01T19:20:00Z" w:initials="MOU">
    <w:p w14:paraId="5505E9EA" w14:textId="0C0C3F51" w:rsidR="00876E86" w:rsidRDefault="00876E86">
      <w:pPr>
        <w:pStyle w:val="CommentText"/>
      </w:pPr>
      <w:r>
        <w:rPr>
          <w:rStyle w:val="CommentReference"/>
        </w:rPr>
        <w:annotationRef/>
      </w:r>
      <w:r w:rsidRPr="00CA667E">
        <w:t>https://genomebiology.biomedcentral.com/articles/10.1186/s13059-016-0980-6</w:t>
      </w:r>
    </w:p>
  </w:comment>
  <w:comment w:id="9946" w:author="Chen Liao" w:date="2021-06-01T19:19:00Z" w:initials="MOU">
    <w:p w14:paraId="423341CF" w14:textId="4C760743" w:rsidR="00876E86" w:rsidRDefault="00876E86">
      <w:pPr>
        <w:pStyle w:val="CommentText"/>
      </w:pPr>
      <w:r>
        <w:rPr>
          <w:rStyle w:val="CommentReference"/>
        </w:rPr>
        <w:annotationRef/>
      </w:r>
      <w:hyperlink r:id="rId8" w:history="1">
        <w:r w:rsidRPr="000A10AB">
          <w:rPr>
            <w:rStyle w:val="Hyperlink"/>
          </w:rPr>
          <w:t>https://pubmed.ncbi.nlm.nih.gov/25337874/</w:t>
        </w:r>
      </w:hyperlink>
      <w:r>
        <w:t>,</w:t>
      </w:r>
    </w:p>
  </w:comment>
  <w:comment w:id="9954" w:author="Chen Liao" w:date="2021-06-01T19:19:00Z" w:initials="MOU">
    <w:p w14:paraId="72DC1E29" w14:textId="3B8A5419" w:rsidR="00876E86" w:rsidRDefault="00876E86">
      <w:pPr>
        <w:pStyle w:val="CommentText"/>
      </w:pPr>
      <w:r>
        <w:rPr>
          <w:rStyle w:val="CommentReference"/>
        </w:rPr>
        <w:annotationRef/>
      </w:r>
      <w:hyperlink r:id="rId9" w:history="1">
        <w:r w:rsidRPr="000A10AB">
          <w:rPr>
            <w:rStyle w:val="Hyperlink"/>
          </w:rPr>
          <w:t>https://pubmed.ncbi.nlm.nih.gov/33627867/</w:t>
        </w:r>
      </w:hyperlink>
      <w:r>
        <w:t>,</w:t>
      </w:r>
    </w:p>
  </w:comment>
  <w:comment w:id="10192" w:author="刘 红宾" w:date="2021-04-27T11:33:00Z" w:initials="刘">
    <w:p w14:paraId="6D3297A7" w14:textId="64105849" w:rsidR="00801DAB" w:rsidRPr="009E2290" w:rsidRDefault="00801DAB">
      <w:pPr>
        <w:pStyle w:val="CommentText"/>
        <w:rPr>
          <w:rFonts w:eastAsiaTheme="minorEastAsia"/>
        </w:rPr>
      </w:pPr>
      <w:r>
        <w:rPr>
          <w:rStyle w:val="CommentReference"/>
        </w:rPr>
        <w:annotationRef/>
      </w:r>
      <w:r>
        <w:rPr>
          <w:rFonts w:eastAsiaTheme="minorEastAsia" w:hint="eastAsia"/>
        </w:rPr>
        <w:t>?</w:t>
      </w:r>
      <w:r>
        <w:rPr>
          <w:rFonts w:eastAsiaTheme="minorEastAsia"/>
        </w:rPr>
        <w:t>?</w:t>
      </w:r>
    </w:p>
  </w:comment>
  <w:comment w:id="10482" w:author="Chen Liao" w:date="2021-05-31T20:26:00Z" w:initials="MOU">
    <w:p w14:paraId="414F5458" w14:textId="677A7F4A" w:rsidR="009B6B50" w:rsidRDefault="009B6B50">
      <w:pPr>
        <w:pStyle w:val="CommentText"/>
      </w:pPr>
      <w:r>
        <w:rPr>
          <w:rStyle w:val="CommentReference"/>
        </w:rPr>
        <w:annotationRef/>
      </w:r>
      <w:r w:rsidRPr="009B6B50">
        <w:t>https://www.biorxiv.org/content/10.1101/2020.01.17.910638v1.full</w:t>
      </w:r>
    </w:p>
  </w:comment>
  <w:comment w:id="10550" w:author="刘 红宾" w:date="2021-04-04T17:09:00Z" w:initials="刘">
    <w:p w14:paraId="14B95E1A" w14:textId="3DBE7822" w:rsidR="00801DAB" w:rsidRDefault="00801DAB">
      <w:pPr>
        <w:pStyle w:val="CommentText"/>
        <w:rPr>
          <w:rFonts w:eastAsiaTheme="minorEastAsia"/>
        </w:rPr>
      </w:pPr>
      <w:r>
        <w:rPr>
          <w:rStyle w:val="CommentReference"/>
        </w:rPr>
        <w:annotationRef/>
      </w:r>
      <w:r>
        <w:rPr>
          <w:rFonts w:eastAsiaTheme="minorEastAsia" w:hint="eastAsia"/>
        </w:rPr>
        <w:t>这个猜测需要慎重些，依据以往的文献，肠道对</w:t>
      </w:r>
      <w:r>
        <w:rPr>
          <w:rFonts w:eastAsiaTheme="minorEastAsia" w:hint="eastAsia"/>
        </w:rPr>
        <w:t>S</w:t>
      </w:r>
      <w:r>
        <w:rPr>
          <w:rFonts w:eastAsiaTheme="minorEastAsia"/>
        </w:rPr>
        <w:t>CFA</w:t>
      </w:r>
      <w:r>
        <w:rPr>
          <w:rFonts w:eastAsiaTheme="minorEastAsia" w:hint="eastAsia"/>
        </w:rPr>
        <w:t>的吸收是线性的，所以即使只有</w:t>
      </w:r>
      <w:r>
        <w:rPr>
          <w:rFonts w:eastAsiaTheme="minorEastAsia" w:hint="eastAsia"/>
        </w:rPr>
        <w:t>5%</w:t>
      </w:r>
      <w:r>
        <w:rPr>
          <w:rFonts w:eastAsiaTheme="minorEastAsia" w:hint="eastAsia"/>
        </w:rPr>
        <w:t>被排出粪便，其变化也是可以代表</w:t>
      </w:r>
      <w:proofErr w:type="spellStart"/>
      <w:r>
        <w:rPr>
          <w:rFonts w:eastAsiaTheme="minorEastAsia" w:hint="eastAsia"/>
        </w:rPr>
        <w:t>scfa</w:t>
      </w:r>
      <w:proofErr w:type="spellEnd"/>
      <w:r>
        <w:rPr>
          <w:rFonts w:eastAsiaTheme="minorEastAsia" w:hint="eastAsia"/>
        </w:rPr>
        <w:t xml:space="preserve"> production</w:t>
      </w:r>
      <w:r>
        <w:rPr>
          <w:rFonts w:eastAsiaTheme="minorEastAsia" w:hint="eastAsia"/>
        </w:rPr>
        <w:t>的变化</w:t>
      </w:r>
    </w:p>
    <w:p w14:paraId="60266004" w14:textId="2F582504" w:rsidR="00801DAB" w:rsidRDefault="00EE5B84">
      <w:pPr>
        <w:pStyle w:val="CommentText"/>
        <w:ind w:leftChars="75" w:left="180"/>
        <w:rPr>
          <w:rFonts w:eastAsiaTheme="minorEastAsia"/>
        </w:rPr>
      </w:pPr>
      <w:hyperlink r:id="rId10" w:history="1">
        <w:r w:rsidR="00801DAB" w:rsidRPr="003D624F">
          <w:rPr>
            <w:rStyle w:val="Hyperlink"/>
            <w:rFonts w:eastAsiaTheme="minorEastAsia"/>
          </w:rPr>
          <w:t>https://pubmed.ncbi.nlm.nih.gov/2907427/</w:t>
        </w:r>
      </w:hyperlink>
    </w:p>
    <w:p w14:paraId="77360430" w14:textId="0A044060" w:rsidR="00801DAB" w:rsidRPr="00562BA4" w:rsidRDefault="00801DAB">
      <w:pPr>
        <w:pStyle w:val="CommentText"/>
        <w:ind w:leftChars="75" w:left="180"/>
        <w:rPr>
          <w:rFonts w:eastAsiaTheme="minorEastAsia"/>
        </w:rPr>
      </w:pPr>
    </w:p>
  </w:comment>
  <w:comment w:id="10819" w:author="刘 红宾" w:date="2021-04-04T22:39:00Z" w:initials="刘">
    <w:p w14:paraId="06A987DE" w14:textId="77777777" w:rsidR="00801DAB" w:rsidRDefault="00801DAB">
      <w:pPr>
        <w:pStyle w:val="CommentText"/>
        <w:rPr>
          <w:rFonts w:asciiTheme="minorEastAsia" w:eastAsiaTheme="minorEastAsia" w:hAnsiTheme="minorEastAsia"/>
        </w:rPr>
      </w:pPr>
      <w:r>
        <w:rPr>
          <w:rStyle w:val="CommentReference"/>
        </w:rPr>
        <w:annotationRef/>
      </w:r>
      <w:r>
        <w:rPr>
          <w:rFonts w:asciiTheme="minorEastAsia" w:eastAsiaTheme="minorEastAsia" w:hAnsiTheme="minorEastAsia"/>
        </w:rPr>
        <w:t>compare with this paper?</w:t>
      </w:r>
    </w:p>
    <w:p w14:paraId="01ABC269" w14:textId="1BC7612B" w:rsidR="00801DAB" w:rsidRPr="00A0785A" w:rsidRDefault="00EE5B84">
      <w:pPr>
        <w:pStyle w:val="CommentText"/>
        <w:ind w:leftChars="75" w:left="180"/>
      </w:pPr>
      <w:hyperlink r:id="rId11" w:history="1">
        <w:r w:rsidR="00801DAB">
          <w:rPr>
            <w:rStyle w:val="Hyperlink"/>
          </w:rPr>
          <w:t>https://genomemedicine.biomedcentral.com/articles/10.1186/s13073-020-00758-x</w:t>
        </w:r>
      </w:hyperlink>
    </w:p>
  </w:comment>
  <w:comment w:id="10963" w:author="刘 红宾" w:date="2021-04-04T17:27:00Z" w:initials="刘">
    <w:p w14:paraId="1659EB22" w14:textId="579067B0" w:rsidR="00801DAB" w:rsidRDefault="00801DAB">
      <w:pPr>
        <w:pStyle w:val="CommentText"/>
        <w:rPr>
          <w:rFonts w:eastAsiaTheme="minorEastAsia"/>
        </w:rPr>
      </w:pPr>
      <w:r>
        <w:rPr>
          <w:rStyle w:val="CommentReference"/>
        </w:rPr>
        <w:annotationRef/>
      </w:r>
      <w:r>
        <w:rPr>
          <w:rFonts w:eastAsiaTheme="minorEastAsia" w:hint="eastAsia"/>
        </w:rPr>
        <w:t>b</w:t>
      </w:r>
      <w:r>
        <w:rPr>
          <w:rFonts w:eastAsiaTheme="minorEastAsia"/>
        </w:rPr>
        <w:t>ridges:</w:t>
      </w:r>
    </w:p>
    <w:p w14:paraId="7CB995B1" w14:textId="4EB1CBC9" w:rsidR="00801DAB" w:rsidRDefault="00801DAB">
      <w:pPr>
        <w:pStyle w:val="CommentText"/>
        <w:ind w:leftChars="75" w:left="180"/>
        <w:rPr>
          <w:rFonts w:eastAsiaTheme="minorEastAsia"/>
        </w:rPr>
      </w:pPr>
      <w:r>
        <w:rPr>
          <w:rFonts w:eastAsiaTheme="minorEastAsia" w:hint="eastAsia"/>
        </w:rPr>
        <w:t>n</w:t>
      </w:r>
      <w:r>
        <w:rPr>
          <w:rFonts w:eastAsiaTheme="minorEastAsia"/>
        </w:rPr>
        <w:t>ow: different abundance of responders in baseline ---&gt; different dynamics of responders ---&gt; qPCR</w:t>
      </w:r>
    </w:p>
    <w:p w14:paraId="15E3CA85" w14:textId="77777777" w:rsidR="00801DAB" w:rsidRDefault="00801DAB">
      <w:pPr>
        <w:pStyle w:val="CommentText"/>
        <w:ind w:leftChars="75" w:left="180"/>
        <w:rPr>
          <w:rFonts w:eastAsiaTheme="minorEastAsia"/>
        </w:rPr>
      </w:pPr>
    </w:p>
    <w:p w14:paraId="5FFE5362" w14:textId="77777777" w:rsidR="00801DAB" w:rsidRDefault="00801DAB">
      <w:pPr>
        <w:pStyle w:val="CommentText"/>
        <w:ind w:leftChars="75" w:left="180"/>
        <w:rPr>
          <w:rFonts w:eastAsiaTheme="minorEastAsia"/>
        </w:rPr>
      </w:pPr>
      <w:r>
        <w:rPr>
          <w:rFonts w:eastAsiaTheme="minorEastAsia"/>
        </w:rPr>
        <w:t>? maybe better one:</w:t>
      </w:r>
    </w:p>
    <w:p w14:paraId="0E2484CB" w14:textId="1D468608" w:rsidR="00801DAB" w:rsidRPr="00713AFC" w:rsidRDefault="00801DAB">
      <w:pPr>
        <w:pStyle w:val="CommentText"/>
        <w:ind w:leftChars="75" w:left="180"/>
        <w:rPr>
          <w:rFonts w:eastAsiaTheme="minorEastAsia"/>
        </w:rPr>
      </w:pPr>
      <w:r>
        <w:rPr>
          <w:rFonts w:eastAsiaTheme="minorEastAsia"/>
        </w:rPr>
        <w:t>different abundance of bacteria (not necessary responders) in baseline ---&gt; different dynamics of responders ---&gt; qPCR + 20% bacteria having baseline-dependency response</w:t>
      </w:r>
    </w:p>
  </w:comment>
  <w:comment w:id="10964" w:author="刘 红宾" w:date="2021-04-04T17:20:00Z" w:initials="刘">
    <w:p w14:paraId="3CAF9CFF" w14:textId="69CB517F" w:rsidR="00801DAB" w:rsidRPr="00713AFC" w:rsidRDefault="00801DAB" w:rsidP="00713AFC">
      <w:pPr>
        <w:pStyle w:val="CommentText"/>
        <w:rPr>
          <w:rFonts w:eastAsiaTheme="minorEastAsia"/>
        </w:rPr>
      </w:pPr>
      <w:r>
        <w:rPr>
          <w:rStyle w:val="CommentReference"/>
        </w:rPr>
        <w:annotationRef/>
      </w:r>
      <w:r>
        <w:rPr>
          <w:rFonts w:eastAsiaTheme="minorEastAsia" w:hint="eastAsia"/>
        </w:rPr>
        <w:t>t</w:t>
      </w:r>
      <w:r>
        <w:rPr>
          <w:rFonts w:eastAsiaTheme="minorEastAsia"/>
        </w:rPr>
        <w:t xml:space="preserve">he correlation heatmap between baseline responders and the 20% bacteria with individualized </w:t>
      </w:r>
      <w:proofErr w:type="spellStart"/>
      <w:r>
        <w:rPr>
          <w:rFonts w:eastAsiaTheme="minorEastAsia"/>
        </w:rPr>
        <w:t>reponse</w:t>
      </w:r>
      <w:proofErr w:type="spellEnd"/>
      <w:r>
        <w:rPr>
          <w:rFonts w:eastAsiaTheme="minorEastAsia"/>
        </w:rPr>
        <w:t xml:space="preserve"> maybe will be an alternative evidence</w:t>
      </w:r>
    </w:p>
  </w:comment>
  <w:comment w:id="11894" w:author="戴 磊" w:date="2021-04-16T21:22:00Z" w:initials="戴">
    <w:p w14:paraId="3D841D14" w14:textId="5AB1AD66" w:rsidR="00801DAB" w:rsidRPr="00DE43E4" w:rsidRDefault="00801DAB">
      <w:pPr>
        <w:pStyle w:val="CommentText"/>
        <w:rPr>
          <w:rFonts w:eastAsiaTheme="minorEastAsia"/>
        </w:rPr>
      </w:pPr>
      <w:r>
        <w:rPr>
          <w:rStyle w:val="CommentReference"/>
        </w:rPr>
        <w:annotationRef/>
      </w:r>
      <w:r>
        <w:rPr>
          <w:rFonts w:eastAsiaTheme="minorEastAsia"/>
        </w:rPr>
        <w:t>try to end on a positive note</w:t>
      </w:r>
    </w:p>
  </w:comment>
  <w:comment w:id="12345" w:author="Chen Liao" w:date="2021-06-02T03:36:00Z" w:initials="MOU">
    <w:p w14:paraId="77DC0D2E" w14:textId="50A610CB" w:rsidR="00A95BD4" w:rsidRPr="00A95BD4" w:rsidRDefault="00A95BD4" w:rsidP="00A95BD4">
      <w:pPr>
        <w:jc w:val="both"/>
        <w:rPr>
          <w:color w:val="000000" w:themeColor="text1"/>
          <w:sz w:val="22"/>
          <w:szCs w:val="22"/>
          <w:shd w:val="clear" w:color="auto" w:fill="FFFFFF"/>
        </w:rPr>
      </w:pPr>
      <w:r>
        <w:rPr>
          <w:rStyle w:val="CommentReference"/>
        </w:rPr>
        <w:annotationRef/>
      </w:r>
      <w:r>
        <w:t xml:space="preserve">Hong bin: Did you use q2-diversity or </w:t>
      </w:r>
      <w:r w:rsidRPr="003554E6">
        <w:rPr>
          <w:color w:val="000000" w:themeColor="text1"/>
          <w:sz w:val="20"/>
          <w:szCs w:val="20"/>
          <w:shd w:val="clear" w:color="auto" w:fill="FFFFFF"/>
        </w:rPr>
        <w:t xml:space="preserve">DEICODE </w:t>
      </w:r>
      <w:r w:rsidRPr="003554E6">
        <w:rPr>
          <w:color w:val="000000" w:themeColor="text1"/>
          <w:sz w:val="20"/>
          <w:szCs w:val="20"/>
          <w:shd w:val="clear" w:color="auto" w:fill="FFFFFF"/>
        </w:rPr>
        <w:fldChar w:fldCharType="begin"/>
      </w:r>
      <w:r w:rsidRPr="003554E6">
        <w:rPr>
          <w:color w:val="000000" w:themeColor="text1"/>
          <w:sz w:val="20"/>
          <w:szCs w:val="20"/>
          <w:shd w:val="clear" w:color="auto" w:fill="FFFFFF"/>
        </w:rPr>
        <w:instrText xml:space="preserve"> ADDIN NE.Ref.{78BC2D8E-9613-4999-B875-2C7AAA5C43F8}</w:instrText>
      </w:r>
      <w:r w:rsidRPr="003554E6">
        <w:rPr>
          <w:color w:val="000000" w:themeColor="text1"/>
          <w:sz w:val="20"/>
          <w:szCs w:val="20"/>
          <w:shd w:val="clear" w:color="auto" w:fill="FFFFFF"/>
        </w:rPr>
        <w:fldChar w:fldCharType="separate"/>
      </w:r>
      <w:r w:rsidRPr="003554E6">
        <w:rPr>
          <w:color w:val="000000" w:themeColor="text1"/>
          <w:sz w:val="20"/>
          <w:szCs w:val="20"/>
        </w:rPr>
        <w:t>[27]</w:t>
      </w:r>
      <w:r w:rsidRPr="003554E6">
        <w:rPr>
          <w:color w:val="000000" w:themeColor="text1"/>
          <w:sz w:val="20"/>
          <w:szCs w:val="20"/>
          <w:shd w:val="clear" w:color="auto" w:fill="FFFFFF"/>
        </w:rPr>
        <w:fldChar w:fldCharType="end"/>
      </w:r>
      <w:r>
        <w:rPr>
          <w:color w:val="000000" w:themeColor="text1"/>
          <w:sz w:val="20"/>
          <w:szCs w:val="20"/>
          <w:shd w:val="clear" w:color="auto" w:fill="FFFFFF"/>
        </w:rPr>
        <w:t xml:space="preserve"> to generate PCOA plot?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A2A0015" w15:done="0"/>
  <w15:commentEx w15:paraId="4A2159EC" w15:done="0"/>
  <w15:commentEx w15:paraId="19094D4A" w15:done="0"/>
  <w15:commentEx w15:paraId="71F57EC0" w15:done="0"/>
  <w15:commentEx w15:paraId="0BCA725A" w15:done="0"/>
  <w15:commentEx w15:paraId="667A67C9" w15:done="0"/>
  <w15:commentEx w15:paraId="3935CD2C" w15:done="0"/>
  <w15:commentEx w15:paraId="58D39818" w15:done="0"/>
  <w15:commentEx w15:paraId="7E69E57B" w15:done="0"/>
  <w15:commentEx w15:paraId="16321596" w15:done="0"/>
  <w15:commentEx w15:paraId="68EFB914" w15:done="0"/>
  <w15:commentEx w15:paraId="4B4A4847" w15:done="0"/>
  <w15:commentEx w15:paraId="7554F346" w15:done="0"/>
  <w15:commentEx w15:paraId="200F5C6A" w15:done="0"/>
  <w15:commentEx w15:paraId="672AF7F2" w15:done="0"/>
  <w15:commentEx w15:paraId="30645F27" w15:done="0"/>
  <w15:commentEx w15:paraId="74163367" w15:done="0"/>
  <w15:commentEx w15:paraId="0B189DB9" w15:done="0"/>
  <w15:commentEx w15:paraId="72C33BDC" w15:done="0"/>
  <w15:commentEx w15:paraId="2D338782" w15:done="0"/>
  <w15:commentEx w15:paraId="0A1949BE" w15:done="0"/>
  <w15:commentEx w15:paraId="4A78735E" w15:done="0"/>
  <w15:commentEx w15:paraId="3D5352E4" w15:done="0"/>
  <w15:commentEx w15:paraId="55192E77" w15:done="0"/>
  <w15:commentEx w15:paraId="13B1C3FA" w15:done="0"/>
  <w15:commentEx w15:paraId="64782E23" w15:done="0"/>
  <w15:commentEx w15:paraId="4F7B28B8" w15:done="0"/>
  <w15:commentEx w15:paraId="5954FB1D" w15:done="0"/>
  <w15:commentEx w15:paraId="2C326712" w15:done="0"/>
  <w15:commentEx w15:paraId="664F476F" w15:done="0"/>
  <w15:commentEx w15:paraId="611CE777" w15:done="0"/>
  <w15:commentEx w15:paraId="2D15FE60" w15:done="0"/>
  <w15:commentEx w15:paraId="7F82ACC0" w15:done="0"/>
  <w15:commentEx w15:paraId="390761B0" w15:done="0"/>
  <w15:commentEx w15:paraId="195D629C" w15:done="0"/>
  <w15:commentEx w15:paraId="70F809AD" w15:done="0"/>
  <w15:commentEx w15:paraId="634456DA" w15:done="0"/>
  <w15:commentEx w15:paraId="1C6ADA46" w15:done="0"/>
  <w15:commentEx w15:paraId="70D19C64" w15:done="0"/>
  <w15:commentEx w15:paraId="2F614600" w15:done="0"/>
  <w15:commentEx w15:paraId="75A2F262" w15:done="0"/>
  <w15:commentEx w15:paraId="60417245" w15:done="0"/>
  <w15:commentEx w15:paraId="624CFA63" w15:done="0"/>
  <w15:commentEx w15:paraId="6099047C" w15:done="0"/>
  <w15:commentEx w15:paraId="2BBFF1A2" w15:done="0"/>
  <w15:commentEx w15:paraId="36F9BCD6" w15:done="0"/>
  <w15:commentEx w15:paraId="0F67C77F" w15:done="0"/>
  <w15:commentEx w15:paraId="1B5D0BEF" w15:done="0"/>
  <w15:commentEx w15:paraId="5B9F9D86" w15:done="0"/>
  <w15:commentEx w15:paraId="31C6DFFD" w15:done="0"/>
  <w15:commentEx w15:paraId="358BBFB5" w15:done="0"/>
  <w15:commentEx w15:paraId="4D465194" w15:done="0"/>
  <w15:commentEx w15:paraId="4F19BDA7" w15:done="0"/>
  <w15:commentEx w15:paraId="2F2EB5A6" w15:done="0"/>
  <w15:commentEx w15:paraId="3B457762" w15:done="0"/>
  <w15:commentEx w15:paraId="732A6D3B" w15:done="0"/>
  <w15:commentEx w15:paraId="744C08B7" w15:done="0"/>
  <w15:commentEx w15:paraId="579563FA" w15:done="0"/>
  <w15:commentEx w15:paraId="5F7EFBF7" w15:done="0"/>
  <w15:commentEx w15:paraId="25951065" w15:done="0"/>
  <w15:commentEx w15:paraId="7F18B7B9" w15:done="0"/>
  <w15:commentEx w15:paraId="057B8AF7" w15:done="0"/>
  <w15:commentEx w15:paraId="26E6C74C" w15:done="0"/>
  <w15:commentEx w15:paraId="167CCCA0" w15:done="0"/>
  <w15:commentEx w15:paraId="0BCB08B7" w15:done="0"/>
  <w15:commentEx w15:paraId="49609775" w15:done="0"/>
  <w15:commentEx w15:paraId="14A84322" w15:done="0"/>
  <w15:commentEx w15:paraId="0FB26B5D" w15:done="0"/>
  <w15:commentEx w15:paraId="493D7E1C" w15:done="0"/>
  <w15:commentEx w15:paraId="3517D940" w15:done="0"/>
  <w15:commentEx w15:paraId="45884B0C" w15:done="0"/>
  <w15:commentEx w15:paraId="1943C9B6" w15:done="0"/>
  <w15:commentEx w15:paraId="0A0F7D25" w15:done="0"/>
  <w15:commentEx w15:paraId="217692CD" w15:done="0"/>
  <w15:commentEx w15:paraId="5505E9EA" w15:done="0"/>
  <w15:commentEx w15:paraId="423341CF" w15:done="0"/>
  <w15:commentEx w15:paraId="72DC1E29" w15:done="0"/>
  <w15:commentEx w15:paraId="6D3297A7" w15:done="0"/>
  <w15:commentEx w15:paraId="414F5458" w15:done="0"/>
  <w15:commentEx w15:paraId="77360430" w15:done="0"/>
  <w15:commentEx w15:paraId="01ABC269" w15:done="0"/>
  <w15:commentEx w15:paraId="0E2484CB" w15:done="0"/>
  <w15:commentEx w15:paraId="3CAF9CFF" w15:done="0"/>
  <w15:commentEx w15:paraId="3D841D14" w15:done="0"/>
  <w15:commentEx w15:paraId="77DC0D2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32B6FB" w16cex:dateUtc="2021-04-27T08:14:00Z"/>
  <w16cex:commentExtensible w16cex:durableId="243257A9" w16cex:dateUtc="2021-04-27T01:28:00Z"/>
  <w16cex:commentExtensible w16cex:durableId="24329F55" w16cex:dateUtc="2021-04-27T06:33:00Z"/>
  <w16cex:commentExtensible w16cex:durableId="2432576E" w16cex:dateUtc="2021-04-27T01:27:00Z"/>
  <w16cex:commentExtensible w16cex:durableId="2432BA9C" w16cex:dateUtc="2021-04-27T08:30:00Z"/>
  <w16cex:commentExtensible w16cex:durableId="24329E00" w16cex:dateUtc="2021-04-27T06:28:00Z"/>
  <w16cex:commentExtensible w16cex:durableId="24325792" w16cex:dateUtc="2021-04-27T01:27:00Z"/>
  <w16cex:commentExtensible w16cex:durableId="2432580C" w16cex:dateUtc="2021-04-27T01:29:00Z"/>
  <w16cex:commentExtensible w16cex:durableId="245A7417" w16cex:dateUtc="2021-05-27T23:40:00Z"/>
  <w16cex:commentExtensible w16cex:durableId="245A71F9" w16cex:dateUtc="2021-05-27T23:31:00Z"/>
  <w16cex:commentExtensible w16cex:durableId="245A71BE" w16cex:dateUtc="2021-05-27T23:30:00Z"/>
  <w16cex:commentExtensible w16cex:durableId="2432783A" w16cex:dateUtc="2021-04-27T03:47:00Z"/>
  <w16cex:commentExtensible w16cex:durableId="2432BD0C" w16cex:dateUtc="2021-04-27T08:40:00Z"/>
  <w16cex:commentExtensible w16cex:durableId="2432B0ED" w16cex:dateUtc="2021-04-27T07:49:00Z"/>
  <w16cex:commentExtensible w16cex:durableId="2432B061" w16cex:dateUtc="2021-04-27T07:46:00Z"/>
  <w16cex:commentExtensible w16cex:durableId="245B8ADC" w16cex:dateUtc="2021-05-28T19:29:00Z"/>
  <w16cex:commentExtensible w16cex:durableId="245B8AFD" w16cex:dateUtc="2021-05-28T19:30:00Z"/>
  <w16cex:commentExtensible w16cex:durableId="245BD026" w16cex:dateUtc="2021-05-29T00:25:00Z"/>
  <w16cex:commentExtensible w16cex:durableId="245BD65D" w16cex:dateUtc="2021-05-29T00:51:00Z"/>
  <w16cex:commentExtensible w16cex:durableId="243259C8" w16cex:dateUtc="2021-04-27T01:37:00Z"/>
  <w16cex:commentExtensible w16cex:durableId="24325A0F" w16cex:dateUtc="2021-04-27T01:38:00Z"/>
  <w16cex:commentExtensible w16cex:durableId="24326E11" w16cex:dateUtc="2021-04-27T03:03:00Z"/>
  <w16cex:commentExtensible w16cex:durableId="245A6003" w16cex:dateUtc="2021-04-27T03:47:00Z"/>
  <w16cex:commentExtensible w16cex:durableId="245A6002" w16cex:dateUtc="2021-04-27T08:40:00Z"/>
  <w16cex:commentExtensible w16cex:durableId="24325A4B" w16cex:dateUtc="2021-04-27T01:39:00Z"/>
  <w16cex:commentExtensible w16cex:durableId="2432B167" w16cex:dateUtc="2021-04-27T07:51:00Z"/>
  <w16cex:commentExtensible w16cex:durableId="24325F2E" w16cex:dateUtc="2021-04-27T02:00:00Z"/>
  <w16cex:commentExtensible w16cex:durableId="245BF817" w16cex:dateUtc="2021-04-27T01:38:00Z"/>
  <w16cex:commentExtensible w16cex:durableId="245BF816" w16cex:dateUtc="2021-04-27T03:03:00Z"/>
  <w16cex:commentExtensible w16cex:durableId="24329FA4" w16cex:dateUtc="2021-04-27T06:35:00Z"/>
  <w16cex:commentExtensible w16cex:durableId="2432B22B" w16cex:dateUtc="2021-04-27T07:54:00Z"/>
  <w16cex:commentExtensible w16cex:durableId="24326325" w16cex:dateUtc="2021-04-27T02:17:00Z"/>
  <w16cex:commentExtensible w16cex:durableId="2432736D" w16cex:dateUtc="2021-04-27T03:26:00Z"/>
  <w16cex:commentExtensible w16cex:durableId="24326435" w16cex:dateUtc="2021-04-27T02:21:00Z"/>
  <w16cex:commentExtensible w16cex:durableId="2432B2B8" w16cex:dateUtc="2021-04-27T07:56:00Z"/>
  <w16cex:commentExtensible w16cex:durableId="245B187B" w16cex:dateUtc="2021-04-27T03:06:00Z"/>
  <w16cex:commentExtensible w16cex:durableId="24326EAC" w16cex:dateUtc="2021-04-27T03:06:00Z"/>
  <w16cex:commentExtensible w16cex:durableId="2432646F" w16cex:dateUtc="2021-04-27T02:22:00Z"/>
  <w16cex:commentExtensible w16cex:durableId="24326495" w16cex:dateUtc="2021-04-27T02:23:00Z"/>
  <w16cex:commentExtensible w16cex:durableId="24326F56" w16cex:dateUtc="2021-04-27T03:09:00Z"/>
  <w16cex:commentExtensible w16cex:durableId="2432A0F3" w16cex:dateUtc="2021-04-27T06:40:00Z"/>
  <w16cex:commentExtensible w16cex:durableId="24326FF6" w16cex:dateUtc="2021-04-27T03:11:00Z"/>
  <w16cex:commentExtensible w16cex:durableId="24326536" w16cex:dateUtc="2021-04-27T02:25:00Z"/>
  <w16cex:commentExtensible w16cex:durableId="2432738E" w16cex:dateUtc="2021-04-27T03:27:00Z"/>
  <w16cex:commentExtensible w16cex:durableId="243265AC" w16cex:dateUtc="2021-04-27T02:27:00Z"/>
  <w16cex:commentExtensible w16cex:durableId="24612B89" w16cex:dateUtc="2021-06-02T01:56:00Z"/>
  <w16cex:commentExtensible w16cex:durableId="245C07F4" w16cex:dateUtc="2021-04-03T03:18:00Z"/>
  <w16cex:commentExtensible w16cex:durableId="245C07F3" w16cex:dateUtc="2021-04-27T07:05:00Z"/>
  <w16cex:commentExtensible w16cex:durableId="245C07F2" w16cex:dateUtc="2021-04-27T07:08:00Z"/>
  <w16cex:commentExtensible w16cex:durableId="245C07F1" w16cex:dateUtc="2021-04-27T01:24:00Z"/>
  <w16cex:commentExtensible w16cex:durableId="245C07F0" w16cex:dateUtc="2021-04-16T08:14:00Z"/>
  <w16cex:commentExtensible w16cex:durableId="245C07EF" w16cex:dateUtc="2021-04-16T08:13:00Z"/>
  <w16cex:commentExtensible w16cex:durableId="245C20DE" w16cex:dateUtc="2021-04-16T08:13:00Z"/>
  <w16cex:commentExtensible w16cex:durableId="243270D4" w16cex:dateUtc="2021-04-27T03:15:00Z"/>
  <w16cex:commentExtensible w16cex:durableId="2461344C" w16cex:dateUtc="2021-06-02T02:33:00Z"/>
  <w16cex:commentExtensible w16cex:durableId="24613F69" w16cex:dateUtc="2021-06-02T03:21:00Z"/>
  <w16cex:commentExtensible w16cex:durableId="2432A379" w16cex:dateUtc="2021-04-27T06:51:00Z"/>
  <w16cex:commentExtensible w16cex:durableId="241202CC" w16cex:dateUtc="2021-04-02T12:53:00Z"/>
  <w16cex:commentExtensible w16cex:durableId="245C9008" w16cex:dateUtc="2021-04-04T09:27:00Z"/>
  <w16cex:commentExtensible w16cex:durableId="245C9007" w16cex:dateUtc="2021-04-04T09:20:00Z"/>
  <w16cex:commentExtensible w16cex:durableId="24326771" w16cex:dateUtc="2021-04-27T02:35:00Z"/>
  <w16cex:commentExtensible w16cex:durableId="2432B321" w16cex:dateUtc="2021-04-27T07:58:00Z"/>
  <w16cex:commentExtensible w16cex:durableId="2461465C" w16cex:dateUtc="2021-06-02T03:50:00Z"/>
  <w16cex:commentExtensible w16cex:durableId="2412CD87" w16cex:dateUtc="2021-04-03T03:18:00Z"/>
  <w16cex:commentExtensible w16cex:durableId="2432A6B9" w16cex:dateUtc="2021-04-27T07:05:00Z"/>
  <w16cex:commentExtensible w16cex:durableId="2432A766" w16cex:dateUtc="2021-04-27T07:08:00Z"/>
  <w16cex:commentExtensible w16cex:durableId="243256C1" w16cex:dateUtc="2021-04-27T01:24:00Z"/>
  <w16cex:commentExtensible w16cex:durableId="2424365D" w16cex:dateUtc="2021-04-16T08:14:00Z"/>
  <w16cex:commentExtensible w16cex:durableId="242436E2" w16cex:dateUtc="2021-04-16T08:13:00Z"/>
  <w16cex:commentExtensible w16cex:durableId="24326B07" w16cex:dateUtc="2021-04-27T02:50:00Z"/>
  <w16cex:commentExtensible w16cex:durableId="24614E84" w16cex:dateUtc="2021-06-02T04:25:00Z"/>
  <w16cex:commentExtensible w16cex:durableId="245B15ED" w16cex:dateUtc="2021-04-27T02:22:00Z"/>
  <w16cex:commentExtensible w16cex:durableId="245F3FB9" w16cex:dateUtc="2021-05-31T14:58:00Z"/>
  <w16cex:commentExtensible w16cex:durableId="243274A5" w16cex:dateUtc="2021-04-27T03:31:00Z"/>
  <w16cex:commentExtensible w16cex:durableId="246106E9" w16cex:dateUtc="2021-06-01T23:20:00Z"/>
  <w16cex:commentExtensible w16cex:durableId="246106C2" w16cex:dateUtc="2021-06-01T23:19:00Z"/>
  <w16cex:commentExtensible w16cex:durableId="246106D6" w16cex:dateUtc="2021-06-01T23:19:00Z"/>
  <w16cex:commentExtensible w16cex:durableId="243274FC" w16cex:dateUtc="2021-04-27T03:33:00Z"/>
  <w16cex:commentExtensible w16cex:durableId="245FC4FF" w16cex:dateUtc="2021-06-01T00:26:00Z"/>
  <w16cex:commentExtensible w16cex:durableId="2414715E" w16cex:dateUtc="2021-04-04T09:09:00Z"/>
  <w16cex:commentExtensible w16cex:durableId="2414BEB2" w16cex:dateUtc="2021-04-04T14:39:00Z"/>
  <w16cex:commentExtensible w16cex:durableId="24147578" w16cex:dateUtc="2021-04-04T09:27:00Z"/>
  <w16cex:commentExtensible w16cex:durableId="241473F1" w16cex:dateUtc="2021-04-04T09:20:00Z"/>
  <w16cex:commentExtensible w16cex:durableId="24247E87" w16cex:dateUtc="2021-04-16T13:22:00Z"/>
  <w16cex:commentExtensible w16cex:durableId="24617B27" w16cex:dateUtc="2021-06-02T07: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A2A0015" w16cid:durableId="2432B6FB"/>
  <w16cid:commentId w16cid:paraId="4A2159EC" w16cid:durableId="243257A9"/>
  <w16cid:commentId w16cid:paraId="19094D4A" w16cid:durableId="24329F55"/>
  <w16cid:commentId w16cid:paraId="71F57EC0" w16cid:durableId="2432576E"/>
  <w16cid:commentId w16cid:paraId="0BCA725A" w16cid:durableId="2432BA9C"/>
  <w16cid:commentId w16cid:paraId="667A67C9" w16cid:durableId="24329E00"/>
  <w16cid:commentId w16cid:paraId="3935CD2C" w16cid:durableId="24325792"/>
  <w16cid:commentId w16cid:paraId="58D39818" w16cid:durableId="2432580C"/>
  <w16cid:commentId w16cid:paraId="7E69E57B" w16cid:durableId="245A7417"/>
  <w16cid:commentId w16cid:paraId="16321596" w16cid:durableId="245A71F9"/>
  <w16cid:commentId w16cid:paraId="68EFB914" w16cid:durableId="245A71BE"/>
  <w16cid:commentId w16cid:paraId="4B4A4847" w16cid:durableId="2432783A"/>
  <w16cid:commentId w16cid:paraId="7554F346" w16cid:durableId="2432BD0C"/>
  <w16cid:commentId w16cid:paraId="200F5C6A" w16cid:durableId="2432B0ED"/>
  <w16cid:commentId w16cid:paraId="672AF7F2" w16cid:durableId="2432B061"/>
  <w16cid:commentId w16cid:paraId="30645F27" w16cid:durableId="245B8ADC"/>
  <w16cid:commentId w16cid:paraId="74163367" w16cid:durableId="245B8AFD"/>
  <w16cid:commentId w16cid:paraId="0B189DB9" w16cid:durableId="245BD026"/>
  <w16cid:commentId w16cid:paraId="72C33BDC" w16cid:durableId="245BD65D"/>
  <w16cid:commentId w16cid:paraId="2D338782" w16cid:durableId="243259C8"/>
  <w16cid:commentId w16cid:paraId="0A1949BE" w16cid:durableId="24325A0F"/>
  <w16cid:commentId w16cid:paraId="4A78735E" w16cid:durableId="24326E11"/>
  <w16cid:commentId w16cid:paraId="3D5352E4" w16cid:durableId="245A6003"/>
  <w16cid:commentId w16cid:paraId="55192E77" w16cid:durableId="245A6002"/>
  <w16cid:commentId w16cid:paraId="13B1C3FA" w16cid:durableId="24325A4B"/>
  <w16cid:commentId w16cid:paraId="64782E23" w16cid:durableId="2432B167"/>
  <w16cid:commentId w16cid:paraId="4F7B28B8" w16cid:durableId="24325F2E"/>
  <w16cid:commentId w16cid:paraId="5954FB1D" w16cid:durableId="245BF817"/>
  <w16cid:commentId w16cid:paraId="2C326712" w16cid:durableId="245BF816"/>
  <w16cid:commentId w16cid:paraId="664F476F" w16cid:durableId="24329FA4"/>
  <w16cid:commentId w16cid:paraId="611CE777" w16cid:durableId="2432B22B"/>
  <w16cid:commentId w16cid:paraId="2D15FE60" w16cid:durableId="24326325"/>
  <w16cid:commentId w16cid:paraId="7F82ACC0" w16cid:durableId="2432736D"/>
  <w16cid:commentId w16cid:paraId="390761B0" w16cid:durableId="24326435"/>
  <w16cid:commentId w16cid:paraId="195D629C" w16cid:durableId="2432B2B8"/>
  <w16cid:commentId w16cid:paraId="70F809AD" w16cid:durableId="245B187B"/>
  <w16cid:commentId w16cid:paraId="634456DA" w16cid:durableId="24326EAC"/>
  <w16cid:commentId w16cid:paraId="1C6ADA46" w16cid:durableId="2432646F"/>
  <w16cid:commentId w16cid:paraId="70D19C64" w16cid:durableId="24326495"/>
  <w16cid:commentId w16cid:paraId="2F614600" w16cid:durableId="24326F56"/>
  <w16cid:commentId w16cid:paraId="75A2F262" w16cid:durableId="2432A0F3"/>
  <w16cid:commentId w16cid:paraId="60417245" w16cid:durableId="24326FF6"/>
  <w16cid:commentId w16cid:paraId="624CFA63" w16cid:durableId="24326536"/>
  <w16cid:commentId w16cid:paraId="6099047C" w16cid:durableId="2432738E"/>
  <w16cid:commentId w16cid:paraId="2BBFF1A2" w16cid:durableId="243265AC"/>
  <w16cid:commentId w16cid:paraId="36F9BCD6" w16cid:durableId="24612B89"/>
  <w16cid:commentId w16cid:paraId="0F67C77F" w16cid:durableId="245C07F4"/>
  <w16cid:commentId w16cid:paraId="1B5D0BEF" w16cid:durableId="245C07F3"/>
  <w16cid:commentId w16cid:paraId="5B9F9D86" w16cid:durableId="245C07F2"/>
  <w16cid:commentId w16cid:paraId="31C6DFFD" w16cid:durableId="245C07F1"/>
  <w16cid:commentId w16cid:paraId="358BBFB5" w16cid:durableId="245C07F0"/>
  <w16cid:commentId w16cid:paraId="4D465194" w16cid:durableId="245C07EF"/>
  <w16cid:commentId w16cid:paraId="4F19BDA7" w16cid:durableId="245C20DE"/>
  <w16cid:commentId w16cid:paraId="2F2EB5A6" w16cid:durableId="243270D4"/>
  <w16cid:commentId w16cid:paraId="3B457762" w16cid:durableId="2461344C"/>
  <w16cid:commentId w16cid:paraId="732A6D3B" w16cid:durableId="24613F69"/>
  <w16cid:commentId w16cid:paraId="744C08B7" w16cid:durableId="2432A379"/>
  <w16cid:commentId w16cid:paraId="579563FA" w16cid:durableId="241202CC"/>
  <w16cid:commentId w16cid:paraId="5F7EFBF7" w16cid:durableId="245C9008"/>
  <w16cid:commentId w16cid:paraId="25951065" w16cid:durableId="245C9007"/>
  <w16cid:commentId w16cid:paraId="7F18B7B9" w16cid:durableId="24326771"/>
  <w16cid:commentId w16cid:paraId="057B8AF7" w16cid:durableId="2432B321"/>
  <w16cid:commentId w16cid:paraId="26E6C74C" w16cid:durableId="2461465C"/>
  <w16cid:commentId w16cid:paraId="167CCCA0" w16cid:durableId="2412CD87"/>
  <w16cid:commentId w16cid:paraId="0BCB08B7" w16cid:durableId="2432A6B9"/>
  <w16cid:commentId w16cid:paraId="49609775" w16cid:durableId="2432A766"/>
  <w16cid:commentId w16cid:paraId="14A84322" w16cid:durableId="243256C1"/>
  <w16cid:commentId w16cid:paraId="0FB26B5D" w16cid:durableId="2424365D"/>
  <w16cid:commentId w16cid:paraId="493D7E1C" w16cid:durableId="242436E2"/>
  <w16cid:commentId w16cid:paraId="3517D940" w16cid:durableId="24326B07"/>
  <w16cid:commentId w16cid:paraId="45884B0C" w16cid:durableId="24614E84"/>
  <w16cid:commentId w16cid:paraId="1943C9B6" w16cid:durableId="245B15ED"/>
  <w16cid:commentId w16cid:paraId="0A0F7D25" w16cid:durableId="245F3FB9"/>
  <w16cid:commentId w16cid:paraId="217692CD" w16cid:durableId="243274A5"/>
  <w16cid:commentId w16cid:paraId="5505E9EA" w16cid:durableId="246106E9"/>
  <w16cid:commentId w16cid:paraId="423341CF" w16cid:durableId="246106C2"/>
  <w16cid:commentId w16cid:paraId="72DC1E29" w16cid:durableId="246106D6"/>
  <w16cid:commentId w16cid:paraId="6D3297A7" w16cid:durableId="243274FC"/>
  <w16cid:commentId w16cid:paraId="414F5458" w16cid:durableId="245FC4FF"/>
  <w16cid:commentId w16cid:paraId="77360430" w16cid:durableId="2414715E"/>
  <w16cid:commentId w16cid:paraId="01ABC269" w16cid:durableId="2414BEB2"/>
  <w16cid:commentId w16cid:paraId="0E2484CB" w16cid:durableId="24147578"/>
  <w16cid:commentId w16cid:paraId="3CAF9CFF" w16cid:durableId="241473F1"/>
  <w16cid:commentId w16cid:paraId="3D841D14" w16cid:durableId="24247E87"/>
  <w16cid:commentId w16cid:paraId="77DC0D2E" w16cid:durableId="24617B2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9E5006" w14:textId="77777777" w:rsidR="00EE5B84" w:rsidRDefault="00EE5B84" w:rsidP="00B02F26">
      <w:r>
        <w:separator/>
      </w:r>
    </w:p>
  </w:endnote>
  <w:endnote w:type="continuationSeparator" w:id="0">
    <w:p w14:paraId="7D0CD081" w14:textId="77777777" w:rsidR="00EE5B84" w:rsidRDefault="00EE5B84" w:rsidP="00B02F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MyriadPro-Regular">
    <w:altName w:val="Cambria"/>
    <w:panose1 w:val="020B0604020202020204"/>
    <w:charset w:val="00"/>
    <w:family w:val="roman"/>
    <w:notTrueType/>
    <w:pitch w:val="default"/>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MinionPro-Regular">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3" w:usb1="10000000" w:usb2="00000000" w:usb3="00000000" w:csb0="8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B6C155" w14:textId="77777777" w:rsidR="00EE5B84" w:rsidRDefault="00EE5B84" w:rsidP="00B02F26">
      <w:r>
        <w:separator/>
      </w:r>
    </w:p>
  </w:footnote>
  <w:footnote w:type="continuationSeparator" w:id="0">
    <w:p w14:paraId="10CC4A5B" w14:textId="77777777" w:rsidR="00EE5B84" w:rsidRDefault="00EE5B84" w:rsidP="00B02F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354D1"/>
    <w:multiLevelType w:val="hybridMultilevel"/>
    <w:tmpl w:val="5858BE52"/>
    <w:lvl w:ilvl="0" w:tplc="EC7E53CA">
      <w:start w:val="1"/>
      <w:numFmt w:val="upperLetter"/>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2F65565"/>
    <w:multiLevelType w:val="hybridMultilevel"/>
    <w:tmpl w:val="8174DCDE"/>
    <w:lvl w:ilvl="0" w:tplc="0B82B62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2EC0C7F"/>
    <w:multiLevelType w:val="hybridMultilevel"/>
    <w:tmpl w:val="17B6287E"/>
    <w:lvl w:ilvl="0" w:tplc="CF4072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4954F4F"/>
    <w:multiLevelType w:val="hybridMultilevel"/>
    <w:tmpl w:val="1E4481AE"/>
    <w:lvl w:ilvl="0" w:tplc="D1FC6752">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E555AF"/>
    <w:multiLevelType w:val="hybridMultilevel"/>
    <w:tmpl w:val="7EF85EA8"/>
    <w:lvl w:ilvl="0" w:tplc="0B32FADC">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4BD1099"/>
    <w:multiLevelType w:val="hybridMultilevel"/>
    <w:tmpl w:val="21181ED6"/>
    <w:lvl w:ilvl="0" w:tplc="8E967FAA">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D11141F"/>
    <w:multiLevelType w:val="hybridMultilevel"/>
    <w:tmpl w:val="43E0796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841EBD"/>
    <w:multiLevelType w:val="hybridMultilevel"/>
    <w:tmpl w:val="F02EB6F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B8F1323"/>
    <w:multiLevelType w:val="hybridMultilevel"/>
    <w:tmpl w:val="ABCE9A54"/>
    <w:lvl w:ilvl="0" w:tplc="95A0C26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5E64B56"/>
    <w:multiLevelType w:val="hybridMultilevel"/>
    <w:tmpl w:val="300CA820"/>
    <w:lvl w:ilvl="0" w:tplc="CBCC100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7C228C8"/>
    <w:multiLevelType w:val="hybridMultilevel"/>
    <w:tmpl w:val="8294CD82"/>
    <w:lvl w:ilvl="0" w:tplc="E45E73B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CA76906"/>
    <w:multiLevelType w:val="hybridMultilevel"/>
    <w:tmpl w:val="25E8967C"/>
    <w:lvl w:ilvl="0" w:tplc="1CE6190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4E805918"/>
    <w:multiLevelType w:val="hybridMultilevel"/>
    <w:tmpl w:val="1102F660"/>
    <w:lvl w:ilvl="0" w:tplc="FDBA85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F704118"/>
    <w:multiLevelType w:val="hybridMultilevel"/>
    <w:tmpl w:val="6F4AF5A2"/>
    <w:lvl w:ilvl="0" w:tplc="06203BA4">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85012A1"/>
    <w:multiLevelType w:val="hybridMultilevel"/>
    <w:tmpl w:val="9D540790"/>
    <w:lvl w:ilvl="0" w:tplc="9F449BA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91F1863"/>
    <w:multiLevelType w:val="hybridMultilevel"/>
    <w:tmpl w:val="E3048E96"/>
    <w:lvl w:ilvl="0" w:tplc="04090015">
      <w:start w:val="1"/>
      <w:numFmt w:val="upperLetter"/>
      <w:lvlText w:val="%1."/>
      <w:lvlJc w:val="left"/>
      <w:pPr>
        <w:ind w:left="1500" w:hanging="42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16" w15:restartNumberingAfterBreak="0">
    <w:nsid w:val="7D8A76BA"/>
    <w:multiLevelType w:val="hybridMultilevel"/>
    <w:tmpl w:val="91FE4030"/>
    <w:lvl w:ilvl="0" w:tplc="A0C2AFAA">
      <w:start w:val="1"/>
      <w:numFmt w:val="lowerLetter"/>
      <w:lvlText w:val="%1."/>
      <w:lvlJc w:val="left"/>
      <w:pPr>
        <w:ind w:left="360" w:hanging="360"/>
      </w:pPr>
      <w:rPr>
        <w:rFonts w:ascii="MyriadPro-Regular" w:eastAsia="Times New Roman" w:hAnsi="MyriadPro-Regular" w:hint="default"/>
        <w:color w:val="242021"/>
        <w:sz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D905860"/>
    <w:multiLevelType w:val="hybridMultilevel"/>
    <w:tmpl w:val="0082BC9C"/>
    <w:lvl w:ilvl="0" w:tplc="04B60F9A">
      <w:start w:val="1"/>
      <w:numFmt w:val="upperLetter"/>
      <w:lvlText w:val="(%1)"/>
      <w:lvlJc w:val="left"/>
      <w:pPr>
        <w:ind w:left="4410" w:hanging="360"/>
      </w:pPr>
      <w:rPr>
        <w:rFonts w:hint="default"/>
        <w:b/>
      </w:rPr>
    </w:lvl>
    <w:lvl w:ilvl="1" w:tplc="04090019" w:tentative="1">
      <w:start w:val="1"/>
      <w:numFmt w:val="lowerLetter"/>
      <w:lvlText w:val="%2."/>
      <w:lvlJc w:val="left"/>
      <w:pPr>
        <w:ind w:left="5130" w:hanging="360"/>
      </w:pPr>
    </w:lvl>
    <w:lvl w:ilvl="2" w:tplc="0409001B" w:tentative="1">
      <w:start w:val="1"/>
      <w:numFmt w:val="lowerRoman"/>
      <w:lvlText w:val="%3."/>
      <w:lvlJc w:val="right"/>
      <w:pPr>
        <w:ind w:left="5850" w:hanging="180"/>
      </w:pPr>
    </w:lvl>
    <w:lvl w:ilvl="3" w:tplc="0409000F" w:tentative="1">
      <w:start w:val="1"/>
      <w:numFmt w:val="decimal"/>
      <w:lvlText w:val="%4."/>
      <w:lvlJc w:val="left"/>
      <w:pPr>
        <w:ind w:left="6570" w:hanging="360"/>
      </w:pPr>
    </w:lvl>
    <w:lvl w:ilvl="4" w:tplc="04090019" w:tentative="1">
      <w:start w:val="1"/>
      <w:numFmt w:val="lowerLetter"/>
      <w:lvlText w:val="%5."/>
      <w:lvlJc w:val="left"/>
      <w:pPr>
        <w:ind w:left="7290" w:hanging="360"/>
      </w:pPr>
    </w:lvl>
    <w:lvl w:ilvl="5" w:tplc="0409001B" w:tentative="1">
      <w:start w:val="1"/>
      <w:numFmt w:val="lowerRoman"/>
      <w:lvlText w:val="%6."/>
      <w:lvlJc w:val="right"/>
      <w:pPr>
        <w:ind w:left="8010" w:hanging="180"/>
      </w:pPr>
    </w:lvl>
    <w:lvl w:ilvl="6" w:tplc="0409000F" w:tentative="1">
      <w:start w:val="1"/>
      <w:numFmt w:val="decimal"/>
      <w:lvlText w:val="%7."/>
      <w:lvlJc w:val="left"/>
      <w:pPr>
        <w:ind w:left="8730" w:hanging="360"/>
      </w:pPr>
    </w:lvl>
    <w:lvl w:ilvl="7" w:tplc="04090019" w:tentative="1">
      <w:start w:val="1"/>
      <w:numFmt w:val="lowerLetter"/>
      <w:lvlText w:val="%8."/>
      <w:lvlJc w:val="left"/>
      <w:pPr>
        <w:ind w:left="9450" w:hanging="360"/>
      </w:pPr>
    </w:lvl>
    <w:lvl w:ilvl="8" w:tplc="0409001B" w:tentative="1">
      <w:start w:val="1"/>
      <w:numFmt w:val="lowerRoman"/>
      <w:lvlText w:val="%9."/>
      <w:lvlJc w:val="right"/>
      <w:pPr>
        <w:ind w:left="10170" w:hanging="180"/>
      </w:pPr>
    </w:lvl>
  </w:abstractNum>
  <w:num w:numId="1">
    <w:abstractNumId w:val="4"/>
  </w:num>
  <w:num w:numId="2">
    <w:abstractNumId w:val="3"/>
  </w:num>
  <w:num w:numId="3">
    <w:abstractNumId w:val="0"/>
  </w:num>
  <w:num w:numId="4">
    <w:abstractNumId w:val="13"/>
  </w:num>
  <w:num w:numId="5">
    <w:abstractNumId w:val="6"/>
  </w:num>
  <w:num w:numId="6">
    <w:abstractNumId w:val="15"/>
  </w:num>
  <w:num w:numId="7">
    <w:abstractNumId w:val="17"/>
  </w:num>
  <w:num w:numId="8">
    <w:abstractNumId w:val="2"/>
  </w:num>
  <w:num w:numId="9">
    <w:abstractNumId w:val="7"/>
  </w:num>
  <w:num w:numId="10">
    <w:abstractNumId w:val="11"/>
  </w:num>
  <w:num w:numId="11">
    <w:abstractNumId w:val="10"/>
  </w:num>
  <w:num w:numId="12">
    <w:abstractNumId w:val="5"/>
  </w:num>
  <w:num w:numId="13">
    <w:abstractNumId w:val="12"/>
  </w:num>
  <w:num w:numId="14">
    <w:abstractNumId w:val="14"/>
  </w:num>
  <w:num w:numId="15">
    <w:abstractNumId w:val="9"/>
  </w:num>
  <w:num w:numId="16">
    <w:abstractNumId w:val="1"/>
  </w:num>
  <w:num w:numId="17">
    <w:abstractNumId w:val="8"/>
  </w:num>
  <w:num w:numId="18">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刘 红宾">
    <w15:presenceInfo w15:providerId="Windows Live" w15:userId="8144885bff461a71"/>
  </w15:person>
  <w15:person w15:author="戴 磊">
    <w15:presenceInfo w15:providerId="Windows Live" w15:userId="dc4706839d8d273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8"/>
  <w:bordersDoNotSurroundHeader/>
  <w:bordersDoNotSurroundFooter/>
  <w:hideSpellingErrors/>
  <w:hideGrammaticalErrors/>
  <w:activeWritingStyle w:appName="MSWord" w:lang="en-US" w:vendorID="64" w:dllVersion="4096" w:nlCheck="1" w:checkStyle="0"/>
  <w:activeWritingStyle w:appName="MSWord" w:lang="zh-CN" w:vendorID="64" w:dllVersion="0" w:nlCheck="1" w:checkStyle="1"/>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bc0MzMztDAyMzM3NDFU0lEKTi0uzszPAykwrQUA+JbhwCwAAAA="/>
    <w:docVar w:name="ne_docsoft" w:val="MSWord"/>
    <w:docVar w:name="ne_docversion" w:val="NoteExpress 2.0"/>
    <w:docVar w:name="ne_stylename" w:val="Numbered(multilingual)"/>
    <w:docVar w:name="NE.Ref{01F84759-D3C3-4785-98B5-411CA4ECE2C8}" w:val=" ADDIN NE.Ref.{01F84759-D3C3-4785-98B5-411CA4ECE2C8}&lt;Citation&gt;&lt;Group&gt;&lt;References&gt;&lt;Item&gt;&lt;ID&gt;8844&lt;/ID&gt;&lt;UID&gt;{282B0BF6-B788-4033-9368-CE696B0A23F2}&lt;/UID&gt;&lt;Title&gt;Microbiome-based stratification to guide dietary interventions to improve human health&lt;/Title&gt;&lt;Template&gt;Journal Article&lt;/Template&gt;&lt;Star&gt;0&lt;/Star&gt;&lt;Tag&gt;0&lt;/Tag&gt;&lt;Author&gt;Liu, Zhuang; de Vries, Berna; Gerritsen, Jacoline; Smidt, Hauke; Zoetendal, Erwin G&lt;/Author&gt;&lt;Year&gt;2020&lt;/Year&gt;&lt;Details&gt;&lt;_accessed&gt;63627604&lt;/_accessed&gt;&lt;_collection_scope&gt;SCI;SCIE&lt;/_collection_scope&gt;&lt;_created&gt;63627604&lt;/_created&gt;&lt;_db_updated&gt;CrossRef&lt;/_db_updated&gt;&lt;_doi&gt;10.1016/j.nutres.2020.07.004&lt;/_doi&gt;&lt;_impact_factor&gt;   2.767&lt;/_impact_factor&gt;&lt;_isbn&gt;02715317&lt;/_isbn&gt;&lt;_journal&gt;Nutrition Research&lt;/_journal&gt;&lt;_modified&gt;63627604&lt;/_modified&gt;&lt;_pages&gt;1-10&lt;/_pages&gt;&lt;_tertiary_title&gt;Nutrition Research&lt;/_tertiary_title&gt;&lt;_url&gt;https://linkinghub.elsevier.com/retrieve/pii/S0271531720305017_x000d__x000a_https://api.elsevier.com/content/article/PII:S0271531720305017?httpAccept=text/xml&lt;/_url&gt;&lt;_volume&gt;82&lt;/_volume&gt;&lt;/Details&gt;&lt;Extra&gt;&lt;DBUID&gt;{6486014E-94A3-482F-8B8D-B1496E970E79}&lt;/DBUID&gt;&lt;/Extra&gt;&lt;/Item&gt;&lt;/References&gt;&lt;/Group&gt;&lt;/Citation&gt;_x000a_"/>
    <w:docVar w:name="NE.Ref{022F45A7-959C-4A96-B323-C98A219E2D3E}" w:val=" ADDIN NE.Ref.{022F45A7-959C-4A96-B323-C98A219E2D3E}&lt;Citation&gt;&lt;Group&gt;&lt;References&gt;&lt;Item&gt;&lt;ID&gt;8589&lt;/ID&gt;&lt;UID&gt;{32BE980E-44F2-4CB3-90C5-DC5774939502}&lt;/UID&gt;&lt;Title&gt;High-resolution temporal profiling of the human gut microbiome reveals consistent and cascading alterations in response to dietary glycans&lt;/Title&gt;&lt;Template&gt;Journal Article&lt;/Template&gt;&lt;Star&gt;0&lt;/Star&gt;&lt;Tag&gt;0&lt;/Tag&gt;&lt;Author&gt;Creswell, Richard; Tan, Jie; Leff, Jonathan W; Brooks, Brandon; Mahowald, Michael A; Thieroff-Ekerdt, Ruth; Gerber, Georg K&lt;/Author&gt;&lt;Year&gt;2020&lt;/Year&gt;&lt;Details&gt;&lt;_accessed&gt;63393992&lt;/_accessed&gt;&lt;_collection_scope&gt;SCIE&lt;/_collection_scope&gt;&lt;_created&gt;63393992&lt;/_created&gt;&lt;_db_updated&gt;CrossRef&lt;/_db_updated&gt;&lt;_doi&gt;10.1186/s13073-020-00758-x&lt;/_doi&gt;&lt;_impact_factor&gt;  10.675&lt;/_impact_factor&gt;&lt;_isbn&gt;1756-994X&lt;/_isbn&gt;&lt;_issue&gt;1&lt;/_issue&gt;&lt;_journal&gt;Genome Medicine&lt;/_journal&gt;&lt;_modified&gt;63396923&lt;/_modified&gt;&lt;_tertiary_title&gt;Genome Med&lt;/_tertiary_title&gt;&lt;_url&gt;https://genomemedicine.biomedcentral.com/articles/10.1186/s13073-020-00758-x_x000d__x000a_http://link.springer.com/content/pdf/10.1186/s13073-020-00758-x.pdf&lt;/_url&gt;&lt;_volume&gt;12&lt;/_volume&gt;&lt;/Details&gt;&lt;Extra&gt;&lt;DBUID&gt;{6486014E-94A3-482F-8B8D-B1496E970E79}&lt;/DBUID&gt;&lt;/Extra&gt;&lt;/Item&gt;&lt;/References&gt;&lt;/Group&gt;&lt;/Citation&gt;_x000a_"/>
    <w:docVar w:name="NE.Ref{028B9320-8B00-4648-AE93-0517F08E2C29}" w:val=" ADDIN NE.Ref.{028B9320-8B00-4648-AE93-0517F08E2C29}&lt;Citation&gt;&lt;Group&gt;&lt;References&gt;&lt;Item&gt;&lt;ID&gt;3642&lt;/ID&gt;&lt;UID&gt;{2136260D-B1D2-47E1-96A5-5DE4730384EC}&lt;/UID&gt;&lt;Title&gt;From Dietary Fiber to Host Physiology: Short-Chain Fatty Acids as Key Bacterial Metabolites&lt;/Title&gt;&lt;Template&gt;Journal Article&lt;/Template&gt;&lt;Star&gt;0&lt;/Star&gt;&lt;Tag&gt;0&lt;/Tag&gt;&lt;Author&gt;Koh, Ara; De Vadder, Filipe; Kovatcheva-Datchary, Petia; B Ckhed, Fredrik&lt;/Author&gt;&lt;Year&gt;2016&lt;/Year&gt;&lt;Details&gt;&lt;_accessed&gt;63187099&lt;/_accessed&gt;&lt;_alternate_title&gt;Cell&lt;/_alternate_title&gt;&lt;_collection_scope&gt;SCI;SCIE;&lt;/_collection_scope&gt;&lt;_created&gt;61317577&lt;/_created&gt;&lt;_date&gt;61230240&lt;/_date&gt;&lt;_date_display&gt;2016/6/2/&lt;/_date_display&gt;&lt;_db_updated&gt;ScienceDirect&lt;/_db_updated&gt;&lt;_doi&gt;10.1016/j.cell.2016.05.041&lt;/_doi&gt;&lt;_impact_factor&gt;  38.637&lt;/_impact_factor&gt;&lt;_isbn&gt;0092-8674&lt;/_isbn&gt;&lt;_issue&gt;6&lt;/_issue&gt;&lt;_journal&gt;Cell&lt;/_journal&gt;&lt;_modified&gt;63403784&lt;/_modified&gt;&lt;_pages&gt;1332-1345&lt;/_pages&gt;&lt;_url&gt;http://www.sciencedirect.com/science/article/pii/S009286741630592X&lt;/_url&gt;&lt;_volume&gt;165&lt;/_volume&gt;&lt;/Details&gt;&lt;Extra&gt;&lt;DBUID&gt;{6486014E-94A3-482F-8B8D-B1496E970E79}&lt;/DBUID&gt;&lt;/Extra&gt;&lt;/Item&gt;&lt;/References&gt;&lt;/Group&gt;&lt;/Citation&gt;_x000a_"/>
    <w:docVar w:name="NE.Ref{05DE0E3E-2C4D-4411-A050-0112E5841847}" w:val=" ADDIN NE.Ref.{05DE0E3E-2C4D-4411-A050-0112E5841847}&lt;Citation&gt;&lt;Group&gt;&lt;References&gt;&lt;Item&gt;&lt;ID&gt;7736&lt;/ID&gt;&lt;UID&gt;{CB38B7CA-4996-4590-90B4-50DA4E5DCB82}&lt;/UID&gt;&lt;Title&gt;Universality of human microbial dynamics&lt;/Title&gt;&lt;Template&gt;Journal Article&lt;/Template&gt;&lt;Star&gt;0&lt;/Star&gt;&lt;Tag&gt;0&lt;/Tag&gt;&lt;Author&gt;Bashan, Amir; Gibson, Travis E; Friedman, Jonathan; Carey, Vincent J; Weiss, Scott T; Hohmann, Elizabeth L; Liu, Yang-Yu&lt;/Author&gt;&lt;Year&gt;2016&lt;/Year&gt;&lt;Details&gt;&lt;_accessed&gt;62922055&lt;/_accessed&gt;&lt;_collection_scope&gt;SCI;SCIE&lt;/_collection_scope&gt;&lt;_created&gt;62922055&lt;/_created&gt;&lt;_db_updated&gt;CrossRef&lt;/_db_updated&gt;&lt;_doi&gt;10.1038/nature18301&lt;/_doi&gt;&lt;_impact_factor&gt;  42.778&lt;/_impact_factor&gt;&lt;_isbn&gt;0028-0836&lt;/_isbn&gt;&lt;_issue&gt;7606&lt;/_issue&gt;&lt;_journal&gt;Nature&lt;/_journal&gt;&lt;_modified&gt;63439982&lt;/_modified&gt;&lt;_pages&gt;259-262&lt;/_pages&gt;&lt;_tertiary_title&gt;Nature&lt;/_tertiary_title&gt;&lt;_url&gt;http://www.nature.com/articles/nature18301_x000d__x000a_http://www.nature.com/articles/nature18301.pdf&lt;/_url&gt;&lt;_volume&gt;534&lt;/_volume&gt;&lt;/Details&gt;&lt;Extra&gt;&lt;DBUID&gt;{6486014E-94A3-482F-8B8D-B1496E970E79}&lt;/DBUID&gt;&lt;/Extra&gt;&lt;/Item&gt;&lt;/References&gt;&lt;/Group&gt;&lt;/Citation&gt;_x000a_"/>
    <w:docVar w:name="NE.Ref{089558DC-C04C-43A4-A132-8465AF178191}" w:val=" ADDIN NE.Ref.{089558DC-C04C-43A4-A132-8465AF178191}&lt;Citation&gt;&lt;Group&gt;&lt;References&gt;&lt;Item&gt;&lt;ID&gt;8849&lt;/ID&gt;&lt;UID&gt;{67735F9D-41BC-42F4-862A-5740C2A66A35}&lt;/UID&gt;&lt;Title&gt;Repeated Measures Correlation&lt;/Title&gt;&lt;Template&gt;Journal Article&lt;/Template&gt;&lt;Star&gt;0&lt;/Star&gt;&lt;Tag&gt;0&lt;/Tag&gt;&lt;Author&gt;Bakdash, Jonathan Z; Marusich, Laura R&lt;/Author&gt;&lt;Year&gt;2017&lt;/Year&gt;&lt;Details&gt;&lt;_accessed&gt;63631472&lt;/_accessed&gt;&lt;_collection_scope&gt;SSCI&lt;/_collection_scope&gt;&lt;_created&gt;63631472&lt;/_created&gt;&lt;_date&gt;61675200&lt;/_date&gt;&lt;_db_updated&gt;CrossRef&lt;/_db_updated&gt;&lt;_doi&gt;10.3389/fpsyg.2017.00456&lt;/_doi&gt;&lt;_impact_factor&gt;   2.067&lt;/_impact_factor&gt;&lt;_isbn&gt;1664-1078&lt;/_isbn&gt;&lt;_journal&gt;Frontiers in Psychology&lt;/_journal&gt;&lt;_modified&gt;63631472&lt;/_modified&gt;&lt;_tertiary_title&gt;Front. Psychol.&lt;/_tertiary_title&gt;&lt;_url&gt;https://www.frontiersin.org/article/10.3389/fpsyg.2017.00456/full_x000d__x000a_https://www.frontiersin.org/article/10.3389/fpsyg.2017.00456/full&lt;/_url&gt;&lt;_volume&gt;8&lt;/_volume&gt;&lt;/Details&gt;&lt;Extra&gt;&lt;DBUID&gt;{6486014E-94A3-482F-8B8D-B1496E970E79}&lt;/DBUID&gt;&lt;/Extra&gt;&lt;/Item&gt;&lt;/References&gt;&lt;/Group&gt;&lt;/Citation&gt;_x000a_"/>
    <w:docVar w:name="NE.Ref{0941DC97-B413-4D7F-83A0-B758199B96F7}" w:val=" ADDIN NE.Ref.{0941DC97-B413-4D7F-83A0-B758199B96F7}&lt;Citation&gt;&lt;Group&gt;&lt;References&gt;&lt;Item&gt;&lt;ID&gt;9093&lt;/ID&gt;&lt;UID&gt;{41891AF5-10F9-42D0-B21F-2B24E8729EEF}&lt;/UID&gt;&lt;Title&gt;Handbook of biological statistics&lt;/Title&gt;&lt;Template&gt;Book&lt;/Template&gt;&lt;Star&gt;0&lt;/Star&gt;&lt;Tag&gt;0&lt;/Tag&gt;&lt;Author&gt;McDonald, John H&lt;/Author&gt;&lt;Year&gt;2009&lt;/Year&gt;&lt;Details&gt;&lt;_created&gt;63774534&lt;/_created&gt;&lt;_modified&gt;63774534&lt;/_modified&gt;&lt;_publisher&gt;sparky house publishing Baltimore, MD&lt;/_publisher&gt;&lt;_volume&gt;2&lt;/_volume&gt;&lt;/Details&gt;&lt;Extra&gt;&lt;DBUID&gt;{6486014E-94A3-482F-8B8D-B1496E970E79}&lt;/DBUID&gt;&lt;/Extra&gt;&lt;/Item&gt;&lt;/References&gt;&lt;/Group&gt;&lt;/Citation&gt;_x000a_"/>
    <w:docVar w:name="NE.Ref{10FD22EA-16F4-4404-8F13-F4F19833E5E0}" w:val=" ADDIN NE.Ref.{10FD22EA-16F4-4404-8F13-F4F19833E5E0}&lt;Citation&gt;&lt;Group&gt;&lt;References&gt;&lt;Item&gt;&lt;ID&gt;9073&lt;/ID&gt;&lt;UID&gt;{57A723F1-C90F-44B3-8E01-3D5756E59E29}&lt;/UID&gt;&lt;Title&gt;Ecological modeling from time-series inference: insight into dynamics and stability of intestinal microbiota&lt;/Title&gt;&lt;Template&gt;Journal Article&lt;/Template&gt;&lt;Star&gt;0&lt;/Star&gt;&lt;Tag&gt;0&lt;/Tag&gt;&lt;Author&gt;Stein, R R; Bucci, V; Toussaint, N C; Buffie, C G; Ratsch, G; Pamer, E G; Sander, C; Xavier, J B&lt;/Author&gt;&lt;Year&gt;2013&lt;/Year&gt;&lt;Details&gt;&lt;_accession_num&gt;24348232&lt;/_accession_num&gt;&lt;_author_adr&gt;Computational Biology Program, Sloan-Kettering Institute, Memorial Sloan-Kettering Cancer Center, New York, New York, United States of America.; Computational Biology Program, Sloan-Kettering Institute, Memorial Sloan-Kettering Cancer Center, New York, New York, United States of America.; Immunology Program, Sloan-Kettering Institute, Memorial Sloan-Kettering Cancer Center, New York, New York, United States of America.; Immunology Program, Sloan-Kettering Institute, Memorial Sloan-Kettering Cancer Center, New York, New York, United States of America.; Computational Biology Program, Sloan-Kettering Institute, Memorial Sloan-Kettering Cancer Center, New York, New York, United States of America.; Immunology Program, Sloan-Kettering Institute, Memorial Sloan-Kettering Cancer Center, New York, New York, United States of America.; Computational Biology Program, Sloan-Kettering Institute, Memorial Sloan-Kettering Cancer Center, New York, New York, United States of America.; Computational Biology Program, Sloan-Kettering Institute, Memorial Sloan-Kettering Cancer Center, New York, New York, United States of America.&lt;/_author_adr&gt;&lt;_collection_scope&gt;SCIE&lt;/_collection_scope&gt;&lt;_created&gt;63772817&lt;/_created&gt;&lt;_date&gt;2013-01-20&lt;/_date&gt;&lt;_date_display&gt;2013&lt;/_date_display&gt;&lt;_db_updated&gt;PubMed&lt;/_db_updated&gt;&lt;_doi&gt;10.1371/journal.pcbi.1003388&lt;/_doi&gt;&lt;_impact_factor&gt;   4.700&lt;/_impact_factor&gt;&lt;_isbn&gt;1553-7358 (Electronic); 1553-734X (Linking)&lt;/_isbn&gt;&lt;_issue&gt;12&lt;/_issue&gt;&lt;_journal&gt;PLoS Comput Biol&lt;/_journal&gt;&lt;_language&gt;eng&lt;/_language&gt;&lt;_modified&gt;63772818&lt;/_modified&gt;&lt;_pages&gt;e1003388&lt;/_pages&gt;&lt;_subject_headings&gt;Animals; Clostridioides difficile/*isolation &amp;amp; purification; *Ecology; Intestines/*microbiology; Mice; Models, Animal; *Models, Theoretical; Real-Time Polymerase Chain Reaction&lt;/_subject_headings&gt;&lt;_tertiary_title&gt;PLoS computational biology&lt;/_tertiary_title&gt;&lt;_type_work&gt;Journal Article; Research Support, N.I.H., Extramural; Research Support, Non-U.S. Gov&amp;apos;t&lt;/_type_work&gt;&lt;_url&gt;http://www.ncbi.nlm.nih.gov/entrez/query.fcgi?cmd=Retrieve&amp;amp;db=pubmed&amp;amp;dopt=Abstract&amp;amp;list_uids=24348232&amp;amp;query_hl=1&lt;/_url&gt;&lt;_volume&gt;9&lt;/_volume&gt;&lt;/Details&gt;&lt;Extra&gt;&lt;DBUID&gt;{6486014E-94A3-482F-8B8D-B1496E970E79}&lt;/DBUID&gt;&lt;/Extra&gt;&lt;/Item&gt;&lt;/References&gt;&lt;/Group&gt;&lt;/Citation&gt;_x000a_"/>
    <w:docVar w:name="NE.Ref{1A5BE5D1-4671-49E7-9B9E-F698CDB6EDF5}" w:val=" ADDIN NE.Ref.{1A5BE5D1-4671-49E7-9B9E-F698CDB6EDF5}&lt;Citation&gt;&lt;Group&gt;&lt;References&gt;&lt;Item&gt;&lt;ID&gt;7768&lt;/ID&gt;&lt;UID&gt;{5B086F99-1023-4721-885F-31D6FA38CA19}&lt;/UID&gt;&lt;Title&gt;Predictive metabolomic profiling of microbial communities using amplicon or metagenomic sequences&lt;/Title&gt;&lt;Template&gt;Journal Article&lt;/Template&gt;&lt;Star&gt;0&lt;/Star&gt;&lt;Tag&gt;5&lt;/Tag&gt;&lt;Author&gt;Mallick, Himel; Franzosa, Eric A; Mclver, Lauren J; Banerjee, Soumya; Sirota-Madi, Alexandra; Kostic, Aleksandar D; Clish, Clary B; Vlamakis, Hera; Xavier, Ramnik J; Huttenhower, Curtis&lt;/Author&gt;&lt;Year&gt;2019&lt;/Year&gt;&lt;Details&gt;&lt;_accessed&gt;62940729&lt;/_accessed&gt;&lt;_collection_scope&gt;SCI;SCIE&lt;/_collection_scope&gt;&lt;_created&gt;62940729&lt;/_created&gt;&lt;_db_updated&gt;CrossRef&lt;/_db_updated&gt;&lt;_doi&gt;10.1038/s41467-019-10927-1&lt;/_doi&gt;&lt;_impact_factor&gt;  12.121&lt;/_impact_factor&gt;&lt;_isbn&gt;2041-1723&lt;/_isbn&gt;&lt;_issue&gt;1&lt;/_issue&gt;&lt;_journal&gt;Nature Communications&lt;/_journal&gt;&lt;_label&gt;metabolome-microbiome&lt;/_label&gt;&lt;_modified&gt;63403788&lt;/_modified&gt;&lt;_tertiary_title&gt;Nat Commun&lt;/_tertiary_title&gt;&lt;_url&gt;http://www.nature.com/articles/s41467-019-10927-1_x000d__x000a_http://www.nature.com/articles/s41467-019-10927-1.pdf&lt;/_url&gt;&lt;_volume&gt;10&lt;/_volume&gt;&lt;/Details&gt;&lt;Extra&gt;&lt;DBUID&gt;{6486014E-94A3-482F-8B8D-B1496E970E79}&lt;/DBUID&gt;&lt;/Extra&gt;&lt;/Item&gt;&lt;/References&gt;&lt;/Group&gt;&lt;/Citation&gt;_x000a_"/>
    <w:docVar w:name="NE.Ref{1F4E82BF-10A2-4EB9-AA86-542D0364E130}" w:val=" ADDIN NE.Ref.{1F4E82BF-10A2-4EB9-AA86-542D0364E130}&lt;Citation&gt;&lt;Group&gt;&lt;References&gt;&lt;Item&gt;&lt;ID&gt;8600&lt;/ID&gt;&lt;UID&gt;{FE8FB642-670F-43AE-A970-DB10B4600743}&lt;/UID&gt;&lt;Title&gt;Colonic production of butyrate in patients with previous colonic cancer during long-term treatment with dietary fibre (Plantago ovata seeds)&lt;/Title&gt;&lt;Template&gt;Journal Article&lt;/Template&gt;&lt;Star&gt;0&lt;/Star&gt;&lt;Tag&gt;0&lt;/Tag&gt;&lt;Author&gt;Nordgaard, I; Hove, H; Clausen, M R; Mortensen, P B&lt;/Author&gt;&lt;Year&gt;1996&lt;/Year&gt;&lt;Details&gt;&lt;_accessed&gt;63485937&lt;/_accessed&gt;&lt;_accession_num&gt;8898423&lt;/_accession_num&gt;&lt;_author_adr&gt;Dept. of Medicine A, Rigshospitalet, University of Copenhagen, Denmark.&lt;/_author_adr&gt;&lt;_created&gt;63485937&lt;/_created&gt;&lt;_date&gt;50885280&lt;/_date&gt;&lt;_date_display&gt;1996 Oct&lt;/_date_display&gt;&lt;_db_updated&gt;PubMed&lt;/_db_updated&gt;&lt;_doi&gt;10.3109/00365529609003122&lt;/_doi&gt;&lt;_impact_factor&gt;   2.130&lt;/_impact_factor&gt;&lt;_isbn&gt;0036-5521 (Print); 0036-5521 (Linking)&lt;/_isbn&gt;&lt;_issue&gt;10&lt;/_issue&gt;&lt;_journal&gt;Scand J Gastroenterol&lt;/_journal&gt;&lt;_language&gt;eng&lt;/_language&gt;&lt;_modified&gt;63485937&lt;/_modified&gt;&lt;_pages&gt;1011-20&lt;/_pages&gt;&lt;_subject_headings&gt;Aged; Aged, 80 and over; Analysis of Variance; Butyrates/analysis/*metabolism; Butyric Acid; Colorectal Neoplasms/*diet therapy/surgery; Dietary Fiber/*therapeutic use; Fatty Acids, Volatile/analysis/*metabolism; *Feces; Female; Humans; Male; Middle Aged&lt;/_subject_headings&gt;&lt;_tertiary_title&gt;Scandinavian journal of gastroenterology&lt;/_tertiary_title&gt;&lt;_type_work&gt;Journal Article; Research Support, Non-U.S. Gov&amp;apos;t&lt;/_type_work&gt;&lt;_url&gt;http://www.ncbi.nlm.nih.gov/entrez/query.fcgi?cmd=Retrieve&amp;amp;db=pubmed&amp;amp;dopt=Abstract&amp;amp;list_uids=8898423&amp;amp;query_hl=1&lt;/_url&gt;&lt;_volume&gt;31&lt;/_volume&gt;&lt;/Details&gt;&lt;Extra&gt;&lt;DBUID&gt;{6486014E-94A3-482F-8B8D-B1496E970E79}&lt;/DBUID&gt;&lt;/Extra&gt;&lt;/Item&gt;&lt;/References&gt;&lt;/Group&gt;&lt;/Citation&gt;_x000a_"/>
    <w:docVar w:name="NE.Ref{1FFB0DDA-5E3C-422B-A2B9-AE0C6F0C7DB4}" w:val=" ADDIN NE.Ref.{1FFB0DDA-5E3C-422B-A2B9-AE0C6F0C7DB4}&lt;Citation&gt;&lt;Group&gt;&lt;References&gt;&lt;Item&gt;&lt;ID&gt;7739&lt;/ID&gt;&lt;UID&gt;{B079B706-4357-4DB1-BC0B-56CFD0721819}&lt;/UID&gt;&lt;Title&gt;Predictability and persistence of prebiotic dietary supplementation in a healthy human cohort&lt;/Title&gt;&lt;Template&gt;Journal Article&lt;/Template&gt;&lt;Star&gt;0&lt;/Star&gt;&lt;Tag&gt;0&lt;/Tag&gt;&lt;Author&gt;Gurry, Thomas; Gibbons, Sean M; Nguyen, Le Thanh Tu; Kearney, Sean M; Ananthakrishnan, Ashwin; Jiang, Xiaofang; Duvallet, Claire; Kassam, Zain; Alm, Eric J&lt;/Author&gt;&lt;Year&gt;2018&lt;/Year&gt;&lt;Details&gt;&lt;_accessed&gt;63193944&lt;/_accessed&gt;&lt;_collection_scope&gt;SCI;SCIE&lt;/_collection_scope&gt;&lt;_created&gt;62922057&lt;/_created&gt;&lt;_db_updated&gt;CrossRef&lt;/_db_updated&gt;&lt;_doi&gt;10.1038/s41598-018-30783-1&lt;/_doi&gt;&lt;_impact_factor&gt;   3.998&lt;/_impact_factor&gt;&lt;_isbn&gt;2045-2322&lt;/_isbn&gt;&lt;_issue&gt;1&lt;/_issue&gt;&lt;_journal&gt;Scientific Reports&lt;/_journal&gt;&lt;_modified&gt;63397176&lt;/_modified&gt;&lt;_tertiary_title&gt;Sci Rep&lt;/_tertiary_title&gt;&lt;_url&gt;http://www.nature.com/articles/s41598-018-30783-1_x000d__x000a_http://www.nature.com/articles/s41598-018-30783-1.pdf&lt;/_url&gt;&lt;_volume&gt;8&lt;/_volume&gt;&lt;/Details&gt;&lt;Extra&gt;&lt;DBUID&gt;{6486014E-94A3-482F-8B8D-B1496E970E79}&lt;/DBUID&gt;&lt;/Extra&gt;&lt;/Item&gt;&lt;/References&gt;&lt;/Group&gt;&lt;/Citation&gt;_x000a_"/>
    <w:docVar w:name="NE.Ref{2411D751-B9FD-4B88-A5B6-9CDF6E02F568}" w:val=" ADDIN NE.Ref.{2411D751-B9FD-4B88-A5B6-9CDF6E02F568}&lt;Citation&gt;&lt;Group&gt;&lt;References&gt;&lt;Item&gt;&lt;ID&gt;7807&lt;/ID&gt;&lt;UID&gt;{04898327-93A8-4E13-AEF6-3532F446B73D}&lt;/UID&gt;&lt;Title&gt;Starch Digestion by Gut Bacteria: Crowdsourcing for Carbs&lt;/Title&gt;&lt;Template&gt;Journal Article&lt;/Template&gt;&lt;Star&gt;1&lt;/Star&gt;&lt;Tag&gt;0&lt;/Tag&gt;&lt;Author&gt;Cerqueira, Filipe M; Photenhauer, Amanda L; Pollet, Rebecca M; Brown, Haley A; Koropatkin, Nicole M&lt;/Author&gt;&lt;Year&gt;2019&lt;/Year&gt;&lt;Details&gt;&lt;_accessed&gt;63192743&lt;/_accessed&gt;&lt;_collection_scope&gt;SCI;SCIE&lt;/_collection_scope&gt;&lt;_created&gt;63102845&lt;/_created&gt;&lt;_db_updated&gt;CrossRef&lt;/_db_updated&gt;&lt;_doi&gt;10.1016/j.tim.2019.09.004&lt;/_doi&gt;&lt;_impact_factor&gt;  13.546&lt;/_impact_factor&gt;&lt;_isbn&gt;0966842X&lt;/_isbn&gt;&lt;_journal&gt;Trends in Microbiology&lt;/_journal&gt;&lt;_label&gt;细菌食物链&lt;/_label&gt;&lt;_modified&gt;63585683&lt;/_modified&gt;&lt;_tertiary_title&gt;Trends in Microbiology&lt;/_tertiary_title&gt;&lt;_url&gt;https://linkinghub.elsevier.com/retrieve/pii/S0966842X19302392_x000d__x000a_https://api.elsevier.com/content/article/PII:S0966842X19302392?httpAccept=text/xml&lt;/_url&gt;&lt;/Details&gt;&lt;Extra&gt;&lt;DBUID&gt;{6486014E-94A3-482F-8B8D-B1496E970E79}&lt;/DBUID&gt;&lt;/Extra&gt;&lt;/Item&gt;&lt;/References&gt;&lt;/Group&gt;&lt;/Citation&gt;_x000a_"/>
    <w:docVar w:name="NE.Ref{2413FAE2-CF57-4490-8AA1-936148F34015}" w:val=" ADDIN NE.Ref.{2413FAE2-CF57-4490-8AA1-936148F34015}&lt;Citation&gt;&lt;Group&gt;&lt;References&gt;&lt;Item&gt;&lt;ID&gt;9091&lt;/ID&gt;&lt;UID&gt;{701C8576-C808-4B88-BD75-D0F0755DB1B6}&lt;/UID&gt;&lt;Title&gt;Stan: a probabilistic programming language.&lt;/Title&gt;&lt;Template&gt;Journal Article&lt;/Template&gt;&lt;Star&gt;0&lt;/Star&gt;&lt;Tag&gt;0&lt;/Tag&gt;&lt;Author&gt;Carpenter, Bob; Gelman, Andrew; Hoffman, Matthew D; Lee, Daniel; Goodrich, Ben; Betancourt, Michael; Brubaker, Marcus A; Guo, Jiqiang; Li, Peter; Riddell, Allen&lt;/Author&gt;&lt;Year&gt;2017&lt;/Year&gt;&lt;Details&gt;&lt;_created&gt;63774513&lt;/_created&gt;&lt;_issue&gt;1&lt;/_issue&gt;&lt;_journal&gt;Grantee Submission&lt;/_journal&gt;&lt;_modified&gt;63774513&lt;/_modified&gt;&lt;_pages&gt;1-32&lt;/_pages&gt;&lt;_volume&gt;76&lt;/_volume&gt;&lt;/Details&gt;&lt;Extra&gt;&lt;DBUID&gt;{6486014E-94A3-482F-8B8D-B1496E970E79}&lt;/DBUID&gt;&lt;/Extra&gt;&lt;/Item&gt;&lt;/References&gt;&lt;/Group&gt;&lt;/Citation&gt;_x000a_"/>
    <w:docVar w:name="NE.Ref{2482B6A3-5DA9-4822-BFF8-BDD4A0D725BE}" w:val=" ADDIN NE.Ref.{2482B6A3-5DA9-4822-BFF8-BDD4A0D725BE}&lt;Citation&gt;&lt;Group&gt;&lt;References&gt;&lt;Item&gt;&lt;ID&gt;8992&lt;/ID&gt;&lt;UID&gt;{778A8C8D-2CC1-42FF-BF2F-10E278F4F2FD}&lt;/UID&gt;&lt;Title&gt;Open prediction of polysaccharide utilisation loci (PUL) in 5414 public Bacteroidetes genomes using PULpy&lt;/Title&gt;&lt;Template&gt;Journal Article&lt;/Template&gt;&lt;Star&gt;0&lt;/Star&gt;&lt;Tag&gt;0&lt;/Tag&gt;&lt;Author&gt;Stewart, Rob D; Auffret, Marc D; Roehe, Rainer; Watson, Mick&lt;/Author&gt;&lt;Year&gt;2018&lt;/Year&gt;&lt;Details&gt;&lt;_created&gt;63726418&lt;/_created&gt;&lt;_journal&gt;bioRxiv&lt;/_journal&gt;&lt;_modified&gt;63726418&lt;/_modified&gt;&lt;_pages&gt;421024&lt;/_pages&gt;&lt;/Details&gt;&lt;Extra&gt;&lt;DBUID&gt;{6486014E-94A3-482F-8B8D-B1496E970E79}&lt;/DBUID&gt;&lt;/Extra&gt;&lt;/Item&gt;&lt;/References&gt;&lt;/Group&gt;&lt;/Citation&gt;_x000a_"/>
    <w:docVar w:name="NE.Ref{26CEBFF8-47DA-4765-AADD-07EF3CEA5934}" w:val=" ADDIN NE.Ref.{26CEBFF8-47DA-4765-AADD-07EF3CEA5934}&lt;Citation&gt;&lt;Group&gt;&lt;References&gt;&lt;Item&gt;&lt;ID&gt;8989&lt;/ID&gt;&lt;UID&gt;{AA9DF939-477C-4D99-A7D1-327C5254F00F}&lt;/UID&gt;&lt;Title&gt;CD-HIT: accelerated for clustering the next-generation sequencing data&lt;/Title&gt;&lt;Template&gt;Journal Article&lt;/Template&gt;&lt;Star&gt;0&lt;/Star&gt;&lt;Tag&gt;0&lt;/Tag&gt;&lt;Author&gt;Fu, L; Niu, B; Zhu, Z; Wu, S; Li, W&lt;/Author&gt;&lt;Year&gt;2012&lt;/Year&gt;&lt;Details&gt;&lt;_accession_num&gt;23060610&lt;/_accession_num&gt;&lt;_author_adr&gt;Center for Research in Biological Systems, University of California San Diego, La Jolla, CA 92093, USA.&lt;/_author_adr&gt;&lt;_collection_scope&gt;SCI;SCIE&lt;/_collection_scope&gt;&lt;_created&gt;63726395&lt;/_created&gt;&lt;_date&gt;2012-12-01&lt;/_date&gt;&lt;_date_display&gt;2012 Dec 1&lt;/_date_display&gt;&lt;_db_updated&gt;PubMed&lt;/_db_updated&gt;&lt;_doi&gt;10.1093/bioinformatics/bts565&lt;/_doi&gt;&lt;_impact_factor&gt;   5.610&lt;/_impact_factor&gt;&lt;_isbn&gt;1367-4811 (Electronic); 1367-4803 (Linking)&lt;/_isbn&gt;&lt;_issue&gt;23&lt;/_issue&gt;&lt;_journal&gt;Bioinformatics&lt;/_journal&gt;&lt;_language&gt;eng&lt;/_language&gt;&lt;_modified&gt;63726395&lt;/_modified&gt;&lt;_pages&gt;3150-2&lt;/_pages&gt;&lt;_subject_headings&gt;Algorithms; Cluster Analysis; Computational Biology/*methods; Sequence Analysis, Protein/*methods; *Software&lt;/_subject_headings&gt;&lt;_tertiary_title&gt;Bioinformatics (Oxford, England)&lt;/_tertiary_title&gt;&lt;_type_work&gt;Journal Article; Research Support, N.I.H., Extramural&lt;/_type_work&gt;&lt;_url&gt;http://www.ncbi.nlm.nih.gov/entrez/query.fcgi?cmd=Retrieve&amp;amp;db=pubmed&amp;amp;dopt=Abstract&amp;amp;list_uids=23060610&amp;amp;query_hl=1&lt;/_url&gt;&lt;_volume&gt;28&lt;/_volume&gt;&lt;/Details&gt;&lt;Extra&gt;&lt;DBUID&gt;{6486014E-94A3-482F-8B8D-B1496E970E79}&lt;/DBUID&gt;&lt;/Extra&gt;&lt;/Item&gt;&lt;/References&gt;&lt;/Group&gt;&lt;/Citation&gt;_x000a_"/>
    <w:docVar w:name="NE.Ref{2701511D-47EF-4344-B865-9E99FBA27A36}" w:val=" ADDIN NE.Ref.{2701511D-47EF-4344-B865-9E99FBA27A36}&lt;Citation&gt;&lt;Group&gt;&lt;References&gt;&lt;Item&gt;&lt;ID&gt;8375&lt;/ID&gt;&lt;UID&gt;{A6E7B76F-CB6D-49C0-BC03-569B29A00C9E}&lt;/UID&gt;&lt;Title&gt;Simple statistical identification and removal of contaminant sequences in marker-gene and metagenomics data&lt;/Title&gt;&lt;Template&gt;Journal Article&lt;/Template&gt;&lt;Star&gt;0&lt;/Star&gt;&lt;Tag&gt;0&lt;/Tag&gt;&lt;Author&gt;Davis, Nicole M; Proctor, Diana M; Holmes, Susan P; Relman, David A; Callahan, Benjamin J&lt;/Author&gt;&lt;Year&gt;2018&lt;/Year&gt;&lt;Details&gt;&lt;_accessed&gt;63323328&lt;/_accessed&gt;&lt;_collection_scope&gt;SCIE&lt;/_collection_scope&gt;&lt;_created&gt;63323328&lt;/_created&gt;&lt;_db_updated&gt;CrossRef&lt;/_db_updated&gt;&lt;_doi&gt;10.1186/s40168-018-0605-2&lt;/_doi&gt;&lt;_impact_factor&gt;  11.607&lt;/_impact_factor&gt;&lt;_isbn&gt;2049-2618&lt;/_isbn&gt;&lt;_issue&gt;1&lt;/_issue&gt;&lt;_journal&gt;Microbiome&lt;/_journal&gt;&lt;_modified&gt;63726385&lt;/_modified&gt;&lt;_tertiary_title&gt;Microbiome&lt;/_tertiary_title&gt;&lt;_url&gt;https://microbiomejournal.biomedcentral.com/articles/10.1186/s40168-018-0605-2_x000d__x000a_http://link.springer.com/content/pdf/10.1186/s40168-018-0605-2.pdf&lt;/_url&gt;&lt;_volume&gt;6&lt;/_volume&gt;&lt;/Details&gt;&lt;Extra&gt;&lt;DBUID&gt;{6486014E-94A3-482F-8B8D-B1496E970E79}&lt;/DBUID&gt;&lt;/Extra&gt;&lt;/Item&gt;&lt;/References&gt;&lt;/Group&gt;&lt;/Citation&gt;_x000a_"/>
    <w:docVar w:name="NE.Ref{27D6A6CD-C1C6-4548-8103-4D99BBC90ACF}" w:val=" ADDIN NE.Ref.{27D6A6CD-C1C6-4548-8103-4D99BBC90ACF}&lt;Citation&gt;&lt;Group&gt;&lt;References&gt;&lt;Item&gt;&lt;ID&gt;7062&lt;/ID&gt;&lt;UID&gt;{DB2E9454-259A-4904-8F55-BEB3908AFF46}&lt;/UID&gt;&lt;Title&gt;Habitual dietary fibre intake influences gut microbiota response to an inulin-type fructan prebiotic: a randomised, double-blind, placebo-controlled, cross-over, human intervention study&lt;/Title&gt;&lt;Template&gt;Journal Article&lt;/Template&gt;&lt;Star&gt;1&lt;/Star&gt;&lt;Tag&gt;5&lt;/Tag&gt;&lt;Author&gt;Healey, Genelle; Murphy, Rinki; Butts, Christine; Brough, Louise; Whelan, Kevin; Coad, Jane&lt;/Author&gt;&lt;Year&gt;2018&lt;/Year&gt;&lt;Details&gt;&lt;_accessed&gt;63196826&lt;/_accessed&gt;&lt;_collection_scope&gt;SCI;SCIE&lt;/_collection_scope&gt;&lt;_created&gt;62757908&lt;/_created&gt;&lt;_date&gt;62101440&lt;/_date&gt;&lt;_db_updated&gt;CrossRef&lt;/_db_updated&gt;&lt;_doi&gt;10.1017/S0007114517003440&lt;/_doi&gt;&lt;_impact_factor&gt;   3.334&lt;/_impact_factor&gt;&lt;_isbn&gt;0007-1145&lt;/_isbn&gt;&lt;_issue&gt;2&lt;/_issue&gt;&lt;_journal&gt;British Journal of Nutrition&lt;/_journal&gt;&lt;_label&gt;inulin-individual_response; inulin&lt;/_label&gt;&lt;_modified&gt;63566548&lt;/_modified&gt;&lt;_pages&gt;176-189&lt;/_pages&gt;&lt;_tertiary_title&gt;Br J Nutr&lt;/_tertiary_title&gt;&lt;_url&gt;https://www.cambridge.org/core/product/identifier/S0007114517003440/type/journal_article_x000d__x000a_https://www.cambridge.org/core/services/aop-cambridge-core/content/view/S0007114517003440&lt;/_url&gt;&lt;_volume&gt;119&lt;/_volume&gt;&lt;/Details&gt;&lt;Extra&gt;&lt;DBUID&gt;{6486014E-94A3-482F-8B8D-B1496E970E79}&lt;/DBUID&gt;&lt;/Extra&gt;&lt;/Item&gt;&lt;/References&gt;&lt;/Group&gt;&lt;/Citation&gt;_x000a_"/>
    <w:docVar w:name="NE.Ref{27F73A6F-ABD7-48F0-A0FF-655D160005F4}" w:val=" ADDIN NE.Ref.{27F73A6F-ABD7-48F0-A0FF-655D160005F4}&lt;Citation&gt;&lt;Group&gt;&lt;References&gt;&lt;Item&gt;&lt;ID&gt;5430&lt;/ID&gt;&lt;UID&gt;{0D592E0F-87A3-4652-8CEC-BC970F5E01FD}&lt;/UID&gt;&lt;Title&gt;Gut bacteria selectively promoted by dietary fibers alleviate type 2 diabetes&lt;/Title&gt;&lt;Template&gt;Journal Article&lt;/Template&gt;&lt;Star&gt;0&lt;/Star&gt;&lt;Tag&gt;0&lt;/Tag&gt;&lt;Author&gt;Zhao, L; Zhang, F; Ding, X; Wu, G; Lam, Y Y; Wang, X; Fu, H; Xue, X; Lu, C; Ma, J; Yu, L; Xu, C; Ren, Z; Xu, Y; Xu, S; Shen, H; Zhu, X; Shi, Y; Shen, Q; Dong, W; Liu, R; Ling, Y; Zeng, Y; Wang, X; Zhang, Q; Wang, J; Wang, L; Wu, Y; Zeng, B; Wei, H; Zhang, M; Peng, Y; Zhang, C&lt;/Author&gt;&lt;Year&gt;2018&lt;/Year&gt;&lt;Details&gt;&lt;_accessed&gt;63196778&lt;/_accessed&gt;&lt;_accession_num&gt;29590046&lt;/_accession_num&gt;&lt;_author_adr&gt;State Key Laboratory of Microbial Metabolism and Ministry of Education Key Laboratory of Systems Biomedicine, School of Life Sciences and Biotechnology, Shanghai Jiao Tong University, Shanghai 200240, China. lpzhao@sjtu.edu.cn pengyongde0908@126.com zhangchenhong@sjtu.edu.cn.; Department of Biochemistry and Microbiology and New Jersey Institute for Food, Nutrition, and Health, School of Environmental and Biological Sciences, Rutgers University, NJ 08901, US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Department of Biochemistry and Microbiology and New Jersey Institute for Food, Nutrition, and Health, School of Environmental and Biological Sciences, Rutgers University, NJ 08901, US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ijing Community Health Service Center of Songjiang District, Shanghai 201601, China.; Sijing Community Health Service Center of Songjiang District, Shanghai 201601, China.; Sijing Community Health Service Center of Songjiang District, Shanghai 201601, China.; Sijing Community Health Service Center of Songjiang District, Shanghai 201601, China.; Sijing Community Health Service Center of Songjiang District, Shanghai 201601, China.; Sijing Hospital of Songjiang District, Shanghai 201601, China.; Sijing Hospital of Songjiang District, Shanghai 201601, China.; Sijing Hospital of Songjiang District, Shanghai 201601, China.; Sijing Hospital of Songjiang District, Shanghai 201601, China.; Department of Endocrinology and Metabolism, Qidong People&amp;apos;s Hospital, Jiangsu 226200, China.; Department of Endocrinology and Metabolism, Qidong People&amp;apos;s Hospital, Jiangsu 226200, Chin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Department of Gastroenterology, Shanghai General Hospital, Shanghai Jiao Tong University School of Medicine, Shanghai 200080, China.; Department of Gastroenterology,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Department of Laboratory Animal Science, College of Basic Medical Sciences, Army  Medical University, Chongqing 400038, China.; Department of Laboratory Animal Science, College of Basic Medical Sciences, Army  Medical University, Chongqing 400038, Chin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lpzhao@sjtu.edu.cn pengyongde0908@126.com zhangchenhong@sjtu.edu.cn.; State Key Laboratory of Microbial Metabolism and Ministry of Education Key Laboratory of Systems Biomedicine, School of Life Sciences and Biotechnology, Shanghai Jiao Tong University, Shanghai 200240, China. lpzhao@sjtu.edu.cn pengyongde0908@126.com zhangchenhong@sjtu.edu.cn.&lt;/_author_adr&gt;&lt;_collection_scope&gt;SCI;SCIE;&lt;/_collection_scope&gt;&lt;_created&gt;62233074&lt;/_created&gt;&lt;_date&gt;62159040&lt;/_date&gt;&lt;_date_display&gt;2018 Mar 9&lt;/_date_display&gt;&lt;_db_updated&gt;PubMed&lt;/_db_updated&gt;&lt;_doi&gt;10.1126/science.aao5774&lt;/_doi&gt;&lt;_impact_factor&gt;  41.845&lt;/_impact_factor&gt;&lt;_isbn&gt;1095-9203 (Electronic); 0036-8075 (Linking)&lt;/_isbn&gt;&lt;_issue&gt;6380&lt;/_issue&gt;&lt;_journal&gt;Science&lt;/_journal&gt;&lt;_language&gt;eng&lt;/_language&gt;&lt;_modified&gt;63405187&lt;/_modified&gt;&lt;_ori_publication&gt;Copyright (c) 2018 The Authors, some rights reserved; exclusive licensee American_x000d__x000a_      Association for the Advancement of Science. No claim to original U.S. Government _x000d__x000a_      Works.&lt;/_ori_publication&gt;&lt;_pages&gt;1151-1156&lt;/_pages&gt;&lt;_tertiary_title&gt;Science (New York, N.Y.)&lt;/_tertiary_title&gt;&lt;_type_work&gt;Journal Article; Research Support, Non-U.S. Gov&amp;apos;t&lt;/_type_work&gt;&lt;_url&gt;http://www.ncbi.nlm.nih.gov/entrez/query.fcgi?cmd=Retrieve&amp;amp;db=pubmed&amp;amp;dopt=Abstract&amp;amp;list_uids=29590046&amp;amp;query_hl=1&lt;/_url&gt;&lt;_volume&gt;359&lt;/_volume&gt;&lt;/Details&gt;&lt;Extra&gt;&lt;DBUID&gt;{6486014E-94A3-482F-8B8D-B1496E970E79}&lt;/DBUID&gt;&lt;/Extra&gt;&lt;/Item&gt;&lt;/References&gt;&lt;/Group&gt;&lt;Group&gt;&lt;References&gt;&lt;Item&gt;&lt;ID&gt;8081&lt;/ID&gt;&lt;UID&gt;{9B2265C2-7777-4035-9FDA-19CC151464DC}&lt;/UID&gt;&lt;Title&gt;Inulin-type fructans improve active ulcerative colitis associated with microbiota changes and increased short-chain fatty acids levels&lt;/Title&gt;&lt;Template&gt;Journal Article&lt;/Template&gt;&lt;Star&gt;1&lt;/Star&gt;&lt;Tag&gt;5&lt;/Tag&gt;&lt;Author&gt;Valcheva, Rosica; Koleva, Petya; Martínez, Inés; Walter, Jens; Gänzle, Michael G; Dieleman, Levinus A&lt;/Author&gt;&lt;Year&gt;2019&lt;/Year&gt;&lt;Details&gt;&lt;_accessed&gt;63236777&lt;/_accessed&gt;&lt;_created&gt;63179747&lt;/_created&gt;&lt;_date&gt;62588160&lt;/_date&gt;&lt;_date_display&gt;2019&lt;/_date_display&gt;&lt;_db_updated&gt;PKU Search&lt;/_db_updated&gt;&lt;_doi&gt;10.1080/19490976.2018.1526583&lt;/_doi&gt;&lt;_impact_factor&gt;   7.740&lt;/_impact_factor&gt;&lt;_isbn&gt;1949-0976_x000d__x000a_&lt;/_isbn&gt;&lt;_issue&gt;3&lt;/_issue&gt;&lt;_journal&gt;Gut Microbes&lt;/_journal&gt;&lt;_keywords&gt;inulin_x000d__x000a_; intestinal microbiota_x000d__x000a_; fructans_x000d__x000a_; butyrate_x000d__x000a_; pyrosequencing_x000d__x000a_; FOS_x000d__x000a_; Ulcerative colitis_x000d__x000a_&lt;/_keywords&gt;&lt;_label&gt;inulin-individual_response; inulin&lt;/_label&gt;&lt;_modified&gt;63458692&lt;/_modified&gt;&lt;_number&gt;1&lt;/_number&gt;&lt;_ori_publication&gt;Taylor &amp;amp; Francis_x000d__x000a_&lt;/_ori_publication&gt;&lt;_pages&gt;334-357&lt;/_pages&gt;&lt;_place_published&gt;United States_x000d__x000a_&lt;/_place_published&gt;&lt;_url&gt;http://pku.summon.serialssolutions.com/2.0.0/link/0/eLvHCXMwpV1bS8MwFA46EHzxfpk38gc62y5rkkeRDRUFHyaCLyVpEyzOOmz3sD_g7_acpBM30IE-ts0ph5wk58KX7xDSjTthsHAmILNULkBrcLhZpFVstJaJlYjCyH0nhac7cXsfD_q9m-ZSfwOyxIzaetoId3LjVle6muHjziELlyE4VYRpCWznAz4V2T9hKyOX_nDw-FVzCRnjvrkaCgUoNbvU89OP5tzVHJnpQhzq_NFg8_-qb5GNJhalF37xbJMVU-6QNd-dcrpLPq5LhKkHWKWlFmlmwa3RwlUhDFXuoKSTUWY8eTjNHJSuoqqxuMkpVnnpa-HJnmpF_TVjGFLmtCgxYK1gVPUMOUAA34qSWlXXU_h5kVd0hICmao88DPrDy6ugadvg-AyTgFsGOVSWhHEWqSzPhYoy8I-OBReMbWLGu1xagZFaLJWQKpMa0hx4a7s5ZMz7pFW-leaQUMuE1tyGTDHJuDQiVlZqHlslpVa9qE06M-ukY8_OkUYN6elsclOc3LSZ3DYR322Y1q4sYn0Pk2Wi8hfR7hLZA79WvrSEyEH2OE-O_q7QMVmHR-nQl-yEtOr3iTklq-OXyZlb9p9eYgGM&lt;/_url&gt;&lt;_volume&gt;10&lt;/_volume&gt;&lt;/Details&gt;&lt;Extra&gt;&lt;DBUID&gt;{6486014E-94A3-482F-8B8D-B1496E970E79}&lt;/DBUID&gt;&lt;/Extra&gt;&lt;/Item&gt;&lt;/References&gt;&lt;/Group&gt;&lt;/Citation&gt;_x000a_"/>
    <w:docVar w:name="NE.Ref{2B760D1D-7EC1-4637-B20C-CBEA1FB478BC}" w:val=" ADDIN NE.Ref.{2B760D1D-7EC1-4637-B20C-CBEA1FB478BC}&lt;Citation&gt;&lt;Group&gt;&lt;References&gt;&lt;Item&gt;&lt;ID&gt;5440&lt;/ID&gt;&lt;UID&gt;{245B9B85-A38D-4189-B535-2C19EB44EC78}&lt;/UID&gt;&lt;Title&gt;An Ecological Network of Polysaccharide Utilization among Human Intestinal Symbionts&lt;/Title&gt;&lt;Template&gt;Journal Article&lt;/Template&gt;&lt;Star&gt;0&lt;/Star&gt;&lt;Tag&gt;5&lt;/Tag&gt;&lt;Author&gt;Rakoff-Nahoum, Seth; Coyne, Michael J; Comstock, Laurie E&lt;/Author&gt;&lt;Year&gt;2014&lt;/Year&gt;&lt;Details&gt;&lt;_accessed&gt;62233155&lt;/_accessed&gt;&lt;_collection_scope&gt;SCI;SCIE;&lt;/_collection_scope&gt;&lt;_created&gt;62233155&lt;/_created&gt;&lt;_db_updated&gt;CrossRef&lt;/_db_updated&gt;&lt;_doi&gt;10.1016/j.cub.2013.10.077&lt;/_doi&gt;&lt;_impact_factor&gt;   9.601&lt;/_impact_factor&gt;&lt;_isbn&gt;09609822&lt;/_isbn&gt;&lt;_issue&gt;1&lt;/_issue&gt;&lt;_journal&gt;Current Biology&lt;/_journal&gt;&lt;_modified&gt;63458896&lt;/_modified&gt;&lt;_pages&gt;40-49&lt;/_pages&gt;&lt;_tertiary_title&gt;Current Biology&lt;/_tertiary_title&gt;&lt;_url&gt;http://linkinghub.elsevier.com/retrieve/pii/S0960982213013857_x000d__x000a_http://api.elsevier.com/content/article/PII:S0960982213013857?httpAccept=text/xml&lt;/_url&gt;&lt;_volume&gt;24&lt;/_volume&gt;&lt;/Details&gt;&lt;Extra&gt;&lt;DBUID&gt;{6486014E-94A3-482F-8B8D-B1496E970E79}&lt;/DBUID&gt;&lt;/Extra&gt;&lt;/Item&gt;&lt;/References&gt;&lt;/Group&gt;&lt;/Citation&gt;_x000a_"/>
    <w:docVar w:name="NE.Ref{2D2DEDB8-3F3C-446A-B06D-0C6B99A764F5}" w:val=" ADDIN NE.Ref.{2D2DEDB8-3F3C-446A-B06D-0C6B99A764F5}&lt;Citation&gt;&lt;Group&gt;&lt;References&gt;&lt;Item&gt;&lt;ID&gt;7859&lt;/ID&gt;&lt;UID&gt;{3F84B621-E948-40FD-82AE-A811527D81CE}&lt;/UID&gt;&lt;Title&gt;The effects of inulin on gut microbial composition: a systematic review of evidence from human studies&lt;/Title&gt;&lt;Template&gt;Journal Article&lt;/Template&gt;&lt;Star&gt;1&lt;/Star&gt;&lt;Tag&gt;5&lt;/Tag&gt;&lt;Author&gt;Le Bastard, Quentin; Chapelet, Guillaume; Javaudin, François; Lepelletier, Didier; Batard, Eric; Montassier, Emmanuel&lt;/Author&gt;&lt;Year&gt;2019&lt;/Year&gt;&lt;Details&gt;&lt;_accessed&gt;63191015&lt;/_accessed&gt;&lt;_collection_scope&gt;SCI;SCIE&lt;/_collection_scope&gt;&lt;_created&gt;63162263&lt;/_created&gt;&lt;_date&gt;63037440&lt;/_date&gt;&lt;_db_updated&gt;CrossRef&lt;/_db_updated&gt;&lt;_doi&gt;10.1007/s10096-019-03721-w&lt;/_doi&gt;&lt;_impact_factor&gt;   2.837&lt;/_impact_factor&gt;&lt;_isbn&gt;0934-9723&lt;/_isbn&gt;&lt;_journal&gt;European Journal of Clinical Microbiology &amp;amp; Infectious Diseases&lt;/_journal&gt;&lt;_label&gt;inulin-individual_response; inulin&lt;/_label&gt;&lt;_modified&gt;63587019&lt;/_modified&gt;&lt;_tertiary_title&gt;Eur J Clin Microbiol Infect Dis&lt;/_tertiary_title&gt;&lt;_url&gt;http://link.springer.com/10.1007/s10096-019-03721-w_x000d__x000a_http://link.springer.com/content/pdf/10.1007/s10096-019-03721-w.pdf&lt;/_url&gt;&lt;/Details&gt;&lt;Extra&gt;&lt;DBUID&gt;{6486014E-94A3-482F-8B8D-B1496E970E79}&lt;/DBUID&gt;&lt;/Extra&gt;&lt;/Item&gt;&lt;/References&gt;&lt;/Group&gt;&lt;/Citation&gt;_x000a_"/>
    <w:docVar w:name="NE.Ref{2E70A31E-60BD-4086-AB7F-2A8FB7226B6F}" w:val=" ADDIN NE.Ref.{2E70A31E-60BD-4086-AB7F-2A8FB7226B6F}&lt;Citation&gt;&lt;Group&gt;&lt;References&gt;&lt;Item&gt;&lt;ID&gt;7615&lt;/ID&gt;&lt;UID&gt;{16E0414F-2219-4226-A12A-0EA80797283C}&lt;/UID&gt;&lt;Title&gt;Longitudinal multi-omics of host–microbe dynamics in prediabetes&lt;/Title&gt;&lt;Template&gt;Journal Article&lt;/Template&gt;&lt;Star&gt;0&lt;/Star&gt;&lt;Tag&gt;5&lt;/Tag&gt;&lt;Author&gt;Zhou, Wenyu; Sailani, M Reza; Contrepois, Kévin; Zhou, Yanjiao; Ahadi, Sara; Leopold, Shana R; Zhang, Martin J; Rao, Varsha; Avina, Monika; Mishra, Tejaswini; Johnson, Jethro; Lee-McMullen, Brittany; Chen, Songjie; Metwally, Ahmed A; Tran, Thi Dong Binh; Nguyen, Hoan; Zhou, Xin; Albright, Brandon; Hong, Bo-Young; Petersen, Lauren; Bautista, Eddy; Hanson, Blake; Chen, Lei; Spakowicz, Daniel; Bahmani, Amir; Salins, Denis; Leopold, Benjamin; Ashland, Melanie; Dagan-Rosenfeld, Orit; Rego, Shannon; Limcaoco, Patricia; Colbert, Elizabeth; Allister, Candice; Perelman, Dalia; Craig, Colleen; Wei, Eric; Chaib, Hassan; Hornburg, Daniel; Dunn, Jessilyn; Liang, Liang; Rose, Sophia Miryam Schüssler-Fiorenza; Kukurba, Kim; Piening, Brian; Rost, Hannes; Tse, David; McLaughlin, Tracey; Sodergren, Erica; Weinstock, George M; Snyder, Michael&lt;/Author&gt;&lt;Year&gt;2019&lt;/Year&gt;&lt;Details&gt;&lt;_accessed&gt;62881711&lt;/_accessed&gt;&lt;_collection_scope&gt;SCI;SCIE&lt;/_collection_scope&gt;&lt;_created&gt;62881711&lt;/_created&gt;&lt;_db_updated&gt;CrossRef&lt;/_db_updated&gt;&lt;_doi&gt;10.1038/s41586-019-1236-x&lt;/_doi&gt;&lt;_impact_factor&gt;  42.778&lt;/_impact_factor&gt;&lt;_isbn&gt;0028-0836&lt;/_isbn&gt;&lt;_issue&gt;7758&lt;/_issue&gt;&lt;_journal&gt;Nature&lt;/_journal&gt;&lt;_modified&gt;63631374&lt;/_modified&gt;&lt;_pages&gt;663-671&lt;/_pages&gt;&lt;_tertiary_title&gt;Nature&lt;/_tertiary_title&gt;&lt;_url&gt;http://www.nature.com/articles/s41586-019-1236-x_x000d__x000a_http://www.nature.com/articles/s41586-019-1236-x.pdf&lt;/_url&gt;&lt;_volume&gt;569&lt;/_volume&gt;&lt;/Details&gt;&lt;Extra&gt;&lt;DBUID&gt;{6486014E-94A3-482F-8B8D-B1496E970E79}&lt;/DBUID&gt;&lt;/Extra&gt;&lt;/Item&gt;&lt;/References&gt;&lt;/Group&gt;&lt;/Citation&gt;_x000a_"/>
    <w:docVar w:name="NE.Ref{2E92CDA6-0493-422D-96E9-E24FAFBABD59}" w:val=" ADDIN NE.Ref.{2E92CDA6-0493-422D-96E9-E24FAFBABD59}&lt;Citation&gt;&lt;Group&gt;&lt;References&gt;&lt;Item&gt;&lt;ID&gt;6382&lt;/ID&gt;&lt;UID&gt;{D0A73243-4834-4B47-9974-D91B98DB2637}&lt;/UID&gt;&lt;Title&gt;The gut microbiota at the intersection of diet and human health&lt;/Title&gt;&lt;Template&gt;Journal Article&lt;/Template&gt;&lt;Star&gt;1&lt;/Star&gt;&lt;Tag&gt;5&lt;/Tag&gt;&lt;Author&gt;Gentile, Christopher L; Weir, Tiffany L&lt;/Author&gt;&lt;Year&gt;2018&lt;/Year&gt;&lt;Details&gt;&lt;_accessed&gt;63186462&lt;/_accessed&gt;&lt;_collection_scope&gt;SCI;SCIE;&lt;/_collection_scope&gt;&lt;_created&gt;62545967&lt;/_created&gt;&lt;_date&gt;62062560&lt;/_date&gt;&lt;_date_display&gt;2018&lt;/_date_display&gt;&lt;_db_updated&gt;PKU Search&lt;/_db_updated&gt;&lt;_doi&gt;10.1126/science.aau5812&lt;/_doi&gt;&lt;_impact_factor&gt;  41.845&lt;/_impact_factor&gt;&lt;_isbn&gt;0036-8075_x000d__x000a_&lt;/_isbn&gt;&lt;_issue&gt;6416_x000d__x000a_&lt;/_issue&gt;&lt;_journal&gt;Science&lt;/_journal&gt;&lt;_keywords&gt;Animal models_x000d__x000a_; Intestines_x000d__x000a_; Nutrition_x000d__x000a_; Health_x000d__x000a_; Diabetes mellitus_x000d__x000a_; Biological activity_x000d__x000a_; Microbiota_x000d__x000a_; Microorganisms_x000d__x000a_; Diet_x000d__x000a_; Nutrients_x000d__x000a_; Diabetes_x000d__x000a_; Cardiovascular diseases_x000d__x000a_; Heart diseases_x000d__x000a_; Metabolic disorders_x000d__x000a_&lt;/_keywords&gt;&lt;_modified&gt;63476019&lt;/_modified&gt;&lt;_number&gt;1&lt;/_number&gt;&lt;_ori_publication&gt;The American Association for the Advancement of Science_x000d__x000a_&lt;/_ori_publication&gt;&lt;_pages&gt;776_x000d__x000a_-780_x000d__x000a_&lt;/_pages&gt;&lt;_place_published&gt;Washington_x000d__x000a_&lt;/_place_published&gt;&lt;_url&gt;http://pku.summon.serialssolutions.com/2.0.0/link/0/eLvHCXMwlV1NSwMxEB20IHhRWxWrVXKshy27ySabnESli_gBHnrysuRrpYjb0u4e_Pdmd1O0RUF_QEKYJDNvmJn3AAgehcGGT8iNCLGNFNOJ0pjkgudU0yRUwpDYNtWDlyf--IzTMb3_4o7eKOh_m3YZSVlR3sgLu4hZ9_LdPKS_su16Tp8f1q-Ho3Vv3ISYdP8fpzmAPY8j0XV78V3YskUPdlplyY8edP2fXaKhJ5a-PIQr9ybQa1Wi92lLv1RKJEvkICCqWSMWy6Ytq0CzHJmpLZEsDGo0_FA7LXkEk3Q8ub0LvIBCoEWCAxs6dKGxiRJFjKA2jmryMOPyYRsTZnhsQl4rV5GIch1aFkVa4bq-KzTlgktyDJ1iVtgTQJhRBz1iIxOmYsUTaWKc1I2pWCviQFEfhiszZvOWJiNr0gvMMm-jzNuoD4OVmTP_X5YZdqmycFGU4dO_73QGuw6-8HoyMGID6JSLyp7D9vytumiewyf9C7Tj&lt;/_url&gt;&lt;_volume&gt;362&lt;/_volume&gt;&lt;/Details&gt;&lt;Extra&gt;&lt;DBUID&gt;{6486014E-94A3-482F-8B8D-B1496E970E79}&lt;/DBUID&gt;&lt;/Extra&gt;&lt;/Item&gt;&lt;/References&gt;&lt;/Group&gt;&lt;/Citation&gt;_x000a_"/>
    <w:docVar w:name="NE.Ref{2F5174DA-922D-4AB6-B1B0-F744F376733A}" w:val=" ADDIN NE.Ref.{2F5174DA-922D-4AB6-B1B0-F744F376733A}&lt;Citation&gt;&lt;Group&gt;&lt;References&gt;&lt;Item&gt;&lt;ID&gt;8995&lt;/ID&gt;&lt;UID&gt;{3FF3A12F-6959-4724-8A43-B56D0E2A0575}&lt;/UID&gt;&lt;Title&gt;Strategies to promote abundance of Akkermansia muciniphila, an emerging probiotics in the gut, evidence from dietary intervention studies&lt;/Title&gt;&lt;Template&gt;Journal Article&lt;/Template&gt;&lt;Star&gt;0&lt;/Star&gt;&lt;Tag&gt;0&lt;/Tag&gt;&lt;Author&gt;Zhou, K&lt;/Author&gt;&lt;Year&gt;2017&lt;/Year&gt;&lt;Details&gt;&lt;_accession_num&gt;30416539&lt;/_accession_num&gt;&lt;_author_adr&gt;Department of Nutrition &amp;amp; Food Science, Wayne State University, Detroit, MI 48202, USA.&lt;/_author_adr&gt;&lt;_collection_scope&gt;SCIE&lt;/_collection_scope&gt;&lt;_created&gt;63727896&lt;/_created&gt;&lt;_date&gt;2017-06-01&lt;/_date&gt;&lt;_date_display&gt;2017 Jun&lt;/_date_display&gt;&lt;_db_updated&gt;PubMed&lt;/_db_updated&gt;&lt;_doi&gt;10.1016/j.jff.2017.03.045&lt;/_doi&gt;&lt;_impact_factor&gt;   3.701&lt;/_impact_factor&gt;&lt;_isbn&gt;1756-4646 (Print); 1756-4646 (Linking)&lt;/_isbn&gt;&lt;_journal&gt;J Funct Foods&lt;/_journal&gt;&lt;_keywords&gt;Akkermansia muciniphila; Diabetes; Dietary supplementation; Gut microbiota; Obesity; Probiotics&lt;/_keywords&gt;&lt;_language&gt;eng&lt;/_language&gt;&lt;_modified&gt;63727896&lt;/_modified&gt;&lt;_pages&gt;194-201&lt;/_pages&gt;&lt;_tertiary_title&gt;Journal of functional foods&lt;/_tertiary_title&gt;&lt;_type_work&gt;Journal Article&lt;/_type_work&gt;&lt;_url&gt;http://www.ncbi.nlm.nih.gov/entrez/query.fcgi?cmd=Retrieve&amp;amp;db=pubmed&amp;amp;dopt=Abstract&amp;amp;list_uids=30416539&amp;amp;query_hl=1&lt;/_url&gt;&lt;_volume&gt;33&lt;/_volume&gt;&lt;/Details&gt;&lt;Extra&gt;&lt;DBUID&gt;{6486014E-94A3-482F-8B8D-B1496E970E79}&lt;/DBUID&gt;&lt;/Extra&gt;&lt;/Item&gt;&lt;/References&gt;&lt;/Group&gt;&lt;/Citation&gt;_x000a_"/>
    <w:docVar w:name="NE.Ref{2FD5A4E3-27EC-461B-BB98-6401836FA64D}" w:val=" ADDIN NE.Ref.{2FD5A4E3-27EC-461B-BB98-6401836FA64D}&lt;Citation&gt;&lt;Group&gt;&lt;References&gt;&lt;Item&gt;&lt;ID&gt;8831&lt;/ID&gt;&lt;UID&gt;{5E1C41B7-A5BC-433F-BF54-5018BCCBE516}&lt;/UID&gt;&lt;Title&gt;Identifying and Overcoming Threats to Reproducibility, Replicability, Robustness, and Generalizability in Microbiome Research&lt;/Title&gt;&lt;Template&gt;Journal Article&lt;/Template&gt;&lt;Star&gt;0&lt;/Star&gt;&lt;Tag&gt;0&lt;/Tag&gt;&lt;Author&gt;Schloss, P D&lt;/Author&gt;&lt;Year&gt;2018&lt;/Year&gt;&lt;Details&gt;&lt;_accessed&gt;63605719&lt;/_accessed&gt;&lt;_accession_num&gt;29871915&lt;/_accession_num&gt;&lt;_author_adr&gt;Department of Microbiology and Immunology, University of Michigan, Ann Arbor, Michigan, USA pschloss@umich.edu.&lt;/_author_adr&gt;&lt;_collection_scope&gt;SCIE&lt;/_collection_scope&gt;&lt;_created&gt;63605719&lt;/_created&gt;&lt;_date&gt;62285760&lt;/_date&gt;&lt;_date_display&gt;2018 Jun 5&lt;/_date_display&gt;&lt;_db_updated&gt;PubMed&lt;/_db_updated&gt;&lt;_doi&gt;10.1128/mBio.00525-18&lt;/_doi&gt;&lt;_impact_factor&gt;   6.784&lt;/_impact_factor&gt;&lt;_isbn&gt;2150-7511 (Electronic)&lt;/_isbn&gt;&lt;_issue&gt;3&lt;/_issue&gt;&lt;_journal&gt;mBio&lt;/_journal&gt;&lt;_keywords&gt;*American Academy of Microbiology; *microbiome; *reproducibility; *research ethics; *scientific method&lt;/_keywords&gt;&lt;_language&gt;eng&lt;/_language&gt;&lt;_modified&gt;63605719&lt;/_modified&gt;&lt;_ori_publication&gt;Copyright (c) 2018 Schloss.&lt;/_ori_publication&gt;&lt;_subject_headings&gt;Biomedical Research/ethics/*standards; Microbiology/ethics/standards; *Microbiota; Reproducibility of Results; Research Personnel/ethics/psychology/standards; Respect&lt;/_subject_headings&gt;&lt;_tertiary_title&gt;mBio&lt;/_tertiary_title&gt;&lt;_type_work&gt;Journal Article; Research Support, N.I.H., Extramural&lt;/_type_work&gt;&lt;_url&gt;http://www.ncbi.nlm.nih.gov/entrez/query.fcgi?cmd=Retrieve&amp;amp;db=pubmed&amp;amp;dopt=Abstract&amp;amp;list_uids=29871915&amp;amp;query_hl=1&lt;/_url&gt;&lt;_volume&gt;9&lt;/_volume&gt;&lt;/Details&gt;&lt;Extra&gt;&lt;DBUID&gt;{6486014E-94A3-482F-8B8D-B1496E970E79}&lt;/DBUID&gt;&lt;/Extra&gt;&lt;/Item&gt;&lt;/References&gt;&lt;/Group&gt;&lt;/Citation&gt;_x000a_"/>
    <w:docVar w:name="NE.Ref{2FFEA5F6-F689-469F-8168-DE7C33F1FA0B}" w:val=" ADDIN NE.Ref.{2FFEA5F6-F689-469F-8168-DE7C33F1FA0B}&lt;Citation&gt;&lt;Group&gt;&lt;References&gt;&lt;Item&gt;&lt;ID&gt;8849&lt;/ID&gt;&lt;UID&gt;{67735F9D-41BC-42F4-862A-5740C2A66A35}&lt;/UID&gt;&lt;Title&gt;Repeated Measures Correlation&lt;/Title&gt;&lt;Template&gt;Journal Article&lt;/Template&gt;&lt;Star&gt;0&lt;/Star&gt;&lt;Tag&gt;0&lt;/Tag&gt;&lt;Author&gt;Bakdash, Jonathan Z; Marusich, Laura R&lt;/Author&gt;&lt;Year&gt;2017&lt;/Year&gt;&lt;Details&gt;&lt;_accessed&gt;63631472&lt;/_accessed&gt;&lt;_collection_scope&gt;SSCI&lt;/_collection_scope&gt;&lt;_created&gt;63631472&lt;/_created&gt;&lt;_date&gt;61675200&lt;/_date&gt;&lt;_db_updated&gt;CrossRef&lt;/_db_updated&gt;&lt;_doi&gt;10.3389/fpsyg.2017.00456&lt;/_doi&gt;&lt;_impact_factor&gt;   2.067&lt;/_impact_factor&gt;&lt;_isbn&gt;1664-1078&lt;/_isbn&gt;&lt;_journal&gt;Frontiers in Psychology&lt;/_journal&gt;&lt;_modified&gt;63631472&lt;/_modified&gt;&lt;_tertiary_title&gt;Front. Psychol.&lt;/_tertiary_title&gt;&lt;_url&gt;https://www.frontiersin.org/article/10.3389/fpsyg.2017.00456/full_x000d__x000a_https://www.frontiersin.org/article/10.3389/fpsyg.2017.00456/full&lt;/_url&gt;&lt;_volume&gt;8&lt;/_volume&gt;&lt;/Details&gt;&lt;Extra&gt;&lt;DBUID&gt;{6486014E-94A3-482F-8B8D-B1496E970E79}&lt;/DBUID&gt;&lt;/Extra&gt;&lt;/Item&gt;&lt;/References&gt;&lt;/Group&gt;&lt;/Citation&gt;_x000a_"/>
    <w:docVar w:name="NE.Ref{300B4D27-C6D9-4CD7-AF8C-AE4892D9E510}" w:val=" ADDIN NE.Ref.{300B4D27-C6D9-4CD7-AF8C-AE4892D9E510}&lt;Citation&gt;&lt;Group&gt;&lt;References&gt;&lt;Item&gt;&lt;ID&gt;7998&lt;/ID&gt;&lt;UID&gt;{598A2682-6287-4EB5-92FC-4DAE33DD9E06}&lt;/UID&gt;&lt;Title&gt;Functional and therapeutic potential of inulin: A comprehensive review&lt;/Title&gt;&lt;Template&gt;Journal Article&lt;/Template&gt;&lt;Star&gt;1&lt;/Star&gt;&lt;Tag&gt;0&lt;/Tag&gt;&lt;Author&gt;Ahmed, W; Rashid, S&lt;/Author&gt;&lt;Year&gt;2019&lt;/Year&gt;&lt;Details&gt;&lt;_accessed&gt;63794155&lt;/_accessed&gt;&lt;_accession_num&gt;28799777&lt;/_accession_num&gt;&lt;_author_adr&gt;a Department of Food Science and Human Nutrition , University of Veterinary and Animal Sciences , Lahore , Pakistan.; b National Institute of Food Science and Technology, Faculty of Food, Nutrition and Home Sciences , University of Agriculture , Faisalabad , Pakistan.&lt;/_author_adr&gt;&lt;_created&gt;63174204&lt;/_created&gt;&lt;_date&gt;62615520&lt;/_date&gt;&lt;_date_display&gt;2019&lt;/_date_display&gt;&lt;_db_updated&gt;PubMed&lt;/_db_updated&gt;&lt;_doi&gt;10.1080/10408398.2017.1355775&lt;/_doi&gt;&lt;_impact_factor&gt;   7.862&lt;/_impact_factor&gt;&lt;_isbn&gt;1549-7852 (Electronic); 1040-8398 (Linking)&lt;/_isbn&gt;&lt;_issue&gt;1&lt;/_issue&gt;&lt;_journal&gt;Crit Rev Food Sci Nutr&lt;/_journal&gt;&lt;_keywords&gt;Animals; Food Technology; Functional Food/*analysis; Humans; Inulin/*chemistry/*metabolism; Nutritive Value; Plants, Edible/chemistryInulin; Jerusalem artichoke; chicory; fat replacer; glycemia; hypercholesterolemia&lt;/_keywords&gt;&lt;_label&gt;inulin&lt;/_label&gt;&lt;_language&gt;eng&lt;/_language&gt;&lt;_modified&gt;63794155&lt;/_modified&gt;&lt;_pages&gt;1-13&lt;/_pages&gt;&lt;_tertiary_title&gt;Critical reviews in food science and nutrition&lt;/_tertiary_title&gt;&lt;_type_work&gt;Journal Article; Review&lt;/_type_work&gt;&lt;_url&gt;http://www.ncbi.nlm.nih.gov/entrez/query.fcgi?cmd=Retrieve&amp;amp;db=pubmed&amp;amp;dopt=Abstract&amp;amp;list_uids=28799777&amp;amp;query_hl=1&lt;/_url&gt;&lt;_volume&gt;59&lt;/_volume&gt;&lt;/Details&gt;&lt;Extra&gt;&lt;DBUID&gt;{6486014E-94A3-482F-8B8D-B1496E970E79}&lt;/DBUID&gt;&lt;/Extra&gt;&lt;/Item&gt;&lt;/References&gt;&lt;/Group&gt;&lt;Group&gt;&lt;References&gt;&lt;Item&gt;&lt;ID&gt;7807&lt;/ID&gt;&lt;UID&gt;{04898327-93A8-4E13-AEF6-3532F446B73D}&lt;/UID&gt;&lt;Title&gt;Starch Digestion by Gut Bacteria: Crowdsourcing for Carbs&lt;/Title&gt;&lt;Template&gt;Journal Article&lt;/Template&gt;&lt;Star&gt;1&lt;/Star&gt;&lt;Tag&gt;0&lt;/Tag&gt;&lt;Author&gt;Cerqueira, Filipe M; Photenhauer, Amanda L; Pollet, Rebecca M; Brown, Haley A; Koropatkin, Nicole M&lt;/Author&gt;&lt;Year&gt;2019&lt;/Year&gt;&lt;Details&gt;&lt;_accessed&gt;63192743&lt;/_accessed&gt;&lt;_collection_scope&gt;SCI;SCIE&lt;/_collection_scope&gt;&lt;_created&gt;63102845&lt;/_created&gt;&lt;_db_updated&gt;CrossRef&lt;/_db_updated&gt;&lt;_doi&gt;10.1016/j.tim.2019.09.004&lt;/_doi&gt;&lt;_impact_factor&gt;  13.546&lt;/_impact_factor&gt;&lt;_isbn&gt;0966842X&lt;/_isbn&gt;&lt;_journal&gt;Trends in Microbiology&lt;/_journal&gt;&lt;_label&gt;细菌食物链&lt;/_label&gt;&lt;_modified&gt;63585683&lt;/_modified&gt;&lt;_tertiary_title&gt;Trends in Microbiology&lt;/_tertiary_title&gt;&lt;_url&gt;https://linkinghub.elsevier.com/retrieve/pii/S0966842X19302392_x000d__x000a_https://api.elsevier.com/content/article/PII:S0966842X19302392?httpAccept=text/xml&lt;/_url&gt;&lt;/Details&gt;&lt;Extra&gt;&lt;DBUID&gt;{6486014E-94A3-482F-8B8D-B1496E970E79}&lt;/DBUID&gt;&lt;/Extra&gt;&lt;/Item&gt;&lt;/References&gt;&lt;/Group&gt;&lt;/Citation&gt;_x000a_"/>
    <w:docVar w:name="NE.Ref{329229C6-8237-4CF3-A45D-E16E84EAA823}" w:val=" ADDIN NE.Ref.{329229C6-8237-4CF3-A45D-E16E84EAA823}&lt;Citation&gt;&lt;Group&gt;&lt;References&gt;&lt;Item&gt;&lt;ID&gt;6757&lt;/ID&gt;&lt;UID&gt;{7F7CEA95-4854-4758-9550-8541A7C275E2}&lt;/UID&gt;&lt;Title&gt;Stable Engraftment of Bifidobacterium longum AH1206 in the Human Gut Depends on Individualized Features of the Resident Microbiome&lt;/Title&gt;&lt;Template&gt;Journal Article&lt;/Template&gt;&lt;Star&gt;0&lt;/Star&gt;&lt;Tag&gt;0&lt;/Tag&gt;&lt;Author&gt;Maldonado-Gómez, María X; Martínez, Inés; Bottacini, Francesca; O Callaghan, Amy; Ventura, Marco; van Sinderen, Douwe; Hillmann, Benjamin; Vangay, Pajau; Knights, Dan; Hutkins, Robert W; Walter, Jens&lt;/Author&gt;&lt;Year&gt;2016&lt;/Year&gt;&lt;Details&gt;&lt;_accessed&gt;63794415&lt;/_accessed&gt;&lt;_collection_scope&gt;SCI;SCIE&lt;/_collection_scope&gt;&lt;_created&gt;62656921&lt;/_created&gt;&lt;_db_updated&gt;CrossRef&lt;/_db_updated&gt;&lt;_doi&gt;10.1016/j.chom.2016.09.001&lt;/_doi&gt;&lt;_impact_factor&gt;  15.923&lt;/_impact_factor&gt;&lt;_isbn&gt;19313128&lt;/_isbn&gt;&lt;_issue&gt;4&lt;/_issue&gt;&lt;_journal&gt;Cell Host &amp;amp; Microbe&lt;/_journal&gt;&lt;_modified&gt;63794415&lt;/_modified&gt;&lt;_pages&gt;515-526&lt;/_pages&gt;&lt;_tertiary_title&gt;Cell Host &amp;amp; Microbe&lt;/_tertiary_title&gt;&lt;_url&gt;https://linkinghub.elsevier.com/retrieve/pii/S193131281630378X_x000d__x000a_https://api.elsevier.com/content/article/PII:S193131281630378X?httpAccept=text/xml&lt;/_url&gt;&lt;_volume&gt;20&lt;/_volume&gt;&lt;/Details&gt;&lt;Extra&gt;&lt;DBUID&gt;{6486014E-94A3-482F-8B8D-B1496E970E79}&lt;/DBUID&gt;&lt;/Extra&gt;&lt;/Item&gt;&lt;/References&gt;&lt;/Group&gt;&lt;/Citation&gt;_x000a_"/>
    <w:docVar w:name="NE.Ref{352713DB-CA2D-46AB-87F1-9F1AA7D3AF3B}" w:val=" ADDIN NE.Ref.{352713DB-CA2D-46AB-87F1-9F1AA7D3AF3B}&lt;Citation&gt;&lt;Group&gt;&lt;References&gt;&lt;Item&gt;&lt;ID&gt;7736&lt;/ID&gt;&lt;UID&gt;{CB38B7CA-4996-4590-90B4-50DA4E5DCB82}&lt;/UID&gt;&lt;Title&gt;Universality of human microbial dynamics&lt;/Title&gt;&lt;Template&gt;Journal Article&lt;/Template&gt;&lt;Star&gt;0&lt;/Star&gt;&lt;Tag&gt;0&lt;/Tag&gt;&lt;Author&gt;Bashan, Amir; Gibson, Travis E; Friedman, Jonathan; Carey, Vincent J; Weiss, Scott T; Hohmann, Elizabeth L; Liu, Yang-Yu&lt;/Author&gt;&lt;Year&gt;2016&lt;/Year&gt;&lt;Details&gt;&lt;_accessed&gt;62922055&lt;/_accessed&gt;&lt;_collection_scope&gt;SCI;SCIE&lt;/_collection_scope&gt;&lt;_created&gt;62922055&lt;/_created&gt;&lt;_db_updated&gt;CrossRef&lt;/_db_updated&gt;&lt;_doi&gt;10.1038/nature18301&lt;/_doi&gt;&lt;_impact_factor&gt;  42.778&lt;/_impact_factor&gt;&lt;_isbn&gt;0028-0836&lt;/_isbn&gt;&lt;_issue&gt;7606&lt;/_issue&gt;&lt;_journal&gt;Nature&lt;/_journal&gt;&lt;_modified&gt;63439982&lt;/_modified&gt;&lt;_pages&gt;259-262&lt;/_pages&gt;&lt;_tertiary_title&gt;Nature&lt;/_tertiary_title&gt;&lt;_url&gt;http://www.nature.com/articles/nature18301_x000d__x000a_http://www.nature.com/articles/nature18301.pdf&lt;/_url&gt;&lt;_volume&gt;534&lt;/_volume&gt;&lt;/Details&gt;&lt;Extra&gt;&lt;DBUID&gt;{6486014E-94A3-482F-8B8D-B1496E970E79}&lt;/DBUID&gt;&lt;/Extra&gt;&lt;/Item&gt;&lt;/References&gt;&lt;/Group&gt;&lt;/Citation&gt;_x000a_"/>
    <w:docVar w:name="NE.Ref{365A4E56-496A-4774-BB56-2402BD807A21}" w:val=" ADDIN NE.Ref.{365A4E56-496A-4774-BB56-2402BD807A21}&lt;Citation&gt;&lt;Group&gt;&lt;References&gt;&lt;Item&gt;&lt;ID&gt;5966&lt;/ID&gt;&lt;UID&gt;{4A005DE2-D88D-46DA-9F80-E28797E980FE}&lt;/UID&gt;&lt;Title&gt;Linking long-term dietary patterns with gut microbial enterotypes&lt;/Title&gt;&lt;Template&gt;Journal Article&lt;/Template&gt;&lt;Star&gt;0&lt;/Star&gt;&lt;Tag&gt;0&lt;/Tag&gt;&lt;Author&gt;Wu, G D; Chen, J; Hoffmann, C; Bittinger, K; Chen, Y Y; Keilbaugh, S A; Bewtra, M; Knights, D; Walters, W A; Knight, R; Sinha, R; Gilroy, E; Gupta, K; Baldassano, R; Nessel, L; Li, H; Bushman, F D; Lewis, J D&lt;/Author&gt;&lt;Year&gt;2011&lt;/Year&gt;&lt;Details&gt;&lt;_accessed&gt;63794413&lt;/_accessed&gt;&lt;_accession_num&gt;21885731&lt;/_accession_num&gt;&lt;_author_adr&gt;Division of Gastroenterology, Perelman School of Medicine, University of Pennsylvania, Philadelphia, PA 19104, USA. gdwu@mail.med.upenn.edu&lt;/_author_adr&gt;&lt;_collection_scope&gt;SCI;SCIE;&lt;/_collection_scope&gt;&lt;_created&gt;62350383&lt;/_created&gt;&lt;_date&gt;58782240&lt;/_date&gt;&lt;_date_display&gt;2011 Oct 7&lt;/_date_display&gt;&lt;_db_updated&gt;PubMed&lt;/_db_updated&gt;&lt;_doi&gt;10.1126/science.1208344&lt;/_doi&gt;&lt;_impact_factor&gt;  41.845&lt;/_impact_factor&gt;&lt;_isbn&gt;1095-9203 (Electronic); 0036-8075 (Linking)&lt;/_isbn&gt;&lt;_issue&gt;6052&lt;/_issue&gt;&lt;_journal&gt;Science&lt;/_journal&gt;&lt;_keywords&gt;Adolescent; Adult; Bacteria/classification/*isolation &amp;amp;amp; purification; Bacteroides/classification/isolation &amp;amp;amp; purification; Child; Child, Preschool; Cross-Sectional Studies; *Diet; Dietary Carbohydrates/administration &amp;amp;amp; dosage; Dietary Fats/administration &amp;amp;amp; dosage; Dietary Fiber/administration &amp;amp;amp; dosage; Feces/*microbiology; Gastrointestinal Tract/*microbiology; Humans; *Metagenome; Middle Aged; Prevotella/classification/isolation &amp;amp;amp; purification; Ruminococcus/classification/isolation &amp;amp;amp; purification; Time Factors; Young Adult&lt;/_keywords&gt;&lt;_language&gt;eng&lt;/_language&gt;&lt;_modified&gt;63794413&lt;/_modified&gt;&lt;_pages&gt;105-8&lt;/_pages&gt;&lt;_tertiary_title&gt;Science (New York, N.Y.)&lt;/_tertiary_title&gt;&lt;_type_work&gt;Journal Article; Randomized Controlled Trial; Research Support, N.I.H., Extramural; Research Support, Non-U.S. Gov&amp;apos;t&lt;/_type_work&gt;&lt;_url&gt;http://www.ncbi.nlm.nih.gov/entrez/query.fcgi?cmd=Retrieve&amp;amp;db=pubmed&amp;amp;dopt=Abstract&amp;amp;list_uids=21885731&amp;amp;query_hl=1&lt;/_url&gt;&lt;_volume&gt;334&lt;/_volume&gt;&lt;/Details&gt;&lt;Extra&gt;&lt;DBUID&gt;{6486014E-94A3-482F-8B8D-B1496E970E79}&lt;/DBUID&gt;&lt;/Extra&gt;&lt;/Item&gt;&lt;/References&gt;&lt;/Group&gt;&lt;Group&gt;&lt;References&gt;&lt;Item&gt;&lt;ID&gt;8589&lt;/ID&gt;&lt;UID&gt;{32BE980E-44F2-4CB3-90C5-DC5774939502}&lt;/UID&gt;&lt;Title&gt;High-resolution temporal profiling of the human gut microbiome reveals consistent and cascading alterations in response to dietary glycans&lt;/Title&gt;&lt;Template&gt;Journal Article&lt;/Template&gt;&lt;Star&gt;0&lt;/Star&gt;&lt;Tag&gt;0&lt;/Tag&gt;&lt;Author&gt;Creswell, Richard; Tan, Jie; Leff, Jonathan W; Brooks, Brandon; Mahowald, Michael A; Thieroff-Ekerdt, Ruth; Gerber, Georg K&lt;/Author&gt;&lt;Year&gt;2020&lt;/Year&gt;&lt;Details&gt;&lt;_accessed&gt;63393992&lt;/_accessed&gt;&lt;_collection_scope&gt;SCIE&lt;/_collection_scope&gt;&lt;_created&gt;63393992&lt;/_created&gt;&lt;_db_updated&gt;CrossRef&lt;/_db_updated&gt;&lt;_doi&gt;10.1186/s13073-020-00758-x&lt;/_doi&gt;&lt;_impact_factor&gt;  10.675&lt;/_impact_factor&gt;&lt;_isbn&gt;1756-994X&lt;/_isbn&gt;&lt;_issue&gt;1&lt;/_issue&gt;&lt;_journal&gt;Genome Medicine&lt;/_journal&gt;&lt;_modified&gt;63396923&lt;/_modified&gt;&lt;_tertiary_title&gt;Genome Med&lt;/_tertiary_title&gt;&lt;_url&gt;https://genomemedicine.biomedcentral.com/articles/10.1186/s13073-020-00758-x_x000d__x000a_http://link.springer.com/content/pdf/10.1186/s13073-020-00758-x.pdf&lt;/_url&gt;&lt;_volume&gt;12&lt;/_volume&gt;&lt;/Details&gt;&lt;Extra&gt;&lt;DBUID&gt;{6486014E-94A3-482F-8B8D-B1496E970E79}&lt;/DBUID&gt;&lt;/Extra&gt;&lt;/Item&gt;&lt;/References&gt;&lt;/Group&gt;&lt;/Citation&gt;_x000a_"/>
    <w:docVar w:name="NE.Ref{36C21D4D-A429-4860-9B50-D194F4E12790}" w:val=" ADDIN NE.Ref.{36C21D4D-A429-4860-9B50-D194F4E12790}&lt;Citation&gt;&lt;Group&gt;&lt;References&gt;&lt;Item&gt;&lt;ID&gt;7604&lt;/ID&gt;&lt;UID&gt;{258860A9-8195-415D-8446-81530F0ED1B8}&lt;/UID&gt;&lt;Title&gt;Fecal Short-Chain Fatty Acids Are Not Predictive of Colonic Tumor Status and Cannot Be Predicted Based on Bacterial Community Structure&lt;/Title&gt;&lt;Template&gt;Journal Article&lt;/Template&gt;&lt;Star&gt;0&lt;/Star&gt;&lt;Tag&gt;0&lt;/Tag&gt;&lt;Author&gt;Sze, Marc A; Topçuoğlu, Begüm D; Lesniak, Nicholas A; Ruffin, Mack T; Schloss, Patrick D&lt;/Author&gt;&lt;Year&gt;2019&lt;/Year&gt;&lt;Details&gt;&lt;_accessed&gt;63177123&lt;/_accessed&gt;&lt;_collection_scope&gt;SCIE&lt;/_collection_scope&gt;&lt;_created&gt;62860119&lt;/_created&gt;&lt;_doi&gt;10.1128/mBio.01454-19&lt;/_doi&gt;&lt;_impact_factor&gt;   6.784&lt;/_impact_factor&gt;&lt;_issue&gt;4&lt;/_issue&gt;&lt;_journal&gt;mBio&lt;/_journal&gt;&lt;_label&gt;metabolome-microbiome&lt;/_label&gt;&lt;_modified&gt;63538031&lt;/_modified&gt;&lt;_pages&gt;e01454-19&lt;/_pages&gt;&lt;_url&gt;https://mbio.asm.org/content/mbio/10/4/e01454-19.full.pdf&lt;/_url&gt;&lt;_volume&gt;10&lt;/_volume&gt;&lt;/Details&gt;&lt;Extra&gt;&lt;DBUID&gt;{6486014E-94A3-482F-8B8D-B1496E970E79}&lt;/DBUID&gt;&lt;/Extra&gt;&lt;/Item&gt;&lt;/References&gt;&lt;/Group&gt;&lt;/Citation&gt;_x000a_"/>
    <w:docVar w:name="NE.Ref{37623B2C-ED1C-4D63-957A-CA651B22120E}" w:val=" ADDIN NE.Ref.{37623B2C-ED1C-4D63-957A-CA651B22120E}&lt;Citation&gt;&lt;Group&gt;&lt;References&gt;&lt;Item&gt;&lt;ID&gt;9074&lt;/ID&gt;&lt;UID&gt;{CD2AC31C-ED87-48A1-B6D3-8BB6634D1CF2}&lt;/UID&gt;&lt;Title&gt;The microbe-derived short-chain fatty acids butyrate and propionate are associated with protection from chronic GVHD&lt;/Title&gt;&lt;Template&gt;Journal Article&lt;/Template&gt;&lt;Star&gt;0&lt;/Star&gt;&lt;Tag&gt;0&lt;/Tag&gt;&lt;Author&gt;Markey, K A; Schluter, J; Gomes, ALC; Littmann, E R; Pickard, A J; Taylor, B P; Giardina, P A; Weber, D; Dai, A; Docampo, M D; Armijo, G K; Slingerland, A E; Slingerland, J B; Nichols, K B; Brereton, D G; Clurman, A G; Ramos, R J; Rao, A; Bush, A; Bohannon, L; Covington, M; Lew, M V; Rizzieri, D A; Chao, N; Maloy, M; Cho, C; Politikos, I; Giralt, S; Taur, Y; Pamer, E G; Holler, E; Perales, M A; Ponce, D M; Devlin, S M; Xavier, J; Sung, A D; Peled, J U; Cross, J R; van den Brink, MRM&lt;/Author&gt;&lt;Year&gt;2020&lt;/Year&gt;&lt;Details&gt;&lt;_accession_num&gt;32430495&lt;/_accession_num&gt;&lt;_author_adr&gt;Adult Bone Marrow Transplantation Service, Department of Medicine, Memorial Sloan Kettering Cancer Center, New York, NY.; Department of Medicine, Weill Cornell Medical College, New York, NY.; Program for Computational and Systems Biology, and.; Department of Immunology, Sloan Kettering Institute, Memorial Sloan Kettering Cancer Center, New York, NY.; Department of Immunology, Sloan Kettering Institute, Memorial Sloan Kettering Cancer Center, New York, NY.; Department of Hematology and Oncology, Internal Medicine III, University Medical  Center, Regensburg, Germany.; Program for Computational and Systems Biology, and.; Adult Bone Marrow Transplantation Service, Department of Medicine, Memorial Sloan Kettering Cancer Center, New York, NY.; Department of Immunology, Sloan Kettering Institute, Memorial Sloan Kettering Cancer Center, New York, NY.; Department of Hematology and Oncology, Internal Medicine III, University Medical  Center, Regensburg, Germany.; Department of Immunology, Sloan Kettering Institute, Memorial Sloan Kettering Cancer Center, New York, NY.; Department of Medicine, Weill Cornell Medical College, New York, NY.; Department of Immunology, Sloan Kettering Institute, Memorial Sloan Kettering Cancer Center, New York, NY.; Department of Immunology, Sloan Kettering Institute, Memorial Sloan Kettering Cancer Center, New York, NY.; Department of Immunology, Sloan Kettering Institute, Memorial Sloan Kettering Cancer Center, New York, NY.; Adult Bone Marrow Transplantation Service, Department of Medicine, Memorial Sloan Kettering Cancer Center, New York, NY.; Department of Immunology, Sloan Kettering Institute, Memorial Sloan Kettering Cancer Center, New York, NY.; Adult Bone Marrow Transplantation Service, Department of Medicine, Memorial Sloan Kettering Cancer Center, New York, NY.; Adult Bone Marrow Transplantation Service, Department of Medicine, Memorial Sloan Kettering Cancer Center, New York, NY.; Donald B. and Catherine C. Marron Cancer Metabolism Center, Memorial Sloan Kettering Cancer Center, New York, NY.; Donald B. and Catherine C. Marron Cancer Metabolism Center, Memorial Sloan Kettering Cancer Center, New York, NY.; Division of Hematologic Malignancies and Cellular Therapy, Department of Medicine, Duke University Medical Center, Durham, NC; and.; Division of Hematologic Malignancies and Cellular Therapy, Department of Medicine, Duke University Medical Center, Durham, NC; and.; Division of Hematologic Malignancies and Cellular Therapy, Department of Medicine, Duke University Medical Center, Durham, NC; and.; Division of Hematologic Malignancies and Cellular Therapy, Department of Medicine, Duke University Medical Center, Durham, NC; and.; Division of Hematologic Malignancies and Cellular Therapy, Department of Medicine, Duke University Medical Center, Durham, NC; and.; Division of Hematologic Malignancies and Cellular Therapy, Department of Medicine, Duke University Medical Center, Durham, NC; and.; Adult Bone Marrow Transplantation Service, Department of Medicine, Memorial Sloan Kettering Cancer Center, New York, NY.; Adult Bone Marrow Transplantation Service, Department of Medicine, Memorial Sloan Kettering Cancer Center, New York, NY.; Department of Medicine, Weill Cornell Medical College, New York, NY.; Adult Bone Marrow Transplantation Service, Department of Medicine, Memorial Sloan Kettering Cancer Center, New York, NY.; Department of Medicine, Weill Cornell Medical College, New York, NY.; Adult Bone Marrow Transplantation Service, Department of Medicine, Memorial Sloan Kettering Cancer Center, New York, NY.; Department of Medicine, Weill Cornell Medical College, New York, NY.; Department of Medicine, Weill Cornell Medical College, New York, NY.; Infectious Disease Service, Department of Medicine, and.; Department of Medicine, Weill Cornell Medical College, New York, NY.; Department of Immunology, Sloan Kettering Institute, Memorial Sloan Kettering Cancer Center, New York, NY.; Infectious Disease Service, Department of Medicine, and.; Department of Hematology and Oncology, Internal Medicine III, University Medical  Center, Regensburg, Germany.; Adult Bone Marrow Transplantation Service, Department of Medicine, Memorial Sloan Kettering Cancer Center, New York, NY.; Department of Medicine, Weill Cornell Medical College, New York, NY.; Adult Bone Marrow Transplantation Service, Department of Medicine, Memorial Sloan Kettering Cancer Center, New York, NY.; Department of Epidemiology and Biostatistics, Memorial Sloan Kettering Cancer Center, New York, NY.; Program for Computational and Systems Biology, and.; Division of Hematologic Malignancies and Cellular Therapy, Department of Medicine, Duke University Medical Center, Durham, NC; and.; Adult Bone Marrow Transplantation Service, Department of Medicine, Memorial Sloan Kettering Cancer Center, New York, NY.; Department of Medicine, Weill Cornell Medical College, New York, NY.; Donald B. and Catherine C. Marron Cancer Metabolism Center, Memorial Sloan Kettering Cancer Center, New York, NY.; Adult Bone Marrow Transplantation Service, Department of Medicine, Memorial Sloan Kettering Cancer Center, New York, NY.; Department of Medicine, Weill Cornell Medical College, New York, NY.; Department of Immunology, Sloan Kettering Institute, Memorial Sloan Kettering Cancer Center, New York, NY.&lt;/_author_adr&gt;&lt;_collection_scope&gt;SCI;SCIE&lt;/_collection_scope&gt;&lt;_created&gt;63772819&lt;/_created&gt;&lt;_date&gt;2020-07-02&lt;/_date&gt;&lt;_date_display&gt;2020 Jul 2&lt;/_date_display&gt;&lt;_db_updated&gt;PubMed&lt;/_db_updated&gt;&lt;_doi&gt;10.1182/blood.2019003369&lt;/_doi&gt;&lt;_impact_factor&gt;  17.543&lt;/_impact_factor&gt;&lt;_isbn&gt;1528-0020 (Electronic); 0006-4971 (Linking)&lt;/_isbn&gt;&lt;_issue&gt;1&lt;/_issue&gt;&lt;_journal&gt;Blood&lt;/_journal&gt;&lt;_language&gt;eng&lt;/_language&gt;&lt;_modified&gt;63772819&lt;/_modified&gt;&lt;_ori_publication&gt;(c) 2020 by The American Society of Hematology.&lt;/_ori_publication&gt;&lt;_pages&gt;130-136&lt;/_pages&gt;&lt;_subject_headings&gt;Adult; Allografts; Bacteria/isolation &amp;amp; purification/metabolism; Butyrates/*blood; Case-Control Studies; Chronic Disease; Dysbiosis/etiology/microbiology; Feces/microbiology; *Gastrointestinal Microbiome; Graft vs Host Disease/blood/etiology/*microbiology; Hematopoietic Stem Cell Transplantation/adverse effects; Humans; Metabolome; Propionates/*blood; Ribotyping&lt;/_subject_headings&gt;&lt;_tertiary_title&gt;Blood&lt;/_tertiary_title&gt;&lt;_type_work&gt;Journal Article; Multicenter Study; Research Support, N.I.H., Extramural; Research Support, Non-U.S. Gov&amp;apos;t&lt;/_type_work&gt;&lt;_url&gt;http://www.ncbi.nlm.nih.gov/entrez/query.fcgi?cmd=Retrieve&amp;amp;db=pubmed&amp;amp;dopt=Abstract&amp;amp;list_uids=32430495&amp;amp;query_hl=1&lt;/_url&gt;&lt;_volume&gt;136&lt;/_volume&gt;&lt;/Details&gt;&lt;Extra&gt;&lt;DBUID&gt;{6486014E-94A3-482F-8B8D-B1496E970E79}&lt;/DBUID&gt;&lt;/Extra&gt;&lt;/Item&gt;&lt;/References&gt;&lt;/Group&gt;&lt;/Citation&gt;_x000a_"/>
    <w:docVar w:name="NE.Ref{37B041C8-60E1-4404-8590-2756311272D6}" w:val=" ADDIN NE.Ref.{37B041C8-60E1-4404-8590-2756311272D6}&lt;Citation&gt;&lt;Group&gt;&lt;References&gt;&lt;Item&gt;&lt;ID&gt;7859&lt;/ID&gt;&lt;UID&gt;{3F84B621-E948-40FD-82AE-A811527D81CE}&lt;/UID&gt;&lt;Title&gt;The effects of inulin on gut microbial composition: a systematic review of evidence from human studies&lt;/Title&gt;&lt;Template&gt;Journal Article&lt;/Template&gt;&lt;Star&gt;1&lt;/Star&gt;&lt;Tag&gt;5&lt;/Tag&gt;&lt;Author&gt;Le Bastard, Quentin; Chapelet, Guillaume; Javaudin, François; Lepelletier, Didier; Batard, Eric; Montassier, Emmanuel&lt;/Author&gt;&lt;Year&gt;2019&lt;/Year&gt;&lt;Details&gt;&lt;_accessed&gt;63191015&lt;/_accessed&gt;&lt;_collection_scope&gt;SCI;SCIE&lt;/_collection_scope&gt;&lt;_created&gt;63162263&lt;/_created&gt;&lt;_date&gt;63037440&lt;/_date&gt;&lt;_db_updated&gt;CrossRef&lt;/_db_updated&gt;&lt;_doi&gt;10.1007/s10096-019-03721-w&lt;/_doi&gt;&lt;_impact_factor&gt;   2.837&lt;/_impact_factor&gt;&lt;_isbn&gt;0934-9723&lt;/_isbn&gt;&lt;_journal&gt;European Journal of Clinical Microbiology &amp;amp; Infectious Diseases&lt;/_journal&gt;&lt;_label&gt;inulin-individual_response; inulin&lt;/_label&gt;&lt;_modified&gt;63587019&lt;/_modified&gt;&lt;_tertiary_title&gt;Eur J Clin Microbiol Infect Dis&lt;/_tertiary_title&gt;&lt;_url&gt;http://link.springer.com/10.1007/s10096-019-03721-w_x000d__x000a_http://link.springer.com/content/pdf/10.1007/s10096-019-03721-w.pdf&lt;/_url&gt;&lt;/Details&gt;&lt;Extra&gt;&lt;DBUID&gt;{6486014E-94A3-482F-8B8D-B1496E970E79}&lt;/DBUID&gt;&lt;/Extra&gt;&lt;/Item&gt;&lt;/References&gt;&lt;/Group&gt;&lt;/Citation&gt;_x000a_"/>
    <w:docVar w:name="NE.Ref{3A182EA5-00EB-4E2C-822A-31F640CCE769}" w:val=" ADDIN NE.Ref.{3A182EA5-00EB-4E2C-822A-31F640CCE769}&lt;Citation&gt;&lt;Group&gt;&lt;References&gt;&lt;Item&gt;&lt;ID&gt;7062&lt;/ID&gt;&lt;UID&gt;{DB2E9454-259A-4904-8F55-BEB3908AFF46}&lt;/UID&gt;&lt;Title&gt;Habitual dietary fibre intake influences gut microbiota response to an inulin-type fructan prebiotic: a randomised, double-blind, placebo-controlled, cross-over, human intervention study&lt;/Title&gt;&lt;Template&gt;Journal Article&lt;/Template&gt;&lt;Star&gt;1&lt;/Star&gt;&lt;Tag&gt;5&lt;/Tag&gt;&lt;Author&gt;Healey, Genelle; Murphy, Rinki; Butts, Christine; Brough, Louise; Whelan, Kevin; Coad, Jane&lt;/Author&gt;&lt;Year&gt;2018&lt;/Year&gt;&lt;Details&gt;&lt;_accessed&gt;63196826&lt;/_accessed&gt;&lt;_collection_scope&gt;SCI;SCIE&lt;/_collection_scope&gt;&lt;_created&gt;62757908&lt;/_created&gt;&lt;_date&gt;62101440&lt;/_date&gt;&lt;_db_updated&gt;CrossRef&lt;/_db_updated&gt;&lt;_doi&gt;10.1017/S0007114517003440&lt;/_doi&gt;&lt;_impact_factor&gt;   3.334&lt;/_impact_factor&gt;&lt;_isbn&gt;0007-1145&lt;/_isbn&gt;&lt;_issue&gt;2&lt;/_issue&gt;&lt;_journal&gt;British Journal of Nutrition&lt;/_journal&gt;&lt;_label&gt;inulin-individual_response; inulin&lt;/_label&gt;&lt;_modified&gt;63566548&lt;/_modified&gt;&lt;_pages&gt;176-189&lt;/_pages&gt;&lt;_tertiary_title&gt;Br J Nutr&lt;/_tertiary_title&gt;&lt;_url&gt;https://www.cambridge.org/core/product/identifier/S0007114517003440/type/journal_article_x000d__x000a_https://www.cambridge.org/core/services/aop-cambridge-core/content/view/S0007114517003440&lt;/_url&gt;&lt;_volume&gt;119&lt;/_volume&gt;&lt;/Details&gt;&lt;Extra&gt;&lt;DBUID&gt;{6486014E-94A3-482F-8B8D-B1496E970E79}&lt;/DBUID&gt;&lt;/Extra&gt;&lt;/Item&gt;&lt;/References&gt;&lt;/Group&gt;&lt;Group&gt;&lt;References&gt;&lt;Item&gt;&lt;ID&gt;7065&lt;/ID&gt;&lt;UID&gt;{CFB279A3-7049-4BAF-A5DF-792727F76B89}&lt;/UID&gt;&lt;Title&gt;Dynamics of Human Gut Microbiota and Short-Chain Fatty Acids in Response to Dietary Interventions with Three Fermentable Fibers&lt;/Title&gt;&lt;Template&gt;Journal Article&lt;/Template&gt;&lt;Star&gt;1&lt;/Star&gt;&lt;Tag&gt;5&lt;/Tag&gt;&lt;Author&gt;Baxter, N T; Schmidt, A W; Venkataraman, A; Kim, K S; Waldron, C; Schmidt, T M&lt;/Author&gt;&lt;Year&gt;2019&lt;/Year&gt;&lt;Details&gt;&lt;_accessed&gt;63794319&lt;/_accessed&gt;&lt;_accession_num&gt;30696735&lt;/_accession_num&gt;&lt;_author_adr&gt;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schmidti@umich.edu.; Department of Ecology and Evolutionary Biology, University of Michigan, Ann Arbor, Michigan, USA.&lt;/_author_adr&gt;&lt;_collection_scope&gt;SCIE&lt;/_collection_scope&gt;&lt;_created&gt;62757909&lt;/_created&gt;&lt;_date&gt;62628480&lt;/_date&gt;&lt;_date_display&gt;2019 Jan 29&lt;/_date_display&gt;&lt;_db_updated&gt;PubMed&lt;/_db_updated&gt;&lt;_doi&gt;10.1128/mBio.02566-18&lt;/_doi&gt;&lt;_impact_factor&gt;   6.784&lt;/_impact_factor&gt;&lt;_isbn&gt;2150-7511 (Electronic)&lt;/_isbn&gt;&lt;_issue&gt;1&lt;/_issue&gt;&lt;_journal&gt;MBio&lt;/_journal&gt;&lt;_keywords&gt;Adolescent; Adult; Biostatistics; Chemistry Techniques, Analytical; Chicory; Dietary Fiber/*administration &amp;amp;amp; dosage; Fatty Acids, Volatile/*metabolism; Feces/*chemistry/*microbiology; Gastrointestinal Microbiome/*drug effects; Humans; Inulin/administration &amp;amp;amp; dosage; Metagenomics; Solanum tuberosum; Starch/administration &amp;amp;amp; dosage; Young Adult; Zea mays*Ruminococcus; *SCFA; *bifidobacteria; *butyrate; *microbiome; *prebiotic&lt;/_keywords&gt;&lt;_label&gt;玉米260; potato; inulin-individual_response; RS-individual; response; inulin&lt;/_label&gt;&lt;_language&gt;eng&lt;/_language&gt;&lt;_modified&gt;63794319&lt;/_modified&gt;&lt;_ori_publication&gt;Copyright (c) 2019 Baxter et al.&lt;/_ori_publication&gt;&lt;_tertiary_title&gt;mBio&lt;/_tertiary_title&gt;&lt;_type_work&gt;Journal Article; Research Support, Non-U.S. Gov&amp;apos;t&lt;/_type_work&gt;&lt;_url&gt;http://www.ncbi.nlm.nih.gov/entrez/query.fcgi?cmd=Retrieve&amp;amp;db=pubmed&amp;amp;dopt=Abstract&amp;amp;list_uids=30696735&amp;amp;query_hl=1&lt;/_url&gt;&lt;_volume&gt;10&lt;/_volume&gt;&lt;/Details&gt;&lt;Extra&gt;&lt;DBUID&gt;{6486014E-94A3-482F-8B8D-B1496E970E79}&lt;/DBUID&gt;&lt;/Extra&gt;&lt;/Item&gt;&lt;/References&gt;&lt;/Group&gt;&lt;Group&gt;&lt;References&gt;&lt;Item&gt;&lt;ID&gt;7942&lt;/ID&gt;&lt;UID&gt;{382801BD-996B-4035-B00D-756B2285BEB7}&lt;/UID&gt;&lt;Title&gt;Precision Microbiome Modulation with Discrete Dietary Fiber Structures Directs Short-Chain Fatty Acid Production&lt;/Title&gt;&lt;Template&gt;Journal Article&lt;/Template&gt;&lt;Star&gt;0&lt;/Star&gt;&lt;Tag&gt;5&lt;/Tag&gt;&lt;Author&gt;Deehan, Edward C; Yang, Chen; Perez-Muñoz, Maria Elisa; Nguyen, Nguyen K; Cheng, Christopher C; Triador, Lucila; Zhang, Zhengxiao; Bakal, Jeffrey A; Walter, Jens&lt;/Author&gt;&lt;Year&gt;2020&lt;/Year&gt;&lt;Details&gt;&lt;_accessed&gt;63236043&lt;/_accessed&gt;&lt;_collection_scope&gt;SCI;SCIE&lt;/_collection_scope&gt;&lt;_created&gt;63164783&lt;/_created&gt;&lt;_db_updated&gt;CrossRef&lt;/_db_updated&gt;&lt;_doi&gt;10.1016/j.chom.2020.01.006&lt;/_doi&gt;&lt;_impact_factor&gt;  15.923&lt;/_impact_factor&gt;&lt;_isbn&gt;19313128&lt;/_isbn&gt;&lt;_journal&gt;Cell Host &amp;amp; Microbe&lt;/_journal&gt;&lt;_modified&gt;63405608&lt;/_modified&gt;&lt;_tertiary_title&gt;Cell Host &amp;amp; Microbe&lt;/_tertiary_title&gt;&lt;_url&gt;https://linkinghub.elsevier.com/retrieve/pii/S1931312820300457_x000d__x000a_https://api.elsevier.com/content/article/PII:S1931312820300457?httpAccept=text/xml&lt;/_url&gt;&lt;/Details&gt;&lt;Extra&gt;&lt;DBUID&gt;{6486014E-94A3-482F-8B8D-B1496E970E79}&lt;/DBUID&gt;&lt;/Extra&gt;&lt;/Item&gt;&lt;/References&gt;&lt;/Group&gt;&lt;Group&gt;&lt;References&gt;&lt;Item&gt;&lt;ID&gt;4110&lt;/ID&gt;&lt;UID&gt;{B90C8302-EC74-42AB-B5DE-4808A96DA60C}&lt;/UID&gt;&lt;Title&gt;Variable responses of human microbiomes to dietary supplementation with resistant starch&lt;/Title&gt;&lt;Template&gt;Journal Article&lt;/Template&gt;&lt;Star&gt;1&lt;/Star&gt;&lt;Tag&gt;5&lt;/Tag&gt;&lt;Author&gt;Venkataraman, A; Sieber, J R; Schmidt, A W; Waldron, C; Theis, K R; Schmidt, T M&lt;/Author&gt;&lt;Year&gt;2016&lt;/Year&gt;&lt;Details&gt;&lt;_accessed&gt;63717996&lt;/_accessed&gt;&lt;_accession_num&gt;27357127&lt;/_accession_num&gt;&lt;_author_adr&gt;Department of Internal Medicine, University of Michigan, Ann Arbor, MI, 48105, USA.; Department of Internal Medicine, University of Michigan, Ann Arbor, MI, 48105, USA.; Present address: Department of Biology, University of Minnesota, Duluth, MN, 55812, USA.; Department of Internal Medicine, University of Michigan, Ann Arbor, MI, 48105, USA.; Department of Internal Medicine, University of Michigan, Ann Arbor, MI, 48105, USA.; Department of Internal Medicine, University of Michigan, Ann Arbor, MI, 48105, USA.; Present address: Department of Immunology and Microbiology, Wayne State University School of Medicine, Detroit, MI, 48201, USA.; Department of Internal Medicine, University of Michigan, Ann Arbor, MI, 48105, USA. schmidti@umich.edu.&lt;/_author_adr&gt;&lt;_collection_scope&gt;SCIE;&lt;/_collection_scope&gt;&lt;_created&gt;61425309&lt;/_created&gt;&lt;_date&gt;61269120&lt;/_date&gt;&lt;_date_display&gt;2016 Jun 29&lt;/_date_display&gt;&lt;_db_updated&gt;PubMed&lt;/_db_updated&gt;&lt;_doi&gt;10.1186/s40168-016-0178-x&lt;/_doi&gt;&lt;_impact_factor&gt;  11.607&lt;/_impact_factor&gt;&lt;_isbn&gt;2049-2618 (Electronic); 2049-2618 (Linking)&lt;/_isbn&gt;&lt;_issue&gt;1&lt;/_issue&gt;&lt;_journal&gt;Microbiome&lt;/_journal&gt;&lt;_keywords&gt;Bacteria/*classification/drug effects; Butyric Acid/*analysis; Dietary Supplements; Feces/microbiology; Female; High-Throughput Nucleotide Sequencing; Humans; Intestine, Large/metabolism/*microbiology; Male; Microbiota/*drug effects; RNA, Ribosomal, 16S/analysis; Starch/*administration &amp;amp;amp; dosage/pharmacology; Young Adult&lt;/_keywords&gt;&lt;_label&gt;RS-individual; response&lt;/_label&gt;&lt;_language&gt;eng&lt;/_language&gt;&lt;_modified&gt;63406672&lt;/_modified&gt;&lt;_pages&gt;33&lt;/_pages&gt;&lt;_tertiary_title&gt;Microbiome&lt;/_tertiary_title&gt;&lt;_type_work&gt;Journal Article&lt;/_type_work&gt;&lt;_url&gt;http://www.ncbi.nlm.nih.gov/entrez/query.fcgi?cmd=Retrieve&amp;amp;db=pubmed&amp;amp;dopt=Abstract&amp;amp;list_uids=27357127&amp;amp;query_hl=1&lt;/_url&gt;&lt;_volume&gt;4&lt;/_volume&gt;&lt;/Details&gt;&lt;Extra&gt;&lt;DBUID&gt;{6486014E-94A3-482F-8B8D-B1496E970E79}&lt;/DBUID&gt;&lt;/Extra&gt;&lt;/Item&gt;&lt;/References&gt;&lt;/Group&gt;&lt;/Citation&gt;_x000a_"/>
    <w:docVar w:name="NE.Ref{3F5454DD-9219-4084-B4CB-FFECC114532A}" w:val=" ADDIN NE.Ref.{3F5454DD-9219-4084-B4CB-FFECC114532A}&lt;Citation&gt;&lt;Group&gt;&lt;References&gt;&lt;Item&gt;&lt;ID&gt;8597&lt;/ID&gt;&lt;UID&gt;{2C2E67AE-0C1E-458C-8042-05CF84C4F987}&lt;/UID&gt;&lt;Title&gt;Association of Short-Chain Fatty Acids in the Gut Microbiome With Clinical Response to Treatment With Nivolumab or Pembrolizumab in Patients With Solid Cancer Tumors&lt;/Title&gt;&lt;Template&gt;Journal Article&lt;/Template&gt;&lt;Star&gt;0&lt;/Star&gt;&lt;Tag&gt;0&lt;/Tag&gt;&lt;Author&gt;Nomura, Motoo; Nagatomo, Ryosuke; Doi, Keitaro; Shimizu, Juko; Baba, Kiichiro; Saito, Tomoki; Matsumoto, Shigemi; Inoue, Koichi; Muto, Manabu&lt;/Author&gt;&lt;Year&gt;2020&lt;/Year&gt;&lt;Details&gt;&lt;_accessed&gt;63485864&lt;/_accessed&gt;&lt;_created&gt;63485863&lt;/_created&gt;&lt;_date&gt;63266400&lt;/_date&gt;&lt;_db_updated&gt;CrossRef&lt;/_db_updated&gt;&lt;_doi&gt;10.1001/jamanetworkopen.2020.2895&lt;/_doi&gt;&lt;_impact_factor&gt;   5.032&lt;/_impact_factor&gt;&lt;_isbn&gt;2574-3805&lt;/_isbn&gt;&lt;_issue&gt;4&lt;/_issue&gt;&lt;_journal&gt;JAMA Network Open&lt;/_journal&gt;&lt;_modified&gt;63485864&lt;/_modified&gt;&lt;_pages&gt;e202895&lt;/_pages&gt;&lt;_tertiary_title&gt;JAMA Netw Open&lt;/_tertiary_title&gt;&lt;_url&gt;https://jamanetwork.com/journals/jamanetworkopen/fullarticle/2764580_x000d__x000a_https://jamanetwork.com/journals/jamanetworkopen/articlepdf/2764580/nomura_2020_oi_200144.pdf&lt;/_url&gt;&lt;_volume&gt;3&lt;/_volume&gt;&lt;/Details&gt;&lt;Extra&gt;&lt;DBUID&gt;{6486014E-94A3-482F-8B8D-B1496E970E79}&lt;/DBUID&gt;&lt;/Extra&gt;&lt;/Item&gt;&lt;/References&gt;&lt;/Group&gt;&lt;/Citation&gt;_x000a_"/>
    <w:docVar w:name="NE.Ref{4011A25D-D0AF-4077-9517-0633541027B7}" w:val=" ADDIN NE.Ref.{4011A25D-D0AF-4077-9517-0633541027B7}&lt;Citation&gt;&lt;Group&gt;&lt;References&gt;&lt;Item&gt;&lt;ID&gt;5966&lt;/ID&gt;&lt;UID&gt;{4A005DE2-D88D-46DA-9F80-E28797E980FE}&lt;/UID&gt;&lt;Title&gt;Linking long-term dietary patterns with gut microbial enterotypes&lt;/Title&gt;&lt;Template&gt;Journal Article&lt;/Template&gt;&lt;Star&gt;0&lt;/Star&gt;&lt;Tag&gt;0&lt;/Tag&gt;&lt;Author&gt;Wu, G D; Chen, J; Hoffmann, C; Bittinger, K; Chen, Y Y; Keilbaugh, S A; Bewtra, M; Knights, D; Walters, W A; Knight, R; Sinha, R; Gilroy, E; Gupta, K; Baldassano, R; Nessel, L; Li, H; Bushman, F D; Lewis, J D&lt;/Author&gt;&lt;Year&gt;2011&lt;/Year&gt;&lt;Details&gt;&lt;_accessed&gt;62350383&lt;/_accessed&gt;&lt;_accession_num&gt;21885731&lt;/_accession_num&gt;&lt;_author_adr&gt;Division of Gastroenterology, Perelman School of Medicine, University of Pennsylvania, Philadelphia, PA 19104, USA. gdwu@mail.med.upenn.edu&lt;/_author_adr&gt;&lt;_collection_scope&gt;SCI;SCIE;&lt;/_collection_scope&gt;&lt;_created&gt;62350383&lt;/_created&gt;&lt;_date&gt;58782240&lt;/_date&gt;&lt;_date_display&gt;2011 Oct 7&lt;/_date_display&gt;&lt;_db_updated&gt;PubMed&lt;/_db_updated&gt;&lt;_doi&gt;10.1126/science.1208344&lt;/_doi&gt;&lt;_impact_factor&gt;  41.845&lt;/_impact_factor&gt;&lt;_isbn&gt;1095-9203 (Electronic); 0036-8075 (Linking)&lt;/_isbn&gt;&lt;_issue&gt;6052&lt;/_issue&gt;&lt;_journal&gt;Science&lt;/_journal&gt;&lt;_keywords&gt;Adolescent; Adult; Bacteria/classification/*isolation &amp;amp;amp; purification; Bacteroides/classification/isolation &amp;amp;amp; purification; Child; Child, Preschool; Cross-Sectional Studies; *Diet; Dietary Carbohydrates/administration &amp;amp;amp; dosage; Dietary Fats/administration &amp;amp;amp; dosage; Dietary Fiber/administration &amp;amp;amp; dosage; Feces/*microbiology; Gastrointestinal Tract/*microbiology; Humans; *Metagenome; Middle Aged; Prevotella/classification/isolation &amp;amp;amp; purification; Ruminococcus/classification/isolation &amp;amp;amp; purification; Time Factors; Young Adult&lt;/_keywords&gt;&lt;_language&gt;eng&lt;/_language&gt;&lt;_modified&gt;63439858&lt;/_modified&gt;&lt;_pages&gt;105-8&lt;/_pages&gt;&lt;_tertiary_title&gt;Science (New York, N.Y.)&lt;/_tertiary_title&gt;&lt;_type_work&gt;Journal Article; Randomized Controlled Trial; Research Support, N.I.H., Extramural; Research Support, Non-U.S. Gov&amp;apos;t&lt;/_type_work&gt;&lt;_url&gt;http://www.ncbi.nlm.nih.gov/entrez/query.fcgi?cmd=Retrieve&amp;amp;db=pubmed&amp;amp;dopt=Abstract&amp;amp;list_uids=21885731&amp;amp;query_hl=1&lt;/_url&gt;&lt;_volume&gt;334&lt;/_volume&gt;&lt;/Details&gt;&lt;Extra&gt;&lt;DBUID&gt;{6486014E-94A3-482F-8B8D-B1496E970E79}&lt;/DBUID&gt;&lt;/Extra&gt;&lt;/Item&gt;&lt;/References&gt;&lt;/Group&gt;&lt;/Citation&gt;_x000a_"/>
    <w:docVar w:name="NE.Ref{411E6475-AF46-4BAC-9690-944421627726}" w:val=" ADDIN NE.Ref.{411E6475-AF46-4BAC-9690-944421627726}&lt;Citation&gt;&lt;Group&gt;&lt;References&gt;&lt;Item&gt;&lt;ID&gt;7746&lt;/ID&gt;&lt;UID&gt;{4FABEB5D-5748-48F5-867A-6CE67CF6D9C9}&lt;/UID&gt;&lt;Title&gt;Discovery and inhibition of an interspecies gut bacterial pathway for Levodopa metabolism&lt;/Title&gt;&lt;Template&gt;Journal Article&lt;/Template&gt;&lt;Star&gt;0&lt;/Star&gt;&lt;Tag&gt;5&lt;/Tag&gt;&lt;Author&gt;Maini Rekdal, Vayu; Bess, Elizabeth N; Bisanz, Jordan E; Turnbaugh, Peter J; Balskus, Emily P&lt;/Author&gt;&lt;Year&gt;2019&lt;/Year&gt;&lt;Details&gt;&lt;_accessed&gt;63794414&lt;/_accessed&gt;&lt;_collection_scope&gt;SCI;SCIE&lt;/_collection_scope&gt;&lt;_created&gt;62927497&lt;/_created&gt;&lt;_date&gt;62824320&lt;/_date&gt;&lt;_db_updated&gt;CrossRef&lt;/_db_updated&gt;&lt;_doi&gt;10.1126/science.aau6323&lt;/_doi&gt;&lt;_impact_factor&gt;  41.845&lt;/_impact_factor&gt;&lt;_isbn&gt;0036-8075&lt;/_isbn&gt;&lt;_issue&gt;6445&lt;/_issue&gt;&lt;_journal&gt;Science&lt;/_journal&gt;&lt;_modified&gt;63794414&lt;/_modified&gt;&lt;_pages&gt;eaau6323&lt;/_pages&gt;&lt;_tertiary_title&gt;Science&lt;/_tertiary_title&gt;&lt;_url&gt;http://www.sciencemag.org/lookup/doi/10.1126/science.aau6323_x000d__x000a_https://syndication.highwire.org/content/doi/10.1126/science.aau6323&lt;/_url&gt;&lt;_volume&gt;364&lt;/_volume&gt;&lt;/Details&gt;&lt;Extra&gt;&lt;DBUID&gt;{6486014E-94A3-482F-8B8D-B1496E970E79}&lt;/DBUID&gt;&lt;/Extra&gt;&lt;/Item&gt;&lt;/References&gt;&lt;/Group&gt;&lt;/Citation&gt;_x000a_"/>
    <w:docVar w:name="NE.Ref{43AA715C-160F-4774-A91E-C34720AA4352}" w:val=" ADDIN NE.Ref.{43AA715C-160F-4774-A91E-C34720AA4352}&lt;Citation&gt;&lt;Group&gt;&lt;References&gt;&lt;Item&gt;&lt;ID&gt;9082&lt;/ID&gt;&lt;UID&gt;{B13855CE-5C53-48C1-A714-1AA5C29F2A32}&lt;/UID&gt;&lt;Title&gt;When training and test sets are different: characterizing learning transfer&lt;/Title&gt;&lt;Template&gt;Journal Article&lt;/Template&gt;&lt;Star&gt;0&lt;/Star&gt;&lt;Tag&gt;0&lt;/Tag&gt;&lt;Author&gt;Storkey, Amos&lt;/Author&gt;&lt;Year&gt;2009&lt;/Year&gt;&lt;Details&gt;&lt;_created&gt;63774018&lt;/_created&gt;&lt;_journal&gt;Dataset shift in machine learning&lt;/_journal&gt;&lt;_modified&gt;63774018&lt;/_modified&gt;&lt;_pages&gt;3-28&lt;/_pages&gt;&lt;_volume&gt;30&lt;/_volume&gt;&lt;/Details&gt;&lt;Extra&gt;&lt;DBUID&gt;{6486014E-94A3-482F-8B8D-B1496E970E79}&lt;/DBUID&gt;&lt;/Extra&gt;&lt;/Item&gt;&lt;/References&gt;&lt;/Group&gt;&lt;/Citation&gt;_x000a_"/>
    <w:docVar w:name="NE.Ref{4471FC81-02E5-4189-9973-DB0DE82AD98E}" w:val=" ADDIN NE.Ref.{4471FC81-02E5-4189-9973-DB0DE82AD98E}&lt;Citation&gt;&lt;Group&gt;&lt;References&gt;&lt;Item&gt;&lt;ID&gt;8830&lt;/ID&gt;&lt;UID&gt;{3AC2A142-381D-4CCB-9ADE-7D13FCA24D32}&lt;/UID&gt;&lt;Title&gt;Microbial Metabolic Networks at the Mucus Layer Lead to Diet-Independent Butyrate and Vitamin B12 Production by Intestinal Symbionts&lt;/Title&gt;&lt;Template&gt;Journal Article&lt;/Template&gt;&lt;Star&gt;0&lt;/Star&gt;&lt;Tag&gt;0&lt;/Tag&gt;&lt;Author&gt;Belzer, C; Chia, L W; Aalvink, S; Chamlagain, B; Piironen, V; Knol, J; de Vos, W M&lt;/Author&gt;&lt;Year&gt;2017&lt;/Year&gt;&lt;Details&gt;&lt;_accession_num&gt;28928206&lt;/_accession_num&gt;&lt;_author_adr&gt;Laboratory of Microbiology, Wageningen University and Research, Wageningen, The Netherlands clara.belzer@wur.nl.; Laboratory of Microbiology, Wageningen University and Research, Wageningen, The Netherlands.; Laboratory of Microbiology, Wageningen University and Research, Wageningen, The Netherlands.; Department of Food and Environmental Sciences, University of Helsinki, Helsinki,  Finland.; Department of Food and Environmental Sciences, University of Helsinki, Helsinki,  Finland.; Laboratory of Microbiology, Wageningen University and Research, Wageningen, The Netherlands.; Nutricia Research, Utrecht, The Netherlands.; Laboratory of Microbiology, Wageningen University and Research, Wageningen, The Netherlands.; RPU Immunobiology, Faculty of Medicine, University of Helsinki, Helsinki, Finland.&lt;/_author_adr&gt;&lt;_collection_scope&gt;SCIE&lt;/_collection_scope&gt;&lt;_created&gt;63601450&lt;/_created&gt;&lt;_date&gt;2017-09-19&lt;/_date&gt;&lt;_date_display&gt;2017 Sep 19&lt;/_date_display&gt;&lt;_db_updated&gt;PubMed&lt;/_db_updated&gt;&lt;_doi&gt;10.1128/mBio.00770-17&lt;/_doi&gt;&lt;_impact_factor&gt;   6.784&lt;/_impact_factor&gt;&lt;_isbn&gt;2150-7511 (Electronic)&lt;/_isbn&gt;&lt;_issue&gt;5&lt;/_issue&gt;&lt;_journal&gt;mBio&lt;/_journal&gt;&lt;_keywords&gt;*Akkermansia muciniphila; *anaerobes; *butyrate; *cross-feeding; *intestine; *microbiome; *mucus; *syntrophy&lt;/_keywords&gt;&lt;_language&gt;eng&lt;/_language&gt;&lt;_modified&gt;63601450&lt;/_modified&gt;&lt;_ori_publication&gt;Copyright (c) 2017 Belzer et al.&lt;/_ori_publication&gt;&lt;_subject_headings&gt;Bacteria, Anaerobic/growth &amp;amp; development/metabolism; Butyrates/*metabolism; Colon/microbiology; *Diet; Eubacterium/metabolism; Faecalibacterium/metabolism; Gastrointestinal Microbiome/*physiology; Humans; Intestinal Mucosa/microbiology; *Metabolic Networks and Pathways; Microbial Interactions; Mucus/metabolism/*microbiology; Polysaccharides/biosynthesis/metabolism; Propionates/metabolism; Propylene Glycol/metabolism; *Symbiosis; Vitamin B 12/*biosynthesis&lt;/_subject_headings&gt;&lt;_tertiary_title&gt;mBio&lt;/_tertiary_title&gt;&lt;_type_work&gt;Journal Article; Research Support, Non-U.S. Gov&amp;apos;t&lt;/_type_work&gt;&lt;_url&gt;http://www.ncbi.nlm.nih.gov/entrez/query.fcgi?cmd=Retrieve&amp;amp;db=pubmed&amp;amp;dopt=Abstract&amp;amp;list_uids=28928206&amp;amp;query_hl=1&lt;/_url&gt;&lt;_volume&gt;8&lt;/_volume&gt;&lt;/Details&gt;&lt;Extra&gt;&lt;DBUID&gt;{6486014E-94A3-482F-8B8D-B1496E970E79}&lt;/DBUID&gt;&lt;/Extra&gt;&lt;/Item&gt;&lt;/References&gt;&lt;/Group&gt;&lt;/Citation&gt;_x000a_"/>
    <w:docVar w:name="NE.Ref{4494C646-C138-4B3D-AD4D-2617FF5214C2}" w:val=" ADDIN NE.Ref.{4494C646-C138-4B3D-AD4D-2617FF5214C2}&lt;Citation&gt;&lt;Group&gt;&lt;References&gt;&lt;Item&gt;&lt;ID&gt;8165&lt;/ID&gt;&lt;UID&gt;{C7FE4B3C-7496-46BE-8481-DE410C7A0909}&lt;/UID&gt;&lt;Title&gt;Evaluation of general 16S ribosomal RNA gene PCR primers for classical and next-generation sequencing-based diversity studies&lt;/Title&gt;&lt;Template&gt;Journal Article&lt;/Template&gt;&lt;Star&gt;0&lt;/Star&gt;&lt;Tag&gt;0&lt;/Tag&gt;&lt;Author&gt;Klindworth, Anna; Pruesse, Elmar; Schweer, Timmy; Peplies, Jörg; Quast, Christian; Horn, Matthias; Glöckner, Frank Oliver&lt;/Author&gt;&lt;Year&gt;2013&lt;/Year&gt;&lt;Details&gt;&lt;_accessed&gt;63794445&lt;/_accessed&gt;&lt;_collection_scope&gt;SCI;SCIE&lt;/_collection_scope&gt;&lt;_created&gt;63208013&lt;/_created&gt;&lt;_date&gt;59433120&lt;/_date&gt;&lt;_db_updated&gt;CrossRef&lt;/_db_updated&gt;&lt;_doi&gt;10.1093/nar/gks808&lt;/_doi&gt;&lt;_impact_factor&gt;  11.501&lt;/_impact_factor&gt;&lt;_isbn&gt;0305-1048&lt;/_isbn&gt;&lt;_issue&gt;1&lt;/_issue&gt;&lt;_journal&gt;Nucleic Acids Research&lt;/_journal&gt;&lt;_modified&gt;63510381&lt;/_modified&gt;&lt;_pages&gt;e1-e1&lt;/_pages&gt;&lt;_url&gt;https://academic.oup.com/nar/article/41/1/e1/1164457_x000d__x000a_http://academic.oup.com/nar/article-pdf/41/1/e1/25349171/gks808.pdf&lt;/_url&gt;&lt;_volume&gt;41&lt;/_volume&gt;&lt;/Details&gt;&lt;Extra&gt;&lt;DBUID&gt;{6486014E-94A3-482F-8B8D-B1496E970E79}&lt;/DBUID&gt;&lt;/Extra&gt;&lt;/Item&gt;&lt;/References&gt;&lt;/Group&gt;&lt;/Citation&gt;_x000a_"/>
    <w:docVar w:name="NE.Ref{46F0A0DF-EB4A-42D4-BAB2-82310F505066}" w:val=" ADDIN NE.Ref.{46F0A0DF-EB4A-42D4-BAB2-82310F505066}&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196931&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458895&lt;/_modified&gt;&lt;_number&gt;1&lt;/_number&gt;&lt;_ori_publication&gt;BMC_x000d__x000a_&lt;/_ori_publication&gt;&lt;_pages&gt;5-14_x000d__x000a_&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49F4C642-B5E8-4F87-9DD3-6BD208286811}" w:val=" ADDIN NE.Ref.{49F4C642-B5E8-4F87-9DD3-6BD208286811}&lt;Citation&gt;&lt;Group&gt;&lt;References&gt;&lt;Item&gt;&lt;ID&gt;8341&lt;/ID&gt;&lt;UID&gt;{155EC6C4-3BF2-49E3-B5CB-4BF83B75F5A1}&lt;/UID&gt;&lt;Title&gt;A Novel Sparse Compositional Technique Reveals Microbial Perturbations&lt;/Title&gt;&lt;Template&gt;Journal Article&lt;/Template&gt;&lt;Star&gt;0&lt;/Star&gt;&lt;Tag&gt;0&lt;/Tag&gt;&lt;Author&gt;Martino, C; Morton, J T; Marotz, C A; Thompson, L R; Tripathi, A; Knight, R; Zengler, K&lt;/Author&gt;&lt;Year&gt;2019&lt;/Year&gt;&lt;Details&gt;&lt;_accessed&gt;63286163&lt;/_accessed&gt;&lt;_accession_num&gt;30801021&lt;/_accession_num&gt;&lt;_author_adr&gt;Department of Pediatrics, University of California San Diego, La Jolla, California, USA.; Bioinformatics and Systems Biology Program, University of California San Diego, La Jolla, California, USA.; Department of Pediatrics, University of California San Diego, La Jolla, California, USA.; Department of Computer Science and Engineering, University of California San Diego, La Jolla, California, USA.; Department of Pediatrics, University of California San Diego, La Jolla, California, USA.; Department of Biological Sciences and Northern Gulf Institute, University of Southern Mississippi, Hattiesburg, Mississippi, USA.; Ocean Chemistry and Ecosystems Division, Atlantic Oceanographic and Meteorological Laboratory, National Oceanic and Atmospheric Administration, stationed at Southwest Fisheries Science Center, La Jolla, California, USA.; Department of Pediatrics, University of California San Diego, La Jolla, California, USA.; Department of Pediatrics, University of California San Diego, La Jolla, California, USA.; Department of Computer Science and Engineering, University of California San Diego, La Jolla, California, USA.; Center for Microbiome Innovation, University of California San Diego, La Jolla, California, USA.; Department of Pediatrics, University of California San Diego, La Jolla, California, USA.; Center for Microbiome Innovation, University of California San Diego, La Jolla, California, USA.; Department of Bioengineering, University of California San Diego, La Jolla, California, USA.&lt;/_author_adr&gt;&lt;_collection_scope&gt;SCIE&lt;/_collection_scope&gt;&lt;_created&gt;63286163&lt;/_created&gt;&lt;_date&gt;62588160&lt;/_date&gt;&lt;_date_display&gt;2019 Jan-Feb&lt;/_date_display&gt;&lt;_db_updated&gt;PubMed&lt;/_db_updated&gt;&lt;_doi&gt;10.1128/mSystems.00016-19&lt;/_doi&gt;&lt;_impact_factor&gt;   6.633&lt;/_impact_factor&gt;&lt;_isbn&gt;2379-5077 (Print); 2379-5077 (Linking)&lt;/_isbn&gt;&lt;_issue&gt;1&lt;/_issue&gt;&lt;_journal&gt;mSystems&lt;/_journal&gt;&lt;_keywords&gt;compositional; computational biology; matrix completion; metagenomics; microbiome&lt;/_keywords&gt;&lt;_language&gt;eng&lt;/_language&gt;&lt;_modified&gt;63527647&lt;/_modified&gt;&lt;_tertiary_title&gt;mSystems&lt;/_tertiary_title&gt;&lt;_type_work&gt;Journal Article&lt;/_type_work&gt;&lt;_url&gt;http://www.ncbi.nlm.nih.gov/entrez/query.fcgi?cmd=Retrieve&amp;amp;db=pubmed&amp;amp;dopt=Abstract&amp;amp;list_uids=30801021&amp;amp;query_hl=1&lt;/_url&gt;&lt;_volume&gt;4&lt;/_volume&gt;&lt;/Details&gt;&lt;Extra&gt;&lt;DBUID&gt;{6486014E-94A3-482F-8B8D-B1496E970E79}&lt;/DBUID&gt;&lt;/Extra&gt;&lt;/Item&gt;&lt;/References&gt;&lt;/Group&gt;&lt;/Citation&gt;_x000a_"/>
    <w:docVar w:name="NE.Ref{4C1CF73F-F7D3-4420-AC1C-4BFBE576A165}" w:val=" ADDIN NE.Ref.{4C1CF73F-F7D3-4420-AC1C-4BFBE576A165}&lt;Citation&gt;&lt;Group&gt;&lt;References&gt;&lt;Item&gt;&lt;ID&gt;8165&lt;/ID&gt;&lt;UID&gt;{C7FE4B3C-7496-46BE-8481-DE410C7A0909}&lt;/UID&gt;&lt;Title&gt;Evaluation of general 16S ribosomal RNA gene PCR primers for classical and next-generation sequencing-based diversity studies&lt;/Title&gt;&lt;Template&gt;Journal Article&lt;/Template&gt;&lt;Star&gt;0&lt;/Star&gt;&lt;Tag&gt;0&lt;/Tag&gt;&lt;Author&gt;Klindworth, Anna; Pruesse, Elmar; Schweer, Timmy; Peplies, Jörg; Quast, Christian; Horn, Matthias; Glöckner, Frank Oliver&lt;/Author&gt;&lt;Year&gt;2013&lt;/Year&gt;&lt;Details&gt;&lt;_accessed&gt;63794443&lt;/_accessed&gt;&lt;_collection_scope&gt;SCI;SCIE&lt;/_collection_scope&gt;&lt;_created&gt;63208013&lt;/_created&gt;&lt;_date&gt;59433120&lt;/_date&gt;&lt;_db_updated&gt;CrossRef&lt;/_db_updated&gt;&lt;_doi&gt;10.1093/nar/gks808&lt;/_doi&gt;&lt;_impact_factor&gt;  11.501&lt;/_impact_factor&gt;&lt;_isbn&gt;0305-1048&lt;/_isbn&gt;&lt;_issue&gt;1&lt;/_issue&gt;&lt;_journal&gt;Nucleic Acids Research&lt;/_journal&gt;&lt;_modified&gt;63510381&lt;/_modified&gt;&lt;_pages&gt;e1-e1&lt;/_pages&gt;&lt;_url&gt;https://academic.oup.com/nar/article/41/1/e1/1164457_x000d__x000a_http://academic.oup.com/nar/article-pdf/41/1/e1/25349171/gks808.pdf&lt;/_url&gt;&lt;_volume&gt;41&lt;/_volume&gt;&lt;/Details&gt;&lt;Extra&gt;&lt;DBUID&gt;{6486014E-94A3-482F-8B8D-B1496E970E79}&lt;/DBUID&gt;&lt;/Extra&gt;&lt;/Item&gt;&lt;/References&gt;&lt;/Group&gt;&lt;/Citation&gt;_x000a_"/>
    <w:docVar w:name="NE.Ref{5185E0BC-885F-449A-A209-7E8ACA7F4A16}" w:val=" ADDIN NE.Ref.{5185E0BC-885F-449A-A209-7E8ACA7F4A16}&lt;Citation&gt;&lt;Group&gt;&lt;References&gt;&lt;Item&gt;&lt;ID&gt;8096&lt;/ID&gt;&lt;UID&gt;{3FF9DDFD-8BFD-4B94-9A8D-2AB99CCB1F5D}&lt;/UID&gt;&lt;Title&gt;Discovery of the gut microbial signature driving the efficacy of prebiotic intervention in obese patients&lt;/Title&gt;&lt;Template&gt;Journal Article&lt;/Template&gt;&lt;Star&gt;0&lt;/Star&gt;&lt;Tag&gt;5&lt;/Tag&gt;&lt;Author&gt;Rodriguez, Julie; Hiel, Sophie; Neyrinck, Audrey M; Le Roy, Tiphaine; Pötgens, Sarah A; Leyrolle, Quentin; Pachikian, Barbara D; Gianfrancesco, Marco A; Cani, Patrice D; Paquot, Nicolas; Cnop, Miriam; Lanthier, Nicolas; Thissen, Jean-Paul; Bindels, Laure B; Delzenne, Nathalie M&lt;/Author&gt;&lt;Year&gt;2020&lt;/Year&gt;&lt;Details&gt;&lt;_accessed&gt;63794417&lt;/_accessed&gt;&lt;_collection_scope&gt;SCI;SCIE&lt;/_collection_scope&gt;&lt;_created&gt;63179747&lt;/_created&gt;&lt;_date&gt;63113760&lt;/_date&gt;&lt;_date_display&gt;2020&lt;/_date_display&gt;&lt;_db_updated&gt;PKU Search&lt;/_db_updated&gt;&lt;_doi&gt;10.1136/gutjnl-2019-319726&lt;/_doi&gt;&lt;_impact_factor&gt;  19.819&lt;/_impact_factor&gt;&lt;_isbn&gt;0017-5749_x000d__x000a_&lt;/_isbn&gt;&lt;_journal&gt;Gut&lt;/_journal&gt;&lt;_label&gt;inulin-individual_response&lt;/_label&gt;&lt;_modified&gt;63794417&lt;/_modified&gt;&lt;_number&gt;1&lt;/_number&gt;&lt;_pages&gt;gutjnl-2019-319726_x000d__x000a_&lt;/_pages&gt;&lt;_place_published&gt;England_x000d__x000a_&lt;/_place_published&gt;&lt;_url&gt;http://pku.summon.serialssolutions.com/2.0.0/link/0/eLvHCXMwtV1Lb9QwELbYHhAXxJvyku-rRdnYeR04VKUPoRZQu1y4RLbjbA1sEu1ukPrvO2PHzrYSEhy4RImTWIq_0Xhm8s0MISx-H83u6ISaxyqtMHqFqZ-ZzKSMJY8Ur5NCFzbV6vt5fvY1Pj5KPo19AMex_wo8jAH0mEj7D-CHSWEAzkEE4AhCAMe_EoOPZqOQpXntyQDLfjtdGVt-CVNFzNKV9pxWa_Pbp05prCuBfeCRDr3W0rRY1tXcoUe2Um-0L8y62bVyT_pAprloYeJl7-LUmIw9CpJxBIHLtrsaRz_rawz_Wx190FcgaGO89kxPL1zocGG6K-EZAUPMAhxU7KDifr9op2cx4YvFrqPfDgzdyuLA4oiDq8THTSpQB8MtLI2-qozaftDN7NvlhExAXYFC49GXsBXneYGtgPw7t2yPW16EtSYWj8jDwQ2gBw6wx-Sebp6Q--cD0eEpMQE32tYUMKGAGw240YAbHXCzz3jc8J2AG93FDS6oxY163J6RxfHR4vB0NnTFmCks45zyVMlM1Zxx1KcFSwXWFOICDMFUMNi7YlnwOpZJhe58ls2x3X2ka8niRFSMPSd7Tdvol4QqHolMRFVe64xXIhdiznQtkijVOVdztU-mfrnKztU-Ka3PyNISPvpH86sE87EoGbauS_fJC7ei4Vm_7K_-eOc1eTCKxxuyt133-i2ZdD_7dxbIGxemWI0&lt;/_url&gt;&lt;/Details&gt;&lt;Extra&gt;&lt;DBUID&gt;{6486014E-94A3-482F-8B8D-B1496E970E79}&lt;/DBUID&gt;&lt;/Extra&gt;&lt;/Item&gt;&lt;/References&gt;&lt;/Group&gt;&lt;/Citation&gt;_x000a_"/>
    <w:docVar w:name="NE.Ref{5212F7E1-84CD-4B6A-831E-A57A3571B6E6}" w:val=" ADDIN NE.Ref.{5212F7E1-84CD-4B6A-831E-A57A3571B6E6}&lt;Citation&gt;&lt;Group&gt;&lt;References&gt;&lt;Item&gt;&lt;ID&gt;2513&lt;/ID&gt;&lt;UID&gt;{5054D8D7-C068-4292-8186-68AB87885C7C}&lt;/UID&gt;&lt;Title&gt;Impact of diet and individual variation on intestinal microbiota composition and  fermentation products in obese men&lt;/Title&gt;&lt;Template&gt;Journal Article&lt;/Template&gt;&lt;Star&gt;0&lt;/Star&gt;&lt;Tag&gt;5&lt;/Tag&gt;&lt;Author&gt;Salonen, A; Lahti, L; Salojarvi, J; Holtrop, G; Korpela, K; Duncan, S H; Date, P; Farquharson, F; Johnstone, A M; Lobley, G E; Louis, P; Flint, H J; de Vos, W M&lt;/Author&gt;&lt;Year&gt;2014&lt;/Year&gt;&lt;Details&gt;&lt;_accessed&gt;63183972&lt;/_accessed&gt;&lt;_accession_num&gt;24763370&lt;/_accession_num&gt;&lt;_author_adr&gt;Immunobiology Research Program, Department of Bacteriology and Immunology, Haartman Institute, University of Helsinki, Helsinki, Finland.; 1] Laboratory of Microbiology, Wageningen University, Wageningen, The Netherlands [2] Department of Veterinary Biosciences, University of Helsinki, Helsinki, Finland.; Department of Veterinary Biosciences, University of Helsinki, Helsinki, Finland.; Biomathematics and Statistics Scotland, Aberdeen, UK.; Immunobiology Research Program, Department of Bacteriology and Immunology, Haartman Institute, University of Helsinki, Helsinki, Finland.;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1] Immunobiology Research Program, Department of Bacteriology and Immunology, Haartman Institute, University of Helsinki, Helsinki, Finland [2] Laboratory of Microbiology, Wageningen University, Wageningen, The Netherlands [3] Department of Veterinary Biosciences, University of Helsinki, Helsinki, Finland.&lt;/_author_adr&gt;&lt;_collection_scope&gt;SCI;SCIE;&lt;/_collection_scope&gt;&lt;_created&gt;61105500&lt;/_created&gt;&lt;_date&gt;60396480&lt;/_date&gt;&lt;_date_display&gt;2014 Nov&lt;/_date_display&gt;&lt;_db_updated&gt;PubMed&lt;/_db_updated&gt;&lt;_doi&gt;10.1038/ismej.2014.63&lt;/_doi&gt;&lt;_impact_factor&gt;   9.180&lt;/_impact_factor&gt;&lt;_isbn&gt;1751-7370 (Electronic); 1751-7362 (Linking)&lt;/_isbn&gt;&lt;_issue&gt;11&lt;/_issue&gt;&lt;_journal&gt;ISME J&lt;/_journal&gt;&lt;_keywords&gt;Adult; Aged; Bacteria/classification/genetics/isolation &amp;amp; purification/metabolism; Cross-Over Studies; Diet, Reducing; Fatty Acids, Volatile/analysis; Feces/chemistry/microbiology; Fermentation; Humans; Intestines/*microbiology; Male; Metabolic Syndrome X/diet therapy/microbiology; *Microbiota; Middle Aged; Obesity/*diet therapy/*microbiology; Phylogeny&lt;/_keywords&gt;&lt;_label&gt;RS-individual&lt;/_label&gt;&lt;_language&gt;eng&lt;/_language&gt;&lt;_modified&gt;63458696&lt;/_modified&gt;&lt;_pages&gt;2218-30&lt;/_pages&gt;&lt;_tertiary_title&gt;The ISME journal&lt;/_tertiary_title&gt;&lt;_type_work&gt;Journal Article; Randomized Controlled Trial; Research Support, Non-U.S. Gov&amp;apos;t&lt;/_type_work&gt;&lt;_url&gt;http://www.ncbi.nlm.nih.gov/entrez/query.fcgi?cmd=Retrieve&amp;amp;db=pubmed&amp;amp;dopt=Abstract&amp;amp;list_uids=24763370&amp;amp;query_hl=1&lt;/_url&gt;&lt;_volume&gt;8&lt;/_volume&gt;&lt;/Details&gt;&lt;Extra&gt;&lt;DBUID&gt;{6486014E-94A3-482F-8B8D-B1496E970E79}&lt;/DBUID&gt;&lt;/Extra&gt;&lt;/Item&gt;&lt;/References&gt;&lt;/Group&gt;&lt;/Citation&gt;_x000a_"/>
    <w:docVar w:name="NE.Ref{527A84EC-18FA-44C6-9E4B-4FDBB2E155FE}" w:val=" ADDIN NE.Ref.{527A84EC-18FA-44C6-9E4B-4FDBB2E155FE}&lt;Citation&gt;&lt;Group&gt;&lt;References&gt;&lt;Item&gt;&lt;ID&gt;8988&lt;/ID&gt;&lt;UID&gt;{62D47EA1-C1DF-42B8-AA02-C553001C573A}&lt;/UID&gt;&lt;Title&gt;Prodigal: prokaryotic gene recognition and translation initiation site identification&lt;/Title&gt;&lt;Template&gt;Journal Article&lt;/Template&gt;&lt;Star&gt;0&lt;/Star&gt;&lt;Tag&gt;0&lt;/Tag&gt;&lt;Author&gt;Hyatt, D; Chen, G L; Locascio, P F; Land, M L; Larimer, F W; Hauser, L J&lt;/Author&gt;&lt;Year&gt;2010&lt;/Year&gt;&lt;Details&gt;&lt;_accession_num&gt;20211023&lt;/_accession_num&gt;&lt;_author_adr&gt;Computational Biology and Bioinformatics Group, Oak Ridge National Laboratory, Oak Ridge, TN 37831, USA. hyattpd@ornl.gov&lt;/_author_adr&gt;&lt;_collection_scope&gt;SCIE;EI&lt;/_collection_scope&gt;&lt;_created&gt;63726393&lt;/_created&gt;&lt;_date&gt;2010-03-08&lt;/_date&gt;&lt;_date_display&gt;2010 Mar 8&lt;/_date_display&gt;&lt;_db_updated&gt;PubMed&lt;/_db_updated&gt;&lt;_doi&gt;10.1186/1471-2105-11-119&lt;/_doi&gt;&lt;_impact_factor&gt;   3.242&lt;/_impact_factor&gt;&lt;_isbn&gt;1471-2105 (Electronic); 1471-2105 (Linking)&lt;/_isbn&gt;&lt;_journal&gt;BMC Bioinformatics&lt;/_journal&gt;&lt;_language&gt;eng&lt;/_language&gt;&lt;_modified&gt;63726393&lt;/_modified&gt;&lt;_pages&gt;119&lt;/_pages&gt;&lt;_subject_headings&gt;Algorithms; Databases, Genetic; Genome, Bacterial; Peptide Chain Initiation, Translational/*genetics; Prokaryotic Cells; *Software&lt;/_subject_headings&gt;&lt;_tertiary_title&gt;BMC bioinformatics&lt;/_tertiary_title&gt;&lt;_type_work&gt;Journal Article; Research Support, U.S. Gov&amp;apos;t, Non-P.H.S.&lt;/_type_work&gt;&lt;_url&gt;http://www.ncbi.nlm.nih.gov/entrez/query.fcgi?cmd=Retrieve&amp;amp;db=pubmed&amp;amp;dopt=Abstract&amp;amp;list_uids=20211023&amp;amp;query_hl=1&lt;/_url&gt;&lt;_volume&gt;11&lt;/_volume&gt;&lt;/Details&gt;&lt;Extra&gt;&lt;DBUID&gt;{6486014E-94A3-482F-8B8D-B1496E970E79}&lt;/DBUID&gt;&lt;/Extra&gt;&lt;/Item&gt;&lt;/References&gt;&lt;/Group&gt;&lt;/Citation&gt;_x000a_"/>
    <w:docVar w:name="NE.Ref{56F5B8F3-B119-4C2C-82FD-FD3656C49903}" w:val=" ADDIN NE.Ref.{56F5B8F3-B119-4C2C-82FD-FD3656C49903}&lt;Citation&gt;&lt;Group&gt;&lt;References&gt;&lt;Item&gt;&lt;ID&gt;9085&lt;/ID&gt;&lt;UID&gt;{E78FB979-4FB8-425D-8AAE-AB9CC2139717}&lt;/UID&gt;&lt;Title&gt;Functional heterogeneity in the fermentation capabilities of the healthy human gut microbiota&lt;/Title&gt;&lt;Template&gt;Journal Article&lt;/Template&gt;&lt;Star&gt;0&lt;/Star&gt;&lt;Tag&gt;0&lt;/Tag&gt;&lt;Author&gt;Gurry, Thomas; Nguyen, Le Thanh Tu; Yu, Xiaoqian; Alm, Eric J&lt;/Author&gt;&lt;Year&gt;2020&lt;/Year&gt;&lt;Details&gt;&lt;_created&gt;63774417&lt;/_created&gt;&lt;_doi&gt;10.1101/2020.01.17.910638&lt;/_doi&gt;&lt;_journal&gt;bioRxiv&lt;/_journal&gt;&lt;_modified&gt;63774417&lt;/_modified&gt;&lt;_pages&gt;2020.01.17.910638&lt;/_pages&gt;&lt;_url&gt;https://www.biorxiv.org/content/biorxiv/early/2020/01/24/2020.01.17.910638.full.pdf&lt;/_url&gt;&lt;/Details&gt;&lt;Extra&gt;&lt;DBUID&gt;{6486014E-94A3-482F-8B8D-B1496E970E79}&lt;/DBUID&gt;&lt;/Extra&gt;&lt;/Item&gt;&lt;/References&gt;&lt;/Group&gt;&lt;/Citation&gt;_x000a_"/>
    <w:docVar w:name="NE.Ref{572CA596-38DC-4746-B10A-A1E96C2D0C46}" w:val=" ADDIN NE.Ref.{572CA596-38DC-4746-B10A-A1E96C2D0C46}&lt;Citation&gt;&lt;Group&gt;&lt;References&gt;&lt;Item&gt;&lt;ID&gt;4516&lt;/ID&gt;&lt;UID&gt;{44106770-6E64-441C-BC43-E454410CAFA1}&lt;/UID&gt;&lt;Title&gt;The Human Intestinal Microbiome in Health and Disease&lt;/Title&gt;&lt;Template&gt;Journal Article&lt;/Template&gt;&lt;Star&gt;0&lt;/Star&gt;&lt;Tag&gt;5&lt;/Tag&gt;&lt;Author&gt;Lynch, S V; Pedersen, O&lt;/Author&gt;&lt;Year&gt;2016&lt;/Year&gt;&lt;Details&gt;&lt;_accessed&gt;62346139&lt;/_accessed&gt;&lt;_collection_scope&gt;SCI;SCIE;&lt;/_collection_scope&gt;&lt;_created&gt;61640522&lt;/_created&gt;&lt;_db_updated&gt;kuakujiansuo&lt;/_db_updated&gt;&lt;_impact_factor&gt;  74.699&lt;/_impact_factor&gt;&lt;_journal&gt;New England Journal of Medicine&lt;/_journal&gt;&lt;_modified&gt;63411378&lt;/_modified&gt;&lt;_url&gt;http://xueshu.baidu.com/s?wd=paperuri:%28cbbaaaa841c619ca2ae1ccfaa860927e%29&amp;amp;filter=sc_long_sign&amp;amp;tn=SE_xueshusource_2kduw22v&amp;amp;sc_vurl=http://www.ncbi.nlm.nih.gov/pubmed/27974040&amp;amp;ie=utf-8&amp;amp;sc_us=1369937836333527423&lt;/_url&gt;&lt;/Details&gt;&lt;Extra&gt;&lt;DBUID&gt;{6486014E-94A3-482F-8B8D-B1496E970E79}&lt;/DBUID&gt;&lt;/Extra&gt;&lt;/Item&gt;&lt;/References&gt;&lt;/Group&gt;&lt;/Citation&gt;_x000a_"/>
    <w:docVar w:name="NE.Ref{5732F41C-4813-4534-B6B3-010CF8C50906}" w:val=" ADDIN NE.Ref.{5732F41C-4813-4534-B6B3-010CF8C50906}&lt;Citation&gt;&lt;Group&gt;&lt;References&gt;&lt;Item&gt;&lt;ID&gt;8740&lt;/ID&gt;&lt;UID&gt;{7EFED3D4-2893-4700-BCBE-96C3ABFA7E6A}&lt;/UID&gt;&lt;Title&gt;Modulating gut microbes&lt;/Title&gt;&lt;Template&gt;Journal Article&lt;/Template&gt;&lt;Star&gt;0&lt;/Star&gt;&lt;Tag&gt;0&lt;/Tag&gt;&lt;Author&gt;Wargo, J A&lt;/Author&gt;&lt;Year&gt;2020&lt;/Year&gt;&lt;Details&gt;&lt;_accessed&gt;63549696&lt;/_accessed&gt;&lt;_accession_num&gt;32913089&lt;/_accession_num&gt;&lt;_author_adr&gt;Departments of Surgical Oncology and Genomic Medicine, The University of Texas MD Anderson Cancer Center, Houston, TX 77030, USA. jwargo@mdanderson.org.&lt;/_author_adr&gt;&lt;_collection_scope&gt;SCI;SCIE&lt;/_collection_scope&gt;&lt;_created&gt;63549696&lt;/_created&gt;&lt;_date&gt;63479520&lt;/_date&gt;&lt;_date_display&gt;2020 Sep 11&lt;/_date_display&gt;&lt;_db_updated&gt;PubMed&lt;/_db_updated&gt;&lt;_doi&gt;10.1126/science.abc3965&lt;/_doi&gt;&lt;_impact_factor&gt;  41.845&lt;/_impact_factor&gt;&lt;_isbn&gt;1095-9203 (Electronic); 0036-8075 (Linking)&lt;/_isbn&gt;&lt;_issue&gt;6509&lt;/_issue&gt;&lt;_journal&gt;Science&lt;/_journal&gt;&lt;_language&gt;eng&lt;/_language&gt;&lt;_modified&gt;63549696&lt;/_modified&gt;&lt;_pages&gt;1302-1303&lt;/_pages&gt;&lt;_tertiary_title&gt;Science (New York, N.Y.)&lt;/_tertiary_title&gt;&lt;_type_work&gt;Journal Article; Research Support, N.I.H., Extramural; Research Support, Non-U.S. Gov&amp;apos;t&lt;/_type_work&gt;&lt;_url&gt;http://www.ncbi.nlm.nih.gov/entrez/query.fcgi?cmd=Retrieve&amp;amp;db=pubmed&amp;amp;dopt=Abstract&amp;amp;list_uids=32913089&amp;amp;query_hl=1&lt;/_url&gt;&lt;_volume&gt;369&lt;/_volume&gt;&lt;/Details&gt;&lt;Extra&gt;&lt;DBUID&gt;{6486014E-94A3-482F-8B8D-B1496E970E79}&lt;/DBUID&gt;&lt;/Extra&gt;&lt;/Item&gt;&lt;/References&gt;&lt;/Group&gt;&lt;/Citation&gt;_x000a_"/>
    <w:docVar w:name="NE.Ref{57E0465D-A2C3-492A-B7E0-FDA587E098E3}" w:val=" ADDIN NE.Ref.{57E0465D-A2C3-492A-B7E0-FDA587E098E3}&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794150&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794150&lt;/_modified&gt;&lt;_number&gt;1&lt;/_number&gt;&lt;_ori_publication&gt;BMC_x000d__x000a_&lt;/_ori_publication&gt;&lt;_pages&gt;5-14&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5894FBD2-BAB6-4ACF-B47F-1F943EEF21CF}" w:val=" ADDIN NE.Ref.{5894FBD2-BAB6-4ACF-B47F-1F943EEF21CF}&lt;Citation&gt;&lt;Group&gt;&lt;References&gt;&lt;Item&gt;&lt;ID&gt;9080&lt;/ID&gt;&lt;UID&gt;{2F83AC4F-CD4B-4FE6-942B-848FE360531A}&lt;/UID&gt;&lt;Title&gt;True and false interindividual differences in the physiological response to an intervention&lt;/Title&gt;&lt;Template&gt;Journal Article&lt;/Template&gt;&lt;Star&gt;0&lt;/Star&gt;&lt;Tag&gt;0&lt;/Tag&gt;&lt;Author&gt;Atkinson, Greg; Batterham, Alan M&lt;/Author&gt;&lt;Year&gt;2015&lt;/Year&gt;&lt;Details&gt;&lt;_accessed&gt;63773891&lt;/_accessed&gt;&lt;_collection_scope&gt;SCI;SCIE&lt;/_collection_scope&gt;&lt;_created&gt;63773891&lt;/_created&gt;&lt;_date&gt;60701760&lt;/_date&gt;&lt;_db_updated&gt;CrossRef&lt;/_db_updated&gt;&lt;_doi&gt;10.1113/EP085070&lt;/_doi&gt;&lt;_impact_factor&gt;   2.431&lt;/_impact_factor&gt;&lt;_issue&gt;6&lt;/_issue&gt;&lt;_journal&gt;Experimental Physiology&lt;/_journal&gt;&lt;_modified&gt;63773891&lt;/_modified&gt;&lt;_pages&gt;577-588&lt;/_pages&gt;&lt;_tertiary_title&gt;Exp Physiol&lt;/_tertiary_title&gt;&lt;_url&gt;http://doi.wiley.com/10.1113/EP085070_x000d__x000a_https://api.wiley.com/onlinelibrary/tdm/v1/articles/10.1113%2FEP085070&lt;/_url&gt;&lt;_volume&gt;100&lt;/_volume&gt;&lt;/Details&gt;&lt;Extra&gt;&lt;DBUID&gt;{6486014E-94A3-482F-8B8D-B1496E970E79}&lt;/DBUID&gt;&lt;/Extra&gt;&lt;/Item&gt;&lt;/References&gt;&lt;/Group&gt;&lt;/Citation&gt;_x000a_"/>
    <w:docVar w:name="NE.Ref{5C2BCBAA-A856-4859-BB87-E7626982B594}" w:val=" ADDIN NE.Ref.{5C2BCBAA-A856-4859-BB87-E7626982B594}&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794150&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794150&lt;/_modified&gt;&lt;_number&gt;1&lt;/_number&gt;&lt;_ori_publication&gt;BMC_x000d__x000a_&lt;/_ori_publication&gt;&lt;_pages&gt;5-14&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5D71337B-1275-4AC7-BEF4-4BACCE272AD9}" w:val=" ADDIN NE.Ref.{5D71337B-1275-4AC7-BEF4-4BACCE272AD9}&lt;Citation&gt;&lt;Group&gt;&lt;References&gt;&lt;Item&gt;&lt;ID&gt;9084&lt;/ID&gt;&lt;UID&gt;{A4DAF8B0-298C-4A91-B85B-C4FA32DD27A8}&lt;/UID&gt;&lt;Title&gt;Association of Bacteroides acidifaciens relative abundance with high-fibre diet-associated radiosensitisation&lt;/Title&gt;&lt;Template&gt;Journal Article&lt;/Template&gt;&lt;Star&gt;0&lt;/Star&gt;&lt;Tag&gt;0&lt;/Tag&gt;&lt;Author&gt;Then, C K; Paillas, S; Wang, X; Hampson, A; Kiltie, A E&lt;/Author&gt;&lt;Year&gt;2020&lt;/Year&gt;&lt;Details&gt;&lt;_accession_num&gt;32811478&lt;/_accession_num&gt;&lt;_author_adr&gt;CRUK/MRC Oxford Institute for Radiation Oncology, Department of Oncology, University of Oxford, Old Road Campus Research Building, Off Roosevelt Drive, Oxford, OX3 7DQ, UK.; CRUK/MRC Oxford Institute for Radiation Oncology, Department of Oncology, University of Oxford, Old Road Campus Research Building, Off Roosevelt Drive, Oxford, OX3 7DQ, UK.; Department of Zoology, University of Oxford, Oxford, UK.; Department of Biochemistry, University of Oxford, Oxford, UK.; CRUK/MRC Oxford Institute for Radiation Oncology, Department of Oncology, University of Oxford, Old Road Campus Research Building, Off Roosevelt Drive, Oxford, OX3 7DQ, UK.; CRUK/MRC Oxford Institute for Radiation Oncology, Department of Oncology, University of Oxford, Old Road Campus Research Building, Off Roosevelt Drive, Oxford, OX3 7DQ, UK. anne.kiltie@oncology.ox.ac.uk.&lt;/_author_adr&gt;&lt;_collection_scope&gt;SCI;SCIE&lt;/_collection_scope&gt;&lt;_created&gt;63774323&lt;/_created&gt;&lt;_date&gt;2020-08-19&lt;/_date&gt;&lt;_date_display&gt;2020 Aug 19&lt;/_date_display&gt;&lt;_db_updated&gt;PubMed&lt;/_db_updated&gt;&lt;_doi&gt;10.1186/s12915-020-00836-x&lt;/_doi&gt;&lt;_impact_factor&gt;   6.765&lt;/_impact_factor&gt;&lt;_isbn&gt;1741-7007 (Electronic); 1741-7007 (Linking)&lt;/_isbn&gt;&lt;_issue&gt;1&lt;/_issue&gt;&lt;_journal&gt;BMC Biol&lt;/_journal&gt;&lt;_keywords&gt;*B. Acidifaciens; *Cellulose; *Dietary fibre; *Gut microbiome; *Inulin; *Parabacteroides; *Pelvic tumour; *Radiosensitisation; *Radiotherapy&lt;/_keywords&gt;&lt;_language&gt;eng&lt;/_language&gt;&lt;_modified&gt;63774323&lt;/_modified&gt;&lt;_pages&gt;102&lt;/_pages&gt;&lt;_tertiary_title&gt;BMC biology&lt;/_tertiary_title&gt;&lt;_type_work&gt;Journal Article; Research Support, Non-U.S. Gov&amp;apos;t&lt;/_type_work&gt;&lt;_url&gt;http://www.ncbi.nlm.nih.gov/entrez/query.fcgi?cmd=Retrieve&amp;amp;db=pubmed&amp;amp;dopt=Abstract&amp;amp;list_uids=32811478&amp;amp;query_hl=1&lt;/_url&gt;&lt;_volume&gt;18&lt;/_volume&gt;&lt;/Details&gt;&lt;Extra&gt;&lt;DBUID&gt;{6486014E-94A3-482F-8B8D-B1496E970E79}&lt;/DBUID&gt;&lt;/Extra&gt;&lt;/Item&gt;&lt;/References&gt;&lt;/Group&gt;&lt;/Citation&gt;_x000a_"/>
    <w:docVar w:name="NE.Ref{5D93FCD7-EAAA-49A0-8762-DED1FD734D7C}" w:val=" ADDIN NE.Ref.{5D93FCD7-EAAA-49A0-8762-DED1FD734D7C}&lt;Citation&gt;&lt;Group&gt;&lt;References&gt;&lt;Item&gt;&lt;ID&gt;8341&lt;/ID&gt;&lt;UID&gt;{155EC6C4-3BF2-49E3-B5CB-4BF83B75F5A1}&lt;/UID&gt;&lt;Title&gt;A Novel Sparse Compositional Technique Reveals Microbial Perturbations&lt;/Title&gt;&lt;Template&gt;Journal Article&lt;/Template&gt;&lt;Star&gt;0&lt;/Star&gt;&lt;Tag&gt;0&lt;/Tag&gt;&lt;Author&gt;Martino, C; Morton, J T; Marotz, C A; Thompson, L R; Tripathi, A; Knight, R; Zengler, K&lt;/Author&gt;&lt;Year&gt;2019&lt;/Year&gt;&lt;Details&gt;&lt;_accessed&gt;63286163&lt;/_accessed&gt;&lt;_accession_num&gt;30801021&lt;/_accession_num&gt;&lt;_author_adr&gt;Department of Pediatrics, University of California San Diego, La Jolla, California, USA.; Bioinformatics and Systems Biology Program, University of California San Diego, La Jolla, California, USA.; Department of Pediatrics, University of California San Diego, La Jolla, California, USA.; Department of Computer Science and Engineering, University of California San Diego, La Jolla, California, USA.; Department of Pediatrics, University of California San Diego, La Jolla, California, USA.; Department of Biological Sciences and Northern Gulf Institute, University of Southern Mississippi, Hattiesburg, Mississippi, USA.; Ocean Chemistry and Ecosystems Division, Atlantic Oceanographic and Meteorological Laboratory, National Oceanic and Atmospheric Administration, stationed at Southwest Fisheries Science Center, La Jolla, California, USA.; Department of Pediatrics, University of California San Diego, La Jolla, California, USA.; Department of Pediatrics, University of California San Diego, La Jolla, California, USA.; Department of Computer Science and Engineering, University of California San Diego, La Jolla, California, USA.; Center for Microbiome Innovation, University of California San Diego, La Jolla, California, USA.; Department of Pediatrics, University of California San Diego, La Jolla, California, USA.; Center for Microbiome Innovation, University of California San Diego, La Jolla, California, USA.; Department of Bioengineering, University of California San Diego, La Jolla, California, USA.&lt;/_author_adr&gt;&lt;_collection_scope&gt;SCIE&lt;/_collection_scope&gt;&lt;_created&gt;63286163&lt;/_created&gt;&lt;_date&gt;62588160&lt;/_date&gt;&lt;_date_display&gt;2019 Jan-Feb&lt;/_date_display&gt;&lt;_db_updated&gt;PubMed&lt;/_db_updated&gt;&lt;_doi&gt;10.1128/mSystems.00016-19&lt;/_doi&gt;&lt;_impact_factor&gt;   6.633&lt;/_impact_factor&gt;&lt;_isbn&gt;2379-5077 (Print); 2379-5077 (Linking)&lt;/_isbn&gt;&lt;_issue&gt;1&lt;/_issue&gt;&lt;_journal&gt;mSystems&lt;/_journal&gt;&lt;_keywords&gt;compositional; computational biology; matrix completion; metagenomics; microbiome&lt;/_keywords&gt;&lt;_language&gt;eng&lt;/_language&gt;&lt;_modified&gt;63527647&lt;/_modified&gt;&lt;_tertiary_title&gt;mSystems&lt;/_tertiary_title&gt;&lt;_type_work&gt;Journal Article&lt;/_type_work&gt;&lt;_url&gt;http://www.ncbi.nlm.nih.gov/entrez/query.fcgi?cmd=Retrieve&amp;amp;db=pubmed&amp;amp;dopt=Abstract&amp;amp;list_uids=30801021&amp;amp;query_hl=1&lt;/_url&gt;&lt;_volume&gt;4&lt;/_volume&gt;&lt;/Details&gt;&lt;Extra&gt;&lt;DBUID&gt;{6486014E-94A3-482F-8B8D-B1496E970E79}&lt;/DBUID&gt;&lt;/Extra&gt;&lt;/Item&gt;&lt;/References&gt;&lt;/Group&gt;&lt;/Citation&gt;_x000a_"/>
    <w:docVar w:name="NE.Ref{600853D1-B178-4C61-BA46-FE26D2F42EE3}" w:val=" ADDIN NE.Ref.{600853D1-B178-4C61-BA46-FE26D2F42EE3}&lt;Citation&gt;&lt;Group&gt;&lt;References&gt;&lt;Item&gt;&lt;ID&gt;4673&lt;/ID&gt;&lt;UID&gt;{E189B763-19C1-419B-BB6C-431C7DD1B107}&lt;/UID&gt;&lt;Title&gt;How informative is the mouse for human gut microbiota research?&lt;/Title&gt;&lt;Template&gt;Journal Article&lt;/Template&gt;&lt;Star&gt;0&lt;/Star&gt;&lt;Tag&gt;0&lt;/Tag&gt;&lt;Author&gt;Nguyen, T L; Vieira-Silva, S; Liston, A; Raes, J&lt;/Author&gt;&lt;Year&gt;2015&lt;/Year&gt;&lt;Details&gt;&lt;_accession_num&gt;25561744&lt;/_accession_num&gt;&lt;_author_adr&gt;KU Leuven, Department of Microbiology and Immunology, Rega Institute, Herestraat  49, B-3000 Leuven, Belgium. VIB, Center for the Biology of Disease, Herestraat 49, B-3000 Leuven, Belgium. Microbiology Unit, Faculty of Sciences and Bioengineering Sciences, Vrije Universiteit Brussel, Pleinlaan 2, B-1050 Brussels, Belgium.; KU Leuven, Department of Microbiology and Immunology, Rega Institute, Herestraat  49, B-3000 Leuven, Belgium. VIB, Center for the Biology of Disease, Herestraat 49, B-3000 Leuven, Belgium. Microbiology Unit, Faculty of Sciences and Bioengineering Sciences, Vrije Universiteit Brussel, Pleinlaan 2, B-1050 Brussels, Belgium.; KU Leuven, Department of Microbiology and Immunology, Rega Institute, Herestraat  49, B-3000 Leuven, Belgium. VIB, Center for the Biology of Disease, Herestraat 49, B-3000 Leuven, Belgium.; KU Leuven, Department of Microbiology and Immunology, Rega Institute, Herestraat  49, B-3000 Leuven, Belgium. VIB, Center for the Biology of Disease, Herestraat 49, B-3000 Leuven, Belgium. Microbiology Unit, Faculty of Sciences and Bioengineering Sciences, Vrije Universiteit Brussel, Pleinlaan 2, B-1050 Brussels, Belgium. jeroen.raes@med.kuleuven.be.&lt;/_author_adr&gt;&lt;_collection_scope&gt;SCIE;&lt;/_collection_scope&gt;&lt;_created&gt;61775258&lt;/_created&gt;&lt;_date&gt;2015-01-01&lt;/_date&gt;&lt;_date_display&gt;2015 Jan&lt;/_date_display&gt;&lt;_db_updated&gt;PubMed&lt;/_db_updated&gt;&lt;_doi&gt;10.1242/dmm.017400&lt;/_doi&gt;&lt;_impact_factor&gt;   4.651&lt;/_impact_factor&gt;&lt;_isbn&gt;1754-8411 (Electronic); 1754-8403 (Linking)&lt;/_isbn&gt;&lt;_issue&gt;1&lt;/_issue&gt;&lt;_journal&gt;Dis Model Mech&lt;/_journal&gt;&lt;_keywords&gt;Animals; Colitis/pathology; Databases, Factual; Diet; *Disease Models, Animal; Genotype; Humans; Inflammatory Bowel Diseases/pathology; Intestinal Mucosa/pathology; Intestines/*microbiology/pathology; Mice; *Microbiota; Obesity/pathology; Phenotype; Translational Medical ResearchGut microbiota; Humanized mouse models; Mouse core gut microbiota; Mouse models; Mouse pan-gut microbiota&lt;/_keywords&gt;&lt;_language&gt;eng&lt;/_language&gt;&lt;_modified&gt;63647448&lt;/_modified&gt;&lt;_ori_publication&gt;(c) 2015. Published by The Company of Biologists Ltd.&lt;/_ori_publication&gt;&lt;_pages&gt;1-16&lt;/_pages&gt;&lt;_tertiary_title&gt;Disease models &amp;amp;amp; mechanisms&lt;/_tertiary_title&gt;&lt;_type_work&gt;Journal Article; Meta-Analysis; Research Support, Non-U.S. Gov&amp;apos;t; Review&lt;/_type_work&gt;&lt;_url&gt;http://www.ncbi.nlm.nih.gov/entrez/query.fcgi?cmd=Retrieve&amp;amp;db=pubmed&amp;amp;dopt=Abstract&amp;amp;list_uids=25561744&amp;amp;query_hl=1&lt;/_url&gt;&lt;_volume&gt;8&lt;/_volume&gt;&lt;/Details&gt;&lt;Extra&gt;&lt;DBUID&gt;{6486014E-94A3-482F-8B8D-B1496E970E79}&lt;/DBUID&gt;&lt;/Extra&gt;&lt;/Item&gt;&lt;/References&gt;&lt;/Group&gt;&lt;/Citation&gt;_x000a_"/>
    <w:docVar w:name="NE.Ref{621535F4-3A2F-49BC-9499-EFCCBDD59145}" w:val=" ADDIN NE.Ref.{621535F4-3A2F-49BC-9499-EFCCBDD59145}&lt;Citation&gt;&lt;Group&gt;&lt;References&gt;&lt;Item&gt;&lt;ID&gt;8990&lt;/ID&gt;&lt;UID&gt;{8FDA0176-A21F-42C5-965C-BCE1DAC410CE}&lt;/UID&gt;&lt;Title&gt;CheckM: assessing the quality of microbial genomes recovered from isolates, single cells, and metagenomes&lt;/Title&gt;&lt;Template&gt;Journal Article&lt;/Template&gt;&lt;Star&gt;0&lt;/Star&gt;&lt;Tag&gt;0&lt;/Tag&gt;&lt;Author&gt;Parks, D H; Imelfort, M; Skennerton, C T; Hugenholtz, P; Tyson, G W&lt;/Author&gt;&lt;Year&gt;2015&lt;/Year&gt;&lt;Details&gt;&lt;_accession_num&gt;25977477&lt;/_accession_num&gt;&lt;_author_adr&gt;Australian Centre for Ecogenomics, School of Chemistry and Molecular Biosciences, The University of Queensland, St. Lucia, QLD 4072, Queensland, Australia;; Australian Centre for Ecogenomics, School of Chemistry and Molecular Biosciences, The University of Queensland, St. Lucia, QLD 4072, Queensland, Australia;; Australian Centre for Ecogenomics, School of Chemistry and Molecular Biosciences, The University of Queensland, St. Lucia, QLD 4072, Queensland, Australia;; Australian Centre for Ecogenomics, School of Chemistry and Molecular Biosciences, The University of Queensland, St. Lucia, QLD 4072, Queensland, Australia; Institute for Molecular Bioscience, The University of Queensland, St. Lucia, QLD  4072, Queensland, Australia;; Australian Centre for Ecogenomics, School of Chemistry and Molecular Biosciences, The University of Queensland, St. Lucia, QLD 4072, Queensland, Australia; Advanced Water Management Centre, The University of Queensland, St. Lucia, QLD 4072, Queensland, Australia.&lt;/_author_adr&gt;&lt;_collection_scope&gt;SCI;SCIE&lt;/_collection_scope&gt;&lt;_created&gt;63726415&lt;/_created&gt;&lt;_date&gt;2015-07-01&lt;/_date&gt;&lt;_date_display&gt;2015 Jul&lt;/_date_display&gt;&lt;_db_updated&gt;PubMed&lt;/_db_updated&gt;&lt;_doi&gt;10.1101/gr.186072.114&lt;/_doi&gt;&lt;_impact_factor&gt;  11.093&lt;/_impact_factor&gt;&lt;_isbn&gt;1549-5469 (Electronic); 1088-9051 (Linking)&lt;/_isbn&gt;&lt;_issue&gt;7&lt;/_issue&gt;&lt;_journal&gt;Genome Res&lt;/_journal&gt;&lt;_language&gt;eng&lt;/_language&gt;&lt;_modified&gt;63726415&lt;/_modified&gt;&lt;_ori_publication&gt;(c) 2015 Parks et al.; Published by Cold Spring Harbor Laboratory Press.&lt;/_ori_publication&gt;&lt;_pages&gt;1043-55&lt;/_pages&gt;&lt;_subject_headings&gt;*Genome, Microbial; *Metagenome; Metagenomics/*methods&lt;/_subject_headings&gt;&lt;_tertiary_title&gt;Genome research&lt;/_tertiary_title&gt;&lt;_type_work&gt;Journal Article; Research Support, Non-U.S. Gov&amp;apos;t&lt;/_type_work&gt;&lt;_url&gt;http://www.ncbi.nlm.nih.gov/entrez/query.fcgi?cmd=Retrieve&amp;amp;db=pubmed&amp;amp;dopt=Abstract&amp;amp;list_uids=25977477&amp;amp;query_hl=1&lt;/_url&gt;&lt;_volume&gt;25&lt;/_volume&gt;&lt;/Details&gt;&lt;Extra&gt;&lt;DBUID&gt;{6486014E-94A3-482F-8B8D-B1496E970E79}&lt;/DBUID&gt;&lt;/Extra&gt;&lt;/Item&gt;&lt;/References&gt;&lt;/Group&gt;&lt;/Citation&gt;_x000a_"/>
    <w:docVar w:name="NE.Ref{626A6A79-54E9-40DE-981E-CACE1A6B0AD2}" w:val=" ADDIN NE.Ref.{626A6A79-54E9-40DE-981E-CACE1A6B0AD2}&lt;Citation&gt;&lt;Group&gt;&lt;References&gt;&lt;Item&gt;&lt;ID&gt;8234&lt;/ID&gt;&lt;UID&gt;{05E827FF-7AB0-402B-9A64-38F3B1A7CFB2}&lt;/UID&gt;&lt;Title&gt;Long-term dietary intervention reveals resilience of the gut microbiota despite changes in diet and weight&lt;/Title&gt;&lt;Template&gt;Journal Article&lt;/Template&gt;&lt;Star&gt;0&lt;/Star&gt;&lt;Tag&gt;0&lt;/Tag&gt;&lt;Author&gt;Fragiadakis, Gabriela K; Wastyk, Hannah C; Robinson, Jennifer L; Sonnenburg, Erica D; Sonnenburg, Justin L; Gardner, Christopher D&lt;/Author&gt;&lt;Year&gt;2020&lt;/Year&gt;&lt;Details&gt;&lt;_accessed&gt;63651778&lt;/_accessed&gt;&lt;_created&gt;63253074&lt;/_created&gt;&lt;_date&gt;63224640&lt;/_date&gt;&lt;_db_updated&gt;CrossRef&lt;/_db_updated&gt;&lt;_doi&gt;10.1093/ajcn/nqaa046&lt;/_doi&gt;&lt;_impact_factor&gt;   6.766&lt;/_impact_factor&gt;&lt;_isbn&gt;0002-9165&lt;/_isbn&gt;&lt;_journal&gt;The American Journal of Clinical Nutrition&lt;/_journal&gt;&lt;_modified&gt;63459925&lt;/_modified&gt;&lt;_url&gt;https://academic.oup.com/ajcn/advance-article/doi/10.1093/ajcn/nqaa046/5809430_x000d__x000a_http://academic.oup.com/ajcn/advance-article-pdf/doi/10.1093/ajcn/nqaa046/32957675/nqaa046.pdf&lt;/_url&gt;&lt;/Details&gt;&lt;Extra&gt;&lt;DBUID&gt;{6486014E-94A3-482F-8B8D-B1496E970E79}&lt;/DBUID&gt;&lt;/Extra&gt;&lt;/Item&gt;&lt;/References&gt;&lt;/Group&gt;&lt;Group&gt;&lt;References&gt;&lt;Item&gt;&lt;ID&gt;4800&lt;/ID&gt;&lt;UID&gt;{CB7E80AB-466C-4381-8718-3C90B35269A1}&lt;/UID&gt;&lt;Title&gt;Bread Affects Clinical Parameters and Induces Gut Microbiome-Associated Personal  Glycemic Responses&lt;/Title&gt;&lt;Template&gt;Journal Article&lt;/Template&gt;&lt;Star&gt;0&lt;/Star&gt;&lt;Tag&gt;0&lt;/Tag&gt;&lt;Author&gt;Korem, T; Zeevi, D; Zmora, N; Weissbrod, O; Bar, N; Lotan-Pompan, M; Avnit-Sagi, T; Kosower, N; Malka, G; Rein, M; Suez, J; Goldberg, B Z; Weinberger, A; Levy, A A; Elinav, E; Segal, E&lt;/Author&gt;&lt;Year&gt;2017&lt;/Year&gt;&lt;Details&gt;&lt;_accessed&gt;61834225&lt;/_accessed&gt;&lt;_accession_num&gt;28591632&lt;/_accession_num&gt;&lt;_author_adr&gt;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Immunology, Weizmann Institute of Science, Rehovot 7610001, Israel; Internal Medicine Department, Tel Aviv Sourasky Medical Center, Tel Aviv 6423906, Israel; Research Center for Digestive Tract and Liver Diseases, Tel Aviv Sourasky Medical Center, Sackler Faculty of Medicine, Tel Aviv University, Tel Aviv 6423906,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Immunology, Weizmann Institute of Science, Rehovot 7610001, Israel.; Department of Plant and Environmental Sciences, Weizmann Institute of Science, Rehovot 7610001, Israel.; Department of Computer Science and Applied Mathematics, Weizmann Institute of Science, Rehovot 7610001, Israel; Department of Molecular Cell Biology, Weizmann  Institute of Science, Rehovot 7610001, Israel.; Department of Plant and Environmental Sciences, Weizmann Institute of Science, Rehovot 7610001, Israel. Electronic address: avi.levy@weizmann.ac.il.; Department of Immunology, Weizmann Institute of Science, Rehovot 7610001, Israel. Electronic address: eran.elinav@weizmann.ac.il.; Department of Computer Science and Applied Mathematics, Weizmann Institute of Science, Rehovot 7610001, Israel; Department of Molecular Cell Biology, Weizmann  Institute of Science, Rehovot 7610001, Israel. Electronic address: eran.segal@weizmann.ac.il.&lt;/_author_adr&gt;&lt;_collection_scope&gt;SCI;SCIE;&lt;/_collection_scope&gt;&lt;_created&gt;61833569&lt;/_created&gt;&lt;_date&gt;61761600&lt;/_date&gt;&lt;_date_display&gt;2017 Jun 06&lt;/_date_display&gt;&lt;_db_updated&gt;PubMed&lt;/_db_updated&gt;&lt;_doi&gt;10.1016/j.cmet.2017.05.002&lt;/_doi&gt;&lt;_impact_factor&gt;  21.567&lt;/_impact_factor&gt;&lt;_isbn&gt;1932-7420 (Electronic); 1550-4131 (Linking)&lt;/_isbn&gt;&lt;_issue&gt;6&lt;/_issue&gt;&lt;_journal&gt;Cell Metab&lt;/_journal&gt;&lt;_keywords&gt;bread; glycemic responses; gut microbiome; nutrition; personalization; prediction&lt;/_keywords&gt;&lt;_language&gt;eng&lt;/_language&gt;&lt;_modified&gt;63405609&lt;/_modified&gt;&lt;_ori_publication&gt;Copyright (c) 2017 Elsevier Inc. All rights reserved.&lt;/_ori_publication&gt;&lt;_pages&gt;1243-1253.e5&lt;/_pages&gt;&lt;_tertiary_title&gt;Cell metabolism&lt;/_tertiary_title&gt;&lt;_type_work&gt;Journal Article&lt;/_type_work&gt;&lt;_url&gt;http://www.ncbi.nlm.nih.gov/entrez/query.fcgi?cmd=Retrieve&amp;amp;db=pubmed&amp;amp;dopt=Abstract&amp;amp;list_uids=28591632&amp;amp;query_hl=1&lt;/_url&gt;&lt;_volume&gt;25&lt;/_volume&gt;&lt;/Details&gt;&lt;Extra&gt;&lt;DBUID&gt;{6486014E-94A3-482F-8B8D-B1496E970E79}&lt;/DBUID&gt;&lt;/Extra&gt;&lt;/Item&gt;&lt;/References&gt;&lt;/Group&gt;&lt;/Citation&gt;_x000a_"/>
    <w:docVar w:name="NE.Ref{63E6F69A-11D5-4781-BF78-6CDF69E3E013}" w:val=" ADDIN NE.Ref.{63E6F69A-11D5-4781-BF78-6CDF69E3E013}&lt;Citation&gt;&lt;Group&gt;&lt;References&gt;&lt;Item&gt;&lt;ID&gt;7062&lt;/ID&gt;&lt;UID&gt;{DB2E9454-259A-4904-8F55-BEB3908AFF46}&lt;/UID&gt;&lt;Title&gt;Habitual dietary fibre intake influences gut microbiota response to an inulin-type fructan prebiotic: a randomised, double-blind, placebo-controlled, cross-over, human intervention study&lt;/Title&gt;&lt;Template&gt;Journal Article&lt;/Template&gt;&lt;Star&gt;1&lt;/Star&gt;&lt;Tag&gt;5&lt;/Tag&gt;&lt;Author&gt;Healey, Genelle; Murphy, Rinki; Butts, Christine; Brough, Louise; Whelan, Kevin; Coad, Jane&lt;/Author&gt;&lt;Year&gt;2018&lt;/Year&gt;&lt;Details&gt;&lt;_accessed&gt;63196826&lt;/_accessed&gt;&lt;_collection_scope&gt;SCI;SCIE&lt;/_collection_scope&gt;&lt;_created&gt;62757908&lt;/_created&gt;&lt;_date&gt;62101440&lt;/_date&gt;&lt;_db_updated&gt;CrossRef&lt;/_db_updated&gt;&lt;_doi&gt;10.1017/S0007114517003440&lt;/_doi&gt;&lt;_impact_factor&gt;   3.334&lt;/_impact_factor&gt;&lt;_isbn&gt;0007-1145&lt;/_isbn&gt;&lt;_issue&gt;2&lt;/_issue&gt;&lt;_journal&gt;British Journal of Nutrition&lt;/_journal&gt;&lt;_label&gt;inulin-individual_response; inulin&lt;/_label&gt;&lt;_modified&gt;63566548&lt;/_modified&gt;&lt;_pages&gt;176-189&lt;/_pages&gt;&lt;_tertiary_title&gt;Br J Nutr&lt;/_tertiary_title&gt;&lt;_url&gt;https://www.cambridge.org/core/product/identifier/S0007114517003440/type/journal_article_x000d__x000a_https://www.cambridge.org/core/services/aop-cambridge-core/content/view/S0007114517003440&lt;/_url&gt;&lt;_volume&gt;119&lt;/_volume&gt;&lt;/Details&gt;&lt;Extra&gt;&lt;DBUID&gt;{6486014E-94A3-482F-8B8D-B1496E970E79}&lt;/DBUID&gt;&lt;/Extra&gt;&lt;/Item&gt;&lt;/References&gt;&lt;/Group&gt;&lt;/Citation&gt;_x000a_"/>
    <w:docVar w:name="NE.Ref{66820326-90BB-4F68-844C-348A4AB35B19}" w:val=" ADDIN NE.Ref.{66820326-90BB-4F68-844C-348A4AB35B19}&lt;Citation&gt;&lt;Group&gt;&lt;References&gt;&lt;Item&gt;&lt;ID&gt;7506&lt;/ID&gt;&lt;UID&gt;{C3FC6AC9-5D47-447D-85A8-BFA833F1EFC5}&lt;/UID&gt;&lt;Title&gt;Potential for enriching next-generation health-promoting gut bacteria through prebiotics and other dietary components&lt;/Title&gt;&lt;Template&gt;Journal Article&lt;/Template&gt;&lt;Star&gt;0&lt;/Star&gt;&lt;Tag&gt;5&lt;/Tag&gt;&lt;Author&gt;Lordan, Cathy; Thapa, Dinesh; Ross, R Paul; Cotter, Paul D&lt;/Author&gt;&lt;Year&gt;2019&lt;/Year&gt;&lt;Details&gt;&lt;_accessed&gt;63794162&lt;/_accessed&gt;&lt;_created&gt;62819128&lt;/_created&gt;&lt;_date&gt;62588160&lt;/_date&gt;&lt;_date_display&gt;2019&lt;/_date_display&gt;&lt;_db_updated&gt;PKU Search&lt;/_db_updated&gt;&lt;_doi&gt;10.1080/19490976.2019.1613124&lt;/_doi&gt;&lt;_impact_factor&gt;   7.740&lt;/_impact_factor&gt;&lt;_isbn&gt;1949-0976_x000d__x000a_&lt;/_isbn&gt;&lt;_journal&gt;Gut microbes&lt;/_journal&gt;&lt;_modified&gt;63794162&lt;/_modified&gt;&lt;_number&gt;1&lt;/_number&gt;&lt;_pages&gt;1-20&lt;/_pages&gt;&lt;_place_published&gt;United States_x000d__x000a_&lt;/_place_published&gt;&lt;_url&gt;http://pku.summon.serialssolutions.com/2.0.0/link/0/eLvHCXMwtZ3LSysxFIdDVby4EV_3-ib7MmXekyxciFhFFEQrgpuSZBItl04HmS787z15TMYWBO_iboYhk2aRL5yeE37nHISSeBAGSzYhA7eIZpzzSBaCsUIIpcAsRroaeyZME5OXO3J7Hw8vs5ter60w1I39V_AwBuh1Iu0_wPeLwgC8wxGAJxwCeP7oGNzPGq0HsmmKfZg1seLJSke8r6bmtDkBNh8yqK06Dya8zps-t6Wcme_mU79LPpn5ys4me6tfTmSjtXdanT6r2tpQrcd7BetMteqPd2rFW4h47cWrTkD0l_qjN_jnNkZQa_H9PfWDa-z-sCBjvJg1rqeIHnXCZXd9oTOmssBmIg-kNbk01aItkn4xo9FX4w4bWk8NngQMc567ZPLFKtn-k66YPi0nojmTVfD0uILWTMwKlm40fPa3b2GaFuCcbaBf7Q8X_JKFCMN4GqMttOlCBHxuYW6jnqx20LptGvqxi-YeKQak2CPFS0jxMlIMSHGLFDukuEOKASk2SLFDijuke-hxeDm6uA5c84xA5JQEvCg5UzmlsogFy0kJbq7KhY5XE8lIUigaE5YWOQSMioCLIkMqRURKJhmVefIbrVaw_j7CiiUqE2nMo5iB905JEilWpCSUKo44TQ_QoN24cW0rpIwjV3hWsw3B4R1r8mMILhJwJw_QH7u9fnrL4PDbL0doozs8x2i1eZ_LE7RS_52fGrCfsLtoVA&lt;/_url&gt;&lt;/Details&gt;&lt;Extra&gt;&lt;DBUID&gt;{6486014E-94A3-482F-8B8D-B1496E970E79}&lt;/DBUID&gt;&lt;/Extra&gt;&lt;/Item&gt;&lt;/References&gt;&lt;/Group&gt;&lt;Group&gt;&lt;References&gt;&lt;Item&gt;&lt;ID&gt;7065&lt;/ID&gt;&lt;UID&gt;{CFB279A3-7049-4BAF-A5DF-792727F76B89}&lt;/UID&gt;&lt;Title&gt;Dynamics of Human Gut Microbiota and Short-Chain Fatty Acids in Response to Dietary Interventions with Three Fermentable Fibers&lt;/Title&gt;&lt;Template&gt;Journal Article&lt;/Template&gt;&lt;Star&gt;1&lt;/Star&gt;&lt;Tag&gt;5&lt;/Tag&gt;&lt;Author&gt;Baxter, N T; Schmidt, A W; Venkataraman, A; Kim, K S; Waldron, C; Schmidt, T M&lt;/Author&gt;&lt;Year&gt;2019&lt;/Year&gt;&lt;Details&gt;&lt;_accessed&gt;63794319&lt;/_accessed&gt;&lt;_accession_num&gt;30696735&lt;/_accession_num&gt;&lt;_author_adr&gt;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schmidti@umich.edu.; Department of Ecology and Evolutionary Biology, University of Michigan, Ann Arbor, Michigan, USA.&lt;/_author_adr&gt;&lt;_collection_scope&gt;SCIE&lt;/_collection_scope&gt;&lt;_created&gt;62757909&lt;/_created&gt;&lt;_date&gt;62628480&lt;/_date&gt;&lt;_date_display&gt;2019 Jan 29&lt;/_date_display&gt;&lt;_db_updated&gt;PubMed&lt;/_db_updated&gt;&lt;_doi&gt;10.1128/mBio.02566-18&lt;/_doi&gt;&lt;_impact_factor&gt;   6.784&lt;/_impact_factor&gt;&lt;_isbn&gt;2150-7511 (Electronic)&lt;/_isbn&gt;&lt;_issue&gt;1&lt;/_issue&gt;&lt;_journal&gt;MBio&lt;/_journal&gt;&lt;_keywords&gt;Adolescent; Adult; Biostatistics; Chemistry Techniques, Analytical; Chicory; Dietary Fiber/*administration &amp;amp;amp; dosage; Fatty Acids, Volatile/*metabolism; Feces/*chemistry/*microbiology; Gastrointestinal Microbiome/*drug effects; Humans; Inulin/administration &amp;amp;amp; dosage; Metagenomics; Solanum tuberosum; Starch/administration &amp;amp;amp; dosage; Young Adult; Zea mays*Ruminococcus; *SCFA; *bifidobacteria; *butyrate; *microbiome; *prebiotic&lt;/_keywords&gt;&lt;_label&gt;玉米260; potato; inulin-individual_response; RS-individual; response; inulin&lt;/_label&gt;&lt;_language&gt;eng&lt;/_language&gt;&lt;_modified&gt;63794319&lt;/_modified&gt;&lt;_ori_publication&gt;Copyright (c) 2019 Baxter et al.&lt;/_ori_publication&gt;&lt;_tertiary_title&gt;mBio&lt;/_tertiary_title&gt;&lt;_type_work&gt;Journal Article; Research Support, Non-U.S. Gov&amp;apos;t&lt;/_type_work&gt;&lt;_url&gt;http://www.ncbi.nlm.nih.gov/entrez/query.fcgi?cmd=Retrieve&amp;amp;db=pubmed&amp;amp;dopt=Abstract&amp;amp;list_uids=30696735&amp;amp;query_hl=1&lt;/_url&gt;&lt;_volume&gt;10&lt;/_volume&gt;&lt;/Details&gt;&lt;Extra&gt;&lt;DBUID&gt;{6486014E-94A3-482F-8B8D-B1496E970E79}&lt;/DBUID&gt;&lt;/Extra&gt;&lt;/Item&gt;&lt;/References&gt;&lt;/Group&gt;&lt;/Citation&gt;_x000a_"/>
    <w:docVar w:name="NE.Ref{6BC2CD6D-3CB1-48FE-9ED1-B35A1D4B296C}" w:val=" ADDIN NE.Ref.{6BC2CD6D-3CB1-48FE-9ED1-B35A1D4B296C}&lt;Citation&gt;&lt;Group&gt;&lt;References&gt;&lt;Item&gt;&lt;ID&gt;8261&lt;/ID&gt;&lt;UID&gt;{6EA9920D-AEC4-4F06-A10E-3480FA917FA9}&lt;/UID&gt;&lt;Title&gt;Quantitative PCR provides a simple and accessible method for quantitative microbiota profiling&lt;/Title&gt;&lt;Template&gt;Journal Article&lt;/Template&gt;&lt;Star&gt;0&lt;/Star&gt;&lt;Tag&gt;0&lt;/Tag&gt;&lt;Author&gt;Jian, Ching; Luukkonen, Panu; Yki-Järvinen, Hannele; Salonen, Anne; Korpela, Katri&lt;/Author&gt;&lt;Year&gt;2020&lt;/Year&gt;&lt;Details&gt;&lt;_accessed&gt;63264316&lt;/_accessed&gt;&lt;_collection_scope&gt;SCIE&lt;/_collection_scope&gt;&lt;_created&gt;63264316&lt;/_created&gt;&lt;_date&gt;63133920&lt;/_date&gt;&lt;_db_updated&gt;CrossRef&lt;/_db_updated&gt;&lt;_doi&gt;10.1371/journal.pone.0227285&lt;/_doi&gt;&lt;_impact_factor&gt;   2.740&lt;/_impact_factor&gt;&lt;_isbn&gt;1932-6203&lt;/_isbn&gt;&lt;_issue&gt;1&lt;/_issue&gt;&lt;_journal&gt;PLOS ONE&lt;/_journal&gt;&lt;_modified&gt;63510384&lt;/_modified&gt;&lt;_pages&gt;e0227285&lt;/_pages&gt;&lt;_tertiary_title&gt;PLoS ONE&lt;/_tertiary_title&gt;&lt;_url&gt;https://dx.plos.org/10.1371/journal.pone.0227285_x000d__x000a_https://dx.plos.org/10.1371/journal.pone.0227285&lt;/_url&gt;&lt;_volume&gt;15&lt;/_volume&gt;&lt;/Details&gt;&lt;Extra&gt;&lt;DBUID&gt;{6486014E-94A3-482F-8B8D-B1496E970E79}&lt;/DBUID&gt;&lt;/Extra&gt;&lt;/Item&gt;&lt;/References&gt;&lt;/Group&gt;&lt;/Citation&gt;_x000a_"/>
    <w:docVar w:name="NE.Ref{713B3503-BE14-40DB-93A3-A93056A99DEB}" w:val=" ADDIN NE.Ref.{713B3503-BE14-40DB-93A3-A93056A99DEB}&lt;Citation&gt;&lt;Group&gt;&lt;References&gt;&lt;Item&gt;&lt;ID&gt;8165&lt;/ID&gt;&lt;UID&gt;{C7FE4B3C-7496-46BE-8481-DE410C7A0909}&lt;/UID&gt;&lt;Title&gt;Evaluation of general 16S ribosomal RNA gene PCR primers for classical and next-generation sequencing-based diversity studies&lt;/Title&gt;&lt;Template&gt;Journal Article&lt;/Template&gt;&lt;Star&gt;0&lt;/Star&gt;&lt;Tag&gt;0&lt;/Tag&gt;&lt;Author&gt;Klindworth, Anna; Pruesse, Elmar; Schweer, Timmy; Peplies, Jörg; Quast, Christian; Horn, Matthias; Glöckner, Frank Oliver&lt;/Author&gt;&lt;Year&gt;2013&lt;/Year&gt;&lt;Details&gt;&lt;_accessed&gt;63794446&lt;/_accessed&gt;&lt;_collection_scope&gt;SCI;SCIE&lt;/_collection_scope&gt;&lt;_created&gt;63208013&lt;/_created&gt;&lt;_date&gt;59433120&lt;/_date&gt;&lt;_db_updated&gt;CrossRef&lt;/_db_updated&gt;&lt;_doi&gt;10.1093/nar/gks808&lt;/_doi&gt;&lt;_impact_factor&gt;  11.501&lt;/_impact_factor&gt;&lt;_isbn&gt;0305-1048&lt;/_isbn&gt;&lt;_issue&gt;1&lt;/_issue&gt;&lt;_journal&gt;Nucleic Acids Research&lt;/_journal&gt;&lt;_modified&gt;63510381&lt;/_modified&gt;&lt;_pages&gt;e1-e1&lt;/_pages&gt;&lt;_url&gt;https://academic.oup.com/nar/article/41/1/e1/1164457_x000d__x000a_http://academic.oup.com/nar/article-pdf/41/1/e1/25349171/gks808.pdf&lt;/_url&gt;&lt;_volume&gt;41&lt;/_volume&gt;&lt;/Details&gt;&lt;Extra&gt;&lt;DBUID&gt;{6486014E-94A3-482F-8B8D-B1496E970E79}&lt;/DBUID&gt;&lt;/Extra&gt;&lt;/Item&gt;&lt;/References&gt;&lt;/Group&gt;&lt;/Citation&gt;_x000a_"/>
    <w:docVar w:name="NE.Ref{72B6AACB-BE25-47DF-A5E8-F9F74E982076}" w:val=" ADDIN NE.Ref.{72B6AACB-BE25-47DF-A5E8-F9F74E982076}&lt;Citation&gt;&lt;Group&gt;&lt;References&gt;&lt;Item&gt;&lt;ID&gt;8657&lt;/ID&gt;&lt;UID&gt;{91EDEC4D-1030-4528-82FC-F1FF2DDCCD13}&lt;/UID&gt;&lt;Title&gt;Linking extracellular enzymes to phylogeny indicates a predominantly particle-associated lifestyle of deep-sea prokaryotes&lt;/Title&gt;&lt;Template&gt;Journal Article&lt;/Template&gt;&lt;Star&gt;0&lt;/Star&gt;&lt;Tag&gt;0&lt;/Tag&gt;&lt;Author&gt;Zhao, Zihao; Baltar, Federico; Herndl, Gerhard J&lt;/Author&gt;&lt;Year&gt;2020&lt;/Year&gt;&lt;Details&gt;&lt;_accessed&gt;63493271&lt;/_accessed&gt;&lt;_collection_scope&gt;SCI;SCIE;EI&lt;/_collection_scope&gt;&lt;_created&gt;63493271&lt;/_created&gt;&lt;_date&gt;63113760&lt;/_date&gt;&lt;_date_display&gt;2020&lt;/_date_display&gt;&lt;_db_updated&gt;PKU Search&lt;/_db_updated&gt;&lt;_doi&gt;10.1126/sciadv.aaz4354&lt;/_doi&gt;&lt;_impact_factor&gt;  13.116&lt;/_impact_factor&gt;&lt;_isbn&gt;2375-2548&lt;/_isbn&gt;&lt;_issue&gt;16&lt;/_issue&gt;&lt;_journal&gt;Science advances&lt;/_journal&gt;&lt;_modified&gt;63493271&lt;/_modified&gt;&lt;_number&gt;1&lt;/_number&gt;&lt;_pages&gt;eaaz4354&lt;/_pages&gt;&lt;_url&gt;http://pku.summon.serialssolutions.com/2.0.0/link/0/eLvHCXMwtV1LS8NAEF6qXryIT3yzNxWJ1E12kx48iFhEFAT10kvZJ4qalBgP7a939pE0lR704CWEJQnJzsfMN5N5IBSTs270Qycow5kxWZpIAaCSVHEBljWTacp4mrkeP4P77O6B9K_pbadTD26arv2r4GENRG8Laf8g_OahsADnAAE4Agjg-CsY3PnZCKegg0tuo_Qu7VTnk_GHb-4A2wzqT-e2_k-5grjPU25bB6jCZ8nY8Ed4cMSDMIGlvr8aMChjn5uotB5FtugS9PEbL8dFFVITA-2tNUjIOGh4_OCFu1Dt4BVOpkHV98qnffdtpwuA6jRgW-bKTwTTpS0XCz-1QtSCdFvJLk65kTilETinXvfqOWtBO7M2CNuqVnM-Aa6XzLcD9eRK-K6z1oWzDbd_GMImPdE5RoQN_f3D-n7bjP0DJFFd6Dx6flxASySjrO3Hu8Bewhh1A2Wa7wnNQkOxVuuVWmTIp986VvO0ilaCO4IvvXzXUEfn62gtiOsTH4eu5CcbaBKQhGeQhAOScFXgBkm4QRLmeAZJeA6ScIMkXBhcIwm3kLSJnvvXT1c3URjcEUmg93EkWdeONuulQhO3GyzpCcIokEFlpLReMzVSEcNiBR7Aucg4E0omhijwJnom3kKLeZHrbYQ54Rm3PJmeA1NWGvx7JXq6K0wqwNTQHXRU7-Bw5PuzDOeLb_fXV-6h5Slk99FiVX7pA7Qwevs6dKL-BlRBj7w&lt;/_url&gt;&lt;_volume&gt;6&lt;/_volume&gt;&lt;/Details&gt;&lt;Extra&gt;&lt;DBUID&gt;{6486014E-94A3-482F-8B8D-B1496E970E79}&lt;/DBUID&gt;&lt;/Extra&gt;&lt;/Item&gt;&lt;/References&gt;&lt;/Group&gt;&lt;/Citation&gt;_x000a_"/>
    <w:docVar w:name="NE.Ref{74CB457D-9E0A-49EB-A21A-1F21D01A2D6D}" w:val=" ADDIN NE.Ref.{74CB457D-9E0A-49EB-A21A-1F21D01A2D6D}&lt;Citation&gt;&lt;Group&gt;&lt;References&gt;&lt;Item&gt;&lt;ID&gt;8401&lt;/ID&gt;&lt;UID&gt;{4F765255-17FF-4429-8C92-C5E86F7A9FF4}&lt;/UID&gt;&lt;Title&gt;Improved metagenomic analysis with Kraken 2&lt;/Title&gt;&lt;Template&gt;Journal Article&lt;/Template&gt;&lt;Star&gt;0&lt;/Star&gt;&lt;Tag&gt;0&lt;/Tag&gt;&lt;Author&gt;Wood, Derrick E; Lu, Jennifer; Langmead, Ben&lt;/Author&gt;&lt;Year&gt;2019&lt;/Year&gt;&lt;Details&gt;&lt;_accessed&gt;63331945&lt;/_accessed&gt;&lt;_collection_scope&gt;SCI;SCIE&lt;/_collection_scope&gt;&lt;_created&gt;63331945&lt;/_created&gt;&lt;_db_updated&gt;CrossRef&lt;/_db_updated&gt;&lt;_doi&gt;10.1186/s13059-019-1891-0&lt;/_doi&gt;&lt;_impact_factor&gt;  10.806&lt;/_impact_factor&gt;&lt;_isbn&gt;1474-760X&lt;/_isbn&gt;&lt;_issue&gt;1&lt;/_issue&gt;&lt;_journal&gt;Genome Biology&lt;/_journal&gt;&lt;_modified&gt;63493255&lt;/_modified&gt;&lt;_tertiary_title&gt;Genome Biol&lt;/_tertiary_title&gt;&lt;_url&gt;https://genomebiology.biomedcentral.com/articles/10.1186/s13059-019-1891-0_x000d__x000a_http://link.springer.com/content/pdf/10.1186/s13059-019-1891-0.pdf&lt;/_url&gt;&lt;_volume&gt;20&lt;/_volume&gt;&lt;/Details&gt;&lt;Extra&gt;&lt;DBUID&gt;{6486014E-94A3-482F-8B8D-B1496E970E79}&lt;/DBUID&gt;&lt;/Extra&gt;&lt;/Item&gt;&lt;/References&gt;&lt;/Group&gt;&lt;/Citation&gt;_x000a_"/>
    <w:docVar w:name="NE.Ref{78BC2D8E-9613-4999-B875-2C7AAA5C43F8}" w:val=" ADDIN NE.Ref.{78BC2D8E-9613-4999-B875-2C7AAA5C43F8}&lt;Citation&gt;&lt;Group&gt;&lt;References&gt;&lt;Item&gt;&lt;ID&gt;8341&lt;/ID&gt;&lt;UID&gt;{155EC6C4-3BF2-49E3-B5CB-4BF83B75F5A1}&lt;/UID&gt;&lt;Title&gt;A Novel Sparse Compositional Technique Reveals Microbial Perturbations&lt;/Title&gt;&lt;Template&gt;Journal Article&lt;/Template&gt;&lt;Star&gt;0&lt;/Star&gt;&lt;Tag&gt;0&lt;/Tag&gt;&lt;Author&gt;Martino, C; Morton, J T; Marotz, C A; Thompson, L R; Tripathi, A; Knight, R; Zengler, K&lt;/Author&gt;&lt;Year&gt;2019&lt;/Year&gt;&lt;Details&gt;&lt;_accessed&gt;63286163&lt;/_accessed&gt;&lt;_accession_num&gt;30801021&lt;/_accession_num&gt;&lt;_author_adr&gt;Department of Pediatrics, University of California San Diego, La Jolla, California, USA.; Bioinformatics and Systems Biology Program, University of California San Diego, La Jolla, California, USA.; Department of Pediatrics, University of California San Diego, La Jolla, California, USA.; Department of Computer Science and Engineering, University of California San Diego, La Jolla, California, USA.; Department of Pediatrics, University of California San Diego, La Jolla, California, USA.; Department of Biological Sciences and Northern Gulf Institute, University of Southern Mississippi, Hattiesburg, Mississippi, USA.; Ocean Chemistry and Ecosystems Division, Atlantic Oceanographic and Meteorological Laboratory, National Oceanic and Atmospheric Administration, stationed at Southwest Fisheries Science Center, La Jolla, California, USA.; Department of Pediatrics, University of California San Diego, La Jolla, California, USA.; Department of Pediatrics, University of California San Diego, La Jolla, California, USA.; Department of Computer Science and Engineering, University of California San Diego, La Jolla, California, USA.; Center for Microbiome Innovation, University of California San Diego, La Jolla, California, USA.; Department of Pediatrics, University of California San Diego, La Jolla, California, USA.; Center for Microbiome Innovation, University of California San Diego, La Jolla, California, USA.; Department of Bioengineering, University of California San Diego, La Jolla, California, USA.&lt;/_author_adr&gt;&lt;_collection_scope&gt;SCIE&lt;/_collection_scope&gt;&lt;_created&gt;63286163&lt;/_created&gt;&lt;_date&gt;62588160&lt;/_date&gt;&lt;_date_display&gt;2019 Jan-Feb&lt;/_date_display&gt;&lt;_db_updated&gt;PubMed&lt;/_db_updated&gt;&lt;_doi&gt;10.1128/mSystems.00016-19&lt;/_doi&gt;&lt;_impact_factor&gt;   6.633&lt;/_impact_factor&gt;&lt;_isbn&gt;2379-5077 (Print); 2379-5077 (Linking)&lt;/_isbn&gt;&lt;_issue&gt;1&lt;/_issue&gt;&lt;_journal&gt;mSystems&lt;/_journal&gt;&lt;_keywords&gt;compositional; computational biology; matrix completion; metagenomics; microbiome&lt;/_keywords&gt;&lt;_language&gt;eng&lt;/_language&gt;&lt;_modified&gt;63527647&lt;/_modified&gt;&lt;_tertiary_title&gt;mSystems&lt;/_tertiary_title&gt;&lt;_type_work&gt;Journal Article&lt;/_type_work&gt;&lt;_url&gt;http://www.ncbi.nlm.nih.gov/entrez/query.fcgi?cmd=Retrieve&amp;amp;db=pubmed&amp;amp;dopt=Abstract&amp;amp;list_uids=30801021&amp;amp;query_hl=1&lt;/_url&gt;&lt;_volume&gt;4&lt;/_volume&gt;&lt;/Details&gt;&lt;Extra&gt;&lt;DBUID&gt;{6486014E-94A3-482F-8B8D-B1496E970E79}&lt;/DBUID&gt;&lt;/Extra&gt;&lt;/Item&gt;&lt;/References&gt;&lt;/Group&gt;&lt;/Citation&gt;_x000a_"/>
    <w:docVar w:name="NE.Ref{79A00EDD-83F6-4577-9679-FF199706AFF7}" w:val=" ADDIN NE.Ref.{79A00EDD-83F6-4577-9679-FF199706AFF7}&lt;Citation&gt;&lt;Group&gt;&lt;References&gt;&lt;Item&gt;&lt;ID&gt;8597&lt;/ID&gt;&lt;UID&gt;{2C2E67AE-0C1E-458C-8042-05CF84C4F987}&lt;/UID&gt;&lt;Title&gt;Association of Short-Chain Fatty Acids in the Gut Microbiome With Clinical Response to Treatment With Nivolumab or Pembrolizumab in Patients With Solid Cancer Tumors&lt;/Title&gt;&lt;Template&gt;Journal Article&lt;/Template&gt;&lt;Star&gt;0&lt;/Star&gt;&lt;Tag&gt;0&lt;/Tag&gt;&lt;Author&gt;Nomura, Motoo; Nagatomo, Ryosuke; Doi, Keitaro; Shimizu, Juko; Baba, Kiichiro; Saito, Tomoki; Matsumoto, Shigemi; Inoue, Koichi; Muto, Manabu&lt;/Author&gt;&lt;Year&gt;2020&lt;/Year&gt;&lt;Details&gt;&lt;_accessed&gt;63485864&lt;/_accessed&gt;&lt;_created&gt;63485863&lt;/_created&gt;&lt;_date&gt;63266400&lt;/_date&gt;&lt;_db_updated&gt;CrossRef&lt;/_db_updated&gt;&lt;_doi&gt;10.1001/jamanetworkopen.2020.2895&lt;/_doi&gt;&lt;_impact_factor&gt;   5.032&lt;/_impact_factor&gt;&lt;_isbn&gt;2574-3805&lt;/_isbn&gt;&lt;_issue&gt;4&lt;/_issue&gt;&lt;_journal&gt;JAMA Network Open&lt;/_journal&gt;&lt;_modified&gt;63485864&lt;/_modified&gt;&lt;_pages&gt;e202895&lt;/_pages&gt;&lt;_tertiary_title&gt;JAMA Netw Open&lt;/_tertiary_title&gt;&lt;_url&gt;https://jamanetwork.com/journals/jamanetworkopen/fullarticle/2764580_x000d__x000a_https://jamanetwork.com/journals/jamanetworkopen/articlepdf/2764580/nomura_2020_oi_200144.pdf&lt;/_url&gt;&lt;_volume&gt;3&lt;/_volume&gt;&lt;/Details&gt;&lt;Extra&gt;&lt;DBUID&gt;{6486014E-94A3-482F-8B8D-B1496E970E79}&lt;/DBUID&gt;&lt;/Extra&gt;&lt;/Item&gt;&lt;/References&gt;&lt;/Group&gt;&lt;/Citation&gt;_x000a_"/>
    <w:docVar w:name="NE.Ref{79A36536-B4F1-4961-A906-7B71B3B63728}" w:val=" ADDIN NE.Ref.{79A36536-B4F1-4961-A906-7B71B3B63728}&lt;Citation&gt;&lt;Group&gt;&lt;References&gt;&lt;Item&gt;&lt;ID&gt;8787&lt;/ID&gt;&lt;UID&gt;{2E73D0C9-910C-469C-8301-66092188B529}&lt;/UID&gt;&lt;Title&gt;The Glucoamylase Inhibitor Acarbose Has a Diet-Dependent and Reversible Effect on the Murine Gut Microbiome&lt;/Title&gt;&lt;Template&gt;Journal Article&lt;/Template&gt;&lt;Star&gt;0&lt;/Star&gt;&lt;Tag&gt;0&lt;/Tag&gt;&lt;Author&gt;Baxter, N T; Lesniak, N A; Sinani, H; Schloss, P D; Koropatkin, N M&lt;/Author&gt;&lt;Year&gt;2019&lt;/Year&gt;&lt;Details&gt;&lt;_accessed&gt;63587091&lt;/_accessed&gt;&lt;_accession_num&gt;30728281&lt;/_accession_num&gt;&lt;_author_adr&gt;Department of Microbiology and Immunology, University of Michigan Medical School, Ann Arbor, Michigan, USA.; Department of Microbiology and Immunology, University of Michigan Medical School, Ann Arbor, Michigan, USA.; Department of Microbiology and Immunology, University of Michigan Medical School, Ann Arbor, Michigan, USA.; Department of Microbiology and Immunology, University of Michigan Medical School, Ann Arbor, Michigan, USA.; Department of Microbiology and Immunology, University of Michigan Medical School, Ann Arbor, Michigan, USA nkoropat@umich.edu.&lt;/_author_adr&gt;&lt;_collection_scope&gt;SCIE&lt;/_collection_scope&gt;&lt;_created&gt;63587091&lt;/_created&gt;&lt;_date&gt;62640000&lt;/_date&gt;&lt;_date_display&gt;2019 Feb 6&lt;/_date_display&gt;&lt;_db_updated&gt;PubMed&lt;/_db_updated&gt;&lt;_doi&gt;10.1128/mSphere.00528-18&lt;/_doi&gt;&lt;_impact_factor&gt;   4.282&lt;/_impact_factor&gt;&lt;_isbn&gt;2379-5042 (Electronic); 2379-5042 (Linking)&lt;/_isbn&gt;&lt;_issue&gt;1&lt;/_issue&gt;&lt;_journal&gt;mSphere&lt;/_journal&gt;&lt;_keywords&gt;*acarbose; *gut microbiota; *starch&lt;/_keywords&gt;&lt;_language&gt;eng&lt;/_language&gt;&lt;_modified&gt;63587091&lt;/_modified&gt;&lt;_ori_publication&gt;Copyright (c) 2019 Baxter et al.&lt;/_ori_publication&gt;&lt;_subject_headings&gt;Acarbose/*administration &amp;amp; dosage; Animals; Bacteria/*drug effects/genetics; Bacteroidaceae/drug effects; Butyrates/analysis; *Diet; Dietary Fiber/metabolism; Fatty Acids, Volatile/analysis; Feces/chemistry/microbiology; Gastrointestinal Microbiome/*drug effects; Glycoside Hydrolase Inhibitors/*administration &amp;amp; dosage; Male; Mice; Mice, Inbred C57BL; RNA, Ribosomal, 16S; Starch/metabolism&lt;/_subject_headings&gt;&lt;_tertiary_title&gt;mSphere&lt;/_tertiary_title&gt;&lt;_type_work&gt;Journal Article; Research Support, N.I.H., Extramural; Research Support, Non-U.S. Gov&amp;apos;t&lt;/_type_work&gt;&lt;_url&gt;http://www.ncbi.nlm.nih.gov/entrez/query.fcgi?cmd=Retrieve&amp;amp;db=pubmed&amp;amp;dopt=Abstract&amp;amp;list_uids=30728281&amp;amp;query_hl=1&lt;/_url&gt;&lt;_volume&gt;4&lt;/_volume&gt;&lt;/Details&gt;&lt;Extra&gt;&lt;DBUID&gt;{6486014E-94A3-482F-8B8D-B1496E970E79}&lt;/DBUID&gt;&lt;/Extra&gt;&lt;/Item&gt;&lt;/References&gt;&lt;/Group&gt;&lt;Group&gt;&lt;References&gt;&lt;Item&gt;&lt;ID&gt;7215&lt;/ID&gt;&lt;UID&gt;{D9DEB16F-B232-43BC-8EA9-118EC421AA60}&lt;/UID&gt;&lt;Title&gt;Dominant and diet-responsive groups of bacteria within the human colonic microbiota&lt;/Title&gt;&lt;Template&gt;Journal Article&lt;/Template&gt;&lt;Star&gt;0&lt;/Star&gt;&lt;Tag&gt;5&lt;/Tag&gt;&lt;Author&gt;Walker, A W; Ince, J; Duncan, S H; Webster, L M; Holtrop, G; Ze, X; Brown, D; Stares, M D; Scott, P; Bergerat, A; Louis, P; McIntosh, F; Johnstone, A M; Lobley, G E; Parkhill, J; Flint, H J&lt;/Author&gt;&lt;Year&gt;2011&lt;/Year&gt;&lt;Details&gt;&lt;_accessed&gt;63794399&lt;/_accessed&gt;&lt;_accession_num&gt;20686513&lt;/_accession_num&gt;&lt;_author_adr&gt;Pathogen Genomics, Wellcome Trust Sanger Institute, Cambridge, UK.&lt;/_author_adr&gt;&lt;_collection_scope&gt;SCI;SCIE&lt;/_collection_scope&gt;&lt;_created&gt;62793533&lt;/_created&gt;&lt;_date&gt;58425120&lt;/_date&gt;&lt;_date_display&gt;2011 Feb&lt;/_date_display&gt;&lt;_db_updated&gt;PubMed&lt;/_db_updated&gt;&lt;_doi&gt;10.1038/ismej.2010.118&lt;/_doi&gt;&lt;_impact_factor&gt;   9.180&lt;/_impact_factor&gt;&lt;_isbn&gt;1751-7370 (Electronic); 1751-7362 (Linking)&lt;/_isbn&gt;&lt;_issue&gt;2&lt;/_issue&gt;&lt;_journal&gt;ISME J&lt;/_journal&gt;&lt;_keywords&gt;Archaea/genetics/growth &amp;amp;amp; development/physiology; Bacteria/classification/genetics/*growth &amp;amp;amp; development/metabolism; *Biodiversity; Colon/*microbiology; Cross-Over Studies; *Diet; Diet, Reducing; Dietary Carbohydrates/metabolism; Dietary Proteins/metabolism; Feces/microbiology; Humans; Male; Metagenome/genetics/*physiology; RNA, Ribosomal, 16S/genetics; Starch/metabolism&lt;/_keywords&gt;&lt;_label&gt;RS-individual; response&lt;/_label&gt;&lt;_language&gt;eng&lt;/_language&gt;&lt;_modified&gt;63794399&lt;/_modified&gt;&lt;_pages&gt;220-30&lt;/_pages&gt;&lt;_tertiary_title&gt;The ISME journal&lt;/_tertiary_title&gt;&lt;_type_work&gt;Journal Article; Research Support, Non-U.S. Gov&amp;apos;t&lt;/_type_work&gt;&lt;_url&gt;http://www.ncbi.nlm.nih.gov/entrez/query.fcgi?cmd=Retrieve&amp;amp;db=pubmed&amp;amp;dopt=Abstract&amp;amp;list_uids=20686513&amp;amp;query_hl=1&lt;/_url&gt;&lt;_volume&gt;5&lt;/_volume&gt;&lt;/Details&gt;&lt;Extra&gt;&lt;DBUID&gt;{6486014E-94A3-482F-8B8D-B1496E970E79}&lt;/DBUID&gt;&lt;/Extra&gt;&lt;/Item&gt;&lt;/References&gt;&lt;/Group&gt;&lt;Group&gt;&lt;References&gt;&lt;Item&gt;&lt;ID&gt;2132&lt;/ID&gt;&lt;UID&gt;{4886FA35-C462-4BBA-9442-B917C3165B82}&lt;/UID&gt;&lt;Title&gt;Diet rapidly and reproducibly alters the human gut microbiome&lt;/Title&gt;&lt;Template&gt;Journal Article&lt;/Template&gt;&lt;Star&gt;0&lt;/Star&gt;&lt;Tag&gt;0&lt;/Tag&gt;&lt;Author&gt;David, L A; Maurice, C F; Carmody, R N; Gootenberg, D B; Button, J E; Wolfe, B E; Ling, A V; Devlin, A S; Varma, Y; Fischbach, M A; Biddinger, S B; Dutton, R J; Turnbaugh, P J&lt;/Author&gt;&lt;Year&gt;2014&lt;/Year&gt;&lt;Details&gt;&lt;_accessed&gt;62936109&lt;/_accessed&gt;&lt;_accession_num&gt;24336217&lt;/_accession_num&gt;&lt;_author_adr&gt;1] FAS Center for Systems Biology, Harvard University, Cambridge, Massachusetts 02138, USA [2] Society of Fellows, Harvard University, Cambridge, Massachusetts 02138, USA [3] Molecular Genetics &amp;amp; Microbiology and Institute for Genome Sciences &amp;amp; Policy, Duke University, Durham, North Carolina 27708, USA.; FAS Center for Systems Biology, Harvard University, Cambridge, Massachusetts 02138, USA.; FAS Center for Systems Biology, Harvard University, Cambridge, Massachusetts 02138, USA.; FAS Center for Systems Biology, Harvard University, Cambridge, Massachusetts 02138, USA.; FAS Center for Systems Biology, Harvard University, Cambridge, Massachusetts 02138, USA.; FAS Center for Systems Biology, Harvard University, Cambridge, Massachusetts 02138, USA.; Division of Endocrinology, Children&amp;apos;s Hospital Boston, Harvard Medical School, Boston, Massachusetts 02115, USA.; Department of Bioengineering &amp;amp; Therapeutic Sciences and the California Institute  for Quantitative Biosciences, University of California, San Francisco, San Francisco, California 94158, USA.; Department of Bioengineering &amp;amp; Therapeutic Sciences and the California Institute  for Quantitative Biosciences, University of California, San Francisco, San Francisco, California 94158, USA.; Department of Bioengineering &amp;amp; Therapeutic Sciences and the California Institute  for Quantitative Biosciences, University of California, San Francisco, San Francisco, California 94158, USA.; Division of Endocrinology, Children&amp;apos;s Hospital Boston, Harvard Medical School, Boston, Massachusetts 02115, USA.; FAS Center for Systems Biology, Harvard University, Cambridge, Massachusetts 02138, USA.; FAS Center for Systems Biology, Harvard University, Cambridge, Massachusetts 02138, USA.&lt;/_author_adr&gt;&lt;_collection_scope&gt;SCI;SCIE;&lt;/_collection_scope&gt;&lt;_created&gt;60956445&lt;/_created&gt;&lt;_date&gt;59990400&lt;/_date&gt;&lt;_date_display&gt;2014 Jan 23&lt;/_date_display&gt;&lt;_db_updated&gt;PubMed&lt;/_db_updated&gt;&lt;_doi&gt;10.1038/nature12820&lt;/_doi&gt;&lt;_impact_factor&gt;  42.778&lt;/_impact_factor&gt;&lt;_isbn&gt;1476-4687 (Electronic); 0028-0836 (Linking)&lt;/_isbn&gt;&lt;_issue&gt;7484&lt;/_issue&gt;&lt;_journal&gt;Nature&lt;/_journal&gt;&lt;_keywords&gt;Adult; Bacteria/drug effects/*genetics/*isolation &amp;amp; purification; Bacteroides/drug effects/genetics/isolation &amp;amp; purification; Bile Acids and Salts/analysis/metabolism; Bilophila/drug effects/genetics/isolation &amp;amp; purification; Carnivory; *Diet/adverse effects; Diet, Vegetarian; Dietary Fats/adverse effects/pharmacology; Feces/chemistry/microbiology; Female; Fermentation/drug effects; Food Microbiology; Gastrointestinal Tract/drug effects/*microbiology/virology; Gene Expression Regulation, Bacterial/drug effects; Herbivory; Humans; Inflammatory Bowel Diseases/microbiology; Male; *Metagenome/drug effects/genetics; *Microbiota/drug effects/genetics; Time Factors; Young Adult&lt;/_keywords&gt;&lt;_language&gt;eng&lt;/_language&gt;&lt;_modified&gt;63439858&lt;/_modified&gt;&lt;_pages&gt;559-63&lt;/_pages&gt;&lt;_tertiary_title&gt;Nature&lt;/_tertiary_title&gt;&lt;_type_work&gt;Clinical Trial; Journal Article; Research Support, N.I.H., Extramural; Research Support, Non-U.S. Gov&amp;apos;t&lt;/_type_work&gt;&lt;_url&gt;http://www.ncbi.nlm.nih.gov/entrez/query.fcgi?cmd=Retrieve&amp;amp;db=pubmed&amp;amp;dopt=Abstract&amp;amp;list_uids=24336217&amp;amp;query_hl=1&lt;/_url&gt;&lt;_volume&gt;505&lt;/_volume&gt;&lt;/Details&gt;&lt;Extra&gt;&lt;DBUID&gt;{6486014E-94A3-482F-8B8D-B1496E970E79}&lt;/DBUID&gt;&lt;/Extra&gt;&lt;/Item&gt;&lt;/References&gt;&lt;/Group&gt;&lt;Group&gt;&lt;References&gt;&lt;Item&gt;&lt;ID&gt;8788&lt;/ID&gt;&lt;UID&gt;{1706FDFB-C7DB-42A6-8D57-759E5038802D}&lt;/UID&gt;&lt;Title&gt;Effects of a diet based on inulin-rich vegetables on gut health and nutritional behavior in healthy humans&lt;/Title&gt;&lt;Template&gt;Journal Article&lt;/Template&gt;&lt;Star&gt;0&lt;/Star&gt;&lt;Tag&gt;0&lt;/Tag&gt;&lt;Author&gt;Hiel, S; Bindels, L B; Pachikian, B D; Kalala, G; Broers, V; Zamariola, G; Chang, BPI; Kambashi, B; Rodriguez, J; Cani, P D; Neyrinck, A M; Thissen, J P; Luminet, O; Bindelle, J; Delzenne, N M&lt;/Author&gt;&lt;Year&gt;2019&lt;/Year&gt;&lt;Details&gt;&lt;_accessed&gt;63587112&lt;/_accessed&gt;&lt;_accession_num&gt;31108510&lt;/_accession_num&gt;&lt;_author_adr&gt;Metabolism and Nutrition Research Group, Louvain Drug Research Institute, Universite catholique de Louvain, Brussels, Belgium.; Metabolism and Nutrition Research Group, Louvain Drug Research Institute, Universite catholique de Louvain, Brussels, Belgium.; Metabolism and Nutrition Research Group, Louvain Drug Research Institute, Universite catholique de Louvain, Brussels, Belgium.; Gembloux Agro-Bio Tech, Universite de Liege, Gembloux, Belgium.; Research Institute for Psychological Sciences, Universite catholique de Louvain,  Louvain-La-Neuve, Belgium.; Research Institute for Psychological Sciences, Universite catholique de Louvain,  Louvain-La-Neuve, Belgium.; Faculty of Psychological Science, and Education, Universite libre de Bruxelles, Belgium.; Gembloux Agro-Bio Tech, Universite de Liege, Gembloux, Belgium.; Metabolism and Nutrition Research Group, Louvain Drug Research Institute, Universite catholique de Louvain, Brussels, Belgium.; Metabolism and Nutrition Research Group, Louvain Drug Research Institute, Universite catholique de Louvain, Brussels, Belgium.; WELBIO-Walloon Excellence in Life Sciences and BIOtechnology, Universite catholique de Louvain, Brussels, Belgium.; Metabolism and Nutrition Research Group, Louvain Drug Research Institute, Universite catholique de Louvain, Brussels, Belgium.; Endocrinology, Diabetology, and Nutrition Department, Institut de Recherche Experimentale et Clinique IREC, Universite catholique de Louvain, Brussels, Belgium.; Research Institute for Psychological Sciences, Universite catholique de Louvain,  Louvain-La-Neuve, Belgium.; Gembloux Agro-Bio Tech, Universite de Liege, Gembloux, Belgium.; Metabolism and Nutrition Research Group, Louvain Drug Research Institute, Universite catholique de Louvain, Brussels, Belgium.&lt;/_author_adr&gt;&lt;_collection_scope&gt;SCI;SCIE&lt;/_collection_scope&gt;&lt;_created&gt;63587111&lt;/_created&gt;&lt;_date&gt;62805600&lt;/_date&gt;&lt;_date_display&gt;2019 Jun 1&lt;/_date_display&gt;&lt;_db_updated&gt;PubMed&lt;/_db_updated&gt;&lt;_doi&gt;10.1093/ajcn/nqz001&lt;/_doi&gt;&lt;_impact_factor&gt;   6.766&lt;/_impact_factor&gt;&lt;_isbn&gt;1938-3207 (Electronic); 0002-9165 (Linking)&lt;/_isbn&gt;&lt;_issue&gt;6&lt;/_issue&gt;&lt;_journal&gt;Am J Clin Nutr&lt;/_journal&gt;&lt;_keywords&gt;*gut health; *gut microbiota; *healthy humans; *inulin-rich vegetables; *microbial fermentation; *nutrition; *nutritional behavior&lt;/_keywords&gt;&lt;_language&gt;eng&lt;/_language&gt;&lt;_modified&gt;63587112&lt;/_modified&gt;&lt;_ori_publication&gt;Copyright (c) American Society for Nutrition 2019.&lt;/_ori_publication&gt;&lt;_pages&gt;1683-1695&lt;/_pages&gt;&lt;_subject_headings&gt;Adolescent; Adult; Aged; Bacteria/classification/genetics/isolation &amp;amp; purification; Diet; Dietary Fiber/analysis/metabolism; Feces/microbiology; *Feeding Behavior; Female; *Gastrointestinal Microbiome; Healthy Volunteers; Humans; Inulin/analysis/*metabolism; Male; Middle Aged; Prebiotics/analysis; Vegetables/chemistry/*metabolism; Young Adult&lt;/_subject_headings&gt;&lt;_tertiary_title&gt;The American journal of clinical nutrition&lt;/_tertiary_title&gt;&lt;_type_work&gt;Clinical Trial; Journal Article; Research Support, Non-U.S. Gov&amp;apos;t&lt;/_type_work&gt;&lt;_url&gt;http://www.ncbi.nlm.nih.gov/entrez/query.fcgi?cmd=Retrieve&amp;amp;db=pubmed&amp;amp;dopt=Abstract&amp;amp;list_uids=31108510&amp;amp;query_hl=1&lt;/_url&gt;&lt;_volume&gt;109&lt;/_volume&gt;&lt;/Details&gt;&lt;Extra&gt;&lt;DBUID&gt;{6486014E-94A3-482F-8B8D-B1496E970E79}&lt;/DBUID&gt;&lt;/Extra&gt;&lt;/Item&gt;&lt;/References&gt;&lt;/Group&gt;&lt;/Citation&gt;_x000a_"/>
    <w:docVar w:name="NE.Ref{79B96887-E8A7-47E6-B8E6-408DFF8A7E4C}" w:val=" ADDIN NE.Ref.{79B96887-E8A7-47E6-B8E6-408DFF8A7E4C}&lt;Citation&gt;&lt;Group&gt;&lt;References&gt;&lt;Item&gt;&lt;ID&gt;8081&lt;/ID&gt;&lt;UID&gt;{9B2265C2-7777-4035-9FDA-19CC151464DC}&lt;/UID&gt;&lt;Title&gt;Inulin-type fructans improve active ulcerative colitis associated with microbiota changes and increased short-chain fatty acids levels&lt;/Title&gt;&lt;Template&gt;Journal Article&lt;/Template&gt;&lt;Star&gt;1&lt;/Star&gt;&lt;Tag&gt;5&lt;/Tag&gt;&lt;Author&gt;Valcheva, Rosica; Koleva, Petya; Martínez, Inés; Walter, Jens; Gänzle, Michael G; Dieleman, Levinus A&lt;/Author&gt;&lt;Year&gt;2019&lt;/Year&gt;&lt;Details&gt;&lt;_accessed&gt;63236777&lt;/_accessed&gt;&lt;_created&gt;63179747&lt;/_created&gt;&lt;_date&gt;62588160&lt;/_date&gt;&lt;_date_display&gt;2019&lt;/_date_display&gt;&lt;_db_updated&gt;PKU Search&lt;/_db_updated&gt;&lt;_doi&gt;10.1080/19490976.2018.1526583&lt;/_doi&gt;&lt;_impact_factor&gt;   7.740&lt;/_impact_factor&gt;&lt;_isbn&gt;1949-0976_x000d__x000a_&lt;/_isbn&gt;&lt;_issue&gt;3&lt;/_issue&gt;&lt;_journal&gt;Gut Microbes&lt;/_journal&gt;&lt;_keywords&gt;inulin_x000d__x000a_; intestinal microbiota_x000d__x000a_; fructans_x000d__x000a_; butyrate_x000d__x000a_; pyrosequencing_x000d__x000a_; FOS_x000d__x000a_; Ulcerative colitis_x000d__x000a_&lt;/_keywords&gt;&lt;_label&gt;inulin-individual_response; inulin&lt;/_label&gt;&lt;_modified&gt;63458692&lt;/_modified&gt;&lt;_number&gt;1&lt;/_number&gt;&lt;_ori_publication&gt;Taylor &amp;amp; Francis_x000d__x000a_&lt;/_ori_publication&gt;&lt;_pages&gt;334-357&lt;/_pages&gt;&lt;_place_published&gt;United States_x000d__x000a_&lt;/_place_published&gt;&lt;_url&gt;http://pku.summon.serialssolutions.com/2.0.0/link/0/eLvHCXMwpV1bS8MwFA46EHzxfpk38gc62y5rkkeRDRUFHyaCLyVpEyzOOmz3sD_g7_acpBM30IE-ts0ph5wk58KX7xDSjTthsHAmILNULkBrcLhZpFVstJaJlYjCyH0nhac7cXsfD_q9m-ZSfwOyxIzaetoId3LjVle6muHjziELlyE4VYRpCWznAz4V2T9hKyOX_nDw-FVzCRnjvrkaCgUoNbvU89OP5tzVHJnpQhzq_NFg8_-qb5GNJhalF37xbJMVU-6QNd-dcrpLPq5LhKkHWKWlFmlmwa3RwlUhDFXuoKSTUWY8eTjNHJSuoqqxuMkpVnnpa-HJnmpF_TVjGFLmtCgxYK1gVPUMOUAA34qSWlXXU_h5kVd0hICmao88DPrDy6ugadvg-AyTgFsGOVSWhHEWqSzPhYoy8I-OBReMbWLGu1xagZFaLJWQKpMa0hx4a7s5ZMz7pFW-leaQUMuE1tyGTDHJuDQiVlZqHlslpVa9qE06M-ukY8_OkUYN6elsclOc3LSZ3DYR322Y1q4sYn0Pk2Wi8hfR7hLZA79WvrSEyEH2OE-O_q7QMVmHR-nQl-yEtOr3iTklq-OXyZlb9p9eYgGM&lt;/_url&gt;&lt;_volume&gt;10&lt;/_volume&gt;&lt;/Details&gt;&lt;Extra&gt;&lt;DBUID&gt;{6486014E-94A3-482F-8B8D-B1496E970E79}&lt;/DBUID&gt;&lt;/Extra&gt;&lt;/Item&gt;&lt;/References&gt;&lt;/Group&gt;&lt;/Citation&gt;_x000a_"/>
    <w:docVar w:name="NE.Ref{7F9F6AEC-820F-425F-AFC4-FF1044FDB798}" w:val=" ADDIN NE.Ref.{7F9F6AEC-820F-425F-AFC4-FF1044FDB798}&lt;Citation&gt;&lt;Group&gt;&lt;References&gt;&lt;Item&gt;&lt;ID&gt;8784&lt;/ID&gt;&lt;UID&gt;{DD5EFA32-ABA6-4CB1-9753-CA7FD3960B3C}&lt;/UID&gt;&lt;Title&gt;Cross-Feeding between Bifidobacterium longum BB536 and Acetate-Converting, Butyrate-Producing Colon Bacteria during Growth on Oligofructose&lt;/Title&gt;&lt;Template&gt;Journal Article&lt;/Template&gt;&lt;Star&gt;0&lt;/Star&gt;&lt;Tag&gt;0&lt;/Tag&gt;&lt;Author&gt;Falony, Gwen; Vlachou, Angeliki; Verbrugghe, Kristof; Vuyst, Luc De&lt;/Author&gt;&lt;Year&gt;2006&lt;/Year&gt;&lt;Details&gt;&lt;_accessed&gt;63586843&lt;/_accessed&gt;&lt;_collection_scope&gt;SCI;SCIE;EI&lt;/_collection_scope&gt;&lt;_created&gt;63586843&lt;/_created&gt;&lt;_db_updated&gt;CrossRef&lt;/_db_updated&gt;&lt;_doi&gt;10.1128/AEM.01296-06&lt;/_doi&gt;&lt;_impact_factor&gt;   4.016&lt;/_impact_factor&gt;&lt;_isbn&gt;0099-2240&lt;/_isbn&gt;&lt;_issue&gt;12&lt;/_issue&gt;&lt;_journal&gt;Applied and Environmental Microbiology&lt;/_journal&gt;&lt;_modified&gt;63586843&lt;/_modified&gt;&lt;_pages&gt;7835-7841&lt;/_pages&gt;&lt;_tertiary_title&gt;AEM&lt;/_tertiary_title&gt;&lt;_url&gt;https://AEM.asm.org/content/72/12/7835_x000d__x000a_https://syndication.highwire.org/content/doi/10.1128/AEM.01296-06&lt;/_url&gt;&lt;_volume&gt;72&lt;/_volume&gt;&lt;/Details&gt;&lt;Extra&gt;&lt;DBUID&gt;{6486014E-94A3-482F-8B8D-B1496E970E79}&lt;/DBUID&gt;&lt;/Extra&gt;&lt;/Item&gt;&lt;/References&gt;&lt;/Group&gt;&lt;/Citation&gt;_x000a_"/>
    <w:docVar w:name="NE.Ref{7FC204FB-EC81-4BC0-9BFB-BCE47201E09D}" w:val=" ADDIN NE.Ref.{7FC204FB-EC81-4BC0-9BFB-BCE47201E09D}&lt;Citation&gt;&lt;Group&gt;&lt;References&gt;&lt;Item&gt;&lt;ID&gt;9077&lt;/ID&gt;&lt;UID&gt;{D84035B0-65F0-4893-960A-4E0793AF9A26}&lt;/UID&gt;&lt;Title&gt;Emergent simplicity in microbial community assembly&lt;/Title&gt;&lt;Template&gt;Journal Article&lt;/Template&gt;&lt;Star&gt;0&lt;/Star&gt;&lt;Tag&gt;0&lt;/Tag&gt;&lt;Author&gt;Goldford, J E; Lu, N; Bajic, D; Estrela, S; Tikhonov, M; Sanchez-Gorostiaga, A; Segre, D; Mehta, P; Sanchez, A&lt;/Author&gt;&lt;Year&gt;2018&lt;/Year&gt;&lt;Details&gt;&lt;_accession_num&gt;30072533&lt;/_accession_num&gt;&lt;_author_adr&gt;Graduate Program in Bioinformatics and Biological Design Center, Boston University, Boston, MA 02215, USA.; The Rowland Institute at Harvard University, Cambridge, MA 02142, USA.; Department of Ecology and Evolutionary Biology, Microbial Sciences Institute, Yale University, New Haven, CT 06511, USA.; Department of Ecology and Evolutionary Biology, Microbial Sciences Institute, Yale University, New Haven, CT 06511, USA.; Department of Ecology and Evolutionary Biology, Microbial Sciences Institute, Yale University, New Haven, CT 06511, USA.; John A. Paulson School of Engineering and Applied Sciences, Harvard University, Cambridge, MA 02138, USA.; Department of Applied Physics, Stanford University, Stanford, CA 94305, USA.; Department of Ecology and Evolutionary Biology, Microbial Sciences Institute, Yale University, New Haven, CT 06511, USA.; Graduate Program in Bioinformatics and Biological Design Center, Boston University, Boston, MA 02215, USA.; Departments of Biology and Biomedical Engineering, Boston University, Boston, MA  02215, USA.; Department of Physics, Boston University, Boston, MA 02215, USA.; Graduate Program in Bioinformatics and Biological Design Center, Boston University, Boston, MA 02215, USA. alvaro.sanchez@yale.edu pankajm@bu.edu.; Department of Physics, Boston University, Boston, MA 02215, USA.; The Rowland Institute at Harvard University, Cambridge, MA 02142, USA. alvaro.sanchez@yale.edu pankajm@bu.edu.; Department of Ecology and Evolutionary Biology, Microbial Sciences Institute, Yale University, New Haven, CT 06511, USA.&lt;/_author_adr&gt;&lt;_collection_scope&gt;SCI;SCIE&lt;/_collection_scope&gt;&lt;_created&gt;63773096&lt;/_created&gt;&lt;_date&gt;2018-08-03&lt;/_date&gt;&lt;_date_display&gt;2018 Aug 3&lt;/_date_display&gt;&lt;_db_updated&gt;PubMed&lt;/_db_updated&gt;&lt;_doi&gt;10.1126/science.aat1168&lt;/_doi&gt;&lt;_impact_factor&gt;  41.845&lt;/_impact_factor&gt;&lt;_isbn&gt;1095-9203 (Electronic); 0036-8075 (Linking)&lt;/_isbn&gt;&lt;_issue&gt;6401&lt;/_issue&gt;&lt;_journal&gt;Science&lt;/_journal&gt;&lt;_language&gt;eng&lt;/_language&gt;&lt;_modified&gt;63794115&lt;/_modified&gt;&lt;_ori_publication&gt;Copyright (c) 2018, American Association for the Advancement of Science.&lt;/_ori_publication&gt;&lt;_pages&gt;469-474&lt;/_pages&gt;&lt;_subject_headings&gt;Bacteria/*classification/isolation &amp;amp; purification/*metabolism; *Microbial Consortia; Plants/*microbiology; *Soil Microbiology&lt;/_subject_headings&gt;&lt;_tertiary_title&gt;Science (New York, N.Y.)&lt;/_tertiary_title&gt;&lt;_type_work&gt;Journal Article; Research Support, N.I.H., Extramural; Research Support, Non-U.S. Gov&amp;apos;t; Research Support, U.S. Gov&amp;apos;t, Non-P.H.S.&lt;/_type_work&gt;&lt;_url&gt;http://www.ncbi.nlm.nih.gov/entrez/query.fcgi?cmd=Retrieve&amp;amp;db=pubmed&amp;amp;dopt=Abstract&amp;amp;list_uids=30072533&amp;amp;query_hl=1&lt;/_url&gt;&lt;_volume&gt;361&lt;/_volume&gt;&lt;_accessed&gt;63794115&lt;/_accessed&gt;&lt;/Details&gt;&lt;Extra&gt;&lt;DBUID&gt;{6486014E-94A3-482F-8B8D-B1496E970E79}&lt;/DBUID&gt;&lt;/Extra&gt;&lt;/Item&gt;&lt;/References&gt;&lt;/Group&gt;&lt;Group&gt;&lt;References&gt;&lt;Item&gt;&lt;ID&gt;9078&lt;/ID&gt;&lt;UID&gt;{D84A03AA-F573-477D-8006-D555EF4DB7FE}&lt;/UID&gt;&lt;Title&gt;Guild-based analysis for understanding gut microbiome in human health and diseases&lt;/Title&gt;&lt;Template&gt;Journal Article&lt;/Template&gt;&lt;Star&gt;0&lt;/Star&gt;&lt;Tag&gt;0&lt;/Tag&gt;&lt;Author&gt;Wu, G; Zhao, N; Zhang, C; Lam, Y Y; Zhao, L&lt;/Author&gt;&lt;Year&gt;2021&lt;/Year&gt;&lt;Details&gt;&lt;_accession_num&gt;33563315&lt;/_accession_num&gt;&lt;_author_adr&gt;Center for Nutrition, Microbiome and Health, New Jersey Institute for Food, Nutrition and Health, Rutgers University, New Brunswick, NJ, USA.; Department of Biochemistry and Microbiology, Rutgers University, New Brunswick, NJ, USA.; Rutgers-Jiaotong Joint Laboratory for Microbiome and Human Health, New Brunswick, NJ, USA.; Center for Nutrition, Microbiome and Health, New Jersey Institute for Food, Nutrition and Health, Rutgers University, New Brunswick, NJ, USA.; Department of Public Health and Community Medicine, School of Medicine, Tufts University, Medford, MA, USA.; Rutgers-Jiaotong Joint Laboratory for Microbiome and Human Health, New Brunswick, NJ, USA.; State Key Laboratory of Microbial Metabolism, Ministry of Education Laboratory of Systems Biomedicine, Shanghai Jiao Tong University, Shanghai, China.; Center for Nutrition, Microbiome and Health, New Jersey Institute for Food, Nutrition and Health, Rutgers University, New Brunswick, NJ, USA.; Department of Biochemistry and Microbiology, Rutgers University, New Brunswick, NJ, USA.; Rutgers-Jiaotong Joint Laboratory for Microbiome and Human Health, New Brunswick, NJ, USA.; Center for Nutrition, Microbiome and Health, New Jersey Institute for Food, Nutrition and Health, Rutgers University, New Brunswick, NJ, USA. liping.zhao@rutgers.edu.; Department of Biochemistry and Microbiology, Rutgers University, New Brunswick, NJ, USA. liping.zhao@rutgers.edu.; Rutgers-Jiaotong Joint Laboratory for Microbiome and Human Health, New Brunswick, NJ, USA. liping.zhao@rutgers.edu.; State Key Laboratory of Microbial Metabolism, Ministry of Education Laboratory of Systems Biomedicine, Shanghai Jiao Tong University, Shanghai, China. liping.zhao@rutgers.edu.&lt;/_author_adr&gt;&lt;_collection_scope&gt;SCIE&lt;/_collection_scope&gt;&lt;_created&gt;63773097&lt;/_created&gt;&lt;_date&gt;2021-02-09&lt;/_date&gt;&lt;_date_display&gt;2021 Feb 9&lt;/_date_display&gt;&lt;_db_updated&gt;PubMed&lt;/_db_updated&gt;&lt;_doi&gt;10.1186/s13073-021-00840-y&lt;/_doi&gt;&lt;_impact_factor&gt;  10.675&lt;/_impact_factor&gt;&lt;_isbn&gt;1756-994X (Electronic); 1756-994X (Linking)&lt;/_isbn&gt;&lt;_issue&gt;1&lt;/_issue&gt;&lt;_journal&gt;Genome Med&lt;/_journal&gt;&lt;_keywords&gt;Guild; Gut microbiota; High dimensionality; High sparsity&lt;/_keywords&gt;&lt;_language&gt;eng&lt;/_language&gt;&lt;_modified&gt;63773098&lt;/_modified&gt;&lt;_pages&gt;22&lt;/_pages&gt;&lt;_tertiary_title&gt;Genome medicine&lt;/_tertiary_title&gt;&lt;_type_work&gt;Journal Article&lt;/_type_work&gt;&lt;_url&gt;http://www.ncbi.nlm.nih.gov/entrez/query.fcgi?cmd=Retrieve&amp;amp;db=pubmed&amp;amp;dopt=Abstract&amp;amp;list_uids=33563315&amp;amp;query_hl=1&lt;/_url&gt;&lt;_volume&gt;13&lt;/_volume&gt;&lt;/Details&gt;&lt;Extra&gt;&lt;DBUID&gt;{6486014E-94A3-482F-8B8D-B1496E970E79}&lt;/DBUID&gt;&lt;/Extra&gt;&lt;/Item&gt;&lt;/References&gt;&lt;/Group&gt;&lt;/Citation&gt;_x000a_"/>
    <w:docVar w:name="NE.Ref{82E5F633-1879-4F6B-961A-C06104D92985}" w:val=" ADDIN NE.Ref.{82E5F633-1879-4F6B-961A-C06104D92985}&lt;Citation&gt;&lt;Group&gt;&lt;References&gt;&lt;Item&gt;&lt;ID&gt;4110&lt;/ID&gt;&lt;UID&gt;{B90C8302-EC74-42AB-B5DE-4808A96DA60C}&lt;/UID&gt;&lt;Title&gt;Variable responses of human microbiomes to dietary supplementation with resistant starch&lt;/Title&gt;&lt;Template&gt;Journal Article&lt;/Template&gt;&lt;Star&gt;1&lt;/Star&gt;&lt;Tag&gt;5&lt;/Tag&gt;&lt;Author&gt;Venkataraman, A; Sieber, J R; Schmidt, A W; Waldron, C; Theis, K R; Schmidt, T M&lt;/Author&gt;&lt;Year&gt;2016&lt;/Year&gt;&lt;Details&gt;&lt;_accessed&gt;63717996&lt;/_accessed&gt;&lt;_accession_num&gt;27357127&lt;/_accession_num&gt;&lt;_author_adr&gt;Department of Internal Medicine, University of Michigan, Ann Arbor, MI, 48105, USA.; Department of Internal Medicine, University of Michigan, Ann Arbor, MI, 48105, USA.; Present address: Department of Biology, University of Minnesota, Duluth, MN, 55812, USA.; Department of Internal Medicine, University of Michigan, Ann Arbor, MI, 48105, USA.; Department of Internal Medicine, University of Michigan, Ann Arbor, MI, 48105, USA.; Department of Internal Medicine, University of Michigan, Ann Arbor, MI, 48105, USA.; Present address: Department of Immunology and Microbiology, Wayne State University School of Medicine, Detroit, MI, 48201, USA.; Department of Internal Medicine, University of Michigan, Ann Arbor, MI, 48105, USA. schmidti@umich.edu.&lt;/_author_adr&gt;&lt;_collection_scope&gt;SCIE;&lt;/_collection_scope&gt;&lt;_created&gt;61425309&lt;/_created&gt;&lt;_date&gt;61269120&lt;/_date&gt;&lt;_date_display&gt;2016 Jun 29&lt;/_date_display&gt;&lt;_db_updated&gt;PubMed&lt;/_db_updated&gt;&lt;_doi&gt;10.1186/s40168-016-0178-x&lt;/_doi&gt;&lt;_impact_factor&gt;  11.607&lt;/_impact_factor&gt;&lt;_isbn&gt;2049-2618 (Electronic); 2049-2618 (Linking)&lt;/_isbn&gt;&lt;_issue&gt;1&lt;/_issue&gt;&lt;_journal&gt;Microbiome&lt;/_journal&gt;&lt;_keywords&gt;Bacteria/*classification/drug effects; Butyric Acid/*analysis; Dietary Supplements; Feces/microbiology; Female; High-Throughput Nucleotide Sequencing; Humans; Intestine, Large/metabolism/*microbiology; Male; Microbiota/*drug effects; RNA, Ribosomal, 16S/analysis; Starch/*administration &amp;amp;amp; dosage/pharmacology; Young Adult&lt;/_keywords&gt;&lt;_label&gt;RS-individual; response&lt;/_label&gt;&lt;_language&gt;eng&lt;/_language&gt;&lt;_modified&gt;63406672&lt;/_modified&gt;&lt;_pages&gt;33&lt;/_pages&gt;&lt;_tertiary_title&gt;Microbiome&lt;/_tertiary_title&gt;&lt;_type_work&gt;Journal Article&lt;/_type_work&gt;&lt;_url&gt;http://www.ncbi.nlm.nih.gov/entrez/query.fcgi?cmd=Retrieve&amp;amp;db=pubmed&amp;amp;dopt=Abstract&amp;amp;list_uids=27357127&amp;amp;query_hl=1&lt;/_url&gt;&lt;_volume&gt;4&lt;/_volume&gt;&lt;/Details&gt;&lt;Extra&gt;&lt;DBUID&gt;{6486014E-94A3-482F-8B8D-B1496E970E79}&lt;/DBUID&gt;&lt;/Extra&gt;&lt;/Item&gt;&lt;/References&gt;&lt;/Group&gt;&lt;/Citation&gt;_x000a_"/>
    <w:docVar w:name="NE.Ref{84BF5094-D1D1-463B-995D-1371503AE5BC}" w:val=" ADDIN NE.Ref.{84BF5094-D1D1-463B-995D-1371503AE5BC}&lt;Citation&gt;&lt;Group&gt;&lt;References&gt;&lt;Item&gt;&lt;ID&gt;7065&lt;/ID&gt;&lt;UID&gt;{CFB279A3-7049-4BAF-A5DF-792727F76B89}&lt;/UID&gt;&lt;Title&gt;Dynamics of Human Gut Microbiota and Short-Chain Fatty Acids in Response to Dietary Interventions with Three Fermentable Fibers&lt;/Title&gt;&lt;Template&gt;Journal Article&lt;/Template&gt;&lt;Star&gt;1&lt;/Star&gt;&lt;Tag&gt;5&lt;/Tag&gt;&lt;Author&gt;Baxter, N T; Schmidt, A W; Venkataraman, A; Kim, K S; Waldron, C; Schmidt, T M&lt;/Author&gt;&lt;Year&gt;2019&lt;/Year&gt;&lt;Details&gt;&lt;_accessed&gt;62757909&lt;/_accessed&gt;&lt;_accession_num&gt;30696735&lt;/_accession_num&gt;&lt;_author_adr&gt;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schmidti@umich.edu.; Department of Ecology and Evolutionary Biology, University of Michigan, Ann Arbor, Michigan, USA.&lt;/_author_adr&gt;&lt;_collection_scope&gt;SCIE&lt;/_collection_scope&gt;&lt;_created&gt;62757909&lt;/_created&gt;&lt;_date&gt;62628480&lt;/_date&gt;&lt;_date_display&gt;2019 Jan 29&lt;/_date_display&gt;&lt;_db_updated&gt;PubMed&lt;/_db_updated&gt;&lt;_doi&gt;10.1128/mBio.02566-18&lt;/_doi&gt;&lt;_impact_factor&gt;   6.784&lt;/_impact_factor&gt;&lt;_isbn&gt;2150-7511 (Electronic)&lt;/_isbn&gt;&lt;_issue&gt;1&lt;/_issue&gt;&lt;_journal&gt;MBio&lt;/_journal&gt;&lt;_keywords&gt;Adolescent; Adult; Biostatistics; Chemistry Techniques, Analytical; Chicory; Dietary Fiber/*administration &amp;amp;amp; dosage; Fatty Acids, Volatile/*metabolism; Feces/*chemistry/*microbiology; Gastrointestinal Microbiome/*drug effects; Humans; Inulin/administration &amp;amp;amp; dosage; Metagenomics; Solanum tuberosum; Starch/administration &amp;amp;amp; dosage; Young Adult; Zea mays*Ruminococcus; *SCFA; *bifidobacteria; *butyrate; *microbiome; *prebiotic&lt;/_keywords&gt;&lt;_label&gt;玉米260; potato; inulin-individual_response; RS-individual; response; inulin&lt;/_label&gt;&lt;_language&gt;eng&lt;/_language&gt;&lt;_modified&gt;63415718&lt;/_modified&gt;&lt;_ori_publication&gt;Copyright (c) 2019 Baxter et al.&lt;/_ori_publication&gt;&lt;_tertiary_title&gt;mBio&lt;/_tertiary_title&gt;&lt;_type_work&gt;Journal Article; Research Support, Non-U.S. Gov&amp;apos;t&lt;/_type_work&gt;&lt;_url&gt;http://www.ncbi.nlm.nih.gov/entrez/query.fcgi?cmd=Retrieve&amp;amp;db=pubmed&amp;amp;dopt=Abstract&amp;amp;list_uids=30696735&amp;amp;query_hl=1&lt;/_url&gt;&lt;_volume&gt;10&lt;/_volume&gt;&lt;/Details&gt;&lt;Extra&gt;&lt;DBUID&gt;{6486014E-94A3-482F-8B8D-B1496E970E79}&lt;/DBUID&gt;&lt;/Extra&gt;&lt;/Item&gt;&lt;/References&gt;&lt;/Group&gt;&lt;/Citation&gt;_x000a_"/>
    <w:docVar w:name="NE.Ref{852D17DE-E58E-4AE2-9098-7F5BF302E709}" w:val=" ADDIN NE.Ref.{852D17DE-E58E-4AE2-9098-7F5BF302E709}&lt;Citation&gt;&lt;Group&gt;&lt;References&gt;&lt;Item&gt;&lt;ID&gt;8587&lt;/ID&gt;&lt;UID&gt;{9818C89B-4F4D-4C81-B4BE-20F50CF6E0D8}&lt;/UID&gt;&lt;Title&gt;Large-scale metabolic interaction network of the mouse and human gut microbiota&lt;/Title&gt;&lt;Template&gt;Journal Article&lt;/Template&gt;&lt;Star&gt;0&lt;/Star&gt;&lt;Tag&gt;0&lt;/Tag&gt;&lt;Author&gt;Lim, Roktaek; Cabatbat, Josephine Jill T; Martin, Thomas L P; Kim, Haneul; Kim, Seunghyeon; Sung, Jaeyun; Ghim, Cheol-Min; Kim, Pan-Jun&lt;/Author&gt;&lt;Year&gt;2020&lt;/Year&gt;&lt;Details&gt;&lt;_accessed&gt;63393990&lt;/_accessed&gt;&lt;_collection_scope&gt;SCIE&lt;/_collection_scope&gt;&lt;_created&gt;63393990&lt;/_created&gt;&lt;_db_updated&gt;CrossRef&lt;/_db_updated&gt;&lt;_doi&gt;10.1038/s41597-020-0516-5&lt;/_doi&gt;&lt;_impact_factor&gt;   5.541&lt;/_impact_factor&gt;&lt;_isbn&gt;2052-4463&lt;/_isbn&gt;&lt;_issue&gt;1&lt;/_issue&gt;&lt;_journal&gt;Scientific Data&lt;/_journal&gt;&lt;_modified&gt;63403818&lt;/_modified&gt;&lt;_tertiary_title&gt;Sci Data&lt;/_tertiary_title&gt;&lt;_url&gt;http://www.nature.com/articles/s41597-020-0516-5_x000d__x000a_http://www.nature.com/articles/s41597-020-0516-5.pdf&lt;/_url&gt;&lt;_volume&gt;7&lt;/_volume&gt;&lt;/Details&gt;&lt;Extra&gt;&lt;DBUID&gt;{6486014E-94A3-482F-8B8D-B1496E970E79}&lt;/DBUID&gt;&lt;/Extra&gt;&lt;/Item&gt;&lt;/References&gt;&lt;/Group&gt;&lt;/Citation&gt;_x000a_"/>
    <w:docVar w:name="NE.Ref{856A5EAE-DF17-46B5-A8F6-58E899F25DEE}" w:val=" ADDIN NE.Ref.{856A5EAE-DF17-46B5-A8F6-58E899F25DEE}&lt;Citation&gt;&lt;Group&gt;&lt;References&gt;&lt;Item&gt;&lt;ID&gt;9079&lt;/ID&gt;&lt;UID&gt;{85D01BCA-67FA-40AE-802F-E8046339E5CE}&lt;/UID&gt;&lt;Title&gt;Resource Availability Modulates the Cooperative and Competitive Nature of a Microbial Cross-Feeding Mutualism&lt;/Title&gt;&lt;Template&gt;Journal Article&lt;/Template&gt;&lt;Star&gt;0&lt;/Star&gt;&lt;Tag&gt;0&lt;/Tag&gt;&lt;Author&gt;Hoek, Tim A; Axelrod, Kevin; Biancalani, Tommaso; Yurtsev, Eugene A; Liu, Jinghui; Gore, Jeff&lt;/Author&gt;&lt;Year&gt;2016&lt;/Year&gt;&lt;Details&gt;&lt;_accessed&gt;63773104&lt;/_accessed&gt;&lt;_collection_scope&gt;SCI;SCIE&lt;/_collection_scope&gt;&lt;_created&gt;63773104&lt;/_created&gt;&lt;_date&gt;61349760&lt;/_date&gt;&lt;_db_updated&gt;CrossRef&lt;/_db_updated&gt;&lt;_doi&gt;10.1371/journal.pbio.1002540&lt;/_doi&gt;&lt;_impact_factor&gt;   7.076&lt;/_impact_factor&gt;&lt;_isbn&gt;1545-7885&lt;/_isbn&gt;&lt;_issue&gt;8&lt;/_issue&gt;&lt;_journal&gt;PLOS Biology&lt;/_journal&gt;&lt;_modified&gt;63773104&lt;/_modified&gt;&lt;_pages&gt;e1002540&lt;/_pages&gt;&lt;_tertiary_title&gt;PLoS Biol&lt;/_tertiary_title&gt;&lt;_url&gt;https://dx.plos.org/10.1371/journal.pbio.1002540_x000d__x000a_http://dx.plos.org/10.1371/journal.pbio.1002540&lt;/_url&gt;&lt;_volume&gt;14&lt;/_volume&gt;&lt;/Details&gt;&lt;Extra&gt;&lt;DBUID&gt;{6486014E-94A3-482F-8B8D-B1496E970E79}&lt;/DBUID&gt;&lt;/Extra&gt;&lt;/Item&gt;&lt;/References&gt;&lt;/Group&gt;&lt;/Citation&gt;_x000a_"/>
    <w:docVar w:name="NE.Ref{87D247A9-0031-4E47-AB6B-236FBB1E8C76}" w:val=" ADDIN NE.Ref.{87D247A9-0031-4E47-AB6B-236FBB1E8C76}&lt;Citation&gt;&lt;Group&gt;&lt;References&gt;&lt;Item&gt;&lt;ID&gt;8330&lt;/ID&gt;&lt;UID&gt;{04899283-3166-4520-BF7D-F1B8F69EB5E6}&lt;/UID&gt;&lt;Title&gt;q2-longitudinal: Longitudinal and Paired-Sample Analyses of Microbiome Data&lt;/Title&gt;&lt;Template&gt;Journal Article&lt;/Template&gt;&lt;Star&gt;0&lt;/Star&gt;&lt;Tag&gt;0&lt;/Tag&gt;&lt;Author&gt;Bokulich, Nicholas A; Dillon, Matthew R; Zhang, Yilong; Rideout, Jai Ram; Bolyen, Evan; Li, Huilin; Albert, Paul S; Caporaso, J Gregory&lt;/Author&gt;&lt;Year&gt;2018&lt;/Year&gt;&lt;Details&gt;&lt;_accessed&gt;63282046&lt;/_accessed&gt;&lt;_collection_scope&gt;SCIE&lt;/_collection_scope&gt;&lt;_created&gt;63282046&lt;/_created&gt;&lt;_date&gt;62062560&lt;/_date&gt;&lt;_date_display&gt;2018&lt;/_date_display&gt;&lt;_db_updated&gt;PKU Search&lt;/_db_updated&gt;&lt;_doi&gt;10.1128/mSystems.00219-18&lt;/_doi&gt;&lt;_impact_factor&gt;   6.633&lt;/_impact_factor&gt;&lt;_isbn&gt;2379-5077&lt;/_isbn&gt;&lt;_issue&gt;6&lt;/_issue&gt;&lt;_journal&gt;mSystems&lt;/_journal&gt;&lt;_keywords&gt;longitudinal analysis; microbiome; bioinformatics; linear mixed effects&lt;/_keywords&gt;&lt;_modified&gt;63407342&lt;/_modified&gt;&lt;_number&gt;1&lt;/_number&gt;&lt;_ori_publication&gt;American Society for Microbiology&lt;/_ori_publication&gt;&lt;_pages&gt;e00219-18&lt;/_pages&gt;&lt;_place_published&gt;United States&lt;/_place_published&gt;&lt;_url&gt;http://pku.summon.serialssolutions.com/2.0.0/link/0/eLvHCXMwrV1JS8QwGA06IHgRd8eNnIU6zdYm3tzKoDMwOHrxUpImAdFZ1JmD_94snaHMxYuXQEpJy_vK970sfQ8Agi_TZCUniMoFmhlFjdYM0xxTrausYpwgldGwxPva570BLu7ZQ8P5yx8Ri2rBEccOoowbr9nGmaWIG5UTbJRMrXuCP9ERkjERjblVWGzJSO4KW72r6VJyZ1QLgvsFFSQS7_nRqEtBvn-FaIaCU2yDrZopwuv4SjtgzYx3wUb0jvzZA4-fOPmYeLehufbOVlew1-hBOdZwIF0-08lQegVgGOVHzDecWNh_i_pLIwPv5Ezug5fi_vm2m9TOCAlyCYElslIGV1nGrKsmUtPUpjw3xCu54EwhawxhAlWVJyAko4bZnEpuBXfVX7s-OQCt8WRsjgDMheNg2vEs7WVkNOYWKyuIrLRKlZWkDS4WuJTTKIBRhokD5uUCxDKAWCLeBjceueWNXrs6XHAhLOsQln-FsA0OI-7LYYi32xOUHv_H8Cdg05EeHv8nPAWt2dfcnIH16fv8PHw0rn3qFr4dFr8n_Mo_&lt;/_url&gt;&lt;_volume&gt;3&lt;/_volume&gt;&lt;/Details&gt;&lt;Extra&gt;&lt;DBUID&gt;{6486014E-94A3-482F-8B8D-B1496E970E79}&lt;/DBUID&gt;&lt;/Extra&gt;&lt;/Item&gt;&lt;/References&gt;&lt;/Group&gt;&lt;/Citation&gt;_x000a_"/>
    <w:docVar w:name="NE.Ref{89DE286A-EBD9-474E-BCAB-4512F405FAB7}" w:val=" ADDIN NE.Ref.{89DE286A-EBD9-474E-BCAB-4512F405FAB7}&lt;Citation&gt;&lt;Group&gt;&lt;References&gt;&lt;Item&gt;&lt;ID&gt;9089&lt;/ID&gt;&lt;UID&gt;{9A3F58F3-CB52-465C-849E-79F8C03AA2DE}&lt;/UID&gt;&lt;Title&gt;Antibiotic-Induced Shifts in Fecal Microbiota Density and Composition during Hematopoietic Stem Cell Transplantation&lt;/Title&gt;&lt;Template&gt;Journal Article&lt;/Template&gt;&lt;Star&gt;0&lt;/Star&gt;&lt;Tag&gt;0&lt;/Tag&gt;&lt;Author&gt;Morjaria, S; Schluter, J; Taylor, B P; Littmann, E R; Carter, R A; Fontana, E; Peled, J U; van den Brink, MRM; Xavier, J B; Taur, Y&lt;/Author&gt;&lt;Year&gt;2019&lt;/Year&gt;&lt;Details&gt;&lt;_accession_num&gt;31262981&lt;/_accession_num&gt;&lt;_author_adr&gt;Infectious Disease Service, Department of Medicine, Memorial Sloan Kettering, New York, New York, USA.; Center for Microbes, Inflammation and Cancer, Memorial Sloan Kettering, New York, New York, USA.; Weill Cornell Medical College, New York, New York, USA.; Center for Microbes, Inflammation and Cancer, Memorial Sloan Kettering, New York, New York, USA.; Computational Biology Program, Sloan Kettering Institute, Memorial Sloan Kettering, New York, New York, USA.; Center for Microbes, Inflammation and Cancer, Memorial Sloan Kettering, New York, New York, USA.; Computational Biology Program, Sloan Kettering Institute, Memorial Sloan Kettering, New York, New York, USA.; Immunology Program, Sloan Kettering Institute, Memorial Sloan Kettering, New York, New York, USA.; Center for Microbes, Inflammation and Cancer, Memorial Sloan Kettering, New York, New York, USA.; Immunology Program, Sloan Kettering Institute, Memorial Sloan Kettering, New York, New York, USA.; Center for Microbes, Inflammation and Cancer, Memorial Sloan Kettering, New York, New York, USA.; Center for Microbes, Inflammation and Cancer, Memorial Sloan Kettering, New York, New York, USA.; Adult Bone Marrow Transplant Service, Department of Medicine, Memorial Sloan Kettering, New York, New York, USA.; Weill Cornell Medical College, New York, New York, USA.; Immunology Program, Sloan Kettering Institute, Memorial Sloan Kettering, New York, New York, USA.; Adult Bone Marrow Transplant Service, Department of Medicine, Memorial Sloan Kettering, New York, New York, USA.; Weill Cornell Medical College, New York, New York, USA.; Center for Microbes, Inflammation and Cancer, Memorial Sloan Kettering, New York, New York, USA.; Computational Biology Program, Sloan Kettering Institute, Memorial Sloan Kettering, New York, New York, USA.; Infectious Disease Service, Department of Medicine, Memorial Sloan Kettering, New York, New York, USA taury@mskcc.org.; Center for Microbes, Inflammation and Cancer, Memorial Sloan Kettering, New York, New York, USA.; Weill Cornell Medical College, New York, New York, USA.&lt;/_author_adr&gt;&lt;_date_display&gt;2019 Sep&lt;/_date_display&gt;&lt;_date&gt;2019-09-01&lt;/_date&gt;&lt;_doi&gt;10.1128/IAI.00206-19&lt;/_doi&gt;&lt;_isbn&gt;1098-5522 (Electronic); 0019-9567 (Linking)&lt;/_isbn&gt;&lt;_issue&gt;9&lt;/_issue&gt;&lt;_journal&gt;Infect Immun&lt;/_journal&gt;&lt;_keywords&gt;*antibiotics; *commensal anaerobes; *hematopoietic cell transplantation; *microbiome; *systems biology&lt;/_keywords&gt;&lt;_language&gt;eng&lt;/_language&gt;&lt;_ori_publication&gt;Copyright (c) 2019 Morjaria et al.&lt;/_ori_publication&gt;&lt;_subject_headings&gt;Adult; Aged; Anti-Bacterial Agents/*pharmacology; Bacteria/genetics; Feces/*microbiology; Female; Gastrointestinal Microbiome/*drug effects; *Hematopoietic Stem Cell Transplantation/adverse effects; Humans; Male; Microbiota/*drug effects; Middle Aged; RNA, Ribosomal, 16S&lt;/_subject_headings&gt;&lt;_tertiary_title&gt;Infection and immunity&lt;/_tertiary_title&gt;&lt;_type_work&gt;Journal Article; Research Support, N.I.H., Extramural; Research Support, Non-U.S. Gov&amp;apos;t&lt;/_type_work&gt;&lt;_url&gt;http://www.ncbi.nlm.nih.gov/entrez/query.fcgi?cmd=Retrieve&amp;amp;db=pubmed&amp;amp;dopt=Abstract&amp;amp;list_uids=31262981&amp;amp;query_hl=1&lt;/_url&gt;&lt;_volume&gt;87&lt;/_volume&gt;&lt;_created&gt;63774509&lt;/_created&gt;&lt;_modified&gt;63774509&lt;/_modified&gt;&lt;_db_updated&gt;PubMed&lt;/_db_updated&gt;&lt;_impact_factor&gt;   3.201&lt;/_impact_factor&gt;&lt;_collection_scope&gt;SCI;SCIE&lt;/_collection_scope&gt;&lt;/Details&gt;&lt;Extra&gt;&lt;DBUID&gt;{6486014E-94A3-482F-8B8D-B1496E970E79}&lt;/DBUID&gt;&lt;/Extra&gt;&lt;/Item&gt;&lt;/References&gt;&lt;/Group&gt;&lt;/Citation&gt;_x000a_"/>
    <w:docVar w:name="NE.Ref{904149DB-9372-4638-8513-A5BD6B99F9D9}" w:val=" ADDIN NE.Ref.{904149DB-9372-4638-8513-A5BD6B99F9D9}&lt;Citation&gt;&lt;Group&gt;&lt;References&gt;&lt;Item&gt;&lt;ID&gt;8596&lt;/ID&gt;&lt;UID&gt;{5EDB925E-7E01-4D75-B978-FC29901FA83C}&lt;/UID&gt;&lt;Title&gt;Sequence and cultivation study of Muribaculaceae reveals novel species, host preference, and functional potential of this yet undescribed family&lt;/Title&gt;&lt;Template&gt;Journal Article&lt;/Template&gt;&lt;Star&gt;0&lt;/Star&gt;&lt;Tag&gt;0&lt;/Tag&gt;&lt;Author&gt;Lagkouvardos, Ilias; Lesker, Till R; Hitch, Thomas C A; Gálvez, Eric J C; Smit, Nathiana; Neuhaus, Klaus; Wang, Jun; Baines, John F; Abt, Birte; Stecher, Bärbel; Overmann, Jörg; Strowig, Till; Clavel, Thomas&lt;/Author&gt;&lt;Year&gt;2019&lt;/Year&gt;&lt;Details&gt;&lt;_accessed&gt;63461737&lt;/_accessed&gt;&lt;_collection_scope&gt;SCIE&lt;/_collection_scope&gt;&lt;_created&gt;63461737&lt;/_created&gt;&lt;_db_updated&gt;CrossRef&lt;/_db_updated&gt;&lt;_doi&gt;10.1186/s40168-019-0637-2&lt;/_doi&gt;&lt;_impact_factor&gt;  11.607&lt;/_impact_factor&gt;&lt;_isbn&gt;2049-2618&lt;/_isbn&gt;&lt;_issue&gt;1&lt;/_issue&gt;&lt;_journal&gt;Microbiome&lt;/_journal&gt;&lt;_modified&gt;63461737&lt;/_modified&gt;&lt;_tertiary_title&gt;Microbiome&lt;/_tertiary_title&gt;&lt;_url&gt;https://microbiomejournal.biomedcentral.com/articles/10.1186/s40168-019-0637-2_x000d__x000a_http://link.springer.com/content/pdf/10.1186/s40168-019-0637-2.pdf&lt;/_url&gt;&lt;_volume&gt;7&lt;/_volume&gt;&lt;/Details&gt;&lt;Extra&gt;&lt;DBUID&gt;{6486014E-94A3-482F-8B8D-B1496E970E79}&lt;/DBUID&gt;&lt;/Extra&gt;&lt;/Item&gt;&lt;/References&gt;&lt;/Group&gt;&lt;Group&gt;&lt;References&gt;&lt;Item&gt;&lt;ID&gt;9076&lt;/ID&gt;&lt;UID&gt;{A3E1C067-7EE2-4C3E-AE05-120B8033E98A}&lt;/UID&gt;&lt;Title&gt;Rational design of a microbial consortium of mucosal sugar utilizers reduces Clostridiodes difficile colonization&lt;/Title&gt;&lt;Template&gt;Journal Article&lt;/Template&gt;&lt;Star&gt;0&lt;/Star&gt;&lt;Tag&gt;0&lt;/Tag&gt;&lt;Author&gt;Pereira, F C; Wasmund, K; Cobankovic, I; Jehmlich, N; Herbold, C W; Lee, K S; Sziranyi, B; Vesely, C; Decker, T; Stocker, R; Warth, B; von Bergen, M; Wagner, M; Berry, D&lt;/Author&gt;&lt;Year&gt;2020&lt;/Year&gt;&lt;Details&gt;&lt;_accession_num&gt;33037214&lt;/_accession_num&gt;&lt;_author_adr&gt;University of Vienna, Centre for Microbiology and Environmental Systems Science,  Department of Microbiology and Ecosystem Science, Althanstrasse 14, 1090, Vienna, Austria.; University of Vienna, Centre for Microbiology and Environmental Systems Science,  Department of Microbiology and Ecosystem Science, Althanstrasse 14, 1090, Vienna, Austria.; University of Vienna, Faculty of Chemistry, Department of Food Chemistry and Toxicology, Wahringer Strasse 38, 1090, Vienna, Austria.; Helmholtz-Centre for Environmental Research - UFZ, Department of Molecular Systems Biology, Permoserstrasse 15, 04318, Leipzig, Germany.; University of Vienna, Centre for Microbiology and Environmental Systems Science,  Department of Microbiology and Ecosystem Science, Althanstrasse 14, 1090, Vienna, Austria.; Ralph M. Parsons Laboratory for Environmental Science and Engineering, Department of Civil and Environmental Engineering, Massachusetts Institute of Technology, Cambridge, MA, USA.; Institute for Environmental Engineering, Department of Civil, Environmental and Geomatic Engineering, ETH Zurich, Zurich, Switzerland.; University of Vienna, Centre for Microbiology and Environmental Systems Science,  Department of Microbiology and Ecosystem Science, Althanstrasse 14, 1090, Vienna, Austria.; Medical University of Vienna, Center for Anatomy and Cell Biology, Division of Cell and Developmental Biology, Vienna, Austria.; Max F. Perutz Laboratories, Department of Microbiology, Immunobiology and Genetics, University of Vienna, Vienna, Austria.; Ralph M. Parsons Laboratory for Environmental Science and Engineering, Department of Civil and Environmental Engineering, Massachusetts Institute of Technology, Cambridge, MA, USA.; Institute for Environmental Engineering, Department of Civil, Environmental and Geomatic Engineering, ETH Zurich, Zurich, Switzerland.; University of Vienna, Faculty of Chemistry, Department of Food Chemistry and Toxicology, Wahringer Strasse 38, 1090, Vienna, Austria.; Helmholtz-Centre for Environmental Research - UFZ, Department of Molecular Systems Biology, Permoserstrasse 15, 04318, Leipzig, Germany.; University of Vienna, Centre for Microbiology and Environmental Systems Science,  Department of Microbiology and Ecosystem Science, Althanstrasse 14, 1090, Vienna, Austria.; Center for Microbial Communities, Department of Chemistry and Bioscience, Aalborg University, 9220, Aalborg, Denmark.; University of Vienna, Centre for Microbiology and Environmental Systems Science,  Department of Microbiology and Ecosystem Science, Althanstrasse 14, 1090, Vienna, Austria. david.berry@univie.ac.at.; Joint Microbiome Facility of the Medical University of Vienna and the University  of Vienna, Vienna, Austria. david.berry@univie.ac.at.&lt;/_author_adr&gt;&lt;_collection_scope&gt;SCI;SCIE&lt;/_collection_scope&gt;&lt;_created&gt;63773044&lt;/_created&gt;&lt;_date&gt;2020-10-09&lt;/_date&gt;&lt;_date_display&gt;2020 Oct 9&lt;/_date_display&gt;&lt;_db_updated&gt;PubMed&lt;/_db_updated&gt;&lt;_doi&gt;10.1038/s41467-020-18928-1&lt;/_doi&gt;&lt;_impact_factor&gt;  12.121&lt;/_impact_factor&gt;&lt;_isbn&gt;2041-1723 (Electronic); 2041-1723 (Linking)&lt;/_isbn&gt;&lt;_issue&gt;1&lt;/_issue&gt;&lt;_journal&gt;Nat Commun&lt;/_journal&gt;&lt;_language&gt;eng&lt;/_language&gt;&lt;_modified&gt;63773044&lt;/_modified&gt;&lt;_pages&gt;5104&lt;/_pages&gt;&lt;_subject_headings&gt;Acetylglucosamine/metabolism; Animals; Anti-Bacterial Agents; Bacterial Proteins/metabolism; Bacterial Toxins/metabolism; Cell Separation/methods; Clostridioides difficile/genetics/growth &amp;amp; development/*pathogenicity; Clostridium Infections/microbiology; Deuterium; Female; Gastric Mucins/chemistry/metabolism; Gastrointestinal Microbiome/*physiology; Intestinal Mucosa/drug effects/microbiology; Metagenome; Mice, Inbred C57BL; Monosaccharides/*metabolism; N-Acetylneuraminic Acid/metabolism; Polysaccharides/chemistry/metabolism; Spectrum Analysis, Raman&lt;/_subject_headings&gt;&lt;_tertiary_title&gt;Nature communications&lt;/_tertiary_title&gt;&lt;_type_work&gt;Journal Article; Research Support, Non-U.S. Gov&amp;apos;t&lt;/_type_work&gt;&lt;_url&gt;http://www.ncbi.nlm.nih.gov/entrez/query.fcgi?cmd=Retrieve&amp;amp;db=pubmed&amp;amp;dopt=Abstract&amp;amp;list_uids=33037214&amp;amp;query_hl=1&lt;/_url&gt;&lt;_volume&gt;11&lt;/_volume&gt;&lt;/Details&gt;&lt;Extra&gt;&lt;DBUID&gt;{6486014E-94A3-482F-8B8D-B1496E970E79}&lt;/DBUID&gt;&lt;/Extra&gt;&lt;/Item&gt;&lt;/References&gt;&lt;/Group&gt;&lt;/Citation&gt;_x000a_"/>
    <w:docVar w:name="NE.Ref{909AA867-82AC-4FBB-8B2B-82AF1AD720AB}" w:val=" ADDIN NE.Ref.{909AA867-82AC-4FBB-8B2B-82AF1AD720AB}&lt;Citation&gt;&lt;Group&gt;&lt;References&gt;&lt;Item&gt;&lt;ID&gt;7971&lt;/ID&gt;&lt;UID&gt;{3E52A4A9-815E-422D-A9C1-2BBDE2D6FF0F}&lt;/UID&gt;&lt;Title&gt;Manipulating the Human Microbiome to Manage Disease&lt;/Title&gt;&lt;Template&gt;Journal Article&lt;/Template&gt;&lt;Star&gt;0&lt;/Star&gt;&lt;Tag&gt;0&lt;/Tag&gt;&lt;Author&gt;Harkins, Catriona P; Kong, Heidi H; Segre, Julia A&lt;/Author&gt;&lt;Year&gt;2019&lt;/Year&gt;&lt;Details&gt;&lt;_accessed&gt;63227375&lt;/_accessed&gt;&lt;_created&gt;63166335&lt;/_created&gt;&lt;_date_display&gt;2019;2020;&lt;/_date_display&gt;&lt;_db_updated&gt;PKU Search&lt;/_db_updated&gt;&lt;_doi&gt;10.1001/jama.2019.19602&lt;/_doi&gt;&lt;_impact_factor&gt;  45.540&lt;/_impact_factor&gt;&lt;_isbn&gt;0098-7484_x000d__x000a_&lt;/_isbn&gt;&lt;_issue&gt;4&lt;/_issue&gt;&lt;_journal&gt;JAMA&lt;/_journal&gt;&lt;_modified&gt;63408063&lt;/_modified&gt;&lt;_number&gt;1&lt;/_number&gt;&lt;_pages&gt;303&lt;/_pages&gt;&lt;_place_published&gt;United States_x000d__x000a_&lt;/_place_published&gt;&lt;_url&gt;http://pku.summon.serialssolutions.com/2.0.0/link/0/eLvHCXMwtV3PS8MwFA5uB_Ei_nb-okcvHW2TrO3Bg8jGUAvKtnNJ00SGrBtz-_99adKmmwjz4KWUUB5bvseXl5f3viCEg67nbnFCjLnSlZFxTMKMQlTKfemR3JMhpzGTZbd0Er2-BYM-fbb6CnbsX4GHMYBeNdL-AfzaKAzAO7gAPMEJ4LmTGySsmOorukxblM7aJ1MtwDQrb87QNTBKibM-rKni1QYnD5nKq3-ZvsGlyiHa7rAXU9qrdLOmtuNhJD50klv1YTOTODVJhkDVqlVN24Y4rewoLBuWK5UAYJNMse4eNl5DGtSISy2Dn5TduCoAgpG4C5TgBXZ1qk7ktxatupRQyy7DJgYMpMpAqg0o5fRZPuWrB1G4k1ELtYDN1KH9e9SQF9vUVK2kn6wqVfV7NqKWjf1HGYeMj9Ch2UA4jxrqY7QnihO0n5gSiVOEm4g7gLhTIu5YxJ3V3NGIOwbxMzQZ9MdPQ9fcjOH65axHSkYvEx7JsMwxZj2WS8lkwHEeBDlnxM8pZYQRnMOn3KNRmCllyF5GJSOS4HPULuaFuESOjyMIcoHFuZAkzjgTENP2QulhLmjEZAfdV_88XWgBlPSXOe-gCz0z9YewYMB2No6udjdyjQ6sA96g9mq5Freotfhc35XgfQP2QlId&lt;/_url&gt;&lt;_volume&gt;323&lt;/_volume&gt;&lt;/Details&gt;&lt;Extra&gt;&lt;DBUID&gt;{6486014E-94A3-482F-8B8D-B1496E970E79}&lt;/DBUID&gt;&lt;/Extra&gt;&lt;/Item&gt;&lt;/References&gt;&lt;/Group&gt;&lt;/Citation&gt;_x000a_"/>
    <w:docVar w:name="NE.Ref{91CE8208-7920-4F17-947E-C502CBDF6896}" w:val=" ADDIN NE.Ref.{91CE8208-7920-4F17-947E-C502CBDF6896}&lt;Citation&gt;&lt;Group&gt;&lt;References&gt;&lt;Item&gt;&lt;ID&gt;8842&lt;/ID&gt;&lt;UID&gt;{B53B50F4-DD95-4B54-A4E4-D35D9F12F9A2}&lt;/UID&gt;&lt;Title&gt;Gut microbiota modulation with long-chain corn bran arabinoxylan in adults with overweight and obesity is linked to an individualized temporal increase in fecal propionate&lt;/Title&gt;&lt;Template&gt;Journal Article&lt;/Template&gt;&lt;Star&gt;0&lt;/Star&gt;&lt;Tag&gt;5&lt;/Tag&gt;&lt;Author&gt;Nguyen, Nguyen K; Deehan, Edward C; Zhang, Zhengxiao; Jin, Mingliang; Baskota, Nami; Perez-Muñoz, Maria Elisa; Cole, Janis; Tuncil, Yunus E; Seethaler, Benjamin; Wang, Ting; Laville, Martine; Delzenne, Nathalie M; Bischoff, Stephan C; Hamaker, Bruce R; Martínez, Inés; Knights, Dan; Bakal, Jeffrey A; Prado, Carla M; Walter, Jens&lt;/Author&gt;&lt;Year&gt;2020&lt;/Year&gt;&lt;Details&gt;&lt;_accessed&gt;63627321&lt;/_accessed&gt;&lt;_collection_scope&gt;SCIE&lt;/_collection_scope&gt;&lt;_created&gt;63627320&lt;/_created&gt;&lt;_db_updated&gt;CrossRef&lt;/_db_updated&gt;&lt;_doi&gt;10.1186/s40168-020-00887-w&lt;/_doi&gt;&lt;_impact_factor&gt;  11.607&lt;/_impact_factor&gt;&lt;_isbn&gt;2049-2618&lt;/_isbn&gt;&lt;_issue&gt;1&lt;/_issue&gt;&lt;_journal&gt;Microbiome&lt;/_journal&gt;&lt;_modified&gt;63627428&lt;/_modified&gt;&lt;_tertiary_title&gt;Microbiome&lt;/_tertiary_title&gt;&lt;_url&gt;https://microbiomejournal.biomedcentral.com/articles/10.1186/s40168-020-00887-w_x000d__x000a_http://link.springer.com/content/pdf/10.1186/s40168-020-00887-w.pdf&lt;/_url&gt;&lt;_volume&gt;8&lt;/_volume&gt;&lt;/Details&gt;&lt;Extra&gt;&lt;DBUID&gt;{6486014E-94A3-482F-8B8D-B1496E970E79}&lt;/DBUID&gt;&lt;/Extra&gt;&lt;/Item&gt;&lt;/References&gt;&lt;/Group&gt;&lt;Group&gt;&lt;References&gt;&lt;Item&gt;&lt;ID&gt;4110&lt;/ID&gt;&lt;UID&gt;{B90C8302-EC74-42AB-B5DE-4808A96DA60C}&lt;/UID&gt;&lt;Title&gt;Variable responses of human microbiomes to dietary supplementation with resistant starch&lt;/Title&gt;&lt;Template&gt;Journal Article&lt;/Template&gt;&lt;Star&gt;1&lt;/Star&gt;&lt;Tag&gt;5&lt;/Tag&gt;&lt;Author&gt;Venkataraman, A; Sieber, J R; Schmidt, A W; Waldron, C; Theis, K R; Schmidt, T M&lt;/Author&gt;&lt;Year&gt;2016&lt;/Year&gt;&lt;Details&gt;&lt;_accessed&gt;63717996&lt;/_accessed&gt;&lt;_accession_num&gt;27357127&lt;/_accession_num&gt;&lt;_author_adr&gt;Department of Internal Medicine, University of Michigan, Ann Arbor, MI, 48105, USA.; Department of Internal Medicine, University of Michigan, Ann Arbor, MI, 48105, USA.; Present address: Department of Biology, University of Minnesota, Duluth, MN, 55812, USA.; Department of Internal Medicine, University of Michigan, Ann Arbor, MI, 48105, USA.; Department of Internal Medicine, University of Michigan, Ann Arbor, MI, 48105, USA.; Department of Internal Medicine, University of Michigan, Ann Arbor, MI, 48105, USA.; Present address: Department of Immunology and Microbiology, Wayne State University School of Medicine, Detroit, MI, 48201, USA.; Department of Internal Medicine, University of Michigan, Ann Arbor, MI, 48105, USA. schmidti@umich.edu.&lt;/_author_adr&gt;&lt;_collection_scope&gt;SCIE;&lt;/_collection_scope&gt;&lt;_created&gt;61425309&lt;/_created&gt;&lt;_date&gt;61269120&lt;/_date&gt;&lt;_date_display&gt;2016 Jun 29&lt;/_date_display&gt;&lt;_db_updated&gt;PubMed&lt;/_db_updated&gt;&lt;_doi&gt;10.1186/s40168-016-0178-x&lt;/_doi&gt;&lt;_impact_factor&gt;  11.607&lt;/_impact_factor&gt;&lt;_isbn&gt;2049-2618 (Electronic); 2049-2618 (Linking)&lt;/_isbn&gt;&lt;_issue&gt;1&lt;/_issue&gt;&lt;_journal&gt;Microbiome&lt;/_journal&gt;&lt;_keywords&gt;Bacteria/*classification/drug effects; Butyric Acid/*analysis; Dietary Supplements; Feces/microbiology; Female; High-Throughput Nucleotide Sequencing; Humans; Intestine, Large/metabolism/*microbiology; Male; Microbiota/*drug effects; RNA, Ribosomal, 16S/analysis; Starch/*administration &amp;amp;amp; dosage/pharmacology; Young Adult&lt;/_keywords&gt;&lt;_label&gt;RS-individual; response&lt;/_label&gt;&lt;_language&gt;eng&lt;/_language&gt;&lt;_modified&gt;63406672&lt;/_modified&gt;&lt;_pages&gt;33&lt;/_pages&gt;&lt;_tertiary_title&gt;Microbiome&lt;/_tertiary_title&gt;&lt;_type_work&gt;Journal Article&lt;/_type_work&gt;&lt;_url&gt;http://www.ncbi.nlm.nih.gov/entrez/query.fcgi?cmd=Retrieve&amp;amp;db=pubmed&amp;amp;dopt=Abstract&amp;amp;list_uids=27357127&amp;amp;query_hl=1&lt;/_url&gt;&lt;_volume&gt;4&lt;/_volume&gt;&lt;/Details&gt;&lt;Extra&gt;&lt;DBUID&gt;{6486014E-94A3-482F-8B8D-B1496E970E79}&lt;/DBUID&gt;&lt;/Extra&gt;&lt;/Item&gt;&lt;/References&gt;&lt;/Group&gt;&lt;/Citation&gt;_x000a_"/>
    <w:docVar w:name="NE.Ref{925BC680-4974-4978-B662-AABC5F745BBD}" w:val=" ADDIN NE.Ref.{925BC680-4974-4978-B662-AABC5F745BBD}&lt;Citation&gt;&lt;Group&gt;&lt;References&gt;&lt;Item&gt;&lt;ID&gt;8834&lt;/ID&gt;&lt;UID&gt;{7B87C2A1-40B7-49CC-A3AF-D897DB5091AE}&lt;/UID&gt;&lt;Title&gt;Gut Microbiota Resilience: Definition, Link to Health and Strategies for Intervention&lt;/Title&gt;&lt;Template&gt;Journal Article&lt;/Template&gt;&lt;Star&gt;0&lt;/Star&gt;&lt;Tag&gt;0&lt;/Tag&gt;&lt;Author&gt;Dogra, Shaillay Kumar; Doré, Joel; Damak, Sami&lt;/Author&gt;&lt;Year&gt;2020&lt;/Year&gt;&lt;Details&gt;&lt;_accessed&gt;63608559&lt;/_accessed&gt;&lt;_collection_scope&gt;SCIE&lt;/_collection_scope&gt;&lt;_created&gt;63608559&lt;/_created&gt;&lt;_date&gt;63485280&lt;/_date&gt;&lt;_db_updated&gt;CrossRef&lt;/_db_updated&gt;&lt;_doi&gt;10.3389/fmicb.2020.572921&lt;/_doi&gt;&lt;_impact_factor&gt;   4.235&lt;/_impact_factor&gt;&lt;_isbn&gt;1664-302X&lt;/_isbn&gt;&lt;_journal&gt;Frontiers in Microbiology&lt;/_journal&gt;&lt;_modified&gt;63608559&lt;/_modified&gt;&lt;_tertiary_title&gt;Front. Microbiol.&lt;/_tertiary_title&gt;&lt;_url&gt;https://www.frontiersin.org/article/10.3389/fmicb.2020.572921/full_x000d__x000a_https://www.frontiersin.org/article/10.3389/fmicb.2020.572921/full&lt;/_url&gt;&lt;_volume&gt;11&lt;/_volume&gt;&lt;/Details&gt;&lt;Extra&gt;&lt;DBUID&gt;{6486014E-94A3-482F-8B8D-B1496E970E79}&lt;/DBUID&gt;&lt;/Extra&gt;&lt;/Item&gt;&lt;/References&gt;&lt;/Group&gt;&lt;/Citation&gt;_x000a_"/>
    <w:docVar w:name="NE.Ref{927D1DB6-C5B6-41D0-B5A1-CC4142D91F1E}" w:val=" ADDIN NE.Ref.{927D1DB6-C5B6-41D0-B5A1-CC4142D91F1E}&lt;Citation&gt;&lt;Group&gt;&lt;References&gt;&lt;Item&gt;&lt;ID&gt;8986&lt;/ID&gt;&lt;UID&gt;{2A481061-4409-4825-8DAA-21BE86199B16}&lt;/UID&gt;&lt;Title&gt;iNEXT: an R package for rarefaction and extrapolation of species diversity (H ill numbers)&lt;/Title&gt;&lt;Template&gt;Journal Article&lt;/Template&gt;&lt;Star&gt;0&lt;/Star&gt;&lt;Tag&gt;0&lt;/Tag&gt;&lt;Author&gt;Hsieh, T C; Ma, K H; Chao, Anne&lt;/Author&gt;&lt;Year&gt;2016&lt;/Year&gt;&lt;Details&gt;&lt;_collection_scope&gt;SCIE&lt;/_collection_scope&gt;&lt;_created&gt;63726389&lt;/_created&gt;&lt;_impact_factor&gt;   6.511&lt;/_impact_factor&gt;&lt;_isbn&gt;2041-210X&lt;/_isbn&gt;&lt;_issue&gt;12&lt;/_issue&gt;&lt;_journal&gt;Methods in Ecology and Evolution&lt;/_journal&gt;&lt;_modified&gt;63726389&lt;/_modified&gt;&lt;_pages&gt;1451-1456&lt;/_pages&gt;&lt;_volume&gt;7&lt;/_volume&gt;&lt;/Details&gt;&lt;Extra&gt;&lt;DBUID&gt;{6486014E-94A3-482F-8B8D-B1496E970E79}&lt;/DBUID&gt;&lt;/Extra&gt;&lt;/Item&gt;&lt;/References&gt;&lt;/Group&gt;&lt;/Citation&gt;_x000a_"/>
    <w:docVar w:name="NE.Ref{92CAD159-2022-4440-B7FA-913075C3285B}" w:val=" ADDIN NE.Ref.{92CAD159-2022-4440-B7FA-913075C3285B}&lt;Citation&gt;&lt;Group&gt;&lt;References&gt;&lt;Item&gt;&lt;ID&gt;7581&lt;/ID&gt;&lt;UID&gt;{D763EBF6-F592-4284-B96A-3D86150309C9}&lt;/UID&gt;&lt;Title&gt;A sensitive GC/MS detection method for analyzing microbial metabolites short chain fatty acids in fecal and serum samples&lt;/Title&gt;&lt;Template&gt;Journal Article&lt;/Template&gt;&lt;Star&gt;0&lt;/Star&gt;&lt;Tag&gt;5&lt;/Tag&gt;&lt;Author&gt;Zhang, Shuming; Wang, Hongbin; Zhu, Mei-Jun&lt;/Author&gt;&lt;Year&gt;2019&lt;/Year&gt;&lt;Details&gt;&lt;_accessed&gt;63794100&lt;/_accessed&gt;&lt;_collection_scope&gt;SCI;SCIE;EI&lt;/_collection_scope&gt;&lt;_created&gt;62841375&lt;/_created&gt;&lt;_db_updated&gt;CrossRef&lt;/_db_updated&gt;&lt;_doi&gt;10.1016/j.talanta.2018.12.049&lt;/_doi&gt;&lt;_impact_factor&gt;   5.339&lt;/_impact_factor&gt;&lt;_isbn&gt;00399140&lt;/_isbn&gt;&lt;_journal&gt;Talanta&lt;/_journal&gt;&lt;_modified&gt;63536304&lt;/_modified&gt;&lt;_pages&gt;249-254&lt;/_pages&gt;&lt;_tertiary_title&gt;Talanta&lt;/_tertiary_title&gt;&lt;_url&gt;https://linkinghub.elsevier.com/retrieve/pii/S003991401831316X_x000d__x000a_https://dul.usage.elsevier.com/doi/&lt;/_url&gt;&lt;_volume&gt;196&lt;/_volume&gt;&lt;/Details&gt;&lt;Extra&gt;&lt;DBUID&gt;{6486014E-94A3-482F-8B8D-B1496E970E79}&lt;/DBUID&gt;&lt;/Extra&gt;&lt;/Item&gt;&lt;/References&gt;&lt;/Group&gt;&lt;/Citation&gt;_x000a_"/>
    <w:docVar w:name="NE.Ref{9545EFE1-7B11-40C0-8F44-7C794E98BE69}" w:val=" ADDIN NE.Ref.{9545EFE1-7B11-40C0-8F44-7C794E98BE69}&lt;Citation&gt;&lt;Group&gt;&lt;References&gt;&lt;Item&gt;&lt;ID&gt;8096&lt;/ID&gt;&lt;UID&gt;{3FF9DDFD-8BFD-4B94-9A8D-2AB99CCB1F5D}&lt;/UID&gt;&lt;Title&gt;Discovery of the gut microbial signature driving the efficacy of prebiotic intervention in obese patients&lt;/Title&gt;&lt;Template&gt;Journal Article&lt;/Template&gt;&lt;Star&gt;0&lt;/Star&gt;&lt;Tag&gt;5&lt;/Tag&gt;&lt;Author&gt;Rodriguez, Julie; Hiel, Sophie; Neyrinck, Audrey M; Le Roy, Tiphaine; Pötgens, Sarah A; Leyrolle, Quentin; Pachikian, Barbara D; Gianfrancesco, Marco A; Cani, Patrice D; Paquot, Nicolas; Cnop, Miriam; Lanthier, Nicolas; Thissen, Jean-Paul; Bindels, Laure B; Delzenne, Nathalie M&lt;/Author&gt;&lt;Year&gt;2020&lt;/Year&gt;&lt;Details&gt;&lt;_accessed&gt;63794417&lt;/_accessed&gt;&lt;_collection_scope&gt;SCI;SCIE&lt;/_collection_scope&gt;&lt;_created&gt;63179747&lt;/_created&gt;&lt;_date&gt;63113760&lt;/_date&gt;&lt;_date_display&gt;2020&lt;/_date_display&gt;&lt;_db_updated&gt;PKU Search&lt;/_db_updated&gt;&lt;_doi&gt;10.1136/gutjnl-2019-319726&lt;/_doi&gt;&lt;_impact_factor&gt;  19.819&lt;/_impact_factor&gt;&lt;_isbn&gt;0017-5749_x000d__x000a_&lt;/_isbn&gt;&lt;_journal&gt;Gut&lt;/_journal&gt;&lt;_label&gt;inulin-individual_response&lt;/_label&gt;&lt;_modified&gt;63794417&lt;/_modified&gt;&lt;_number&gt;1&lt;/_number&gt;&lt;_pages&gt;gutjnl-2019-319726_x000d__x000a_&lt;/_pages&gt;&lt;_place_published&gt;England_x000d__x000a_&lt;/_place_published&gt;&lt;_url&gt;http://pku.summon.serialssolutions.com/2.0.0/link/0/eLvHCXMwtV1Lb9QwELbYHhAXxJvyku-rRdnYeR04VKUPoRZQu1y4RLbjbA1sEu1ukPrvO2PHzrYSEhy4RImTWIq_0Xhm8s0MISx-H83u6ISaxyqtMHqFqZ-ZzKSMJY8Ur5NCFzbV6vt5fvY1Pj5KPo19AMex_wo8jAH0mEj7D-CHSWEAzkEE4AhCAMe_EoOPZqOQpXntyQDLfjtdGVt-CVNFzNKV9pxWa_Pbp05prCuBfeCRDr3W0rRY1tXcoUe2Um-0L8y62bVyT_pAprloYeJl7-LUmIw9CpJxBIHLtrsaRz_rawz_Wx190FcgaGO89kxPL1zocGG6K-EZAUPMAhxU7KDifr9op2cx4YvFrqPfDgzdyuLA4oiDq8THTSpQB8MtLI2-qozaftDN7NvlhExAXYFC49GXsBXneYGtgPw7t2yPW16EtSYWj8jDwQ2gBw6wx-Sebp6Q--cD0eEpMQE32tYUMKGAGw240YAbHXCzz3jc8J2AG93FDS6oxY163J6RxfHR4vB0NnTFmCks45zyVMlM1Zxx1KcFSwXWFOICDMFUMNi7YlnwOpZJhe58ls2x3X2ka8niRFSMPSd7Tdvol4QqHolMRFVe64xXIhdiznQtkijVOVdztU-mfrnKztU-Ka3PyNISPvpH86sE87EoGbauS_fJC7ei4Vm_7K_-eOc1eTCKxxuyt133-i2ZdD_7dxbIGxemWI0&lt;/_url&gt;&lt;/Details&gt;&lt;Extra&gt;&lt;DBUID&gt;{6486014E-94A3-482F-8B8D-B1496E970E79}&lt;/DBUID&gt;&lt;/Extra&gt;&lt;/Item&gt;&lt;/References&gt;&lt;/Group&gt;&lt;/Citation&gt;_x000a_"/>
    <w:docVar w:name="NE.Ref{96BC0E23-C17B-4169-91B4-A31D03F08EEB}" w:val=" ADDIN NE.Ref.{96BC0E23-C17B-4169-91B4-A31D03F08EEB}&lt;Citation&gt;&lt;Group&gt;&lt;References&gt;&lt;Item&gt;&lt;ID&gt;7768&lt;/ID&gt;&lt;UID&gt;{5B086F99-1023-4721-885F-31D6FA38CA19}&lt;/UID&gt;&lt;Title&gt;Predictive metabolomic profiling of microbial communities using amplicon or metagenomic sequences&lt;/Title&gt;&lt;Template&gt;Journal Article&lt;/Template&gt;&lt;Star&gt;0&lt;/Star&gt;&lt;Tag&gt;5&lt;/Tag&gt;&lt;Author&gt;Mallick, Himel; Franzosa, Eric A; Mclver, Lauren J; Banerjee, Soumya; Sirota-Madi, Alexandra; Kostic, Aleksandar D; Clish, Clary B; Vlamakis, Hera; Xavier, Ramnik J; Huttenhower, Curtis&lt;/Author&gt;&lt;Year&gt;2019&lt;/Year&gt;&lt;Details&gt;&lt;_accessed&gt;62940729&lt;/_accessed&gt;&lt;_collection_scope&gt;SCI;SCIE&lt;/_collection_scope&gt;&lt;_created&gt;62940729&lt;/_created&gt;&lt;_db_updated&gt;CrossRef&lt;/_db_updated&gt;&lt;_doi&gt;10.1038/s41467-019-10927-1&lt;/_doi&gt;&lt;_impact_factor&gt;  12.121&lt;/_impact_factor&gt;&lt;_isbn&gt;2041-1723&lt;/_isbn&gt;&lt;_issue&gt;1&lt;/_issue&gt;&lt;_journal&gt;Nature Communications&lt;/_journal&gt;&lt;_label&gt;metabolome-microbiome&lt;/_label&gt;&lt;_modified&gt;63403788&lt;/_modified&gt;&lt;_tertiary_title&gt;Nat Commun&lt;/_tertiary_title&gt;&lt;_url&gt;http://www.nature.com/articles/s41467-019-10927-1_x000d__x000a_http://www.nature.com/articles/s41467-019-10927-1.pdf&lt;/_url&gt;&lt;_volume&gt;10&lt;/_volume&gt;&lt;/Details&gt;&lt;Extra&gt;&lt;DBUID&gt;{6486014E-94A3-482F-8B8D-B1496E970E79}&lt;/DBUID&gt;&lt;/Extra&gt;&lt;/Item&gt;&lt;/References&gt;&lt;/Group&gt;&lt;/Citation&gt;_x000a_"/>
    <w:docVar w:name="NE.Ref{98AF111D-7582-4D1F-A25F-7FF3D0DFF3B5}" w:val=" ADDIN NE.Ref.{98AF111D-7582-4D1F-A25F-7FF3D0DFF3B5}&lt;Citation&gt;&lt;Group&gt;&lt;References&gt;&lt;Item&gt;&lt;ID&gt;9113&lt;/ID&gt;&lt;UID&gt;{34BF6BA5-3C60-4E6E-A35A-F84F31A00064}&lt;/UID&gt;&lt;Title&gt;Cross-feeding between Bifidobacterium infantis and Anaerostipes caccae on lactose and human milk oligosaccharides&lt;/Title&gt;&lt;Template&gt;Journal Article&lt;/Template&gt;&lt;Star&gt;0&lt;/Star&gt;&lt;Tag&gt;0&lt;/Tag&gt;&lt;Author&gt;Chia, L W; Mank, M; Blijenberg, B; Bongers, R S; van Limpt, K; Wopereis, H; Tims, S; Stahl, B; Belzer, C; Knol, J&lt;/Author&gt;&lt;Year&gt;2021&lt;/Year&gt;&lt;Details&gt;&lt;_doi&gt;10.3920/BM2020.0005&lt;/_doi&gt;&lt;_created&gt;63794136&lt;/_created&gt;&lt;_modified&gt;63794149&lt;/_modified&gt;&lt;_url&gt;https://www.wageningenacademic.com/doi/10.3920/BM2020.0005_x000d__x000a_https://www.wageningenacademic.com/doi/pdf/10.3920/BM2020.0005&lt;/_url&gt;&lt;_journal&gt;Beneficial Microbes&lt;/_journal&gt;&lt;_volume&gt;12&lt;/_volume&gt;&lt;_issue&gt;1&lt;/_issue&gt;&lt;_pages&gt;69-83&lt;/_pages&gt;&lt;_tertiary_title&gt;Beneficial Microbes&lt;/_tertiary_title&gt;&lt;_date&gt;63718560&lt;/_date&gt;&lt;_isbn&gt;1876-2883&lt;/_isbn&gt;&lt;_accessed&gt;63794149&lt;/_accessed&gt;&lt;_db_updated&gt;CrossRef&lt;/_db_updated&gt;&lt;_impact_factor&gt;   3.370&lt;/_impact_factor&gt;&lt;_collection_scope&gt;SCIE&lt;/_collection_scope&gt;&lt;/Details&gt;&lt;Extra&gt;&lt;DBUID&gt;{6486014E-94A3-482F-8B8D-B1496E970E79}&lt;/DBUID&gt;&lt;/Extra&gt;&lt;/Item&gt;&lt;/References&gt;&lt;/Group&gt;&lt;/Citation&gt;_x000a_"/>
    <w:docVar w:name="NE.Ref{9D5B9D29-357D-4B84-A67D-49A0E7010CE2}" w:val=" ADDIN NE.Ref.{9D5B9D29-357D-4B84-A67D-49A0E7010CE2}&lt;Citation&gt;&lt;Group&gt;&lt;References&gt;&lt;Item&gt;&lt;ID&gt;7062&lt;/ID&gt;&lt;UID&gt;{DB2E9454-259A-4904-8F55-BEB3908AFF46}&lt;/UID&gt;&lt;Title&gt;Habitual dietary fibre intake influences gut microbiota response to an inulin-type fructan prebiotic: a randomised, double-blind, placebo-controlled, cross-over, human intervention study&lt;/Title&gt;&lt;Template&gt;Journal Article&lt;/Template&gt;&lt;Star&gt;1&lt;/Star&gt;&lt;Tag&gt;5&lt;/Tag&gt;&lt;Author&gt;Healey, Genelle; Murphy, Rinki; Butts, Christine; Brough, Louise; Whelan, Kevin; Coad, Jane&lt;/Author&gt;&lt;Year&gt;2018&lt;/Year&gt;&lt;Details&gt;&lt;_accessed&gt;63196826&lt;/_accessed&gt;&lt;_collection_scope&gt;SCI;SCIE&lt;/_collection_scope&gt;&lt;_created&gt;62757908&lt;/_created&gt;&lt;_date&gt;62101440&lt;/_date&gt;&lt;_db_updated&gt;CrossRef&lt;/_db_updated&gt;&lt;_doi&gt;10.1017/S0007114517003440&lt;/_doi&gt;&lt;_impact_factor&gt;   3.334&lt;/_impact_factor&gt;&lt;_isbn&gt;0007-1145&lt;/_isbn&gt;&lt;_issue&gt;2&lt;/_issue&gt;&lt;_journal&gt;British Journal of Nutrition&lt;/_journal&gt;&lt;_label&gt;inulin-individual_response; inulin&lt;/_label&gt;&lt;_modified&gt;63566548&lt;/_modified&gt;&lt;_pages&gt;176-189&lt;/_pages&gt;&lt;_tertiary_title&gt;Br J Nutr&lt;/_tertiary_title&gt;&lt;_url&gt;https://www.cambridge.org/core/product/identifier/S0007114517003440/type/journal_article_x000d__x000a_https://www.cambridge.org/core/services/aop-cambridge-core/content/view/S0007114517003440&lt;/_url&gt;&lt;_volume&gt;119&lt;/_volume&gt;&lt;/Details&gt;&lt;Extra&gt;&lt;DBUID&gt;{6486014E-94A3-482F-8B8D-B1496E970E79}&lt;/DBUID&gt;&lt;/Extra&gt;&lt;/Item&gt;&lt;/References&gt;&lt;/Group&gt;&lt;Group&gt;&lt;References&gt;&lt;Item&gt;&lt;ID&gt;7065&lt;/ID&gt;&lt;UID&gt;{CFB279A3-7049-4BAF-A5DF-792727F76B89}&lt;/UID&gt;&lt;Title&gt;Dynamics of Human Gut Microbiota and Short-Chain Fatty Acids in Response to Dietary Interventions with Three Fermentable Fibers&lt;/Title&gt;&lt;Template&gt;Journal Article&lt;/Template&gt;&lt;Star&gt;1&lt;/Star&gt;&lt;Tag&gt;5&lt;/Tag&gt;&lt;Author&gt;Baxter, N T; Schmidt, A W; Venkataraman, A; Kim, K S; Waldron, C; Schmidt, T M&lt;/Author&gt;&lt;Year&gt;2019&lt;/Year&gt;&lt;Details&gt;&lt;_accessed&gt;63794319&lt;/_accessed&gt;&lt;_accession_num&gt;30696735&lt;/_accession_num&gt;&lt;_author_adr&gt;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schmidti@umich.edu.; Department of Ecology and Evolutionary Biology, University of Michigan, Ann Arbor, Michigan, USA.&lt;/_author_adr&gt;&lt;_collection_scope&gt;SCIE&lt;/_collection_scope&gt;&lt;_created&gt;62757909&lt;/_created&gt;&lt;_date&gt;62628480&lt;/_date&gt;&lt;_date_display&gt;2019 Jan 29&lt;/_date_display&gt;&lt;_db_updated&gt;PubMed&lt;/_db_updated&gt;&lt;_doi&gt;10.1128/mBio.02566-18&lt;/_doi&gt;&lt;_impact_factor&gt;   6.784&lt;/_impact_factor&gt;&lt;_isbn&gt;2150-7511 (Electronic)&lt;/_isbn&gt;&lt;_issue&gt;1&lt;/_issue&gt;&lt;_journal&gt;MBio&lt;/_journal&gt;&lt;_keywords&gt;Adolescent; Adult; Biostatistics; Chemistry Techniques, Analytical; Chicory; Dietary Fiber/*administration &amp;amp;amp; dosage; Fatty Acids, Volatile/*metabolism; Feces/*chemistry/*microbiology; Gastrointestinal Microbiome/*drug effects; Humans; Inulin/administration &amp;amp;amp; dosage; Metagenomics; Solanum tuberosum; Starch/administration &amp;amp;amp; dosage; Young Adult; Zea mays*Ruminococcus; *SCFA; *bifidobacteria; *butyrate; *microbiome; *prebiotic&lt;/_keywords&gt;&lt;_label&gt;玉米260; potato; inulin-individual_response; RS-individual; response; inulin&lt;/_label&gt;&lt;_language&gt;eng&lt;/_language&gt;&lt;_modified&gt;63794319&lt;/_modified&gt;&lt;_ori_publication&gt;Copyright (c) 2019 Baxter et al.&lt;/_ori_publication&gt;&lt;_tertiary_title&gt;mBio&lt;/_tertiary_title&gt;&lt;_type_work&gt;Journal Article; Research Support, Non-U.S. Gov&amp;apos;t&lt;/_type_work&gt;&lt;_url&gt;http://www.ncbi.nlm.nih.gov/entrez/query.fcgi?cmd=Retrieve&amp;amp;db=pubmed&amp;amp;dopt=Abstract&amp;amp;list_uids=30696735&amp;amp;query_hl=1&lt;/_url&gt;&lt;_volume&gt;10&lt;/_volume&gt;&lt;/Details&gt;&lt;Extra&gt;&lt;DBUID&gt;{6486014E-94A3-482F-8B8D-B1496E970E79}&lt;/DBUID&gt;&lt;/Extra&gt;&lt;/Item&gt;&lt;/References&gt;&lt;/Group&gt;&lt;Group&gt;&lt;References&gt;&lt;Item&gt;&lt;ID&gt;7942&lt;/ID&gt;&lt;UID&gt;{382801BD-996B-4035-B00D-756B2285BEB7}&lt;/UID&gt;&lt;Title&gt;Precision Microbiome Modulation with Discrete Dietary Fiber Structures Directs Short-Chain Fatty Acid Production&lt;/Title&gt;&lt;Template&gt;Journal Article&lt;/Template&gt;&lt;Star&gt;0&lt;/Star&gt;&lt;Tag&gt;5&lt;/Tag&gt;&lt;Author&gt;Deehan, Edward C; Yang, Chen; Perez-Muñoz, Maria Elisa; Nguyen, Nguyen K; Cheng, Christopher C; Triador, Lucila; Zhang, Zhengxiao; Bakal, Jeffrey A; Walter, Jens&lt;/Author&gt;&lt;Year&gt;2020&lt;/Year&gt;&lt;Details&gt;&lt;_accessed&gt;63236043&lt;/_accessed&gt;&lt;_collection_scope&gt;SCI;SCIE&lt;/_collection_scope&gt;&lt;_created&gt;63164783&lt;/_created&gt;&lt;_db_updated&gt;CrossRef&lt;/_db_updated&gt;&lt;_doi&gt;10.1016/j.chom.2020.01.006&lt;/_doi&gt;&lt;_impact_factor&gt;  15.923&lt;/_impact_factor&gt;&lt;_isbn&gt;19313128&lt;/_isbn&gt;&lt;_journal&gt;Cell Host &amp;amp; Microbe&lt;/_journal&gt;&lt;_modified&gt;63405608&lt;/_modified&gt;&lt;_tertiary_title&gt;Cell Host &amp;amp; Microbe&lt;/_tertiary_title&gt;&lt;_url&gt;https://linkinghub.elsevier.com/retrieve/pii/S1931312820300457_x000d__x000a_https://api.elsevier.com/content/article/PII:S1931312820300457?httpAccept=text/xml&lt;/_url&gt;&lt;/Details&gt;&lt;Extra&gt;&lt;DBUID&gt;{6486014E-94A3-482F-8B8D-B1496E970E79}&lt;/DBUID&gt;&lt;/Extra&gt;&lt;/Item&gt;&lt;/References&gt;&lt;/Group&gt;&lt;Group&gt;&lt;References&gt;&lt;Item&gt;&lt;ID&gt;4110&lt;/ID&gt;&lt;UID&gt;{B90C8302-EC74-42AB-B5DE-4808A96DA60C}&lt;/UID&gt;&lt;Title&gt;Variable responses of human microbiomes to dietary supplementation with resistant starch&lt;/Title&gt;&lt;Template&gt;Journal Article&lt;/Template&gt;&lt;Star&gt;1&lt;/Star&gt;&lt;Tag&gt;5&lt;/Tag&gt;&lt;Author&gt;Venkataraman, A; Sieber, J R; Schmidt, A W; Waldron, C; Theis, K R; Schmidt, T M&lt;/Author&gt;&lt;Year&gt;2016&lt;/Year&gt;&lt;Details&gt;&lt;_accessed&gt;63717996&lt;/_accessed&gt;&lt;_accession_num&gt;27357127&lt;/_accession_num&gt;&lt;_author_adr&gt;Department of Internal Medicine, University of Michigan, Ann Arbor, MI, 48105, USA.; Department of Internal Medicine, University of Michigan, Ann Arbor, MI, 48105, USA.; Present address: Department of Biology, University of Minnesota, Duluth, MN, 55812, USA.; Department of Internal Medicine, University of Michigan, Ann Arbor, MI, 48105, USA.; Department of Internal Medicine, University of Michigan, Ann Arbor, MI, 48105, USA.; Department of Internal Medicine, University of Michigan, Ann Arbor, MI, 48105, USA.; Present address: Department of Immunology and Microbiology, Wayne State University School of Medicine, Detroit, MI, 48201, USA.; Department of Internal Medicine, University of Michigan, Ann Arbor, MI, 48105, USA. schmidti@umich.edu.&lt;/_author_adr&gt;&lt;_collection_scope&gt;SCIE;&lt;/_collection_scope&gt;&lt;_created&gt;61425309&lt;/_created&gt;&lt;_date&gt;61269120&lt;/_date&gt;&lt;_date_display&gt;2016 Jun 29&lt;/_date_display&gt;&lt;_db_updated&gt;PubMed&lt;/_db_updated&gt;&lt;_doi&gt;10.1186/s40168-016-0178-x&lt;/_doi&gt;&lt;_impact_factor&gt;  11.607&lt;/_impact_factor&gt;&lt;_isbn&gt;2049-2618 (Electronic); 2049-2618 (Linking)&lt;/_isbn&gt;&lt;_issue&gt;1&lt;/_issue&gt;&lt;_journal&gt;Microbiome&lt;/_journal&gt;&lt;_keywords&gt;Bacteria/*classification/drug effects; Butyric Acid/*analysis; Dietary Supplements; Feces/microbiology; Female; High-Throughput Nucleotide Sequencing; Humans; Intestine, Large/metabolism/*microbiology; Male; Microbiota/*drug effects; RNA, Ribosomal, 16S/analysis; Starch/*administration &amp;amp;amp; dosage/pharmacology; Young Adult&lt;/_keywords&gt;&lt;_label&gt;RS-individual; response&lt;/_label&gt;&lt;_language&gt;eng&lt;/_language&gt;&lt;_modified&gt;63406672&lt;/_modified&gt;&lt;_pages&gt;33&lt;/_pages&gt;&lt;_tertiary_title&gt;Microbiome&lt;/_tertiary_title&gt;&lt;_type_work&gt;Journal Article&lt;/_type_work&gt;&lt;_url&gt;http://www.ncbi.nlm.nih.gov/entrez/query.fcgi?cmd=Retrieve&amp;amp;db=pubmed&amp;amp;dopt=Abstract&amp;amp;list_uids=27357127&amp;amp;query_hl=1&lt;/_url&gt;&lt;_volume&gt;4&lt;/_volume&gt;&lt;/Details&gt;&lt;Extra&gt;&lt;DBUID&gt;{6486014E-94A3-482F-8B8D-B1496E970E79}&lt;/DBUID&gt;&lt;/Extra&gt;&lt;/Item&gt;&lt;/References&gt;&lt;/Group&gt;&lt;/Citation&gt;_x000a_"/>
    <w:docVar w:name="NE.Ref{9D8A64FB-C207-48A1-8309-61EB8EF3F728}" w:val=" ADDIN NE.Ref.{9D8A64FB-C207-48A1-8309-61EB8EF3F728}&lt;Citation&gt;&lt;Group&gt;&lt;References&gt;&lt;Item&gt;&lt;ID&gt;6382&lt;/ID&gt;&lt;UID&gt;{D0A73243-4834-4B47-9974-D91B98DB2637}&lt;/UID&gt;&lt;Title&gt;The gut microbiota at the intersection of diet and human health&lt;/Title&gt;&lt;Template&gt;Journal Article&lt;/Template&gt;&lt;Star&gt;1&lt;/Star&gt;&lt;Tag&gt;5&lt;/Tag&gt;&lt;Author&gt;Gentile, Christopher L; Weir, Tiffany L&lt;/Author&gt;&lt;Year&gt;2018&lt;/Year&gt;&lt;Details&gt;&lt;_accessed&gt;63186462&lt;/_accessed&gt;&lt;_collection_scope&gt;SCI;SCIE;&lt;/_collection_scope&gt;&lt;_created&gt;62545967&lt;/_created&gt;&lt;_date&gt;62062560&lt;/_date&gt;&lt;_date_display&gt;2018&lt;/_date_display&gt;&lt;_db_updated&gt;PKU Search&lt;/_db_updated&gt;&lt;_doi&gt;10.1126/science.aau5812&lt;/_doi&gt;&lt;_impact_factor&gt;  41.845&lt;/_impact_factor&gt;&lt;_isbn&gt;0036-8075_x000d__x000a_&lt;/_isbn&gt;&lt;_issue&gt;6416_x000d__x000a_&lt;/_issue&gt;&lt;_journal&gt;Science&lt;/_journal&gt;&lt;_keywords&gt;Animal models_x000d__x000a_; Intestines_x000d__x000a_; Nutrition_x000d__x000a_; Health_x000d__x000a_; Diabetes mellitus_x000d__x000a_; Biological activity_x000d__x000a_; Microbiota_x000d__x000a_; Microorganisms_x000d__x000a_; Diet_x000d__x000a_; Nutrients_x000d__x000a_; Diabetes_x000d__x000a_; Cardiovascular diseases_x000d__x000a_; Heart diseases_x000d__x000a_; Metabolic disorders_x000d__x000a_&lt;/_keywords&gt;&lt;_modified&gt;63476019&lt;/_modified&gt;&lt;_number&gt;1&lt;/_number&gt;&lt;_ori_publication&gt;The American Association for the Advancement of Science_x000d__x000a_&lt;/_ori_publication&gt;&lt;_pages&gt;776_x000d__x000a_-780_x000d__x000a_&lt;/_pages&gt;&lt;_place_published&gt;Washington_x000d__x000a_&lt;/_place_published&gt;&lt;_url&gt;http://pku.summon.serialssolutions.com/2.0.0/link/0/eLvHCXMwlV1NSwMxEB20IHhRWxWrVXKshy27ySabnESli_gBHnrysuRrpYjb0u4e_Pdmd1O0RUF_QEKYJDNvmJn3AAgehcGGT8iNCLGNFNOJ0pjkgudU0yRUwpDYNtWDlyf--IzTMb3_4o7eKOh_m3YZSVlR3sgLu4hZ9_LdPKS_su16Tp8f1q-Ho3Vv3ISYdP8fpzmAPY8j0XV78V3YskUPdlplyY8edP2fXaKhJ5a-PIQr9ybQa1Wi92lLv1RKJEvkICCqWSMWy6Ytq0CzHJmpLZEsDGo0_FA7LXkEk3Q8ub0LvIBCoEWCAxs6dKGxiRJFjKA2jmryMOPyYRsTZnhsQl4rV5GIch1aFkVa4bq-KzTlgktyDJ1iVtgTQJhRBz1iIxOmYsUTaWKc1I2pWCviQFEfhiszZvOWJiNr0gvMMm-jzNuoD4OVmTP_X5YZdqmycFGU4dO_73QGuw6-8HoyMGID6JSLyp7D9vytumiewyf9C7Tj&lt;/_url&gt;&lt;_volume&gt;362&lt;/_volume&gt;&lt;/Details&gt;&lt;Extra&gt;&lt;DBUID&gt;{6486014E-94A3-482F-8B8D-B1496E970E79}&lt;/DBUID&gt;&lt;/Extra&gt;&lt;/Item&gt;&lt;/References&gt;&lt;/Group&gt;&lt;/Citation&gt;_x000a_"/>
    <w:docVar w:name="NE.Ref{A18E047E-F838-4557-9CF3-175D900FA1B6}" w:val=" ADDIN NE.Ref.{A18E047E-F838-4557-9CF3-175D900FA1B6}&lt;Citation&gt;&lt;Group&gt;&lt;References&gt;&lt;Item&gt;&lt;ID&gt;8313&lt;/ID&gt;&lt;UID&gt;{015D9018-59FD-404F-8C8D-3C853DF0B9B9}&lt;/UID&gt;&lt;Title&gt;Pitfalls in short-chain fatty acid research: A methodological review&lt;/Title&gt;&lt;Template&gt;Journal Article&lt;/Template&gt;&lt;Star&gt;0&lt;/Star&gt;&lt;Tag&gt;5&lt;/Tag&gt;&lt;Author&gt;Sakata, Takashi&lt;/Author&gt;&lt;Year&gt;2019&lt;/Year&gt;&lt;Details&gt;&lt;_accessed&gt;63274291&lt;/_accessed&gt;&lt;_collection_scope&gt;SCIE&lt;/_collection_scope&gt;&lt;_created&gt;63274291&lt;/_created&gt;&lt;_db_updated&gt;CrossRef&lt;/_db_updated&gt;&lt;_doi&gt;10.1111/asj.13118&lt;/_doi&gt;&lt;_impact_factor&gt;   1.399&lt;/_impact_factor&gt;&lt;_issue&gt;1&lt;/_issue&gt;&lt;_journal&gt;Animal Science Journal&lt;/_journal&gt;&lt;_modified&gt;63536303&lt;/_modified&gt;&lt;_pages&gt;3-13&lt;/_pages&gt;&lt;_tertiary_title&gt;Anim Sci J&lt;/_tertiary_title&gt;&lt;_url&gt;http://doi.wiley.com/10.1111/asj.13118_x000d__x000a_http://onlinelibrary.wiley.com/wol1/doi/10.1111/asj.13118/fullpdf&lt;/_url&gt;&lt;_volume&gt;90&lt;/_volume&gt;&lt;/Details&gt;&lt;Extra&gt;&lt;DBUID&gt;{6486014E-94A3-482F-8B8D-B1496E970E79}&lt;/DBUID&gt;&lt;/Extra&gt;&lt;/Item&gt;&lt;/References&gt;&lt;/Group&gt;&lt;/Citation&gt;_x000a_"/>
    <w:docVar w:name="NE.Ref{A52A90AC-A864-40F3-ABFA-A96F87D45168}" w:val=" ADDIN NE.Ref.{A52A90AC-A864-40F3-ABFA-A96F87D45168}&lt;Citation&gt;&lt;Group&gt;&lt;References&gt;&lt;Item&gt;&lt;ID&gt;8952&lt;/ID&gt;&lt;UID&gt;{29107A99-1AB6-446F-8C1E-CABCC35F00CE}&lt;/UID&gt;&lt;Title&gt;A Comparative Evaluation of Tools to Predict Metabolite Profiles From Microbiome Sequencing Data&lt;/Title&gt;&lt;Template&gt;Journal Article&lt;/Template&gt;&lt;Star&gt;0&lt;/Star&gt;&lt;Tag&gt;0&lt;/Tag&gt;&lt;Author&gt;Yin, Xiaochen; Altman, Tomer; Rutherford, Erica; West, Kiana A; Wu, Yonggan; Choi, Jinlyung; Beck, Paul L; Kaplan, Gilaad G; Dabbagh, Karim; DeSantis, Todd Z; Iwai, Shoko&lt;/Author&gt;&lt;Year&gt;2020&lt;/Year&gt;&lt;Details&gt;&lt;_accessed&gt;63685014&lt;/_accessed&gt;&lt;_collection_scope&gt;SCIE&lt;/_collection_scope&gt;&lt;_created&gt;63685014&lt;/_created&gt;&lt;_date&gt;63600480&lt;/_date&gt;&lt;_db_updated&gt;CrossRef&lt;/_db_updated&gt;&lt;_doi&gt;10.3389/fmicb.2020.595910&lt;/_doi&gt;&lt;_impact_factor&gt;   4.235&lt;/_impact_factor&gt;&lt;_isbn&gt;1664-302X&lt;/_isbn&gt;&lt;_journal&gt;Frontiers in Microbiology&lt;/_journal&gt;&lt;_modified&gt;63685014&lt;/_modified&gt;&lt;_tertiary_title&gt;Front. Microbiol.&lt;/_tertiary_title&gt;&lt;_url&gt;https://www.frontiersin.org/articles/10.3389/fmicb.2020.595910/full_x000d__x000a_https://www.frontiersin.org/articles/10.3389/fmicb.2020.595910/full&lt;/_url&gt;&lt;_volume&gt;11&lt;/_volume&gt;&lt;/Details&gt;&lt;Extra&gt;&lt;DBUID&gt;{6486014E-94A3-482F-8B8D-B1496E970E79}&lt;/DBUID&gt;&lt;/Extra&gt;&lt;/Item&gt;&lt;/References&gt;&lt;/Group&gt;&lt;Group&gt;&lt;References&gt;&lt;Item&gt;&lt;ID&gt;7768&lt;/ID&gt;&lt;UID&gt;{5B086F99-1023-4721-885F-31D6FA38CA19}&lt;/UID&gt;&lt;Title&gt;Predictive metabolomic profiling of microbial communities using amplicon or metagenomic sequences&lt;/Title&gt;&lt;Template&gt;Journal Article&lt;/Template&gt;&lt;Star&gt;0&lt;/Star&gt;&lt;Tag&gt;5&lt;/Tag&gt;&lt;Author&gt;Mallick, Himel; Franzosa, Eric A; Mclver, Lauren J; Banerjee, Soumya; Sirota-Madi, Alexandra; Kostic, Aleksandar D; Clish, Clary B; Vlamakis, Hera; Xavier, Ramnik J; Huttenhower, Curtis&lt;/Author&gt;&lt;Year&gt;2019&lt;/Year&gt;&lt;Details&gt;&lt;_accessed&gt;62940729&lt;/_accessed&gt;&lt;_collection_scope&gt;SCI;SCIE&lt;/_collection_scope&gt;&lt;_created&gt;62940729&lt;/_created&gt;&lt;_db_updated&gt;CrossRef&lt;/_db_updated&gt;&lt;_doi&gt;10.1038/s41467-019-10927-1&lt;/_doi&gt;&lt;_impact_factor&gt;  12.121&lt;/_impact_factor&gt;&lt;_isbn&gt;2041-1723&lt;/_isbn&gt;&lt;_issue&gt;1&lt;/_issue&gt;&lt;_journal&gt;Nature Communications&lt;/_journal&gt;&lt;_label&gt;metabolome-microbiome&lt;/_label&gt;&lt;_modified&gt;63403788&lt;/_modified&gt;&lt;_tertiary_title&gt;Nat Commun&lt;/_tertiary_title&gt;&lt;_url&gt;http://www.nature.com/articles/s41467-019-10927-1_x000d__x000a_http://www.nature.com/articles/s41467-019-10927-1.pdf&lt;/_url&gt;&lt;_volume&gt;10&lt;/_volume&gt;&lt;/Details&gt;&lt;Extra&gt;&lt;DBUID&gt;{6486014E-94A3-482F-8B8D-B1496E970E79}&lt;/DBUID&gt;&lt;/Extra&gt;&lt;/Item&gt;&lt;/References&gt;&lt;/Group&gt;&lt;Group&gt;&lt;References&gt;&lt;Item&gt;&lt;ID&gt;7604&lt;/ID&gt;&lt;UID&gt;{258860A9-8195-415D-8446-81530F0ED1B8}&lt;/UID&gt;&lt;Title&gt;Fecal Short-Chain Fatty Acids Are Not Predictive of Colonic Tumor Status and Cannot Be Predicted Based on Bacterial Community Structure&lt;/Title&gt;&lt;Template&gt;Journal Article&lt;/Template&gt;&lt;Star&gt;0&lt;/Star&gt;&lt;Tag&gt;0&lt;/Tag&gt;&lt;Author&gt;Sze, Marc A; Topçuoğlu, Begüm D; Lesniak, Nicholas A; Ruffin, Mack T; Schloss, Patrick D&lt;/Author&gt;&lt;Year&gt;2019&lt;/Year&gt;&lt;Details&gt;&lt;_accessed&gt;63177123&lt;/_accessed&gt;&lt;_collection_scope&gt;SCIE&lt;/_collection_scope&gt;&lt;_created&gt;62860119&lt;/_created&gt;&lt;_doi&gt;10.1128/mBio.01454-19&lt;/_doi&gt;&lt;_impact_factor&gt;   6.784&lt;/_impact_factor&gt;&lt;_issue&gt;4&lt;/_issue&gt;&lt;_journal&gt;mBio&lt;/_journal&gt;&lt;_label&gt;metabolome-microbiome&lt;/_label&gt;&lt;_modified&gt;63538031&lt;/_modified&gt;&lt;_pages&gt;e01454-19&lt;/_pages&gt;&lt;_url&gt;https://mbio.asm.org/content/mbio/10/4/e01454-19.full.pdf&lt;/_url&gt;&lt;_volume&gt;10&lt;/_volume&gt;&lt;/Details&gt;&lt;Extra&gt;&lt;DBUID&gt;{6486014E-94A3-482F-8B8D-B1496E970E79}&lt;/DBUID&gt;&lt;/Extra&gt;&lt;/Item&gt;&lt;/References&gt;&lt;/Group&gt;&lt;/Citation&gt;_x000a_"/>
    <w:docVar w:name="NE.Ref{A669DA55-006E-4AA5-9DFA-F44F27767123}" w:val=" ADDIN NE.Ref.{A669DA55-006E-4AA5-9DFA-F44F27767123}&lt;Citation&gt;&lt;Group&gt;&lt;References&gt;&lt;Item&gt;&lt;ID&gt;5026&lt;/ID&gt;&lt;UID&gt;{6BC55495-9BF6-4526-90F1-01B0D004A888}&lt;/UID&gt;&lt;Title&gt;Mouse models for human intestinal microbiota research: a critical evaluation&lt;/Title&gt;&lt;Template&gt;Journal Article&lt;/Template&gt;&lt;Star&gt;0&lt;/Star&gt;&lt;Tag&gt;0&lt;/Tag&gt;&lt;Author&gt;Hugenholtz, Floor; de Vos, Willem M&lt;/Author&gt;&lt;Year&gt;2017&lt;/Year&gt;&lt;Details&gt;&lt;_accessed&gt;62056574&lt;/_accessed&gt;&lt;_collection_scope&gt;SCI;SCIE;&lt;/_collection_scope&gt;&lt;_created&gt;62056571&lt;/_created&gt;&lt;_date&gt;61986240&lt;/_date&gt;&lt;_db_updated&gt;CrossRef&lt;/_db_updated&gt;&lt;_doi&gt;10.1007/s00018-017-2693-8&lt;/_doi&gt;&lt;_impact_factor&gt;   6.496&lt;/_impact_factor&gt;&lt;_isbn&gt;1420-682X&lt;/_isbn&gt;&lt;_journal&gt;Cellular and Molecular Life Sciences&lt;/_journal&gt;&lt;_modified&gt;63405610&lt;/_modified&gt;&lt;_tertiary_title&gt;Cell. Mol. Life Sci.&lt;/_tertiary_title&gt;&lt;_url&gt;http://link.springer.com/10.1007/s00018-017-2693-8_x000d__x000a_http://link.springer.com/content/pdf/10.1007/s00018-017-2693-8.pdf&lt;/_url&gt;&lt;/Details&gt;&lt;Extra&gt;&lt;DBUID&gt;{6486014E-94A3-482F-8B8D-B1496E970E79}&lt;/DBUID&gt;&lt;/Extra&gt;&lt;/Item&gt;&lt;/References&gt;&lt;/Group&gt;&lt;/Citation&gt;_x000a_"/>
    <w:docVar w:name="NE.Ref{A6FD7D72-42B2-49AD-A022-70D73838029A}" w:val=" ADDIN NE.Ref.{A6FD7D72-42B2-49AD-A022-70D73838029A}&lt;Citation&gt;&lt;Group&gt;&lt;References&gt;&lt;Item&gt;&lt;ID&gt;8741&lt;/ID&gt;&lt;UID&gt;{D61CFB1B-2BF0-455E-A16F-3C597F218A43}&lt;/UID&gt;&lt;Title&gt;A Guide to Diet-Microbiome Study Design&lt;/Title&gt;&lt;Template&gt;Journal Article&lt;/Template&gt;&lt;Star&gt;0&lt;/Star&gt;&lt;Tag&gt;0&lt;/Tag&gt;&lt;Author&gt;Johnson, Abigail J; Zheng, Jack Jingyuan; Kang, Jea Woo; Saboe, Anna; Knights, Dan; Zivkovic, Angela M&lt;/Author&gt;&lt;Year&gt;2020&lt;/Year&gt;&lt;Details&gt;&lt;_accessed&gt;63551064&lt;/_accessed&gt;&lt;_created&gt;63551064&lt;/_created&gt;&lt;_date&gt;63348480&lt;/_date&gt;&lt;_db_updated&gt;CrossRef&lt;/_db_updated&gt;&lt;_doi&gt;10.3389/fnut.2020.00079&lt;/_doi&gt;&lt;_impact_factor&gt;   3.365&lt;/_impact_factor&gt;&lt;_isbn&gt;2296-861X&lt;/_isbn&gt;&lt;_journal&gt;Frontiers in Nutrition&lt;/_journal&gt;&lt;_modified&gt;63551064&lt;/_modified&gt;&lt;_tertiary_title&gt;Front. Nutr.&lt;/_tertiary_title&gt;&lt;_url&gt;https://www.frontiersin.org/article/10.3389/fnut.2020.00079/full_x000d__x000a_https://www.frontiersin.org/article/10.3389/fnut.2020.00079/full&lt;/_url&gt;&lt;_volume&gt;7&lt;/_volume&gt;&lt;/Details&gt;&lt;Extra&gt;&lt;DBUID&gt;{6486014E-94A3-482F-8B8D-B1496E970E79}&lt;/DBUID&gt;&lt;/Extra&gt;&lt;/Item&gt;&lt;/References&gt;&lt;/Group&gt;&lt;/Citation&gt;_x000a_"/>
    <w:docVar w:name="NE.Ref{A76F18B2-95A5-416D-8C63-7ED29A75A45E}" w:val=" ADDIN NE.Ref.{A76F18B2-95A5-416D-8C63-7ED29A75A45E}&lt;Citation&gt;&lt;Group&gt;&lt;References&gt;&lt;Item&gt;&lt;ID&gt;7065&lt;/ID&gt;&lt;UID&gt;{CFB279A3-7049-4BAF-A5DF-792727F76B89}&lt;/UID&gt;&lt;Title&gt;Dynamics of Human Gut Microbiota and Short-Chain Fatty Acids in Response to Dietary Interventions with Three Fermentable Fibers&lt;/Title&gt;&lt;Template&gt;Journal Article&lt;/Template&gt;&lt;Star&gt;1&lt;/Star&gt;&lt;Tag&gt;5&lt;/Tag&gt;&lt;Author&gt;Baxter, N T; Schmidt, A W; Venkataraman, A; Kim, K S; Waldron, C; Schmidt, T M&lt;/Author&gt;&lt;Year&gt;2019&lt;/Year&gt;&lt;Details&gt;&lt;_accessed&gt;63794319&lt;/_accessed&gt;&lt;_accession_num&gt;30696735&lt;/_accession_num&gt;&lt;_author_adr&gt;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schmidti@umich.edu.; Department of Ecology and Evolutionary Biology, University of Michigan, Ann Arbor, Michigan, USA.&lt;/_author_adr&gt;&lt;_collection_scope&gt;SCIE&lt;/_collection_scope&gt;&lt;_created&gt;62757909&lt;/_created&gt;&lt;_date&gt;62628480&lt;/_date&gt;&lt;_date_display&gt;2019 Jan 29&lt;/_date_display&gt;&lt;_db_updated&gt;PubMed&lt;/_db_updated&gt;&lt;_doi&gt;10.1128/mBio.02566-18&lt;/_doi&gt;&lt;_impact_factor&gt;   6.784&lt;/_impact_factor&gt;&lt;_isbn&gt;2150-7511 (Electronic)&lt;/_isbn&gt;&lt;_issue&gt;1&lt;/_issue&gt;&lt;_journal&gt;MBio&lt;/_journal&gt;&lt;_keywords&gt;Adolescent; Adult; Biostatistics; Chemistry Techniques, Analytical; Chicory; Dietary Fiber/*administration &amp;amp;amp; dosage; Fatty Acids, Volatile/*metabolism; Feces/*chemistry/*microbiology; Gastrointestinal Microbiome/*drug effects; Humans; Inulin/administration &amp;amp;amp; dosage; Metagenomics; Solanum tuberosum; Starch/administration &amp;amp;amp; dosage; Young Adult; Zea mays*Ruminococcus; *SCFA; *bifidobacteria; *butyrate; *microbiome; *prebiotic&lt;/_keywords&gt;&lt;_label&gt;玉米260; potato; inulin-individual_response; RS-individual; response; inulin&lt;/_label&gt;&lt;_language&gt;eng&lt;/_language&gt;&lt;_modified&gt;63794319&lt;/_modified&gt;&lt;_ori_publication&gt;Copyright (c) 2019 Baxter et al.&lt;/_ori_publication&gt;&lt;_tertiary_title&gt;mBio&lt;/_tertiary_title&gt;&lt;_type_work&gt;Journal Article; Research Support, Non-U.S. Gov&amp;apos;t&lt;/_type_work&gt;&lt;_url&gt;http://www.ncbi.nlm.nih.gov/entrez/query.fcgi?cmd=Retrieve&amp;amp;db=pubmed&amp;amp;dopt=Abstract&amp;amp;list_uids=30696735&amp;amp;query_hl=1&lt;/_url&gt;&lt;_volume&gt;10&lt;/_volume&gt;&lt;/Details&gt;&lt;Extra&gt;&lt;DBUID&gt;{6486014E-94A3-482F-8B8D-B1496E970E79}&lt;/DBUID&gt;&lt;/Extra&gt;&lt;/Item&gt;&lt;/References&gt;&lt;/Group&gt;&lt;/Citation&gt;_x000a_"/>
    <w:docVar w:name="NE.Ref{A83A1A07-7A2A-4DAB-B273-F9F204165469}" w:val=" ADDIN NE.Ref.{A83A1A07-7A2A-4DAB-B273-F9F204165469}&lt;Citation&gt;&lt;Group&gt;&lt;References&gt;&lt;Item&gt;&lt;ID&gt;5552&lt;/ID&gt;&lt;UID&gt;{0D37E0F8-CECD-4B38-A16C-199941541B40}&lt;/UID&gt;&lt;Title&gt;Enterotypes in the landscape of gut microbial community composition&lt;/Title&gt;&lt;Template&gt;Journal Article&lt;/Template&gt;&lt;Star&gt;0&lt;/Star&gt;&lt;Tag&gt;5&lt;/Tag&gt;&lt;Author&gt;Costea, Paul I; Hildebrand, Falk; Arumugam, Manimozhiyan; Bäckhed, Fredrik; Blaser, Martin J; Bushman, Frederic D; de Vos, Willem M; Ehrlich, S Dusko; Fraser, Claire M; Hattori, Masahira; Huttenhower, Curtis; Jeffery, Ian B; Knights, Dan; Lewis, James D; Ley, Ruth E; Ochman, Howard; O Toole, Paul W; Quince, Christopher; Relman, David A; Shanahan, Fergus; Sunagawa, Shinichi; Wang, Jun; Weinstock, George M; Wu, Gary D; Zeller, Georg; Zhao, Liping; Raes, Jeroen; Knight, Rob; Bork, Peer&lt;/Author&gt;&lt;Year&gt;2018&lt;/Year&gt;&lt;Details&gt;&lt;_accessed&gt;63187922&lt;/_accessed&gt;&lt;_collection_scope&gt;SCIE;&lt;/_collection_scope&gt;&lt;_created&gt;62295351&lt;/_created&gt;&lt;_db_updated&gt;CrossRef&lt;/_db_updated&gt;&lt;_doi&gt;10.1038/s41564-017-0072-8&lt;/_doi&gt;&lt;_impact_factor&gt;  15.540&lt;/_impact_factor&gt;&lt;_isbn&gt;2058-5276&lt;/_isbn&gt;&lt;_issue&gt;1&lt;/_issue&gt;&lt;_journal&gt;Nature Microbiology&lt;/_journal&gt;&lt;_modified&gt;63405610&lt;/_modified&gt;&lt;_pages&gt;8-16&lt;/_pages&gt;&lt;_tertiary_title&gt;Nat Microbiol&lt;/_tertiary_title&gt;&lt;_url&gt;http://www.nature.com/articles/s41564-017-0072-8_x000d__x000a_http://www.nature.com/articles/s41564-017-0072-8.pdf&lt;/_url&gt;&lt;_volume&gt;3&lt;/_volume&gt;&lt;/Details&gt;&lt;Extra&gt;&lt;DBUID&gt;{6486014E-94A3-482F-8B8D-B1496E970E79}&lt;/DBUID&gt;&lt;/Extra&gt;&lt;/Item&gt;&lt;/References&gt;&lt;/Group&gt;&lt;/Citation&gt;_x000a_"/>
    <w:docVar w:name="NE.Ref{A92E420E-636F-46ED-9C1A-D60F993B2771}" w:val=" ADDIN NE.Ref.{A92E420E-636F-46ED-9C1A-D60F993B2771}&lt;Citation&gt;&lt;Group&gt;&lt;References&gt;&lt;Item&gt;&lt;ID&gt;8831&lt;/ID&gt;&lt;UID&gt;{5E1C41B7-A5BC-433F-BF54-5018BCCBE516}&lt;/UID&gt;&lt;Title&gt;Identifying and Overcoming Threats to Reproducibility, Replicability, Robustness, and Generalizability in Microbiome Research&lt;/Title&gt;&lt;Template&gt;Journal Article&lt;/Template&gt;&lt;Star&gt;0&lt;/Star&gt;&lt;Tag&gt;0&lt;/Tag&gt;&lt;Author&gt;Schloss, P D&lt;/Author&gt;&lt;Year&gt;2018&lt;/Year&gt;&lt;Details&gt;&lt;_accessed&gt;63605719&lt;/_accessed&gt;&lt;_accession_num&gt;29871915&lt;/_accession_num&gt;&lt;_author_adr&gt;Department of Microbiology and Immunology, University of Michigan, Ann Arbor, Michigan, USA pschloss@umich.edu.&lt;/_author_adr&gt;&lt;_collection_scope&gt;SCIE&lt;/_collection_scope&gt;&lt;_created&gt;63605719&lt;/_created&gt;&lt;_date&gt;62285760&lt;/_date&gt;&lt;_date_display&gt;2018 Jun 5&lt;/_date_display&gt;&lt;_db_updated&gt;PubMed&lt;/_db_updated&gt;&lt;_doi&gt;10.1128/mBio.00525-18&lt;/_doi&gt;&lt;_impact_factor&gt;   6.784&lt;/_impact_factor&gt;&lt;_isbn&gt;2150-7511 (Electronic)&lt;/_isbn&gt;&lt;_issue&gt;3&lt;/_issue&gt;&lt;_journal&gt;mBio&lt;/_journal&gt;&lt;_keywords&gt;*American Academy of Microbiology; *microbiome; *reproducibility; *research ethics; *scientific method&lt;/_keywords&gt;&lt;_language&gt;eng&lt;/_language&gt;&lt;_modified&gt;63605719&lt;/_modified&gt;&lt;_ori_publication&gt;Copyright (c) 2018 Schloss.&lt;/_ori_publication&gt;&lt;_subject_headings&gt;Biomedical Research/ethics/*standards; Microbiology/ethics/standards; *Microbiota; Reproducibility of Results; Research Personnel/ethics/psychology/standards; Respect&lt;/_subject_headings&gt;&lt;_tertiary_title&gt;mBio&lt;/_tertiary_title&gt;&lt;_type_work&gt;Journal Article; Research Support, N.I.H., Extramural&lt;/_type_work&gt;&lt;_url&gt;http://www.ncbi.nlm.nih.gov/entrez/query.fcgi?cmd=Retrieve&amp;amp;db=pubmed&amp;amp;dopt=Abstract&amp;amp;list_uids=29871915&amp;amp;query_hl=1&lt;/_url&gt;&lt;_volume&gt;9&lt;/_volume&gt;&lt;/Details&gt;&lt;Extra&gt;&lt;DBUID&gt;{6486014E-94A3-482F-8B8D-B1496E970E79}&lt;/DBUID&gt;&lt;/Extra&gt;&lt;/Item&gt;&lt;/References&gt;&lt;/Group&gt;&lt;/Citation&gt;_x000a_"/>
    <w:docVar w:name="NE.Ref{AE651821-0B4B-409B-847A-D005075BC761}" w:val=" ADDIN NE.Ref.{AE651821-0B4B-409B-847A-D005075BC761}&lt;Citation&gt;&lt;Group&gt;&lt;References&gt;&lt;Item&gt;&lt;ID&gt;2132&lt;/ID&gt;&lt;UID&gt;{4886FA35-C462-4BBA-9442-B917C3165B82}&lt;/UID&gt;&lt;Title&gt;Diet rapidly and reproducibly alters the human gut microbiome&lt;/Title&gt;&lt;Template&gt;Journal Article&lt;/Template&gt;&lt;Star&gt;0&lt;/Star&gt;&lt;Tag&gt;0&lt;/Tag&gt;&lt;Author&gt;David, L A; Maurice, C F; Carmody, R N; Gootenberg, D B; Button, J E; Wolfe, B E; Ling, A V; Devlin, A S; Varma, Y; Fischbach, M A; Biddinger, S B; Dutton, R J; Turnbaugh, P J&lt;/Author&gt;&lt;Year&gt;2014&lt;/Year&gt;&lt;Details&gt;&lt;_accessed&gt;62936109&lt;/_accessed&gt;&lt;_accession_num&gt;24336217&lt;/_accession_num&gt;&lt;_author_adr&gt;1] FAS Center for Systems Biology, Harvard University, Cambridge, Massachusetts 02138, USA [2] Society of Fellows, Harvard University, Cambridge, Massachusetts 02138, USA [3] Molecular Genetics &amp;amp; Microbiology and Institute for Genome Sciences &amp;amp; Policy, Duke University, Durham, North Carolina 27708, USA.; FAS Center for Systems Biology, Harvard University, Cambridge, Massachusetts 02138, USA.; FAS Center for Systems Biology, Harvard University, Cambridge, Massachusetts 02138, USA.; FAS Center for Systems Biology, Harvard University, Cambridge, Massachusetts 02138, USA.; FAS Center for Systems Biology, Harvard University, Cambridge, Massachusetts 02138, USA.; FAS Center for Systems Biology, Harvard University, Cambridge, Massachusetts 02138, USA.; Division of Endocrinology, Children&amp;apos;s Hospital Boston, Harvard Medical School, Boston, Massachusetts 02115, USA.; Department of Bioengineering &amp;amp; Therapeutic Sciences and the California Institute  for Quantitative Biosciences, University of California, San Francisco, San Francisco, California 94158, USA.; Department of Bioengineering &amp;amp; Therapeutic Sciences and the California Institute  for Quantitative Biosciences, University of California, San Francisco, San Francisco, California 94158, USA.; Department of Bioengineering &amp;amp; Therapeutic Sciences and the California Institute  for Quantitative Biosciences, University of California, San Francisco, San Francisco, California 94158, USA.; Division of Endocrinology, Children&amp;apos;s Hospital Boston, Harvard Medical School, Boston, Massachusetts 02115, USA.; FAS Center for Systems Biology, Harvard University, Cambridge, Massachusetts 02138, USA.; FAS Center for Systems Biology, Harvard University, Cambridge, Massachusetts 02138, USA.&lt;/_author_adr&gt;&lt;_collection_scope&gt;SCI;SCIE;&lt;/_collection_scope&gt;&lt;_created&gt;60956445&lt;/_created&gt;&lt;_date&gt;59990400&lt;/_date&gt;&lt;_date_display&gt;2014 Jan 23&lt;/_date_display&gt;&lt;_db_updated&gt;PubMed&lt;/_db_updated&gt;&lt;_doi&gt;10.1038/nature12820&lt;/_doi&gt;&lt;_impact_factor&gt;  42.778&lt;/_impact_factor&gt;&lt;_isbn&gt;1476-4687 (Electronic); 0028-0836 (Linking)&lt;/_isbn&gt;&lt;_issue&gt;7484&lt;/_issue&gt;&lt;_journal&gt;Nature&lt;/_journal&gt;&lt;_keywords&gt;Adult; Bacteria/drug effects/*genetics/*isolation &amp;amp; purification; Bacteroides/drug effects/genetics/isolation &amp;amp; purification; Bile Acids and Salts/analysis/metabolism; Bilophila/drug effects/genetics/isolation &amp;amp; purification; Carnivory; *Diet/adverse effects; Diet, Vegetarian; Dietary Fats/adverse effects/pharmacology; Feces/chemistry/microbiology; Female; Fermentation/drug effects; Food Microbiology; Gastrointestinal Tract/drug effects/*microbiology/virology; Gene Expression Regulation, Bacterial/drug effects; Herbivory; Humans; Inflammatory Bowel Diseases/microbiology; Male; *Metagenome/drug effects/genetics; *Microbiota/drug effects/genetics; Time Factors; Young Adult&lt;/_keywords&gt;&lt;_language&gt;eng&lt;/_language&gt;&lt;_modified&gt;63439858&lt;/_modified&gt;&lt;_pages&gt;559-63&lt;/_pages&gt;&lt;_tertiary_title&gt;Nature&lt;/_tertiary_title&gt;&lt;_type_work&gt;Clinical Trial; Journal Article; Research Support, N.I.H., Extramural; Research Support, Non-U.S. Gov&amp;apos;t&lt;/_type_work&gt;&lt;_url&gt;http://www.ncbi.nlm.nih.gov/entrez/query.fcgi?cmd=Retrieve&amp;amp;db=pubmed&amp;amp;dopt=Abstract&amp;amp;list_uids=24336217&amp;amp;query_hl=1&lt;/_url&gt;&lt;_volume&gt;505&lt;/_volume&gt;&lt;/Details&gt;&lt;Extra&gt;&lt;DBUID&gt;{6486014E-94A3-482F-8B8D-B1496E970E79}&lt;/DBUID&gt;&lt;/Extra&gt;&lt;/Item&gt;&lt;/References&gt;&lt;/Group&gt;&lt;Group&gt;&lt;References&gt;&lt;Item&gt;&lt;ID&gt;5572&lt;/ID&gt;&lt;UID&gt;{270274DD-B138-4F93-9FDA-0F9077D8B9F4}&lt;/UID&gt;&lt;Title&gt;Gut microbiota richness promotes its stability upon increased dietary fibre intake in healthy adults&lt;/Title&gt;&lt;Template&gt;Journal Article&lt;/Template&gt;&lt;Star&gt;0&lt;/Star&gt;&lt;Tag&gt;0&lt;/Tag&gt;&lt;Author&gt;Tap, Julien; Furet, Jean-Pierre; Bensaada, Martine; Philippe, Catherine; Roth, Hubert; Rabot, Sylvie; Lakhdari, Omar; Lombard, Vincent; Henrissat, Bernard; Corthier, Gérard; Fontaine, Eric; Doré, Joël; Leclerc, Marion&lt;/Author&gt;&lt;Year&gt;2015&lt;/Year&gt;&lt;Details&gt;&lt;_accessed&gt;63774422&lt;/_accessed&gt;&lt;_collection_scope&gt;SCI;SCIE;&lt;/_collection_scope&gt;&lt;_created&gt;62295351&lt;/_created&gt;&lt;_db_updated&gt;CrossRef&lt;/_db_updated&gt;&lt;_doi&gt;10.1111/1462-2920.13006&lt;/_doi&gt;&lt;_impact_factor&gt;   4.933&lt;/_impact_factor&gt;&lt;_issue&gt;12&lt;/_issue&gt;&lt;_journal&gt;Environmental Microbiology&lt;/_journal&gt;&lt;_modified&gt;63562660&lt;/_modified&gt;&lt;_pages&gt;4954-4964&lt;/_pages&gt;&lt;_tertiary_title&gt;Environ Microbiol&lt;/_tertiary_title&gt;&lt;_url&gt;http://doi.wiley.com/10.1111/1462-2920.13006_x000d__x000a_https://api.wiley.com/onlinelibrary/tdm/v1/articles/10.1111%2F1462-2920.13006&lt;/_url&gt;&lt;_volume&gt;17&lt;/_volume&gt;&lt;/Details&gt;&lt;Extra&gt;&lt;DBUID&gt;{6486014E-94A3-482F-8B8D-B1496E970E79}&lt;/DBUID&gt;&lt;/Extra&gt;&lt;/Item&gt;&lt;/References&gt;&lt;/Group&gt;&lt;Group&gt;&lt;References&gt;&lt;Item&gt;&lt;ID&gt;5732&lt;/ID&gt;&lt;UID&gt;{966C1DFF-6F27-47EA-93C6-1FEC4D07F08E}&lt;/UID&gt;&lt;Title&gt;Low amounts of dietary fibre increase in vitro production of short-chain fatty acids without changing human colonic microbiota structure&lt;/Title&gt;&lt;Template&gt;Journal Article&lt;/Template&gt;&lt;Star&gt;0&lt;/Star&gt;&lt;Tag&gt;0&lt;/Tag&gt;&lt;Author&gt;Sasaki, D; Sasaki, K; Ikuta, N; Yasuda, T; Fukuda, I; Kondo, A; Osawa, R&lt;/Author&gt;&lt;Year&gt;2018&lt;/Year&gt;&lt;Details&gt;&lt;_accessed&gt;62295384&lt;/_accessed&gt;&lt;_accession_num&gt;29323180&lt;/_accession_num&gt;&lt;_author_adr&gt;Graduate School of Science, Technology and Innovation, Kobe University, 1-1 Rokkodai-cho, Nada-ku, Kobe, Hyogo, 657-8501, Japan.; Graduate School of Science, Technology and Innovation, Kobe University, 1-1 Rokkodai-cho, Nada-ku, Kobe, Hyogo, 657-8501, Japan. sikengo@people.kobe-u.ac.jp.; Graduate School of Medicine, Kobe University, 7-5-2 Kusunoki-cho Chuo-ku, Kobe, Hyogo, 650-0017, Japan.; Clinical &amp;amp;amp; Translational Research Center, Kobe University Hospital, 7-5-2 Kusunoki-cho Chuo-ku, Kobe, Hyogo, 650-0017, Japan.; Department of Bioresource Science, Graduate School of Agricultural Science, Kobe  University, 1-1 Rokkodai-cho, Nada-ku, Kobe, Hyogo, 657-8501, Japan.; Research Center for Food Safety and Security, Graduate School of Agricultural Science, Kobe University, 1-1 Rokkodai-cho, Nada-ku, Kobe, Hyogo, 657-8501, Japan.; Graduate School of Science, Technology and Innovation, Kobe University, 1-1 Rokkodai-cho, Nada-ku, Kobe, Hyogo, 657-8501, Japan.; RIKEN Center for Sustainable Resource Science, 1-7-22 Suehiro-cho, Tsurumi-ku, Yokohama, Kanagawa, 230-0045, Japan.; Department of Bioresource Science, Graduate School of Agricultural Science, Kobe  University, 1-1 Rokkodai-cho, Nada-ku, Kobe, Hyogo, 657-8501, Japan.; Research Center for Food Safety and Security, Graduate School of Agricultural Science, Kobe University, 1-1 Rokkodai-cho, Nada-ku, Kobe, Hyogo, 657-8501, Japan.&lt;/_author_adr&gt;&lt;_created&gt;62295351&lt;/_created&gt;&lt;_date&gt;62076960&lt;/_date&gt;&lt;_date_display&gt;2018 Jan 11&lt;/_date_display&gt;&lt;_db_updated&gt;PubMed&lt;/_db_updated&gt;&lt;_doi&gt;10.1038/s41598-017-18877-8&lt;/_doi&gt;&lt;_impact_factor&gt;   3.998&lt;/_impact_factor&gt;&lt;_isbn&gt;2045-2322 (Electronic); 2045-2322 (Linking)&lt;/_isbn&gt;&lt;_issue&gt;1&lt;/_issue&gt;&lt;_journal&gt;Sci Rep&lt;/_journal&gt;&lt;_language&gt;eng&lt;/_language&gt;&lt;_modified&gt;63485858&lt;/_modified&gt;&lt;_pages&gt;435&lt;/_pages&gt;&lt;_tertiary_title&gt;Scientific reports&lt;/_tertiary_title&gt;&lt;_type_work&gt;Journal Article&lt;/_type_work&gt;&lt;_url&gt;http://www.ncbi.nlm.nih.gov/entrez/query.fcgi?cmd=Retrieve&amp;amp;db=pubmed&amp;amp;dopt=Abstract&amp;amp;list_uids=29323180&amp;amp;query_hl=1&lt;/_url&gt;&lt;_volume&gt;8&lt;/_volume&gt;&lt;/Details&gt;&lt;Extra&gt;&lt;DBUID&gt;{6486014E-94A3-482F-8B8D-B1496E970E79}&lt;/DBUID&gt;&lt;/Extra&gt;&lt;/Item&gt;&lt;/References&gt;&lt;/Group&gt;&lt;/Citation&gt;_x000a_"/>
    <w:docVar w:name="NE.Ref{AF9FDC7E-976F-413F-A966-54B6A45C4A15}" w:val=" ADDIN NE.Ref.{AF9FDC7E-976F-413F-A966-54B6A45C4A15}&lt;Citation&gt;&lt;Group&gt;&lt;References&gt;&lt;Item&gt;&lt;ID&gt;7494&lt;/ID&gt;&lt;UID&gt;{4F575AF2-0365-44B4-9AC2-AC00E7631C28}&lt;/UID&gt;&lt;Title&gt;dbCAN2: a meta server for automated carbohydrate-active enzyme annotation&lt;/Title&gt;&lt;Template&gt;Journal Article&lt;/Template&gt;&lt;Star&gt;0&lt;/Star&gt;&lt;Tag&gt;0&lt;/Tag&gt;&lt;Author&gt;Zhang, Han; Yohe, Tanner; Huang, Le; Entwistle, Sarah; Wu, Peizhi; Yang, Zhenglu; Busk, Peter K; Xu, Ying; Yin, Yanbin&lt;/Author&gt;&lt;Year&gt;2018&lt;/Year&gt;&lt;Details&gt;&lt;_accessed&gt;62793558&lt;/_accessed&gt;&lt;_collection_scope&gt;SCI;SCIE&lt;/_collection_scope&gt;&lt;_created&gt;62793552&lt;/_created&gt;&lt;_date&gt;62324640&lt;/_date&gt;&lt;_db_updated&gt;CrossRef&lt;/_db_updated&gt;&lt;_doi&gt;10.1093/nar/gky418&lt;/_doi&gt;&lt;_impact_factor&gt;  11.501&lt;/_impact_factor&gt;&lt;_isbn&gt;0305-1048&lt;/_isbn&gt;&lt;_issue&gt;W1&lt;/_issue&gt;&lt;_journal&gt;Nucleic Acids Research&lt;/_journal&gt;&lt;_modified&gt;63405806&lt;/_modified&gt;&lt;_pages&gt;W95-W101&lt;/_pages&gt;&lt;_url&gt;https://academic.oup.com/nar/article/46/W1/W95/4996582_x000d__x000a_http://academic.oup.com/nar/article-pdf/46/W1/W95/25110439/gky418.pdf&lt;/_url&gt;&lt;_volume&gt;46&lt;/_volume&gt;&lt;/Details&gt;&lt;Extra&gt;&lt;DBUID&gt;{6486014E-94A3-482F-8B8D-B1496E970E79}&lt;/DBUID&gt;&lt;/Extra&gt;&lt;/Item&gt;&lt;/References&gt;&lt;/Group&gt;&lt;/Citation&gt;_x000a_"/>
    <w:docVar w:name="NE.Ref{B088ADBC-3139-4E8E-962D-46B580F3CD7A}" w:val=" ADDIN NE.Ref.{B088ADBC-3139-4E8E-962D-46B580F3CD7A}&lt;Citation&gt;&lt;Group&gt;&lt;References&gt;&lt;Item&gt;&lt;ID&gt;8774&lt;/ID&gt;&lt;UID&gt;{E6651485-B371-4472-A2F5-E7058593F9B4}&lt;/UID&gt;&lt;Title&gt;Inulin with different degrees of polymerization modulates composition of intestinal microbiota in mice&lt;/Title&gt;&lt;Template&gt;Journal Article&lt;/Template&gt;&lt;Star&gt;0&lt;/Star&gt;&lt;Tag&gt;0&lt;/Tag&gt;&lt;Author&gt;Zhu, Limeng; Qin, Song; Zhai, Shixiang; Gao, Yonglin; Li, Lili&lt;/Author&gt;&lt;Year&gt;2017&lt;/Year&gt;&lt;Details&gt;&lt;_accessed&gt;63585294&lt;/_accessed&gt;&lt;_collection_scope&gt;SCI;SCIE&lt;/_collection_scope&gt;&lt;_created&gt;63585294&lt;/_created&gt;&lt;_date&gt;61709760&lt;/_date&gt;&lt;_db_updated&gt;CrossRef&lt;/_db_updated&gt;&lt;_doi&gt;10.1093/femsle/fnx075&lt;/_doi&gt;&lt;_impact_factor&gt;   1.987&lt;/_impact_factor&gt;&lt;_isbn&gt;1574-6968&lt;/_isbn&gt;&lt;_issue&gt;10&lt;/_issue&gt;&lt;_journal&gt;FEMS Microbiology Letters&lt;/_journal&gt;&lt;_modified&gt;63585294&lt;/_modified&gt;&lt;_url&gt;https://academic.oup.com/femsle/article/doi/10.1093/femsle/fnx075/3605367_x000d__x000a_http://academic.oup.com/femsle/article-pdf/364/10/fnx075/23929018/fnx075.pdf&lt;/_url&gt;&lt;_volume&gt;364&lt;/_volume&gt;&lt;/Details&gt;&lt;Extra&gt;&lt;DBUID&gt;{6486014E-94A3-482F-8B8D-B1496E970E79}&lt;/DBUID&gt;&lt;/Extra&gt;&lt;/Item&gt;&lt;/References&gt;&lt;/Group&gt;&lt;Group&gt;&lt;References&gt;&lt;Item&gt;&lt;ID&gt;8074&lt;/ID&gt;&lt;UID&gt;{4E934721-0396-48CC-83DF-337561E944D5}&lt;/UID&gt;&lt;Title&gt;Inulin with different degrees of polymerization protects against diet-induced endotoxemia and inflammation in association with gut microbiota regulation in mice&lt;/Title&gt;&lt;Template&gt;Journal Article&lt;/Template&gt;&lt;Star&gt;1&lt;/Star&gt;&lt;Tag&gt;0&lt;/Tag&gt;&lt;Author&gt;Li, Li-Li; Wang, Yu-Ting; Zhu, Li-Meng; Liu, Zheng-Yi; Ye, Chang-Qing; Qin, Song&lt;/Author&gt;&lt;Year&gt;2020&lt;/Year&gt;&lt;Details&gt;&lt;_accessed&gt;63191016&lt;/_accessed&gt;&lt;_collection_scope&gt;SCI;SCIE&lt;/_collection_scope&gt;&lt;_created&gt;63179747&lt;/_created&gt;&lt;_date&gt;63113760&lt;/_date&gt;&lt;_date_display&gt;2020&lt;/_date_display&gt;&lt;_db_updated&gt;PKU Search&lt;/_db_updated&gt;&lt;_doi&gt;10.1038/s41598-020-58048-w&lt;/_doi&gt;&lt;_impact_factor&gt;   3.998&lt;/_impact_factor&gt;&lt;_isbn&gt;2045-2322&lt;/_isbn&gt;&lt;_issue&gt;1&lt;/_issue&gt;&lt;_journal&gt;Scientific reports&lt;/_journal&gt;&lt;_keywords&gt;Dysbacteriosis; Adipose tissue; Polymerization; Inflammation; Fatty acids; Inflammatory diseases; High fat diet; Polysaccharides; Microbiota; Diet; Inulin; Dietary fiber; Endotoxemia&lt;/_keywords&gt;&lt;_label&gt;inulin&lt;/_label&gt;&lt;_modified&gt;63459927&lt;/_modified&gt;&lt;_number&gt;1&lt;/_number&gt;&lt;_ori_publication&gt;Nature Publishing Group&lt;/_ori_publication&gt;&lt;_pages&gt;978-12&lt;/_pages&gt;&lt;_place_published&gt;England&lt;/_place_published&gt;&lt;_url&gt;http://pku.summon.serialssolutions.com/2.0.0/link/0/eLvHCXMwtV3fi9QwEA7nieCLv3-snkfepV7TpE3ycIjKLSoKCgriS0iTybLotetul7v7b_xTnaTpHgr65mPbhLbM18lkpvN9hPDqWVn84RO8FSV3IKTSEhcoWQfH0EvYSJjlm0TI9_W9evehmp_Ub_fIx6k1Jpt78pLJdfvexaz5UcUFR_hpWT5f_SiijlSst06iGjaLLfhjxlnssb4au0KjuIP8IndZmFjnEkznbpqSq6MNrmix6wx3VbVCeBdnv61Yidj_L9Eoz6vS_OZ_eIFb5EYOUemLEVO3yR50d8i1UbTy4i75-aaLf6_TmMGlk77KQD3gzh02tA901X-_iIWgscOTZiqIDbULu8RoFCfBUCw7j6jyFDrcF_fncLq01HaeIuIRpGNDJR5Qe4mf8ZaL7UBPlyN_1GDpGhZZgSyOxgtwj3yen3x69brIOg-Fq4QqixYqpyQGRt56p2uNIUUUdXcqaMXLoG3b1HXLWcDNHtSNUAEkRi0gGuGtrTW_T_a7voOHhFYemONghYjMgjy0lSyl0w4qBhYYm5Gnky3NaqTzMKkMz5UZLW_Q8iZZ3pzNyMto7t3ISMWdTvTrhclftlHM6raxrdQhiNqVrQuNbfAxMFIDaNWMHEzWN9k_bMyl6WfkwQig3V14YiwSzaN_T3xMrlcRpSkddED2h_UWnpArq2_bw4Txw5Re-AWI6hNE&lt;/_url&gt;&lt;_volume&gt;10&lt;/_volume&gt;&lt;/Details&gt;&lt;Extra&gt;&lt;DBUID&gt;{6486014E-94A3-482F-8B8D-B1496E970E79}&lt;/DBUID&gt;&lt;/Extra&gt;&lt;/Item&gt;&lt;/References&gt;&lt;/Group&gt;&lt;/Citation&gt;_x000a_"/>
    <w:docVar w:name="NE.Ref{B209C33B-14D0-4ABE-9FBE-98B1F5DE2CA9}" w:val=" ADDIN NE.Ref.{B209C33B-14D0-4ABE-9FBE-98B1F5DE2CA9}&lt;Citation&gt;&lt;Group&gt;&lt;References&gt;&lt;Item&gt;&lt;ID&gt;9088&lt;/ID&gt;&lt;UID&gt;{0C68968D-2560-4A52-9088-39A55803D14C}&lt;/UID&gt;&lt;Title&gt;The Mouse Intestinal Bacterial Collection (miBC) provides host-specific insight into cultured diversity and functional potential of the gut microbiota&lt;/Title&gt;&lt;Template&gt;Journal Article&lt;/Template&gt;&lt;Star&gt;0&lt;/Star&gt;&lt;Tag&gt;0&lt;/Tag&gt;&lt;Author&gt;Lagkouvardos, Ilias; Pukall, Rüdiger; Abt, Birte; Foesel, Bärbel U; Meier-Kolthoff, Jan P; Kumar, Neeraj; Bresciani, Anne; Martínez, Inés; Just, Sarah; Ziegler, Caroline; Brugiroux, Sandrine; Garzetti, Debora; Wenning, Mareike; Bui, Thi P N; Wang, Jun; Hugenholtz, Floor; Plugge, Caroline M; Peterson, Daniel A; Hornef, Mathias W; Baines, John F; Smidt, Hauke; Walter, Jens; Kristiansen, Karsten; Nielsen, Henrik B; Haller, Dirk; Overmann, Jörg; Stecher, Bärbel; Clavel, Thomas&lt;/Author&gt;&lt;Year&gt;2016&lt;/Year&gt;&lt;Details&gt;&lt;_accessed&gt;63774447&lt;/_accessed&gt;&lt;_collection_scope&gt;SCIE&lt;/_collection_scope&gt;&lt;_created&gt;63774447&lt;/_created&gt;&lt;_db_updated&gt;CrossRef&lt;/_db_updated&gt;&lt;_doi&gt;10.1038/nmicrobiol.2016.131&lt;/_doi&gt;&lt;_impact_factor&gt;  15.540&lt;/_impact_factor&gt;&lt;_isbn&gt;2058-5276&lt;/_isbn&gt;&lt;_issue&gt;10&lt;/_issue&gt;&lt;_journal&gt;Nature Microbiology&lt;/_journal&gt;&lt;_modified&gt;63774447&lt;/_modified&gt;&lt;_tertiary_title&gt;Nat Microbiol&lt;/_tertiary_title&gt;&lt;_url&gt;http://www.nature.com/articles/nmicrobiol2016131_x000d__x000a_http://www.nature.com/articles/nmicrobiol2016131.pdf&lt;/_url&gt;&lt;_volume&gt;1&lt;/_volume&gt;&lt;/Details&gt;&lt;Extra&gt;&lt;DBUID&gt;{6486014E-94A3-482F-8B8D-B1496E970E79}&lt;/DBUID&gt;&lt;/Extra&gt;&lt;/Item&gt;&lt;/References&gt;&lt;/Group&gt;&lt;/Citation&gt;_x000a_"/>
    <w:docVar w:name="NE.Ref{B23831F5-7F3E-438E-BD26-1590A8CC3805}" w:val=" ADDIN NE.Ref.{B23831F5-7F3E-438E-BD26-1590A8CC3805}&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196931&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458895&lt;/_modified&gt;&lt;_number&gt;1&lt;/_number&gt;&lt;_ori_publication&gt;BMC_x000d__x000a_&lt;/_ori_publication&gt;&lt;_pages&gt;5-14_x000d__x000a_&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B2D6DB29-FC27-4D6A-826B-79F2A7685702}" w:val=" ADDIN NE.Ref.{B2D6DB29-FC27-4D6A-826B-79F2A7685702}&lt;Citation&gt;&lt;Group&gt;&lt;References&gt;&lt;Item&gt;&lt;ID&gt;9086&lt;/ID&gt;&lt;UID&gt;{52C62E92-870D-4248-A214-FE5B0E2D6AA4}&lt;/UID&gt;&lt;Title&gt;Use of Gifu Anaerobic Medium for culturing 32 dominant species of human gut microbes and its evaluation based on short-chain fatty acids fermentation profiles&lt;/Title&gt;&lt;Template&gt;Journal Article&lt;/Template&gt;&lt;Star&gt;0&lt;/Star&gt;&lt;Tag&gt;0&lt;/Tag&gt;&lt;Author&gt;Gotoh, A; Nara, M; Sugiyama, Y; Sakanaka, M; Yachi, H; Kitakata, A; Nakagawa, A; Minami, H; Okuda, S; Katoh, T; Katayama, T; Kurihara, S&lt;/Author&gt;&lt;Year&gt;2017&lt;/Year&gt;&lt;Details&gt;&lt;_accession_num&gt;28782454&lt;/_accession_num&gt;&lt;_author_adr&gt;a Research Institute for Bioresources and Biotechnology , Ishikawa Prefectural University , Nonoichi , Japan.; b Graduate School of Biostudies , Kyoto University , Kyoto , Japan.; a Research Institute for Bioresources and Biotechnology , Ishikawa Prefectural University , Nonoichi , Japan.; a Research Institute for Bioresources and Biotechnology , Ishikawa Prefectural University , Nonoichi , Japan.; a Research Institute for Bioresources and Biotechnology , Ishikawa Prefectural University , Nonoichi , Japan.; a Research Institute for Bioresources and Biotechnology , Ishikawa Prefectural University , Nonoichi , Japan.; a Research Institute for Bioresources and Biotechnology , Ishikawa Prefectural University , Nonoichi , Japan.; a Research Institute for Bioresources and Biotechnology , Ishikawa Prefectural University , Nonoichi , Japan.; a Research Institute for Bioresources and Biotechnology , Ishikawa Prefectural University , Nonoichi , Japan.; c Graduate School of Medical and Dental Sciences , Niigata University , Niigata , Japan.; b Graduate School of Biostudies , Kyoto University , Kyoto , Japan.; a Research Institute for Bioresources and Biotechnology , Ishikawa Prefectural University , Nonoichi , Japan.; b Graduate School of Biostudies , Kyoto University , Kyoto , Japan.; a Research Institute for Bioresources and Biotechnology , Ishikawa Prefectural University , Nonoichi , Japan.&lt;/_author_adr&gt;&lt;_created&gt;63774439&lt;/_created&gt;&lt;_date&gt;2017-10-01&lt;/_date&gt;&lt;_date_display&gt;2017 Oct&lt;/_date_display&gt;&lt;_db_updated&gt;PubMed&lt;/_db_updated&gt;&lt;_doi&gt;10.1080/09168451.2017.1359486&lt;/_doi&gt;&lt;_impact_factor&gt;   1.516&lt;/_impact_factor&gt;&lt;_isbn&gt;1347-6947 (Electronic); 0916-8451 (Linking)&lt;/_isbn&gt;&lt;_issue&gt;10&lt;/_issue&gt;&lt;_journal&gt;Biosci Biotechnol Biochem&lt;/_journal&gt;&lt;_keywords&gt;Gifu anaerobic medium; dominant human gut bacteria; gut microbes; short-chain fatty acids; standard medium&lt;/_keywords&gt;&lt;_language&gt;eng&lt;/_language&gt;&lt;_modified&gt;63774439&lt;/_modified&gt;&lt;_pages&gt;2009-2017&lt;/_pages&gt;&lt;_subject_headings&gt;Anaerobiosis; Bacteria/genetics/*growth &amp;amp; development/*metabolism; Computer Simulation; Culture Techniques; DNA, Bacterial/genetics; Fatty Acids, Volatile/*metabolism; *Fermentation; *Gastrointestinal Microbiome; Genomics&lt;/_subject_headings&gt;&lt;_tertiary_title&gt;Bioscience, biotechnology, and biochemistry&lt;/_tertiary_title&gt;&lt;_type_work&gt;Journal Article&lt;/_type_work&gt;&lt;_url&gt;http://www.ncbi.nlm.nih.gov/entrez/query.fcgi?cmd=Retrieve&amp;amp;db=pubmed&amp;amp;dopt=Abstract&amp;amp;list_uids=28782454&amp;amp;query_hl=1&lt;/_url&gt;&lt;_volume&gt;81&lt;/_volume&gt;&lt;/Details&gt;&lt;Extra&gt;&lt;DBUID&gt;{6486014E-94A3-482F-8B8D-B1496E970E79}&lt;/DBUID&gt;&lt;/Extra&gt;&lt;/Item&gt;&lt;/References&gt;&lt;/Group&gt;&lt;/Citation&gt;_x000a_"/>
    <w:docVar w:name="NE.Ref{B302632C-0833-4A4A-9406-44EEB2B4DF7A}" w:val=" ADDIN NE.Ref.{B302632C-0833-4A4A-9406-44EEB2B4DF7A}&lt;Citation&gt;&lt;Group&gt;&lt;References&gt;&lt;Item&gt;&lt;ID&gt;7241&lt;/ID&gt;&lt;UID&gt;{072965C8-E8E4-4D8B-A1E6-00688B87FA45}&lt;/UID&gt;&lt;Title&gt;Ruminococcus bromii is a keystone species for the degradation of resistant starch in the human colon&lt;/Title&gt;&lt;Template&gt;Journal Article&lt;/Template&gt;&lt;Star&gt;1&lt;/Star&gt;&lt;Tag&gt;5&lt;/Tag&gt;&lt;Author&gt;Ze, X; Duncan, S H; Louis, P; Flint, H J&lt;/Author&gt;&lt;Year&gt;2012&lt;/Year&gt;&lt;Details&gt;&lt;_accessed&gt;63794411&lt;/_accessed&gt;&lt;_accession_num&gt;22343308&lt;/_accession_num&gt;&lt;_author_adr&gt;Microbial Ecology Group, Rowett Institute of Nutrition and Health, Greenburn Road, Bucksburn, Aberdeen, UK.&lt;/_author_adr&gt;&lt;_collection_scope&gt;SCI;SCIE&lt;/_collection_scope&gt;&lt;_created&gt;62793533&lt;/_created&gt;&lt;_date&gt;59212800&lt;/_date&gt;&lt;_date_display&gt;2012 Aug&lt;/_date_display&gt;&lt;_db_updated&gt;PubMed&lt;/_db_updated&gt;&lt;_doi&gt;10.1038/ismej.2012.4&lt;/_doi&gt;&lt;_impact_factor&gt;   9.180&lt;/_impact_factor&gt;&lt;_isbn&gt;1751-7370 (Electronic); 1751-7362 (Linking)&lt;/_isbn&gt;&lt;_issue&gt;8&lt;/_issue&gt;&lt;_journal&gt;ISME J&lt;/_journal&gt;&lt;_keywords&gt;Bacteria/genetics/growth &amp;amp;amp; development/*metabolism; Coculture Techniques; Colon/metabolism/*microbiology; Feces/microbiology; Fermentation; Humans; Ruminococcus/*metabolism; Species Specificity; Starch/*metabolism; Time Factors&lt;/_keywords&gt;&lt;_label&gt;RS-individual; response&lt;/_label&gt;&lt;_language&gt;eng&lt;/_language&gt;&lt;_modified&gt;63794411&lt;/_modified&gt;&lt;_pages&gt;1535-43&lt;/_pages&gt;&lt;_tertiary_title&gt;The ISME journal&lt;/_tertiary_title&gt;&lt;_type_work&gt;Journal Article; Research Support, Non-U.S. Gov&amp;apos;t&lt;/_type_work&gt;&lt;_url&gt;http://www.ncbi.nlm.nih.gov/entrez/query.fcgi?cmd=Retrieve&amp;amp;db=pubmed&amp;amp;dopt=Abstract&amp;amp;list_uids=22343308&amp;amp;query_hl=1&lt;/_url&gt;&lt;_volume&gt;6&lt;/_volume&gt;&lt;/Details&gt;&lt;Extra&gt;&lt;DBUID&gt;{6486014E-94A3-482F-8B8D-B1496E970E79}&lt;/DBUID&gt;&lt;/Extra&gt;&lt;/Item&gt;&lt;/References&gt;&lt;/Group&gt;&lt;Group&gt;&lt;References&gt;&lt;Item&gt;&lt;ID&gt;7298&lt;/ID&gt;&lt;UID&gt;{A628A4EA-75A5-4C82-A446-AD29D6585366}&lt;/UID&gt;&lt;Title&gt;Prebiotic stimulation of human colonic butyrate-producing bacteria and bifidobacteria, in vitro&lt;/Title&gt;&lt;Template&gt;Journal Article&lt;/Template&gt;&lt;Star&gt;0&lt;/Star&gt;&lt;Tag&gt;5&lt;/Tag&gt;&lt;Author&gt;Scott, K P; Martin, J C; Duncan, S H; Flint, H J&lt;/Author&gt;&lt;Year&gt;2014&lt;/Year&gt;&lt;Details&gt;&lt;_accessed&gt;62793523&lt;/_accessed&gt;&lt;_accession_num&gt;23909466&lt;/_accession_num&gt;&lt;_author_adr&gt;Microbial Ecology Group, Rowett Institute of Nutrition and Health, University of  Aberdeen, Bucksburn, Aberdeen, UK.&lt;/_author_adr&gt;&lt;_collection_scope&gt;SCI;SCIE&lt;/_collection_scope&gt;&lt;_created&gt;62793522&lt;/_created&gt;&lt;_date&gt;59958720&lt;/_date&gt;&lt;_date_display&gt;2014 Jan&lt;/_date_display&gt;&lt;_db_updated&gt;PubMed&lt;/_db_updated&gt;&lt;_doi&gt;10.1111/1574-6941.12186&lt;/_doi&gt;&lt;_impact_factor&gt;   3.675&lt;/_impact_factor&gt;&lt;_isbn&gt;1574-6941 (Electronic); 0168-6496 (Linking)&lt;/_isbn&gt;&lt;_issue&gt;1&lt;/_issue&gt;&lt;_journal&gt;FEMS Microbiol Ecol&lt;/_journal&gt;&lt;_keywords&gt;Bifidobacterium/*growth &amp;amp;amp; development/*metabolism; Butyrates/*metabolism; Colon/metabolism/*microbiology; Culture Media/metabolism; Gastrointestinal Tract/metabolism/microbiology; Gram-Positive Bacteria/classification/*growth &amp;amp;amp; development/*metabolism; Humans; Prebiotics/analysis/*microbiologyFaecalibacterium prausnitzii; Firmicutes; Roseburia spp; bifidobacteria; colonic anaerobes; fructans&lt;/_keywords&gt;&lt;_label&gt;inulin&lt;/_label&gt;&lt;_language&gt;eng&lt;/_language&gt;&lt;_modified&gt;63621391&lt;/_modified&gt;&lt;_ori_publication&gt;(c) 2013 Federation of European Microbiological Societies. Published by John_x000d__x000a_      Wiley &amp;amp;amp; Sons Ltd. All rights reserved.&lt;/_ori_publication&gt;&lt;_pages&gt;30-40&lt;/_pages&gt;&lt;_tertiary_title&gt;FEMS microbiology ecology&lt;/_tertiary_title&gt;&lt;_type_work&gt;Journal Article; Research Support, Non-U.S. Gov&amp;apos;t&lt;/_type_work&gt;&lt;_url&gt;http://www.ncbi.nlm.nih.gov/entrez/query.fcgi?cmd=Retrieve&amp;amp;db=pubmed&amp;amp;dopt=Abstract&amp;amp;list_uids=23909466&amp;amp;query_hl=1&lt;/_url&gt;&lt;_volume&gt;87&lt;/_volume&gt;&lt;/Details&gt;&lt;Extra&gt;&lt;DBUID&gt;{6486014E-94A3-482F-8B8D-B1496E970E79}&lt;/DBUID&gt;&lt;/Extra&gt;&lt;/Item&gt;&lt;/References&gt;&lt;/Group&gt;&lt;/Citation&gt;_x000a_"/>
    <w:docVar w:name="NE.Ref{B3664FB5-2233-4187-9D99-705696434411}" w:val=" ADDIN NE.Ref.{B3664FB5-2233-4187-9D99-705696434411}&lt;Citation&gt;&lt;Group&gt;&lt;References&gt;&lt;Item&gt;&lt;ID&gt;7241&lt;/ID&gt;&lt;UID&gt;{072965C8-E8E4-4D8B-A1E6-00688B87FA45}&lt;/UID&gt;&lt;Title&gt;Ruminococcus bromii is a keystone species for the degradation of resistant starch in the human colon&lt;/Title&gt;&lt;Template&gt;Journal Article&lt;/Template&gt;&lt;Star&gt;1&lt;/Star&gt;&lt;Tag&gt;5&lt;/Tag&gt;&lt;Author&gt;Ze, X; Duncan, S H; Louis, P; Flint, H J&lt;/Author&gt;&lt;Year&gt;2012&lt;/Year&gt;&lt;Details&gt;&lt;_accessed&gt;63225361&lt;/_accessed&gt;&lt;_accession_num&gt;22343308&lt;/_accession_num&gt;&lt;_author_adr&gt;Microbial Ecology Group, Rowett Institute of Nutrition and Health, Greenburn Road, Bucksburn, Aberdeen, UK.&lt;/_author_adr&gt;&lt;_collection_scope&gt;SCI;SCIE&lt;/_collection_scope&gt;&lt;_created&gt;62793533&lt;/_created&gt;&lt;_date&gt;59212800&lt;/_date&gt;&lt;_date_display&gt;2012 Aug&lt;/_date_display&gt;&lt;_db_updated&gt;PubMed&lt;/_db_updated&gt;&lt;_doi&gt;10.1038/ismej.2012.4&lt;/_doi&gt;&lt;_impact_factor&gt;   9.180&lt;/_impact_factor&gt;&lt;_isbn&gt;1751-7370 (Electronic); 1751-7362 (Linking)&lt;/_isbn&gt;&lt;_issue&gt;8&lt;/_issue&gt;&lt;_journal&gt;ISME J&lt;/_journal&gt;&lt;_keywords&gt;Bacteria/genetics/growth &amp;amp;amp; development/*metabolism; Coculture Techniques; Colon/metabolism/*microbiology; Feces/microbiology; Fermentation; Humans; Ruminococcus/*metabolism; Species Specificity; Starch/*metabolism; Time Factors&lt;/_keywords&gt;&lt;_label&gt;RS-individual; response&lt;/_label&gt;&lt;_language&gt;eng&lt;/_language&gt;&lt;_modified&gt;63458694&lt;/_modified&gt;&lt;_pages&gt;1535-43&lt;/_pages&gt;&lt;_tertiary_title&gt;The ISME journal&lt;/_tertiary_title&gt;&lt;_type_work&gt;Journal Article; Research Support, Non-U.S. Gov&amp;apos;t&lt;/_type_work&gt;&lt;_url&gt;http://www.ncbi.nlm.nih.gov/entrez/query.fcgi?cmd=Retrieve&amp;amp;db=pubmed&amp;amp;dopt=Abstract&amp;amp;list_uids=22343308&amp;amp;query_hl=1&lt;/_url&gt;&lt;_volume&gt;6&lt;/_volume&gt;&lt;/Details&gt;&lt;Extra&gt;&lt;DBUID&gt;{6486014E-94A3-482F-8B8D-B1496E970E79}&lt;/DBUID&gt;&lt;/Extra&gt;&lt;/Item&gt;&lt;/References&gt;&lt;/Group&gt;&lt;/Citation&gt;_x000a_"/>
    <w:docVar w:name="NE.Ref{B67DA7F2-DA21-4423-A8DC-515D861D87AB}" w:val=" ADDIN NE.Ref.{B67DA7F2-DA21-4423-A8DC-515D861D87AB}&lt;Citation&gt;&lt;Group&gt;&lt;References&gt;&lt;Item&gt;&lt;ID&gt;6846&lt;/ID&gt;&lt;UID&gt;{3CDCC67D-FA26-4EE9-9393-48723AE39416}&lt;/UID&gt;&lt;Title&gt;Microbiome Composition in Both Wild-Type and Disease Model Mice Is Heavily Influenced by Mouse Facility&lt;/Title&gt;&lt;Template&gt;Journal Article&lt;/Template&gt;&lt;Star&gt;0&lt;/Star&gt;&lt;Tag&gt;5&lt;/Tag&gt;&lt;Author&gt;Parker, Kristopher D; Albeke, Shannon E; Gigley, Jason P; Goldstein, Allan M; Ward, Naomi L&lt;/Author&gt;&lt;Year&gt;2018&lt;/Year&gt;&lt;Details&gt;&lt;_accessed&gt;63794420&lt;/_accessed&gt;&lt;_collection_scope&gt;SCIE&lt;/_collection_scope&gt;&lt;_created&gt;62699006&lt;/_created&gt;&lt;_date&gt;62350560&lt;/_date&gt;&lt;_db_updated&gt;CrossRef&lt;/_db_updated&gt;&lt;_doi&gt;10.3389/fmicb.2018.01598&lt;/_doi&gt;&lt;_impact_factor&gt;   4.235&lt;/_impact_factor&gt;&lt;_isbn&gt;1664-302X&lt;/_isbn&gt;&lt;_journal&gt;Frontiers in Microbiology&lt;/_journal&gt;&lt;_modified&gt;63794420&lt;/_modified&gt;&lt;_tertiary_title&gt;Front. Microbiol.&lt;/_tertiary_title&gt;&lt;_url&gt;https://www.frontiersin.org/article/10.3389/fmicb.2018.01598/full_x000d__x000a_https://www.frontiersin.org/article/10.3389/fmicb.2018.01598/full&lt;/_url&gt;&lt;_volume&gt;9&lt;/_volume&gt;&lt;/Details&gt;&lt;Extra&gt;&lt;DBUID&gt;{6486014E-94A3-482F-8B8D-B1496E970E79}&lt;/DBUID&gt;&lt;/Extra&gt;&lt;/Item&gt;&lt;/References&gt;&lt;/Group&gt;&lt;Group&gt;&lt;References&gt;&lt;Item&gt;&lt;ID&gt;6850&lt;/ID&gt;&lt;UID&gt;{261F3238-8CF0-4D9E-8992-BB316E25667A}&lt;/UID&gt;&lt;Title&gt;Effects of Vendor and Genetic Background on the Composition of the Fecal Microbiota of Inbred Mice&lt;/Title&gt;&lt;Template&gt;Journal Article&lt;/Template&gt;&lt;Star&gt;0&lt;/Star&gt;&lt;Tag&gt;0&lt;/Tag&gt;&lt;Author&gt;Ericsson, Aaron C; Davis, J Wade; Spollen, William; Bivens, Nathan; Givan, Scott; Hagan, Catherine E; McIntosh, Mark; Franklin, Craig L&lt;/Author&gt;&lt;Year&gt;2015&lt;/Year&gt;&lt;Details&gt;&lt;_accessed&gt;63794429&lt;/_accessed&gt;&lt;_collection_scope&gt;SCIE&lt;/_collection_scope&gt;&lt;_created&gt;62699006&lt;/_created&gt;&lt;_date&gt;60544800&lt;/_date&gt;&lt;_db_updated&gt;CrossRef&lt;/_db_updated&gt;&lt;_doi&gt;10.1371/journal.pone.0116704&lt;/_doi&gt;&lt;_impact_factor&gt;   2.740&lt;/_impact_factor&gt;&lt;_isbn&gt;1932-6203&lt;/_isbn&gt;&lt;_issue&gt;2&lt;/_issue&gt;&lt;_journal&gt;PLOS ONE&lt;/_journal&gt;&lt;_modified&gt;63794429&lt;/_modified&gt;&lt;_pages&gt;e0116704&lt;/_pages&gt;&lt;_tertiary_title&gt;PLoS ONE&lt;/_tertiary_title&gt;&lt;_url&gt;https://dx.plos.org/10.1371/journal.pone.0116704_x000d__x000a_http://dx.plos.org/10.1371/journal.pone.0116704&lt;/_url&gt;&lt;_volume&gt;10&lt;/_volume&gt;&lt;/Details&gt;&lt;Extra&gt;&lt;DBUID&gt;{6486014E-94A3-482F-8B8D-B1496E970E79}&lt;/DBUID&gt;&lt;/Extra&gt;&lt;/Item&gt;&lt;/References&gt;&lt;/Group&gt;&lt;/Citation&gt;_x000a_"/>
    <w:docVar w:name="NE.Ref{B83A98AD-6B2B-4CDA-A374-2BBA65258168}" w:val=" ADDIN NE.Ref.{B83A98AD-6B2B-4CDA-A374-2BBA65258168}&lt;Citation&gt;&lt;Group&gt;&lt;References&gt;&lt;Item&gt;&lt;ID&gt;4113&lt;/ID&gt;&lt;UID&gt;{DD498C6E-79C8-4E8D-98AD-ABE5DE95DD9E}&lt;/UID&gt;&lt;Title&gt;Polysaccharide Degradation by the Intestinal Microbiota and Its Influence on Human Health and Disease&lt;/Title&gt;&lt;Template&gt;Journal Article&lt;/Template&gt;&lt;Star&gt;1&lt;/Star&gt;&lt;Tag&gt;5&lt;/Tag&gt;&lt;Author&gt;Cockburn, D W; Koropatkin, N M&lt;/Author&gt;&lt;Year&gt;2016&lt;/Year&gt;&lt;Details&gt;&lt;_accessed&gt;62233151&lt;/_accessed&gt;&lt;_accession_num&gt;27393306&lt;/_accession_num&gt;&lt;_author_adr&gt;Department of Microbiology and Immunology, University of Michigan Medical School, Ann Arbor, MI 48109, USA.; Department of Microbiology and Immunology, University of Michigan Medical School, Ann Arbor, MI 48109, USA. Electronic address: nkoropat@umich.edu.&lt;/_author_adr&gt;&lt;_collection_scope&gt;SCI;SCIE;&lt;/_collection_scope&gt;&lt;_created&gt;61425309&lt;/_created&gt;&lt;_date&gt;61335360&lt;/_date&gt;&lt;_date_display&gt;2016 Aug 14&lt;/_date_display&gt;&lt;_db_updated&gt;PubMed&lt;/_db_updated&gt;&lt;_doi&gt;10.1016/j.jmb.2016.06.021&lt;/_doi&gt;&lt;_impact_factor&gt;   4.760&lt;/_impact_factor&gt;&lt;_isbn&gt;1089-8638 (Electronic); 0022-2836 (Linking)&lt;/_isbn&gt;&lt;_issue&gt;16&lt;/_issue&gt;&lt;_journal&gt;J Mol Biol&lt;/_journal&gt;&lt;_keywords&gt;Animals; Bacteria/*metabolism/*pathogenicity; Diet/methods; Gastrointestinal Microbiome/*physiology; Gastrointestinal Tract/*metabolism/*microbiology; Humans; Microbiota/*physiology; Polysaccharides/*metabolism*Bacteroidetes; *Firmicutes; *carbohydrates; *microbiome; *prebiotics&lt;/_keywords&gt;&lt;_language&gt;eng&lt;/_language&gt;&lt;_modified&gt;63596810&lt;/_modified&gt;&lt;_ori_publication&gt;Copyright (c) 2016 Elsevier Ltd. All rights reserved.&lt;/_ori_publication&gt;&lt;_pages&gt;3230-3252&lt;/_pages&gt;&lt;_tertiary_title&gt;Journal of molecular biology&lt;/_tertiary_title&gt;&lt;_type_work&gt;Journal Article; Review; Research Support, Non-U.S. Gov&amp;apos;t; Research Support, N.I.H., Extramural&lt;/_type_work&gt;&lt;_url&gt;http://www.ncbi.nlm.nih.gov/entrez/query.fcgi?cmd=Retrieve&amp;amp;db=pubmed&amp;amp;dopt=Abstract&amp;amp;list_uids=27393306&amp;amp;query_hl=1&lt;/_url&gt;&lt;_volume&gt;428&lt;/_volume&gt;&lt;/Details&gt;&lt;Extra&gt;&lt;DBUID&gt;{6486014E-94A3-482F-8B8D-B1496E970E79}&lt;/DBUID&gt;&lt;/Extra&gt;&lt;/Item&gt;&lt;/References&gt;&lt;/Group&gt;&lt;Group&gt;&lt;References&gt;&lt;Item&gt;&lt;ID&gt;7241&lt;/ID&gt;&lt;UID&gt;{072965C8-E8E4-4D8B-A1E6-00688B87FA45}&lt;/UID&gt;&lt;Title&gt;Ruminococcus bromii is a keystone species for the degradation of resistant starch in the human colon&lt;/Title&gt;&lt;Template&gt;Journal Article&lt;/Template&gt;&lt;Star&gt;1&lt;/Star&gt;&lt;Tag&gt;5&lt;/Tag&gt;&lt;Author&gt;Ze, X; Duncan, S H; Louis, P; Flint, H J&lt;/Author&gt;&lt;Year&gt;2012&lt;/Year&gt;&lt;Details&gt;&lt;_accessed&gt;63225361&lt;/_accessed&gt;&lt;_accession_num&gt;22343308&lt;/_accession_num&gt;&lt;_author_adr&gt;Microbial Ecology Group, Rowett Institute of Nutrition and Health, Greenburn Road, Bucksburn, Aberdeen, UK.&lt;/_author_adr&gt;&lt;_collection_scope&gt;SCI;SCIE&lt;/_collection_scope&gt;&lt;_created&gt;62793533&lt;/_created&gt;&lt;_date&gt;59212800&lt;/_date&gt;&lt;_date_display&gt;2012 Aug&lt;/_date_display&gt;&lt;_db_updated&gt;PubMed&lt;/_db_updated&gt;&lt;_doi&gt;10.1038/ismej.2012.4&lt;/_doi&gt;&lt;_impact_factor&gt;   9.180&lt;/_impact_factor&gt;&lt;_isbn&gt;1751-7370 (Electronic); 1751-7362 (Linking)&lt;/_isbn&gt;&lt;_issue&gt;8&lt;/_issue&gt;&lt;_journal&gt;ISME J&lt;/_journal&gt;&lt;_keywords&gt;Bacteria/genetics/growth &amp;amp;amp; development/*metabolism; Coculture Techniques; Colon/metabolism/*microbiology; Feces/microbiology; Fermentation; Humans; Ruminococcus/*metabolism; Species Specificity; Starch/*metabolism; Time Factors&lt;/_keywords&gt;&lt;_label&gt;RS-individual; response&lt;/_label&gt;&lt;_language&gt;eng&lt;/_language&gt;&lt;_modified&gt;63458694&lt;/_modified&gt;&lt;_pages&gt;1535-43&lt;/_pages&gt;&lt;_tertiary_title&gt;The ISME journal&lt;/_tertiary_title&gt;&lt;_type_work&gt;Journal Article; Research Support, Non-U.S. Gov&amp;apos;t&lt;/_type_work&gt;&lt;_url&gt;http://www.ncbi.nlm.nih.gov/entrez/query.fcgi?cmd=Retrieve&amp;amp;db=pubmed&amp;amp;dopt=Abstract&amp;amp;list_uids=22343308&amp;amp;query_hl=1&lt;/_url&gt;&lt;_volume&gt;6&lt;/_volume&gt;&lt;/Details&gt;&lt;Extra&gt;&lt;DBUID&gt;{6486014E-94A3-482F-8B8D-B1496E970E79}&lt;/DBUID&gt;&lt;/Extra&gt;&lt;/Item&gt;&lt;/References&gt;&lt;/Group&gt;&lt;/Citation&gt;_x000a_"/>
    <w:docVar w:name="NE.Ref{B9052BBE-D4C1-4717-B59A-A704BC176ABE}" w:val=" ADDIN NE.Ref.{B9052BBE-D4C1-4717-B59A-A704BC176ABE}&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196931&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458895&lt;/_modified&gt;&lt;_number&gt;1&lt;/_number&gt;&lt;_ori_publication&gt;BMC_x000d__x000a_&lt;/_ori_publication&gt;&lt;_pages&gt;5-14_x000d__x000a_&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BBB4847F-5015-4755-A8C4-482A03969AF2}" w:val=" ADDIN NE.Ref.{BBB4847F-5015-4755-A8C4-482A03969AF2}&lt;Citation&gt;&lt;Group&gt;&lt;References&gt;&lt;Item&gt;&lt;ID&gt;8333&lt;/ID&gt;&lt;UID&gt;{2F47CEAC-5A92-4968-8216-A153392A693C}&lt;/UID&gt;&lt;Title&gt;Reproducible, interactive, scalable and extensible microbiome data science using  QIIME 2&lt;/Title&gt;&lt;Template&gt;Journal Article&lt;/Template&gt;&lt;Star&gt;0&lt;/Star&gt;&lt;Tag&gt;0&lt;/Tag&gt;&lt;Author&gt;Bolyen, E; Rideout, J R; Dillon, M R; Bokulich, N A; Abnet, C C; Al-Ghalith, G A; Alexander, H; Alm, E J; Arumugam, M; Asnicar, F; Bai, Y; Bisanz, J E; Bittinger, K; Brejnrod, A; Brislawn, C J; Brown, C T; Callahan, B J; Caraballo-Rodriguez, A M; Chase, J; Cope, E K; Da, Silva R; Diener, C; Dorrestein, P C; Douglas, G M; Durall, D M; Duvallet, C; Edwardson, C F; Ernst, M; Estaki, M; Fouquier, J; Gauglitz, J M; Gibbons, S M; Gibson, D L; Gonzalez, A; Gorlick, K; Guo, J; Hillmann, B; Holmes, S; Holste, H; Huttenhower, C; Huttley, G A; Janssen, S; Jarmusch, A K; Jiang, L; Kaehler, B D; Kang, K B; Keefe, C R; Keim, P; Kelley, S T; Knights, D; Koester, I; Kosciolek, T; Kreps, J; Langille, MGI; Lee, J; Ley, R; Liu, Y X; Loftfield, E; Lozupone, C; Maher, M; Marotz, C; Martin, B D; McDonald, D; McIver, L J; Melnik, A V; Metcalf, J L; Morgan, S C; Morton, J T; Naimey, A T; Navas-Molina, J A; Nothias, L F; Orchanian, S B; Pearson, T; Peoples, S L; Petras, D; Preuss, M L; Pruesse, E; Rasmussen, L B; Rivers, A; Robeson, MS Nd; Rosenthal, P; Segata, N; Shaffer, M; Shiffer, A; Sinha, R; Song, S J; Spear, J R; Swafford, A D; Thompson, L R; Torres, P J; Trinh, P; Tripathi, A; Turnbaugh, P J; Ul-Hasan, S; van der Hooft, JJJ; Vargas, F; Vazquez-Baeza, Y; Vogtmann, E; von Hippel, M; Walters, W; Wan, Y; Wang, M; Warren, J; Weber, K C; Williamson, CHD; Willis, A D; Xu, Z Z; Zaneveld, J R; Zhang, Y; Zhu, Q; Knight, R; Caporaso, J G&lt;/Author&gt;&lt;Year&gt;2019&lt;/Year&gt;&lt;Details&gt;&lt;_accessed&gt;63282051&lt;/_accessed&gt;&lt;_accession_num&gt;31341288&lt;/_accession_num&gt;&lt;_author_adr&gt;Center for Applied Microbiome Science, Pathogen and Microbiome Institute, Northern Arizona University, Flagstaff, AZ, USA.; Center for Applied Microbiome Science, Pathogen and Microbiome Institute, Northern Arizona University, Flagstaff, AZ, USA.; Center for Applied Microbiome Science, Pathogen and Microbiome Institute, Northern Arizona University, Flagstaff, AZ, USA.; Center for Applied Microbiome Science, Pathogen and Microbiome Institute, Northern Arizona University, Flagstaff, AZ, USA.; Metabolic Epidemiology Branch, National Cancer Institute, Rockville, MD, USA.; Department of Computer Science and Engineering, University of Minnesota, Minneapolis, MN, USA.; Biology Department, Woods Hole Oceanographic Institution, Woods Hole, MA, USA.; Department of Population Health and Reproduction, University of California, Davis, Davis, CA, USA.; Department of Biological Engineering, Massachusetts Institute of Technology, Cambridge, MA, USA.; Center for Microbiome Informatics and Therapeutics, Massachusetts Institute of Technology, Cambridge, MA, USA.; Novo Nordisk Foundation Center for Basic Metabolic Research, Faculty of Health and Medical Sciences, University of Copenhagen, Copenhagen, Denmark.; Centre for Integrative Biology, University of Trento, Trento, Italy.; State Key Laboratory of Plant Genomics, Institute of Genetics and Developmental Biology, Chinese Academy of Sciences, Beijing, China.; Centre of Excellence for Plant and Microbial Sciences (CEPAMS), Institute of Genetics and Developmental Biology, Chinese Academy of Sciences &amp;amp;amp; John Innes Centre, Beijing, China.; University of Chinese Academy of Sciences, Beijing, China.; Department of Microbiology and Immunology, University of California, San Francisco, San Francisco, CA, USA.; Division of Gastroenterology and Nutrition, Children&amp;apos;s Hospital of Philadelphia,  Philadelphia, PA, USA.; Hepatology, Children&amp;apos;s Hospital of Philadelphia, Philadelphia, PA, USA.; Novo Nordisk Foundation Center for Basic Metabolic Research, Faculty of Health and Medical Sciences, University of Copenhagen, Copenhagen, Denmark.; Earth and Biological Sciences Directorate, Pacific Northwest National Laboratory, Richland, WA, USA.; Department of Population Health and Reproduction, University of California, Davis, Davis, CA, USA.; Department of Population Health &amp;amp;amp; Pathobiology, North Carolina State University,  Raleigh, NC, USA.; Bioinformatics Research Center, North Carolina State University, Raleigh, NC, USA.; Collaborative Mass Spectrometry Innovation Center, Skaggs School of Pharmacy and  Pharmaceutical Sciences, University of California San Diego, San Diego, CA, USA.; Center for Applied Microbiome Science, Pathogen and Microbiome Institute, Northern Arizona University, Flagstaff, AZ, USA.; Center for Applied Microbiome Science, Pathogen and Microbiome Institute, Northern Arizona University, Flagstaff, AZ, USA.; Department of Biological Sciences, Northern Arizona University, Flagstaff, AZ, USA.; Collaborative Mass Spectrometry Innovation Center, Skaggs School of Pharmacy and  Pharmaceutical Sciences, University of California San Diego, San Diego, CA, USA.; Institute for Systems Biology, Seattle, WA, USA.; Collaborative Mass Spectrometry Innovation Center, Skaggs School of Pharmacy and  Pharmaceutical Sciences, University of California San Diego, San Diego, CA, USA.; Department of Microbiology and Immunology, Dalhousie University, Halifax, Nova Scotia, Canada.; Irving K. Barber School of Arts and Sciences, University of British Columbia, Kelowna, British Columbia, Canada.; Department of Biological Engineering, Massachusetts Institute of Technology, Cambridge, MA, USA.; A. Watson Armour III Center for Animal Health and Welfare, Aquarium Microbiome Project, John G. Shedd Aquarium, Chicago, IL, USA.; Collaborative Mass Spectrometry Innovation Center, Skaggs School of Pharmacy and  Pharmaceutical Sciences, University of California San Diego, San Diego, CA, USA.; Department of Congenital Disorders, Statens Serum Institut, Copenhagen, Denmark.; Department of Biology, University of British Columbia Okanagan, Okanagan, British Columbia, Canada.; Computational Bioscience Program, University of Colorado Anschutz Medical Campus, Aurora, CO, USA.; Department of Medicine, Division of Biomedical Informatics and Personalized Medicine, University of Colorado Anschutz Medical Campus, Aurora, CO, USA.; Collaborative Mass Spectrometry Innovation Center, Skaggs School of Pharmacy and  Pharmaceutical Sciences, University of California San Diego, San Diego, CA, USA.; Institute for Systems Biology, Seattle, WA, USA.; eScience Institute, University of Washington, Seattle, WA, USA.; Irving K. Barber School of Arts and Sciences, Department of Biology, University of British Columbia, Kelowna, British Columbia, Canada.; Department of Medicine, University of British Columbia, Kelowna, British Columbia, Canada.; Department of Pediatrics, University of California San Diego, La Jolla, CA, USA.; Center for Applied Microbiome Science, Pathogen and Microbiome Institute, Northern Arizona University, Flagstaff, AZ, USA.; Center for Microbial Ecology, Michigan State University, East Lansing, MI, USA.; Department of Computer Science and Engineering, University of Minnesota, Minneapolis, MN, USA.; Statistics Department, Stanford University, Palo Alto, CA, USA.; Department of Pediatrics, University of California San Diego, La Jolla, CA, USA.; Department of Computer Science and Engineering, University of California San Diego, La Jolla, CA, USA.; Department of Biostatistics, Harvard T.H. Chan School of Public Health, Boston, MA, USA.; Broad Institute of MIT and Harvard, Cambridge, MA, USA.; Research School of Biology, The Australian National University, Canberra, Australian Capital Territory, Australia.; Department of Pediatric Oncology, Hematology and Clinical Immunology, Heinrich-Heine University Dusseldorf, Dusseldorf, Germany.; Collaborative Mass Spectrometry Innovation Center, Skaggs School of Pharmacy and  Pharmaceutical Sciences, University of California San Diego, San Diego, CA, USA.; Department of Family Medicine and Public Health, University of California San Diego, La Jolla, CA, USA.; Research School of Biology, The Australian National University, Canberra, Australian Capital Territory, Australia.; School of Science, University of New South Wales, Canberra, Australian Capital Territory, Australia.; Collaborative Mass Spectrometry Innovation Center, Skaggs School of Pharmacy and  Pharmaceutical Sciences, University of California San Diego, San Diego, CA, USA.; College of Pharmacy, Sookmyung Women&amp;apos;s University, Seoul, Republic of Korea.; Center for Applied Microbiome Science, Pathogen and Microbiome Institute, Northern Arizona University, Flagstaff, AZ, USA.; Center for Applied Microbiome Science, Pathogen and Microbiome Institute, Northern Arizona University, Flagstaff, AZ, USA.; Department of Biology, San Diego State University, San Diego, CA, USA.; Department of Computer Science and Engineering, University of Minnesota, Minneapolis, MN, USA.; Biotechnology Institute, University of Minnesota, Saint Paul, MN, USA.; Collaborative Mass Spectrometry Innovation Center, Skaggs School of Pharmacy and  Pharmaceutical Sciences, University of California San Diego, San Diego, CA, USA.; Scripps Institution of Oceanography, University of California San Diego, La Jolla, CA, USA.; Department of Pediatrics, University of California San Diego, La Jolla, California, USA.; Center for Applied Microbiome Science, Pathogen and Microbiome Institute, Northern Arizona University, Flagstaff, AZ, USA.; Department of Pharmacology, Dalhousie University, Halifax, Nova Scotia, Canada.; Science Education, Howard Hughes Medical Institute, Ashburn, VA, USA.; Department of Microbiome Science, Max Planck Institute for Developmental Biology, Tubingen, Germany.; Department of Molecular Biology and Genetics, Cornell University, Ithaca, NY, USA.; State Key Laboratory of Plant Genomics, Institute of Genetics and Developmental Biology, Chinese Academy of Sciences, Beijing, China.; Centre of Excellence for Plant and Microbial Sciences (CEPAMS), Institute of Genetics and Developmental Biology, Chinese Academy of Sciences &amp;amp;amp; John Innes Centre, Beijing, China.; Metabolic Epidemiology Branch, National Cancer Institute, Rockville, MD, USA.; Department of Medicine, Division of Biomedical Informatics and Personalized Medicine, University of Colorado Anschutz Medical Campus, Aurora, CO, USA.; Department of Computer Science &amp;amp;amp; Engineering, University of California San Diego, La Jolla, CA, USA.; Department of Pediatrics, University of California San Diego, La Jolla, CA, USA.; Department of Statistics, University of Washington, Seattle, WA, USA.; Department of Pediatrics, University of California San Diego, La Jolla, CA, USA.; Department of Biostatistics, Harvard T.H. Chan School of Public Health, Boston, MA, USA.; Broad Institute of MIT and Harvard, Cambridge, MA, USA.; Collaborative Mass Spectrometry Innovation Center, Skaggs School of Pharmacy and  Pharmaceutical Sciences, University of California San Diego, San Diego, CA, USA.; Department of Animal Science, Colorado State University, Fort Collins, CO, USA.; Irving K. Barber School of Arts and Sciences, Unit 2 (Biology), University of British Columbia, Kelowna, British Columbia, Canada.; Department of Pediatrics, University of California San Diego, La Jolla, CA, USA.; Department of Computer Science &amp;amp;amp; Engineering, University of California San Diego, La Jolla, CA, USA.; Center for Applied Microbiome Science, Pathogen and Microbiome Institute, Northern Arizona University, Flagstaff, AZ, USA.; Department of Pediatrics, University of California San Diego, La Jolla, CA, USA.; Department of Computer Science &amp;amp;amp; Engineering, University of California San Diego, La Jolla, CA, USA.; Google LLC, Mountain View, CA, USA.; Collaborative Mass Spectrometry Innovation Center, Skaggs School of Pharmacy and  Pharmaceutical Sciences, University of California San Diego, San Diego, CA, USA.; Center for Microbiome Innovation, University of California San Diego, La Jolla, CA, USA.; Center for Applied Microbiome Science, Pathogen and Microbiome Institute, Northern Arizona University, Flagstaff, AZ, USA.; School of Information Studies, Syracuse University, Syracuse, NY, USA.; School of STEM, University of Washington Bothell, Bothell, WA, USA.; Collaborative Mass Spectrometry Innovation Center, Skaggs School of Pharmacy and  Pharmaceutical Sciences, University of California San Diego, San Diego, CA, USA.; Department of Biological Sciences, Webster University, St. Louis, MO, USA.; Department of Medicine, Division of Biomedical Informatics and Personalized Medicine, University of Colorado Anschutz Medical Campus, Aurora, CO, USA.; Novo Nordisk Foundation Center for Basic Metabolic Research, Faculty of Health and Medical Sciences, University of Copenhagen, Copenhagen, Denmark.; Agricultural Research Service, Genomics and Bioinformatics Research Unit, United  States Department of Agriculture, Gainesville, FL, USA.; College of Medicine, Department of Biomedical Informatics, University of Arkansas for Medical Sciences, Little Rock, AR, USA.; Department of Biological Sciences, Webster University, St. Louis, MO, USA.; Centre for Integrative Biology, University of Trento, Trento, Italy.; Computational Bioscience Program, University of Colorado Anschutz Medical Campus, Aurora, CO, USA.; Department of Medicine, Division of Biomedical Informatics and Personalized Medicine, University of Colorado Anschutz Medical Campus, Aurora, CO, USA.; Center for Applied Microbiome Science, Pathogen and Microbiome Institute, Northern Arizona University, Flagstaff, AZ, USA.; Metabolic Epidemiology Branch, National Cancer Institute, Rockville, MD, USA.; Department of Pediatrics, University of California San Diego, La Jolla, CA, USA.; Department of Civil and Environmental Engineering, Colorado School of Mines, Golden, CO, USA.; Center for Microbiome Innovation, University of California San Diego, La Jolla, CA, USA.; Department of Biological Sciences and Northern Gulf Institute, University of Southern Mississippi, Hattiesburg, MS, USA.; Ocean Chemistry and Ecosystems Division, Atlantic Oceanographic and Meteorological Laboratory, National Oceanic and Atmospheric Administration, La Jolla, CA, USA.; Department of Biology, San Diego State University, San Diego, CA, USA.; Department of Environmental and Occupational Health Sciences, University of Washington, Seattle, WA, USA.; Collaborative Mass Spectrometry Innovation Center, Skaggs School of Pharmacy and  Pharmaceutical Sciences, University of California San Diego, San Diego, CA, USA.; Department of Pediatrics, University of California San Diego, La Jolla, CA, USA.; Division of Biological Sciences, University of California San Diego, San Diego, CA, USA.; Department of Microbiology and Immunology, University of California San Francisco, San Francisco, CA, USA.; Quantitative and Systems Biology Graduate Program, University of California Merced, Merced, CA, USA.; Bioinformatics Group, Wageningen University, Wageningen, the Netherlands.; Division of Biological Sciences, University of California San Diego, San Diego, CA, USA.; Department of Pediatrics, University of California San Diego, La Jolla, CA, USA.; Metabolic Epidemiology Branch, National Cancer Institute, Rockville, MD, USA.; Department of Mathematics, University of Arizona, Tucson, AZ, USA.; Department of Microbiome Science, Max Planck Institute for Developmental Biology, Tubingen, Germany.; Metabolic Epidemiology Branch, National Cancer Institute, Rockville, MD, USA.; Collaborative Mass Spectrometry Innovation Center, Skaggs School of Pharmacy and  Pharmaceutical Sciences, University of California San Diego, San Diego, CA, USA.; National Laboratory Service, Environment Agency, Starcross, UK.; Agricultural Research Service, Genomics and Bioinformatics Research Unit, United  States Department of Agriculture, Gainesville, FL, USA.; College of Agriculture and Life Sciences, University of Florida, Gainesville, FL, USA.; Pathogen and Microbiome Institute, Northern Arizona University, Flagstaff, AZ, USA.; Department of Biostatistics, University of Washington, Seattle, WA, USA.; Department of Pediatrics, University of California San Diego, La Jolla, CA, USA.; School of STEM, Division of Biological Sciences, University of Washington Bothell, Bothell, WA, USA.; Merck &amp;amp;amp; Co. Inc., Kenilworth, NJ, USA.; Department of Pediatrics, University of California San Diego, La Jolla, CA, USA.; Department of Pediatrics, University of California San Diego, La Jolla, CA, USA.; Center for Microbiome Innovation, University of California San Diego, La Jolla, CA, USA.; Department of Computer Science and Engineering, University of California San Diego, La Jolla, CA, USA.; Center for Applied Microbiome Science, Pathogen and Microbiome Institute, Northern Arizona University, Flagstaff, AZ, USA. greg.caporaso@nau.edu.; Department of Biological Sciences, Northern Arizona University, Flagstaff, AZ, USA. greg.caporaso@nau.edu.&lt;/_author_adr&gt;&lt;_collection_scope&gt;SCI;SCIE;EI&lt;/_collection_scope&gt;&lt;_created&gt;63282050&lt;/_created&gt;&lt;_date&gt;62893440&lt;/_date&gt;&lt;_date_display&gt;2019 Aug&lt;/_date_display&gt;&lt;_db_updated&gt;PubMed&lt;/_db_updated&gt;&lt;_doi&gt;10.1038/s41587-019-0209-9&lt;/_doi&gt;&lt;_impact_factor&gt;  36.558&lt;/_impact_factor&gt;&lt;_isbn&gt;1546-1696 (Electronic); 1087-0156 (Linking)&lt;/_isbn&gt;&lt;_issue&gt;8&lt;/_issue&gt;&lt;_journal&gt;Nat Biotechnol&lt;/_journal&gt;&lt;_keywords&gt;*Computational Biology; *Data Science; Databases, Factual; Humans; *Microbiota; *Software&lt;/_keywords&gt;&lt;_language&gt;eng&lt;/_language&gt;&lt;_modified&gt;63594385&lt;/_modified&gt;&lt;_pages&gt;852-857&lt;/_pages&gt;&lt;_tertiary_title&gt;Nature biotechnology&lt;/_tertiary_title&gt;&lt;_type_work&gt;Letter; Research Support, N.I.H., Extramural; Research Support, Non-U.S. Gov&amp;apos;t; Research Support, U.S. Gov&amp;apos;t, Non-P.H.S.&lt;/_type_work&gt;&lt;_url&gt;http://www.ncbi.nlm.nih.gov/entrez/query.fcgi?cmd=Retrieve&amp;amp;db=pubmed&amp;amp;dopt=Abstract&amp;amp;list_uids=31341288&amp;amp;query_hl=1&lt;/_url&gt;&lt;_volume&gt;37&lt;/_volume&gt;&lt;/Details&gt;&lt;Extra&gt;&lt;DBUID&gt;{6486014E-94A3-482F-8B8D-B1496E970E79}&lt;/DBUID&gt;&lt;/Extra&gt;&lt;/Item&gt;&lt;/References&gt;&lt;/Group&gt;&lt;/Citation&gt;_x000a_"/>
    <w:docVar w:name="NE.Ref{BC0E2EA1-9B63-4736-87FD-40EC7FD72AEF}" w:val=" ADDIN NE.Ref.{BC0E2EA1-9B63-4736-87FD-40EC7FD72AEF}&lt;Citation&gt;&lt;Group&gt;&lt;References&gt;&lt;Item&gt;&lt;ID&gt;8214&lt;/ID&gt;&lt;UID&gt;{5791E95F-14B6-4628-AFAC-D0C4EF576E2D}&lt;/UID&gt;&lt;Title&gt;Adjusting for age improves identification of gut microbiome alterations in multiple diseases&lt;/Title&gt;&lt;Template&gt;Journal Article&lt;/Template&gt;&lt;Star&gt;0&lt;/Star&gt;&lt;Tag&gt;0&lt;/Tag&gt;&lt;Author&gt;Ghosh, Tarini S; Das, Mrinmoy; Jeffery, Ian B; O&amp;apos;Toole, Paul W&lt;/Author&gt;&lt;Year&gt;2020&lt;/Year&gt;&lt;Details&gt;&lt;_accessed&gt;63242598&lt;/_accessed&gt;&lt;_collection_scope&gt;SCIE&lt;/_collection_scope&gt;&lt;_created&gt;63242598&lt;/_created&gt;&lt;_date&gt;63214560&lt;/_date&gt;&lt;_db_updated&gt;CrossRef&lt;/_db_updated&gt;&lt;_doi&gt;10.7554/eLife.50240&lt;/_doi&gt;&lt;_impact_factor&gt;   7.080&lt;/_impact_factor&gt;&lt;_isbn&gt;2050-084X&lt;/_isbn&gt;&lt;_journal&gt;eLife&lt;/_journal&gt;&lt;_modified&gt;63465828&lt;/_modified&gt;&lt;_url&gt;https://elifesciences.org/articles/50240_x000d__x000a_https://cdn.elifesciences.org/articles/50240/elife-50240-v1.pdf&lt;/_url&gt;&lt;_volume&gt;9&lt;/_volume&gt;&lt;/Details&gt;&lt;Extra&gt;&lt;DBUID&gt;{6486014E-94A3-482F-8B8D-B1496E970E79}&lt;/DBUID&gt;&lt;/Extra&gt;&lt;/Item&gt;&lt;/References&gt;&lt;/Group&gt;&lt;/Citation&gt;_x000a_"/>
    <w:docVar w:name="NE.Ref{BD3C8309-C6BA-4C97-B2E8-5C9C35ACE610}" w:val=" ADDIN NE.Ref.{BD3C8309-C6BA-4C97-B2E8-5C9C35ACE610}&lt;Citation&gt;&lt;Group&gt;&lt;References&gt;&lt;Item&gt;&lt;ID&gt;8596&lt;/ID&gt;&lt;UID&gt;{5EDB925E-7E01-4D75-B978-FC29901FA83C}&lt;/UID&gt;&lt;Title&gt;Sequence and cultivation study of Muribaculaceae reveals novel species, host preference, and functional potential of this yet undescribed family&lt;/Title&gt;&lt;Template&gt;Journal Article&lt;/Template&gt;&lt;Star&gt;0&lt;/Star&gt;&lt;Tag&gt;0&lt;/Tag&gt;&lt;Author&gt;Lagkouvardos, Ilias; Lesker, Till R; Hitch, Thomas C A; Gálvez, Eric J C; Smit, Nathiana; Neuhaus, Klaus; Wang, Jun; Baines, John F; Abt, Birte; Stecher, Bärbel; Overmann, Jörg; Strowig, Till; Clavel, Thomas&lt;/Author&gt;&lt;Year&gt;2019&lt;/Year&gt;&lt;Details&gt;&lt;_accessed&gt;63461737&lt;/_accessed&gt;&lt;_collection_scope&gt;SCIE&lt;/_collection_scope&gt;&lt;_created&gt;63461737&lt;/_created&gt;&lt;_db_updated&gt;CrossRef&lt;/_db_updated&gt;&lt;_doi&gt;10.1186/s40168-019-0637-2&lt;/_doi&gt;&lt;_impact_factor&gt;  11.607&lt;/_impact_factor&gt;&lt;_isbn&gt;2049-2618&lt;/_isbn&gt;&lt;_issue&gt;1&lt;/_issue&gt;&lt;_journal&gt;Microbiome&lt;/_journal&gt;&lt;_modified&gt;63461737&lt;/_modified&gt;&lt;_tertiary_title&gt;Microbiome&lt;/_tertiary_title&gt;&lt;_url&gt;https://microbiomejournal.biomedcentral.com/articles/10.1186/s40168-019-0637-2_x000d__x000a_http://link.springer.com/content/pdf/10.1186/s40168-019-0637-2.pdf&lt;/_url&gt;&lt;_volume&gt;7&lt;/_volume&gt;&lt;/Details&gt;&lt;Extra&gt;&lt;DBUID&gt;{6486014E-94A3-482F-8B8D-B1496E970E79}&lt;/DBUID&gt;&lt;/Extra&gt;&lt;/Item&gt;&lt;/References&gt;&lt;/Group&gt;&lt;/Citation&gt;_x000a_"/>
    <w:docVar w:name="NE.Ref{BE02B692-A98C-413B-A23D-4D62B44F7805}" w:val=" ADDIN NE.Ref.{BE02B692-A98C-413B-A23D-4D62B44F7805}&lt;Citation&gt;&lt;Group&gt;&lt;References&gt;&lt;Item&gt;&lt;ID&gt;8784&lt;/ID&gt;&lt;UID&gt;{DD5EFA32-ABA6-4CB1-9753-CA7FD3960B3C}&lt;/UID&gt;&lt;Title&gt;Cross-Feeding between Bifidobacterium longum BB536 and Acetate-Converting, Butyrate-Producing Colon Bacteria during Growth on Oligofructose&lt;/Title&gt;&lt;Template&gt;Journal Article&lt;/Template&gt;&lt;Star&gt;0&lt;/Star&gt;&lt;Tag&gt;0&lt;/Tag&gt;&lt;Author&gt;Falony, Gwen; Vlachou, Angeliki; Verbrugghe, Kristof; Vuyst, Luc De&lt;/Author&gt;&lt;Year&gt;2006&lt;/Year&gt;&lt;Details&gt;&lt;_accessed&gt;63586843&lt;/_accessed&gt;&lt;_collection_scope&gt;SCI;SCIE;EI&lt;/_collection_scope&gt;&lt;_created&gt;63586843&lt;/_created&gt;&lt;_db_updated&gt;CrossRef&lt;/_db_updated&gt;&lt;_doi&gt;10.1128/AEM.01296-06&lt;/_doi&gt;&lt;_impact_factor&gt;   4.016&lt;/_impact_factor&gt;&lt;_isbn&gt;0099-2240&lt;/_isbn&gt;&lt;_issue&gt;12&lt;/_issue&gt;&lt;_journal&gt;Applied and Environmental Microbiology&lt;/_journal&gt;&lt;_modified&gt;63586843&lt;/_modified&gt;&lt;_pages&gt;7835-7841&lt;/_pages&gt;&lt;_tertiary_title&gt;AEM&lt;/_tertiary_title&gt;&lt;_url&gt;https://AEM.asm.org/content/72/12/7835_x000d__x000a_https://syndication.highwire.org/content/doi/10.1128/AEM.01296-06&lt;/_url&gt;&lt;_volume&gt;72&lt;/_volume&gt;&lt;/Details&gt;&lt;Extra&gt;&lt;DBUID&gt;{6486014E-94A3-482F-8B8D-B1496E970E79}&lt;/DBUID&gt;&lt;/Extra&gt;&lt;/Item&gt;&lt;/References&gt;&lt;/Group&gt;&lt;/Citation&gt;_x000a_"/>
    <w:docVar w:name="NE.Ref{BFA32DA1-2C97-4512-88C7-18DB170369A9}" w:val=" ADDIN NE.Ref.{BFA32DA1-2C97-4512-88C7-18DB170369A9}&lt;Citation&gt;&lt;Group&gt;&lt;References&gt;&lt;Item&gt;&lt;ID&gt;7241&lt;/ID&gt;&lt;UID&gt;{072965C8-E8E4-4D8B-A1E6-00688B87FA45}&lt;/UID&gt;&lt;Title&gt;Ruminococcus bromii is a keystone species for the degradation of resistant starch in the human colon&lt;/Title&gt;&lt;Template&gt;Journal Article&lt;/Template&gt;&lt;Star&gt;1&lt;/Star&gt;&lt;Tag&gt;5&lt;/Tag&gt;&lt;Author&gt;Ze, X; Duncan, S H; Louis, P; Flint, H J&lt;/Author&gt;&lt;Year&gt;2012&lt;/Year&gt;&lt;Details&gt;&lt;_accessed&gt;63794411&lt;/_accessed&gt;&lt;_accession_num&gt;22343308&lt;/_accession_num&gt;&lt;_author_adr&gt;Microbial Ecology Group, Rowett Institute of Nutrition and Health, Greenburn Road, Bucksburn, Aberdeen, UK.&lt;/_author_adr&gt;&lt;_collection_scope&gt;SCI;SCIE&lt;/_collection_scope&gt;&lt;_created&gt;62793533&lt;/_created&gt;&lt;_date&gt;59212800&lt;/_date&gt;&lt;_date_display&gt;2012 Aug&lt;/_date_display&gt;&lt;_db_updated&gt;PubMed&lt;/_db_updated&gt;&lt;_doi&gt;10.1038/ismej.2012.4&lt;/_doi&gt;&lt;_impact_factor&gt;   9.180&lt;/_impact_factor&gt;&lt;_isbn&gt;1751-7370 (Electronic); 1751-7362 (Linking)&lt;/_isbn&gt;&lt;_issue&gt;8&lt;/_issue&gt;&lt;_journal&gt;ISME J&lt;/_journal&gt;&lt;_keywords&gt;Bacteria/genetics/growth &amp;amp;amp; development/*metabolism; Coculture Techniques; Colon/metabolism/*microbiology; Feces/microbiology; Fermentation; Humans; Ruminococcus/*metabolism; Species Specificity; Starch/*metabolism; Time Factors&lt;/_keywords&gt;&lt;_label&gt;RS-individual; response&lt;/_label&gt;&lt;_language&gt;eng&lt;/_language&gt;&lt;_modified&gt;63794411&lt;/_modified&gt;&lt;_pages&gt;1535-43&lt;/_pages&gt;&lt;_tertiary_title&gt;The ISME journal&lt;/_tertiary_title&gt;&lt;_type_work&gt;Journal Article; Research Support, Non-U.S. Gov&amp;apos;t&lt;/_type_work&gt;&lt;_url&gt;http://www.ncbi.nlm.nih.gov/entrez/query.fcgi?cmd=Retrieve&amp;amp;db=pubmed&amp;amp;dopt=Abstract&amp;amp;list_uids=22343308&amp;amp;query_hl=1&lt;/_url&gt;&lt;_volume&gt;6&lt;/_volume&gt;&lt;/Details&gt;&lt;Extra&gt;&lt;DBUID&gt;{6486014E-94A3-482F-8B8D-B1496E970E79}&lt;/DBUID&gt;&lt;/Extra&gt;&lt;/Item&gt;&lt;/References&gt;&lt;/Group&gt;&lt;/Citation&gt;_x000a_"/>
    <w:docVar w:name="NE.Ref{C15BE33E-ABEC-4632-B930-CD1181EBE287}" w:val=" ADDIN NE.Ref.{C15BE33E-ABEC-4632-B930-CD1181EBE287}&lt;Citation&gt;&lt;Group&gt;&lt;References&gt;&lt;Item&gt;&lt;ID&gt;7829&lt;/ID&gt;&lt;UID&gt;{6DE2AA55-F332-4F11-8BAA-D14C0B61114E}&lt;/UID&gt;&lt;Title&gt;Diet-microbiota interactions and personalized nutrition&lt;/Title&gt;&lt;Template&gt;Journal Article&lt;/Template&gt;&lt;Star&gt;0&lt;/Star&gt;&lt;Tag&gt;5&lt;/Tag&gt;&lt;Author&gt;Kolodziejczyk, A A; Zheng, D; Elinav, E&lt;/Author&gt;&lt;Year&gt;2019&lt;/Year&gt;&lt;Details&gt;&lt;_accessed&gt;63135151&lt;/_accessed&gt;&lt;_accession_num&gt;31541197&lt;/_accession_num&gt;&lt;_author_adr&gt;Immunology Department, Weizmann Institute of Science, Rehovot, Israel.; Immunology Department, Weizmann Institute of Science, Rehovot, Israel.; Department of Gastroenterology, The First Affiliated Hospital, Sun Yat-sen University, Guangzhou, China.; Immunology Department, Weizmann Institute of Science, Rehovot, Israel. eran.elinav@weizmann.ac.il.; Division of Microbiome and Cancer, Deutsches Krebsforschungszentrum (DKFZ), Heidelberg, Germany. eran.elinav@weizmann.ac.il.&lt;/_author_adr&gt;&lt;_collection_scope&gt;SCI;SCIE&lt;/_collection_scope&gt;&lt;_created&gt;63135150&lt;/_created&gt;&lt;_date&gt;63069120&lt;/_date&gt;&lt;_date_display&gt;2019 Dec&lt;/_date_display&gt;&lt;_db_updated&gt;PubMed&lt;/_db_updated&gt;&lt;_doi&gt;10.1038/s41579-019-0256-8&lt;/_doi&gt;&lt;_impact_factor&gt;  34.209&lt;/_impact_factor&gt;&lt;_isbn&gt;1740-1534 (Electronic); 1740-1526 (Linking)&lt;/_isbn&gt;&lt;_issue&gt;12&lt;/_issue&gt;&lt;_journal&gt;Nat Rev Microbiol&lt;/_journal&gt;&lt;_language&gt;eng&lt;/_language&gt;&lt;_modified&gt;63415596&lt;/_modified&gt;&lt;_pages&gt;742-753&lt;/_pages&gt;&lt;_tertiary_title&gt;Nature reviews. Microbiology&lt;/_tertiary_title&gt;&lt;_type_work&gt;Journal Article; Review&lt;/_type_work&gt;&lt;_url&gt;http://www.ncbi.nlm.nih.gov/entrez/query.fcgi?cmd=Retrieve&amp;amp;db=pubmed&amp;amp;dopt=Abstract&amp;amp;list_uids=31541197&amp;amp;query_hl=1&lt;/_url&gt;&lt;_volume&gt;17&lt;/_volume&gt;&lt;/Details&gt;&lt;Extra&gt;&lt;DBUID&gt;{6486014E-94A3-482F-8B8D-B1496E970E79}&lt;/DBUID&gt;&lt;/Extra&gt;&lt;/Item&gt;&lt;/References&gt;&lt;/Group&gt;&lt;/Citation&gt;_x000a_"/>
    <w:docVar w:name="NE.Ref{C51A214A-5FA8-4DBE-95F7-BB3B381A3B7C}" w:val=" ADDIN NE.Ref.{C51A214A-5FA8-4DBE-95F7-BB3B381A3B7C}&lt;Citation&gt;&lt;Group&gt;&lt;References&gt;&lt;Item&gt;&lt;ID&gt;7298&lt;/ID&gt;&lt;UID&gt;{A628A4EA-75A5-4C82-A446-AD29D6585366}&lt;/UID&gt;&lt;Title&gt;Prebiotic stimulation of human colonic butyrate-producing bacteria and bifidobacteria, in vitro&lt;/Title&gt;&lt;Template&gt;Journal Article&lt;/Template&gt;&lt;Star&gt;0&lt;/Star&gt;&lt;Tag&gt;5&lt;/Tag&gt;&lt;Author&gt;Scott, K P; Martin, J C; Duncan, S H; Flint, H J&lt;/Author&gt;&lt;Year&gt;2014&lt;/Year&gt;&lt;Details&gt;&lt;_accessed&gt;62793523&lt;/_accessed&gt;&lt;_accession_num&gt;23909466&lt;/_accession_num&gt;&lt;_author_adr&gt;Microbial Ecology Group, Rowett Institute of Nutrition and Health, University of  Aberdeen, Bucksburn, Aberdeen, UK.&lt;/_author_adr&gt;&lt;_collection_scope&gt;SCI;SCIE&lt;/_collection_scope&gt;&lt;_created&gt;62793522&lt;/_created&gt;&lt;_date&gt;59958720&lt;/_date&gt;&lt;_date_display&gt;2014 Jan&lt;/_date_display&gt;&lt;_db_updated&gt;PubMed&lt;/_db_updated&gt;&lt;_doi&gt;10.1111/1574-6941.12186&lt;/_doi&gt;&lt;_impact_factor&gt;   3.675&lt;/_impact_factor&gt;&lt;_isbn&gt;1574-6941 (Electronic); 0168-6496 (Linking)&lt;/_isbn&gt;&lt;_issue&gt;1&lt;/_issue&gt;&lt;_journal&gt;FEMS Microbiol Ecol&lt;/_journal&gt;&lt;_keywords&gt;Bifidobacterium/*growth &amp;amp;amp; development/*metabolism; Butyrates/*metabolism; Colon/metabolism/*microbiology; Culture Media/metabolism; Gastrointestinal Tract/metabolism/microbiology; Gram-Positive Bacteria/classification/*growth &amp;amp;amp; development/*metabolism; Humans; Prebiotics/analysis/*microbiologyFaecalibacterium prausnitzii; Firmicutes; Roseburia spp; bifidobacteria; colonic anaerobes; fructans&lt;/_keywords&gt;&lt;_label&gt;inulin&lt;/_label&gt;&lt;_language&gt;eng&lt;/_language&gt;&lt;_modified&gt;63621391&lt;/_modified&gt;&lt;_ori_publication&gt;(c) 2013 Federation of European Microbiological Societies. Published by John_x000d__x000a_      Wiley &amp;amp;amp; Sons Ltd. All rights reserved.&lt;/_ori_publication&gt;&lt;_pages&gt;30-40&lt;/_pages&gt;&lt;_tertiary_title&gt;FEMS microbiology ecology&lt;/_tertiary_title&gt;&lt;_type_work&gt;Journal Article; Research Support, Non-U.S. Gov&amp;apos;t&lt;/_type_work&gt;&lt;_url&gt;http://www.ncbi.nlm.nih.gov/entrez/query.fcgi?cmd=Retrieve&amp;amp;db=pubmed&amp;amp;dopt=Abstract&amp;amp;list_uids=23909466&amp;amp;query_hl=1&lt;/_url&gt;&lt;_volume&gt;87&lt;/_volume&gt;&lt;/Details&gt;&lt;Extra&gt;&lt;DBUID&gt;{6486014E-94A3-482F-8B8D-B1496E970E79}&lt;/DBUID&gt;&lt;/Extra&gt;&lt;/Item&gt;&lt;/References&gt;&lt;/Group&gt;&lt;/Citation&gt;_x000a_"/>
    <w:docVar w:name="NE.Ref{C96A9BA6-76E2-4485-9783-8DA7668EC33F}" w:val=" ADDIN NE.Ref.{C96A9BA6-76E2-4485-9783-8DA7668EC33F}&lt;Citation&gt;&lt;Group&gt;&lt;References&gt;&lt;Item&gt;&lt;ID&gt;8740&lt;/ID&gt;&lt;UID&gt;{7EFED3D4-2893-4700-BCBE-96C3ABFA7E6A}&lt;/UID&gt;&lt;Title&gt;Modulating gut microbes&lt;/Title&gt;&lt;Template&gt;Journal Article&lt;/Template&gt;&lt;Star&gt;0&lt;/Star&gt;&lt;Tag&gt;0&lt;/Tag&gt;&lt;Author&gt;Wargo, J A&lt;/Author&gt;&lt;Year&gt;2020&lt;/Year&gt;&lt;Details&gt;&lt;_accessed&gt;63549696&lt;/_accessed&gt;&lt;_accession_num&gt;32913089&lt;/_accession_num&gt;&lt;_author_adr&gt;Departments of Surgical Oncology and Genomic Medicine, The University of Texas MD Anderson Cancer Center, Houston, TX 77030, USA. jwargo@mdanderson.org.&lt;/_author_adr&gt;&lt;_collection_scope&gt;SCI;SCIE&lt;/_collection_scope&gt;&lt;_created&gt;63549696&lt;/_created&gt;&lt;_date&gt;63479520&lt;/_date&gt;&lt;_date_display&gt;2020 Sep 11&lt;/_date_display&gt;&lt;_db_updated&gt;PubMed&lt;/_db_updated&gt;&lt;_doi&gt;10.1126/science.abc3965&lt;/_doi&gt;&lt;_impact_factor&gt;  41.845&lt;/_impact_factor&gt;&lt;_isbn&gt;1095-9203 (Electronic); 0036-8075 (Linking)&lt;/_isbn&gt;&lt;_issue&gt;6509&lt;/_issue&gt;&lt;_journal&gt;Science&lt;/_journal&gt;&lt;_language&gt;eng&lt;/_language&gt;&lt;_modified&gt;63549696&lt;/_modified&gt;&lt;_pages&gt;1302-1303&lt;/_pages&gt;&lt;_tertiary_title&gt;Science (New York, N.Y.)&lt;/_tertiary_title&gt;&lt;_type_work&gt;Journal Article; Research Support, N.I.H., Extramural; Research Support, Non-U.S. Gov&amp;apos;t&lt;/_type_work&gt;&lt;_url&gt;http://www.ncbi.nlm.nih.gov/entrez/query.fcgi?cmd=Retrieve&amp;amp;db=pubmed&amp;amp;dopt=Abstract&amp;amp;list_uids=32913089&amp;amp;query_hl=1&lt;/_url&gt;&lt;_volume&gt;369&lt;/_volume&gt;&lt;/Details&gt;&lt;Extra&gt;&lt;DBUID&gt;{6486014E-94A3-482F-8B8D-B1496E970E79}&lt;/DBUID&gt;&lt;/Extra&gt;&lt;/Item&gt;&lt;/References&gt;&lt;/Group&gt;&lt;/Citation&gt;_x000a_"/>
    <w:docVar w:name="NE.Ref{C98F12F1-7E99-47DC-A089-E548093A6DD5}" w:val=" ADDIN NE.Ref.{C98F12F1-7E99-47DC-A089-E548093A6DD5}&lt;Citation&gt;&lt;Group&gt;&lt;References&gt;&lt;Item&gt;&lt;ID&gt;9083&lt;/ID&gt;&lt;UID&gt;{B6BD0076-B3D2-410B-BCA1-7DF40814D9B9}&lt;/UID&gt;&lt;Title&gt;Integrated, systems metabolic picture of acetone-butanol-ethanol fermentation by  Clostridium acetobutylicum&lt;/Title&gt;&lt;Template&gt;Journal Article&lt;/Template&gt;&lt;Star&gt;0&lt;/Star&gt;&lt;Tag&gt;0&lt;/Tag&gt;&lt;Author&gt;Liao, C; Seo, S O; Celik, V; Liu, H; Kong, W; Wang, Y; Blaschek, H; Jin, Y S; Lu, T&lt;/Author&gt;&lt;Year&gt;2015&lt;/Year&gt;&lt;Details&gt;&lt;_accession_num&gt;26100881&lt;/_accession_num&gt;&lt;_author_adr&gt;Department of Bioengineering, University of Illinois at Urbana-Champaign, Urbana, IL 61801; Carl R. Woese Institute for Genomic Biology, University of Illinois at  Urbana-Champaign, Urbana, IL 61801;; Carl R. Woese Institute for Genomic Biology, University of Illinois at Urbana-Champaign, Urbana, IL 61801; Department of Food Science and Human Nutrition, University of Illinois at Urbana-Champaign, Urbana, IL 61801;; Department of Bioengineering, University of Illinois at Urbana-Champaign, Urbana, IL 61801; Carl R. Woese Institute for Genomic Biology, University of Illinois at  Urbana-Champaign, Urbana, IL 61801; Department of Bioengineering, Faculty of Engineering, University of Firat, 23119 Elazig, Turkey;; Department of Bioengineering, University of Illinois at Urbana-Champaign, Urbana, IL 61801; Carl R. Woese Institute for Genomic Biology, University of Illinois at  Urbana-Champaign, Urbana, IL 61801;; Department of Bioengineering, University of Illinois at Urbana-Champaign, Urbana, IL 61801; Carl R. Woese Institute for Genomic Biology, University of Illinois at  Urbana-Champaign, Urbana, IL 61801;; Department of Food Science and Human Nutrition, University of Illinois at Urbana-Champaign, Urbana, IL 61801;; Department of Food Science and Human Nutrition, University of Illinois at Urbana-Champaign, Urbana, IL 61801; Integrated Bioprocessing Research Laboratory, University of Illinois at Urbana-Champaign, Urbana, IL 61801;; Carl R. Woese Institute for Genomic Biology, University of Illinois at Urbana-Champaign, Urbana, IL 61801; Department of Food Science and Human Nutrition, University of Illinois at Urbana-Champaign, Urbana, IL 61801; Energy Bioscience Institute, University of Illinois at Urbana-Champaign, Urbana, IL 61801;; Department of Bioengineering, University of Illinois at Urbana-Champaign, Urbana, IL 61801; Carl R. Woese Institute for Genomic Biology, University of Illinois at  Urbana-Champaign, Urbana, IL 61801; Department of Physics, University of Illinois at Urbana-Champaign, Urbana, IL 61801 luting@illinois.edu.&lt;/_author_adr&gt;&lt;_created&gt;63774282&lt;/_created&gt;&lt;_date&gt;2015-07-07&lt;/_date&gt;&lt;_date_display&gt;2015 Jul 7&lt;/_date_display&gt;&lt;_db_updated&gt;PubMed&lt;/_db_updated&gt;&lt;_doi&gt;10.1073/pnas.1423143112&lt;/_doi&gt;&lt;_impact_factor&gt;   9.412&lt;/_impact_factor&gt;&lt;_isbn&gt;1091-6490 (Electronic); 0027-8424 (Linking)&lt;/_isbn&gt;&lt;_issue&gt;27&lt;/_issue&gt;&lt;_journal&gt;Proc Natl Acad Sci U S A&lt;/_journal&gt;&lt;_keywords&gt;ABE fermentation; clostridial physiology; integrated modeling; metabolic engineering; systems biology&lt;/_keywords&gt;&lt;_language&gt;eng&lt;/_language&gt;&lt;_modified&gt;63774282&lt;/_modified&gt;&lt;_pages&gt;8505-10&lt;/_pages&gt;&lt;_subject_headings&gt;Acetone/*metabolism; Algorithms; Bacterial Proteins/genetics/metabolism; Biofuels; Butanols/*metabolism; Clostridium acetobutylicum/genetics/*metabolism; Computer Simulation; Ethanol/*metabolism; *Fermentation; Gene Expression Regulation, Bacterial; Hydrogen-Ion Concentration; Kinetics; Models, Biological&lt;/_subject_headings&gt;&lt;_tertiary_title&gt;Proceedings of the National Academy of Sciences of the United States of America&lt;/_tertiary_title&gt;&lt;_type_work&gt;Journal Article; Research Support, Non-U.S. Gov&amp;apos;t&lt;/_type_work&gt;&lt;_url&gt;http://www.ncbi.nlm.nih.gov/entrez/query.fcgi?cmd=Retrieve&amp;amp;db=pubmed&amp;amp;dopt=Abstract&amp;amp;list_uids=26100881&amp;amp;query_hl=1&lt;/_url&gt;&lt;_volume&gt;112&lt;/_volume&gt;&lt;/Details&gt;&lt;Extra&gt;&lt;DBUID&gt;{6486014E-94A3-482F-8B8D-B1496E970E79}&lt;/DBUID&gt;&lt;/Extra&gt;&lt;/Item&gt;&lt;/References&gt;&lt;/Group&gt;&lt;/Citation&gt;_x000a_"/>
    <w:docVar w:name="NE.Ref{C998C189-685C-47D2-9780-3C81DCD83C0D}" w:val=" ADDIN NE.Ref.{C998C189-685C-47D2-9780-3C81DCD83C0D}&lt;Citation&gt;&lt;Group&gt;&lt;References&gt;&lt;Item&gt;&lt;ID&gt;7534&lt;/ID&gt;&lt;UID&gt;{568F438C-5C14-4056-87F0-3D6C3EE72FCF}&lt;/UID&gt;&lt;Title&gt;Two routes of metabolic cross-feeding between Bifidobacterium adolescentis and butyrate-producing anaerobes from the human gut&lt;/Title&gt;&lt;Template&gt;Journal Article&lt;/Template&gt;&lt;Star&gt;0&lt;/Star&gt;&lt;Tag&gt;0&lt;/Tag&gt;&lt;Author&gt;Belenguer, A; Duncan, S H; Calder, A G; Holtrop, G; Louis, P; Lobley, G E; Flint, H J&lt;/Author&gt;&lt;Year&gt;2006&lt;/Year&gt;&lt;Details&gt;&lt;_accessed&gt;63794119&lt;/_accessed&gt;&lt;_accession_num&gt;16672507&lt;/_accession_num&gt;&lt;_author_adr&gt;Microbial Ecology Group, Rowett Research Institute, Greenburn Road, Bucksburn, Aberdeen AB21 9SB, United Kingdom.&lt;/_author_adr&gt;&lt;_created&gt;62820840&lt;/_created&gt;&lt;_date&gt;55923840&lt;/_date&gt;&lt;_date_display&gt;2006 May&lt;/_date_display&gt;&lt;_db_updated&gt;PubMed&lt;/_db_updated&gt;&lt;_doi&gt;10.1128/AEM.72.5.3593-3599.2006&lt;/_doi&gt;&lt;_impact_factor&gt;   4.016&lt;/_impact_factor&gt;&lt;_isbn&gt;0099-2240 (Print); 0099-2240 (Linking)&lt;/_isbn&gt;&lt;_issue&gt;5&lt;/_issue&gt;&lt;_journal&gt;Appl Environ Microbiol&lt;/_journal&gt;&lt;_keywords&gt;Acetates/metabolism; Bacteria, Anaerobic/growth &amp;amp;amp; development/*metabolism; Bifidobacterium/growth &amp;amp;amp; development/*metabolism; Butyrates/*metabolism; Culture Media; Digestive System/*microbiology; Ecosystem; Fatty Acids/metabolism; Fructose; Humans; Lactates/metabolism; Oligosaccharides/metabolism&lt;/_keywords&gt;&lt;_language&gt;eng&lt;/_language&gt;&lt;_modified&gt;63794119&lt;/_modified&gt;&lt;_pages&gt;3593-9&lt;/_pages&gt;&lt;_tertiary_title&gt;Applied and environmental microbiology&lt;/_tertiary_title&gt;&lt;_type_work&gt;Journal Article; Research Support, Non-U.S. Gov&amp;apos;t&lt;/_type_work&gt;&lt;_url&gt;http://www.ncbi.nlm.nih.gov/entrez/query.fcgi?cmd=Retrieve&amp;amp;db=pubmed&amp;amp;dopt=Abstract&amp;amp;list_uids=16672507&amp;amp;query_hl=1&lt;/_url&gt;&lt;_volume&gt;72&lt;/_volume&gt;&lt;/Details&gt;&lt;Extra&gt;&lt;DBUID&gt;{6486014E-94A3-482F-8B8D-B1496E970E79}&lt;/DBUID&gt;&lt;/Extra&gt;&lt;/Item&gt;&lt;/References&gt;&lt;/Group&gt;&lt;/Citation&gt;_x000a_"/>
    <w:docVar w:name="NE.Ref{CDB12FDA-9565-455B-AC0B-A50EC7BABC4E}" w:val=" ADDIN NE.Ref.{CDB12FDA-9565-455B-AC0B-A50EC7BABC4E}&lt;Citation&gt;&lt;Group&gt;&lt;References&gt;&lt;Item&gt;&lt;ID&gt;7350&lt;/ID&gt;&lt;UID&gt;{7B015C0E-838E-44E3-9BAF-9E9D077DC01F}&lt;/UID&gt;&lt;Title&gt;Colonic Butyrate-Producing Communities in Humans: an Overview Using Omics Data&lt;/Title&gt;&lt;Template&gt;Journal Article&lt;/Template&gt;&lt;Star&gt;0&lt;/Star&gt;&lt;Tag&gt;5&lt;/Tag&gt;&lt;Author&gt;Vital, M; Karch, A; Pieper, D H&lt;/Author&gt;&lt;Year&gt;2017&lt;/Year&gt;&lt;Details&gt;&lt;_accessed&gt;62793536&lt;/_accessed&gt;&lt;_accession_num&gt;29238752&lt;/_accession_num&gt;&lt;_author_adr&gt;Microbial Interactions and Processes Research Group, Helmholtz Centre for Infection Research, Braunschweig, Germany.; Epidemiological and Statistical Methods Research Group, Helmholtz Centre for Infection Research, Braunschweig, Germany.; Microbial Interactions and Processes Research Group, Helmholtz Centre for Infection Research, Braunschweig, Germany.&lt;/_author_adr&gt;&lt;_collection_scope&gt;SCIE&lt;/_collection_scope&gt;&lt;_created&gt;62793533&lt;/_created&gt;&lt;_date&gt;61974720&lt;/_date&gt;&lt;_date_display&gt;2017 Nov-Dec&lt;/_date_display&gt;&lt;_db_updated&gt;PubMed&lt;/_db_updated&gt;&lt;_doi&gt;10.1128/mSystems.00130-17&lt;/_doi&gt;&lt;_impact_factor&gt;   6.633&lt;/_impact_factor&gt;&lt;_isbn&gt;2379-5077 (Print); 2379-5077 (Linking)&lt;/_isbn&gt;&lt;_issue&gt;6&lt;/_issue&gt;&lt;_journal&gt;mSystems&lt;/_journal&gt;&lt;_keywords&gt;butyrate; cardiometabolic disease; ecology; functional stability; gut microbiota&lt;/_keywords&gt;&lt;_label&gt;SCFA-bacteria-individual-variation&lt;/_label&gt;&lt;_language&gt;eng&lt;/_language&gt;&lt;_modified&gt;63397191&lt;/_modified&gt;&lt;_tertiary_title&gt;mSystems&lt;/_tertiary_title&gt;&lt;_type_work&gt;Journal Article&lt;/_type_work&gt;&lt;_url&gt;http://www.ncbi.nlm.nih.gov/entrez/query.fcgi?cmd=Retrieve&amp;amp;db=pubmed&amp;amp;dopt=Abstract&amp;amp;list_uids=29238752&amp;amp;query_hl=1&lt;/_url&gt;&lt;_volume&gt;2&lt;/_volume&gt;&lt;/Details&gt;&lt;Extra&gt;&lt;DBUID&gt;{6486014E-94A3-482F-8B8D-B1496E970E79}&lt;/DBUID&gt;&lt;/Extra&gt;&lt;/Item&gt;&lt;/References&gt;&lt;/Group&gt;&lt;/Citation&gt;_x000a_"/>
    <w:docVar w:name="NE.Ref{CFC43DE8-2B96-4672-BE12-05C7D396EC08}" w:val=" ADDIN NE.Ref.{CFC43DE8-2B96-4672-BE12-05C7D396EC08}&lt;Citation&gt;&lt;Group&gt;&lt;References&gt;&lt;Item&gt;&lt;ID&gt;3642&lt;/ID&gt;&lt;UID&gt;{2136260D-B1D2-47E1-96A5-5DE4730384EC}&lt;/UID&gt;&lt;Title&gt;From Dietary Fiber to Host Physiology: Short-Chain Fatty Acids as Key Bacterial Metabolites&lt;/Title&gt;&lt;Template&gt;Journal Article&lt;/Template&gt;&lt;Star&gt;0&lt;/Star&gt;&lt;Tag&gt;0&lt;/Tag&gt;&lt;Author&gt;Koh, Ara; De Vadder, Filipe; Kovatcheva-Datchary, Petia; B Ckhed, Fredrik&lt;/Author&gt;&lt;Year&gt;2016&lt;/Year&gt;&lt;Details&gt;&lt;_accessed&gt;63187099&lt;/_accessed&gt;&lt;_alternate_title&gt;Cell&lt;/_alternate_title&gt;&lt;_collection_scope&gt;SCI;SCIE;&lt;/_collection_scope&gt;&lt;_created&gt;61317577&lt;/_created&gt;&lt;_date&gt;61230240&lt;/_date&gt;&lt;_date_display&gt;2016/6/2/&lt;/_date_display&gt;&lt;_db_updated&gt;ScienceDirect&lt;/_db_updated&gt;&lt;_doi&gt;10.1016/j.cell.2016.05.041&lt;/_doi&gt;&lt;_impact_factor&gt;  38.637&lt;/_impact_factor&gt;&lt;_isbn&gt;0092-8674&lt;/_isbn&gt;&lt;_issue&gt;6&lt;/_issue&gt;&lt;_journal&gt;Cell&lt;/_journal&gt;&lt;_modified&gt;63403784&lt;/_modified&gt;&lt;_pages&gt;1332-1345&lt;/_pages&gt;&lt;_url&gt;http://www.sciencedirect.com/science/article/pii/S009286741630592X&lt;/_url&gt;&lt;_volume&gt;165&lt;/_volume&gt;&lt;/Details&gt;&lt;Extra&gt;&lt;DBUID&gt;{6486014E-94A3-482F-8B8D-B1496E970E79}&lt;/DBUID&gt;&lt;/Extra&gt;&lt;/Item&gt;&lt;/References&gt;&lt;/Group&gt;&lt;/Citation&gt;_x000a_"/>
    <w:docVar w:name="NE.Ref{D0D6019C-1888-4172-9E08-C4CF6ED8E380}" w:val=" ADDIN NE.Ref.{D0D6019C-1888-4172-9E08-C4CF6ED8E380}&lt;Citation&gt;&lt;Group&gt;&lt;References&gt;&lt;Item&gt;&lt;ID&gt;8987&lt;/ID&gt;&lt;UID&gt;{CBACB76D-AF46-4BFF-88A5-F989A89808B7}&lt;/UID&gt;&lt;Title&gt;metaSPAdes: a new versatile metagenomic assembler&lt;/Title&gt;&lt;Template&gt;Journal Article&lt;/Template&gt;&lt;Star&gt;0&lt;/Star&gt;&lt;Tag&gt;0&lt;/Tag&gt;&lt;Author&gt;Nurk, S; Meleshko, D; Korobeynikov, A; Pevzner, P A&lt;/Author&gt;&lt;Year&gt;2017&lt;/Year&gt;&lt;Details&gt;&lt;_accession_num&gt;28298430&lt;/_accession_num&gt;&lt;_author_adr&gt;Center for Algorithmic Biotechnology, Institute for Translational Biomedicine, St. Petersburg State University, St. Petersburg, Russia 199004.; Center for Algorithmic Biotechnology, Institute for Translational Biomedicine, St. Petersburg State University, St. Petersburg, Russia 199004.; Center for Algorithmic Biotechnology, Institute for Translational Biomedicine, St. Petersburg State University, St. Petersburg, Russia 199004.; Department of Statistical Modelling, St. Petersburg State University, St. Petersburg, Russia 198515.; Center for Algorithmic Biotechnology, Institute for Translational Biomedicine, St. Petersburg State University, St. Petersburg, Russia 199004.; Department of Computer Science and Engineering, University of California, San Diego, California 92093-0404, USA.&lt;/_author_adr&gt;&lt;_collection_scope&gt;SCI;SCIE&lt;/_collection_scope&gt;&lt;_created&gt;63726392&lt;/_created&gt;&lt;_date&gt;2017-05-01&lt;/_date&gt;&lt;_date_display&gt;2017 May&lt;/_date_display&gt;&lt;_db_updated&gt;PubMed&lt;/_db_updated&gt;&lt;_doi&gt;10.1101/gr.213959.116&lt;/_doi&gt;&lt;_impact_factor&gt;  11.093&lt;/_impact_factor&gt;&lt;_isbn&gt;1549-5469 (Electronic); 1088-9051 (Linking)&lt;/_isbn&gt;&lt;_issue&gt;5&lt;/_issue&gt;&lt;_journal&gt;Genome Res&lt;/_journal&gt;&lt;_language&gt;eng&lt;/_language&gt;&lt;_modified&gt;63726392&lt;/_modified&gt;&lt;_ori_publication&gt;(c) 2017 Nurk et al.; Published by Cold Spring Harbor Laboratory Press.&lt;/_ori_publication&gt;&lt;_pages&gt;824-834&lt;/_pages&gt;&lt;_subject_headings&gt;Contig Mapping/*methods; Genome, Bacterial; Genomics/*methods; *Metagenome; Sequence Analysis, DNA/*methods; *Software&lt;/_subject_headings&gt;&lt;_tertiary_title&gt;Genome research&lt;/_tertiary_title&gt;&lt;_type_work&gt;Journal Article; Research Support, Non-U.S. Gov&amp;apos;t&lt;/_type_work&gt;&lt;_url&gt;http://www.ncbi.nlm.nih.gov/entrez/query.fcgi?cmd=Retrieve&amp;amp;db=pubmed&amp;amp;dopt=Abstract&amp;amp;list_uids=28298430&amp;amp;query_hl=1&lt;/_url&gt;&lt;_volume&gt;27&lt;/_volume&gt;&lt;/Details&gt;&lt;Extra&gt;&lt;DBUID&gt;{6486014E-94A3-482F-8B8D-B1496E970E79}&lt;/DBUID&gt;&lt;/Extra&gt;&lt;/Item&gt;&lt;/References&gt;&lt;/Group&gt;&lt;/Citation&gt;_x000a_"/>
    <w:docVar w:name="NE.Ref{D15AD28C-8533-4ECE-8920-B8BA4D0DF309}" w:val=" ADDIN NE.Ref.{D15AD28C-8533-4ECE-8920-B8BA4D0DF309}&lt;Citation&gt;&lt;Group&gt;&lt;References&gt;&lt;Item&gt;&lt;ID&gt;8986&lt;/ID&gt;&lt;UID&gt;{2A481061-4409-4825-8DAA-21BE86199B16}&lt;/UID&gt;&lt;Title&gt;iNEXT: an R package for rarefaction and extrapolation of species diversity (H ill numbers)&lt;/Title&gt;&lt;Template&gt;Journal Article&lt;/Template&gt;&lt;Star&gt;0&lt;/Star&gt;&lt;Tag&gt;0&lt;/Tag&gt;&lt;Author&gt;Hsieh, T C; Ma, K H; Chao, Anne&lt;/Author&gt;&lt;Year&gt;2016&lt;/Year&gt;&lt;Details&gt;&lt;_collection_scope&gt;SCIE&lt;/_collection_scope&gt;&lt;_created&gt;63726389&lt;/_created&gt;&lt;_impact_factor&gt;   6.511&lt;/_impact_factor&gt;&lt;_isbn&gt;2041-210X&lt;/_isbn&gt;&lt;_issue&gt;12&lt;/_issue&gt;&lt;_journal&gt;Methods in Ecology and Evolution&lt;/_journal&gt;&lt;_modified&gt;63726389&lt;/_modified&gt;&lt;_pages&gt;1451-1456&lt;/_pages&gt;&lt;_volume&gt;7&lt;/_volume&gt;&lt;/Details&gt;&lt;Extra&gt;&lt;DBUID&gt;{6486014E-94A3-482F-8B8D-B1496E970E79}&lt;/DBUID&gt;&lt;/Extra&gt;&lt;/Item&gt;&lt;/References&gt;&lt;/Group&gt;&lt;/Citation&gt;_x000a_"/>
    <w:docVar w:name="NE.Ref{D1F3CB28-35E3-40C8-81B1-E4D5E3F3E2BB}" w:val=" ADDIN NE.Ref.{D1F3CB28-35E3-40C8-81B1-E4D5E3F3E2BB}&lt;Citation&gt;&lt;Group&gt;&lt;References&gt;&lt;Item&gt;&lt;ID&gt;7241&lt;/ID&gt;&lt;UID&gt;{072965C8-E8E4-4D8B-A1E6-00688B87FA45}&lt;/UID&gt;&lt;Title&gt;Ruminococcus bromii is a keystone species for the degradation of resistant starch in the human colon&lt;/Title&gt;&lt;Template&gt;Journal Article&lt;/Template&gt;&lt;Star&gt;1&lt;/Star&gt;&lt;Tag&gt;5&lt;/Tag&gt;&lt;Author&gt;Ze, X; Duncan, S H; Louis, P; Flint, H J&lt;/Author&gt;&lt;Year&gt;2012&lt;/Year&gt;&lt;Details&gt;&lt;_accessed&gt;63794411&lt;/_accessed&gt;&lt;_accession_num&gt;22343308&lt;/_accession_num&gt;&lt;_author_adr&gt;Microbial Ecology Group, Rowett Institute of Nutrition and Health, Greenburn Road, Bucksburn, Aberdeen, UK.&lt;/_author_adr&gt;&lt;_collection_scope&gt;SCI;SCIE&lt;/_collection_scope&gt;&lt;_created&gt;62793533&lt;/_created&gt;&lt;_date&gt;59212800&lt;/_date&gt;&lt;_date_display&gt;2012 Aug&lt;/_date_display&gt;&lt;_db_updated&gt;PubMed&lt;/_db_updated&gt;&lt;_doi&gt;10.1038/ismej.2012.4&lt;/_doi&gt;&lt;_impact_factor&gt;   9.180&lt;/_impact_factor&gt;&lt;_isbn&gt;1751-7370 (Electronic); 1751-7362 (Linking)&lt;/_isbn&gt;&lt;_issue&gt;8&lt;/_issue&gt;&lt;_journal&gt;ISME J&lt;/_journal&gt;&lt;_keywords&gt;Bacteria/genetics/growth &amp;amp;amp; development/*metabolism; Coculture Techniques; Colon/metabolism/*microbiology; Feces/microbiology; Fermentation; Humans; Ruminococcus/*metabolism; Species Specificity; Starch/*metabolism; Time Factors&lt;/_keywords&gt;&lt;_label&gt;RS-individual; response&lt;/_label&gt;&lt;_language&gt;eng&lt;/_language&gt;&lt;_modified&gt;63794411&lt;/_modified&gt;&lt;_pages&gt;1535-43&lt;/_pages&gt;&lt;_tertiary_title&gt;The ISME journal&lt;/_tertiary_title&gt;&lt;_type_work&gt;Journal Article; Research Support, Non-U.S. Gov&amp;apos;t&lt;/_type_work&gt;&lt;_url&gt;http://www.ncbi.nlm.nih.gov/entrez/query.fcgi?cmd=Retrieve&amp;amp;db=pubmed&amp;amp;dopt=Abstract&amp;amp;list_uids=22343308&amp;amp;query_hl=1&lt;/_url&gt;&lt;_volume&gt;6&lt;/_volume&gt;&lt;/Details&gt;&lt;Extra&gt;&lt;DBUID&gt;{6486014E-94A3-482F-8B8D-B1496E970E79}&lt;/DBUID&gt;&lt;/Extra&gt;&lt;/Item&gt;&lt;/References&gt;&lt;/Group&gt;&lt;/Citation&gt;_x000a_"/>
    <w:docVar w:name="NE.Ref{D2469E0C-6B61-45A5-BE70-59DD924D5F47}" w:val=" ADDIN NE.Ref.{D2469E0C-6B61-45A5-BE70-59DD924D5F47}&lt;Citation&gt;&lt;Group&gt;&lt;References&gt;&lt;Item&gt;&lt;ID&gt;8829&lt;/ID&gt;&lt;UID&gt;{EA15951C-3C9E-4F11-B293-F88B1B688B24}&lt;/UID&gt;&lt;Title&gt;The genome sequence of Bifidobacterium longum reflects its adaptation to the human gastrointestinal tract&lt;/Title&gt;&lt;Template&gt;Journal Article&lt;/Template&gt;&lt;Star&gt;0&lt;/Star&gt;&lt;Tag&gt;0&lt;/Tag&gt;&lt;Author&gt;Schell, M A; Karmirantzou, M; Snel, B; Vilanova, D; Berger, B; Pessi, G; Zwahlen, M C; Desiere, F; Bork, P; Delley, M; Pridmore, R D; Arigoni, F&lt;/Author&gt;&lt;Year&gt;2002&lt;/Year&gt;&lt;Details&gt;&lt;_accession_num&gt;12381787&lt;/_accession_num&gt;&lt;_author_adr&gt;Nestle Research Center, Vers-Chez-les-Blanc, Lausanne 1000, Switzerland.&lt;/_author_adr&gt;&lt;_created&gt;63601444&lt;/_created&gt;&lt;_date&gt;2002-10-29&lt;/_date&gt;&lt;_date_display&gt;2002 Oct 29&lt;/_date_display&gt;&lt;_db_updated&gt;PubMed&lt;/_db_updated&gt;&lt;_doi&gt;10.1073/pnas.212527599&lt;/_doi&gt;&lt;_impact_factor&gt;   9.412&lt;/_impact_factor&gt;&lt;_isbn&gt;0027-8424 (Print); 0027-8424 (Linking)&lt;/_isbn&gt;&lt;_issue&gt;22&lt;/_issue&gt;&lt;_journal&gt;Proc Natl Acad Sci U S A&lt;/_journal&gt;&lt;_language&gt;eng&lt;/_language&gt;&lt;_modified&gt;63601444&lt;/_modified&gt;&lt;_pages&gt;14422-7&lt;/_pages&gt;&lt;_subject_headings&gt;Adaptation, Physiological/*genetics; Anaerobiosis; Base Sequence; Bifidobacterium/*genetics; Carbohydrate Metabolism; Colon/microbiology; DNA, Bacterial; Digestive System/*microbiology; Energy Metabolism; Gene Expression Regulation, Bacterial; Gene Transfer, Horizontal; *Genome, Bacterial; Humans; Molecular Sequence Data; Transcription, Genetic&lt;/_subject_headings&gt;&lt;_tertiary_title&gt;Proceedings of the National Academy of Sciences of the United States of America&lt;/_tertiary_title&gt;&lt;_type_work&gt;Journal Article&lt;/_type_work&gt;&lt;_url&gt;http://www.ncbi.nlm.nih.gov/entrez/query.fcgi?cmd=Retrieve&amp;amp;db=pubmed&amp;amp;dopt=Abstract&amp;amp;list_uids=12381787&amp;amp;query_hl=1&lt;/_url&gt;&lt;_volume&gt;99&lt;/_volume&gt;&lt;/Details&gt;&lt;Extra&gt;&lt;DBUID&gt;{6486014E-94A3-482F-8B8D-B1496E970E79}&lt;/DBUID&gt;&lt;/Extra&gt;&lt;/Item&gt;&lt;/References&gt;&lt;/Group&gt;&lt;/Citation&gt;_x000a_"/>
    <w:docVar w:name="NE.Ref{D3B0C3BC-95E8-42EF-8D14-BB563BAD7106}" w:val=" ADDIN NE.Ref.{D3B0C3BC-95E8-42EF-8D14-BB563BAD7106}&lt;Citation&gt;&lt;Group&gt;&lt;References&gt;&lt;Item&gt;&lt;ID&gt;9092&lt;/ID&gt;&lt;UID&gt;{6CA6077E-233E-4F83-BD2F-E43FB8467E08}&lt;/UID&gt;&lt;Title&gt;Unsupervised discovery of temporal sequences in high-dimensional datasets, with applications to neuroscience&lt;/Title&gt;&lt;Template&gt;Journal Article&lt;/Template&gt;&lt;Star&gt;0&lt;/Star&gt;&lt;Tag&gt;0&lt;/Tag&gt;&lt;Author&gt;Mackevicius, E L; Bahle, A H; Williams, A H; Gu, S; Denisenko, N I; Goldman, M S; Fee, M S&lt;/Author&gt;&lt;Year&gt;2019&lt;/Year&gt;&lt;Details&gt;&lt;_accession_num&gt;30719973&lt;/_accession_num&gt;&lt;_author_adr&gt;McGovern Institute for Brain Research, Department of Brain and Cognitive Sciences, Massachusetts Institute of Technology, Cambridge, United States.; McGovern Institute for Brain Research, Department of Brain and Cognitive Sciences, Massachusetts Institute of Technology, Cambridge, United States.; Neurosciences Program, Stanford University, Stanford, United States.; McGovern Institute for Brain Research, Department of Brain and Cognitive Sciences, Massachusetts Institute of Technology, Cambridge, United States.; School of Life Sciences and Technology, ShanghaiTech University, Shanghai, China.; McGovern Institute for Brain Research, Department of Brain and Cognitive Sciences, Massachusetts Institute of Technology, Cambridge, United States.; Center for Neuroscience, Department of Neurobiology, Physiology and Behavior, University of California, Davis, Davis, United States.; Department of Ophthamology and Vision Science, University of California, Davis, Davis, United States.; McGovern Institute for Brain Research, Department of Brain and Cognitive Sciences, Massachusetts Institute of Technology, Cambridge, United States.&lt;/_author_adr&gt;&lt;_collection_scope&gt;SCIE&lt;/_collection_scope&gt;&lt;_created&gt;63774530&lt;/_created&gt;&lt;_date&gt;2019-02-05&lt;/_date&gt;&lt;_date_display&gt;2019 Feb 5&lt;/_date_display&gt;&lt;_db_updated&gt;PubMed&lt;/_db_updated&gt;&lt;_doi&gt;10.7554/eLife.38471&lt;/_doi&gt;&lt;_impact_factor&gt;   7.080&lt;/_impact_factor&gt;&lt;_isbn&gt;2050-084X (Electronic); 2050-084X (Linking)&lt;/_isbn&gt;&lt;_journal&gt;Elife&lt;/_journal&gt;&lt;_keywords&gt;*Zebra finch; *matrix factorization; *neuroscience; *rat; *sequence; *unsupervised&lt;/_keywords&gt;&lt;_language&gt;eng&lt;/_language&gt;&lt;_modified&gt;63774530&lt;/_modified&gt;&lt;_ori_publication&gt;(c) 2019, Mackevicius et al.&lt;/_ori_publication&gt;&lt;_subject_headings&gt;Action Potentials; Animals; Brain/*physiology; Data Mining/*methods; Neurosciences/*methods; Rats; *Software; Songbirds&lt;/_subject_headings&gt;&lt;_tertiary_title&gt;eLife&lt;/_tertiary_title&gt;&lt;_type_work&gt;Journal Article; Research Support, N.I.H., Extramural; Research Support, Non-U.S. Gov&amp;apos;t; Research Support, U.S. Gov&amp;apos;t, Non-P.H.S.&lt;/_type_work&gt;&lt;_url&gt;http://www.ncbi.nlm.nih.gov/entrez/query.fcgi?cmd=Retrieve&amp;amp;db=pubmed&amp;amp;dopt=Abstract&amp;amp;list_uids=30719973&amp;amp;query_hl=1&lt;/_url&gt;&lt;_volume&gt;8&lt;/_volume&gt;&lt;/Details&gt;&lt;Extra&gt;&lt;DBUID&gt;{6486014E-94A3-482F-8B8D-B1496E970E79}&lt;/DBUID&gt;&lt;/Extra&gt;&lt;/Item&gt;&lt;/References&gt;&lt;/Group&gt;&lt;/Citation&gt;_x000a_"/>
    <w:docVar w:name="NE.Ref{D51A0376-805C-4545-A401-49C21FA60033}" w:val=" ADDIN NE.Ref.{D51A0376-805C-4545-A401-49C21FA60033}&lt;Citation&gt;&lt;Group&gt;&lt;References&gt;&lt;Item&gt;&lt;ID&gt;7766&lt;/ID&gt;&lt;UID&gt;{61C9ED0F-2975-43F4-A249-8E0CC7068B2A}&lt;/UID&gt;&lt;Title&gt;Effects of microbiota-directed foods in gnotobiotic animals and undernourished children&lt;/Title&gt;&lt;Template&gt;Journal Article&lt;/Template&gt;&lt;Star&gt;0&lt;/Star&gt;&lt;Tag&gt;5&lt;/Tag&gt;&lt;Author&gt;Gehrig, Jeanette L; Venkatesh, Siddarth; Chang, Hao-Wei; Hibberd, Matthew C; Kung, Vanderlene L; Cheng, Jiye; Chen, Robert Y; Subramanian, Sathish; Cowardin, Carrie A; Meier, Martin F; O Donnell, David; Talcott, Michael; Spears, Larry D; Semenkovich, Clay F; Henrissat, Bernard; Giannone, Richard J; Hettich, Robert L; Ilkayeva, Olga; Muehlbauer, Michael; Newgard, Christopher B; Sawyer, Christopher; Head, Richard D; Rodionov, Dmitry A; Arzamasov, Aleksandr A; Leyn, Semen A; Osterman, Andrei L; Hossain, Md Iqbal; Islam, Munirul; Choudhury, Nuzhat; Sarker, Shafiqul Alam; Huq, Sayeeda; Mahmud, Imteaz; Mostafa, Ishita; Mahfuz, Mustafa; Barratt, Michael J; Ahmed, Tahmeed; Gordon, Jeffrey I&lt;/Author&gt;&lt;Year&gt;2019&lt;/Year&gt;&lt;Details&gt;&lt;_accessed&gt;63187062&lt;/_accessed&gt;&lt;_collection_scope&gt;SCI;SCIE&lt;/_collection_scope&gt;&lt;_created&gt;62938981&lt;/_created&gt;&lt;_date&gt;62864640&lt;/_date&gt;&lt;_db_updated&gt;CrossRef&lt;/_db_updated&gt;&lt;_doi&gt;10.1126/science.aau4732&lt;/_doi&gt;&lt;_impact_factor&gt;  41.845&lt;/_impact_factor&gt;&lt;_isbn&gt;0036-8075&lt;/_isbn&gt;&lt;_issue&gt;6449&lt;/_issue&gt;&lt;_journal&gt;Science&lt;/_journal&gt;&lt;_modified&gt;63464674&lt;/_modified&gt;&lt;_pages&gt;eaau4732&lt;/_pages&gt;&lt;_tertiary_title&gt;Science&lt;/_tertiary_title&gt;&lt;_url&gt;http://www.sciencemag.org/lookup/doi/10.1126/science.aau4732_x000d__x000a_https://syndication.highwire.org/content/doi/10.1126/science.aau4732&lt;/_url&gt;&lt;_volume&gt;365&lt;/_volume&gt;&lt;/Details&gt;&lt;Extra&gt;&lt;DBUID&gt;{6486014E-94A3-482F-8B8D-B1496E970E79}&lt;/DBUID&gt;&lt;/Extra&gt;&lt;/Item&gt;&lt;/References&gt;&lt;/Group&gt;&lt;/Citation&gt;_x000a_"/>
    <w:docVar w:name="NE.Ref{D7236CE5-6B4D-4EAC-B73B-80E78D46C78B}" w:val=" ADDIN NE.Ref.{D7236CE5-6B4D-4EAC-B73B-80E78D46C78B}&lt;Citation&gt;&lt;Group&gt;&lt;References&gt;&lt;Item&gt;&lt;ID&gt;8991&lt;/ID&gt;&lt;UID&gt;{3C16B855-B8D2-472E-B241-9B7E644B392E}&lt;/UID&gt;&lt;Title&gt;GTDB-Tk: a toolkit to classify genomes with the Genome Taxonomy Database&lt;/Title&gt;&lt;Template&gt;Journal Article&lt;/Template&gt;&lt;Star&gt;0&lt;/Star&gt;&lt;Tag&gt;0&lt;/Tag&gt;&lt;Author&gt;Chaumeil, P A; Mussig, A J; Hugenholtz, P; Parks, D H&lt;/Author&gt;&lt;Year&gt;2019&lt;/Year&gt;&lt;Details&gt;&lt;_accession_num&gt;31730192&lt;/_accession_num&gt;&lt;_author_adr&gt;Australian Centre for Ecogenomics, School of Chemistry and Molecular Biosciences, The University of Queensland, St Lucia, QLD, Australia.; Australian Centre for Ecogenomics, School of Chemistry and Molecular Biosciences, The University of Queensland, St Lucia, QLD, Australia.; Australian Centre for Ecogenomics, School of Chemistry and Molecular Biosciences, The University of Queensland, St Lucia, QLD, Australia.; Australian Centre for Ecogenomics, School of Chemistry and Molecular Biosciences, The University of Queensland, St Lucia, QLD, Australia.&lt;/_author_adr&gt;&lt;_collection_scope&gt;SCI;SCIE&lt;/_collection_scope&gt;&lt;_created&gt;63726416&lt;/_created&gt;&lt;_date&gt;2019-11-15&lt;/_date&gt;&lt;_date_display&gt;2019 Nov 15&lt;/_date_display&gt;&lt;_db_updated&gt;PubMed&lt;/_db_updated&gt;&lt;_doi&gt;10.1093/bioinformatics/btz848&lt;/_doi&gt;&lt;_impact_factor&gt;   5.610&lt;/_impact_factor&gt;&lt;_isbn&gt;1367-4811 (Electronic); 1367-4803 (Linking)&lt;/_isbn&gt;&lt;_journal&gt;Bioinformatics&lt;/_journal&gt;&lt;_language&gt;eng&lt;/_language&gt;&lt;_modified&gt;63726416&lt;/_modified&gt;&lt;_ori_publication&gt;(c) The Author(s) 2019. Published by Oxford University Press.&lt;/_ori_publication&gt;&lt;_tertiary_title&gt;Bioinformatics (Oxford, England)&lt;/_tertiary_title&gt;&lt;_type_work&gt;Journal Article&lt;/_type_work&gt;&lt;_url&gt;http://www.ncbi.nlm.nih.gov/entrez/query.fcgi?cmd=Retrieve&amp;amp;db=pubmed&amp;amp;dopt=Abstract&amp;amp;list_uids=31730192&amp;amp;query_hl=1&lt;/_url&gt;&lt;/Details&gt;&lt;Extra&gt;&lt;DBUID&gt;{6486014E-94A3-482F-8B8D-B1496E970E79}&lt;/DBUID&gt;&lt;/Extra&gt;&lt;/Item&gt;&lt;/References&gt;&lt;/Group&gt;&lt;/Citation&gt;_x000a_"/>
    <w:docVar w:name="NE.Ref{DB42C5B1-BE4E-487B-B5A3-F1D3AA9F2E51}" w:val=" ADDIN NE.Ref.{DB42C5B1-BE4E-487B-B5A3-F1D3AA9F2E51}&lt;Citation&gt;&lt;Group&gt;&lt;References&gt;&lt;Item&gt;&lt;ID&gt;7637&lt;/ID&gt;&lt;UID&gt;{4C4C9BB9-F0C3-4538-A868-BA0D7B1FCDF2}&lt;/UID&gt;&lt;Title&gt;Systematic improvement of amplicon marker gene methods for increased accuracy in microbiome studies&lt;/Title&gt;&lt;Template&gt;Journal Article&lt;/Template&gt;&lt;Star&gt;0&lt;/Star&gt;&lt;Tag&gt;0&lt;/Tag&gt;&lt;Author&gt;Gohl, Daryl M; Vangay, Pajau; Garbe, John; MacLean, Allison; Hauge, Adam; Becker, Aaron; Gould, Trevor J; Clayton, Jonathan B; Johnson, Timothy J; Hunter, Ryan; Knights, Dan; Beckman, Kenneth B&lt;/Author&gt;&lt;Year&gt;2016&lt;/Year&gt;&lt;Details&gt;&lt;_accessed&gt;63794430&lt;/_accessed&gt;&lt;_collection_scope&gt;SCI;SCIE;EI&lt;/_collection_scope&gt;&lt;_created&gt;62884460&lt;/_created&gt;&lt;_db_updated&gt;CrossRef&lt;/_db_updated&gt;&lt;_doi&gt;10.1038/nbt.3601&lt;/_doi&gt;&lt;_impact_factor&gt;  36.558&lt;/_impact_factor&gt;&lt;_isbn&gt;1087-0156&lt;/_isbn&gt;&lt;_issue&gt;9&lt;/_issue&gt;&lt;_journal&gt;Nature Biotechnology&lt;/_journal&gt;&lt;_modified&gt;63794430&lt;/_modified&gt;&lt;_pages&gt;942-949&lt;/_pages&gt;&lt;_tertiary_title&gt;Nat Biotechnol&lt;/_tertiary_title&gt;&lt;_url&gt;http://www.nature.com/articles/nbt.3601_x000d__x000a_http://www.nature.com/articles/nbt.3601.pdf&lt;/_url&gt;&lt;_volume&gt;34&lt;/_volume&gt;&lt;/Details&gt;&lt;Extra&gt;&lt;DBUID&gt;{6486014E-94A3-482F-8B8D-B1496E970E79}&lt;/DBUID&gt;&lt;/Extra&gt;&lt;/Item&gt;&lt;/References&gt;&lt;/Group&gt;&lt;/Citation&gt;_x000a_"/>
    <w:docVar w:name="NE.Ref{E0EC0640-6447-4D73-849F-F61019AAAF84}" w:val=" ADDIN NE.Ref.{E0EC0640-6447-4D73-849F-F61019AAAF84}&lt;Citation&gt;&lt;Group&gt;&lt;References&gt;&lt;Item&gt;&lt;ID&gt;8768&lt;/ID&gt;&lt;UID&gt;{D990AF28-E4EB-43BD-93C6-C3AFDDF50810}&lt;/UID&gt;&lt;Title&gt;Interspecies cross-feeding orchestrates carbon degradation in the rumen ecosystem&lt;/Title&gt;&lt;Template&gt;Journal Article&lt;/Template&gt;&lt;Star&gt;0&lt;/Star&gt;&lt;Tag&gt;5&lt;/Tag&gt;&lt;Author&gt;Solden, Lindsey M; Naas, Adrian E; Roux, Simon; Daly, Rebecca A; Collins, William B; Nicora, Carrie D; Purvine, Sam O; Hoyt, David W; Schückel, Julia; Jørgensen, Bodil; Willats, William; Spalinger, Donald E; Firkins, Jeffrey L; Lipton, Mary S; Sullivan, Matthew B; Pope, Phillip B; Wrighton, Kelly C&lt;/Author&gt;&lt;Year&gt;2018&lt;/Year&gt;&lt;Details&gt;&lt;_accessed&gt;63794146&lt;/_accessed&gt;&lt;_collection_scope&gt;SCIE&lt;/_collection_scope&gt;&lt;_created&gt;63581511&lt;/_created&gt;&lt;_db_updated&gt;CrossRef&lt;/_db_updated&gt;&lt;_doi&gt;10.1038/s41564-018-0225-4&lt;/_doi&gt;&lt;_impact_factor&gt;  15.540&lt;/_impact_factor&gt;&lt;_isbn&gt;2058-5276&lt;/_isbn&gt;&lt;_issue&gt;11&lt;/_issue&gt;&lt;_journal&gt;Nature Microbiology&lt;/_journal&gt;&lt;_modified&gt;63722372&lt;/_modified&gt;&lt;_pages&gt;1274-1284&lt;/_pages&gt;&lt;_tertiary_title&gt;Nat Microbiol&lt;/_tertiary_title&gt;&lt;_url&gt;http://www.nature.com/articles/s41564-018-0225-4_x000d__x000a_http://www.nature.com/articles/s41564-018-0225-4.pdf&lt;/_url&gt;&lt;_volume&gt;3&lt;/_volume&gt;&lt;/Details&gt;&lt;Extra&gt;&lt;DBUID&gt;{6486014E-94A3-482F-8B8D-B1496E970E79}&lt;/DBUID&gt;&lt;/Extra&gt;&lt;/Item&gt;&lt;/References&gt;&lt;/Group&gt;&lt;Group&gt;&lt;References&gt;&lt;Item&gt;&lt;ID&gt;5440&lt;/ID&gt;&lt;UID&gt;{245B9B85-A38D-4189-B535-2C19EB44EC78}&lt;/UID&gt;&lt;Title&gt;An Ecological Network of Polysaccharide Utilization among Human Intestinal Symbionts&lt;/Title&gt;&lt;Template&gt;Journal Article&lt;/Template&gt;&lt;Star&gt;0&lt;/Star&gt;&lt;Tag&gt;5&lt;/Tag&gt;&lt;Author&gt;Rakoff-Nahoum, Seth; Coyne, Michael J; Comstock, Laurie E&lt;/Author&gt;&lt;Year&gt;2014&lt;/Year&gt;&lt;Details&gt;&lt;_accessed&gt;63794156&lt;/_accessed&gt;&lt;_collection_scope&gt;SCI;SCIE;&lt;/_collection_scope&gt;&lt;_created&gt;62233155&lt;/_created&gt;&lt;_db_updated&gt;CrossRef&lt;/_db_updated&gt;&lt;_doi&gt;10.1016/j.cub.2013.10.077&lt;/_doi&gt;&lt;_impact_factor&gt;   9.601&lt;/_impact_factor&gt;&lt;_isbn&gt;09609822&lt;/_isbn&gt;&lt;_issue&gt;1&lt;/_issue&gt;&lt;_journal&gt;Current Biology&lt;/_journal&gt;&lt;_modified&gt;63794156&lt;/_modified&gt;&lt;_pages&gt;40-49&lt;/_pages&gt;&lt;_tertiary_title&gt;Current Biology&lt;/_tertiary_title&gt;&lt;_url&gt;http://linkinghub.elsevier.com/retrieve/pii/S0960982213013857_x000d__x000a_http://api.elsevier.com/content/article/PII:S0960982213013857?httpAccept=text/xml&lt;/_url&gt;&lt;_volume&gt;24&lt;/_volume&gt;&lt;/Details&gt;&lt;Extra&gt;&lt;DBUID&gt;{6486014E-94A3-482F-8B8D-B1496E970E79}&lt;/DBUID&gt;&lt;/Extra&gt;&lt;/Item&gt;&lt;/References&gt;&lt;/Group&gt;&lt;/Citation&gt;_x000a_"/>
    <w:docVar w:name="NE.Ref{E1430205-25E3-4216-961F-280C4200A147}" w:val=" ADDIN NE.Ref.{E1430205-25E3-4216-961F-280C4200A147}&lt;Citation&gt;&lt;Group&gt;&lt;References&gt;&lt;Item&gt;&lt;ID&gt;2771&lt;/ID&gt;&lt;UID&gt;{64816E92-A705-4203-BEDF-F08A4F070E38}&lt;/UID&gt;&lt;Title&gt;Fecal Butyrate Levels Vary Widely among Individuals but Are Usually Increased by a Diet High in Resistant Starch&lt;/Title&gt;&lt;Template&gt;Journal Article&lt;/Template&gt;&lt;Star&gt;1&lt;/Star&gt;&lt;Tag&gt;5&lt;/Tag&gt;&lt;Author&gt;McOrist, A L; Miller, R B; Bird, A R; Keogh, J B; Noakes, M; Topping, D L; Conlon, M A&lt;/Author&gt;&lt;Year&gt;2011&lt;/Year&gt;&lt;Details&gt;&lt;_accessed&gt;61168870&lt;/_accessed&gt;&lt;_collection_scope&gt;SCI;SCIE;&lt;/_collection_scope&gt;&lt;_created&gt;61168867&lt;/_created&gt;&lt;_date&gt;58553280&lt;/_date&gt;&lt;_db_updated&gt;CrossRef&lt;/_db_updated&gt;&lt;_doi&gt;10.3945/jn.110.128504&lt;/_doi&gt;&lt;_impact_factor&gt;   4.281&lt;/_impact_factor&gt;&lt;_isbn&gt;0022-3166&lt;/_isbn&gt;&lt;_issue&gt;5&lt;/_issue&gt;&lt;_journal&gt;Journal of Nutrition&lt;/_journal&gt;&lt;_label&gt;RS-individual; response&lt;/_label&gt;&lt;_modified&gt;63458700&lt;/_modified&gt;&lt;_pages&gt;883-889&lt;/_pages&gt;&lt;_tertiary_title&gt;Journal of Nutrition&lt;/_tertiary_title&gt;&lt;_url&gt;http://jn.nutrition.org/cgi/doi/10.3945/jn.110.128504&lt;/_url&gt;&lt;_volume&gt;141&lt;/_volume&gt;&lt;/Details&gt;&lt;Extra&gt;&lt;DBUID&gt;{6486014E-94A3-482F-8B8D-B1496E970E79}&lt;/DBUID&gt;&lt;/Extra&gt;&lt;/Item&gt;&lt;/References&gt;&lt;/Group&gt;&lt;Group&gt;&lt;References&gt;&lt;Item&gt;&lt;ID&gt;1339&lt;/ID&gt;&lt;UID&gt;{CEFC66DE-1CDB-4CF8-8678-862B81B39CEB}&lt;/UID&gt;&lt;Title&gt;A Diet High in Resistant Starch Modulates Microbiota Composition, SCFA Concentrations, and Gene Expression in Pig Intestine&lt;/Title&gt;&lt;Template&gt;Journal Article&lt;/Template&gt;&lt;Star&gt;1&lt;/Star&gt;&lt;Tag&gt;0&lt;/Tag&gt;&lt;Author&gt;Haenen, D; Zhang, J; Souza Da Silva, C; Bosch, G; van der Meer, I M; van Arkel, J; van den Borne, J J G C; Perez Gutierrez, O; Smidt, H; Kemp, B; Muller, M; Hooiveld, G J E J&lt;/Author&gt;&lt;Year&gt;2013&lt;/Year&gt;&lt;Details&gt;&lt;_accessed&gt;60705279&lt;/_accessed&gt;&lt;_collection_scope&gt;SCI;SCIE;&lt;/_collection_scope&gt;&lt;_created&gt;60705279&lt;/_created&gt;&lt;_date&gt;59518080&lt;/_date&gt;&lt;_db_updated&gt;CrossRef&lt;/_db_updated&gt;&lt;_doi&gt;10.3945/jn.112.169672&lt;/_doi&gt;&lt;_impact_factor&gt;   4.281&lt;/_impact_factor&gt;&lt;_isbn&gt;0022-3166&lt;/_isbn&gt;&lt;_issue&gt;3&lt;/_issue&gt;&lt;_journal&gt;Journal of Nutrition&lt;/_journal&gt;&lt;_label&gt;spatial_metabolism&lt;/_label&gt;&lt;_modified&gt;63582716&lt;/_modified&gt;&lt;_pages&gt;274-283&lt;/_pages&gt;&lt;_tertiary_title&gt;Journal of Nutrition&lt;/_tertiary_title&gt;&lt;_url&gt;http://jn.nutrition.org/cgi/doi/10.3945/jn.112.169672&lt;/_url&gt;&lt;_volume&gt;143&lt;/_volume&gt;&lt;/Details&gt;&lt;Extra&gt;&lt;DBUID&gt;{6486014E-94A3-482F-8B8D-B1496E970E79}&lt;/DBUID&gt;&lt;/Extra&gt;&lt;/Item&gt;&lt;/References&gt;&lt;/Group&gt;&lt;Group&gt;&lt;References&gt;&lt;Item&gt;&lt;ID&gt;7065&lt;/ID&gt;&lt;UID&gt;{CFB279A3-7049-4BAF-A5DF-792727F76B89}&lt;/UID&gt;&lt;Title&gt;Dynamics of Human Gut Microbiota and Short-Chain Fatty Acids in Response to Dietary Interventions with Three Fermentable Fibers&lt;/Title&gt;&lt;Template&gt;Journal Article&lt;/Template&gt;&lt;Star&gt;1&lt;/Star&gt;&lt;Tag&gt;5&lt;/Tag&gt;&lt;Author&gt;Baxter, N T; Schmidt, A W; Venkataraman, A; Kim, K S; Waldron, C; Schmidt, T M&lt;/Author&gt;&lt;Year&gt;2019&lt;/Year&gt;&lt;Details&gt;&lt;_accessed&gt;63794319&lt;/_accessed&gt;&lt;_accession_num&gt;30696735&lt;/_accession_num&gt;&lt;_author_adr&gt;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schmidti@umich.edu.; Department of Ecology and Evolutionary Biology, University of Michigan, Ann Arbor, Michigan, USA.&lt;/_author_adr&gt;&lt;_collection_scope&gt;SCIE&lt;/_collection_scope&gt;&lt;_created&gt;62757909&lt;/_created&gt;&lt;_date&gt;62628480&lt;/_date&gt;&lt;_date_display&gt;2019 Jan 29&lt;/_date_display&gt;&lt;_db_updated&gt;PubMed&lt;/_db_updated&gt;&lt;_doi&gt;10.1128/mBio.02566-18&lt;/_doi&gt;&lt;_impact_factor&gt;   6.784&lt;/_impact_factor&gt;&lt;_isbn&gt;2150-7511 (Electronic)&lt;/_isbn&gt;&lt;_issue&gt;1&lt;/_issue&gt;&lt;_journal&gt;MBio&lt;/_journal&gt;&lt;_keywords&gt;Adolescent; Adult; Biostatistics; Chemistry Techniques, Analytical; Chicory; Dietary Fiber/*administration &amp;amp;amp; dosage; Fatty Acids, Volatile/*metabolism; Feces/*chemistry/*microbiology; Gastrointestinal Microbiome/*drug effects; Humans; Inulin/administration &amp;amp;amp; dosage; Metagenomics; Solanum tuberosum; Starch/administration &amp;amp;amp; dosage; Young Adult; Zea mays*Ruminococcus; *SCFA; *bifidobacteria; *butyrate; *microbiome; *prebiotic&lt;/_keywords&gt;&lt;_label&gt;玉米260; potato; inulin-individual_response; RS-individual; response; inulin&lt;/_label&gt;&lt;_language&gt;eng&lt;/_language&gt;&lt;_modified&gt;63794319&lt;/_modified&gt;&lt;_ori_publication&gt;Copyright (c) 2019 Baxter et al.&lt;/_ori_publication&gt;&lt;_tertiary_title&gt;mBio&lt;/_tertiary_title&gt;&lt;_type_work&gt;Journal Article; Research Support, Non-U.S. Gov&amp;apos;t&lt;/_type_work&gt;&lt;_url&gt;http://www.ncbi.nlm.nih.gov/entrez/query.fcgi?cmd=Retrieve&amp;amp;db=pubmed&amp;amp;dopt=Abstract&amp;amp;list_uids=30696735&amp;amp;query_hl=1&lt;/_url&gt;&lt;_volume&gt;10&lt;/_volume&gt;&lt;/Details&gt;&lt;Extra&gt;&lt;DBUID&gt;{6486014E-94A3-482F-8B8D-B1496E970E79}&lt;/DBUID&gt;&lt;/Extra&gt;&lt;/Item&gt;&lt;/References&gt;&lt;/Group&gt;&lt;/Citation&gt;_x000a_"/>
    <w:docVar w:name="NE.Ref{E2804FCD-4089-4106-8C0E-707F62279B70}" w:val=" ADDIN NE.Ref.{E2804FCD-4089-4106-8C0E-707F62279B70}&lt;Citation&gt;&lt;Group&gt;&lt;References&gt;&lt;Item&gt;&lt;ID&gt;8234&lt;/ID&gt;&lt;UID&gt;{05E827FF-7AB0-402B-9A64-38F3B1A7CFB2}&lt;/UID&gt;&lt;Title&gt;Long-term dietary intervention reveals resilience of the gut microbiota despite changes in diet and weight&lt;/Title&gt;&lt;Template&gt;Journal Article&lt;/Template&gt;&lt;Star&gt;0&lt;/Star&gt;&lt;Tag&gt;0&lt;/Tag&gt;&lt;Author&gt;Fragiadakis, Gabriela K; Wastyk, Hannah C; Robinson, Jennifer L; Sonnenburg, Erica D; Sonnenburg, Justin L; Gardner, Christopher D&lt;/Author&gt;&lt;Year&gt;2020&lt;/Year&gt;&lt;Details&gt;&lt;_accessed&gt;63651778&lt;/_accessed&gt;&lt;_created&gt;63253074&lt;/_created&gt;&lt;_date&gt;63224640&lt;/_date&gt;&lt;_db_updated&gt;CrossRef&lt;/_db_updated&gt;&lt;_doi&gt;10.1093/ajcn/nqaa046&lt;/_doi&gt;&lt;_impact_factor&gt;   6.766&lt;/_impact_factor&gt;&lt;_isbn&gt;0002-9165&lt;/_isbn&gt;&lt;_journal&gt;The American Journal of Clinical Nutrition&lt;/_journal&gt;&lt;_modified&gt;63459925&lt;/_modified&gt;&lt;_url&gt;https://academic.oup.com/ajcn/advance-article/doi/10.1093/ajcn/nqaa046/5809430_x000d__x000a_http://academic.oup.com/ajcn/advance-article-pdf/doi/10.1093/ajcn/nqaa046/32957675/nqaa046.pdf&lt;/_url&gt;&lt;/Details&gt;&lt;Extra&gt;&lt;DBUID&gt;{6486014E-94A3-482F-8B8D-B1496E970E79}&lt;/DBUID&gt;&lt;/Extra&gt;&lt;/Item&gt;&lt;/References&gt;&lt;/Group&gt;&lt;/Citation&gt;_x000a_"/>
    <w:docVar w:name="NE.Ref{E4DB8DD2-7D13-46B2-AF1B-BAFB052DEA66}" w:val=" ADDIN NE.Ref.{E4DB8DD2-7D13-46B2-AF1B-BAFB052DEA66}&lt;Citation&gt;&lt;Group&gt;&lt;References&gt;&lt;Item&gt;&lt;ID&gt;8691&lt;/ID&gt;&lt;UID&gt;{23A8ED41-BFDA-40DC-A97F-5C4635ED51E0}&lt;/UID&gt;&lt;Title&gt;Rapid and precise alignment of raw reads against redundant databases with KMA&lt;/Title&gt;&lt;Template&gt;Journal Article&lt;/Template&gt;&lt;Star&gt;0&lt;/Star&gt;&lt;Tag&gt;0&lt;/Tag&gt;&lt;Author&gt;Clausen, Philip T L C; Aarestrup, Frank M; Lund, Ole&lt;/Author&gt;&lt;Year&gt;2018&lt;/Year&gt;&lt;Details&gt;&lt;_accessed&gt;63493586&lt;/_accessed&gt;&lt;_collection_scope&gt;SCIE;EI&lt;/_collection_scope&gt;&lt;_created&gt;63493586&lt;/_created&gt;&lt;_db_updated&gt;CrossRef&lt;/_db_updated&gt;&lt;_doi&gt;10.1186/s12859-018-2336-6&lt;/_doi&gt;&lt;_impact_factor&gt;   3.242&lt;/_impact_factor&gt;&lt;_isbn&gt;1471-2105&lt;/_isbn&gt;&lt;_issue&gt;1&lt;/_issue&gt;&lt;_journal&gt;BMC Bioinformatics&lt;/_journal&gt;&lt;_modified&gt;63493586&lt;/_modified&gt;&lt;_tertiary_title&gt;BMC Bioinformatics&lt;/_tertiary_title&gt;&lt;_url&gt;https://bmcbioinformatics.biomedcentral.com/articles/10.1186/s12859-018-2336-6_x000d__x000a_http://link.springer.com/content/pdf/10.1186/s12859-018-2336-6.pdf&lt;/_url&gt;&lt;_volume&gt;19&lt;/_volume&gt;&lt;/Details&gt;&lt;Extra&gt;&lt;DBUID&gt;{6486014E-94A3-482F-8B8D-B1496E970E79}&lt;/DBUID&gt;&lt;/Extra&gt;&lt;/Item&gt;&lt;/References&gt;&lt;/Group&gt;&lt;/Citation&gt;_x000a_"/>
    <w:docVar w:name="NE.Ref{E4FAEAA4-C55F-4A5C-909B-62697434F5E6}" w:val=" ADDIN NE.Ref.{E4FAEAA4-C55F-4A5C-909B-62697434F5E6}&lt;Citation&gt;&lt;Group&gt;&lt;References&gt;&lt;Item&gt;&lt;ID&gt;3639&lt;/ID&gt;&lt;UID&gt;{9BDD0A70-5AFC-4470-8E2D-BC9E5F6F9B44}&lt;/UID&gt;&lt;Title&gt;The evolution of cooperation within the gut microbiota&lt;/Title&gt;&lt;Template&gt;Journal Article&lt;/Template&gt;&lt;Star&gt;0&lt;/Star&gt;&lt;Tag&gt;5&lt;/Tag&gt;&lt;Author&gt;Rakoff-Nahoum, Seth; Foster, Kevin R; Comstock, Laurie E&lt;/Author&gt;&lt;Year&gt;2016&lt;/Year&gt;&lt;Details&gt;&lt;_accessed&gt;63794114&lt;/_accessed&gt;&lt;_collection_scope&gt;SCI;SCIE;&lt;/_collection_scope&gt;&lt;_created&gt;61317577&lt;/_created&gt;&lt;_date&gt;61175520&lt;/_date&gt;&lt;_db_updated&gt;CrossRef&lt;/_db_updated&gt;&lt;_doi&gt;10.1038/nature17626&lt;/_doi&gt;&lt;_impact_factor&gt;  42.778&lt;/_impact_factor&gt;&lt;_isbn&gt;0028-0836&lt;/_isbn&gt;&lt;_issue&gt;7602&lt;/_issue&gt;&lt;_journal&gt;Nature&lt;/_journal&gt;&lt;_label&gt;细菌食物链&lt;/_label&gt;&lt;_modified&gt;63794114&lt;/_modified&gt;&lt;_pages&gt;255-259&lt;/_pages&gt;&lt;_tertiary_title&gt;Nature&lt;/_tertiary_title&gt;&lt;_url&gt;http://www.nature.com/doifinder/10.1038/nature17626&lt;/_url&gt;&lt;_volume&gt;533&lt;/_volume&gt;&lt;/Details&gt;&lt;Extra&gt;&lt;DBUID&gt;{6486014E-94A3-482F-8B8D-B1496E970E79}&lt;/DBUID&gt;&lt;/Extra&gt;&lt;/Item&gt;&lt;/References&gt;&lt;/Group&gt;&lt;Group&gt;&lt;References&gt;&lt;Item&gt;&lt;ID&gt;3240&lt;/ID&gt;&lt;UID&gt;{20E0F874-7279-430D-ADF2-AB5CDFAA0AA9}&lt;/UID&gt;&lt;Title&gt;How glycan metabolism shapes the human gut microbiota&lt;/Title&gt;&lt;Template&gt;Journal Article&lt;/Template&gt;&lt;Star&gt;0&lt;/Star&gt;&lt;Tag&gt;5&lt;/Tag&gt;&lt;Author&gt;Koropatkin, N M; Cameron, E A; Martens, E C&lt;/Author&gt;&lt;Year&gt;2012&lt;/Year&gt;&lt;Details&gt;&lt;_accession_num&gt;22491358&lt;/_accession_num&gt;&lt;_author_adr&gt;Department of Microbiology and Immunology, University of Michigan Medical School, Ann Arbor, Michigan 48109, USA.&lt;/_author_adr&gt;&lt;_collection_scope&gt;SCI;SCIE;&lt;/_collection_scope&gt;&lt;_created&gt;61227280&lt;/_created&gt;&lt;_custom1&gt;internal-pdf://internal-pdf://Koropatkin N M Cameron E A Martens E C.pdf.pdf&lt;/_custom1&gt;&lt;_date&gt;2012-05-01&lt;/_date&gt;&lt;_date_display&gt;2012 May&lt;/_date_display&gt;&lt;_db_updated&gt;PubMed&lt;/_db_updated&gt;&lt;_doi&gt;10.1038/nrmicro2746&lt;/_doi&gt;&lt;_impact_factor&gt;  34.209&lt;/_impact_factor&gt;&lt;_isbn&gt;1740-1534 (Electronic); 1740-1526 (Linking)&lt;/_isbn&gt;&lt;_issue&gt;5&lt;/_issue&gt;&lt;_journal&gt;Nat Rev Microbiol&lt;/_journal&gt;&lt;_keywords&gt;*Biota; *Diet; Gastrointestinal Tract/*microbiology; Humans; Metagenome/*physiology; Polysaccharides/*metabolism&lt;/_keywords&gt;&lt;_label&gt;细菌食物链&lt;/_label&gt;&lt;_language&gt;eng&lt;/_language&gt;&lt;_modified&gt;63460033&lt;/_modified&gt;&lt;_pages&gt;323-35&lt;/_pages&gt;&lt;_tertiary_title&gt;Nature reviews. Microbiology&lt;/_tertiary_title&gt;&lt;_type_work&gt;Journal Article; Research Support, N.I.H., Extramural; Research Support, Non-U.S. Gov&amp;apos;t; Review&lt;/_type_work&gt;&lt;_url&gt;http://www.ncbi.nlm.nih.gov/entrez/query.fcgi?cmd=Retrieve&amp;amp;db=pubmed&amp;amp;dopt=Abstract&amp;amp;list_uids=22491358&amp;amp;query_hl=1 _x000d__x000a_http://europepmc.org/articles/./PMC4005082?pdf=render 全文链接_x000d__x000a_&lt;/_url&gt;&lt;_volume&gt;10&lt;/_volume&gt;&lt;/Details&gt;&lt;Extra&gt;&lt;DBUID&gt;{6486014E-94A3-482F-8B8D-B1496E970E79}&lt;/DBUID&gt;&lt;/Extra&gt;&lt;/Item&gt;&lt;/References&gt;&lt;/Group&gt;&lt;/Citation&gt;_x000a_"/>
    <w:docVar w:name="NE.Ref{E64736DC-80EA-407C-87A5-3740B388F085}" w:val=" ADDIN NE.Ref.{E64736DC-80EA-407C-87A5-3740B388F085}&lt;Citation&gt;&lt;Group&gt;&lt;References&gt;&lt;Item&gt;&lt;ID&gt;8900&lt;/ID&gt;&lt;UID&gt;{3102899A-AA36-4420-BB31-23C4220CB19D}&lt;/UID&gt;&lt;Title&gt;Improved metagenome binning and assembly using deep variational autoencoders&lt;/Title&gt;&lt;Template&gt;Journal Article&lt;/Template&gt;&lt;Star&gt;0&lt;/Star&gt;&lt;Tag&gt;0&lt;/Tag&gt;&lt;Author&gt;Nissen, Jakob Nybo; Johansen, Joachim; Allesøe, Rosa Lundbye; Sønderby, Casper Kaae; Armenteros, Jose Juan Almagro; Grønbech, Christopher Heje; Jensen, Lars Juhl; Nielsen, Henrik Bjørn; Petersen, Thomas Nordahl; Winther, Ole; Rasmussen, Simon&lt;/Author&gt;&lt;Year&gt;2021&lt;/Year&gt;&lt;Details&gt;&lt;_accessed&gt;63674910&lt;/_accessed&gt;&lt;_collection_scope&gt;SCI;SCIE;EI&lt;/_collection_scope&gt;&lt;_created&gt;63674910&lt;/_created&gt;&lt;_date&gt;63645120&lt;/_date&gt;&lt;_db_updated&gt;CrossRef&lt;/_db_updated&gt;&lt;_doi&gt;10.1038/s41587-020-00777-4&lt;/_doi&gt;&lt;_impact_factor&gt;  36.558&lt;/_impact_factor&gt;&lt;_isbn&gt;1087-0156&lt;/_isbn&gt;&lt;_journal&gt;Nature Biotechnology&lt;/_journal&gt;&lt;_modified&gt;63674910&lt;/_modified&gt;&lt;_tertiary_title&gt;Nat Biotechnol&lt;/_tertiary_title&gt;&lt;_url&gt;http://www.nature.com/articles/s41587-020-00777-4_x000d__x000a_http://www.nature.com/articles/s41587-020-00777-4.pdf&lt;/_url&gt;&lt;/Details&gt;&lt;Extra&gt;&lt;DBUID&gt;{6486014E-94A3-482F-8B8D-B1496E970E79}&lt;/DBUID&gt;&lt;/Extra&gt;&lt;/Item&gt;&lt;/References&gt;&lt;/Group&gt;&lt;/Citation&gt;_x000a_"/>
    <w:docVar w:name="NE.Ref{E8D6D9D8-CA48-49FB-B4C5-9D580DC47305}" w:val=" ADDIN NE.Ref.{E8D6D9D8-CA48-49FB-B4C5-9D580DC47305}&lt;Citation&gt;&lt;Group&gt;&lt;References&gt;&lt;Item&gt;&lt;ID&gt;7942&lt;/ID&gt;&lt;UID&gt;{382801BD-996B-4035-B00D-756B2285BEB7}&lt;/UID&gt;&lt;Title&gt;Precision Microbiome Modulation with Discrete Dietary Fiber Structures Directs Short-Chain Fatty Acid Production&lt;/Title&gt;&lt;Template&gt;Journal Article&lt;/Template&gt;&lt;Star&gt;0&lt;/Star&gt;&lt;Tag&gt;5&lt;/Tag&gt;&lt;Author&gt;Deehan, Edward C; Yang, Chen; Perez-Muñoz, Maria Elisa; Nguyen, Nguyen K; Cheng, Christopher C; Triador, Lucila; Zhang, Zhengxiao; Bakal, Jeffrey A; Walter, Jens&lt;/Author&gt;&lt;Year&gt;2020&lt;/Year&gt;&lt;Details&gt;&lt;_accessed&gt;63236043&lt;/_accessed&gt;&lt;_collection_scope&gt;SCI;SCIE&lt;/_collection_scope&gt;&lt;_created&gt;63164783&lt;/_created&gt;&lt;_db_updated&gt;CrossRef&lt;/_db_updated&gt;&lt;_doi&gt;10.1016/j.chom.2020.01.006&lt;/_doi&gt;&lt;_impact_factor&gt;  15.923&lt;/_impact_factor&gt;&lt;_isbn&gt;19313128&lt;/_isbn&gt;&lt;_journal&gt;Cell Host &amp;amp; Microbe&lt;/_journal&gt;&lt;_modified&gt;63405608&lt;/_modified&gt;&lt;_tertiary_title&gt;Cell Host &amp;amp; Microbe&lt;/_tertiary_title&gt;&lt;_url&gt;https://linkinghub.elsevier.com/retrieve/pii/S1931312820300457_x000d__x000a_https://api.elsevier.com/content/article/PII:S1931312820300457?httpAccept=text/xml&lt;/_url&gt;&lt;/Details&gt;&lt;Extra&gt;&lt;DBUID&gt;{6486014E-94A3-482F-8B8D-B1496E970E79}&lt;/DBUID&gt;&lt;/Extra&gt;&lt;/Item&gt;&lt;/References&gt;&lt;/Group&gt;&lt;Group&gt;&lt;References&gt;&lt;Item&gt;&lt;ID&gt;4110&lt;/ID&gt;&lt;UID&gt;{B90C8302-EC74-42AB-B5DE-4808A96DA60C}&lt;/UID&gt;&lt;Title&gt;Variable responses of human microbiomes to dietary supplementation with resistant starch&lt;/Title&gt;&lt;Template&gt;Journal Article&lt;/Template&gt;&lt;Star&gt;1&lt;/Star&gt;&lt;Tag&gt;5&lt;/Tag&gt;&lt;Author&gt;Venkataraman, A; Sieber, J R; Schmidt, A W; Waldron, C; Theis, K R; Schmidt, T M&lt;/Author&gt;&lt;Year&gt;2016&lt;/Year&gt;&lt;Details&gt;&lt;_accessed&gt;63717996&lt;/_accessed&gt;&lt;_accession_num&gt;27357127&lt;/_accession_num&gt;&lt;_author_adr&gt;Department of Internal Medicine, University of Michigan, Ann Arbor, MI, 48105, USA.; Department of Internal Medicine, University of Michigan, Ann Arbor, MI, 48105, USA.; Present address: Department of Biology, University of Minnesota, Duluth, MN, 55812, USA.; Department of Internal Medicine, University of Michigan, Ann Arbor, MI, 48105, USA.; Department of Internal Medicine, University of Michigan, Ann Arbor, MI, 48105, USA.; Department of Internal Medicine, University of Michigan, Ann Arbor, MI, 48105, USA.; Present address: Department of Immunology and Microbiology, Wayne State University School of Medicine, Detroit, MI, 48201, USA.; Department of Internal Medicine, University of Michigan, Ann Arbor, MI, 48105, USA. schmidti@umich.edu.&lt;/_author_adr&gt;&lt;_collection_scope&gt;SCIE;&lt;/_collection_scope&gt;&lt;_created&gt;61425309&lt;/_created&gt;&lt;_date&gt;61269120&lt;/_date&gt;&lt;_date_display&gt;2016 Jun 29&lt;/_date_display&gt;&lt;_db_updated&gt;PubMed&lt;/_db_updated&gt;&lt;_doi&gt;10.1186/s40168-016-0178-x&lt;/_doi&gt;&lt;_impact_factor&gt;  11.607&lt;/_impact_factor&gt;&lt;_isbn&gt;2049-2618 (Electronic); 2049-2618 (Linking)&lt;/_isbn&gt;&lt;_issue&gt;1&lt;/_issue&gt;&lt;_journal&gt;Microbiome&lt;/_journal&gt;&lt;_keywords&gt;Bacteria/*classification/drug effects; Butyric Acid/*analysis; Dietary Supplements; Feces/microbiology; Female; High-Throughput Nucleotide Sequencing; Humans; Intestine, Large/metabolism/*microbiology; Male; Microbiota/*drug effects; RNA, Ribosomal, 16S/analysis; Starch/*administration &amp;amp;amp; dosage/pharmacology; Young Adult&lt;/_keywords&gt;&lt;_label&gt;RS-individual; response&lt;/_label&gt;&lt;_language&gt;eng&lt;/_language&gt;&lt;_modified&gt;63406672&lt;/_modified&gt;&lt;_pages&gt;33&lt;/_pages&gt;&lt;_tertiary_title&gt;Microbiome&lt;/_tertiary_title&gt;&lt;_type_work&gt;Journal Article&lt;/_type_work&gt;&lt;_url&gt;http://www.ncbi.nlm.nih.gov/entrez/query.fcgi?cmd=Retrieve&amp;amp;db=pubmed&amp;amp;dopt=Abstract&amp;amp;list_uids=27357127&amp;amp;query_hl=1&lt;/_url&gt;&lt;_volume&gt;4&lt;/_volume&gt;&lt;/Details&gt;&lt;Extra&gt;&lt;DBUID&gt;{6486014E-94A3-482F-8B8D-B1496E970E79}&lt;/DBUID&gt;&lt;/Extra&gt;&lt;/Item&gt;&lt;/References&gt;&lt;/Group&gt;&lt;Group&gt;&lt;References&gt;&lt;Item&gt;&lt;ID&gt;7062&lt;/ID&gt;&lt;UID&gt;{DB2E9454-259A-4904-8F55-BEB3908AFF46}&lt;/UID&gt;&lt;Title&gt;Habitual dietary fibre intake influences gut microbiota response to an inulin-type fructan prebiotic: a randomised, double-blind, placebo-controlled, cross-over, human intervention study&lt;/Title&gt;&lt;Template&gt;Journal Article&lt;/Template&gt;&lt;Star&gt;1&lt;/Star&gt;&lt;Tag&gt;5&lt;/Tag&gt;&lt;Author&gt;Healey, Genelle; Murphy, Rinki; Butts, Christine; Brough, Louise; Whelan, Kevin; Coad, Jane&lt;/Author&gt;&lt;Year&gt;2018&lt;/Year&gt;&lt;Details&gt;&lt;_accessed&gt;63196826&lt;/_accessed&gt;&lt;_collection_scope&gt;SCI;SCIE&lt;/_collection_scope&gt;&lt;_created&gt;62757908&lt;/_created&gt;&lt;_date&gt;62101440&lt;/_date&gt;&lt;_db_updated&gt;CrossRef&lt;/_db_updated&gt;&lt;_doi&gt;10.1017/S0007114517003440&lt;/_doi&gt;&lt;_impact_factor&gt;   3.334&lt;/_impact_factor&gt;&lt;_isbn&gt;0007-1145&lt;/_isbn&gt;&lt;_issue&gt;2&lt;/_issue&gt;&lt;_journal&gt;British Journal of Nutrition&lt;/_journal&gt;&lt;_label&gt;inulin-individual_response; inulin&lt;/_label&gt;&lt;_modified&gt;63566548&lt;/_modified&gt;&lt;_pages&gt;176-189&lt;/_pages&gt;&lt;_tertiary_title&gt;Br J Nutr&lt;/_tertiary_title&gt;&lt;_url&gt;https://www.cambridge.org/core/product/identifier/S0007114517003440/type/journal_article_x000d__x000a_https://www.cambridge.org/core/services/aop-cambridge-core/content/view/S0007114517003440&lt;/_url&gt;&lt;_volume&gt;119&lt;/_volume&gt;&lt;/Details&gt;&lt;Extra&gt;&lt;DBUID&gt;{6486014E-94A3-482F-8B8D-B1496E970E79}&lt;/DBUID&gt;&lt;/Extra&gt;&lt;/Item&gt;&lt;/References&gt;&lt;/Group&gt;&lt;/Citation&gt;_x000a_"/>
    <w:docVar w:name="NE.Ref{E8FF6596-1B50-4EE2-B44F-9BD6A293A1A0}" w:val=" ADDIN NE.Ref.{E8FF6596-1B50-4EE2-B44F-9BD6A293A1A0}&lt;Citation&gt;&lt;Group&gt;&lt;References&gt;&lt;Item&gt;&lt;ID&gt;9075&lt;/ID&gt;&lt;UID&gt;{01E0F3DF-E164-47E7-98A3-0C43DEF89513}&lt;/UID&gt;&lt;Title&gt;Vancomycin-resistant Enterococcus domination of intestinal microbiota is enabled  by antibiotic treatment in mice and precedes bloodstream invasion in humans&lt;/Title&gt;&lt;Template&gt;Journal Article&lt;/Template&gt;&lt;Star&gt;0&lt;/Star&gt;&lt;Tag&gt;0&lt;/Tag&gt;&lt;Author&gt;Ubeda, C; Taur, Y; Jenq, R R; Equinda, M J; Son, T; Samstein, M; Viale, A; Socci, N D; van den Brink, M R; Kamboj, M; Pamer, E G&lt;/Author&gt;&lt;Year&gt;2010&lt;/Year&gt;&lt;Details&gt;&lt;_accession_num&gt;21099116&lt;/_accession_num&gt;&lt;_author_adr&gt;Infectious Diseases Service, Department of Medicine, Memorial Sloan-Kettering Cancer Center, New York, New York, USA. ubedamoc@mskcc.org&lt;/_author_adr&gt;&lt;_collection_scope&gt;SCI;SCIE&lt;/_collection_scope&gt;&lt;_created&gt;63772822&lt;/_created&gt;&lt;_date&gt;2010-12-01&lt;/_date&gt;&lt;_date_display&gt;2010 Dec&lt;/_date_display&gt;&lt;_db_updated&gt;PubMed&lt;/_db_updated&gt;&lt;_doi&gt;10.1172/JCI43918&lt;/_doi&gt;&lt;_impact_factor&gt;  11.864&lt;/_impact_factor&gt;&lt;_isbn&gt;1558-8238 (Electronic); 0021-9738 (Linking)&lt;/_isbn&gt;&lt;_issue&gt;12&lt;/_issue&gt;&lt;_journal&gt;J Clin Invest&lt;/_journal&gt;&lt;_language&gt;eng&lt;/_language&gt;&lt;_modified&gt;63772822&lt;/_modified&gt;&lt;_pages&gt;4332-41&lt;/_pages&gt;&lt;_subject_headings&gt;Animals; Anti-Bacterial Agents/adverse effects; Bacteremia/etiology/microbiology; Base Sequence; Cross Infection/etiology/microbiology; DNA, Bacterial/genetics; DNA, Ribosomal/genetics; Enterococcus/*drug effects/genetics/isolation &amp;amp; purification; Gram-Positive Bacterial Infections/etiology/microbiology; Hematopoietic Stem Cell Transplantation/adverse effects; Humans; Intestines/drug effects/*microbiology; Metagenome/drug effects; Mice; Mice, Inbred C57BL; Vancomycin Resistance&lt;/_subject_headings&gt;&lt;_tertiary_title&gt;The Journal of clinical investigation&lt;/_tertiary_title&gt;&lt;_type_work&gt;Journal Article; Research Support, N.I.H., Extramural; Research Support, Non-U.S. Gov&amp;apos;t&lt;/_type_work&gt;&lt;_url&gt;http://www.ncbi.nlm.nih.gov/entrez/query.fcgi?cmd=Retrieve&amp;amp;db=pubmed&amp;amp;dopt=Abstract&amp;amp;list_uids=21099116&amp;amp;query_hl=1&lt;/_url&gt;&lt;_volume&gt;120&lt;/_volume&gt;&lt;/Details&gt;&lt;Extra&gt;&lt;DBUID&gt;{6486014E-94A3-482F-8B8D-B1496E970E79}&lt;/DBUID&gt;&lt;/Extra&gt;&lt;/Item&gt;&lt;/References&gt;&lt;/Group&gt;&lt;/Citation&gt;_x000a_"/>
    <w:docVar w:name="NE.Ref{ED05ACB0-D39E-49FD-A577-A2CA51C5E16D}" w:val=" ADDIN NE.Ref.{ED05ACB0-D39E-49FD-A577-A2CA51C5E16D}&lt;Citation&gt;&lt;Group&gt;&lt;References&gt;&lt;Item&gt;&lt;ID&gt;9076&lt;/ID&gt;&lt;UID&gt;{A3E1C067-7EE2-4C3E-AE05-120B8033E98A}&lt;/UID&gt;&lt;Title&gt;Rational design of a microbial consortium of mucosal sugar utilizers reduces Clostridiodes difficile colonization&lt;/Title&gt;&lt;Template&gt;Journal Article&lt;/Template&gt;&lt;Star&gt;0&lt;/Star&gt;&lt;Tag&gt;0&lt;/Tag&gt;&lt;Author&gt;Pereira, F C; Wasmund, K; Cobankovic, I; Jehmlich, N; Herbold, C W; Lee, K S; Sziranyi, B; Vesely, C; Decker, T; Stocker, R; Warth, B; von Bergen, M; Wagner, M; Berry, D&lt;/Author&gt;&lt;Year&gt;2020&lt;/Year&gt;&lt;Details&gt;&lt;_accession_num&gt;33037214&lt;/_accession_num&gt;&lt;_author_adr&gt;University of Vienna, Centre for Microbiology and Environmental Systems Science,  Department of Microbiology and Ecosystem Science, Althanstrasse 14, 1090, Vienna, Austria.; University of Vienna, Centre for Microbiology and Environmental Systems Science,  Department of Microbiology and Ecosystem Science, Althanstrasse 14, 1090, Vienna, Austria.; University of Vienna, Faculty of Chemistry, Department of Food Chemistry and Toxicology, Wahringer Strasse 38, 1090, Vienna, Austria.; Helmholtz-Centre for Environmental Research - UFZ, Department of Molecular Systems Biology, Permoserstrasse 15, 04318, Leipzig, Germany.; University of Vienna, Centre for Microbiology and Environmental Systems Science,  Department of Microbiology and Ecosystem Science, Althanstrasse 14, 1090, Vienna, Austria.; Ralph M. Parsons Laboratory for Environmental Science and Engineering, Department of Civil and Environmental Engineering, Massachusetts Institute of Technology, Cambridge, MA, USA.; Institute for Environmental Engineering, Department of Civil, Environmental and Geomatic Engineering, ETH Zurich, Zurich, Switzerland.; University of Vienna, Centre for Microbiology and Environmental Systems Science,  Department of Microbiology and Ecosystem Science, Althanstrasse 14, 1090, Vienna, Austria.; Medical University of Vienna, Center for Anatomy and Cell Biology, Division of Cell and Developmental Biology, Vienna, Austria.; Max F. Perutz Laboratories, Department of Microbiology, Immunobiology and Genetics, University of Vienna, Vienna, Austria.; Ralph M. Parsons Laboratory for Environmental Science and Engineering, Department of Civil and Environmental Engineering, Massachusetts Institute of Technology, Cambridge, MA, USA.; Institute for Environmental Engineering, Department of Civil, Environmental and Geomatic Engineering, ETH Zurich, Zurich, Switzerland.; University of Vienna, Faculty of Chemistry, Department of Food Chemistry and Toxicology, Wahringer Strasse 38, 1090, Vienna, Austria.; Helmholtz-Centre for Environmental Research - UFZ, Department of Molecular Systems Biology, Permoserstrasse 15, 04318, Leipzig, Germany.; University of Vienna, Centre for Microbiology and Environmental Systems Science,  Department of Microbiology and Ecosystem Science, Althanstrasse 14, 1090, Vienna, Austria.; Center for Microbial Communities, Department of Chemistry and Bioscience, Aalborg University, 9220, Aalborg, Denmark.; University of Vienna, Centre for Microbiology and Environmental Systems Science,  Department of Microbiology and Ecosystem Science, Althanstrasse 14, 1090, Vienna, Austria. david.berry@univie.ac.at.; Joint Microbiome Facility of the Medical University of Vienna and the University  of Vienna, Vienna, Austria. david.berry@univie.ac.at.&lt;/_author_adr&gt;&lt;_date_display&gt;2020 Oct 9&lt;/_date_display&gt;&lt;_date&gt;2020-10-09&lt;/_date&gt;&lt;_doi&gt;10.1038/s41467-020-18928-1&lt;/_doi&gt;&lt;_isbn&gt;2041-1723 (Electronic); 2041-1723 (Linking)&lt;/_isbn&gt;&lt;_issue&gt;1&lt;/_issue&gt;&lt;_journal&gt;Nat Commun&lt;/_journal&gt;&lt;_language&gt;eng&lt;/_language&gt;&lt;_pages&gt;5104&lt;/_pages&gt;&lt;_subject_headings&gt;Acetylglucosamine/metabolism; Animals; Anti-Bacterial Agents; Bacterial Proteins/metabolism; Bacterial Toxins/metabolism; Cell Separation/methods; Clostridioides difficile/genetics/growth &amp;amp; development/*pathogenicity; Clostridium Infections/microbiology; Deuterium; Female; Gastric Mucins/chemistry/metabolism; Gastrointestinal Microbiome/*physiology; Intestinal Mucosa/drug effects/microbiology; Metagenome; Mice, Inbred C57BL; Monosaccharides/*metabolism; N-Acetylneuraminic Acid/metabolism; Polysaccharides/chemistry/metabolism; Spectrum Analysis, Raman&lt;/_subject_headings&gt;&lt;_tertiary_title&gt;Nature communications&lt;/_tertiary_title&gt;&lt;_type_work&gt;Journal Article; Research Support, Non-U.S. Gov&amp;apos;t&lt;/_type_work&gt;&lt;_url&gt;http://www.ncbi.nlm.nih.gov/entrez/query.fcgi?cmd=Retrieve&amp;amp;db=pubmed&amp;amp;dopt=Abstract&amp;amp;list_uids=33037214&amp;amp;query_hl=1&lt;/_url&gt;&lt;_volume&gt;11&lt;/_volume&gt;&lt;_created&gt;63773044&lt;/_created&gt;&lt;_modified&gt;63773044&lt;/_modified&gt;&lt;_db_updated&gt;PubMed&lt;/_db_updated&gt;&lt;_impact_factor&gt;  12.121&lt;/_impact_factor&gt;&lt;_collection_scope&gt;SCI;SCIE&lt;/_collection_scope&gt;&lt;/Details&gt;&lt;Extra&gt;&lt;DBUID&gt;{6486014E-94A3-482F-8B8D-B1496E970E79}&lt;/DBUID&gt;&lt;/Extra&gt;&lt;/Item&gt;&lt;/References&gt;&lt;/Group&gt;&lt;/Citation&gt;_x000a_"/>
    <w:docVar w:name="NE.Ref{EF135622-F792-4BAA-99EC-A8D9AC6249B7}" w:val=" ADDIN NE.Ref.{EF135622-F792-4BAA-99EC-A8D9AC6249B7}&lt;Citation&gt;&lt;Group&gt;&lt;References&gt;&lt;Item&gt;&lt;ID&gt;9087&lt;/ID&gt;&lt;UID&gt;{B39D3416-36E0-4673-B938-64EDCAD80FFC}&lt;/UID&gt;&lt;Title&gt;Obesity alters gut microbial ecology&lt;/Title&gt;&lt;Template&gt;Journal Article&lt;/Template&gt;&lt;Star&gt;0&lt;/Star&gt;&lt;Tag&gt;0&lt;/Tag&gt;&lt;Author&gt;Ley, R E; Backhed, F; Turnbaugh, P; Lozupone, C A; Knight, R D; Gordon, J I&lt;/Author&gt;&lt;Year&gt;2005&lt;/Year&gt;&lt;Details&gt;&lt;_accession_num&gt;16033867&lt;/_accession_num&gt;&lt;_author_adr&gt;Center for Genomes Sciences, Washington University School of Medicine, St. Louis, MO 63108, USA.&lt;/_author_adr&gt;&lt;_created&gt;63774444&lt;/_created&gt;&lt;_date&gt;2005-08-02&lt;/_date&gt;&lt;_date_display&gt;2005 Aug 2&lt;/_date_display&gt;&lt;_db_updated&gt;PubMed&lt;/_db_updated&gt;&lt;_doi&gt;10.1073/pnas.0504978102&lt;/_doi&gt;&lt;_impact_factor&gt;   9.412&lt;/_impact_factor&gt;&lt;_isbn&gt;0027-8424 (Print); 0027-8424 (Linking)&lt;/_isbn&gt;&lt;_issue&gt;31&lt;/_issue&gt;&lt;_journal&gt;Proc Natl Acad Sci U S A&lt;/_journal&gt;&lt;_language&gt;eng&lt;/_language&gt;&lt;_modified&gt;63774444&lt;/_modified&gt;&lt;_pages&gt;11070-5&lt;/_pages&gt;&lt;_subject_headings&gt;Animals; Bacteria/classification/genetics/isolation &amp;amp; purification; Base Sequence; Cyanobacteria/classification/genetics/isolation &amp;amp; purification; DNA/genetics; Ecosystem; Female; Genes, Bacterial; Humans; Intestines/*microbiology; Mice; Mice, Inbred C57BL; Mice, Obese; Molecular Sequence Data; Obesity/etiology/*microbiology; Pregnancy; RNA, Ribosomal, 16S/genetics&lt;/_subject_headings&gt;&lt;_tertiary_title&gt;Proceedings of the National Academy of Sciences of the United States of America&lt;/_tertiary_title&gt;&lt;_type_work&gt;Journal Article; Research Support, N.I.H., Extramural; Research Support, Non-U.S. Gov&amp;apos;t; Research Support, U.S. Gov&amp;apos;t, P.H.S.&lt;/_type_work&gt;&lt;_url&gt;http://www.ncbi.nlm.nih.gov/entrez/query.fcgi?cmd=Retrieve&amp;amp;db=pubmed&amp;amp;dopt=Abstract&amp;amp;list_uids=16033867&amp;amp;query_hl=1&lt;/_url&gt;&lt;_volume&gt;102&lt;/_volume&gt;&lt;/Details&gt;&lt;Extra&gt;&lt;DBUID&gt;{6486014E-94A3-482F-8B8D-B1496E970E79}&lt;/DBUID&gt;&lt;/Extra&gt;&lt;/Item&gt;&lt;/References&gt;&lt;/Group&gt;&lt;/Citation&gt;_x000a_"/>
    <w:docVar w:name="NE.Ref{F03581BE-5456-406C-9BF0-479B6F958ADD}" w:val=" ADDIN NE.Ref.{F03581BE-5456-406C-9BF0-479B6F958ADD}&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794150&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794150&lt;/_modified&gt;&lt;_number&gt;1&lt;/_number&gt;&lt;_ori_publication&gt;BMC_x000d__x000a_&lt;/_ori_publication&gt;&lt;_pages&gt;5-14&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F10A9CBD-A1F9-4032-AA86-75E42C32E804}" w:val=" ADDIN NE.Ref.{F10A9CBD-A1F9-4032-AA86-75E42C32E804}&lt;Citation&gt;&lt;Group&gt;&lt;References&gt;&lt;Item&gt;&lt;ID&gt;7942&lt;/ID&gt;&lt;UID&gt;{382801BD-996B-4035-B00D-756B2285BEB7}&lt;/UID&gt;&lt;Title&gt;Precision Microbiome Modulation with Discrete Dietary Fiber Structures Directs Short-Chain Fatty Acid Production&lt;/Title&gt;&lt;Template&gt;Journal Article&lt;/Template&gt;&lt;Star&gt;0&lt;/Star&gt;&lt;Tag&gt;5&lt;/Tag&gt;&lt;Author&gt;Deehan, Edward C; Yang, Chen; Perez-Muñoz, Maria Elisa; Nguyen, Nguyen K; Cheng, Christopher C; Triador, Lucila; Zhang, Zhengxiao; Bakal, Jeffrey A; Walter, Jens&lt;/Author&gt;&lt;Year&gt;2020&lt;/Year&gt;&lt;Details&gt;&lt;_accessed&gt;63236043&lt;/_accessed&gt;&lt;_collection_scope&gt;SCI;SCIE&lt;/_collection_scope&gt;&lt;_created&gt;63164783&lt;/_created&gt;&lt;_db_updated&gt;CrossRef&lt;/_db_updated&gt;&lt;_doi&gt;10.1016/j.chom.2020.01.006&lt;/_doi&gt;&lt;_impact_factor&gt;  15.923&lt;/_impact_factor&gt;&lt;_isbn&gt;19313128&lt;/_isbn&gt;&lt;_journal&gt;Cell Host &amp;amp; Microbe&lt;/_journal&gt;&lt;_modified&gt;63405608&lt;/_modified&gt;&lt;_tertiary_title&gt;Cell Host &amp;amp; Microbe&lt;/_tertiary_title&gt;&lt;_url&gt;https://linkinghub.elsevier.com/retrieve/pii/S1931312820300457_x000d__x000a_https://api.elsevier.com/content/article/PII:S1931312820300457?httpAccept=text/xml&lt;/_url&gt;&lt;/Details&gt;&lt;Extra&gt;&lt;DBUID&gt;{6486014E-94A3-482F-8B8D-B1496E970E79}&lt;/DBUID&gt;&lt;/Extra&gt;&lt;/Item&gt;&lt;/References&gt;&lt;/Group&gt;&lt;/Citation&gt;_x000a_"/>
    <w:docVar w:name="NE.Ref{F1D13B12-651B-45C4-AB4E-3F3B72D2348E}" w:val=" ADDIN NE.Ref.{F1D13B12-651B-45C4-AB4E-3F3B72D2348E}&lt;Citation&gt;&lt;Group&gt;&lt;References&gt;&lt;Item&gt;&lt;ID&gt;9089&lt;/ID&gt;&lt;UID&gt;{9A3F58F3-CB52-465C-849E-79F8C03AA2DE}&lt;/UID&gt;&lt;Title&gt;Antibiotic-Induced Shifts in Fecal Microbiota Density and Composition during Hematopoietic Stem Cell Transplantation&lt;/Title&gt;&lt;Template&gt;Journal Article&lt;/Template&gt;&lt;Star&gt;0&lt;/Star&gt;&lt;Tag&gt;0&lt;/Tag&gt;&lt;Author&gt;Morjaria, S; Schluter, J; Taylor, B P; Littmann, E R; Carter, R A; Fontana, E; Peled, J U; van den Brink, MRM; Xavier, J B; Taur, Y&lt;/Author&gt;&lt;Year&gt;2019&lt;/Year&gt;&lt;Details&gt;&lt;_accession_num&gt;31262981&lt;/_accession_num&gt;&lt;_author_adr&gt;Infectious Disease Service, Department of Medicine, Memorial Sloan Kettering, New York, New York, USA.; Center for Microbes, Inflammation and Cancer, Memorial Sloan Kettering, New York, New York, USA.; Weill Cornell Medical College, New York, New York, USA.; Center for Microbes, Inflammation and Cancer, Memorial Sloan Kettering, New York, New York, USA.; Computational Biology Program, Sloan Kettering Institute, Memorial Sloan Kettering, New York, New York, USA.; Center for Microbes, Inflammation and Cancer, Memorial Sloan Kettering, New York, New York, USA.; Computational Biology Program, Sloan Kettering Institute, Memorial Sloan Kettering, New York, New York, USA.; Immunology Program, Sloan Kettering Institute, Memorial Sloan Kettering, New York, New York, USA.; Center for Microbes, Inflammation and Cancer, Memorial Sloan Kettering, New York, New York, USA.; Immunology Program, Sloan Kettering Institute, Memorial Sloan Kettering, New York, New York, USA.; Center for Microbes, Inflammation and Cancer, Memorial Sloan Kettering, New York, New York, USA.; Center for Microbes, Inflammation and Cancer, Memorial Sloan Kettering, New York, New York, USA.; Adult Bone Marrow Transplant Service, Department of Medicine, Memorial Sloan Kettering, New York, New York, USA.; Weill Cornell Medical College, New York, New York, USA.; Immunology Program, Sloan Kettering Institute, Memorial Sloan Kettering, New York, New York, USA.; Adult Bone Marrow Transplant Service, Department of Medicine, Memorial Sloan Kettering, New York, New York, USA.; Weill Cornell Medical College, New York, New York, USA.; Center for Microbes, Inflammation and Cancer, Memorial Sloan Kettering, New York, New York, USA.; Computational Biology Program, Sloan Kettering Institute, Memorial Sloan Kettering, New York, New York, USA.; Infectious Disease Service, Department of Medicine, Memorial Sloan Kettering, New York, New York, USA taury@mskcc.org.; Center for Microbes, Inflammation and Cancer, Memorial Sloan Kettering, New York, New York, USA.; Weill Cornell Medical College, New York, New York, USA.&lt;/_author_adr&gt;&lt;_collection_scope&gt;SCI;SCIE&lt;/_collection_scope&gt;&lt;_created&gt;63774509&lt;/_created&gt;&lt;_date&gt;2019-09-01&lt;/_date&gt;&lt;_date_display&gt;2019 Sep&lt;/_date_display&gt;&lt;_db_updated&gt;PubMed&lt;/_db_updated&gt;&lt;_doi&gt;10.1128/IAI.00206-19&lt;/_doi&gt;&lt;_impact_factor&gt;   3.201&lt;/_impact_factor&gt;&lt;_isbn&gt;1098-5522 (Electronic); 0019-9567 (Linking)&lt;/_isbn&gt;&lt;_issue&gt;9&lt;/_issue&gt;&lt;_journal&gt;Infect Immun&lt;/_journal&gt;&lt;_keywords&gt;*antibiotics; *commensal anaerobes; *hematopoietic cell transplantation; *microbiome; *systems biology&lt;/_keywords&gt;&lt;_language&gt;eng&lt;/_language&gt;&lt;_modified&gt;63774509&lt;/_modified&gt;&lt;_ori_publication&gt;Copyright (c) 2019 Morjaria et al.&lt;/_ori_publication&gt;&lt;_subject_headings&gt;Adult; Aged; Anti-Bacterial Agents/*pharmacology; Bacteria/genetics; Feces/*microbiology; Female; Gastrointestinal Microbiome/*drug effects; *Hematopoietic Stem Cell Transplantation/adverse effects; Humans; Male; Microbiota/*drug effects; Middle Aged; RNA, Ribosomal, 16S&lt;/_subject_headings&gt;&lt;_tertiary_title&gt;Infection and immunity&lt;/_tertiary_title&gt;&lt;_type_work&gt;Journal Article; Research Support, N.I.H., Extramural; Research Support, Non-U.S. Gov&amp;apos;t&lt;/_type_work&gt;&lt;_url&gt;http://www.ncbi.nlm.nih.gov/entrez/query.fcgi?cmd=Retrieve&amp;amp;db=pubmed&amp;amp;dopt=Abstract&amp;amp;list_uids=31262981&amp;amp;query_hl=1&lt;/_url&gt;&lt;_volume&gt;87&lt;/_volume&gt;&lt;/Details&gt;&lt;Extra&gt;&lt;DBUID&gt;{6486014E-94A3-482F-8B8D-B1496E970E79}&lt;/DBUID&gt;&lt;/Extra&gt;&lt;/Item&gt;&lt;/References&gt;&lt;/Group&gt;&lt;/Citation&gt;_x000a_"/>
    <w:docVar w:name="NE.Ref{F2C69C53-29AC-48F1-B87A-7267E16B614A}" w:val=" ADDIN NE.Ref.{F2C69C53-29AC-48F1-B87A-7267E16B614A}&lt;Citation&gt;&lt;Group&gt;&lt;References&gt;&lt;Item&gt;&lt;ID&gt;7065&lt;/ID&gt;&lt;UID&gt;{CFB279A3-7049-4BAF-A5DF-792727F76B89}&lt;/UID&gt;&lt;Title&gt;Dynamics of Human Gut Microbiota and Short-Chain Fatty Acids in Response to Dietary Interventions with Three Fermentable Fibers&lt;/Title&gt;&lt;Template&gt;Journal Article&lt;/Template&gt;&lt;Star&gt;1&lt;/Star&gt;&lt;Tag&gt;5&lt;/Tag&gt;&lt;Author&gt;Baxter, N T; Schmidt, A W; Venkataraman, A; Kim, K S; Waldron, C; Schmidt, T M&lt;/Author&gt;&lt;Year&gt;2019&lt;/Year&gt;&lt;Details&gt;&lt;_accessed&gt;63794319&lt;/_accessed&gt;&lt;_accession_num&gt;30696735&lt;/_accession_num&gt;&lt;_author_adr&gt;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schmidti@umich.edu.; Department of Ecology and Evolutionary Biology, University of Michigan, Ann Arbor, Michigan, USA.&lt;/_author_adr&gt;&lt;_collection_scope&gt;SCIE&lt;/_collection_scope&gt;&lt;_created&gt;62757909&lt;/_created&gt;&lt;_date&gt;62628480&lt;/_date&gt;&lt;_date_display&gt;2019 Jan 29&lt;/_date_display&gt;&lt;_db_updated&gt;PubMed&lt;/_db_updated&gt;&lt;_doi&gt;10.1128/mBio.02566-18&lt;/_doi&gt;&lt;_impact_factor&gt;   6.784&lt;/_impact_factor&gt;&lt;_isbn&gt;2150-7511 (Electronic)&lt;/_isbn&gt;&lt;_issue&gt;1&lt;/_issue&gt;&lt;_journal&gt;MBio&lt;/_journal&gt;&lt;_keywords&gt;Adolescent; Adult; Biostatistics; Chemistry Techniques, Analytical; Chicory; Dietary Fiber/*administration &amp;amp;amp; dosage; Fatty Acids, Volatile/*metabolism; Feces/*chemistry/*microbiology; Gastrointestinal Microbiome/*drug effects; Humans; Inulin/administration &amp;amp;amp; dosage; Metagenomics; Solanum tuberosum; Starch/administration &amp;amp;amp; dosage; Young Adult; Zea mays*Ruminococcus; *SCFA; *bifidobacteria; *butyrate; *microbiome; *prebiotic&lt;/_keywords&gt;&lt;_label&gt;玉米260; potato; inulin-individual_response; RS-individual; response; inulin&lt;/_label&gt;&lt;_language&gt;eng&lt;/_language&gt;&lt;_modified&gt;63794319&lt;/_modified&gt;&lt;_ori_publication&gt;Copyright (c) 2019 Baxter et al.&lt;/_ori_publication&gt;&lt;_tertiary_title&gt;mBio&lt;/_tertiary_title&gt;&lt;_type_work&gt;Journal Article; Research Support, Non-U.S. Gov&amp;apos;t&lt;/_type_work&gt;&lt;_url&gt;http://www.ncbi.nlm.nih.gov/entrez/query.fcgi?cmd=Retrieve&amp;amp;db=pubmed&amp;amp;dopt=Abstract&amp;amp;list_uids=30696735&amp;amp;query_hl=1&lt;/_url&gt;&lt;_volume&gt;10&lt;/_volume&gt;&lt;/Details&gt;&lt;Extra&gt;&lt;DBUID&gt;{6486014E-94A3-482F-8B8D-B1496E970E79}&lt;/DBUID&gt;&lt;/Extra&gt;&lt;/Item&gt;&lt;/References&gt;&lt;/Group&gt;&lt;Group&gt;&lt;References&gt;&lt;Item&gt;&lt;ID&gt;8842&lt;/ID&gt;&lt;UID&gt;{B53B50F4-DD95-4B54-A4E4-D35D9F12F9A2}&lt;/UID&gt;&lt;Title&gt;Gut microbiota modulation with long-chain corn bran arabinoxylan in adults with overweight and obesity is linked to an individualized temporal increase in fecal propionate&lt;/Title&gt;&lt;Template&gt;Journal Article&lt;/Template&gt;&lt;Star&gt;0&lt;/Star&gt;&lt;Tag&gt;5&lt;/Tag&gt;&lt;Author&gt;Nguyen, Nguyen K; Deehan, Edward C; Zhang, Zhengxiao; Jin, Mingliang; Baskota, Nami; Perez-Muñoz, Maria Elisa; Cole, Janis; Tuncil, Yunus E; Seethaler, Benjamin; Wang, Ting; Laville, Martine; Delzenne, Nathalie M; Bischoff, Stephan C; Hamaker, Bruce R; Martínez, Inés; Knights, Dan; Bakal, Jeffrey A; Prado, Carla M; Walter, Jens&lt;/Author&gt;&lt;Year&gt;2020&lt;/Year&gt;&lt;Details&gt;&lt;_accessed&gt;63627321&lt;/_accessed&gt;&lt;_collection_scope&gt;SCIE&lt;/_collection_scope&gt;&lt;_created&gt;63627320&lt;/_created&gt;&lt;_db_updated&gt;CrossRef&lt;/_db_updated&gt;&lt;_doi&gt;10.1186/s40168-020-00887-w&lt;/_doi&gt;&lt;_impact_factor&gt;  11.607&lt;/_impact_factor&gt;&lt;_isbn&gt;2049-2618&lt;/_isbn&gt;&lt;_issue&gt;1&lt;/_issue&gt;&lt;_journal&gt;Microbiome&lt;/_journal&gt;&lt;_modified&gt;63627428&lt;/_modified&gt;&lt;_tertiary_title&gt;Microbiome&lt;/_tertiary_title&gt;&lt;_url&gt;https://microbiomejournal.biomedcentral.com/articles/10.1186/s40168-020-00887-w_x000d__x000a_http://link.springer.com/content/pdf/10.1186/s40168-020-00887-w.pdf&lt;/_url&gt;&lt;_volume&gt;8&lt;/_volume&gt;&lt;/Details&gt;&lt;Extra&gt;&lt;DBUID&gt;{6486014E-94A3-482F-8B8D-B1496E970E79}&lt;/DBUID&gt;&lt;/Extra&gt;&lt;/Item&gt;&lt;/References&gt;&lt;/Group&gt;&lt;Group&gt;&lt;References&gt;&lt;Item&gt;&lt;ID&gt;7942&lt;/ID&gt;&lt;UID&gt;{382801BD-996B-4035-B00D-756B2285BEB7}&lt;/UID&gt;&lt;Title&gt;Precision Microbiome Modulation with Discrete Dietary Fiber Structures Directs Short-Chain Fatty Acid Production&lt;/Title&gt;&lt;Template&gt;Journal Article&lt;/Template&gt;&lt;Star&gt;0&lt;/Star&gt;&lt;Tag&gt;5&lt;/Tag&gt;&lt;Author&gt;Deehan, Edward C; Yang, Chen; Perez-Muñoz, Maria Elisa; Nguyen, Nguyen K; Cheng, Christopher C; Triador, Lucila; Zhang, Zhengxiao; Bakal, Jeffrey A; Walter, Jens&lt;/Author&gt;&lt;Year&gt;2020&lt;/Year&gt;&lt;Details&gt;&lt;_accessed&gt;63236043&lt;/_accessed&gt;&lt;_collection_scope&gt;SCI;SCIE&lt;/_collection_scope&gt;&lt;_created&gt;63164783&lt;/_created&gt;&lt;_db_updated&gt;CrossRef&lt;/_db_updated&gt;&lt;_doi&gt;10.1016/j.chom.2020.01.006&lt;/_doi&gt;&lt;_impact_factor&gt;  15.923&lt;/_impact_factor&gt;&lt;_isbn&gt;19313128&lt;/_isbn&gt;&lt;_journal&gt;Cell Host &amp;amp; Microbe&lt;/_journal&gt;&lt;_modified&gt;63405608&lt;/_modified&gt;&lt;_tertiary_title&gt;Cell Host &amp;amp; Microbe&lt;/_tertiary_title&gt;&lt;_url&gt;https://linkinghub.elsevier.com/retrieve/pii/S1931312820300457_x000d__x000a_https://api.elsevier.com/content/article/PII:S1931312820300457?httpAccept=text/xml&lt;/_url&gt;&lt;/Details&gt;&lt;Extra&gt;&lt;DBUID&gt;{6486014E-94A3-482F-8B8D-B1496E970E79}&lt;/DBUID&gt;&lt;/Extra&gt;&lt;/Item&gt;&lt;/References&gt;&lt;/Group&gt;&lt;/Citation&gt;_x000a_"/>
    <w:docVar w:name="NE.Ref{F334D456-CD34-4799-9341-D1DF4BC80A6D}" w:val=" ADDIN NE.Ref.{F334D456-CD34-4799-9341-D1DF4BC80A6D}&lt;Citation&gt;&lt;Group&gt;&lt;References&gt;&lt;Item&gt;&lt;ID&gt;9094&lt;/ID&gt;&lt;UID&gt;{FF593F76-8DD9-4776-8C1D-2174CDC6D96B}&lt;/UID&gt;&lt;Title&gt;Umap: Uniform manifold approximation and projection for dimension reduction&lt;/Title&gt;&lt;Template&gt;Journal Article&lt;/Template&gt;&lt;Star&gt;0&lt;/Star&gt;&lt;Tag&gt;0&lt;/Tag&gt;&lt;Author&gt;McInnes, Leland; Healy, John; Melville, James&lt;/Author&gt;&lt;Year&gt;2018&lt;/Year&gt;&lt;Details&gt;&lt;_created&gt;63775726&lt;/_created&gt;&lt;_journal&gt;arXiv preprint arXiv:1802.03426&lt;/_journal&gt;&lt;_modified&gt;63775726&lt;/_modified&gt;&lt;/Details&gt;&lt;Extra&gt;&lt;DBUID&gt;{6486014E-94A3-482F-8B8D-B1496E970E79}&lt;/DBUID&gt;&lt;/Extra&gt;&lt;/Item&gt;&lt;/References&gt;&lt;/Group&gt;&lt;/Citation&gt;_x000a_"/>
    <w:docVar w:name="NE.Ref{F427493D-1B64-4A42-B81E-D8FA1F0E088D}" w:val=" ADDIN NE.Ref.{F427493D-1B64-4A42-B81E-D8FA1F0E088D}&lt;Citation&gt;&lt;Group&gt;&lt;References&gt;&lt;Item&gt;&lt;ID&gt;7744&lt;/ID&gt;&lt;UID&gt;{EC8DB466-7CC9-4D15-B941-3E1A2F210979}&lt;/UID&gt;&lt;Title&gt;Causal relationships among the gut microbiome, short-chain fatty acids and metabolic diseases&lt;/Title&gt;&lt;Template&gt;Journal Article&lt;/Template&gt;&lt;Star&gt;0&lt;/Star&gt;&lt;Tag&gt;0&lt;/Tag&gt;&lt;Author&gt;Sanna, Serena; van Zuydam, Natalie R; Mahajan, Anubha; Kurilshikov, Alexander; Vich Vila, Arnau; Võsa, Urmo; Mujagic, Zlatan; Masclee, Ad A M; Jonkers, Daisy M A E; Oosting, Marije; Joosten, Leo A B; Netea, Mihai G; Franke, Lude; Zhernakova, Alexandra; Fu, Jingyuan; Wijmenga, Cisca; McCarthy, Mark I&lt;/Author&gt;&lt;Year&gt;2019&lt;/Year&gt;&lt;Details&gt;&lt;_accessed&gt;63188465&lt;/_accessed&gt;&lt;_collection_scope&gt;SCI;SCIE&lt;/_collection_scope&gt;&lt;_created&gt;62924652&lt;/_created&gt;&lt;_db_updated&gt;CrossRef&lt;/_db_updated&gt;&lt;_doi&gt;10.1038/s41588-019-0350-x&lt;/_doi&gt;&lt;_impact_factor&gt;  27.603&lt;/_impact_factor&gt;&lt;_isbn&gt;1061-4036&lt;/_isbn&gt;&lt;_issue&gt;4&lt;/_issue&gt;&lt;_journal&gt;Nature Genetics&lt;/_journal&gt;&lt;_modified&gt;63426929&lt;/_modified&gt;&lt;_pages&gt;600-605&lt;/_pages&gt;&lt;_tertiary_title&gt;Nat Genet&lt;/_tertiary_title&gt;&lt;_url&gt;http://www.nature.com/articles/s41588-019-0350-x_x000d__x000a_http://www.nature.com/articles/s41588-019-0350-x.pdf&lt;/_url&gt;&lt;_volume&gt;51&lt;/_volume&gt;&lt;/Details&gt;&lt;Extra&gt;&lt;DBUID&gt;{6486014E-94A3-482F-8B8D-B1496E970E79}&lt;/DBUID&gt;&lt;/Extra&gt;&lt;/Item&gt;&lt;/References&gt;&lt;/Group&gt;&lt;/Citation&gt;_x000a_"/>
    <w:docVar w:name="NE.Ref{F461DB1A-062D-4EFF-BB60-005E1539C61A}" w:val=" ADDIN NE.Ref.{F461DB1A-062D-4EFF-BB60-005E1539C61A}&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794150&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794150&lt;/_modified&gt;&lt;_number&gt;1&lt;/_number&gt;&lt;_ori_publication&gt;BMC_x000d__x000a_&lt;/_ori_publication&gt;&lt;_pages&gt;5-14&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F4EC8689-46E2-41E4-AF01-58B7DFED2885}" w:val=" ADDIN NE.Ref.{F4EC8689-46E2-41E4-AF01-58B7DFED2885}&lt;Citation&gt;&lt;Group&gt;&lt;References&gt;&lt;Item&gt;&lt;ID&gt;7065&lt;/ID&gt;&lt;UID&gt;{CFB279A3-7049-4BAF-A5DF-792727F76B89}&lt;/UID&gt;&lt;Title&gt;Dynamics of Human Gut Microbiota and Short-Chain Fatty Acids in Response to Dietary Interventions with Three Fermentable Fibers&lt;/Title&gt;&lt;Template&gt;Journal Article&lt;/Template&gt;&lt;Star&gt;1&lt;/Star&gt;&lt;Tag&gt;5&lt;/Tag&gt;&lt;Author&gt;Baxter, N T; Schmidt, A W; Venkataraman, A; Kim, K S; Waldron, C; Schmidt, T M&lt;/Author&gt;&lt;Year&gt;2019&lt;/Year&gt;&lt;Details&gt;&lt;_accessed&gt;63794319&lt;/_accessed&gt;&lt;_accession_num&gt;30696735&lt;/_accession_num&gt;&lt;_author_adr&gt;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schmidti@umich.edu.; Department of Ecology and Evolutionary Biology, University of Michigan, Ann Arbor, Michigan, USA.&lt;/_author_adr&gt;&lt;_collection_scope&gt;SCIE&lt;/_collection_scope&gt;&lt;_created&gt;62757909&lt;/_created&gt;&lt;_date&gt;62628480&lt;/_date&gt;&lt;_date_display&gt;2019 Jan 29&lt;/_date_display&gt;&lt;_db_updated&gt;PubMed&lt;/_db_updated&gt;&lt;_doi&gt;10.1128/mBio.02566-18&lt;/_doi&gt;&lt;_impact_factor&gt;   6.784&lt;/_impact_factor&gt;&lt;_isbn&gt;2150-7511 (Electronic)&lt;/_isbn&gt;&lt;_issue&gt;1&lt;/_issue&gt;&lt;_journal&gt;MBio&lt;/_journal&gt;&lt;_keywords&gt;Adolescent; Adult; Biostatistics; Chemistry Techniques, Analytical; Chicory; Dietary Fiber/*administration &amp;amp;amp; dosage; Fatty Acids, Volatile/*metabolism; Feces/*chemistry/*microbiology; Gastrointestinal Microbiome/*drug effects; Humans; Inulin/administration &amp;amp;amp; dosage; Metagenomics; Solanum tuberosum; Starch/administration &amp;amp;amp; dosage; Young Adult; Zea mays*Ruminococcus; *SCFA; *bifidobacteria; *butyrate; *microbiome; *prebiotic&lt;/_keywords&gt;&lt;_label&gt;玉米260; potato; inulin-individual_response; RS-individual; response; inulin&lt;/_label&gt;&lt;_language&gt;eng&lt;/_language&gt;&lt;_modified&gt;63794319&lt;/_modified&gt;&lt;_ori_publication&gt;Copyright (c) 2019 Baxter et al.&lt;/_ori_publication&gt;&lt;_tertiary_title&gt;mBio&lt;/_tertiary_title&gt;&lt;_type_work&gt;Journal Article; Research Support, Non-U.S. Gov&amp;apos;t&lt;/_type_work&gt;&lt;_url&gt;http://www.ncbi.nlm.nih.gov/entrez/query.fcgi?cmd=Retrieve&amp;amp;db=pubmed&amp;amp;dopt=Abstract&amp;amp;list_uids=30696735&amp;amp;query_hl=1&lt;/_url&gt;&lt;_volume&gt;10&lt;/_volume&gt;&lt;/Details&gt;&lt;Extra&gt;&lt;DBUID&gt;{6486014E-94A3-482F-8B8D-B1496E970E79}&lt;/DBUID&gt;&lt;/Extra&gt;&lt;/Item&gt;&lt;/References&gt;&lt;/Group&gt;&lt;Group&gt;&lt;References&gt;&lt;Item&gt;&lt;ID&gt;9000&lt;/ID&gt;&lt;UID&gt;{1DFBC41F-3603-40A7-852F-B01963D385F4}&lt;/UID&gt;&lt;Title&gt;The acute effects of inulin and resistant starch on postprandial serum short-chain fatty acids and second-meal glycemic response in lean and overweight humans&lt;/Title&gt;&lt;Template&gt;Journal Article&lt;/Template&gt;&lt;Star&gt;0&lt;/Star&gt;&lt;Tag&gt;5&lt;/Tag&gt;&lt;Author&gt;Rahat-Rozenbloom, S; Fernandes, J; Cheng, J; Gloor, G B; Wolever, T M S&lt;/Author&gt;&lt;Year&gt;2017&lt;/Year&gt;&lt;Details&gt;&lt;_accessed&gt;63746710&lt;/_accessed&gt;&lt;_collection_scope&gt;SCI;SCIE&lt;/_collection_scope&gt;&lt;_created&gt;63746710&lt;/_created&gt;&lt;_date_display&gt;2017;2016;&lt;/_date_display&gt;&lt;_db_updated&gt;PKU Search&lt;/_db_updated&gt;&lt;_doi&gt;10.1038/ejcn.2016.248&lt;/_doi&gt;&lt;_impact_factor&gt;   3.291&lt;/_impact_factor&gt;&lt;_isbn&gt;0954-3007&lt;/_isbn&gt;&lt;_issue&gt;2&lt;/_issue&gt;&lt;_journal&gt;European journal of clinical nutrition&lt;/_journal&gt;&lt;_keywords&gt;Starch - pharmacology; Ideal Body Weight - physiology; Overweight - drug therapy; Humans; Middle Aged; Male; Insulin - blood; Inulin - pharmacology; Blood Glucose - drug effects; Cross-Over Studies; Young Adult; Starch - analogs &amp;amp; derivatives; Overweight - blood; Meals - drug effects; Adolescent; Adult; Female; Aged; Postprandial Period - drug effects; Fatty Acids, Volatile - blood; Overweight persons; Metabolism; Observations; Health aspects; Fatty acids; Inulin; Carbohydrates; Nutrition research; Glucose; Dietary fiber; Index Medicus&lt;/_keywords&gt;&lt;_modified&gt;63746710&lt;/_modified&gt;&lt;_number&gt;1&lt;/_number&gt;&lt;_ori_publication&gt;Nature Publishing Group&lt;/_ori_publication&gt;&lt;_pages&gt;227-233&lt;/_pages&gt;&lt;_place_published&gt;England&lt;/_place_published&gt;&lt;_url&gt;http://pku.summon.serialssolutions.com/2.0.0/link/0/eLvHCXMwtV1Lj9MwELaW5cKFxy6PLAsyl-WU3cRO4vSAUAVbIcTykEDiZk1sZ7fQJtkmOfTP8FuZcZOy9MCNS1Q16cSVP4-_8bwYk-I0Cnd0QiYKJ21qpbQZxNLiRpTmAqQFKGzifLb0Rf7hs5idp-_32JcxNWaY7lFLetVta0On5mdxnkny5SrxurkOqY8U-VvHphowNFuwr2IZU4717ZgqvyDi1fetSRYnyrd3Qp5B_oFIDVU4I5mfuR-G6qPG2amg5kA3dq1d3b3DSP3ONLv3H_7EfXZ3oKl8usHVA7bnqgN2OK3QRF-u-Qn3gaP-RP6ABW_nrsPvhhKjC_5xrPB_yH4hDDmYvnN8iBzhdcnnFcW_c6gsR2ufGGzVcbzi-Hld8aZuu2ZF-TYoDJdIv-TtFZoJobkC_FkJXbdGoXPbehEt2fQ2XCLl5ZeLtaFwf5JLsb8O38UXDjYvq30UOB1HcN-bsH3Ivs3Ov755Fw4tIcJYqjwJFZWDF0nmzARSmU3KTBZFDrEqlAJAKpgB9fQtyxQMGpL02SikZDTBhYmtfMT2q7pyTxh3FpmrsJCAK5LMlkVpLOq_EopikkaRDdjJOOW62VT-0N5jL3NN2NCEDY3YCNhjAoQmjdCtwOhETVKyg9OAvfzrDgwpDzgAqrqlpzeePB7hoQcl0uo_2AjYi-1tXP7k04HK1T09kwpypEUKh7FB4Xa0QqEti4T96N_Cn7I7griKD0U_ZvvdqnfP2K3mZ__cLxa8XohPvwGrdymR&lt;/_url&gt;&lt;_volume&gt;71&lt;/_volume&gt;&lt;/Details&gt;&lt;Extra&gt;&lt;DBUID&gt;{6486014E-94A3-482F-8B8D-B1496E970E79}&lt;/DBUID&gt;&lt;/Extra&gt;&lt;/Item&gt;&lt;/References&gt;&lt;/Group&gt;&lt;/Citation&gt;_x000a_"/>
    <w:docVar w:name="NE.Ref{F87C529A-2FCA-46BF-BDE1-9E84833B5F7C}" w:val=" ADDIN NE.Ref.{F87C529A-2FCA-46BF-BDE1-9E84833B5F7C}&lt;Citation&gt;&lt;Group&gt;&lt;References&gt;&lt;Item&gt;&lt;ID&gt;7744&lt;/ID&gt;&lt;UID&gt;{EC8DB466-7CC9-4D15-B941-3E1A2F210979}&lt;/UID&gt;&lt;Title&gt;Causal relationships among the gut microbiome, short-chain fatty acids and metabolic diseases&lt;/Title&gt;&lt;Template&gt;Journal Article&lt;/Template&gt;&lt;Star&gt;0&lt;/Star&gt;&lt;Tag&gt;0&lt;/Tag&gt;&lt;Author&gt;Sanna, Serena; van Zuydam, Natalie R; Mahajan, Anubha; Kurilshikov, Alexander; Vich Vila, Arnau; Võsa, Urmo; Mujagic, Zlatan; Masclee, Ad A M; Jonkers, Daisy M A E; Oosting, Marije; Joosten, Leo A B; Netea, Mihai G; Franke, Lude; Zhernakova, Alexandra; Fu, Jingyuan; Wijmenga, Cisca; McCarthy, Mark I&lt;/Author&gt;&lt;Year&gt;2019&lt;/Year&gt;&lt;Details&gt;&lt;_accessed&gt;63188465&lt;/_accessed&gt;&lt;_collection_scope&gt;SCI;SCIE&lt;/_collection_scope&gt;&lt;_created&gt;62924652&lt;/_created&gt;&lt;_db_updated&gt;CrossRef&lt;/_db_updated&gt;&lt;_doi&gt;10.1038/s41588-019-0350-x&lt;/_doi&gt;&lt;_impact_factor&gt;  27.603&lt;/_impact_factor&gt;&lt;_isbn&gt;1061-4036&lt;/_isbn&gt;&lt;_issue&gt;4&lt;/_issue&gt;&lt;_journal&gt;Nature Genetics&lt;/_journal&gt;&lt;_modified&gt;63426929&lt;/_modified&gt;&lt;_pages&gt;600-605&lt;/_pages&gt;&lt;_tertiary_title&gt;Nat Genet&lt;/_tertiary_title&gt;&lt;_url&gt;http://www.nature.com/articles/s41588-019-0350-x_x000d__x000a_http://www.nature.com/articles/s41588-019-0350-x.pdf&lt;/_url&gt;&lt;_volume&gt;51&lt;/_volume&gt;&lt;/Details&gt;&lt;Extra&gt;&lt;DBUID&gt;{6486014E-94A3-482F-8B8D-B1496E970E79}&lt;/DBUID&gt;&lt;/Extra&gt;&lt;/Item&gt;&lt;/References&gt;&lt;/Group&gt;&lt;/Citation&gt;_x000a_"/>
    <w:docVar w:name="NE.Ref{F9BCC7F0-A69B-47D5-8C83-0609307B58BE}" w:val=" ADDIN NE.Ref.{F9BCC7F0-A69B-47D5-8C83-0609307B58BE}&lt;Citation&gt;&lt;Group&gt;&lt;References&gt;&lt;Item&gt;&lt;ID&gt;9080&lt;/ID&gt;&lt;UID&gt;{2F83AC4F-CD4B-4FE6-942B-848FE360531A}&lt;/UID&gt;&lt;Title&gt;True and false interindividual differences in the physiological response to an intervention&lt;/Title&gt;&lt;Template&gt;Journal Article&lt;/Template&gt;&lt;Star&gt;0&lt;/Star&gt;&lt;Tag&gt;0&lt;/Tag&gt;&lt;Author&gt;Atkinson, Greg; Batterham, Alan M&lt;/Author&gt;&lt;Year&gt;2015&lt;/Year&gt;&lt;Details&gt;&lt;_accessed&gt;63773891&lt;/_accessed&gt;&lt;_collection_scope&gt;SCI;SCIE&lt;/_collection_scope&gt;&lt;_created&gt;63773891&lt;/_created&gt;&lt;_date&gt;60701760&lt;/_date&gt;&lt;_db_updated&gt;CrossRef&lt;/_db_updated&gt;&lt;_doi&gt;10.1113/EP085070&lt;/_doi&gt;&lt;_impact_factor&gt;   2.431&lt;/_impact_factor&gt;&lt;_issue&gt;6&lt;/_issue&gt;&lt;_journal&gt;Experimental Physiology&lt;/_journal&gt;&lt;_modified&gt;63773891&lt;/_modified&gt;&lt;_pages&gt;577-588&lt;/_pages&gt;&lt;_tertiary_title&gt;Exp Physiol&lt;/_tertiary_title&gt;&lt;_url&gt;http://doi.wiley.com/10.1113/EP085070_x000d__x000a_https://api.wiley.com/onlinelibrary/tdm/v1/articles/10.1113%2FEP085070&lt;/_url&gt;&lt;_volume&gt;100&lt;/_volume&gt;&lt;/Details&gt;&lt;Extra&gt;&lt;DBUID&gt;{6486014E-94A3-482F-8B8D-B1496E970E79}&lt;/DBUID&gt;&lt;/Extra&gt;&lt;/Item&gt;&lt;/References&gt;&lt;/Group&gt;&lt;/Citation&gt;_x000a_"/>
    <w:docVar w:name="NE.Ref{FB1C8A0D-529C-43A7-B7A9-11715179C676}" w:val=" ADDIN NE.Ref.{FB1C8A0D-529C-43A7-B7A9-11715179C676}&lt;Citation&gt;&lt;Group&gt;&lt;References&gt;&lt;Item&gt;&lt;ID&gt;7734&lt;/ID&gt;&lt;UID&gt;{CDF2F351-FD8B-4F48-87BA-4118046E2777}&lt;/UID&gt;&lt;Title&gt;Modelling microbiome recovery after antibiotics using a stability landscape framework&lt;/Title&gt;&lt;Template&gt;Journal Article&lt;/Template&gt;&lt;Star&gt;0&lt;/Star&gt;&lt;Tag&gt;0&lt;/Tag&gt;&lt;Author&gt;Shaw, Liam P; Bassam, Hassan; Barnes, Chris P; Walker, A Sarah; Klein, Nigel; Balloux, Francois&lt;/Author&gt;&lt;Year&gt;2019&lt;/Year&gt;&lt;Details&gt;&lt;_accessed&gt;63794399&lt;/_accessed&gt;&lt;_created&gt;62922000&lt;/_created&gt;&lt;_db_updated&gt;CrossRef&lt;/_db_updated&gt;&lt;_doi&gt;10.1038/s41396-019-0392-1&lt;/_doi&gt;&lt;_impact_factor&gt;   9.180&lt;/_impact_factor&gt;&lt;_isbn&gt;1751-7362&lt;/_isbn&gt;&lt;_issue&gt;7&lt;/_issue&gt;&lt;_journal&gt;The ISME Journal&lt;/_journal&gt;&lt;_modified&gt;63794399&lt;/_modified&gt;&lt;_pages&gt;1845-1856&lt;/_pages&gt;&lt;_tertiary_title&gt;ISME J&lt;/_tertiary_title&gt;&lt;_url&gt;http://www.nature.com/articles/s41396-019-0392-1_x000d__x000a_http://www.nature.com/articles/s41396-019-0392-1.pdf&lt;/_url&gt;&lt;_volume&gt;13&lt;/_volume&gt;&lt;/Details&gt;&lt;Extra&gt;&lt;DBUID&gt;{6486014E-94A3-482F-8B8D-B1496E970E79}&lt;/DBUID&gt;&lt;/Extra&gt;&lt;/Item&gt;&lt;/References&gt;&lt;/Group&gt;&lt;/Citation&gt;_x000a_"/>
  </w:docVars>
  <w:rsids>
    <w:rsidRoot w:val="00326554"/>
    <w:rsid w:val="00000F8F"/>
    <w:rsid w:val="00001148"/>
    <w:rsid w:val="00001C7D"/>
    <w:rsid w:val="0000229F"/>
    <w:rsid w:val="000025B4"/>
    <w:rsid w:val="0000308F"/>
    <w:rsid w:val="0000314D"/>
    <w:rsid w:val="00003411"/>
    <w:rsid w:val="00003D04"/>
    <w:rsid w:val="00003E6D"/>
    <w:rsid w:val="00004971"/>
    <w:rsid w:val="00004E42"/>
    <w:rsid w:val="00005413"/>
    <w:rsid w:val="000056C3"/>
    <w:rsid w:val="00005763"/>
    <w:rsid w:val="00006A9E"/>
    <w:rsid w:val="00006C66"/>
    <w:rsid w:val="0000736C"/>
    <w:rsid w:val="00007834"/>
    <w:rsid w:val="00007D08"/>
    <w:rsid w:val="00010339"/>
    <w:rsid w:val="0001033C"/>
    <w:rsid w:val="00010C3E"/>
    <w:rsid w:val="00010D0F"/>
    <w:rsid w:val="000117BD"/>
    <w:rsid w:val="00011B15"/>
    <w:rsid w:val="00011EF7"/>
    <w:rsid w:val="000125CE"/>
    <w:rsid w:val="00012833"/>
    <w:rsid w:val="000130D4"/>
    <w:rsid w:val="000133B7"/>
    <w:rsid w:val="0001346E"/>
    <w:rsid w:val="000137BC"/>
    <w:rsid w:val="00013AA6"/>
    <w:rsid w:val="00013E05"/>
    <w:rsid w:val="00013ECF"/>
    <w:rsid w:val="000140C8"/>
    <w:rsid w:val="000140ED"/>
    <w:rsid w:val="0001485E"/>
    <w:rsid w:val="00014902"/>
    <w:rsid w:val="0001494F"/>
    <w:rsid w:val="00014C03"/>
    <w:rsid w:val="00015BA8"/>
    <w:rsid w:val="00015D8A"/>
    <w:rsid w:val="000166CE"/>
    <w:rsid w:val="00016864"/>
    <w:rsid w:val="000172CA"/>
    <w:rsid w:val="00017570"/>
    <w:rsid w:val="00017D3A"/>
    <w:rsid w:val="000200CB"/>
    <w:rsid w:val="00020713"/>
    <w:rsid w:val="00020B48"/>
    <w:rsid w:val="00021132"/>
    <w:rsid w:val="000212B2"/>
    <w:rsid w:val="0002170A"/>
    <w:rsid w:val="000223CE"/>
    <w:rsid w:val="0002299E"/>
    <w:rsid w:val="00022C59"/>
    <w:rsid w:val="0002304F"/>
    <w:rsid w:val="00023805"/>
    <w:rsid w:val="0002387B"/>
    <w:rsid w:val="00023DF3"/>
    <w:rsid w:val="00023E1D"/>
    <w:rsid w:val="00024397"/>
    <w:rsid w:val="00024900"/>
    <w:rsid w:val="00024AA8"/>
    <w:rsid w:val="00024DB3"/>
    <w:rsid w:val="00025522"/>
    <w:rsid w:val="00025B70"/>
    <w:rsid w:val="0002626D"/>
    <w:rsid w:val="00026875"/>
    <w:rsid w:val="00026AF1"/>
    <w:rsid w:val="00026B9B"/>
    <w:rsid w:val="00026C2F"/>
    <w:rsid w:val="00027603"/>
    <w:rsid w:val="00027B70"/>
    <w:rsid w:val="00030F79"/>
    <w:rsid w:val="00031068"/>
    <w:rsid w:val="00031299"/>
    <w:rsid w:val="000314F7"/>
    <w:rsid w:val="00031629"/>
    <w:rsid w:val="0003189C"/>
    <w:rsid w:val="000318CE"/>
    <w:rsid w:val="00031DAA"/>
    <w:rsid w:val="000324D5"/>
    <w:rsid w:val="000325ED"/>
    <w:rsid w:val="00032706"/>
    <w:rsid w:val="000328CC"/>
    <w:rsid w:val="00032952"/>
    <w:rsid w:val="00032B89"/>
    <w:rsid w:val="00033229"/>
    <w:rsid w:val="00034744"/>
    <w:rsid w:val="00034F34"/>
    <w:rsid w:val="00035865"/>
    <w:rsid w:val="00035995"/>
    <w:rsid w:val="00035ACE"/>
    <w:rsid w:val="00035B3D"/>
    <w:rsid w:val="00035D00"/>
    <w:rsid w:val="00036477"/>
    <w:rsid w:val="00036855"/>
    <w:rsid w:val="00036948"/>
    <w:rsid w:val="00037072"/>
    <w:rsid w:val="0003720C"/>
    <w:rsid w:val="00037727"/>
    <w:rsid w:val="00037741"/>
    <w:rsid w:val="00040165"/>
    <w:rsid w:val="00041292"/>
    <w:rsid w:val="00041A70"/>
    <w:rsid w:val="00041FF9"/>
    <w:rsid w:val="00042103"/>
    <w:rsid w:val="00042640"/>
    <w:rsid w:val="00042B2D"/>
    <w:rsid w:val="000434D4"/>
    <w:rsid w:val="00043939"/>
    <w:rsid w:val="000439E8"/>
    <w:rsid w:val="00043A98"/>
    <w:rsid w:val="00043B32"/>
    <w:rsid w:val="00044299"/>
    <w:rsid w:val="000445F9"/>
    <w:rsid w:val="00044DF6"/>
    <w:rsid w:val="00044EFB"/>
    <w:rsid w:val="00044FD3"/>
    <w:rsid w:val="00045481"/>
    <w:rsid w:val="00045561"/>
    <w:rsid w:val="0004579F"/>
    <w:rsid w:val="00045992"/>
    <w:rsid w:val="00045B20"/>
    <w:rsid w:val="00045CE4"/>
    <w:rsid w:val="00046002"/>
    <w:rsid w:val="000462DC"/>
    <w:rsid w:val="0004635E"/>
    <w:rsid w:val="00046ED9"/>
    <w:rsid w:val="00047788"/>
    <w:rsid w:val="0004782A"/>
    <w:rsid w:val="00047959"/>
    <w:rsid w:val="000479FF"/>
    <w:rsid w:val="00047F2B"/>
    <w:rsid w:val="000503DC"/>
    <w:rsid w:val="0005077B"/>
    <w:rsid w:val="00051679"/>
    <w:rsid w:val="00051919"/>
    <w:rsid w:val="00052290"/>
    <w:rsid w:val="0005249C"/>
    <w:rsid w:val="00053F0B"/>
    <w:rsid w:val="00053F42"/>
    <w:rsid w:val="000543AD"/>
    <w:rsid w:val="000543D0"/>
    <w:rsid w:val="000545FA"/>
    <w:rsid w:val="00054EA1"/>
    <w:rsid w:val="00055148"/>
    <w:rsid w:val="00055544"/>
    <w:rsid w:val="0005592E"/>
    <w:rsid w:val="00056A61"/>
    <w:rsid w:val="00056E74"/>
    <w:rsid w:val="00057B56"/>
    <w:rsid w:val="0006011F"/>
    <w:rsid w:val="0006014C"/>
    <w:rsid w:val="00060279"/>
    <w:rsid w:val="00060D82"/>
    <w:rsid w:val="000613DF"/>
    <w:rsid w:val="00061440"/>
    <w:rsid w:val="0006163C"/>
    <w:rsid w:val="00061BA4"/>
    <w:rsid w:val="00061E25"/>
    <w:rsid w:val="00062472"/>
    <w:rsid w:val="00062772"/>
    <w:rsid w:val="00062AA5"/>
    <w:rsid w:val="00063174"/>
    <w:rsid w:val="0006322A"/>
    <w:rsid w:val="00063392"/>
    <w:rsid w:val="00063837"/>
    <w:rsid w:val="000639ED"/>
    <w:rsid w:val="000648BA"/>
    <w:rsid w:val="000649D5"/>
    <w:rsid w:val="00064ACF"/>
    <w:rsid w:val="00064B4F"/>
    <w:rsid w:val="00065407"/>
    <w:rsid w:val="00065B7D"/>
    <w:rsid w:val="00065FB1"/>
    <w:rsid w:val="000660EF"/>
    <w:rsid w:val="000669D6"/>
    <w:rsid w:val="00066D92"/>
    <w:rsid w:val="00067041"/>
    <w:rsid w:val="00067B7E"/>
    <w:rsid w:val="00067D44"/>
    <w:rsid w:val="00067D54"/>
    <w:rsid w:val="00067F9A"/>
    <w:rsid w:val="0007014B"/>
    <w:rsid w:val="000710ED"/>
    <w:rsid w:val="00071581"/>
    <w:rsid w:val="000716FD"/>
    <w:rsid w:val="00071E63"/>
    <w:rsid w:val="00071F70"/>
    <w:rsid w:val="000730EC"/>
    <w:rsid w:val="000745EC"/>
    <w:rsid w:val="0007465D"/>
    <w:rsid w:val="00074743"/>
    <w:rsid w:val="0007569A"/>
    <w:rsid w:val="0007600A"/>
    <w:rsid w:val="000764AD"/>
    <w:rsid w:val="00076E74"/>
    <w:rsid w:val="00080BF1"/>
    <w:rsid w:val="00080BF2"/>
    <w:rsid w:val="00082050"/>
    <w:rsid w:val="000822E4"/>
    <w:rsid w:val="0008234D"/>
    <w:rsid w:val="000823C5"/>
    <w:rsid w:val="00082560"/>
    <w:rsid w:val="000825AC"/>
    <w:rsid w:val="00083398"/>
    <w:rsid w:val="000836C0"/>
    <w:rsid w:val="00083A2F"/>
    <w:rsid w:val="00083AA2"/>
    <w:rsid w:val="00083D23"/>
    <w:rsid w:val="00083FFE"/>
    <w:rsid w:val="00084322"/>
    <w:rsid w:val="000844D5"/>
    <w:rsid w:val="00084A61"/>
    <w:rsid w:val="0008503C"/>
    <w:rsid w:val="000854E2"/>
    <w:rsid w:val="00085AC4"/>
    <w:rsid w:val="000864A5"/>
    <w:rsid w:val="00087164"/>
    <w:rsid w:val="00087539"/>
    <w:rsid w:val="00087E3C"/>
    <w:rsid w:val="00090B5C"/>
    <w:rsid w:val="00090CE8"/>
    <w:rsid w:val="000910D4"/>
    <w:rsid w:val="00091482"/>
    <w:rsid w:val="000914D0"/>
    <w:rsid w:val="00092B0A"/>
    <w:rsid w:val="00093670"/>
    <w:rsid w:val="0009374C"/>
    <w:rsid w:val="00093FD8"/>
    <w:rsid w:val="000944BA"/>
    <w:rsid w:val="00094BB8"/>
    <w:rsid w:val="00094D00"/>
    <w:rsid w:val="00095275"/>
    <w:rsid w:val="00095694"/>
    <w:rsid w:val="00095CA3"/>
    <w:rsid w:val="00096A29"/>
    <w:rsid w:val="00096C5D"/>
    <w:rsid w:val="0009785B"/>
    <w:rsid w:val="000978FB"/>
    <w:rsid w:val="0009794A"/>
    <w:rsid w:val="00097A74"/>
    <w:rsid w:val="00097E44"/>
    <w:rsid w:val="000A0C75"/>
    <w:rsid w:val="000A0D3C"/>
    <w:rsid w:val="000A1107"/>
    <w:rsid w:val="000A115F"/>
    <w:rsid w:val="000A1733"/>
    <w:rsid w:val="000A19F5"/>
    <w:rsid w:val="000A20CC"/>
    <w:rsid w:val="000A24AE"/>
    <w:rsid w:val="000A258E"/>
    <w:rsid w:val="000A284C"/>
    <w:rsid w:val="000A2A9D"/>
    <w:rsid w:val="000A3273"/>
    <w:rsid w:val="000A3DC8"/>
    <w:rsid w:val="000A409B"/>
    <w:rsid w:val="000A4697"/>
    <w:rsid w:val="000A4894"/>
    <w:rsid w:val="000A49A1"/>
    <w:rsid w:val="000A4BE5"/>
    <w:rsid w:val="000A4DB3"/>
    <w:rsid w:val="000A58D1"/>
    <w:rsid w:val="000A7DBC"/>
    <w:rsid w:val="000B0790"/>
    <w:rsid w:val="000B0AE8"/>
    <w:rsid w:val="000B1504"/>
    <w:rsid w:val="000B1DF2"/>
    <w:rsid w:val="000B2CFF"/>
    <w:rsid w:val="000B3983"/>
    <w:rsid w:val="000B3BC8"/>
    <w:rsid w:val="000B3E2D"/>
    <w:rsid w:val="000B4623"/>
    <w:rsid w:val="000B481A"/>
    <w:rsid w:val="000B4BB2"/>
    <w:rsid w:val="000B4EFC"/>
    <w:rsid w:val="000B57A4"/>
    <w:rsid w:val="000B5A94"/>
    <w:rsid w:val="000B698E"/>
    <w:rsid w:val="000B6ABB"/>
    <w:rsid w:val="000B7349"/>
    <w:rsid w:val="000B75AF"/>
    <w:rsid w:val="000B7654"/>
    <w:rsid w:val="000B76D1"/>
    <w:rsid w:val="000B7B2E"/>
    <w:rsid w:val="000B7C63"/>
    <w:rsid w:val="000C07A4"/>
    <w:rsid w:val="000C0D7D"/>
    <w:rsid w:val="000C0D98"/>
    <w:rsid w:val="000C10FA"/>
    <w:rsid w:val="000C11D8"/>
    <w:rsid w:val="000C12D6"/>
    <w:rsid w:val="000C1822"/>
    <w:rsid w:val="000C18A6"/>
    <w:rsid w:val="000C1BCE"/>
    <w:rsid w:val="000C219C"/>
    <w:rsid w:val="000C21DB"/>
    <w:rsid w:val="000C264F"/>
    <w:rsid w:val="000C27D2"/>
    <w:rsid w:val="000C2FD1"/>
    <w:rsid w:val="000C35DD"/>
    <w:rsid w:val="000C3AFE"/>
    <w:rsid w:val="000C3BE7"/>
    <w:rsid w:val="000C3DE4"/>
    <w:rsid w:val="000C40BE"/>
    <w:rsid w:val="000C419C"/>
    <w:rsid w:val="000C43C7"/>
    <w:rsid w:val="000C470E"/>
    <w:rsid w:val="000C483C"/>
    <w:rsid w:val="000C5827"/>
    <w:rsid w:val="000C5A98"/>
    <w:rsid w:val="000C5B48"/>
    <w:rsid w:val="000C5D3C"/>
    <w:rsid w:val="000C5DEF"/>
    <w:rsid w:val="000C604B"/>
    <w:rsid w:val="000C620A"/>
    <w:rsid w:val="000C6925"/>
    <w:rsid w:val="000C69CC"/>
    <w:rsid w:val="000C6D03"/>
    <w:rsid w:val="000C6DB9"/>
    <w:rsid w:val="000C6FB9"/>
    <w:rsid w:val="000C709C"/>
    <w:rsid w:val="000C70C4"/>
    <w:rsid w:val="000C7522"/>
    <w:rsid w:val="000C76FA"/>
    <w:rsid w:val="000C7F13"/>
    <w:rsid w:val="000D02DB"/>
    <w:rsid w:val="000D03C2"/>
    <w:rsid w:val="000D04D7"/>
    <w:rsid w:val="000D0D77"/>
    <w:rsid w:val="000D1C4A"/>
    <w:rsid w:val="000D272D"/>
    <w:rsid w:val="000D2FEA"/>
    <w:rsid w:val="000D3259"/>
    <w:rsid w:val="000D3527"/>
    <w:rsid w:val="000D3E93"/>
    <w:rsid w:val="000D3F23"/>
    <w:rsid w:val="000D3FD1"/>
    <w:rsid w:val="000D4D3D"/>
    <w:rsid w:val="000D59B8"/>
    <w:rsid w:val="000D5B4C"/>
    <w:rsid w:val="000D5C41"/>
    <w:rsid w:val="000D603F"/>
    <w:rsid w:val="000D642C"/>
    <w:rsid w:val="000D6594"/>
    <w:rsid w:val="000D71DF"/>
    <w:rsid w:val="000D78B2"/>
    <w:rsid w:val="000D7F17"/>
    <w:rsid w:val="000D7FC7"/>
    <w:rsid w:val="000E0766"/>
    <w:rsid w:val="000E0EE9"/>
    <w:rsid w:val="000E162E"/>
    <w:rsid w:val="000E1BAA"/>
    <w:rsid w:val="000E1F17"/>
    <w:rsid w:val="000E22CF"/>
    <w:rsid w:val="000E27A0"/>
    <w:rsid w:val="000E3CBF"/>
    <w:rsid w:val="000E3FDE"/>
    <w:rsid w:val="000E422C"/>
    <w:rsid w:val="000E4E1F"/>
    <w:rsid w:val="000E5AE1"/>
    <w:rsid w:val="000E5B95"/>
    <w:rsid w:val="000E5D18"/>
    <w:rsid w:val="000E5E8B"/>
    <w:rsid w:val="000E5EDF"/>
    <w:rsid w:val="000E6429"/>
    <w:rsid w:val="000E67E0"/>
    <w:rsid w:val="000E7B10"/>
    <w:rsid w:val="000E7C1E"/>
    <w:rsid w:val="000F0A16"/>
    <w:rsid w:val="000F0C44"/>
    <w:rsid w:val="000F0E33"/>
    <w:rsid w:val="000F109D"/>
    <w:rsid w:val="000F1959"/>
    <w:rsid w:val="000F1DDD"/>
    <w:rsid w:val="000F22EE"/>
    <w:rsid w:val="000F2C66"/>
    <w:rsid w:val="000F362D"/>
    <w:rsid w:val="000F44BE"/>
    <w:rsid w:val="000F4714"/>
    <w:rsid w:val="000F4F93"/>
    <w:rsid w:val="000F5073"/>
    <w:rsid w:val="000F55FC"/>
    <w:rsid w:val="000F656A"/>
    <w:rsid w:val="000F71F0"/>
    <w:rsid w:val="000F7912"/>
    <w:rsid w:val="001003B3"/>
    <w:rsid w:val="001004C5"/>
    <w:rsid w:val="001009CC"/>
    <w:rsid w:val="0010117D"/>
    <w:rsid w:val="00101208"/>
    <w:rsid w:val="00102F41"/>
    <w:rsid w:val="00103176"/>
    <w:rsid w:val="00103D9D"/>
    <w:rsid w:val="00104A04"/>
    <w:rsid w:val="00104CC1"/>
    <w:rsid w:val="0010586A"/>
    <w:rsid w:val="001059B7"/>
    <w:rsid w:val="0010634D"/>
    <w:rsid w:val="00106A30"/>
    <w:rsid w:val="0010779E"/>
    <w:rsid w:val="00110922"/>
    <w:rsid w:val="00110FC6"/>
    <w:rsid w:val="00111F96"/>
    <w:rsid w:val="00112BE9"/>
    <w:rsid w:val="00113115"/>
    <w:rsid w:val="00113299"/>
    <w:rsid w:val="0011330E"/>
    <w:rsid w:val="0011354D"/>
    <w:rsid w:val="0011358F"/>
    <w:rsid w:val="00114205"/>
    <w:rsid w:val="0011435C"/>
    <w:rsid w:val="00114D0C"/>
    <w:rsid w:val="00114E5B"/>
    <w:rsid w:val="001154AB"/>
    <w:rsid w:val="001154C3"/>
    <w:rsid w:val="00115540"/>
    <w:rsid w:val="0011568A"/>
    <w:rsid w:val="001159DD"/>
    <w:rsid w:val="00115BE9"/>
    <w:rsid w:val="0011627F"/>
    <w:rsid w:val="001172CB"/>
    <w:rsid w:val="00117AC8"/>
    <w:rsid w:val="001204B6"/>
    <w:rsid w:val="001204D8"/>
    <w:rsid w:val="00120D40"/>
    <w:rsid w:val="001210A7"/>
    <w:rsid w:val="001214DC"/>
    <w:rsid w:val="00121C58"/>
    <w:rsid w:val="001228A6"/>
    <w:rsid w:val="00122DA9"/>
    <w:rsid w:val="00122DF0"/>
    <w:rsid w:val="00122E1A"/>
    <w:rsid w:val="00123193"/>
    <w:rsid w:val="001236D6"/>
    <w:rsid w:val="00123B6A"/>
    <w:rsid w:val="00123CD3"/>
    <w:rsid w:val="00123D3A"/>
    <w:rsid w:val="00125C37"/>
    <w:rsid w:val="00125CAB"/>
    <w:rsid w:val="00126050"/>
    <w:rsid w:val="001262F9"/>
    <w:rsid w:val="00126BC9"/>
    <w:rsid w:val="00126C70"/>
    <w:rsid w:val="00127209"/>
    <w:rsid w:val="001300ED"/>
    <w:rsid w:val="0013030E"/>
    <w:rsid w:val="0013058C"/>
    <w:rsid w:val="0013075C"/>
    <w:rsid w:val="00131438"/>
    <w:rsid w:val="00131729"/>
    <w:rsid w:val="00131AF4"/>
    <w:rsid w:val="00131BDC"/>
    <w:rsid w:val="00131BF9"/>
    <w:rsid w:val="00131C67"/>
    <w:rsid w:val="00131E79"/>
    <w:rsid w:val="00131F35"/>
    <w:rsid w:val="001321CF"/>
    <w:rsid w:val="001325A2"/>
    <w:rsid w:val="00132637"/>
    <w:rsid w:val="00132985"/>
    <w:rsid w:val="0013318D"/>
    <w:rsid w:val="00133618"/>
    <w:rsid w:val="0013405F"/>
    <w:rsid w:val="0013461B"/>
    <w:rsid w:val="00134E9E"/>
    <w:rsid w:val="0013572B"/>
    <w:rsid w:val="00135732"/>
    <w:rsid w:val="0013624D"/>
    <w:rsid w:val="0013660B"/>
    <w:rsid w:val="00136FBE"/>
    <w:rsid w:val="001375F7"/>
    <w:rsid w:val="0013784B"/>
    <w:rsid w:val="00137C0C"/>
    <w:rsid w:val="00140134"/>
    <w:rsid w:val="00140176"/>
    <w:rsid w:val="00140875"/>
    <w:rsid w:val="00140B35"/>
    <w:rsid w:val="001416F0"/>
    <w:rsid w:val="00142107"/>
    <w:rsid w:val="00142331"/>
    <w:rsid w:val="0014268D"/>
    <w:rsid w:val="00142EEA"/>
    <w:rsid w:val="001434B1"/>
    <w:rsid w:val="00143609"/>
    <w:rsid w:val="00143D08"/>
    <w:rsid w:val="00144339"/>
    <w:rsid w:val="00144E48"/>
    <w:rsid w:val="00144E8A"/>
    <w:rsid w:val="00145337"/>
    <w:rsid w:val="00145465"/>
    <w:rsid w:val="0014610C"/>
    <w:rsid w:val="0014620D"/>
    <w:rsid w:val="0014651E"/>
    <w:rsid w:val="00146999"/>
    <w:rsid w:val="001473E2"/>
    <w:rsid w:val="00147E4C"/>
    <w:rsid w:val="00150511"/>
    <w:rsid w:val="00150650"/>
    <w:rsid w:val="001507F7"/>
    <w:rsid w:val="00150A54"/>
    <w:rsid w:val="00151470"/>
    <w:rsid w:val="00151589"/>
    <w:rsid w:val="001515C2"/>
    <w:rsid w:val="00151D0F"/>
    <w:rsid w:val="00152327"/>
    <w:rsid w:val="0015286E"/>
    <w:rsid w:val="00152C8C"/>
    <w:rsid w:val="00152D38"/>
    <w:rsid w:val="00152F03"/>
    <w:rsid w:val="00152F8F"/>
    <w:rsid w:val="00153611"/>
    <w:rsid w:val="00153E8D"/>
    <w:rsid w:val="00154679"/>
    <w:rsid w:val="0015494D"/>
    <w:rsid w:val="0015522A"/>
    <w:rsid w:val="001554A7"/>
    <w:rsid w:val="00155B25"/>
    <w:rsid w:val="00155D6F"/>
    <w:rsid w:val="00155EE8"/>
    <w:rsid w:val="00155F8B"/>
    <w:rsid w:val="00156B05"/>
    <w:rsid w:val="00156D06"/>
    <w:rsid w:val="00156F94"/>
    <w:rsid w:val="00157721"/>
    <w:rsid w:val="00157D6E"/>
    <w:rsid w:val="00160093"/>
    <w:rsid w:val="00160330"/>
    <w:rsid w:val="00160DC5"/>
    <w:rsid w:val="001615D1"/>
    <w:rsid w:val="001624FC"/>
    <w:rsid w:val="00162723"/>
    <w:rsid w:val="001627DE"/>
    <w:rsid w:val="00162D62"/>
    <w:rsid w:val="00162E5D"/>
    <w:rsid w:val="00162E96"/>
    <w:rsid w:val="00163031"/>
    <w:rsid w:val="001630B1"/>
    <w:rsid w:val="001630F7"/>
    <w:rsid w:val="0016312B"/>
    <w:rsid w:val="00163AE6"/>
    <w:rsid w:val="00163E35"/>
    <w:rsid w:val="00164561"/>
    <w:rsid w:val="00165135"/>
    <w:rsid w:val="00165313"/>
    <w:rsid w:val="0016585D"/>
    <w:rsid w:val="00165AE1"/>
    <w:rsid w:val="00165F64"/>
    <w:rsid w:val="00166150"/>
    <w:rsid w:val="0016664E"/>
    <w:rsid w:val="00166D1C"/>
    <w:rsid w:val="00166D8A"/>
    <w:rsid w:val="00166EBD"/>
    <w:rsid w:val="0016723C"/>
    <w:rsid w:val="001677E4"/>
    <w:rsid w:val="001704D0"/>
    <w:rsid w:val="001706CB"/>
    <w:rsid w:val="00170E68"/>
    <w:rsid w:val="001714B3"/>
    <w:rsid w:val="00171675"/>
    <w:rsid w:val="00172771"/>
    <w:rsid w:val="001727CD"/>
    <w:rsid w:val="0017280F"/>
    <w:rsid w:val="00173EF8"/>
    <w:rsid w:val="001741F1"/>
    <w:rsid w:val="0017462C"/>
    <w:rsid w:val="00174BF9"/>
    <w:rsid w:val="00174D45"/>
    <w:rsid w:val="001755C2"/>
    <w:rsid w:val="00175772"/>
    <w:rsid w:val="00175A42"/>
    <w:rsid w:val="00175AFF"/>
    <w:rsid w:val="00175FD8"/>
    <w:rsid w:val="001761DF"/>
    <w:rsid w:val="001767C4"/>
    <w:rsid w:val="00176B02"/>
    <w:rsid w:val="00177084"/>
    <w:rsid w:val="00177841"/>
    <w:rsid w:val="00177C28"/>
    <w:rsid w:val="00177D8A"/>
    <w:rsid w:val="00180503"/>
    <w:rsid w:val="00180748"/>
    <w:rsid w:val="00180822"/>
    <w:rsid w:val="00181B82"/>
    <w:rsid w:val="00181BC9"/>
    <w:rsid w:val="00181EFE"/>
    <w:rsid w:val="00181FED"/>
    <w:rsid w:val="001828ED"/>
    <w:rsid w:val="00182F4C"/>
    <w:rsid w:val="001835CB"/>
    <w:rsid w:val="00183B1E"/>
    <w:rsid w:val="00183BDA"/>
    <w:rsid w:val="00183DF4"/>
    <w:rsid w:val="00183F94"/>
    <w:rsid w:val="0018407A"/>
    <w:rsid w:val="00184197"/>
    <w:rsid w:val="001843D0"/>
    <w:rsid w:val="00184439"/>
    <w:rsid w:val="00184481"/>
    <w:rsid w:val="00184C0A"/>
    <w:rsid w:val="00184F2F"/>
    <w:rsid w:val="001856B1"/>
    <w:rsid w:val="001856F1"/>
    <w:rsid w:val="001858BD"/>
    <w:rsid w:val="00185D7B"/>
    <w:rsid w:val="00185D7E"/>
    <w:rsid w:val="00185E69"/>
    <w:rsid w:val="00185EE6"/>
    <w:rsid w:val="00186228"/>
    <w:rsid w:val="001864B8"/>
    <w:rsid w:val="00186A85"/>
    <w:rsid w:val="00186FB2"/>
    <w:rsid w:val="00187089"/>
    <w:rsid w:val="001873DF"/>
    <w:rsid w:val="0018791D"/>
    <w:rsid w:val="001909D5"/>
    <w:rsid w:val="00190FA2"/>
    <w:rsid w:val="00191347"/>
    <w:rsid w:val="00191453"/>
    <w:rsid w:val="001919F1"/>
    <w:rsid w:val="00191C8B"/>
    <w:rsid w:val="00191DC0"/>
    <w:rsid w:val="00192297"/>
    <w:rsid w:val="00192404"/>
    <w:rsid w:val="00192738"/>
    <w:rsid w:val="00193812"/>
    <w:rsid w:val="00193D7A"/>
    <w:rsid w:val="00193DA1"/>
    <w:rsid w:val="00193E68"/>
    <w:rsid w:val="001940BD"/>
    <w:rsid w:val="001946A4"/>
    <w:rsid w:val="00194A04"/>
    <w:rsid w:val="00194E97"/>
    <w:rsid w:val="001952B8"/>
    <w:rsid w:val="001956EC"/>
    <w:rsid w:val="00195A6B"/>
    <w:rsid w:val="00195CF3"/>
    <w:rsid w:val="0019614C"/>
    <w:rsid w:val="00196501"/>
    <w:rsid w:val="0019667E"/>
    <w:rsid w:val="001966DC"/>
    <w:rsid w:val="00196704"/>
    <w:rsid w:val="001968A4"/>
    <w:rsid w:val="001975F8"/>
    <w:rsid w:val="001978E3"/>
    <w:rsid w:val="00197BA8"/>
    <w:rsid w:val="00197C50"/>
    <w:rsid w:val="00197FE7"/>
    <w:rsid w:val="001A07B1"/>
    <w:rsid w:val="001A0D02"/>
    <w:rsid w:val="001A134A"/>
    <w:rsid w:val="001A1B9D"/>
    <w:rsid w:val="001A1C69"/>
    <w:rsid w:val="001A1DA8"/>
    <w:rsid w:val="001A2431"/>
    <w:rsid w:val="001A260E"/>
    <w:rsid w:val="001A26CF"/>
    <w:rsid w:val="001A2AE8"/>
    <w:rsid w:val="001A3285"/>
    <w:rsid w:val="001A32AC"/>
    <w:rsid w:val="001A3C62"/>
    <w:rsid w:val="001A4162"/>
    <w:rsid w:val="001A4223"/>
    <w:rsid w:val="001A4500"/>
    <w:rsid w:val="001A49AA"/>
    <w:rsid w:val="001A49F2"/>
    <w:rsid w:val="001A4A1E"/>
    <w:rsid w:val="001A5333"/>
    <w:rsid w:val="001A5679"/>
    <w:rsid w:val="001A5A86"/>
    <w:rsid w:val="001A60FF"/>
    <w:rsid w:val="001A6B4C"/>
    <w:rsid w:val="001A7903"/>
    <w:rsid w:val="001B035D"/>
    <w:rsid w:val="001B058D"/>
    <w:rsid w:val="001B0ED8"/>
    <w:rsid w:val="001B18AA"/>
    <w:rsid w:val="001B24DE"/>
    <w:rsid w:val="001B2AA2"/>
    <w:rsid w:val="001B38C1"/>
    <w:rsid w:val="001B3DF0"/>
    <w:rsid w:val="001B4319"/>
    <w:rsid w:val="001B4AF5"/>
    <w:rsid w:val="001B4FB4"/>
    <w:rsid w:val="001B525E"/>
    <w:rsid w:val="001B57CB"/>
    <w:rsid w:val="001B6107"/>
    <w:rsid w:val="001B638D"/>
    <w:rsid w:val="001B650F"/>
    <w:rsid w:val="001B65C5"/>
    <w:rsid w:val="001B6D67"/>
    <w:rsid w:val="001B6FD2"/>
    <w:rsid w:val="001B7835"/>
    <w:rsid w:val="001C05C3"/>
    <w:rsid w:val="001C1D10"/>
    <w:rsid w:val="001C1D14"/>
    <w:rsid w:val="001C298C"/>
    <w:rsid w:val="001C2A51"/>
    <w:rsid w:val="001C2D90"/>
    <w:rsid w:val="001C3D58"/>
    <w:rsid w:val="001C45BE"/>
    <w:rsid w:val="001C47B7"/>
    <w:rsid w:val="001C4D35"/>
    <w:rsid w:val="001C4F38"/>
    <w:rsid w:val="001C50BE"/>
    <w:rsid w:val="001C54E8"/>
    <w:rsid w:val="001C5737"/>
    <w:rsid w:val="001C583C"/>
    <w:rsid w:val="001C6264"/>
    <w:rsid w:val="001C6890"/>
    <w:rsid w:val="001C68CC"/>
    <w:rsid w:val="001C6A0D"/>
    <w:rsid w:val="001C70FE"/>
    <w:rsid w:val="001C731B"/>
    <w:rsid w:val="001C7B4E"/>
    <w:rsid w:val="001D03AB"/>
    <w:rsid w:val="001D05EF"/>
    <w:rsid w:val="001D08D6"/>
    <w:rsid w:val="001D0931"/>
    <w:rsid w:val="001D0DB4"/>
    <w:rsid w:val="001D0F17"/>
    <w:rsid w:val="001D1504"/>
    <w:rsid w:val="001D1579"/>
    <w:rsid w:val="001D1808"/>
    <w:rsid w:val="001D1B4D"/>
    <w:rsid w:val="001D252A"/>
    <w:rsid w:val="001D272F"/>
    <w:rsid w:val="001D2C6C"/>
    <w:rsid w:val="001D3FCC"/>
    <w:rsid w:val="001D44A8"/>
    <w:rsid w:val="001D46F2"/>
    <w:rsid w:val="001D4ADB"/>
    <w:rsid w:val="001D5002"/>
    <w:rsid w:val="001D55C2"/>
    <w:rsid w:val="001D55DC"/>
    <w:rsid w:val="001D5785"/>
    <w:rsid w:val="001D5D1F"/>
    <w:rsid w:val="001D5E23"/>
    <w:rsid w:val="001D6406"/>
    <w:rsid w:val="001D6480"/>
    <w:rsid w:val="001D6859"/>
    <w:rsid w:val="001D7DE0"/>
    <w:rsid w:val="001E00A8"/>
    <w:rsid w:val="001E011A"/>
    <w:rsid w:val="001E011F"/>
    <w:rsid w:val="001E02A7"/>
    <w:rsid w:val="001E08AE"/>
    <w:rsid w:val="001E0A1B"/>
    <w:rsid w:val="001E0C1B"/>
    <w:rsid w:val="001E0FEF"/>
    <w:rsid w:val="001E1477"/>
    <w:rsid w:val="001E1676"/>
    <w:rsid w:val="001E194C"/>
    <w:rsid w:val="001E1F43"/>
    <w:rsid w:val="001E27BE"/>
    <w:rsid w:val="001E2E6D"/>
    <w:rsid w:val="001E2F1A"/>
    <w:rsid w:val="001E2F41"/>
    <w:rsid w:val="001E359D"/>
    <w:rsid w:val="001E3886"/>
    <w:rsid w:val="001E3C9E"/>
    <w:rsid w:val="001E3DF1"/>
    <w:rsid w:val="001E3DFF"/>
    <w:rsid w:val="001E4A3B"/>
    <w:rsid w:val="001E4A3D"/>
    <w:rsid w:val="001E5025"/>
    <w:rsid w:val="001E51A9"/>
    <w:rsid w:val="001E53CC"/>
    <w:rsid w:val="001E5637"/>
    <w:rsid w:val="001E5766"/>
    <w:rsid w:val="001E5DF7"/>
    <w:rsid w:val="001E6481"/>
    <w:rsid w:val="001E650C"/>
    <w:rsid w:val="001E65A4"/>
    <w:rsid w:val="001E6872"/>
    <w:rsid w:val="001E6972"/>
    <w:rsid w:val="001E69B2"/>
    <w:rsid w:val="001E70A7"/>
    <w:rsid w:val="001E7161"/>
    <w:rsid w:val="001E7A25"/>
    <w:rsid w:val="001E7BA3"/>
    <w:rsid w:val="001E7E09"/>
    <w:rsid w:val="001F0279"/>
    <w:rsid w:val="001F02E7"/>
    <w:rsid w:val="001F0422"/>
    <w:rsid w:val="001F0513"/>
    <w:rsid w:val="001F0C54"/>
    <w:rsid w:val="001F0F2E"/>
    <w:rsid w:val="001F0F98"/>
    <w:rsid w:val="001F106B"/>
    <w:rsid w:val="001F122F"/>
    <w:rsid w:val="001F26B9"/>
    <w:rsid w:val="001F2F26"/>
    <w:rsid w:val="001F2F8A"/>
    <w:rsid w:val="001F3454"/>
    <w:rsid w:val="001F3700"/>
    <w:rsid w:val="001F4023"/>
    <w:rsid w:val="001F4483"/>
    <w:rsid w:val="001F491B"/>
    <w:rsid w:val="001F4D99"/>
    <w:rsid w:val="001F52DA"/>
    <w:rsid w:val="001F5624"/>
    <w:rsid w:val="001F5BC8"/>
    <w:rsid w:val="001F5EDB"/>
    <w:rsid w:val="001F66D2"/>
    <w:rsid w:val="001F6BC7"/>
    <w:rsid w:val="001F7D27"/>
    <w:rsid w:val="001F7E96"/>
    <w:rsid w:val="001F7F45"/>
    <w:rsid w:val="00200E64"/>
    <w:rsid w:val="00200FAF"/>
    <w:rsid w:val="00201538"/>
    <w:rsid w:val="002016D5"/>
    <w:rsid w:val="00201711"/>
    <w:rsid w:val="0020172B"/>
    <w:rsid w:val="002020CB"/>
    <w:rsid w:val="00202363"/>
    <w:rsid w:val="00202E27"/>
    <w:rsid w:val="00203483"/>
    <w:rsid w:val="002038EB"/>
    <w:rsid w:val="00203925"/>
    <w:rsid w:val="00204DF1"/>
    <w:rsid w:val="00204EFE"/>
    <w:rsid w:val="0020585A"/>
    <w:rsid w:val="00206990"/>
    <w:rsid w:val="00206F84"/>
    <w:rsid w:val="0020713F"/>
    <w:rsid w:val="00207151"/>
    <w:rsid w:val="0020771E"/>
    <w:rsid w:val="00207F0A"/>
    <w:rsid w:val="002100DA"/>
    <w:rsid w:val="00210130"/>
    <w:rsid w:val="0021014A"/>
    <w:rsid w:val="002101F2"/>
    <w:rsid w:val="002104BB"/>
    <w:rsid w:val="00210530"/>
    <w:rsid w:val="00210B16"/>
    <w:rsid w:val="00210F55"/>
    <w:rsid w:val="00211B70"/>
    <w:rsid w:val="00211D90"/>
    <w:rsid w:val="00211FC4"/>
    <w:rsid w:val="002125DC"/>
    <w:rsid w:val="00212A3A"/>
    <w:rsid w:val="0021303E"/>
    <w:rsid w:val="0021384B"/>
    <w:rsid w:val="00213B51"/>
    <w:rsid w:val="00213C10"/>
    <w:rsid w:val="00214153"/>
    <w:rsid w:val="00214B29"/>
    <w:rsid w:val="002155DD"/>
    <w:rsid w:val="00215B95"/>
    <w:rsid w:val="00215C23"/>
    <w:rsid w:val="002161C6"/>
    <w:rsid w:val="00216A09"/>
    <w:rsid w:val="00216D46"/>
    <w:rsid w:val="00217350"/>
    <w:rsid w:val="00217F4E"/>
    <w:rsid w:val="00220051"/>
    <w:rsid w:val="00220452"/>
    <w:rsid w:val="002206D6"/>
    <w:rsid w:val="002207F3"/>
    <w:rsid w:val="00220924"/>
    <w:rsid w:val="00220CB4"/>
    <w:rsid w:val="00220E03"/>
    <w:rsid w:val="00221728"/>
    <w:rsid w:val="002218B1"/>
    <w:rsid w:val="0022196B"/>
    <w:rsid w:val="00222031"/>
    <w:rsid w:val="002222F5"/>
    <w:rsid w:val="00222682"/>
    <w:rsid w:val="00222D6D"/>
    <w:rsid w:val="00222EA9"/>
    <w:rsid w:val="00222F39"/>
    <w:rsid w:val="002233C2"/>
    <w:rsid w:val="002233F3"/>
    <w:rsid w:val="00223493"/>
    <w:rsid w:val="002236D2"/>
    <w:rsid w:val="00223F56"/>
    <w:rsid w:val="00224ED8"/>
    <w:rsid w:val="00226233"/>
    <w:rsid w:val="00226332"/>
    <w:rsid w:val="00226516"/>
    <w:rsid w:val="00226815"/>
    <w:rsid w:val="00226873"/>
    <w:rsid w:val="00226D47"/>
    <w:rsid w:val="00227016"/>
    <w:rsid w:val="002276E8"/>
    <w:rsid w:val="00227B03"/>
    <w:rsid w:val="00230099"/>
    <w:rsid w:val="00230132"/>
    <w:rsid w:val="00230185"/>
    <w:rsid w:val="002305E6"/>
    <w:rsid w:val="00230ADC"/>
    <w:rsid w:val="00231728"/>
    <w:rsid w:val="00231CF6"/>
    <w:rsid w:val="00231F13"/>
    <w:rsid w:val="00231FB6"/>
    <w:rsid w:val="002323C9"/>
    <w:rsid w:val="002326D7"/>
    <w:rsid w:val="002327B8"/>
    <w:rsid w:val="00232888"/>
    <w:rsid w:val="00232F70"/>
    <w:rsid w:val="002330CC"/>
    <w:rsid w:val="002335FC"/>
    <w:rsid w:val="002338FD"/>
    <w:rsid w:val="00233B03"/>
    <w:rsid w:val="00233E34"/>
    <w:rsid w:val="002343A3"/>
    <w:rsid w:val="0023463F"/>
    <w:rsid w:val="00234E56"/>
    <w:rsid w:val="0023532A"/>
    <w:rsid w:val="00235615"/>
    <w:rsid w:val="0023585A"/>
    <w:rsid w:val="00235E3B"/>
    <w:rsid w:val="002360FD"/>
    <w:rsid w:val="00236B65"/>
    <w:rsid w:val="00236D3E"/>
    <w:rsid w:val="00236D82"/>
    <w:rsid w:val="00237517"/>
    <w:rsid w:val="00237749"/>
    <w:rsid w:val="00237BDD"/>
    <w:rsid w:val="002409E4"/>
    <w:rsid w:val="00240CAE"/>
    <w:rsid w:val="00240D32"/>
    <w:rsid w:val="002410CF"/>
    <w:rsid w:val="002413FD"/>
    <w:rsid w:val="0024159F"/>
    <w:rsid w:val="00241986"/>
    <w:rsid w:val="00241D95"/>
    <w:rsid w:val="00242276"/>
    <w:rsid w:val="00242869"/>
    <w:rsid w:val="00242F4E"/>
    <w:rsid w:val="002437AC"/>
    <w:rsid w:val="00243ABC"/>
    <w:rsid w:val="00243D6F"/>
    <w:rsid w:val="00244509"/>
    <w:rsid w:val="0024450C"/>
    <w:rsid w:val="00244EEE"/>
    <w:rsid w:val="002452CC"/>
    <w:rsid w:val="00246F3D"/>
    <w:rsid w:val="00247045"/>
    <w:rsid w:val="002476D6"/>
    <w:rsid w:val="002477E3"/>
    <w:rsid w:val="0024799C"/>
    <w:rsid w:val="00247ABD"/>
    <w:rsid w:val="00250C11"/>
    <w:rsid w:val="00250C45"/>
    <w:rsid w:val="00250FBD"/>
    <w:rsid w:val="0025120E"/>
    <w:rsid w:val="00251255"/>
    <w:rsid w:val="00251333"/>
    <w:rsid w:val="0025146C"/>
    <w:rsid w:val="002514F0"/>
    <w:rsid w:val="00251719"/>
    <w:rsid w:val="002523A6"/>
    <w:rsid w:val="00252E34"/>
    <w:rsid w:val="002530F5"/>
    <w:rsid w:val="002539E6"/>
    <w:rsid w:val="00253EE4"/>
    <w:rsid w:val="002548E6"/>
    <w:rsid w:val="00254E2B"/>
    <w:rsid w:val="00254FD6"/>
    <w:rsid w:val="00255296"/>
    <w:rsid w:val="00255C02"/>
    <w:rsid w:val="00255FCF"/>
    <w:rsid w:val="0025636E"/>
    <w:rsid w:val="00256848"/>
    <w:rsid w:val="002570DA"/>
    <w:rsid w:val="00257C19"/>
    <w:rsid w:val="00257CDF"/>
    <w:rsid w:val="00257E36"/>
    <w:rsid w:val="00257F0A"/>
    <w:rsid w:val="00260A13"/>
    <w:rsid w:val="002611AE"/>
    <w:rsid w:val="0026176C"/>
    <w:rsid w:val="00261834"/>
    <w:rsid w:val="002618AA"/>
    <w:rsid w:val="00261ACD"/>
    <w:rsid w:val="00261BC1"/>
    <w:rsid w:val="002621DB"/>
    <w:rsid w:val="002625F6"/>
    <w:rsid w:val="00262678"/>
    <w:rsid w:val="00262E98"/>
    <w:rsid w:val="00263936"/>
    <w:rsid w:val="0026455B"/>
    <w:rsid w:val="002646B6"/>
    <w:rsid w:val="00264FE9"/>
    <w:rsid w:val="00265091"/>
    <w:rsid w:val="0026542C"/>
    <w:rsid w:val="00265C58"/>
    <w:rsid w:val="00265DBE"/>
    <w:rsid w:val="0026722C"/>
    <w:rsid w:val="00267997"/>
    <w:rsid w:val="00267C0F"/>
    <w:rsid w:val="002701EB"/>
    <w:rsid w:val="0027089E"/>
    <w:rsid w:val="00270D04"/>
    <w:rsid w:val="00271297"/>
    <w:rsid w:val="002713BA"/>
    <w:rsid w:val="002713EA"/>
    <w:rsid w:val="002714FC"/>
    <w:rsid w:val="00271852"/>
    <w:rsid w:val="00271F52"/>
    <w:rsid w:val="00272002"/>
    <w:rsid w:val="0027226E"/>
    <w:rsid w:val="00272537"/>
    <w:rsid w:val="00272969"/>
    <w:rsid w:val="00272B19"/>
    <w:rsid w:val="00273227"/>
    <w:rsid w:val="0027383A"/>
    <w:rsid w:val="00273B53"/>
    <w:rsid w:val="00275E64"/>
    <w:rsid w:val="002766D0"/>
    <w:rsid w:val="00276C98"/>
    <w:rsid w:val="00276E91"/>
    <w:rsid w:val="00277DB2"/>
    <w:rsid w:val="00277EBF"/>
    <w:rsid w:val="00277EF3"/>
    <w:rsid w:val="00277FF3"/>
    <w:rsid w:val="0028054D"/>
    <w:rsid w:val="00280829"/>
    <w:rsid w:val="002809C8"/>
    <w:rsid w:val="00280B66"/>
    <w:rsid w:val="00280E4D"/>
    <w:rsid w:val="002818DC"/>
    <w:rsid w:val="00281F01"/>
    <w:rsid w:val="002826B5"/>
    <w:rsid w:val="00282798"/>
    <w:rsid w:val="00282A49"/>
    <w:rsid w:val="00283153"/>
    <w:rsid w:val="0028317E"/>
    <w:rsid w:val="002832FE"/>
    <w:rsid w:val="00283D01"/>
    <w:rsid w:val="00284207"/>
    <w:rsid w:val="00284350"/>
    <w:rsid w:val="00284D35"/>
    <w:rsid w:val="00284D55"/>
    <w:rsid w:val="002857B1"/>
    <w:rsid w:val="00286D6F"/>
    <w:rsid w:val="00287AA2"/>
    <w:rsid w:val="00287FC8"/>
    <w:rsid w:val="0029079C"/>
    <w:rsid w:val="00290F34"/>
    <w:rsid w:val="0029151D"/>
    <w:rsid w:val="002915F1"/>
    <w:rsid w:val="002917C2"/>
    <w:rsid w:val="00291B91"/>
    <w:rsid w:val="00292258"/>
    <w:rsid w:val="002922F6"/>
    <w:rsid w:val="00292549"/>
    <w:rsid w:val="00292773"/>
    <w:rsid w:val="002927B5"/>
    <w:rsid w:val="00292A77"/>
    <w:rsid w:val="00292CEE"/>
    <w:rsid w:val="002935D9"/>
    <w:rsid w:val="00293812"/>
    <w:rsid w:val="0029453C"/>
    <w:rsid w:val="00294E13"/>
    <w:rsid w:val="00295445"/>
    <w:rsid w:val="00295462"/>
    <w:rsid w:val="0029569D"/>
    <w:rsid w:val="00295A2C"/>
    <w:rsid w:val="00295D8C"/>
    <w:rsid w:val="00296804"/>
    <w:rsid w:val="0029687E"/>
    <w:rsid w:val="0029699E"/>
    <w:rsid w:val="00296BDD"/>
    <w:rsid w:val="00297180"/>
    <w:rsid w:val="00297911"/>
    <w:rsid w:val="002A04F8"/>
    <w:rsid w:val="002A0589"/>
    <w:rsid w:val="002A1F9E"/>
    <w:rsid w:val="002A236E"/>
    <w:rsid w:val="002A265A"/>
    <w:rsid w:val="002A2666"/>
    <w:rsid w:val="002A2763"/>
    <w:rsid w:val="002A2FEB"/>
    <w:rsid w:val="002A371F"/>
    <w:rsid w:val="002A4EDD"/>
    <w:rsid w:val="002A500A"/>
    <w:rsid w:val="002A55E3"/>
    <w:rsid w:val="002A5992"/>
    <w:rsid w:val="002A61FE"/>
    <w:rsid w:val="002A6B4C"/>
    <w:rsid w:val="002A6E49"/>
    <w:rsid w:val="002A7ADE"/>
    <w:rsid w:val="002A7DCA"/>
    <w:rsid w:val="002B1107"/>
    <w:rsid w:val="002B1E13"/>
    <w:rsid w:val="002B1E33"/>
    <w:rsid w:val="002B27C3"/>
    <w:rsid w:val="002B28E3"/>
    <w:rsid w:val="002B3155"/>
    <w:rsid w:val="002B3FBC"/>
    <w:rsid w:val="002B4013"/>
    <w:rsid w:val="002B4292"/>
    <w:rsid w:val="002B496A"/>
    <w:rsid w:val="002B4E02"/>
    <w:rsid w:val="002B4E6E"/>
    <w:rsid w:val="002B5635"/>
    <w:rsid w:val="002B572E"/>
    <w:rsid w:val="002B573E"/>
    <w:rsid w:val="002B5868"/>
    <w:rsid w:val="002B5950"/>
    <w:rsid w:val="002B5FE5"/>
    <w:rsid w:val="002B6558"/>
    <w:rsid w:val="002B66DF"/>
    <w:rsid w:val="002B6B9C"/>
    <w:rsid w:val="002B6EEC"/>
    <w:rsid w:val="002B7789"/>
    <w:rsid w:val="002B7F09"/>
    <w:rsid w:val="002C0951"/>
    <w:rsid w:val="002C1132"/>
    <w:rsid w:val="002C14A2"/>
    <w:rsid w:val="002C1775"/>
    <w:rsid w:val="002C1EFE"/>
    <w:rsid w:val="002C2597"/>
    <w:rsid w:val="002C2665"/>
    <w:rsid w:val="002C3263"/>
    <w:rsid w:val="002C38AA"/>
    <w:rsid w:val="002C3AAF"/>
    <w:rsid w:val="002C3AF1"/>
    <w:rsid w:val="002C3B02"/>
    <w:rsid w:val="002C3FBC"/>
    <w:rsid w:val="002C4040"/>
    <w:rsid w:val="002C41DA"/>
    <w:rsid w:val="002C4295"/>
    <w:rsid w:val="002C47B7"/>
    <w:rsid w:val="002C48F8"/>
    <w:rsid w:val="002C494F"/>
    <w:rsid w:val="002C4BB9"/>
    <w:rsid w:val="002C5258"/>
    <w:rsid w:val="002C54F6"/>
    <w:rsid w:val="002C5881"/>
    <w:rsid w:val="002C58CA"/>
    <w:rsid w:val="002C5CD3"/>
    <w:rsid w:val="002C5D83"/>
    <w:rsid w:val="002C631A"/>
    <w:rsid w:val="002C655C"/>
    <w:rsid w:val="002C65EF"/>
    <w:rsid w:val="002C68CA"/>
    <w:rsid w:val="002C697D"/>
    <w:rsid w:val="002C6B67"/>
    <w:rsid w:val="002C6ECF"/>
    <w:rsid w:val="002C6F74"/>
    <w:rsid w:val="002C76E2"/>
    <w:rsid w:val="002D0174"/>
    <w:rsid w:val="002D059E"/>
    <w:rsid w:val="002D0625"/>
    <w:rsid w:val="002D168A"/>
    <w:rsid w:val="002D1EF6"/>
    <w:rsid w:val="002D1FE4"/>
    <w:rsid w:val="002D2023"/>
    <w:rsid w:val="002D2EFF"/>
    <w:rsid w:val="002D3126"/>
    <w:rsid w:val="002D3468"/>
    <w:rsid w:val="002D3574"/>
    <w:rsid w:val="002D39DB"/>
    <w:rsid w:val="002D3EA6"/>
    <w:rsid w:val="002D40B7"/>
    <w:rsid w:val="002D5A8C"/>
    <w:rsid w:val="002D5CCC"/>
    <w:rsid w:val="002D5EA7"/>
    <w:rsid w:val="002D611A"/>
    <w:rsid w:val="002D612D"/>
    <w:rsid w:val="002D658F"/>
    <w:rsid w:val="002D6727"/>
    <w:rsid w:val="002D675E"/>
    <w:rsid w:val="002D69A6"/>
    <w:rsid w:val="002D6B9A"/>
    <w:rsid w:val="002D6D6A"/>
    <w:rsid w:val="002D70A6"/>
    <w:rsid w:val="002E0011"/>
    <w:rsid w:val="002E00AA"/>
    <w:rsid w:val="002E010F"/>
    <w:rsid w:val="002E0916"/>
    <w:rsid w:val="002E0E54"/>
    <w:rsid w:val="002E1472"/>
    <w:rsid w:val="002E1490"/>
    <w:rsid w:val="002E19D8"/>
    <w:rsid w:val="002E19DD"/>
    <w:rsid w:val="002E2A74"/>
    <w:rsid w:val="002E2A76"/>
    <w:rsid w:val="002E3514"/>
    <w:rsid w:val="002E4279"/>
    <w:rsid w:val="002E4307"/>
    <w:rsid w:val="002E43AE"/>
    <w:rsid w:val="002E5156"/>
    <w:rsid w:val="002E52FA"/>
    <w:rsid w:val="002E5D5A"/>
    <w:rsid w:val="002E61B7"/>
    <w:rsid w:val="002E6D8C"/>
    <w:rsid w:val="002E733C"/>
    <w:rsid w:val="002E7958"/>
    <w:rsid w:val="002E7E63"/>
    <w:rsid w:val="002F0592"/>
    <w:rsid w:val="002F0A79"/>
    <w:rsid w:val="002F0BD0"/>
    <w:rsid w:val="002F115A"/>
    <w:rsid w:val="002F12E3"/>
    <w:rsid w:val="002F1C56"/>
    <w:rsid w:val="002F2726"/>
    <w:rsid w:val="002F2E4B"/>
    <w:rsid w:val="002F3187"/>
    <w:rsid w:val="002F33E7"/>
    <w:rsid w:val="002F3503"/>
    <w:rsid w:val="002F36A6"/>
    <w:rsid w:val="002F3848"/>
    <w:rsid w:val="002F3DE0"/>
    <w:rsid w:val="002F52D2"/>
    <w:rsid w:val="002F5CD8"/>
    <w:rsid w:val="002F5E0F"/>
    <w:rsid w:val="002F61BA"/>
    <w:rsid w:val="002F67E3"/>
    <w:rsid w:val="002F68BA"/>
    <w:rsid w:val="002F7241"/>
    <w:rsid w:val="002F73D6"/>
    <w:rsid w:val="002F7F8B"/>
    <w:rsid w:val="003009F0"/>
    <w:rsid w:val="00301088"/>
    <w:rsid w:val="003015D7"/>
    <w:rsid w:val="00301D0F"/>
    <w:rsid w:val="00302ABD"/>
    <w:rsid w:val="003035D3"/>
    <w:rsid w:val="00303CC9"/>
    <w:rsid w:val="00303D2A"/>
    <w:rsid w:val="003041C5"/>
    <w:rsid w:val="00304797"/>
    <w:rsid w:val="00305132"/>
    <w:rsid w:val="0030528A"/>
    <w:rsid w:val="00305D3F"/>
    <w:rsid w:val="00305F84"/>
    <w:rsid w:val="0030642B"/>
    <w:rsid w:val="00306652"/>
    <w:rsid w:val="00307BDD"/>
    <w:rsid w:val="00307DF7"/>
    <w:rsid w:val="00310BEE"/>
    <w:rsid w:val="00310F07"/>
    <w:rsid w:val="0031126A"/>
    <w:rsid w:val="00311F72"/>
    <w:rsid w:val="003125AD"/>
    <w:rsid w:val="003125F8"/>
    <w:rsid w:val="003137EE"/>
    <w:rsid w:val="003138CF"/>
    <w:rsid w:val="00314901"/>
    <w:rsid w:val="00314B18"/>
    <w:rsid w:val="00314C38"/>
    <w:rsid w:val="0031532B"/>
    <w:rsid w:val="00315527"/>
    <w:rsid w:val="00315C1F"/>
    <w:rsid w:val="003160E4"/>
    <w:rsid w:val="003170E8"/>
    <w:rsid w:val="00317191"/>
    <w:rsid w:val="0032022A"/>
    <w:rsid w:val="00320A4A"/>
    <w:rsid w:val="0032146A"/>
    <w:rsid w:val="003227DE"/>
    <w:rsid w:val="003231A6"/>
    <w:rsid w:val="003234D7"/>
    <w:rsid w:val="00324157"/>
    <w:rsid w:val="00324CD1"/>
    <w:rsid w:val="00324DF7"/>
    <w:rsid w:val="00325266"/>
    <w:rsid w:val="003262F3"/>
    <w:rsid w:val="00326554"/>
    <w:rsid w:val="003266E4"/>
    <w:rsid w:val="003271FD"/>
    <w:rsid w:val="003275C7"/>
    <w:rsid w:val="003276C0"/>
    <w:rsid w:val="0033015C"/>
    <w:rsid w:val="003305BC"/>
    <w:rsid w:val="00331ACA"/>
    <w:rsid w:val="00331C2E"/>
    <w:rsid w:val="00331EF8"/>
    <w:rsid w:val="00331FF7"/>
    <w:rsid w:val="00333421"/>
    <w:rsid w:val="00333A92"/>
    <w:rsid w:val="00333B1D"/>
    <w:rsid w:val="00334423"/>
    <w:rsid w:val="00334440"/>
    <w:rsid w:val="00334618"/>
    <w:rsid w:val="003358BC"/>
    <w:rsid w:val="00336017"/>
    <w:rsid w:val="00336823"/>
    <w:rsid w:val="00336B08"/>
    <w:rsid w:val="00336C58"/>
    <w:rsid w:val="00336C83"/>
    <w:rsid w:val="00336CEF"/>
    <w:rsid w:val="00336DDE"/>
    <w:rsid w:val="0033710D"/>
    <w:rsid w:val="00337263"/>
    <w:rsid w:val="00337419"/>
    <w:rsid w:val="003403D8"/>
    <w:rsid w:val="0034090A"/>
    <w:rsid w:val="00340C43"/>
    <w:rsid w:val="0034121A"/>
    <w:rsid w:val="00341471"/>
    <w:rsid w:val="00341747"/>
    <w:rsid w:val="00341853"/>
    <w:rsid w:val="003423B9"/>
    <w:rsid w:val="00342EB8"/>
    <w:rsid w:val="0034386C"/>
    <w:rsid w:val="00343B9B"/>
    <w:rsid w:val="00343BCF"/>
    <w:rsid w:val="00344057"/>
    <w:rsid w:val="00344856"/>
    <w:rsid w:val="0034533C"/>
    <w:rsid w:val="00345455"/>
    <w:rsid w:val="003457AE"/>
    <w:rsid w:val="0034613C"/>
    <w:rsid w:val="003466F4"/>
    <w:rsid w:val="003468DF"/>
    <w:rsid w:val="00346A44"/>
    <w:rsid w:val="0034713A"/>
    <w:rsid w:val="00347C96"/>
    <w:rsid w:val="00347E77"/>
    <w:rsid w:val="00347F3E"/>
    <w:rsid w:val="003500BC"/>
    <w:rsid w:val="0035024E"/>
    <w:rsid w:val="00350266"/>
    <w:rsid w:val="0035052A"/>
    <w:rsid w:val="00350574"/>
    <w:rsid w:val="003508FB"/>
    <w:rsid w:val="0035096F"/>
    <w:rsid w:val="00350C40"/>
    <w:rsid w:val="00350E3D"/>
    <w:rsid w:val="003518A8"/>
    <w:rsid w:val="00351917"/>
    <w:rsid w:val="00351CB6"/>
    <w:rsid w:val="00352344"/>
    <w:rsid w:val="00352628"/>
    <w:rsid w:val="00352AFD"/>
    <w:rsid w:val="00352DBC"/>
    <w:rsid w:val="00352F05"/>
    <w:rsid w:val="00353B71"/>
    <w:rsid w:val="00354018"/>
    <w:rsid w:val="00354545"/>
    <w:rsid w:val="00354720"/>
    <w:rsid w:val="003550C5"/>
    <w:rsid w:val="0035540D"/>
    <w:rsid w:val="00355414"/>
    <w:rsid w:val="00355630"/>
    <w:rsid w:val="00355DC5"/>
    <w:rsid w:val="003560A6"/>
    <w:rsid w:val="00356503"/>
    <w:rsid w:val="00356BCE"/>
    <w:rsid w:val="0035704D"/>
    <w:rsid w:val="003574E6"/>
    <w:rsid w:val="00357C8C"/>
    <w:rsid w:val="00360522"/>
    <w:rsid w:val="00360A2B"/>
    <w:rsid w:val="00361150"/>
    <w:rsid w:val="0036260F"/>
    <w:rsid w:val="0036285D"/>
    <w:rsid w:val="003635B4"/>
    <w:rsid w:val="00363F7E"/>
    <w:rsid w:val="00364228"/>
    <w:rsid w:val="0036422C"/>
    <w:rsid w:val="003643E5"/>
    <w:rsid w:val="0036441E"/>
    <w:rsid w:val="003644A9"/>
    <w:rsid w:val="00364A46"/>
    <w:rsid w:val="00364C9F"/>
    <w:rsid w:val="00364D24"/>
    <w:rsid w:val="00365DBB"/>
    <w:rsid w:val="003662BA"/>
    <w:rsid w:val="00366591"/>
    <w:rsid w:val="00366800"/>
    <w:rsid w:val="003668FE"/>
    <w:rsid w:val="00366C27"/>
    <w:rsid w:val="00366E03"/>
    <w:rsid w:val="00367495"/>
    <w:rsid w:val="00367643"/>
    <w:rsid w:val="00367668"/>
    <w:rsid w:val="003678F1"/>
    <w:rsid w:val="00370136"/>
    <w:rsid w:val="00370366"/>
    <w:rsid w:val="00370A37"/>
    <w:rsid w:val="0037155C"/>
    <w:rsid w:val="0037196B"/>
    <w:rsid w:val="00371BD9"/>
    <w:rsid w:val="00371E00"/>
    <w:rsid w:val="00371E86"/>
    <w:rsid w:val="00371FF6"/>
    <w:rsid w:val="0037227B"/>
    <w:rsid w:val="00372429"/>
    <w:rsid w:val="003729AD"/>
    <w:rsid w:val="00372BEE"/>
    <w:rsid w:val="003733FC"/>
    <w:rsid w:val="003737D9"/>
    <w:rsid w:val="0037389C"/>
    <w:rsid w:val="00373ABC"/>
    <w:rsid w:val="00375C66"/>
    <w:rsid w:val="00375E36"/>
    <w:rsid w:val="00376178"/>
    <w:rsid w:val="0037672B"/>
    <w:rsid w:val="00376B58"/>
    <w:rsid w:val="00376CEA"/>
    <w:rsid w:val="00377647"/>
    <w:rsid w:val="003804D2"/>
    <w:rsid w:val="00380805"/>
    <w:rsid w:val="003809B0"/>
    <w:rsid w:val="00380A1F"/>
    <w:rsid w:val="00380DAC"/>
    <w:rsid w:val="003816D0"/>
    <w:rsid w:val="0038184F"/>
    <w:rsid w:val="00381A05"/>
    <w:rsid w:val="00381A93"/>
    <w:rsid w:val="00381EBC"/>
    <w:rsid w:val="00382197"/>
    <w:rsid w:val="00382425"/>
    <w:rsid w:val="00382AF5"/>
    <w:rsid w:val="0038321E"/>
    <w:rsid w:val="00383849"/>
    <w:rsid w:val="0038386D"/>
    <w:rsid w:val="0038483E"/>
    <w:rsid w:val="003854F7"/>
    <w:rsid w:val="003866BA"/>
    <w:rsid w:val="00386A6A"/>
    <w:rsid w:val="00386B38"/>
    <w:rsid w:val="00386D89"/>
    <w:rsid w:val="00386F3C"/>
    <w:rsid w:val="00387128"/>
    <w:rsid w:val="00387B9B"/>
    <w:rsid w:val="00387BA9"/>
    <w:rsid w:val="00387C5B"/>
    <w:rsid w:val="003901BA"/>
    <w:rsid w:val="00390344"/>
    <w:rsid w:val="003903A9"/>
    <w:rsid w:val="00390CC2"/>
    <w:rsid w:val="00390E30"/>
    <w:rsid w:val="0039150B"/>
    <w:rsid w:val="00391AAD"/>
    <w:rsid w:val="003925EC"/>
    <w:rsid w:val="00392CFE"/>
    <w:rsid w:val="003935CC"/>
    <w:rsid w:val="00393DEF"/>
    <w:rsid w:val="003942D7"/>
    <w:rsid w:val="00394B62"/>
    <w:rsid w:val="0039509F"/>
    <w:rsid w:val="003951B2"/>
    <w:rsid w:val="00396655"/>
    <w:rsid w:val="00396C18"/>
    <w:rsid w:val="00396D31"/>
    <w:rsid w:val="003971FD"/>
    <w:rsid w:val="003A013C"/>
    <w:rsid w:val="003A0805"/>
    <w:rsid w:val="003A083C"/>
    <w:rsid w:val="003A0B4A"/>
    <w:rsid w:val="003A0C1A"/>
    <w:rsid w:val="003A1680"/>
    <w:rsid w:val="003A179D"/>
    <w:rsid w:val="003A24CF"/>
    <w:rsid w:val="003A251D"/>
    <w:rsid w:val="003A2D95"/>
    <w:rsid w:val="003A32C0"/>
    <w:rsid w:val="003A3609"/>
    <w:rsid w:val="003A38A3"/>
    <w:rsid w:val="003A42CB"/>
    <w:rsid w:val="003A47F2"/>
    <w:rsid w:val="003A4882"/>
    <w:rsid w:val="003A4998"/>
    <w:rsid w:val="003A51ED"/>
    <w:rsid w:val="003A5675"/>
    <w:rsid w:val="003A5F26"/>
    <w:rsid w:val="003A5FB3"/>
    <w:rsid w:val="003A6596"/>
    <w:rsid w:val="003A6C8E"/>
    <w:rsid w:val="003A726C"/>
    <w:rsid w:val="003A75BE"/>
    <w:rsid w:val="003A7F61"/>
    <w:rsid w:val="003B008E"/>
    <w:rsid w:val="003B0663"/>
    <w:rsid w:val="003B09DD"/>
    <w:rsid w:val="003B0FE7"/>
    <w:rsid w:val="003B12D2"/>
    <w:rsid w:val="003B152D"/>
    <w:rsid w:val="003B17E0"/>
    <w:rsid w:val="003B1CDD"/>
    <w:rsid w:val="003B1FA2"/>
    <w:rsid w:val="003B2116"/>
    <w:rsid w:val="003B2305"/>
    <w:rsid w:val="003B2332"/>
    <w:rsid w:val="003B2472"/>
    <w:rsid w:val="003B2F9F"/>
    <w:rsid w:val="003B34EF"/>
    <w:rsid w:val="003B37BA"/>
    <w:rsid w:val="003B3B59"/>
    <w:rsid w:val="003B3D31"/>
    <w:rsid w:val="003B41E8"/>
    <w:rsid w:val="003B4BAB"/>
    <w:rsid w:val="003B4EF0"/>
    <w:rsid w:val="003B54AF"/>
    <w:rsid w:val="003B5580"/>
    <w:rsid w:val="003B5F02"/>
    <w:rsid w:val="003B65FA"/>
    <w:rsid w:val="003B66E8"/>
    <w:rsid w:val="003B6798"/>
    <w:rsid w:val="003B68FC"/>
    <w:rsid w:val="003B764F"/>
    <w:rsid w:val="003B7720"/>
    <w:rsid w:val="003C0561"/>
    <w:rsid w:val="003C073B"/>
    <w:rsid w:val="003C16E0"/>
    <w:rsid w:val="003C190A"/>
    <w:rsid w:val="003C1FFC"/>
    <w:rsid w:val="003C203B"/>
    <w:rsid w:val="003C2FD1"/>
    <w:rsid w:val="003C3AAE"/>
    <w:rsid w:val="003C3CC9"/>
    <w:rsid w:val="003C4022"/>
    <w:rsid w:val="003C486C"/>
    <w:rsid w:val="003C4F00"/>
    <w:rsid w:val="003C55C8"/>
    <w:rsid w:val="003C5B5E"/>
    <w:rsid w:val="003C5C1C"/>
    <w:rsid w:val="003C60C7"/>
    <w:rsid w:val="003C6196"/>
    <w:rsid w:val="003C676A"/>
    <w:rsid w:val="003C7325"/>
    <w:rsid w:val="003C7743"/>
    <w:rsid w:val="003D11BB"/>
    <w:rsid w:val="003D11E2"/>
    <w:rsid w:val="003D18F6"/>
    <w:rsid w:val="003D1E75"/>
    <w:rsid w:val="003D1F67"/>
    <w:rsid w:val="003D3D55"/>
    <w:rsid w:val="003D4046"/>
    <w:rsid w:val="003D4B92"/>
    <w:rsid w:val="003D4D8A"/>
    <w:rsid w:val="003D5E87"/>
    <w:rsid w:val="003D5EFD"/>
    <w:rsid w:val="003D5F8E"/>
    <w:rsid w:val="003D6565"/>
    <w:rsid w:val="003D657B"/>
    <w:rsid w:val="003D6ABC"/>
    <w:rsid w:val="003D7945"/>
    <w:rsid w:val="003E049E"/>
    <w:rsid w:val="003E0CA4"/>
    <w:rsid w:val="003E0FDB"/>
    <w:rsid w:val="003E116F"/>
    <w:rsid w:val="003E130B"/>
    <w:rsid w:val="003E14AE"/>
    <w:rsid w:val="003E14DF"/>
    <w:rsid w:val="003E1FFA"/>
    <w:rsid w:val="003E2543"/>
    <w:rsid w:val="003E260E"/>
    <w:rsid w:val="003E265C"/>
    <w:rsid w:val="003E2B9B"/>
    <w:rsid w:val="003E3EC3"/>
    <w:rsid w:val="003E4481"/>
    <w:rsid w:val="003E44C8"/>
    <w:rsid w:val="003E45F3"/>
    <w:rsid w:val="003E4CEB"/>
    <w:rsid w:val="003E57AA"/>
    <w:rsid w:val="003E5856"/>
    <w:rsid w:val="003E5AB4"/>
    <w:rsid w:val="003E5C86"/>
    <w:rsid w:val="003E68E2"/>
    <w:rsid w:val="003E6A57"/>
    <w:rsid w:val="003E6B25"/>
    <w:rsid w:val="003E6D1F"/>
    <w:rsid w:val="003E71C9"/>
    <w:rsid w:val="003E7209"/>
    <w:rsid w:val="003E72D9"/>
    <w:rsid w:val="003E78A9"/>
    <w:rsid w:val="003F01B7"/>
    <w:rsid w:val="003F082C"/>
    <w:rsid w:val="003F093F"/>
    <w:rsid w:val="003F11A9"/>
    <w:rsid w:val="003F12CB"/>
    <w:rsid w:val="003F148A"/>
    <w:rsid w:val="003F1710"/>
    <w:rsid w:val="003F176B"/>
    <w:rsid w:val="003F1C61"/>
    <w:rsid w:val="003F1F13"/>
    <w:rsid w:val="003F202F"/>
    <w:rsid w:val="003F25B5"/>
    <w:rsid w:val="003F2832"/>
    <w:rsid w:val="003F29D2"/>
    <w:rsid w:val="003F356D"/>
    <w:rsid w:val="003F3EC2"/>
    <w:rsid w:val="003F474D"/>
    <w:rsid w:val="003F4AE0"/>
    <w:rsid w:val="003F5D27"/>
    <w:rsid w:val="003F6306"/>
    <w:rsid w:val="003F6CBA"/>
    <w:rsid w:val="003F6D54"/>
    <w:rsid w:val="003F6EE8"/>
    <w:rsid w:val="003F6F3C"/>
    <w:rsid w:val="003F7425"/>
    <w:rsid w:val="003F7598"/>
    <w:rsid w:val="003F78AE"/>
    <w:rsid w:val="004006CC"/>
    <w:rsid w:val="00400E2D"/>
    <w:rsid w:val="004010BD"/>
    <w:rsid w:val="00401BC2"/>
    <w:rsid w:val="004026CF"/>
    <w:rsid w:val="00402AE6"/>
    <w:rsid w:val="00402B3C"/>
    <w:rsid w:val="00402C85"/>
    <w:rsid w:val="00403073"/>
    <w:rsid w:val="0040312A"/>
    <w:rsid w:val="0040312F"/>
    <w:rsid w:val="004031DE"/>
    <w:rsid w:val="00403605"/>
    <w:rsid w:val="004038C4"/>
    <w:rsid w:val="00403BDE"/>
    <w:rsid w:val="00403C2D"/>
    <w:rsid w:val="00404676"/>
    <w:rsid w:val="00404A3D"/>
    <w:rsid w:val="00404D5B"/>
    <w:rsid w:val="00404EB8"/>
    <w:rsid w:val="004051AE"/>
    <w:rsid w:val="00405995"/>
    <w:rsid w:val="0040625F"/>
    <w:rsid w:val="00406F31"/>
    <w:rsid w:val="00407713"/>
    <w:rsid w:val="00407B38"/>
    <w:rsid w:val="00407BA0"/>
    <w:rsid w:val="00407C03"/>
    <w:rsid w:val="004104F8"/>
    <w:rsid w:val="004105CA"/>
    <w:rsid w:val="0041067E"/>
    <w:rsid w:val="00410A0D"/>
    <w:rsid w:val="00410CE0"/>
    <w:rsid w:val="00410E8F"/>
    <w:rsid w:val="004119A9"/>
    <w:rsid w:val="00411F64"/>
    <w:rsid w:val="004126E5"/>
    <w:rsid w:val="0041292D"/>
    <w:rsid w:val="00412C61"/>
    <w:rsid w:val="00412CB6"/>
    <w:rsid w:val="00412D83"/>
    <w:rsid w:val="00412F25"/>
    <w:rsid w:val="00413D3A"/>
    <w:rsid w:val="00414532"/>
    <w:rsid w:val="004147C1"/>
    <w:rsid w:val="004148DE"/>
    <w:rsid w:val="00414932"/>
    <w:rsid w:val="0041510B"/>
    <w:rsid w:val="004153AF"/>
    <w:rsid w:val="004156FB"/>
    <w:rsid w:val="004158FF"/>
    <w:rsid w:val="00415A39"/>
    <w:rsid w:val="004160AD"/>
    <w:rsid w:val="004163F8"/>
    <w:rsid w:val="004167DE"/>
    <w:rsid w:val="00416AB9"/>
    <w:rsid w:val="00416F12"/>
    <w:rsid w:val="004171B4"/>
    <w:rsid w:val="00417EF4"/>
    <w:rsid w:val="00420B3B"/>
    <w:rsid w:val="00420BC1"/>
    <w:rsid w:val="00421656"/>
    <w:rsid w:val="004219C7"/>
    <w:rsid w:val="0042245E"/>
    <w:rsid w:val="004226AC"/>
    <w:rsid w:val="00422799"/>
    <w:rsid w:val="004230CF"/>
    <w:rsid w:val="00423A8A"/>
    <w:rsid w:val="00423B21"/>
    <w:rsid w:val="00424B6E"/>
    <w:rsid w:val="00424BF9"/>
    <w:rsid w:val="00424E34"/>
    <w:rsid w:val="0042532D"/>
    <w:rsid w:val="004257E7"/>
    <w:rsid w:val="0042582C"/>
    <w:rsid w:val="00425ADC"/>
    <w:rsid w:val="00425EFB"/>
    <w:rsid w:val="00426455"/>
    <w:rsid w:val="0042692B"/>
    <w:rsid w:val="00426AA3"/>
    <w:rsid w:val="00426F58"/>
    <w:rsid w:val="004276C3"/>
    <w:rsid w:val="0043011A"/>
    <w:rsid w:val="00430578"/>
    <w:rsid w:val="004309BD"/>
    <w:rsid w:val="00430D5D"/>
    <w:rsid w:val="004320BE"/>
    <w:rsid w:val="004324CE"/>
    <w:rsid w:val="004326A2"/>
    <w:rsid w:val="004327C4"/>
    <w:rsid w:val="00432937"/>
    <w:rsid w:val="00432B93"/>
    <w:rsid w:val="004333E0"/>
    <w:rsid w:val="004336BA"/>
    <w:rsid w:val="00433706"/>
    <w:rsid w:val="0043386B"/>
    <w:rsid w:val="00433FF8"/>
    <w:rsid w:val="004341DF"/>
    <w:rsid w:val="0043440F"/>
    <w:rsid w:val="00434C87"/>
    <w:rsid w:val="00434DB3"/>
    <w:rsid w:val="004358FB"/>
    <w:rsid w:val="004362F7"/>
    <w:rsid w:val="0043685B"/>
    <w:rsid w:val="004369F3"/>
    <w:rsid w:val="004372A4"/>
    <w:rsid w:val="004377D9"/>
    <w:rsid w:val="00437BF2"/>
    <w:rsid w:val="00437D51"/>
    <w:rsid w:val="00437ED3"/>
    <w:rsid w:val="0044078E"/>
    <w:rsid w:val="004414C3"/>
    <w:rsid w:val="0044164D"/>
    <w:rsid w:val="00441B2D"/>
    <w:rsid w:val="00441D0E"/>
    <w:rsid w:val="00441F9B"/>
    <w:rsid w:val="00442281"/>
    <w:rsid w:val="00442695"/>
    <w:rsid w:val="00442785"/>
    <w:rsid w:val="00442D8E"/>
    <w:rsid w:val="00442DE6"/>
    <w:rsid w:val="00442E3E"/>
    <w:rsid w:val="00442E4D"/>
    <w:rsid w:val="00442F18"/>
    <w:rsid w:val="0044339B"/>
    <w:rsid w:val="00443A61"/>
    <w:rsid w:val="00443BB7"/>
    <w:rsid w:val="00443F3F"/>
    <w:rsid w:val="00444174"/>
    <w:rsid w:val="00444526"/>
    <w:rsid w:val="0044487C"/>
    <w:rsid w:val="00444A06"/>
    <w:rsid w:val="00444C15"/>
    <w:rsid w:val="00444CB3"/>
    <w:rsid w:val="00444FF5"/>
    <w:rsid w:val="004457B4"/>
    <w:rsid w:val="00445D70"/>
    <w:rsid w:val="00445F82"/>
    <w:rsid w:val="00446048"/>
    <w:rsid w:val="0044692D"/>
    <w:rsid w:val="004469DA"/>
    <w:rsid w:val="00446B56"/>
    <w:rsid w:val="0044766C"/>
    <w:rsid w:val="00450014"/>
    <w:rsid w:val="0045020A"/>
    <w:rsid w:val="00450607"/>
    <w:rsid w:val="004506EE"/>
    <w:rsid w:val="00450D64"/>
    <w:rsid w:val="0045153C"/>
    <w:rsid w:val="00451695"/>
    <w:rsid w:val="00451AC9"/>
    <w:rsid w:val="00452613"/>
    <w:rsid w:val="00452A7A"/>
    <w:rsid w:val="00452B11"/>
    <w:rsid w:val="00453768"/>
    <w:rsid w:val="00453EDB"/>
    <w:rsid w:val="004541CE"/>
    <w:rsid w:val="004554BF"/>
    <w:rsid w:val="00455713"/>
    <w:rsid w:val="004559C4"/>
    <w:rsid w:val="00455EE5"/>
    <w:rsid w:val="004561CD"/>
    <w:rsid w:val="00456735"/>
    <w:rsid w:val="004574E4"/>
    <w:rsid w:val="00457749"/>
    <w:rsid w:val="00457B07"/>
    <w:rsid w:val="00457C90"/>
    <w:rsid w:val="004603CE"/>
    <w:rsid w:val="00460500"/>
    <w:rsid w:val="00461B09"/>
    <w:rsid w:val="00461F5E"/>
    <w:rsid w:val="00462E41"/>
    <w:rsid w:val="00463C94"/>
    <w:rsid w:val="004640A8"/>
    <w:rsid w:val="00464316"/>
    <w:rsid w:val="00464963"/>
    <w:rsid w:val="00464A29"/>
    <w:rsid w:val="0046529B"/>
    <w:rsid w:val="00465321"/>
    <w:rsid w:val="004656EC"/>
    <w:rsid w:val="00465A4C"/>
    <w:rsid w:val="00465AAF"/>
    <w:rsid w:val="0046600E"/>
    <w:rsid w:val="0046714C"/>
    <w:rsid w:val="004673C3"/>
    <w:rsid w:val="00467648"/>
    <w:rsid w:val="00467CD2"/>
    <w:rsid w:val="004701CF"/>
    <w:rsid w:val="004708ED"/>
    <w:rsid w:val="00471427"/>
    <w:rsid w:val="00471ADF"/>
    <w:rsid w:val="0047201A"/>
    <w:rsid w:val="00472320"/>
    <w:rsid w:val="0047248E"/>
    <w:rsid w:val="00472661"/>
    <w:rsid w:val="00472D60"/>
    <w:rsid w:val="0047311C"/>
    <w:rsid w:val="004740C1"/>
    <w:rsid w:val="0047410E"/>
    <w:rsid w:val="004743A5"/>
    <w:rsid w:val="004743AC"/>
    <w:rsid w:val="004747B1"/>
    <w:rsid w:val="00474C99"/>
    <w:rsid w:val="00474E8D"/>
    <w:rsid w:val="004756BA"/>
    <w:rsid w:val="00475A81"/>
    <w:rsid w:val="00475F62"/>
    <w:rsid w:val="004761B9"/>
    <w:rsid w:val="004768DA"/>
    <w:rsid w:val="004773D7"/>
    <w:rsid w:val="0047742E"/>
    <w:rsid w:val="0048047B"/>
    <w:rsid w:val="00480C06"/>
    <w:rsid w:val="00480EC4"/>
    <w:rsid w:val="004813AE"/>
    <w:rsid w:val="004822C0"/>
    <w:rsid w:val="00482DC5"/>
    <w:rsid w:val="00482E80"/>
    <w:rsid w:val="00483031"/>
    <w:rsid w:val="00484003"/>
    <w:rsid w:val="00484451"/>
    <w:rsid w:val="00485580"/>
    <w:rsid w:val="00486429"/>
    <w:rsid w:val="00486A15"/>
    <w:rsid w:val="00486C9B"/>
    <w:rsid w:val="00486E18"/>
    <w:rsid w:val="0048752B"/>
    <w:rsid w:val="004878A9"/>
    <w:rsid w:val="00490046"/>
    <w:rsid w:val="004904FF"/>
    <w:rsid w:val="004909AF"/>
    <w:rsid w:val="00490E01"/>
    <w:rsid w:val="00491B63"/>
    <w:rsid w:val="004925B6"/>
    <w:rsid w:val="00492735"/>
    <w:rsid w:val="00493B22"/>
    <w:rsid w:val="00494739"/>
    <w:rsid w:val="00494F23"/>
    <w:rsid w:val="0049518C"/>
    <w:rsid w:val="0049531B"/>
    <w:rsid w:val="0049547C"/>
    <w:rsid w:val="0049551B"/>
    <w:rsid w:val="004957EF"/>
    <w:rsid w:val="00496081"/>
    <w:rsid w:val="004960FB"/>
    <w:rsid w:val="00496C67"/>
    <w:rsid w:val="00496C88"/>
    <w:rsid w:val="00496C8A"/>
    <w:rsid w:val="004970EB"/>
    <w:rsid w:val="0049768F"/>
    <w:rsid w:val="004976BC"/>
    <w:rsid w:val="00497987"/>
    <w:rsid w:val="00497D97"/>
    <w:rsid w:val="00497F5E"/>
    <w:rsid w:val="004A0022"/>
    <w:rsid w:val="004A00BA"/>
    <w:rsid w:val="004A0800"/>
    <w:rsid w:val="004A08B8"/>
    <w:rsid w:val="004A0A34"/>
    <w:rsid w:val="004A0F91"/>
    <w:rsid w:val="004A18A8"/>
    <w:rsid w:val="004A20F5"/>
    <w:rsid w:val="004A21A7"/>
    <w:rsid w:val="004A222F"/>
    <w:rsid w:val="004A238D"/>
    <w:rsid w:val="004A26AF"/>
    <w:rsid w:val="004A29B8"/>
    <w:rsid w:val="004A2E36"/>
    <w:rsid w:val="004A3073"/>
    <w:rsid w:val="004A30D1"/>
    <w:rsid w:val="004A3B7E"/>
    <w:rsid w:val="004A44D6"/>
    <w:rsid w:val="004A4971"/>
    <w:rsid w:val="004A68A8"/>
    <w:rsid w:val="004A6DF1"/>
    <w:rsid w:val="004A7883"/>
    <w:rsid w:val="004A79F1"/>
    <w:rsid w:val="004A7B3B"/>
    <w:rsid w:val="004A7D5F"/>
    <w:rsid w:val="004A7EA8"/>
    <w:rsid w:val="004A7F46"/>
    <w:rsid w:val="004B051B"/>
    <w:rsid w:val="004B1081"/>
    <w:rsid w:val="004B11D5"/>
    <w:rsid w:val="004B1279"/>
    <w:rsid w:val="004B1AE7"/>
    <w:rsid w:val="004B1BB4"/>
    <w:rsid w:val="004B1EFF"/>
    <w:rsid w:val="004B204F"/>
    <w:rsid w:val="004B245C"/>
    <w:rsid w:val="004B24F1"/>
    <w:rsid w:val="004B2A81"/>
    <w:rsid w:val="004B2CC1"/>
    <w:rsid w:val="004B32B1"/>
    <w:rsid w:val="004B36D7"/>
    <w:rsid w:val="004B420D"/>
    <w:rsid w:val="004B44DD"/>
    <w:rsid w:val="004B60CF"/>
    <w:rsid w:val="004B615C"/>
    <w:rsid w:val="004B635C"/>
    <w:rsid w:val="004B6B90"/>
    <w:rsid w:val="004B6C56"/>
    <w:rsid w:val="004B76F8"/>
    <w:rsid w:val="004C0269"/>
    <w:rsid w:val="004C077B"/>
    <w:rsid w:val="004C0967"/>
    <w:rsid w:val="004C167C"/>
    <w:rsid w:val="004C1807"/>
    <w:rsid w:val="004C1AB0"/>
    <w:rsid w:val="004C1AFA"/>
    <w:rsid w:val="004C3673"/>
    <w:rsid w:val="004C45C4"/>
    <w:rsid w:val="004C4DA0"/>
    <w:rsid w:val="004C5118"/>
    <w:rsid w:val="004C5351"/>
    <w:rsid w:val="004C55A4"/>
    <w:rsid w:val="004C58B9"/>
    <w:rsid w:val="004C5913"/>
    <w:rsid w:val="004C5D11"/>
    <w:rsid w:val="004C625A"/>
    <w:rsid w:val="004C67F8"/>
    <w:rsid w:val="004C75C9"/>
    <w:rsid w:val="004C7B7A"/>
    <w:rsid w:val="004C7F1D"/>
    <w:rsid w:val="004D0379"/>
    <w:rsid w:val="004D0AF0"/>
    <w:rsid w:val="004D1335"/>
    <w:rsid w:val="004D1ED3"/>
    <w:rsid w:val="004D26A3"/>
    <w:rsid w:val="004D2AAC"/>
    <w:rsid w:val="004D3483"/>
    <w:rsid w:val="004D36D5"/>
    <w:rsid w:val="004D4BB6"/>
    <w:rsid w:val="004D4E01"/>
    <w:rsid w:val="004D4E17"/>
    <w:rsid w:val="004D5690"/>
    <w:rsid w:val="004D5814"/>
    <w:rsid w:val="004D5C0E"/>
    <w:rsid w:val="004D5C94"/>
    <w:rsid w:val="004D5D8F"/>
    <w:rsid w:val="004D649E"/>
    <w:rsid w:val="004D6AFB"/>
    <w:rsid w:val="004D6F94"/>
    <w:rsid w:val="004D7323"/>
    <w:rsid w:val="004D754F"/>
    <w:rsid w:val="004D7BD4"/>
    <w:rsid w:val="004E06E7"/>
    <w:rsid w:val="004E098E"/>
    <w:rsid w:val="004E0E82"/>
    <w:rsid w:val="004E1ACA"/>
    <w:rsid w:val="004E26EC"/>
    <w:rsid w:val="004E2D63"/>
    <w:rsid w:val="004E3344"/>
    <w:rsid w:val="004E36E7"/>
    <w:rsid w:val="004E4559"/>
    <w:rsid w:val="004E4628"/>
    <w:rsid w:val="004E4C04"/>
    <w:rsid w:val="004E5077"/>
    <w:rsid w:val="004E5FCF"/>
    <w:rsid w:val="004E60BC"/>
    <w:rsid w:val="004E64CE"/>
    <w:rsid w:val="004E6AA8"/>
    <w:rsid w:val="004E7103"/>
    <w:rsid w:val="004E7153"/>
    <w:rsid w:val="004E71D2"/>
    <w:rsid w:val="004E7379"/>
    <w:rsid w:val="004E746F"/>
    <w:rsid w:val="004E7C4E"/>
    <w:rsid w:val="004E7CD1"/>
    <w:rsid w:val="004F027C"/>
    <w:rsid w:val="004F045A"/>
    <w:rsid w:val="004F0B05"/>
    <w:rsid w:val="004F0FE6"/>
    <w:rsid w:val="004F1354"/>
    <w:rsid w:val="004F1578"/>
    <w:rsid w:val="004F1636"/>
    <w:rsid w:val="004F16E3"/>
    <w:rsid w:val="004F1AFC"/>
    <w:rsid w:val="004F1E2A"/>
    <w:rsid w:val="004F2595"/>
    <w:rsid w:val="004F2681"/>
    <w:rsid w:val="004F28CA"/>
    <w:rsid w:val="004F2DF3"/>
    <w:rsid w:val="004F2E9C"/>
    <w:rsid w:val="004F32B2"/>
    <w:rsid w:val="004F3890"/>
    <w:rsid w:val="004F3CF2"/>
    <w:rsid w:val="004F5063"/>
    <w:rsid w:val="004F5243"/>
    <w:rsid w:val="004F53A5"/>
    <w:rsid w:val="004F5429"/>
    <w:rsid w:val="004F58A1"/>
    <w:rsid w:val="004F6147"/>
    <w:rsid w:val="004F69DE"/>
    <w:rsid w:val="004F7473"/>
    <w:rsid w:val="004F76CC"/>
    <w:rsid w:val="004F7841"/>
    <w:rsid w:val="004F78FB"/>
    <w:rsid w:val="004F7ECC"/>
    <w:rsid w:val="00500086"/>
    <w:rsid w:val="00500285"/>
    <w:rsid w:val="00500B4A"/>
    <w:rsid w:val="00500E6F"/>
    <w:rsid w:val="005014D6"/>
    <w:rsid w:val="00501DD3"/>
    <w:rsid w:val="00501F20"/>
    <w:rsid w:val="00501F38"/>
    <w:rsid w:val="00501FC6"/>
    <w:rsid w:val="00502805"/>
    <w:rsid w:val="0050297A"/>
    <w:rsid w:val="00502B2A"/>
    <w:rsid w:val="00502D4A"/>
    <w:rsid w:val="00503BC4"/>
    <w:rsid w:val="00504427"/>
    <w:rsid w:val="0050454A"/>
    <w:rsid w:val="005047EE"/>
    <w:rsid w:val="00504919"/>
    <w:rsid w:val="00505170"/>
    <w:rsid w:val="00505628"/>
    <w:rsid w:val="00505CED"/>
    <w:rsid w:val="0050616B"/>
    <w:rsid w:val="005061D9"/>
    <w:rsid w:val="005067D5"/>
    <w:rsid w:val="0050704E"/>
    <w:rsid w:val="00507569"/>
    <w:rsid w:val="00507787"/>
    <w:rsid w:val="00507960"/>
    <w:rsid w:val="00507B96"/>
    <w:rsid w:val="00507DED"/>
    <w:rsid w:val="00507EAA"/>
    <w:rsid w:val="005105BE"/>
    <w:rsid w:val="00510D9D"/>
    <w:rsid w:val="00510E82"/>
    <w:rsid w:val="00510E88"/>
    <w:rsid w:val="005111CD"/>
    <w:rsid w:val="005111FF"/>
    <w:rsid w:val="0051122D"/>
    <w:rsid w:val="00511255"/>
    <w:rsid w:val="005113D2"/>
    <w:rsid w:val="00511951"/>
    <w:rsid w:val="00511963"/>
    <w:rsid w:val="00511CDA"/>
    <w:rsid w:val="00512C92"/>
    <w:rsid w:val="00512CF7"/>
    <w:rsid w:val="005132BA"/>
    <w:rsid w:val="005139BA"/>
    <w:rsid w:val="00513BAB"/>
    <w:rsid w:val="00513BB2"/>
    <w:rsid w:val="005141A3"/>
    <w:rsid w:val="00515060"/>
    <w:rsid w:val="0051511B"/>
    <w:rsid w:val="005152D0"/>
    <w:rsid w:val="0051598B"/>
    <w:rsid w:val="00515BE3"/>
    <w:rsid w:val="00515EF9"/>
    <w:rsid w:val="00516364"/>
    <w:rsid w:val="005163BC"/>
    <w:rsid w:val="00516AD9"/>
    <w:rsid w:val="00517203"/>
    <w:rsid w:val="005175A3"/>
    <w:rsid w:val="005176A4"/>
    <w:rsid w:val="005176BE"/>
    <w:rsid w:val="0051796E"/>
    <w:rsid w:val="00517F37"/>
    <w:rsid w:val="00520227"/>
    <w:rsid w:val="00520645"/>
    <w:rsid w:val="005217F4"/>
    <w:rsid w:val="00521B45"/>
    <w:rsid w:val="00521BBC"/>
    <w:rsid w:val="00521CBB"/>
    <w:rsid w:val="0052254B"/>
    <w:rsid w:val="0052300B"/>
    <w:rsid w:val="00523CCA"/>
    <w:rsid w:val="00523FBD"/>
    <w:rsid w:val="00524C76"/>
    <w:rsid w:val="005264C6"/>
    <w:rsid w:val="00526656"/>
    <w:rsid w:val="0052682B"/>
    <w:rsid w:val="00526915"/>
    <w:rsid w:val="0052719B"/>
    <w:rsid w:val="0052760F"/>
    <w:rsid w:val="0052787E"/>
    <w:rsid w:val="00530913"/>
    <w:rsid w:val="0053132A"/>
    <w:rsid w:val="0053174B"/>
    <w:rsid w:val="00532FE0"/>
    <w:rsid w:val="00533003"/>
    <w:rsid w:val="0053343C"/>
    <w:rsid w:val="0053388F"/>
    <w:rsid w:val="0053397C"/>
    <w:rsid w:val="00533E3D"/>
    <w:rsid w:val="0053435F"/>
    <w:rsid w:val="005344A8"/>
    <w:rsid w:val="00534650"/>
    <w:rsid w:val="00534855"/>
    <w:rsid w:val="00534CC8"/>
    <w:rsid w:val="0053512B"/>
    <w:rsid w:val="005352E0"/>
    <w:rsid w:val="00535A1B"/>
    <w:rsid w:val="005361AB"/>
    <w:rsid w:val="00536222"/>
    <w:rsid w:val="005367FF"/>
    <w:rsid w:val="00536B5F"/>
    <w:rsid w:val="00536BD6"/>
    <w:rsid w:val="005371CE"/>
    <w:rsid w:val="00537543"/>
    <w:rsid w:val="00537A18"/>
    <w:rsid w:val="00537D5D"/>
    <w:rsid w:val="00537D81"/>
    <w:rsid w:val="00537EA4"/>
    <w:rsid w:val="00537F0E"/>
    <w:rsid w:val="00541276"/>
    <w:rsid w:val="00541ED0"/>
    <w:rsid w:val="00542059"/>
    <w:rsid w:val="00542292"/>
    <w:rsid w:val="005424C7"/>
    <w:rsid w:val="005426E4"/>
    <w:rsid w:val="00542974"/>
    <w:rsid w:val="0054346C"/>
    <w:rsid w:val="00544D3D"/>
    <w:rsid w:val="005452EA"/>
    <w:rsid w:val="00545E24"/>
    <w:rsid w:val="00546454"/>
    <w:rsid w:val="00546C70"/>
    <w:rsid w:val="00547130"/>
    <w:rsid w:val="005472D0"/>
    <w:rsid w:val="00547748"/>
    <w:rsid w:val="00547754"/>
    <w:rsid w:val="005479AB"/>
    <w:rsid w:val="00547F35"/>
    <w:rsid w:val="00550AD9"/>
    <w:rsid w:val="005513EB"/>
    <w:rsid w:val="00551D83"/>
    <w:rsid w:val="00552148"/>
    <w:rsid w:val="00552892"/>
    <w:rsid w:val="00552959"/>
    <w:rsid w:val="00552BE3"/>
    <w:rsid w:val="00552F4D"/>
    <w:rsid w:val="005530F8"/>
    <w:rsid w:val="005536F1"/>
    <w:rsid w:val="00553EE8"/>
    <w:rsid w:val="00554589"/>
    <w:rsid w:val="005546CE"/>
    <w:rsid w:val="0055475D"/>
    <w:rsid w:val="005549F2"/>
    <w:rsid w:val="00554C49"/>
    <w:rsid w:val="00555CA0"/>
    <w:rsid w:val="00556032"/>
    <w:rsid w:val="00556423"/>
    <w:rsid w:val="005565E8"/>
    <w:rsid w:val="00556710"/>
    <w:rsid w:val="00556798"/>
    <w:rsid w:val="00556D01"/>
    <w:rsid w:val="00556EAD"/>
    <w:rsid w:val="005577A8"/>
    <w:rsid w:val="00557D91"/>
    <w:rsid w:val="00557F9F"/>
    <w:rsid w:val="00560262"/>
    <w:rsid w:val="00560493"/>
    <w:rsid w:val="00560A85"/>
    <w:rsid w:val="00560C15"/>
    <w:rsid w:val="0056120E"/>
    <w:rsid w:val="00561CBD"/>
    <w:rsid w:val="005629EA"/>
    <w:rsid w:val="00562B9F"/>
    <w:rsid w:val="00562BA4"/>
    <w:rsid w:val="00562F50"/>
    <w:rsid w:val="005631BB"/>
    <w:rsid w:val="0056367A"/>
    <w:rsid w:val="00563C6D"/>
    <w:rsid w:val="00563FF4"/>
    <w:rsid w:val="005641D7"/>
    <w:rsid w:val="00564D0C"/>
    <w:rsid w:val="00564DC4"/>
    <w:rsid w:val="00564E24"/>
    <w:rsid w:val="00565219"/>
    <w:rsid w:val="00565714"/>
    <w:rsid w:val="0056578C"/>
    <w:rsid w:val="00565AD3"/>
    <w:rsid w:val="00566001"/>
    <w:rsid w:val="00566270"/>
    <w:rsid w:val="00566B6A"/>
    <w:rsid w:val="0056716A"/>
    <w:rsid w:val="005673F6"/>
    <w:rsid w:val="0057032E"/>
    <w:rsid w:val="005706E4"/>
    <w:rsid w:val="00570710"/>
    <w:rsid w:val="00570D7D"/>
    <w:rsid w:val="00570D97"/>
    <w:rsid w:val="0057141F"/>
    <w:rsid w:val="005714B3"/>
    <w:rsid w:val="005719A4"/>
    <w:rsid w:val="00571BC0"/>
    <w:rsid w:val="0057279B"/>
    <w:rsid w:val="00572F3F"/>
    <w:rsid w:val="00572FA1"/>
    <w:rsid w:val="00573294"/>
    <w:rsid w:val="0057360F"/>
    <w:rsid w:val="005736D0"/>
    <w:rsid w:val="00573BA4"/>
    <w:rsid w:val="00573BA6"/>
    <w:rsid w:val="005745BC"/>
    <w:rsid w:val="0057492B"/>
    <w:rsid w:val="00574D98"/>
    <w:rsid w:val="005752F1"/>
    <w:rsid w:val="0057594F"/>
    <w:rsid w:val="00575CD8"/>
    <w:rsid w:val="00576343"/>
    <w:rsid w:val="00576E39"/>
    <w:rsid w:val="005772A6"/>
    <w:rsid w:val="00580E5B"/>
    <w:rsid w:val="00580EB9"/>
    <w:rsid w:val="0058117B"/>
    <w:rsid w:val="00582965"/>
    <w:rsid w:val="00582F7E"/>
    <w:rsid w:val="00583292"/>
    <w:rsid w:val="00583543"/>
    <w:rsid w:val="00583771"/>
    <w:rsid w:val="005837A0"/>
    <w:rsid w:val="0058385D"/>
    <w:rsid w:val="00583EBC"/>
    <w:rsid w:val="00583F5B"/>
    <w:rsid w:val="0058405C"/>
    <w:rsid w:val="005840AA"/>
    <w:rsid w:val="00584437"/>
    <w:rsid w:val="0058460E"/>
    <w:rsid w:val="00584693"/>
    <w:rsid w:val="00584954"/>
    <w:rsid w:val="00584997"/>
    <w:rsid w:val="005857F1"/>
    <w:rsid w:val="005858A5"/>
    <w:rsid w:val="005858A6"/>
    <w:rsid w:val="005860F5"/>
    <w:rsid w:val="00586B54"/>
    <w:rsid w:val="00586CAA"/>
    <w:rsid w:val="00586D9B"/>
    <w:rsid w:val="005876A5"/>
    <w:rsid w:val="00587BB5"/>
    <w:rsid w:val="00587F96"/>
    <w:rsid w:val="00590329"/>
    <w:rsid w:val="005903A3"/>
    <w:rsid w:val="005903C5"/>
    <w:rsid w:val="00590DA8"/>
    <w:rsid w:val="00590F03"/>
    <w:rsid w:val="0059110E"/>
    <w:rsid w:val="0059124A"/>
    <w:rsid w:val="00592276"/>
    <w:rsid w:val="005925A9"/>
    <w:rsid w:val="00592955"/>
    <w:rsid w:val="00592EE9"/>
    <w:rsid w:val="0059376E"/>
    <w:rsid w:val="0059393F"/>
    <w:rsid w:val="00593AA3"/>
    <w:rsid w:val="00593BF5"/>
    <w:rsid w:val="00593C9D"/>
    <w:rsid w:val="00593F41"/>
    <w:rsid w:val="005944C6"/>
    <w:rsid w:val="005947B9"/>
    <w:rsid w:val="0059488D"/>
    <w:rsid w:val="00594DE5"/>
    <w:rsid w:val="00594FB5"/>
    <w:rsid w:val="0059517F"/>
    <w:rsid w:val="005957C7"/>
    <w:rsid w:val="00596468"/>
    <w:rsid w:val="0059656A"/>
    <w:rsid w:val="005968B0"/>
    <w:rsid w:val="00596CB1"/>
    <w:rsid w:val="00596FB8"/>
    <w:rsid w:val="0059730F"/>
    <w:rsid w:val="005974B8"/>
    <w:rsid w:val="00597548"/>
    <w:rsid w:val="005975CF"/>
    <w:rsid w:val="00597CEA"/>
    <w:rsid w:val="00597D50"/>
    <w:rsid w:val="00597D75"/>
    <w:rsid w:val="005A0378"/>
    <w:rsid w:val="005A03DD"/>
    <w:rsid w:val="005A041B"/>
    <w:rsid w:val="005A0913"/>
    <w:rsid w:val="005A09D2"/>
    <w:rsid w:val="005A0BF8"/>
    <w:rsid w:val="005A0FB5"/>
    <w:rsid w:val="005A18BA"/>
    <w:rsid w:val="005A1FCA"/>
    <w:rsid w:val="005A23A8"/>
    <w:rsid w:val="005A265A"/>
    <w:rsid w:val="005A2D63"/>
    <w:rsid w:val="005A3616"/>
    <w:rsid w:val="005A3A2E"/>
    <w:rsid w:val="005A3A63"/>
    <w:rsid w:val="005A3B2C"/>
    <w:rsid w:val="005A4268"/>
    <w:rsid w:val="005A44D7"/>
    <w:rsid w:val="005A4F45"/>
    <w:rsid w:val="005A501C"/>
    <w:rsid w:val="005A563C"/>
    <w:rsid w:val="005A5769"/>
    <w:rsid w:val="005A5F2E"/>
    <w:rsid w:val="005A5F6B"/>
    <w:rsid w:val="005A5F71"/>
    <w:rsid w:val="005A5FC0"/>
    <w:rsid w:val="005A61CB"/>
    <w:rsid w:val="005A645A"/>
    <w:rsid w:val="005A6492"/>
    <w:rsid w:val="005A65A0"/>
    <w:rsid w:val="005A6783"/>
    <w:rsid w:val="005A6A63"/>
    <w:rsid w:val="005A6F9F"/>
    <w:rsid w:val="005A719B"/>
    <w:rsid w:val="005A79CC"/>
    <w:rsid w:val="005B073D"/>
    <w:rsid w:val="005B0928"/>
    <w:rsid w:val="005B0A85"/>
    <w:rsid w:val="005B1C1F"/>
    <w:rsid w:val="005B23AA"/>
    <w:rsid w:val="005B271C"/>
    <w:rsid w:val="005B28D0"/>
    <w:rsid w:val="005B3644"/>
    <w:rsid w:val="005B3798"/>
    <w:rsid w:val="005B3C2A"/>
    <w:rsid w:val="005B4599"/>
    <w:rsid w:val="005B4C77"/>
    <w:rsid w:val="005B5944"/>
    <w:rsid w:val="005B63BA"/>
    <w:rsid w:val="005B6540"/>
    <w:rsid w:val="005B6555"/>
    <w:rsid w:val="005B72D8"/>
    <w:rsid w:val="005B7551"/>
    <w:rsid w:val="005B776C"/>
    <w:rsid w:val="005B77AB"/>
    <w:rsid w:val="005C04B6"/>
    <w:rsid w:val="005C1122"/>
    <w:rsid w:val="005C153D"/>
    <w:rsid w:val="005C1873"/>
    <w:rsid w:val="005C1A29"/>
    <w:rsid w:val="005C1CEE"/>
    <w:rsid w:val="005C2697"/>
    <w:rsid w:val="005C2BCD"/>
    <w:rsid w:val="005C2E6D"/>
    <w:rsid w:val="005C4B0A"/>
    <w:rsid w:val="005C5315"/>
    <w:rsid w:val="005C5AED"/>
    <w:rsid w:val="005C5C7A"/>
    <w:rsid w:val="005C5E0A"/>
    <w:rsid w:val="005C6536"/>
    <w:rsid w:val="005C682A"/>
    <w:rsid w:val="005C6952"/>
    <w:rsid w:val="005C6B57"/>
    <w:rsid w:val="005C71DC"/>
    <w:rsid w:val="005C720E"/>
    <w:rsid w:val="005C7337"/>
    <w:rsid w:val="005D0A2A"/>
    <w:rsid w:val="005D0A83"/>
    <w:rsid w:val="005D0B1C"/>
    <w:rsid w:val="005D14A9"/>
    <w:rsid w:val="005D1C82"/>
    <w:rsid w:val="005D25E1"/>
    <w:rsid w:val="005D2C74"/>
    <w:rsid w:val="005D2FB6"/>
    <w:rsid w:val="005D37BF"/>
    <w:rsid w:val="005D3AD1"/>
    <w:rsid w:val="005D3BFA"/>
    <w:rsid w:val="005D4305"/>
    <w:rsid w:val="005D4A95"/>
    <w:rsid w:val="005D4B36"/>
    <w:rsid w:val="005D5249"/>
    <w:rsid w:val="005D5392"/>
    <w:rsid w:val="005D61A4"/>
    <w:rsid w:val="005D644F"/>
    <w:rsid w:val="005D69BC"/>
    <w:rsid w:val="005D7283"/>
    <w:rsid w:val="005D7311"/>
    <w:rsid w:val="005E04BA"/>
    <w:rsid w:val="005E0AD8"/>
    <w:rsid w:val="005E0E53"/>
    <w:rsid w:val="005E2123"/>
    <w:rsid w:val="005E2913"/>
    <w:rsid w:val="005E2B14"/>
    <w:rsid w:val="005E2E43"/>
    <w:rsid w:val="005E3ACE"/>
    <w:rsid w:val="005E3B0C"/>
    <w:rsid w:val="005E438A"/>
    <w:rsid w:val="005E47DD"/>
    <w:rsid w:val="005E4C25"/>
    <w:rsid w:val="005E59F4"/>
    <w:rsid w:val="005E61D1"/>
    <w:rsid w:val="005E69BA"/>
    <w:rsid w:val="005E6E0A"/>
    <w:rsid w:val="005E72C9"/>
    <w:rsid w:val="005E77A1"/>
    <w:rsid w:val="005E7B98"/>
    <w:rsid w:val="005F01BA"/>
    <w:rsid w:val="005F04A5"/>
    <w:rsid w:val="005F0779"/>
    <w:rsid w:val="005F09AD"/>
    <w:rsid w:val="005F0C5C"/>
    <w:rsid w:val="005F0E11"/>
    <w:rsid w:val="005F1118"/>
    <w:rsid w:val="005F28B0"/>
    <w:rsid w:val="005F3E8A"/>
    <w:rsid w:val="005F4121"/>
    <w:rsid w:val="005F46B1"/>
    <w:rsid w:val="005F4932"/>
    <w:rsid w:val="005F4CEE"/>
    <w:rsid w:val="005F4E84"/>
    <w:rsid w:val="005F53ED"/>
    <w:rsid w:val="005F5F2E"/>
    <w:rsid w:val="005F63EE"/>
    <w:rsid w:val="005F64B0"/>
    <w:rsid w:val="005F7461"/>
    <w:rsid w:val="005F7DC7"/>
    <w:rsid w:val="00600C70"/>
    <w:rsid w:val="00600D54"/>
    <w:rsid w:val="00601085"/>
    <w:rsid w:val="006011E7"/>
    <w:rsid w:val="006028C9"/>
    <w:rsid w:val="006035EE"/>
    <w:rsid w:val="006039FA"/>
    <w:rsid w:val="00603C8D"/>
    <w:rsid w:val="00604727"/>
    <w:rsid w:val="00604FBA"/>
    <w:rsid w:val="0060555F"/>
    <w:rsid w:val="00605DAE"/>
    <w:rsid w:val="00605F26"/>
    <w:rsid w:val="006065EF"/>
    <w:rsid w:val="006069C9"/>
    <w:rsid w:val="00606B27"/>
    <w:rsid w:val="00607676"/>
    <w:rsid w:val="006076FC"/>
    <w:rsid w:val="00610AA2"/>
    <w:rsid w:val="00611ABF"/>
    <w:rsid w:val="00611B4F"/>
    <w:rsid w:val="00611C71"/>
    <w:rsid w:val="00611FC5"/>
    <w:rsid w:val="0061234B"/>
    <w:rsid w:val="006123DF"/>
    <w:rsid w:val="006127CA"/>
    <w:rsid w:val="00612ABF"/>
    <w:rsid w:val="00612F6C"/>
    <w:rsid w:val="006147FA"/>
    <w:rsid w:val="0061537F"/>
    <w:rsid w:val="00615532"/>
    <w:rsid w:val="006155C1"/>
    <w:rsid w:val="0061605A"/>
    <w:rsid w:val="0061636C"/>
    <w:rsid w:val="006163C9"/>
    <w:rsid w:val="0061792D"/>
    <w:rsid w:val="00620388"/>
    <w:rsid w:val="00620B78"/>
    <w:rsid w:val="00620CB8"/>
    <w:rsid w:val="00620DC3"/>
    <w:rsid w:val="0062139E"/>
    <w:rsid w:val="006215CF"/>
    <w:rsid w:val="00621623"/>
    <w:rsid w:val="006216B3"/>
    <w:rsid w:val="00621CB1"/>
    <w:rsid w:val="00621EAF"/>
    <w:rsid w:val="0062223F"/>
    <w:rsid w:val="006225C3"/>
    <w:rsid w:val="0062266B"/>
    <w:rsid w:val="00622785"/>
    <w:rsid w:val="006227BA"/>
    <w:rsid w:val="00622952"/>
    <w:rsid w:val="00622B48"/>
    <w:rsid w:val="00623309"/>
    <w:rsid w:val="00623536"/>
    <w:rsid w:val="00623A1D"/>
    <w:rsid w:val="00623A57"/>
    <w:rsid w:val="00623EEF"/>
    <w:rsid w:val="00623FD5"/>
    <w:rsid w:val="00624467"/>
    <w:rsid w:val="00624867"/>
    <w:rsid w:val="0062551A"/>
    <w:rsid w:val="00625A7A"/>
    <w:rsid w:val="0062642F"/>
    <w:rsid w:val="0062653D"/>
    <w:rsid w:val="00626BE9"/>
    <w:rsid w:val="006273E1"/>
    <w:rsid w:val="006277A4"/>
    <w:rsid w:val="0062780A"/>
    <w:rsid w:val="00627BB2"/>
    <w:rsid w:val="00630698"/>
    <w:rsid w:val="006308E6"/>
    <w:rsid w:val="00631145"/>
    <w:rsid w:val="0063120B"/>
    <w:rsid w:val="00631628"/>
    <w:rsid w:val="006317A3"/>
    <w:rsid w:val="00631B6E"/>
    <w:rsid w:val="006328A4"/>
    <w:rsid w:val="00632C50"/>
    <w:rsid w:val="00632EFD"/>
    <w:rsid w:val="006332F4"/>
    <w:rsid w:val="00633B3E"/>
    <w:rsid w:val="00633CF2"/>
    <w:rsid w:val="00633D72"/>
    <w:rsid w:val="006343DB"/>
    <w:rsid w:val="00635113"/>
    <w:rsid w:val="00635EC2"/>
    <w:rsid w:val="0063650C"/>
    <w:rsid w:val="00636530"/>
    <w:rsid w:val="0063666F"/>
    <w:rsid w:val="00636AA9"/>
    <w:rsid w:val="00637252"/>
    <w:rsid w:val="0063754D"/>
    <w:rsid w:val="006375A1"/>
    <w:rsid w:val="00637BA1"/>
    <w:rsid w:val="00637FDA"/>
    <w:rsid w:val="00640377"/>
    <w:rsid w:val="00640580"/>
    <w:rsid w:val="00640FDC"/>
    <w:rsid w:val="00641389"/>
    <w:rsid w:val="00641521"/>
    <w:rsid w:val="006420EB"/>
    <w:rsid w:val="00642742"/>
    <w:rsid w:val="006427E3"/>
    <w:rsid w:val="00642AFA"/>
    <w:rsid w:val="00642D3F"/>
    <w:rsid w:val="006430B1"/>
    <w:rsid w:val="006433DE"/>
    <w:rsid w:val="00643D74"/>
    <w:rsid w:val="00643FA3"/>
    <w:rsid w:val="006440C6"/>
    <w:rsid w:val="006445D8"/>
    <w:rsid w:val="00645020"/>
    <w:rsid w:val="00646576"/>
    <w:rsid w:val="00646942"/>
    <w:rsid w:val="006473D2"/>
    <w:rsid w:val="006476C1"/>
    <w:rsid w:val="00647A84"/>
    <w:rsid w:val="00647CCB"/>
    <w:rsid w:val="0065067F"/>
    <w:rsid w:val="0065071F"/>
    <w:rsid w:val="0065095A"/>
    <w:rsid w:val="00651633"/>
    <w:rsid w:val="00651A3B"/>
    <w:rsid w:val="00651ADB"/>
    <w:rsid w:val="00652137"/>
    <w:rsid w:val="00652568"/>
    <w:rsid w:val="00652722"/>
    <w:rsid w:val="006535CD"/>
    <w:rsid w:val="00653779"/>
    <w:rsid w:val="006539C4"/>
    <w:rsid w:val="00653AF5"/>
    <w:rsid w:val="00653ECE"/>
    <w:rsid w:val="006541D5"/>
    <w:rsid w:val="00654300"/>
    <w:rsid w:val="00654541"/>
    <w:rsid w:val="006548FE"/>
    <w:rsid w:val="006552CC"/>
    <w:rsid w:val="006554C3"/>
    <w:rsid w:val="00655AC7"/>
    <w:rsid w:val="00655B94"/>
    <w:rsid w:val="00656097"/>
    <w:rsid w:val="00656099"/>
    <w:rsid w:val="006565CC"/>
    <w:rsid w:val="00656783"/>
    <w:rsid w:val="00656AFF"/>
    <w:rsid w:val="00656B4D"/>
    <w:rsid w:val="00656B96"/>
    <w:rsid w:val="006571A4"/>
    <w:rsid w:val="006577C5"/>
    <w:rsid w:val="00657F6F"/>
    <w:rsid w:val="006604B0"/>
    <w:rsid w:val="006609EB"/>
    <w:rsid w:val="00660C74"/>
    <w:rsid w:val="00660F17"/>
    <w:rsid w:val="006618DA"/>
    <w:rsid w:val="00661D41"/>
    <w:rsid w:val="00662A33"/>
    <w:rsid w:val="00663656"/>
    <w:rsid w:val="0066389E"/>
    <w:rsid w:val="00663D77"/>
    <w:rsid w:val="00663E1A"/>
    <w:rsid w:val="0066441B"/>
    <w:rsid w:val="006654BD"/>
    <w:rsid w:val="0066569D"/>
    <w:rsid w:val="00665802"/>
    <w:rsid w:val="006658AD"/>
    <w:rsid w:val="00665929"/>
    <w:rsid w:val="006659F3"/>
    <w:rsid w:val="00666D04"/>
    <w:rsid w:val="00666E95"/>
    <w:rsid w:val="00667038"/>
    <w:rsid w:val="00667144"/>
    <w:rsid w:val="00667285"/>
    <w:rsid w:val="0066776A"/>
    <w:rsid w:val="00667A5D"/>
    <w:rsid w:val="00667E07"/>
    <w:rsid w:val="00667E32"/>
    <w:rsid w:val="00670824"/>
    <w:rsid w:val="0067083E"/>
    <w:rsid w:val="0067138E"/>
    <w:rsid w:val="00671B4A"/>
    <w:rsid w:val="0067213E"/>
    <w:rsid w:val="00672A4A"/>
    <w:rsid w:val="00673395"/>
    <w:rsid w:val="00673E92"/>
    <w:rsid w:val="00674298"/>
    <w:rsid w:val="006745C5"/>
    <w:rsid w:val="0067478E"/>
    <w:rsid w:val="00674F6E"/>
    <w:rsid w:val="00675036"/>
    <w:rsid w:val="0067604A"/>
    <w:rsid w:val="0067695D"/>
    <w:rsid w:val="00677F01"/>
    <w:rsid w:val="00677F29"/>
    <w:rsid w:val="00677F36"/>
    <w:rsid w:val="00680A88"/>
    <w:rsid w:val="00680BB0"/>
    <w:rsid w:val="00681524"/>
    <w:rsid w:val="0068210B"/>
    <w:rsid w:val="0068228E"/>
    <w:rsid w:val="00682894"/>
    <w:rsid w:val="00682BDE"/>
    <w:rsid w:val="006832DE"/>
    <w:rsid w:val="00683471"/>
    <w:rsid w:val="006835F4"/>
    <w:rsid w:val="00683979"/>
    <w:rsid w:val="0068398E"/>
    <w:rsid w:val="00684D48"/>
    <w:rsid w:val="00684D63"/>
    <w:rsid w:val="006855CD"/>
    <w:rsid w:val="006855FB"/>
    <w:rsid w:val="006859DF"/>
    <w:rsid w:val="00686353"/>
    <w:rsid w:val="00686445"/>
    <w:rsid w:val="0068788C"/>
    <w:rsid w:val="00687ED5"/>
    <w:rsid w:val="00687F33"/>
    <w:rsid w:val="006901A2"/>
    <w:rsid w:val="00690DCE"/>
    <w:rsid w:val="0069186C"/>
    <w:rsid w:val="00691F21"/>
    <w:rsid w:val="00692027"/>
    <w:rsid w:val="006926EA"/>
    <w:rsid w:val="00692A08"/>
    <w:rsid w:val="00692B18"/>
    <w:rsid w:val="00692E26"/>
    <w:rsid w:val="0069308D"/>
    <w:rsid w:val="0069342B"/>
    <w:rsid w:val="00693967"/>
    <w:rsid w:val="00693C4D"/>
    <w:rsid w:val="00694282"/>
    <w:rsid w:val="0069445F"/>
    <w:rsid w:val="00694621"/>
    <w:rsid w:val="006946BE"/>
    <w:rsid w:val="00695300"/>
    <w:rsid w:val="006962CF"/>
    <w:rsid w:val="006963C3"/>
    <w:rsid w:val="00696C82"/>
    <w:rsid w:val="00696D7B"/>
    <w:rsid w:val="0069786E"/>
    <w:rsid w:val="00697A34"/>
    <w:rsid w:val="00697A94"/>
    <w:rsid w:val="006A06F7"/>
    <w:rsid w:val="006A0945"/>
    <w:rsid w:val="006A155A"/>
    <w:rsid w:val="006A189A"/>
    <w:rsid w:val="006A1995"/>
    <w:rsid w:val="006A1D94"/>
    <w:rsid w:val="006A2125"/>
    <w:rsid w:val="006A25C6"/>
    <w:rsid w:val="006A2B02"/>
    <w:rsid w:val="006A2E46"/>
    <w:rsid w:val="006A2F06"/>
    <w:rsid w:val="006A4525"/>
    <w:rsid w:val="006A4972"/>
    <w:rsid w:val="006A4AFD"/>
    <w:rsid w:val="006A4EAD"/>
    <w:rsid w:val="006A69AD"/>
    <w:rsid w:val="006A7957"/>
    <w:rsid w:val="006A7A4E"/>
    <w:rsid w:val="006A7B8F"/>
    <w:rsid w:val="006A7BEB"/>
    <w:rsid w:val="006B0480"/>
    <w:rsid w:val="006B1BAF"/>
    <w:rsid w:val="006B1D90"/>
    <w:rsid w:val="006B1EA2"/>
    <w:rsid w:val="006B20A5"/>
    <w:rsid w:val="006B23E8"/>
    <w:rsid w:val="006B27F1"/>
    <w:rsid w:val="006B2817"/>
    <w:rsid w:val="006B2B11"/>
    <w:rsid w:val="006B2BEC"/>
    <w:rsid w:val="006B2C2F"/>
    <w:rsid w:val="006B2E18"/>
    <w:rsid w:val="006B3144"/>
    <w:rsid w:val="006B31CF"/>
    <w:rsid w:val="006B38A7"/>
    <w:rsid w:val="006B39A8"/>
    <w:rsid w:val="006B3D4A"/>
    <w:rsid w:val="006B3F25"/>
    <w:rsid w:val="006B44AC"/>
    <w:rsid w:val="006B44B0"/>
    <w:rsid w:val="006B453F"/>
    <w:rsid w:val="006B475B"/>
    <w:rsid w:val="006B4CA5"/>
    <w:rsid w:val="006B4E51"/>
    <w:rsid w:val="006B63AA"/>
    <w:rsid w:val="006B708B"/>
    <w:rsid w:val="006B7179"/>
    <w:rsid w:val="006B7D84"/>
    <w:rsid w:val="006B7E4D"/>
    <w:rsid w:val="006B7F8E"/>
    <w:rsid w:val="006C079E"/>
    <w:rsid w:val="006C0C1B"/>
    <w:rsid w:val="006C0E94"/>
    <w:rsid w:val="006C1CFF"/>
    <w:rsid w:val="006C24EF"/>
    <w:rsid w:val="006C2535"/>
    <w:rsid w:val="006C257D"/>
    <w:rsid w:val="006C2674"/>
    <w:rsid w:val="006C2FF4"/>
    <w:rsid w:val="006C323B"/>
    <w:rsid w:val="006C4A62"/>
    <w:rsid w:val="006C4D8F"/>
    <w:rsid w:val="006C4E43"/>
    <w:rsid w:val="006C64F1"/>
    <w:rsid w:val="006C677A"/>
    <w:rsid w:val="006C6916"/>
    <w:rsid w:val="006C6977"/>
    <w:rsid w:val="006C78F6"/>
    <w:rsid w:val="006D0A19"/>
    <w:rsid w:val="006D0FBD"/>
    <w:rsid w:val="006D0FE9"/>
    <w:rsid w:val="006D126B"/>
    <w:rsid w:val="006D1502"/>
    <w:rsid w:val="006D17ED"/>
    <w:rsid w:val="006D21C1"/>
    <w:rsid w:val="006D250F"/>
    <w:rsid w:val="006D2C44"/>
    <w:rsid w:val="006D2E97"/>
    <w:rsid w:val="006D30C5"/>
    <w:rsid w:val="006D3144"/>
    <w:rsid w:val="006D3460"/>
    <w:rsid w:val="006D42D0"/>
    <w:rsid w:val="006D4304"/>
    <w:rsid w:val="006D47E7"/>
    <w:rsid w:val="006D4A3A"/>
    <w:rsid w:val="006D4DFE"/>
    <w:rsid w:val="006D5168"/>
    <w:rsid w:val="006D5450"/>
    <w:rsid w:val="006D54F9"/>
    <w:rsid w:val="006D570A"/>
    <w:rsid w:val="006D5B1D"/>
    <w:rsid w:val="006D5E6B"/>
    <w:rsid w:val="006D673E"/>
    <w:rsid w:val="006D6A95"/>
    <w:rsid w:val="006D6D2E"/>
    <w:rsid w:val="006D6F2F"/>
    <w:rsid w:val="006D70FB"/>
    <w:rsid w:val="006E0059"/>
    <w:rsid w:val="006E04DA"/>
    <w:rsid w:val="006E0561"/>
    <w:rsid w:val="006E0D81"/>
    <w:rsid w:val="006E0F5F"/>
    <w:rsid w:val="006E0F77"/>
    <w:rsid w:val="006E1337"/>
    <w:rsid w:val="006E1E13"/>
    <w:rsid w:val="006E2330"/>
    <w:rsid w:val="006E26AF"/>
    <w:rsid w:val="006E2E18"/>
    <w:rsid w:val="006E3325"/>
    <w:rsid w:val="006E40D2"/>
    <w:rsid w:val="006E42B5"/>
    <w:rsid w:val="006E4AB0"/>
    <w:rsid w:val="006E4D3B"/>
    <w:rsid w:val="006E5740"/>
    <w:rsid w:val="006E5E09"/>
    <w:rsid w:val="006E6044"/>
    <w:rsid w:val="006E6649"/>
    <w:rsid w:val="006E68E1"/>
    <w:rsid w:val="006E6A00"/>
    <w:rsid w:val="006E6E60"/>
    <w:rsid w:val="006E720E"/>
    <w:rsid w:val="006E76CC"/>
    <w:rsid w:val="006E78FC"/>
    <w:rsid w:val="006E7CE5"/>
    <w:rsid w:val="006E7D1A"/>
    <w:rsid w:val="006F0054"/>
    <w:rsid w:val="006F0366"/>
    <w:rsid w:val="006F0578"/>
    <w:rsid w:val="006F0A17"/>
    <w:rsid w:val="006F0AC1"/>
    <w:rsid w:val="006F19FE"/>
    <w:rsid w:val="006F1A4E"/>
    <w:rsid w:val="006F1FE0"/>
    <w:rsid w:val="006F1FFD"/>
    <w:rsid w:val="006F213D"/>
    <w:rsid w:val="006F219D"/>
    <w:rsid w:val="006F24D7"/>
    <w:rsid w:val="006F2CC6"/>
    <w:rsid w:val="006F2DA4"/>
    <w:rsid w:val="006F3530"/>
    <w:rsid w:val="006F368B"/>
    <w:rsid w:val="006F3D34"/>
    <w:rsid w:val="006F3F56"/>
    <w:rsid w:val="006F4499"/>
    <w:rsid w:val="006F4589"/>
    <w:rsid w:val="006F48A6"/>
    <w:rsid w:val="006F4D87"/>
    <w:rsid w:val="006F5324"/>
    <w:rsid w:val="006F6418"/>
    <w:rsid w:val="006F79A1"/>
    <w:rsid w:val="006F7A86"/>
    <w:rsid w:val="0070033F"/>
    <w:rsid w:val="00700689"/>
    <w:rsid w:val="00700A7D"/>
    <w:rsid w:val="00700FA7"/>
    <w:rsid w:val="007010F5"/>
    <w:rsid w:val="0070167F"/>
    <w:rsid w:val="00702143"/>
    <w:rsid w:val="007021AE"/>
    <w:rsid w:val="00702359"/>
    <w:rsid w:val="00702F7F"/>
    <w:rsid w:val="0070335E"/>
    <w:rsid w:val="00703B4D"/>
    <w:rsid w:val="007048A5"/>
    <w:rsid w:val="007049A9"/>
    <w:rsid w:val="00704CED"/>
    <w:rsid w:val="0070546F"/>
    <w:rsid w:val="0070550A"/>
    <w:rsid w:val="00705798"/>
    <w:rsid w:val="00705B26"/>
    <w:rsid w:val="0070622D"/>
    <w:rsid w:val="00706530"/>
    <w:rsid w:val="007068E6"/>
    <w:rsid w:val="00706CF3"/>
    <w:rsid w:val="00706DAF"/>
    <w:rsid w:val="00706FBE"/>
    <w:rsid w:val="00707183"/>
    <w:rsid w:val="007076DE"/>
    <w:rsid w:val="007077AA"/>
    <w:rsid w:val="0070798A"/>
    <w:rsid w:val="00707E9F"/>
    <w:rsid w:val="00707ECD"/>
    <w:rsid w:val="00711881"/>
    <w:rsid w:val="00711888"/>
    <w:rsid w:val="00711AB2"/>
    <w:rsid w:val="0071224F"/>
    <w:rsid w:val="007124C3"/>
    <w:rsid w:val="00712A7A"/>
    <w:rsid w:val="00712BD2"/>
    <w:rsid w:val="00712CF1"/>
    <w:rsid w:val="00713651"/>
    <w:rsid w:val="00713AFC"/>
    <w:rsid w:val="00713DA0"/>
    <w:rsid w:val="00714690"/>
    <w:rsid w:val="007155CD"/>
    <w:rsid w:val="00715AF3"/>
    <w:rsid w:val="0071697F"/>
    <w:rsid w:val="00716E42"/>
    <w:rsid w:val="00716E60"/>
    <w:rsid w:val="00716FD1"/>
    <w:rsid w:val="00720226"/>
    <w:rsid w:val="00720D71"/>
    <w:rsid w:val="00720DAD"/>
    <w:rsid w:val="00720E4C"/>
    <w:rsid w:val="00721417"/>
    <w:rsid w:val="00721596"/>
    <w:rsid w:val="007215D3"/>
    <w:rsid w:val="007217E1"/>
    <w:rsid w:val="007228A0"/>
    <w:rsid w:val="00722A95"/>
    <w:rsid w:val="00722BB5"/>
    <w:rsid w:val="00722CEC"/>
    <w:rsid w:val="00722CF9"/>
    <w:rsid w:val="00723412"/>
    <w:rsid w:val="00723865"/>
    <w:rsid w:val="00723E9F"/>
    <w:rsid w:val="007246C5"/>
    <w:rsid w:val="00724A33"/>
    <w:rsid w:val="007250B3"/>
    <w:rsid w:val="00725B9D"/>
    <w:rsid w:val="0072691A"/>
    <w:rsid w:val="007269F3"/>
    <w:rsid w:val="00727C95"/>
    <w:rsid w:val="00727F6D"/>
    <w:rsid w:val="007305A5"/>
    <w:rsid w:val="00730EE6"/>
    <w:rsid w:val="00731631"/>
    <w:rsid w:val="00731D1D"/>
    <w:rsid w:val="00731E66"/>
    <w:rsid w:val="00732110"/>
    <w:rsid w:val="007321F4"/>
    <w:rsid w:val="007324E0"/>
    <w:rsid w:val="00732749"/>
    <w:rsid w:val="007332B8"/>
    <w:rsid w:val="0073415E"/>
    <w:rsid w:val="007343E6"/>
    <w:rsid w:val="007348B4"/>
    <w:rsid w:val="00734A9B"/>
    <w:rsid w:val="007355F9"/>
    <w:rsid w:val="00735873"/>
    <w:rsid w:val="007359DE"/>
    <w:rsid w:val="00736031"/>
    <w:rsid w:val="0073605F"/>
    <w:rsid w:val="00736408"/>
    <w:rsid w:val="00736DC8"/>
    <w:rsid w:val="0073736C"/>
    <w:rsid w:val="00737417"/>
    <w:rsid w:val="0073747C"/>
    <w:rsid w:val="00737575"/>
    <w:rsid w:val="00737A56"/>
    <w:rsid w:val="00737B73"/>
    <w:rsid w:val="00740171"/>
    <w:rsid w:val="0074035F"/>
    <w:rsid w:val="00740A08"/>
    <w:rsid w:val="00740B34"/>
    <w:rsid w:val="00740C1F"/>
    <w:rsid w:val="0074147F"/>
    <w:rsid w:val="00741612"/>
    <w:rsid w:val="00741942"/>
    <w:rsid w:val="00741995"/>
    <w:rsid w:val="00741AF5"/>
    <w:rsid w:val="00741B55"/>
    <w:rsid w:val="00742776"/>
    <w:rsid w:val="00742D7C"/>
    <w:rsid w:val="00743233"/>
    <w:rsid w:val="0074336A"/>
    <w:rsid w:val="00743510"/>
    <w:rsid w:val="00743BA5"/>
    <w:rsid w:val="00743D1A"/>
    <w:rsid w:val="00744504"/>
    <w:rsid w:val="007446D2"/>
    <w:rsid w:val="00745147"/>
    <w:rsid w:val="00745371"/>
    <w:rsid w:val="00745922"/>
    <w:rsid w:val="00746109"/>
    <w:rsid w:val="00746270"/>
    <w:rsid w:val="00746A02"/>
    <w:rsid w:val="00746FF8"/>
    <w:rsid w:val="007505A0"/>
    <w:rsid w:val="007506E4"/>
    <w:rsid w:val="0075076D"/>
    <w:rsid w:val="007507D8"/>
    <w:rsid w:val="00750C56"/>
    <w:rsid w:val="00750D9F"/>
    <w:rsid w:val="0075104A"/>
    <w:rsid w:val="007523E6"/>
    <w:rsid w:val="00752881"/>
    <w:rsid w:val="00752B6C"/>
    <w:rsid w:val="0075320A"/>
    <w:rsid w:val="007532C0"/>
    <w:rsid w:val="007534C0"/>
    <w:rsid w:val="00754CF2"/>
    <w:rsid w:val="00755C06"/>
    <w:rsid w:val="00756B5C"/>
    <w:rsid w:val="00757228"/>
    <w:rsid w:val="00757C48"/>
    <w:rsid w:val="00760161"/>
    <w:rsid w:val="00760339"/>
    <w:rsid w:val="00760C3C"/>
    <w:rsid w:val="0076138F"/>
    <w:rsid w:val="00761584"/>
    <w:rsid w:val="007617E1"/>
    <w:rsid w:val="00761911"/>
    <w:rsid w:val="00761BEC"/>
    <w:rsid w:val="007622C2"/>
    <w:rsid w:val="0076252A"/>
    <w:rsid w:val="00762B15"/>
    <w:rsid w:val="0076347F"/>
    <w:rsid w:val="0076355D"/>
    <w:rsid w:val="00763D54"/>
    <w:rsid w:val="00763F01"/>
    <w:rsid w:val="007641AE"/>
    <w:rsid w:val="007647FB"/>
    <w:rsid w:val="007649EF"/>
    <w:rsid w:val="00764A16"/>
    <w:rsid w:val="00764FD8"/>
    <w:rsid w:val="0076507B"/>
    <w:rsid w:val="00765BD7"/>
    <w:rsid w:val="007667DA"/>
    <w:rsid w:val="00766C96"/>
    <w:rsid w:val="007678CA"/>
    <w:rsid w:val="00767993"/>
    <w:rsid w:val="00770575"/>
    <w:rsid w:val="00770806"/>
    <w:rsid w:val="00770B35"/>
    <w:rsid w:val="00770EBD"/>
    <w:rsid w:val="00771099"/>
    <w:rsid w:val="00771585"/>
    <w:rsid w:val="007718F6"/>
    <w:rsid w:val="0077198B"/>
    <w:rsid w:val="00772199"/>
    <w:rsid w:val="007724DC"/>
    <w:rsid w:val="00772FA0"/>
    <w:rsid w:val="00773D33"/>
    <w:rsid w:val="007740A5"/>
    <w:rsid w:val="00774A24"/>
    <w:rsid w:val="00774FEA"/>
    <w:rsid w:val="00776123"/>
    <w:rsid w:val="0077644C"/>
    <w:rsid w:val="00776DC5"/>
    <w:rsid w:val="007770AB"/>
    <w:rsid w:val="007770D8"/>
    <w:rsid w:val="007773AA"/>
    <w:rsid w:val="00777557"/>
    <w:rsid w:val="00777F3A"/>
    <w:rsid w:val="00781178"/>
    <w:rsid w:val="007811DC"/>
    <w:rsid w:val="0078155B"/>
    <w:rsid w:val="00781CC3"/>
    <w:rsid w:val="007831B6"/>
    <w:rsid w:val="00783A36"/>
    <w:rsid w:val="00783AB6"/>
    <w:rsid w:val="00783C64"/>
    <w:rsid w:val="00784726"/>
    <w:rsid w:val="00784736"/>
    <w:rsid w:val="00784995"/>
    <w:rsid w:val="00785368"/>
    <w:rsid w:val="007853FC"/>
    <w:rsid w:val="007856BE"/>
    <w:rsid w:val="00785D54"/>
    <w:rsid w:val="00785EB1"/>
    <w:rsid w:val="00786125"/>
    <w:rsid w:val="00786288"/>
    <w:rsid w:val="00786335"/>
    <w:rsid w:val="00786420"/>
    <w:rsid w:val="0078691A"/>
    <w:rsid w:val="00786A79"/>
    <w:rsid w:val="00786FA1"/>
    <w:rsid w:val="00787523"/>
    <w:rsid w:val="00787907"/>
    <w:rsid w:val="00787914"/>
    <w:rsid w:val="00787AE1"/>
    <w:rsid w:val="00787B42"/>
    <w:rsid w:val="00787B66"/>
    <w:rsid w:val="00787D1B"/>
    <w:rsid w:val="0079012B"/>
    <w:rsid w:val="00790B86"/>
    <w:rsid w:val="00790BA2"/>
    <w:rsid w:val="00791628"/>
    <w:rsid w:val="007916DE"/>
    <w:rsid w:val="007918C5"/>
    <w:rsid w:val="00791B9D"/>
    <w:rsid w:val="00791C6A"/>
    <w:rsid w:val="007929ED"/>
    <w:rsid w:val="007929F4"/>
    <w:rsid w:val="00792EAB"/>
    <w:rsid w:val="0079317F"/>
    <w:rsid w:val="00793438"/>
    <w:rsid w:val="00793576"/>
    <w:rsid w:val="007936CB"/>
    <w:rsid w:val="007940E7"/>
    <w:rsid w:val="00794255"/>
    <w:rsid w:val="007945B3"/>
    <w:rsid w:val="00794CB4"/>
    <w:rsid w:val="00794D96"/>
    <w:rsid w:val="007957D5"/>
    <w:rsid w:val="0079589B"/>
    <w:rsid w:val="00795FC1"/>
    <w:rsid w:val="0079721C"/>
    <w:rsid w:val="00797D57"/>
    <w:rsid w:val="007A0340"/>
    <w:rsid w:val="007A0437"/>
    <w:rsid w:val="007A0C27"/>
    <w:rsid w:val="007A0C7E"/>
    <w:rsid w:val="007A14EF"/>
    <w:rsid w:val="007A2765"/>
    <w:rsid w:val="007A2D4A"/>
    <w:rsid w:val="007A317B"/>
    <w:rsid w:val="007A3485"/>
    <w:rsid w:val="007A38E3"/>
    <w:rsid w:val="007A3AD9"/>
    <w:rsid w:val="007A3E82"/>
    <w:rsid w:val="007A490D"/>
    <w:rsid w:val="007A4BCD"/>
    <w:rsid w:val="007A4CEC"/>
    <w:rsid w:val="007A5370"/>
    <w:rsid w:val="007A5B35"/>
    <w:rsid w:val="007A5CE3"/>
    <w:rsid w:val="007A6A3F"/>
    <w:rsid w:val="007A771A"/>
    <w:rsid w:val="007A7AE5"/>
    <w:rsid w:val="007A7B36"/>
    <w:rsid w:val="007B01B7"/>
    <w:rsid w:val="007B0485"/>
    <w:rsid w:val="007B113C"/>
    <w:rsid w:val="007B134D"/>
    <w:rsid w:val="007B1E09"/>
    <w:rsid w:val="007B1E24"/>
    <w:rsid w:val="007B1E85"/>
    <w:rsid w:val="007B20C1"/>
    <w:rsid w:val="007B298B"/>
    <w:rsid w:val="007B2DBE"/>
    <w:rsid w:val="007B2F3C"/>
    <w:rsid w:val="007B47FD"/>
    <w:rsid w:val="007B4C4D"/>
    <w:rsid w:val="007B5942"/>
    <w:rsid w:val="007B59E5"/>
    <w:rsid w:val="007B5D84"/>
    <w:rsid w:val="007B64D2"/>
    <w:rsid w:val="007B7D2E"/>
    <w:rsid w:val="007C01AA"/>
    <w:rsid w:val="007C02FC"/>
    <w:rsid w:val="007C0542"/>
    <w:rsid w:val="007C0BBC"/>
    <w:rsid w:val="007C1012"/>
    <w:rsid w:val="007C1090"/>
    <w:rsid w:val="007C1203"/>
    <w:rsid w:val="007C152A"/>
    <w:rsid w:val="007C17C4"/>
    <w:rsid w:val="007C2108"/>
    <w:rsid w:val="007C2583"/>
    <w:rsid w:val="007C2AE4"/>
    <w:rsid w:val="007C2E79"/>
    <w:rsid w:val="007C3763"/>
    <w:rsid w:val="007C395F"/>
    <w:rsid w:val="007C3B14"/>
    <w:rsid w:val="007C3CD2"/>
    <w:rsid w:val="007C416A"/>
    <w:rsid w:val="007C472A"/>
    <w:rsid w:val="007C5439"/>
    <w:rsid w:val="007C5B72"/>
    <w:rsid w:val="007C66A6"/>
    <w:rsid w:val="007C6907"/>
    <w:rsid w:val="007C74B2"/>
    <w:rsid w:val="007C7627"/>
    <w:rsid w:val="007D0155"/>
    <w:rsid w:val="007D05BD"/>
    <w:rsid w:val="007D06AE"/>
    <w:rsid w:val="007D1269"/>
    <w:rsid w:val="007D1F6D"/>
    <w:rsid w:val="007D24CC"/>
    <w:rsid w:val="007D2926"/>
    <w:rsid w:val="007D32B2"/>
    <w:rsid w:val="007D3D74"/>
    <w:rsid w:val="007D438C"/>
    <w:rsid w:val="007D4A83"/>
    <w:rsid w:val="007D4D2E"/>
    <w:rsid w:val="007D4FC2"/>
    <w:rsid w:val="007D6428"/>
    <w:rsid w:val="007D6622"/>
    <w:rsid w:val="007D6698"/>
    <w:rsid w:val="007D6877"/>
    <w:rsid w:val="007D6A46"/>
    <w:rsid w:val="007D6A7B"/>
    <w:rsid w:val="007D6E2A"/>
    <w:rsid w:val="007D7373"/>
    <w:rsid w:val="007D77EC"/>
    <w:rsid w:val="007E07CB"/>
    <w:rsid w:val="007E0E0E"/>
    <w:rsid w:val="007E1704"/>
    <w:rsid w:val="007E1A6B"/>
    <w:rsid w:val="007E1B2D"/>
    <w:rsid w:val="007E1BA9"/>
    <w:rsid w:val="007E20FA"/>
    <w:rsid w:val="007E28C6"/>
    <w:rsid w:val="007E2988"/>
    <w:rsid w:val="007E2EF6"/>
    <w:rsid w:val="007E2FD2"/>
    <w:rsid w:val="007E4291"/>
    <w:rsid w:val="007E457F"/>
    <w:rsid w:val="007E4AAF"/>
    <w:rsid w:val="007E4BB2"/>
    <w:rsid w:val="007E4D28"/>
    <w:rsid w:val="007E6B50"/>
    <w:rsid w:val="007E6DBD"/>
    <w:rsid w:val="007E70A9"/>
    <w:rsid w:val="007E74BF"/>
    <w:rsid w:val="007E7841"/>
    <w:rsid w:val="007E7E69"/>
    <w:rsid w:val="007F0262"/>
    <w:rsid w:val="007F046C"/>
    <w:rsid w:val="007F0CC1"/>
    <w:rsid w:val="007F0E09"/>
    <w:rsid w:val="007F157B"/>
    <w:rsid w:val="007F1EA5"/>
    <w:rsid w:val="007F3178"/>
    <w:rsid w:val="007F3C56"/>
    <w:rsid w:val="007F3E0A"/>
    <w:rsid w:val="007F40A7"/>
    <w:rsid w:val="007F486D"/>
    <w:rsid w:val="007F492F"/>
    <w:rsid w:val="007F4954"/>
    <w:rsid w:val="007F4D6B"/>
    <w:rsid w:val="007F5A1D"/>
    <w:rsid w:val="007F5F8B"/>
    <w:rsid w:val="007F6344"/>
    <w:rsid w:val="007F68B1"/>
    <w:rsid w:val="007F6E8F"/>
    <w:rsid w:val="007F7949"/>
    <w:rsid w:val="007F7CBD"/>
    <w:rsid w:val="007F7FCB"/>
    <w:rsid w:val="008000BA"/>
    <w:rsid w:val="00800171"/>
    <w:rsid w:val="008006E2"/>
    <w:rsid w:val="008007FB"/>
    <w:rsid w:val="008008E4"/>
    <w:rsid w:val="00800F27"/>
    <w:rsid w:val="008012CA"/>
    <w:rsid w:val="0080194C"/>
    <w:rsid w:val="00801DAB"/>
    <w:rsid w:val="00801F56"/>
    <w:rsid w:val="00802345"/>
    <w:rsid w:val="00802374"/>
    <w:rsid w:val="0080243A"/>
    <w:rsid w:val="008026E9"/>
    <w:rsid w:val="008027EC"/>
    <w:rsid w:val="00802CC9"/>
    <w:rsid w:val="008032C7"/>
    <w:rsid w:val="008036F9"/>
    <w:rsid w:val="008049A5"/>
    <w:rsid w:val="00804FF9"/>
    <w:rsid w:val="0080640E"/>
    <w:rsid w:val="008076E8"/>
    <w:rsid w:val="00807D3F"/>
    <w:rsid w:val="00810311"/>
    <w:rsid w:val="00810A6F"/>
    <w:rsid w:val="00810B83"/>
    <w:rsid w:val="00811377"/>
    <w:rsid w:val="008114FB"/>
    <w:rsid w:val="00811783"/>
    <w:rsid w:val="00811D64"/>
    <w:rsid w:val="00811D85"/>
    <w:rsid w:val="0081212F"/>
    <w:rsid w:val="008128DE"/>
    <w:rsid w:val="008133FD"/>
    <w:rsid w:val="008139AE"/>
    <w:rsid w:val="00813BDC"/>
    <w:rsid w:val="0081469D"/>
    <w:rsid w:val="0081521F"/>
    <w:rsid w:val="008154DC"/>
    <w:rsid w:val="008155DC"/>
    <w:rsid w:val="008156B7"/>
    <w:rsid w:val="00815B5B"/>
    <w:rsid w:val="00816BBD"/>
    <w:rsid w:val="0081756C"/>
    <w:rsid w:val="008175E0"/>
    <w:rsid w:val="00817825"/>
    <w:rsid w:val="00817BC5"/>
    <w:rsid w:val="0082002C"/>
    <w:rsid w:val="0082069C"/>
    <w:rsid w:val="00820774"/>
    <w:rsid w:val="00820F88"/>
    <w:rsid w:val="0082137F"/>
    <w:rsid w:val="0082155E"/>
    <w:rsid w:val="00821DB9"/>
    <w:rsid w:val="00821E28"/>
    <w:rsid w:val="00822083"/>
    <w:rsid w:val="00822158"/>
    <w:rsid w:val="0082240B"/>
    <w:rsid w:val="00822A9F"/>
    <w:rsid w:val="00822F6D"/>
    <w:rsid w:val="00822FD0"/>
    <w:rsid w:val="008231B8"/>
    <w:rsid w:val="008245DE"/>
    <w:rsid w:val="00824E4C"/>
    <w:rsid w:val="00824FA6"/>
    <w:rsid w:val="00825302"/>
    <w:rsid w:val="00825BDD"/>
    <w:rsid w:val="00825DCA"/>
    <w:rsid w:val="0082697B"/>
    <w:rsid w:val="00827586"/>
    <w:rsid w:val="00827CAD"/>
    <w:rsid w:val="008305F3"/>
    <w:rsid w:val="00830F3E"/>
    <w:rsid w:val="0083201D"/>
    <w:rsid w:val="0083214A"/>
    <w:rsid w:val="00832385"/>
    <w:rsid w:val="00832447"/>
    <w:rsid w:val="0083267A"/>
    <w:rsid w:val="00832AFA"/>
    <w:rsid w:val="00833776"/>
    <w:rsid w:val="00834885"/>
    <w:rsid w:val="00834AAA"/>
    <w:rsid w:val="00835855"/>
    <w:rsid w:val="00835EF0"/>
    <w:rsid w:val="00835F7D"/>
    <w:rsid w:val="00836326"/>
    <w:rsid w:val="00836A8F"/>
    <w:rsid w:val="00836CE2"/>
    <w:rsid w:val="00837373"/>
    <w:rsid w:val="00837919"/>
    <w:rsid w:val="00837B4A"/>
    <w:rsid w:val="00840269"/>
    <w:rsid w:val="00840691"/>
    <w:rsid w:val="00840CD0"/>
    <w:rsid w:val="00841FA7"/>
    <w:rsid w:val="00843948"/>
    <w:rsid w:val="00843BD7"/>
    <w:rsid w:val="00844183"/>
    <w:rsid w:val="00844589"/>
    <w:rsid w:val="00844A79"/>
    <w:rsid w:val="00844BD9"/>
    <w:rsid w:val="008450CF"/>
    <w:rsid w:val="008451E2"/>
    <w:rsid w:val="008458E9"/>
    <w:rsid w:val="008459BD"/>
    <w:rsid w:val="00846078"/>
    <w:rsid w:val="008464DF"/>
    <w:rsid w:val="00846F4E"/>
    <w:rsid w:val="0084727A"/>
    <w:rsid w:val="008473FA"/>
    <w:rsid w:val="00850378"/>
    <w:rsid w:val="008503B9"/>
    <w:rsid w:val="00850438"/>
    <w:rsid w:val="00850A0F"/>
    <w:rsid w:val="008511F7"/>
    <w:rsid w:val="008520E4"/>
    <w:rsid w:val="00852237"/>
    <w:rsid w:val="00852A7B"/>
    <w:rsid w:val="00852D3B"/>
    <w:rsid w:val="00852F6E"/>
    <w:rsid w:val="00853625"/>
    <w:rsid w:val="00853CBD"/>
    <w:rsid w:val="00853E3C"/>
    <w:rsid w:val="00854617"/>
    <w:rsid w:val="00854762"/>
    <w:rsid w:val="008549C0"/>
    <w:rsid w:val="00854E0F"/>
    <w:rsid w:val="00854F09"/>
    <w:rsid w:val="008559FA"/>
    <w:rsid w:val="0085600E"/>
    <w:rsid w:val="008567FC"/>
    <w:rsid w:val="00857363"/>
    <w:rsid w:val="0085745E"/>
    <w:rsid w:val="00857618"/>
    <w:rsid w:val="008578B2"/>
    <w:rsid w:val="0086000D"/>
    <w:rsid w:val="00860076"/>
    <w:rsid w:val="0086073A"/>
    <w:rsid w:val="00860ACC"/>
    <w:rsid w:val="00860CAE"/>
    <w:rsid w:val="00861613"/>
    <w:rsid w:val="00861893"/>
    <w:rsid w:val="008626CB"/>
    <w:rsid w:val="00862C72"/>
    <w:rsid w:val="0086395E"/>
    <w:rsid w:val="00863D10"/>
    <w:rsid w:val="00864222"/>
    <w:rsid w:val="00864E52"/>
    <w:rsid w:val="008650C3"/>
    <w:rsid w:val="0086512C"/>
    <w:rsid w:val="0086529A"/>
    <w:rsid w:val="008654F8"/>
    <w:rsid w:val="00865679"/>
    <w:rsid w:val="00865EDB"/>
    <w:rsid w:val="008666ED"/>
    <w:rsid w:val="00867243"/>
    <w:rsid w:val="008674FB"/>
    <w:rsid w:val="008676A8"/>
    <w:rsid w:val="008679EF"/>
    <w:rsid w:val="00867A48"/>
    <w:rsid w:val="00867ADF"/>
    <w:rsid w:val="00867E89"/>
    <w:rsid w:val="008702F6"/>
    <w:rsid w:val="0087076E"/>
    <w:rsid w:val="00870EBC"/>
    <w:rsid w:val="0087153E"/>
    <w:rsid w:val="0087177E"/>
    <w:rsid w:val="00872143"/>
    <w:rsid w:val="0087316E"/>
    <w:rsid w:val="00873F92"/>
    <w:rsid w:val="00874868"/>
    <w:rsid w:val="00874AAF"/>
    <w:rsid w:val="00875301"/>
    <w:rsid w:val="00875484"/>
    <w:rsid w:val="008757CB"/>
    <w:rsid w:val="00875B55"/>
    <w:rsid w:val="00875BAD"/>
    <w:rsid w:val="00876015"/>
    <w:rsid w:val="00876085"/>
    <w:rsid w:val="00876CEB"/>
    <w:rsid w:val="00876E86"/>
    <w:rsid w:val="00877AF5"/>
    <w:rsid w:val="00877EF1"/>
    <w:rsid w:val="00877FD8"/>
    <w:rsid w:val="0088044E"/>
    <w:rsid w:val="008811E0"/>
    <w:rsid w:val="00881D20"/>
    <w:rsid w:val="00882032"/>
    <w:rsid w:val="008823E0"/>
    <w:rsid w:val="00883731"/>
    <w:rsid w:val="008837B5"/>
    <w:rsid w:val="00883A59"/>
    <w:rsid w:val="00883BEB"/>
    <w:rsid w:val="00884E11"/>
    <w:rsid w:val="00885D3C"/>
    <w:rsid w:val="00885FAD"/>
    <w:rsid w:val="00886FEA"/>
    <w:rsid w:val="008876EC"/>
    <w:rsid w:val="00887A56"/>
    <w:rsid w:val="00887C2E"/>
    <w:rsid w:val="00887DE2"/>
    <w:rsid w:val="00887F2F"/>
    <w:rsid w:val="00890638"/>
    <w:rsid w:val="0089082D"/>
    <w:rsid w:val="00890C67"/>
    <w:rsid w:val="00890D28"/>
    <w:rsid w:val="00891158"/>
    <w:rsid w:val="008914C1"/>
    <w:rsid w:val="008919AB"/>
    <w:rsid w:val="00891AC1"/>
    <w:rsid w:val="00891CF6"/>
    <w:rsid w:val="00892521"/>
    <w:rsid w:val="00892541"/>
    <w:rsid w:val="00892600"/>
    <w:rsid w:val="00892696"/>
    <w:rsid w:val="00892BB2"/>
    <w:rsid w:val="00892D59"/>
    <w:rsid w:val="0089301F"/>
    <w:rsid w:val="00893481"/>
    <w:rsid w:val="008936C4"/>
    <w:rsid w:val="0089373F"/>
    <w:rsid w:val="00893855"/>
    <w:rsid w:val="008941E4"/>
    <w:rsid w:val="00894D61"/>
    <w:rsid w:val="00894E22"/>
    <w:rsid w:val="008959A5"/>
    <w:rsid w:val="00895D20"/>
    <w:rsid w:val="008963B2"/>
    <w:rsid w:val="00896A74"/>
    <w:rsid w:val="00896AE3"/>
    <w:rsid w:val="00897490"/>
    <w:rsid w:val="008975C5"/>
    <w:rsid w:val="008A053D"/>
    <w:rsid w:val="008A0A3B"/>
    <w:rsid w:val="008A0F59"/>
    <w:rsid w:val="008A136A"/>
    <w:rsid w:val="008A1527"/>
    <w:rsid w:val="008A15C4"/>
    <w:rsid w:val="008A1DE0"/>
    <w:rsid w:val="008A1F61"/>
    <w:rsid w:val="008A2348"/>
    <w:rsid w:val="008A239C"/>
    <w:rsid w:val="008A2889"/>
    <w:rsid w:val="008A2C57"/>
    <w:rsid w:val="008A2D79"/>
    <w:rsid w:val="008A395D"/>
    <w:rsid w:val="008A39AE"/>
    <w:rsid w:val="008A4C3C"/>
    <w:rsid w:val="008A57AA"/>
    <w:rsid w:val="008A5879"/>
    <w:rsid w:val="008A5C04"/>
    <w:rsid w:val="008A60A2"/>
    <w:rsid w:val="008A676D"/>
    <w:rsid w:val="008A6BF7"/>
    <w:rsid w:val="008A6CA0"/>
    <w:rsid w:val="008A6FF3"/>
    <w:rsid w:val="008A708F"/>
    <w:rsid w:val="008A70AC"/>
    <w:rsid w:val="008A7285"/>
    <w:rsid w:val="008A7321"/>
    <w:rsid w:val="008A7405"/>
    <w:rsid w:val="008A7A66"/>
    <w:rsid w:val="008B0A59"/>
    <w:rsid w:val="008B0B1D"/>
    <w:rsid w:val="008B11DF"/>
    <w:rsid w:val="008B17A4"/>
    <w:rsid w:val="008B18D8"/>
    <w:rsid w:val="008B2369"/>
    <w:rsid w:val="008B2FA6"/>
    <w:rsid w:val="008B3C33"/>
    <w:rsid w:val="008B3F5A"/>
    <w:rsid w:val="008B46F9"/>
    <w:rsid w:val="008B5D4B"/>
    <w:rsid w:val="008B6584"/>
    <w:rsid w:val="008B678C"/>
    <w:rsid w:val="008B6983"/>
    <w:rsid w:val="008B7376"/>
    <w:rsid w:val="008B7823"/>
    <w:rsid w:val="008B7913"/>
    <w:rsid w:val="008B7AD9"/>
    <w:rsid w:val="008B7AEB"/>
    <w:rsid w:val="008C054F"/>
    <w:rsid w:val="008C0721"/>
    <w:rsid w:val="008C09B5"/>
    <w:rsid w:val="008C0F90"/>
    <w:rsid w:val="008C1571"/>
    <w:rsid w:val="008C1AAF"/>
    <w:rsid w:val="008C1C62"/>
    <w:rsid w:val="008C359B"/>
    <w:rsid w:val="008C378A"/>
    <w:rsid w:val="008C3DF5"/>
    <w:rsid w:val="008C436B"/>
    <w:rsid w:val="008C4907"/>
    <w:rsid w:val="008C4A11"/>
    <w:rsid w:val="008C5231"/>
    <w:rsid w:val="008C539E"/>
    <w:rsid w:val="008C562E"/>
    <w:rsid w:val="008C5EAB"/>
    <w:rsid w:val="008C600E"/>
    <w:rsid w:val="008C6426"/>
    <w:rsid w:val="008C698D"/>
    <w:rsid w:val="008C6B59"/>
    <w:rsid w:val="008C6BE1"/>
    <w:rsid w:val="008C6EFA"/>
    <w:rsid w:val="008C7F56"/>
    <w:rsid w:val="008D0909"/>
    <w:rsid w:val="008D0994"/>
    <w:rsid w:val="008D0D9C"/>
    <w:rsid w:val="008D13CD"/>
    <w:rsid w:val="008D1456"/>
    <w:rsid w:val="008D199C"/>
    <w:rsid w:val="008D1A2A"/>
    <w:rsid w:val="008D1DCA"/>
    <w:rsid w:val="008D2C8C"/>
    <w:rsid w:val="008D3648"/>
    <w:rsid w:val="008D3BF5"/>
    <w:rsid w:val="008D42CC"/>
    <w:rsid w:val="008D451A"/>
    <w:rsid w:val="008D48B0"/>
    <w:rsid w:val="008D49C0"/>
    <w:rsid w:val="008D4EA3"/>
    <w:rsid w:val="008D55BD"/>
    <w:rsid w:val="008D5667"/>
    <w:rsid w:val="008D577C"/>
    <w:rsid w:val="008D65D8"/>
    <w:rsid w:val="008D6D70"/>
    <w:rsid w:val="008D6FD7"/>
    <w:rsid w:val="008E0456"/>
    <w:rsid w:val="008E05B7"/>
    <w:rsid w:val="008E0866"/>
    <w:rsid w:val="008E09A6"/>
    <w:rsid w:val="008E0CF9"/>
    <w:rsid w:val="008E0DA3"/>
    <w:rsid w:val="008E1B53"/>
    <w:rsid w:val="008E262F"/>
    <w:rsid w:val="008E27AC"/>
    <w:rsid w:val="008E2A28"/>
    <w:rsid w:val="008E304E"/>
    <w:rsid w:val="008E3166"/>
    <w:rsid w:val="008E3399"/>
    <w:rsid w:val="008E386A"/>
    <w:rsid w:val="008E3892"/>
    <w:rsid w:val="008E3CBE"/>
    <w:rsid w:val="008E3CF7"/>
    <w:rsid w:val="008E41A7"/>
    <w:rsid w:val="008E4570"/>
    <w:rsid w:val="008E4827"/>
    <w:rsid w:val="008E4B62"/>
    <w:rsid w:val="008E53F0"/>
    <w:rsid w:val="008E5A41"/>
    <w:rsid w:val="008E5BE0"/>
    <w:rsid w:val="008E674A"/>
    <w:rsid w:val="008E7479"/>
    <w:rsid w:val="008E74A9"/>
    <w:rsid w:val="008E7B23"/>
    <w:rsid w:val="008E7B59"/>
    <w:rsid w:val="008E7FFD"/>
    <w:rsid w:val="008F0502"/>
    <w:rsid w:val="008F0870"/>
    <w:rsid w:val="008F08A2"/>
    <w:rsid w:val="008F0981"/>
    <w:rsid w:val="008F0BB4"/>
    <w:rsid w:val="008F13AF"/>
    <w:rsid w:val="008F1716"/>
    <w:rsid w:val="008F21AA"/>
    <w:rsid w:val="008F272C"/>
    <w:rsid w:val="008F2B0C"/>
    <w:rsid w:val="008F2B5A"/>
    <w:rsid w:val="008F3364"/>
    <w:rsid w:val="008F34DC"/>
    <w:rsid w:val="008F39DC"/>
    <w:rsid w:val="008F63D1"/>
    <w:rsid w:val="008F6961"/>
    <w:rsid w:val="008F7B81"/>
    <w:rsid w:val="00900570"/>
    <w:rsid w:val="00900AA5"/>
    <w:rsid w:val="00900C3B"/>
    <w:rsid w:val="00900DAF"/>
    <w:rsid w:val="00900F04"/>
    <w:rsid w:val="0090187F"/>
    <w:rsid w:val="00901CEF"/>
    <w:rsid w:val="00901DF6"/>
    <w:rsid w:val="00901F55"/>
    <w:rsid w:val="0090267A"/>
    <w:rsid w:val="00904646"/>
    <w:rsid w:val="00904B18"/>
    <w:rsid w:val="00904F6A"/>
    <w:rsid w:val="00904F90"/>
    <w:rsid w:val="00905053"/>
    <w:rsid w:val="00905295"/>
    <w:rsid w:val="00905329"/>
    <w:rsid w:val="009055C6"/>
    <w:rsid w:val="00905B8F"/>
    <w:rsid w:val="00906024"/>
    <w:rsid w:val="009062FE"/>
    <w:rsid w:val="00906665"/>
    <w:rsid w:val="009074B8"/>
    <w:rsid w:val="00907CCF"/>
    <w:rsid w:val="00907DA5"/>
    <w:rsid w:val="009104F0"/>
    <w:rsid w:val="009105A5"/>
    <w:rsid w:val="00910A95"/>
    <w:rsid w:val="009111AA"/>
    <w:rsid w:val="009114F7"/>
    <w:rsid w:val="00911BCB"/>
    <w:rsid w:val="00911EA5"/>
    <w:rsid w:val="009125A4"/>
    <w:rsid w:val="00912A6F"/>
    <w:rsid w:val="00912EFB"/>
    <w:rsid w:val="00912F16"/>
    <w:rsid w:val="00912FAD"/>
    <w:rsid w:val="00913A05"/>
    <w:rsid w:val="00913C72"/>
    <w:rsid w:val="00913E74"/>
    <w:rsid w:val="0091475C"/>
    <w:rsid w:val="009147B9"/>
    <w:rsid w:val="00914C00"/>
    <w:rsid w:val="00914E65"/>
    <w:rsid w:val="009152A9"/>
    <w:rsid w:val="00915CA2"/>
    <w:rsid w:val="00915D14"/>
    <w:rsid w:val="0091607B"/>
    <w:rsid w:val="00916494"/>
    <w:rsid w:val="009169E2"/>
    <w:rsid w:val="00916AE2"/>
    <w:rsid w:val="00916B57"/>
    <w:rsid w:val="0091735E"/>
    <w:rsid w:val="009176DA"/>
    <w:rsid w:val="00920342"/>
    <w:rsid w:val="009203AA"/>
    <w:rsid w:val="009208CE"/>
    <w:rsid w:val="00920A0C"/>
    <w:rsid w:val="009210F5"/>
    <w:rsid w:val="009215CC"/>
    <w:rsid w:val="00921704"/>
    <w:rsid w:val="009227F3"/>
    <w:rsid w:val="009228F8"/>
    <w:rsid w:val="009229ED"/>
    <w:rsid w:val="0092326F"/>
    <w:rsid w:val="00923373"/>
    <w:rsid w:val="00923BBC"/>
    <w:rsid w:val="00923ED5"/>
    <w:rsid w:val="00923EF7"/>
    <w:rsid w:val="00924C35"/>
    <w:rsid w:val="00924EDB"/>
    <w:rsid w:val="00925343"/>
    <w:rsid w:val="0092596B"/>
    <w:rsid w:val="00925D7F"/>
    <w:rsid w:val="009260AA"/>
    <w:rsid w:val="00926B99"/>
    <w:rsid w:val="00926C10"/>
    <w:rsid w:val="00926EC4"/>
    <w:rsid w:val="00927433"/>
    <w:rsid w:val="0092746E"/>
    <w:rsid w:val="00927500"/>
    <w:rsid w:val="0092768C"/>
    <w:rsid w:val="009278C9"/>
    <w:rsid w:val="00927B1B"/>
    <w:rsid w:val="00927F5A"/>
    <w:rsid w:val="00930A89"/>
    <w:rsid w:val="0093107D"/>
    <w:rsid w:val="009312AA"/>
    <w:rsid w:val="0093158B"/>
    <w:rsid w:val="009318BA"/>
    <w:rsid w:val="00931C59"/>
    <w:rsid w:val="009325A6"/>
    <w:rsid w:val="0093263E"/>
    <w:rsid w:val="0093265D"/>
    <w:rsid w:val="00932B78"/>
    <w:rsid w:val="0093353F"/>
    <w:rsid w:val="009335C6"/>
    <w:rsid w:val="00933681"/>
    <w:rsid w:val="00933D17"/>
    <w:rsid w:val="00933E1C"/>
    <w:rsid w:val="00934177"/>
    <w:rsid w:val="0093513E"/>
    <w:rsid w:val="009354C9"/>
    <w:rsid w:val="0093555C"/>
    <w:rsid w:val="00935A18"/>
    <w:rsid w:val="00935F9E"/>
    <w:rsid w:val="009363DE"/>
    <w:rsid w:val="00936DBF"/>
    <w:rsid w:val="00937A47"/>
    <w:rsid w:val="00937F95"/>
    <w:rsid w:val="009404DB"/>
    <w:rsid w:val="00940C07"/>
    <w:rsid w:val="00940D5C"/>
    <w:rsid w:val="009414D4"/>
    <w:rsid w:val="00941C1B"/>
    <w:rsid w:val="00941E97"/>
    <w:rsid w:val="00942A30"/>
    <w:rsid w:val="009431BF"/>
    <w:rsid w:val="00943344"/>
    <w:rsid w:val="009435BC"/>
    <w:rsid w:val="009436CA"/>
    <w:rsid w:val="009438BB"/>
    <w:rsid w:val="00943A99"/>
    <w:rsid w:val="00943C7D"/>
    <w:rsid w:val="00943E79"/>
    <w:rsid w:val="00944BEB"/>
    <w:rsid w:val="00944C2B"/>
    <w:rsid w:val="009458FF"/>
    <w:rsid w:val="009459F6"/>
    <w:rsid w:val="0094604D"/>
    <w:rsid w:val="00946103"/>
    <w:rsid w:val="00946722"/>
    <w:rsid w:val="00947003"/>
    <w:rsid w:val="00947AA1"/>
    <w:rsid w:val="00947CB0"/>
    <w:rsid w:val="00947E61"/>
    <w:rsid w:val="00950044"/>
    <w:rsid w:val="009507B6"/>
    <w:rsid w:val="00950B2F"/>
    <w:rsid w:val="00950FE8"/>
    <w:rsid w:val="009511EB"/>
    <w:rsid w:val="009512FC"/>
    <w:rsid w:val="0095158A"/>
    <w:rsid w:val="009515CF"/>
    <w:rsid w:val="00951EE6"/>
    <w:rsid w:val="00952015"/>
    <w:rsid w:val="009526AE"/>
    <w:rsid w:val="009529D2"/>
    <w:rsid w:val="0095403A"/>
    <w:rsid w:val="00954349"/>
    <w:rsid w:val="00954935"/>
    <w:rsid w:val="00954B1C"/>
    <w:rsid w:val="00955546"/>
    <w:rsid w:val="00955AF0"/>
    <w:rsid w:val="00956185"/>
    <w:rsid w:val="00956E15"/>
    <w:rsid w:val="009571EF"/>
    <w:rsid w:val="009573E7"/>
    <w:rsid w:val="0095745B"/>
    <w:rsid w:val="009579DC"/>
    <w:rsid w:val="00957B6F"/>
    <w:rsid w:val="00960135"/>
    <w:rsid w:val="009603D3"/>
    <w:rsid w:val="009605CC"/>
    <w:rsid w:val="00960911"/>
    <w:rsid w:val="0096092D"/>
    <w:rsid w:val="00960BFA"/>
    <w:rsid w:val="009612A3"/>
    <w:rsid w:val="00961430"/>
    <w:rsid w:val="00961758"/>
    <w:rsid w:val="0096179E"/>
    <w:rsid w:val="00961C36"/>
    <w:rsid w:val="00962472"/>
    <w:rsid w:val="009627A3"/>
    <w:rsid w:val="00962AE6"/>
    <w:rsid w:val="00962BB5"/>
    <w:rsid w:val="00963A05"/>
    <w:rsid w:val="00963BDB"/>
    <w:rsid w:val="00963E99"/>
    <w:rsid w:val="00964926"/>
    <w:rsid w:val="00964C57"/>
    <w:rsid w:val="00965B31"/>
    <w:rsid w:val="00965B81"/>
    <w:rsid w:val="00965C30"/>
    <w:rsid w:val="00965DA7"/>
    <w:rsid w:val="009664DB"/>
    <w:rsid w:val="00966DC0"/>
    <w:rsid w:val="00966F83"/>
    <w:rsid w:val="0096744A"/>
    <w:rsid w:val="00967AD4"/>
    <w:rsid w:val="00967B8F"/>
    <w:rsid w:val="009702BD"/>
    <w:rsid w:val="009702EE"/>
    <w:rsid w:val="009703D9"/>
    <w:rsid w:val="00970E76"/>
    <w:rsid w:val="00972481"/>
    <w:rsid w:val="00972969"/>
    <w:rsid w:val="00973949"/>
    <w:rsid w:val="00973956"/>
    <w:rsid w:val="0097397C"/>
    <w:rsid w:val="00973F20"/>
    <w:rsid w:val="0097453E"/>
    <w:rsid w:val="00974C83"/>
    <w:rsid w:val="0097522A"/>
    <w:rsid w:val="00975335"/>
    <w:rsid w:val="0097594E"/>
    <w:rsid w:val="00975B58"/>
    <w:rsid w:val="00975FBD"/>
    <w:rsid w:val="009764D3"/>
    <w:rsid w:val="00976DA0"/>
    <w:rsid w:val="0097707E"/>
    <w:rsid w:val="00977E17"/>
    <w:rsid w:val="00980421"/>
    <w:rsid w:val="00981277"/>
    <w:rsid w:val="00981376"/>
    <w:rsid w:val="009816FF"/>
    <w:rsid w:val="009825B9"/>
    <w:rsid w:val="00983540"/>
    <w:rsid w:val="009835D9"/>
    <w:rsid w:val="00983980"/>
    <w:rsid w:val="00983BE7"/>
    <w:rsid w:val="00983F5A"/>
    <w:rsid w:val="00984588"/>
    <w:rsid w:val="00984F27"/>
    <w:rsid w:val="00984FA6"/>
    <w:rsid w:val="00985317"/>
    <w:rsid w:val="00985402"/>
    <w:rsid w:val="00985503"/>
    <w:rsid w:val="00985782"/>
    <w:rsid w:val="00986182"/>
    <w:rsid w:val="0098727B"/>
    <w:rsid w:val="009873F0"/>
    <w:rsid w:val="00987C8F"/>
    <w:rsid w:val="00987CDD"/>
    <w:rsid w:val="0099010C"/>
    <w:rsid w:val="00990397"/>
    <w:rsid w:val="00990479"/>
    <w:rsid w:val="009905BF"/>
    <w:rsid w:val="009909F3"/>
    <w:rsid w:val="009911B8"/>
    <w:rsid w:val="00991241"/>
    <w:rsid w:val="00991366"/>
    <w:rsid w:val="00991901"/>
    <w:rsid w:val="00991FAB"/>
    <w:rsid w:val="00992670"/>
    <w:rsid w:val="009926C8"/>
    <w:rsid w:val="00992CFE"/>
    <w:rsid w:val="0099301B"/>
    <w:rsid w:val="009932DC"/>
    <w:rsid w:val="00993C32"/>
    <w:rsid w:val="00994C32"/>
    <w:rsid w:val="00995A66"/>
    <w:rsid w:val="00995FC1"/>
    <w:rsid w:val="0099628C"/>
    <w:rsid w:val="009965FD"/>
    <w:rsid w:val="00996ADC"/>
    <w:rsid w:val="00996B72"/>
    <w:rsid w:val="00996BAF"/>
    <w:rsid w:val="00996BB7"/>
    <w:rsid w:val="00996E61"/>
    <w:rsid w:val="00997406"/>
    <w:rsid w:val="009A003F"/>
    <w:rsid w:val="009A021E"/>
    <w:rsid w:val="009A02CB"/>
    <w:rsid w:val="009A0604"/>
    <w:rsid w:val="009A089E"/>
    <w:rsid w:val="009A0A11"/>
    <w:rsid w:val="009A0C4E"/>
    <w:rsid w:val="009A10D1"/>
    <w:rsid w:val="009A13D4"/>
    <w:rsid w:val="009A2052"/>
    <w:rsid w:val="009A217D"/>
    <w:rsid w:val="009A236F"/>
    <w:rsid w:val="009A29A8"/>
    <w:rsid w:val="009A2CE5"/>
    <w:rsid w:val="009A32EF"/>
    <w:rsid w:val="009A3C87"/>
    <w:rsid w:val="009A40DB"/>
    <w:rsid w:val="009A4120"/>
    <w:rsid w:val="009A4268"/>
    <w:rsid w:val="009A4346"/>
    <w:rsid w:val="009A43F1"/>
    <w:rsid w:val="009A45D4"/>
    <w:rsid w:val="009A47AF"/>
    <w:rsid w:val="009A47CE"/>
    <w:rsid w:val="009A4C63"/>
    <w:rsid w:val="009A4F5A"/>
    <w:rsid w:val="009A580D"/>
    <w:rsid w:val="009A6642"/>
    <w:rsid w:val="009A67E4"/>
    <w:rsid w:val="009A7298"/>
    <w:rsid w:val="009A73A5"/>
    <w:rsid w:val="009B1018"/>
    <w:rsid w:val="009B119B"/>
    <w:rsid w:val="009B1848"/>
    <w:rsid w:val="009B19B6"/>
    <w:rsid w:val="009B1C72"/>
    <w:rsid w:val="009B1E7F"/>
    <w:rsid w:val="009B26B5"/>
    <w:rsid w:val="009B28EF"/>
    <w:rsid w:val="009B3673"/>
    <w:rsid w:val="009B4005"/>
    <w:rsid w:val="009B43B4"/>
    <w:rsid w:val="009B4DB6"/>
    <w:rsid w:val="009B591E"/>
    <w:rsid w:val="009B5AE7"/>
    <w:rsid w:val="009B6439"/>
    <w:rsid w:val="009B66EC"/>
    <w:rsid w:val="009B6812"/>
    <w:rsid w:val="009B6B50"/>
    <w:rsid w:val="009B6D6C"/>
    <w:rsid w:val="009B6E9C"/>
    <w:rsid w:val="009B6ED3"/>
    <w:rsid w:val="009B6FE7"/>
    <w:rsid w:val="009B77BE"/>
    <w:rsid w:val="009B7C6A"/>
    <w:rsid w:val="009B7F6D"/>
    <w:rsid w:val="009C0944"/>
    <w:rsid w:val="009C0B58"/>
    <w:rsid w:val="009C0C0F"/>
    <w:rsid w:val="009C0F51"/>
    <w:rsid w:val="009C0FEC"/>
    <w:rsid w:val="009C1114"/>
    <w:rsid w:val="009C149B"/>
    <w:rsid w:val="009C1DA7"/>
    <w:rsid w:val="009C1F8C"/>
    <w:rsid w:val="009C228A"/>
    <w:rsid w:val="009C2724"/>
    <w:rsid w:val="009C2846"/>
    <w:rsid w:val="009C2F51"/>
    <w:rsid w:val="009C313A"/>
    <w:rsid w:val="009C35BA"/>
    <w:rsid w:val="009C3829"/>
    <w:rsid w:val="009C39BE"/>
    <w:rsid w:val="009C3DBF"/>
    <w:rsid w:val="009C40A9"/>
    <w:rsid w:val="009C51D0"/>
    <w:rsid w:val="009C5BA5"/>
    <w:rsid w:val="009C5CFD"/>
    <w:rsid w:val="009C608E"/>
    <w:rsid w:val="009C649E"/>
    <w:rsid w:val="009C67F4"/>
    <w:rsid w:val="009C684C"/>
    <w:rsid w:val="009C6A5C"/>
    <w:rsid w:val="009C6A63"/>
    <w:rsid w:val="009C73B2"/>
    <w:rsid w:val="009C73EF"/>
    <w:rsid w:val="009C786C"/>
    <w:rsid w:val="009D01C3"/>
    <w:rsid w:val="009D03EB"/>
    <w:rsid w:val="009D099E"/>
    <w:rsid w:val="009D0C8A"/>
    <w:rsid w:val="009D0D62"/>
    <w:rsid w:val="009D16A6"/>
    <w:rsid w:val="009D199C"/>
    <w:rsid w:val="009D1A2E"/>
    <w:rsid w:val="009D21CA"/>
    <w:rsid w:val="009D2282"/>
    <w:rsid w:val="009D2458"/>
    <w:rsid w:val="009D2E28"/>
    <w:rsid w:val="009D30C7"/>
    <w:rsid w:val="009D42BA"/>
    <w:rsid w:val="009D44CB"/>
    <w:rsid w:val="009D461F"/>
    <w:rsid w:val="009D4897"/>
    <w:rsid w:val="009D4DF3"/>
    <w:rsid w:val="009D4E35"/>
    <w:rsid w:val="009D5A9E"/>
    <w:rsid w:val="009D5F69"/>
    <w:rsid w:val="009D60CD"/>
    <w:rsid w:val="009D61E6"/>
    <w:rsid w:val="009D6756"/>
    <w:rsid w:val="009D6937"/>
    <w:rsid w:val="009D6C68"/>
    <w:rsid w:val="009D7BA7"/>
    <w:rsid w:val="009D7CE1"/>
    <w:rsid w:val="009E0252"/>
    <w:rsid w:val="009E0702"/>
    <w:rsid w:val="009E0988"/>
    <w:rsid w:val="009E1299"/>
    <w:rsid w:val="009E20B1"/>
    <w:rsid w:val="009E2290"/>
    <w:rsid w:val="009E266D"/>
    <w:rsid w:val="009E2731"/>
    <w:rsid w:val="009E2A7A"/>
    <w:rsid w:val="009E31F9"/>
    <w:rsid w:val="009E3DA5"/>
    <w:rsid w:val="009E41CF"/>
    <w:rsid w:val="009E41ED"/>
    <w:rsid w:val="009E43B2"/>
    <w:rsid w:val="009E441B"/>
    <w:rsid w:val="009E4D32"/>
    <w:rsid w:val="009E52EA"/>
    <w:rsid w:val="009E5486"/>
    <w:rsid w:val="009E5707"/>
    <w:rsid w:val="009E57BB"/>
    <w:rsid w:val="009E5C74"/>
    <w:rsid w:val="009E5CA9"/>
    <w:rsid w:val="009E5D87"/>
    <w:rsid w:val="009E61FB"/>
    <w:rsid w:val="009E6516"/>
    <w:rsid w:val="009E6559"/>
    <w:rsid w:val="009E733E"/>
    <w:rsid w:val="009E7749"/>
    <w:rsid w:val="009E7A87"/>
    <w:rsid w:val="009F00D5"/>
    <w:rsid w:val="009F032A"/>
    <w:rsid w:val="009F041D"/>
    <w:rsid w:val="009F0F4D"/>
    <w:rsid w:val="009F139A"/>
    <w:rsid w:val="009F1A74"/>
    <w:rsid w:val="009F2095"/>
    <w:rsid w:val="009F20E2"/>
    <w:rsid w:val="009F23F4"/>
    <w:rsid w:val="009F2D07"/>
    <w:rsid w:val="009F33ED"/>
    <w:rsid w:val="009F39CF"/>
    <w:rsid w:val="009F423A"/>
    <w:rsid w:val="009F4263"/>
    <w:rsid w:val="009F42B4"/>
    <w:rsid w:val="009F4718"/>
    <w:rsid w:val="009F477D"/>
    <w:rsid w:val="009F4EEE"/>
    <w:rsid w:val="009F5181"/>
    <w:rsid w:val="009F5366"/>
    <w:rsid w:val="009F5552"/>
    <w:rsid w:val="009F56E0"/>
    <w:rsid w:val="009F616E"/>
    <w:rsid w:val="009F6CF0"/>
    <w:rsid w:val="009F6D0B"/>
    <w:rsid w:val="009F751A"/>
    <w:rsid w:val="009F7A5A"/>
    <w:rsid w:val="009F7A94"/>
    <w:rsid w:val="009F7C82"/>
    <w:rsid w:val="009F7FC5"/>
    <w:rsid w:val="00A002C4"/>
    <w:rsid w:val="00A00511"/>
    <w:rsid w:val="00A00780"/>
    <w:rsid w:val="00A00C89"/>
    <w:rsid w:val="00A00FC3"/>
    <w:rsid w:val="00A014CF"/>
    <w:rsid w:val="00A019D4"/>
    <w:rsid w:val="00A01C8C"/>
    <w:rsid w:val="00A02267"/>
    <w:rsid w:val="00A0250C"/>
    <w:rsid w:val="00A02960"/>
    <w:rsid w:val="00A0343E"/>
    <w:rsid w:val="00A03634"/>
    <w:rsid w:val="00A0466B"/>
    <w:rsid w:val="00A04725"/>
    <w:rsid w:val="00A049D0"/>
    <w:rsid w:val="00A05127"/>
    <w:rsid w:val="00A057F7"/>
    <w:rsid w:val="00A05F02"/>
    <w:rsid w:val="00A06850"/>
    <w:rsid w:val="00A06A74"/>
    <w:rsid w:val="00A0763C"/>
    <w:rsid w:val="00A07793"/>
    <w:rsid w:val="00A0785A"/>
    <w:rsid w:val="00A1014F"/>
    <w:rsid w:val="00A113DD"/>
    <w:rsid w:val="00A11871"/>
    <w:rsid w:val="00A119E4"/>
    <w:rsid w:val="00A11C61"/>
    <w:rsid w:val="00A11D51"/>
    <w:rsid w:val="00A11DFD"/>
    <w:rsid w:val="00A120B6"/>
    <w:rsid w:val="00A12BD8"/>
    <w:rsid w:val="00A1367D"/>
    <w:rsid w:val="00A13B5F"/>
    <w:rsid w:val="00A13DC8"/>
    <w:rsid w:val="00A1421C"/>
    <w:rsid w:val="00A144BD"/>
    <w:rsid w:val="00A14AFA"/>
    <w:rsid w:val="00A14E0F"/>
    <w:rsid w:val="00A15BF6"/>
    <w:rsid w:val="00A15E53"/>
    <w:rsid w:val="00A15FE9"/>
    <w:rsid w:val="00A16040"/>
    <w:rsid w:val="00A16713"/>
    <w:rsid w:val="00A16778"/>
    <w:rsid w:val="00A167E3"/>
    <w:rsid w:val="00A16E41"/>
    <w:rsid w:val="00A17347"/>
    <w:rsid w:val="00A17370"/>
    <w:rsid w:val="00A17B65"/>
    <w:rsid w:val="00A2068B"/>
    <w:rsid w:val="00A21233"/>
    <w:rsid w:val="00A2222E"/>
    <w:rsid w:val="00A228A7"/>
    <w:rsid w:val="00A22BC4"/>
    <w:rsid w:val="00A22C3E"/>
    <w:rsid w:val="00A23224"/>
    <w:rsid w:val="00A23321"/>
    <w:rsid w:val="00A23499"/>
    <w:rsid w:val="00A236B4"/>
    <w:rsid w:val="00A2379E"/>
    <w:rsid w:val="00A23E66"/>
    <w:rsid w:val="00A24720"/>
    <w:rsid w:val="00A24898"/>
    <w:rsid w:val="00A24A00"/>
    <w:rsid w:val="00A25313"/>
    <w:rsid w:val="00A255B2"/>
    <w:rsid w:val="00A26404"/>
    <w:rsid w:val="00A26552"/>
    <w:rsid w:val="00A26B6E"/>
    <w:rsid w:val="00A26C34"/>
    <w:rsid w:val="00A26C4B"/>
    <w:rsid w:val="00A26DEA"/>
    <w:rsid w:val="00A27127"/>
    <w:rsid w:val="00A275D4"/>
    <w:rsid w:val="00A27922"/>
    <w:rsid w:val="00A27CB9"/>
    <w:rsid w:val="00A27DDF"/>
    <w:rsid w:val="00A3086B"/>
    <w:rsid w:val="00A308D9"/>
    <w:rsid w:val="00A309D2"/>
    <w:rsid w:val="00A30B05"/>
    <w:rsid w:val="00A30C3A"/>
    <w:rsid w:val="00A30C60"/>
    <w:rsid w:val="00A31413"/>
    <w:rsid w:val="00A31578"/>
    <w:rsid w:val="00A31BA9"/>
    <w:rsid w:val="00A31C29"/>
    <w:rsid w:val="00A325EE"/>
    <w:rsid w:val="00A32833"/>
    <w:rsid w:val="00A329E8"/>
    <w:rsid w:val="00A32DFB"/>
    <w:rsid w:val="00A32E0C"/>
    <w:rsid w:val="00A333C4"/>
    <w:rsid w:val="00A3344B"/>
    <w:rsid w:val="00A336FE"/>
    <w:rsid w:val="00A33B2D"/>
    <w:rsid w:val="00A33BFA"/>
    <w:rsid w:val="00A33E51"/>
    <w:rsid w:val="00A33EFE"/>
    <w:rsid w:val="00A34067"/>
    <w:rsid w:val="00A34C01"/>
    <w:rsid w:val="00A34C3D"/>
    <w:rsid w:val="00A34C7F"/>
    <w:rsid w:val="00A35956"/>
    <w:rsid w:val="00A35B81"/>
    <w:rsid w:val="00A35BBE"/>
    <w:rsid w:val="00A36281"/>
    <w:rsid w:val="00A364EA"/>
    <w:rsid w:val="00A36607"/>
    <w:rsid w:val="00A36731"/>
    <w:rsid w:val="00A36BAE"/>
    <w:rsid w:val="00A373F9"/>
    <w:rsid w:val="00A4031B"/>
    <w:rsid w:val="00A4099A"/>
    <w:rsid w:val="00A41516"/>
    <w:rsid w:val="00A41B30"/>
    <w:rsid w:val="00A42337"/>
    <w:rsid w:val="00A42D11"/>
    <w:rsid w:val="00A42E4F"/>
    <w:rsid w:val="00A43291"/>
    <w:rsid w:val="00A43449"/>
    <w:rsid w:val="00A435C8"/>
    <w:rsid w:val="00A441DE"/>
    <w:rsid w:val="00A44626"/>
    <w:rsid w:val="00A44DAF"/>
    <w:rsid w:val="00A44DCB"/>
    <w:rsid w:val="00A44FC4"/>
    <w:rsid w:val="00A451DF"/>
    <w:rsid w:val="00A4572A"/>
    <w:rsid w:val="00A45C37"/>
    <w:rsid w:val="00A45D34"/>
    <w:rsid w:val="00A460B6"/>
    <w:rsid w:val="00A465F0"/>
    <w:rsid w:val="00A46C52"/>
    <w:rsid w:val="00A46CB5"/>
    <w:rsid w:val="00A46FCE"/>
    <w:rsid w:val="00A47769"/>
    <w:rsid w:val="00A47863"/>
    <w:rsid w:val="00A47BEC"/>
    <w:rsid w:val="00A47E9D"/>
    <w:rsid w:val="00A5034A"/>
    <w:rsid w:val="00A5039D"/>
    <w:rsid w:val="00A503CD"/>
    <w:rsid w:val="00A50591"/>
    <w:rsid w:val="00A5106D"/>
    <w:rsid w:val="00A5180B"/>
    <w:rsid w:val="00A53535"/>
    <w:rsid w:val="00A535D0"/>
    <w:rsid w:val="00A5380C"/>
    <w:rsid w:val="00A53DC0"/>
    <w:rsid w:val="00A541A4"/>
    <w:rsid w:val="00A54790"/>
    <w:rsid w:val="00A54D03"/>
    <w:rsid w:val="00A550B0"/>
    <w:rsid w:val="00A55227"/>
    <w:rsid w:val="00A5554F"/>
    <w:rsid w:val="00A5599D"/>
    <w:rsid w:val="00A55AFC"/>
    <w:rsid w:val="00A56262"/>
    <w:rsid w:val="00A563D8"/>
    <w:rsid w:val="00A56CAB"/>
    <w:rsid w:val="00A57493"/>
    <w:rsid w:val="00A577AE"/>
    <w:rsid w:val="00A57E2D"/>
    <w:rsid w:val="00A60657"/>
    <w:rsid w:val="00A60939"/>
    <w:rsid w:val="00A60D17"/>
    <w:rsid w:val="00A61398"/>
    <w:rsid w:val="00A617D4"/>
    <w:rsid w:val="00A6209B"/>
    <w:rsid w:val="00A6295F"/>
    <w:rsid w:val="00A62A4B"/>
    <w:rsid w:val="00A62A9C"/>
    <w:rsid w:val="00A62D8B"/>
    <w:rsid w:val="00A62DFA"/>
    <w:rsid w:val="00A62FD6"/>
    <w:rsid w:val="00A631D7"/>
    <w:rsid w:val="00A632C5"/>
    <w:rsid w:val="00A6335E"/>
    <w:rsid w:val="00A63678"/>
    <w:rsid w:val="00A636C4"/>
    <w:rsid w:val="00A63D3B"/>
    <w:rsid w:val="00A63EBE"/>
    <w:rsid w:val="00A6432F"/>
    <w:rsid w:val="00A64893"/>
    <w:rsid w:val="00A64D89"/>
    <w:rsid w:val="00A65115"/>
    <w:rsid w:val="00A65FA8"/>
    <w:rsid w:val="00A6756B"/>
    <w:rsid w:val="00A67D56"/>
    <w:rsid w:val="00A67F6F"/>
    <w:rsid w:val="00A70392"/>
    <w:rsid w:val="00A706A3"/>
    <w:rsid w:val="00A7083F"/>
    <w:rsid w:val="00A71A85"/>
    <w:rsid w:val="00A71B7A"/>
    <w:rsid w:val="00A71CD4"/>
    <w:rsid w:val="00A71F39"/>
    <w:rsid w:val="00A721CB"/>
    <w:rsid w:val="00A72402"/>
    <w:rsid w:val="00A726A0"/>
    <w:rsid w:val="00A731BD"/>
    <w:rsid w:val="00A731F6"/>
    <w:rsid w:val="00A736DC"/>
    <w:rsid w:val="00A73883"/>
    <w:rsid w:val="00A73A63"/>
    <w:rsid w:val="00A73AEF"/>
    <w:rsid w:val="00A73E79"/>
    <w:rsid w:val="00A7422E"/>
    <w:rsid w:val="00A74765"/>
    <w:rsid w:val="00A759B0"/>
    <w:rsid w:val="00A75AF8"/>
    <w:rsid w:val="00A7629D"/>
    <w:rsid w:val="00A764D7"/>
    <w:rsid w:val="00A764EB"/>
    <w:rsid w:val="00A76867"/>
    <w:rsid w:val="00A76B24"/>
    <w:rsid w:val="00A77083"/>
    <w:rsid w:val="00A77244"/>
    <w:rsid w:val="00A77384"/>
    <w:rsid w:val="00A778AB"/>
    <w:rsid w:val="00A80799"/>
    <w:rsid w:val="00A80C90"/>
    <w:rsid w:val="00A80FDA"/>
    <w:rsid w:val="00A814F9"/>
    <w:rsid w:val="00A816D8"/>
    <w:rsid w:val="00A82332"/>
    <w:rsid w:val="00A82518"/>
    <w:rsid w:val="00A8252B"/>
    <w:rsid w:val="00A8289B"/>
    <w:rsid w:val="00A83078"/>
    <w:rsid w:val="00A83385"/>
    <w:rsid w:val="00A83394"/>
    <w:rsid w:val="00A83B41"/>
    <w:rsid w:val="00A83CE0"/>
    <w:rsid w:val="00A840C5"/>
    <w:rsid w:val="00A840D4"/>
    <w:rsid w:val="00A849CE"/>
    <w:rsid w:val="00A84C99"/>
    <w:rsid w:val="00A85211"/>
    <w:rsid w:val="00A8536E"/>
    <w:rsid w:val="00A858ED"/>
    <w:rsid w:val="00A8648B"/>
    <w:rsid w:val="00A868DB"/>
    <w:rsid w:val="00A87364"/>
    <w:rsid w:val="00A87A32"/>
    <w:rsid w:val="00A87A5C"/>
    <w:rsid w:val="00A87D92"/>
    <w:rsid w:val="00A906A0"/>
    <w:rsid w:val="00A90786"/>
    <w:rsid w:val="00A90C57"/>
    <w:rsid w:val="00A90E7D"/>
    <w:rsid w:val="00A915FE"/>
    <w:rsid w:val="00A91F16"/>
    <w:rsid w:val="00A91FCE"/>
    <w:rsid w:val="00A922DA"/>
    <w:rsid w:val="00A92D22"/>
    <w:rsid w:val="00A93345"/>
    <w:rsid w:val="00A937D2"/>
    <w:rsid w:val="00A93DF9"/>
    <w:rsid w:val="00A94280"/>
    <w:rsid w:val="00A9555E"/>
    <w:rsid w:val="00A95BD4"/>
    <w:rsid w:val="00A95BFA"/>
    <w:rsid w:val="00A9638D"/>
    <w:rsid w:val="00A96DA3"/>
    <w:rsid w:val="00A970F3"/>
    <w:rsid w:val="00A97AFB"/>
    <w:rsid w:val="00A97C93"/>
    <w:rsid w:val="00A97F0B"/>
    <w:rsid w:val="00AA0A31"/>
    <w:rsid w:val="00AA0AD1"/>
    <w:rsid w:val="00AA0B15"/>
    <w:rsid w:val="00AA0D43"/>
    <w:rsid w:val="00AA0DC3"/>
    <w:rsid w:val="00AA1207"/>
    <w:rsid w:val="00AA13CE"/>
    <w:rsid w:val="00AA1AA7"/>
    <w:rsid w:val="00AA2199"/>
    <w:rsid w:val="00AA283C"/>
    <w:rsid w:val="00AA2929"/>
    <w:rsid w:val="00AA3220"/>
    <w:rsid w:val="00AA37D2"/>
    <w:rsid w:val="00AA4671"/>
    <w:rsid w:val="00AA4955"/>
    <w:rsid w:val="00AA588D"/>
    <w:rsid w:val="00AA5F70"/>
    <w:rsid w:val="00AA649E"/>
    <w:rsid w:val="00AA6A7E"/>
    <w:rsid w:val="00AA718E"/>
    <w:rsid w:val="00AA7E3F"/>
    <w:rsid w:val="00AA7FCA"/>
    <w:rsid w:val="00AB01A4"/>
    <w:rsid w:val="00AB04D4"/>
    <w:rsid w:val="00AB0CF5"/>
    <w:rsid w:val="00AB1DB8"/>
    <w:rsid w:val="00AB2587"/>
    <w:rsid w:val="00AB29A3"/>
    <w:rsid w:val="00AB2A37"/>
    <w:rsid w:val="00AB2DFE"/>
    <w:rsid w:val="00AB33D9"/>
    <w:rsid w:val="00AB3744"/>
    <w:rsid w:val="00AB417B"/>
    <w:rsid w:val="00AB498E"/>
    <w:rsid w:val="00AB4C84"/>
    <w:rsid w:val="00AB5554"/>
    <w:rsid w:val="00AB5982"/>
    <w:rsid w:val="00AB59F7"/>
    <w:rsid w:val="00AB621A"/>
    <w:rsid w:val="00AB6774"/>
    <w:rsid w:val="00AB6B83"/>
    <w:rsid w:val="00AB783A"/>
    <w:rsid w:val="00AC04B3"/>
    <w:rsid w:val="00AC0A58"/>
    <w:rsid w:val="00AC0C03"/>
    <w:rsid w:val="00AC0E36"/>
    <w:rsid w:val="00AC13E6"/>
    <w:rsid w:val="00AC2567"/>
    <w:rsid w:val="00AC2C2E"/>
    <w:rsid w:val="00AC307F"/>
    <w:rsid w:val="00AC344B"/>
    <w:rsid w:val="00AC37AF"/>
    <w:rsid w:val="00AC3C3E"/>
    <w:rsid w:val="00AC4493"/>
    <w:rsid w:val="00AC4B8C"/>
    <w:rsid w:val="00AC4E93"/>
    <w:rsid w:val="00AC536F"/>
    <w:rsid w:val="00AC539C"/>
    <w:rsid w:val="00AC588A"/>
    <w:rsid w:val="00AC60A7"/>
    <w:rsid w:val="00AC619D"/>
    <w:rsid w:val="00AC63E8"/>
    <w:rsid w:val="00AC66B0"/>
    <w:rsid w:val="00AC69F0"/>
    <w:rsid w:val="00AC6A99"/>
    <w:rsid w:val="00AC731E"/>
    <w:rsid w:val="00AC7AC5"/>
    <w:rsid w:val="00AC7B95"/>
    <w:rsid w:val="00AD0876"/>
    <w:rsid w:val="00AD0F99"/>
    <w:rsid w:val="00AD2118"/>
    <w:rsid w:val="00AD2680"/>
    <w:rsid w:val="00AD2F04"/>
    <w:rsid w:val="00AD3185"/>
    <w:rsid w:val="00AD35CC"/>
    <w:rsid w:val="00AD3A43"/>
    <w:rsid w:val="00AD482E"/>
    <w:rsid w:val="00AD4CB9"/>
    <w:rsid w:val="00AD4D28"/>
    <w:rsid w:val="00AD531A"/>
    <w:rsid w:val="00AD5391"/>
    <w:rsid w:val="00AD54C6"/>
    <w:rsid w:val="00AD5534"/>
    <w:rsid w:val="00AD5629"/>
    <w:rsid w:val="00AD5CCA"/>
    <w:rsid w:val="00AD5F64"/>
    <w:rsid w:val="00AD66A8"/>
    <w:rsid w:val="00AD6A63"/>
    <w:rsid w:val="00AD781A"/>
    <w:rsid w:val="00AE060A"/>
    <w:rsid w:val="00AE0E57"/>
    <w:rsid w:val="00AE11F4"/>
    <w:rsid w:val="00AE20D7"/>
    <w:rsid w:val="00AE2333"/>
    <w:rsid w:val="00AE2614"/>
    <w:rsid w:val="00AE2F1F"/>
    <w:rsid w:val="00AE2F9C"/>
    <w:rsid w:val="00AE3015"/>
    <w:rsid w:val="00AE3682"/>
    <w:rsid w:val="00AE37B6"/>
    <w:rsid w:val="00AE3AF4"/>
    <w:rsid w:val="00AE3CE2"/>
    <w:rsid w:val="00AE3D20"/>
    <w:rsid w:val="00AE4116"/>
    <w:rsid w:val="00AE4191"/>
    <w:rsid w:val="00AE45E2"/>
    <w:rsid w:val="00AE4ADA"/>
    <w:rsid w:val="00AE548B"/>
    <w:rsid w:val="00AE61BA"/>
    <w:rsid w:val="00AE65B2"/>
    <w:rsid w:val="00AE6AE9"/>
    <w:rsid w:val="00AE6FC7"/>
    <w:rsid w:val="00AE704A"/>
    <w:rsid w:val="00AE7059"/>
    <w:rsid w:val="00AE775C"/>
    <w:rsid w:val="00AE78C2"/>
    <w:rsid w:val="00AE7BC2"/>
    <w:rsid w:val="00AF02CF"/>
    <w:rsid w:val="00AF02E4"/>
    <w:rsid w:val="00AF04A3"/>
    <w:rsid w:val="00AF0650"/>
    <w:rsid w:val="00AF10CC"/>
    <w:rsid w:val="00AF1184"/>
    <w:rsid w:val="00AF129A"/>
    <w:rsid w:val="00AF16AD"/>
    <w:rsid w:val="00AF194A"/>
    <w:rsid w:val="00AF22E6"/>
    <w:rsid w:val="00AF258B"/>
    <w:rsid w:val="00AF278F"/>
    <w:rsid w:val="00AF2DFF"/>
    <w:rsid w:val="00AF2FDD"/>
    <w:rsid w:val="00AF3A4F"/>
    <w:rsid w:val="00AF3AC2"/>
    <w:rsid w:val="00AF3F82"/>
    <w:rsid w:val="00AF41EA"/>
    <w:rsid w:val="00AF4402"/>
    <w:rsid w:val="00AF4AE3"/>
    <w:rsid w:val="00AF5117"/>
    <w:rsid w:val="00AF536A"/>
    <w:rsid w:val="00AF53E4"/>
    <w:rsid w:val="00AF542F"/>
    <w:rsid w:val="00AF5848"/>
    <w:rsid w:val="00AF5974"/>
    <w:rsid w:val="00AF5D30"/>
    <w:rsid w:val="00AF6182"/>
    <w:rsid w:val="00AF61C5"/>
    <w:rsid w:val="00AF6552"/>
    <w:rsid w:val="00AF658B"/>
    <w:rsid w:val="00AF6C7A"/>
    <w:rsid w:val="00AF71D4"/>
    <w:rsid w:val="00AF7D2F"/>
    <w:rsid w:val="00AF7E26"/>
    <w:rsid w:val="00B00181"/>
    <w:rsid w:val="00B006A9"/>
    <w:rsid w:val="00B00934"/>
    <w:rsid w:val="00B0093C"/>
    <w:rsid w:val="00B00CA7"/>
    <w:rsid w:val="00B018FD"/>
    <w:rsid w:val="00B01CDD"/>
    <w:rsid w:val="00B020ED"/>
    <w:rsid w:val="00B0216E"/>
    <w:rsid w:val="00B022EF"/>
    <w:rsid w:val="00B0271B"/>
    <w:rsid w:val="00B027EB"/>
    <w:rsid w:val="00B02F26"/>
    <w:rsid w:val="00B03297"/>
    <w:rsid w:val="00B034B8"/>
    <w:rsid w:val="00B035E0"/>
    <w:rsid w:val="00B03689"/>
    <w:rsid w:val="00B03A19"/>
    <w:rsid w:val="00B03B8E"/>
    <w:rsid w:val="00B03E36"/>
    <w:rsid w:val="00B03FC9"/>
    <w:rsid w:val="00B04B0A"/>
    <w:rsid w:val="00B051FC"/>
    <w:rsid w:val="00B05299"/>
    <w:rsid w:val="00B059CC"/>
    <w:rsid w:val="00B06230"/>
    <w:rsid w:val="00B073A0"/>
    <w:rsid w:val="00B07BFD"/>
    <w:rsid w:val="00B10073"/>
    <w:rsid w:val="00B107B8"/>
    <w:rsid w:val="00B1081D"/>
    <w:rsid w:val="00B10C8E"/>
    <w:rsid w:val="00B111D1"/>
    <w:rsid w:val="00B113FA"/>
    <w:rsid w:val="00B115E9"/>
    <w:rsid w:val="00B1194F"/>
    <w:rsid w:val="00B12B3C"/>
    <w:rsid w:val="00B12CD1"/>
    <w:rsid w:val="00B130C3"/>
    <w:rsid w:val="00B13165"/>
    <w:rsid w:val="00B13450"/>
    <w:rsid w:val="00B13527"/>
    <w:rsid w:val="00B13C56"/>
    <w:rsid w:val="00B1402B"/>
    <w:rsid w:val="00B14050"/>
    <w:rsid w:val="00B15330"/>
    <w:rsid w:val="00B15468"/>
    <w:rsid w:val="00B15539"/>
    <w:rsid w:val="00B155F6"/>
    <w:rsid w:val="00B158E2"/>
    <w:rsid w:val="00B16271"/>
    <w:rsid w:val="00B1649C"/>
    <w:rsid w:val="00B167EB"/>
    <w:rsid w:val="00B1735B"/>
    <w:rsid w:val="00B2005E"/>
    <w:rsid w:val="00B200A5"/>
    <w:rsid w:val="00B20265"/>
    <w:rsid w:val="00B20E3F"/>
    <w:rsid w:val="00B21191"/>
    <w:rsid w:val="00B21340"/>
    <w:rsid w:val="00B21787"/>
    <w:rsid w:val="00B21789"/>
    <w:rsid w:val="00B21A57"/>
    <w:rsid w:val="00B227AA"/>
    <w:rsid w:val="00B235A9"/>
    <w:rsid w:val="00B23D20"/>
    <w:rsid w:val="00B2424E"/>
    <w:rsid w:val="00B24313"/>
    <w:rsid w:val="00B243ED"/>
    <w:rsid w:val="00B24A78"/>
    <w:rsid w:val="00B24E6B"/>
    <w:rsid w:val="00B25631"/>
    <w:rsid w:val="00B2674E"/>
    <w:rsid w:val="00B26B02"/>
    <w:rsid w:val="00B2722D"/>
    <w:rsid w:val="00B27369"/>
    <w:rsid w:val="00B27421"/>
    <w:rsid w:val="00B2744D"/>
    <w:rsid w:val="00B30A00"/>
    <w:rsid w:val="00B31024"/>
    <w:rsid w:val="00B3132E"/>
    <w:rsid w:val="00B314B4"/>
    <w:rsid w:val="00B318DC"/>
    <w:rsid w:val="00B319B4"/>
    <w:rsid w:val="00B31BBB"/>
    <w:rsid w:val="00B31C27"/>
    <w:rsid w:val="00B31D31"/>
    <w:rsid w:val="00B32B2E"/>
    <w:rsid w:val="00B32B5E"/>
    <w:rsid w:val="00B32FAD"/>
    <w:rsid w:val="00B3381A"/>
    <w:rsid w:val="00B33D1D"/>
    <w:rsid w:val="00B33EE0"/>
    <w:rsid w:val="00B34208"/>
    <w:rsid w:val="00B34860"/>
    <w:rsid w:val="00B34BEB"/>
    <w:rsid w:val="00B34C98"/>
    <w:rsid w:val="00B34CBE"/>
    <w:rsid w:val="00B358D4"/>
    <w:rsid w:val="00B3687C"/>
    <w:rsid w:val="00B36917"/>
    <w:rsid w:val="00B3696D"/>
    <w:rsid w:val="00B36E21"/>
    <w:rsid w:val="00B36FFF"/>
    <w:rsid w:val="00B37457"/>
    <w:rsid w:val="00B376E6"/>
    <w:rsid w:val="00B378DC"/>
    <w:rsid w:val="00B37BF8"/>
    <w:rsid w:val="00B400B4"/>
    <w:rsid w:val="00B4035A"/>
    <w:rsid w:val="00B40641"/>
    <w:rsid w:val="00B40A93"/>
    <w:rsid w:val="00B40F2D"/>
    <w:rsid w:val="00B40FA3"/>
    <w:rsid w:val="00B4115E"/>
    <w:rsid w:val="00B41674"/>
    <w:rsid w:val="00B4198D"/>
    <w:rsid w:val="00B428A6"/>
    <w:rsid w:val="00B428AE"/>
    <w:rsid w:val="00B42AD3"/>
    <w:rsid w:val="00B42F7B"/>
    <w:rsid w:val="00B43841"/>
    <w:rsid w:val="00B439D9"/>
    <w:rsid w:val="00B43E16"/>
    <w:rsid w:val="00B448D7"/>
    <w:rsid w:val="00B45244"/>
    <w:rsid w:val="00B45421"/>
    <w:rsid w:val="00B4544B"/>
    <w:rsid w:val="00B45C6E"/>
    <w:rsid w:val="00B45FF0"/>
    <w:rsid w:val="00B4628D"/>
    <w:rsid w:val="00B46CFF"/>
    <w:rsid w:val="00B471F7"/>
    <w:rsid w:val="00B47826"/>
    <w:rsid w:val="00B47B05"/>
    <w:rsid w:val="00B47B6E"/>
    <w:rsid w:val="00B50101"/>
    <w:rsid w:val="00B50544"/>
    <w:rsid w:val="00B50776"/>
    <w:rsid w:val="00B50CE7"/>
    <w:rsid w:val="00B50CEF"/>
    <w:rsid w:val="00B50F14"/>
    <w:rsid w:val="00B50F72"/>
    <w:rsid w:val="00B5100E"/>
    <w:rsid w:val="00B51745"/>
    <w:rsid w:val="00B51A34"/>
    <w:rsid w:val="00B51AFE"/>
    <w:rsid w:val="00B51CBC"/>
    <w:rsid w:val="00B51E98"/>
    <w:rsid w:val="00B52691"/>
    <w:rsid w:val="00B52696"/>
    <w:rsid w:val="00B52783"/>
    <w:rsid w:val="00B53116"/>
    <w:rsid w:val="00B53F87"/>
    <w:rsid w:val="00B54391"/>
    <w:rsid w:val="00B545CD"/>
    <w:rsid w:val="00B549D1"/>
    <w:rsid w:val="00B54BB6"/>
    <w:rsid w:val="00B54D4E"/>
    <w:rsid w:val="00B55B31"/>
    <w:rsid w:val="00B55DB2"/>
    <w:rsid w:val="00B55DE3"/>
    <w:rsid w:val="00B56045"/>
    <w:rsid w:val="00B5680C"/>
    <w:rsid w:val="00B56EF5"/>
    <w:rsid w:val="00B57F62"/>
    <w:rsid w:val="00B604E1"/>
    <w:rsid w:val="00B619A0"/>
    <w:rsid w:val="00B6206D"/>
    <w:rsid w:val="00B62990"/>
    <w:rsid w:val="00B63146"/>
    <w:rsid w:val="00B63684"/>
    <w:rsid w:val="00B636F5"/>
    <w:rsid w:val="00B63CC6"/>
    <w:rsid w:val="00B63EF0"/>
    <w:rsid w:val="00B64920"/>
    <w:rsid w:val="00B64BFA"/>
    <w:rsid w:val="00B65A3B"/>
    <w:rsid w:val="00B65A53"/>
    <w:rsid w:val="00B65D4D"/>
    <w:rsid w:val="00B65F73"/>
    <w:rsid w:val="00B661A0"/>
    <w:rsid w:val="00B6638C"/>
    <w:rsid w:val="00B6667D"/>
    <w:rsid w:val="00B66B0B"/>
    <w:rsid w:val="00B66C1D"/>
    <w:rsid w:val="00B674FA"/>
    <w:rsid w:val="00B677D4"/>
    <w:rsid w:val="00B70295"/>
    <w:rsid w:val="00B706B2"/>
    <w:rsid w:val="00B71184"/>
    <w:rsid w:val="00B7118E"/>
    <w:rsid w:val="00B71387"/>
    <w:rsid w:val="00B719B7"/>
    <w:rsid w:val="00B71D4F"/>
    <w:rsid w:val="00B72214"/>
    <w:rsid w:val="00B72377"/>
    <w:rsid w:val="00B724EB"/>
    <w:rsid w:val="00B72635"/>
    <w:rsid w:val="00B72D86"/>
    <w:rsid w:val="00B73531"/>
    <w:rsid w:val="00B735CB"/>
    <w:rsid w:val="00B7368E"/>
    <w:rsid w:val="00B737E3"/>
    <w:rsid w:val="00B74B92"/>
    <w:rsid w:val="00B74E60"/>
    <w:rsid w:val="00B75208"/>
    <w:rsid w:val="00B7543D"/>
    <w:rsid w:val="00B75558"/>
    <w:rsid w:val="00B75D97"/>
    <w:rsid w:val="00B75D99"/>
    <w:rsid w:val="00B75DA8"/>
    <w:rsid w:val="00B75EED"/>
    <w:rsid w:val="00B7600C"/>
    <w:rsid w:val="00B762F6"/>
    <w:rsid w:val="00B76665"/>
    <w:rsid w:val="00B77489"/>
    <w:rsid w:val="00B80198"/>
    <w:rsid w:val="00B806AB"/>
    <w:rsid w:val="00B80797"/>
    <w:rsid w:val="00B811C7"/>
    <w:rsid w:val="00B81F26"/>
    <w:rsid w:val="00B82201"/>
    <w:rsid w:val="00B8253F"/>
    <w:rsid w:val="00B8264F"/>
    <w:rsid w:val="00B82C6D"/>
    <w:rsid w:val="00B83AC6"/>
    <w:rsid w:val="00B83C5F"/>
    <w:rsid w:val="00B846E6"/>
    <w:rsid w:val="00B852E4"/>
    <w:rsid w:val="00B85472"/>
    <w:rsid w:val="00B8592B"/>
    <w:rsid w:val="00B86B31"/>
    <w:rsid w:val="00B8713E"/>
    <w:rsid w:val="00B87695"/>
    <w:rsid w:val="00B8790B"/>
    <w:rsid w:val="00B87A48"/>
    <w:rsid w:val="00B87F35"/>
    <w:rsid w:val="00B90478"/>
    <w:rsid w:val="00B90607"/>
    <w:rsid w:val="00B90EA2"/>
    <w:rsid w:val="00B91B99"/>
    <w:rsid w:val="00B91F44"/>
    <w:rsid w:val="00B9232F"/>
    <w:rsid w:val="00B92707"/>
    <w:rsid w:val="00B927FB"/>
    <w:rsid w:val="00B928B3"/>
    <w:rsid w:val="00B92987"/>
    <w:rsid w:val="00B92AA1"/>
    <w:rsid w:val="00B92B89"/>
    <w:rsid w:val="00B92FA0"/>
    <w:rsid w:val="00B941A5"/>
    <w:rsid w:val="00B94E34"/>
    <w:rsid w:val="00B952BE"/>
    <w:rsid w:val="00B9597B"/>
    <w:rsid w:val="00B95FBC"/>
    <w:rsid w:val="00B961DF"/>
    <w:rsid w:val="00B96273"/>
    <w:rsid w:val="00B964B1"/>
    <w:rsid w:val="00B964B9"/>
    <w:rsid w:val="00B96BCF"/>
    <w:rsid w:val="00B96CA5"/>
    <w:rsid w:val="00B96E87"/>
    <w:rsid w:val="00B97578"/>
    <w:rsid w:val="00B976BD"/>
    <w:rsid w:val="00B979EE"/>
    <w:rsid w:val="00B97B78"/>
    <w:rsid w:val="00B97B9F"/>
    <w:rsid w:val="00BA003D"/>
    <w:rsid w:val="00BA0E0E"/>
    <w:rsid w:val="00BA16A1"/>
    <w:rsid w:val="00BA1CA5"/>
    <w:rsid w:val="00BA30C3"/>
    <w:rsid w:val="00BA31AF"/>
    <w:rsid w:val="00BA3C34"/>
    <w:rsid w:val="00BA3D0C"/>
    <w:rsid w:val="00BA3D0E"/>
    <w:rsid w:val="00BA49AD"/>
    <w:rsid w:val="00BA4E55"/>
    <w:rsid w:val="00BA4EE2"/>
    <w:rsid w:val="00BA538E"/>
    <w:rsid w:val="00BA5C9A"/>
    <w:rsid w:val="00BA5E4F"/>
    <w:rsid w:val="00BA6284"/>
    <w:rsid w:val="00BA62ED"/>
    <w:rsid w:val="00BA6499"/>
    <w:rsid w:val="00BA686A"/>
    <w:rsid w:val="00BA6AF0"/>
    <w:rsid w:val="00BA6D15"/>
    <w:rsid w:val="00BA773B"/>
    <w:rsid w:val="00BB0610"/>
    <w:rsid w:val="00BB1186"/>
    <w:rsid w:val="00BB13C8"/>
    <w:rsid w:val="00BB1824"/>
    <w:rsid w:val="00BB1A29"/>
    <w:rsid w:val="00BB1A4F"/>
    <w:rsid w:val="00BB20FB"/>
    <w:rsid w:val="00BB29C7"/>
    <w:rsid w:val="00BB2C5D"/>
    <w:rsid w:val="00BB366F"/>
    <w:rsid w:val="00BB38CC"/>
    <w:rsid w:val="00BB439B"/>
    <w:rsid w:val="00BB449B"/>
    <w:rsid w:val="00BB4C30"/>
    <w:rsid w:val="00BB5178"/>
    <w:rsid w:val="00BB54FB"/>
    <w:rsid w:val="00BB57D9"/>
    <w:rsid w:val="00BB67D8"/>
    <w:rsid w:val="00BB6CAF"/>
    <w:rsid w:val="00BB7624"/>
    <w:rsid w:val="00BB7D68"/>
    <w:rsid w:val="00BB7FB3"/>
    <w:rsid w:val="00BB7FE5"/>
    <w:rsid w:val="00BC0141"/>
    <w:rsid w:val="00BC014D"/>
    <w:rsid w:val="00BC0583"/>
    <w:rsid w:val="00BC0642"/>
    <w:rsid w:val="00BC06CD"/>
    <w:rsid w:val="00BC1358"/>
    <w:rsid w:val="00BC13A9"/>
    <w:rsid w:val="00BC14EB"/>
    <w:rsid w:val="00BC2A1D"/>
    <w:rsid w:val="00BC2B80"/>
    <w:rsid w:val="00BC3512"/>
    <w:rsid w:val="00BC4653"/>
    <w:rsid w:val="00BC4E02"/>
    <w:rsid w:val="00BC4E10"/>
    <w:rsid w:val="00BC55EC"/>
    <w:rsid w:val="00BC654C"/>
    <w:rsid w:val="00BC75EE"/>
    <w:rsid w:val="00BC7803"/>
    <w:rsid w:val="00BC799D"/>
    <w:rsid w:val="00BD0047"/>
    <w:rsid w:val="00BD02BA"/>
    <w:rsid w:val="00BD05A9"/>
    <w:rsid w:val="00BD075F"/>
    <w:rsid w:val="00BD1731"/>
    <w:rsid w:val="00BD18BD"/>
    <w:rsid w:val="00BD190C"/>
    <w:rsid w:val="00BD1FA3"/>
    <w:rsid w:val="00BD2695"/>
    <w:rsid w:val="00BD29AE"/>
    <w:rsid w:val="00BD2B28"/>
    <w:rsid w:val="00BD3014"/>
    <w:rsid w:val="00BD322C"/>
    <w:rsid w:val="00BD32F3"/>
    <w:rsid w:val="00BD3661"/>
    <w:rsid w:val="00BD4A9D"/>
    <w:rsid w:val="00BD5029"/>
    <w:rsid w:val="00BD5365"/>
    <w:rsid w:val="00BD558F"/>
    <w:rsid w:val="00BD5CA6"/>
    <w:rsid w:val="00BD5F1E"/>
    <w:rsid w:val="00BD6C92"/>
    <w:rsid w:val="00BD6E25"/>
    <w:rsid w:val="00BD7CCE"/>
    <w:rsid w:val="00BD7D04"/>
    <w:rsid w:val="00BD7E92"/>
    <w:rsid w:val="00BE0216"/>
    <w:rsid w:val="00BE0371"/>
    <w:rsid w:val="00BE039F"/>
    <w:rsid w:val="00BE068B"/>
    <w:rsid w:val="00BE0BD2"/>
    <w:rsid w:val="00BE0D3F"/>
    <w:rsid w:val="00BE1073"/>
    <w:rsid w:val="00BE1363"/>
    <w:rsid w:val="00BE1731"/>
    <w:rsid w:val="00BE1884"/>
    <w:rsid w:val="00BE2447"/>
    <w:rsid w:val="00BE26BE"/>
    <w:rsid w:val="00BE2A80"/>
    <w:rsid w:val="00BE2F35"/>
    <w:rsid w:val="00BE321A"/>
    <w:rsid w:val="00BE34CD"/>
    <w:rsid w:val="00BE3C50"/>
    <w:rsid w:val="00BE430B"/>
    <w:rsid w:val="00BE46AA"/>
    <w:rsid w:val="00BE46D6"/>
    <w:rsid w:val="00BE5094"/>
    <w:rsid w:val="00BE5372"/>
    <w:rsid w:val="00BE53A0"/>
    <w:rsid w:val="00BE5A8C"/>
    <w:rsid w:val="00BE5DA3"/>
    <w:rsid w:val="00BE67F0"/>
    <w:rsid w:val="00BE6C86"/>
    <w:rsid w:val="00BE6E3B"/>
    <w:rsid w:val="00BE70D2"/>
    <w:rsid w:val="00BE7997"/>
    <w:rsid w:val="00BE7CCB"/>
    <w:rsid w:val="00BF0051"/>
    <w:rsid w:val="00BF0092"/>
    <w:rsid w:val="00BF0F08"/>
    <w:rsid w:val="00BF1956"/>
    <w:rsid w:val="00BF1969"/>
    <w:rsid w:val="00BF1FFF"/>
    <w:rsid w:val="00BF2489"/>
    <w:rsid w:val="00BF24B4"/>
    <w:rsid w:val="00BF2549"/>
    <w:rsid w:val="00BF2B4B"/>
    <w:rsid w:val="00BF2B67"/>
    <w:rsid w:val="00BF2C9A"/>
    <w:rsid w:val="00BF36AA"/>
    <w:rsid w:val="00BF3DFE"/>
    <w:rsid w:val="00BF3EFA"/>
    <w:rsid w:val="00BF445C"/>
    <w:rsid w:val="00BF4E0F"/>
    <w:rsid w:val="00BF5847"/>
    <w:rsid w:val="00BF5C46"/>
    <w:rsid w:val="00BF69E0"/>
    <w:rsid w:val="00BF6A1C"/>
    <w:rsid w:val="00BF6A7B"/>
    <w:rsid w:val="00BF6FD0"/>
    <w:rsid w:val="00BF715A"/>
    <w:rsid w:val="00BF749D"/>
    <w:rsid w:val="00C0009B"/>
    <w:rsid w:val="00C00496"/>
    <w:rsid w:val="00C009D1"/>
    <w:rsid w:val="00C00B58"/>
    <w:rsid w:val="00C0121B"/>
    <w:rsid w:val="00C012F6"/>
    <w:rsid w:val="00C01342"/>
    <w:rsid w:val="00C02296"/>
    <w:rsid w:val="00C03B4F"/>
    <w:rsid w:val="00C03C9D"/>
    <w:rsid w:val="00C044C5"/>
    <w:rsid w:val="00C04BDE"/>
    <w:rsid w:val="00C054B6"/>
    <w:rsid w:val="00C0562E"/>
    <w:rsid w:val="00C05EB9"/>
    <w:rsid w:val="00C06106"/>
    <w:rsid w:val="00C06140"/>
    <w:rsid w:val="00C06408"/>
    <w:rsid w:val="00C0671D"/>
    <w:rsid w:val="00C06961"/>
    <w:rsid w:val="00C06A0B"/>
    <w:rsid w:val="00C0785F"/>
    <w:rsid w:val="00C079FA"/>
    <w:rsid w:val="00C07BE7"/>
    <w:rsid w:val="00C1013A"/>
    <w:rsid w:val="00C1015D"/>
    <w:rsid w:val="00C10803"/>
    <w:rsid w:val="00C10CEB"/>
    <w:rsid w:val="00C1184F"/>
    <w:rsid w:val="00C11EF6"/>
    <w:rsid w:val="00C12191"/>
    <w:rsid w:val="00C1248E"/>
    <w:rsid w:val="00C127EF"/>
    <w:rsid w:val="00C139CF"/>
    <w:rsid w:val="00C13A43"/>
    <w:rsid w:val="00C13C14"/>
    <w:rsid w:val="00C14385"/>
    <w:rsid w:val="00C146BE"/>
    <w:rsid w:val="00C14AC0"/>
    <w:rsid w:val="00C14DFD"/>
    <w:rsid w:val="00C14DFE"/>
    <w:rsid w:val="00C14FE0"/>
    <w:rsid w:val="00C15639"/>
    <w:rsid w:val="00C15764"/>
    <w:rsid w:val="00C167C1"/>
    <w:rsid w:val="00C16B1F"/>
    <w:rsid w:val="00C16C10"/>
    <w:rsid w:val="00C17875"/>
    <w:rsid w:val="00C17923"/>
    <w:rsid w:val="00C17A74"/>
    <w:rsid w:val="00C17ECF"/>
    <w:rsid w:val="00C202CD"/>
    <w:rsid w:val="00C205B6"/>
    <w:rsid w:val="00C20CB6"/>
    <w:rsid w:val="00C23CE0"/>
    <w:rsid w:val="00C246B9"/>
    <w:rsid w:val="00C24838"/>
    <w:rsid w:val="00C248F9"/>
    <w:rsid w:val="00C25186"/>
    <w:rsid w:val="00C2552D"/>
    <w:rsid w:val="00C2571B"/>
    <w:rsid w:val="00C260F5"/>
    <w:rsid w:val="00C26179"/>
    <w:rsid w:val="00C2661E"/>
    <w:rsid w:val="00C2689C"/>
    <w:rsid w:val="00C26C20"/>
    <w:rsid w:val="00C26D38"/>
    <w:rsid w:val="00C27156"/>
    <w:rsid w:val="00C272F5"/>
    <w:rsid w:val="00C276D7"/>
    <w:rsid w:val="00C27741"/>
    <w:rsid w:val="00C30874"/>
    <w:rsid w:val="00C30C3F"/>
    <w:rsid w:val="00C31837"/>
    <w:rsid w:val="00C31849"/>
    <w:rsid w:val="00C31BED"/>
    <w:rsid w:val="00C31CA6"/>
    <w:rsid w:val="00C3245B"/>
    <w:rsid w:val="00C32888"/>
    <w:rsid w:val="00C32E7E"/>
    <w:rsid w:val="00C33753"/>
    <w:rsid w:val="00C338E4"/>
    <w:rsid w:val="00C35652"/>
    <w:rsid w:val="00C358F0"/>
    <w:rsid w:val="00C358F1"/>
    <w:rsid w:val="00C35E65"/>
    <w:rsid w:val="00C3619E"/>
    <w:rsid w:val="00C366D9"/>
    <w:rsid w:val="00C3678E"/>
    <w:rsid w:val="00C36841"/>
    <w:rsid w:val="00C36F6E"/>
    <w:rsid w:val="00C37CA6"/>
    <w:rsid w:val="00C37E58"/>
    <w:rsid w:val="00C40575"/>
    <w:rsid w:val="00C4082C"/>
    <w:rsid w:val="00C414E2"/>
    <w:rsid w:val="00C41A36"/>
    <w:rsid w:val="00C41C98"/>
    <w:rsid w:val="00C42D2C"/>
    <w:rsid w:val="00C4316B"/>
    <w:rsid w:val="00C4351B"/>
    <w:rsid w:val="00C43578"/>
    <w:rsid w:val="00C4384D"/>
    <w:rsid w:val="00C4428F"/>
    <w:rsid w:val="00C44712"/>
    <w:rsid w:val="00C44D5E"/>
    <w:rsid w:val="00C45206"/>
    <w:rsid w:val="00C46296"/>
    <w:rsid w:val="00C465A1"/>
    <w:rsid w:val="00C4727A"/>
    <w:rsid w:val="00C479D7"/>
    <w:rsid w:val="00C506A9"/>
    <w:rsid w:val="00C50B26"/>
    <w:rsid w:val="00C515D8"/>
    <w:rsid w:val="00C51C3F"/>
    <w:rsid w:val="00C52832"/>
    <w:rsid w:val="00C528B3"/>
    <w:rsid w:val="00C52DAB"/>
    <w:rsid w:val="00C53471"/>
    <w:rsid w:val="00C53D2C"/>
    <w:rsid w:val="00C544DA"/>
    <w:rsid w:val="00C5471B"/>
    <w:rsid w:val="00C5488F"/>
    <w:rsid w:val="00C54DAF"/>
    <w:rsid w:val="00C54E39"/>
    <w:rsid w:val="00C5505C"/>
    <w:rsid w:val="00C550B6"/>
    <w:rsid w:val="00C5528F"/>
    <w:rsid w:val="00C55A32"/>
    <w:rsid w:val="00C55C19"/>
    <w:rsid w:val="00C56B17"/>
    <w:rsid w:val="00C57017"/>
    <w:rsid w:val="00C570D2"/>
    <w:rsid w:val="00C57802"/>
    <w:rsid w:val="00C57969"/>
    <w:rsid w:val="00C6050C"/>
    <w:rsid w:val="00C6056D"/>
    <w:rsid w:val="00C60947"/>
    <w:rsid w:val="00C60C77"/>
    <w:rsid w:val="00C61291"/>
    <w:rsid w:val="00C61684"/>
    <w:rsid w:val="00C618BA"/>
    <w:rsid w:val="00C61B09"/>
    <w:rsid w:val="00C61BBC"/>
    <w:rsid w:val="00C61BD0"/>
    <w:rsid w:val="00C61C9B"/>
    <w:rsid w:val="00C61D8F"/>
    <w:rsid w:val="00C62004"/>
    <w:rsid w:val="00C620ED"/>
    <w:rsid w:val="00C62104"/>
    <w:rsid w:val="00C62BDA"/>
    <w:rsid w:val="00C63462"/>
    <w:rsid w:val="00C6371D"/>
    <w:rsid w:val="00C639D0"/>
    <w:rsid w:val="00C63C66"/>
    <w:rsid w:val="00C646D0"/>
    <w:rsid w:val="00C64AE7"/>
    <w:rsid w:val="00C64D53"/>
    <w:rsid w:val="00C64F50"/>
    <w:rsid w:val="00C65097"/>
    <w:rsid w:val="00C656FD"/>
    <w:rsid w:val="00C66031"/>
    <w:rsid w:val="00C66E14"/>
    <w:rsid w:val="00C66E3C"/>
    <w:rsid w:val="00C67807"/>
    <w:rsid w:val="00C67BE6"/>
    <w:rsid w:val="00C67E58"/>
    <w:rsid w:val="00C705D3"/>
    <w:rsid w:val="00C719AE"/>
    <w:rsid w:val="00C71E6A"/>
    <w:rsid w:val="00C7223A"/>
    <w:rsid w:val="00C724F6"/>
    <w:rsid w:val="00C72EC6"/>
    <w:rsid w:val="00C73BE2"/>
    <w:rsid w:val="00C73BEC"/>
    <w:rsid w:val="00C74785"/>
    <w:rsid w:val="00C74A0E"/>
    <w:rsid w:val="00C754FA"/>
    <w:rsid w:val="00C75F48"/>
    <w:rsid w:val="00C763E3"/>
    <w:rsid w:val="00C76F84"/>
    <w:rsid w:val="00C776F0"/>
    <w:rsid w:val="00C77BBC"/>
    <w:rsid w:val="00C77E88"/>
    <w:rsid w:val="00C801A1"/>
    <w:rsid w:val="00C80298"/>
    <w:rsid w:val="00C8036C"/>
    <w:rsid w:val="00C80411"/>
    <w:rsid w:val="00C80591"/>
    <w:rsid w:val="00C80C2E"/>
    <w:rsid w:val="00C80CD0"/>
    <w:rsid w:val="00C810A7"/>
    <w:rsid w:val="00C810E9"/>
    <w:rsid w:val="00C8201C"/>
    <w:rsid w:val="00C8217D"/>
    <w:rsid w:val="00C82E31"/>
    <w:rsid w:val="00C83011"/>
    <w:rsid w:val="00C835B4"/>
    <w:rsid w:val="00C8378F"/>
    <w:rsid w:val="00C84CDF"/>
    <w:rsid w:val="00C85020"/>
    <w:rsid w:val="00C859BD"/>
    <w:rsid w:val="00C87C58"/>
    <w:rsid w:val="00C87E96"/>
    <w:rsid w:val="00C900FF"/>
    <w:rsid w:val="00C903CF"/>
    <w:rsid w:val="00C90849"/>
    <w:rsid w:val="00C90B95"/>
    <w:rsid w:val="00C90C78"/>
    <w:rsid w:val="00C90F89"/>
    <w:rsid w:val="00C91058"/>
    <w:rsid w:val="00C91EC9"/>
    <w:rsid w:val="00C91F39"/>
    <w:rsid w:val="00C92202"/>
    <w:rsid w:val="00C92D5E"/>
    <w:rsid w:val="00C92E19"/>
    <w:rsid w:val="00C92E2B"/>
    <w:rsid w:val="00C93728"/>
    <w:rsid w:val="00C939A6"/>
    <w:rsid w:val="00C93D78"/>
    <w:rsid w:val="00C942A7"/>
    <w:rsid w:val="00C945EE"/>
    <w:rsid w:val="00C94922"/>
    <w:rsid w:val="00C95377"/>
    <w:rsid w:val="00C956A3"/>
    <w:rsid w:val="00C95F86"/>
    <w:rsid w:val="00C96014"/>
    <w:rsid w:val="00C9657D"/>
    <w:rsid w:val="00C96773"/>
    <w:rsid w:val="00C96E08"/>
    <w:rsid w:val="00C96F50"/>
    <w:rsid w:val="00C97DAE"/>
    <w:rsid w:val="00CA019D"/>
    <w:rsid w:val="00CA0EED"/>
    <w:rsid w:val="00CA0F4A"/>
    <w:rsid w:val="00CA1118"/>
    <w:rsid w:val="00CA11E5"/>
    <w:rsid w:val="00CA1334"/>
    <w:rsid w:val="00CA14E0"/>
    <w:rsid w:val="00CA24A7"/>
    <w:rsid w:val="00CA25DD"/>
    <w:rsid w:val="00CA27F3"/>
    <w:rsid w:val="00CA31E4"/>
    <w:rsid w:val="00CA3898"/>
    <w:rsid w:val="00CA3E3A"/>
    <w:rsid w:val="00CA3E8F"/>
    <w:rsid w:val="00CA44B1"/>
    <w:rsid w:val="00CA475C"/>
    <w:rsid w:val="00CA50A4"/>
    <w:rsid w:val="00CA53EE"/>
    <w:rsid w:val="00CA5F11"/>
    <w:rsid w:val="00CA667E"/>
    <w:rsid w:val="00CA6C77"/>
    <w:rsid w:val="00CA72C9"/>
    <w:rsid w:val="00CA756F"/>
    <w:rsid w:val="00CA793A"/>
    <w:rsid w:val="00CA7E65"/>
    <w:rsid w:val="00CB0126"/>
    <w:rsid w:val="00CB1534"/>
    <w:rsid w:val="00CB24F6"/>
    <w:rsid w:val="00CB2596"/>
    <w:rsid w:val="00CB28DD"/>
    <w:rsid w:val="00CB29A1"/>
    <w:rsid w:val="00CB2A92"/>
    <w:rsid w:val="00CB2CFD"/>
    <w:rsid w:val="00CB3503"/>
    <w:rsid w:val="00CB45F8"/>
    <w:rsid w:val="00CB46AD"/>
    <w:rsid w:val="00CB4787"/>
    <w:rsid w:val="00CB4AF2"/>
    <w:rsid w:val="00CB56E9"/>
    <w:rsid w:val="00CB571B"/>
    <w:rsid w:val="00CB65B1"/>
    <w:rsid w:val="00CB66CB"/>
    <w:rsid w:val="00CB6718"/>
    <w:rsid w:val="00CB6C67"/>
    <w:rsid w:val="00CB6F3F"/>
    <w:rsid w:val="00CB73A2"/>
    <w:rsid w:val="00CC0E9E"/>
    <w:rsid w:val="00CC1176"/>
    <w:rsid w:val="00CC25D1"/>
    <w:rsid w:val="00CC2ACE"/>
    <w:rsid w:val="00CC3101"/>
    <w:rsid w:val="00CC3996"/>
    <w:rsid w:val="00CC3DF7"/>
    <w:rsid w:val="00CC3F7D"/>
    <w:rsid w:val="00CC4073"/>
    <w:rsid w:val="00CC4249"/>
    <w:rsid w:val="00CC4336"/>
    <w:rsid w:val="00CC44B3"/>
    <w:rsid w:val="00CC4575"/>
    <w:rsid w:val="00CC4856"/>
    <w:rsid w:val="00CC4C31"/>
    <w:rsid w:val="00CC4F69"/>
    <w:rsid w:val="00CC55BF"/>
    <w:rsid w:val="00CC5B2D"/>
    <w:rsid w:val="00CC5F02"/>
    <w:rsid w:val="00CC6B2B"/>
    <w:rsid w:val="00CC6F18"/>
    <w:rsid w:val="00CC7116"/>
    <w:rsid w:val="00CC7271"/>
    <w:rsid w:val="00CC7F04"/>
    <w:rsid w:val="00CC7F66"/>
    <w:rsid w:val="00CD00DE"/>
    <w:rsid w:val="00CD02E8"/>
    <w:rsid w:val="00CD0C30"/>
    <w:rsid w:val="00CD0F7F"/>
    <w:rsid w:val="00CD155A"/>
    <w:rsid w:val="00CD162C"/>
    <w:rsid w:val="00CD18F6"/>
    <w:rsid w:val="00CD231D"/>
    <w:rsid w:val="00CD2459"/>
    <w:rsid w:val="00CD2FFC"/>
    <w:rsid w:val="00CD325B"/>
    <w:rsid w:val="00CD3289"/>
    <w:rsid w:val="00CD37DD"/>
    <w:rsid w:val="00CD3CFD"/>
    <w:rsid w:val="00CD3DD2"/>
    <w:rsid w:val="00CD4D7B"/>
    <w:rsid w:val="00CD5880"/>
    <w:rsid w:val="00CD5B2E"/>
    <w:rsid w:val="00CD5B68"/>
    <w:rsid w:val="00CD5C3F"/>
    <w:rsid w:val="00CD5EC2"/>
    <w:rsid w:val="00CD6D02"/>
    <w:rsid w:val="00CD6D15"/>
    <w:rsid w:val="00CD7252"/>
    <w:rsid w:val="00CD754C"/>
    <w:rsid w:val="00CD7A66"/>
    <w:rsid w:val="00CD7FA8"/>
    <w:rsid w:val="00CE0547"/>
    <w:rsid w:val="00CE087D"/>
    <w:rsid w:val="00CE1583"/>
    <w:rsid w:val="00CE1C22"/>
    <w:rsid w:val="00CE1CF6"/>
    <w:rsid w:val="00CE1DD4"/>
    <w:rsid w:val="00CE281D"/>
    <w:rsid w:val="00CE2E7C"/>
    <w:rsid w:val="00CE325B"/>
    <w:rsid w:val="00CE35FB"/>
    <w:rsid w:val="00CE3773"/>
    <w:rsid w:val="00CE48C6"/>
    <w:rsid w:val="00CE4C2E"/>
    <w:rsid w:val="00CE4D3B"/>
    <w:rsid w:val="00CE5934"/>
    <w:rsid w:val="00CE5B41"/>
    <w:rsid w:val="00CE6185"/>
    <w:rsid w:val="00CE6FF1"/>
    <w:rsid w:val="00CE7088"/>
    <w:rsid w:val="00CE7587"/>
    <w:rsid w:val="00CE7BEA"/>
    <w:rsid w:val="00CF012D"/>
    <w:rsid w:val="00CF04B2"/>
    <w:rsid w:val="00CF09B0"/>
    <w:rsid w:val="00CF0D0D"/>
    <w:rsid w:val="00CF0D3D"/>
    <w:rsid w:val="00CF0D79"/>
    <w:rsid w:val="00CF0DAC"/>
    <w:rsid w:val="00CF1445"/>
    <w:rsid w:val="00CF16F5"/>
    <w:rsid w:val="00CF1BB1"/>
    <w:rsid w:val="00CF216A"/>
    <w:rsid w:val="00CF24E0"/>
    <w:rsid w:val="00CF26E3"/>
    <w:rsid w:val="00CF2B96"/>
    <w:rsid w:val="00CF318B"/>
    <w:rsid w:val="00CF3F4F"/>
    <w:rsid w:val="00CF4136"/>
    <w:rsid w:val="00CF4171"/>
    <w:rsid w:val="00CF5699"/>
    <w:rsid w:val="00CF575F"/>
    <w:rsid w:val="00CF5FA1"/>
    <w:rsid w:val="00CF6AA8"/>
    <w:rsid w:val="00CF6CA3"/>
    <w:rsid w:val="00CF6DEA"/>
    <w:rsid w:val="00CF6FA6"/>
    <w:rsid w:val="00CF7094"/>
    <w:rsid w:val="00CF733F"/>
    <w:rsid w:val="00CF754D"/>
    <w:rsid w:val="00CF7940"/>
    <w:rsid w:val="00CF7A5E"/>
    <w:rsid w:val="00D00773"/>
    <w:rsid w:val="00D00F12"/>
    <w:rsid w:val="00D01129"/>
    <w:rsid w:val="00D0156B"/>
    <w:rsid w:val="00D01681"/>
    <w:rsid w:val="00D02061"/>
    <w:rsid w:val="00D02994"/>
    <w:rsid w:val="00D03068"/>
    <w:rsid w:val="00D032BB"/>
    <w:rsid w:val="00D038D5"/>
    <w:rsid w:val="00D0398C"/>
    <w:rsid w:val="00D03E02"/>
    <w:rsid w:val="00D03EDE"/>
    <w:rsid w:val="00D03FA2"/>
    <w:rsid w:val="00D04133"/>
    <w:rsid w:val="00D047DE"/>
    <w:rsid w:val="00D048DB"/>
    <w:rsid w:val="00D0544D"/>
    <w:rsid w:val="00D055B5"/>
    <w:rsid w:val="00D05621"/>
    <w:rsid w:val="00D0562F"/>
    <w:rsid w:val="00D059E3"/>
    <w:rsid w:val="00D064F9"/>
    <w:rsid w:val="00D068E0"/>
    <w:rsid w:val="00D07600"/>
    <w:rsid w:val="00D0762B"/>
    <w:rsid w:val="00D103EB"/>
    <w:rsid w:val="00D107D6"/>
    <w:rsid w:val="00D13166"/>
    <w:rsid w:val="00D139B2"/>
    <w:rsid w:val="00D13F38"/>
    <w:rsid w:val="00D14188"/>
    <w:rsid w:val="00D141A4"/>
    <w:rsid w:val="00D14E00"/>
    <w:rsid w:val="00D14FA7"/>
    <w:rsid w:val="00D16088"/>
    <w:rsid w:val="00D16271"/>
    <w:rsid w:val="00D16B31"/>
    <w:rsid w:val="00D16C28"/>
    <w:rsid w:val="00D16E09"/>
    <w:rsid w:val="00D17812"/>
    <w:rsid w:val="00D17F4B"/>
    <w:rsid w:val="00D2097E"/>
    <w:rsid w:val="00D209FC"/>
    <w:rsid w:val="00D2156D"/>
    <w:rsid w:val="00D215A7"/>
    <w:rsid w:val="00D21F6A"/>
    <w:rsid w:val="00D22A49"/>
    <w:rsid w:val="00D22A60"/>
    <w:rsid w:val="00D2375F"/>
    <w:rsid w:val="00D242C1"/>
    <w:rsid w:val="00D2486B"/>
    <w:rsid w:val="00D24B40"/>
    <w:rsid w:val="00D24BAD"/>
    <w:rsid w:val="00D25007"/>
    <w:rsid w:val="00D2520F"/>
    <w:rsid w:val="00D257DF"/>
    <w:rsid w:val="00D25B74"/>
    <w:rsid w:val="00D260DD"/>
    <w:rsid w:val="00D27367"/>
    <w:rsid w:val="00D275C2"/>
    <w:rsid w:val="00D2776F"/>
    <w:rsid w:val="00D30B1E"/>
    <w:rsid w:val="00D31421"/>
    <w:rsid w:val="00D31950"/>
    <w:rsid w:val="00D325F1"/>
    <w:rsid w:val="00D3284B"/>
    <w:rsid w:val="00D32BD3"/>
    <w:rsid w:val="00D32D40"/>
    <w:rsid w:val="00D33871"/>
    <w:rsid w:val="00D3396F"/>
    <w:rsid w:val="00D34F8F"/>
    <w:rsid w:val="00D3551E"/>
    <w:rsid w:val="00D359EB"/>
    <w:rsid w:val="00D35A22"/>
    <w:rsid w:val="00D360AB"/>
    <w:rsid w:val="00D37312"/>
    <w:rsid w:val="00D3795C"/>
    <w:rsid w:val="00D40151"/>
    <w:rsid w:val="00D4061E"/>
    <w:rsid w:val="00D407AD"/>
    <w:rsid w:val="00D40BA9"/>
    <w:rsid w:val="00D40D5E"/>
    <w:rsid w:val="00D40DFA"/>
    <w:rsid w:val="00D410FA"/>
    <w:rsid w:val="00D41505"/>
    <w:rsid w:val="00D41EB5"/>
    <w:rsid w:val="00D42021"/>
    <w:rsid w:val="00D422B9"/>
    <w:rsid w:val="00D42D7E"/>
    <w:rsid w:val="00D43810"/>
    <w:rsid w:val="00D43F21"/>
    <w:rsid w:val="00D45DA8"/>
    <w:rsid w:val="00D4650E"/>
    <w:rsid w:val="00D468B2"/>
    <w:rsid w:val="00D46975"/>
    <w:rsid w:val="00D46FDA"/>
    <w:rsid w:val="00D475B0"/>
    <w:rsid w:val="00D47835"/>
    <w:rsid w:val="00D47D94"/>
    <w:rsid w:val="00D47F50"/>
    <w:rsid w:val="00D50D70"/>
    <w:rsid w:val="00D5107F"/>
    <w:rsid w:val="00D51357"/>
    <w:rsid w:val="00D51646"/>
    <w:rsid w:val="00D526AB"/>
    <w:rsid w:val="00D529CF"/>
    <w:rsid w:val="00D52A53"/>
    <w:rsid w:val="00D52BAF"/>
    <w:rsid w:val="00D53175"/>
    <w:rsid w:val="00D53A26"/>
    <w:rsid w:val="00D53CD5"/>
    <w:rsid w:val="00D53D6D"/>
    <w:rsid w:val="00D5400F"/>
    <w:rsid w:val="00D54067"/>
    <w:rsid w:val="00D542E8"/>
    <w:rsid w:val="00D54857"/>
    <w:rsid w:val="00D54A47"/>
    <w:rsid w:val="00D55398"/>
    <w:rsid w:val="00D55A56"/>
    <w:rsid w:val="00D56726"/>
    <w:rsid w:val="00D56A35"/>
    <w:rsid w:val="00D56B92"/>
    <w:rsid w:val="00D56BD8"/>
    <w:rsid w:val="00D57218"/>
    <w:rsid w:val="00D57A68"/>
    <w:rsid w:val="00D613B6"/>
    <w:rsid w:val="00D61633"/>
    <w:rsid w:val="00D61A9D"/>
    <w:rsid w:val="00D61C0A"/>
    <w:rsid w:val="00D627B9"/>
    <w:rsid w:val="00D62BAB"/>
    <w:rsid w:val="00D62F2F"/>
    <w:rsid w:val="00D633F3"/>
    <w:rsid w:val="00D6350D"/>
    <w:rsid w:val="00D635C6"/>
    <w:rsid w:val="00D6382F"/>
    <w:rsid w:val="00D640CE"/>
    <w:rsid w:val="00D6420D"/>
    <w:rsid w:val="00D64372"/>
    <w:rsid w:val="00D647D2"/>
    <w:rsid w:val="00D64A82"/>
    <w:rsid w:val="00D652DE"/>
    <w:rsid w:val="00D65482"/>
    <w:rsid w:val="00D65651"/>
    <w:rsid w:val="00D65919"/>
    <w:rsid w:val="00D65EEE"/>
    <w:rsid w:val="00D66112"/>
    <w:rsid w:val="00D66EC2"/>
    <w:rsid w:val="00D66ED3"/>
    <w:rsid w:val="00D66FD7"/>
    <w:rsid w:val="00D670BF"/>
    <w:rsid w:val="00D67D1E"/>
    <w:rsid w:val="00D7028B"/>
    <w:rsid w:val="00D71621"/>
    <w:rsid w:val="00D7181F"/>
    <w:rsid w:val="00D721E4"/>
    <w:rsid w:val="00D726B2"/>
    <w:rsid w:val="00D731CB"/>
    <w:rsid w:val="00D736D9"/>
    <w:rsid w:val="00D73853"/>
    <w:rsid w:val="00D740C1"/>
    <w:rsid w:val="00D743F3"/>
    <w:rsid w:val="00D7498E"/>
    <w:rsid w:val="00D74A49"/>
    <w:rsid w:val="00D75661"/>
    <w:rsid w:val="00D76AEC"/>
    <w:rsid w:val="00D76EA1"/>
    <w:rsid w:val="00D773C0"/>
    <w:rsid w:val="00D775F2"/>
    <w:rsid w:val="00D7760A"/>
    <w:rsid w:val="00D777E6"/>
    <w:rsid w:val="00D77C9A"/>
    <w:rsid w:val="00D8061D"/>
    <w:rsid w:val="00D80805"/>
    <w:rsid w:val="00D80CB5"/>
    <w:rsid w:val="00D80FB1"/>
    <w:rsid w:val="00D812BA"/>
    <w:rsid w:val="00D814BD"/>
    <w:rsid w:val="00D81621"/>
    <w:rsid w:val="00D81987"/>
    <w:rsid w:val="00D82685"/>
    <w:rsid w:val="00D826BB"/>
    <w:rsid w:val="00D8395D"/>
    <w:rsid w:val="00D849E3"/>
    <w:rsid w:val="00D851CD"/>
    <w:rsid w:val="00D8528C"/>
    <w:rsid w:val="00D8553E"/>
    <w:rsid w:val="00D85667"/>
    <w:rsid w:val="00D85FC4"/>
    <w:rsid w:val="00D862FE"/>
    <w:rsid w:val="00D8652A"/>
    <w:rsid w:val="00D868B7"/>
    <w:rsid w:val="00D86AA2"/>
    <w:rsid w:val="00D871A2"/>
    <w:rsid w:val="00D871B8"/>
    <w:rsid w:val="00D871EF"/>
    <w:rsid w:val="00D8739E"/>
    <w:rsid w:val="00D87A75"/>
    <w:rsid w:val="00D87B51"/>
    <w:rsid w:val="00D90CD0"/>
    <w:rsid w:val="00D917B4"/>
    <w:rsid w:val="00D91C22"/>
    <w:rsid w:val="00D92322"/>
    <w:rsid w:val="00D92A70"/>
    <w:rsid w:val="00D933F8"/>
    <w:rsid w:val="00D93AEB"/>
    <w:rsid w:val="00D940F8"/>
    <w:rsid w:val="00D942AA"/>
    <w:rsid w:val="00D94DBB"/>
    <w:rsid w:val="00D951E6"/>
    <w:rsid w:val="00D95C3B"/>
    <w:rsid w:val="00D95F04"/>
    <w:rsid w:val="00D963A6"/>
    <w:rsid w:val="00D96C91"/>
    <w:rsid w:val="00D96D13"/>
    <w:rsid w:val="00D96D71"/>
    <w:rsid w:val="00D96FBF"/>
    <w:rsid w:val="00D979EE"/>
    <w:rsid w:val="00D97AFB"/>
    <w:rsid w:val="00DA094A"/>
    <w:rsid w:val="00DA182E"/>
    <w:rsid w:val="00DA1A5C"/>
    <w:rsid w:val="00DA20D1"/>
    <w:rsid w:val="00DA320B"/>
    <w:rsid w:val="00DA32AB"/>
    <w:rsid w:val="00DA3685"/>
    <w:rsid w:val="00DA3768"/>
    <w:rsid w:val="00DA381F"/>
    <w:rsid w:val="00DA3841"/>
    <w:rsid w:val="00DA39CE"/>
    <w:rsid w:val="00DA3FB4"/>
    <w:rsid w:val="00DA425C"/>
    <w:rsid w:val="00DA5B9A"/>
    <w:rsid w:val="00DA60C1"/>
    <w:rsid w:val="00DA6C84"/>
    <w:rsid w:val="00DA734D"/>
    <w:rsid w:val="00DA76CF"/>
    <w:rsid w:val="00DA76EC"/>
    <w:rsid w:val="00DA7CEF"/>
    <w:rsid w:val="00DB002B"/>
    <w:rsid w:val="00DB0286"/>
    <w:rsid w:val="00DB0504"/>
    <w:rsid w:val="00DB05B0"/>
    <w:rsid w:val="00DB075E"/>
    <w:rsid w:val="00DB154F"/>
    <w:rsid w:val="00DB1F40"/>
    <w:rsid w:val="00DB2638"/>
    <w:rsid w:val="00DB28A5"/>
    <w:rsid w:val="00DB2B3C"/>
    <w:rsid w:val="00DB324E"/>
    <w:rsid w:val="00DB32DF"/>
    <w:rsid w:val="00DB3A2E"/>
    <w:rsid w:val="00DB3D01"/>
    <w:rsid w:val="00DB3E92"/>
    <w:rsid w:val="00DB4B19"/>
    <w:rsid w:val="00DB53CF"/>
    <w:rsid w:val="00DB5EBF"/>
    <w:rsid w:val="00DB5FFF"/>
    <w:rsid w:val="00DB62AF"/>
    <w:rsid w:val="00DB670D"/>
    <w:rsid w:val="00DB7637"/>
    <w:rsid w:val="00DB7647"/>
    <w:rsid w:val="00DB798A"/>
    <w:rsid w:val="00DB7C21"/>
    <w:rsid w:val="00DC008D"/>
    <w:rsid w:val="00DC02C3"/>
    <w:rsid w:val="00DC0CB1"/>
    <w:rsid w:val="00DC16D5"/>
    <w:rsid w:val="00DC1F3C"/>
    <w:rsid w:val="00DC2043"/>
    <w:rsid w:val="00DC20A5"/>
    <w:rsid w:val="00DC218E"/>
    <w:rsid w:val="00DC28FF"/>
    <w:rsid w:val="00DC3358"/>
    <w:rsid w:val="00DC35C3"/>
    <w:rsid w:val="00DC40CB"/>
    <w:rsid w:val="00DC43AE"/>
    <w:rsid w:val="00DC4536"/>
    <w:rsid w:val="00DC4607"/>
    <w:rsid w:val="00DC4628"/>
    <w:rsid w:val="00DC4A03"/>
    <w:rsid w:val="00DC4F21"/>
    <w:rsid w:val="00DC5173"/>
    <w:rsid w:val="00DC5675"/>
    <w:rsid w:val="00DC5CF5"/>
    <w:rsid w:val="00DC5F89"/>
    <w:rsid w:val="00DC658F"/>
    <w:rsid w:val="00DC685F"/>
    <w:rsid w:val="00DC705E"/>
    <w:rsid w:val="00DC7B08"/>
    <w:rsid w:val="00DC7B3A"/>
    <w:rsid w:val="00DC7B47"/>
    <w:rsid w:val="00DC7E40"/>
    <w:rsid w:val="00DD02E5"/>
    <w:rsid w:val="00DD04DF"/>
    <w:rsid w:val="00DD0B4B"/>
    <w:rsid w:val="00DD0C5B"/>
    <w:rsid w:val="00DD0EFE"/>
    <w:rsid w:val="00DD1E5C"/>
    <w:rsid w:val="00DD2297"/>
    <w:rsid w:val="00DD238F"/>
    <w:rsid w:val="00DD321A"/>
    <w:rsid w:val="00DD32C9"/>
    <w:rsid w:val="00DD3F69"/>
    <w:rsid w:val="00DD4281"/>
    <w:rsid w:val="00DD444E"/>
    <w:rsid w:val="00DD4D36"/>
    <w:rsid w:val="00DD57F6"/>
    <w:rsid w:val="00DD5C95"/>
    <w:rsid w:val="00DD5E9A"/>
    <w:rsid w:val="00DD6222"/>
    <w:rsid w:val="00DD62EC"/>
    <w:rsid w:val="00DD6564"/>
    <w:rsid w:val="00DD6624"/>
    <w:rsid w:val="00DD7030"/>
    <w:rsid w:val="00DD76FD"/>
    <w:rsid w:val="00DD7CB1"/>
    <w:rsid w:val="00DE0066"/>
    <w:rsid w:val="00DE0913"/>
    <w:rsid w:val="00DE0CB6"/>
    <w:rsid w:val="00DE1975"/>
    <w:rsid w:val="00DE22F6"/>
    <w:rsid w:val="00DE2ED2"/>
    <w:rsid w:val="00DE2F8A"/>
    <w:rsid w:val="00DE3185"/>
    <w:rsid w:val="00DE35ED"/>
    <w:rsid w:val="00DE381D"/>
    <w:rsid w:val="00DE3B59"/>
    <w:rsid w:val="00DE4261"/>
    <w:rsid w:val="00DE43E4"/>
    <w:rsid w:val="00DE5345"/>
    <w:rsid w:val="00DE555C"/>
    <w:rsid w:val="00DE5D66"/>
    <w:rsid w:val="00DE68A2"/>
    <w:rsid w:val="00DE6C75"/>
    <w:rsid w:val="00DE6CCA"/>
    <w:rsid w:val="00DE7164"/>
    <w:rsid w:val="00DE7862"/>
    <w:rsid w:val="00DE79A0"/>
    <w:rsid w:val="00DE7A30"/>
    <w:rsid w:val="00DE7B48"/>
    <w:rsid w:val="00DE7C83"/>
    <w:rsid w:val="00DF00B8"/>
    <w:rsid w:val="00DF02E4"/>
    <w:rsid w:val="00DF0414"/>
    <w:rsid w:val="00DF08EB"/>
    <w:rsid w:val="00DF0C62"/>
    <w:rsid w:val="00DF0D30"/>
    <w:rsid w:val="00DF179D"/>
    <w:rsid w:val="00DF196A"/>
    <w:rsid w:val="00DF1D36"/>
    <w:rsid w:val="00DF2067"/>
    <w:rsid w:val="00DF22B7"/>
    <w:rsid w:val="00DF259B"/>
    <w:rsid w:val="00DF2618"/>
    <w:rsid w:val="00DF26A5"/>
    <w:rsid w:val="00DF3239"/>
    <w:rsid w:val="00DF3B35"/>
    <w:rsid w:val="00DF3D23"/>
    <w:rsid w:val="00DF4982"/>
    <w:rsid w:val="00DF4A9F"/>
    <w:rsid w:val="00DF4FDC"/>
    <w:rsid w:val="00DF5555"/>
    <w:rsid w:val="00DF5FCE"/>
    <w:rsid w:val="00DF609B"/>
    <w:rsid w:val="00DF6C37"/>
    <w:rsid w:val="00DF6E43"/>
    <w:rsid w:val="00E00541"/>
    <w:rsid w:val="00E0119E"/>
    <w:rsid w:val="00E0176A"/>
    <w:rsid w:val="00E01B85"/>
    <w:rsid w:val="00E01C1A"/>
    <w:rsid w:val="00E0230B"/>
    <w:rsid w:val="00E02414"/>
    <w:rsid w:val="00E0254F"/>
    <w:rsid w:val="00E02678"/>
    <w:rsid w:val="00E02ACF"/>
    <w:rsid w:val="00E02B34"/>
    <w:rsid w:val="00E02FF2"/>
    <w:rsid w:val="00E03B37"/>
    <w:rsid w:val="00E03E24"/>
    <w:rsid w:val="00E03E75"/>
    <w:rsid w:val="00E041D2"/>
    <w:rsid w:val="00E04BB0"/>
    <w:rsid w:val="00E04BE0"/>
    <w:rsid w:val="00E04FA5"/>
    <w:rsid w:val="00E05159"/>
    <w:rsid w:val="00E0639D"/>
    <w:rsid w:val="00E06FDC"/>
    <w:rsid w:val="00E07ABB"/>
    <w:rsid w:val="00E07AE1"/>
    <w:rsid w:val="00E101E1"/>
    <w:rsid w:val="00E1041D"/>
    <w:rsid w:val="00E10EA4"/>
    <w:rsid w:val="00E1193F"/>
    <w:rsid w:val="00E11A04"/>
    <w:rsid w:val="00E11D3F"/>
    <w:rsid w:val="00E12421"/>
    <w:rsid w:val="00E12768"/>
    <w:rsid w:val="00E12F02"/>
    <w:rsid w:val="00E13658"/>
    <w:rsid w:val="00E13665"/>
    <w:rsid w:val="00E13C45"/>
    <w:rsid w:val="00E13E6F"/>
    <w:rsid w:val="00E13FED"/>
    <w:rsid w:val="00E1412B"/>
    <w:rsid w:val="00E14621"/>
    <w:rsid w:val="00E14BA0"/>
    <w:rsid w:val="00E14E3D"/>
    <w:rsid w:val="00E14FC3"/>
    <w:rsid w:val="00E15A99"/>
    <w:rsid w:val="00E15B8C"/>
    <w:rsid w:val="00E15BD0"/>
    <w:rsid w:val="00E1633A"/>
    <w:rsid w:val="00E163B2"/>
    <w:rsid w:val="00E16767"/>
    <w:rsid w:val="00E168F2"/>
    <w:rsid w:val="00E16A2D"/>
    <w:rsid w:val="00E1770E"/>
    <w:rsid w:val="00E17B90"/>
    <w:rsid w:val="00E17D4E"/>
    <w:rsid w:val="00E17F5D"/>
    <w:rsid w:val="00E20669"/>
    <w:rsid w:val="00E20FDD"/>
    <w:rsid w:val="00E21190"/>
    <w:rsid w:val="00E212B0"/>
    <w:rsid w:val="00E214F4"/>
    <w:rsid w:val="00E216A7"/>
    <w:rsid w:val="00E21C42"/>
    <w:rsid w:val="00E21E37"/>
    <w:rsid w:val="00E22295"/>
    <w:rsid w:val="00E22487"/>
    <w:rsid w:val="00E22824"/>
    <w:rsid w:val="00E23271"/>
    <w:rsid w:val="00E2447B"/>
    <w:rsid w:val="00E245F1"/>
    <w:rsid w:val="00E24740"/>
    <w:rsid w:val="00E248B2"/>
    <w:rsid w:val="00E248D2"/>
    <w:rsid w:val="00E24BB0"/>
    <w:rsid w:val="00E2522D"/>
    <w:rsid w:val="00E26077"/>
    <w:rsid w:val="00E26301"/>
    <w:rsid w:val="00E26A0B"/>
    <w:rsid w:val="00E26AED"/>
    <w:rsid w:val="00E26E1D"/>
    <w:rsid w:val="00E2728F"/>
    <w:rsid w:val="00E27316"/>
    <w:rsid w:val="00E27397"/>
    <w:rsid w:val="00E2767E"/>
    <w:rsid w:val="00E27928"/>
    <w:rsid w:val="00E27F64"/>
    <w:rsid w:val="00E27F9A"/>
    <w:rsid w:val="00E300D9"/>
    <w:rsid w:val="00E3097B"/>
    <w:rsid w:val="00E30B83"/>
    <w:rsid w:val="00E30E39"/>
    <w:rsid w:val="00E314CA"/>
    <w:rsid w:val="00E31BCD"/>
    <w:rsid w:val="00E321B9"/>
    <w:rsid w:val="00E3253B"/>
    <w:rsid w:val="00E325D7"/>
    <w:rsid w:val="00E32D23"/>
    <w:rsid w:val="00E3382F"/>
    <w:rsid w:val="00E33974"/>
    <w:rsid w:val="00E33FA1"/>
    <w:rsid w:val="00E3480A"/>
    <w:rsid w:val="00E34AFA"/>
    <w:rsid w:val="00E3514D"/>
    <w:rsid w:val="00E35376"/>
    <w:rsid w:val="00E35433"/>
    <w:rsid w:val="00E356D1"/>
    <w:rsid w:val="00E35820"/>
    <w:rsid w:val="00E35842"/>
    <w:rsid w:val="00E3631F"/>
    <w:rsid w:val="00E3674C"/>
    <w:rsid w:val="00E36D1E"/>
    <w:rsid w:val="00E3707D"/>
    <w:rsid w:val="00E374A1"/>
    <w:rsid w:val="00E3754C"/>
    <w:rsid w:val="00E3771C"/>
    <w:rsid w:val="00E37C8B"/>
    <w:rsid w:val="00E408E8"/>
    <w:rsid w:val="00E40AAA"/>
    <w:rsid w:val="00E40FAE"/>
    <w:rsid w:val="00E41481"/>
    <w:rsid w:val="00E41A28"/>
    <w:rsid w:val="00E420C9"/>
    <w:rsid w:val="00E426D5"/>
    <w:rsid w:val="00E42A3F"/>
    <w:rsid w:val="00E42E03"/>
    <w:rsid w:val="00E42F7B"/>
    <w:rsid w:val="00E4302C"/>
    <w:rsid w:val="00E433FA"/>
    <w:rsid w:val="00E435CC"/>
    <w:rsid w:val="00E43A46"/>
    <w:rsid w:val="00E440D7"/>
    <w:rsid w:val="00E44248"/>
    <w:rsid w:val="00E4430F"/>
    <w:rsid w:val="00E4485C"/>
    <w:rsid w:val="00E44B37"/>
    <w:rsid w:val="00E44CFE"/>
    <w:rsid w:val="00E4518A"/>
    <w:rsid w:val="00E45898"/>
    <w:rsid w:val="00E45D05"/>
    <w:rsid w:val="00E45E3B"/>
    <w:rsid w:val="00E45FF7"/>
    <w:rsid w:val="00E46006"/>
    <w:rsid w:val="00E46761"/>
    <w:rsid w:val="00E467C3"/>
    <w:rsid w:val="00E471F0"/>
    <w:rsid w:val="00E5043E"/>
    <w:rsid w:val="00E5069A"/>
    <w:rsid w:val="00E5072D"/>
    <w:rsid w:val="00E50B96"/>
    <w:rsid w:val="00E5193E"/>
    <w:rsid w:val="00E51F91"/>
    <w:rsid w:val="00E52512"/>
    <w:rsid w:val="00E5274C"/>
    <w:rsid w:val="00E52B4C"/>
    <w:rsid w:val="00E5484D"/>
    <w:rsid w:val="00E5488A"/>
    <w:rsid w:val="00E5495D"/>
    <w:rsid w:val="00E54D51"/>
    <w:rsid w:val="00E55233"/>
    <w:rsid w:val="00E5530A"/>
    <w:rsid w:val="00E5604C"/>
    <w:rsid w:val="00E56227"/>
    <w:rsid w:val="00E56341"/>
    <w:rsid w:val="00E56803"/>
    <w:rsid w:val="00E5684D"/>
    <w:rsid w:val="00E56B63"/>
    <w:rsid w:val="00E57128"/>
    <w:rsid w:val="00E571C4"/>
    <w:rsid w:val="00E573D0"/>
    <w:rsid w:val="00E57599"/>
    <w:rsid w:val="00E57869"/>
    <w:rsid w:val="00E57AC4"/>
    <w:rsid w:val="00E60005"/>
    <w:rsid w:val="00E60170"/>
    <w:rsid w:val="00E6031D"/>
    <w:rsid w:val="00E607E5"/>
    <w:rsid w:val="00E60B0D"/>
    <w:rsid w:val="00E610BF"/>
    <w:rsid w:val="00E6167B"/>
    <w:rsid w:val="00E619C5"/>
    <w:rsid w:val="00E61BA8"/>
    <w:rsid w:val="00E62066"/>
    <w:rsid w:val="00E632D6"/>
    <w:rsid w:val="00E63364"/>
    <w:rsid w:val="00E6373F"/>
    <w:rsid w:val="00E64444"/>
    <w:rsid w:val="00E64977"/>
    <w:rsid w:val="00E64B49"/>
    <w:rsid w:val="00E64B4B"/>
    <w:rsid w:val="00E64B62"/>
    <w:rsid w:val="00E64C6B"/>
    <w:rsid w:val="00E65812"/>
    <w:rsid w:val="00E65D37"/>
    <w:rsid w:val="00E663EB"/>
    <w:rsid w:val="00E673AA"/>
    <w:rsid w:val="00E67509"/>
    <w:rsid w:val="00E677DA"/>
    <w:rsid w:val="00E704BC"/>
    <w:rsid w:val="00E70D1F"/>
    <w:rsid w:val="00E715E2"/>
    <w:rsid w:val="00E7201C"/>
    <w:rsid w:val="00E7237F"/>
    <w:rsid w:val="00E723FB"/>
    <w:rsid w:val="00E724C3"/>
    <w:rsid w:val="00E72C09"/>
    <w:rsid w:val="00E72DD9"/>
    <w:rsid w:val="00E73151"/>
    <w:rsid w:val="00E73715"/>
    <w:rsid w:val="00E73BE0"/>
    <w:rsid w:val="00E74570"/>
    <w:rsid w:val="00E74931"/>
    <w:rsid w:val="00E75226"/>
    <w:rsid w:val="00E76E51"/>
    <w:rsid w:val="00E77182"/>
    <w:rsid w:val="00E77803"/>
    <w:rsid w:val="00E77AEB"/>
    <w:rsid w:val="00E77D15"/>
    <w:rsid w:val="00E80293"/>
    <w:rsid w:val="00E80AD4"/>
    <w:rsid w:val="00E80F4C"/>
    <w:rsid w:val="00E81047"/>
    <w:rsid w:val="00E81D2A"/>
    <w:rsid w:val="00E81D39"/>
    <w:rsid w:val="00E81E20"/>
    <w:rsid w:val="00E831DD"/>
    <w:rsid w:val="00E836FC"/>
    <w:rsid w:val="00E83D98"/>
    <w:rsid w:val="00E83EB2"/>
    <w:rsid w:val="00E83F2B"/>
    <w:rsid w:val="00E83F97"/>
    <w:rsid w:val="00E84517"/>
    <w:rsid w:val="00E84558"/>
    <w:rsid w:val="00E84597"/>
    <w:rsid w:val="00E847DD"/>
    <w:rsid w:val="00E84D4A"/>
    <w:rsid w:val="00E8561A"/>
    <w:rsid w:val="00E857B1"/>
    <w:rsid w:val="00E85891"/>
    <w:rsid w:val="00E86076"/>
    <w:rsid w:val="00E864A2"/>
    <w:rsid w:val="00E873FB"/>
    <w:rsid w:val="00E875F2"/>
    <w:rsid w:val="00E87786"/>
    <w:rsid w:val="00E87CC9"/>
    <w:rsid w:val="00E904B1"/>
    <w:rsid w:val="00E91A03"/>
    <w:rsid w:val="00E91A5F"/>
    <w:rsid w:val="00E91CFD"/>
    <w:rsid w:val="00E91F10"/>
    <w:rsid w:val="00E92C61"/>
    <w:rsid w:val="00E930CB"/>
    <w:rsid w:val="00E935BB"/>
    <w:rsid w:val="00E93A79"/>
    <w:rsid w:val="00E93F44"/>
    <w:rsid w:val="00E9418A"/>
    <w:rsid w:val="00E94AF6"/>
    <w:rsid w:val="00E9576F"/>
    <w:rsid w:val="00E96124"/>
    <w:rsid w:val="00E9661E"/>
    <w:rsid w:val="00EA0F85"/>
    <w:rsid w:val="00EA1966"/>
    <w:rsid w:val="00EA1FFA"/>
    <w:rsid w:val="00EA2338"/>
    <w:rsid w:val="00EA2725"/>
    <w:rsid w:val="00EA2FDD"/>
    <w:rsid w:val="00EA32F4"/>
    <w:rsid w:val="00EA3A08"/>
    <w:rsid w:val="00EA3A7C"/>
    <w:rsid w:val="00EA42AE"/>
    <w:rsid w:val="00EA46DE"/>
    <w:rsid w:val="00EA50FD"/>
    <w:rsid w:val="00EA51D3"/>
    <w:rsid w:val="00EA520F"/>
    <w:rsid w:val="00EA53DA"/>
    <w:rsid w:val="00EA5632"/>
    <w:rsid w:val="00EA5B7D"/>
    <w:rsid w:val="00EA5C08"/>
    <w:rsid w:val="00EA5FA4"/>
    <w:rsid w:val="00EA6CEA"/>
    <w:rsid w:val="00EA769B"/>
    <w:rsid w:val="00EA77A7"/>
    <w:rsid w:val="00EA7851"/>
    <w:rsid w:val="00EA7885"/>
    <w:rsid w:val="00EB0722"/>
    <w:rsid w:val="00EB07C1"/>
    <w:rsid w:val="00EB12E9"/>
    <w:rsid w:val="00EB13BA"/>
    <w:rsid w:val="00EB1995"/>
    <w:rsid w:val="00EB2C12"/>
    <w:rsid w:val="00EB30BB"/>
    <w:rsid w:val="00EB33A4"/>
    <w:rsid w:val="00EB369E"/>
    <w:rsid w:val="00EB4DFF"/>
    <w:rsid w:val="00EB4E38"/>
    <w:rsid w:val="00EB501F"/>
    <w:rsid w:val="00EB50FA"/>
    <w:rsid w:val="00EB57FB"/>
    <w:rsid w:val="00EB5C7C"/>
    <w:rsid w:val="00EB62E5"/>
    <w:rsid w:val="00EB62F6"/>
    <w:rsid w:val="00EB73F4"/>
    <w:rsid w:val="00EB7B47"/>
    <w:rsid w:val="00EC0347"/>
    <w:rsid w:val="00EC03C2"/>
    <w:rsid w:val="00EC04AC"/>
    <w:rsid w:val="00EC0BFE"/>
    <w:rsid w:val="00EC0D63"/>
    <w:rsid w:val="00EC1001"/>
    <w:rsid w:val="00EC11C4"/>
    <w:rsid w:val="00EC1FAE"/>
    <w:rsid w:val="00EC2008"/>
    <w:rsid w:val="00EC24A3"/>
    <w:rsid w:val="00EC2905"/>
    <w:rsid w:val="00EC2A20"/>
    <w:rsid w:val="00EC2AE7"/>
    <w:rsid w:val="00EC2D91"/>
    <w:rsid w:val="00EC2F24"/>
    <w:rsid w:val="00EC3019"/>
    <w:rsid w:val="00EC3350"/>
    <w:rsid w:val="00EC3397"/>
    <w:rsid w:val="00EC3689"/>
    <w:rsid w:val="00EC3B94"/>
    <w:rsid w:val="00EC4291"/>
    <w:rsid w:val="00EC47D9"/>
    <w:rsid w:val="00EC4C0F"/>
    <w:rsid w:val="00EC6941"/>
    <w:rsid w:val="00EC6CBA"/>
    <w:rsid w:val="00EC7452"/>
    <w:rsid w:val="00EC7735"/>
    <w:rsid w:val="00EC7C1E"/>
    <w:rsid w:val="00EC7F0F"/>
    <w:rsid w:val="00ED01D3"/>
    <w:rsid w:val="00ED0E99"/>
    <w:rsid w:val="00ED1419"/>
    <w:rsid w:val="00ED1539"/>
    <w:rsid w:val="00ED177F"/>
    <w:rsid w:val="00ED1CCD"/>
    <w:rsid w:val="00ED2031"/>
    <w:rsid w:val="00ED20D7"/>
    <w:rsid w:val="00ED23E8"/>
    <w:rsid w:val="00ED27B2"/>
    <w:rsid w:val="00ED2812"/>
    <w:rsid w:val="00ED2965"/>
    <w:rsid w:val="00ED2C97"/>
    <w:rsid w:val="00ED2C9B"/>
    <w:rsid w:val="00ED3422"/>
    <w:rsid w:val="00ED3466"/>
    <w:rsid w:val="00ED39CE"/>
    <w:rsid w:val="00ED4232"/>
    <w:rsid w:val="00ED4BC3"/>
    <w:rsid w:val="00ED507F"/>
    <w:rsid w:val="00ED531E"/>
    <w:rsid w:val="00ED55CF"/>
    <w:rsid w:val="00ED58EE"/>
    <w:rsid w:val="00ED6382"/>
    <w:rsid w:val="00ED671E"/>
    <w:rsid w:val="00ED6ED0"/>
    <w:rsid w:val="00ED7981"/>
    <w:rsid w:val="00ED7B2A"/>
    <w:rsid w:val="00ED7B3F"/>
    <w:rsid w:val="00ED7DA0"/>
    <w:rsid w:val="00ED7F24"/>
    <w:rsid w:val="00EE0251"/>
    <w:rsid w:val="00EE0293"/>
    <w:rsid w:val="00EE063A"/>
    <w:rsid w:val="00EE0D2B"/>
    <w:rsid w:val="00EE0F10"/>
    <w:rsid w:val="00EE175B"/>
    <w:rsid w:val="00EE1928"/>
    <w:rsid w:val="00EE1A1C"/>
    <w:rsid w:val="00EE1EC5"/>
    <w:rsid w:val="00EE2495"/>
    <w:rsid w:val="00EE274E"/>
    <w:rsid w:val="00EE2B78"/>
    <w:rsid w:val="00EE2C8A"/>
    <w:rsid w:val="00EE34BF"/>
    <w:rsid w:val="00EE3A4D"/>
    <w:rsid w:val="00EE3D35"/>
    <w:rsid w:val="00EE3FF7"/>
    <w:rsid w:val="00EE447E"/>
    <w:rsid w:val="00EE44D8"/>
    <w:rsid w:val="00EE44EF"/>
    <w:rsid w:val="00EE45C5"/>
    <w:rsid w:val="00EE47F5"/>
    <w:rsid w:val="00EE4E87"/>
    <w:rsid w:val="00EE5B79"/>
    <w:rsid w:val="00EE5B84"/>
    <w:rsid w:val="00EE5BA0"/>
    <w:rsid w:val="00EE6044"/>
    <w:rsid w:val="00EE6173"/>
    <w:rsid w:val="00EE61BE"/>
    <w:rsid w:val="00EE67FB"/>
    <w:rsid w:val="00EE6C10"/>
    <w:rsid w:val="00EE7509"/>
    <w:rsid w:val="00EE7CA2"/>
    <w:rsid w:val="00EF05F5"/>
    <w:rsid w:val="00EF0707"/>
    <w:rsid w:val="00EF0ACE"/>
    <w:rsid w:val="00EF0DE1"/>
    <w:rsid w:val="00EF0F5E"/>
    <w:rsid w:val="00EF1C35"/>
    <w:rsid w:val="00EF204E"/>
    <w:rsid w:val="00EF22BB"/>
    <w:rsid w:val="00EF239A"/>
    <w:rsid w:val="00EF3581"/>
    <w:rsid w:val="00EF4059"/>
    <w:rsid w:val="00EF430A"/>
    <w:rsid w:val="00EF476A"/>
    <w:rsid w:val="00EF4CEE"/>
    <w:rsid w:val="00EF4FA7"/>
    <w:rsid w:val="00EF4FF1"/>
    <w:rsid w:val="00EF501C"/>
    <w:rsid w:val="00EF5926"/>
    <w:rsid w:val="00EF5E3F"/>
    <w:rsid w:val="00EF5E72"/>
    <w:rsid w:val="00EF5F2E"/>
    <w:rsid w:val="00EF68CD"/>
    <w:rsid w:val="00EF6FBD"/>
    <w:rsid w:val="00EF702F"/>
    <w:rsid w:val="00EF782D"/>
    <w:rsid w:val="00EF7CE1"/>
    <w:rsid w:val="00EF7F63"/>
    <w:rsid w:val="00F001E7"/>
    <w:rsid w:val="00F0075F"/>
    <w:rsid w:val="00F00834"/>
    <w:rsid w:val="00F012AD"/>
    <w:rsid w:val="00F0154C"/>
    <w:rsid w:val="00F019E3"/>
    <w:rsid w:val="00F01EC5"/>
    <w:rsid w:val="00F020F1"/>
    <w:rsid w:val="00F028B3"/>
    <w:rsid w:val="00F02ACD"/>
    <w:rsid w:val="00F038B7"/>
    <w:rsid w:val="00F03C26"/>
    <w:rsid w:val="00F03ED5"/>
    <w:rsid w:val="00F03F83"/>
    <w:rsid w:val="00F048C8"/>
    <w:rsid w:val="00F05A10"/>
    <w:rsid w:val="00F06998"/>
    <w:rsid w:val="00F06B13"/>
    <w:rsid w:val="00F06B9D"/>
    <w:rsid w:val="00F06DF4"/>
    <w:rsid w:val="00F105EB"/>
    <w:rsid w:val="00F10A79"/>
    <w:rsid w:val="00F10BFC"/>
    <w:rsid w:val="00F10CCE"/>
    <w:rsid w:val="00F110AD"/>
    <w:rsid w:val="00F114BE"/>
    <w:rsid w:val="00F11634"/>
    <w:rsid w:val="00F11763"/>
    <w:rsid w:val="00F1216B"/>
    <w:rsid w:val="00F125CC"/>
    <w:rsid w:val="00F12EB7"/>
    <w:rsid w:val="00F13C41"/>
    <w:rsid w:val="00F15487"/>
    <w:rsid w:val="00F155A3"/>
    <w:rsid w:val="00F1561E"/>
    <w:rsid w:val="00F1565E"/>
    <w:rsid w:val="00F16E83"/>
    <w:rsid w:val="00F174E9"/>
    <w:rsid w:val="00F1798A"/>
    <w:rsid w:val="00F2009C"/>
    <w:rsid w:val="00F206E0"/>
    <w:rsid w:val="00F2092C"/>
    <w:rsid w:val="00F20B31"/>
    <w:rsid w:val="00F20CCD"/>
    <w:rsid w:val="00F213A7"/>
    <w:rsid w:val="00F2145D"/>
    <w:rsid w:val="00F21721"/>
    <w:rsid w:val="00F22083"/>
    <w:rsid w:val="00F22441"/>
    <w:rsid w:val="00F22635"/>
    <w:rsid w:val="00F22C0A"/>
    <w:rsid w:val="00F22F3A"/>
    <w:rsid w:val="00F23021"/>
    <w:rsid w:val="00F235C0"/>
    <w:rsid w:val="00F23729"/>
    <w:rsid w:val="00F23951"/>
    <w:rsid w:val="00F23BDA"/>
    <w:rsid w:val="00F241BB"/>
    <w:rsid w:val="00F25FCE"/>
    <w:rsid w:val="00F260F3"/>
    <w:rsid w:val="00F26372"/>
    <w:rsid w:val="00F267B0"/>
    <w:rsid w:val="00F269D2"/>
    <w:rsid w:val="00F26C0B"/>
    <w:rsid w:val="00F26FBD"/>
    <w:rsid w:val="00F26FEC"/>
    <w:rsid w:val="00F27B4B"/>
    <w:rsid w:val="00F27E2F"/>
    <w:rsid w:val="00F3007D"/>
    <w:rsid w:val="00F300DA"/>
    <w:rsid w:val="00F3031E"/>
    <w:rsid w:val="00F3085A"/>
    <w:rsid w:val="00F308DD"/>
    <w:rsid w:val="00F30CC6"/>
    <w:rsid w:val="00F3193D"/>
    <w:rsid w:val="00F31CCA"/>
    <w:rsid w:val="00F321C8"/>
    <w:rsid w:val="00F32255"/>
    <w:rsid w:val="00F32AC0"/>
    <w:rsid w:val="00F32CA4"/>
    <w:rsid w:val="00F32FAC"/>
    <w:rsid w:val="00F3317C"/>
    <w:rsid w:val="00F3346A"/>
    <w:rsid w:val="00F33482"/>
    <w:rsid w:val="00F33907"/>
    <w:rsid w:val="00F33B46"/>
    <w:rsid w:val="00F33BE0"/>
    <w:rsid w:val="00F341E3"/>
    <w:rsid w:val="00F34526"/>
    <w:rsid w:val="00F34AE6"/>
    <w:rsid w:val="00F34F4C"/>
    <w:rsid w:val="00F35360"/>
    <w:rsid w:val="00F354D9"/>
    <w:rsid w:val="00F3645E"/>
    <w:rsid w:val="00F365BD"/>
    <w:rsid w:val="00F36706"/>
    <w:rsid w:val="00F3678A"/>
    <w:rsid w:val="00F36FAD"/>
    <w:rsid w:val="00F37203"/>
    <w:rsid w:val="00F376D7"/>
    <w:rsid w:val="00F37826"/>
    <w:rsid w:val="00F3787D"/>
    <w:rsid w:val="00F37A8A"/>
    <w:rsid w:val="00F37ED4"/>
    <w:rsid w:val="00F40231"/>
    <w:rsid w:val="00F40803"/>
    <w:rsid w:val="00F40B5C"/>
    <w:rsid w:val="00F41289"/>
    <w:rsid w:val="00F41842"/>
    <w:rsid w:val="00F42FFF"/>
    <w:rsid w:val="00F431AF"/>
    <w:rsid w:val="00F4339B"/>
    <w:rsid w:val="00F4351C"/>
    <w:rsid w:val="00F44212"/>
    <w:rsid w:val="00F44902"/>
    <w:rsid w:val="00F4493A"/>
    <w:rsid w:val="00F44A6E"/>
    <w:rsid w:val="00F46126"/>
    <w:rsid w:val="00F46C63"/>
    <w:rsid w:val="00F479B0"/>
    <w:rsid w:val="00F479CE"/>
    <w:rsid w:val="00F5002B"/>
    <w:rsid w:val="00F501CC"/>
    <w:rsid w:val="00F501F2"/>
    <w:rsid w:val="00F504F4"/>
    <w:rsid w:val="00F5051A"/>
    <w:rsid w:val="00F508E1"/>
    <w:rsid w:val="00F514D8"/>
    <w:rsid w:val="00F51A1C"/>
    <w:rsid w:val="00F51E30"/>
    <w:rsid w:val="00F51E5E"/>
    <w:rsid w:val="00F52016"/>
    <w:rsid w:val="00F52159"/>
    <w:rsid w:val="00F521E0"/>
    <w:rsid w:val="00F52F57"/>
    <w:rsid w:val="00F5304E"/>
    <w:rsid w:val="00F53B9F"/>
    <w:rsid w:val="00F542DB"/>
    <w:rsid w:val="00F543ED"/>
    <w:rsid w:val="00F5440A"/>
    <w:rsid w:val="00F5449C"/>
    <w:rsid w:val="00F54BFF"/>
    <w:rsid w:val="00F56327"/>
    <w:rsid w:val="00F56C84"/>
    <w:rsid w:val="00F57901"/>
    <w:rsid w:val="00F57DC4"/>
    <w:rsid w:val="00F600C3"/>
    <w:rsid w:val="00F605A5"/>
    <w:rsid w:val="00F605AD"/>
    <w:rsid w:val="00F61198"/>
    <w:rsid w:val="00F61504"/>
    <w:rsid w:val="00F61D7B"/>
    <w:rsid w:val="00F62095"/>
    <w:rsid w:val="00F621D1"/>
    <w:rsid w:val="00F6231E"/>
    <w:rsid w:val="00F6370A"/>
    <w:rsid w:val="00F63B41"/>
    <w:rsid w:val="00F63FAB"/>
    <w:rsid w:val="00F64527"/>
    <w:rsid w:val="00F646B4"/>
    <w:rsid w:val="00F64A1E"/>
    <w:rsid w:val="00F64C80"/>
    <w:rsid w:val="00F64F88"/>
    <w:rsid w:val="00F64FAF"/>
    <w:rsid w:val="00F65610"/>
    <w:rsid w:val="00F65713"/>
    <w:rsid w:val="00F66DFA"/>
    <w:rsid w:val="00F6722D"/>
    <w:rsid w:val="00F672DA"/>
    <w:rsid w:val="00F67324"/>
    <w:rsid w:val="00F678DB"/>
    <w:rsid w:val="00F67C78"/>
    <w:rsid w:val="00F67C7F"/>
    <w:rsid w:val="00F67DA8"/>
    <w:rsid w:val="00F67F0C"/>
    <w:rsid w:val="00F70443"/>
    <w:rsid w:val="00F70D23"/>
    <w:rsid w:val="00F7157E"/>
    <w:rsid w:val="00F71722"/>
    <w:rsid w:val="00F718FF"/>
    <w:rsid w:val="00F719C6"/>
    <w:rsid w:val="00F71BB2"/>
    <w:rsid w:val="00F72078"/>
    <w:rsid w:val="00F72356"/>
    <w:rsid w:val="00F72AF4"/>
    <w:rsid w:val="00F72C37"/>
    <w:rsid w:val="00F73380"/>
    <w:rsid w:val="00F73798"/>
    <w:rsid w:val="00F73B5A"/>
    <w:rsid w:val="00F73D21"/>
    <w:rsid w:val="00F741A9"/>
    <w:rsid w:val="00F74756"/>
    <w:rsid w:val="00F7487F"/>
    <w:rsid w:val="00F74B3D"/>
    <w:rsid w:val="00F74C2B"/>
    <w:rsid w:val="00F74F35"/>
    <w:rsid w:val="00F753A1"/>
    <w:rsid w:val="00F754FB"/>
    <w:rsid w:val="00F75EBB"/>
    <w:rsid w:val="00F75F2D"/>
    <w:rsid w:val="00F76A29"/>
    <w:rsid w:val="00F7717F"/>
    <w:rsid w:val="00F777C7"/>
    <w:rsid w:val="00F8002B"/>
    <w:rsid w:val="00F8002C"/>
    <w:rsid w:val="00F809CD"/>
    <w:rsid w:val="00F80B55"/>
    <w:rsid w:val="00F80BC4"/>
    <w:rsid w:val="00F817DF"/>
    <w:rsid w:val="00F81A2C"/>
    <w:rsid w:val="00F81E79"/>
    <w:rsid w:val="00F81F77"/>
    <w:rsid w:val="00F82027"/>
    <w:rsid w:val="00F825A5"/>
    <w:rsid w:val="00F8297B"/>
    <w:rsid w:val="00F82C0B"/>
    <w:rsid w:val="00F83067"/>
    <w:rsid w:val="00F8312C"/>
    <w:rsid w:val="00F835F6"/>
    <w:rsid w:val="00F84246"/>
    <w:rsid w:val="00F8450B"/>
    <w:rsid w:val="00F85E67"/>
    <w:rsid w:val="00F85F64"/>
    <w:rsid w:val="00F862E2"/>
    <w:rsid w:val="00F86594"/>
    <w:rsid w:val="00F86616"/>
    <w:rsid w:val="00F869D9"/>
    <w:rsid w:val="00F86C21"/>
    <w:rsid w:val="00F8760D"/>
    <w:rsid w:val="00F8797E"/>
    <w:rsid w:val="00F90928"/>
    <w:rsid w:val="00F90E2F"/>
    <w:rsid w:val="00F91E0B"/>
    <w:rsid w:val="00F91FC4"/>
    <w:rsid w:val="00F9216A"/>
    <w:rsid w:val="00F921E7"/>
    <w:rsid w:val="00F9222A"/>
    <w:rsid w:val="00F922FE"/>
    <w:rsid w:val="00F92F57"/>
    <w:rsid w:val="00F932FB"/>
    <w:rsid w:val="00F93498"/>
    <w:rsid w:val="00F939D1"/>
    <w:rsid w:val="00F940AC"/>
    <w:rsid w:val="00F94221"/>
    <w:rsid w:val="00F94313"/>
    <w:rsid w:val="00F944CE"/>
    <w:rsid w:val="00F9472B"/>
    <w:rsid w:val="00F9510D"/>
    <w:rsid w:val="00F95C0C"/>
    <w:rsid w:val="00F95F5C"/>
    <w:rsid w:val="00F963F1"/>
    <w:rsid w:val="00F97021"/>
    <w:rsid w:val="00F975B8"/>
    <w:rsid w:val="00F975EA"/>
    <w:rsid w:val="00F976F1"/>
    <w:rsid w:val="00F97A67"/>
    <w:rsid w:val="00FA03AA"/>
    <w:rsid w:val="00FA0BC5"/>
    <w:rsid w:val="00FA0D92"/>
    <w:rsid w:val="00FA1758"/>
    <w:rsid w:val="00FA2218"/>
    <w:rsid w:val="00FA233E"/>
    <w:rsid w:val="00FA270E"/>
    <w:rsid w:val="00FA2B7A"/>
    <w:rsid w:val="00FA2F8A"/>
    <w:rsid w:val="00FA32C3"/>
    <w:rsid w:val="00FA34DC"/>
    <w:rsid w:val="00FA3E17"/>
    <w:rsid w:val="00FA4B31"/>
    <w:rsid w:val="00FA4CED"/>
    <w:rsid w:val="00FA572F"/>
    <w:rsid w:val="00FA599B"/>
    <w:rsid w:val="00FA5AC8"/>
    <w:rsid w:val="00FA5F7C"/>
    <w:rsid w:val="00FA6A68"/>
    <w:rsid w:val="00FA6B6C"/>
    <w:rsid w:val="00FA7469"/>
    <w:rsid w:val="00FB04A4"/>
    <w:rsid w:val="00FB0B24"/>
    <w:rsid w:val="00FB0DCA"/>
    <w:rsid w:val="00FB0ED4"/>
    <w:rsid w:val="00FB14C2"/>
    <w:rsid w:val="00FB1E16"/>
    <w:rsid w:val="00FB1F79"/>
    <w:rsid w:val="00FB25FF"/>
    <w:rsid w:val="00FB352C"/>
    <w:rsid w:val="00FB3828"/>
    <w:rsid w:val="00FB3DE8"/>
    <w:rsid w:val="00FB42F7"/>
    <w:rsid w:val="00FB455D"/>
    <w:rsid w:val="00FB49B5"/>
    <w:rsid w:val="00FB4E67"/>
    <w:rsid w:val="00FB5047"/>
    <w:rsid w:val="00FB5071"/>
    <w:rsid w:val="00FB58EE"/>
    <w:rsid w:val="00FB6A75"/>
    <w:rsid w:val="00FC01B4"/>
    <w:rsid w:val="00FC0ACE"/>
    <w:rsid w:val="00FC0B66"/>
    <w:rsid w:val="00FC0D12"/>
    <w:rsid w:val="00FC105C"/>
    <w:rsid w:val="00FC131D"/>
    <w:rsid w:val="00FC16B9"/>
    <w:rsid w:val="00FC23EE"/>
    <w:rsid w:val="00FC2DAD"/>
    <w:rsid w:val="00FC2F7B"/>
    <w:rsid w:val="00FC3066"/>
    <w:rsid w:val="00FC34A3"/>
    <w:rsid w:val="00FC37AE"/>
    <w:rsid w:val="00FC3EF1"/>
    <w:rsid w:val="00FC4161"/>
    <w:rsid w:val="00FC41F2"/>
    <w:rsid w:val="00FC4CB9"/>
    <w:rsid w:val="00FC50AA"/>
    <w:rsid w:val="00FC50AF"/>
    <w:rsid w:val="00FC517F"/>
    <w:rsid w:val="00FC570E"/>
    <w:rsid w:val="00FC5BCC"/>
    <w:rsid w:val="00FC5FDD"/>
    <w:rsid w:val="00FC638A"/>
    <w:rsid w:val="00FC68FA"/>
    <w:rsid w:val="00FC69D6"/>
    <w:rsid w:val="00FC6B0B"/>
    <w:rsid w:val="00FC6B0D"/>
    <w:rsid w:val="00FC6F64"/>
    <w:rsid w:val="00FC7971"/>
    <w:rsid w:val="00FC7A70"/>
    <w:rsid w:val="00FD059E"/>
    <w:rsid w:val="00FD0EB7"/>
    <w:rsid w:val="00FD113E"/>
    <w:rsid w:val="00FD13BD"/>
    <w:rsid w:val="00FD2095"/>
    <w:rsid w:val="00FD20F3"/>
    <w:rsid w:val="00FD21B7"/>
    <w:rsid w:val="00FD23F1"/>
    <w:rsid w:val="00FD2434"/>
    <w:rsid w:val="00FD249F"/>
    <w:rsid w:val="00FD2796"/>
    <w:rsid w:val="00FD2E75"/>
    <w:rsid w:val="00FD30BF"/>
    <w:rsid w:val="00FD3C01"/>
    <w:rsid w:val="00FD41FD"/>
    <w:rsid w:val="00FD46D3"/>
    <w:rsid w:val="00FD49F4"/>
    <w:rsid w:val="00FD589D"/>
    <w:rsid w:val="00FD6557"/>
    <w:rsid w:val="00FD6877"/>
    <w:rsid w:val="00FD7042"/>
    <w:rsid w:val="00FD71B9"/>
    <w:rsid w:val="00FD751D"/>
    <w:rsid w:val="00FD77A9"/>
    <w:rsid w:val="00FD7ED7"/>
    <w:rsid w:val="00FE0115"/>
    <w:rsid w:val="00FE01C6"/>
    <w:rsid w:val="00FE059E"/>
    <w:rsid w:val="00FE08DE"/>
    <w:rsid w:val="00FE0E8B"/>
    <w:rsid w:val="00FE1800"/>
    <w:rsid w:val="00FE1814"/>
    <w:rsid w:val="00FE193C"/>
    <w:rsid w:val="00FE1EE9"/>
    <w:rsid w:val="00FE2008"/>
    <w:rsid w:val="00FE20AA"/>
    <w:rsid w:val="00FE33EC"/>
    <w:rsid w:val="00FE3D50"/>
    <w:rsid w:val="00FE3E6A"/>
    <w:rsid w:val="00FE44DF"/>
    <w:rsid w:val="00FE47FA"/>
    <w:rsid w:val="00FE4866"/>
    <w:rsid w:val="00FE5040"/>
    <w:rsid w:val="00FE5F92"/>
    <w:rsid w:val="00FE73B2"/>
    <w:rsid w:val="00FE76FF"/>
    <w:rsid w:val="00FF018F"/>
    <w:rsid w:val="00FF02BC"/>
    <w:rsid w:val="00FF0437"/>
    <w:rsid w:val="00FF074E"/>
    <w:rsid w:val="00FF0E70"/>
    <w:rsid w:val="00FF12E5"/>
    <w:rsid w:val="00FF142B"/>
    <w:rsid w:val="00FF14F8"/>
    <w:rsid w:val="00FF17A3"/>
    <w:rsid w:val="00FF1B86"/>
    <w:rsid w:val="00FF1C34"/>
    <w:rsid w:val="00FF2623"/>
    <w:rsid w:val="00FF2F8D"/>
    <w:rsid w:val="00FF30A2"/>
    <w:rsid w:val="00FF30B1"/>
    <w:rsid w:val="00FF3D93"/>
    <w:rsid w:val="00FF424E"/>
    <w:rsid w:val="00FF43B3"/>
    <w:rsid w:val="00FF44CC"/>
    <w:rsid w:val="00FF476D"/>
    <w:rsid w:val="00FF5445"/>
    <w:rsid w:val="00FF5BE5"/>
    <w:rsid w:val="00FF6389"/>
    <w:rsid w:val="00FF64C8"/>
    <w:rsid w:val="00FF6C4C"/>
    <w:rsid w:val="00FF6DA6"/>
    <w:rsid w:val="00FF7AB8"/>
    <w:rsid w:val="00FF7D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291517"/>
  <w15:chartTrackingRefBased/>
  <w15:docId w15:val="{2F111E96-ED78-4949-8B89-2BD4CB58A2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1695"/>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C9657D"/>
    <w:pPr>
      <w:spacing w:before="100" w:beforeAutospacing="1" w:after="100" w:afterAutospacing="1"/>
    </w:pPr>
    <w:rPr>
      <w:rFonts w:ascii="SimSun" w:eastAsia="SimSun" w:hAnsi="SimSun" w:cs="SimSun"/>
    </w:rPr>
  </w:style>
  <w:style w:type="paragraph" w:styleId="ListParagraph">
    <w:name w:val="List Paragraph"/>
    <w:basedOn w:val="Normal"/>
    <w:uiPriority w:val="34"/>
    <w:qFormat/>
    <w:rsid w:val="00482E80"/>
    <w:pPr>
      <w:ind w:left="720"/>
      <w:contextualSpacing/>
    </w:pPr>
  </w:style>
  <w:style w:type="paragraph" w:styleId="Revision">
    <w:name w:val="Revision"/>
    <w:hidden/>
    <w:uiPriority w:val="99"/>
    <w:semiHidden/>
    <w:rsid w:val="00BB0610"/>
  </w:style>
  <w:style w:type="character" w:styleId="CommentReference">
    <w:name w:val="annotation reference"/>
    <w:basedOn w:val="DefaultParagraphFont"/>
    <w:uiPriority w:val="99"/>
    <w:semiHidden/>
    <w:unhideWhenUsed/>
    <w:rsid w:val="00BB0610"/>
    <w:rPr>
      <w:sz w:val="16"/>
      <w:szCs w:val="16"/>
    </w:rPr>
  </w:style>
  <w:style w:type="paragraph" w:styleId="CommentText">
    <w:name w:val="annotation text"/>
    <w:basedOn w:val="Normal"/>
    <w:link w:val="CommentTextChar"/>
    <w:uiPriority w:val="99"/>
    <w:unhideWhenUsed/>
    <w:rsid w:val="00BB0610"/>
    <w:rPr>
      <w:sz w:val="20"/>
      <w:szCs w:val="20"/>
    </w:rPr>
  </w:style>
  <w:style w:type="character" w:customStyle="1" w:styleId="CommentTextChar">
    <w:name w:val="Comment Text Char"/>
    <w:basedOn w:val="DefaultParagraphFont"/>
    <w:link w:val="CommentText"/>
    <w:uiPriority w:val="99"/>
    <w:rsid w:val="00BB0610"/>
    <w:rPr>
      <w:sz w:val="20"/>
      <w:szCs w:val="20"/>
    </w:rPr>
  </w:style>
  <w:style w:type="paragraph" w:styleId="CommentSubject">
    <w:name w:val="annotation subject"/>
    <w:basedOn w:val="CommentText"/>
    <w:next w:val="CommentText"/>
    <w:link w:val="CommentSubjectChar"/>
    <w:uiPriority w:val="99"/>
    <w:semiHidden/>
    <w:unhideWhenUsed/>
    <w:rsid w:val="00BB0610"/>
    <w:rPr>
      <w:b/>
      <w:bCs/>
    </w:rPr>
  </w:style>
  <w:style w:type="character" w:customStyle="1" w:styleId="CommentSubjectChar">
    <w:name w:val="Comment Subject Char"/>
    <w:basedOn w:val="CommentTextChar"/>
    <w:link w:val="CommentSubject"/>
    <w:uiPriority w:val="99"/>
    <w:semiHidden/>
    <w:rsid w:val="00BB0610"/>
    <w:rPr>
      <w:b/>
      <w:bCs/>
      <w:sz w:val="20"/>
      <w:szCs w:val="20"/>
    </w:rPr>
  </w:style>
  <w:style w:type="character" w:styleId="PlaceholderText">
    <w:name w:val="Placeholder Text"/>
    <w:basedOn w:val="DefaultParagraphFont"/>
    <w:uiPriority w:val="99"/>
    <w:semiHidden/>
    <w:rsid w:val="0020585A"/>
    <w:rPr>
      <w:color w:val="808080"/>
    </w:rPr>
  </w:style>
  <w:style w:type="paragraph" w:styleId="Header">
    <w:name w:val="header"/>
    <w:basedOn w:val="Normal"/>
    <w:link w:val="HeaderChar"/>
    <w:uiPriority w:val="99"/>
    <w:unhideWhenUsed/>
    <w:rsid w:val="00B02F26"/>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B02F26"/>
    <w:rPr>
      <w:sz w:val="18"/>
      <w:szCs w:val="18"/>
    </w:rPr>
  </w:style>
  <w:style w:type="paragraph" w:styleId="Footer">
    <w:name w:val="footer"/>
    <w:basedOn w:val="Normal"/>
    <w:link w:val="FooterChar"/>
    <w:uiPriority w:val="99"/>
    <w:unhideWhenUsed/>
    <w:rsid w:val="00B02F26"/>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B02F26"/>
    <w:rPr>
      <w:sz w:val="18"/>
      <w:szCs w:val="18"/>
    </w:rPr>
  </w:style>
  <w:style w:type="character" w:customStyle="1" w:styleId="fontstyle01">
    <w:name w:val="fontstyle01"/>
    <w:basedOn w:val="DefaultParagraphFont"/>
    <w:rsid w:val="00052290"/>
    <w:rPr>
      <w:rFonts w:ascii="MinionPro-Regular" w:hAnsi="MinionPro-Regular" w:hint="default"/>
      <w:b w:val="0"/>
      <w:bCs w:val="0"/>
      <w:i w:val="0"/>
      <w:iCs w:val="0"/>
      <w:color w:val="000000"/>
      <w:sz w:val="20"/>
      <w:szCs w:val="20"/>
    </w:rPr>
  </w:style>
  <w:style w:type="character" w:styleId="Hyperlink">
    <w:name w:val="Hyperlink"/>
    <w:basedOn w:val="DefaultParagraphFont"/>
    <w:uiPriority w:val="99"/>
    <w:unhideWhenUsed/>
    <w:rsid w:val="00B941A5"/>
    <w:rPr>
      <w:color w:val="0563C1" w:themeColor="hyperlink"/>
      <w:u w:val="single"/>
    </w:rPr>
  </w:style>
  <w:style w:type="character" w:styleId="UnresolvedMention">
    <w:name w:val="Unresolved Mention"/>
    <w:basedOn w:val="DefaultParagraphFont"/>
    <w:uiPriority w:val="99"/>
    <w:semiHidden/>
    <w:unhideWhenUsed/>
    <w:rsid w:val="00B941A5"/>
    <w:rPr>
      <w:color w:val="605E5C"/>
      <w:shd w:val="clear" w:color="auto" w:fill="E1DFDD"/>
    </w:rPr>
  </w:style>
  <w:style w:type="paragraph" w:styleId="BalloonText">
    <w:name w:val="Balloon Text"/>
    <w:basedOn w:val="Normal"/>
    <w:link w:val="BalloonTextChar"/>
    <w:uiPriority w:val="99"/>
    <w:semiHidden/>
    <w:unhideWhenUsed/>
    <w:rsid w:val="009573E7"/>
    <w:rPr>
      <w:sz w:val="18"/>
      <w:szCs w:val="18"/>
    </w:rPr>
  </w:style>
  <w:style w:type="character" w:customStyle="1" w:styleId="BalloonTextChar">
    <w:name w:val="Balloon Text Char"/>
    <w:basedOn w:val="DefaultParagraphFont"/>
    <w:link w:val="BalloonText"/>
    <w:uiPriority w:val="99"/>
    <w:semiHidden/>
    <w:rsid w:val="009573E7"/>
    <w:rPr>
      <w:rFonts w:ascii="Times New Roman" w:hAnsi="Times New Roman" w:cs="Times New Roman"/>
      <w:sz w:val="18"/>
      <w:szCs w:val="18"/>
    </w:rPr>
  </w:style>
  <w:style w:type="paragraph" w:styleId="NormalWeb">
    <w:name w:val="Normal (Web)"/>
    <w:basedOn w:val="Normal"/>
    <w:uiPriority w:val="99"/>
    <w:unhideWhenUsed/>
    <w:rsid w:val="00F54BFF"/>
    <w:pPr>
      <w:spacing w:before="100" w:beforeAutospacing="1" w:after="100" w:afterAutospacing="1"/>
    </w:pPr>
  </w:style>
  <w:style w:type="character" w:customStyle="1" w:styleId="referencesarticle-title">
    <w:name w:val="references__article-title"/>
    <w:basedOn w:val="DefaultParagraphFont"/>
    <w:rsid w:val="00E5069A"/>
  </w:style>
  <w:style w:type="character" w:customStyle="1" w:styleId="apple-converted-space">
    <w:name w:val="apple-converted-space"/>
    <w:basedOn w:val="DefaultParagraphFont"/>
    <w:rsid w:val="00E5069A"/>
  </w:style>
  <w:style w:type="character" w:styleId="Emphasis">
    <w:name w:val="Emphasis"/>
    <w:basedOn w:val="DefaultParagraphFont"/>
    <w:uiPriority w:val="20"/>
    <w:qFormat/>
    <w:rsid w:val="001159DD"/>
    <w:rPr>
      <w:i/>
      <w:iCs/>
    </w:rPr>
  </w:style>
  <w:style w:type="table" w:styleId="TableGrid">
    <w:name w:val="Table Grid"/>
    <w:basedOn w:val="TableNormal"/>
    <w:rsid w:val="00EF0ACE"/>
    <w:rPr>
      <w:rFonts w:ascii="Times New Roman" w:eastAsia="SimSun" w:hAnsi="Times New Roman"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thjax-tex">
    <w:name w:val="mathjax-tex"/>
    <w:basedOn w:val="DefaultParagraphFont"/>
    <w:rsid w:val="009C40A9"/>
  </w:style>
  <w:style w:type="character" w:customStyle="1" w:styleId="mo">
    <w:name w:val="mo"/>
    <w:basedOn w:val="DefaultParagraphFont"/>
    <w:rsid w:val="009C40A9"/>
  </w:style>
  <w:style w:type="character" w:customStyle="1" w:styleId="mi">
    <w:name w:val="mi"/>
    <w:basedOn w:val="DefaultParagraphFont"/>
    <w:rsid w:val="009C40A9"/>
  </w:style>
  <w:style w:type="character" w:customStyle="1" w:styleId="mjxassistivemathml">
    <w:name w:val="mjx_assistive_mathml"/>
    <w:basedOn w:val="DefaultParagraphFont"/>
    <w:rsid w:val="009C40A9"/>
  </w:style>
  <w:style w:type="character" w:styleId="FollowedHyperlink">
    <w:name w:val="FollowedHyperlink"/>
    <w:basedOn w:val="DefaultParagraphFont"/>
    <w:uiPriority w:val="99"/>
    <w:semiHidden/>
    <w:unhideWhenUsed/>
    <w:rsid w:val="00B63EF0"/>
    <w:rPr>
      <w:color w:val="954F72" w:themeColor="followedHyperlink"/>
      <w:u w:val="single"/>
    </w:rPr>
  </w:style>
  <w:style w:type="character" w:customStyle="1" w:styleId="jlqj4b">
    <w:name w:val="jlqj4b"/>
    <w:basedOn w:val="DefaultParagraphFont"/>
    <w:rsid w:val="002476D6"/>
  </w:style>
  <w:style w:type="character" w:customStyle="1" w:styleId="skip">
    <w:name w:val="skip"/>
    <w:basedOn w:val="DefaultParagraphFont"/>
    <w:rsid w:val="00064B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36799">
      <w:bodyDiv w:val="1"/>
      <w:marLeft w:val="0"/>
      <w:marRight w:val="0"/>
      <w:marTop w:val="0"/>
      <w:marBottom w:val="0"/>
      <w:divBdr>
        <w:top w:val="none" w:sz="0" w:space="0" w:color="auto"/>
        <w:left w:val="none" w:sz="0" w:space="0" w:color="auto"/>
        <w:bottom w:val="none" w:sz="0" w:space="0" w:color="auto"/>
        <w:right w:val="none" w:sz="0" w:space="0" w:color="auto"/>
      </w:divBdr>
    </w:div>
    <w:div w:id="101001129">
      <w:bodyDiv w:val="1"/>
      <w:marLeft w:val="0"/>
      <w:marRight w:val="0"/>
      <w:marTop w:val="0"/>
      <w:marBottom w:val="0"/>
      <w:divBdr>
        <w:top w:val="none" w:sz="0" w:space="0" w:color="auto"/>
        <w:left w:val="none" w:sz="0" w:space="0" w:color="auto"/>
        <w:bottom w:val="none" w:sz="0" w:space="0" w:color="auto"/>
        <w:right w:val="none" w:sz="0" w:space="0" w:color="auto"/>
      </w:divBdr>
    </w:div>
    <w:div w:id="129787771">
      <w:bodyDiv w:val="1"/>
      <w:marLeft w:val="0"/>
      <w:marRight w:val="0"/>
      <w:marTop w:val="0"/>
      <w:marBottom w:val="0"/>
      <w:divBdr>
        <w:top w:val="none" w:sz="0" w:space="0" w:color="auto"/>
        <w:left w:val="none" w:sz="0" w:space="0" w:color="auto"/>
        <w:bottom w:val="none" w:sz="0" w:space="0" w:color="auto"/>
        <w:right w:val="none" w:sz="0" w:space="0" w:color="auto"/>
      </w:divBdr>
    </w:div>
    <w:div w:id="132329321">
      <w:bodyDiv w:val="1"/>
      <w:marLeft w:val="0"/>
      <w:marRight w:val="0"/>
      <w:marTop w:val="0"/>
      <w:marBottom w:val="0"/>
      <w:divBdr>
        <w:top w:val="none" w:sz="0" w:space="0" w:color="auto"/>
        <w:left w:val="none" w:sz="0" w:space="0" w:color="auto"/>
        <w:bottom w:val="none" w:sz="0" w:space="0" w:color="auto"/>
        <w:right w:val="none" w:sz="0" w:space="0" w:color="auto"/>
      </w:divBdr>
    </w:div>
    <w:div w:id="159153891">
      <w:bodyDiv w:val="1"/>
      <w:marLeft w:val="0"/>
      <w:marRight w:val="0"/>
      <w:marTop w:val="0"/>
      <w:marBottom w:val="0"/>
      <w:divBdr>
        <w:top w:val="none" w:sz="0" w:space="0" w:color="auto"/>
        <w:left w:val="none" w:sz="0" w:space="0" w:color="auto"/>
        <w:bottom w:val="none" w:sz="0" w:space="0" w:color="auto"/>
        <w:right w:val="none" w:sz="0" w:space="0" w:color="auto"/>
      </w:divBdr>
    </w:div>
    <w:div w:id="174878638">
      <w:bodyDiv w:val="1"/>
      <w:marLeft w:val="0"/>
      <w:marRight w:val="0"/>
      <w:marTop w:val="0"/>
      <w:marBottom w:val="0"/>
      <w:divBdr>
        <w:top w:val="none" w:sz="0" w:space="0" w:color="auto"/>
        <w:left w:val="none" w:sz="0" w:space="0" w:color="auto"/>
        <w:bottom w:val="none" w:sz="0" w:space="0" w:color="auto"/>
        <w:right w:val="none" w:sz="0" w:space="0" w:color="auto"/>
      </w:divBdr>
    </w:div>
    <w:div w:id="247034433">
      <w:bodyDiv w:val="1"/>
      <w:marLeft w:val="0"/>
      <w:marRight w:val="0"/>
      <w:marTop w:val="0"/>
      <w:marBottom w:val="0"/>
      <w:divBdr>
        <w:top w:val="none" w:sz="0" w:space="0" w:color="auto"/>
        <w:left w:val="none" w:sz="0" w:space="0" w:color="auto"/>
        <w:bottom w:val="none" w:sz="0" w:space="0" w:color="auto"/>
        <w:right w:val="none" w:sz="0" w:space="0" w:color="auto"/>
      </w:divBdr>
    </w:div>
    <w:div w:id="272248092">
      <w:bodyDiv w:val="1"/>
      <w:marLeft w:val="0"/>
      <w:marRight w:val="0"/>
      <w:marTop w:val="0"/>
      <w:marBottom w:val="0"/>
      <w:divBdr>
        <w:top w:val="none" w:sz="0" w:space="0" w:color="auto"/>
        <w:left w:val="none" w:sz="0" w:space="0" w:color="auto"/>
        <w:bottom w:val="none" w:sz="0" w:space="0" w:color="auto"/>
        <w:right w:val="none" w:sz="0" w:space="0" w:color="auto"/>
      </w:divBdr>
    </w:div>
    <w:div w:id="276178456">
      <w:bodyDiv w:val="1"/>
      <w:marLeft w:val="0"/>
      <w:marRight w:val="0"/>
      <w:marTop w:val="0"/>
      <w:marBottom w:val="0"/>
      <w:divBdr>
        <w:top w:val="none" w:sz="0" w:space="0" w:color="auto"/>
        <w:left w:val="none" w:sz="0" w:space="0" w:color="auto"/>
        <w:bottom w:val="none" w:sz="0" w:space="0" w:color="auto"/>
        <w:right w:val="none" w:sz="0" w:space="0" w:color="auto"/>
      </w:divBdr>
    </w:div>
    <w:div w:id="325089387">
      <w:bodyDiv w:val="1"/>
      <w:marLeft w:val="0"/>
      <w:marRight w:val="0"/>
      <w:marTop w:val="0"/>
      <w:marBottom w:val="0"/>
      <w:divBdr>
        <w:top w:val="none" w:sz="0" w:space="0" w:color="auto"/>
        <w:left w:val="none" w:sz="0" w:space="0" w:color="auto"/>
        <w:bottom w:val="none" w:sz="0" w:space="0" w:color="auto"/>
        <w:right w:val="none" w:sz="0" w:space="0" w:color="auto"/>
      </w:divBdr>
      <w:divsChild>
        <w:div w:id="1923441434">
          <w:marLeft w:val="0"/>
          <w:marRight w:val="0"/>
          <w:marTop w:val="0"/>
          <w:marBottom w:val="0"/>
          <w:divBdr>
            <w:top w:val="none" w:sz="0" w:space="0" w:color="auto"/>
            <w:left w:val="none" w:sz="0" w:space="0" w:color="auto"/>
            <w:bottom w:val="none" w:sz="0" w:space="0" w:color="auto"/>
            <w:right w:val="none" w:sz="0" w:space="0" w:color="auto"/>
          </w:divBdr>
          <w:divsChild>
            <w:div w:id="1175149978">
              <w:marLeft w:val="0"/>
              <w:marRight w:val="0"/>
              <w:marTop w:val="0"/>
              <w:marBottom w:val="0"/>
              <w:divBdr>
                <w:top w:val="none" w:sz="0" w:space="0" w:color="auto"/>
                <w:left w:val="none" w:sz="0" w:space="0" w:color="auto"/>
                <w:bottom w:val="none" w:sz="0" w:space="0" w:color="auto"/>
                <w:right w:val="none" w:sz="0" w:space="0" w:color="auto"/>
              </w:divBdr>
              <w:divsChild>
                <w:div w:id="198747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105044">
      <w:bodyDiv w:val="1"/>
      <w:marLeft w:val="0"/>
      <w:marRight w:val="0"/>
      <w:marTop w:val="0"/>
      <w:marBottom w:val="0"/>
      <w:divBdr>
        <w:top w:val="none" w:sz="0" w:space="0" w:color="auto"/>
        <w:left w:val="none" w:sz="0" w:space="0" w:color="auto"/>
        <w:bottom w:val="none" w:sz="0" w:space="0" w:color="auto"/>
        <w:right w:val="none" w:sz="0" w:space="0" w:color="auto"/>
      </w:divBdr>
    </w:div>
    <w:div w:id="457649412">
      <w:bodyDiv w:val="1"/>
      <w:marLeft w:val="0"/>
      <w:marRight w:val="0"/>
      <w:marTop w:val="0"/>
      <w:marBottom w:val="0"/>
      <w:divBdr>
        <w:top w:val="none" w:sz="0" w:space="0" w:color="auto"/>
        <w:left w:val="none" w:sz="0" w:space="0" w:color="auto"/>
        <w:bottom w:val="none" w:sz="0" w:space="0" w:color="auto"/>
        <w:right w:val="none" w:sz="0" w:space="0" w:color="auto"/>
      </w:divBdr>
    </w:div>
    <w:div w:id="568998590">
      <w:bodyDiv w:val="1"/>
      <w:marLeft w:val="0"/>
      <w:marRight w:val="0"/>
      <w:marTop w:val="0"/>
      <w:marBottom w:val="0"/>
      <w:divBdr>
        <w:top w:val="none" w:sz="0" w:space="0" w:color="auto"/>
        <w:left w:val="none" w:sz="0" w:space="0" w:color="auto"/>
        <w:bottom w:val="none" w:sz="0" w:space="0" w:color="auto"/>
        <w:right w:val="none" w:sz="0" w:space="0" w:color="auto"/>
      </w:divBdr>
    </w:div>
    <w:div w:id="582951946">
      <w:bodyDiv w:val="1"/>
      <w:marLeft w:val="0"/>
      <w:marRight w:val="0"/>
      <w:marTop w:val="0"/>
      <w:marBottom w:val="0"/>
      <w:divBdr>
        <w:top w:val="none" w:sz="0" w:space="0" w:color="auto"/>
        <w:left w:val="none" w:sz="0" w:space="0" w:color="auto"/>
        <w:bottom w:val="none" w:sz="0" w:space="0" w:color="auto"/>
        <w:right w:val="none" w:sz="0" w:space="0" w:color="auto"/>
      </w:divBdr>
    </w:div>
    <w:div w:id="614211967">
      <w:bodyDiv w:val="1"/>
      <w:marLeft w:val="0"/>
      <w:marRight w:val="0"/>
      <w:marTop w:val="0"/>
      <w:marBottom w:val="0"/>
      <w:divBdr>
        <w:top w:val="none" w:sz="0" w:space="0" w:color="auto"/>
        <w:left w:val="none" w:sz="0" w:space="0" w:color="auto"/>
        <w:bottom w:val="none" w:sz="0" w:space="0" w:color="auto"/>
        <w:right w:val="none" w:sz="0" w:space="0" w:color="auto"/>
      </w:divBdr>
    </w:div>
    <w:div w:id="650672760">
      <w:bodyDiv w:val="1"/>
      <w:marLeft w:val="0"/>
      <w:marRight w:val="0"/>
      <w:marTop w:val="0"/>
      <w:marBottom w:val="0"/>
      <w:divBdr>
        <w:top w:val="none" w:sz="0" w:space="0" w:color="auto"/>
        <w:left w:val="none" w:sz="0" w:space="0" w:color="auto"/>
        <w:bottom w:val="none" w:sz="0" w:space="0" w:color="auto"/>
        <w:right w:val="none" w:sz="0" w:space="0" w:color="auto"/>
      </w:divBdr>
    </w:div>
    <w:div w:id="698511852">
      <w:bodyDiv w:val="1"/>
      <w:marLeft w:val="0"/>
      <w:marRight w:val="0"/>
      <w:marTop w:val="0"/>
      <w:marBottom w:val="0"/>
      <w:divBdr>
        <w:top w:val="none" w:sz="0" w:space="0" w:color="auto"/>
        <w:left w:val="none" w:sz="0" w:space="0" w:color="auto"/>
        <w:bottom w:val="none" w:sz="0" w:space="0" w:color="auto"/>
        <w:right w:val="none" w:sz="0" w:space="0" w:color="auto"/>
      </w:divBdr>
    </w:div>
    <w:div w:id="729422553">
      <w:bodyDiv w:val="1"/>
      <w:marLeft w:val="0"/>
      <w:marRight w:val="0"/>
      <w:marTop w:val="0"/>
      <w:marBottom w:val="0"/>
      <w:divBdr>
        <w:top w:val="none" w:sz="0" w:space="0" w:color="auto"/>
        <w:left w:val="none" w:sz="0" w:space="0" w:color="auto"/>
        <w:bottom w:val="none" w:sz="0" w:space="0" w:color="auto"/>
        <w:right w:val="none" w:sz="0" w:space="0" w:color="auto"/>
      </w:divBdr>
    </w:div>
    <w:div w:id="732579706">
      <w:bodyDiv w:val="1"/>
      <w:marLeft w:val="0"/>
      <w:marRight w:val="0"/>
      <w:marTop w:val="0"/>
      <w:marBottom w:val="0"/>
      <w:divBdr>
        <w:top w:val="none" w:sz="0" w:space="0" w:color="auto"/>
        <w:left w:val="none" w:sz="0" w:space="0" w:color="auto"/>
        <w:bottom w:val="none" w:sz="0" w:space="0" w:color="auto"/>
        <w:right w:val="none" w:sz="0" w:space="0" w:color="auto"/>
      </w:divBdr>
    </w:div>
    <w:div w:id="738402911">
      <w:bodyDiv w:val="1"/>
      <w:marLeft w:val="0"/>
      <w:marRight w:val="0"/>
      <w:marTop w:val="0"/>
      <w:marBottom w:val="0"/>
      <w:divBdr>
        <w:top w:val="none" w:sz="0" w:space="0" w:color="auto"/>
        <w:left w:val="none" w:sz="0" w:space="0" w:color="auto"/>
        <w:bottom w:val="none" w:sz="0" w:space="0" w:color="auto"/>
        <w:right w:val="none" w:sz="0" w:space="0" w:color="auto"/>
      </w:divBdr>
      <w:divsChild>
        <w:div w:id="1260411915">
          <w:marLeft w:val="0"/>
          <w:marRight w:val="0"/>
          <w:marTop w:val="0"/>
          <w:marBottom w:val="0"/>
          <w:divBdr>
            <w:top w:val="none" w:sz="0" w:space="0" w:color="auto"/>
            <w:left w:val="none" w:sz="0" w:space="0" w:color="auto"/>
            <w:bottom w:val="none" w:sz="0" w:space="0" w:color="auto"/>
            <w:right w:val="none" w:sz="0" w:space="0" w:color="auto"/>
          </w:divBdr>
          <w:divsChild>
            <w:div w:id="1108937580">
              <w:marLeft w:val="0"/>
              <w:marRight w:val="0"/>
              <w:marTop w:val="0"/>
              <w:marBottom w:val="0"/>
              <w:divBdr>
                <w:top w:val="none" w:sz="0" w:space="0" w:color="auto"/>
                <w:left w:val="none" w:sz="0" w:space="0" w:color="auto"/>
                <w:bottom w:val="none" w:sz="0" w:space="0" w:color="auto"/>
                <w:right w:val="none" w:sz="0" w:space="0" w:color="auto"/>
              </w:divBdr>
              <w:divsChild>
                <w:div w:id="1894733271">
                  <w:marLeft w:val="0"/>
                  <w:marRight w:val="0"/>
                  <w:marTop w:val="0"/>
                  <w:marBottom w:val="0"/>
                  <w:divBdr>
                    <w:top w:val="none" w:sz="0" w:space="0" w:color="auto"/>
                    <w:left w:val="none" w:sz="0" w:space="0" w:color="auto"/>
                    <w:bottom w:val="none" w:sz="0" w:space="0" w:color="auto"/>
                    <w:right w:val="none" w:sz="0" w:space="0" w:color="auto"/>
                  </w:divBdr>
                  <w:divsChild>
                    <w:div w:id="52988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639677">
      <w:bodyDiv w:val="1"/>
      <w:marLeft w:val="0"/>
      <w:marRight w:val="0"/>
      <w:marTop w:val="0"/>
      <w:marBottom w:val="0"/>
      <w:divBdr>
        <w:top w:val="none" w:sz="0" w:space="0" w:color="auto"/>
        <w:left w:val="none" w:sz="0" w:space="0" w:color="auto"/>
        <w:bottom w:val="none" w:sz="0" w:space="0" w:color="auto"/>
        <w:right w:val="none" w:sz="0" w:space="0" w:color="auto"/>
      </w:divBdr>
    </w:div>
    <w:div w:id="807670648">
      <w:bodyDiv w:val="1"/>
      <w:marLeft w:val="0"/>
      <w:marRight w:val="0"/>
      <w:marTop w:val="0"/>
      <w:marBottom w:val="0"/>
      <w:divBdr>
        <w:top w:val="none" w:sz="0" w:space="0" w:color="auto"/>
        <w:left w:val="none" w:sz="0" w:space="0" w:color="auto"/>
        <w:bottom w:val="none" w:sz="0" w:space="0" w:color="auto"/>
        <w:right w:val="none" w:sz="0" w:space="0" w:color="auto"/>
      </w:divBdr>
      <w:divsChild>
        <w:div w:id="1068646843">
          <w:marLeft w:val="0"/>
          <w:marRight w:val="0"/>
          <w:marTop w:val="0"/>
          <w:marBottom w:val="0"/>
          <w:divBdr>
            <w:top w:val="none" w:sz="0" w:space="0" w:color="auto"/>
            <w:left w:val="none" w:sz="0" w:space="0" w:color="auto"/>
            <w:bottom w:val="none" w:sz="0" w:space="0" w:color="auto"/>
            <w:right w:val="none" w:sz="0" w:space="0" w:color="auto"/>
          </w:divBdr>
          <w:divsChild>
            <w:div w:id="751196038">
              <w:marLeft w:val="0"/>
              <w:marRight w:val="0"/>
              <w:marTop w:val="0"/>
              <w:marBottom w:val="0"/>
              <w:divBdr>
                <w:top w:val="none" w:sz="0" w:space="0" w:color="auto"/>
                <w:left w:val="none" w:sz="0" w:space="0" w:color="auto"/>
                <w:bottom w:val="none" w:sz="0" w:space="0" w:color="auto"/>
                <w:right w:val="none" w:sz="0" w:space="0" w:color="auto"/>
              </w:divBdr>
              <w:divsChild>
                <w:div w:id="148354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897961">
      <w:bodyDiv w:val="1"/>
      <w:marLeft w:val="0"/>
      <w:marRight w:val="0"/>
      <w:marTop w:val="0"/>
      <w:marBottom w:val="0"/>
      <w:divBdr>
        <w:top w:val="none" w:sz="0" w:space="0" w:color="auto"/>
        <w:left w:val="none" w:sz="0" w:space="0" w:color="auto"/>
        <w:bottom w:val="none" w:sz="0" w:space="0" w:color="auto"/>
        <w:right w:val="none" w:sz="0" w:space="0" w:color="auto"/>
      </w:divBdr>
    </w:div>
    <w:div w:id="845435090">
      <w:bodyDiv w:val="1"/>
      <w:marLeft w:val="0"/>
      <w:marRight w:val="0"/>
      <w:marTop w:val="0"/>
      <w:marBottom w:val="0"/>
      <w:divBdr>
        <w:top w:val="none" w:sz="0" w:space="0" w:color="auto"/>
        <w:left w:val="none" w:sz="0" w:space="0" w:color="auto"/>
        <w:bottom w:val="none" w:sz="0" w:space="0" w:color="auto"/>
        <w:right w:val="none" w:sz="0" w:space="0" w:color="auto"/>
      </w:divBdr>
    </w:div>
    <w:div w:id="856969981">
      <w:bodyDiv w:val="1"/>
      <w:marLeft w:val="0"/>
      <w:marRight w:val="0"/>
      <w:marTop w:val="0"/>
      <w:marBottom w:val="0"/>
      <w:divBdr>
        <w:top w:val="none" w:sz="0" w:space="0" w:color="auto"/>
        <w:left w:val="none" w:sz="0" w:space="0" w:color="auto"/>
        <w:bottom w:val="none" w:sz="0" w:space="0" w:color="auto"/>
        <w:right w:val="none" w:sz="0" w:space="0" w:color="auto"/>
      </w:divBdr>
      <w:divsChild>
        <w:div w:id="358429280">
          <w:marLeft w:val="0"/>
          <w:marRight w:val="0"/>
          <w:marTop w:val="0"/>
          <w:marBottom w:val="0"/>
          <w:divBdr>
            <w:top w:val="none" w:sz="0" w:space="0" w:color="auto"/>
            <w:left w:val="none" w:sz="0" w:space="0" w:color="auto"/>
            <w:bottom w:val="none" w:sz="0" w:space="0" w:color="auto"/>
            <w:right w:val="none" w:sz="0" w:space="0" w:color="auto"/>
          </w:divBdr>
          <w:divsChild>
            <w:div w:id="471561772">
              <w:marLeft w:val="0"/>
              <w:marRight w:val="0"/>
              <w:marTop w:val="0"/>
              <w:marBottom w:val="0"/>
              <w:divBdr>
                <w:top w:val="none" w:sz="0" w:space="0" w:color="auto"/>
                <w:left w:val="none" w:sz="0" w:space="0" w:color="auto"/>
                <w:bottom w:val="none" w:sz="0" w:space="0" w:color="auto"/>
                <w:right w:val="none" w:sz="0" w:space="0" w:color="auto"/>
              </w:divBdr>
              <w:divsChild>
                <w:div w:id="35115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069302">
      <w:bodyDiv w:val="1"/>
      <w:marLeft w:val="0"/>
      <w:marRight w:val="0"/>
      <w:marTop w:val="0"/>
      <w:marBottom w:val="0"/>
      <w:divBdr>
        <w:top w:val="none" w:sz="0" w:space="0" w:color="auto"/>
        <w:left w:val="none" w:sz="0" w:space="0" w:color="auto"/>
        <w:bottom w:val="none" w:sz="0" w:space="0" w:color="auto"/>
        <w:right w:val="none" w:sz="0" w:space="0" w:color="auto"/>
      </w:divBdr>
    </w:div>
    <w:div w:id="892737113">
      <w:bodyDiv w:val="1"/>
      <w:marLeft w:val="0"/>
      <w:marRight w:val="0"/>
      <w:marTop w:val="0"/>
      <w:marBottom w:val="0"/>
      <w:divBdr>
        <w:top w:val="none" w:sz="0" w:space="0" w:color="auto"/>
        <w:left w:val="none" w:sz="0" w:space="0" w:color="auto"/>
        <w:bottom w:val="none" w:sz="0" w:space="0" w:color="auto"/>
        <w:right w:val="none" w:sz="0" w:space="0" w:color="auto"/>
      </w:divBdr>
    </w:div>
    <w:div w:id="921915780">
      <w:bodyDiv w:val="1"/>
      <w:marLeft w:val="0"/>
      <w:marRight w:val="0"/>
      <w:marTop w:val="0"/>
      <w:marBottom w:val="0"/>
      <w:divBdr>
        <w:top w:val="none" w:sz="0" w:space="0" w:color="auto"/>
        <w:left w:val="none" w:sz="0" w:space="0" w:color="auto"/>
        <w:bottom w:val="none" w:sz="0" w:space="0" w:color="auto"/>
        <w:right w:val="none" w:sz="0" w:space="0" w:color="auto"/>
      </w:divBdr>
      <w:divsChild>
        <w:div w:id="2101028474">
          <w:marLeft w:val="0"/>
          <w:marRight w:val="0"/>
          <w:marTop w:val="0"/>
          <w:marBottom w:val="0"/>
          <w:divBdr>
            <w:top w:val="none" w:sz="0" w:space="0" w:color="auto"/>
            <w:left w:val="none" w:sz="0" w:space="0" w:color="auto"/>
            <w:bottom w:val="none" w:sz="0" w:space="0" w:color="auto"/>
            <w:right w:val="none" w:sz="0" w:space="0" w:color="auto"/>
          </w:divBdr>
          <w:divsChild>
            <w:div w:id="1276016278">
              <w:marLeft w:val="0"/>
              <w:marRight w:val="0"/>
              <w:marTop w:val="0"/>
              <w:marBottom w:val="0"/>
              <w:divBdr>
                <w:top w:val="none" w:sz="0" w:space="0" w:color="auto"/>
                <w:left w:val="none" w:sz="0" w:space="0" w:color="auto"/>
                <w:bottom w:val="none" w:sz="0" w:space="0" w:color="auto"/>
                <w:right w:val="none" w:sz="0" w:space="0" w:color="auto"/>
              </w:divBdr>
              <w:divsChild>
                <w:div w:id="1294678352">
                  <w:marLeft w:val="0"/>
                  <w:marRight w:val="0"/>
                  <w:marTop w:val="0"/>
                  <w:marBottom w:val="0"/>
                  <w:divBdr>
                    <w:top w:val="none" w:sz="0" w:space="0" w:color="auto"/>
                    <w:left w:val="none" w:sz="0" w:space="0" w:color="auto"/>
                    <w:bottom w:val="none" w:sz="0" w:space="0" w:color="auto"/>
                    <w:right w:val="none" w:sz="0" w:space="0" w:color="auto"/>
                  </w:divBdr>
                  <w:divsChild>
                    <w:div w:id="119160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304048">
      <w:bodyDiv w:val="1"/>
      <w:marLeft w:val="0"/>
      <w:marRight w:val="0"/>
      <w:marTop w:val="0"/>
      <w:marBottom w:val="0"/>
      <w:divBdr>
        <w:top w:val="none" w:sz="0" w:space="0" w:color="auto"/>
        <w:left w:val="none" w:sz="0" w:space="0" w:color="auto"/>
        <w:bottom w:val="none" w:sz="0" w:space="0" w:color="auto"/>
        <w:right w:val="none" w:sz="0" w:space="0" w:color="auto"/>
      </w:divBdr>
    </w:div>
    <w:div w:id="962615056">
      <w:bodyDiv w:val="1"/>
      <w:marLeft w:val="0"/>
      <w:marRight w:val="0"/>
      <w:marTop w:val="0"/>
      <w:marBottom w:val="0"/>
      <w:divBdr>
        <w:top w:val="none" w:sz="0" w:space="0" w:color="auto"/>
        <w:left w:val="none" w:sz="0" w:space="0" w:color="auto"/>
        <w:bottom w:val="none" w:sz="0" w:space="0" w:color="auto"/>
        <w:right w:val="none" w:sz="0" w:space="0" w:color="auto"/>
      </w:divBdr>
    </w:div>
    <w:div w:id="993265375">
      <w:bodyDiv w:val="1"/>
      <w:marLeft w:val="0"/>
      <w:marRight w:val="0"/>
      <w:marTop w:val="0"/>
      <w:marBottom w:val="0"/>
      <w:divBdr>
        <w:top w:val="none" w:sz="0" w:space="0" w:color="auto"/>
        <w:left w:val="none" w:sz="0" w:space="0" w:color="auto"/>
        <w:bottom w:val="none" w:sz="0" w:space="0" w:color="auto"/>
        <w:right w:val="none" w:sz="0" w:space="0" w:color="auto"/>
      </w:divBdr>
    </w:div>
    <w:div w:id="1005479704">
      <w:bodyDiv w:val="1"/>
      <w:marLeft w:val="0"/>
      <w:marRight w:val="0"/>
      <w:marTop w:val="0"/>
      <w:marBottom w:val="0"/>
      <w:divBdr>
        <w:top w:val="none" w:sz="0" w:space="0" w:color="auto"/>
        <w:left w:val="none" w:sz="0" w:space="0" w:color="auto"/>
        <w:bottom w:val="none" w:sz="0" w:space="0" w:color="auto"/>
        <w:right w:val="none" w:sz="0" w:space="0" w:color="auto"/>
      </w:divBdr>
    </w:div>
    <w:div w:id="1030835058">
      <w:bodyDiv w:val="1"/>
      <w:marLeft w:val="0"/>
      <w:marRight w:val="0"/>
      <w:marTop w:val="0"/>
      <w:marBottom w:val="0"/>
      <w:divBdr>
        <w:top w:val="none" w:sz="0" w:space="0" w:color="auto"/>
        <w:left w:val="none" w:sz="0" w:space="0" w:color="auto"/>
        <w:bottom w:val="none" w:sz="0" w:space="0" w:color="auto"/>
        <w:right w:val="none" w:sz="0" w:space="0" w:color="auto"/>
      </w:divBdr>
    </w:div>
    <w:div w:id="1053776553">
      <w:bodyDiv w:val="1"/>
      <w:marLeft w:val="0"/>
      <w:marRight w:val="0"/>
      <w:marTop w:val="0"/>
      <w:marBottom w:val="0"/>
      <w:divBdr>
        <w:top w:val="none" w:sz="0" w:space="0" w:color="auto"/>
        <w:left w:val="none" w:sz="0" w:space="0" w:color="auto"/>
        <w:bottom w:val="none" w:sz="0" w:space="0" w:color="auto"/>
        <w:right w:val="none" w:sz="0" w:space="0" w:color="auto"/>
      </w:divBdr>
    </w:div>
    <w:div w:id="1209335943">
      <w:bodyDiv w:val="1"/>
      <w:marLeft w:val="0"/>
      <w:marRight w:val="0"/>
      <w:marTop w:val="0"/>
      <w:marBottom w:val="0"/>
      <w:divBdr>
        <w:top w:val="none" w:sz="0" w:space="0" w:color="auto"/>
        <w:left w:val="none" w:sz="0" w:space="0" w:color="auto"/>
        <w:bottom w:val="none" w:sz="0" w:space="0" w:color="auto"/>
        <w:right w:val="none" w:sz="0" w:space="0" w:color="auto"/>
      </w:divBdr>
    </w:div>
    <w:div w:id="1251617730">
      <w:bodyDiv w:val="1"/>
      <w:marLeft w:val="0"/>
      <w:marRight w:val="0"/>
      <w:marTop w:val="0"/>
      <w:marBottom w:val="0"/>
      <w:divBdr>
        <w:top w:val="none" w:sz="0" w:space="0" w:color="auto"/>
        <w:left w:val="none" w:sz="0" w:space="0" w:color="auto"/>
        <w:bottom w:val="none" w:sz="0" w:space="0" w:color="auto"/>
        <w:right w:val="none" w:sz="0" w:space="0" w:color="auto"/>
      </w:divBdr>
      <w:divsChild>
        <w:div w:id="744884266">
          <w:marLeft w:val="0"/>
          <w:marRight w:val="0"/>
          <w:marTop w:val="0"/>
          <w:marBottom w:val="0"/>
          <w:divBdr>
            <w:top w:val="none" w:sz="0" w:space="0" w:color="auto"/>
            <w:left w:val="none" w:sz="0" w:space="0" w:color="auto"/>
            <w:bottom w:val="none" w:sz="0" w:space="0" w:color="auto"/>
            <w:right w:val="none" w:sz="0" w:space="0" w:color="auto"/>
          </w:divBdr>
          <w:divsChild>
            <w:div w:id="1034618174">
              <w:marLeft w:val="0"/>
              <w:marRight w:val="0"/>
              <w:marTop w:val="0"/>
              <w:marBottom w:val="0"/>
              <w:divBdr>
                <w:top w:val="none" w:sz="0" w:space="0" w:color="auto"/>
                <w:left w:val="none" w:sz="0" w:space="0" w:color="auto"/>
                <w:bottom w:val="none" w:sz="0" w:space="0" w:color="auto"/>
                <w:right w:val="none" w:sz="0" w:space="0" w:color="auto"/>
              </w:divBdr>
              <w:divsChild>
                <w:div w:id="129899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695226">
      <w:bodyDiv w:val="1"/>
      <w:marLeft w:val="0"/>
      <w:marRight w:val="0"/>
      <w:marTop w:val="0"/>
      <w:marBottom w:val="0"/>
      <w:divBdr>
        <w:top w:val="none" w:sz="0" w:space="0" w:color="auto"/>
        <w:left w:val="none" w:sz="0" w:space="0" w:color="auto"/>
        <w:bottom w:val="none" w:sz="0" w:space="0" w:color="auto"/>
        <w:right w:val="none" w:sz="0" w:space="0" w:color="auto"/>
      </w:divBdr>
      <w:divsChild>
        <w:div w:id="530187386">
          <w:marLeft w:val="0"/>
          <w:marRight w:val="0"/>
          <w:marTop w:val="0"/>
          <w:marBottom w:val="0"/>
          <w:divBdr>
            <w:top w:val="none" w:sz="0" w:space="0" w:color="auto"/>
            <w:left w:val="none" w:sz="0" w:space="0" w:color="auto"/>
            <w:bottom w:val="none" w:sz="0" w:space="0" w:color="auto"/>
            <w:right w:val="none" w:sz="0" w:space="0" w:color="auto"/>
          </w:divBdr>
          <w:divsChild>
            <w:div w:id="1631012029">
              <w:marLeft w:val="0"/>
              <w:marRight w:val="0"/>
              <w:marTop w:val="0"/>
              <w:marBottom w:val="0"/>
              <w:divBdr>
                <w:top w:val="none" w:sz="0" w:space="0" w:color="auto"/>
                <w:left w:val="none" w:sz="0" w:space="0" w:color="auto"/>
                <w:bottom w:val="none" w:sz="0" w:space="0" w:color="auto"/>
                <w:right w:val="none" w:sz="0" w:space="0" w:color="auto"/>
              </w:divBdr>
              <w:divsChild>
                <w:div w:id="370761974">
                  <w:marLeft w:val="0"/>
                  <w:marRight w:val="0"/>
                  <w:marTop w:val="0"/>
                  <w:marBottom w:val="0"/>
                  <w:divBdr>
                    <w:top w:val="none" w:sz="0" w:space="0" w:color="auto"/>
                    <w:left w:val="none" w:sz="0" w:space="0" w:color="auto"/>
                    <w:bottom w:val="none" w:sz="0" w:space="0" w:color="auto"/>
                    <w:right w:val="none" w:sz="0" w:space="0" w:color="auto"/>
                  </w:divBdr>
                  <w:divsChild>
                    <w:div w:id="42626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361235">
      <w:bodyDiv w:val="1"/>
      <w:marLeft w:val="0"/>
      <w:marRight w:val="0"/>
      <w:marTop w:val="0"/>
      <w:marBottom w:val="0"/>
      <w:divBdr>
        <w:top w:val="none" w:sz="0" w:space="0" w:color="auto"/>
        <w:left w:val="none" w:sz="0" w:space="0" w:color="auto"/>
        <w:bottom w:val="none" w:sz="0" w:space="0" w:color="auto"/>
        <w:right w:val="none" w:sz="0" w:space="0" w:color="auto"/>
      </w:divBdr>
    </w:div>
    <w:div w:id="1454060115">
      <w:bodyDiv w:val="1"/>
      <w:marLeft w:val="0"/>
      <w:marRight w:val="0"/>
      <w:marTop w:val="0"/>
      <w:marBottom w:val="0"/>
      <w:divBdr>
        <w:top w:val="none" w:sz="0" w:space="0" w:color="auto"/>
        <w:left w:val="none" w:sz="0" w:space="0" w:color="auto"/>
        <w:bottom w:val="none" w:sz="0" w:space="0" w:color="auto"/>
        <w:right w:val="none" w:sz="0" w:space="0" w:color="auto"/>
      </w:divBdr>
    </w:div>
    <w:div w:id="1467428530">
      <w:bodyDiv w:val="1"/>
      <w:marLeft w:val="0"/>
      <w:marRight w:val="0"/>
      <w:marTop w:val="0"/>
      <w:marBottom w:val="0"/>
      <w:divBdr>
        <w:top w:val="none" w:sz="0" w:space="0" w:color="auto"/>
        <w:left w:val="none" w:sz="0" w:space="0" w:color="auto"/>
        <w:bottom w:val="none" w:sz="0" w:space="0" w:color="auto"/>
        <w:right w:val="none" w:sz="0" w:space="0" w:color="auto"/>
      </w:divBdr>
    </w:div>
    <w:div w:id="1473520697">
      <w:bodyDiv w:val="1"/>
      <w:marLeft w:val="0"/>
      <w:marRight w:val="0"/>
      <w:marTop w:val="0"/>
      <w:marBottom w:val="0"/>
      <w:divBdr>
        <w:top w:val="none" w:sz="0" w:space="0" w:color="auto"/>
        <w:left w:val="none" w:sz="0" w:space="0" w:color="auto"/>
        <w:bottom w:val="none" w:sz="0" w:space="0" w:color="auto"/>
        <w:right w:val="none" w:sz="0" w:space="0" w:color="auto"/>
      </w:divBdr>
    </w:div>
    <w:div w:id="1481775240">
      <w:bodyDiv w:val="1"/>
      <w:marLeft w:val="0"/>
      <w:marRight w:val="0"/>
      <w:marTop w:val="0"/>
      <w:marBottom w:val="0"/>
      <w:divBdr>
        <w:top w:val="none" w:sz="0" w:space="0" w:color="auto"/>
        <w:left w:val="none" w:sz="0" w:space="0" w:color="auto"/>
        <w:bottom w:val="none" w:sz="0" w:space="0" w:color="auto"/>
        <w:right w:val="none" w:sz="0" w:space="0" w:color="auto"/>
      </w:divBdr>
    </w:div>
    <w:div w:id="1583447485">
      <w:bodyDiv w:val="1"/>
      <w:marLeft w:val="0"/>
      <w:marRight w:val="0"/>
      <w:marTop w:val="0"/>
      <w:marBottom w:val="0"/>
      <w:divBdr>
        <w:top w:val="none" w:sz="0" w:space="0" w:color="auto"/>
        <w:left w:val="none" w:sz="0" w:space="0" w:color="auto"/>
        <w:bottom w:val="none" w:sz="0" w:space="0" w:color="auto"/>
        <w:right w:val="none" w:sz="0" w:space="0" w:color="auto"/>
      </w:divBdr>
    </w:div>
    <w:div w:id="1595626322">
      <w:bodyDiv w:val="1"/>
      <w:marLeft w:val="0"/>
      <w:marRight w:val="0"/>
      <w:marTop w:val="0"/>
      <w:marBottom w:val="0"/>
      <w:divBdr>
        <w:top w:val="none" w:sz="0" w:space="0" w:color="auto"/>
        <w:left w:val="none" w:sz="0" w:space="0" w:color="auto"/>
        <w:bottom w:val="none" w:sz="0" w:space="0" w:color="auto"/>
        <w:right w:val="none" w:sz="0" w:space="0" w:color="auto"/>
      </w:divBdr>
    </w:div>
    <w:div w:id="1615478816">
      <w:bodyDiv w:val="1"/>
      <w:marLeft w:val="0"/>
      <w:marRight w:val="0"/>
      <w:marTop w:val="0"/>
      <w:marBottom w:val="0"/>
      <w:divBdr>
        <w:top w:val="none" w:sz="0" w:space="0" w:color="auto"/>
        <w:left w:val="none" w:sz="0" w:space="0" w:color="auto"/>
        <w:bottom w:val="none" w:sz="0" w:space="0" w:color="auto"/>
        <w:right w:val="none" w:sz="0" w:space="0" w:color="auto"/>
      </w:divBdr>
    </w:div>
    <w:div w:id="1628120697">
      <w:bodyDiv w:val="1"/>
      <w:marLeft w:val="0"/>
      <w:marRight w:val="0"/>
      <w:marTop w:val="0"/>
      <w:marBottom w:val="0"/>
      <w:divBdr>
        <w:top w:val="none" w:sz="0" w:space="0" w:color="auto"/>
        <w:left w:val="none" w:sz="0" w:space="0" w:color="auto"/>
        <w:bottom w:val="none" w:sz="0" w:space="0" w:color="auto"/>
        <w:right w:val="none" w:sz="0" w:space="0" w:color="auto"/>
      </w:divBdr>
    </w:div>
    <w:div w:id="1653027230">
      <w:bodyDiv w:val="1"/>
      <w:marLeft w:val="0"/>
      <w:marRight w:val="0"/>
      <w:marTop w:val="0"/>
      <w:marBottom w:val="0"/>
      <w:divBdr>
        <w:top w:val="none" w:sz="0" w:space="0" w:color="auto"/>
        <w:left w:val="none" w:sz="0" w:space="0" w:color="auto"/>
        <w:bottom w:val="none" w:sz="0" w:space="0" w:color="auto"/>
        <w:right w:val="none" w:sz="0" w:space="0" w:color="auto"/>
      </w:divBdr>
    </w:div>
    <w:div w:id="1675499929">
      <w:bodyDiv w:val="1"/>
      <w:marLeft w:val="0"/>
      <w:marRight w:val="0"/>
      <w:marTop w:val="0"/>
      <w:marBottom w:val="0"/>
      <w:divBdr>
        <w:top w:val="none" w:sz="0" w:space="0" w:color="auto"/>
        <w:left w:val="none" w:sz="0" w:space="0" w:color="auto"/>
        <w:bottom w:val="none" w:sz="0" w:space="0" w:color="auto"/>
        <w:right w:val="none" w:sz="0" w:space="0" w:color="auto"/>
      </w:divBdr>
    </w:div>
    <w:div w:id="1724866090">
      <w:bodyDiv w:val="1"/>
      <w:marLeft w:val="0"/>
      <w:marRight w:val="0"/>
      <w:marTop w:val="0"/>
      <w:marBottom w:val="0"/>
      <w:divBdr>
        <w:top w:val="none" w:sz="0" w:space="0" w:color="auto"/>
        <w:left w:val="none" w:sz="0" w:space="0" w:color="auto"/>
        <w:bottom w:val="none" w:sz="0" w:space="0" w:color="auto"/>
        <w:right w:val="none" w:sz="0" w:space="0" w:color="auto"/>
      </w:divBdr>
      <w:divsChild>
        <w:div w:id="1669749869">
          <w:marLeft w:val="0"/>
          <w:marRight w:val="0"/>
          <w:marTop w:val="0"/>
          <w:marBottom w:val="0"/>
          <w:divBdr>
            <w:top w:val="none" w:sz="0" w:space="0" w:color="auto"/>
            <w:left w:val="none" w:sz="0" w:space="0" w:color="auto"/>
            <w:bottom w:val="none" w:sz="0" w:space="0" w:color="auto"/>
            <w:right w:val="none" w:sz="0" w:space="0" w:color="auto"/>
          </w:divBdr>
          <w:divsChild>
            <w:div w:id="2018925397">
              <w:marLeft w:val="0"/>
              <w:marRight w:val="0"/>
              <w:marTop w:val="0"/>
              <w:marBottom w:val="0"/>
              <w:divBdr>
                <w:top w:val="none" w:sz="0" w:space="0" w:color="auto"/>
                <w:left w:val="none" w:sz="0" w:space="0" w:color="auto"/>
                <w:bottom w:val="none" w:sz="0" w:space="0" w:color="auto"/>
                <w:right w:val="none" w:sz="0" w:space="0" w:color="auto"/>
              </w:divBdr>
              <w:divsChild>
                <w:div w:id="682243723">
                  <w:marLeft w:val="0"/>
                  <w:marRight w:val="0"/>
                  <w:marTop w:val="0"/>
                  <w:marBottom w:val="0"/>
                  <w:divBdr>
                    <w:top w:val="none" w:sz="0" w:space="0" w:color="auto"/>
                    <w:left w:val="none" w:sz="0" w:space="0" w:color="auto"/>
                    <w:bottom w:val="none" w:sz="0" w:space="0" w:color="auto"/>
                    <w:right w:val="none" w:sz="0" w:space="0" w:color="auto"/>
                  </w:divBdr>
                  <w:divsChild>
                    <w:div w:id="146276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992372">
      <w:bodyDiv w:val="1"/>
      <w:marLeft w:val="0"/>
      <w:marRight w:val="0"/>
      <w:marTop w:val="0"/>
      <w:marBottom w:val="0"/>
      <w:divBdr>
        <w:top w:val="none" w:sz="0" w:space="0" w:color="auto"/>
        <w:left w:val="none" w:sz="0" w:space="0" w:color="auto"/>
        <w:bottom w:val="none" w:sz="0" w:space="0" w:color="auto"/>
        <w:right w:val="none" w:sz="0" w:space="0" w:color="auto"/>
      </w:divBdr>
    </w:div>
    <w:div w:id="1950431863">
      <w:bodyDiv w:val="1"/>
      <w:marLeft w:val="0"/>
      <w:marRight w:val="0"/>
      <w:marTop w:val="0"/>
      <w:marBottom w:val="0"/>
      <w:divBdr>
        <w:top w:val="none" w:sz="0" w:space="0" w:color="auto"/>
        <w:left w:val="none" w:sz="0" w:space="0" w:color="auto"/>
        <w:bottom w:val="none" w:sz="0" w:space="0" w:color="auto"/>
        <w:right w:val="none" w:sz="0" w:space="0" w:color="auto"/>
      </w:divBdr>
      <w:divsChild>
        <w:div w:id="1218663256">
          <w:marLeft w:val="0"/>
          <w:marRight w:val="0"/>
          <w:marTop w:val="0"/>
          <w:marBottom w:val="0"/>
          <w:divBdr>
            <w:top w:val="none" w:sz="0" w:space="0" w:color="auto"/>
            <w:left w:val="none" w:sz="0" w:space="0" w:color="auto"/>
            <w:bottom w:val="none" w:sz="0" w:space="0" w:color="auto"/>
            <w:right w:val="none" w:sz="0" w:space="0" w:color="auto"/>
          </w:divBdr>
        </w:div>
        <w:div w:id="45489420">
          <w:marLeft w:val="0"/>
          <w:marRight w:val="0"/>
          <w:marTop w:val="0"/>
          <w:marBottom w:val="0"/>
          <w:divBdr>
            <w:top w:val="none" w:sz="0" w:space="0" w:color="auto"/>
            <w:left w:val="none" w:sz="0" w:space="0" w:color="auto"/>
            <w:bottom w:val="none" w:sz="0" w:space="0" w:color="auto"/>
            <w:right w:val="none" w:sz="0" w:space="0" w:color="auto"/>
          </w:divBdr>
        </w:div>
      </w:divsChild>
    </w:div>
    <w:div w:id="1960915928">
      <w:bodyDiv w:val="1"/>
      <w:marLeft w:val="0"/>
      <w:marRight w:val="0"/>
      <w:marTop w:val="0"/>
      <w:marBottom w:val="0"/>
      <w:divBdr>
        <w:top w:val="none" w:sz="0" w:space="0" w:color="auto"/>
        <w:left w:val="none" w:sz="0" w:space="0" w:color="auto"/>
        <w:bottom w:val="none" w:sz="0" w:space="0" w:color="auto"/>
        <w:right w:val="none" w:sz="0" w:space="0" w:color="auto"/>
      </w:divBdr>
    </w:div>
    <w:div w:id="2052269603">
      <w:bodyDiv w:val="1"/>
      <w:marLeft w:val="0"/>
      <w:marRight w:val="0"/>
      <w:marTop w:val="0"/>
      <w:marBottom w:val="0"/>
      <w:divBdr>
        <w:top w:val="none" w:sz="0" w:space="0" w:color="auto"/>
        <w:left w:val="none" w:sz="0" w:space="0" w:color="auto"/>
        <w:bottom w:val="none" w:sz="0" w:space="0" w:color="auto"/>
        <w:right w:val="none" w:sz="0" w:space="0" w:color="auto"/>
      </w:divBdr>
    </w:div>
    <w:div w:id="2071999931">
      <w:bodyDiv w:val="1"/>
      <w:marLeft w:val="0"/>
      <w:marRight w:val="0"/>
      <w:marTop w:val="0"/>
      <w:marBottom w:val="0"/>
      <w:divBdr>
        <w:top w:val="none" w:sz="0" w:space="0" w:color="auto"/>
        <w:left w:val="none" w:sz="0" w:space="0" w:color="auto"/>
        <w:bottom w:val="none" w:sz="0" w:space="0" w:color="auto"/>
        <w:right w:val="none" w:sz="0" w:space="0" w:color="auto"/>
      </w:divBdr>
    </w:div>
    <w:div w:id="2099279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pubmed.ncbi.nlm.nih.gov/25337874/" TargetMode="External"/><Relationship Id="rId3" Type="http://schemas.openxmlformats.org/officeDocument/2006/relationships/hyperlink" Target="javascript:;" TargetMode="External"/><Relationship Id="rId7" Type="http://schemas.openxmlformats.org/officeDocument/2006/relationships/hyperlink" Target="javascript:;" TargetMode="External"/><Relationship Id="rId2" Type="http://schemas.openxmlformats.org/officeDocument/2006/relationships/hyperlink" Target="javascript:;" TargetMode="External"/><Relationship Id="rId1" Type="http://schemas.openxmlformats.org/officeDocument/2006/relationships/hyperlink" Target="https://gut.bmj.com/content/69/11/1975" TargetMode="External"/><Relationship Id="rId6" Type="http://schemas.openxmlformats.org/officeDocument/2006/relationships/hyperlink" Target="javascript:;" TargetMode="External"/><Relationship Id="rId11" Type="http://schemas.openxmlformats.org/officeDocument/2006/relationships/hyperlink" Target="https://genomemedicine.biomedcentral.com/articles/10.1186/s13073-020-00758-x" TargetMode="External"/><Relationship Id="rId5" Type="http://schemas.openxmlformats.org/officeDocument/2006/relationships/hyperlink" Target="javascript:;" TargetMode="External"/><Relationship Id="rId10" Type="http://schemas.openxmlformats.org/officeDocument/2006/relationships/hyperlink" Target="https://pubmed.ncbi.nlm.nih.gov/2907427/" TargetMode="External"/><Relationship Id="rId4" Type="http://schemas.openxmlformats.org/officeDocument/2006/relationships/hyperlink" Target="javascript:;" TargetMode="External"/><Relationship Id="rId9" Type="http://schemas.openxmlformats.org/officeDocument/2006/relationships/hyperlink" Target="https://pubmed.ncbi.nlm.nih.gov/33627867/"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jpeg"/><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7926897-402D-BB46-9997-5E0926835C78}">
  <we:reference id="wa200001011" version="1.2.0.0" store="en-US" storeType="OMEX"/>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081033-D7FD-854B-82BB-0C93F889E0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3064</TotalTime>
  <Pages>24</Pages>
  <Words>20772</Words>
  <Characters>118403</Characters>
  <Application>Microsoft Office Word</Application>
  <DocSecurity>0</DocSecurity>
  <Lines>986</Lines>
  <Paragraphs>277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Liao</dc:creator>
  <cp:keywords/>
  <dc:description>NE.Ref</dc:description>
  <cp:lastModifiedBy>Chen Liao</cp:lastModifiedBy>
  <cp:revision>1416</cp:revision>
  <cp:lastPrinted>2021-05-30T16:25:00Z</cp:lastPrinted>
  <dcterms:created xsi:type="dcterms:W3CDTF">2021-05-27T15:48:00Z</dcterms:created>
  <dcterms:modified xsi:type="dcterms:W3CDTF">2021-06-02T07:46:00Z</dcterms:modified>
</cp:coreProperties>
</file>