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9AB357E" w:rsidR="00DE3B59" w:rsidRPr="00A06850" w:rsidRDefault="00DE3B59">
      <w:pPr>
        <w:jc w:val="center"/>
        <w:rPr>
          <w:ins w:id="0" w:author="Chen Liao" w:date="2021-02-25T12:14:00Z"/>
          <w:rFonts w:ascii="Times New Roman" w:hAnsi="Times New Roman" w:cs="Times New Roman"/>
          <w:b/>
          <w:bCs/>
          <w:color w:val="2A2A2A"/>
          <w:szCs w:val="21"/>
          <w:shd w:val="clear" w:color="auto" w:fill="FFFFFF"/>
          <w:rPrChange w:id="1" w:author="Chen Liao" w:date="2021-02-25T12:15:00Z">
            <w:rPr>
              <w:ins w:id="2" w:author="Chen Liao" w:date="2021-02-25T12:14:00Z"/>
              <w:rFonts w:ascii="Times New Roman" w:hAnsi="Times New Roman" w:cs="Times New Roman"/>
              <w:color w:val="2A2A2A"/>
              <w:szCs w:val="21"/>
              <w:shd w:val="clear" w:color="auto" w:fill="FFFFFF"/>
            </w:rPr>
          </w:rPrChange>
        </w:rPr>
        <w:pPrChange w:id="3" w:author="Chen Liao" w:date="2021-02-25T12:20:00Z">
          <w:pPr/>
        </w:pPrChange>
      </w:pPr>
      <w:ins w:id="4" w:author="Chen Liao" w:date="2021-02-25T12:14:00Z">
        <w:r w:rsidRPr="00A06850">
          <w:rPr>
            <w:rFonts w:ascii="Times New Roman" w:hAnsi="Times New Roman" w:cs="Times New Roman"/>
            <w:b/>
            <w:bCs/>
            <w:color w:val="2A2A2A"/>
            <w:szCs w:val="21"/>
            <w:shd w:val="clear" w:color="auto" w:fill="FFFFFF"/>
            <w:rPrChange w:id="5" w:author="Chen Liao" w:date="2021-02-25T12:15:00Z">
              <w:rPr>
                <w:rFonts w:ascii="Times New Roman" w:hAnsi="Times New Roman" w:cs="Times New Roman"/>
                <w:color w:val="2A2A2A"/>
                <w:szCs w:val="21"/>
                <w:shd w:val="clear" w:color="auto" w:fill="FFFFFF"/>
              </w:rPr>
            </w:rPrChange>
          </w:rPr>
          <w:t>Dietary fibers induce</w:t>
        </w:r>
      </w:ins>
      <w:ins w:id="6" w:author="Chen Liao" w:date="2021-02-25T12:15:00Z">
        <w:r w:rsidR="00F30CC6">
          <w:rPr>
            <w:rFonts w:ascii="Times New Roman" w:hAnsi="Times New Roman" w:cs="Times New Roman"/>
            <w:b/>
            <w:bCs/>
            <w:color w:val="2A2A2A"/>
            <w:szCs w:val="21"/>
            <w:shd w:val="clear" w:color="auto" w:fill="FFFFFF"/>
          </w:rPr>
          <w:t xml:space="preserve"> baseline-dependent</w:t>
        </w:r>
      </w:ins>
      <w:ins w:id="7" w:author="Chen Liao" w:date="2021-02-25T12:17:00Z">
        <w:r w:rsidR="00F30CC6">
          <w:rPr>
            <w:rFonts w:ascii="Times New Roman" w:hAnsi="Times New Roman" w:cs="Times New Roman"/>
            <w:b/>
            <w:bCs/>
            <w:color w:val="2A2A2A"/>
            <w:szCs w:val="21"/>
            <w:shd w:val="clear" w:color="auto" w:fill="FFFFFF"/>
          </w:rPr>
          <w:t>, ecology-driven</w:t>
        </w:r>
      </w:ins>
      <w:ins w:id="8" w:author="Chen Liao" w:date="2021-02-25T12:15:00Z">
        <w:r w:rsidR="00F30CC6">
          <w:rPr>
            <w:rFonts w:ascii="Times New Roman" w:hAnsi="Times New Roman" w:cs="Times New Roman"/>
            <w:b/>
            <w:bCs/>
            <w:color w:val="2A2A2A"/>
            <w:szCs w:val="21"/>
            <w:shd w:val="clear" w:color="auto" w:fill="FFFFFF"/>
          </w:rPr>
          <w:t xml:space="preserve"> </w:t>
        </w:r>
      </w:ins>
      <w:ins w:id="9" w:author="Chen Liao" w:date="2021-02-25T12:20:00Z">
        <w:r w:rsidR="00F30CC6">
          <w:rPr>
            <w:rFonts w:ascii="Times New Roman" w:hAnsi="Times New Roman" w:cs="Times New Roman"/>
            <w:b/>
            <w:bCs/>
            <w:color w:val="2A2A2A"/>
            <w:szCs w:val="21"/>
            <w:shd w:val="clear" w:color="auto" w:fill="FFFFFF"/>
          </w:rPr>
          <w:t>dynamics of</w:t>
        </w:r>
      </w:ins>
      <w:ins w:id="10" w:author="Chen Liao" w:date="2021-02-25T12:14:00Z">
        <w:r w:rsidRPr="00A06850">
          <w:rPr>
            <w:rFonts w:ascii="Times New Roman" w:hAnsi="Times New Roman" w:cs="Times New Roman"/>
            <w:b/>
            <w:bCs/>
            <w:color w:val="2A2A2A"/>
            <w:szCs w:val="21"/>
            <w:shd w:val="clear" w:color="auto" w:fill="FFFFFF"/>
            <w:rPrChange w:id="11" w:author="Chen Liao" w:date="2021-02-25T12:15:00Z">
              <w:rPr>
                <w:rFonts w:ascii="Times New Roman" w:hAnsi="Times New Roman" w:cs="Times New Roman"/>
                <w:color w:val="2A2A2A"/>
                <w:szCs w:val="21"/>
                <w:shd w:val="clear" w:color="auto" w:fill="FFFFFF"/>
              </w:rPr>
            </w:rPrChange>
          </w:rPr>
          <w:t xml:space="preserve"> murine gut microbiota and short-chain fatty acids</w:t>
        </w:r>
      </w:ins>
    </w:p>
    <w:p w14:paraId="0B803C53" w14:textId="77777777" w:rsidR="00DE3B59" w:rsidRPr="00F30CC6" w:rsidRDefault="00DE3B59" w:rsidP="00DE3B59">
      <w:pPr>
        <w:rPr>
          <w:ins w:id="12" w:author="Chen Liao" w:date="2021-02-25T12:14:00Z"/>
          <w:rFonts w:ascii="Times New Roman" w:hAnsi="Times New Roman" w:cs="Times New Roman"/>
          <w:b/>
          <w:bCs/>
          <w:color w:val="2A2A2A"/>
          <w:sz w:val="22"/>
          <w:shd w:val="clear" w:color="auto" w:fill="FFFFFF"/>
        </w:rPr>
      </w:pPr>
    </w:p>
    <w:p w14:paraId="5196F758" w14:textId="0413B270" w:rsidR="00DE3B59" w:rsidRPr="00F30CC6" w:rsidRDefault="00DE3B59" w:rsidP="00DE3B59">
      <w:pPr>
        <w:pStyle w:val="paragraph"/>
        <w:rPr>
          <w:ins w:id="13" w:author="Chen Liao" w:date="2021-02-25T12:14:00Z"/>
          <w:rFonts w:ascii="Times New Roman" w:hAnsi="Times New Roman" w:cs="Times New Roman"/>
          <w:b/>
          <w:bCs/>
          <w:color w:val="2A2A2A"/>
          <w:sz w:val="22"/>
          <w:szCs w:val="22"/>
          <w:shd w:val="clear" w:color="auto" w:fill="FFFFFF"/>
        </w:rPr>
      </w:pPr>
      <w:bookmarkStart w:id="14" w:name="OLE_LINK26"/>
      <w:ins w:id="15" w:author="Chen Liao" w:date="2021-02-25T12:14:00Z">
        <w:r w:rsidRPr="00F30CC6">
          <w:rPr>
            <w:rFonts w:ascii="Times New Roman" w:hAnsi="Times New Roman" w:cs="Times New Roman"/>
            <w:b/>
            <w:bCs/>
            <w:color w:val="2A2A2A"/>
            <w:sz w:val="22"/>
            <w:szCs w:val="22"/>
            <w:shd w:val="clear" w:color="auto" w:fill="FFFFFF"/>
          </w:rPr>
          <w:t>Abstract</w:t>
        </w:r>
      </w:ins>
    </w:p>
    <w:p w14:paraId="6206A81A" w14:textId="2ABC1C28" w:rsidR="00DE3B59" w:rsidRDefault="00DE3B59">
      <w:pPr>
        <w:pStyle w:val="CommentText"/>
        <w:jc w:val="both"/>
        <w:rPr>
          <w:ins w:id="16" w:author="刘 红宾" w:date="2021-03-01T09:19:00Z"/>
          <w:rFonts w:ascii="Times New Roman" w:hAnsi="Times New Roman" w:cs="Times New Roman"/>
          <w:sz w:val="22"/>
          <w:shd w:val="clear" w:color="auto" w:fill="FFFFFF"/>
        </w:rPr>
      </w:pPr>
      <w:ins w:id="17" w:author="Chen Liao" w:date="2021-02-25T12:14:00Z">
        <w:r w:rsidRPr="00F30CC6">
          <w:rPr>
            <w:rFonts w:ascii="Times New Roman" w:hAnsi="Times New Roman" w:cs="Times New Roman"/>
            <w:sz w:val="22"/>
            <w:shd w:val="clear" w:color="auto" w:fill="FFFFFF"/>
          </w:rPr>
          <w:t xml:space="preserve">Dietary fibers are commonly used as an intervention of gut microbiota to promote the production of short-chain fatty acids (SCFA), which are important for host health. </w:t>
        </w:r>
      </w:ins>
      <w:ins w:id="18" w:author="Chen Liao" w:date="2021-02-25T12:22:00Z">
        <w:r w:rsidR="004574E4">
          <w:rPr>
            <w:rFonts w:ascii="Times New Roman" w:hAnsi="Times New Roman" w:cs="Times New Roman"/>
            <w:sz w:val="22"/>
            <w:shd w:val="clear" w:color="auto" w:fill="FFFFFF"/>
          </w:rPr>
          <w:t>Despite</w:t>
        </w:r>
      </w:ins>
      <w:ins w:id="19" w:author="Chen Liao" w:date="2021-02-25T12:27:00Z">
        <w:r w:rsidR="00213C10">
          <w:rPr>
            <w:rFonts w:ascii="Times New Roman" w:hAnsi="Times New Roman" w:cs="Times New Roman"/>
            <w:sz w:val="22"/>
            <w:shd w:val="clear" w:color="auto" w:fill="FFFFFF"/>
          </w:rPr>
          <w:t xml:space="preserve"> </w:t>
        </w:r>
      </w:ins>
      <w:ins w:id="20" w:author="Chen Liao" w:date="2021-02-25T12:47:00Z">
        <w:r w:rsidR="00163031">
          <w:rPr>
            <w:rFonts w:ascii="Times New Roman" w:hAnsi="Times New Roman" w:cs="Times New Roman"/>
            <w:sz w:val="22"/>
            <w:shd w:val="clear" w:color="auto" w:fill="FFFFFF"/>
          </w:rPr>
          <w:t xml:space="preserve">the functional roles of </w:t>
        </w:r>
      </w:ins>
      <w:ins w:id="21" w:author="Chen Liao" w:date="2021-02-25T13:43:00Z">
        <w:r w:rsidR="00347E77">
          <w:rPr>
            <w:rFonts w:ascii="Times New Roman" w:hAnsi="Times New Roman" w:cs="Times New Roman"/>
            <w:sz w:val="22"/>
            <w:shd w:val="clear" w:color="auto" w:fill="FFFFFF"/>
          </w:rPr>
          <w:t>gut</w:t>
        </w:r>
      </w:ins>
      <w:ins w:id="22" w:author="Chen Liao" w:date="2021-02-25T12:47:00Z">
        <w:r w:rsidR="00163031">
          <w:rPr>
            <w:rFonts w:ascii="Times New Roman" w:hAnsi="Times New Roman" w:cs="Times New Roman"/>
            <w:sz w:val="22"/>
            <w:shd w:val="clear" w:color="auto" w:fill="FFFFFF"/>
          </w:rPr>
          <w:t xml:space="preserve"> bacteria </w:t>
        </w:r>
      </w:ins>
      <w:ins w:id="23" w:author="Chen Liao" w:date="2021-02-25T12:44:00Z">
        <w:r w:rsidR="00163031">
          <w:rPr>
            <w:rFonts w:ascii="Times New Roman" w:hAnsi="Times New Roman" w:cs="Times New Roman"/>
            <w:sz w:val="22"/>
            <w:shd w:val="clear" w:color="auto" w:fill="FFFFFF"/>
          </w:rPr>
          <w:t xml:space="preserve">key to </w:t>
        </w:r>
      </w:ins>
      <w:ins w:id="24" w:author="Chen Liao" w:date="2021-02-25T12:45:00Z">
        <w:r w:rsidR="00163031">
          <w:rPr>
            <w:rFonts w:ascii="Times New Roman" w:hAnsi="Times New Roman" w:cs="Times New Roman"/>
            <w:sz w:val="22"/>
            <w:shd w:val="clear" w:color="auto" w:fill="FFFFFF"/>
          </w:rPr>
          <w:t>dietary fiber responses have b</w:t>
        </w:r>
      </w:ins>
      <w:ins w:id="25" w:author="Chen Liao" w:date="2021-02-25T12:47:00Z">
        <w:r w:rsidR="00163031">
          <w:rPr>
            <w:rFonts w:ascii="Times New Roman" w:hAnsi="Times New Roman" w:cs="Times New Roman"/>
            <w:sz w:val="22"/>
            <w:shd w:val="clear" w:color="auto" w:fill="FFFFFF"/>
          </w:rPr>
          <w:t>ee</w:t>
        </w:r>
      </w:ins>
      <w:ins w:id="26" w:author="Chen Liao" w:date="2021-02-25T12:45:00Z">
        <w:r w:rsidR="00163031">
          <w:rPr>
            <w:rFonts w:ascii="Times New Roman" w:hAnsi="Times New Roman" w:cs="Times New Roman"/>
            <w:sz w:val="22"/>
            <w:shd w:val="clear" w:color="auto" w:fill="FFFFFF"/>
          </w:rPr>
          <w:t xml:space="preserve">n </w:t>
        </w:r>
      </w:ins>
      <w:ins w:id="27" w:author="Chen Liao" w:date="2021-02-25T13:43:00Z">
        <w:r w:rsidR="00347E77">
          <w:rPr>
            <w:rFonts w:ascii="Times New Roman" w:hAnsi="Times New Roman" w:cs="Times New Roman"/>
            <w:sz w:val="22"/>
            <w:shd w:val="clear" w:color="auto" w:fill="FFFFFF"/>
          </w:rPr>
          <w:t>catalogued</w:t>
        </w:r>
      </w:ins>
      <w:ins w:id="28" w:author="Chen Liao" w:date="2021-02-25T12:45:00Z">
        <w:r w:rsidR="00163031">
          <w:rPr>
            <w:rFonts w:ascii="Times New Roman" w:hAnsi="Times New Roman" w:cs="Times New Roman"/>
            <w:sz w:val="22"/>
            <w:shd w:val="clear" w:color="auto" w:fill="FFFFFF"/>
          </w:rPr>
          <w:t>,</w:t>
        </w:r>
      </w:ins>
      <w:ins w:id="29" w:author="Chen Liao" w:date="2021-02-25T12:42:00Z">
        <w:r w:rsidR="00163031">
          <w:rPr>
            <w:rFonts w:ascii="Times New Roman" w:hAnsi="Times New Roman" w:cs="Times New Roman"/>
            <w:sz w:val="22"/>
            <w:shd w:val="clear" w:color="auto" w:fill="FFFFFF"/>
          </w:rPr>
          <w:t xml:space="preserve"> </w:t>
        </w:r>
      </w:ins>
      <w:ins w:id="30" w:author="Chen Liao" w:date="2021-02-25T12:56:00Z">
        <w:r w:rsidR="00DC1F3C">
          <w:rPr>
            <w:rFonts w:ascii="Times New Roman" w:hAnsi="Times New Roman" w:cs="Times New Roman"/>
            <w:sz w:val="22"/>
            <w:shd w:val="clear" w:color="auto" w:fill="FFFFFF"/>
          </w:rPr>
          <w:t xml:space="preserve">our understanding of </w:t>
        </w:r>
      </w:ins>
      <w:ins w:id="31" w:author="Chen Liao" w:date="2021-02-25T13:50:00Z">
        <w:r w:rsidR="00347E77">
          <w:rPr>
            <w:rFonts w:ascii="Times New Roman" w:hAnsi="Times New Roman" w:cs="Times New Roman"/>
            <w:sz w:val="22"/>
            <w:shd w:val="clear" w:color="auto" w:fill="FFFFFF"/>
          </w:rPr>
          <w:t xml:space="preserve">the response dynamics and </w:t>
        </w:r>
      </w:ins>
      <w:ins w:id="32" w:author="Chen Liao" w:date="2021-02-25T13:51:00Z">
        <w:r w:rsidR="00347E77">
          <w:rPr>
            <w:rFonts w:ascii="Times New Roman" w:hAnsi="Times New Roman" w:cs="Times New Roman"/>
            <w:sz w:val="22"/>
            <w:shd w:val="clear" w:color="auto" w:fill="FFFFFF"/>
          </w:rPr>
          <w:t>its</w:t>
        </w:r>
      </w:ins>
      <w:ins w:id="33" w:author="Chen Liao" w:date="2021-02-25T13:52:00Z">
        <w:r w:rsidR="00347E77">
          <w:rPr>
            <w:rFonts w:ascii="Times New Roman" w:hAnsi="Times New Roman" w:cs="Times New Roman"/>
            <w:sz w:val="22"/>
            <w:shd w:val="clear" w:color="auto" w:fill="FFFFFF"/>
          </w:rPr>
          <w:t xml:space="preserve"> </w:t>
        </w:r>
      </w:ins>
      <w:ins w:id="34" w:author="Chen Liao" w:date="2021-02-25T13:51:00Z">
        <w:r w:rsidR="00347E77">
          <w:rPr>
            <w:rFonts w:ascii="Times New Roman" w:hAnsi="Times New Roman" w:cs="Times New Roman"/>
            <w:sz w:val="22"/>
            <w:shd w:val="clear" w:color="auto" w:fill="FFFFFF"/>
          </w:rPr>
          <w:t xml:space="preserve">individuality </w:t>
        </w:r>
      </w:ins>
      <w:ins w:id="35" w:author="Chen Liao" w:date="2021-02-25T13:52:00Z">
        <w:r w:rsidR="00347E77">
          <w:rPr>
            <w:rFonts w:ascii="Times New Roman" w:hAnsi="Times New Roman" w:cs="Times New Roman"/>
            <w:sz w:val="22"/>
            <w:shd w:val="clear" w:color="auto" w:fill="FFFFFF"/>
          </w:rPr>
          <w:t xml:space="preserve">across microbiomes </w:t>
        </w:r>
      </w:ins>
      <w:commentRangeStart w:id="36"/>
      <w:ins w:id="37" w:author="Chen Liao" w:date="2021-02-25T12:56:00Z">
        <w:r w:rsidR="00DC1F3C">
          <w:rPr>
            <w:rFonts w:ascii="Times New Roman" w:hAnsi="Times New Roman" w:cs="Times New Roman"/>
            <w:color w:val="2A2A2A"/>
            <w:sz w:val="22"/>
            <w:szCs w:val="22"/>
            <w:highlight w:val="yellow"/>
            <w:shd w:val="clear" w:color="auto" w:fill="FFFFFF"/>
          </w:rPr>
          <w:t>remain limited</w:t>
        </w:r>
      </w:ins>
      <w:ins w:id="38" w:author="Chen Liao" w:date="2021-02-25T12:14:00Z">
        <w:r w:rsidRPr="00F30CC6">
          <w:rPr>
            <w:rFonts w:ascii="Times New Roman" w:hAnsi="Times New Roman" w:cs="Times New Roman"/>
            <w:color w:val="2A2A2A"/>
            <w:sz w:val="22"/>
            <w:szCs w:val="22"/>
            <w:highlight w:val="yellow"/>
            <w:shd w:val="clear" w:color="auto" w:fill="FFFFFF"/>
          </w:rPr>
          <w:t xml:space="preserve"> due to the </w:t>
        </w:r>
      </w:ins>
      <w:ins w:id="39" w:author="Chen Liao" w:date="2021-02-25T12:31:00Z">
        <w:r w:rsidR="00D00773">
          <w:rPr>
            <w:rFonts w:ascii="Times New Roman" w:hAnsi="Times New Roman" w:cs="Times New Roman"/>
            <w:color w:val="2A2A2A"/>
            <w:sz w:val="22"/>
            <w:szCs w:val="22"/>
            <w:highlight w:val="yellow"/>
            <w:shd w:val="clear" w:color="auto" w:fill="FFFFFF"/>
          </w:rPr>
          <w:t xml:space="preserve">lack of time series data and </w:t>
        </w:r>
      </w:ins>
      <w:ins w:id="40" w:author="Chen Liao" w:date="2021-02-25T13:53:00Z">
        <w:r w:rsidR="00236B65">
          <w:rPr>
            <w:rFonts w:ascii="Times New Roman" w:hAnsi="Times New Roman" w:cs="Times New Roman"/>
            <w:color w:val="2A2A2A"/>
            <w:sz w:val="22"/>
            <w:szCs w:val="22"/>
            <w:highlight w:val="yellow"/>
            <w:shd w:val="clear" w:color="auto" w:fill="FFFFFF"/>
          </w:rPr>
          <w:t>system</w:t>
        </w:r>
      </w:ins>
      <w:ins w:id="41" w:author="Chen Liao" w:date="2021-02-25T13:55:00Z">
        <w:r w:rsidR="00530913">
          <w:rPr>
            <w:rFonts w:ascii="Times New Roman" w:hAnsi="Times New Roman" w:cs="Times New Roman"/>
            <w:color w:val="2A2A2A"/>
            <w:sz w:val="22"/>
            <w:szCs w:val="22"/>
            <w:highlight w:val="yellow"/>
            <w:shd w:val="clear" w:color="auto" w:fill="FFFFFF"/>
          </w:rPr>
          <w:t>s</w:t>
        </w:r>
      </w:ins>
      <w:ins w:id="42" w:author="Chen Liao" w:date="2021-02-25T13:53:00Z">
        <w:r w:rsidR="00236B65">
          <w:rPr>
            <w:rFonts w:ascii="Times New Roman" w:hAnsi="Times New Roman" w:cs="Times New Roman"/>
            <w:color w:val="2A2A2A"/>
            <w:sz w:val="22"/>
            <w:szCs w:val="22"/>
            <w:highlight w:val="yellow"/>
            <w:shd w:val="clear" w:color="auto" w:fill="FFFFFF"/>
          </w:rPr>
          <w:t xml:space="preserve"> approaches for longitudinal data </w:t>
        </w:r>
      </w:ins>
      <w:ins w:id="43" w:author="Chen Liao" w:date="2021-02-25T13:54:00Z">
        <w:r w:rsidR="00292CEE">
          <w:rPr>
            <w:rFonts w:ascii="Times New Roman" w:hAnsi="Times New Roman" w:cs="Times New Roman"/>
            <w:color w:val="2A2A2A"/>
            <w:sz w:val="22"/>
            <w:szCs w:val="22"/>
            <w:highlight w:val="yellow"/>
            <w:shd w:val="clear" w:color="auto" w:fill="FFFFFF"/>
          </w:rPr>
          <w:t>a</w:t>
        </w:r>
      </w:ins>
      <w:ins w:id="44" w:author="Chen Liao" w:date="2021-02-25T12:31:00Z">
        <w:r w:rsidR="00D00773">
          <w:rPr>
            <w:rFonts w:ascii="Times New Roman" w:hAnsi="Times New Roman" w:cs="Times New Roman"/>
            <w:color w:val="2A2A2A"/>
            <w:sz w:val="22"/>
            <w:szCs w:val="22"/>
            <w:highlight w:val="yellow"/>
            <w:shd w:val="clear" w:color="auto" w:fill="FFFFFF"/>
          </w:rPr>
          <w:t>nalysi</w:t>
        </w:r>
      </w:ins>
      <w:ins w:id="45" w:author="Chen Liao" w:date="2021-02-25T12:57:00Z">
        <w:r w:rsidR="00DC1F3C">
          <w:rPr>
            <w:rFonts w:ascii="Times New Roman" w:hAnsi="Times New Roman" w:cs="Times New Roman"/>
            <w:color w:val="2A2A2A"/>
            <w:sz w:val="22"/>
            <w:szCs w:val="22"/>
            <w:highlight w:val="yellow"/>
            <w:shd w:val="clear" w:color="auto" w:fill="FFFFFF"/>
          </w:rPr>
          <w:t>s</w:t>
        </w:r>
      </w:ins>
      <w:ins w:id="46" w:author="Chen Liao" w:date="2021-02-25T12:14:00Z">
        <w:r w:rsidRPr="00F30CC6">
          <w:rPr>
            <w:rFonts w:ascii="Times New Roman" w:hAnsi="Times New Roman" w:cs="Times New Roman"/>
            <w:color w:val="2A2A2A"/>
            <w:sz w:val="22"/>
            <w:szCs w:val="22"/>
            <w:highlight w:val="yellow"/>
            <w:shd w:val="clear" w:color="auto" w:fill="FFFFFF"/>
          </w:rPr>
          <w:t>.</w:t>
        </w:r>
        <w:r w:rsidRPr="00F30CC6">
          <w:rPr>
            <w:rFonts w:ascii="Times New Roman" w:hAnsi="Times New Roman" w:cs="Times New Roman"/>
            <w:color w:val="2A2A2A"/>
            <w:sz w:val="22"/>
            <w:szCs w:val="22"/>
            <w:shd w:val="clear" w:color="auto" w:fill="FFFFFF"/>
          </w:rPr>
          <w:t xml:space="preserve"> </w:t>
        </w:r>
        <w:commentRangeEnd w:id="36"/>
        <w:r w:rsidRPr="00A06850">
          <w:rPr>
            <w:rStyle w:val="CommentReference"/>
            <w:rFonts w:ascii="Times New Roman" w:hAnsi="Times New Roman" w:cs="Times New Roman"/>
            <w:kern w:val="2"/>
            <w:rPrChange w:id="47" w:author="Chen Liao" w:date="2021-02-25T12:14:00Z">
              <w:rPr>
                <w:rStyle w:val="CommentReference"/>
                <w:kern w:val="2"/>
              </w:rPr>
            </w:rPrChange>
          </w:rPr>
          <w:commentReference w:id="36"/>
        </w:r>
        <w:r w:rsidRPr="00A06850">
          <w:rPr>
            <w:rFonts w:ascii="Times New Roman" w:hAnsi="Times New Roman" w:cs="Times New Roman"/>
            <w:color w:val="2A2A2A"/>
            <w:sz w:val="22"/>
            <w:szCs w:val="22"/>
            <w:shd w:val="clear" w:color="auto" w:fill="FFFFFF"/>
          </w:rPr>
          <w:t>To address the challenge</w:t>
        </w:r>
      </w:ins>
      <w:ins w:id="48" w:author="Chen Liao" w:date="2021-02-25T14:00:00Z">
        <w:r w:rsidR="001E51A9">
          <w:rPr>
            <w:rFonts w:ascii="Times New Roman" w:hAnsi="Times New Roman" w:cs="Times New Roman"/>
            <w:color w:val="2A2A2A"/>
            <w:sz w:val="22"/>
            <w:szCs w:val="22"/>
            <w:shd w:val="clear" w:color="auto" w:fill="FFFFFF"/>
          </w:rPr>
          <w:t xml:space="preserve"> in a controlled setting</w:t>
        </w:r>
      </w:ins>
      <w:ins w:id="49" w:author="Chen Liao" w:date="2021-02-25T12:14:00Z">
        <w:r w:rsidRPr="00A06850">
          <w:rPr>
            <w:rFonts w:ascii="Times New Roman" w:hAnsi="Times New Roman" w:cs="Times New Roman"/>
            <w:color w:val="2A2A2A"/>
            <w:sz w:val="22"/>
            <w:szCs w:val="22"/>
            <w:shd w:val="clear" w:color="auto" w:fill="FFFFFF"/>
          </w:rPr>
          <w:t>, w</w:t>
        </w:r>
        <w:r w:rsidRPr="00F30CC6">
          <w:rPr>
            <w:rFonts w:ascii="Times New Roman" w:hAnsi="Times New Roman" w:cs="Times New Roman"/>
            <w:color w:val="2A2A2A"/>
            <w:sz w:val="22"/>
            <w:szCs w:val="22"/>
            <w:shd w:val="clear" w:color="auto" w:fill="FFFFFF"/>
          </w:rPr>
          <w:t xml:space="preserve">e </w:t>
        </w:r>
      </w:ins>
      <w:ins w:id="50" w:author="Chen Liao" w:date="2021-02-25T14:07:00Z">
        <w:r w:rsidR="00442785">
          <w:rPr>
            <w:rFonts w:ascii="Times New Roman" w:hAnsi="Times New Roman" w:cs="Times New Roman"/>
            <w:color w:val="2A2A2A"/>
            <w:sz w:val="22"/>
            <w:szCs w:val="22"/>
            <w:shd w:val="clear" w:color="auto" w:fill="FFFFFF"/>
          </w:rPr>
          <w:t xml:space="preserve">continuously </w:t>
        </w:r>
      </w:ins>
      <w:ins w:id="51" w:author="Chen Liao" w:date="2021-02-25T14:03:00Z">
        <w:r w:rsidR="001E51A9">
          <w:rPr>
            <w:rFonts w:ascii="Times New Roman" w:hAnsi="Times New Roman" w:cs="Times New Roman"/>
            <w:color w:val="2A2A2A"/>
            <w:sz w:val="22"/>
            <w:szCs w:val="22"/>
            <w:shd w:val="clear" w:color="auto" w:fill="FFFFFF"/>
          </w:rPr>
          <w:t>monitored</w:t>
        </w:r>
      </w:ins>
      <w:ins w:id="52" w:author="Chen Liao" w:date="2021-02-25T14:08:00Z">
        <w:r w:rsidR="00F110AD">
          <w:rPr>
            <w:rFonts w:ascii="Times New Roman" w:hAnsi="Times New Roman" w:cs="Times New Roman"/>
            <w:color w:val="2A2A2A"/>
            <w:sz w:val="22"/>
            <w:szCs w:val="22"/>
            <w:shd w:val="clear" w:color="auto" w:fill="FFFFFF"/>
          </w:rPr>
          <w:t xml:space="preserve"> </w:t>
        </w:r>
      </w:ins>
      <w:ins w:id="53" w:author="Chen Liao" w:date="2021-02-25T12:14:00Z">
        <w:r w:rsidRPr="00F30CC6">
          <w:rPr>
            <w:rFonts w:ascii="Times New Roman" w:hAnsi="Times New Roman" w:cs="Times New Roman"/>
            <w:color w:val="2A2A2A"/>
            <w:sz w:val="22"/>
            <w:szCs w:val="22"/>
            <w:shd w:val="clear" w:color="auto" w:fill="FFFFFF"/>
          </w:rPr>
          <w:t xml:space="preserve">microbiome </w:t>
        </w:r>
        <w:r w:rsidRPr="00213C10">
          <w:rPr>
            <w:rFonts w:ascii="Times New Roman" w:hAnsi="Times New Roman" w:cs="Times New Roman"/>
            <w:sz w:val="22"/>
            <w:shd w:val="clear" w:color="auto" w:fill="FFFFFF"/>
            <w:rPrChange w:id="54" w:author="Chen Liao" w:date="2021-02-25T12:29:00Z">
              <w:rPr>
                <w:rFonts w:ascii="Times New Roman" w:hAnsi="Times New Roman" w:cs="Times New Roman"/>
                <w:color w:val="2A2A2A"/>
                <w:sz w:val="22"/>
                <w:szCs w:val="22"/>
                <w:shd w:val="clear" w:color="auto" w:fill="FFFFFF"/>
              </w:rPr>
            </w:rPrChange>
          </w:rPr>
          <w:t xml:space="preserve">profiles </w:t>
        </w:r>
      </w:ins>
      <w:ins w:id="55" w:author="Chen Liao" w:date="2021-02-25T14:08:00Z">
        <w:r w:rsidR="00F110AD">
          <w:rPr>
            <w:rFonts w:ascii="Times New Roman" w:hAnsi="Times New Roman" w:cs="Times New Roman"/>
            <w:sz w:val="22"/>
            <w:shd w:val="clear" w:color="auto" w:fill="FFFFFF"/>
          </w:rPr>
          <w:t xml:space="preserve">(absolute abundance) </w:t>
        </w:r>
      </w:ins>
      <w:ins w:id="56" w:author="Chen Liao" w:date="2021-02-25T12:14:00Z">
        <w:r w:rsidRPr="00213C10">
          <w:rPr>
            <w:rFonts w:ascii="Times New Roman" w:hAnsi="Times New Roman" w:cs="Times New Roman"/>
            <w:sz w:val="22"/>
            <w:shd w:val="clear" w:color="auto" w:fill="FFFFFF"/>
            <w:rPrChange w:id="57" w:author="Chen Liao" w:date="2021-02-25T12:29:00Z">
              <w:rPr>
                <w:rFonts w:ascii="Times New Roman" w:hAnsi="Times New Roman" w:cs="Times New Roman"/>
                <w:color w:val="2A2A2A"/>
                <w:sz w:val="22"/>
                <w:szCs w:val="22"/>
                <w:shd w:val="clear" w:color="auto" w:fill="FFFFFF"/>
              </w:rPr>
            </w:rPrChange>
          </w:rPr>
          <w:t xml:space="preserve">and targeted metabolomics of adult mice with distinct baseline microbiota undergoing </w:t>
        </w:r>
        <w:r w:rsidRPr="00213C10">
          <w:rPr>
            <w:rFonts w:ascii="Times New Roman" w:hAnsi="Times New Roman" w:cs="Times New Roman"/>
            <w:sz w:val="22"/>
            <w:shd w:val="clear" w:color="auto" w:fill="FFFFFF"/>
            <w:rPrChange w:id="58" w:author="Chen Liao" w:date="2021-02-25T12:29:00Z">
              <w:rPr>
                <w:rFonts w:ascii="Times New Roman" w:hAnsi="Times New Roman" w:cs="Times New Roman"/>
                <w:color w:val="000000" w:themeColor="text1"/>
                <w:sz w:val="22"/>
                <w:szCs w:val="22"/>
                <w:shd w:val="clear" w:color="auto" w:fill="FFFFFF"/>
              </w:rPr>
            </w:rPrChange>
          </w:rPr>
          <w:t>intervention of inulin and resistant starch</w:t>
        </w:r>
      </w:ins>
      <w:ins w:id="59" w:author="Chen Liao" w:date="2021-02-25T14:03:00Z">
        <w:r w:rsidR="001E51A9">
          <w:rPr>
            <w:rFonts w:ascii="Times New Roman" w:hAnsi="Times New Roman" w:cs="Times New Roman"/>
            <w:sz w:val="22"/>
            <w:shd w:val="clear" w:color="auto" w:fill="FFFFFF"/>
          </w:rPr>
          <w:t xml:space="preserve"> over four weeks</w:t>
        </w:r>
      </w:ins>
      <w:ins w:id="60" w:author="Chen Liao" w:date="2021-02-25T12:14:00Z">
        <w:r w:rsidRPr="00213C10">
          <w:rPr>
            <w:rFonts w:ascii="Times New Roman" w:hAnsi="Times New Roman" w:cs="Times New Roman"/>
            <w:sz w:val="22"/>
            <w:shd w:val="clear" w:color="auto" w:fill="FFFFFF"/>
            <w:rPrChange w:id="61" w:author="Chen Liao" w:date="2021-02-25T12:29:00Z">
              <w:rPr>
                <w:rFonts w:ascii="Times New Roman" w:hAnsi="Times New Roman" w:cs="Times New Roman"/>
                <w:color w:val="000000" w:themeColor="text1"/>
                <w:sz w:val="22"/>
                <w:szCs w:val="22"/>
                <w:shd w:val="clear" w:color="auto" w:fill="FFFFFF"/>
              </w:rPr>
            </w:rPrChange>
          </w:rPr>
          <w:t xml:space="preserve">. </w:t>
        </w:r>
      </w:ins>
      <w:ins w:id="62" w:author="Chen Liao" w:date="2021-02-25T14:26:00Z">
        <w:r w:rsidR="002B6558">
          <w:rPr>
            <w:rFonts w:ascii="Times New Roman" w:hAnsi="Times New Roman" w:cs="Times New Roman"/>
            <w:sz w:val="22"/>
            <w:shd w:val="clear" w:color="auto" w:fill="FFFFFF"/>
          </w:rPr>
          <w:t>Generally</w:t>
        </w:r>
      </w:ins>
      <w:ins w:id="63" w:author="Chen Liao" w:date="2021-02-25T14:15:00Z">
        <w:r w:rsidR="00F521E0">
          <w:rPr>
            <w:rFonts w:ascii="Times New Roman" w:hAnsi="Times New Roman" w:cs="Times New Roman"/>
            <w:sz w:val="22"/>
            <w:shd w:val="clear" w:color="auto" w:fill="FFFFFF"/>
          </w:rPr>
          <w:t>, i</w:t>
        </w:r>
      </w:ins>
      <w:ins w:id="64" w:author="Chen Liao" w:date="2021-02-25T12:14:00Z">
        <w:r w:rsidRPr="00213C10">
          <w:rPr>
            <w:rFonts w:ascii="Times New Roman" w:hAnsi="Times New Roman" w:cs="Times New Roman"/>
            <w:sz w:val="22"/>
            <w:shd w:val="clear" w:color="auto" w:fill="FFFFFF"/>
            <w:rPrChange w:id="65" w:author="Chen Liao" w:date="2021-02-25T12:29:00Z">
              <w:rPr>
                <w:rFonts w:ascii="Times New Roman" w:hAnsi="Times New Roman" w:cs="Times New Roman"/>
                <w:color w:val="000000" w:themeColor="text1"/>
                <w:sz w:val="22"/>
                <w:szCs w:val="22"/>
                <w:shd w:val="clear" w:color="auto" w:fill="FFFFFF"/>
              </w:rPr>
            </w:rPrChange>
          </w:rPr>
          <w:t>nulin</w:t>
        </w:r>
      </w:ins>
      <w:ins w:id="66" w:author="Chen Liao" w:date="2021-02-25T14:17:00Z">
        <w:r w:rsidR="00F521E0">
          <w:rPr>
            <w:rFonts w:ascii="Times New Roman" w:hAnsi="Times New Roman" w:cs="Times New Roman"/>
            <w:sz w:val="22"/>
            <w:shd w:val="clear" w:color="auto" w:fill="FFFFFF"/>
          </w:rPr>
          <w:t xml:space="preserve"> stimulate</w:t>
        </w:r>
      </w:ins>
      <w:ins w:id="67" w:author="Chen Liao" w:date="2021-02-25T14:29:00Z">
        <w:r w:rsidR="002B6558">
          <w:rPr>
            <w:rFonts w:ascii="Times New Roman" w:hAnsi="Times New Roman" w:cs="Times New Roman"/>
            <w:sz w:val="22"/>
            <w:shd w:val="clear" w:color="auto" w:fill="FFFFFF"/>
          </w:rPr>
          <w:t>d</w:t>
        </w:r>
      </w:ins>
      <w:ins w:id="68" w:author="Chen Liao" w:date="2021-02-25T14:17:00Z">
        <w:r w:rsidR="00F521E0">
          <w:rPr>
            <w:rFonts w:ascii="Times New Roman" w:hAnsi="Times New Roman" w:cs="Times New Roman"/>
            <w:sz w:val="22"/>
            <w:shd w:val="clear" w:color="auto" w:fill="FFFFFF"/>
          </w:rPr>
          <w:t xml:space="preserve"> stronger</w:t>
        </w:r>
      </w:ins>
      <w:ins w:id="69" w:author="Chen Liao" w:date="2021-02-25T14:15:00Z">
        <w:r w:rsidR="00F521E0">
          <w:rPr>
            <w:rFonts w:ascii="Times New Roman" w:hAnsi="Times New Roman" w:cs="Times New Roman"/>
            <w:sz w:val="22"/>
            <w:shd w:val="clear" w:color="auto" w:fill="FFFFFF"/>
          </w:rPr>
          <w:t xml:space="preserve"> </w:t>
        </w:r>
      </w:ins>
      <w:ins w:id="70" w:author="Chen Liao" w:date="2021-02-25T14:21:00Z">
        <w:r w:rsidR="00F521E0">
          <w:rPr>
            <w:rFonts w:ascii="Times New Roman" w:hAnsi="Times New Roman" w:cs="Times New Roman"/>
            <w:sz w:val="22"/>
            <w:shd w:val="clear" w:color="auto" w:fill="FFFFFF"/>
          </w:rPr>
          <w:t xml:space="preserve">short-term </w:t>
        </w:r>
      </w:ins>
      <w:ins w:id="71" w:author="Chen Liao" w:date="2021-02-25T14:09:00Z">
        <w:r w:rsidR="00F110AD">
          <w:rPr>
            <w:rFonts w:ascii="Times New Roman" w:hAnsi="Times New Roman" w:cs="Times New Roman"/>
            <w:sz w:val="22"/>
            <w:shd w:val="clear" w:color="auto" w:fill="FFFFFF"/>
          </w:rPr>
          <w:t>responses</w:t>
        </w:r>
      </w:ins>
      <w:ins w:id="72" w:author="Chen Liao" w:date="2021-02-25T14:15:00Z">
        <w:r w:rsidR="00F521E0">
          <w:rPr>
            <w:rFonts w:ascii="Times New Roman" w:hAnsi="Times New Roman" w:cs="Times New Roman"/>
            <w:sz w:val="22"/>
            <w:shd w:val="clear" w:color="auto" w:fill="FFFFFF"/>
          </w:rPr>
          <w:t xml:space="preserve"> </w:t>
        </w:r>
      </w:ins>
      <w:ins w:id="73" w:author="Chen Liao" w:date="2021-02-25T14:27:00Z">
        <w:r w:rsidR="002B6558">
          <w:rPr>
            <w:rFonts w:ascii="Times New Roman" w:hAnsi="Times New Roman" w:cs="Times New Roman"/>
            <w:sz w:val="22"/>
            <w:shd w:val="clear" w:color="auto" w:fill="FFFFFF"/>
          </w:rPr>
          <w:t xml:space="preserve">than resistant starch </w:t>
        </w:r>
      </w:ins>
      <w:ins w:id="74" w:author="Chen Liao" w:date="2021-02-25T14:20:00Z">
        <w:r w:rsidR="00F521E0">
          <w:rPr>
            <w:rFonts w:ascii="Times New Roman" w:hAnsi="Times New Roman" w:cs="Times New Roman"/>
            <w:sz w:val="22"/>
            <w:shd w:val="clear" w:color="auto" w:fill="FFFFFF"/>
          </w:rPr>
          <w:t>and</w:t>
        </w:r>
      </w:ins>
      <w:ins w:id="75" w:author="Chen Liao" w:date="2021-02-25T12:14:00Z">
        <w:r w:rsidRPr="00213C10">
          <w:rPr>
            <w:rFonts w:ascii="Times New Roman" w:hAnsi="Times New Roman" w:cs="Times New Roman"/>
            <w:sz w:val="22"/>
            <w:shd w:val="clear" w:color="auto" w:fill="FFFFFF"/>
          </w:rPr>
          <w:t xml:space="preserve"> shift</w:t>
        </w:r>
      </w:ins>
      <w:ins w:id="76" w:author="Chen Liao" w:date="2021-02-25T14:29:00Z">
        <w:r w:rsidR="002B6558">
          <w:rPr>
            <w:rFonts w:ascii="Times New Roman" w:hAnsi="Times New Roman" w:cs="Times New Roman"/>
            <w:sz w:val="22"/>
            <w:shd w:val="clear" w:color="auto" w:fill="FFFFFF"/>
          </w:rPr>
          <w:t>ed</w:t>
        </w:r>
      </w:ins>
      <w:ins w:id="77" w:author="Chen Liao" w:date="2021-02-25T12:14:00Z">
        <w:r w:rsidRPr="00213C10">
          <w:rPr>
            <w:rFonts w:ascii="Times New Roman" w:hAnsi="Times New Roman" w:cs="Times New Roman"/>
            <w:sz w:val="22"/>
            <w:shd w:val="clear" w:color="auto" w:fill="FFFFFF"/>
          </w:rPr>
          <w:t xml:space="preserve"> both gut microbiota composition and SCFA concentration into new steady states after transient overshoot </w:t>
        </w:r>
      </w:ins>
      <w:ins w:id="78" w:author="Chen Liao" w:date="2021-02-25T14:22:00Z">
        <w:r w:rsidR="00F521E0">
          <w:rPr>
            <w:rFonts w:ascii="Times New Roman" w:hAnsi="Times New Roman" w:cs="Times New Roman"/>
            <w:sz w:val="22"/>
            <w:shd w:val="clear" w:color="auto" w:fill="FFFFFF"/>
          </w:rPr>
          <w:t>behavior</w:t>
        </w:r>
      </w:ins>
      <w:ins w:id="79" w:author="Chen Liao" w:date="2021-02-25T12:14:00Z">
        <w:r w:rsidRPr="00213C10">
          <w:rPr>
            <w:rFonts w:ascii="Times New Roman" w:hAnsi="Times New Roman" w:cs="Times New Roman"/>
            <w:sz w:val="22"/>
            <w:shd w:val="clear" w:color="auto" w:fill="FFFFFF"/>
          </w:rPr>
          <w:t>, which can be explained by initial rapid growth of several inulin responders (e.g., Bacteroides acidifaciens and unclassified Muribaculaceae)</w:t>
        </w:r>
        <w:commentRangeStart w:id="80"/>
        <w:r w:rsidRPr="00213C10">
          <w:rPr>
            <w:rFonts w:ascii="Times New Roman" w:hAnsi="Times New Roman" w:cs="Times New Roman"/>
            <w:sz w:val="22"/>
            <w:shd w:val="clear" w:color="auto" w:fill="FFFFFF"/>
          </w:rPr>
          <w:t xml:space="preserve"> and their competitions </w:t>
        </w:r>
      </w:ins>
      <w:ins w:id="81" w:author="Chen Liao" w:date="2021-02-25T14:22:00Z">
        <w:r w:rsidR="00F521E0">
          <w:rPr>
            <w:rFonts w:ascii="Times New Roman" w:hAnsi="Times New Roman" w:cs="Times New Roman"/>
            <w:sz w:val="22"/>
            <w:shd w:val="clear" w:color="auto" w:fill="FFFFFF"/>
          </w:rPr>
          <w:t>near carrying capacity</w:t>
        </w:r>
      </w:ins>
      <w:bookmarkStart w:id="82" w:name="OLE_LINK27"/>
      <w:commentRangeEnd w:id="80"/>
      <w:ins w:id="83" w:author="Chen Liao" w:date="2021-02-25T12:14:00Z">
        <w:r w:rsidRPr="00213C10">
          <w:rPr>
            <w:sz w:val="22"/>
            <w:shd w:val="clear" w:color="auto" w:fill="FFFFFF"/>
            <w:rPrChange w:id="84" w:author="Chen Liao" w:date="2021-02-25T12:29:00Z">
              <w:rPr>
                <w:rStyle w:val="CommentReference"/>
                <w:kern w:val="2"/>
              </w:rPr>
            </w:rPrChange>
          </w:rPr>
          <w:commentReference w:id="80"/>
        </w:r>
        <w:r w:rsidRPr="00213C10">
          <w:rPr>
            <w:rFonts w:ascii="Times New Roman" w:hAnsi="Times New Roman" w:cs="Times New Roman"/>
            <w:sz w:val="22"/>
            <w:shd w:val="clear" w:color="auto" w:fill="FFFFFF"/>
          </w:rPr>
          <w:t>.</w:t>
        </w:r>
      </w:ins>
      <w:ins w:id="85" w:author="Chen Liao" w:date="2021-02-25T14:25:00Z">
        <w:r w:rsidR="002B6558">
          <w:rPr>
            <w:rFonts w:ascii="Times New Roman" w:hAnsi="Times New Roman" w:cs="Times New Roman"/>
            <w:sz w:val="22"/>
            <w:shd w:val="clear" w:color="auto" w:fill="FFFFFF"/>
          </w:rPr>
          <w:t xml:space="preserve"> </w:t>
        </w:r>
      </w:ins>
      <w:ins w:id="86" w:author="Chen Liao" w:date="2021-02-25T14:48:00Z">
        <w:r w:rsidR="007E2988">
          <w:rPr>
            <w:rFonts w:ascii="Times New Roman" w:hAnsi="Times New Roman" w:cs="Times New Roman"/>
            <w:sz w:val="22"/>
            <w:shd w:val="clear" w:color="auto" w:fill="FFFFFF"/>
          </w:rPr>
          <w:t>However</w:t>
        </w:r>
      </w:ins>
      <w:ins w:id="87" w:author="Chen Liao" w:date="2021-02-25T14:43:00Z">
        <w:r w:rsidR="007E2988">
          <w:rPr>
            <w:rFonts w:ascii="Times New Roman" w:hAnsi="Times New Roman" w:cs="Times New Roman"/>
            <w:sz w:val="22"/>
            <w:shd w:val="clear" w:color="auto" w:fill="FFFFFF"/>
          </w:rPr>
          <w:t xml:space="preserve">, </w:t>
        </w:r>
      </w:ins>
      <w:ins w:id="88" w:author="Chen Liao" w:date="2021-02-25T14:26:00Z">
        <w:r w:rsidR="002B6558">
          <w:rPr>
            <w:rFonts w:ascii="Times New Roman" w:hAnsi="Times New Roman" w:cs="Times New Roman"/>
            <w:sz w:val="22"/>
            <w:shd w:val="clear" w:color="auto" w:fill="FFFFFF"/>
          </w:rPr>
          <w:t>the</w:t>
        </w:r>
      </w:ins>
      <w:ins w:id="89" w:author="Chen Liao" w:date="2021-02-25T14:28:00Z">
        <w:r w:rsidR="002B6558">
          <w:rPr>
            <w:rFonts w:ascii="Times New Roman" w:hAnsi="Times New Roman" w:cs="Times New Roman"/>
            <w:sz w:val="22"/>
            <w:shd w:val="clear" w:color="auto" w:fill="FFFFFF"/>
          </w:rPr>
          <w:t xml:space="preserve"> dynamic</w:t>
        </w:r>
      </w:ins>
      <w:ins w:id="90" w:author="Chen Liao" w:date="2021-02-25T14:31:00Z">
        <w:r w:rsidR="002B6558">
          <w:rPr>
            <w:rFonts w:ascii="Times New Roman" w:hAnsi="Times New Roman" w:cs="Times New Roman"/>
            <w:sz w:val="22"/>
            <w:shd w:val="clear" w:color="auto" w:fill="FFFFFF"/>
          </w:rPr>
          <w:t>a</w:t>
        </w:r>
      </w:ins>
      <w:ins w:id="91" w:author="Chen Liao" w:date="2021-02-25T14:32:00Z">
        <w:r w:rsidR="002B6558">
          <w:rPr>
            <w:rFonts w:ascii="Times New Roman" w:hAnsi="Times New Roman" w:cs="Times New Roman"/>
            <w:sz w:val="22"/>
            <w:shd w:val="clear" w:color="auto" w:fill="FFFFFF"/>
          </w:rPr>
          <w:t>l</w:t>
        </w:r>
      </w:ins>
      <w:ins w:id="92" w:author="Chen Liao" w:date="2021-02-25T14:28:00Z">
        <w:r w:rsidR="002B6558">
          <w:rPr>
            <w:rFonts w:ascii="Times New Roman" w:hAnsi="Times New Roman" w:cs="Times New Roman"/>
            <w:sz w:val="22"/>
            <w:shd w:val="clear" w:color="auto" w:fill="FFFFFF"/>
          </w:rPr>
          <w:t xml:space="preserve"> responses </w:t>
        </w:r>
      </w:ins>
      <w:ins w:id="93" w:author="Chen Liao" w:date="2021-02-25T14:32:00Z">
        <w:r w:rsidR="002B6558">
          <w:rPr>
            <w:rFonts w:ascii="Times New Roman" w:hAnsi="Times New Roman" w:cs="Times New Roman"/>
            <w:sz w:val="22"/>
            <w:shd w:val="clear" w:color="auto" w:fill="FFFFFF"/>
          </w:rPr>
          <w:t>of</w:t>
        </w:r>
      </w:ins>
      <w:ins w:id="94" w:author="Chen Liao" w:date="2021-02-25T14:35:00Z">
        <w:r w:rsidR="006B4CA5">
          <w:rPr>
            <w:rFonts w:ascii="Times New Roman" w:hAnsi="Times New Roman" w:cs="Times New Roman"/>
            <w:sz w:val="22"/>
            <w:shd w:val="clear" w:color="auto" w:fill="FFFFFF"/>
          </w:rPr>
          <w:t xml:space="preserve"> </w:t>
        </w:r>
      </w:ins>
      <w:ins w:id="95" w:author="Chen Liao" w:date="2021-02-25T14:43:00Z">
        <w:r w:rsidR="007E2988">
          <w:rPr>
            <w:rFonts w:ascii="Times New Roman" w:hAnsi="Times New Roman" w:cs="Times New Roman"/>
            <w:sz w:val="22"/>
            <w:shd w:val="clear" w:color="auto" w:fill="FFFFFF"/>
          </w:rPr>
          <w:t>~</w:t>
        </w:r>
      </w:ins>
      <w:ins w:id="96" w:author="Chen Liao" w:date="2021-02-25T14:36:00Z">
        <w:r w:rsidR="00997406">
          <w:rPr>
            <w:rFonts w:ascii="Times New Roman" w:hAnsi="Times New Roman" w:cs="Times New Roman"/>
            <w:sz w:val="22"/>
            <w:shd w:val="clear" w:color="auto" w:fill="FFFFFF"/>
          </w:rPr>
          <w:t>1</w:t>
        </w:r>
      </w:ins>
      <w:ins w:id="97" w:author="Chen Liao" w:date="2021-02-25T14:37:00Z">
        <w:r w:rsidR="00997406">
          <w:rPr>
            <w:rFonts w:ascii="Times New Roman" w:hAnsi="Times New Roman" w:cs="Times New Roman"/>
            <w:sz w:val="22"/>
            <w:shd w:val="clear" w:color="auto" w:fill="FFFFFF"/>
          </w:rPr>
          <w:t xml:space="preserve">0% bacterial species </w:t>
        </w:r>
      </w:ins>
      <w:ins w:id="98" w:author="Chen Liao" w:date="2021-02-25T14:48:00Z">
        <w:r w:rsidR="007E2988">
          <w:rPr>
            <w:rFonts w:ascii="Times New Roman" w:hAnsi="Times New Roman" w:cs="Times New Roman"/>
            <w:sz w:val="22"/>
            <w:shd w:val="clear" w:color="auto" w:fill="FFFFFF"/>
          </w:rPr>
          <w:t xml:space="preserve">and the majority </w:t>
        </w:r>
      </w:ins>
      <w:ins w:id="99" w:author="Chen Liao" w:date="2021-02-25T14:49:00Z">
        <w:r w:rsidR="007E2988">
          <w:rPr>
            <w:rFonts w:ascii="Times New Roman" w:hAnsi="Times New Roman" w:cs="Times New Roman"/>
            <w:sz w:val="22"/>
            <w:shd w:val="clear" w:color="auto" w:fill="FFFFFF"/>
          </w:rPr>
          <w:t xml:space="preserve">of </w:t>
        </w:r>
      </w:ins>
      <w:ins w:id="100" w:author="Chen Liao" w:date="2021-02-25T14:35:00Z">
        <w:r w:rsidR="006B4CA5">
          <w:rPr>
            <w:rFonts w:ascii="Times New Roman" w:hAnsi="Times New Roman" w:cs="Times New Roman"/>
            <w:sz w:val="22"/>
            <w:shd w:val="clear" w:color="auto" w:fill="FFFFFF"/>
          </w:rPr>
          <w:t>SCFA</w:t>
        </w:r>
      </w:ins>
      <w:ins w:id="101" w:author="Chen Liao" w:date="2021-02-25T14:37:00Z">
        <w:r w:rsidR="00997406">
          <w:rPr>
            <w:rFonts w:ascii="Times New Roman" w:hAnsi="Times New Roman" w:cs="Times New Roman"/>
            <w:sz w:val="22"/>
            <w:shd w:val="clear" w:color="auto" w:fill="FFFFFF"/>
          </w:rPr>
          <w:t xml:space="preserve">s </w:t>
        </w:r>
      </w:ins>
      <w:ins w:id="102" w:author="Chen Liao" w:date="2021-02-25T14:38:00Z">
        <w:r w:rsidR="00EA3A08">
          <w:rPr>
            <w:rFonts w:ascii="Times New Roman" w:hAnsi="Times New Roman" w:cs="Times New Roman"/>
            <w:sz w:val="22"/>
            <w:shd w:val="clear" w:color="auto" w:fill="FFFFFF"/>
          </w:rPr>
          <w:t xml:space="preserve">exhibited </w:t>
        </w:r>
      </w:ins>
      <w:ins w:id="103" w:author="Chen Liao" w:date="2021-02-25T14:40:00Z">
        <w:r w:rsidR="004F3CF2">
          <w:rPr>
            <w:rFonts w:ascii="Times New Roman" w:hAnsi="Times New Roman" w:cs="Times New Roman"/>
            <w:sz w:val="22"/>
            <w:shd w:val="clear" w:color="auto" w:fill="FFFFFF"/>
          </w:rPr>
          <w:t xml:space="preserve">quantitative or even qualitative </w:t>
        </w:r>
      </w:ins>
      <w:ins w:id="104" w:author="Chen Liao" w:date="2021-02-25T14:38:00Z">
        <w:r w:rsidR="00EA3A08">
          <w:rPr>
            <w:rFonts w:ascii="Times New Roman" w:hAnsi="Times New Roman" w:cs="Times New Roman"/>
            <w:sz w:val="22"/>
            <w:shd w:val="clear" w:color="auto" w:fill="FFFFFF"/>
          </w:rPr>
          <w:t>baseline-dependency</w:t>
        </w:r>
      </w:ins>
      <w:bookmarkEnd w:id="82"/>
      <w:ins w:id="105" w:author="Chen Liao" w:date="2021-02-25T14:49:00Z">
        <w:r w:rsidR="007E2988">
          <w:rPr>
            <w:rFonts w:ascii="Times New Roman" w:hAnsi="Times New Roman" w:cs="Times New Roman"/>
            <w:sz w:val="22"/>
            <w:shd w:val="clear" w:color="auto" w:fill="FFFFFF"/>
          </w:rPr>
          <w:t xml:space="preserve"> after</w:t>
        </w:r>
      </w:ins>
      <w:ins w:id="106" w:author="Chen Liao" w:date="2021-02-25T14:50:00Z">
        <w:r w:rsidR="007E2988">
          <w:rPr>
            <w:rFonts w:ascii="Times New Roman" w:hAnsi="Times New Roman" w:cs="Times New Roman"/>
            <w:sz w:val="22"/>
            <w:shd w:val="clear" w:color="auto" w:fill="FFFFFF"/>
          </w:rPr>
          <w:t xml:space="preserve"> treatments of both fibers</w:t>
        </w:r>
      </w:ins>
      <w:ins w:id="107" w:author="Chen Liao" w:date="2021-02-25T14:40:00Z">
        <w:r w:rsidR="004F3CF2">
          <w:rPr>
            <w:rFonts w:ascii="Times New Roman" w:hAnsi="Times New Roman" w:cs="Times New Roman"/>
            <w:sz w:val="22"/>
            <w:shd w:val="clear" w:color="auto" w:fill="FFFFFF"/>
          </w:rPr>
          <w:t>.</w:t>
        </w:r>
      </w:ins>
      <w:ins w:id="108" w:author="Chen Liao" w:date="2021-02-25T14:38:00Z">
        <w:r w:rsidR="00997406">
          <w:rPr>
            <w:rFonts w:ascii="Times New Roman" w:hAnsi="Times New Roman" w:cs="Times New Roman"/>
            <w:sz w:val="22"/>
            <w:shd w:val="clear" w:color="auto" w:fill="FFFFFF"/>
          </w:rPr>
          <w:t xml:space="preserve"> </w:t>
        </w:r>
      </w:ins>
      <w:ins w:id="109" w:author="Chen Liao" w:date="2021-02-25T15:02:00Z">
        <w:r w:rsidR="00A721CB">
          <w:rPr>
            <w:rFonts w:ascii="Times New Roman" w:hAnsi="Times New Roman" w:cs="Times New Roman"/>
            <w:sz w:val="22"/>
            <w:shd w:val="clear" w:color="auto" w:fill="FFFFFF"/>
          </w:rPr>
          <w:t>I</w:t>
        </w:r>
        <w:r w:rsidR="00A721CB" w:rsidRPr="00841D80">
          <w:rPr>
            <w:rFonts w:ascii="Times New Roman" w:hAnsi="Times New Roman" w:cs="Times New Roman"/>
            <w:sz w:val="22"/>
            <w:shd w:val="clear" w:color="auto" w:fill="FFFFFF"/>
          </w:rPr>
          <w:t>n accordance with previous studies in humans</w:t>
        </w:r>
        <w:r w:rsidR="00A721CB">
          <w:rPr>
            <w:rFonts w:ascii="Times New Roman" w:hAnsi="Times New Roman" w:cs="Times New Roman"/>
            <w:sz w:val="22"/>
            <w:shd w:val="clear" w:color="auto" w:fill="FFFFFF"/>
          </w:rPr>
          <w:t>, t</w:t>
        </w:r>
      </w:ins>
      <w:ins w:id="110" w:author="Chen Liao" w:date="2021-02-25T15:00:00Z">
        <w:r w:rsidR="00537D81">
          <w:rPr>
            <w:rFonts w:ascii="Times New Roman" w:hAnsi="Times New Roman" w:cs="Times New Roman"/>
            <w:sz w:val="22"/>
            <w:shd w:val="clear" w:color="auto" w:fill="FFFFFF"/>
          </w:rPr>
          <w:t xml:space="preserve">he strong baseline-dependency poses a </w:t>
        </w:r>
      </w:ins>
      <w:ins w:id="111" w:author="Chen Liao" w:date="2021-02-25T15:01:00Z">
        <w:r w:rsidR="00537D81">
          <w:rPr>
            <w:rFonts w:ascii="Times New Roman" w:hAnsi="Times New Roman" w:cs="Times New Roman"/>
            <w:sz w:val="22"/>
            <w:shd w:val="clear" w:color="auto" w:fill="FFFFFF"/>
          </w:rPr>
          <w:t>great</w:t>
        </w:r>
      </w:ins>
      <w:ins w:id="112" w:author="Chen Liao" w:date="2021-02-25T15:00:00Z">
        <w:r w:rsidR="00537D81">
          <w:rPr>
            <w:rFonts w:ascii="Times New Roman" w:hAnsi="Times New Roman" w:cs="Times New Roman"/>
            <w:sz w:val="22"/>
            <w:shd w:val="clear" w:color="auto" w:fill="FFFFFF"/>
          </w:rPr>
          <w:t xml:space="preserve"> challenge </w:t>
        </w:r>
      </w:ins>
      <w:ins w:id="113" w:author="Chen Liao" w:date="2021-02-25T15:01:00Z">
        <w:r w:rsidR="00537D81">
          <w:rPr>
            <w:rFonts w:ascii="Times New Roman" w:hAnsi="Times New Roman" w:cs="Times New Roman"/>
            <w:sz w:val="22"/>
            <w:shd w:val="clear" w:color="auto" w:fill="FFFFFF"/>
          </w:rPr>
          <w:t xml:space="preserve">when extrapolating prediction of </w:t>
        </w:r>
      </w:ins>
      <w:ins w:id="114" w:author="Chen Liao" w:date="2021-02-25T12:29:00Z">
        <w:r w:rsidR="00213C10" w:rsidRPr="00213C10">
          <w:rPr>
            <w:rFonts w:ascii="Times New Roman" w:hAnsi="Times New Roman" w:cs="Times New Roman"/>
            <w:sz w:val="22"/>
            <w:shd w:val="clear" w:color="auto" w:fill="FFFFFF"/>
            <w:rPrChange w:id="115" w:author="Chen Liao" w:date="2021-02-25T12:29:00Z">
              <w:rPr>
                <w:sz w:val="24"/>
                <w:szCs w:val="24"/>
              </w:rPr>
            </w:rPrChange>
          </w:rPr>
          <w:t xml:space="preserve">SCFA </w:t>
        </w:r>
      </w:ins>
      <w:ins w:id="116" w:author="Chen Liao" w:date="2021-02-25T14:44:00Z">
        <w:r w:rsidR="007E2988">
          <w:rPr>
            <w:rFonts w:ascii="Times New Roman" w:hAnsi="Times New Roman" w:cs="Times New Roman"/>
            <w:sz w:val="22"/>
            <w:shd w:val="clear" w:color="auto" w:fill="FFFFFF"/>
          </w:rPr>
          <w:t>concentration</w:t>
        </w:r>
      </w:ins>
      <w:ins w:id="117" w:author="Chen Liao" w:date="2021-02-25T12:29:00Z">
        <w:r w:rsidR="00213C10" w:rsidRPr="00213C10">
          <w:rPr>
            <w:rFonts w:ascii="Times New Roman" w:hAnsi="Times New Roman" w:cs="Times New Roman"/>
            <w:sz w:val="22"/>
            <w:shd w:val="clear" w:color="auto" w:fill="FFFFFF"/>
            <w:rPrChange w:id="118" w:author="Chen Liao" w:date="2021-02-25T12:29:00Z">
              <w:rPr>
                <w:sz w:val="24"/>
                <w:szCs w:val="24"/>
              </w:rPr>
            </w:rPrChange>
          </w:rPr>
          <w:t xml:space="preserve"> from gut microbiota to unobserved baseline composition.</w:t>
        </w:r>
        <w:r w:rsidR="00213C10">
          <w:rPr>
            <w:rFonts w:ascii="Times New Roman" w:hAnsi="Times New Roman" w:cs="Times New Roman"/>
            <w:sz w:val="22"/>
            <w:shd w:val="clear" w:color="auto" w:fill="FFFFFF"/>
          </w:rPr>
          <w:t xml:space="preserve"> </w:t>
        </w:r>
      </w:ins>
      <w:ins w:id="119" w:author="Chen Liao" w:date="2021-02-25T12:14:00Z">
        <w:r w:rsidRPr="00213C10">
          <w:rPr>
            <w:rFonts w:ascii="Times New Roman" w:hAnsi="Times New Roman" w:cs="Times New Roman"/>
            <w:sz w:val="22"/>
            <w:shd w:val="clear" w:color="auto" w:fill="FFFFFF"/>
            <w:rPrChange w:id="120" w:author="Chen Liao" w:date="2021-02-25T12:29:00Z">
              <w:rPr>
                <w:rFonts w:ascii="Times New Roman" w:hAnsi="Times New Roman" w:cs="Times New Roman"/>
                <w:color w:val="2A2A2A"/>
                <w:sz w:val="22"/>
                <w:szCs w:val="22"/>
                <w:shd w:val="clear" w:color="auto" w:fill="FFFFFF"/>
              </w:rPr>
            </w:rPrChange>
          </w:rPr>
          <w:t xml:space="preserve">This work </w:t>
        </w:r>
      </w:ins>
      <w:ins w:id="121" w:author="Chen Liao" w:date="2021-02-25T15:05:00Z">
        <w:r w:rsidR="00B75D99">
          <w:rPr>
            <w:rFonts w:ascii="Times New Roman" w:hAnsi="Times New Roman" w:cs="Times New Roman"/>
            <w:sz w:val="22"/>
            <w:shd w:val="clear" w:color="auto" w:fill="FFFFFF"/>
          </w:rPr>
          <w:t>reveals</w:t>
        </w:r>
      </w:ins>
      <w:ins w:id="122" w:author="Chen Liao" w:date="2021-02-25T14:53:00Z">
        <w:r w:rsidR="00023E1D">
          <w:rPr>
            <w:rFonts w:ascii="Times New Roman" w:hAnsi="Times New Roman" w:cs="Times New Roman"/>
            <w:sz w:val="22"/>
            <w:shd w:val="clear" w:color="auto" w:fill="FFFFFF"/>
          </w:rPr>
          <w:t xml:space="preserve"> </w:t>
        </w:r>
      </w:ins>
      <w:ins w:id="123" w:author="Chen Liao" w:date="2021-02-25T15:03:00Z">
        <w:r w:rsidR="00D02994">
          <w:rPr>
            <w:rFonts w:ascii="Times New Roman" w:hAnsi="Times New Roman" w:cs="Times New Roman"/>
            <w:sz w:val="22"/>
            <w:shd w:val="clear" w:color="auto" w:fill="FFFFFF"/>
          </w:rPr>
          <w:t>time- and baseline-</w:t>
        </w:r>
      </w:ins>
      <w:ins w:id="124" w:author="Chen Liao" w:date="2021-02-25T15:04:00Z">
        <w:r w:rsidR="00B75D99">
          <w:rPr>
            <w:rFonts w:ascii="Times New Roman" w:hAnsi="Times New Roman" w:cs="Times New Roman"/>
            <w:sz w:val="22"/>
            <w:shd w:val="clear" w:color="auto" w:fill="FFFFFF"/>
          </w:rPr>
          <w:t>dependency</w:t>
        </w:r>
      </w:ins>
      <w:ins w:id="125" w:author="Chen Liao" w:date="2021-02-25T15:03:00Z">
        <w:r w:rsidR="00D02994">
          <w:rPr>
            <w:rFonts w:ascii="Times New Roman" w:hAnsi="Times New Roman" w:cs="Times New Roman"/>
            <w:sz w:val="22"/>
            <w:shd w:val="clear" w:color="auto" w:fill="FFFFFF"/>
          </w:rPr>
          <w:t xml:space="preserve"> of dietary fiber respo</w:t>
        </w:r>
      </w:ins>
      <w:ins w:id="126" w:author="Chen Liao" w:date="2021-02-25T15:04:00Z">
        <w:r w:rsidR="00D02994">
          <w:rPr>
            <w:rFonts w:ascii="Times New Roman" w:hAnsi="Times New Roman" w:cs="Times New Roman"/>
            <w:sz w:val="22"/>
            <w:shd w:val="clear" w:color="auto" w:fill="FFFFFF"/>
          </w:rPr>
          <w:t>nses</w:t>
        </w:r>
      </w:ins>
      <w:ins w:id="127" w:author="Chen Liao" w:date="2021-02-25T12:14:00Z">
        <w:r w:rsidRPr="00213C10">
          <w:rPr>
            <w:rFonts w:ascii="Times New Roman" w:hAnsi="Times New Roman" w:cs="Times New Roman"/>
            <w:sz w:val="22"/>
            <w:shd w:val="clear" w:color="auto" w:fill="FFFFFF"/>
            <w:rPrChange w:id="128" w:author="Chen Liao" w:date="2021-02-25T12:29:00Z">
              <w:rPr>
                <w:rFonts w:ascii="Times New Roman" w:hAnsi="Times New Roman" w:cs="Times New Roman"/>
                <w:color w:val="2A2A2A"/>
                <w:sz w:val="22"/>
                <w:szCs w:val="22"/>
                <w:shd w:val="clear" w:color="auto" w:fill="FFFFFF"/>
              </w:rPr>
            </w:rPrChange>
          </w:rPr>
          <w:t xml:space="preserve"> as major </w:t>
        </w:r>
      </w:ins>
      <w:ins w:id="129" w:author="Chen Liao" w:date="2021-02-25T14:56:00Z">
        <w:r w:rsidR="00023E1D">
          <w:rPr>
            <w:rFonts w:ascii="Times New Roman" w:hAnsi="Times New Roman" w:cs="Times New Roman"/>
            <w:sz w:val="22"/>
            <w:shd w:val="clear" w:color="auto" w:fill="FFFFFF"/>
          </w:rPr>
          <w:t>challenges</w:t>
        </w:r>
      </w:ins>
      <w:ins w:id="130" w:author="Chen Liao" w:date="2021-02-25T12:14:00Z">
        <w:r w:rsidRPr="00213C10">
          <w:rPr>
            <w:rFonts w:ascii="Times New Roman" w:hAnsi="Times New Roman" w:cs="Times New Roman"/>
            <w:sz w:val="22"/>
            <w:shd w:val="clear" w:color="auto" w:fill="FFFFFF"/>
            <w:rPrChange w:id="131" w:author="Chen Liao" w:date="2021-02-25T12:29:00Z">
              <w:rPr>
                <w:rFonts w:ascii="Times New Roman" w:hAnsi="Times New Roman" w:cs="Times New Roman"/>
                <w:color w:val="2A2A2A"/>
                <w:sz w:val="22"/>
                <w:szCs w:val="22"/>
                <w:shd w:val="clear" w:color="auto" w:fill="FFFFFF"/>
              </w:rPr>
            </w:rPrChange>
          </w:rPr>
          <w:t xml:space="preserve"> for personalized nutritional therapies </w:t>
        </w:r>
      </w:ins>
      <w:ins w:id="132" w:author="Chen Liao" w:date="2021-02-25T14:44:00Z">
        <w:r w:rsidR="007E2988">
          <w:rPr>
            <w:rFonts w:ascii="Times New Roman" w:hAnsi="Times New Roman" w:cs="Times New Roman"/>
            <w:sz w:val="22"/>
            <w:shd w:val="clear" w:color="auto" w:fill="FFFFFF"/>
          </w:rPr>
          <w:t xml:space="preserve">and </w:t>
        </w:r>
      </w:ins>
      <w:ins w:id="133" w:author="Chen Liao" w:date="2021-02-25T14:45:00Z">
        <w:r w:rsidR="007E2988">
          <w:rPr>
            <w:rFonts w:ascii="Times New Roman" w:hAnsi="Times New Roman" w:cs="Times New Roman"/>
            <w:sz w:val="22"/>
            <w:shd w:val="clear" w:color="auto" w:fill="FFFFFF"/>
          </w:rPr>
          <w:t xml:space="preserve">the necessity to </w:t>
        </w:r>
      </w:ins>
      <w:ins w:id="134" w:author="Chen Liao" w:date="2021-02-25T14:56:00Z">
        <w:r w:rsidR="00023E1D">
          <w:rPr>
            <w:rFonts w:ascii="Times New Roman" w:hAnsi="Times New Roman" w:cs="Times New Roman"/>
            <w:sz w:val="22"/>
            <w:shd w:val="clear" w:color="auto" w:fill="FFFFFF"/>
          </w:rPr>
          <w:t>search for predictive microbiota</w:t>
        </w:r>
      </w:ins>
      <w:ins w:id="135" w:author="Chen Liao" w:date="2021-02-25T14:45:00Z">
        <w:r w:rsidR="007E2988">
          <w:rPr>
            <w:rFonts w:ascii="Times New Roman" w:hAnsi="Times New Roman" w:cs="Times New Roman"/>
            <w:sz w:val="22"/>
            <w:shd w:val="clear" w:color="auto" w:fill="FFFFFF"/>
          </w:rPr>
          <w:t xml:space="preserve"> </w:t>
        </w:r>
      </w:ins>
      <w:ins w:id="136" w:author="Chen Liao" w:date="2021-02-25T14:57:00Z">
        <w:r w:rsidR="004B6B90">
          <w:rPr>
            <w:rFonts w:ascii="Times New Roman" w:hAnsi="Times New Roman" w:cs="Times New Roman"/>
            <w:sz w:val="22"/>
            <w:shd w:val="clear" w:color="auto" w:fill="FFFFFF"/>
          </w:rPr>
          <w:t>variables other than composition</w:t>
        </w:r>
      </w:ins>
      <w:ins w:id="137" w:author="Chen Liao" w:date="2021-02-25T12:14:00Z">
        <w:r w:rsidRPr="00213C10">
          <w:rPr>
            <w:rFonts w:ascii="Times New Roman" w:hAnsi="Times New Roman" w:cs="Times New Roman"/>
            <w:sz w:val="22"/>
            <w:shd w:val="clear" w:color="auto" w:fill="FFFFFF"/>
            <w:rPrChange w:id="138" w:author="Chen Liao" w:date="2021-02-25T12:29:00Z">
              <w:rPr>
                <w:rFonts w:ascii="Times New Roman" w:hAnsi="Times New Roman" w:cs="Times New Roman"/>
                <w:color w:val="2A2A2A"/>
                <w:sz w:val="22"/>
                <w:szCs w:val="22"/>
                <w:shd w:val="clear" w:color="auto" w:fill="FFFFFF"/>
              </w:rPr>
            </w:rPrChange>
          </w:rPr>
          <w:t>.</w:t>
        </w:r>
      </w:ins>
      <w:bookmarkEnd w:id="14"/>
    </w:p>
    <w:p w14:paraId="1A5989DE" w14:textId="7E21DD6B" w:rsidR="00C93D78" w:rsidRDefault="00C93D78">
      <w:pPr>
        <w:rPr>
          <w:ins w:id="139" w:author="刘 红宾" w:date="2021-03-01T09:20:00Z"/>
          <w:rFonts w:ascii="Times New Roman" w:hAnsi="Times New Roman" w:cs="Times New Roman"/>
          <w:sz w:val="22"/>
          <w:szCs w:val="20"/>
          <w:shd w:val="clear" w:color="auto" w:fill="FFFFFF"/>
        </w:rPr>
      </w:pPr>
      <w:ins w:id="140" w:author="刘 红宾" w:date="2021-03-01T09:20:00Z">
        <w:r>
          <w:rPr>
            <w:rFonts w:ascii="Times New Roman" w:hAnsi="Times New Roman" w:cs="Times New Roman"/>
            <w:sz w:val="22"/>
            <w:szCs w:val="20"/>
            <w:shd w:val="clear" w:color="auto" w:fill="FFFFFF"/>
          </w:rPr>
          <w:br w:type="page"/>
        </w:r>
      </w:ins>
    </w:p>
    <w:p w14:paraId="6F5CF456" w14:textId="77777777" w:rsidR="00C93D78" w:rsidRDefault="00C93D78" w:rsidP="00C93D78">
      <w:pPr>
        <w:rPr>
          <w:ins w:id="141" w:author="刘 红宾" w:date="2021-03-01T09:21:00Z"/>
          <w:rFonts w:ascii="Times New Roman" w:hAnsi="Times New Roman" w:cs="Times New Roman"/>
          <w:b/>
          <w:bCs/>
          <w:color w:val="2A2A2A"/>
          <w:szCs w:val="21"/>
          <w:shd w:val="clear" w:color="auto" w:fill="FFFFFF"/>
        </w:rPr>
      </w:pPr>
      <w:ins w:id="142" w:author="刘 红宾" w:date="2021-03-01T09:21:00Z">
        <w:r w:rsidRPr="00923B85">
          <w:rPr>
            <w:rFonts w:ascii="Times New Roman" w:hAnsi="Times New Roman" w:cs="Times New Roman"/>
            <w:b/>
            <w:bCs/>
            <w:color w:val="2A2A2A"/>
            <w:szCs w:val="21"/>
            <w:shd w:val="clear" w:color="auto" w:fill="FFFFFF"/>
          </w:rPr>
          <w:lastRenderedPageBreak/>
          <w:t>Introduction</w:t>
        </w:r>
      </w:ins>
    </w:p>
    <w:p w14:paraId="6E5FB307" w14:textId="11FA24AB" w:rsidR="00C93D78" w:rsidRPr="00AB4748" w:rsidRDefault="00C93D78">
      <w:pPr>
        <w:pStyle w:val="ListParagraph"/>
        <w:spacing w:after="240"/>
        <w:ind w:left="0" w:firstLineChars="177" w:firstLine="425"/>
        <w:jc w:val="both"/>
        <w:rPr>
          <w:ins w:id="143" w:author="刘 红宾" w:date="2021-03-01T09:20:00Z"/>
          <w:rFonts w:ascii="Times New Roman" w:hAnsi="Times New Roman" w:cs="Times New Roman"/>
          <w:szCs w:val="21"/>
          <w:shd w:val="clear" w:color="auto" w:fill="FFFFFF"/>
        </w:rPr>
        <w:pPrChange w:id="144" w:author="刘 红宾" w:date="2021-03-08T10:57:00Z">
          <w:pPr>
            <w:pStyle w:val="ListParagraph"/>
            <w:spacing w:after="240"/>
          </w:pPr>
        </w:pPrChange>
      </w:pPr>
      <w:ins w:id="145" w:author="刘 红宾" w:date="2021-03-01T09:20:00Z">
        <w:r>
          <w:rPr>
            <w:rFonts w:ascii="Times New Roman" w:hAnsi="Times New Roman" w:cs="Times New Roman"/>
            <w:color w:val="2A2A2A"/>
            <w:szCs w:val="21"/>
            <w:shd w:val="clear" w:color="auto" w:fill="FFFFFF"/>
          </w:rPr>
          <w:t>H</w:t>
        </w:r>
        <w:r w:rsidRPr="00D40276">
          <w:rPr>
            <w:rFonts w:ascii="Times New Roman" w:hAnsi="Times New Roman" w:cs="Times New Roman"/>
            <w:color w:val="2A2A2A"/>
            <w:szCs w:val="21"/>
            <w:shd w:val="clear" w:color="auto" w:fill="FFFFFF"/>
          </w:rPr>
          <w:t>undreds of trillions of microbes resid</w:t>
        </w:r>
        <w:r>
          <w:rPr>
            <w:rFonts w:ascii="Times New Roman" w:hAnsi="Times New Roman" w:cs="Times New Roman"/>
            <w:color w:val="2A2A2A"/>
            <w:szCs w:val="21"/>
            <w:shd w:val="clear" w:color="auto" w:fill="FFFFFF"/>
          </w:rPr>
          <w:t>ing</w:t>
        </w:r>
        <w:r w:rsidRPr="00D40276">
          <w:rPr>
            <w:rFonts w:ascii="Times New Roman" w:hAnsi="Times New Roman" w:cs="Times New Roman"/>
            <w:color w:val="2A2A2A"/>
            <w:szCs w:val="21"/>
            <w:shd w:val="clear" w:color="auto" w:fill="FFFFFF"/>
          </w:rPr>
          <w:t xml:space="preserve"> in the human gastrointestinal tract have a profound impact on modulating host health and physiology</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146" w:author="刘 红宾" w:date="2021-03-01T09:42:00Z">
        <w:r w:rsidR="00434C87">
          <w:rPr>
            <w:rFonts w:ascii="Times New Roman" w:hAnsi="Times New Roman" w:cs="Times New Roman"/>
            <w:color w:val="2A2A2A"/>
            <w:szCs w:val="21"/>
            <w:shd w:val="clear" w:color="auto" w:fill="FFFFFF"/>
          </w:rPr>
          <w:instrText xml:space="preserve"> ADDIN NE.Ref.{572CA596-38DC-4746-B10A-A1E96C2D0C46}</w:instrText>
        </w:r>
      </w:ins>
      <w:ins w:id="147" w:author="刘 红宾" w:date="2021-03-01T09:20:00Z">
        <w:r>
          <w:rPr>
            <w:rFonts w:ascii="Times New Roman" w:hAnsi="Times New Roman" w:cs="Times New Roman"/>
            <w:color w:val="2A2A2A"/>
            <w:szCs w:val="21"/>
            <w:shd w:val="clear" w:color="auto" w:fill="FFFFFF"/>
          </w:rPr>
          <w:fldChar w:fldCharType="separate"/>
        </w:r>
      </w:ins>
      <w:ins w:id="148" w:author="刘 红宾" w:date="2021-03-09T20:19:00Z">
        <w:r w:rsidR="00ED3422">
          <w:rPr>
            <w:rFonts w:ascii="Times New Roman" w:hAnsi="Times New Roman" w:cs="Times New Roman"/>
            <w:color w:val="080000"/>
          </w:rPr>
          <w:t>[1]</w:t>
        </w:r>
      </w:ins>
      <w:ins w:id="149" w:author="刘 红宾" w:date="2021-03-01T09:20:00Z">
        <w:r>
          <w:rPr>
            <w:rFonts w:ascii="Times New Roman" w:hAnsi="Times New Roman" w:cs="Times New Roman"/>
            <w:color w:val="2A2A2A"/>
            <w:szCs w:val="21"/>
            <w:shd w:val="clear" w:color="auto" w:fill="FFFFFF"/>
          </w:rPr>
          <w:fldChar w:fldCharType="end"/>
        </w:r>
        <w:r w:rsidRPr="00D40276">
          <w:rPr>
            <w:rFonts w:ascii="Times New Roman" w:hAnsi="Times New Roman" w:cs="Times New Roman"/>
            <w:color w:val="2A2A2A"/>
            <w:szCs w:val="21"/>
            <w:shd w:val="clear" w:color="auto" w:fill="FFFFFF"/>
          </w:rPr>
          <w:t xml:space="preserve">. Disruptions in the delicate dynamic balance of </w:t>
        </w:r>
        <w:r>
          <w:rPr>
            <w:rFonts w:ascii="Times New Roman" w:hAnsi="Times New Roman" w:cs="Times New Roman"/>
            <w:color w:val="2A2A2A"/>
            <w:szCs w:val="21"/>
            <w:shd w:val="clear" w:color="auto" w:fill="FFFFFF"/>
          </w:rPr>
          <w:t>gut microbiome</w:t>
        </w:r>
        <w:r w:rsidRPr="00D40276">
          <w:rPr>
            <w:rFonts w:ascii="Times New Roman" w:hAnsi="Times New Roman" w:cs="Times New Roman"/>
            <w:color w:val="2A2A2A"/>
            <w:szCs w:val="21"/>
            <w:shd w:val="clear" w:color="auto" w:fill="FFFFFF"/>
          </w:rPr>
          <w:t xml:space="preserve"> are associated with numerous disease states. </w:t>
        </w:r>
        <w:r w:rsidRPr="00D40276">
          <w:rPr>
            <w:rFonts w:ascii="Times New Roman" w:hAnsi="Times New Roman" w:cs="Times New Roman"/>
            <w:color w:val="242021"/>
            <w:szCs w:val="21"/>
          </w:rPr>
          <w:t xml:space="preserve">For instance, </w:t>
        </w:r>
        <w:r w:rsidRPr="00D40276">
          <w:rPr>
            <w:rFonts w:ascii="Times New Roman" w:hAnsi="Times New Roman" w:cs="Times New Roman"/>
            <w:color w:val="2A2A2A"/>
            <w:szCs w:val="21"/>
            <w:shd w:val="clear" w:color="auto" w:fill="FFFFFF"/>
          </w:rPr>
          <w:t>deficiency in the production of short-chain fatty acid (SCFA) has been not only associated with the occurrence of type 2 diabetes mellitus,</w:t>
        </w:r>
        <w:r w:rsidRPr="00D40276">
          <w:rPr>
            <w:rFonts w:ascii="Times New Roman" w:hAnsi="Times New Roman" w:cs="Times New Roman"/>
            <w:szCs w:val="21"/>
          </w:rPr>
          <w:t xml:space="preserve"> </w:t>
        </w:r>
        <w:r w:rsidRPr="00D40276">
          <w:rPr>
            <w:rFonts w:ascii="Times New Roman" w:hAnsi="Times New Roman" w:cs="Times New Roman"/>
            <w:color w:val="2A2A2A"/>
            <w:szCs w:val="21"/>
            <w:shd w:val="clear" w:color="auto" w:fill="FFFFFF"/>
          </w:rPr>
          <w:t>obesity and inflammatory bowel disorders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150" w:author="刘 红宾" w:date="2021-03-01T09:42:00Z">
        <w:r w:rsidR="00434C87">
          <w:rPr>
            <w:rFonts w:ascii="Times New Roman" w:hAnsi="Times New Roman" w:cs="Times New Roman"/>
            <w:color w:val="2A2A2A"/>
            <w:szCs w:val="21"/>
            <w:shd w:val="clear" w:color="auto" w:fill="FFFFFF"/>
          </w:rPr>
          <w:instrText xml:space="preserve"> ADDIN NE.Ref.{F87C529A-2FCA-46BF-BDE1-9E84833B5F7C}</w:instrText>
        </w:r>
      </w:ins>
      <w:ins w:id="151" w:author="刘 红宾" w:date="2021-03-01T09:20:00Z">
        <w:r>
          <w:rPr>
            <w:rFonts w:ascii="Times New Roman" w:hAnsi="Times New Roman" w:cs="Times New Roman"/>
            <w:color w:val="2A2A2A"/>
            <w:szCs w:val="21"/>
            <w:shd w:val="clear" w:color="auto" w:fill="FFFFFF"/>
          </w:rPr>
          <w:fldChar w:fldCharType="separate"/>
        </w:r>
      </w:ins>
      <w:ins w:id="152" w:author="刘 红宾" w:date="2021-03-09T20:19:00Z">
        <w:r w:rsidR="00ED3422">
          <w:rPr>
            <w:rFonts w:ascii="Times New Roman" w:hAnsi="Times New Roman" w:cs="Times New Roman"/>
            <w:color w:val="080000"/>
          </w:rPr>
          <w:t>[2]</w:t>
        </w:r>
      </w:ins>
      <w:ins w:id="153" w:author="刘 红宾" w:date="2021-03-01T09:20:00Z">
        <w:r>
          <w:rPr>
            <w:rFonts w:ascii="Times New Roman" w:hAnsi="Times New Roman" w:cs="Times New Roman"/>
            <w:color w:val="2A2A2A"/>
            <w:szCs w:val="21"/>
            <w:shd w:val="clear" w:color="auto" w:fill="FFFFFF"/>
          </w:rPr>
          <w:fldChar w:fldCharType="end"/>
        </w:r>
        <w:r w:rsidRPr="00D40276">
          <w:rPr>
            <w:rFonts w:ascii="Times New Roman" w:hAnsi="Times New Roman" w:cs="Times New Roman"/>
            <w:color w:val="2A2A2A"/>
            <w:szCs w:val="21"/>
            <w:shd w:val="clear" w:color="auto" w:fill="FFFFFF"/>
          </w:rPr>
          <w:t>, but also affect the treatment of these diseases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154" w:author="刘 红宾" w:date="2021-03-01T09:42:00Z">
        <w:r w:rsidR="00434C87">
          <w:rPr>
            <w:rFonts w:ascii="Times New Roman" w:hAnsi="Times New Roman" w:cs="Times New Roman"/>
            <w:color w:val="2A2A2A"/>
            <w:szCs w:val="21"/>
            <w:shd w:val="clear" w:color="auto" w:fill="FFFFFF"/>
          </w:rPr>
          <w:instrText xml:space="preserve"> ADDIN NE.Ref.{3F5454DD-9219-4084-B4CB-FFECC114532A}</w:instrText>
        </w:r>
      </w:ins>
      <w:ins w:id="155" w:author="刘 红宾" w:date="2021-03-01T09:20:00Z">
        <w:r>
          <w:rPr>
            <w:rFonts w:ascii="Times New Roman" w:hAnsi="Times New Roman" w:cs="Times New Roman"/>
            <w:color w:val="2A2A2A"/>
            <w:szCs w:val="21"/>
            <w:shd w:val="clear" w:color="auto" w:fill="FFFFFF"/>
          </w:rPr>
          <w:fldChar w:fldCharType="separate"/>
        </w:r>
      </w:ins>
      <w:ins w:id="156" w:author="刘 红宾" w:date="2021-03-09T20:19:00Z">
        <w:r w:rsidR="00ED3422">
          <w:rPr>
            <w:rFonts w:ascii="Times New Roman" w:hAnsi="Times New Roman" w:cs="Times New Roman"/>
            <w:color w:val="080000"/>
          </w:rPr>
          <w:t>[3]</w:t>
        </w:r>
      </w:ins>
      <w:ins w:id="157" w:author="刘 红宾" w:date="2021-03-01T09:20:00Z">
        <w:r>
          <w:rPr>
            <w:rFonts w:ascii="Times New Roman" w:hAnsi="Times New Roman" w:cs="Times New Roman"/>
            <w:color w:val="2A2A2A"/>
            <w:szCs w:val="21"/>
            <w:shd w:val="clear" w:color="auto" w:fill="FFFFFF"/>
          </w:rPr>
          <w:fldChar w:fldCharType="end"/>
        </w:r>
        <w:r w:rsidRPr="00D40276">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A</w:t>
        </w:r>
        <w:r w:rsidRPr="006C5792">
          <w:rPr>
            <w:rFonts w:ascii="Times New Roman" w:hAnsi="Times New Roman" w:cs="Times New Roman"/>
            <w:color w:val="2A2A2A"/>
            <w:szCs w:val="21"/>
            <w:shd w:val="clear" w:color="auto" w:fill="FFFFFF"/>
          </w:rPr>
          <w:t>lthough the mature</w:t>
        </w:r>
        <w:r>
          <w:rPr>
            <w:rFonts w:ascii="Times New Roman" w:hAnsi="Times New Roman" w:cs="Times New Roman"/>
            <w:color w:val="2A2A2A"/>
            <w:szCs w:val="21"/>
            <w:shd w:val="clear" w:color="auto" w:fill="FFFFFF"/>
          </w:rPr>
          <w:t xml:space="preserve"> </w:t>
        </w:r>
        <w:r w:rsidRPr="00AB4748">
          <w:rPr>
            <w:rFonts w:ascii="Times New Roman" w:hAnsi="Times New Roman" w:cs="Times New Roman"/>
            <w:color w:val="2A2A2A"/>
            <w:szCs w:val="21"/>
            <w:shd w:val="clear" w:color="auto" w:fill="FFFFFF"/>
          </w:rPr>
          <w:t>microbiota is fairly resilient, it can be altered</w:t>
        </w:r>
        <w:r>
          <w:rPr>
            <w:rFonts w:ascii="Times New Roman" w:hAnsi="Times New Roman" w:cs="Times New Roman"/>
            <w:color w:val="2A2A2A"/>
            <w:szCs w:val="21"/>
            <w:shd w:val="clear" w:color="auto" w:fill="FFFFFF"/>
          </w:rPr>
          <w:t xml:space="preserve"> </w:t>
        </w:r>
        <w:r w:rsidRPr="00AB4748">
          <w:rPr>
            <w:rFonts w:ascii="Times New Roman" w:hAnsi="Times New Roman" w:cs="Times New Roman"/>
            <w:color w:val="2A2A2A"/>
            <w:szCs w:val="21"/>
            <w:shd w:val="clear" w:color="auto" w:fill="FFFFFF"/>
          </w:rPr>
          <w:t>within individuals by both internal and external stimuli</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158" w:author="刘 红宾" w:date="2021-03-01T09:42:00Z">
        <w:r w:rsidR="00434C87">
          <w:rPr>
            <w:rFonts w:ascii="Times New Roman" w:hAnsi="Times New Roman" w:cs="Times New Roman"/>
            <w:color w:val="2A2A2A"/>
            <w:szCs w:val="21"/>
            <w:shd w:val="clear" w:color="auto" w:fill="FFFFFF"/>
          </w:rPr>
          <w:instrText xml:space="preserve"> ADDIN NE.Ref.{9D8A64FB-C207-48A1-8309-61EB8EF3F728}</w:instrText>
        </w:r>
      </w:ins>
      <w:ins w:id="159" w:author="刘 红宾" w:date="2021-03-01T09:20:00Z">
        <w:r>
          <w:rPr>
            <w:rFonts w:ascii="Times New Roman" w:hAnsi="Times New Roman" w:cs="Times New Roman"/>
            <w:color w:val="2A2A2A"/>
            <w:szCs w:val="21"/>
            <w:shd w:val="clear" w:color="auto" w:fill="FFFFFF"/>
          </w:rPr>
          <w:fldChar w:fldCharType="separate"/>
        </w:r>
      </w:ins>
      <w:ins w:id="160" w:author="刘 红宾" w:date="2021-03-09T20:18:00Z">
        <w:r w:rsidR="004506EE">
          <w:rPr>
            <w:rFonts w:ascii="Times New Roman" w:hAnsi="Times New Roman" w:cs="Times New Roman"/>
            <w:color w:val="080000"/>
          </w:rPr>
          <w:t>[4]</w:t>
        </w:r>
      </w:ins>
      <w:ins w:id="161" w:author="刘 红宾" w:date="2021-03-01T09:20:00Z">
        <w:r>
          <w:rPr>
            <w:rFonts w:ascii="Times New Roman" w:hAnsi="Times New Roman" w:cs="Times New Roman"/>
            <w:color w:val="2A2A2A"/>
            <w:szCs w:val="21"/>
            <w:shd w:val="clear" w:color="auto" w:fill="FFFFFF"/>
          </w:rPr>
          <w:fldChar w:fldCharType="end"/>
        </w:r>
        <w:r w:rsidRPr="00AB4748">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T</w:t>
        </w:r>
        <w:r>
          <w:rPr>
            <w:rFonts w:ascii="Times New Roman" w:hAnsi="Times New Roman" w:cs="Times New Roman" w:hint="eastAsia"/>
            <w:color w:val="2A2A2A"/>
            <w:szCs w:val="21"/>
            <w:shd w:val="clear" w:color="auto" w:fill="FFFFFF"/>
          </w:rPr>
          <w:t>his</w:t>
        </w:r>
        <w:r w:rsidRPr="006C5792">
          <w:rPr>
            <w:rFonts w:ascii="Times New Roman" w:hAnsi="Times New Roman" w:cs="Times New Roman"/>
            <w:color w:val="2A2A2A"/>
            <w:szCs w:val="21"/>
            <w:shd w:val="clear" w:color="auto" w:fill="FFFFFF"/>
          </w:rPr>
          <w:t xml:space="preserve"> plasticity </w:t>
        </w:r>
        <w:r>
          <w:rPr>
            <w:rFonts w:ascii="Times New Roman" w:hAnsi="Times New Roman" w:cs="Times New Roman"/>
            <w:color w:val="2A2A2A"/>
            <w:szCs w:val="21"/>
            <w:shd w:val="clear" w:color="auto" w:fill="FFFFFF"/>
          </w:rPr>
          <w:t xml:space="preserve">of gut microbiome </w:t>
        </w:r>
        <w:r w:rsidRPr="006C5792">
          <w:rPr>
            <w:rFonts w:ascii="Times New Roman" w:hAnsi="Times New Roman" w:cs="Times New Roman"/>
            <w:color w:val="2A2A2A"/>
            <w:szCs w:val="21"/>
            <w:shd w:val="clear" w:color="auto" w:fill="FFFFFF"/>
          </w:rPr>
          <w:t>creates</w:t>
        </w:r>
        <w:r>
          <w:rPr>
            <w:rFonts w:ascii="Times New Roman" w:hAnsi="Times New Roman" w:cs="Times New Roman"/>
            <w:color w:val="2A2A2A"/>
            <w:szCs w:val="21"/>
            <w:shd w:val="clear" w:color="auto" w:fill="FFFFFF"/>
          </w:rPr>
          <w:t xml:space="preserve"> </w:t>
        </w:r>
        <w:r w:rsidRPr="00AB4748">
          <w:rPr>
            <w:rFonts w:ascii="Times New Roman" w:hAnsi="Times New Roman" w:cs="Times New Roman"/>
            <w:color w:val="2A2A2A"/>
            <w:szCs w:val="21"/>
            <w:shd w:val="clear" w:color="auto" w:fill="FFFFFF"/>
          </w:rPr>
          <w:t>a distinct opportunity; by manipulating various</w:t>
        </w:r>
        <w:r>
          <w:rPr>
            <w:rFonts w:ascii="Times New Roman" w:hAnsi="Times New Roman" w:cs="Times New Roman"/>
            <w:color w:val="2A2A2A"/>
            <w:szCs w:val="21"/>
            <w:shd w:val="clear" w:color="auto" w:fill="FFFFFF"/>
          </w:rPr>
          <w:t xml:space="preserve"> </w:t>
        </w:r>
        <w:r w:rsidRPr="00AB4748">
          <w:rPr>
            <w:rFonts w:ascii="Times New Roman" w:hAnsi="Times New Roman" w:cs="Times New Roman"/>
            <w:color w:val="2A2A2A"/>
            <w:szCs w:val="21"/>
            <w:shd w:val="clear" w:color="auto" w:fill="FFFFFF"/>
          </w:rPr>
          <w:t>external factors, the potential exists to reshape</w:t>
        </w:r>
        <w:r>
          <w:rPr>
            <w:rFonts w:ascii="Times New Roman" w:hAnsi="Times New Roman" w:cs="Times New Roman"/>
            <w:color w:val="2A2A2A"/>
            <w:szCs w:val="21"/>
            <w:shd w:val="clear" w:color="auto" w:fill="FFFFFF"/>
          </w:rPr>
          <w:t xml:space="preserve"> </w:t>
        </w:r>
        <w:r w:rsidRPr="00AB4748">
          <w:rPr>
            <w:rFonts w:ascii="Times New Roman" w:hAnsi="Times New Roman" w:cs="Times New Roman"/>
            <w:color w:val="2A2A2A"/>
            <w:szCs w:val="21"/>
            <w:shd w:val="clear" w:color="auto" w:fill="FFFFFF"/>
          </w:rPr>
          <w:t xml:space="preserve">the </w:t>
        </w:r>
        <w:r w:rsidRPr="00AB4748">
          <w:rPr>
            <w:rFonts w:ascii="Times New Roman" w:hAnsi="Times New Roman" w:cs="Times New Roman"/>
            <w:szCs w:val="21"/>
            <w:shd w:val="clear" w:color="auto" w:fill="FFFFFF"/>
          </w:rPr>
          <w:t xml:space="preserve">architecture and biological outputs of gut microbes for improved human health </w:t>
        </w:r>
        <w:r w:rsidRPr="00AB4748">
          <w:rPr>
            <w:rFonts w:ascii="Times New Roman" w:hAnsi="Times New Roman" w:cs="Times New Roman"/>
            <w:szCs w:val="21"/>
            <w:shd w:val="clear" w:color="auto" w:fill="FFFFFF"/>
          </w:rPr>
          <w:fldChar w:fldCharType="begin"/>
        </w:r>
      </w:ins>
      <w:ins w:id="162" w:author="刘 红宾" w:date="2021-03-01T09:42:00Z">
        <w:r w:rsidR="00434C87">
          <w:rPr>
            <w:rFonts w:ascii="Times New Roman" w:hAnsi="Times New Roman" w:cs="Times New Roman"/>
            <w:szCs w:val="21"/>
            <w:shd w:val="clear" w:color="auto" w:fill="FFFFFF"/>
          </w:rPr>
          <w:instrText xml:space="preserve"> ADDIN NE.Ref.{C96A9BA6-76E2-4485-9783-8DA7668EC33F}</w:instrText>
        </w:r>
      </w:ins>
      <w:ins w:id="163" w:author="刘 红宾" w:date="2021-03-01T09:20:00Z">
        <w:r w:rsidRPr="00AB4748">
          <w:rPr>
            <w:rFonts w:ascii="Times New Roman" w:hAnsi="Times New Roman" w:cs="Times New Roman"/>
            <w:szCs w:val="21"/>
            <w:shd w:val="clear" w:color="auto" w:fill="FFFFFF"/>
          </w:rPr>
          <w:fldChar w:fldCharType="separate"/>
        </w:r>
      </w:ins>
      <w:ins w:id="164" w:author="刘 红宾" w:date="2021-03-09T20:19:00Z">
        <w:r w:rsidR="00ED3422">
          <w:rPr>
            <w:rFonts w:ascii="Times New Roman" w:hAnsi="Times New Roman" w:cs="Times New Roman"/>
            <w:color w:val="080000"/>
          </w:rPr>
          <w:t>[5]</w:t>
        </w:r>
      </w:ins>
      <w:ins w:id="165"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Accordingly, there is intense interest in targeting the structure and metabolism of gut microbiome to promote overall health and to abrogate disease </w:t>
        </w:r>
        <w:r w:rsidRPr="00AB4748">
          <w:rPr>
            <w:rFonts w:ascii="Times New Roman" w:hAnsi="Times New Roman" w:cs="Times New Roman"/>
            <w:szCs w:val="21"/>
            <w:shd w:val="clear" w:color="auto" w:fill="FFFFFF"/>
          </w:rPr>
          <w:fldChar w:fldCharType="begin"/>
        </w:r>
      </w:ins>
      <w:ins w:id="166" w:author="刘 红宾" w:date="2021-03-01T09:42:00Z">
        <w:r w:rsidR="00434C87">
          <w:rPr>
            <w:rFonts w:ascii="Times New Roman" w:hAnsi="Times New Roman" w:cs="Times New Roman"/>
            <w:szCs w:val="21"/>
            <w:shd w:val="clear" w:color="auto" w:fill="FFFFFF"/>
          </w:rPr>
          <w:instrText xml:space="preserve"> ADDIN NE.Ref.{909AA867-82AC-4FBB-8B2B-82AF1AD720AB}</w:instrText>
        </w:r>
      </w:ins>
      <w:ins w:id="167" w:author="刘 红宾" w:date="2021-03-01T09:20:00Z">
        <w:r w:rsidRPr="00AB4748">
          <w:rPr>
            <w:rFonts w:ascii="Times New Roman" w:hAnsi="Times New Roman" w:cs="Times New Roman"/>
            <w:szCs w:val="21"/>
            <w:shd w:val="clear" w:color="auto" w:fill="FFFFFF"/>
          </w:rPr>
          <w:fldChar w:fldCharType="separate"/>
        </w:r>
      </w:ins>
      <w:ins w:id="168" w:author="刘 红宾" w:date="2021-03-09T20:19:00Z">
        <w:r w:rsidR="00ED3422">
          <w:rPr>
            <w:rFonts w:ascii="Times New Roman" w:hAnsi="Times New Roman" w:cs="Times New Roman"/>
            <w:color w:val="080000"/>
          </w:rPr>
          <w:t>[6]</w:t>
        </w:r>
      </w:ins>
      <w:ins w:id="169"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Of these, diet is the key determinant of the microbiota configuration, through modulation of the abundance of specific species and their individual or collective functions </w:t>
        </w:r>
        <w:r w:rsidRPr="00AB4748">
          <w:rPr>
            <w:rFonts w:ascii="Times New Roman" w:hAnsi="Times New Roman" w:cs="Times New Roman"/>
            <w:szCs w:val="21"/>
            <w:shd w:val="clear" w:color="auto" w:fill="FFFFFF"/>
          </w:rPr>
          <w:fldChar w:fldCharType="begin"/>
        </w:r>
      </w:ins>
      <w:ins w:id="170" w:author="刘 红宾" w:date="2021-03-01T09:42:00Z">
        <w:r w:rsidR="00434C87">
          <w:rPr>
            <w:rFonts w:ascii="Times New Roman" w:hAnsi="Times New Roman" w:cs="Times New Roman"/>
            <w:szCs w:val="21"/>
            <w:shd w:val="clear" w:color="auto" w:fill="FFFFFF"/>
          </w:rPr>
          <w:instrText xml:space="preserve"> ADDIN NE.Ref.{D51A0376-805C-4545-A401-49C21FA60033}</w:instrText>
        </w:r>
      </w:ins>
      <w:ins w:id="171" w:author="刘 红宾" w:date="2021-03-01T09:20:00Z">
        <w:r w:rsidRPr="00AB4748">
          <w:rPr>
            <w:rFonts w:ascii="Times New Roman" w:hAnsi="Times New Roman" w:cs="Times New Roman"/>
            <w:szCs w:val="21"/>
            <w:shd w:val="clear" w:color="auto" w:fill="FFFFFF"/>
          </w:rPr>
          <w:fldChar w:fldCharType="separate"/>
        </w:r>
      </w:ins>
      <w:ins w:id="172" w:author="刘 红宾" w:date="2021-03-09T20:19:00Z">
        <w:r w:rsidR="00ED3422">
          <w:rPr>
            <w:rFonts w:ascii="Times New Roman" w:hAnsi="Times New Roman" w:cs="Times New Roman"/>
            <w:color w:val="080000"/>
          </w:rPr>
          <w:t>[7]</w:t>
        </w:r>
      </w:ins>
      <w:ins w:id="173"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w:t>
        </w:r>
        <w:r w:rsidRPr="00491855">
          <w:rPr>
            <w:rFonts w:ascii="Times New Roman" w:hAnsi="Times New Roman" w:cs="Times New Roman"/>
            <w:szCs w:val="21"/>
          </w:rPr>
          <w:t xml:space="preserve">Accumulating studies associating dietary regimens, gut microbiota changes and host health led to a plethora of interventions aimed at promoting a ‘healthy microbiota’ and pursuing a ‘healthy diet’ </w:t>
        </w:r>
        <w:r w:rsidRPr="00AB4748">
          <w:rPr>
            <w:rFonts w:ascii="Times New Roman" w:hAnsi="Times New Roman" w:cs="Times New Roman"/>
            <w:szCs w:val="21"/>
          </w:rPr>
          <w:fldChar w:fldCharType="begin"/>
        </w:r>
      </w:ins>
      <w:ins w:id="174" w:author="刘 红宾" w:date="2021-03-01T09:42:00Z">
        <w:r w:rsidR="00434C87">
          <w:rPr>
            <w:rFonts w:ascii="Times New Roman" w:hAnsi="Times New Roman" w:cs="Times New Roman"/>
            <w:szCs w:val="21"/>
          </w:rPr>
          <w:instrText xml:space="preserve"> ADDIN NE.Ref.{5732F41C-4813-4534-B6B3-010CF8C50906}</w:instrText>
        </w:r>
      </w:ins>
      <w:ins w:id="175" w:author="刘 红宾" w:date="2021-03-01T09:20:00Z">
        <w:r w:rsidRPr="00AB4748">
          <w:rPr>
            <w:rFonts w:ascii="Times New Roman" w:hAnsi="Times New Roman" w:cs="Times New Roman"/>
            <w:szCs w:val="21"/>
          </w:rPr>
          <w:fldChar w:fldCharType="separate"/>
        </w:r>
      </w:ins>
      <w:ins w:id="176" w:author="刘 红宾" w:date="2021-03-09T20:19:00Z">
        <w:r w:rsidR="00ED3422">
          <w:rPr>
            <w:rFonts w:ascii="Times New Roman" w:hAnsi="Times New Roman" w:cs="Times New Roman"/>
            <w:color w:val="080000"/>
          </w:rPr>
          <w:t>[5]</w:t>
        </w:r>
      </w:ins>
      <w:ins w:id="177" w:author="刘 红宾" w:date="2021-03-01T09:20:00Z">
        <w:r w:rsidRPr="00AB4748">
          <w:rPr>
            <w:rFonts w:ascii="Times New Roman" w:hAnsi="Times New Roman" w:cs="Times New Roman"/>
            <w:szCs w:val="21"/>
          </w:rPr>
          <w:fldChar w:fldCharType="end"/>
        </w:r>
        <w:r w:rsidRPr="00491855">
          <w:rPr>
            <w:rFonts w:ascii="Times New Roman" w:hAnsi="Times New Roman" w:cs="Times New Roman"/>
            <w:szCs w:val="21"/>
          </w:rPr>
          <w:t>.</w:t>
        </w:r>
      </w:ins>
    </w:p>
    <w:p w14:paraId="68640CC6" w14:textId="443B738F" w:rsidR="00C93D78" w:rsidRPr="00AB4748" w:rsidRDefault="00C93D78">
      <w:pPr>
        <w:pStyle w:val="ListParagraph"/>
        <w:spacing w:after="240"/>
        <w:ind w:left="0" w:firstLineChars="177" w:firstLine="425"/>
        <w:jc w:val="both"/>
        <w:rPr>
          <w:ins w:id="178" w:author="刘 红宾" w:date="2021-03-01T09:20:00Z"/>
          <w:rFonts w:ascii="Times New Roman" w:hAnsi="Times New Roman" w:cs="Times New Roman"/>
          <w:szCs w:val="21"/>
          <w:shd w:val="clear" w:color="auto" w:fill="FFFFFF"/>
        </w:rPr>
        <w:pPrChange w:id="179" w:author="刘 红宾" w:date="2021-03-08T10:57:00Z">
          <w:pPr>
            <w:pStyle w:val="ListParagraph"/>
            <w:spacing w:after="240"/>
          </w:pPr>
        </w:pPrChange>
      </w:pPr>
      <w:ins w:id="180" w:author="刘 红宾" w:date="2021-03-01T09:20:00Z">
        <w:r w:rsidRPr="00AB4748">
          <w:rPr>
            <w:rFonts w:ascii="Times New Roman" w:hAnsi="Times New Roman" w:cs="Times New Roman"/>
            <w:szCs w:val="21"/>
            <w:shd w:val="clear" w:color="auto" w:fill="FFFFFF"/>
          </w:rPr>
          <w:t xml:space="preserve">Dietary fiber has been promoted as part of a healthy diet worldwide. The use of dietary fiber supplementation (such as inulin and resistant starches), which could provide optimal substrate to beneficial commensal microbes and thereafter promote the production of SCFAs, has shown promise in treating several disease conditions </w:t>
        </w:r>
        <w:r w:rsidRPr="00AB4748">
          <w:rPr>
            <w:rFonts w:ascii="Times New Roman" w:hAnsi="Times New Roman" w:cs="Times New Roman"/>
            <w:szCs w:val="21"/>
            <w:shd w:val="clear" w:color="auto" w:fill="FFFFFF"/>
          </w:rPr>
          <w:fldChar w:fldCharType="begin"/>
        </w:r>
      </w:ins>
      <w:ins w:id="181" w:author="刘 红宾" w:date="2021-03-01T09:42:00Z">
        <w:r w:rsidR="00434C87">
          <w:rPr>
            <w:rFonts w:ascii="Times New Roman" w:hAnsi="Times New Roman" w:cs="Times New Roman"/>
            <w:szCs w:val="21"/>
            <w:shd w:val="clear" w:color="auto" w:fill="FFFFFF"/>
          </w:rPr>
          <w:instrText xml:space="preserve"> ADDIN NE.Ref.{27F73A6F-ABD7-48F0-A0FF-655D160005F4}</w:instrText>
        </w:r>
      </w:ins>
      <w:ins w:id="182" w:author="刘 红宾" w:date="2021-03-01T09:20:00Z">
        <w:r w:rsidRPr="00AB4748">
          <w:rPr>
            <w:rFonts w:ascii="Times New Roman" w:hAnsi="Times New Roman" w:cs="Times New Roman"/>
            <w:szCs w:val="21"/>
            <w:shd w:val="clear" w:color="auto" w:fill="FFFFFF"/>
          </w:rPr>
          <w:fldChar w:fldCharType="separate"/>
        </w:r>
      </w:ins>
      <w:ins w:id="183" w:author="刘 红宾" w:date="2021-03-09T20:19:00Z">
        <w:r w:rsidR="00ED3422">
          <w:rPr>
            <w:rFonts w:ascii="Times New Roman" w:hAnsi="Times New Roman" w:cs="Times New Roman"/>
            <w:color w:val="080000"/>
          </w:rPr>
          <w:t>[8, 9]</w:t>
        </w:r>
      </w:ins>
      <w:ins w:id="184"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However, from the microbial ecological angle, from degradation of dietary fibers to SCFA production in the gut can be a complex process mediated by many different microbes that can interact synergistically over time </w:t>
        </w:r>
        <w:r w:rsidRPr="00AB4748">
          <w:rPr>
            <w:rFonts w:ascii="Times New Roman" w:hAnsi="Times New Roman" w:cs="Times New Roman"/>
            <w:szCs w:val="21"/>
            <w:shd w:val="clear" w:color="auto" w:fill="FFFFFF"/>
          </w:rPr>
          <w:fldChar w:fldCharType="begin"/>
        </w:r>
      </w:ins>
      <w:ins w:id="185" w:author="刘 红宾" w:date="2021-03-01T09:42:00Z">
        <w:r w:rsidR="00434C87">
          <w:rPr>
            <w:rFonts w:ascii="Times New Roman" w:hAnsi="Times New Roman" w:cs="Times New Roman"/>
            <w:szCs w:val="21"/>
            <w:shd w:val="clear" w:color="auto" w:fill="FFFFFF"/>
          </w:rPr>
          <w:instrText xml:space="preserve"> ADDIN NE.Ref.{2B760D1D-7EC1-4637-B20C-CBEA1FB478BC}</w:instrText>
        </w:r>
      </w:ins>
      <w:ins w:id="186" w:author="刘 红宾" w:date="2021-03-01T09:20:00Z">
        <w:r w:rsidRPr="00AB4748">
          <w:rPr>
            <w:rFonts w:ascii="Times New Roman" w:hAnsi="Times New Roman" w:cs="Times New Roman"/>
            <w:szCs w:val="21"/>
            <w:shd w:val="clear" w:color="auto" w:fill="FFFFFF"/>
          </w:rPr>
          <w:fldChar w:fldCharType="separate"/>
        </w:r>
      </w:ins>
      <w:ins w:id="187" w:author="刘 红宾" w:date="2021-03-09T20:19:00Z">
        <w:r w:rsidR="00ED3422">
          <w:rPr>
            <w:rFonts w:ascii="Times New Roman" w:hAnsi="Times New Roman" w:cs="Times New Roman"/>
            <w:color w:val="080000"/>
          </w:rPr>
          <w:t>[10]</w:t>
        </w:r>
      </w:ins>
      <w:ins w:id="188"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Primary degraders perform the initial depolymerization of polysaccharides and produce mono-, di-, and oligosaccharides, which can be utilized by another bacterial species grows and thereafter ferment to acidic end products such as lactate or SCFAs </w:t>
        </w:r>
        <w:r w:rsidRPr="00AB4748">
          <w:rPr>
            <w:rFonts w:ascii="Times New Roman" w:hAnsi="Times New Roman" w:cs="Times New Roman"/>
            <w:szCs w:val="21"/>
            <w:shd w:val="clear" w:color="auto" w:fill="FFFFFF"/>
          </w:rPr>
          <w:fldChar w:fldCharType="begin"/>
        </w:r>
      </w:ins>
      <w:ins w:id="189" w:author="刘 红宾" w:date="2021-03-01T09:42:00Z">
        <w:r w:rsidR="00434C87">
          <w:rPr>
            <w:rFonts w:ascii="Times New Roman" w:hAnsi="Times New Roman" w:cs="Times New Roman"/>
            <w:szCs w:val="21"/>
            <w:shd w:val="clear" w:color="auto" w:fill="FFFFFF"/>
          </w:rPr>
          <w:instrText xml:space="preserve"> ADDIN NE.Ref.{E0EC0640-6447-4D73-849F-F61019AAAF84}</w:instrText>
        </w:r>
      </w:ins>
      <w:ins w:id="190" w:author="刘 红宾" w:date="2021-03-01T09:20:00Z">
        <w:r w:rsidRPr="00AB4748">
          <w:rPr>
            <w:rFonts w:ascii="Times New Roman" w:hAnsi="Times New Roman" w:cs="Times New Roman"/>
            <w:szCs w:val="21"/>
            <w:shd w:val="clear" w:color="auto" w:fill="FFFFFF"/>
          </w:rPr>
          <w:fldChar w:fldCharType="separate"/>
        </w:r>
      </w:ins>
      <w:ins w:id="191" w:author="刘 红宾" w:date="2021-03-09T20:19:00Z">
        <w:r w:rsidR="00ED3422">
          <w:rPr>
            <w:rFonts w:ascii="Times New Roman" w:hAnsi="Times New Roman" w:cs="Times New Roman"/>
            <w:color w:val="080000"/>
          </w:rPr>
          <w:t>[10, 11]</w:t>
        </w:r>
      </w:ins>
      <w:ins w:id="192"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These cross-feeding interactions could be directly captured by the longitudinal cascading alteration profiles of gut microbiome in response to dietary fibers, such as delayed succession of bacterial blooms of secondary degraders compared to primary degraders </w:t>
        </w:r>
        <w:r w:rsidRPr="00AB4748">
          <w:rPr>
            <w:rFonts w:ascii="Times New Roman" w:hAnsi="Times New Roman" w:cs="Times New Roman"/>
            <w:szCs w:val="21"/>
            <w:shd w:val="clear" w:color="auto" w:fill="FFFFFF"/>
          </w:rPr>
          <w:fldChar w:fldCharType="begin"/>
        </w:r>
      </w:ins>
      <w:ins w:id="193" w:author="刘 红宾" w:date="2021-03-01T09:42:00Z">
        <w:r w:rsidR="00434C87">
          <w:rPr>
            <w:rFonts w:ascii="Times New Roman" w:hAnsi="Times New Roman" w:cs="Times New Roman"/>
            <w:szCs w:val="21"/>
            <w:shd w:val="clear" w:color="auto" w:fill="FFFFFF"/>
          </w:rPr>
          <w:instrText xml:space="preserve"> ADDIN NE.Ref.{BE02B692-A98C-413B-A23D-4D62B44F7805}</w:instrText>
        </w:r>
      </w:ins>
      <w:ins w:id="194" w:author="刘 红宾" w:date="2021-03-01T09:20:00Z">
        <w:r w:rsidRPr="00AB4748">
          <w:rPr>
            <w:rFonts w:ascii="Times New Roman" w:hAnsi="Times New Roman" w:cs="Times New Roman"/>
            <w:szCs w:val="21"/>
            <w:shd w:val="clear" w:color="auto" w:fill="FFFFFF"/>
          </w:rPr>
          <w:fldChar w:fldCharType="separate"/>
        </w:r>
      </w:ins>
      <w:ins w:id="195" w:author="刘 红宾" w:date="2021-03-09T20:19:00Z">
        <w:r w:rsidR="00ED3422">
          <w:rPr>
            <w:rFonts w:ascii="Times New Roman" w:hAnsi="Times New Roman" w:cs="Times New Roman"/>
            <w:color w:val="080000"/>
          </w:rPr>
          <w:t>[12]</w:t>
        </w:r>
      </w:ins>
      <w:ins w:id="196"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w:t>
        </w:r>
      </w:ins>
    </w:p>
    <w:p w14:paraId="614B043C" w14:textId="4FA3C246" w:rsidR="00C93D78" w:rsidRPr="00AB4748" w:rsidRDefault="00C93D78">
      <w:pPr>
        <w:pStyle w:val="ListParagraph"/>
        <w:spacing w:after="240"/>
        <w:ind w:left="0" w:firstLineChars="200" w:firstLine="480"/>
        <w:jc w:val="both"/>
        <w:rPr>
          <w:ins w:id="197" w:author="刘 红宾" w:date="2021-03-01T09:20:00Z"/>
          <w:rFonts w:ascii="Times New Roman" w:hAnsi="Times New Roman" w:cs="Times New Roman"/>
          <w:szCs w:val="21"/>
          <w:shd w:val="clear" w:color="auto" w:fill="FFFFFF"/>
        </w:rPr>
        <w:pPrChange w:id="198" w:author="刘 红宾" w:date="2021-03-08T10:57:00Z">
          <w:pPr>
            <w:pStyle w:val="ListParagraph"/>
            <w:spacing w:after="240"/>
          </w:pPr>
        </w:pPrChange>
      </w:pPr>
      <w:ins w:id="199" w:author="刘 红宾" w:date="2021-03-01T09:20:00Z">
        <w:r w:rsidRPr="00AB4748">
          <w:rPr>
            <w:rFonts w:ascii="Times New Roman" w:hAnsi="Times New Roman" w:cs="Times New Roman"/>
            <w:szCs w:val="21"/>
            <w:shd w:val="clear" w:color="auto" w:fill="FFFFFF"/>
          </w:rPr>
          <w:t xml:space="preserve">Over the past decade, interaction between diet and gut microbiome has been extensively studied </w:t>
        </w:r>
        <w:r w:rsidRPr="00AB4748">
          <w:rPr>
            <w:rFonts w:ascii="Times New Roman" w:hAnsi="Times New Roman" w:cs="Times New Roman"/>
            <w:szCs w:val="21"/>
            <w:shd w:val="clear" w:color="auto" w:fill="FFFFFF"/>
          </w:rPr>
          <w:fldChar w:fldCharType="begin"/>
        </w:r>
      </w:ins>
      <w:ins w:id="200" w:author="刘 红宾" w:date="2021-03-01T09:42:00Z">
        <w:r w:rsidR="00434C87">
          <w:rPr>
            <w:rFonts w:ascii="Times New Roman" w:hAnsi="Times New Roman" w:cs="Times New Roman"/>
            <w:szCs w:val="21"/>
            <w:shd w:val="clear" w:color="auto" w:fill="FFFFFF"/>
          </w:rPr>
          <w:instrText xml:space="preserve"> ADDIN NE.Ref.{2E92CDA6-0493-422D-96E9-E24FAFBABD59}</w:instrText>
        </w:r>
      </w:ins>
      <w:ins w:id="201" w:author="刘 红宾" w:date="2021-03-01T09:20:00Z">
        <w:r w:rsidRPr="00AB4748">
          <w:rPr>
            <w:rFonts w:ascii="Times New Roman" w:hAnsi="Times New Roman" w:cs="Times New Roman"/>
            <w:szCs w:val="21"/>
            <w:shd w:val="clear" w:color="auto" w:fill="FFFFFF"/>
          </w:rPr>
          <w:fldChar w:fldCharType="separate"/>
        </w:r>
      </w:ins>
      <w:ins w:id="202" w:author="刘 红宾" w:date="2021-03-09T20:19:00Z">
        <w:r w:rsidR="00ED3422">
          <w:rPr>
            <w:rFonts w:ascii="Times New Roman" w:hAnsi="Times New Roman" w:cs="Times New Roman"/>
            <w:color w:val="080000"/>
          </w:rPr>
          <w:t>[4]</w:t>
        </w:r>
      </w:ins>
      <w:ins w:id="203"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However, most of these studies are based on cross-sectional study design and only provides a snapshot of a highly dynamic ecosystem, regardless of the fact that the response of microbial system to dietary fiber could has time-scale characteristics </w:t>
        </w:r>
        <w:r w:rsidRPr="00AB4748">
          <w:rPr>
            <w:rFonts w:ascii="Times New Roman" w:hAnsi="Times New Roman" w:cs="Times New Roman"/>
            <w:szCs w:val="21"/>
            <w:shd w:val="clear" w:color="auto" w:fill="FFFFFF"/>
          </w:rPr>
          <w:fldChar w:fldCharType="begin"/>
        </w:r>
      </w:ins>
      <w:ins w:id="204" w:author="刘 红宾" w:date="2021-03-01T09:42:00Z">
        <w:r w:rsidR="00434C87">
          <w:rPr>
            <w:rFonts w:ascii="Times New Roman" w:hAnsi="Times New Roman" w:cs="Times New Roman"/>
            <w:szCs w:val="21"/>
            <w:shd w:val="clear" w:color="auto" w:fill="FFFFFF"/>
          </w:rPr>
          <w:instrText xml:space="preserve"> ADDIN NE.Ref.{022F45A7-959C-4A96-B323-C98A219E2D3E}</w:instrText>
        </w:r>
      </w:ins>
      <w:ins w:id="205" w:author="刘 红宾" w:date="2021-03-01T09:20:00Z">
        <w:r w:rsidRPr="00AB4748">
          <w:rPr>
            <w:rFonts w:ascii="Times New Roman" w:hAnsi="Times New Roman" w:cs="Times New Roman"/>
            <w:szCs w:val="21"/>
            <w:shd w:val="clear" w:color="auto" w:fill="FFFFFF"/>
          </w:rPr>
          <w:fldChar w:fldCharType="separate"/>
        </w:r>
      </w:ins>
      <w:ins w:id="206" w:author="刘 红宾" w:date="2021-03-09T20:19:00Z">
        <w:r w:rsidR="00ED3422">
          <w:rPr>
            <w:rFonts w:ascii="Times New Roman" w:hAnsi="Times New Roman" w:cs="Times New Roman"/>
            <w:color w:val="080000"/>
          </w:rPr>
          <w:t>[13]</w:t>
        </w:r>
      </w:ins>
      <w:ins w:id="207"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As a result, how the microbiome changes in composition and metabolism with dietary fiber administration, and the consistency and temporal patterns of these responses, remains poorly understood. Moreover, the ecological mechanisms through which they affect the gut microbiome and how this leads to an alteration of host physiology remains unclear. Characterizing these dynamic responses to different compounds and across individuals, with integrated longitudinal analysis of 16S rRNA sequencing, metagenomics and metabolomics, is thus an important priority for microbiome research to further understanding of diet-induced responses. Such studies have the potential to provide predictive insights into how dietary fiber and other dietary compounds can be used to improve health or treat disease via manipulating gut microbiome.</w:t>
        </w:r>
      </w:ins>
    </w:p>
    <w:p w14:paraId="15EE58C0" w14:textId="16A2F3EC" w:rsidR="00C93D78" w:rsidRPr="00AB4748" w:rsidRDefault="00C93D78">
      <w:pPr>
        <w:spacing w:after="240"/>
        <w:ind w:firstLineChars="200" w:firstLine="480"/>
        <w:jc w:val="both"/>
        <w:rPr>
          <w:ins w:id="208" w:author="刘 红宾" w:date="2021-03-01T09:20:00Z"/>
          <w:rFonts w:ascii="Times New Roman" w:hAnsi="Times New Roman" w:cs="Times New Roman"/>
          <w:szCs w:val="21"/>
          <w:shd w:val="clear" w:color="auto" w:fill="FFFFFF"/>
        </w:rPr>
        <w:pPrChange w:id="209" w:author="刘 红宾" w:date="2021-03-08T10:57:00Z">
          <w:pPr>
            <w:spacing w:after="240"/>
            <w:ind w:firstLineChars="200" w:firstLine="480"/>
          </w:pPr>
        </w:pPrChange>
      </w:pPr>
      <w:ins w:id="210" w:author="刘 红宾" w:date="2021-03-01T09:20:00Z">
        <w:r w:rsidRPr="00AB4748">
          <w:rPr>
            <w:rFonts w:ascii="Times New Roman" w:hAnsi="Times New Roman" w:cs="Times New Roman"/>
            <w:szCs w:val="21"/>
            <w:shd w:val="clear" w:color="auto" w:fill="FFFFFF"/>
          </w:rPr>
          <w:t>Recently, there is emerging evidence that the changes that dietary interventions elicit in host response are person-specific, calling for personalized nutrition</w:t>
        </w:r>
        <w:r>
          <w:rPr>
            <w:rFonts w:ascii="Times New Roman" w:hAnsi="Times New Roman" w:cs="Times New Roman"/>
            <w:szCs w:val="21"/>
            <w:shd w:val="clear" w:color="auto" w:fill="FFFFFF"/>
          </w:rPr>
          <w:t xml:space="preserve"> </w:t>
        </w:r>
        <w:r>
          <w:rPr>
            <w:rFonts w:ascii="Times New Roman" w:hAnsi="Times New Roman" w:cs="Times New Roman"/>
            <w:szCs w:val="21"/>
            <w:shd w:val="clear" w:color="auto" w:fill="FFFFFF"/>
          </w:rPr>
          <w:fldChar w:fldCharType="begin"/>
        </w:r>
      </w:ins>
      <w:ins w:id="211" w:author="刘 红宾" w:date="2021-03-01T09:42:00Z">
        <w:r w:rsidR="00434C87">
          <w:rPr>
            <w:rFonts w:ascii="Times New Roman" w:hAnsi="Times New Roman" w:cs="Times New Roman"/>
            <w:szCs w:val="21"/>
            <w:shd w:val="clear" w:color="auto" w:fill="FFFFFF"/>
          </w:rPr>
          <w:instrText xml:space="preserve"> ADDIN NE.Ref.{27D6A6CD-C1C6-4548-8103-4D99BBC90ACF}</w:instrText>
        </w:r>
      </w:ins>
      <w:ins w:id="212" w:author="刘 红宾" w:date="2021-03-01T09:20:00Z">
        <w:r>
          <w:rPr>
            <w:rFonts w:ascii="Times New Roman" w:hAnsi="Times New Roman" w:cs="Times New Roman"/>
            <w:szCs w:val="21"/>
            <w:shd w:val="clear" w:color="auto" w:fill="FFFFFF"/>
          </w:rPr>
          <w:fldChar w:fldCharType="separate"/>
        </w:r>
      </w:ins>
      <w:ins w:id="213" w:author="刘 红宾" w:date="2021-03-09T20:19:00Z">
        <w:r w:rsidR="00ED3422">
          <w:rPr>
            <w:rFonts w:ascii="Times New Roman" w:hAnsi="Times New Roman" w:cs="Times New Roman"/>
            <w:color w:val="080000"/>
          </w:rPr>
          <w:t>[14]</w:t>
        </w:r>
      </w:ins>
      <w:ins w:id="214" w:author="刘 红宾" w:date="2021-03-01T09:20:00Z">
        <w:r>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For instance, Valcheva et al. document heterogeneous responses in fecal butyrate concentrations upon inulin supplementation, which have been significantly associated with the alleviation in the intestinal inflammation of ulcerative colitis patients </w:t>
        </w:r>
        <w:r w:rsidRPr="00AB4748">
          <w:rPr>
            <w:rFonts w:ascii="Times New Roman" w:hAnsi="Times New Roman" w:cs="Times New Roman"/>
            <w:szCs w:val="21"/>
            <w:shd w:val="clear" w:color="auto" w:fill="FFFFFF"/>
          </w:rPr>
          <w:fldChar w:fldCharType="begin"/>
        </w:r>
      </w:ins>
      <w:ins w:id="215" w:author="刘 红宾" w:date="2021-03-01T09:42:00Z">
        <w:r w:rsidR="00434C87">
          <w:rPr>
            <w:rFonts w:ascii="Times New Roman" w:hAnsi="Times New Roman" w:cs="Times New Roman"/>
            <w:szCs w:val="21"/>
            <w:shd w:val="clear" w:color="auto" w:fill="FFFFFF"/>
          </w:rPr>
          <w:instrText xml:space="preserve"> ADDIN NE.Ref.{79B96887-E8A7-47E6-B8E6-408DFF8A7E4C}</w:instrText>
        </w:r>
      </w:ins>
      <w:ins w:id="216" w:author="刘 红宾" w:date="2021-03-01T09:20:00Z">
        <w:r w:rsidRPr="00AB4748">
          <w:rPr>
            <w:rFonts w:ascii="Times New Roman" w:hAnsi="Times New Roman" w:cs="Times New Roman"/>
            <w:szCs w:val="21"/>
            <w:shd w:val="clear" w:color="auto" w:fill="FFFFFF"/>
          </w:rPr>
          <w:fldChar w:fldCharType="separate"/>
        </w:r>
      </w:ins>
      <w:ins w:id="217" w:author="刘 红宾" w:date="2021-03-09T20:19:00Z">
        <w:r w:rsidR="00ED3422">
          <w:rPr>
            <w:rFonts w:ascii="Times New Roman" w:hAnsi="Times New Roman" w:cs="Times New Roman"/>
            <w:color w:val="080000"/>
          </w:rPr>
          <w:t>[9]</w:t>
        </w:r>
      </w:ins>
      <w:ins w:id="218"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This heterogeneity has been recently proposed stems from unique </w:t>
        </w:r>
        <w:r w:rsidRPr="00AB4748">
          <w:rPr>
            <w:rFonts w:ascii="Times New Roman" w:hAnsi="Times New Roman" w:cs="Times New Roman"/>
            <w:szCs w:val="21"/>
            <w:shd w:val="clear" w:color="auto" w:fill="FFFFFF"/>
          </w:rPr>
          <w:lastRenderedPageBreak/>
          <w:t xml:space="preserve">microbiota signatures. Since many of the fiber degraders are specialists, attacking specific bonds in specific types of polymers </w:t>
        </w:r>
        <w:r w:rsidRPr="00AB4748">
          <w:rPr>
            <w:rFonts w:ascii="Times New Roman" w:hAnsi="Times New Roman" w:cs="Times New Roman"/>
            <w:szCs w:val="21"/>
            <w:shd w:val="clear" w:color="auto" w:fill="FFFFFF"/>
          </w:rPr>
          <w:fldChar w:fldCharType="begin"/>
        </w:r>
      </w:ins>
      <w:ins w:id="219" w:author="刘 红宾" w:date="2021-03-01T09:42:00Z">
        <w:r w:rsidR="00434C87">
          <w:rPr>
            <w:rFonts w:ascii="Times New Roman" w:hAnsi="Times New Roman" w:cs="Times New Roman"/>
            <w:szCs w:val="21"/>
            <w:shd w:val="clear" w:color="auto" w:fill="FFFFFF"/>
          </w:rPr>
          <w:instrText xml:space="preserve"> ADDIN NE.Ref.{B83A98AD-6B2B-4CDA-A374-2BBA65258168}</w:instrText>
        </w:r>
      </w:ins>
      <w:ins w:id="220" w:author="刘 红宾" w:date="2021-03-01T09:20:00Z">
        <w:r w:rsidRPr="00AB4748">
          <w:rPr>
            <w:rFonts w:ascii="Times New Roman" w:hAnsi="Times New Roman" w:cs="Times New Roman"/>
            <w:szCs w:val="21"/>
            <w:shd w:val="clear" w:color="auto" w:fill="FFFFFF"/>
          </w:rPr>
          <w:fldChar w:fldCharType="separate"/>
        </w:r>
      </w:ins>
      <w:ins w:id="221" w:author="刘 红宾" w:date="2021-03-09T20:19:00Z">
        <w:r w:rsidR="00ED3422">
          <w:rPr>
            <w:rFonts w:ascii="Times New Roman" w:hAnsi="Times New Roman" w:cs="Times New Roman"/>
            <w:color w:val="080000"/>
          </w:rPr>
          <w:t>[15, 16]</w:t>
        </w:r>
      </w:ins>
      <w:ins w:id="222"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Only a limited number of gut bacteria may be able to degrade any given dietary fibers. Therefore, the various presence and abundance of these specific degraders among individuals prior to dietary fiber supplementation could induce personalized microbial responses and outcomes </w:t>
        </w:r>
        <w:r w:rsidRPr="00AB4748">
          <w:rPr>
            <w:rFonts w:ascii="Times New Roman" w:hAnsi="Times New Roman" w:cs="Times New Roman"/>
            <w:szCs w:val="21"/>
            <w:shd w:val="clear" w:color="auto" w:fill="FFFFFF"/>
          </w:rPr>
          <w:fldChar w:fldCharType="begin"/>
        </w:r>
      </w:ins>
      <w:ins w:id="223" w:author="刘 红宾" w:date="2021-03-01T09:42:00Z">
        <w:r w:rsidR="00434C87">
          <w:rPr>
            <w:rFonts w:ascii="Times New Roman" w:hAnsi="Times New Roman" w:cs="Times New Roman"/>
            <w:szCs w:val="21"/>
            <w:shd w:val="clear" w:color="auto" w:fill="FFFFFF"/>
          </w:rPr>
          <w:instrText xml:space="preserve"> ADDIN NE.Ref.{D1F3CB28-35E3-40C8-81B1-E4D5E3F3E2BB}</w:instrText>
        </w:r>
      </w:ins>
      <w:ins w:id="224" w:author="刘 红宾" w:date="2021-03-01T09:20:00Z">
        <w:r w:rsidRPr="00AB4748">
          <w:rPr>
            <w:rFonts w:ascii="Times New Roman" w:hAnsi="Times New Roman" w:cs="Times New Roman"/>
            <w:szCs w:val="21"/>
            <w:shd w:val="clear" w:color="auto" w:fill="FFFFFF"/>
          </w:rPr>
          <w:fldChar w:fldCharType="separate"/>
        </w:r>
      </w:ins>
      <w:ins w:id="225" w:author="刘 红宾" w:date="2021-03-09T20:19:00Z">
        <w:r w:rsidR="00ED3422">
          <w:rPr>
            <w:rFonts w:ascii="Times New Roman" w:hAnsi="Times New Roman" w:cs="Times New Roman"/>
            <w:color w:val="080000"/>
          </w:rPr>
          <w:t>[17]</w:t>
        </w:r>
      </w:ins>
      <w:ins w:id="226" w:author="刘 红宾" w:date="2021-03-01T09:20:00Z">
        <w:r w:rsidRPr="00AB4748">
          <w:rPr>
            <w:rFonts w:ascii="Times New Roman" w:hAnsi="Times New Roman" w:cs="Times New Roman"/>
            <w:szCs w:val="21"/>
            <w:shd w:val="clear" w:color="auto" w:fill="FFFFFF"/>
          </w:rPr>
          <w:fldChar w:fldCharType="end"/>
        </w:r>
        <w:r w:rsidRPr="00AB4748">
          <w:rPr>
            <w:rFonts w:ascii="Times New Roman" w:hAnsi="Times New Roman" w:cs="Times New Roman"/>
            <w:szCs w:val="21"/>
            <w:shd w:val="clear" w:color="auto" w:fill="FFFFFF"/>
          </w:rPr>
          <w:t xml:space="preserve">. As such, to improve the clinical efficacy of dietary fiber interventions with rational design of personalized nutritional intervention </w:t>
        </w:r>
        <w:r w:rsidRPr="00491855">
          <w:rPr>
            <w:rFonts w:ascii="Times New Roman" w:hAnsi="Times New Roman" w:cs="Times New Roman"/>
            <w:szCs w:val="21"/>
          </w:rPr>
          <w:t>regimens</w:t>
        </w:r>
        <w:r w:rsidRPr="00AB4748">
          <w:rPr>
            <w:rFonts w:ascii="Times New Roman" w:hAnsi="Times New Roman" w:cs="Times New Roman"/>
            <w:szCs w:val="21"/>
            <w:shd w:val="clear" w:color="auto" w:fill="FFFFFF"/>
          </w:rPr>
          <w:t>, it is critical to understand how members of the gut ecosystem respond as individual strains as well as how they interact with one another as functional groups through longitudinal cascading alteration profiles of gut microbiome</w:t>
        </w:r>
        <w:r w:rsidRPr="00491855">
          <w:rPr>
            <w:rFonts w:ascii="Times New Roman" w:hAnsi="Times New Roman" w:cs="Times New Roman"/>
            <w:szCs w:val="21"/>
          </w:rPr>
          <w:t>.</w:t>
        </w:r>
        <w:r w:rsidRPr="00AB4748">
          <w:rPr>
            <w:rFonts w:ascii="Times New Roman" w:hAnsi="Times New Roman" w:cs="Times New Roman"/>
            <w:szCs w:val="21"/>
            <w:shd w:val="clear" w:color="auto" w:fill="FFFFFF"/>
          </w:rPr>
          <w:t xml:space="preserve"> </w:t>
        </w:r>
      </w:ins>
    </w:p>
    <w:p w14:paraId="73CF8740" w14:textId="77777777" w:rsidR="00C93D78" w:rsidRDefault="00C93D78">
      <w:pPr>
        <w:spacing w:after="240"/>
        <w:ind w:firstLineChars="200" w:firstLine="480"/>
        <w:jc w:val="both"/>
        <w:rPr>
          <w:ins w:id="227" w:author="刘 红宾" w:date="2021-03-01T09:20:00Z"/>
          <w:rFonts w:ascii="Times New Roman" w:hAnsi="Times New Roman" w:cs="Times New Roman"/>
          <w:color w:val="131413"/>
          <w:szCs w:val="21"/>
        </w:rPr>
        <w:pPrChange w:id="228" w:author="刘 红宾" w:date="2021-03-08T10:57:00Z">
          <w:pPr>
            <w:spacing w:after="240"/>
            <w:ind w:firstLineChars="200" w:firstLine="480"/>
          </w:pPr>
        </w:pPrChange>
      </w:pPr>
      <w:ins w:id="229" w:author="刘 红宾" w:date="2021-03-01T09:20:00Z">
        <w:r w:rsidRPr="00AB4748">
          <w:rPr>
            <w:rFonts w:ascii="Times New Roman" w:hAnsi="Times New Roman" w:cs="Times New Roman"/>
            <w:szCs w:val="21"/>
            <w:shd w:val="clear" w:color="auto" w:fill="FFFFFF"/>
          </w:rPr>
          <w:t xml:space="preserve">In the present study, using mice that harboring different gut microbiome as model hosts, we assess the dynamic response of the gut ecosystem to dietary fiber intervention by integrating longitudinal data from the gut microbiome and SCFA metabolome. We observed a universal transition between phase-specific response of the microbial metabolism in response to dietary fiber intervention, which was independent of the pretreatment microbial configuration. Through dynamic modeling analysis, we successfully identified a consortium of primary degraders that play a critical </w:t>
        </w:r>
        <w:r>
          <w:rPr>
            <w:rFonts w:ascii="Times New Roman" w:hAnsi="Times New Roman" w:cs="Times New Roman"/>
            <w:color w:val="2A2A2A"/>
            <w:szCs w:val="21"/>
            <w:shd w:val="clear" w:color="auto" w:fill="FFFFFF"/>
          </w:rPr>
          <w:t>role in</w:t>
        </w:r>
        <w:r>
          <w:rPr>
            <w:rFonts w:ascii="Times New Roman" w:hAnsi="Times New Roman" w:cs="Times New Roman"/>
            <w:szCs w:val="21"/>
            <w:shd w:val="clear" w:color="auto" w:fill="FFFFFF"/>
          </w:rPr>
          <w:t xml:space="preserve"> </w:t>
        </w:r>
        <w:r>
          <w:rPr>
            <w:rFonts w:ascii="Times New Roman" w:hAnsi="Times New Roman" w:cs="Times New Roman"/>
            <w:color w:val="2A2A2A"/>
            <w:szCs w:val="21"/>
            <w:shd w:val="clear" w:color="auto" w:fill="FFFFFF"/>
          </w:rPr>
          <w:t xml:space="preserve">the breakdown of inulin, absence of which could lead to distinct subsequent SCFA production. </w:t>
        </w:r>
      </w:ins>
    </w:p>
    <w:p w14:paraId="52AC7C44" w14:textId="77777777" w:rsidR="00276C98" w:rsidRPr="00C93D78" w:rsidRDefault="00276C98">
      <w:pPr>
        <w:pStyle w:val="CommentText"/>
        <w:jc w:val="both"/>
        <w:rPr>
          <w:ins w:id="230" w:author="刘 红宾" w:date="2021-03-01T09:19:00Z"/>
          <w:rFonts w:ascii="Times New Roman" w:hAnsi="Times New Roman" w:cs="Times New Roman"/>
          <w:sz w:val="22"/>
          <w:shd w:val="clear" w:color="auto" w:fill="FFFFFF"/>
        </w:rPr>
      </w:pPr>
    </w:p>
    <w:p w14:paraId="13700D47" w14:textId="4E7048B0" w:rsidR="00C93D78" w:rsidRDefault="00C93D78">
      <w:pPr>
        <w:rPr>
          <w:ins w:id="231" w:author="刘 红宾" w:date="2021-03-01T09:21:00Z"/>
          <w:rFonts w:ascii="Times New Roman" w:hAnsi="Times New Roman" w:cs="Times New Roman"/>
          <w:sz w:val="22"/>
          <w:szCs w:val="20"/>
          <w:shd w:val="clear" w:color="auto" w:fill="FFFFFF"/>
        </w:rPr>
      </w:pPr>
      <w:ins w:id="232" w:author="刘 红宾" w:date="2021-03-01T09:21:00Z">
        <w:r>
          <w:rPr>
            <w:rFonts w:ascii="Times New Roman" w:hAnsi="Times New Roman" w:cs="Times New Roman"/>
            <w:sz w:val="22"/>
            <w:shd w:val="clear" w:color="auto" w:fill="FFFFFF"/>
          </w:rPr>
          <w:br w:type="page"/>
        </w:r>
      </w:ins>
    </w:p>
    <w:p w14:paraId="44A16D8A" w14:textId="1B1482B0" w:rsidR="00276C98" w:rsidRPr="00276C98" w:rsidDel="00052290" w:rsidRDefault="00276C98">
      <w:pPr>
        <w:pStyle w:val="CommentText"/>
        <w:jc w:val="both"/>
        <w:rPr>
          <w:ins w:id="233" w:author="Chen Liao" w:date="2021-02-25T12:14:00Z"/>
          <w:del w:id="234" w:author="刘 红宾" w:date="2021-03-01T09:22:00Z"/>
          <w:rFonts w:ascii="Times New Roman" w:hAnsi="Times New Roman" w:cs="Times New Roman"/>
          <w:sz w:val="22"/>
          <w:shd w:val="clear" w:color="auto" w:fill="FFFFFF"/>
          <w:rPrChange w:id="235" w:author="刘 红宾" w:date="2021-03-01T09:19:00Z">
            <w:rPr>
              <w:ins w:id="236" w:author="Chen Liao" w:date="2021-02-25T12:14:00Z"/>
              <w:del w:id="237" w:author="刘 红宾" w:date="2021-03-01T09:22:00Z"/>
              <w:rFonts w:ascii="Times New Roman" w:hAnsi="Times New Roman" w:cs="Times New Roman"/>
              <w:b/>
              <w:bCs/>
            </w:rPr>
          </w:rPrChange>
        </w:rPr>
        <w:pPrChange w:id="238" w:author="Chen Liao" w:date="2021-02-25T12:29:00Z">
          <w:pPr>
            <w:jc w:val="both"/>
          </w:pPr>
        </w:pPrChange>
      </w:pPr>
    </w:p>
    <w:p w14:paraId="27CB960B" w14:textId="7CE657D3" w:rsidR="00DE3B59" w:rsidRPr="00A06850" w:rsidDel="00052290" w:rsidRDefault="00DE3B59" w:rsidP="005E0AD8">
      <w:pPr>
        <w:jc w:val="both"/>
        <w:rPr>
          <w:ins w:id="239" w:author="Chen Liao" w:date="2021-02-25T12:14:00Z"/>
          <w:del w:id="240" w:author="刘 红宾" w:date="2021-03-01T09:22:00Z"/>
          <w:rFonts w:ascii="Times New Roman" w:hAnsi="Times New Roman" w:cs="Times New Roman"/>
          <w:b/>
          <w:bCs/>
        </w:rPr>
      </w:pPr>
    </w:p>
    <w:p w14:paraId="222015FB" w14:textId="58D4FB31" w:rsidR="00052290" w:rsidRDefault="00006A9E" w:rsidP="005E0AD8">
      <w:pPr>
        <w:jc w:val="both"/>
        <w:rPr>
          <w:ins w:id="241" w:author="刘 红宾" w:date="2021-03-01T09:27:00Z"/>
          <w:rFonts w:ascii="Times New Roman" w:hAnsi="Times New Roman" w:cs="Times New Roman"/>
          <w:b/>
          <w:bCs/>
        </w:rPr>
      </w:pPr>
      <w:r w:rsidRPr="00F30CC6">
        <w:rPr>
          <w:rFonts w:ascii="Times New Roman" w:hAnsi="Times New Roman" w:cs="Times New Roman"/>
          <w:b/>
          <w:bCs/>
        </w:rPr>
        <w:t>Main text figures:</w:t>
      </w:r>
    </w:p>
    <w:p w14:paraId="285B1B36" w14:textId="77777777" w:rsidR="001A26CF" w:rsidRDefault="001A26CF" w:rsidP="00052290">
      <w:pPr>
        <w:rPr>
          <w:ins w:id="242" w:author="刘 红宾" w:date="2021-03-08T11:02:00Z"/>
          <w:rFonts w:ascii="Times New Roman" w:hAnsi="Times New Roman" w:cs="Times New Roman"/>
          <w:b/>
          <w:bCs/>
          <w:i/>
          <w:iCs/>
          <w:color w:val="FF0000"/>
        </w:rPr>
      </w:pPr>
    </w:p>
    <w:p w14:paraId="63A16464" w14:textId="7156C1F0" w:rsidR="00052290" w:rsidRPr="00A83394" w:rsidRDefault="00052290" w:rsidP="00052290">
      <w:pPr>
        <w:rPr>
          <w:ins w:id="243" w:author="刘 红宾" w:date="2021-03-01T09:22:00Z"/>
          <w:rFonts w:ascii="Times New Roman" w:hAnsi="Times New Roman" w:cs="Times New Roman"/>
          <w:b/>
          <w:bCs/>
          <w:i/>
          <w:iCs/>
          <w:color w:val="FF0000"/>
          <w:sz w:val="32"/>
          <w:szCs w:val="36"/>
          <w:rPrChange w:id="244" w:author="刘 红宾" w:date="2021-03-01T09:27:00Z">
            <w:rPr>
              <w:ins w:id="245" w:author="刘 红宾" w:date="2021-03-01T09:22:00Z"/>
              <w:rFonts w:ascii="Times New Roman" w:hAnsi="Times New Roman" w:cs="Times New Roman"/>
              <w:i/>
              <w:iCs/>
              <w:color w:val="FF0000"/>
              <w:sz w:val="22"/>
            </w:rPr>
          </w:rPrChange>
        </w:rPr>
      </w:pPr>
      <w:ins w:id="246" w:author="刘 红宾" w:date="2021-03-01T09:22:00Z">
        <w:r w:rsidRPr="00A83394">
          <w:rPr>
            <w:rFonts w:ascii="Times New Roman" w:hAnsi="Times New Roman" w:cs="Times New Roman"/>
            <w:b/>
            <w:bCs/>
            <w:i/>
            <w:iCs/>
            <w:color w:val="FF0000"/>
            <w:rPrChange w:id="247" w:author="刘 红宾" w:date="2021-03-01T09:27:00Z">
              <w:rPr>
                <w:rFonts w:ascii="Times New Roman" w:hAnsi="Times New Roman" w:cs="Times New Roman"/>
                <w:i/>
                <w:iCs/>
                <w:color w:val="FF0000"/>
                <w:sz w:val="20"/>
                <w:szCs w:val="20"/>
              </w:rPr>
            </w:rPrChange>
          </w:rPr>
          <w:t>Probing the temporal behaviors of gut microbiome in response to dietary fiber</w:t>
        </w:r>
      </w:ins>
    </w:p>
    <w:p w14:paraId="082DE470" w14:textId="32BE6A8A" w:rsidR="00052290" w:rsidRPr="002C68CA" w:rsidDel="002C68CA" w:rsidRDefault="00052290" w:rsidP="006277A4">
      <w:pPr>
        <w:jc w:val="both"/>
        <w:rPr>
          <w:del w:id="248" w:author="刘 红宾" w:date="2021-03-01T09:22:00Z"/>
          <w:rFonts w:ascii="Times New Roman" w:eastAsia="SimSun" w:hAnsi="Times New Roman" w:cs="Times New Roman"/>
          <w:color w:val="000000"/>
          <w:szCs w:val="21"/>
          <w:rPrChange w:id="249" w:author="刘 红宾" w:date="2021-03-01T11:37:00Z">
            <w:rPr>
              <w:del w:id="250" w:author="刘 红宾" w:date="2021-03-01T09:22:00Z"/>
              <w:rFonts w:ascii="Times New Roman" w:hAnsi="Times New Roman" w:cs="Times New Roman"/>
              <w:color w:val="000000"/>
              <w:szCs w:val="21"/>
            </w:rPr>
          </w:rPrChange>
        </w:rPr>
      </w:pPr>
      <w:ins w:id="251" w:author="刘 红宾" w:date="2021-03-01T09:22:00Z">
        <w:r w:rsidRPr="00222911">
          <w:rPr>
            <w:rFonts w:ascii="Times New Roman" w:eastAsia="SimSun" w:hAnsi="Times New Roman" w:cs="Times New Roman"/>
            <w:color w:val="131413"/>
            <w:szCs w:val="21"/>
          </w:rPr>
          <w:t xml:space="preserve">We aimed to dissect the microbial dynamic responses to the dietary fiber intervention, which has </w:t>
        </w:r>
        <w:r w:rsidRPr="00222911">
          <w:rPr>
            <w:rFonts w:ascii="Times New Roman" w:eastAsia="SimSun" w:hAnsi="Times New Roman" w:cs="Times New Roman"/>
            <w:color w:val="2A2A2A"/>
            <w:szCs w:val="21"/>
            <w:shd w:val="clear" w:color="auto" w:fill="FFFFFF"/>
          </w:rPr>
          <w:t>shown promise in optimizing gut microbiome structure to treat several disease conditions</w:t>
        </w:r>
        <w:r w:rsidRPr="00222911">
          <w:rPr>
            <w:rFonts w:ascii="Times New Roman" w:eastAsia="SimSun" w:hAnsi="Times New Roman" w:cs="Times New Roman"/>
            <w:color w:val="131413"/>
            <w:szCs w:val="21"/>
          </w:rPr>
          <w:t xml:space="preserve">. To this end, the shifts of composition and SCFAs metabolism of gut microbiome </w:t>
        </w:r>
        <w:r w:rsidRPr="00222911">
          <w:rPr>
            <w:rFonts w:ascii="Times New Roman" w:eastAsia="SimSun" w:hAnsi="Times New Roman" w:cs="Times New Roman"/>
            <w:color w:val="2A2A2A"/>
            <w:szCs w:val="21"/>
            <w:shd w:val="clear" w:color="auto" w:fill="FFFFFF"/>
          </w:rPr>
          <w:t xml:space="preserve">C57BL/6J mice before and after </w:t>
        </w:r>
        <w:r w:rsidRPr="00222911">
          <w:rPr>
            <w:rFonts w:ascii="Times New Roman" w:eastAsia="SimSun" w:hAnsi="Times New Roman" w:cs="Times New Roman"/>
            <w:color w:val="131413"/>
            <w:szCs w:val="21"/>
          </w:rPr>
          <w:t>starting either cellulose (control) or inulin</w:t>
        </w:r>
      </w:ins>
      <w:ins w:id="252" w:author="刘 红宾" w:date="2021-03-01T11:09:00Z">
        <w:r w:rsidR="004A26AF">
          <w:rPr>
            <w:rFonts w:ascii="Times New Roman" w:eastAsia="SimSun" w:hAnsi="Times New Roman" w:cs="Times New Roman"/>
            <w:color w:val="131413"/>
            <w:szCs w:val="21"/>
          </w:rPr>
          <w:t>/resistant starch</w:t>
        </w:r>
      </w:ins>
      <w:ins w:id="253" w:author="刘 红宾" w:date="2021-03-01T09:22:00Z">
        <w:r w:rsidRPr="00222911">
          <w:rPr>
            <w:rFonts w:ascii="Times New Roman" w:eastAsia="SimSun" w:hAnsi="Times New Roman" w:cs="Times New Roman"/>
            <w:color w:val="131413"/>
            <w:szCs w:val="21"/>
          </w:rPr>
          <w:t xml:space="preserve"> (high fiber) feeding</w:t>
        </w:r>
        <w:r w:rsidRPr="00222911">
          <w:rPr>
            <w:rFonts w:ascii="Times New Roman" w:eastAsia="SimSun" w:hAnsi="Times New Roman" w:cs="Times New Roman"/>
            <w:color w:val="2A2A2A"/>
            <w:szCs w:val="21"/>
            <w:shd w:val="clear" w:color="auto" w:fill="FFFFFF"/>
          </w:rPr>
          <w:t xml:space="preserve"> were longitudinal monitored (</w:t>
        </w:r>
        <w:r w:rsidRPr="00222911">
          <w:rPr>
            <w:rFonts w:ascii="Times New Roman" w:eastAsia="SimSun" w:hAnsi="Times New Roman" w:cs="Times New Roman"/>
            <w:b/>
            <w:bCs/>
            <w:color w:val="2A2A2A"/>
            <w:szCs w:val="21"/>
            <w:shd w:val="clear" w:color="auto" w:fill="FFFFFF"/>
          </w:rPr>
          <w:t>Fig 1A</w:t>
        </w:r>
        <w:r w:rsidRPr="00222911">
          <w:rPr>
            <w:rFonts w:ascii="Times New Roman" w:eastAsia="SimSun" w:hAnsi="Times New Roman" w:cs="Times New Roman"/>
            <w:color w:val="2A2A2A"/>
            <w:szCs w:val="21"/>
            <w:shd w:val="clear" w:color="auto" w:fill="FFFFFF"/>
          </w:rPr>
          <w:t xml:space="preserve">). Cellulose </w:t>
        </w:r>
        <w:r w:rsidRPr="00222911">
          <w:rPr>
            <w:rFonts w:ascii="Times New Roman" w:hAnsi="Times New Roman" w:cs="Times New Roman"/>
            <w:color w:val="2A2A2A"/>
            <w:szCs w:val="21"/>
            <w:shd w:val="clear" w:color="auto" w:fill="FFFFFF"/>
          </w:rPr>
          <w:t>was used as a negative control due to its low fermentability and consequent low SCFA production</w:t>
        </w:r>
        <w:r w:rsidRPr="00222911">
          <w:rPr>
            <w:rFonts w:ascii="Times New Roman" w:eastAsia="SimSun" w:hAnsi="Times New Roman" w:cs="Times New Roman"/>
            <w:color w:val="2A2A2A"/>
            <w:szCs w:val="21"/>
            <w:shd w:val="clear" w:color="auto" w:fill="FFFFFF"/>
          </w:rPr>
          <w:t xml:space="preserve">. Inulin </w:t>
        </w:r>
        <w:r w:rsidRPr="00222911">
          <w:rPr>
            <w:rFonts w:ascii="Times New Roman" w:eastAsia="SimSun" w:hAnsi="Times New Roman" w:cs="Times New Roman"/>
            <w:color w:val="000000"/>
            <w:szCs w:val="21"/>
          </w:rPr>
          <w:t>is a well-documented microbiota assessable carbohydrate characterized by selectively promoting the growth of beneficial microorganisms and SCFA production</w:t>
        </w:r>
      </w:ins>
      <w:ins w:id="254" w:author="刘 红宾" w:date="2021-03-01T11:09:00Z">
        <w:r w:rsidR="001E359D">
          <w:rPr>
            <w:rFonts w:ascii="Times New Roman" w:eastAsia="SimSun" w:hAnsi="Times New Roman" w:cs="Times New Roman"/>
            <w:color w:val="000000"/>
            <w:szCs w:val="21"/>
          </w:rPr>
          <w:t xml:space="preserve"> </w:t>
        </w:r>
      </w:ins>
      <w:ins w:id="255" w:author="刘 红宾" w:date="2021-03-01T11:10:00Z">
        <w:r w:rsidR="001E359D">
          <w:rPr>
            <w:rFonts w:ascii="Times New Roman" w:eastAsia="SimSun" w:hAnsi="Times New Roman" w:cs="Times New Roman"/>
            <w:color w:val="000000"/>
            <w:szCs w:val="21"/>
          </w:rPr>
          <w:fldChar w:fldCharType="begin"/>
        </w:r>
        <w:r w:rsidR="001E359D">
          <w:rPr>
            <w:rFonts w:ascii="Times New Roman" w:eastAsia="SimSun" w:hAnsi="Times New Roman" w:cs="Times New Roman"/>
            <w:color w:val="000000"/>
            <w:szCs w:val="21"/>
          </w:rPr>
          <w:instrText xml:space="preserve"> ADDIN NE.Ref.{300B4D27-C6D9-4CD7-AF8C-AE4892D9E510}</w:instrText>
        </w:r>
      </w:ins>
      <w:r w:rsidR="001E359D">
        <w:rPr>
          <w:rFonts w:ascii="Times New Roman" w:eastAsia="SimSun" w:hAnsi="Times New Roman" w:cs="Times New Roman"/>
          <w:color w:val="000000"/>
          <w:szCs w:val="21"/>
        </w:rPr>
        <w:fldChar w:fldCharType="separate"/>
      </w:r>
      <w:ins w:id="256" w:author="刘 红宾" w:date="2021-03-09T20:19:00Z">
        <w:r w:rsidR="00ED3422">
          <w:rPr>
            <w:rFonts w:ascii="Times New Roman" w:hAnsi="Times New Roman" w:cs="Times New Roman"/>
            <w:color w:val="080000"/>
          </w:rPr>
          <w:t>[18]</w:t>
        </w:r>
      </w:ins>
      <w:ins w:id="257" w:author="刘 红宾" w:date="2021-03-01T11:10:00Z">
        <w:r w:rsidR="001E359D">
          <w:rPr>
            <w:rFonts w:ascii="Times New Roman" w:eastAsia="SimSun" w:hAnsi="Times New Roman" w:cs="Times New Roman"/>
            <w:color w:val="000000"/>
            <w:szCs w:val="21"/>
          </w:rPr>
          <w:fldChar w:fldCharType="end"/>
        </w:r>
      </w:ins>
      <w:ins w:id="258" w:author="刘 红宾" w:date="2021-03-01T09:22:00Z">
        <w:r w:rsidRPr="00222911">
          <w:rPr>
            <w:rFonts w:ascii="Times New Roman" w:eastAsia="SimSun" w:hAnsi="Times New Roman" w:cs="Times New Roman"/>
            <w:color w:val="000000"/>
            <w:szCs w:val="21"/>
          </w:rPr>
          <w:t xml:space="preserve">. </w:t>
        </w:r>
      </w:ins>
      <w:ins w:id="259" w:author="刘 红宾" w:date="2021-03-01T11:28:00Z">
        <w:r w:rsidR="0090267A">
          <w:rPr>
            <w:rFonts w:ascii="Times New Roman" w:eastAsia="SimSun" w:hAnsi="Times New Roman" w:cs="Times New Roman"/>
            <w:color w:val="000000"/>
            <w:szCs w:val="21"/>
          </w:rPr>
          <w:t>With a different chemical structure</w:t>
        </w:r>
        <w:r w:rsidR="0090267A" w:rsidRPr="0090267A">
          <w:rPr>
            <w:rFonts w:ascii="Times New Roman" w:eastAsia="SimSun" w:hAnsi="Times New Roman" w:cs="Times New Roman"/>
            <w:color w:val="000000"/>
            <w:szCs w:val="21"/>
          </w:rPr>
          <w:t xml:space="preserve"> </w:t>
        </w:r>
      </w:ins>
      <w:ins w:id="260" w:author="刘 红宾" w:date="2021-03-08T11:03:00Z">
        <w:r w:rsidR="00FB3828">
          <w:rPr>
            <w:rFonts w:ascii="Times New Roman" w:eastAsia="SimSun" w:hAnsi="Times New Roman" w:cs="Times New Roman"/>
            <w:color w:val="000000"/>
            <w:szCs w:val="21"/>
          </w:rPr>
          <w:t xml:space="preserve">from inulin </w:t>
        </w:r>
      </w:ins>
      <w:ins w:id="261" w:author="刘 红宾" w:date="2021-03-01T11:28:00Z">
        <w:r w:rsidR="0090267A" w:rsidRPr="00CC5B2D">
          <w:rPr>
            <w:rFonts w:ascii="Times New Roman" w:eastAsia="SimSun" w:hAnsi="Times New Roman" w:cs="Times New Roman"/>
            <w:color w:val="000000"/>
            <w:szCs w:val="21"/>
          </w:rPr>
          <w:t>that is resistant to hydrolysis by human enzymes</w:t>
        </w:r>
        <w:r w:rsidR="0090267A">
          <w:rPr>
            <w:rFonts w:ascii="Times New Roman" w:eastAsia="SimSun" w:hAnsi="Times New Roman" w:cs="Times New Roman"/>
            <w:color w:val="000000"/>
            <w:szCs w:val="21"/>
          </w:rPr>
          <w:t>, r</w:t>
        </w:r>
      </w:ins>
      <w:ins w:id="262" w:author="刘 红宾" w:date="2021-03-01T11:22:00Z">
        <w:r w:rsidR="0074147F" w:rsidRPr="0074147F">
          <w:rPr>
            <w:rFonts w:ascii="Times New Roman" w:eastAsia="SimSun" w:hAnsi="Times New Roman" w:cs="Times New Roman"/>
            <w:color w:val="000000"/>
            <w:szCs w:val="21"/>
          </w:rPr>
          <w:t>esistant starch escapes digestion by host small intestinal glucoamylases and transits the colon</w:t>
        </w:r>
      </w:ins>
      <w:ins w:id="263" w:author="刘 红宾" w:date="2021-03-01T11:29:00Z">
        <w:r w:rsidR="00777F3A">
          <w:rPr>
            <w:rFonts w:ascii="Times New Roman" w:eastAsia="SimSun" w:hAnsi="Times New Roman" w:cs="Times New Roman"/>
            <w:color w:val="000000"/>
            <w:szCs w:val="21"/>
          </w:rPr>
          <w:t xml:space="preserve">, </w:t>
        </w:r>
      </w:ins>
      <w:ins w:id="264" w:author="刘 红宾" w:date="2021-03-01T11:22:00Z">
        <w:r w:rsidR="0074147F" w:rsidRPr="0074147F">
          <w:rPr>
            <w:rFonts w:ascii="Times New Roman" w:eastAsia="SimSun" w:hAnsi="Times New Roman" w:cs="Times New Roman"/>
            <w:color w:val="000000"/>
            <w:szCs w:val="21"/>
          </w:rPr>
          <w:t xml:space="preserve">where it is degraded by the </w:t>
        </w:r>
      </w:ins>
      <w:ins w:id="265" w:author="刘 红宾" w:date="2021-03-01T11:30:00Z">
        <w:r w:rsidR="00777F3A">
          <w:rPr>
            <w:rFonts w:ascii="Times New Roman" w:eastAsia="SimSun" w:hAnsi="Times New Roman" w:cs="Times New Roman"/>
            <w:color w:val="000000"/>
            <w:szCs w:val="21"/>
          </w:rPr>
          <w:t xml:space="preserve">gut microbiota and </w:t>
        </w:r>
        <w:r w:rsidR="00E93F44">
          <w:rPr>
            <w:rFonts w:ascii="Times New Roman" w:hAnsi="Times New Roman" w:cs="Times New Roman"/>
            <w:color w:val="000000"/>
            <w:shd w:val="clear" w:color="auto" w:fill="FFFFFF"/>
          </w:rPr>
          <w:t>generates short-chain fatty acids (SCFAs)</w:t>
        </w:r>
      </w:ins>
      <w:ins w:id="266" w:author="刘 红宾" w:date="2021-03-08T11:04:00Z">
        <w:r w:rsidR="00DE3185">
          <w:rPr>
            <w:rFonts w:ascii="Times New Roman" w:hAnsi="Times New Roman" w:cs="Times New Roman"/>
            <w:color w:val="000000"/>
            <w:shd w:val="clear" w:color="auto" w:fill="FFFFFF"/>
          </w:rPr>
          <w:t xml:space="preserve"> </w:t>
        </w:r>
        <w:r w:rsidR="00DE3185">
          <w:rPr>
            <w:rFonts w:ascii="Times New Roman" w:hAnsi="Times New Roman" w:cs="Times New Roman"/>
            <w:color w:val="000000"/>
            <w:shd w:val="clear" w:color="auto" w:fill="FFFFFF"/>
          </w:rPr>
          <w:fldChar w:fldCharType="begin"/>
        </w:r>
        <w:r w:rsidR="00DE3185">
          <w:rPr>
            <w:rFonts w:ascii="Times New Roman" w:hAnsi="Times New Roman" w:cs="Times New Roman"/>
            <w:color w:val="000000"/>
            <w:shd w:val="clear" w:color="auto" w:fill="FFFFFF"/>
          </w:rPr>
          <w:instrText xml:space="preserve"> ADDIN NE.Ref.{2411D751-B9FD-4B88-A5B6-9CDF6E02F568}</w:instrText>
        </w:r>
      </w:ins>
      <w:r w:rsidR="00DE3185">
        <w:rPr>
          <w:rFonts w:ascii="Times New Roman" w:hAnsi="Times New Roman" w:cs="Times New Roman"/>
          <w:color w:val="000000"/>
          <w:shd w:val="clear" w:color="auto" w:fill="FFFFFF"/>
        </w:rPr>
        <w:fldChar w:fldCharType="separate"/>
      </w:r>
      <w:ins w:id="267" w:author="刘 红宾" w:date="2021-03-09T20:18:00Z">
        <w:r w:rsidR="004506EE">
          <w:rPr>
            <w:rFonts w:ascii="Times New Roman" w:hAnsi="Times New Roman" w:cs="Times New Roman"/>
            <w:color w:val="080000"/>
          </w:rPr>
          <w:t>[19]</w:t>
        </w:r>
      </w:ins>
      <w:ins w:id="268" w:author="刘 红宾" w:date="2021-03-08T11:04:00Z">
        <w:r w:rsidR="00DE3185">
          <w:rPr>
            <w:rFonts w:ascii="Times New Roman" w:hAnsi="Times New Roman" w:cs="Times New Roman"/>
            <w:color w:val="000000"/>
            <w:shd w:val="clear" w:color="auto" w:fill="FFFFFF"/>
          </w:rPr>
          <w:fldChar w:fldCharType="end"/>
        </w:r>
      </w:ins>
      <w:ins w:id="269" w:author="刘 红宾" w:date="2021-03-01T11:22:00Z">
        <w:r w:rsidR="0074147F" w:rsidRPr="0074147F">
          <w:rPr>
            <w:rFonts w:ascii="Times New Roman" w:eastAsia="SimSun" w:hAnsi="Times New Roman" w:cs="Times New Roman"/>
            <w:color w:val="000000"/>
            <w:szCs w:val="21"/>
          </w:rPr>
          <w:t xml:space="preserve">. </w:t>
        </w:r>
      </w:ins>
      <w:ins w:id="270" w:author="刘 红宾" w:date="2021-03-01T09:22:00Z">
        <w:r w:rsidRPr="00222911">
          <w:rPr>
            <w:rFonts w:ascii="Times New Roman" w:hAnsi="Times New Roman" w:cs="Times New Roman"/>
            <w:color w:val="000000"/>
            <w:szCs w:val="21"/>
          </w:rPr>
          <w:t>Multiple measurement types of the gut microbiome from longitudinal stool specimens of each mice were generated</w:t>
        </w:r>
      </w:ins>
      <w:ins w:id="271" w:author="刘 红宾" w:date="2021-03-01T11:32:00Z">
        <w:r w:rsidR="00353B71">
          <w:rPr>
            <w:rFonts w:ascii="Times New Roman" w:hAnsi="Times New Roman" w:cs="Times New Roman"/>
            <w:color w:val="000000"/>
            <w:szCs w:val="21"/>
          </w:rPr>
          <w:t xml:space="preserve"> (</w:t>
        </w:r>
        <w:r w:rsidR="00353B71" w:rsidRPr="00222911">
          <w:rPr>
            <w:rFonts w:ascii="Times New Roman" w:eastAsia="SimSun" w:hAnsi="Times New Roman" w:cs="Times New Roman"/>
            <w:b/>
            <w:bCs/>
            <w:color w:val="2A2A2A"/>
            <w:szCs w:val="21"/>
            <w:shd w:val="clear" w:color="auto" w:fill="FFFFFF"/>
          </w:rPr>
          <w:t>Fig 1A</w:t>
        </w:r>
        <w:r w:rsidR="00353B71">
          <w:rPr>
            <w:rFonts w:ascii="Times New Roman" w:hAnsi="Times New Roman" w:cs="Times New Roman"/>
            <w:color w:val="000000"/>
            <w:szCs w:val="21"/>
          </w:rPr>
          <w:t>)</w:t>
        </w:r>
      </w:ins>
      <w:ins w:id="272" w:author="刘 红宾" w:date="2021-03-01T09:22:00Z">
        <w:r w:rsidRPr="00222911">
          <w:rPr>
            <w:rFonts w:ascii="Times New Roman" w:hAnsi="Times New Roman" w:cs="Times New Roman"/>
            <w:color w:val="000000"/>
            <w:szCs w:val="21"/>
          </w:rPr>
          <w:t xml:space="preserve">. </w:t>
        </w:r>
        <w:r w:rsidRPr="00222911">
          <w:rPr>
            <w:rFonts w:ascii="Times New Roman" w:hAnsi="Times New Roman" w:cs="Times New Roman"/>
            <w:szCs w:val="21"/>
          </w:rPr>
          <w:t>The temporal variations in community structure w</w:t>
        </w:r>
        <w:r>
          <w:rPr>
            <w:rFonts w:ascii="Times New Roman" w:hAnsi="Times New Roman" w:cs="Times New Roman"/>
            <w:szCs w:val="21"/>
          </w:rPr>
          <w:t>ere</w:t>
        </w:r>
        <w:r w:rsidRPr="00222911">
          <w:rPr>
            <w:rFonts w:ascii="Times New Roman" w:hAnsi="Times New Roman" w:cs="Times New Roman"/>
            <w:szCs w:val="21"/>
          </w:rPr>
          <w:t xml:space="preserve"> accessed using 16S rRNA gene sequencing. Since model construction is aided by absolute abundance information, the coupling total biomass was monitored using qPCR. In addition, </w:t>
        </w:r>
        <w:r w:rsidRPr="00222911">
          <w:rPr>
            <w:rFonts w:ascii="Times New Roman" w:hAnsi="Times New Roman" w:cs="Times New Roman"/>
            <w:color w:val="242021"/>
            <w:szCs w:val="21"/>
          </w:rPr>
          <w:t>a paralleling targeted metabonomic approach was used to determine the dynamics of SCFAs concentrations. Through m</w:t>
        </w:r>
        <w:r w:rsidRPr="00222911">
          <w:rPr>
            <w:rFonts w:ascii="Times New Roman" w:hAnsi="Times New Roman" w:cs="Times New Roman"/>
            <w:color w:val="2A2A2A"/>
            <w:szCs w:val="21"/>
            <w:shd w:val="clear" w:color="auto" w:fill="FFFFFF"/>
          </w:rPr>
          <w:t>etagenomic sequencing</w:t>
        </w:r>
        <w:r w:rsidRPr="00222911">
          <w:rPr>
            <w:rFonts w:ascii="Times New Roman" w:hAnsi="Times New Roman" w:cs="Times New Roman"/>
            <w:color w:val="242021"/>
            <w:szCs w:val="21"/>
          </w:rPr>
          <w:t xml:space="preserve">, functional shift of the gut microbiome (e.g. gene abundance of inulinase) was documented. </w:t>
        </w:r>
        <w:r w:rsidRPr="00222911">
          <w:rPr>
            <w:rFonts w:ascii="Times New Roman" w:hAnsi="Times New Roman" w:cs="Times New Roman"/>
            <w:color w:val="000000"/>
            <w:szCs w:val="21"/>
          </w:rPr>
          <w:t>To understand how members of the gut ecosystem respond as individual strains as well as how they interact with one another as functional groups and thereafter promote the SCFA production when exposed to inulin</w:t>
        </w:r>
      </w:ins>
      <w:ins w:id="273" w:author="刘 红宾" w:date="2021-03-01T11:33:00Z">
        <w:r w:rsidR="00D670BF">
          <w:rPr>
            <w:rFonts w:ascii="Times New Roman" w:hAnsi="Times New Roman" w:cs="Times New Roman"/>
            <w:color w:val="000000"/>
            <w:szCs w:val="21"/>
          </w:rPr>
          <w:t xml:space="preserve"> and resistant starch</w:t>
        </w:r>
      </w:ins>
      <w:ins w:id="274" w:author="刘 红宾" w:date="2021-03-01T09:22:00Z">
        <w:r w:rsidRPr="00222911">
          <w:rPr>
            <w:rFonts w:ascii="Times New Roman" w:hAnsi="Times New Roman" w:cs="Times New Roman"/>
            <w:color w:val="000000"/>
            <w:szCs w:val="21"/>
          </w:rPr>
          <w:t xml:space="preserve">, multiple methods were employed to </w:t>
        </w:r>
        <w:r w:rsidRPr="00222911">
          <w:rPr>
            <w:rFonts w:ascii="Times New Roman" w:eastAsia="SimSun" w:hAnsi="Times New Roman" w:cs="Times New Roman"/>
            <w:color w:val="131413"/>
            <w:szCs w:val="21"/>
          </w:rPr>
          <w:t>dissect the metabolic process of inulin from degradation to SCFA production</w:t>
        </w:r>
      </w:ins>
      <w:ins w:id="275" w:author="刘 红宾" w:date="2021-03-01T11:34:00Z">
        <w:r w:rsidR="009764D3">
          <w:rPr>
            <w:rFonts w:ascii="Times New Roman" w:eastAsia="SimSun" w:hAnsi="Times New Roman" w:cs="Times New Roman"/>
            <w:color w:val="131413"/>
            <w:szCs w:val="21"/>
          </w:rPr>
          <w:t xml:space="preserve"> (</w:t>
        </w:r>
        <w:r w:rsidR="009764D3" w:rsidRPr="00222911">
          <w:rPr>
            <w:rFonts w:ascii="Times New Roman" w:hAnsi="Times New Roman" w:cs="Times New Roman"/>
            <w:b/>
            <w:bCs/>
            <w:color w:val="2A2A2A"/>
            <w:szCs w:val="21"/>
            <w:shd w:val="clear" w:color="auto" w:fill="FFFFFF"/>
          </w:rPr>
          <w:t>Fig 1B</w:t>
        </w:r>
        <w:r w:rsidR="009764D3">
          <w:rPr>
            <w:rFonts w:ascii="Times New Roman" w:eastAsia="SimSun" w:hAnsi="Times New Roman" w:cs="Times New Roman"/>
            <w:color w:val="131413"/>
            <w:szCs w:val="21"/>
          </w:rPr>
          <w:t>)</w:t>
        </w:r>
      </w:ins>
      <w:ins w:id="276" w:author="刘 红宾" w:date="2021-03-01T09:22:00Z">
        <w:r w:rsidRPr="00222911">
          <w:rPr>
            <w:rFonts w:ascii="Times New Roman" w:hAnsi="Times New Roman" w:cs="Times New Roman"/>
            <w:color w:val="000000"/>
            <w:szCs w:val="21"/>
          </w:rPr>
          <w:t xml:space="preserve">. </w:t>
        </w:r>
      </w:ins>
    </w:p>
    <w:p w14:paraId="01D85084" w14:textId="62959B63" w:rsidR="002C68CA" w:rsidRDefault="002C68CA" w:rsidP="006277A4">
      <w:pPr>
        <w:jc w:val="both"/>
        <w:rPr>
          <w:ins w:id="277" w:author="刘 红宾" w:date="2021-03-01T11:37:00Z"/>
          <w:rFonts w:ascii="Times New Roman" w:hAnsi="Times New Roman" w:cs="Times New Roman"/>
          <w:color w:val="000000"/>
          <w:szCs w:val="21"/>
        </w:rPr>
      </w:pPr>
    </w:p>
    <w:p w14:paraId="20771117" w14:textId="4E5384AF" w:rsidR="002C68CA" w:rsidRPr="00A83394" w:rsidRDefault="002C68CA" w:rsidP="00246F3D">
      <w:pPr>
        <w:jc w:val="both"/>
        <w:rPr>
          <w:ins w:id="278" w:author="刘 红宾" w:date="2021-03-01T11:37:00Z"/>
          <w:rFonts w:ascii="Times New Roman" w:hAnsi="Times New Roman" w:cs="Times New Roman"/>
          <w:szCs w:val="21"/>
          <w:rPrChange w:id="279" w:author="刘 红宾" w:date="2021-03-01T09:26:00Z">
            <w:rPr>
              <w:ins w:id="280" w:author="刘 红宾" w:date="2021-03-01T11:37:00Z"/>
              <w:rFonts w:ascii="Times New Roman" w:hAnsi="Times New Roman" w:cs="Times New Roman"/>
              <w:b/>
              <w:bCs/>
            </w:rPr>
          </w:rPrChange>
        </w:rPr>
      </w:pPr>
      <w:ins w:id="281" w:author="刘 红宾" w:date="2021-03-01T11:37:00Z">
        <w:r w:rsidRPr="00222911">
          <w:rPr>
            <w:rFonts w:ascii="Times New Roman" w:eastAsia="SimSun" w:hAnsi="Times New Roman" w:cs="Times New Roman"/>
            <w:color w:val="131413"/>
            <w:szCs w:val="21"/>
          </w:rPr>
          <w:t xml:space="preserve">To mirroring the response of personalized gut microbial system in humans while controlling confounding </w:t>
        </w:r>
        <w:r w:rsidRPr="00222911">
          <w:rPr>
            <w:rFonts w:ascii="Times New Roman" w:eastAsia="SimSun" w:hAnsi="Times New Roman" w:cs="Times New Roman"/>
            <w:color w:val="000000"/>
            <w:szCs w:val="21"/>
            <w:shd w:val="clear" w:color="auto" w:fill="FFFFFF"/>
          </w:rPr>
          <w:t>variation between individuals that driven by environmental differences and other host differences</w:t>
        </w:r>
        <w:r w:rsidRPr="00222911">
          <w:rPr>
            <w:rFonts w:ascii="Times New Roman" w:eastAsia="SimSun" w:hAnsi="Times New Roman" w:cs="Times New Roman"/>
            <w:color w:val="131413"/>
            <w:szCs w:val="21"/>
          </w:rPr>
          <w:t xml:space="preserve">, </w:t>
        </w:r>
        <w:r w:rsidRPr="00222911">
          <w:rPr>
            <w:rFonts w:ascii="Times New Roman" w:eastAsia="SimSun" w:hAnsi="Times New Roman" w:cs="Times New Roman"/>
            <w:color w:val="2A2A2A"/>
            <w:szCs w:val="21"/>
            <w:shd w:val="clear" w:color="auto" w:fill="FFFFFF"/>
          </w:rPr>
          <w:t xml:space="preserve">age- and gender-matched isogenic </w:t>
        </w:r>
        <w:r>
          <w:rPr>
            <w:rFonts w:ascii="Times New Roman" w:eastAsia="SimSun" w:hAnsi="Times New Roman" w:cs="Times New Roman"/>
            <w:color w:val="2A2A2A"/>
            <w:szCs w:val="21"/>
            <w:shd w:val="clear" w:color="auto" w:fill="FFFFFF"/>
          </w:rPr>
          <w:t xml:space="preserve">mice </w:t>
        </w:r>
        <w:r w:rsidRPr="00222911">
          <w:rPr>
            <w:rFonts w:ascii="Times New Roman" w:eastAsia="SimSun" w:hAnsi="Times New Roman" w:cs="Times New Roman"/>
            <w:color w:val="2A2A2A"/>
            <w:szCs w:val="21"/>
            <w:shd w:val="clear" w:color="auto" w:fill="FFFFFF"/>
          </w:rPr>
          <w:t xml:space="preserve">for different gut microbiome were purchased from </w:t>
        </w:r>
        <w:r>
          <w:rPr>
            <w:rFonts w:ascii="Times New Roman" w:eastAsia="SimSun" w:hAnsi="Times New Roman" w:cs="Times New Roman"/>
            <w:color w:val="2A2A2A"/>
            <w:szCs w:val="21"/>
            <w:shd w:val="clear" w:color="auto" w:fill="FFFFFF"/>
          </w:rPr>
          <w:t xml:space="preserve">four </w:t>
        </w:r>
        <w:r w:rsidRPr="00222911">
          <w:rPr>
            <w:rFonts w:ascii="Times New Roman" w:eastAsia="SimSun" w:hAnsi="Times New Roman" w:cs="Times New Roman"/>
            <w:color w:val="2A2A2A"/>
            <w:szCs w:val="21"/>
            <w:shd w:val="clear" w:color="auto" w:fill="FFFFFF"/>
          </w:rPr>
          <w:t>different commercial vendors</w:t>
        </w:r>
        <w:r w:rsidRPr="00222911">
          <w:rPr>
            <w:rFonts w:ascii="Times New Roman" w:eastAsia="SimSun" w:hAnsi="Times New Roman" w:cs="Times New Roman"/>
            <w:color w:val="131413"/>
            <w:szCs w:val="21"/>
          </w:rPr>
          <w:t xml:space="preserve">. As expected, </w:t>
        </w:r>
        <w:r w:rsidRPr="00222911">
          <w:rPr>
            <w:rFonts w:ascii="Times New Roman" w:hAnsi="Times New Roman" w:cs="Times New Roman"/>
            <w:color w:val="2A2A2A"/>
            <w:szCs w:val="21"/>
            <w:shd w:val="clear" w:color="auto" w:fill="FFFFFF"/>
          </w:rPr>
          <w:t xml:space="preserve">we observed significant differences in the microbiota composition of mice </w:t>
        </w:r>
        <w:r>
          <w:rPr>
            <w:rFonts w:ascii="Times New Roman" w:hAnsi="Times New Roman" w:cs="Times New Roman" w:hint="eastAsia"/>
            <w:color w:val="2A2A2A"/>
            <w:szCs w:val="21"/>
            <w:shd w:val="clear" w:color="auto" w:fill="FFFFFF"/>
          </w:rPr>
          <w:t>pu</w:t>
        </w:r>
        <w:r>
          <w:rPr>
            <w:rFonts w:ascii="Times New Roman" w:hAnsi="Times New Roman" w:cs="Times New Roman"/>
            <w:color w:val="2A2A2A"/>
            <w:szCs w:val="21"/>
            <w:shd w:val="clear" w:color="auto" w:fill="FFFFFF"/>
          </w:rPr>
          <w:t xml:space="preserve">rchased </w:t>
        </w:r>
        <w:r w:rsidRPr="00222911">
          <w:rPr>
            <w:rFonts w:ascii="Times New Roman" w:hAnsi="Times New Roman" w:cs="Times New Roman"/>
            <w:color w:val="2A2A2A"/>
            <w:szCs w:val="21"/>
            <w:shd w:val="clear" w:color="auto" w:fill="FFFFFF"/>
          </w:rPr>
          <w:t>from the four independent breeder sources, despite being housed in the same environment and fed the same cellulose-based diet 7 days prior to analysis (</w:t>
        </w:r>
        <w:r w:rsidRPr="00222911">
          <w:rPr>
            <w:rFonts w:ascii="Times New Roman" w:hAnsi="Times New Roman" w:cs="Times New Roman"/>
            <w:b/>
            <w:bCs/>
            <w:color w:val="2A2A2A"/>
            <w:szCs w:val="21"/>
            <w:shd w:val="clear" w:color="auto" w:fill="FFFFFF"/>
          </w:rPr>
          <w:t>Fig 1</w:t>
        </w:r>
      </w:ins>
      <w:ins w:id="282" w:author="刘 红宾" w:date="2021-03-01T11:38:00Z">
        <w:r>
          <w:rPr>
            <w:rFonts w:ascii="Times New Roman" w:hAnsi="Times New Roman" w:cs="Times New Roman"/>
            <w:b/>
            <w:bCs/>
            <w:color w:val="2A2A2A"/>
            <w:szCs w:val="21"/>
            <w:shd w:val="clear" w:color="auto" w:fill="FFFFFF"/>
          </w:rPr>
          <w:t>C</w:t>
        </w:r>
      </w:ins>
      <w:ins w:id="283" w:author="刘 红宾" w:date="2021-03-01T11:37:00Z">
        <w:r w:rsidRPr="00222911">
          <w:rPr>
            <w:rFonts w:ascii="Times New Roman" w:hAnsi="Times New Roman" w:cs="Times New Roman"/>
            <w:color w:val="2A2A2A"/>
            <w:szCs w:val="21"/>
            <w:shd w:val="clear" w:color="auto" w:fill="FFFFFF"/>
          </w:rPr>
          <w:t xml:space="preserve">). </w:t>
        </w:r>
      </w:ins>
      <w:ins w:id="284" w:author="刘 红宾" w:date="2021-03-01T11:43:00Z">
        <w:r w:rsidR="002E4279" w:rsidRPr="002E4279">
          <w:rPr>
            <w:rFonts w:ascii="Times New Roman" w:hAnsi="Times New Roman" w:cs="Times New Roman"/>
            <w:color w:val="2A2A2A"/>
            <w:szCs w:val="21"/>
            <w:shd w:val="clear" w:color="auto" w:fill="FFFFFF"/>
          </w:rPr>
          <w:t xml:space="preserve">Beta diversity, which illustrates differences in taxonomic diversity between </w:t>
        </w:r>
        <w:r w:rsidR="002E4279">
          <w:rPr>
            <w:rFonts w:ascii="Times New Roman" w:hAnsi="Times New Roman" w:cs="Times New Roman"/>
            <w:color w:val="2A2A2A"/>
            <w:szCs w:val="21"/>
            <w:shd w:val="clear" w:color="auto" w:fill="FFFFFF"/>
          </w:rPr>
          <w:t>different vendor</w:t>
        </w:r>
        <w:r w:rsidR="002E4279" w:rsidRPr="002E4279">
          <w:rPr>
            <w:rFonts w:ascii="Times New Roman" w:hAnsi="Times New Roman" w:cs="Times New Roman"/>
            <w:color w:val="2A2A2A"/>
            <w:szCs w:val="21"/>
            <w:shd w:val="clear" w:color="auto" w:fill="FFFFFF"/>
          </w:rPr>
          <w:t>s were examined using recently developed tools that are robust for investigating compositional data: DEICODE</w:t>
        </w:r>
      </w:ins>
      <w:ins w:id="285" w:author="刘 红宾" w:date="2021-03-01T11:44:00Z">
        <w:r w:rsidR="002E4279">
          <w:rPr>
            <w:rFonts w:ascii="Times New Roman" w:hAnsi="Times New Roman" w:cs="Times New Roman"/>
            <w:color w:val="2A2A2A"/>
            <w:szCs w:val="21"/>
            <w:shd w:val="clear" w:color="auto" w:fill="FFFFFF"/>
          </w:rPr>
          <w:t xml:space="preserve"> </w:t>
        </w:r>
        <w:r w:rsidR="002E4279">
          <w:rPr>
            <w:rFonts w:ascii="Times New Roman" w:hAnsi="Times New Roman" w:cs="Times New Roman"/>
            <w:color w:val="2A2A2A"/>
            <w:szCs w:val="21"/>
            <w:shd w:val="clear" w:color="auto" w:fill="FFFFFF"/>
          </w:rPr>
          <w:fldChar w:fldCharType="begin"/>
        </w:r>
        <w:r w:rsidR="002E4279">
          <w:rPr>
            <w:rFonts w:ascii="Times New Roman" w:hAnsi="Times New Roman" w:cs="Times New Roman"/>
            <w:color w:val="2A2A2A"/>
            <w:szCs w:val="21"/>
            <w:shd w:val="clear" w:color="auto" w:fill="FFFFFF"/>
          </w:rPr>
          <w:instrText xml:space="preserve"> ADDIN NE.Ref.{78BC2D8E-9613-4999-B875-2C7AAA5C43F8}</w:instrText>
        </w:r>
      </w:ins>
      <w:r w:rsidR="002E4279">
        <w:rPr>
          <w:rFonts w:ascii="Times New Roman" w:hAnsi="Times New Roman" w:cs="Times New Roman"/>
          <w:color w:val="2A2A2A"/>
          <w:szCs w:val="21"/>
          <w:shd w:val="clear" w:color="auto" w:fill="FFFFFF"/>
        </w:rPr>
        <w:fldChar w:fldCharType="separate"/>
      </w:r>
      <w:ins w:id="286" w:author="刘 红宾" w:date="2021-03-09T20:19:00Z">
        <w:r w:rsidR="00ED3422">
          <w:rPr>
            <w:rFonts w:ascii="Times New Roman" w:hAnsi="Times New Roman" w:cs="Times New Roman"/>
            <w:color w:val="080000"/>
          </w:rPr>
          <w:t>[20]</w:t>
        </w:r>
      </w:ins>
      <w:ins w:id="287" w:author="刘 红宾" w:date="2021-03-01T11:44:00Z">
        <w:r w:rsidR="002E4279">
          <w:rPr>
            <w:rFonts w:ascii="Times New Roman" w:hAnsi="Times New Roman" w:cs="Times New Roman"/>
            <w:color w:val="2A2A2A"/>
            <w:szCs w:val="21"/>
            <w:shd w:val="clear" w:color="auto" w:fill="FFFFFF"/>
          </w:rPr>
          <w:fldChar w:fldCharType="end"/>
        </w:r>
      </w:ins>
      <w:ins w:id="288" w:author="刘 红宾" w:date="2021-03-01T11:43:00Z">
        <w:r w:rsidR="002E4279">
          <w:rPr>
            <w:rFonts w:ascii="Times New Roman" w:hAnsi="Times New Roman" w:cs="Times New Roman"/>
            <w:color w:val="2A2A2A"/>
            <w:szCs w:val="21"/>
            <w:shd w:val="clear" w:color="auto" w:fill="FFFFFF"/>
          </w:rPr>
          <w:t xml:space="preserve">. </w:t>
        </w:r>
      </w:ins>
      <w:ins w:id="289" w:author="刘 红宾" w:date="2021-03-01T11:48:00Z">
        <w:r w:rsidR="00204EFE" w:rsidRPr="00246F3D">
          <w:rPr>
            <w:rFonts w:ascii="Times New Roman" w:hAnsi="Times New Roman" w:cs="Times New Roman"/>
            <w:color w:val="242021"/>
            <w:szCs w:val="21"/>
          </w:rPr>
          <w:t>Here,</w:t>
        </w:r>
        <w:r w:rsidR="00204EFE">
          <w:rPr>
            <w:rFonts w:ascii="Times New Roman" w:hAnsi="Times New Roman" w:cs="Times New Roman"/>
            <w:color w:val="242021"/>
            <w:szCs w:val="21"/>
          </w:rPr>
          <w:t xml:space="preserve"> Aitchison </w:t>
        </w:r>
      </w:ins>
      <w:ins w:id="290" w:author="刘 红宾" w:date="2021-03-01T11:49:00Z">
        <w:r w:rsidR="00204EFE">
          <w:rPr>
            <w:rFonts w:ascii="Times New Roman" w:hAnsi="Times New Roman" w:cs="Times New Roman"/>
            <w:color w:val="242021"/>
            <w:szCs w:val="21"/>
          </w:rPr>
          <w:t>PC</w:t>
        </w:r>
        <w:r w:rsidR="00AC588A">
          <w:rPr>
            <w:rFonts w:ascii="Times New Roman" w:hAnsi="Times New Roman" w:cs="Times New Roman"/>
            <w:color w:val="242021"/>
            <w:szCs w:val="21"/>
          </w:rPr>
          <w:t>o</w:t>
        </w:r>
        <w:r w:rsidR="00204EFE">
          <w:rPr>
            <w:rFonts w:ascii="Times New Roman" w:hAnsi="Times New Roman" w:cs="Times New Roman"/>
            <w:color w:val="242021"/>
            <w:szCs w:val="21"/>
          </w:rPr>
          <w:t>A</w:t>
        </w:r>
      </w:ins>
      <w:ins w:id="291" w:author="刘 红宾" w:date="2021-03-01T11:37:00Z">
        <w:r w:rsidRPr="00222911">
          <w:rPr>
            <w:rFonts w:ascii="Times New Roman" w:hAnsi="Times New Roman" w:cs="Times New Roman"/>
            <w:color w:val="242021"/>
            <w:szCs w:val="21"/>
          </w:rPr>
          <w:t xml:space="preserve"> further confirmed a different distribution between </w:t>
        </w:r>
        <w:r w:rsidRPr="00222911">
          <w:rPr>
            <w:rFonts w:ascii="Times New Roman" w:hAnsi="Times New Roman" w:cs="Times New Roman"/>
            <w:color w:val="000000"/>
            <w:szCs w:val="21"/>
          </w:rPr>
          <w:t>different vendor-purchased mice</w:t>
        </w:r>
        <w:r w:rsidRPr="00222911">
          <w:rPr>
            <w:rFonts w:ascii="Times New Roman" w:hAnsi="Times New Roman" w:cs="Times New Roman"/>
            <w:color w:val="242021"/>
            <w:szCs w:val="21"/>
          </w:rPr>
          <w:t xml:space="preserve"> </w:t>
        </w:r>
        <w:r w:rsidRPr="00222911">
          <w:rPr>
            <w:rFonts w:ascii="Times New Roman" w:hAnsi="Times New Roman" w:cs="Times New Roman"/>
            <w:color w:val="131413"/>
            <w:szCs w:val="21"/>
          </w:rPr>
          <w:t>(</w:t>
        </w:r>
      </w:ins>
      <w:ins w:id="292" w:author="刘 红宾" w:date="2021-03-08T11:07:00Z">
        <w:r w:rsidR="000318CE" w:rsidRPr="00246F3D">
          <w:rPr>
            <w:rFonts w:ascii="Times New Roman" w:hAnsi="Times New Roman" w:cs="Times New Roman"/>
            <w:color w:val="242021"/>
            <w:szCs w:val="21"/>
          </w:rPr>
          <w:t>ANOSIM</w:t>
        </w:r>
        <w:r w:rsidR="000318CE">
          <w:rPr>
            <w:rFonts w:ascii="Times New Roman" w:hAnsi="Times New Roman" w:cs="Times New Roman"/>
            <w:color w:val="242021"/>
            <w:szCs w:val="21"/>
          </w:rPr>
          <w:t xml:space="preserve">, </w:t>
        </w:r>
        <w:r w:rsidR="000318CE" w:rsidRPr="00B1649C">
          <w:rPr>
            <w:rFonts w:ascii="Times New Roman" w:hAnsi="Times New Roman" w:cs="Times New Roman"/>
            <w:i/>
            <w:iCs/>
            <w:color w:val="242021"/>
            <w:szCs w:val="21"/>
            <w:rPrChange w:id="293" w:author="刘 红宾" w:date="2021-03-08T16:42:00Z">
              <w:rPr>
                <w:rFonts w:ascii="Times New Roman" w:hAnsi="Times New Roman" w:cs="Times New Roman"/>
                <w:color w:val="242021"/>
                <w:szCs w:val="21"/>
              </w:rPr>
            </w:rPrChange>
          </w:rPr>
          <w:t>p</w:t>
        </w:r>
        <w:r w:rsidR="000318CE" w:rsidRPr="00246F3D">
          <w:rPr>
            <w:rFonts w:ascii="Times New Roman" w:hAnsi="Times New Roman" w:cs="Times New Roman"/>
            <w:color w:val="242021"/>
            <w:szCs w:val="21"/>
          </w:rPr>
          <w:t xml:space="preserve"> &lt; 0.05</w:t>
        </w:r>
      </w:ins>
      <w:ins w:id="294" w:author="刘 红宾" w:date="2021-03-08T11:08:00Z">
        <w:r w:rsidR="000318CE">
          <w:rPr>
            <w:rFonts w:ascii="Times New Roman" w:hAnsi="Times New Roman" w:cs="Times New Roman"/>
            <w:color w:val="242021"/>
            <w:szCs w:val="21"/>
          </w:rPr>
          <w:t xml:space="preserve">, </w:t>
        </w:r>
      </w:ins>
      <w:ins w:id="295" w:author="刘 红宾" w:date="2021-03-01T11:37:00Z">
        <w:r w:rsidRPr="00222911">
          <w:rPr>
            <w:rFonts w:ascii="Times New Roman" w:hAnsi="Times New Roman" w:cs="Times New Roman"/>
            <w:b/>
            <w:bCs/>
            <w:color w:val="131413"/>
            <w:szCs w:val="21"/>
          </w:rPr>
          <w:t>Fig 1</w:t>
        </w:r>
      </w:ins>
      <w:ins w:id="296" w:author="刘 红宾" w:date="2021-03-01T11:38:00Z">
        <w:r>
          <w:rPr>
            <w:rFonts w:ascii="Times New Roman" w:hAnsi="Times New Roman" w:cs="Times New Roman"/>
            <w:b/>
            <w:bCs/>
            <w:color w:val="131413"/>
            <w:szCs w:val="21"/>
          </w:rPr>
          <w:t>D</w:t>
        </w:r>
      </w:ins>
      <w:ins w:id="297" w:author="刘 红宾" w:date="2021-03-01T11:37:00Z">
        <w:r w:rsidRPr="00222911">
          <w:rPr>
            <w:rFonts w:ascii="Times New Roman" w:hAnsi="Times New Roman" w:cs="Times New Roman"/>
            <w:color w:val="131413"/>
            <w:szCs w:val="21"/>
          </w:rPr>
          <w:t>)</w:t>
        </w:r>
      </w:ins>
      <w:ins w:id="298" w:author="刘 红宾" w:date="2021-03-08T11:30:00Z">
        <w:r w:rsidR="00B318DC">
          <w:rPr>
            <w:rFonts w:ascii="Times New Roman" w:hAnsi="Times New Roman" w:cs="Times New Roman"/>
            <w:color w:val="131413"/>
            <w:szCs w:val="21"/>
          </w:rPr>
          <w:t xml:space="preserve">, with </w:t>
        </w:r>
        <w:r w:rsidR="00B318DC">
          <w:rPr>
            <w:rFonts w:ascii="Times New Roman" w:hAnsi="Times New Roman" w:cs="Times New Roman"/>
            <w:color w:val="2A2A2A"/>
            <w:szCs w:val="21"/>
            <w:shd w:val="clear" w:color="auto" w:fill="FFFFFF"/>
          </w:rPr>
          <w:t>a more different gut microbial structure</w:t>
        </w:r>
        <w:r w:rsidR="00B318DC" w:rsidRPr="00846078">
          <w:rPr>
            <w:rFonts w:ascii="Times New Roman" w:hAnsi="Times New Roman" w:cs="Times New Roman"/>
            <w:color w:val="2A2A2A"/>
            <w:szCs w:val="21"/>
            <w:shd w:val="clear" w:color="auto" w:fill="FFFFFF"/>
          </w:rPr>
          <w:t xml:space="preserve"> of</w:t>
        </w:r>
        <w:r w:rsidR="00B318DC">
          <w:rPr>
            <w:rFonts w:ascii="Times New Roman" w:hAnsi="Times New Roman" w:cs="Times New Roman"/>
            <w:color w:val="2A2A2A"/>
            <w:szCs w:val="21"/>
            <w:shd w:val="clear" w:color="auto" w:fill="FFFFFF"/>
          </w:rPr>
          <w:t xml:space="preserve"> Shanghai mice from other three vendors</w:t>
        </w:r>
        <w:r w:rsidR="00B318DC" w:rsidRPr="00846078">
          <w:rPr>
            <w:rFonts w:ascii="Times New Roman" w:hAnsi="Times New Roman" w:cs="Times New Roman"/>
            <w:color w:val="2A2A2A"/>
            <w:szCs w:val="21"/>
            <w:shd w:val="clear" w:color="auto" w:fill="FFFFFF"/>
          </w:rPr>
          <w:t xml:space="preserve"> st</w:t>
        </w:r>
        <w:r w:rsidR="00B318DC">
          <w:rPr>
            <w:rFonts w:ascii="Times New Roman" w:hAnsi="Times New Roman" w:cs="Times New Roman"/>
            <w:color w:val="2A2A2A"/>
            <w:szCs w:val="21"/>
            <w:shd w:val="clear" w:color="auto" w:fill="FFFFFF"/>
          </w:rPr>
          <w:t>oo</w:t>
        </w:r>
        <w:r w:rsidR="00B318DC" w:rsidRPr="00846078">
          <w:rPr>
            <w:rFonts w:ascii="Times New Roman" w:hAnsi="Times New Roman" w:cs="Times New Roman"/>
            <w:color w:val="2A2A2A"/>
            <w:szCs w:val="21"/>
            <w:shd w:val="clear" w:color="auto" w:fill="FFFFFF"/>
          </w:rPr>
          <w:t>d out</w:t>
        </w:r>
      </w:ins>
      <w:ins w:id="299" w:author="刘 红宾" w:date="2021-03-01T11:37:00Z">
        <w:r w:rsidRPr="00222911">
          <w:rPr>
            <w:rFonts w:ascii="Times New Roman" w:hAnsi="Times New Roman" w:cs="Times New Roman"/>
            <w:color w:val="242021"/>
            <w:szCs w:val="21"/>
          </w:rPr>
          <w:t>.</w:t>
        </w:r>
      </w:ins>
      <w:ins w:id="300" w:author="刘 红宾" w:date="2021-03-01T11:46:00Z">
        <w:r w:rsidR="00246F3D">
          <w:rPr>
            <w:rFonts w:ascii="Times New Roman" w:hAnsi="Times New Roman" w:cs="Times New Roman"/>
            <w:color w:val="242021"/>
            <w:szCs w:val="21"/>
          </w:rPr>
          <w:t xml:space="preserve"> </w:t>
        </w:r>
        <w:r w:rsidR="00246F3D" w:rsidRPr="00246F3D">
          <w:rPr>
            <w:rFonts w:ascii="Times New Roman" w:hAnsi="Times New Roman" w:cs="Times New Roman"/>
            <w:color w:val="242021"/>
            <w:szCs w:val="21"/>
          </w:rPr>
          <w:t>Moreover, by overlaying biplots corresponding to the taxa</w:t>
        </w:r>
        <w:r w:rsidR="00246F3D">
          <w:rPr>
            <w:rFonts w:ascii="Times New Roman" w:hAnsi="Times New Roman" w:cs="Times New Roman"/>
            <w:color w:val="242021"/>
            <w:szCs w:val="21"/>
          </w:rPr>
          <w:t xml:space="preserve"> </w:t>
        </w:r>
        <w:r w:rsidR="00246F3D" w:rsidRPr="00246F3D">
          <w:rPr>
            <w:rFonts w:ascii="Times New Roman" w:hAnsi="Times New Roman" w:cs="Times New Roman"/>
            <w:color w:val="242021"/>
            <w:szCs w:val="21"/>
          </w:rPr>
          <w:t>that represent the most significant source of variation,</w:t>
        </w:r>
        <w:r w:rsidR="00246F3D">
          <w:rPr>
            <w:rFonts w:ascii="Times New Roman" w:hAnsi="Times New Roman" w:cs="Times New Roman"/>
            <w:color w:val="242021"/>
            <w:szCs w:val="21"/>
          </w:rPr>
          <w:t xml:space="preserve"> </w:t>
        </w:r>
        <w:r w:rsidR="00246F3D" w:rsidRPr="00246F3D">
          <w:rPr>
            <w:rFonts w:ascii="Times New Roman" w:hAnsi="Times New Roman" w:cs="Times New Roman"/>
            <w:color w:val="242021"/>
            <w:szCs w:val="21"/>
          </w:rPr>
          <w:t>we were able to explore the taxonomic factors driving</w:t>
        </w:r>
        <w:r w:rsidR="00246F3D">
          <w:rPr>
            <w:rFonts w:ascii="Times New Roman" w:hAnsi="Times New Roman" w:cs="Times New Roman"/>
            <w:color w:val="242021"/>
            <w:szCs w:val="21"/>
          </w:rPr>
          <w:t xml:space="preserve"> </w:t>
        </w:r>
        <w:r w:rsidR="00246F3D" w:rsidRPr="00246F3D">
          <w:rPr>
            <w:rFonts w:ascii="Times New Roman" w:hAnsi="Times New Roman" w:cs="Times New Roman"/>
            <w:color w:val="242021"/>
            <w:szCs w:val="21"/>
          </w:rPr>
          <w:t xml:space="preserve">clustering. </w:t>
        </w:r>
      </w:ins>
      <w:ins w:id="301" w:author="刘 红宾" w:date="2021-03-08T11:36:00Z">
        <w:r w:rsidR="00C31CA6" w:rsidRPr="00246F3D">
          <w:rPr>
            <w:rFonts w:ascii="Times New Roman" w:hAnsi="Times New Roman" w:cs="Times New Roman"/>
            <w:color w:val="242021"/>
            <w:szCs w:val="21"/>
          </w:rPr>
          <w:t>Specifically,</w:t>
        </w:r>
      </w:ins>
      <w:ins w:id="302" w:author="刘 红宾" w:date="2021-03-08T11:37:00Z">
        <w:r w:rsidR="00C31CA6" w:rsidRPr="00C31CA6">
          <w:rPr>
            <w:rFonts w:ascii="Times New Roman" w:hAnsi="Times New Roman" w:cs="Times New Roman"/>
            <w:color w:val="242021"/>
            <w:szCs w:val="21"/>
          </w:rPr>
          <w:t xml:space="preserve"> </w:t>
        </w:r>
        <w:r w:rsidR="00C31CA6" w:rsidRPr="00246F3D">
          <w:rPr>
            <w:rFonts w:ascii="Times New Roman" w:hAnsi="Times New Roman" w:cs="Times New Roman"/>
            <w:color w:val="242021"/>
            <w:szCs w:val="21"/>
          </w:rPr>
          <w:t xml:space="preserve">for the bedrail, </w:t>
        </w:r>
      </w:ins>
      <w:ins w:id="303" w:author="刘 红宾" w:date="2021-03-01T11:46:00Z">
        <w:r w:rsidR="00246F3D" w:rsidRPr="00246F3D">
          <w:rPr>
            <w:rFonts w:ascii="Times New Roman" w:hAnsi="Times New Roman" w:cs="Times New Roman"/>
            <w:color w:val="242021"/>
            <w:szCs w:val="21"/>
          </w:rPr>
          <w:t xml:space="preserve">we observed that </w:t>
        </w:r>
      </w:ins>
      <w:ins w:id="304" w:author="刘 红宾" w:date="2021-03-08T11:32:00Z">
        <w:r w:rsidR="00E84558">
          <w:rPr>
            <w:rFonts w:ascii="Times New Roman" w:hAnsi="Times New Roman" w:cs="Times New Roman"/>
            <w:color w:val="242021"/>
            <w:szCs w:val="21"/>
          </w:rPr>
          <w:t>Shanghai</w:t>
        </w:r>
        <w:r w:rsidR="00E84558" w:rsidRPr="00E84558">
          <w:rPr>
            <w:rFonts w:ascii="Times New Roman" w:hAnsi="Times New Roman" w:cs="Times New Roman"/>
            <w:color w:val="242021"/>
            <w:szCs w:val="21"/>
          </w:rPr>
          <w:t xml:space="preserve"> </w:t>
        </w:r>
        <w:r w:rsidR="00E84558">
          <w:rPr>
            <w:rFonts w:ascii="Times New Roman" w:hAnsi="Times New Roman" w:cs="Times New Roman"/>
            <w:color w:val="242021"/>
            <w:szCs w:val="21"/>
          </w:rPr>
          <w:t>mice</w:t>
        </w:r>
        <w:r w:rsidR="00E84558" w:rsidRPr="00E84558">
          <w:rPr>
            <w:rFonts w:ascii="Times New Roman" w:hAnsi="Times New Roman" w:cs="Times New Roman"/>
            <w:color w:val="242021"/>
            <w:szCs w:val="21"/>
          </w:rPr>
          <w:t xml:space="preserve"> were outlying due to the abs</w:t>
        </w:r>
      </w:ins>
      <w:ins w:id="305" w:author="刘 红宾" w:date="2021-03-08T11:33:00Z">
        <w:r w:rsidR="006C24EF">
          <w:rPr>
            <w:rFonts w:ascii="Times New Roman" w:hAnsi="Times New Roman" w:cs="Times New Roman"/>
            <w:color w:val="242021"/>
            <w:szCs w:val="21"/>
          </w:rPr>
          <w:t>ence</w:t>
        </w:r>
      </w:ins>
      <w:ins w:id="306" w:author="刘 红宾" w:date="2021-03-08T11:32:00Z">
        <w:r w:rsidR="00E84558" w:rsidRPr="00E84558">
          <w:rPr>
            <w:rFonts w:ascii="Times New Roman" w:hAnsi="Times New Roman" w:cs="Times New Roman"/>
            <w:color w:val="242021"/>
            <w:szCs w:val="21"/>
          </w:rPr>
          <w:t xml:space="preserve"> of </w:t>
        </w:r>
      </w:ins>
      <w:ins w:id="307" w:author="刘 红宾" w:date="2021-03-08T11:35:00Z">
        <w:r w:rsidR="00505CED">
          <w:rPr>
            <w:rFonts w:ascii="Times New Roman" w:hAnsi="Times New Roman" w:cs="Times New Roman"/>
            <w:color w:val="242021"/>
            <w:szCs w:val="21"/>
          </w:rPr>
          <w:t xml:space="preserve">several </w:t>
        </w:r>
      </w:ins>
      <w:ins w:id="308" w:author="刘 红宾" w:date="2021-03-08T11:32:00Z">
        <w:r w:rsidR="00E84558" w:rsidRPr="00E84558">
          <w:rPr>
            <w:rFonts w:ascii="Times New Roman" w:hAnsi="Times New Roman" w:cs="Times New Roman"/>
            <w:color w:val="242021"/>
            <w:szCs w:val="21"/>
          </w:rPr>
          <w:t>commensal microb</w:t>
        </w:r>
      </w:ins>
      <w:ins w:id="309" w:author="刘 红宾" w:date="2021-03-08T11:33:00Z">
        <w:r w:rsidR="006C24EF">
          <w:rPr>
            <w:rFonts w:ascii="Times New Roman" w:hAnsi="Times New Roman" w:cs="Times New Roman"/>
            <w:color w:val="242021"/>
            <w:szCs w:val="21"/>
          </w:rPr>
          <w:t xml:space="preserve">es </w:t>
        </w:r>
      </w:ins>
      <w:ins w:id="310" w:author="刘 红宾" w:date="2021-03-08T11:35:00Z">
        <w:r w:rsidR="00505CED">
          <w:rPr>
            <w:rFonts w:ascii="Times New Roman" w:hAnsi="Times New Roman" w:cs="Times New Roman"/>
            <w:color w:val="242021"/>
            <w:szCs w:val="21"/>
          </w:rPr>
          <w:t xml:space="preserve">including </w:t>
        </w:r>
      </w:ins>
      <w:ins w:id="311" w:author="刘 红宾" w:date="2021-03-08T11:34:00Z">
        <w:r w:rsidR="00B12B3C" w:rsidRPr="00505CED">
          <w:rPr>
            <w:rFonts w:ascii="Times New Roman" w:hAnsi="Times New Roman" w:cs="Times New Roman"/>
            <w:i/>
            <w:iCs/>
            <w:sz w:val="22"/>
            <w:shd w:val="clear" w:color="auto" w:fill="FFFFFF"/>
            <w:rPrChange w:id="312" w:author="刘 红宾" w:date="2021-03-08T11:35:00Z">
              <w:rPr>
                <w:rFonts w:ascii="Times New Roman" w:hAnsi="Times New Roman" w:cs="Times New Roman"/>
                <w:sz w:val="22"/>
                <w:shd w:val="clear" w:color="auto" w:fill="FFFFFF"/>
              </w:rPr>
            </w:rPrChange>
          </w:rPr>
          <w:t>Muribaculaceae</w:t>
        </w:r>
      </w:ins>
      <w:ins w:id="313" w:author="刘 红宾" w:date="2021-03-08T11:36:00Z">
        <w:r w:rsidR="00C31CA6">
          <w:rPr>
            <w:rFonts w:ascii="Times New Roman" w:hAnsi="Times New Roman" w:cs="Times New Roman"/>
            <w:sz w:val="22"/>
            <w:shd w:val="clear" w:color="auto" w:fill="FFFFFF"/>
          </w:rPr>
          <w:t xml:space="preserve"> and</w:t>
        </w:r>
      </w:ins>
      <w:ins w:id="314" w:author="刘 红宾" w:date="2021-03-08T11:35:00Z">
        <w:r w:rsidR="00505CED">
          <w:rPr>
            <w:rFonts w:ascii="Times New Roman" w:hAnsi="Times New Roman" w:cs="Times New Roman"/>
            <w:sz w:val="22"/>
            <w:shd w:val="clear" w:color="auto" w:fill="FFFFFF"/>
          </w:rPr>
          <w:t xml:space="preserve"> </w:t>
        </w:r>
        <w:r w:rsidR="00505CED" w:rsidRPr="00C31CA6">
          <w:rPr>
            <w:rFonts w:ascii="Times New Roman" w:hAnsi="Times New Roman" w:cs="Times New Roman"/>
            <w:i/>
            <w:iCs/>
            <w:sz w:val="22"/>
            <w:shd w:val="clear" w:color="auto" w:fill="FFFFFF"/>
            <w:rPrChange w:id="315" w:author="刘 红宾" w:date="2021-03-08T11:36:00Z">
              <w:rPr>
                <w:rFonts w:ascii="Times New Roman" w:hAnsi="Times New Roman" w:cs="Times New Roman"/>
                <w:sz w:val="22"/>
                <w:shd w:val="clear" w:color="auto" w:fill="FFFFFF"/>
              </w:rPr>
            </w:rPrChange>
          </w:rPr>
          <w:t>He</w:t>
        </w:r>
      </w:ins>
      <w:ins w:id="316" w:author="刘 红宾" w:date="2021-03-08T11:36:00Z">
        <w:r w:rsidR="00505CED" w:rsidRPr="00C31CA6">
          <w:rPr>
            <w:rFonts w:ascii="Times New Roman" w:hAnsi="Times New Roman" w:cs="Times New Roman"/>
            <w:i/>
            <w:iCs/>
            <w:sz w:val="22"/>
            <w:shd w:val="clear" w:color="auto" w:fill="FFFFFF"/>
            <w:rPrChange w:id="317" w:author="刘 红宾" w:date="2021-03-08T11:36:00Z">
              <w:rPr>
                <w:rFonts w:ascii="Times New Roman" w:hAnsi="Times New Roman" w:cs="Times New Roman"/>
                <w:sz w:val="22"/>
                <w:shd w:val="clear" w:color="auto" w:fill="FFFFFF"/>
              </w:rPr>
            </w:rPrChange>
          </w:rPr>
          <w:t>licobacter ganmani</w:t>
        </w:r>
      </w:ins>
      <w:ins w:id="318" w:author="刘 红宾" w:date="2021-03-01T11:46:00Z">
        <w:r w:rsidR="00246F3D" w:rsidRPr="00246F3D">
          <w:rPr>
            <w:rFonts w:ascii="Times New Roman" w:hAnsi="Times New Roman" w:cs="Times New Roman"/>
            <w:color w:val="242021"/>
            <w:szCs w:val="21"/>
          </w:rPr>
          <w:t xml:space="preserve">. </w:t>
        </w:r>
      </w:ins>
    </w:p>
    <w:p w14:paraId="6C9EB221" w14:textId="656AA60C" w:rsidR="00006A9E" w:rsidRPr="00246F3D" w:rsidDel="00052290" w:rsidRDefault="00006A9E" w:rsidP="00246F3D">
      <w:pPr>
        <w:jc w:val="both"/>
        <w:rPr>
          <w:del w:id="319" w:author="刘 红宾" w:date="2021-03-01T09:22:00Z"/>
          <w:rFonts w:ascii="Times New Roman" w:hAnsi="Times New Roman" w:cs="Times New Roman"/>
          <w:b/>
          <w:bCs/>
          <w:sz w:val="20"/>
          <w:szCs w:val="20"/>
        </w:rPr>
      </w:pPr>
    </w:p>
    <w:p w14:paraId="589A6BCA" w14:textId="47711817" w:rsidR="00006A9E" w:rsidRPr="00F30CC6" w:rsidDel="00052290" w:rsidRDefault="00006A9E">
      <w:pPr>
        <w:jc w:val="both"/>
        <w:rPr>
          <w:del w:id="320" w:author="刘 红宾" w:date="2021-03-01T09:22:00Z"/>
          <w:rFonts w:ascii="Times New Roman" w:hAnsi="Times New Roman" w:cs="Times New Roman"/>
          <w:b/>
          <w:bCs/>
          <w:sz w:val="20"/>
          <w:szCs w:val="20"/>
        </w:rPr>
      </w:pPr>
    </w:p>
    <w:p w14:paraId="4B4E1792" w14:textId="58B5FC40" w:rsidR="00006A9E" w:rsidRPr="00F30CC6" w:rsidDel="00052290" w:rsidRDefault="00006A9E">
      <w:pPr>
        <w:jc w:val="both"/>
        <w:rPr>
          <w:del w:id="321" w:author="刘 红宾" w:date="2021-03-01T09:22:00Z"/>
          <w:rFonts w:ascii="Times New Roman" w:hAnsi="Times New Roman" w:cs="Times New Roman"/>
          <w:b/>
          <w:bCs/>
          <w:sz w:val="20"/>
          <w:szCs w:val="20"/>
        </w:rPr>
      </w:pPr>
    </w:p>
    <w:p w14:paraId="22E4FE38" w14:textId="589B118B" w:rsidR="006B2B11" w:rsidRPr="00F30CC6" w:rsidDel="00052290" w:rsidRDefault="006B2B11">
      <w:pPr>
        <w:jc w:val="both"/>
        <w:rPr>
          <w:del w:id="322" w:author="刘 红宾" w:date="2021-03-01T09:22:00Z"/>
          <w:rFonts w:ascii="Times New Roman" w:hAnsi="Times New Roman" w:cs="Times New Roman"/>
          <w:sz w:val="20"/>
          <w:szCs w:val="20"/>
        </w:rPr>
      </w:pPr>
    </w:p>
    <w:p w14:paraId="57136324" w14:textId="4FFE11BD" w:rsidR="00C9657D" w:rsidRPr="00A06850" w:rsidRDefault="00F37203">
      <w:pPr>
        <w:jc w:val="both"/>
        <w:rPr>
          <w:ins w:id="323" w:author="Chen Liao" w:date="2021-02-25T07:58:00Z"/>
          <w:rFonts w:ascii="Times New Roman" w:hAnsi="Times New Roman" w:cs="Times New Roman"/>
          <w:sz w:val="20"/>
          <w:szCs w:val="20"/>
        </w:rPr>
        <w:pPrChange w:id="324" w:author="刘 红宾" w:date="2021-03-01T11:08:00Z">
          <w:pPr>
            <w:jc w:val="center"/>
          </w:pPr>
        </w:pPrChange>
      </w:pPr>
      <w:commentRangeStart w:id="325"/>
      <w:del w:id="326" w:author="刘 红宾" w:date="2021-03-01T09:26:00Z">
        <w:r w:rsidRPr="00A06850" w:rsidDel="00A83394">
          <w:rPr>
            <w:rFonts w:ascii="Times New Roman" w:hAnsi="Times New Roman" w:cs="Times New Roman"/>
            <w:noProof/>
            <w:sz w:val="20"/>
            <w:szCs w:val="20"/>
          </w:rPr>
          <w:drawing>
            <wp:inline distT="0" distB="0" distL="0" distR="0" wp14:anchorId="0788F70A" wp14:editId="60FB5C7F">
              <wp:extent cx="4519188" cy="3066592"/>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5923" cy="3077948"/>
                      </a:xfrm>
                      <a:prstGeom prst="rect">
                        <a:avLst/>
                      </a:prstGeom>
                    </pic:spPr>
                  </pic:pic>
                </a:graphicData>
              </a:graphic>
            </wp:inline>
          </w:drawing>
        </w:r>
      </w:del>
      <w:commentRangeEnd w:id="325"/>
      <w:r w:rsidR="00F32FAC" w:rsidRPr="00A06850">
        <w:rPr>
          <w:rStyle w:val="CommentReference"/>
          <w:rFonts w:ascii="Times New Roman" w:hAnsi="Times New Roman" w:cs="Times New Roman"/>
          <w:rPrChange w:id="327" w:author="Chen Liao" w:date="2021-02-25T12:14:00Z">
            <w:rPr>
              <w:rStyle w:val="CommentReference"/>
            </w:rPr>
          </w:rPrChange>
        </w:rPr>
        <w:commentReference w:id="325"/>
      </w:r>
    </w:p>
    <w:p w14:paraId="514C53D7" w14:textId="4938ABD5" w:rsidR="00387BA9" w:rsidRPr="00A06850" w:rsidRDefault="00387BA9" w:rsidP="008936C4">
      <w:pPr>
        <w:jc w:val="center"/>
        <w:rPr>
          <w:rFonts w:ascii="Times New Roman" w:hAnsi="Times New Roman" w:cs="Times New Roman"/>
          <w:sz w:val="20"/>
          <w:szCs w:val="20"/>
        </w:rPr>
      </w:pPr>
      <w:commentRangeStart w:id="328"/>
      <w:ins w:id="329" w:author="Chen Liao" w:date="2021-02-25T07:58:00Z">
        <w:r w:rsidRPr="00A06850">
          <w:rPr>
            <w:rFonts w:ascii="Times New Roman" w:hAnsi="Times New Roman" w:cs="Times New Roman"/>
            <w:noProof/>
            <w:sz w:val="20"/>
            <w:szCs w:val="20"/>
          </w:rPr>
          <w:lastRenderedPageBreak/>
          <w:drawing>
            <wp:inline distT="0" distB="0" distL="0" distR="0" wp14:anchorId="1E24E26C" wp14:editId="1A2F1AD5">
              <wp:extent cx="4436828" cy="2999254"/>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63164" cy="3017057"/>
                      </a:xfrm>
                      <a:prstGeom prst="rect">
                        <a:avLst/>
                      </a:prstGeom>
                    </pic:spPr>
                  </pic:pic>
                </a:graphicData>
              </a:graphic>
            </wp:inline>
          </w:drawing>
        </w:r>
      </w:ins>
      <w:commentRangeEnd w:id="328"/>
      <w:r w:rsidR="00570D97">
        <w:rPr>
          <w:rStyle w:val="CommentReference"/>
        </w:rPr>
        <w:commentReference w:id="328"/>
      </w:r>
    </w:p>
    <w:p w14:paraId="2F634C79" w14:textId="77777777" w:rsidR="00F37203" w:rsidRPr="00F30CC6" w:rsidRDefault="00F37203" w:rsidP="005E0AD8">
      <w:pPr>
        <w:jc w:val="both"/>
        <w:rPr>
          <w:rFonts w:ascii="Times New Roman" w:hAnsi="Times New Roman" w:cs="Times New Roman"/>
          <w:sz w:val="20"/>
          <w:szCs w:val="20"/>
        </w:rPr>
      </w:pPr>
    </w:p>
    <w:p w14:paraId="349F2B16" w14:textId="1E112652" w:rsidR="00052290" w:rsidRDefault="00C9657D" w:rsidP="005E0AD8">
      <w:pPr>
        <w:pStyle w:val="paragraph"/>
        <w:spacing w:before="0" w:beforeAutospacing="0" w:after="0" w:afterAutospacing="0"/>
        <w:jc w:val="both"/>
        <w:rPr>
          <w:rFonts w:ascii="Times New Roman" w:hAnsi="Times New Roman" w:cs="Times New Roman"/>
          <w:sz w:val="20"/>
          <w:szCs w:val="20"/>
        </w:rPr>
      </w:pPr>
      <w:r w:rsidRPr="00F30CC6">
        <w:rPr>
          <w:rFonts w:ascii="Times New Roman" w:hAnsi="Times New Roman" w:cs="Times New Roman"/>
          <w:b/>
          <w:bCs/>
          <w:color w:val="242021"/>
          <w:sz w:val="20"/>
          <w:szCs w:val="20"/>
        </w:rPr>
        <w:t>Figure 1.</w:t>
      </w:r>
      <w:r w:rsidRPr="00F30CC6">
        <w:rPr>
          <w:rFonts w:ascii="Times New Roman" w:hAnsi="Times New Roman" w:cs="Times New Roman"/>
          <w:color w:val="242021"/>
          <w:sz w:val="20"/>
          <w:szCs w:val="20"/>
        </w:rPr>
        <w:t xml:space="preserve"> </w:t>
      </w:r>
      <w:r w:rsidRPr="00A06850">
        <w:rPr>
          <w:rFonts w:ascii="Times New Roman" w:hAnsi="Times New Roman" w:cs="Times New Roman"/>
          <w:b/>
          <w:bCs/>
          <w:color w:val="242021"/>
          <w:sz w:val="20"/>
          <w:szCs w:val="20"/>
          <w:highlight w:val="yellow"/>
          <w:rPrChange w:id="330" w:author="Chen Liao" w:date="2021-02-25T12:14:00Z">
            <w:rPr>
              <w:rFonts w:ascii="Times New Roman" w:hAnsi="Times New Roman" w:cs="Times New Roman"/>
              <w:b/>
              <w:bCs/>
              <w:color w:val="242021"/>
              <w:sz w:val="20"/>
              <w:szCs w:val="20"/>
            </w:rPr>
          </w:rPrChange>
        </w:rPr>
        <w:t xml:space="preserve">Experimental design and </w:t>
      </w:r>
      <w:r w:rsidR="007E4291" w:rsidRPr="00A06850">
        <w:rPr>
          <w:rFonts w:ascii="Times New Roman" w:hAnsi="Times New Roman" w:cs="Times New Roman"/>
          <w:b/>
          <w:bCs/>
          <w:color w:val="242021"/>
          <w:sz w:val="20"/>
          <w:szCs w:val="20"/>
          <w:highlight w:val="yellow"/>
          <w:rPrChange w:id="331" w:author="Chen Liao" w:date="2021-02-25T12:14:00Z">
            <w:rPr>
              <w:rFonts w:ascii="Times New Roman" w:hAnsi="Times New Roman" w:cs="Times New Roman"/>
              <w:b/>
              <w:bCs/>
              <w:color w:val="242021"/>
              <w:sz w:val="20"/>
              <w:szCs w:val="20"/>
            </w:rPr>
          </w:rPrChange>
        </w:rPr>
        <w:t>computational</w:t>
      </w:r>
      <w:r w:rsidRPr="00A06850">
        <w:rPr>
          <w:rFonts w:ascii="Times New Roman" w:hAnsi="Times New Roman" w:cs="Times New Roman"/>
          <w:b/>
          <w:bCs/>
          <w:color w:val="242021"/>
          <w:sz w:val="20"/>
          <w:szCs w:val="20"/>
          <w:highlight w:val="yellow"/>
          <w:rPrChange w:id="332" w:author="Chen Liao" w:date="2021-02-25T12:14:00Z">
            <w:rPr>
              <w:rFonts w:ascii="Times New Roman" w:hAnsi="Times New Roman" w:cs="Times New Roman"/>
              <w:b/>
              <w:bCs/>
              <w:color w:val="242021"/>
              <w:sz w:val="20"/>
              <w:szCs w:val="20"/>
            </w:rPr>
          </w:rPrChange>
        </w:rPr>
        <w:t xml:space="preserve"> framework </w:t>
      </w:r>
      <w:del w:id="333" w:author="Chen Liao" w:date="2021-02-25T07:59:00Z">
        <w:r w:rsidRPr="00A06850" w:rsidDel="00F73798">
          <w:rPr>
            <w:rFonts w:ascii="Times New Roman" w:hAnsi="Times New Roman" w:cs="Times New Roman"/>
            <w:b/>
            <w:bCs/>
            <w:color w:val="242021"/>
            <w:sz w:val="20"/>
            <w:szCs w:val="20"/>
            <w:highlight w:val="yellow"/>
            <w:rPrChange w:id="334" w:author="Chen Liao" w:date="2021-02-25T12:14:00Z">
              <w:rPr>
                <w:rFonts w:ascii="Times New Roman" w:hAnsi="Times New Roman" w:cs="Times New Roman"/>
                <w:b/>
                <w:bCs/>
                <w:color w:val="242021"/>
                <w:sz w:val="20"/>
                <w:szCs w:val="20"/>
              </w:rPr>
            </w:rPrChange>
          </w:rPr>
          <w:delText xml:space="preserve">to study the </w:delText>
        </w:r>
        <w:r w:rsidR="00F37203" w:rsidRPr="00A06850" w:rsidDel="00F73798">
          <w:rPr>
            <w:rFonts w:ascii="Times New Roman" w:hAnsi="Times New Roman" w:cs="Times New Roman"/>
            <w:b/>
            <w:bCs/>
            <w:color w:val="242021"/>
            <w:sz w:val="20"/>
            <w:szCs w:val="20"/>
            <w:highlight w:val="yellow"/>
            <w:rPrChange w:id="335" w:author="Chen Liao" w:date="2021-02-25T12:14:00Z">
              <w:rPr>
                <w:rFonts w:ascii="Times New Roman" w:hAnsi="Times New Roman" w:cs="Times New Roman"/>
                <w:b/>
                <w:bCs/>
                <w:color w:val="242021"/>
                <w:sz w:val="20"/>
                <w:szCs w:val="20"/>
              </w:rPr>
            </w:rPrChange>
          </w:rPr>
          <w:delText>dynamic</w:delText>
        </w:r>
      </w:del>
      <w:ins w:id="336" w:author="戴 磊" w:date="2021-02-19T13:07:00Z">
        <w:del w:id="337" w:author="Chen Liao" w:date="2021-02-25T07:59:00Z">
          <w:r w:rsidR="006B708B" w:rsidRPr="00A06850" w:rsidDel="00F73798">
            <w:rPr>
              <w:rFonts w:ascii="Times New Roman" w:hAnsi="Times New Roman" w:cs="Times New Roman"/>
              <w:b/>
              <w:bCs/>
              <w:color w:val="242021"/>
              <w:sz w:val="20"/>
              <w:szCs w:val="20"/>
              <w:highlight w:val="yellow"/>
              <w:rPrChange w:id="338" w:author="Chen Liao" w:date="2021-02-25T12:14:00Z">
                <w:rPr>
                  <w:rFonts w:ascii="Times New Roman" w:hAnsi="Times New Roman" w:cs="Times New Roman"/>
                  <w:b/>
                  <w:bCs/>
                  <w:color w:val="242021"/>
                  <w:sz w:val="20"/>
                  <w:szCs w:val="20"/>
                </w:rPr>
              </w:rPrChange>
            </w:rPr>
            <w:delText>al</w:delText>
          </w:r>
        </w:del>
      </w:ins>
      <w:del w:id="339" w:author="Chen Liao" w:date="2021-02-25T07:59:00Z">
        <w:r w:rsidR="00F37203" w:rsidRPr="00A06850" w:rsidDel="00F73798">
          <w:rPr>
            <w:rFonts w:ascii="Times New Roman" w:hAnsi="Times New Roman" w:cs="Times New Roman"/>
            <w:b/>
            <w:bCs/>
            <w:color w:val="242021"/>
            <w:sz w:val="20"/>
            <w:szCs w:val="20"/>
            <w:highlight w:val="yellow"/>
            <w:rPrChange w:id="340" w:author="Chen Liao" w:date="2021-02-25T12:14:00Z">
              <w:rPr>
                <w:rFonts w:ascii="Times New Roman" w:hAnsi="Times New Roman" w:cs="Times New Roman"/>
                <w:b/>
                <w:bCs/>
                <w:color w:val="242021"/>
                <w:sz w:val="20"/>
                <w:szCs w:val="20"/>
              </w:rPr>
            </w:rPrChange>
          </w:rPr>
          <w:delText xml:space="preserve"> and </w:delText>
        </w:r>
        <w:r w:rsidR="006E5740" w:rsidRPr="00A06850" w:rsidDel="00F73798">
          <w:rPr>
            <w:rFonts w:ascii="Times New Roman" w:hAnsi="Times New Roman" w:cs="Times New Roman"/>
            <w:b/>
            <w:bCs/>
            <w:color w:val="242021"/>
            <w:sz w:val="20"/>
            <w:szCs w:val="20"/>
            <w:highlight w:val="yellow"/>
            <w:rPrChange w:id="341" w:author="Chen Liao" w:date="2021-02-25T12:14:00Z">
              <w:rPr>
                <w:rFonts w:ascii="Times New Roman" w:hAnsi="Times New Roman" w:cs="Times New Roman"/>
                <w:b/>
                <w:bCs/>
                <w:color w:val="242021"/>
                <w:sz w:val="20"/>
                <w:szCs w:val="20"/>
              </w:rPr>
            </w:rPrChange>
          </w:rPr>
          <w:delText xml:space="preserve">individualized </w:delText>
        </w:r>
        <w:r w:rsidRPr="00A06850" w:rsidDel="00F73798">
          <w:rPr>
            <w:rFonts w:ascii="Times New Roman" w:hAnsi="Times New Roman" w:cs="Times New Roman"/>
            <w:b/>
            <w:bCs/>
            <w:color w:val="242021"/>
            <w:sz w:val="20"/>
            <w:szCs w:val="20"/>
            <w:highlight w:val="yellow"/>
            <w:rPrChange w:id="342" w:author="Chen Liao" w:date="2021-02-25T12:14:00Z">
              <w:rPr>
                <w:rFonts w:ascii="Times New Roman" w:hAnsi="Times New Roman" w:cs="Times New Roman"/>
                <w:b/>
                <w:bCs/>
                <w:color w:val="242021"/>
                <w:sz w:val="20"/>
                <w:szCs w:val="20"/>
              </w:rPr>
            </w:rPrChange>
          </w:rPr>
          <w:delText>response of mouse gut microbiome to dietary fiber intervention</w:delText>
        </w:r>
      </w:del>
      <w:ins w:id="343" w:author="Chen Liao" w:date="2021-02-25T07:59:00Z">
        <w:r w:rsidR="00F73798" w:rsidRPr="00A06850">
          <w:rPr>
            <w:rFonts w:ascii="Times New Roman" w:hAnsi="Times New Roman" w:cs="Times New Roman"/>
            <w:b/>
            <w:bCs/>
            <w:color w:val="242021"/>
            <w:sz w:val="20"/>
            <w:szCs w:val="20"/>
          </w:rPr>
          <w:t xml:space="preserve">for </w:t>
        </w:r>
      </w:ins>
      <w:ins w:id="344" w:author="Chen Liao" w:date="2021-02-25T08:01:00Z">
        <w:r w:rsidR="00D54857" w:rsidRPr="00F30CC6">
          <w:rPr>
            <w:rFonts w:ascii="Times New Roman" w:hAnsi="Times New Roman" w:cs="Times New Roman"/>
            <w:b/>
            <w:bCs/>
            <w:color w:val="242021"/>
            <w:sz w:val="20"/>
            <w:szCs w:val="20"/>
          </w:rPr>
          <w:t>this</w:t>
        </w:r>
      </w:ins>
      <w:ins w:id="345" w:author="Chen Liao" w:date="2021-02-25T07:59:00Z">
        <w:r w:rsidR="00F73798" w:rsidRPr="00F30CC6">
          <w:rPr>
            <w:rFonts w:ascii="Times New Roman" w:hAnsi="Times New Roman" w:cs="Times New Roman"/>
            <w:b/>
            <w:bCs/>
            <w:color w:val="242021"/>
            <w:sz w:val="20"/>
            <w:szCs w:val="20"/>
          </w:rPr>
          <w:t xml:space="preserve"> study</w:t>
        </w:r>
      </w:ins>
      <w:r w:rsidRPr="00F30CC6">
        <w:rPr>
          <w:rFonts w:ascii="Times New Roman" w:hAnsi="Times New Roman" w:cs="Times New Roman"/>
          <w:b/>
          <w:bCs/>
          <w:color w:val="242021"/>
          <w:sz w:val="20"/>
          <w:szCs w:val="20"/>
        </w:rPr>
        <w:t>.</w:t>
      </w:r>
      <w:r w:rsidR="007155CD" w:rsidRPr="00F30CC6">
        <w:rPr>
          <w:rFonts w:ascii="Times New Roman" w:hAnsi="Times New Roman" w:cs="Times New Roman"/>
          <w:b/>
          <w:bCs/>
          <w:color w:val="242021"/>
          <w:sz w:val="20"/>
          <w:szCs w:val="20"/>
        </w:rPr>
        <w:t xml:space="preserve"> </w:t>
      </w:r>
      <w:r w:rsidRPr="00F30CC6">
        <w:rPr>
          <w:rFonts w:ascii="Times New Roman" w:hAnsi="Times New Roman" w:cs="Times New Roman"/>
          <w:b/>
          <w:bCs/>
          <w:sz w:val="20"/>
          <w:szCs w:val="20"/>
        </w:rPr>
        <w:t>A</w:t>
      </w:r>
      <w:r w:rsidR="003D5E87" w:rsidRPr="00F30CC6">
        <w:rPr>
          <w:rFonts w:ascii="Times New Roman" w:hAnsi="Times New Roman" w:cs="Times New Roman"/>
          <w:b/>
          <w:bCs/>
          <w:sz w:val="20"/>
          <w:szCs w:val="20"/>
        </w:rPr>
        <w:t>.</w:t>
      </w:r>
      <w:r w:rsidR="007155CD" w:rsidRPr="00F30CC6">
        <w:rPr>
          <w:rFonts w:ascii="Times New Roman" w:hAnsi="Times New Roman" w:cs="Times New Roman"/>
          <w:sz w:val="20"/>
          <w:szCs w:val="20"/>
        </w:rPr>
        <w:t xml:space="preserve"> </w:t>
      </w:r>
      <w:del w:id="346" w:author="Chen Liao" w:date="2021-02-25T08:19:00Z">
        <w:r w:rsidR="00983BE7" w:rsidRPr="00F30CC6" w:rsidDel="00E374A1">
          <w:rPr>
            <w:rFonts w:ascii="Times New Roman" w:hAnsi="Times New Roman" w:cs="Times New Roman"/>
            <w:sz w:val="20"/>
            <w:szCs w:val="20"/>
          </w:rPr>
          <w:delText>A s</w:delText>
        </w:r>
        <w:r w:rsidRPr="00F30CC6" w:rsidDel="00E374A1">
          <w:rPr>
            <w:rFonts w:ascii="Times New Roman" w:hAnsi="Times New Roman" w:cs="Times New Roman"/>
            <w:sz w:val="20"/>
            <w:szCs w:val="20"/>
          </w:rPr>
          <w:delText xml:space="preserve">chematic </w:delText>
        </w:r>
        <w:r w:rsidR="00EA0F85" w:rsidRPr="00F30CC6" w:rsidDel="00E374A1">
          <w:rPr>
            <w:rFonts w:ascii="Times New Roman" w:hAnsi="Times New Roman" w:cs="Times New Roman"/>
            <w:sz w:val="20"/>
            <w:szCs w:val="20"/>
          </w:rPr>
          <w:delText>view</w:delText>
        </w:r>
      </w:del>
      <w:ins w:id="347" w:author="Chen Liao" w:date="2021-02-25T08:19:00Z">
        <w:r w:rsidR="00E374A1" w:rsidRPr="00F30CC6">
          <w:rPr>
            <w:rFonts w:ascii="Times New Roman" w:hAnsi="Times New Roman" w:cs="Times New Roman"/>
            <w:sz w:val="20"/>
            <w:szCs w:val="20"/>
          </w:rPr>
          <w:t>S</w:t>
        </w:r>
        <w:r w:rsidR="00E374A1" w:rsidRPr="00A06850">
          <w:rPr>
            <w:rFonts w:ascii="Times New Roman" w:hAnsi="Times New Roman" w:cs="Times New Roman"/>
            <w:sz w:val="20"/>
            <w:szCs w:val="20"/>
          </w:rPr>
          <w:t>chematics</w:t>
        </w:r>
      </w:ins>
      <w:r w:rsidRPr="00A06850">
        <w:rPr>
          <w:rFonts w:ascii="Times New Roman" w:hAnsi="Times New Roman" w:cs="Times New Roman"/>
          <w:sz w:val="20"/>
          <w:szCs w:val="20"/>
        </w:rPr>
        <w:t xml:space="preserve"> of </w:t>
      </w:r>
      <w:r w:rsidR="00EA0F85" w:rsidRPr="00F30CC6">
        <w:rPr>
          <w:rFonts w:ascii="Times New Roman" w:hAnsi="Times New Roman" w:cs="Times New Roman"/>
          <w:sz w:val="20"/>
          <w:szCs w:val="20"/>
        </w:rPr>
        <w:t>the experiments performed on a mouse model</w:t>
      </w:r>
      <w:r w:rsidRPr="00F30CC6">
        <w:rPr>
          <w:rFonts w:ascii="Times New Roman" w:hAnsi="Times New Roman" w:cs="Times New Roman"/>
          <w:sz w:val="20"/>
          <w:szCs w:val="20"/>
        </w:rPr>
        <w:t xml:space="preserve">. </w:t>
      </w:r>
      <w:r w:rsidR="00956185" w:rsidRPr="00F30CC6">
        <w:rPr>
          <w:rFonts w:ascii="Times New Roman" w:hAnsi="Times New Roman" w:cs="Times New Roman"/>
          <w:sz w:val="20"/>
          <w:szCs w:val="20"/>
        </w:rPr>
        <w:t xml:space="preserve">Gray </w:t>
      </w:r>
      <w:r w:rsidR="00AE7BC2" w:rsidRPr="00F30CC6">
        <w:rPr>
          <w:rFonts w:ascii="Times New Roman" w:hAnsi="Times New Roman" w:cs="Times New Roman"/>
          <w:sz w:val="20"/>
          <w:szCs w:val="20"/>
        </w:rPr>
        <w:t>dots</w:t>
      </w:r>
      <w:r w:rsidRPr="00F30CC6">
        <w:rPr>
          <w:rFonts w:ascii="Times New Roman" w:hAnsi="Times New Roman" w:cs="Times New Roman"/>
          <w:sz w:val="20"/>
          <w:szCs w:val="20"/>
        </w:rPr>
        <w:t xml:space="preserve"> indicate the days on which longitudinal fecal samples, microbiome </w:t>
      </w:r>
      <w:r w:rsidR="00590DA8" w:rsidRPr="00F30CC6">
        <w:rPr>
          <w:rFonts w:ascii="Times New Roman" w:hAnsi="Times New Roman" w:cs="Times New Roman"/>
          <w:sz w:val="20"/>
          <w:szCs w:val="20"/>
        </w:rPr>
        <w:t>and metabolomics data</w:t>
      </w:r>
      <w:r w:rsidR="00F37203" w:rsidRPr="00F30CC6">
        <w:rPr>
          <w:rFonts w:ascii="Times New Roman" w:hAnsi="Times New Roman" w:cs="Times New Roman"/>
          <w:sz w:val="20"/>
          <w:szCs w:val="20"/>
        </w:rPr>
        <w:t xml:space="preserve"> </w:t>
      </w:r>
      <w:r w:rsidRPr="00F30CC6">
        <w:rPr>
          <w:rFonts w:ascii="Times New Roman" w:hAnsi="Times New Roman" w:cs="Times New Roman"/>
          <w:sz w:val="20"/>
          <w:szCs w:val="20"/>
        </w:rPr>
        <w:t>were collected.</w:t>
      </w:r>
      <w:r w:rsidR="007155CD" w:rsidRPr="00F30CC6">
        <w:rPr>
          <w:rFonts w:ascii="Times New Roman" w:hAnsi="Times New Roman" w:cs="Times New Roman"/>
          <w:sz w:val="20"/>
          <w:szCs w:val="20"/>
        </w:rPr>
        <w:t xml:space="preserve"> </w:t>
      </w:r>
      <w:r w:rsidR="00590DA8" w:rsidRPr="00F30CC6">
        <w:rPr>
          <w:rFonts w:ascii="Times New Roman" w:hAnsi="Times New Roman" w:cs="Times New Roman"/>
          <w:sz w:val="20"/>
          <w:szCs w:val="20"/>
        </w:rPr>
        <w:t xml:space="preserve">SCFA: short-chain fatty acid. </w:t>
      </w:r>
      <w:ins w:id="348" w:author="Chen Liao" w:date="2021-02-25T08:00:00Z">
        <w:r w:rsidR="004B615C" w:rsidRPr="00F30CC6">
          <w:rPr>
            <w:rFonts w:ascii="Times New Roman" w:hAnsi="Times New Roman" w:cs="Times New Roman"/>
            <w:b/>
            <w:bCs/>
            <w:sz w:val="20"/>
            <w:szCs w:val="20"/>
          </w:rPr>
          <w:t>B.</w:t>
        </w:r>
        <w:r w:rsidR="004B615C" w:rsidRPr="00F30CC6">
          <w:rPr>
            <w:rFonts w:ascii="Times New Roman" w:hAnsi="Times New Roman" w:cs="Times New Roman"/>
            <w:sz w:val="20"/>
            <w:szCs w:val="20"/>
          </w:rPr>
          <w:t xml:space="preserve"> </w:t>
        </w:r>
      </w:ins>
      <w:ins w:id="349" w:author="Chen Liao" w:date="2021-02-25T08:15:00Z">
        <w:r w:rsidR="00E374A1" w:rsidRPr="00F30CC6">
          <w:rPr>
            <w:rFonts w:ascii="Times New Roman" w:hAnsi="Times New Roman" w:cs="Times New Roman"/>
            <w:sz w:val="20"/>
            <w:szCs w:val="20"/>
          </w:rPr>
          <w:t>An ec</w:t>
        </w:r>
      </w:ins>
      <w:ins w:id="350" w:author="Chen Liao" w:date="2021-02-25T08:20:00Z">
        <w:r w:rsidR="00273227" w:rsidRPr="00F30CC6">
          <w:rPr>
            <w:rFonts w:ascii="Times New Roman" w:hAnsi="Times New Roman" w:cs="Times New Roman"/>
            <w:sz w:val="20"/>
            <w:szCs w:val="20"/>
          </w:rPr>
          <w:t xml:space="preserve">ology-centric </w:t>
        </w:r>
      </w:ins>
      <w:ins w:id="351" w:author="Chen Liao" w:date="2021-02-25T08:15:00Z">
        <w:r w:rsidR="00E374A1" w:rsidRPr="00F30CC6">
          <w:rPr>
            <w:rFonts w:ascii="Times New Roman" w:hAnsi="Times New Roman" w:cs="Times New Roman"/>
            <w:sz w:val="20"/>
            <w:szCs w:val="20"/>
          </w:rPr>
          <w:t xml:space="preserve">view of </w:t>
        </w:r>
      </w:ins>
      <w:ins w:id="352" w:author="Chen Liao" w:date="2021-02-25T08:20:00Z">
        <w:r w:rsidR="008C6BE1" w:rsidRPr="00F30CC6">
          <w:rPr>
            <w:rFonts w:ascii="Times New Roman" w:hAnsi="Times New Roman" w:cs="Times New Roman"/>
            <w:sz w:val="20"/>
            <w:szCs w:val="20"/>
          </w:rPr>
          <w:t xml:space="preserve">baseline-dependent dynamical fiber responses. </w:t>
        </w:r>
      </w:ins>
      <w:ins w:id="353" w:author="Chen Liao" w:date="2021-02-25T08:00:00Z">
        <w:r w:rsidR="004B615C" w:rsidRPr="00F30CC6">
          <w:rPr>
            <w:rFonts w:ascii="Times New Roman" w:hAnsi="Times New Roman" w:cs="Times New Roman"/>
            <w:sz w:val="20"/>
            <w:szCs w:val="20"/>
          </w:rPr>
          <w:t xml:space="preserve">We used </w:t>
        </w:r>
      </w:ins>
      <w:ins w:id="354" w:author="Chen Liao" w:date="2021-02-25T08:23:00Z">
        <w:r w:rsidR="008E7FFD" w:rsidRPr="00F30CC6">
          <w:rPr>
            <w:rFonts w:ascii="Times New Roman" w:hAnsi="Times New Roman" w:cs="Times New Roman"/>
            <w:sz w:val="20"/>
            <w:szCs w:val="20"/>
          </w:rPr>
          <w:t xml:space="preserve">mathematical </w:t>
        </w:r>
      </w:ins>
      <w:ins w:id="355" w:author="Chen Liao" w:date="2021-02-25T08:00:00Z">
        <w:r w:rsidR="004B615C" w:rsidRPr="00F30CC6">
          <w:rPr>
            <w:rFonts w:ascii="Times New Roman" w:hAnsi="Times New Roman" w:cs="Times New Roman"/>
            <w:sz w:val="20"/>
            <w:szCs w:val="20"/>
          </w:rPr>
          <w:t xml:space="preserve">modeling to infer </w:t>
        </w:r>
      </w:ins>
      <w:ins w:id="356" w:author="Chen Liao" w:date="2021-02-25T08:21:00Z">
        <w:r w:rsidR="006147FA" w:rsidRPr="00F30CC6">
          <w:rPr>
            <w:rFonts w:ascii="Times New Roman" w:hAnsi="Times New Roman" w:cs="Times New Roman"/>
            <w:sz w:val="20"/>
            <w:szCs w:val="20"/>
          </w:rPr>
          <w:t xml:space="preserve">ecological network under diet selection and </w:t>
        </w:r>
      </w:ins>
      <w:ins w:id="357" w:author="Chen Liao" w:date="2021-02-25T08:00:00Z">
        <w:r w:rsidR="004B615C" w:rsidRPr="00F30CC6">
          <w:rPr>
            <w:rFonts w:ascii="Times New Roman" w:hAnsi="Times New Roman" w:cs="Times New Roman"/>
            <w:sz w:val="20"/>
            <w:szCs w:val="20"/>
          </w:rPr>
          <w:t>key fiber responders</w:t>
        </w:r>
      </w:ins>
      <w:ins w:id="358" w:author="Chen Liao" w:date="2021-02-25T08:21:00Z">
        <w:r w:rsidR="006147FA" w:rsidRPr="00F30CC6">
          <w:rPr>
            <w:rFonts w:ascii="Times New Roman" w:hAnsi="Times New Roman" w:cs="Times New Roman"/>
            <w:sz w:val="20"/>
            <w:szCs w:val="20"/>
          </w:rPr>
          <w:t xml:space="preserve"> </w:t>
        </w:r>
      </w:ins>
      <w:ins w:id="359" w:author="Chen Liao" w:date="2021-02-25T08:22:00Z">
        <w:r w:rsidR="006147FA" w:rsidRPr="00F30CC6">
          <w:rPr>
            <w:rFonts w:ascii="Times New Roman" w:hAnsi="Times New Roman" w:cs="Times New Roman"/>
            <w:sz w:val="20"/>
            <w:szCs w:val="20"/>
          </w:rPr>
          <w:t>that determine baseline</w:t>
        </w:r>
      </w:ins>
      <w:ins w:id="360" w:author="Chen Liao" w:date="2021-02-25T08:23:00Z">
        <w:r w:rsidR="00DE2F8A" w:rsidRPr="00F30CC6">
          <w:rPr>
            <w:rFonts w:ascii="Times New Roman" w:hAnsi="Times New Roman" w:cs="Times New Roman"/>
            <w:sz w:val="20"/>
            <w:szCs w:val="20"/>
          </w:rPr>
          <w:t xml:space="preserve"> dependency</w:t>
        </w:r>
      </w:ins>
      <w:ins w:id="361" w:author="Chen Liao" w:date="2021-02-25T08:00:00Z">
        <w:r w:rsidR="004B615C" w:rsidRPr="00F30CC6">
          <w:rPr>
            <w:rFonts w:ascii="Times New Roman" w:hAnsi="Times New Roman" w:cs="Times New Roman"/>
            <w:sz w:val="20"/>
            <w:szCs w:val="20"/>
          </w:rPr>
          <w:t xml:space="preserve"> of both microbiome and SCFA</w:t>
        </w:r>
      </w:ins>
      <w:ins w:id="362" w:author="Chen Liao" w:date="2021-02-25T08:23:00Z">
        <w:r w:rsidR="00DE2F8A" w:rsidRPr="00F30CC6">
          <w:rPr>
            <w:rFonts w:ascii="Times New Roman" w:hAnsi="Times New Roman" w:cs="Times New Roman"/>
            <w:sz w:val="20"/>
            <w:szCs w:val="20"/>
          </w:rPr>
          <w:t xml:space="preserve"> </w:t>
        </w:r>
      </w:ins>
      <w:ins w:id="363" w:author="Chen Liao" w:date="2021-02-25T08:24:00Z">
        <w:r w:rsidR="00EF1C35" w:rsidRPr="00F30CC6">
          <w:rPr>
            <w:rFonts w:ascii="Times New Roman" w:hAnsi="Times New Roman" w:cs="Times New Roman"/>
            <w:sz w:val="20"/>
            <w:szCs w:val="20"/>
          </w:rPr>
          <w:t>dynamics</w:t>
        </w:r>
      </w:ins>
      <w:ins w:id="364" w:author="Chen Liao" w:date="2021-02-25T08:00:00Z">
        <w:r w:rsidR="004B615C" w:rsidRPr="00F30CC6">
          <w:rPr>
            <w:rFonts w:ascii="Times New Roman" w:hAnsi="Times New Roman" w:cs="Times New Roman"/>
            <w:sz w:val="20"/>
            <w:szCs w:val="20"/>
          </w:rPr>
          <w:t xml:space="preserve">. </w:t>
        </w:r>
        <w:r w:rsidR="00D96FBF" w:rsidRPr="00F30CC6">
          <w:rPr>
            <w:rFonts w:ascii="Times New Roman" w:hAnsi="Times New Roman" w:cs="Times New Roman"/>
            <w:b/>
            <w:bCs/>
            <w:color w:val="333333"/>
            <w:sz w:val="20"/>
            <w:szCs w:val="20"/>
            <w:shd w:val="clear" w:color="auto" w:fill="FFFFFF"/>
          </w:rPr>
          <w:t>C</w:t>
        </w:r>
      </w:ins>
      <w:del w:id="365" w:author="Chen Liao" w:date="2021-02-25T08:00:00Z">
        <w:r w:rsidR="006E5740" w:rsidRPr="00F30CC6" w:rsidDel="00D96FBF">
          <w:rPr>
            <w:rFonts w:ascii="Times New Roman" w:hAnsi="Times New Roman" w:cs="Times New Roman"/>
            <w:b/>
            <w:bCs/>
            <w:color w:val="333333"/>
            <w:sz w:val="20"/>
            <w:szCs w:val="20"/>
            <w:shd w:val="clear" w:color="auto" w:fill="FFFFFF"/>
          </w:rPr>
          <w:delText>B</w:delText>
        </w:r>
      </w:del>
      <w:r w:rsidR="003D5E87" w:rsidRPr="00F30CC6">
        <w:rPr>
          <w:rFonts w:ascii="Times New Roman" w:hAnsi="Times New Roman" w:cs="Times New Roman"/>
          <w:b/>
          <w:bCs/>
          <w:color w:val="333333"/>
          <w:sz w:val="20"/>
          <w:szCs w:val="20"/>
          <w:shd w:val="clear" w:color="auto" w:fill="FFFFFF"/>
        </w:rPr>
        <w:t>.</w:t>
      </w:r>
      <w:r w:rsidR="00F7487F" w:rsidRPr="00F30CC6">
        <w:rPr>
          <w:rFonts w:ascii="Times New Roman" w:hAnsi="Times New Roman" w:cs="Times New Roman"/>
          <w:b/>
          <w:bCs/>
          <w:color w:val="333333"/>
          <w:sz w:val="20"/>
          <w:szCs w:val="20"/>
          <w:shd w:val="clear" w:color="auto" w:fill="FFFFFF"/>
        </w:rPr>
        <w:t xml:space="preserve"> </w:t>
      </w:r>
      <w:bookmarkStart w:id="366" w:name="OLE_LINK28"/>
      <w:bookmarkStart w:id="367" w:name="OLE_LINK29"/>
      <w:r w:rsidR="00F7487F" w:rsidRPr="00F30CC6">
        <w:rPr>
          <w:rFonts w:ascii="Times New Roman" w:hAnsi="Times New Roman" w:cs="Times New Roman"/>
          <w:color w:val="333333"/>
          <w:sz w:val="20"/>
          <w:szCs w:val="20"/>
          <w:shd w:val="clear" w:color="auto" w:fill="FFFFFF"/>
        </w:rPr>
        <w:t xml:space="preserve">Baseline gut microbiota composition of </w:t>
      </w:r>
      <w:r w:rsidR="00F7487F" w:rsidRPr="00F30CC6">
        <w:rPr>
          <w:rFonts w:ascii="Times New Roman" w:hAnsi="Times New Roman" w:cs="Times New Roman"/>
          <w:color w:val="000000"/>
          <w:sz w:val="20"/>
          <w:szCs w:val="20"/>
          <w:shd w:val="clear" w:color="auto" w:fill="FFFFFF"/>
        </w:rPr>
        <w:t>i</w:t>
      </w:r>
      <w:r w:rsidR="00F7487F" w:rsidRPr="00F30CC6">
        <w:rPr>
          <w:rFonts w:ascii="Times New Roman" w:hAnsi="Times New Roman" w:cs="Times New Roman"/>
          <w:color w:val="000000"/>
          <w:sz w:val="20"/>
          <w:szCs w:val="20"/>
        </w:rPr>
        <w:t xml:space="preserve">sogenic </w:t>
      </w:r>
      <w:r w:rsidR="00F7487F" w:rsidRPr="00F30CC6">
        <w:rPr>
          <w:rFonts w:ascii="Times New Roman" w:hAnsi="Times New Roman" w:cs="Times New Roman"/>
          <w:color w:val="333333"/>
          <w:sz w:val="20"/>
          <w:szCs w:val="20"/>
          <w:shd w:val="clear" w:color="auto" w:fill="FFFFFF"/>
        </w:rPr>
        <w:t xml:space="preserve">mice </w:t>
      </w:r>
      <w:r w:rsidR="00F7487F" w:rsidRPr="00F30CC6">
        <w:rPr>
          <w:rFonts w:ascii="Times New Roman" w:hAnsi="Times New Roman" w:cs="Times New Roman"/>
          <w:color w:val="000000"/>
          <w:sz w:val="20"/>
          <w:szCs w:val="20"/>
        </w:rPr>
        <w:t>purchased from four different vendors</w:t>
      </w:r>
      <w:ins w:id="368" w:author="戴 磊" w:date="2021-02-19T12:31:00Z">
        <w:r w:rsidR="0071697F" w:rsidRPr="00F30CC6">
          <w:rPr>
            <w:rFonts w:ascii="Times New Roman" w:hAnsi="Times New Roman" w:cs="Times New Roman"/>
            <w:color w:val="333333"/>
            <w:sz w:val="20"/>
            <w:szCs w:val="20"/>
            <w:shd w:val="clear" w:color="auto" w:fill="FFFFFF"/>
          </w:rPr>
          <w:t>, labelled as Beijing, Guangdong, Hunan and Shanghai.</w:t>
        </w:r>
      </w:ins>
      <w:del w:id="369" w:author="戴 磊" w:date="2021-02-19T12:31:00Z">
        <w:r w:rsidR="00F7487F" w:rsidRPr="00F30CC6" w:rsidDel="0071697F">
          <w:rPr>
            <w:rFonts w:ascii="Times New Roman" w:hAnsi="Times New Roman" w:cs="Times New Roman"/>
            <w:color w:val="333333"/>
            <w:sz w:val="20"/>
            <w:szCs w:val="20"/>
            <w:shd w:val="clear" w:color="auto" w:fill="FFFFFF"/>
          </w:rPr>
          <w:delText>.</w:delText>
        </w:r>
      </w:del>
      <w:r w:rsidR="00F7487F" w:rsidRPr="00F30CC6">
        <w:rPr>
          <w:rFonts w:ascii="Times New Roman" w:hAnsi="Times New Roman" w:cs="Times New Roman"/>
          <w:color w:val="333333"/>
          <w:sz w:val="20"/>
          <w:szCs w:val="20"/>
          <w:shd w:val="clear" w:color="auto" w:fill="FFFFFF"/>
        </w:rPr>
        <w:t xml:space="preserve"> </w:t>
      </w:r>
      <w:ins w:id="370" w:author="Chen Liao" w:date="2021-02-25T08:00:00Z">
        <w:r w:rsidR="00D96FBF" w:rsidRPr="00F30CC6">
          <w:rPr>
            <w:rFonts w:ascii="Times New Roman" w:hAnsi="Times New Roman" w:cs="Times New Roman"/>
            <w:b/>
            <w:bCs/>
            <w:color w:val="333333"/>
            <w:sz w:val="20"/>
            <w:szCs w:val="20"/>
            <w:shd w:val="clear" w:color="auto" w:fill="FFFFFF"/>
          </w:rPr>
          <w:t>D</w:t>
        </w:r>
      </w:ins>
      <w:del w:id="371" w:author="Chen Liao" w:date="2021-02-25T08:00:00Z">
        <w:r w:rsidR="00F7487F" w:rsidRPr="00F30CC6" w:rsidDel="00D96FBF">
          <w:rPr>
            <w:rFonts w:ascii="Times New Roman" w:hAnsi="Times New Roman" w:cs="Times New Roman"/>
            <w:b/>
            <w:bCs/>
            <w:color w:val="333333"/>
            <w:sz w:val="20"/>
            <w:szCs w:val="20"/>
            <w:shd w:val="clear" w:color="auto" w:fill="FFFFFF"/>
          </w:rPr>
          <w:delText>C</w:delText>
        </w:r>
      </w:del>
      <w:r w:rsidR="003D5E87" w:rsidRPr="00F30CC6">
        <w:rPr>
          <w:rFonts w:ascii="Times New Roman" w:hAnsi="Times New Roman" w:cs="Times New Roman"/>
          <w:b/>
          <w:bCs/>
          <w:color w:val="333333"/>
          <w:sz w:val="20"/>
          <w:szCs w:val="20"/>
          <w:shd w:val="clear" w:color="auto" w:fill="FFFFFF"/>
        </w:rPr>
        <w:t>.</w:t>
      </w:r>
      <w:r w:rsidR="00F7487F" w:rsidRPr="00F30CC6">
        <w:rPr>
          <w:rFonts w:ascii="Times New Roman" w:hAnsi="Times New Roman" w:cs="Times New Roman"/>
          <w:color w:val="333333"/>
          <w:sz w:val="20"/>
          <w:szCs w:val="20"/>
          <w:shd w:val="clear" w:color="auto" w:fill="FFFFFF"/>
        </w:rPr>
        <w:t xml:space="preserve"> </w:t>
      </w:r>
      <w:r w:rsidR="00C12191" w:rsidRPr="00F30CC6">
        <w:rPr>
          <w:rFonts w:ascii="Times New Roman" w:hAnsi="Times New Roman" w:cs="Times New Roman"/>
          <w:color w:val="333333"/>
          <w:sz w:val="20"/>
          <w:szCs w:val="20"/>
          <w:shd w:val="clear" w:color="auto" w:fill="FFFFFF"/>
        </w:rPr>
        <w:t>PCoA (</w:t>
      </w:r>
      <w:r w:rsidR="00F7487F" w:rsidRPr="00F30CC6">
        <w:rPr>
          <w:rFonts w:ascii="Times New Roman" w:hAnsi="Times New Roman" w:cs="Times New Roman"/>
          <w:color w:val="333333"/>
          <w:sz w:val="20"/>
          <w:szCs w:val="20"/>
          <w:shd w:val="clear" w:color="auto" w:fill="FFFFFF"/>
        </w:rPr>
        <w:t>principal</w:t>
      </w:r>
      <w:r w:rsidR="00C12191" w:rsidRPr="00F30CC6">
        <w:rPr>
          <w:rFonts w:ascii="Times New Roman" w:hAnsi="Times New Roman" w:cs="Times New Roman"/>
          <w:color w:val="333333"/>
          <w:sz w:val="20"/>
          <w:szCs w:val="20"/>
          <w:shd w:val="clear" w:color="auto" w:fill="FFFFFF"/>
        </w:rPr>
        <w:t xml:space="preserve"> coordinate analysis) </w:t>
      </w:r>
      <w:del w:id="372" w:author="戴 磊" w:date="2021-02-19T12:32:00Z">
        <w:r w:rsidR="00C12191" w:rsidRPr="00F30CC6" w:rsidDel="0071697F">
          <w:rPr>
            <w:rFonts w:ascii="Times New Roman" w:hAnsi="Times New Roman" w:cs="Times New Roman"/>
            <w:color w:val="333333"/>
            <w:sz w:val="20"/>
            <w:szCs w:val="20"/>
            <w:shd w:val="clear" w:color="auto" w:fill="FFFFFF"/>
          </w:rPr>
          <w:delText>b</w:delText>
        </w:r>
        <w:r w:rsidR="00590DA8" w:rsidRPr="00F30CC6" w:rsidDel="0071697F">
          <w:rPr>
            <w:rFonts w:ascii="Times New Roman" w:hAnsi="Times New Roman" w:cs="Times New Roman"/>
            <w:color w:val="333333"/>
            <w:sz w:val="20"/>
            <w:szCs w:val="20"/>
            <w:shd w:val="clear" w:color="auto" w:fill="FFFFFF"/>
          </w:rPr>
          <w:delText>i</w:delText>
        </w:r>
      </w:del>
      <w:r w:rsidR="00590DA8" w:rsidRPr="00F30CC6">
        <w:rPr>
          <w:rFonts w:ascii="Times New Roman" w:hAnsi="Times New Roman" w:cs="Times New Roman"/>
          <w:color w:val="333333"/>
          <w:sz w:val="20"/>
          <w:szCs w:val="20"/>
          <w:shd w:val="clear" w:color="auto" w:fill="FFFFFF"/>
        </w:rPr>
        <w:t xml:space="preserve">plot of </w:t>
      </w:r>
      <w:bookmarkEnd w:id="366"/>
      <w:bookmarkEnd w:id="367"/>
      <w:r w:rsidR="00F7487F" w:rsidRPr="00F30CC6">
        <w:rPr>
          <w:rFonts w:ascii="Times New Roman" w:hAnsi="Times New Roman" w:cs="Times New Roman"/>
          <w:color w:val="333333"/>
          <w:sz w:val="20"/>
          <w:szCs w:val="20"/>
          <w:shd w:val="clear" w:color="auto" w:fill="FFFFFF"/>
        </w:rPr>
        <w:t>the baseline microbiota</w:t>
      </w:r>
      <w:ins w:id="373" w:author="戴 磊" w:date="2021-02-19T12:32:00Z">
        <w:r w:rsidR="0071697F" w:rsidRPr="00F30CC6">
          <w:rPr>
            <w:rFonts w:ascii="Times New Roman" w:hAnsi="Times New Roman" w:cs="Times New Roman"/>
            <w:color w:val="333333"/>
            <w:sz w:val="20"/>
            <w:szCs w:val="20"/>
            <w:shd w:val="clear" w:color="auto" w:fill="FFFFFF"/>
          </w:rPr>
          <w:t xml:space="preserve"> composition</w:t>
        </w:r>
      </w:ins>
      <w:del w:id="374" w:author="戴 磊" w:date="2021-02-19T12:32:00Z">
        <w:r w:rsidR="00F7487F" w:rsidRPr="00F30CC6" w:rsidDel="0071697F">
          <w:rPr>
            <w:rFonts w:ascii="Times New Roman" w:hAnsi="Times New Roman" w:cs="Times New Roman"/>
            <w:color w:val="333333"/>
            <w:sz w:val="20"/>
            <w:szCs w:val="20"/>
            <w:shd w:val="clear" w:color="auto" w:fill="FFFFFF"/>
          </w:rPr>
          <w:delText xml:space="preserve"> in </w:delText>
        </w:r>
        <w:r w:rsidR="00AE7BC2" w:rsidRPr="00F30CC6" w:rsidDel="0071697F">
          <w:rPr>
            <w:rFonts w:ascii="Times New Roman" w:hAnsi="Times New Roman" w:cs="Times New Roman"/>
            <w:color w:val="333333"/>
            <w:sz w:val="20"/>
            <w:szCs w:val="20"/>
            <w:shd w:val="clear" w:color="auto" w:fill="FFFFFF"/>
          </w:rPr>
          <w:delText xml:space="preserve">penal </w:delText>
        </w:r>
        <w:r w:rsidR="00F7487F" w:rsidRPr="00F30CC6" w:rsidDel="0071697F">
          <w:rPr>
            <w:rFonts w:ascii="Times New Roman" w:hAnsi="Times New Roman" w:cs="Times New Roman"/>
            <w:b/>
            <w:bCs/>
            <w:color w:val="333333"/>
            <w:sz w:val="20"/>
            <w:szCs w:val="20"/>
            <w:shd w:val="clear" w:color="auto" w:fill="FFFFFF"/>
          </w:rPr>
          <w:delText>B</w:delText>
        </w:r>
      </w:del>
      <w:r w:rsidR="00F7487F" w:rsidRPr="00F30CC6">
        <w:rPr>
          <w:rFonts w:ascii="Times New Roman" w:hAnsi="Times New Roman" w:cs="Times New Roman"/>
          <w:color w:val="333333"/>
          <w:sz w:val="20"/>
          <w:szCs w:val="20"/>
          <w:shd w:val="clear" w:color="auto" w:fill="FFFFFF"/>
        </w:rPr>
        <w:t xml:space="preserve">. </w:t>
      </w:r>
      <w:r w:rsidR="00F754FB" w:rsidRPr="00F30CC6">
        <w:rPr>
          <w:rFonts w:ascii="Times New Roman" w:hAnsi="Times New Roman" w:cs="Times New Roman"/>
          <w:sz w:val="20"/>
          <w:szCs w:val="20"/>
        </w:rPr>
        <w:t>Dots</w:t>
      </w:r>
      <w:r w:rsidR="00C12191" w:rsidRPr="00F30CC6">
        <w:rPr>
          <w:rFonts w:ascii="Times New Roman" w:hAnsi="Times New Roman" w:cs="Times New Roman"/>
          <w:sz w:val="20"/>
          <w:szCs w:val="20"/>
        </w:rPr>
        <w:t xml:space="preserve"> represent baseline samples and gray arrows represent </w:t>
      </w:r>
      <w:r w:rsidR="00F7487F" w:rsidRPr="00F30CC6">
        <w:rPr>
          <w:rFonts w:ascii="Times New Roman" w:hAnsi="Times New Roman" w:cs="Times New Roman"/>
          <w:sz w:val="20"/>
          <w:szCs w:val="20"/>
        </w:rPr>
        <w:t xml:space="preserve">dominant </w:t>
      </w:r>
      <w:r w:rsidR="00C12191" w:rsidRPr="00F30CC6">
        <w:rPr>
          <w:rFonts w:ascii="Times New Roman" w:hAnsi="Times New Roman" w:cs="Times New Roman"/>
          <w:sz w:val="20"/>
          <w:szCs w:val="20"/>
        </w:rPr>
        <w:t>bacterial species</w:t>
      </w:r>
      <w:r w:rsidR="00F7487F" w:rsidRPr="00F30CC6">
        <w:rPr>
          <w:rFonts w:ascii="Times New Roman" w:hAnsi="Times New Roman" w:cs="Times New Roman"/>
          <w:sz w:val="20"/>
          <w:szCs w:val="20"/>
        </w:rPr>
        <w:t xml:space="preserve"> in the samples</w:t>
      </w:r>
      <w:r w:rsidR="00C12191" w:rsidRPr="00F30CC6">
        <w:rPr>
          <w:rFonts w:ascii="Times New Roman" w:hAnsi="Times New Roman" w:cs="Times New Roman"/>
          <w:sz w:val="20"/>
          <w:szCs w:val="20"/>
        </w:rPr>
        <w:t xml:space="preserve">. The sample </w:t>
      </w:r>
      <w:r w:rsidR="00F7487F" w:rsidRPr="00F30CC6">
        <w:rPr>
          <w:rFonts w:ascii="Times New Roman" w:hAnsi="Times New Roman" w:cs="Times New Roman"/>
          <w:sz w:val="20"/>
          <w:szCs w:val="20"/>
        </w:rPr>
        <w:t xml:space="preserve">whose </w:t>
      </w:r>
      <w:r w:rsidR="006123DF" w:rsidRPr="00F30CC6">
        <w:rPr>
          <w:rFonts w:ascii="Times New Roman" w:hAnsi="Times New Roman" w:cs="Times New Roman"/>
          <w:sz w:val="20"/>
          <w:szCs w:val="20"/>
        </w:rPr>
        <w:t>dot</w:t>
      </w:r>
      <w:r w:rsidR="00F7487F" w:rsidRPr="00F30CC6">
        <w:rPr>
          <w:rFonts w:ascii="Times New Roman" w:hAnsi="Times New Roman" w:cs="Times New Roman"/>
          <w:sz w:val="20"/>
          <w:szCs w:val="20"/>
        </w:rPr>
        <w:t xml:space="preserve"> projects furthest in the direction of a species </w:t>
      </w:r>
      <w:r w:rsidR="00C12191" w:rsidRPr="00F30CC6">
        <w:rPr>
          <w:rFonts w:ascii="Times New Roman" w:hAnsi="Times New Roman" w:cs="Times New Roman"/>
          <w:sz w:val="20"/>
          <w:szCs w:val="20"/>
        </w:rPr>
        <w:t>ha</w:t>
      </w:r>
      <w:r w:rsidR="00F7487F" w:rsidRPr="00F30CC6">
        <w:rPr>
          <w:rFonts w:ascii="Times New Roman" w:hAnsi="Times New Roman" w:cs="Times New Roman"/>
          <w:sz w:val="20"/>
          <w:szCs w:val="20"/>
        </w:rPr>
        <w:t>s</w:t>
      </w:r>
      <w:r w:rsidR="00C12191" w:rsidRPr="00F30CC6">
        <w:rPr>
          <w:rFonts w:ascii="Times New Roman" w:hAnsi="Times New Roman" w:cs="Times New Roman"/>
          <w:sz w:val="20"/>
          <w:szCs w:val="20"/>
        </w:rPr>
        <w:t xml:space="preserve"> the </w:t>
      </w:r>
      <w:r w:rsidR="00F7487F" w:rsidRPr="00F30CC6">
        <w:rPr>
          <w:rFonts w:ascii="Times New Roman" w:hAnsi="Times New Roman" w:cs="Times New Roman"/>
          <w:sz w:val="20"/>
          <w:szCs w:val="20"/>
        </w:rPr>
        <w:t>highest relative abundance of that species</w:t>
      </w:r>
      <w:r w:rsidR="00C12191" w:rsidRPr="00F30CC6">
        <w:rPr>
          <w:rFonts w:ascii="Times New Roman" w:hAnsi="Times New Roman" w:cs="Times New Roman"/>
          <w:sz w:val="20"/>
          <w:szCs w:val="20"/>
        </w:rPr>
        <w:t xml:space="preserve">. </w:t>
      </w:r>
      <w:bookmarkStart w:id="375" w:name="OLE_LINK1"/>
      <w:bookmarkStart w:id="376" w:name="OLE_LINK2"/>
      <w:bookmarkStart w:id="377" w:name="OLE_LINK15"/>
      <w:r w:rsidR="00F7487F" w:rsidRPr="00F30CC6">
        <w:rPr>
          <w:rFonts w:ascii="Times New Roman" w:hAnsi="Times New Roman" w:cs="Times New Roman"/>
          <w:sz w:val="20"/>
          <w:szCs w:val="20"/>
        </w:rPr>
        <w:t>R</w:t>
      </w:r>
      <w:r w:rsidR="00F7487F" w:rsidRPr="00F30CC6">
        <w:rPr>
          <w:rFonts w:ascii="Times New Roman" w:hAnsi="Times New Roman" w:cs="Times New Roman"/>
          <w:sz w:val="20"/>
          <w:szCs w:val="20"/>
          <w:vertAlign w:val="superscript"/>
        </w:rPr>
        <w:t>2</w:t>
      </w:r>
      <w:r w:rsidR="00F7487F" w:rsidRPr="00F30CC6">
        <w:rPr>
          <w:rFonts w:ascii="Times New Roman" w:hAnsi="Times New Roman" w:cs="Times New Roman"/>
          <w:sz w:val="20"/>
          <w:szCs w:val="20"/>
        </w:rPr>
        <w:t xml:space="preserve"> and </w:t>
      </w:r>
      <w:r w:rsidR="00C12191" w:rsidRPr="00F30CC6">
        <w:rPr>
          <w:rFonts w:ascii="Times New Roman" w:hAnsi="Times New Roman" w:cs="Times New Roman"/>
          <w:sz w:val="20"/>
          <w:szCs w:val="20"/>
        </w:rPr>
        <w:t>P-value w</w:t>
      </w:r>
      <w:r w:rsidR="00EA0F85" w:rsidRPr="00F30CC6">
        <w:rPr>
          <w:rFonts w:ascii="Times New Roman" w:hAnsi="Times New Roman" w:cs="Times New Roman"/>
          <w:sz w:val="20"/>
          <w:szCs w:val="20"/>
        </w:rPr>
        <w:t>ere</w:t>
      </w:r>
      <w:r w:rsidR="00C12191" w:rsidRPr="00F30CC6">
        <w:rPr>
          <w:rFonts w:ascii="Times New Roman" w:hAnsi="Times New Roman" w:cs="Times New Roman"/>
          <w:sz w:val="20"/>
          <w:szCs w:val="20"/>
        </w:rPr>
        <w:t xml:space="preserve"> obtained from Adonis analysis, which tests for </w:t>
      </w:r>
      <w:r w:rsidR="00F7487F" w:rsidRPr="00F30CC6">
        <w:rPr>
          <w:rFonts w:ascii="Times New Roman" w:hAnsi="Times New Roman" w:cs="Times New Roman"/>
          <w:sz w:val="20"/>
          <w:szCs w:val="20"/>
        </w:rPr>
        <w:t>baseline differences across the four vendors.</w:t>
      </w:r>
      <w:r w:rsidR="00C12191" w:rsidRPr="00F30CC6">
        <w:rPr>
          <w:rFonts w:ascii="Times New Roman" w:hAnsi="Times New Roman" w:cs="Times New Roman"/>
          <w:sz w:val="20"/>
          <w:szCs w:val="20"/>
        </w:rPr>
        <w:t xml:space="preserve"> </w:t>
      </w:r>
      <w:bookmarkEnd w:id="375"/>
      <w:bookmarkEnd w:id="376"/>
      <w:bookmarkEnd w:id="377"/>
      <w:ins w:id="378" w:author="Chen Liao" w:date="2021-02-25T08:02:00Z">
        <w:r w:rsidR="00D54857" w:rsidRPr="00F30CC6">
          <w:rPr>
            <w:rFonts w:ascii="Times New Roman" w:hAnsi="Times New Roman" w:cs="Times New Roman"/>
            <w:sz w:val="20"/>
            <w:szCs w:val="20"/>
          </w:rPr>
          <w:t xml:space="preserve">For </w:t>
        </w:r>
      </w:ins>
      <w:ins w:id="379" w:author="Chen Liao" w:date="2021-02-25T08:56:00Z">
        <w:r w:rsidR="00C26179" w:rsidRPr="00F30CC6">
          <w:rPr>
            <w:rFonts w:ascii="Times New Roman" w:hAnsi="Times New Roman" w:cs="Times New Roman"/>
            <w:sz w:val="20"/>
            <w:szCs w:val="20"/>
          </w:rPr>
          <w:t xml:space="preserve">panels </w:t>
        </w:r>
      </w:ins>
      <w:ins w:id="380" w:author="Chen Liao" w:date="2021-02-25T08:02:00Z">
        <w:r w:rsidR="00D54857" w:rsidRPr="00F30CC6">
          <w:rPr>
            <w:rFonts w:ascii="Times New Roman" w:hAnsi="Times New Roman" w:cs="Times New Roman"/>
            <w:sz w:val="20"/>
            <w:szCs w:val="20"/>
          </w:rPr>
          <w:t>C</w:t>
        </w:r>
      </w:ins>
      <w:ins w:id="381" w:author="Chen Liao" w:date="2021-02-25T08:57:00Z">
        <w:r w:rsidR="00784995" w:rsidRPr="00F30CC6">
          <w:rPr>
            <w:rFonts w:ascii="Times New Roman" w:hAnsi="Times New Roman" w:cs="Times New Roman"/>
            <w:sz w:val="20"/>
            <w:szCs w:val="20"/>
          </w:rPr>
          <w:t>,</w:t>
        </w:r>
      </w:ins>
      <w:ins w:id="382" w:author="Chen Liao" w:date="2021-02-25T08:58:00Z">
        <w:r w:rsidR="00087539" w:rsidRPr="00F30CC6">
          <w:rPr>
            <w:rFonts w:ascii="Times New Roman" w:hAnsi="Times New Roman" w:cs="Times New Roman"/>
            <w:sz w:val="20"/>
            <w:szCs w:val="20"/>
          </w:rPr>
          <w:t xml:space="preserve"> </w:t>
        </w:r>
      </w:ins>
      <w:ins w:id="383" w:author="Chen Liao" w:date="2021-02-25T08:02:00Z">
        <w:r w:rsidR="00D54857" w:rsidRPr="00F30CC6">
          <w:rPr>
            <w:rFonts w:ascii="Times New Roman" w:hAnsi="Times New Roman" w:cs="Times New Roman"/>
            <w:sz w:val="20"/>
            <w:szCs w:val="20"/>
          </w:rPr>
          <w:t xml:space="preserve">D, </w:t>
        </w:r>
      </w:ins>
      <w:ins w:id="384" w:author="Chen Liao" w:date="2021-02-25T08:30:00Z">
        <w:r w:rsidR="002C65EF" w:rsidRPr="00F30CC6">
          <w:rPr>
            <w:rFonts w:ascii="Times New Roman" w:hAnsi="Times New Roman" w:cs="Times New Roman"/>
            <w:sz w:val="20"/>
            <w:szCs w:val="20"/>
          </w:rPr>
          <w:t>taxonom</w:t>
        </w:r>
      </w:ins>
      <w:ins w:id="385" w:author="Chen Liao" w:date="2021-02-25T08:31:00Z">
        <w:r w:rsidR="002C65EF" w:rsidRPr="00F30CC6">
          <w:rPr>
            <w:rFonts w:ascii="Times New Roman" w:hAnsi="Times New Roman" w:cs="Times New Roman"/>
            <w:sz w:val="20"/>
            <w:szCs w:val="20"/>
          </w:rPr>
          <w:t xml:space="preserve">ic </w:t>
        </w:r>
      </w:ins>
      <w:ins w:id="386" w:author="Chen Liao" w:date="2021-02-25T09:46:00Z">
        <w:r w:rsidR="00D4650E" w:rsidRPr="00F30CC6">
          <w:rPr>
            <w:rFonts w:ascii="Times New Roman" w:hAnsi="Times New Roman" w:cs="Times New Roman"/>
            <w:sz w:val="20"/>
            <w:szCs w:val="20"/>
          </w:rPr>
          <w:t>labels w/</w:t>
        </w:r>
      </w:ins>
      <w:ins w:id="387" w:author="Chen Liao" w:date="2021-02-25T08:33:00Z">
        <w:r w:rsidR="00500B4A" w:rsidRPr="00F30CC6">
          <w:rPr>
            <w:rFonts w:ascii="Times New Roman" w:hAnsi="Times New Roman" w:cs="Times New Roman"/>
            <w:sz w:val="20"/>
            <w:szCs w:val="20"/>
          </w:rPr>
          <w:t xml:space="preserve"> “Un.” </w:t>
        </w:r>
      </w:ins>
      <w:ins w:id="388" w:author="Chen Liao" w:date="2021-02-25T09:46:00Z">
        <w:r w:rsidR="00D4650E" w:rsidRPr="00F30CC6">
          <w:rPr>
            <w:rFonts w:ascii="Times New Roman" w:hAnsi="Times New Roman" w:cs="Times New Roman"/>
            <w:sz w:val="20"/>
            <w:szCs w:val="20"/>
          </w:rPr>
          <w:t xml:space="preserve">group bacteria </w:t>
        </w:r>
      </w:ins>
      <w:ins w:id="389" w:author="Chen Liao" w:date="2021-02-25T09:47:00Z">
        <w:r w:rsidR="00F90928" w:rsidRPr="00F30CC6">
          <w:rPr>
            <w:rFonts w:ascii="Times New Roman" w:hAnsi="Times New Roman" w:cs="Times New Roman"/>
            <w:sz w:val="20"/>
            <w:szCs w:val="20"/>
          </w:rPr>
          <w:t>that are unclassified or uncultured</w:t>
        </w:r>
      </w:ins>
      <w:ins w:id="390" w:author="Chen Liao" w:date="2021-02-25T08:30:00Z">
        <w:r w:rsidR="002C65EF" w:rsidRPr="00F30CC6">
          <w:rPr>
            <w:rFonts w:ascii="Times New Roman" w:hAnsi="Times New Roman" w:cs="Times New Roman"/>
            <w:sz w:val="20"/>
            <w:szCs w:val="20"/>
          </w:rPr>
          <w:t xml:space="preserve"> </w:t>
        </w:r>
      </w:ins>
      <w:ins w:id="391" w:author="Chen Liao" w:date="2021-02-25T09:47:00Z">
        <w:r w:rsidR="009C1DA7" w:rsidRPr="00F30CC6">
          <w:rPr>
            <w:rFonts w:ascii="Times New Roman" w:hAnsi="Times New Roman" w:cs="Times New Roman"/>
            <w:sz w:val="20"/>
            <w:szCs w:val="20"/>
          </w:rPr>
          <w:t xml:space="preserve">at </w:t>
        </w:r>
      </w:ins>
      <w:ins w:id="392" w:author="Chen Liao" w:date="2021-02-25T09:46:00Z">
        <w:r w:rsidR="00D4650E" w:rsidRPr="00F30CC6">
          <w:rPr>
            <w:rFonts w:ascii="Times New Roman" w:hAnsi="Times New Roman" w:cs="Times New Roman"/>
            <w:sz w:val="20"/>
            <w:szCs w:val="20"/>
          </w:rPr>
          <w:t>lower taxonomic ranks</w:t>
        </w:r>
      </w:ins>
      <w:ins w:id="393" w:author="Chen Liao" w:date="2021-02-25T08:30:00Z">
        <w:r w:rsidR="002C65EF" w:rsidRPr="00F30CC6">
          <w:rPr>
            <w:rFonts w:ascii="Times New Roman" w:hAnsi="Times New Roman" w:cs="Times New Roman"/>
            <w:sz w:val="20"/>
            <w:szCs w:val="20"/>
          </w:rPr>
          <w:t>.</w:t>
        </w:r>
      </w:ins>
      <w:ins w:id="394" w:author="Chen Liao" w:date="2021-02-25T08:02:00Z">
        <w:r w:rsidR="00D54857" w:rsidRPr="00F30CC6">
          <w:rPr>
            <w:rFonts w:ascii="Times New Roman" w:hAnsi="Times New Roman" w:cs="Times New Roman"/>
            <w:sz w:val="20"/>
            <w:szCs w:val="20"/>
          </w:rPr>
          <w:t xml:space="preserve"> </w:t>
        </w:r>
      </w:ins>
    </w:p>
    <w:p w14:paraId="3A96DB36" w14:textId="77777777" w:rsidR="00052290" w:rsidRDefault="00052290" w:rsidP="005E0AD8">
      <w:pPr>
        <w:pStyle w:val="paragraph"/>
        <w:spacing w:before="0" w:beforeAutospacing="0" w:after="0" w:afterAutospacing="0"/>
        <w:jc w:val="both"/>
        <w:rPr>
          <w:rFonts w:ascii="Times New Roman" w:hAnsi="Times New Roman" w:cs="Times New Roman"/>
          <w:sz w:val="20"/>
          <w:szCs w:val="20"/>
        </w:rPr>
      </w:pPr>
    </w:p>
    <w:p w14:paraId="52AC59A8" w14:textId="0DC1DE01" w:rsidR="00052290" w:rsidRDefault="00052290" w:rsidP="005E0AD8">
      <w:pPr>
        <w:pStyle w:val="paragraph"/>
        <w:spacing w:before="0" w:beforeAutospacing="0" w:after="0" w:afterAutospacing="0"/>
        <w:jc w:val="both"/>
        <w:rPr>
          <w:rFonts w:ascii="Times New Roman" w:hAnsi="Times New Roman" w:cs="Times New Roman"/>
          <w:sz w:val="20"/>
          <w:szCs w:val="20"/>
        </w:rPr>
      </w:pPr>
    </w:p>
    <w:p w14:paraId="616E8336" w14:textId="67AC86F5" w:rsidR="00A83394" w:rsidRDefault="00A83394" w:rsidP="005E0AD8">
      <w:pPr>
        <w:pStyle w:val="paragraph"/>
        <w:spacing w:before="0" w:beforeAutospacing="0" w:after="0" w:afterAutospacing="0"/>
        <w:jc w:val="both"/>
        <w:rPr>
          <w:rFonts w:ascii="Times New Roman" w:hAnsi="Times New Roman" w:cs="Times New Roman"/>
          <w:sz w:val="20"/>
          <w:szCs w:val="20"/>
        </w:rPr>
      </w:pPr>
    </w:p>
    <w:p w14:paraId="60C244C3" w14:textId="17D4CBED" w:rsidR="00A83394" w:rsidRDefault="00A83394">
      <w:pPr>
        <w:rPr>
          <w:rFonts w:ascii="Times New Roman" w:eastAsia="SimSun" w:hAnsi="Times New Roman" w:cs="Times New Roman"/>
          <w:sz w:val="20"/>
          <w:szCs w:val="20"/>
        </w:rPr>
      </w:pPr>
      <w:r>
        <w:rPr>
          <w:rFonts w:ascii="Times New Roman" w:hAnsi="Times New Roman" w:cs="Times New Roman"/>
          <w:sz w:val="20"/>
          <w:szCs w:val="20"/>
        </w:rPr>
        <w:br w:type="page"/>
      </w:r>
    </w:p>
    <w:p w14:paraId="3D1C7D78" w14:textId="40E10284" w:rsidR="00052290" w:rsidRPr="00CE5B41" w:rsidRDefault="00CE5B41" w:rsidP="00052290">
      <w:pPr>
        <w:rPr>
          <w:rFonts w:ascii="Times New Roman" w:hAnsi="Times New Roman" w:cs="Times New Roman"/>
          <w:b/>
          <w:bCs/>
          <w:i/>
          <w:iCs/>
          <w:color w:val="FF0000"/>
          <w:sz w:val="22"/>
          <w:szCs w:val="22"/>
          <w:rPrChange w:id="395" w:author="刘 红宾" w:date="2021-03-01T11:36:00Z">
            <w:rPr>
              <w:rFonts w:ascii="Times New Roman" w:hAnsi="Times New Roman" w:cs="Times New Roman"/>
              <w:i/>
              <w:iCs/>
              <w:color w:val="FF0000"/>
              <w:sz w:val="20"/>
              <w:szCs w:val="20"/>
            </w:rPr>
          </w:rPrChange>
        </w:rPr>
      </w:pPr>
      <w:r w:rsidRPr="00CE5B41">
        <w:rPr>
          <w:rFonts w:ascii="Times New Roman" w:hAnsi="Times New Roman" w:cs="Times New Roman"/>
          <w:b/>
          <w:bCs/>
          <w:i/>
          <w:iCs/>
          <w:color w:val="FF0000"/>
          <w:sz w:val="20"/>
          <w:szCs w:val="20"/>
          <w:rPrChange w:id="396" w:author="刘 红宾" w:date="2021-03-01T11:36:00Z">
            <w:rPr>
              <w:rFonts w:ascii="Times New Roman" w:hAnsi="Times New Roman" w:cs="Times New Roman"/>
              <w:b/>
              <w:bCs/>
              <w:color w:val="000000"/>
              <w:sz w:val="20"/>
              <w:szCs w:val="20"/>
            </w:rPr>
          </w:rPrChange>
        </w:rPr>
        <w:lastRenderedPageBreak/>
        <w:t>Dynamical responses of short-chain fatty acid (SCFA) metabolism and murine gut microbiome to dietary fiber intervention</w:t>
      </w:r>
    </w:p>
    <w:p w14:paraId="090647BA" w14:textId="50C634B9" w:rsidR="00052290" w:rsidRDefault="00052290">
      <w:pPr>
        <w:jc w:val="both"/>
        <w:rPr>
          <w:rFonts w:ascii="Times New Roman" w:hAnsi="Times New Roman" w:cs="Times New Roman"/>
          <w:szCs w:val="21"/>
        </w:rPr>
        <w:pPrChange w:id="397" w:author="刘 红宾" w:date="2021-03-01T09:23:00Z">
          <w:pPr/>
        </w:pPrChange>
      </w:pPr>
      <w:r w:rsidRPr="00923B85">
        <w:rPr>
          <w:rStyle w:val="fontstyle01"/>
          <w:rFonts w:ascii="Times New Roman" w:hAnsi="Times New Roman" w:cs="Times New Roman"/>
          <w:sz w:val="21"/>
          <w:szCs w:val="21"/>
        </w:rPr>
        <w:t xml:space="preserve">Inulin feeding led to similar or slightly higher body weight compared to the cellulose group </w:t>
      </w:r>
      <w:r w:rsidRPr="00923B85">
        <w:rPr>
          <w:rFonts w:ascii="Times New Roman" w:hAnsi="Times New Roman" w:cs="Times New Roman"/>
          <w:color w:val="131413"/>
          <w:szCs w:val="21"/>
        </w:rPr>
        <w:t>(</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006F0A17">
        <w:rPr>
          <w:rFonts w:ascii="Times New Roman" w:hAnsi="Times New Roman" w:cs="Times New Roman"/>
          <w:b/>
          <w:bCs/>
          <w:szCs w:val="21"/>
          <w:shd w:val="clear" w:color="auto" w:fill="FFFFFF"/>
        </w:rPr>
        <w:t>A</w:t>
      </w:r>
      <w:r w:rsidRPr="00923B85">
        <w:rPr>
          <w:rFonts w:ascii="Times New Roman" w:hAnsi="Times New Roman" w:cs="Times New Roman"/>
          <w:color w:val="131413"/>
          <w:szCs w:val="21"/>
        </w:rPr>
        <w:t>)</w:t>
      </w:r>
      <w:r w:rsidRPr="00923B85">
        <w:rPr>
          <w:rFonts w:ascii="Times New Roman" w:hAnsi="Times New Roman" w:cs="Times New Roman"/>
          <w:szCs w:val="21"/>
        </w:rPr>
        <w:t>.</w:t>
      </w:r>
      <w:r w:rsidRPr="00923B85">
        <w:rPr>
          <w:rFonts w:ascii="Times New Roman" w:hAnsi="Times New Roman" w:cs="Times New Roman"/>
          <w:color w:val="000000"/>
          <w:szCs w:val="21"/>
        </w:rPr>
        <w:t xml:space="preserve"> </w:t>
      </w:r>
      <w:r w:rsidRPr="00923B85">
        <w:rPr>
          <w:rFonts w:ascii="Times New Roman" w:hAnsi="Times New Roman" w:cs="Times New Roman"/>
          <w:color w:val="131413"/>
          <w:szCs w:val="21"/>
        </w:rPr>
        <w:t>Although the inulin-based diet had a significant effect (</w:t>
      </w:r>
      <w:r w:rsidRPr="00923B85">
        <w:rPr>
          <w:rFonts w:ascii="Times New Roman" w:hAnsi="Times New Roman" w:cs="Times New Roman"/>
          <w:i/>
          <w:iCs/>
          <w:color w:val="131413"/>
          <w:szCs w:val="21"/>
        </w:rPr>
        <w:t>P</w:t>
      </w:r>
      <w:r w:rsidRPr="00923B85">
        <w:rPr>
          <w:rFonts w:ascii="Times New Roman" w:hAnsi="Times New Roman" w:cs="Times New Roman"/>
          <w:color w:val="131413"/>
          <w:szCs w:val="21"/>
        </w:rPr>
        <w:t xml:space="preserve"> &lt; 0.01) on the food intake in three vendors, extremely small differences (less than 1g/cage*day) indicated that the effect is negligible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00175AFF">
        <w:rPr>
          <w:rFonts w:ascii="Times New Roman" w:hAnsi="Times New Roman" w:cs="Times New Roman"/>
          <w:b/>
          <w:bCs/>
          <w:szCs w:val="21"/>
          <w:shd w:val="clear" w:color="auto" w:fill="FFFFFF"/>
        </w:rPr>
        <w:t>B-C</w:t>
      </w:r>
      <w:r w:rsidRPr="00923B85">
        <w:rPr>
          <w:rFonts w:ascii="Times New Roman" w:hAnsi="Times New Roman" w:cs="Times New Roman"/>
          <w:color w:val="131413"/>
          <w:szCs w:val="21"/>
        </w:rPr>
        <w:t>).</w:t>
      </w:r>
      <w:r w:rsidRPr="00923B85">
        <w:rPr>
          <w:rFonts w:ascii="Times New Roman" w:hAnsi="Times New Roman" w:cs="Times New Roman"/>
          <w:szCs w:val="21"/>
        </w:rPr>
        <w:t xml:space="preserve"> However, the </w:t>
      </w:r>
      <w:r w:rsidRPr="00923B85">
        <w:rPr>
          <w:rFonts w:ascii="Times New Roman" w:hAnsi="Times New Roman" w:cs="Times New Roman"/>
          <w:color w:val="000000"/>
          <w:szCs w:val="21"/>
        </w:rPr>
        <w:t>48-h fecal output</w:t>
      </w:r>
      <w:r w:rsidRPr="00923B85">
        <w:rPr>
          <w:rFonts w:ascii="Times New Roman" w:hAnsi="Times New Roman" w:cs="Times New Roman"/>
          <w:szCs w:val="21"/>
        </w:rPr>
        <w:t xml:space="preserve"> was significantly decreased in the inulin group than in the cellulose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00175AFF">
        <w:rPr>
          <w:rFonts w:ascii="Times New Roman" w:hAnsi="Times New Roman" w:cs="Times New Roman"/>
          <w:b/>
          <w:bCs/>
          <w:szCs w:val="21"/>
          <w:shd w:val="clear" w:color="auto" w:fill="FFFFFF"/>
        </w:rPr>
        <w:t>D</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In line with the decreased </w:t>
      </w:r>
      <w:r w:rsidRPr="00923B85">
        <w:rPr>
          <w:rFonts w:ascii="Times New Roman" w:hAnsi="Times New Roman" w:cs="Times New Roman"/>
          <w:color w:val="000000"/>
          <w:szCs w:val="21"/>
        </w:rPr>
        <w:t>fecal output</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samples from inulin-fed mice consistently exhibited higher </w:t>
      </w:r>
      <w:r w:rsidRPr="00923B85">
        <w:rPr>
          <w:rFonts w:ascii="Times New Roman" w:hAnsi="Times New Roman" w:cs="Times New Roman"/>
          <w:color w:val="000000"/>
          <w:szCs w:val="21"/>
        </w:rPr>
        <w:t>fecal bacterial density</w:t>
      </w:r>
      <w:r w:rsidRPr="00923B85">
        <w:rPr>
          <w:rFonts w:ascii="Times New Roman" w:hAnsi="Times New Roman" w:cs="Times New Roman"/>
          <w:szCs w:val="21"/>
        </w:rPr>
        <w:t xml:space="preserve">, signaling </w:t>
      </w:r>
      <w:r>
        <w:rPr>
          <w:rFonts w:ascii="Times New Roman" w:hAnsi="Times New Roman" w:cs="Times New Roman"/>
          <w:szCs w:val="21"/>
        </w:rPr>
        <w:t xml:space="preserve">a </w:t>
      </w:r>
      <w:r w:rsidRPr="00655DD2">
        <w:rPr>
          <w:rFonts w:ascii="Times New Roman" w:hAnsi="Times New Roman" w:cs="Times New Roman"/>
          <w:szCs w:val="21"/>
        </w:rPr>
        <w:t>long</w:t>
      </w:r>
      <w:r>
        <w:rPr>
          <w:rFonts w:ascii="Times New Roman" w:hAnsi="Times New Roman" w:cs="Times New Roman"/>
          <w:szCs w:val="21"/>
        </w:rPr>
        <w:t>er</w:t>
      </w:r>
      <w:r w:rsidRPr="00655DD2">
        <w:rPr>
          <w:rFonts w:ascii="Times New Roman" w:hAnsi="Times New Roman" w:cs="Times New Roman"/>
          <w:szCs w:val="21"/>
        </w:rPr>
        <w:t xml:space="preserve"> colonic transit time </w:t>
      </w:r>
      <w:r>
        <w:rPr>
          <w:rFonts w:ascii="Times New Roman" w:hAnsi="Times New Roman" w:cs="Times New Roman"/>
          <w:szCs w:val="21"/>
        </w:rPr>
        <w:t xml:space="preserve">that available for </w:t>
      </w:r>
      <w:r w:rsidRPr="00655DD2">
        <w:rPr>
          <w:rFonts w:ascii="Times New Roman" w:hAnsi="Times New Roman" w:cs="Times New Roman"/>
          <w:szCs w:val="21"/>
        </w:rPr>
        <w:t xml:space="preserve">colonic microbial fermentation </w:t>
      </w:r>
      <w:r w:rsidRPr="00923B85">
        <w:rPr>
          <w:rFonts w:ascii="Times New Roman" w:hAnsi="Times New Roman" w:cs="Times New Roman"/>
          <w:szCs w:val="21"/>
        </w:rPr>
        <w:t>of dietary substrate in inulin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p>
    <w:p w14:paraId="4976DE6C" w14:textId="1E62AF46" w:rsidR="003733FC" w:rsidRDefault="00563FF4" w:rsidP="003733FC">
      <w:pPr>
        <w:ind w:firstLineChars="100" w:firstLine="240"/>
        <w:jc w:val="both"/>
        <w:rPr>
          <w:rFonts w:ascii="Times New Roman" w:hAnsi="Times New Roman" w:cs="Times New Roman"/>
          <w:color w:val="2A2A2A"/>
          <w:szCs w:val="21"/>
          <w:shd w:val="clear" w:color="auto" w:fill="FFFFFF"/>
        </w:rPr>
      </w:pPr>
      <w:r w:rsidRPr="009A0AB3">
        <w:rPr>
          <w:rFonts w:ascii="Times New Roman" w:hAnsi="Times New Roman" w:cs="Times New Roman"/>
          <w:szCs w:val="21"/>
        </w:rPr>
        <w:t xml:space="preserve">When comparing </w:t>
      </w:r>
      <w:r>
        <w:rPr>
          <w:rFonts w:ascii="Times New Roman" w:hAnsi="Times New Roman" w:cs="Times New Roman"/>
          <w:szCs w:val="21"/>
        </w:rPr>
        <w:t>inulin</w:t>
      </w:r>
      <w:r w:rsidRPr="009A0AB3">
        <w:rPr>
          <w:rFonts w:ascii="Times New Roman" w:hAnsi="Times New Roman" w:cs="Times New Roman"/>
          <w:szCs w:val="21"/>
        </w:rPr>
        <w:t xml:space="preserve"> to the</w:t>
      </w:r>
      <w:r>
        <w:rPr>
          <w:rFonts w:ascii="Times New Roman" w:hAnsi="Times New Roman" w:cs="Times New Roman"/>
          <w:szCs w:val="21"/>
        </w:rPr>
        <w:t xml:space="preserve"> resistant starch group</w:t>
      </w:r>
      <w:r w:rsidRPr="009A0AB3">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color w:val="000000"/>
          <w:szCs w:val="21"/>
        </w:rPr>
        <w:t>r</w:t>
      </w:r>
      <w:r w:rsidRPr="00923B85">
        <w:rPr>
          <w:rFonts w:ascii="Times New Roman" w:hAnsi="Times New Roman" w:cs="Times New Roman"/>
          <w:color w:val="000000"/>
          <w:szCs w:val="21"/>
        </w:rPr>
        <w:t>emarkably</w:t>
      </w:r>
      <w:r>
        <w:rPr>
          <w:rFonts w:ascii="Times New Roman" w:hAnsi="Times New Roman" w:cs="Times New Roman"/>
          <w:szCs w:val="21"/>
        </w:rPr>
        <w:t xml:space="preserve"> mild responses were observed to the latter dietary intervention in terms of the </w:t>
      </w:r>
      <w:r w:rsidR="008511F7">
        <w:rPr>
          <w:rFonts w:ascii="Times New Roman" w:hAnsi="Times New Roman" w:cs="Times New Roman"/>
          <w:szCs w:val="21"/>
        </w:rPr>
        <w:t xml:space="preserve">microbial composition and </w:t>
      </w:r>
      <w:r>
        <w:rPr>
          <w:rFonts w:ascii="Times New Roman" w:hAnsi="Times New Roman" w:cs="Times New Roman"/>
          <w:szCs w:val="21"/>
        </w:rPr>
        <w:t>SCFA metabolism changes (</w:t>
      </w:r>
      <w:r w:rsidRPr="00DF5FAD">
        <w:rPr>
          <w:rFonts w:ascii="Times New Roman" w:hAnsi="Times New Roman" w:cs="Times New Roman"/>
          <w:b/>
          <w:bCs/>
          <w:szCs w:val="21"/>
        </w:rPr>
        <w:t>Fig 2</w:t>
      </w:r>
      <w:r w:rsidR="004171B4">
        <w:rPr>
          <w:rFonts w:ascii="Times New Roman" w:hAnsi="Times New Roman" w:cs="Times New Roman"/>
          <w:b/>
          <w:bCs/>
          <w:szCs w:val="21"/>
        </w:rPr>
        <w:t>, S2</w:t>
      </w:r>
      <w:r>
        <w:rPr>
          <w:rFonts w:ascii="Times New Roman" w:hAnsi="Times New Roman" w:cs="Times New Roman"/>
          <w:szCs w:val="21"/>
        </w:rPr>
        <w:t xml:space="preserve">). </w:t>
      </w:r>
      <w:r w:rsidR="00052290" w:rsidRPr="004511CB">
        <w:rPr>
          <w:rFonts w:ascii="Times New Roman" w:hAnsi="Times New Roman" w:cs="Times New Roman"/>
          <w:szCs w:val="21"/>
        </w:rPr>
        <w:t>Most prominently,</w:t>
      </w:r>
      <w:r w:rsidR="00052290">
        <w:rPr>
          <w:rFonts w:ascii="Times New Roman" w:hAnsi="Times New Roman" w:cs="Times New Roman"/>
          <w:szCs w:val="21"/>
        </w:rPr>
        <w:t xml:space="preserve"> </w:t>
      </w:r>
      <w:r w:rsidR="00052290">
        <w:rPr>
          <w:rFonts w:ascii="Times New Roman" w:hAnsi="Times New Roman" w:cs="Times New Roman"/>
          <w:color w:val="2A2A2A"/>
          <w:szCs w:val="21"/>
          <w:shd w:val="clear" w:color="auto" w:fill="FFFFFF"/>
        </w:rPr>
        <w:t>r</w:t>
      </w:r>
      <w:r w:rsidR="00052290" w:rsidRPr="00923B85">
        <w:rPr>
          <w:rFonts w:ascii="Times New Roman" w:hAnsi="Times New Roman" w:cs="Times New Roman"/>
          <w:color w:val="2A2A2A"/>
          <w:szCs w:val="21"/>
          <w:shd w:val="clear" w:color="auto" w:fill="FFFFFF"/>
        </w:rPr>
        <w:t xml:space="preserve">egardless of the different baseline structure, </w:t>
      </w:r>
      <w:r w:rsidR="00052290">
        <w:rPr>
          <w:rFonts w:ascii="Times New Roman" w:hAnsi="Times New Roman" w:cs="Times New Roman" w:hint="eastAsia"/>
          <w:color w:val="2A2A2A"/>
          <w:szCs w:val="21"/>
          <w:shd w:val="clear" w:color="auto" w:fill="FFFFFF"/>
        </w:rPr>
        <w:t>a</w:t>
      </w:r>
      <w:r w:rsidR="00052290">
        <w:rPr>
          <w:rFonts w:ascii="Times New Roman" w:hAnsi="Times New Roman" w:cs="Times New Roman"/>
          <w:color w:val="2A2A2A"/>
          <w:szCs w:val="21"/>
          <w:shd w:val="clear" w:color="auto" w:fill="FFFFFF"/>
        </w:rPr>
        <w:t xml:space="preserve"> consistent </w:t>
      </w:r>
      <w:r w:rsidR="00052290" w:rsidRPr="00C04230">
        <w:rPr>
          <w:rFonts w:ascii="Times New Roman" w:hAnsi="Times New Roman" w:cs="Times New Roman"/>
          <w:color w:val="2A2A2A"/>
          <w:szCs w:val="21"/>
          <w:shd w:val="clear" w:color="auto" w:fill="FFFFFF"/>
        </w:rPr>
        <w:t>biphasic response</w:t>
      </w:r>
      <w:r w:rsidR="00052290">
        <w:rPr>
          <w:rFonts w:ascii="Times New Roman" w:hAnsi="Times New Roman" w:cs="Times New Roman"/>
          <w:color w:val="2A2A2A"/>
          <w:szCs w:val="21"/>
          <w:shd w:val="clear" w:color="auto" w:fill="FFFFFF"/>
        </w:rPr>
        <w:t xml:space="preserve"> </w:t>
      </w:r>
      <w:r w:rsidR="00AD2118">
        <w:rPr>
          <w:rFonts w:ascii="Times New Roman" w:hAnsi="Times New Roman" w:cs="Times New Roman"/>
          <w:color w:val="2A2A2A"/>
          <w:szCs w:val="21"/>
          <w:shd w:val="clear" w:color="auto" w:fill="FFFFFF"/>
        </w:rPr>
        <w:t xml:space="preserve">after inulin intervention </w:t>
      </w:r>
      <w:r w:rsidR="00052290">
        <w:rPr>
          <w:rFonts w:ascii="Times New Roman" w:hAnsi="Times New Roman" w:cs="Times New Roman"/>
          <w:color w:val="2A2A2A"/>
          <w:szCs w:val="21"/>
          <w:shd w:val="clear" w:color="auto" w:fill="FFFFFF"/>
        </w:rPr>
        <w:t xml:space="preserve">was observed among vendors in the SCFA production: </w:t>
      </w:r>
      <w:r w:rsidR="00052290">
        <w:rPr>
          <w:rFonts w:ascii="Times New Roman" w:hAnsi="Times New Roman" w:cs="Times New Roman"/>
          <w:szCs w:val="21"/>
        </w:rPr>
        <w:t>a</w:t>
      </w:r>
      <w:r w:rsidR="00052290" w:rsidRPr="00E75D0C">
        <w:rPr>
          <w:rFonts w:ascii="Times New Roman" w:hAnsi="Times New Roman" w:cs="Times New Roman"/>
          <w:szCs w:val="21"/>
        </w:rPr>
        <w:t>fter initial elevates, the</w:t>
      </w:r>
      <w:r w:rsidR="00052290">
        <w:rPr>
          <w:rFonts w:ascii="Times New Roman" w:hAnsi="Times New Roman" w:cs="Times New Roman"/>
          <w:szCs w:val="21"/>
        </w:rPr>
        <w:t xml:space="preserve"> total SCFA</w:t>
      </w:r>
      <w:r w:rsidR="00052290" w:rsidRPr="00E75D0C">
        <w:rPr>
          <w:rFonts w:ascii="Times New Roman" w:hAnsi="Times New Roman" w:cs="Times New Roman"/>
          <w:szCs w:val="21"/>
        </w:rPr>
        <w:t xml:space="preserve"> returned </w:t>
      </w:r>
      <w:r w:rsidR="00052290">
        <w:rPr>
          <w:rFonts w:ascii="Times New Roman" w:hAnsi="Times New Roman" w:cs="Times New Roman"/>
          <w:szCs w:val="21"/>
        </w:rPr>
        <w:t>to but higher than</w:t>
      </w:r>
      <w:r w:rsidR="00052290" w:rsidRPr="00E75D0C">
        <w:rPr>
          <w:rFonts w:ascii="Times New Roman" w:hAnsi="Times New Roman" w:cs="Times New Roman"/>
          <w:szCs w:val="21"/>
        </w:rPr>
        <w:t xml:space="preserve"> its original baseline state for the remainder</w:t>
      </w:r>
      <w:r w:rsidR="00052290">
        <w:rPr>
          <w:rFonts w:ascii="Times New Roman" w:hAnsi="Times New Roman" w:cs="Times New Roman"/>
          <w:szCs w:val="21"/>
        </w:rPr>
        <w:t xml:space="preserve"> </w:t>
      </w:r>
      <w:r w:rsidR="00052290" w:rsidRPr="00E75D0C">
        <w:rPr>
          <w:rFonts w:ascii="Times New Roman" w:hAnsi="Times New Roman" w:cs="Times New Roman"/>
          <w:szCs w:val="21"/>
        </w:rPr>
        <w:t>of the intervention, despite mice maintaining their diet for the entire study</w:t>
      </w:r>
      <w:r w:rsidR="00052290">
        <w:rPr>
          <w:rFonts w:ascii="Times New Roman" w:hAnsi="Times New Roman" w:cs="Times New Roman"/>
          <w:szCs w:val="21"/>
        </w:rPr>
        <w:t xml:space="preserve"> (</w:t>
      </w:r>
      <w:r w:rsidR="00052290" w:rsidRPr="00DF5FAD">
        <w:rPr>
          <w:rFonts w:ascii="Times New Roman" w:hAnsi="Times New Roman" w:cs="Times New Roman"/>
          <w:b/>
          <w:bCs/>
          <w:szCs w:val="21"/>
        </w:rPr>
        <w:t>Fig 2A</w:t>
      </w:r>
      <w:r w:rsidR="00052290">
        <w:rPr>
          <w:rFonts w:ascii="Times New Roman" w:hAnsi="Times New Roman" w:cs="Times New Roman"/>
          <w:szCs w:val="21"/>
        </w:rPr>
        <w:t xml:space="preserve">). </w:t>
      </w:r>
      <w:r w:rsidR="00052290" w:rsidRPr="00964AC0">
        <w:rPr>
          <w:rFonts w:ascii="Times New Roman" w:hAnsi="Times New Roman" w:cs="Times New Roman"/>
          <w:szCs w:val="21"/>
        </w:rPr>
        <w:t xml:space="preserve">The magnitudes </w:t>
      </w:r>
      <w:r w:rsidR="00052290">
        <w:rPr>
          <w:rFonts w:ascii="Times New Roman" w:hAnsi="Times New Roman" w:cs="Times New Roman"/>
          <w:szCs w:val="21"/>
        </w:rPr>
        <w:t xml:space="preserve">and rate </w:t>
      </w:r>
      <w:r w:rsidR="00052290" w:rsidRPr="00964AC0">
        <w:rPr>
          <w:rFonts w:ascii="Times New Roman" w:hAnsi="Times New Roman" w:cs="Times New Roman"/>
          <w:szCs w:val="21"/>
        </w:rPr>
        <w:t xml:space="preserve">of the responses </w:t>
      </w:r>
      <w:r w:rsidR="00052290">
        <w:rPr>
          <w:rFonts w:ascii="Times New Roman" w:hAnsi="Times New Roman" w:cs="Times New Roman"/>
          <w:szCs w:val="21"/>
        </w:rPr>
        <w:t xml:space="preserve">of individual SCFAs </w:t>
      </w:r>
      <w:r w:rsidR="00052290" w:rsidRPr="00964AC0">
        <w:rPr>
          <w:rFonts w:ascii="Times New Roman" w:hAnsi="Times New Roman" w:cs="Times New Roman"/>
          <w:szCs w:val="21"/>
        </w:rPr>
        <w:t>were, however,</w:t>
      </w:r>
      <w:r w:rsidR="00052290">
        <w:rPr>
          <w:rFonts w:ascii="Times New Roman" w:hAnsi="Times New Roman" w:cs="Times New Roman"/>
          <w:szCs w:val="21"/>
        </w:rPr>
        <w:t xml:space="preserve"> vendor-specific. The most pronounced responses of individual SCFAs to inulin treatment were observed in mice from Guangdong; </w:t>
      </w:r>
      <w:r w:rsidR="00052290" w:rsidRPr="0082100A">
        <w:rPr>
          <w:rFonts w:ascii="TimesNewRomanPSMT" w:hAnsi="TimesNewRomanPSMT"/>
          <w:color w:val="000000"/>
          <w:sz w:val="22"/>
        </w:rPr>
        <w:t>in c</w:t>
      </w:r>
      <w:r w:rsidR="00052290" w:rsidRPr="00BB1375">
        <w:rPr>
          <w:rFonts w:ascii="Times New Roman" w:hAnsi="Times New Roman" w:cs="Times New Roman"/>
          <w:szCs w:val="21"/>
        </w:rPr>
        <w:t xml:space="preserve">ontrast, </w:t>
      </w:r>
      <w:r w:rsidR="00052290">
        <w:rPr>
          <w:rFonts w:ascii="Times New Roman" w:hAnsi="Times New Roman" w:cs="Times New Roman"/>
          <w:szCs w:val="21"/>
        </w:rPr>
        <w:t>mice</w:t>
      </w:r>
      <w:r w:rsidR="00052290" w:rsidRPr="00BB1375">
        <w:rPr>
          <w:rFonts w:ascii="Times New Roman" w:hAnsi="Times New Roman" w:cs="Times New Roman"/>
          <w:szCs w:val="21"/>
        </w:rPr>
        <w:t xml:space="preserve"> </w:t>
      </w:r>
      <w:r w:rsidR="00052290">
        <w:rPr>
          <w:rFonts w:ascii="Times New Roman" w:hAnsi="Times New Roman" w:cs="Times New Roman"/>
          <w:szCs w:val="21"/>
        </w:rPr>
        <w:t>from Beijing and Hunan</w:t>
      </w:r>
      <w:r w:rsidR="00052290" w:rsidRPr="00BB1375">
        <w:rPr>
          <w:rFonts w:ascii="Times New Roman" w:hAnsi="Times New Roman" w:cs="Times New Roman"/>
          <w:szCs w:val="21"/>
        </w:rPr>
        <w:t xml:space="preserve"> </w:t>
      </w:r>
      <w:r w:rsidR="00052290">
        <w:rPr>
          <w:rFonts w:ascii="Times New Roman" w:hAnsi="Times New Roman" w:cs="Times New Roman"/>
          <w:szCs w:val="21"/>
        </w:rPr>
        <w:t>showed m</w:t>
      </w:r>
      <w:r w:rsidR="00052290" w:rsidRPr="00767F09">
        <w:rPr>
          <w:rFonts w:ascii="Times New Roman" w:hAnsi="Times New Roman" w:cs="Times New Roman"/>
          <w:szCs w:val="21"/>
        </w:rPr>
        <w:t>ild</w:t>
      </w:r>
      <w:r w:rsidR="00052290">
        <w:rPr>
          <w:rFonts w:ascii="Times New Roman" w:hAnsi="Times New Roman" w:cs="Times New Roman"/>
          <w:szCs w:val="21"/>
        </w:rPr>
        <w:t xml:space="preserve"> increase in acetate and butyrate, whereas mice from Shanghai showed </w:t>
      </w:r>
      <w:r w:rsidR="00052290" w:rsidRPr="00E24A7D">
        <w:rPr>
          <w:rFonts w:ascii="Times New Roman" w:hAnsi="Times New Roman" w:cs="Times New Roman"/>
          <w:szCs w:val="21"/>
        </w:rPr>
        <w:t>gradually</w:t>
      </w:r>
      <w:r w:rsidR="00052290">
        <w:rPr>
          <w:rFonts w:ascii="Times New Roman" w:hAnsi="Times New Roman" w:cs="Times New Roman"/>
          <w:szCs w:val="21"/>
        </w:rPr>
        <w:t xml:space="preserve"> increase in propionate </w:t>
      </w:r>
      <w:r w:rsidR="00052290">
        <w:rPr>
          <w:rFonts w:ascii="Times New Roman" w:hAnsi="Times New Roman" w:cs="Times New Roman"/>
          <w:color w:val="2A2A2A"/>
          <w:szCs w:val="21"/>
          <w:shd w:val="clear" w:color="auto" w:fill="FFFFFF"/>
        </w:rPr>
        <w:t>(</w:t>
      </w:r>
      <w:r w:rsidR="00052290" w:rsidRPr="00AC6BD6">
        <w:rPr>
          <w:rFonts w:ascii="Times New Roman" w:hAnsi="Times New Roman" w:cs="Times New Roman"/>
          <w:b/>
          <w:bCs/>
          <w:color w:val="2A2A2A"/>
          <w:szCs w:val="21"/>
          <w:shd w:val="clear" w:color="auto" w:fill="FFFFFF"/>
        </w:rPr>
        <w:t>Fig 2</w:t>
      </w:r>
      <w:r w:rsidR="000200CB">
        <w:rPr>
          <w:rFonts w:ascii="Times New Roman" w:hAnsi="Times New Roman" w:cs="Times New Roman"/>
          <w:b/>
          <w:bCs/>
          <w:color w:val="2A2A2A"/>
          <w:szCs w:val="21"/>
          <w:shd w:val="clear" w:color="auto" w:fill="FFFFFF"/>
        </w:rPr>
        <w:t>A</w:t>
      </w:r>
      <w:r w:rsidR="004171B4">
        <w:rPr>
          <w:rFonts w:ascii="Times New Roman" w:hAnsi="Times New Roman" w:cs="Times New Roman"/>
          <w:b/>
          <w:bCs/>
          <w:color w:val="2A2A2A"/>
          <w:szCs w:val="21"/>
          <w:shd w:val="clear" w:color="auto" w:fill="FFFFFF"/>
        </w:rPr>
        <w:t>, S2</w:t>
      </w:r>
      <w:r w:rsidR="00052290">
        <w:rPr>
          <w:rFonts w:ascii="Times New Roman" w:hAnsi="Times New Roman" w:cs="Times New Roman"/>
          <w:color w:val="2A2A2A"/>
          <w:szCs w:val="21"/>
          <w:shd w:val="clear" w:color="auto" w:fill="FFFFFF"/>
        </w:rPr>
        <w:t>)</w:t>
      </w:r>
      <w:r w:rsidR="00052290">
        <w:rPr>
          <w:rFonts w:ascii="Times New Roman" w:hAnsi="Times New Roman" w:cs="Times New Roman"/>
          <w:szCs w:val="21"/>
        </w:rPr>
        <w:t>.</w:t>
      </w:r>
      <w:r w:rsidR="00FE059E">
        <w:rPr>
          <w:rFonts w:ascii="Times New Roman" w:hAnsi="Times New Roman" w:cs="Times New Roman"/>
          <w:szCs w:val="21"/>
        </w:rPr>
        <w:t xml:space="preserve"> </w:t>
      </w:r>
      <w:r w:rsidR="003733FC" w:rsidRPr="00FD5586">
        <w:rPr>
          <w:rFonts w:ascii="Times New Roman" w:hAnsi="Times New Roman" w:cs="Times New Roman"/>
          <w:szCs w:val="21"/>
        </w:rPr>
        <w:t>Taking the inulin group as an example,</w:t>
      </w:r>
      <w:r w:rsidR="003733FC">
        <w:rPr>
          <w:rFonts w:ascii="Times New Roman" w:hAnsi="Times New Roman" w:cs="Times New Roman"/>
          <w:szCs w:val="21"/>
        </w:rPr>
        <w:t xml:space="preserve"> we performed </w:t>
      </w:r>
      <w:r w:rsidR="003733FC">
        <w:rPr>
          <w:rFonts w:ascii="Times New Roman" w:hAnsi="Times New Roman" w:cs="Times New Roman"/>
          <w:color w:val="2A2A2A"/>
          <w:szCs w:val="21"/>
          <w:shd w:val="clear" w:color="auto" w:fill="FFFFFF"/>
        </w:rPr>
        <w:t>m</w:t>
      </w:r>
      <w:r w:rsidR="003733FC" w:rsidRPr="00923B85">
        <w:rPr>
          <w:rFonts w:ascii="Times New Roman" w:hAnsi="Times New Roman" w:cs="Times New Roman"/>
          <w:color w:val="2A2A2A"/>
          <w:szCs w:val="21"/>
          <w:shd w:val="clear" w:color="auto" w:fill="FFFFFF"/>
        </w:rPr>
        <w:t>etagenomic sequencing</w:t>
      </w:r>
      <w:r w:rsidR="003733FC">
        <w:rPr>
          <w:rFonts w:ascii="Times New Roman" w:hAnsi="Times New Roman" w:cs="Times New Roman"/>
          <w:color w:val="2A2A2A"/>
          <w:szCs w:val="21"/>
          <w:shd w:val="clear" w:color="auto" w:fill="FFFFFF"/>
        </w:rPr>
        <w:t xml:space="preserve"> </w:t>
      </w:r>
      <w:r w:rsidR="003733FC" w:rsidRPr="00923B85">
        <w:rPr>
          <w:rFonts w:ascii="Times New Roman" w:hAnsi="Times New Roman" w:cs="Times New Roman"/>
          <w:color w:val="2A2A2A"/>
          <w:szCs w:val="21"/>
          <w:shd w:val="clear" w:color="auto" w:fill="FFFFFF"/>
        </w:rPr>
        <w:t>at day 5 and 31</w:t>
      </w:r>
      <w:r w:rsidR="003733FC" w:rsidRPr="00EF261A">
        <w:rPr>
          <w:rFonts w:ascii="Times New Roman" w:hAnsi="Times New Roman" w:cs="Times New Roman"/>
          <w:szCs w:val="21"/>
        </w:rPr>
        <w:t xml:space="preserve"> to gain insights into </w:t>
      </w:r>
      <w:r w:rsidR="003733FC">
        <w:rPr>
          <w:rFonts w:ascii="Times New Roman" w:hAnsi="Times New Roman" w:cs="Times New Roman"/>
          <w:szCs w:val="21"/>
        </w:rPr>
        <w:t xml:space="preserve">the </w:t>
      </w:r>
      <w:r w:rsidR="003733FC" w:rsidRPr="00EF261A">
        <w:rPr>
          <w:rFonts w:ascii="Times New Roman" w:hAnsi="Times New Roman" w:cs="Times New Roman"/>
          <w:szCs w:val="21"/>
        </w:rPr>
        <w:t>functional</w:t>
      </w:r>
      <w:r w:rsidR="003733FC">
        <w:rPr>
          <w:rFonts w:ascii="Times New Roman" w:hAnsi="Times New Roman" w:cs="Times New Roman"/>
          <w:szCs w:val="21"/>
        </w:rPr>
        <w:t xml:space="preserve"> shifts that may support for the </w:t>
      </w:r>
      <w:r w:rsidR="003733FC" w:rsidRPr="00EC6983">
        <w:rPr>
          <w:rFonts w:ascii="Times New Roman" w:hAnsi="Times New Roman" w:cs="Times New Roman"/>
          <w:color w:val="2E2E2E"/>
          <w:szCs w:val="21"/>
        </w:rPr>
        <w:t>biphasic response</w:t>
      </w:r>
      <w:r w:rsidR="003733FC">
        <w:rPr>
          <w:rFonts w:ascii="Times New Roman" w:hAnsi="Times New Roman" w:cs="Times New Roman"/>
          <w:color w:val="2E2E2E"/>
          <w:szCs w:val="21"/>
        </w:rPr>
        <w:t xml:space="preserve"> observation. </w:t>
      </w:r>
      <w:r w:rsidR="003733FC" w:rsidRPr="00AA5EAE">
        <w:rPr>
          <w:rFonts w:ascii="Times New Roman" w:hAnsi="Times New Roman" w:cs="Times New Roman"/>
          <w:color w:val="2A2A2A"/>
          <w:szCs w:val="21"/>
          <w:shd w:val="clear" w:color="auto" w:fill="FFFFFF"/>
        </w:rPr>
        <w:t xml:space="preserve">The </w:t>
      </w:r>
      <w:r w:rsidR="003733FC">
        <w:rPr>
          <w:rFonts w:ascii="Times New Roman" w:hAnsi="Times New Roman" w:cs="Times New Roman"/>
          <w:color w:val="2A2A2A"/>
          <w:szCs w:val="21"/>
          <w:shd w:val="clear" w:color="auto" w:fill="FFFFFF"/>
        </w:rPr>
        <w:t xml:space="preserve">PCoA analysis of </w:t>
      </w:r>
      <w:r w:rsidR="003733FC" w:rsidRPr="00AA5EAE">
        <w:rPr>
          <w:rFonts w:ascii="Times New Roman" w:hAnsi="Times New Roman" w:cs="Times New Roman"/>
          <w:color w:val="2A2A2A"/>
          <w:szCs w:val="21"/>
          <w:shd w:val="clear" w:color="auto" w:fill="FFFFFF"/>
        </w:rPr>
        <w:t>gene family</w:t>
      </w:r>
      <w:r w:rsidR="003733FC">
        <w:rPr>
          <w:rFonts w:ascii="Times New Roman" w:hAnsi="Times New Roman" w:cs="Times New Roman"/>
          <w:color w:val="2A2A2A"/>
          <w:szCs w:val="21"/>
          <w:shd w:val="clear" w:color="auto" w:fill="FFFFFF"/>
        </w:rPr>
        <w:t xml:space="preserve"> abundance</w:t>
      </w:r>
      <w:r w:rsidR="003733FC" w:rsidRPr="00AA5EAE">
        <w:rPr>
          <w:rFonts w:ascii="Times New Roman" w:hAnsi="Times New Roman" w:cs="Times New Roman"/>
          <w:color w:val="2A2A2A"/>
          <w:szCs w:val="21"/>
          <w:shd w:val="clear" w:color="auto" w:fill="FFFFFF"/>
        </w:rPr>
        <w:t xml:space="preserve"> showed </w:t>
      </w:r>
      <w:r w:rsidR="003733FC">
        <w:rPr>
          <w:rFonts w:ascii="Times New Roman" w:hAnsi="Times New Roman" w:cs="Times New Roman"/>
          <w:color w:val="2A2A2A"/>
          <w:szCs w:val="21"/>
          <w:shd w:val="clear" w:color="auto" w:fill="FFFFFF"/>
        </w:rPr>
        <w:t xml:space="preserve">that samples from </w:t>
      </w:r>
      <w:del w:id="398" w:author="刘 红宾" w:date="2021-03-09T10:22:00Z">
        <w:r w:rsidR="003733FC" w:rsidDel="00E3707D">
          <w:rPr>
            <w:rFonts w:ascii="Times New Roman" w:hAnsi="Times New Roman" w:cs="Times New Roman"/>
            <w:color w:val="2A2A2A"/>
            <w:szCs w:val="21"/>
            <w:shd w:val="clear" w:color="auto" w:fill="FFFFFF"/>
          </w:rPr>
          <w:delText xml:space="preserve">two </w:delText>
        </w:r>
      </w:del>
      <w:ins w:id="399" w:author="刘 红宾" w:date="2021-03-09T10:23:00Z">
        <w:r w:rsidR="00E3707D">
          <w:rPr>
            <w:rFonts w:ascii="Times New Roman" w:hAnsi="Times New Roman" w:cs="Times New Roman"/>
            <w:color w:val="2A2A2A"/>
            <w:szCs w:val="21"/>
            <w:shd w:val="clear" w:color="auto" w:fill="FFFFFF"/>
          </w:rPr>
          <w:t>three</w:t>
        </w:r>
      </w:ins>
      <w:ins w:id="400" w:author="刘 红宾" w:date="2021-03-09T10:22:00Z">
        <w:r w:rsidR="00E3707D">
          <w:rPr>
            <w:rFonts w:ascii="Times New Roman" w:hAnsi="Times New Roman" w:cs="Times New Roman"/>
            <w:color w:val="2A2A2A"/>
            <w:szCs w:val="21"/>
            <w:shd w:val="clear" w:color="auto" w:fill="FFFFFF"/>
          </w:rPr>
          <w:t xml:space="preserve"> </w:t>
        </w:r>
      </w:ins>
      <w:r w:rsidR="003733FC">
        <w:rPr>
          <w:rFonts w:ascii="Times New Roman" w:hAnsi="Times New Roman" w:cs="Times New Roman"/>
          <w:color w:val="2A2A2A"/>
          <w:szCs w:val="21"/>
          <w:shd w:val="clear" w:color="auto" w:fill="FFFFFF"/>
        </w:rPr>
        <w:t xml:space="preserve">timepoints </w:t>
      </w:r>
      <w:r w:rsidR="003733FC" w:rsidRPr="0005630E">
        <w:rPr>
          <w:rFonts w:ascii="Times New Roman" w:hAnsi="Times New Roman" w:cs="Times New Roman"/>
          <w:color w:val="2A2A2A"/>
          <w:szCs w:val="21"/>
          <w:shd w:val="clear" w:color="auto" w:fill="FFFFFF"/>
        </w:rPr>
        <w:t>clustered distinctly from each other</w:t>
      </w:r>
      <w:r w:rsidR="003733FC">
        <w:rPr>
          <w:rFonts w:ascii="Times New Roman" w:hAnsi="Times New Roman" w:cs="Times New Roman"/>
          <w:color w:val="2A2A2A"/>
          <w:szCs w:val="21"/>
          <w:shd w:val="clear" w:color="auto" w:fill="FFFFFF"/>
        </w:rPr>
        <w:t xml:space="preserve"> for three vendors, </w:t>
      </w:r>
      <w:r w:rsidR="003733FC" w:rsidRPr="0005630E">
        <w:rPr>
          <w:rFonts w:ascii="Times New Roman" w:hAnsi="Times New Roman" w:cs="Times New Roman"/>
          <w:color w:val="2A2A2A"/>
          <w:szCs w:val="21"/>
          <w:shd w:val="clear" w:color="auto" w:fill="FFFFFF"/>
        </w:rPr>
        <w:t>demonstrat</w:t>
      </w:r>
      <w:r w:rsidR="003733FC">
        <w:rPr>
          <w:rFonts w:ascii="Times New Roman" w:hAnsi="Times New Roman" w:cs="Times New Roman"/>
          <w:color w:val="2A2A2A"/>
          <w:szCs w:val="21"/>
          <w:shd w:val="clear" w:color="auto" w:fill="FFFFFF"/>
        </w:rPr>
        <w:t xml:space="preserve">ing a significant shift from day </w:t>
      </w:r>
      <w:del w:id="401" w:author="刘 红宾" w:date="2021-03-09T10:22:00Z">
        <w:r w:rsidR="003733FC" w:rsidDel="00E3707D">
          <w:rPr>
            <w:rFonts w:ascii="Times New Roman" w:hAnsi="Times New Roman" w:cs="Times New Roman"/>
            <w:color w:val="2A2A2A"/>
            <w:szCs w:val="21"/>
            <w:shd w:val="clear" w:color="auto" w:fill="FFFFFF"/>
          </w:rPr>
          <w:delText xml:space="preserve">5 </w:delText>
        </w:r>
      </w:del>
      <w:ins w:id="402" w:author="刘 红宾" w:date="2021-03-09T10:23:00Z">
        <w:r w:rsidR="00E3707D">
          <w:rPr>
            <w:rFonts w:ascii="Times New Roman" w:hAnsi="Times New Roman" w:cs="Times New Roman"/>
            <w:color w:val="2A2A2A"/>
            <w:szCs w:val="21"/>
            <w:shd w:val="clear" w:color="auto" w:fill="FFFFFF"/>
          </w:rPr>
          <w:t>5</w:t>
        </w:r>
      </w:ins>
      <w:ins w:id="403" w:author="刘 红宾" w:date="2021-03-09T10:22:00Z">
        <w:r w:rsidR="00E3707D">
          <w:rPr>
            <w:rFonts w:ascii="Times New Roman" w:hAnsi="Times New Roman" w:cs="Times New Roman"/>
            <w:color w:val="2A2A2A"/>
            <w:szCs w:val="21"/>
            <w:shd w:val="clear" w:color="auto" w:fill="FFFFFF"/>
          </w:rPr>
          <w:t xml:space="preserve"> </w:t>
        </w:r>
      </w:ins>
      <w:r w:rsidR="003733FC">
        <w:rPr>
          <w:rFonts w:ascii="Times New Roman" w:hAnsi="Times New Roman" w:cs="Times New Roman"/>
          <w:color w:val="2A2A2A"/>
          <w:szCs w:val="21"/>
          <w:shd w:val="clear" w:color="auto" w:fill="FFFFFF"/>
        </w:rPr>
        <w:t xml:space="preserve">to 31 that may mirror the functional </w:t>
      </w:r>
      <w:r w:rsidR="003733FC">
        <w:rPr>
          <w:rFonts w:ascii="Times New Roman" w:hAnsi="Times New Roman" w:cs="Times New Roman" w:hint="eastAsia"/>
          <w:color w:val="2A2A2A"/>
          <w:szCs w:val="21"/>
          <w:shd w:val="clear" w:color="auto" w:fill="FFFFFF"/>
        </w:rPr>
        <w:t>transit</w:t>
      </w:r>
      <w:r w:rsidR="003733FC">
        <w:rPr>
          <w:rFonts w:ascii="Times New Roman" w:hAnsi="Times New Roman" w:cs="Times New Roman"/>
          <w:color w:val="2A2A2A"/>
          <w:szCs w:val="21"/>
          <w:shd w:val="clear" w:color="auto" w:fill="FFFFFF"/>
        </w:rPr>
        <w:t>ion</w:t>
      </w:r>
      <w:r w:rsidR="003733FC" w:rsidRPr="00923B85">
        <w:rPr>
          <w:rFonts w:ascii="Times New Roman" w:hAnsi="Times New Roman" w:cs="Times New Roman"/>
          <w:color w:val="2A2A2A"/>
          <w:szCs w:val="21"/>
          <w:shd w:val="clear" w:color="auto" w:fill="FFFFFF"/>
        </w:rPr>
        <w:t xml:space="preserve"> </w:t>
      </w:r>
      <w:r w:rsidR="003733FC">
        <w:rPr>
          <w:rFonts w:ascii="Times New Roman" w:hAnsi="Times New Roman" w:cs="Times New Roman"/>
          <w:color w:val="2A2A2A"/>
          <w:szCs w:val="21"/>
          <w:shd w:val="clear" w:color="auto" w:fill="FFFFFF"/>
        </w:rPr>
        <w:t xml:space="preserve">from </w:t>
      </w:r>
      <w:r w:rsidR="003733FC" w:rsidRPr="00923B85">
        <w:rPr>
          <w:rFonts w:ascii="Times New Roman" w:hAnsi="Times New Roman" w:cs="Times New Roman"/>
          <w:color w:val="2A2A2A"/>
          <w:szCs w:val="21"/>
          <w:shd w:val="clear" w:color="auto" w:fill="FFFFFF"/>
        </w:rPr>
        <w:t xml:space="preserve">short-term response </w:t>
      </w:r>
      <w:r w:rsidR="003733FC">
        <w:rPr>
          <w:rFonts w:ascii="Times New Roman" w:hAnsi="Times New Roman" w:cs="Times New Roman"/>
          <w:color w:val="2A2A2A"/>
          <w:szCs w:val="21"/>
          <w:shd w:val="clear" w:color="auto" w:fill="FFFFFF"/>
        </w:rPr>
        <w:t>to</w:t>
      </w:r>
      <w:r w:rsidR="003733FC" w:rsidRPr="00923B85">
        <w:rPr>
          <w:rFonts w:ascii="Times New Roman" w:hAnsi="Times New Roman" w:cs="Times New Roman"/>
          <w:color w:val="2A2A2A"/>
          <w:szCs w:val="21"/>
          <w:shd w:val="clear" w:color="auto" w:fill="FFFFFF"/>
        </w:rPr>
        <w:t xml:space="preserve"> long-term adaptation</w:t>
      </w:r>
      <w:r w:rsidR="003733FC">
        <w:rPr>
          <w:rFonts w:ascii="Times New Roman" w:hAnsi="Times New Roman" w:cs="Times New Roman"/>
          <w:color w:val="2A2A2A"/>
          <w:szCs w:val="21"/>
          <w:shd w:val="clear" w:color="auto" w:fill="FFFFFF"/>
        </w:rPr>
        <w:t xml:space="preserve"> (</w:t>
      </w:r>
      <w:r w:rsidR="003733FC" w:rsidRPr="00AC6BD6">
        <w:rPr>
          <w:rFonts w:ascii="Times New Roman" w:hAnsi="Times New Roman" w:cs="Times New Roman"/>
          <w:b/>
          <w:bCs/>
          <w:color w:val="2A2A2A"/>
          <w:szCs w:val="21"/>
          <w:shd w:val="clear" w:color="auto" w:fill="FFFFFF"/>
        </w:rPr>
        <w:t>Fig 2</w:t>
      </w:r>
      <w:r w:rsidR="006163C9">
        <w:rPr>
          <w:rFonts w:ascii="Times New Roman" w:hAnsi="Times New Roman" w:cs="Times New Roman"/>
          <w:b/>
          <w:bCs/>
          <w:color w:val="2A2A2A"/>
          <w:szCs w:val="21"/>
          <w:shd w:val="clear" w:color="auto" w:fill="FFFFFF"/>
        </w:rPr>
        <w:t>C</w:t>
      </w:r>
      <w:r w:rsidR="003733FC">
        <w:rPr>
          <w:rFonts w:ascii="Times New Roman" w:hAnsi="Times New Roman" w:cs="Times New Roman"/>
          <w:color w:val="2A2A2A"/>
          <w:szCs w:val="21"/>
          <w:shd w:val="clear" w:color="auto" w:fill="FFFFFF"/>
        </w:rPr>
        <w:t>).</w:t>
      </w:r>
      <w:r w:rsidR="003733FC">
        <w:rPr>
          <w:rFonts w:ascii="Times New Roman" w:hAnsi="Times New Roman" w:cs="Times New Roman" w:hint="eastAsia"/>
          <w:color w:val="2A2A2A"/>
          <w:szCs w:val="21"/>
          <w:shd w:val="clear" w:color="auto" w:fill="FFFFFF"/>
        </w:rPr>
        <w:t xml:space="preserve"> </w:t>
      </w:r>
    </w:p>
    <w:p w14:paraId="50FA69F5" w14:textId="703FB165" w:rsidR="00052290" w:rsidRDefault="00052290">
      <w:pPr>
        <w:pStyle w:val="ListParagraph"/>
        <w:ind w:left="0" w:firstLineChars="134" w:firstLine="322"/>
        <w:jc w:val="both"/>
        <w:rPr>
          <w:rFonts w:ascii="Times New Roman" w:hAnsi="Times New Roman" w:cs="Times New Roman"/>
          <w:szCs w:val="21"/>
        </w:rPr>
      </w:pPr>
    </w:p>
    <w:p w14:paraId="561B3560" w14:textId="4D9B21F9" w:rsidR="0003189C" w:rsidRPr="00565AD3" w:rsidRDefault="00995FC1" w:rsidP="00B66C1D">
      <w:pPr>
        <w:pStyle w:val="ListParagraph"/>
        <w:ind w:left="0" w:firstLineChars="134" w:firstLine="322"/>
        <w:jc w:val="both"/>
        <w:rPr>
          <w:rFonts w:ascii="Times New Roman" w:hAnsi="Times New Roman" w:cs="Times New Roman"/>
          <w:szCs w:val="21"/>
        </w:rPr>
      </w:pPr>
      <w:r w:rsidRPr="00995FC1">
        <w:rPr>
          <w:rFonts w:ascii="Times New Roman" w:hAnsi="Times New Roman" w:cs="Times New Roman"/>
          <w:szCs w:val="21"/>
        </w:rPr>
        <w:t xml:space="preserve">To provide more comprehensive </w:t>
      </w:r>
      <w:r>
        <w:rPr>
          <w:rFonts w:ascii="Times New Roman" w:hAnsi="Times New Roman" w:cs="Times New Roman"/>
          <w:szCs w:val="21"/>
        </w:rPr>
        <w:t>view</w:t>
      </w:r>
      <w:r w:rsidRPr="00995FC1">
        <w:rPr>
          <w:rFonts w:ascii="Times New Roman" w:hAnsi="Times New Roman" w:cs="Times New Roman"/>
          <w:szCs w:val="21"/>
        </w:rPr>
        <w:t xml:space="preserve"> on the response of gut microbiota to</w:t>
      </w:r>
      <w:r>
        <w:rPr>
          <w:rFonts w:ascii="Times New Roman" w:hAnsi="Times New Roman" w:cs="Times New Roman"/>
          <w:szCs w:val="21"/>
        </w:rPr>
        <w:t xml:space="preserve"> inulin intervention</w:t>
      </w:r>
      <w:r w:rsidRPr="00995FC1">
        <w:rPr>
          <w:rFonts w:ascii="Times New Roman" w:hAnsi="Times New Roman" w:cs="Times New Roman"/>
          <w:szCs w:val="21"/>
        </w:rPr>
        <w:t xml:space="preserve">, </w:t>
      </w:r>
      <w:r>
        <w:rPr>
          <w:rFonts w:ascii="Times New Roman" w:hAnsi="Times New Roman" w:cs="Times New Roman"/>
          <w:szCs w:val="21"/>
        </w:rPr>
        <w:t xml:space="preserve">we </w:t>
      </w:r>
      <w:r w:rsidRPr="004E3ED7">
        <w:rPr>
          <w:rFonts w:ascii="TimesNewRomanPSMT" w:hAnsi="TimesNewRomanPSMT"/>
          <w:color w:val="000000"/>
          <w:szCs w:val="21"/>
        </w:rPr>
        <w:t xml:space="preserve">tracked the 16S rRNA gene microbiota compositions of </w:t>
      </w:r>
      <w:r>
        <w:rPr>
          <w:rFonts w:ascii="TimesNewRomanPSMT" w:hAnsi="TimesNewRomanPSMT"/>
          <w:color w:val="000000"/>
          <w:szCs w:val="21"/>
        </w:rPr>
        <w:t>mice</w:t>
      </w:r>
      <w:r w:rsidRPr="004E3ED7">
        <w:rPr>
          <w:rFonts w:ascii="TimesNewRomanPSMT" w:hAnsi="TimesNewRomanPSMT"/>
          <w:color w:val="000000"/>
          <w:szCs w:val="21"/>
        </w:rPr>
        <w:t xml:space="preserve"> </w:t>
      </w:r>
      <w:r>
        <w:rPr>
          <w:rFonts w:ascii="TimesNewRomanPSMT" w:hAnsi="TimesNewRomanPSMT"/>
          <w:color w:val="000000"/>
          <w:szCs w:val="21"/>
        </w:rPr>
        <w:t>after inulin</w:t>
      </w:r>
      <w:r w:rsidR="00D3284B">
        <w:rPr>
          <w:rFonts w:ascii="TimesNewRomanPSMT" w:hAnsi="TimesNewRomanPSMT"/>
          <w:color w:val="000000"/>
          <w:szCs w:val="21"/>
        </w:rPr>
        <w:t>/</w:t>
      </w:r>
      <w:r w:rsidR="00A33EFE">
        <w:rPr>
          <w:rFonts w:ascii="TimesNewRomanPSMT" w:hAnsi="TimesNewRomanPSMT"/>
          <w:color w:val="000000"/>
          <w:szCs w:val="21"/>
        </w:rPr>
        <w:t>RS</w:t>
      </w:r>
      <w:r>
        <w:rPr>
          <w:rFonts w:ascii="TimesNewRomanPSMT" w:hAnsi="TimesNewRomanPSMT"/>
          <w:color w:val="000000"/>
          <w:szCs w:val="21"/>
        </w:rPr>
        <w:t xml:space="preserve"> intervention.</w:t>
      </w:r>
      <w:r w:rsidR="00B66C1D">
        <w:rPr>
          <w:rFonts w:ascii="Times New Roman" w:hAnsi="Times New Roman" w:cs="Times New Roman"/>
          <w:szCs w:val="21"/>
        </w:rPr>
        <w:t xml:space="preserve"> </w:t>
      </w:r>
      <w:r w:rsidR="00052290" w:rsidRPr="00052290">
        <w:rPr>
          <w:rFonts w:ascii="TimesNewRomanPSMT" w:hAnsi="TimesNewRomanPSMT"/>
          <w:color w:val="000000"/>
          <w:rPrChange w:id="404" w:author="刘 红宾" w:date="2021-03-01T09:23:00Z">
            <w:rPr>
              <w:rFonts w:ascii="TimesNewRomanPSMT" w:hAnsi="TimesNewRomanPSMT"/>
              <w:color w:val="000000"/>
              <w:sz w:val="20"/>
              <w:szCs w:val="20"/>
            </w:rPr>
          </w:rPrChange>
        </w:rPr>
        <w:t xml:space="preserve">Shannon index (a </w:t>
      </w:r>
      <w:r w:rsidR="0030642B" w:rsidRPr="0030642B">
        <w:rPr>
          <w:rFonts w:ascii="TimesNewRomanPSMT" w:hAnsi="TimesNewRomanPSMT"/>
          <w:color w:val="000000"/>
        </w:rPr>
        <w:t>most commonly reported</w:t>
      </w:r>
      <w:r w:rsidR="0030642B">
        <w:rPr>
          <w:rFonts w:ascii="TimesNewRomanPSMT" w:hAnsi="TimesNewRomanPSMT"/>
          <w:color w:val="000000"/>
        </w:rPr>
        <w:t xml:space="preserve"> </w:t>
      </w:r>
      <w:r w:rsidR="00052290" w:rsidRPr="00052290">
        <w:rPr>
          <w:rFonts w:ascii="TimesNewRomanPSMT" w:hAnsi="TimesNewRomanPSMT"/>
          <w:color w:val="000000"/>
          <w:rPrChange w:id="405" w:author="刘 红宾" w:date="2021-03-01T09:23:00Z">
            <w:rPr>
              <w:rFonts w:ascii="TimesNewRomanPSMT" w:hAnsi="TimesNewRomanPSMT"/>
              <w:color w:val="000000"/>
              <w:sz w:val="20"/>
              <w:szCs w:val="20"/>
            </w:rPr>
          </w:rPrChange>
        </w:rPr>
        <w:t xml:space="preserve">diversity measure that takes into account both richness and evenness) was employed for analyzing the effect of inulin intake on the alpha diversity of the gut microbiota. Results depicted a similar </w:t>
      </w:r>
      <w:r w:rsidR="00052290" w:rsidRPr="00A83394">
        <w:rPr>
          <w:rFonts w:ascii="Times New Roman" w:hAnsi="Times New Roman" w:cs="Times New Roman"/>
        </w:rPr>
        <w:t>biphasic</w:t>
      </w:r>
      <w:r w:rsidR="00052290" w:rsidRPr="00052290">
        <w:rPr>
          <w:rFonts w:ascii="TimesNewRomanPSMT" w:hAnsi="TimesNewRomanPSMT"/>
          <w:color w:val="000000"/>
          <w:rPrChange w:id="406" w:author="刘 红宾" w:date="2021-03-01T09:23:00Z">
            <w:rPr>
              <w:rFonts w:ascii="TimesNewRomanPSMT" w:hAnsi="TimesNewRomanPSMT"/>
              <w:color w:val="000000"/>
              <w:sz w:val="20"/>
              <w:szCs w:val="20"/>
            </w:rPr>
          </w:rPrChange>
        </w:rPr>
        <w:t xml:space="preserve"> dynamic pattern among four vendors (</w:t>
      </w:r>
      <w:r w:rsidR="00052290" w:rsidRPr="00052290">
        <w:rPr>
          <w:rFonts w:ascii="TimesNewRomanPSMT" w:hAnsi="TimesNewRomanPSMT"/>
          <w:b/>
          <w:bCs/>
          <w:color w:val="000000"/>
          <w:rPrChange w:id="407" w:author="刘 红宾" w:date="2021-03-01T09:23:00Z">
            <w:rPr>
              <w:rFonts w:ascii="TimesNewRomanPSMT" w:hAnsi="TimesNewRomanPSMT"/>
              <w:b/>
              <w:bCs/>
              <w:color w:val="000000"/>
              <w:sz w:val="20"/>
              <w:szCs w:val="20"/>
            </w:rPr>
          </w:rPrChange>
        </w:rPr>
        <w:t>Fig. 2B</w:t>
      </w:r>
      <w:r w:rsidR="00052290" w:rsidRPr="00052290">
        <w:rPr>
          <w:rFonts w:ascii="TimesNewRomanPSMT" w:hAnsi="TimesNewRomanPSMT"/>
          <w:color w:val="000000"/>
          <w:rPrChange w:id="408" w:author="刘 红宾" w:date="2021-03-01T09:23:00Z">
            <w:rPr>
              <w:rFonts w:ascii="TimesNewRomanPSMT" w:hAnsi="TimesNewRomanPSMT"/>
              <w:color w:val="000000"/>
              <w:sz w:val="20"/>
              <w:szCs w:val="20"/>
            </w:rPr>
          </w:rPrChange>
        </w:rPr>
        <w:t xml:space="preserve">), wherein inulin appears to cause an initial decrease in the Shannon diversity, and thereafter </w:t>
      </w:r>
      <w:r w:rsidR="00052290" w:rsidRPr="00A83394">
        <w:rPr>
          <w:rFonts w:ascii="Times New Roman" w:hAnsi="Times New Roman" w:cs="Times New Roman"/>
        </w:rPr>
        <w:t>returned near</w:t>
      </w:r>
      <w:r w:rsidR="00052290" w:rsidRPr="00434C87">
        <w:rPr>
          <w:rFonts w:ascii="Times New Roman" w:hAnsi="Times New Roman" w:cs="Times New Roman"/>
        </w:rPr>
        <w:t xml:space="preserve"> its original baseline state for the remainder</w:t>
      </w:r>
      <w:r w:rsidR="00052290" w:rsidRPr="00DD7030">
        <w:rPr>
          <w:rFonts w:ascii="Times New Roman" w:hAnsi="Times New Roman" w:cs="Times New Roman"/>
        </w:rPr>
        <w:t xml:space="preserve"> </w:t>
      </w:r>
      <w:r w:rsidR="00052290" w:rsidRPr="00246F3D">
        <w:rPr>
          <w:rFonts w:ascii="Times New Roman" w:hAnsi="Times New Roman" w:cs="Times New Roman"/>
        </w:rPr>
        <w:t>of the intervention</w:t>
      </w:r>
      <w:r w:rsidR="00052290" w:rsidRPr="0050704E">
        <w:rPr>
          <w:rFonts w:ascii="Times New Roman" w:hAnsi="Times New Roman" w:cs="Times New Roman"/>
        </w:rPr>
        <w:t>. The magnitudes of these responses were different among vendors,</w:t>
      </w:r>
      <w:r w:rsidR="00052290">
        <w:rPr>
          <w:rFonts w:ascii="Times New Roman" w:hAnsi="Times New Roman" w:cs="Times New Roman"/>
          <w:szCs w:val="21"/>
        </w:rPr>
        <w:t xml:space="preserve"> with the initial decrease were</w:t>
      </w:r>
      <w:r w:rsidR="00052290" w:rsidRPr="00DA4AB5">
        <w:rPr>
          <w:rFonts w:ascii="Times New Roman" w:hAnsi="Times New Roman" w:cs="Times New Roman"/>
          <w:szCs w:val="21"/>
        </w:rPr>
        <w:t xml:space="preserve"> </w:t>
      </w:r>
      <w:r w:rsidR="00052290" w:rsidRPr="00F91CA5">
        <w:rPr>
          <w:rFonts w:ascii="Times New Roman" w:hAnsi="Times New Roman" w:cs="Times New Roman"/>
          <w:szCs w:val="21"/>
        </w:rPr>
        <w:t xml:space="preserve">considerably </w:t>
      </w:r>
      <w:r w:rsidR="00052290">
        <w:rPr>
          <w:rFonts w:ascii="Times New Roman" w:hAnsi="Times New Roman" w:cs="Times New Roman"/>
          <w:szCs w:val="21"/>
        </w:rPr>
        <w:t xml:space="preserve">slight in Shanghai than in the other three vendors </w:t>
      </w:r>
      <w:r w:rsidR="00052290" w:rsidRPr="00044511">
        <w:rPr>
          <w:rFonts w:ascii="TimesNewRomanPSMT" w:hAnsi="TimesNewRomanPSMT"/>
          <w:color w:val="000000"/>
          <w:sz w:val="20"/>
          <w:szCs w:val="20"/>
        </w:rPr>
        <w:t>(</w:t>
      </w:r>
      <w:r w:rsidR="00052290" w:rsidRPr="00F266B9">
        <w:rPr>
          <w:rFonts w:ascii="TimesNewRomanPSMT" w:hAnsi="TimesNewRomanPSMT"/>
          <w:b/>
          <w:bCs/>
          <w:color w:val="000000"/>
          <w:sz w:val="20"/>
          <w:szCs w:val="20"/>
        </w:rPr>
        <w:t>Fig. 2B</w:t>
      </w:r>
      <w:r w:rsidR="00052290" w:rsidRPr="00044511">
        <w:rPr>
          <w:rFonts w:ascii="TimesNewRomanPSMT" w:hAnsi="TimesNewRomanPSMT"/>
          <w:color w:val="000000"/>
          <w:sz w:val="20"/>
          <w:szCs w:val="20"/>
        </w:rPr>
        <w:t>)</w:t>
      </w:r>
      <w:r w:rsidR="00052290">
        <w:rPr>
          <w:rFonts w:ascii="Times New Roman" w:hAnsi="Times New Roman" w:cs="Times New Roman"/>
          <w:szCs w:val="21"/>
        </w:rPr>
        <w:t xml:space="preserve">. </w:t>
      </w:r>
      <w:r w:rsidR="00DC40CB">
        <w:rPr>
          <w:rFonts w:ascii="Times New Roman" w:hAnsi="Times New Roman" w:cs="Times New Roman"/>
          <w:szCs w:val="21"/>
        </w:rPr>
        <w:t xml:space="preserve">A consistent dynamic </w:t>
      </w:r>
      <w:r w:rsidR="00D42021">
        <w:rPr>
          <w:rFonts w:ascii="Times New Roman" w:hAnsi="Times New Roman" w:cs="Times New Roman"/>
          <w:szCs w:val="21"/>
        </w:rPr>
        <w:t>in</w:t>
      </w:r>
      <w:r w:rsidR="00783C64">
        <w:rPr>
          <w:rFonts w:ascii="Times New Roman" w:hAnsi="Times New Roman" w:cs="Times New Roman"/>
          <w:szCs w:val="21"/>
        </w:rPr>
        <w:t xml:space="preserve"> </w:t>
      </w:r>
      <w:r w:rsidR="00DC40CB" w:rsidRPr="00DC40CB">
        <w:rPr>
          <w:rFonts w:ascii="Times New Roman" w:hAnsi="Times New Roman" w:cs="Times New Roman"/>
          <w:szCs w:val="21"/>
        </w:rPr>
        <w:t>Pielou’s evenness score</w:t>
      </w:r>
      <w:r w:rsidR="00DC40CB">
        <w:rPr>
          <w:rFonts w:ascii="Times New Roman" w:hAnsi="Times New Roman" w:cs="Times New Roman"/>
          <w:szCs w:val="21"/>
        </w:rPr>
        <w:t xml:space="preserve">, but not </w:t>
      </w:r>
      <w:r w:rsidR="00D22A60">
        <w:rPr>
          <w:rFonts w:ascii="Times New Roman" w:hAnsi="Times New Roman" w:cs="Times New Roman"/>
          <w:szCs w:val="21"/>
        </w:rPr>
        <w:t xml:space="preserve">in observed ASVs, </w:t>
      </w:r>
      <w:r w:rsidR="002C655C">
        <w:rPr>
          <w:rFonts w:ascii="Times New Roman" w:hAnsi="Times New Roman" w:cs="Times New Roman"/>
          <w:szCs w:val="21"/>
        </w:rPr>
        <w:t xml:space="preserve">was observed, </w:t>
      </w:r>
      <w:r w:rsidR="00D22A60">
        <w:rPr>
          <w:rFonts w:ascii="Times New Roman" w:hAnsi="Times New Roman" w:cs="Times New Roman"/>
          <w:szCs w:val="21"/>
        </w:rPr>
        <w:t>suggested that</w:t>
      </w:r>
      <w:r w:rsidR="00DC40CB">
        <w:rPr>
          <w:rFonts w:ascii="Times New Roman" w:hAnsi="Times New Roman" w:cs="Times New Roman"/>
          <w:szCs w:val="21"/>
        </w:rPr>
        <w:t xml:space="preserve"> </w:t>
      </w:r>
      <w:r w:rsidR="0018791D">
        <w:rPr>
          <w:rFonts w:ascii="Times New Roman" w:hAnsi="Times New Roman" w:cs="Times New Roman"/>
          <w:szCs w:val="21"/>
        </w:rPr>
        <w:t xml:space="preserve">this </w:t>
      </w:r>
      <w:r w:rsidR="002C655C">
        <w:rPr>
          <w:rFonts w:ascii="Times New Roman" w:hAnsi="Times New Roman" w:cs="Times New Roman"/>
          <w:szCs w:val="21"/>
        </w:rPr>
        <w:t>decrease in alpha diversity might be</w:t>
      </w:r>
      <w:r w:rsidR="00D8553E">
        <w:rPr>
          <w:rFonts w:ascii="Times New Roman" w:hAnsi="Times New Roman" w:cs="Times New Roman"/>
          <w:szCs w:val="21"/>
        </w:rPr>
        <w:t xml:space="preserve"> driven by an </w:t>
      </w:r>
      <w:ins w:id="409" w:author="刘 红宾" w:date="2021-03-08T19:43:00Z">
        <w:r w:rsidR="00F91FC4" w:rsidRPr="00F91FC4">
          <w:rPr>
            <w:rFonts w:ascii="Times New Roman" w:hAnsi="Times New Roman" w:cs="Times New Roman"/>
            <w:szCs w:val="21"/>
          </w:rPr>
          <w:t>expansion</w:t>
        </w:r>
      </w:ins>
      <w:del w:id="410" w:author="刘 红宾" w:date="2021-03-08T19:43:00Z">
        <w:r w:rsidR="00D8553E" w:rsidDel="00F91FC4">
          <w:rPr>
            <w:rFonts w:ascii="Times New Roman" w:hAnsi="Times New Roman" w:cs="Times New Roman"/>
            <w:szCs w:val="21"/>
          </w:rPr>
          <w:delText>enrichment</w:delText>
        </w:r>
      </w:del>
      <w:r w:rsidR="00D8553E">
        <w:rPr>
          <w:rFonts w:ascii="Times New Roman" w:hAnsi="Times New Roman" w:cs="Times New Roman"/>
          <w:szCs w:val="21"/>
        </w:rPr>
        <w:t xml:space="preserve"> of </w:t>
      </w:r>
      <w:r w:rsidR="00783C64">
        <w:rPr>
          <w:rFonts w:ascii="Times New Roman" w:hAnsi="Times New Roman" w:cs="Times New Roman"/>
          <w:szCs w:val="21"/>
        </w:rPr>
        <w:t>inulin</w:t>
      </w:r>
      <w:r w:rsidR="00D8553E">
        <w:rPr>
          <w:rFonts w:ascii="Times New Roman" w:hAnsi="Times New Roman" w:cs="Times New Roman"/>
          <w:szCs w:val="21"/>
        </w:rPr>
        <w:t xml:space="preserve">-favored </w:t>
      </w:r>
      <w:r w:rsidR="00783C64">
        <w:rPr>
          <w:rFonts w:ascii="Times New Roman" w:hAnsi="Times New Roman" w:cs="Times New Roman"/>
          <w:szCs w:val="21"/>
        </w:rPr>
        <w:t>microbes</w:t>
      </w:r>
      <w:r w:rsidR="0018791D">
        <w:rPr>
          <w:rFonts w:ascii="Times New Roman" w:hAnsi="Times New Roman" w:cs="Times New Roman"/>
          <w:szCs w:val="21"/>
        </w:rPr>
        <w:t xml:space="preserve"> (</w:t>
      </w:r>
      <w:r w:rsidR="0018791D" w:rsidRPr="0018791D">
        <w:rPr>
          <w:rFonts w:ascii="Times New Roman" w:hAnsi="Times New Roman" w:cs="Times New Roman"/>
          <w:b/>
          <w:bCs/>
          <w:szCs w:val="21"/>
          <w:rPrChange w:id="411" w:author="刘 红宾" w:date="2021-03-08T17:12:00Z">
            <w:rPr>
              <w:rFonts w:ascii="Times New Roman" w:hAnsi="Times New Roman" w:cs="Times New Roman"/>
              <w:szCs w:val="21"/>
            </w:rPr>
          </w:rPrChange>
        </w:rPr>
        <w:t>Fig. S3</w:t>
      </w:r>
      <w:r w:rsidR="0018791D">
        <w:rPr>
          <w:rFonts w:ascii="Times New Roman" w:hAnsi="Times New Roman" w:cs="Times New Roman"/>
          <w:szCs w:val="21"/>
        </w:rPr>
        <w:t>).</w:t>
      </w:r>
      <w:r w:rsidR="00783C64">
        <w:rPr>
          <w:rFonts w:ascii="Times New Roman" w:hAnsi="Times New Roman" w:cs="Times New Roman"/>
          <w:szCs w:val="21"/>
        </w:rPr>
        <w:t xml:space="preserve"> </w:t>
      </w:r>
    </w:p>
    <w:p w14:paraId="53D0A087" w14:textId="0160B16D" w:rsidR="00B66C1D" w:rsidRDefault="0003189C" w:rsidP="00B66C1D">
      <w:pPr>
        <w:pStyle w:val="ListParagraph"/>
        <w:ind w:left="0" w:firstLineChars="134" w:firstLine="322"/>
        <w:jc w:val="both"/>
        <w:rPr>
          <w:rFonts w:ascii="Times New Roman" w:hAnsi="Times New Roman" w:cs="Times New Roman"/>
          <w:szCs w:val="21"/>
        </w:rPr>
      </w:pPr>
      <w:r w:rsidRPr="006B306B">
        <w:rPr>
          <w:rFonts w:ascii="TimesNewRomanPSMT" w:hAnsi="TimesNewRomanPSMT"/>
          <w:color w:val="000000"/>
          <w:szCs w:val="21"/>
        </w:rPr>
        <w:t>For additional insight into</w:t>
      </w:r>
      <w:r>
        <w:rPr>
          <w:rFonts w:ascii="TimesNewRomanPSMT" w:hAnsi="TimesNewRomanPSMT"/>
          <w:color w:val="000000"/>
          <w:szCs w:val="21"/>
        </w:rPr>
        <w:t xml:space="preserve"> the </w:t>
      </w:r>
      <w:r w:rsidRPr="00C04230">
        <w:rPr>
          <w:rFonts w:ascii="Times New Roman" w:hAnsi="Times New Roman" w:cs="Times New Roman"/>
          <w:color w:val="2A2A2A"/>
          <w:szCs w:val="21"/>
          <w:shd w:val="clear" w:color="auto" w:fill="FFFFFF"/>
        </w:rPr>
        <w:t>biphasic response</w:t>
      </w:r>
      <w:r w:rsidRPr="00EC6983">
        <w:rPr>
          <w:rFonts w:ascii="TimesNewRomanPSMT" w:hAnsi="TimesNewRomanPSMT"/>
          <w:color w:val="000000"/>
          <w:szCs w:val="21"/>
        </w:rPr>
        <w:t xml:space="preserve">, we </w:t>
      </w:r>
      <w:r>
        <w:rPr>
          <w:rFonts w:ascii="TimesNewRomanPSMT" w:hAnsi="TimesNewRomanPSMT"/>
          <w:color w:val="000000"/>
          <w:szCs w:val="21"/>
        </w:rPr>
        <w:t>plott</w:t>
      </w:r>
      <w:r w:rsidRPr="00EC6983">
        <w:rPr>
          <w:rFonts w:ascii="TimesNewRomanPSMT" w:hAnsi="TimesNewRomanPSMT"/>
          <w:color w:val="000000"/>
          <w:szCs w:val="21"/>
        </w:rPr>
        <w:t xml:space="preserve">ed the abundance of the observed taxa at genus level for each </w:t>
      </w:r>
      <w:r>
        <w:rPr>
          <w:rFonts w:ascii="TimesNewRomanPSMT" w:hAnsi="TimesNewRomanPSMT"/>
          <w:color w:val="000000"/>
          <w:szCs w:val="21"/>
        </w:rPr>
        <w:t xml:space="preserve">vendor </w:t>
      </w:r>
      <w:r w:rsidRPr="00EC6983">
        <w:rPr>
          <w:rFonts w:ascii="TimesNewRomanPSMT" w:hAnsi="TimesNewRomanPSMT"/>
          <w:color w:val="000000"/>
          <w:szCs w:val="21"/>
        </w:rPr>
        <w:t>over time</w:t>
      </w:r>
      <w:r>
        <w:rPr>
          <w:rFonts w:ascii="Times New Roman" w:hAnsi="Times New Roman" w:cs="Times New Roman"/>
          <w:szCs w:val="21"/>
        </w:rPr>
        <w:t xml:space="preserve"> </w:t>
      </w:r>
      <w:r w:rsidRPr="00044511">
        <w:rPr>
          <w:rFonts w:ascii="TimesNewRomanPSMT" w:hAnsi="TimesNewRomanPSMT"/>
          <w:color w:val="000000"/>
          <w:sz w:val="20"/>
          <w:szCs w:val="20"/>
        </w:rPr>
        <w:t>(</w:t>
      </w:r>
      <w:r w:rsidRPr="00F266B9">
        <w:rPr>
          <w:rFonts w:ascii="TimesNewRomanPSMT" w:hAnsi="TimesNewRomanPSMT"/>
          <w:b/>
          <w:bCs/>
          <w:color w:val="000000"/>
          <w:sz w:val="20"/>
          <w:szCs w:val="20"/>
        </w:rPr>
        <w:t>Fig. 2</w:t>
      </w:r>
      <w:r>
        <w:rPr>
          <w:rFonts w:ascii="TimesNewRomanPSMT" w:hAnsi="TimesNewRomanPSMT"/>
          <w:b/>
          <w:bCs/>
          <w:color w:val="000000"/>
          <w:sz w:val="20"/>
          <w:szCs w:val="20"/>
        </w:rPr>
        <w:t>D</w:t>
      </w:r>
      <w:r w:rsidRPr="00044511">
        <w:rPr>
          <w:rFonts w:ascii="TimesNewRomanPSMT" w:hAnsi="TimesNewRomanPSMT"/>
          <w:color w:val="000000"/>
          <w:sz w:val="20"/>
          <w:szCs w:val="20"/>
        </w:rPr>
        <w:t>)</w:t>
      </w:r>
      <w:r w:rsidRPr="00EC6983">
        <w:rPr>
          <w:rFonts w:ascii="TimesNewRomanPSMT" w:hAnsi="TimesNewRomanPSMT"/>
          <w:color w:val="000000"/>
          <w:szCs w:val="21"/>
        </w:rPr>
        <w:t xml:space="preserve">. </w:t>
      </w:r>
      <w:r>
        <w:rPr>
          <w:rFonts w:ascii="TimesNewRomanPSMT" w:hAnsi="TimesNewRomanPSMT"/>
          <w:color w:val="000000"/>
          <w:szCs w:val="21"/>
        </w:rPr>
        <w:t>As expected</w:t>
      </w:r>
      <w:r w:rsidRPr="00EC6983">
        <w:rPr>
          <w:rFonts w:ascii="TimesNewRomanPSMT" w:hAnsi="TimesNewRomanPSMT"/>
          <w:color w:val="000000"/>
          <w:szCs w:val="21"/>
        </w:rPr>
        <w:t xml:space="preserve">, for </w:t>
      </w:r>
      <w:r>
        <w:rPr>
          <w:rFonts w:ascii="TimesNewRomanPSMT" w:hAnsi="TimesNewRomanPSMT"/>
          <w:color w:val="000000"/>
          <w:szCs w:val="21"/>
        </w:rPr>
        <w:t>both inulin and RS intervention</w:t>
      </w:r>
      <w:r w:rsidRPr="00EC6983">
        <w:rPr>
          <w:rFonts w:ascii="TimesNewRomanPSMT" w:hAnsi="TimesNewRomanPSMT"/>
          <w:color w:val="000000"/>
          <w:szCs w:val="21"/>
        </w:rPr>
        <w:t xml:space="preserve">, we observed changes within the first 5 days relative to baseline; however, these changes were not sustained throughout the remainder of the experiment. For instance, </w:t>
      </w:r>
      <w:r w:rsidRPr="00EC6983">
        <w:rPr>
          <w:rFonts w:ascii="Times New Roman" w:hAnsi="Times New Roman" w:cs="Times New Roman"/>
          <w:szCs w:val="21"/>
        </w:rPr>
        <w:t xml:space="preserve">the </w:t>
      </w:r>
      <w:r w:rsidRPr="00EC6983">
        <w:rPr>
          <w:rFonts w:ascii="Times New Roman" w:hAnsi="Times New Roman" w:cs="Times New Roman"/>
          <w:i/>
          <w:iCs/>
          <w:szCs w:val="21"/>
        </w:rPr>
        <w:t>Bacteroidales</w:t>
      </w:r>
      <w:r w:rsidRPr="00EC6983">
        <w:rPr>
          <w:rFonts w:ascii="Times New Roman" w:hAnsi="Times New Roman" w:cs="Times New Roman"/>
          <w:szCs w:val="21"/>
        </w:rPr>
        <w:t xml:space="preserve"> increased from day 0 to day 1 but decreased thereafter in inulin mice from Beijing, Guangdong and Hunan. Family </w:t>
      </w:r>
      <w:r w:rsidRPr="00EC6983">
        <w:rPr>
          <w:rFonts w:ascii="Times New Roman" w:hAnsi="Times New Roman" w:cs="Times New Roman"/>
          <w:i/>
          <w:iCs/>
          <w:szCs w:val="21"/>
        </w:rPr>
        <w:t>Muribaculaceae</w:t>
      </w:r>
      <w:r w:rsidRPr="00EC6983">
        <w:rPr>
          <w:rFonts w:ascii="Times New Roman" w:hAnsi="Times New Roman" w:cs="Times New Roman"/>
          <w:szCs w:val="21"/>
        </w:rPr>
        <w:t xml:space="preserve"> increased from day 0 to day 3 in inulin mice from Beijing and Guangdong, whereas decreased from day 20 to day 31 in inulin mice from Guangdong. </w:t>
      </w:r>
      <w:r>
        <w:rPr>
          <w:rFonts w:ascii="Times New Roman" w:hAnsi="Times New Roman" w:cs="Times New Roman"/>
          <w:szCs w:val="21"/>
        </w:rPr>
        <w:t xml:space="preserve">Apart from the consistent responses among vendors, several gut microbes showed different shifts between vendors as well. For instance, the increase of family </w:t>
      </w:r>
      <w:r w:rsidRPr="00DA2409">
        <w:rPr>
          <w:rFonts w:ascii="Times New Roman" w:hAnsi="Times New Roman" w:cs="Times New Roman"/>
          <w:i/>
          <w:iCs/>
          <w:szCs w:val="21"/>
        </w:rPr>
        <w:t>Muribaculaceae</w:t>
      </w:r>
      <w:r>
        <w:rPr>
          <w:rFonts w:ascii="Times New Roman" w:hAnsi="Times New Roman" w:cs="Times New Roman"/>
          <w:szCs w:val="21"/>
        </w:rPr>
        <w:t xml:space="preserve"> in initial days was only observed for inulin group from Beijing and Guangdong, which showed a</w:t>
      </w:r>
      <w:del w:id="412" w:author="刘 红宾" w:date="2021-03-09T20:13:00Z">
        <w:r w:rsidDel="0069186C">
          <w:rPr>
            <w:rFonts w:ascii="Times New Roman" w:hAnsi="Times New Roman" w:cs="Times New Roman"/>
            <w:szCs w:val="21"/>
          </w:rPr>
          <w:delText>n</w:delText>
        </w:r>
      </w:del>
      <w:r>
        <w:rPr>
          <w:rFonts w:ascii="Times New Roman" w:hAnsi="Times New Roman" w:cs="Times New Roman"/>
          <w:szCs w:val="21"/>
        </w:rPr>
        <w:t xml:space="preserve"> </w:t>
      </w:r>
      <w:r w:rsidRPr="00811758">
        <w:rPr>
          <w:rFonts w:ascii="Times New Roman" w:hAnsi="Times New Roman" w:cs="Times New Roman"/>
          <w:szCs w:val="21"/>
        </w:rPr>
        <w:t>time-delayed</w:t>
      </w:r>
      <w:r>
        <w:rPr>
          <w:rFonts w:ascii="Times New Roman" w:hAnsi="Times New Roman" w:cs="Times New Roman"/>
          <w:szCs w:val="21"/>
        </w:rPr>
        <w:t xml:space="preserve"> trend and </w:t>
      </w:r>
      <w:r>
        <w:rPr>
          <w:rFonts w:ascii="Times New Roman" w:hAnsi="Times New Roman" w:cs="Times New Roman"/>
          <w:szCs w:val="21"/>
        </w:rPr>
        <w:lastRenderedPageBreak/>
        <w:t xml:space="preserve">started from day 19 for Shanghai instead. Bacteria </w:t>
      </w:r>
      <w:r w:rsidRPr="008554CF">
        <w:rPr>
          <w:rFonts w:ascii="Times New Roman" w:hAnsi="Times New Roman" w:cs="Times New Roman"/>
          <w:i/>
          <w:iCs/>
          <w:szCs w:val="21"/>
        </w:rPr>
        <w:t>Akkermansia</w:t>
      </w:r>
      <w:r>
        <w:rPr>
          <w:rFonts w:ascii="Times New Roman" w:hAnsi="Times New Roman" w:cs="Times New Roman"/>
          <w:szCs w:val="21"/>
        </w:rPr>
        <w:t xml:space="preserve"> of the inulin group, a genus that </w:t>
      </w:r>
      <w:r w:rsidRPr="00200C91">
        <w:rPr>
          <w:rFonts w:ascii="Times New Roman" w:hAnsi="Times New Roman" w:cs="Times New Roman"/>
          <w:szCs w:val="21"/>
        </w:rPr>
        <w:t>often observed to increase in abundance after prebiotic treatment</w:t>
      </w:r>
      <w:r>
        <w:rPr>
          <w:rFonts w:ascii="Times New Roman" w:hAnsi="Times New Roman" w:cs="Times New Roman"/>
          <w:szCs w:val="21"/>
        </w:rPr>
        <w:t xml:space="preserve"> </w:t>
      </w:r>
      <w:r>
        <w:rPr>
          <w:rFonts w:ascii="Times New Roman" w:hAnsi="Times New Roman" w:cs="Times New Roman"/>
          <w:szCs w:val="21"/>
        </w:rPr>
        <w:fldChar w:fldCharType="begin"/>
      </w:r>
      <w:r>
        <w:rPr>
          <w:rFonts w:ascii="Times New Roman" w:hAnsi="Times New Roman" w:cs="Times New Roman"/>
          <w:szCs w:val="21"/>
        </w:rPr>
        <w:instrText xml:space="preserve"> ADDIN NE.Ref.{4471FC81-02E5-4189-9973-DB0DE82AD98E}</w:instrText>
      </w:r>
      <w:r>
        <w:rPr>
          <w:rFonts w:ascii="Times New Roman" w:hAnsi="Times New Roman" w:cs="Times New Roman"/>
          <w:szCs w:val="21"/>
        </w:rPr>
        <w:fldChar w:fldCharType="separate"/>
      </w:r>
      <w:ins w:id="413" w:author="刘 红宾" w:date="2021-03-09T20:19:00Z">
        <w:r w:rsidR="00ED3422">
          <w:rPr>
            <w:rFonts w:ascii="Times New Roman" w:hAnsi="Times New Roman" w:cs="Times New Roman"/>
            <w:color w:val="080000"/>
          </w:rPr>
          <w:t>[21]</w:t>
        </w:r>
      </w:ins>
      <w:del w:id="414" w:author="刘 红宾" w:date="2021-03-09T10:45:00Z">
        <w:r w:rsidDel="00E9418A">
          <w:rPr>
            <w:rFonts w:ascii="Times New Roman" w:hAnsi="Times New Roman" w:cs="Times New Roman"/>
            <w:color w:val="080000"/>
          </w:rPr>
          <w:delText>[23]</w:delText>
        </w:r>
      </w:del>
      <w:r>
        <w:rPr>
          <w:rFonts w:ascii="Times New Roman" w:hAnsi="Times New Roman" w:cs="Times New Roman"/>
          <w:szCs w:val="21"/>
        </w:rPr>
        <w:fldChar w:fldCharType="end"/>
      </w:r>
      <w:r>
        <w:rPr>
          <w:rFonts w:ascii="Times New Roman" w:hAnsi="Times New Roman" w:cs="Times New Roman"/>
          <w:szCs w:val="21"/>
        </w:rPr>
        <w:t>, showed an enrichment from day 5 and day 19 for Hunan and Shanghai mice</w:t>
      </w:r>
      <w:r w:rsidRPr="0076250F">
        <w:rPr>
          <w:rFonts w:ascii="Times New Roman" w:hAnsi="Times New Roman" w:cs="Times New Roman"/>
          <w:szCs w:val="21"/>
        </w:rPr>
        <w:t xml:space="preserve">, respectively, but no change was seen </w:t>
      </w:r>
      <w:r>
        <w:rPr>
          <w:rFonts w:ascii="Times New Roman" w:hAnsi="Times New Roman" w:cs="Times New Roman"/>
          <w:szCs w:val="21"/>
        </w:rPr>
        <w:t>for Beijing and Guangdong mice.</w:t>
      </w:r>
    </w:p>
    <w:p w14:paraId="31BFCF78" w14:textId="2D3F9B8F" w:rsidR="00052290" w:rsidRPr="00BB7624" w:rsidRDefault="00052290">
      <w:pPr>
        <w:pStyle w:val="ListParagraph"/>
        <w:ind w:left="0" w:firstLineChars="118" w:firstLine="283"/>
        <w:jc w:val="both"/>
        <w:rPr>
          <w:rFonts w:ascii="TimesNewRomanPSMT" w:hAnsi="TimesNewRomanPSMT"/>
          <w:color w:val="000000"/>
          <w:szCs w:val="21"/>
        </w:rPr>
        <w:pPrChange w:id="415" w:author="刘 红宾" w:date="2021-03-08T18:02:00Z">
          <w:pPr>
            <w:pStyle w:val="ListParagraph"/>
            <w:ind w:firstLineChars="134" w:firstLine="322"/>
          </w:pPr>
        </w:pPrChange>
      </w:pPr>
      <w:r w:rsidRPr="00012FDA">
        <w:rPr>
          <w:rFonts w:ascii="Times New Roman" w:hAnsi="Times New Roman" w:cs="Times New Roman"/>
          <w:szCs w:val="21"/>
        </w:rPr>
        <w:t xml:space="preserve">To </w:t>
      </w:r>
      <w:r>
        <w:rPr>
          <w:rFonts w:ascii="Times New Roman" w:hAnsi="Times New Roman" w:cs="Times New Roman"/>
          <w:szCs w:val="21"/>
        </w:rPr>
        <w:t xml:space="preserve">further </w:t>
      </w:r>
      <w:r w:rsidRPr="00012FDA">
        <w:rPr>
          <w:rFonts w:ascii="Times New Roman" w:hAnsi="Times New Roman" w:cs="Times New Roman"/>
          <w:szCs w:val="21"/>
        </w:rPr>
        <w:t xml:space="preserve">determine the </w:t>
      </w:r>
      <w:r w:rsidRPr="00D40595">
        <w:rPr>
          <w:rFonts w:ascii="Times New Roman" w:hAnsi="Times New Roman" w:cs="Times New Roman"/>
          <w:szCs w:val="21"/>
        </w:rPr>
        <w:t>biphasic</w:t>
      </w:r>
      <w:r w:rsidRPr="00012FDA">
        <w:rPr>
          <w:rFonts w:ascii="Times New Roman" w:hAnsi="Times New Roman" w:cs="Times New Roman"/>
          <w:szCs w:val="21"/>
        </w:rPr>
        <w:t xml:space="preserve"> </w:t>
      </w:r>
      <w:r>
        <w:rPr>
          <w:rFonts w:ascii="Times New Roman" w:hAnsi="Times New Roman" w:cs="Times New Roman"/>
          <w:szCs w:val="21"/>
        </w:rPr>
        <w:t xml:space="preserve">shift of gut </w:t>
      </w:r>
      <w:r w:rsidRPr="00012FDA">
        <w:rPr>
          <w:rFonts w:ascii="Times New Roman" w:hAnsi="Times New Roman" w:cs="Times New Roman"/>
          <w:szCs w:val="21"/>
        </w:rPr>
        <w:t xml:space="preserve">microbiota </w:t>
      </w:r>
      <w:r>
        <w:rPr>
          <w:rFonts w:ascii="Times New Roman" w:hAnsi="Times New Roman" w:cs="Times New Roman"/>
          <w:szCs w:val="21"/>
        </w:rPr>
        <w:t xml:space="preserve">during the </w:t>
      </w:r>
      <w:r w:rsidRPr="00EC6983">
        <w:rPr>
          <w:rFonts w:ascii="Times New Roman" w:hAnsi="Times New Roman" w:cs="Times New Roman"/>
          <w:szCs w:val="21"/>
        </w:rPr>
        <w:t xml:space="preserve">experiment, we tracked the </w:t>
      </w:r>
      <w:r w:rsidR="00390344">
        <w:rPr>
          <w:rFonts w:ascii="Times New Roman" w:hAnsi="Times New Roman" w:cs="Times New Roman"/>
          <w:szCs w:val="21"/>
        </w:rPr>
        <w:t>dynamics</w:t>
      </w:r>
      <w:r w:rsidRPr="00EC6983">
        <w:rPr>
          <w:rFonts w:ascii="Times New Roman" w:hAnsi="Times New Roman" w:cs="Times New Roman"/>
          <w:szCs w:val="21"/>
        </w:rPr>
        <w:t xml:space="preserve"> in beta diversity. We assessed how an individual gut microbiome community differed from the baseline (day 0) over time</w:t>
      </w:r>
      <w:r>
        <w:rPr>
          <w:rFonts w:ascii="Times New Roman" w:hAnsi="Times New Roman" w:cs="Times New Roman"/>
          <w:szCs w:val="21"/>
        </w:rPr>
        <w:t xml:space="preserve"> </w:t>
      </w:r>
      <w:r w:rsidRPr="00044511">
        <w:rPr>
          <w:rFonts w:ascii="TimesNewRomanPSMT" w:hAnsi="TimesNewRomanPSMT"/>
          <w:color w:val="000000"/>
          <w:sz w:val="20"/>
          <w:szCs w:val="20"/>
        </w:rPr>
        <w:t>(</w:t>
      </w:r>
      <w:r w:rsidRPr="00F266B9">
        <w:rPr>
          <w:rFonts w:ascii="TimesNewRomanPSMT" w:hAnsi="TimesNewRomanPSMT"/>
          <w:b/>
          <w:bCs/>
          <w:color w:val="000000"/>
          <w:sz w:val="20"/>
          <w:szCs w:val="20"/>
        </w:rPr>
        <w:t>Fig. 2</w:t>
      </w:r>
      <w:r w:rsidR="00390344">
        <w:rPr>
          <w:rFonts w:ascii="TimesNewRomanPSMT" w:hAnsi="TimesNewRomanPSMT"/>
          <w:b/>
          <w:bCs/>
          <w:color w:val="000000"/>
          <w:sz w:val="20"/>
          <w:szCs w:val="20"/>
        </w:rPr>
        <w:t>E</w:t>
      </w:r>
      <w:r w:rsidRPr="00044511">
        <w:rPr>
          <w:rFonts w:ascii="TimesNewRomanPSMT" w:hAnsi="TimesNewRomanPSMT"/>
          <w:color w:val="000000"/>
          <w:sz w:val="20"/>
          <w:szCs w:val="20"/>
        </w:rPr>
        <w:t>)</w:t>
      </w:r>
      <w:r w:rsidRPr="00EC6983">
        <w:rPr>
          <w:rFonts w:ascii="Times New Roman" w:hAnsi="Times New Roman" w:cs="Times New Roman"/>
          <w:szCs w:val="21"/>
        </w:rPr>
        <w:t xml:space="preserve">. </w:t>
      </w:r>
      <w:r w:rsidR="003733FC">
        <w:rPr>
          <w:rFonts w:ascii="Times New Roman" w:hAnsi="Times New Roman" w:cs="Times New Roman"/>
          <w:szCs w:val="21"/>
        </w:rPr>
        <w:t>T</w:t>
      </w:r>
      <w:r w:rsidRPr="00EC6983">
        <w:rPr>
          <w:rFonts w:ascii="Times New Roman" w:hAnsi="Times New Roman" w:cs="Times New Roman"/>
          <w:szCs w:val="21"/>
        </w:rPr>
        <w:t xml:space="preserve">he community structure in inulin mice showed a dramatic shift in the first few days, which thereafter </w:t>
      </w:r>
      <w:r w:rsidR="003A0B4A" w:rsidRPr="00E24A7D">
        <w:rPr>
          <w:rFonts w:ascii="Times New Roman" w:hAnsi="Times New Roman" w:cs="Times New Roman"/>
          <w:szCs w:val="21"/>
        </w:rPr>
        <w:t>gradually</w:t>
      </w:r>
      <w:r w:rsidR="003A0B4A">
        <w:rPr>
          <w:rFonts w:ascii="Times New Roman" w:hAnsi="Times New Roman" w:cs="Times New Roman"/>
          <w:szCs w:val="21"/>
        </w:rPr>
        <w:t xml:space="preserve"> </w:t>
      </w:r>
      <w:r w:rsidR="003A0B4A">
        <w:rPr>
          <w:rFonts w:ascii="Times New Roman" w:hAnsi="Times New Roman" w:cs="Times New Roman"/>
          <w:color w:val="000000"/>
          <w:shd w:val="clear" w:color="auto" w:fill="FFFFFF"/>
        </w:rPr>
        <w:t>achieved</w:t>
      </w:r>
      <w:r w:rsidR="003A0B4A">
        <w:rPr>
          <w:rFonts w:ascii="Times New Roman" w:hAnsi="Times New Roman" w:cs="Times New Roman"/>
          <w:szCs w:val="21"/>
        </w:rPr>
        <w:t xml:space="preserve"> </w:t>
      </w:r>
      <w:r w:rsidR="003A0B4A">
        <w:rPr>
          <w:rFonts w:ascii="Times New Roman" w:hAnsi="Times New Roman" w:cs="Times New Roman"/>
          <w:color w:val="000000"/>
          <w:shd w:val="clear" w:color="auto" w:fill="FFFFFF"/>
        </w:rPr>
        <w:t xml:space="preserve">a </w:t>
      </w:r>
      <w:del w:id="416" w:author="刘 红宾" w:date="2021-03-09T10:28:00Z">
        <w:r w:rsidR="003A0B4A" w:rsidDel="00693C4D">
          <w:rPr>
            <w:rFonts w:ascii="Times New Roman" w:hAnsi="Times New Roman" w:cs="Times New Roman"/>
            <w:color w:val="000000"/>
            <w:shd w:val="clear" w:color="auto" w:fill="FFFFFF"/>
          </w:rPr>
          <w:delText xml:space="preserve">new </w:delText>
        </w:r>
      </w:del>
      <w:ins w:id="417" w:author="刘 红宾" w:date="2021-03-09T10:28:00Z">
        <w:r w:rsidR="00693C4D">
          <w:rPr>
            <w:rFonts w:ascii="Times New Roman" w:hAnsi="Times New Roman" w:cs="Times New Roman"/>
            <w:color w:val="000000"/>
            <w:shd w:val="clear" w:color="auto" w:fill="FFFFFF"/>
          </w:rPr>
          <w:t xml:space="preserve">final </w:t>
        </w:r>
      </w:ins>
      <w:r w:rsidR="003A0B4A">
        <w:rPr>
          <w:rFonts w:ascii="Times New Roman" w:hAnsi="Times New Roman" w:cs="Times New Roman"/>
          <w:color w:val="000000"/>
          <w:shd w:val="clear" w:color="auto" w:fill="FFFFFF"/>
        </w:rPr>
        <w:t>state of ecological homeostasis of the gut microbiota</w:t>
      </w:r>
      <w:r w:rsidRPr="00EC6983">
        <w:rPr>
          <w:rFonts w:ascii="TimesNewRomanPSMT" w:hAnsi="TimesNewRomanPSMT"/>
          <w:color w:val="000000"/>
          <w:szCs w:val="21"/>
        </w:rPr>
        <w:t xml:space="preserve">. The </w:t>
      </w:r>
      <w:r>
        <w:rPr>
          <w:rFonts w:ascii="TimesNewRomanPSMT" w:hAnsi="TimesNewRomanPSMT"/>
          <w:color w:val="000000"/>
          <w:szCs w:val="21"/>
        </w:rPr>
        <w:t>occurrence day</w:t>
      </w:r>
      <w:r w:rsidRPr="00EC6983">
        <w:rPr>
          <w:rFonts w:ascii="TimesNewRomanPSMT" w:hAnsi="TimesNewRomanPSMT"/>
          <w:color w:val="000000"/>
          <w:szCs w:val="21"/>
        </w:rPr>
        <w:t xml:space="preserve"> of these </w:t>
      </w:r>
      <w:del w:id="418" w:author="刘 红宾" w:date="2021-03-08T17:48:00Z">
        <w:r w:rsidDel="0049531B">
          <w:rPr>
            <w:rFonts w:ascii="TimesNewRomanPSMT" w:hAnsi="TimesNewRomanPSMT"/>
            <w:color w:val="000000"/>
            <w:szCs w:val="21"/>
          </w:rPr>
          <w:delText>initial</w:delText>
        </w:r>
        <w:r w:rsidRPr="00EC6983" w:rsidDel="0049531B">
          <w:rPr>
            <w:rFonts w:ascii="TimesNewRomanPSMT" w:hAnsi="TimesNewRomanPSMT"/>
            <w:color w:val="000000"/>
            <w:szCs w:val="21"/>
          </w:rPr>
          <w:delText xml:space="preserve"> responses</w:delText>
        </w:r>
      </w:del>
      <w:ins w:id="419" w:author="刘 红宾" w:date="2021-03-08T17:48:00Z">
        <w:r w:rsidR="0049531B">
          <w:rPr>
            <w:rFonts w:ascii="TimesNewRomanPSMT" w:hAnsi="TimesNewRomanPSMT"/>
            <w:color w:val="000000"/>
            <w:szCs w:val="21"/>
          </w:rPr>
          <w:t>final</w:t>
        </w:r>
      </w:ins>
      <w:ins w:id="420" w:author="刘 红宾" w:date="2021-03-08T17:49:00Z">
        <w:r w:rsidR="0049531B">
          <w:rPr>
            <w:rFonts w:ascii="TimesNewRomanPSMT" w:hAnsi="TimesNewRomanPSMT"/>
            <w:color w:val="000000"/>
            <w:szCs w:val="21"/>
          </w:rPr>
          <w:t xml:space="preserve"> state</w:t>
        </w:r>
      </w:ins>
      <w:r>
        <w:rPr>
          <w:rFonts w:ascii="TimesNewRomanPSMT" w:hAnsi="TimesNewRomanPSMT"/>
          <w:color w:val="000000"/>
          <w:szCs w:val="21"/>
        </w:rPr>
        <w:t xml:space="preserve"> </w:t>
      </w:r>
      <w:r w:rsidRPr="00EC6983">
        <w:rPr>
          <w:rFonts w:ascii="TimesNewRomanPSMT" w:hAnsi="TimesNewRomanPSMT"/>
          <w:color w:val="000000"/>
          <w:szCs w:val="21"/>
        </w:rPr>
        <w:t>w</w:t>
      </w:r>
      <w:r>
        <w:rPr>
          <w:rFonts w:ascii="TimesNewRomanPSMT" w:hAnsi="TimesNewRomanPSMT"/>
          <w:color w:val="000000"/>
          <w:szCs w:val="21"/>
        </w:rPr>
        <w:t>as</w:t>
      </w:r>
      <w:r w:rsidRPr="00EC6983">
        <w:rPr>
          <w:rFonts w:ascii="TimesNewRomanPSMT" w:hAnsi="TimesNewRomanPSMT"/>
          <w:color w:val="000000"/>
          <w:szCs w:val="21"/>
        </w:rPr>
        <w:t xml:space="preserve"> individualized, ranging from around day 5 for Beijing</w:t>
      </w:r>
      <w:ins w:id="421" w:author="刘 红宾" w:date="2021-03-08T17:51:00Z">
        <w:r w:rsidR="00ED7F24">
          <w:rPr>
            <w:rFonts w:ascii="TimesNewRomanPSMT" w:hAnsi="TimesNewRomanPSMT"/>
            <w:color w:val="000000"/>
            <w:szCs w:val="21"/>
          </w:rPr>
          <w:t xml:space="preserve"> </w:t>
        </w:r>
      </w:ins>
      <w:del w:id="422" w:author="刘 红宾" w:date="2021-03-08T17:51:00Z">
        <w:r w:rsidRPr="00EC6983" w:rsidDel="00ED7F24">
          <w:rPr>
            <w:rFonts w:ascii="TimesNewRomanPSMT" w:hAnsi="TimesNewRomanPSMT"/>
            <w:color w:val="000000"/>
            <w:szCs w:val="21"/>
          </w:rPr>
          <w:delText xml:space="preserve">, Guangdong, </w:delText>
        </w:r>
      </w:del>
      <w:r w:rsidRPr="00EC6983">
        <w:rPr>
          <w:rFonts w:ascii="TimesNewRomanPSMT" w:hAnsi="TimesNewRomanPSMT"/>
          <w:color w:val="000000"/>
          <w:szCs w:val="21"/>
        </w:rPr>
        <w:t xml:space="preserve">and Hunan, </w:t>
      </w:r>
      <w:ins w:id="423" w:author="刘 红宾" w:date="2021-03-08T17:52:00Z">
        <w:r w:rsidR="00ED7F24" w:rsidRPr="00EC6983">
          <w:rPr>
            <w:rFonts w:ascii="TimesNewRomanPSMT" w:hAnsi="TimesNewRomanPSMT"/>
            <w:color w:val="000000"/>
            <w:szCs w:val="21"/>
          </w:rPr>
          <w:t xml:space="preserve">around day </w:t>
        </w:r>
        <w:r w:rsidR="001009CC">
          <w:rPr>
            <w:rFonts w:ascii="TimesNewRomanPSMT" w:hAnsi="TimesNewRomanPSMT"/>
            <w:color w:val="000000"/>
            <w:szCs w:val="21"/>
          </w:rPr>
          <w:t>2</w:t>
        </w:r>
        <w:r w:rsidR="00ED7F24" w:rsidRPr="00EC6983">
          <w:rPr>
            <w:rFonts w:ascii="TimesNewRomanPSMT" w:hAnsi="TimesNewRomanPSMT"/>
            <w:color w:val="000000"/>
            <w:szCs w:val="21"/>
          </w:rPr>
          <w:t xml:space="preserve">5 for </w:t>
        </w:r>
        <w:r w:rsidR="001009CC">
          <w:rPr>
            <w:rFonts w:ascii="TimesNewRomanPSMT" w:hAnsi="TimesNewRomanPSMT"/>
            <w:color w:val="000000"/>
            <w:szCs w:val="21"/>
          </w:rPr>
          <w:t>Guangdong</w:t>
        </w:r>
        <w:r w:rsidR="00ED7F24">
          <w:rPr>
            <w:rFonts w:ascii="TimesNewRomanPSMT" w:hAnsi="TimesNewRomanPSMT"/>
            <w:color w:val="000000"/>
            <w:szCs w:val="21"/>
          </w:rPr>
          <w:t>,</w:t>
        </w:r>
        <w:r w:rsidR="001009CC">
          <w:rPr>
            <w:rFonts w:ascii="TimesNewRomanPSMT" w:hAnsi="TimesNewRomanPSMT"/>
            <w:color w:val="000000"/>
            <w:szCs w:val="21"/>
          </w:rPr>
          <w:t xml:space="preserve"> </w:t>
        </w:r>
      </w:ins>
      <w:r w:rsidRPr="00EC6983">
        <w:rPr>
          <w:rFonts w:ascii="TimesNewRomanPSMT" w:hAnsi="TimesNewRomanPSMT"/>
          <w:color w:val="000000"/>
          <w:szCs w:val="21"/>
        </w:rPr>
        <w:t xml:space="preserve">and around day 19 for Shanghai. </w:t>
      </w:r>
      <w:ins w:id="424" w:author="刘 红宾" w:date="2021-03-09T10:29:00Z">
        <w:r w:rsidR="00693C4D">
          <w:rPr>
            <w:rFonts w:ascii="TimesNewRomanPSMT" w:hAnsi="TimesNewRomanPSMT"/>
            <w:color w:val="000000"/>
            <w:szCs w:val="21"/>
          </w:rPr>
          <w:t>Notably</w:t>
        </w:r>
      </w:ins>
      <w:ins w:id="425" w:author="刘 红宾" w:date="2021-03-08T17:55:00Z">
        <w:r w:rsidR="00716E60" w:rsidRPr="00716E60">
          <w:rPr>
            <w:rFonts w:ascii="TimesNewRomanPSMT" w:hAnsi="TimesNewRomanPSMT"/>
            <w:color w:val="000000"/>
            <w:szCs w:val="21"/>
          </w:rPr>
          <w:t>,</w:t>
        </w:r>
        <w:r w:rsidR="00716E60">
          <w:rPr>
            <w:rFonts w:ascii="TimesNewRomanPSMT" w:hAnsi="TimesNewRomanPSMT"/>
            <w:color w:val="000000"/>
            <w:szCs w:val="21"/>
          </w:rPr>
          <w:t xml:space="preserve"> </w:t>
        </w:r>
      </w:ins>
      <w:ins w:id="426" w:author="刘 红宾" w:date="2021-03-08T17:58:00Z">
        <w:r w:rsidR="003B1CDD" w:rsidRPr="003B1CDD">
          <w:rPr>
            <w:rFonts w:ascii="TimesNewRomanPSMT" w:hAnsi="TimesNewRomanPSMT"/>
            <w:color w:val="000000"/>
            <w:szCs w:val="21"/>
          </w:rPr>
          <w:t>after</w:t>
        </w:r>
        <w:r w:rsidR="003B1CDD">
          <w:rPr>
            <w:rFonts w:ascii="TimesNewRomanPSMT" w:hAnsi="TimesNewRomanPSMT"/>
            <w:color w:val="000000"/>
            <w:szCs w:val="21"/>
          </w:rPr>
          <w:t xml:space="preserve"> inulin</w:t>
        </w:r>
        <w:r w:rsidR="003B1CDD" w:rsidRPr="003B1CDD">
          <w:rPr>
            <w:rFonts w:ascii="TimesNewRomanPSMT" w:hAnsi="TimesNewRomanPSMT"/>
            <w:color w:val="000000"/>
            <w:szCs w:val="21"/>
            <w:rPrChange w:id="427" w:author="刘 红宾" w:date="2021-03-08T17:58:00Z">
              <w:rPr/>
            </w:rPrChange>
          </w:rPr>
          <w:t xml:space="preserve"> intervention</w:t>
        </w:r>
        <w:r w:rsidR="003B1CDD">
          <w:rPr>
            <w:rFonts w:ascii="TimesNewRomanPSMT" w:hAnsi="TimesNewRomanPSMT"/>
            <w:color w:val="000000"/>
            <w:szCs w:val="21"/>
          </w:rPr>
          <w:t xml:space="preserve"> for 31 days, the </w:t>
        </w:r>
      </w:ins>
      <w:ins w:id="428" w:author="刘 红宾" w:date="2021-03-08T18:01:00Z">
        <w:r w:rsidR="00924EDB">
          <w:rPr>
            <w:rFonts w:ascii="TimesNewRomanPSMT" w:hAnsi="TimesNewRomanPSMT"/>
            <w:color w:val="000000"/>
            <w:szCs w:val="21"/>
          </w:rPr>
          <w:t xml:space="preserve">final </w:t>
        </w:r>
      </w:ins>
      <w:ins w:id="429" w:author="刘 红宾" w:date="2021-03-08T17:58:00Z">
        <w:r w:rsidR="003B1CDD">
          <w:rPr>
            <w:rFonts w:ascii="TimesNewRomanPSMT" w:hAnsi="TimesNewRomanPSMT"/>
            <w:color w:val="000000"/>
            <w:szCs w:val="21"/>
          </w:rPr>
          <w:t xml:space="preserve">state </w:t>
        </w:r>
        <w:r w:rsidR="00295D8C">
          <w:rPr>
            <w:rFonts w:ascii="TimesNewRomanPSMT" w:hAnsi="TimesNewRomanPSMT"/>
            <w:color w:val="000000"/>
            <w:szCs w:val="21"/>
          </w:rPr>
          <w:t xml:space="preserve">in Guangdong </w:t>
        </w:r>
      </w:ins>
      <w:ins w:id="430" w:author="刘 红宾" w:date="2021-03-08T18:03:00Z">
        <w:r w:rsidR="00BB7624">
          <w:rPr>
            <w:rFonts w:ascii="TimesNewRomanPSMT" w:hAnsi="TimesNewRomanPSMT"/>
            <w:color w:val="000000"/>
            <w:szCs w:val="21"/>
          </w:rPr>
          <w:t>seemed</w:t>
        </w:r>
      </w:ins>
      <w:ins w:id="431" w:author="刘 红宾" w:date="2021-03-08T18:00:00Z">
        <w:r w:rsidR="00295D8C" w:rsidRPr="00295D8C">
          <w:rPr>
            <w:rFonts w:ascii="TimesNewRomanPSMT" w:hAnsi="TimesNewRomanPSMT"/>
            <w:color w:val="000000"/>
            <w:szCs w:val="21"/>
          </w:rPr>
          <w:t xml:space="preserve"> to re</w:t>
        </w:r>
      </w:ins>
      <w:ins w:id="432" w:author="刘 红宾" w:date="2021-03-08T18:05:00Z">
        <w:r w:rsidR="00EF5E72">
          <w:rPr>
            <w:rFonts w:ascii="TimesNewRomanPSMT" w:hAnsi="TimesNewRomanPSMT"/>
            <w:color w:val="000000"/>
            <w:szCs w:val="21"/>
          </w:rPr>
          <w:t>turn</w:t>
        </w:r>
      </w:ins>
      <w:ins w:id="433" w:author="刘 红宾" w:date="2021-03-08T18:00:00Z">
        <w:r w:rsidR="00924EDB">
          <w:rPr>
            <w:rFonts w:ascii="TimesNewRomanPSMT" w:hAnsi="TimesNewRomanPSMT"/>
            <w:color w:val="000000"/>
            <w:szCs w:val="21"/>
          </w:rPr>
          <w:t xml:space="preserve"> to its </w:t>
        </w:r>
      </w:ins>
      <w:ins w:id="434" w:author="刘 红宾" w:date="2021-03-08T18:05:00Z">
        <w:r w:rsidR="00EF5E72">
          <w:rPr>
            <w:rFonts w:ascii="TimesNewRomanPSMT" w:hAnsi="TimesNewRomanPSMT"/>
            <w:color w:val="000000"/>
            <w:szCs w:val="21"/>
          </w:rPr>
          <w:t xml:space="preserve">original </w:t>
        </w:r>
      </w:ins>
      <w:ins w:id="435" w:author="刘 红宾" w:date="2021-03-08T18:00:00Z">
        <w:r w:rsidR="00924EDB">
          <w:rPr>
            <w:rFonts w:ascii="TimesNewRomanPSMT" w:hAnsi="TimesNewRomanPSMT"/>
            <w:color w:val="000000"/>
            <w:szCs w:val="21"/>
          </w:rPr>
          <w:t>initial state.</w:t>
        </w:r>
        <w:r w:rsidR="00295D8C">
          <w:rPr>
            <w:rFonts w:ascii="TimesNewRomanPSMT" w:hAnsi="TimesNewRomanPSMT"/>
            <w:color w:val="000000"/>
            <w:szCs w:val="21"/>
          </w:rPr>
          <w:t xml:space="preserve"> </w:t>
        </w:r>
      </w:ins>
      <w:ins w:id="436" w:author="刘 红宾" w:date="2021-03-08T18:01:00Z">
        <w:r w:rsidR="00924EDB">
          <w:rPr>
            <w:rFonts w:ascii="TimesNewRomanPSMT" w:hAnsi="TimesNewRomanPSMT"/>
            <w:color w:val="000000"/>
            <w:szCs w:val="21"/>
          </w:rPr>
          <w:t xml:space="preserve">In contrast, the other </w:t>
        </w:r>
        <w:r w:rsidR="00EE1928">
          <w:rPr>
            <w:rFonts w:ascii="TimesNewRomanPSMT" w:hAnsi="TimesNewRomanPSMT"/>
            <w:color w:val="000000"/>
            <w:szCs w:val="21"/>
          </w:rPr>
          <w:t xml:space="preserve">three vendors achieved </w:t>
        </w:r>
      </w:ins>
      <w:ins w:id="437" w:author="刘 红宾" w:date="2021-03-08T18:02:00Z">
        <w:r w:rsidR="00EE1928">
          <w:rPr>
            <w:rFonts w:ascii="TimesNewRomanPSMT" w:hAnsi="TimesNewRomanPSMT"/>
            <w:color w:val="000000"/>
            <w:szCs w:val="21"/>
          </w:rPr>
          <w:t xml:space="preserve">a new state that distinct from the </w:t>
        </w:r>
        <w:r w:rsidR="00BB7624">
          <w:rPr>
            <w:rFonts w:ascii="TimesNewRomanPSMT" w:hAnsi="TimesNewRomanPSMT"/>
            <w:color w:val="000000"/>
            <w:szCs w:val="21"/>
          </w:rPr>
          <w:t>initial states</w:t>
        </w:r>
      </w:ins>
      <w:ins w:id="438" w:author="刘 红宾" w:date="2021-03-08T18:04:00Z">
        <w:r w:rsidR="00C92E19">
          <w:rPr>
            <w:rFonts w:ascii="TimesNewRomanPSMT" w:hAnsi="TimesNewRomanPSMT"/>
            <w:color w:val="000000"/>
            <w:szCs w:val="21"/>
          </w:rPr>
          <w:t xml:space="preserve">, </w:t>
        </w:r>
        <w:r w:rsidR="00C92E19" w:rsidRPr="00C92E19">
          <w:rPr>
            <w:rFonts w:ascii="TimesNewRomanPSMT" w:hAnsi="TimesNewRomanPSMT"/>
            <w:color w:val="000000"/>
            <w:szCs w:val="21"/>
          </w:rPr>
          <w:t>respectively</w:t>
        </w:r>
      </w:ins>
      <w:ins w:id="439" w:author="刘 红宾" w:date="2021-03-08T18:02:00Z">
        <w:r w:rsidR="00BB7624">
          <w:rPr>
            <w:rFonts w:ascii="TimesNewRomanPSMT" w:hAnsi="TimesNewRomanPSMT"/>
            <w:color w:val="000000"/>
            <w:szCs w:val="21"/>
          </w:rPr>
          <w:t>.</w:t>
        </w:r>
        <w:r w:rsidR="00BB7624">
          <w:rPr>
            <w:rFonts w:ascii="TimesNewRomanPSMT" w:hAnsi="TimesNewRomanPSMT" w:hint="eastAsia"/>
            <w:color w:val="000000"/>
            <w:szCs w:val="21"/>
          </w:rPr>
          <w:t xml:space="preserve"> </w:t>
        </w:r>
      </w:ins>
      <w:r>
        <w:rPr>
          <w:rFonts w:ascii="TimesNewRomanPSMT" w:hAnsi="TimesNewRomanPSMT"/>
          <w:color w:val="000000"/>
          <w:szCs w:val="21"/>
        </w:rPr>
        <w:t xml:space="preserve">To access the </w:t>
      </w:r>
      <w:r w:rsidRPr="00972AFE">
        <w:rPr>
          <w:rFonts w:ascii="TimesNewRomanPSMT" w:hAnsi="TimesNewRomanPSMT"/>
          <w:color w:val="000000"/>
          <w:szCs w:val="21"/>
        </w:rPr>
        <w:t>robustness</w:t>
      </w:r>
      <w:r>
        <w:rPr>
          <w:rFonts w:ascii="TimesNewRomanPSMT" w:hAnsi="TimesNewRomanPSMT"/>
          <w:color w:val="000000"/>
          <w:szCs w:val="21"/>
        </w:rPr>
        <w:t xml:space="preserve"> and reproduceable of </w:t>
      </w:r>
      <w:r w:rsidRPr="00841F22">
        <w:rPr>
          <w:rFonts w:ascii="TimesNewRomanPSMT" w:hAnsi="TimesNewRomanPSMT"/>
          <w:color w:val="000000"/>
          <w:szCs w:val="21"/>
        </w:rPr>
        <w:t>these findings</w:t>
      </w:r>
      <w:r>
        <w:rPr>
          <w:rFonts w:ascii="TimesNewRomanPSMT" w:hAnsi="TimesNewRomanPSMT"/>
          <w:color w:val="000000"/>
          <w:szCs w:val="21"/>
        </w:rPr>
        <w:t xml:space="preserve">, we re-analyzed the raw data from a recent longitudinal study </w:t>
      </w:r>
      <w:r>
        <w:rPr>
          <w:rFonts w:ascii="TimesNewRomanPSMT" w:hAnsi="TimesNewRomanPSMT" w:hint="eastAsia"/>
          <w:color w:val="000000"/>
          <w:szCs w:val="21"/>
        </w:rPr>
        <w:fldChar w:fldCharType="begin"/>
      </w:r>
      <w:r w:rsidR="00434C87">
        <w:rPr>
          <w:rFonts w:ascii="TimesNewRomanPSMT" w:hAnsi="TimesNewRomanPSMT"/>
          <w:color w:val="000000"/>
          <w:szCs w:val="21"/>
        </w:rPr>
        <w:instrText xml:space="preserve"> ADDIN NE.Ref.{B23831F5-7F3E-438E-BD26-1590A8CC3805}</w:instrText>
      </w:r>
      <w:r>
        <w:rPr>
          <w:rFonts w:ascii="TimesNewRomanPSMT" w:hAnsi="TimesNewRomanPSMT" w:hint="eastAsia"/>
          <w:color w:val="000000"/>
          <w:szCs w:val="21"/>
        </w:rPr>
        <w:fldChar w:fldCharType="separate"/>
      </w:r>
      <w:ins w:id="440" w:author="刘 红宾" w:date="2021-03-09T20:19:00Z">
        <w:r w:rsidR="00ED3422">
          <w:rPr>
            <w:rFonts w:ascii="TimesNewRomanPSMT" w:eastAsia="TimesNewRomanPSMT" w:cs="TimesNewRomanPSMT"/>
            <w:color w:val="080000"/>
          </w:rPr>
          <w:t>[22]</w:t>
        </w:r>
      </w:ins>
      <w:del w:id="441" w:author="刘 红宾" w:date="2021-03-09T10:45:00Z">
        <w:r w:rsidR="00DE3185" w:rsidDel="00E9418A">
          <w:rPr>
            <w:rFonts w:ascii="TimesNewRomanPSMT" w:eastAsia="TimesNewRomanPSMT" w:cs="TimesNewRomanPSMT"/>
            <w:color w:val="080000"/>
          </w:rPr>
          <w:delText>[22]</w:delText>
        </w:r>
      </w:del>
      <w:r>
        <w:rPr>
          <w:rFonts w:ascii="TimesNewRomanPSMT" w:hAnsi="TimesNewRomanPSMT" w:hint="eastAsia"/>
          <w:color w:val="000000"/>
          <w:szCs w:val="21"/>
        </w:rPr>
        <w:fldChar w:fldCharType="end"/>
      </w:r>
      <w:r>
        <w:rPr>
          <w:rFonts w:ascii="TimesNewRomanPSMT" w:hAnsi="TimesNewRomanPSMT"/>
          <w:color w:val="000000"/>
          <w:szCs w:val="21"/>
        </w:rPr>
        <w:t xml:space="preserve">. </w:t>
      </w:r>
      <w:r w:rsidRPr="004E3ED7">
        <w:rPr>
          <w:rFonts w:ascii="TimesNewRomanPSMT" w:hAnsi="TimesNewRomanPSMT"/>
          <w:color w:val="000000"/>
          <w:szCs w:val="21"/>
        </w:rPr>
        <w:t xml:space="preserve">This study tracked the 16S rRNA gene microbiota compositions of </w:t>
      </w:r>
      <w:r>
        <w:rPr>
          <w:rFonts w:ascii="TimesNewRomanPSMT" w:hAnsi="TimesNewRomanPSMT"/>
          <w:color w:val="000000"/>
          <w:szCs w:val="21"/>
        </w:rPr>
        <w:t>mice</w:t>
      </w:r>
      <w:r w:rsidRPr="004E3ED7">
        <w:rPr>
          <w:rFonts w:ascii="TimesNewRomanPSMT" w:hAnsi="TimesNewRomanPSMT"/>
          <w:color w:val="000000"/>
          <w:szCs w:val="21"/>
        </w:rPr>
        <w:t xml:space="preserve"> </w:t>
      </w:r>
      <w:r>
        <w:rPr>
          <w:rFonts w:ascii="TimesNewRomanPSMT" w:hAnsi="TimesNewRomanPSMT"/>
          <w:color w:val="000000"/>
          <w:szCs w:val="21"/>
        </w:rPr>
        <w:t xml:space="preserve">after inulin intervention </w:t>
      </w:r>
      <w:r w:rsidRPr="004E3ED7">
        <w:rPr>
          <w:rFonts w:ascii="TimesNewRomanPSMT" w:hAnsi="TimesNewRomanPSMT"/>
          <w:color w:val="000000"/>
          <w:szCs w:val="21"/>
        </w:rPr>
        <w:t xml:space="preserve">sampled from </w:t>
      </w:r>
      <w:r>
        <w:rPr>
          <w:rFonts w:ascii="TimesNewRomanPSMT" w:hAnsi="TimesNewRomanPSMT"/>
          <w:color w:val="000000"/>
          <w:szCs w:val="21"/>
        </w:rPr>
        <w:t>day 0</w:t>
      </w:r>
      <w:r w:rsidRPr="004E3ED7">
        <w:rPr>
          <w:rFonts w:ascii="TimesNewRomanPSMT" w:hAnsi="TimesNewRomanPSMT"/>
          <w:color w:val="000000"/>
          <w:szCs w:val="21"/>
        </w:rPr>
        <w:t xml:space="preserve"> to</w:t>
      </w:r>
      <w:r>
        <w:rPr>
          <w:rFonts w:ascii="TimesNewRomanPSMT" w:hAnsi="TimesNewRomanPSMT"/>
          <w:color w:val="000000"/>
          <w:szCs w:val="21"/>
        </w:rPr>
        <w:t xml:space="preserve"> day 14</w:t>
      </w:r>
      <w:r w:rsidRPr="004E3ED7">
        <w:rPr>
          <w:rFonts w:ascii="TimesNewRomanPSMT" w:hAnsi="TimesNewRomanPSMT"/>
          <w:color w:val="000000"/>
          <w:szCs w:val="21"/>
        </w:rPr>
        <w:t>.</w:t>
      </w:r>
      <w:r>
        <w:rPr>
          <w:rFonts w:ascii="TimesNewRomanPSMT" w:hAnsi="TimesNewRomanPSMT"/>
          <w:color w:val="000000"/>
          <w:szCs w:val="21"/>
        </w:rPr>
        <w:t xml:space="preserve"> </w:t>
      </w:r>
      <w:r w:rsidRPr="005B5BE5">
        <w:rPr>
          <w:rFonts w:ascii="Times New Roman" w:hAnsi="Times New Roman" w:cs="Times New Roman"/>
          <w:szCs w:val="21"/>
        </w:rPr>
        <w:t>Indeed, we found similar results in the</w:t>
      </w:r>
      <w:r>
        <w:rPr>
          <w:rFonts w:ascii="Times New Roman" w:hAnsi="Times New Roman" w:cs="Times New Roman"/>
          <w:szCs w:val="21"/>
        </w:rPr>
        <w:t xml:space="preserve"> mice: after initial shifts of response, the gut microbiome </w:t>
      </w:r>
      <w:ins w:id="442" w:author="刘 红宾" w:date="2021-03-09T10:31:00Z">
        <w:r w:rsidR="004336BA">
          <w:rPr>
            <w:rFonts w:ascii="Times New Roman" w:hAnsi="Times New Roman" w:cs="Times New Roman"/>
            <w:color w:val="000000"/>
            <w:shd w:val="clear" w:color="auto" w:fill="FFFFFF"/>
          </w:rPr>
          <w:t>achieved</w:t>
        </w:r>
        <w:r w:rsidR="004336BA">
          <w:rPr>
            <w:rFonts w:ascii="Times New Roman" w:hAnsi="Times New Roman" w:cs="Times New Roman"/>
            <w:szCs w:val="21"/>
          </w:rPr>
          <w:t xml:space="preserve"> </w:t>
        </w:r>
        <w:r w:rsidR="004336BA">
          <w:rPr>
            <w:rFonts w:ascii="Times New Roman" w:hAnsi="Times New Roman" w:cs="Times New Roman"/>
            <w:color w:val="000000"/>
            <w:shd w:val="clear" w:color="auto" w:fill="FFFFFF"/>
          </w:rPr>
          <w:t>a final state of ecological homeostasis of the gut microbiota</w:t>
        </w:r>
      </w:ins>
      <w:del w:id="443" w:author="刘 红宾" w:date="2021-03-09T10:31:00Z">
        <w:r w:rsidDel="004336BA">
          <w:rPr>
            <w:rFonts w:ascii="Times New Roman" w:hAnsi="Times New Roman" w:cs="Times New Roman"/>
            <w:szCs w:val="21"/>
          </w:rPr>
          <w:delText xml:space="preserve">returned </w:delText>
        </w:r>
        <w:r w:rsidDel="004336BA">
          <w:rPr>
            <w:rFonts w:ascii="TimesNewRomanPSMT" w:hAnsi="TimesNewRomanPSMT"/>
            <w:color w:val="000000"/>
            <w:szCs w:val="21"/>
          </w:rPr>
          <w:delText xml:space="preserve">near </w:delText>
        </w:r>
        <w:r w:rsidRPr="00EC6983" w:rsidDel="004336BA">
          <w:rPr>
            <w:rFonts w:ascii="TimesNewRomanPSMT" w:hAnsi="TimesNewRomanPSMT"/>
            <w:color w:val="000000"/>
            <w:szCs w:val="21"/>
          </w:rPr>
          <w:delText>to its original baseline composition</w:delText>
        </w:r>
      </w:del>
      <w:r>
        <w:rPr>
          <w:rFonts w:ascii="TimesNewRomanPSMT" w:hAnsi="TimesNewRomanPSMT"/>
          <w:color w:val="000000"/>
          <w:szCs w:val="21"/>
        </w:rPr>
        <w:t xml:space="preserve"> </w:t>
      </w:r>
      <w:r w:rsidRPr="00044511">
        <w:rPr>
          <w:rFonts w:ascii="TimesNewRomanPSMT" w:hAnsi="TimesNewRomanPSMT"/>
          <w:color w:val="000000"/>
          <w:sz w:val="20"/>
          <w:szCs w:val="20"/>
        </w:rPr>
        <w:t>(</w:t>
      </w:r>
      <w:del w:id="444" w:author="刘 红宾" w:date="2021-03-08T18:05:00Z">
        <w:r w:rsidRPr="00500539" w:rsidDel="00AD2680">
          <w:rPr>
            <w:rFonts w:ascii="TimesNewRomanPSMT" w:hAnsi="TimesNewRomanPSMT"/>
            <w:b/>
            <w:bCs/>
            <w:color w:val="000000"/>
            <w:sz w:val="20"/>
            <w:szCs w:val="20"/>
          </w:rPr>
          <w:delText xml:space="preserve">Supp </w:delText>
        </w:r>
      </w:del>
      <w:r w:rsidRPr="00F266B9">
        <w:rPr>
          <w:rFonts w:ascii="TimesNewRomanPSMT" w:hAnsi="TimesNewRomanPSMT"/>
          <w:b/>
          <w:bCs/>
          <w:color w:val="000000"/>
          <w:sz w:val="20"/>
          <w:szCs w:val="20"/>
        </w:rPr>
        <w:t xml:space="preserve">Fig. </w:t>
      </w:r>
      <w:ins w:id="445" w:author="刘 红宾" w:date="2021-03-08T18:05:00Z">
        <w:r w:rsidR="00AD2680">
          <w:rPr>
            <w:rFonts w:ascii="TimesNewRomanPSMT" w:hAnsi="TimesNewRomanPSMT"/>
            <w:b/>
            <w:bCs/>
            <w:color w:val="000000"/>
            <w:sz w:val="20"/>
            <w:szCs w:val="20"/>
          </w:rPr>
          <w:t>S5</w:t>
        </w:r>
      </w:ins>
      <w:del w:id="446" w:author="刘 红宾" w:date="2021-03-08T18:05:00Z">
        <w:r w:rsidRPr="00F266B9" w:rsidDel="00AD2680">
          <w:rPr>
            <w:rFonts w:ascii="TimesNewRomanPSMT" w:hAnsi="TimesNewRomanPSMT"/>
            <w:b/>
            <w:bCs/>
            <w:color w:val="000000"/>
            <w:sz w:val="20"/>
            <w:szCs w:val="20"/>
          </w:rPr>
          <w:delText>2</w:delText>
        </w:r>
        <w:r w:rsidDel="00AD2680">
          <w:rPr>
            <w:rFonts w:ascii="TimesNewRomanPSMT" w:hAnsi="TimesNewRomanPSMT"/>
            <w:b/>
            <w:bCs/>
            <w:color w:val="000000"/>
            <w:sz w:val="20"/>
            <w:szCs w:val="20"/>
          </w:rPr>
          <w:delText>C</w:delText>
        </w:r>
      </w:del>
      <w:r w:rsidRPr="00044511">
        <w:rPr>
          <w:rFonts w:ascii="TimesNewRomanPSMT" w:hAnsi="TimesNewRomanPSMT"/>
          <w:color w:val="000000"/>
          <w:sz w:val="20"/>
          <w:szCs w:val="20"/>
        </w:rPr>
        <w:t>)</w:t>
      </w:r>
      <w:r w:rsidRPr="00EC6983">
        <w:rPr>
          <w:rFonts w:ascii="TimesNewRomanPSMT" w:hAnsi="TimesNewRomanPSMT"/>
          <w:color w:val="000000"/>
          <w:szCs w:val="21"/>
        </w:rPr>
        <w:t>.</w:t>
      </w:r>
      <w:r>
        <w:rPr>
          <w:rFonts w:ascii="TimesNewRomanPSMT" w:hAnsi="TimesNewRomanPSMT"/>
          <w:color w:val="000000"/>
          <w:szCs w:val="21"/>
        </w:rPr>
        <w:t xml:space="preserve"> Thus, this further validated our observation and indicated that the </w:t>
      </w:r>
      <w:del w:id="447" w:author="刘 红宾" w:date="2021-03-08T18:06:00Z">
        <w:r w:rsidRPr="00AB0765" w:rsidDel="00576343">
          <w:rPr>
            <w:rFonts w:ascii="TimesNewRomanPSMT" w:hAnsi="TimesNewRomanPSMT"/>
            <w:color w:val="000000"/>
            <w:szCs w:val="21"/>
          </w:rPr>
          <w:delText xml:space="preserve">biphasic </w:delText>
        </w:r>
      </w:del>
      <w:ins w:id="448" w:author="刘 红宾" w:date="2021-03-08T18:06:00Z">
        <w:r w:rsidR="00576343">
          <w:rPr>
            <w:rFonts w:ascii="TimesNewRomanPSMT" w:hAnsi="TimesNewRomanPSMT"/>
            <w:color w:val="000000"/>
            <w:szCs w:val="21"/>
          </w:rPr>
          <w:t>dynamic</w:t>
        </w:r>
        <w:r w:rsidR="00576343" w:rsidRPr="00AB0765">
          <w:rPr>
            <w:rFonts w:ascii="TimesNewRomanPSMT" w:hAnsi="TimesNewRomanPSMT"/>
            <w:color w:val="000000"/>
            <w:szCs w:val="21"/>
          </w:rPr>
          <w:t xml:space="preserve"> </w:t>
        </w:r>
      </w:ins>
      <w:r w:rsidRPr="00AB0765">
        <w:rPr>
          <w:rFonts w:ascii="TimesNewRomanPSMT" w:hAnsi="TimesNewRomanPSMT"/>
          <w:color w:val="000000"/>
          <w:szCs w:val="21"/>
        </w:rPr>
        <w:t>response</w:t>
      </w:r>
      <w:r>
        <w:rPr>
          <w:rFonts w:ascii="TimesNewRomanPSMT" w:hAnsi="TimesNewRomanPSMT"/>
          <w:color w:val="000000"/>
          <w:szCs w:val="21"/>
        </w:rPr>
        <w:t>s</w:t>
      </w:r>
      <w:r w:rsidRPr="00AB0765">
        <w:rPr>
          <w:rFonts w:ascii="TimesNewRomanPSMT" w:hAnsi="TimesNewRomanPSMT"/>
          <w:color w:val="000000"/>
          <w:szCs w:val="21"/>
        </w:rPr>
        <w:t xml:space="preserve"> </w:t>
      </w:r>
      <w:r>
        <w:rPr>
          <w:rFonts w:ascii="TimesNewRomanPSMT" w:hAnsi="TimesNewRomanPSMT"/>
          <w:color w:val="000000"/>
          <w:szCs w:val="21"/>
        </w:rPr>
        <w:t>of gut microbiome</w:t>
      </w:r>
      <w:r w:rsidRPr="00AB0765">
        <w:rPr>
          <w:rFonts w:ascii="TimesNewRomanPSMT" w:hAnsi="TimesNewRomanPSMT"/>
          <w:color w:val="000000"/>
          <w:szCs w:val="21"/>
        </w:rPr>
        <w:t xml:space="preserve"> to dietary fiber</w:t>
      </w:r>
      <w:r>
        <w:rPr>
          <w:rFonts w:ascii="TimesNewRomanPSMT" w:hAnsi="TimesNewRomanPSMT"/>
          <w:color w:val="000000"/>
          <w:szCs w:val="21"/>
        </w:rPr>
        <w:t xml:space="preserve"> intervention </w:t>
      </w:r>
      <w:r w:rsidRPr="00C71263">
        <w:rPr>
          <w:rFonts w:ascii="Times New Roman" w:hAnsi="Times New Roman" w:cs="Times New Roman"/>
          <w:szCs w:val="21"/>
        </w:rPr>
        <w:t>are likely widespread</w:t>
      </w:r>
      <w:ins w:id="449" w:author="刘 红宾" w:date="2021-03-08T18:06:00Z">
        <w:r w:rsidR="00576343">
          <w:rPr>
            <w:rFonts w:ascii="Times New Roman" w:hAnsi="Times New Roman" w:cs="Times New Roman"/>
            <w:szCs w:val="21"/>
          </w:rPr>
          <w:t xml:space="preserve"> and baseline-dependent</w:t>
        </w:r>
      </w:ins>
      <w:r>
        <w:rPr>
          <w:rFonts w:ascii="TimesNewRomanPSMT" w:hAnsi="TimesNewRomanPSMT"/>
          <w:color w:val="000000"/>
          <w:szCs w:val="21"/>
        </w:rPr>
        <w:t>.</w:t>
      </w:r>
      <w:ins w:id="450" w:author="刘 红宾" w:date="2021-03-08T19:47:00Z">
        <w:r w:rsidR="00565AD3">
          <w:rPr>
            <w:rFonts w:ascii="TimesNewRomanPSMT" w:hAnsi="TimesNewRomanPSMT"/>
            <w:color w:val="000000"/>
            <w:szCs w:val="21"/>
          </w:rPr>
          <w:t xml:space="preserve"> </w:t>
        </w:r>
      </w:ins>
      <w:ins w:id="451" w:author="刘 红宾" w:date="2021-03-08T19:52:00Z">
        <w:r w:rsidR="00500E6F" w:rsidRPr="00500E6F">
          <w:rPr>
            <w:rFonts w:ascii="TimesNewRomanPSMT" w:hAnsi="TimesNewRomanPSMT"/>
            <w:color w:val="000000"/>
            <w:szCs w:val="21"/>
          </w:rPr>
          <w:t xml:space="preserve">Furthermore, </w:t>
        </w:r>
      </w:ins>
      <w:ins w:id="452" w:author="刘 红宾" w:date="2021-03-08T19:53:00Z">
        <w:r w:rsidR="00500E6F">
          <w:rPr>
            <w:rFonts w:ascii="Times New Roman" w:hAnsi="Times New Roman" w:cs="Times New Roman"/>
            <w:szCs w:val="21"/>
          </w:rPr>
          <w:t>i</w:t>
        </w:r>
      </w:ins>
      <w:ins w:id="453" w:author="刘 红宾" w:date="2021-03-08T19:47:00Z">
        <w:r w:rsidR="00565AD3" w:rsidRPr="00565AD3">
          <w:rPr>
            <w:rFonts w:ascii="Times New Roman" w:hAnsi="Times New Roman" w:cs="Times New Roman"/>
            <w:szCs w:val="21"/>
          </w:rPr>
          <w:t>n accord with the notion that fermentable fib</w:t>
        </w:r>
      </w:ins>
      <w:ins w:id="454" w:author="刘 红宾" w:date="2021-03-08T19:53:00Z">
        <w:r w:rsidR="00500E6F">
          <w:rPr>
            <w:rFonts w:ascii="Times New Roman" w:hAnsi="Times New Roman" w:cs="Times New Roman"/>
            <w:szCs w:val="21"/>
          </w:rPr>
          <w:t>er</w:t>
        </w:r>
      </w:ins>
      <w:ins w:id="455" w:author="刘 红宾" w:date="2021-03-08T19:47:00Z">
        <w:r w:rsidR="00565AD3" w:rsidRPr="00565AD3">
          <w:rPr>
            <w:rFonts w:ascii="Times New Roman" w:hAnsi="Times New Roman" w:cs="Times New Roman"/>
            <w:szCs w:val="21"/>
          </w:rPr>
          <w:t xml:space="preserve">s nourish microbiota, replacing the insoluble fibre, cellulose, with inulin </w:t>
        </w:r>
      </w:ins>
      <w:ins w:id="456" w:author="刘 红宾" w:date="2021-03-08T19:53:00Z">
        <w:r w:rsidR="00500E6F">
          <w:rPr>
            <w:rFonts w:ascii="Times New Roman" w:hAnsi="Times New Roman" w:cs="Times New Roman"/>
            <w:szCs w:val="21"/>
          </w:rPr>
          <w:t xml:space="preserve">significantly </w:t>
        </w:r>
      </w:ins>
      <w:ins w:id="457" w:author="刘 红宾" w:date="2021-03-08T19:47:00Z">
        <w:r w:rsidR="00565AD3" w:rsidRPr="00565AD3">
          <w:rPr>
            <w:rFonts w:ascii="Times New Roman" w:hAnsi="Times New Roman" w:cs="Times New Roman"/>
            <w:szCs w:val="21"/>
          </w:rPr>
          <w:t xml:space="preserve">elevated the </w:t>
        </w:r>
      </w:ins>
      <w:ins w:id="458" w:author="刘 红宾" w:date="2021-03-08T19:53:00Z">
        <w:r w:rsidR="00500E6F" w:rsidRPr="00500E6F">
          <w:rPr>
            <w:rFonts w:ascii="Times New Roman" w:hAnsi="Times New Roman" w:cs="Times New Roman"/>
            <w:szCs w:val="21"/>
          </w:rPr>
          <w:t>fecal microbial density</w:t>
        </w:r>
        <w:r w:rsidR="00500E6F">
          <w:rPr>
            <w:rFonts w:ascii="Times New Roman" w:hAnsi="Times New Roman" w:cs="Times New Roman"/>
            <w:szCs w:val="21"/>
          </w:rPr>
          <w:t xml:space="preserve"> </w:t>
        </w:r>
        <w:r w:rsidR="00500E6F" w:rsidRPr="00044511">
          <w:rPr>
            <w:rFonts w:ascii="TimesNewRomanPSMT" w:hAnsi="TimesNewRomanPSMT"/>
            <w:color w:val="000000"/>
            <w:sz w:val="20"/>
            <w:szCs w:val="20"/>
          </w:rPr>
          <w:t>(</w:t>
        </w:r>
        <w:r w:rsidR="00500E6F" w:rsidRPr="00F266B9">
          <w:rPr>
            <w:rFonts w:ascii="TimesNewRomanPSMT" w:hAnsi="TimesNewRomanPSMT"/>
            <w:b/>
            <w:bCs/>
            <w:color w:val="000000"/>
            <w:sz w:val="20"/>
            <w:szCs w:val="20"/>
          </w:rPr>
          <w:t xml:space="preserve">Fig. </w:t>
        </w:r>
        <w:r w:rsidR="00500E6F">
          <w:rPr>
            <w:rFonts w:ascii="TimesNewRomanPSMT" w:hAnsi="TimesNewRomanPSMT"/>
            <w:b/>
            <w:bCs/>
            <w:color w:val="000000"/>
            <w:sz w:val="20"/>
            <w:szCs w:val="20"/>
          </w:rPr>
          <w:t>2F</w:t>
        </w:r>
        <w:r w:rsidR="00500E6F" w:rsidRPr="00044511">
          <w:rPr>
            <w:rFonts w:ascii="TimesNewRomanPSMT" w:hAnsi="TimesNewRomanPSMT"/>
            <w:color w:val="000000"/>
            <w:sz w:val="20"/>
            <w:szCs w:val="20"/>
          </w:rPr>
          <w:t>)</w:t>
        </w:r>
      </w:ins>
      <w:ins w:id="459" w:author="刘 红宾" w:date="2021-03-08T19:47:00Z">
        <w:r w:rsidR="00565AD3">
          <w:rPr>
            <w:rFonts w:ascii="Times New Roman" w:hAnsi="Times New Roman" w:cs="Times New Roman"/>
            <w:szCs w:val="21"/>
          </w:rPr>
          <w:t>.</w:t>
        </w:r>
      </w:ins>
    </w:p>
    <w:p w14:paraId="70421CD7" w14:textId="3FEABDC8" w:rsidR="001627DE" w:rsidRPr="00A83394" w:rsidDel="00A83394" w:rsidRDefault="00052290">
      <w:pPr>
        <w:ind w:firstLineChars="100" w:firstLine="240"/>
        <w:jc w:val="both"/>
        <w:rPr>
          <w:del w:id="460" w:author="刘 红宾" w:date="2021-03-01T09:26:00Z"/>
          <w:rFonts w:ascii="Times New Roman" w:hAnsi="Times New Roman" w:cs="Times New Roman"/>
          <w:szCs w:val="21"/>
          <w:rPrChange w:id="461" w:author="刘 红宾" w:date="2021-03-01T09:25:00Z">
            <w:rPr>
              <w:del w:id="462" w:author="刘 红宾" w:date="2021-03-01T09:26:00Z"/>
              <w:rFonts w:ascii="Times New Roman" w:hAnsi="Times New Roman" w:cs="Times New Roman"/>
              <w:sz w:val="20"/>
              <w:szCs w:val="20"/>
            </w:rPr>
          </w:rPrChange>
        </w:rPr>
        <w:pPrChange w:id="463" w:author="刘 红宾" w:date="2021-03-01T09:25:00Z">
          <w:pPr>
            <w:pStyle w:val="paragraph"/>
            <w:spacing w:before="0" w:beforeAutospacing="0" w:after="0" w:afterAutospacing="0"/>
            <w:jc w:val="both"/>
          </w:pPr>
        </w:pPrChange>
      </w:pPr>
      <w:r w:rsidRPr="007D0DFD">
        <w:rPr>
          <w:rFonts w:ascii="Times New Roman" w:hAnsi="Times New Roman" w:cs="Times New Roman"/>
          <w:szCs w:val="21"/>
        </w:rPr>
        <w:t>Overall, these findings,</w:t>
      </w:r>
      <w:r>
        <w:rPr>
          <w:rFonts w:ascii="Times New Roman" w:hAnsi="Times New Roman" w:cs="Times New Roman" w:hint="eastAsia"/>
          <w:szCs w:val="21"/>
        </w:rPr>
        <w:t xml:space="preserve"> </w:t>
      </w:r>
      <w:r w:rsidRPr="007D0DFD">
        <w:rPr>
          <w:rFonts w:ascii="Times New Roman" w:hAnsi="Times New Roman" w:cs="Times New Roman"/>
          <w:szCs w:val="21"/>
        </w:rPr>
        <w:t xml:space="preserve">together with findings from </w:t>
      </w:r>
      <w:r>
        <w:rPr>
          <w:rFonts w:ascii="Times New Roman" w:hAnsi="Times New Roman" w:cs="Times New Roman"/>
          <w:szCs w:val="21"/>
        </w:rPr>
        <w:t>re-analysis of</w:t>
      </w:r>
      <w:r w:rsidRPr="007D0DFD">
        <w:rPr>
          <w:rFonts w:ascii="Times New Roman" w:hAnsi="Times New Roman" w:cs="Times New Roman"/>
          <w:szCs w:val="21"/>
        </w:rPr>
        <w:t xml:space="preserve"> </w:t>
      </w:r>
      <w:r>
        <w:rPr>
          <w:rFonts w:ascii="Times New Roman" w:hAnsi="Times New Roman" w:cs="Times New Roman"/>
          <w:szCs w:val="21"/>
        </w:rPr>
        <w:t>the independent study data,</w:t>
      </w:r>
      <w:r w:rsidRPr="007D0DFD">
        <w:rPr>
          <w:rFonts w:ascii="Times New Roman" w:hAnsi="Times New Roman" w:cs="Times New Roman"/>
          <w:szCs w:val="21"/>
        </w:rPr>
        <w:t xml:space="preserve"> </w:t>
      </w:r>
      <w:r w:rsidRPr="00560923">
        <w:rPr>
          <w:rFonts w:ascii="Times New Roman" w:hAnsi="Times New Roman" w:cs="Times New Roman"/>
          <w:szCs w:val="21"/>
        </w:rPr>
        <w:t xml:space="preserve">suggest </w:t>
      </w:r>
      <w:r>
        <w:rPr>
          <w:rFonts w:ascii="Times New Roman" w:hAnsi="Times New Roman" w:cs="Times New Roman"/>
          <w:szCs w:val="21"/>
        </w:rPr>
        <w:t xml:space="preserve">a </w:t>
      </w:r>
      <w:del w:id="464" w:author="刘 红宾" w:date="2021-03-08T19:55:00Z">
        <w:r w:rsidRPr="00C71263" w:rsidDel="00F20B31">
          <w:rPr>
            <w:rFonts w:ascii="Times New Roman" w:hAnsi="Times New Roman" w:cs="Times New Roman"/>
            <w:szCs w:val="21"/>
          </w:rPr>
          <w:delText>widespread</w:delText>
        </w:r>
        <w:r w:rsidDel="00F20B31">
          <w:rPr>
            <w:rFonts w:ascii="Times New Roman" w:hAnsi="Times New Roman" w:cs="Times New Roman"/>
            <w:szCs w:val="21"/>
          </w:rPr>
          <w:delText xml:space="preserve"> </w:delText>
        </w:r>
      </w:del>
      <w:ins w:id="465" w:author="刘 红宾" w:date="2021-03-08T19:55:00Z">
        <w:r w:rsidR="00F20B31">
          <w:rPr>
            <w:rFonts w:ascii="Times New Roman" w:hAnsi="Times New Roman" w:cs="Times New Roman"/>
            <w:szCs w:val="21"/>
          </w:rPr>
          <w:t xml:space="preserve">baseline-dependent </w:t>
        </w:r>
      </w:ins>
      <w:r>
        <w:rPr>
          <w:rFonts w:ascii="Times New Roman" w:hAnsi="Times New Roman" w:cs="Times New Roman"/>
          <w:szCs w:val="21"/>
        </w:rPr>
        <w:t xml:space="preserve">microbial </w:t>
      </w:r>
      <w:del w:id="466" w:author="刘 红宾" w:date="2021-03-09T10:31:00Z">
        <w:r w:rsidRPr="009A2478" w:rsidDel="003B0663">
          <w:rPr>
            <w:rFonts w:ascii="Times New Roman" w:hAnsi="Times New Roman" w:cs="Times New Roman"/>
            <w:szCs w:val="21"/>
          </w:rPr>
          <w:delText xml:space="preserve">biphasic </w:delText>
        </w:r>
      </w:del>
      <w:ins w:id="467" w:author="刘 红宾" w:date="2021-03-09T10:31:00Z">
        <w:r w:rsidR="003B0663">
          <w:rPr>
            <w:rFonts w:ascii="Times New Roman" w:hAnsi="Times New Roman" w:cs="Times New Roman"/>
            <w:szCs w:val="21"/>
          </w:rPr>
          <w:t>dynamic</w:t>
        </w:r>
        <w:r w:rsidR="003B0663" w:rsidRPr="009A2478">
          <w:rPr>
            <w:rFonts w:ascii="Times New Roman" w:hAnsi="Times New Roman" w:cs="Times New Roman"/>
            <w:szCs w:val="21"/>
          </w:rPr>
          <w:t xml:space="preserve"> </w:t>
        </w:r>
      </w:ins>
      <w:r w:rsidRPr="009A2478">
        <w:rPr>
          <w:rFonts w:ascii="Times New Roman" w:hAnsi="Times New Roman" w:cs="Times New Roman"/>
          <w:szCs w:val="21"/>
        </w:rPr>
        <w:t>response to dietary fiber</w:t>
      </w:r>
      <w:r>
        <w:rPr>
          <w:rFonts w:ascii="Times New Roman" w:hAnsi="Times New Roman" w:cs="Times New Roman"/>
          <w:szCs w:val="21"/>
        </w:rPr>
        <w:t xml:space="preserve"> intervention, which consists of initial changes in composition, function and SCFA metabolism, and long-term adaptation </w:t>
      </w:r>
      <w:del w:id="468" w:author="刘 红宾" w:date="2021-03-08T19:54:00Z">
        <w:r w:rsidDel="0042582C">
          <w:rPr>
            <w:rFonts w:ascii="Times New Roman" w:hAnsi="Times New Roman" w:cs="Times New Roman"/>
            <w:szCs w:val="21"/>
          </w:rPr>
          <w:delText xml:space="preserve">showing </w:delText>
        </w:r>
        <w:r w:rsidRPr="00216B6E" w:rsidDel="0042582C">
          <w:rPr>
            <w:rFonts w:ascii="Times New Roman" w:hAnsi="Times New Roman" w:cs="Times New Roman"/>
            <w:szCs w:val="21"/>
          </w:rPr>
          <w:delText xml:space="preserve">diminish </w:delText>
        </w:r>
        <w:r w:rsidDel="0042582C">
          <w:rPr>
            <w:rFonts w:ascii="Times New Roman" w:hAnsi="Times New Roman" w:cs="Times New Roman"/>
            <w:szCs w:val="21"/>
          </w:rPr>
          <w:delText>and even disappear of these initial changes</w:delText>
        </w:r>
      </w:del>
      <w:ins w:id="469" w:author="刘 红宾" w:date="2021-03-08T19:54:00Z">
        <w:r w:rsidR="0042582C">
          <w:rPr>
            <w:rFonts w:ascii="Times New Roman" w:hAnsi="Times New Roman" w:cs="Times New Roman"/>
            <w:szCs w:val="21"/>
          </w:rPr>
          <w:t xml:space="preserve">indicating </w:t>
        </w:r>
      </w:ins>
      <w:ins w:id="470" w:author="刘 红宾" w:date="2021-03-08T19:55:00Z">
        <w:r w:rsidR="0042582C">
          <w:rPr>
            <w:rFonts w:ascii="Times New Roman" w:hAnsi="Times New Roman" w:cs="Times New Roman"/>
            <w:szCs w:val="21"/>
          </w:rPr>
          <w:t xml:space="preserve">the </w:t>
        </w:r>
      </w:ins>
      <w:ins w:id="471" w:author="刘 红宾" w:date="2021-03-08T19:54:00Z">
        <w:r w:rsidR="0042582C">
          <w:rPr>
            <w:rFonts w:ascii="Times New Roman" w:hAnsi="Times New Roman" w:cs="Times New Roman"/>
            <w:szCs w:val="21"/>
          </w:rPr>
          <w:t xml:space="preserve">achievement of a </w:t>
        </w:r>
      </w:ins>
      <w:ins w:id="472" w:author="刘 红宾" w:date="2021-03-09T10:32:00Z">
        <w:r w:rsidR="003B0663">
          <w:rPr>
            <w:rFonts w:ascii="Times New Roman" w:hAnsi="Times New Roman" w:cs="Times New Roman"/>
            <w:szCs w:val="21"/>
          </w:rPr>
          <w:t>final</w:t>
        </w:r>
      </w:ins>
      <w:ins w:id="473" w:author="刘 红宾" w:date="2021-03-08T19:54:00Z">
        <w:r w:rsidR="0042582C">
          <w:rPr>
            <w:rFonts w:ascii="Times New Roman" w:hAnsi="Times New Roman" w:cs="Times New Roman"/>
            <w:szCs w:val="21"/>
          </w:rPr>
          <w:t xml:space="preserve"> state</w:t>
        </w:r>
      </w:ins>
      <w:r>
        <w:rPr>
          <w:rFonts w:ascii="Times New Roman" w:hAnsi="Times New Roman" w:cs="Times New Roman"/>
          <w:szCs w:val="21"/>
        </w:rPr>
        <w:t xml:space="preserve">. </w:t>
      </w:r>
      <w:del w:id="474" w:author="刘 红宾" w:date="2021-03-08T19:55:00Z">
        <w:r w:rsidDel="00F20B31">
          <w:rPr>
            <w:rFonts w:ascii="Times New Roman" w:hAnsi="Times New Roman" w:cs="Times New Roman"/>
            <w:szCs w:val="21"/>
          </w:rPr>
          <w:delText xml:space="preserve">However, </w:delText>
        </w:r>
        <w:r w:rsidRPr="007C183A" w:rsidDel="00F20B31">
          <w:rPr>
            <w:rFonts w:ascii="Times New Roman" w:hAnsi="Times New Roman" w:cs="Times New Roman"/>
            <w:szCs w:val="21"/>
          </w:rPr>
          <w:delText xml:space="preserve">the findings also emphasize that both the magnitude </w:delText>
        </w:r>
        <w:r w:rsidDel="00F20B31">
          <w:rPr>
            <w:rFonts w:ascii="Times New Roman" w:hAnsi="Times New Roman" w:cs="Times New Roman"/>
            <w:szCs w:val="21"/>
          </w:rPr>
          <w:delText xml:space="preserve">and rate </w:delText>
        </w:r>
        <w:r w:rsidRPr="007C183A" w:rsidDel="00F20B31">
          <w:rPr>
            <w:rFonts w:ascii="Times New Roman" w:hAnsi="Times New Roman" w:cs="Times New Roman"/>
            <w:szCs w:val="21"/>
          </w:rPr>
          <w:delText xml:space="preserve">of </w:delText>
        </w:r>
        <w:r w:rsidDel="00F20B31">
          <w:rPr>
            <w:rFonts w:ascii="Times New Roman" w:hAnsi="Times New Roman" w:cs="Times New Roman"/>
            <w:szCs w:val="21"/>
          </w:rPr>
          <w:delText xml:space="preserve">microbial </w:delText>
        </w:r>
        <w:r w:rsidRPr="007C183A" w:rsidDel="00F20B31">
          <w:rPr>
            <w:rFonts w:ascii="Times New Roman" w:hAnsi="Times New Roman" w:cs="Times New Roman"/>
            <w:szCs w:val="21"/>
          </w:rPr>
          <w:delText>compositional and</w:delText>
        </w:r>
        <w:r w:rsidDel="00F20B31">
          <w:rPr>
            <w:rFonts w:ascii="Times New Roman" w:hAnsi="Times New Roman" w:cs="Times New Roman"/>
            <w:szCs w:val="21"/>
          </w:rPr>
          <w:delText xml:space="preserve"> SCFA metabolism</w:delText>
        </w:r>
        <w:r w:rsidRPr="007C183A" w:rsidDel="00F20B31">
          <w:rPr>
            <w:rFonts w:ascii="Times New Roman" w:hAnsi="Times New Roman" w:cs="Times New Roman"/>
            <w:szCs w:val="21"/>
          </w:rPr>
          <w:delText xml:space="preserve"> </w:delText>
        </w:r>
        <w:r w:rsidDel="00F20B31">
          <w:rPr>
            <w:rFonts w:ascii="Times New Roman" w:hAnsi="Times New Roman" w:cs="Times New Roman"/>
            <w:szCs w:val="21"/>
          </w:rPr>
          <w:delText>were depend on the pre-intervention microbial configuration.</w:delText>
        </w:r>
      </w:del>
      <w:del w:id="475" w:author="Chen Liao" w:date="2021-02-25T08:00:00Z">
        <w:r w:rsidR="006E5740" w:rsidRPr="00F30CC6" w:rsidDel="004B615C">
          <w:rPr>
            <w:rFonts w:ascii="Times New Roman" w:hAnsi="Times New Roman" w:cs="Times New Roman"/>
            <w:b/>
            <w:bCs/>
            <w:sz w:val="20"/>
            <w:szCs w:val="20"/>
          </w:rPr>
          <w:delText>D</w:delText>
        </w:r>
        <w:r w:rsidR="003D5E87" w:rsidRPr="00F30CC6" w:rsidDel="004B615C">
          <w:rPr>
            <w:rFonts w:ascii="Times New Roman" w:hAnsi="Times New Roman" w:cs="Times New Roman"/>
            <w:b/>
            <w:bCs/>
            <w:sz w:val="20"/>
            <w:szCs w:val="20"/>
          </w:rPr>
          <w:delText>.</w:delText>
        </w:r>
        <w:r w:rsidR="006E5740" w:rsidRPr="00F30CC6" w:rsidDel="004B615C">
          <w:rPr>
            <w:rFonts w:ascii="Times New Roman" w:hAnsi="Times New Roman" w:cs="Times New Roman"/>
            <w:sz w:val="20"/>
            <w:szCs w:val="20"/>
          </w:rPr>
          <w:delText xml:space="preserve"> </w:delText>
        </w:r>
        <w:r w:rsidR="00983BE7" w:rsidRPr="00F30CC6" w:rsidDel="004B615C">
          <w:rPr>
            <w:rFonts w:ascii="Times New Roman" w:hAnsi="Times New Roman" w:cs="Times New Roman"/>
            <w:sz w:val="20"/>
            <w:szCs w:val="20"/>
          </w:rPr>
          <w:delText>An i</w:delText>
        </w:r>
        <w:r w:rsidR="00D14188" w:rsidRPr="00F30CC6" w:rsidDel="004B615C">
          <w:rPr>
            <w:rFonts w:ascii="Times New Roman" w:hAnsi="Times New Roman" w:cs="Times New Roman"/>
            <w:sz w:val="20"/>
            <w:szCs w:val="20"/>
          </w:rPr>
          <w:delText xml:space="preserve">llustrative overview of </w:delText>
        </w:r>
        <w:r w:rsidR="006E5740" w:rsidRPr="00F30CC6" w:rsidDel="004B615C">
          <w:rPr>
            <w:rFonts w:ascii="Times New Roman" w:hAnsi="Times New Roman" w:cs="Times New Roman"/>
            <w:sz w:val="20"/>
            <w:szCs w:val="20"/>
          </w:rPr>
          <w:delText xml:space="preserve">our </w:delText>
        </w:r>
        <w:r w:rsidR="00B428A6" w:rsidRPr="00F30CC6" w:rsidDel="004B615C">
          <w:rPr>
            <w:rFonts w:ascii="Times New Roman" w:hAnsi="Times New Roman" w:cs="Times New Roman"/>
            <w:sz w:val="20"/>
            <w:szCs w:val="20"/>
          </w:rPr>
          <w:delText>systems biology a</w:delText>
        </w:r>
        <w:r w:rsidR="006E5740" w:rsidRPr="00F30CC6" w:rsidDel="004B615C">
          <w:rPr>
            <w:rFonts w:ascii="Times New Roman" w:hAnsi="Times New Roman" w:cs="Times New Roman"/>
            <w:sz w:val="20"/>
            <w:szCs w:val="20"/>
          </w:rPr>
          <w:delText>pproaches</w:delText>
        </w:r>
        <w:r w:rsidR="00EA0F85" w:rsidRPr="00F30CC6" w:rsidDel="004B615C">
          <w:rPr>
            <w:rFonts w:ascii="Times New Roman" w:hAnsi="Times New Roman" w:cs="Times New Roman"/>
            <w:sz w:val="20"/>
            <w:szCs w:val="20"/>
          </w:rPr>
          <w:delText xml:space="preserve"> for data analysis</w:delText>
        </w:r>
        <w:r w:rsidR="00B428A6" w:rsidRPr="00F30CC6" w:rsidDel="004B615C">
          <w:rPr>
            <w:rFonts w:ascii="Times New Roman" w:hAnsi="Times New Roman" w:cs="Times New Roman"/>
            <w:sz w:val="20"/>
            <w:szCs w:val="20"/>
          </w:rPr>
          <w:delText xml:space="preserve">. </w:delText>
        </w:r>
        <w:r w:rsidR="00403073" w:rsidRPr="00F30CC6" w:rsidDel="004B615C">
          <w:rPr>
            <w:rFonts w:ascii="Times New Roman" w:hAnsi="Times New Roman" w:cs="Times New Roman"/>
            <w:sz w:val="20"/>
            <w:szCs w:val="20"/>
          </w:rPr>
          <w:delText>W</w:delText>
        </w:r>
        <w:r w:rsidR="00B428A6" w:rsidRPr="00F30CC6" w:rsidDel="004B615C">
          <w:rPr>
            <w:rFonts w:ascii="Times New Roman" w:hAnsi="Times New Roman" w:cs="Times New Roman"/>
            <w:sz w:val="20"/>
            <w:szCs w:val="20"/>
          </w:rPr>
          <w:delText xml:space="preserve">e used ecological modeling to infer </w:delText>
        </w:r>
        <w:r w:rsidR="00EA0F85" w:rsidRPr="00F30CC6" w:rsidDel="004B615C">
          <w:rPr>
            <w:rFonts w:ascii="Times New Roman" w:hAnsi="Times New Roman" w:cs="Times New Roman"/>
            <w:sz w:val="20"/>
            <w:szCs w:val="20"/>
          </w:rPr>
          <w:delText xml:space="preserve">key </w:delText>
        </w:r>
        <w:r w:rsidR="00B428A6" w:rsidRPr="00F30CC6" w:rsidDel="004B615C">
          <w:rPr>
            <w:rFonts w:ascii="Times New Roman" w:hAnsi="Times New Roman" w:cs="Times New Roman"/>
            <w:sz w:val="20"/>
            <w:szCs w:val="20"/>
          </w:rPr>
          <w:delText xml:space="preserve">dietary fiber responders, </w:delText>
        </w:r>
        <w:r w:rsidR="00EA0F85" w:rsidRPr="00F30CC6" w:rsidDel="004B615C">
          <w:rPr>
            <w:rFonts w:ascii="Times New Roman" w:hAnsi="Times New Roman" w:cs="Times New Roman"/>
            <w:sz w:val="20"/>
            <w:szCs w:val="20"/>
          </w:rPr>
          <w:delText xml:space="preserve">time series </w:delText>
        </w:r>
        <w:r w:rsidR="00B428A6" w:rsidRPr="00F30CC6" w:rsidDel="004B615C">
          <w:rPr>
            <w:rFonts w:ascii="Times New Roman" w:hAnsi="Times New Roman" w:cs="Times New Roman"/>
            <w:sz w:val="20"/>
            <w:szCs w:val="20"/>
          </w:rPr>
          <w:delText xml:space="preserve">factor analysis to </w:delText>
        </w:r>
        <w:r w:rsidR="00EA0F85" w:rsidRPr="00F30CC6" w:rsidDel="004B615C">
          <w:rPr>
            <w:rFonts w:ascii="Times New Roman" w:hAnsi="Times New Roman" w:cs="Times New Roman"/>
            <w:sz w:val="20"/>
            <w:szCs w:val="20"/>
          </w:rPr>
          <w:delText>visualize and</w:delText>
        </w:r>
        <w:r w:rsidR="00B428A6" w:rsidRPr="00F30CC6" w:rsidDel="004B615C">
          <w:rPr>
            <w:rFonts w:ascii="Times New Roman" w:hAnsi="Times New Roman" w:cs="Times New Roman"/>
            <w:sz w:val="20"/>
            <w:szCs w:val="20"/>
          </w:rPr>
          <w:delText xml:space="preserve"> test </w:delText>
        </w:r>
        <w:r w:rsidR="00534855" w:rsidRPr="00F30CC6" w:rsidDel="004B615C">
          <w:rPr>
            <w:rFonts w:ascii="Times New Roman" w:hAnsi="Times New Roman" w:cs="Times New Roman"/>
            <w:sz w:val="20"/>
            <w:szCs w:val="20"/>
          </w:rPr>
          <w:delText>statistical</w:delText>
        </w:r>
        <w:r w:rsidR="006123DF" w:rsidRPr="00F30CC6" w:rsidDel="004B615C">
          <w:rPr>
            <w:rFonts w:ascii="Times New Roman" w:hAnsi="Times New Roman" w:cs="Times New Roman"/>
            <w:sz w:val="20"/>
            <w:szCs w:val="20"/>
          </w:rPr>
          <w:delText xml:space="preserve"> </w:delText>
        </w:r>
        <w:r w:rsidR="00D14188" w:rsidRPr="00F30CC6" w:rsidDel="004B615C">
          <w:rPr>
            <w:rFonts w:ascii="Times New Roman" w:hAnsi="Times New Roman" w:cs="Times New Roman"/>
            <w:sz w:val="20"/>
            <w:szCs w:val="20"/>
          </w:rPr>
          <w:delText>significance of individualized response</w:delText>
        </w:r>
        <w:r w:rsidR="00034F34" w:rsidRPr="00F30CC6" w:rsidDel="004B615C">
          <w:rPr>
            <w:rFonts w:ascii="Times New Roman" w:hAnsi="Times New Roman" w:cs="Times New Roman"/>
            <w:sz w:val="20"/>
            <w:szCs w:val="20"/>
          </w:rPr>
          <w:delText>s of both microbiome and SCFA</w:delText>
        </w:r>
        <w:r w:rsidR="00D14188" w:rsidRPr="00F30CC6" w:rsidDel="004B615C">
          <w:rPr>
            <w:rFonts w:ascii="Times New Roman" w:hAnsi="Times New Roman" w:cs="Times New Roman"/>
            <w:sz w:val="20"/>
            <w:szCs w:val="20"/>
          </w:rPr>
          <w:delText xml:space="preserve"> (two P-values</w:delText>
        </w:r>
        <w:r w:rsidR="00C65097" w:rsidRPr="00F30CC6" w:rsidDel="004B615C">
          <w:rPr>
            <w:rFonts w:ascii="Times New Roman" w:hAnsi="Times New Roman" w:cs="Times New Roman"/>
            <w:sz w:val="20"/>
            <w:szCs w:val="20"/>
          </w:rPr>
          <w:delText xml:space="preserve">: </w:delText>
        </w:r>
        <w:r w:rsidR="00D14188" w:rsidRPr="00F30CC6" w:rsidDel="004B615C">
          <w:rPr>
            <w:rFonts w:ascii="Times New Roman" w:hAnsi="Times New Roman" w:cs="Times New Roman"/>
            <w:sz w:val="20"/>
            <w:szCs w:val="20"/>
          </w:rPr>
          <w:delText>Pr for responsiveness and Pi for individuality</w:delText>
        </w:r>
        <w:r w:rsidR="00B428A6" w:rsidRPr="00F30CC6" w:rsidDel="004B615C">
          <w:rPr>
            <w:rFonts w:ascii="Times New Roman" w:hAnsi="Times New Roman" w:cs="Times New Roman"/>
            <w:sz w:val="20"/>
            <w:szCs w:val="20"/>
          </w:rPr>
          <w:delText xml:space="preserve">), </w:delText>
        </w:r>
        <w:r w:rsidR="00EA0F85" w:rsidRPr="00F30CC6" w:rsidDel="004B615C">
          <w:rPr>
            <w:rFonts w:ascii="Times New Roman" w:hAnsi="Times New Roman" w:cs="Times New Roman"/>
            <w:sz w:val="20"/>
            <w:szCs w:val="20"/>
          </w:rPr>
          <w:delText xml:space="preserve">and </w:delText>
        </w:r>
        <w:r w:rsidR="00B428A6" w:rsidRPr="00F30CC6" w:rsidDel="004B615C">
          <w:rPr>
            <w:rFonts w:ascii="Times New Roman" w:hAnsi="Times New Roman" w:cs="Times New Roman"/>
            <w:sz w:val="20"/>
            <w:szCs w:val="20"/>
          </w:rPr>
          <w:delText>machine l</w:delText>
        </w:r>
        <w:r w:rsidR="00EA0F85" w:rsidRPr="00F30CC6" w:rsidDel="004B615C">
          <w:rPr>
            <w:rFonts w:ascii="Times New Roman" w:hAnsi="Times New Roman" w:cs="Times New Roman"/>
            <w:sz w:val="20"/>
            <w:szCs w:val="20"/>
          </w:rPr>
          <w:delText>earning</w:delText>
        </w:r>
        <w:r w:rsidR="00B428A6" w:rsidRPr="00F30CC6" w:rsidDel="004B615C">
          <w:rPr>
            <w:rFonts w:ascii="Times New Roman" w:hAnsi="Times New Roman" w:cs="Times New Roman"/>
            <w:sz w:val="20"/>
            <w:szCs w:val="20"/>
          </w:rPr>
          <w:delText xml:space="preserve"> models to </w:delText>
        </w:r>
        <w:bookmarkStart w:id="476" w:name="OLE_LINK33"/>
        <w:bookmarkStart w:id="477" w:name="OLE_LINK38"/>
        <w:r w:rsidR="00B428A6" w:rsidRPr="00F30CC6" w:rsidDel="004B615C">
          <w:rPr>
            <w:rFonts w:ascii="Times New Roman" w:hAnsi="Times New Roman" w:cs="Times New Roman"/>
            <w:sz w:val="20"/>
            <w:szCs w:val="20"/>
          </w:rPr>
          <w:delText>predict</w:delText>
        </w:r>
        <w:r w:rsidR="00EA0F85" w:rsidRPr="00F30CC6" w:rsidDel="004B615C">
          <w:rPr>
            <w:rFonts w:ascii="Times New Roman" w:hAnsi="Times New Roman" w:cs="Times New Roman"/>
            <w:sz w:val="20"/>
            <w:szCs w:val="20"/>
          </w:rPr>
          <w:delText xml:space="preserve"> </w:delText>
        </w:r>
      </w:del>
      <w:ins w:id="478" w:author="戴 磊" w:date="2021-02-19T12:38:00Z">
        <w:del w:id="479" w:author="Chen Liao" w:date="2021-02-25T08:00:00Z">
          <w:r w:rsidR="009208CE" w:rsidRPr="00F30CC6" w:rsidDel="004B615C">
            <w:rPr>
              <w:rFonts w:ascii="Times New Roman" w:hAnsi="Times New Roman" w:cs="Times New Roman"/>
              <w:sz w:val="20"/>
              <w:szCs w:val="20"/>
            </w:rPr>
            <w:delText xml:space="preserve">fecal </w:delText>
          </w:r>
        </w:del>
      </w:ins>
      <w:del w:id="480" w:author="Chen Liao" w:date="2021-02-25T08:00:00Z">
        <w:r w:rsidR="00EA0F85" w:rsidRPr="00F30CC6" w:rsidDel="004B615C">
          <w:rPr>
            <w:rFonts w:ascii="Times New Roman" w:hAnsi="Times New Roman" w:cs="Times New Roman"/>
            <w:sz w:val="20"/>
            <w:szCs w:val="20"/>
          </w:rPr>
          <w:delText>SCFA concentration</w:delText>
        </w:r>
        <w:r w:rsidR="00B428A6" w:rsidRPr="00F30CC6" w:rsidDel="004B615C">
          <w:rPr>
            <w:rFonts w:ascii="Times New Roman" w:hAnsi="Times New Roman" w:cs="Times New Roman"/>
            <w:sz w:val="20"/>
            <w:szCs w:val="20"/>
          </w:rPr>
          <w:delText xml:space="preserve"> from </w:delText>
        </w:r>
        <w:r w:rsidR="00EA0F85" w:rsidRPr="00F30CC6" w:rsidDel="004B615C">
          <w:rPr>
            <w:rFonts w:ascii="Times New Roman" w:hAnsi="Times New Roman" w:cs="Times New Roman"/>
            <w:sz w:val="20"/>
            <w:szCs w:val="20"/>
          </w:rPr>
          <w:delText>microbiome</w:delText>
        </w:r>
        <w:r w:rsidR="00B428A6" w:rsidRPr="00F30CC6" w:rsidDel="004B615C">
          <w:rPr>
            <w:rFonts w:ascii="Times New Roman" w:hAnsi="Times New Roman" w:cs="Times New Roman"/>
            <w:sz w:val="20"/>
            <w:szCs w:val="20"/>
          </w:rPr>
          <w:delText xml:space="preserve"> </w:delText>
        </w:r>
        <w:bookmarkEnd w:id="476"/>
        <w:bookmarkEnd w:id="477"/>
        <w:r w:rsidR="00D14188" w:rsidRPr="00F30CC6" w:rsidDel="004B615C">
          <w:rPr>
            <w:rFonts w:ascii="Times New Roman" w:hAnsi="Times New Roman" w:cs="Times New Roman"/>
            <w:sz w:val="20"/>
            <w:szCs w:val="20"/>
          </w:rPr>
          <w:delText xml:space="preserve">predictors </w:delText>
        </w:r>
      </w:del>
      <w:ins w:id="481" w:author="戴 磊" w:date="2021-02-19T12:37:00Z">
        <w:del w:id="482" w:author="Chen Liao" w:date="2021-02-25T08:00:00Z">
          <w:r w:rsidR="009208CE" w:rsidRPr="00F30CC6" w:rsidDel="004B615C">
            <w:rPr>
              <w:rFonts w:ascii="Times New Roman" w:hAnsi="Times New Roman" w:cs="Times New Roman"/>
              <w:sz w:val="20"/>
              <w:szCs w:val="20"/>
            </w:rPr>
            <w:delText xml:space="preserve">composition </w:delText>
          </w:r>
        </w:del>
      </w:ins>
      <w:del w:id="483" w:author="Chen Liao" w:date="2021-02-25T08:00:00Z">
        <w:r w:rsidR="00EA0F85" w:rsidRPr="00F30CC6" w:rsidDel="004B615C">
          <w:rPr>
            <w:rFonts w:ascii="Times New Roman" w:hAnsi="Times New Roman" w:cs="Times New Roman"/>
            <w:sz w:val="20"/>
            <w:szCs w:val="20"/>
          </w:rPr>
          <w:delText xml:space="preserve">and </w:delText>
        </w:r>
        <w:r w:rsidR="00B428A6" w:rsidRPr="00F30CC6" w:rsidDel="004B615C">
          <w:rPr>
            <w:rFonts w:ascii="Times New Roman" w:hAnsi="Times New Roman" w:cs="Times New Roman"/>
            <w:sz w:val="20"/>
            <w:szCs w:val="20"/>
          </w:rPr>
          <w:delText>infer SCFA producers.</w:delText>
        </w:r>
        <w:r w:rsidR="00EA0F85" w:rsidRPr="00F30CC6" w:rsidDel="004B615C">
          <w:rPr>
            <w:rFonts w:ascii="Times New Roman" w:hAnsi="Times New Roman" w:cs="Times New Roman"/>
            <w:sz w:val="20"/>
            <w:szCs w:val="20"/>
          </w:rPr>
          <w:delText xml:space="preserve"> </w:delText>
        </w:r>
      </w:del>
      <w:del w:id="484" w:author="刘 红宾" w:date="2021-03-01T09:25:00Z">
        <w:r w:rsidR="001627DE" w:rsidRPr="00F30CC6" w:rsidDel="00A83394">
          <w:rPr>
            <w:rFonts w:ascii="Times New Roman" w:hAnsi="Times New Roman" w:cs="Times New Roman"/>
            <w:color w:val="333333"/>
            <w:sz w:val="20"/>
            <w:szCs w:val="20"/>
            <w:shd w:val="clear" w:color="auto" w:fill="FFFFFF"/>
          </w:rPr>
          <w:br w:type="page"/>
        </w:r>
      </w:del>
    </w:p>
    <w:p w14:paraId="1E8F81C0" w14:textId="12AB4837" w:rsidR="00C9657D" w:rsidRPr="00A06850" w:rsidDel="00A83394" w:rsidRDefault="00F174E9" w:rsidP="00D50D70">
      <w:pPr>
        <w:pStyle w:val="paragraph"/>
        <w:spacing w:before="0" w:beforeAutospacing="0" w:after="0" w:afterAutospacing="0"/>
        <w:jc w:val="center"/>
        <w:rPr>
          <w:del w:id="485" w:author="刘 红宾" w:date="2021-03-01T09:26:00Z"/>
          <w:rFonts w:ascii="Times New Roman" w:hAnsi="Times New Roman" w:cs="Times New Roman"/>
          <w:sz w:val="20"/>
          <w:szCs w:val="20"/>
        </w:rPr>
      </w:pPr>
      <w:commentRangeStart w:id="486"/>
      <w:del w:id="487" w:author="刘 红宾" w:date="2021-03-01T09:26:00Z">
        <w:r w:rsidRPr="00A06850" w:rsidDel="00A83394">
          <w:rPr>
            <w:rFonts w:ascii="Times New Roman" w:hAnsi="Times New Roman" w:cs="Times New Roman"/>
            <w:noProof/>
            <w:sz w:val="20"/>
            <w:szCs w:val="20"/>
          </w:rPr>
          <w:drawing>
            <wp:inline distT="0" distB="0" distL="0" distR="0" wp14:anchorId="1CFED525" wp14:editId="6B2B594B">
              <wp:extent cx="4483125" cy="4264182"/>
              <wp:effectExtent l="0" t="0" r="0" b="3175"/>
              <wp:docPr id="2" name="Picture 2"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7820" cy="4287671"/>
                      </a:xfrm>
                      <a:prstGeom prst="rect">
                        <a:avLst/>
                      </a:prstGeom>
                    </pic:spPr>
                  </pic:pic>
                </a:graphicData>
              </a:graphic>
            </wp:inline>
          </w:drawing>
        </w:r>
        <w:commentRangeEnd w:id="486"/>
        <w:r w:rsidR="00B83C5F" w:rsidRPr="00A06850" w:rsidDel="00A83394">
          <w:rPr>
            <w:rStyle w:val="CommentReference"/>
            <w:rFonts w:ascii="Times New Roman" w:hAnsi="Times New Roman" w:cs="Times New Roman"/>
            <w:rPrChange w:id="488" w:author="Chen Liao" w:date="2021-02-25T12:14:00Z">
              <w:rPr>
                <w:rStyle w:val="CommentReference"/>
              </w:rPr>
            </w:rPrChange>
          </w:rPr>
          <w:commentReference w:id="486"/>
        </w:r>
      </w:del>
    </w:p>
    <w:p w14:paraId="3314B5DF" w14:textId="526738D1" w:rsidR="00C9657D" w:rsidRPr="00F30CC6" w:rsidRDefault="00C9657D">
      <w:pPr>
        <w:ind w:firstLineChars="100" w:firstLine="200"/>
        <w:jc w:val="both"/>
        <w:rPr>
          <w:ins w:id="489" w:author="Chen Liao" w:date="2021-02-25T08:33:00Z"/>
          <w:rFonts w:ascii="Times New Roman" w:hAnsi="Times New Roman" w:cs="Times New Roman"/>
          <w:sz w:val="20"/>
          <w:szCs w:val="20"/>
        </w:rPr>
        <w:pPrChange w:id="490" w:author="刘 红宾" w:date="2021-03-01T09:26:00Z">
          <w:pPr>
            <w:jc w:val="both"/>
          </w:pPr>
        </w:pPrChange>
      </w:pPr>
    </w:p>
    <w:p w14:paraId="5CFB99B8" w14:textId="28B5F468" w:rsidR="00863D10" w:rsidRPr="00A06850" w:rsidRDefault="00AF53E4">
      <w:pPr>
        <w:jc w:val="center"/>
        <w:rPr>
          <w:rFonts w:ascii="Times New Roman" w:hAnsi="Times New Roman" w:cs="Times New Roman"/>
          <w:sz w:val="20"/>
          <w:szCs w:val="20"/>
        </w:rPr>
        <w:pPrChange w:id="491" w:author="Chen Liao" w:date="2021-02-25T08:34:00Z">
          <w:pPr>
            <w:jc w:val="both"/>
          </w:pPr>
        </w:pPrChange>
      </w:pPr>
      <w:commentRangeStart w:id="492"/>
      <w:ins w:id="493" w:author="Chen Liao" w:date="2021-02-25T08:47:00Z">
        <w:r w:rsidRPr="00A06850">
          <w:rPr>
            <w:rFonts w:ascii="Times New Roman" w:hAnsi="Times New Roman" w:cs="Times New Roman"/>
            <w:noProof/>
            <w:sz w:val="20"/>
            <w:szCs w:val="20"/>
          </w:rPr>
          <w:lastRenderedPageBreak/>
          <w:drawing>
            <wp:inline distT="0" distB="0" distL="0" distR="0" wp14:anchorId="676E0F59" wp14:editId="00B1C3F3">
              <wp:extent cx="4000500" cy="6273800"/>
              <wp:effectExtent l="0" t="0" r="0" b="0"/>
              <wp:docPr id="19" name="Picture 19" descr="A picture containing li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t, light, da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500" cy="6273800"/>
                      </a:xfrm>
                      <a:prstGeom prst="rect">
                        <a:avLst/>
                      </a:prstGeom>
                    </pic:spPr>
                  </pic:pic>
                </a:graphicData>
              </a:graphic>
            </wp:inline>
          </w:drawing>
        </w:r>
      </w:ins>
      <w:commentRangeEnd w:id="492"/>
      <w:r w:rsidR="00EC04AC">
        <w:rPr>
          <w:rStyle w:val="CommentReference"/>
        </w:rPr>
        <w:commentReference w:id="492"/>
      </w:r>
    </w:p>
    <w:p w14:paraId="63D2E208" w14:textId="7F1E2D1E" w:rsidR="001E0C1B" w:rsidRPr="00F30CC6" w:rsidRDefault="003F7598" w:rsidP="005E0AD8">
      <w:pPr>
        <w:pStyle w:val="paragraph"/>
        <w:spacing w:before="0" w:beforeAutospacing="0" w:after="0" w:afterAutospacing="0"/>
        <w:jc w:val="both"/>
        <w:rPr>
          <w:rFonts w:ascii="Times New Roman" w:hAnsi="Times New Roman" w:cs="Times New Roman"/>
          <w:color w:val="000000"/>
          <w:sz w:val="20"/>
          <w:szCs w:val="20"/>
        </w:rPr>
      </w:pPr>
      <w:r w:rsidRPr="00F30CC6">
        <w:rPr>
          <w:rFonts w:ascii="Times New Roman" w:hAnsi="Times New Roman" w:cs="Times New Roman"/>
          <w:b/>
          <w:bCs/>
          <w:color w:val="000000"/>
          <w:sz w:val="20"/>
          <w:szCs w:val="20"/>
        </w:rPr>
        <w:t>Figure 2.</w:t>
      </w:r>
      <w:r w:rsidRPr="00F30CC6">
        <w:rPr>
          <w:rFonts w:ascii="Times New Roman" w:hAnsi="Times New Roman" w:cs="Times New Roman"/>
          <w:color w:val="000000"/>
          <w:sz w:val="20"/>
          <w:szCs w:val="20"/>
        </w:rPr>
        <w:t xml:space="preserve"> </w:t>
      </w:r>
      <w:r w:rsidRPr="00F30CC6">
        <w:rPr>
          <w:rFonts w:ascii="Times New Roman" w:hAnsi="Times New Roman" w:cs="Times New Roman"/>
          <w:b/>
          <w:bCs/>
          <w:color w:val="000000"/>
          <w:sz w:val="20"/>
          <w:szCs w:val="20"/>
        </w:rPr>
        <w:t xml:space="preserve">Dynamical responses of </w:t>
      </w:r>
      <w:r w:rsidR="006F4D87" w:rsidRPr="00F30CC6">
        <w:rPr>
          <w:rFonts w:ascii="Times New Roman" w:hAnsi="Times New Roman" w:cs="Times New Roman"/>
          <w:b/>
          <w:bCs/>
          <w:color w:val="000000"/>
          <w:sz w:val="20"/>
          <w:szCs w:val="20"/>
        </w:rPr>
        <w:t>short-chain fatty acid (</w:t>
      </w:r>
      <w:r w:rsidRPr="00F30CC6">
        <w:rPr>
          <w:rFonts w:ascii="Times New Roman" w:hAnsi="Times New Roman" w:cs="Times New Roman"/>
          <w:b/>
          <w:bCs/>
          <w:color w:val="000000"/>
          <w:sz w:val="20"/>
          <w:szCs w:val="20"/>
        </w:rPr>
        <w:t>SCFA</w:t>
      </w:r>
      <w:r w:rsidR="006F4D87" w:rsidRPr="00F30CC6">
        <w:rPr>
          <w:rFonts w:ascii="Times New Roman" w:hAnsi="Times New Roman" w:cs="Times New Roman"/>
          <w:b/>
          <w:bCs/>
          <w:color w:val="000000"/>
          <w:sz w:val="20"/>
          <w:szCs w:val="20"/>
        </w:rPr>
        <w:t>)</w:t>
      </w:r>
      <w:r w:rsidRPr="00F30CC6">
        <w:rPr>
          <w:rFonts w:ascii="Times New Roman" w:hAnsi="Times New Roman" w:cs="Times New Roman"/>
          <w:b/>
          <w:bCs/>
          <w:color w:val="000000"/>
          <w:sz w:val="20"/>
          <w:szCs w:val="20"/>
        </w:rPr>
        <w:t xml:space="preserve"> metabolism </w:t>
      </w:r>
      <w:r w:rsidR="003D3D55" w:rsidRPr="00F30CC6">
        <w:rPr>
          <w:rFonts w:ascii="Times New Roman" w:hAnsi="Times New Roman" w:cs="Times New Roman"/>
          <w:b/>
          <w:bCs/>
          <w:color w:val="000000"/>
          <w:sz w:val="20"/>
          <w:szCs w:val="20"/>
        </w:rPr>
        <w:t xml:space="preserve">and </w:t>
      </w:r>
      <w:ins w:id="494" w:author="戴 磊" w:date="2021-02-19T12:54:00Z">
        <w:r w:rsidR="00B83C5F" w:rsidRPr="00F30CC6">
          <w:rPr>
            <w:rFonts w:ascii="Times New Roman" w:hAnsi="Times New Roman" w:cs="Times New Roman"/>
            <w:b/>
            <w:bCs/>
            <w:color w:val="000000"/>
            <w:sz w:val="20"/>
            <w:szCs w:val="20"/>
          </w:rPr>
          <w:t xml:space="preserve">murine </w:t>
        </w:r>
      </w:ins>
      <w:r w:rsidR="003D3D55" w:rsidRPr="00F30CC6">
        <w:rPr>
          <w:rFonts w:ascii="Times New Roman" w:hAnsi="Times New Roman" w:cs="Times New Roman"/>
          <w:b/>
          <w:bCs/>
          <w:color w:val="000000"/>
          <w:sz w:val="20"/>
          <w:szCs w:val="20"/>
        </w:rPr>
        <w:t xml:space="preserve">gut microbiome </w:t>
      </w:r>
      <w:r w:rsidRPr="00F30CC6">
        <w:rPr>
          <w:rFonts w:ascii="Times New Roman" w:hAnsi="Times New Roman" w:cs="Times New Roman"/>
          <w:b/>
          <w:bCs/>
          <w:color w:val="000000"/>
          <w:sz w:val="20"/>
          <w:szCs w:val="20"/>
        </w:rPr>
        <w:t>to dietary fiber intervention.</w:t>
      </w:r>
      <w:r w:rsidR="006535CD" w:rsidRPr="00F30CC6">
        <w:rPr>
          <w:rFonts w:ascii="Times New Roman" w:hAnsi="Times New Roman" w:cs="Times New Roman"/>
          <w:b/>
          <w:bCs/>
          <w:color w:val="000000"/>
          <w:sz w:val="20"/>
          <w:szCs w:val="20"/>
        </w:rPr>
        <w:t xml:space="preserve"> A</w:t>
      </w:r>
      <w:r w:rsidR="00045561" w:rsidRPr="00F30CC6">
        <w:rPr>
          <w:rFonts w:ascii="Times New Roman" w:hAnsi="Times New Roman" w:cs="Times New Roman"/>
          <w:color w:val="000000"/>
          <w:sz w:val="20"/>
          <w:szCs w:val="20"/>
        </w:rPr>
        <w:t>-</w:t>
      </w:r>
      <w:r w:rsidR="00045561" w:rsidRPr="00F30CC6">
        <w:rPr>
          <w:rFonts w:ascii="Times New Roman" w:hAnsi="Times New Roman" w:cs="Times New Roman"/>
          <w:b/>
          <w:bCs/>
          <w:color w:val="000000"/>
          <w:sz w:val="20"/>
          <w:szCs w:val="20"/>
        </w:rPr>
        <w:t>C</w:t>
      </w:r>
      <w:r w:rsidR="00FF0437" w:rsidRPr="00F30CC6">
        <w:rPr>
          <w:rFonts w:ascii="Times New Roman" w:hAnsi="Times New Roman" w:cs="Times New Roman"/>
          <w:b/>
          <w:bCs/>
          <w:color w:val="000000"/>
          <w:sz w:val="20"/>
          <w:szCs w:val="20"/>
        </w:rPr>
        <w:t>.</w:t>
      </w:r>
      <w:r w:rsidR="00045561" w:rsidRPr="00F30CC6">
        <w:rPr>
          <w:rFonts w:ascii="Times New Roman" w:hAnsi="Times New Roman" w:cs="Times New Roman"/>
          <w:color w:val="000000"/>
          <w:sz w:val="20"/>
          <w:szCs w:val="20"/>
        </w:rPr>
        <w:t xml:space="preserve"> </w:t>
      </w:r>
      <w:r w:rsidRPr="00F30CC6">
        <w:rPr>
          <w:rFonts w:ascii="Times New Roman" w:hAnsi="Times New Roman" w:cs="Times New Roman"/>
          <w:color w:val="000000"/>
          <w:sz w:val="20"/>
          <w:szCs w:val="20"/>
        </w:rPr>
        <w:t xml:space="preserve">Temporal </w:t>
      </w:r>
      <w:r w:rsidR="00045561" w:rsidRPr="00F30CC6">
        <w:rPr>
          <w:rFonts w:ascii="Times New Roman" w:hAnsi="Times New Roman" w:cs="Times New Roman"/>
          <w:color w:val="000000"/>
          <w:sz w:val="20"/>
          <w:szCs w:val="20"/>
        </w:rPr>
        <w:t>changes</w:t>
      </w:r>
      <w:r w:rsidRPr="00F30CC6">
        <w:rPr>
          <w:rFonts w:ascii="Times New Roman" w:hAnsi="Times New Roman" w:cs="Times New Roman"/>
          <w:color w:val="000000"/>
          <w:sz w:val="20"/>
          <w:szCs w:val="20"/>
        </w:rPr>
        <w:t xml:space="preserve"> in fecal concentration </w:t>
      </w:r>
      <w:r w:rsidR="00833776" w:rsidRPr="00F30CC6">
        <w:rPr>
          <w:rFonts w:ascii="Times New Roman" w:hAnsi="Times New Roman" w:cs="Times New Roman"/>
          <w:color w:val="000000"/>
          <w:sz w:val="20"/>
          <w:szCs w:val="20"/>
        </w:rPr>
        <w:t>of three major SCFA</w:t>
      </w:r>
      <w:r w:rsidR="00712CF1" w:rsidRPr="00F30CC6">
        <w:rPr>
          <w:rFonts w:ascii="Times New Roman" w:hAnsi="Times New Roman" w:cs="Times New Roman"/>
          <w:color w:val="000000"/>
          <w:sz w:val="20"/>
          <w:szCs w:val="20"/>
        </w:rPr>
        <w:t>s</w:t>
      </w:r>
      <w:r w:rsidR="00045561" w:rsidRPr="00F30CC6">
        <w:rPr>
          <w:rFonts w:ascii="Times New Roman" w:hAnsi="Times New Roman" w:cs="Times New Roman"/>
          <w:color w:val="000000"/>
          <w:sz w:val="20"/>
          <w:szCs w:val="20"/>
        </w:rPr>
        <w:t xml:space="preserve"> (A)</w:t>
      </w:r>
      <w:r w:rsidR="00F26FBD" w:rsidRPr="00F30CC6">
        <w:rPr>
          <w:rFonts w:ascii="Times New Roman" w:hAnsi="Times New Roman" w:cs="Times New Roman"/>
          <w:color w:val="000000"/>
          <w:sz w:val="20"/>
          <w:szCs w:val="20"/>
        </w:rPr>
        <w:t xml:space="preserve">, </w:t>
      </w:r>
      <w:r w:rsidR="00045561" w:rsidRPr="00F30CC6">
        <w:rPr>
          <w:rFonts w:ascii="Times New Roman" w:hAnsi="Times New Roman" w:cs="Times New Roman"/>
          <w:color w:val="000000"/>
          <w:sz w:val="20"/>
          <w:szCs w:val="20"/>
        </w:rPr>
        <w:t xml:space="preserve">microbiota </w:t>
      </w:r>
      <w:del w:id="495" w:author="Chen Liao" w:date="2021-02-25T08:43:00Z">
        <w:r w:rsidR="00045561" w:rsidRPr="00F30CC6" w:rsidDel="007A6A3F">
          <w:rPr>
            <w:rFonts w:ascii="Times New Roman" w:hAnsi="Times New Roman" w:cs="Times New Roman"/>
            <w:color w:val="000000"/>
            <w:sz w:val="20"/>
            <w:szCs w:val="20"/>
          </w:rPr>
          <w:delText>composition (B)</w:delText>
        </w:r>
        <w:r w:rsidR="00F26FBD" w:rsidRPr="00F30CC6" w:rsidDel="007A6A3F">
          <w:rPr>
            <w:rFonts w:ascii="Times New Roman" w:hAnsi="Times New Roman" w:cs="Times New Roman"/>
            <w:color w:val="000000"/>
            <w:sz w:val="20"/>
            <w:szCs w:val="20"/>
          </w:rPr>
          <w:delText>,</w:delText>
        </w:r>
        <w:r w:rsidR="00045561" w:rsidRPr="00F30CC6" w:rsidDel="007A6A3F">
          <w:rPr>
            <w:rFonts w:ascii="Times New Roman" w:hAnsi="Times New Roman" w:cs="Times New Roman"/>
            <w:color w:val="000000"/>
            <w:sz w:val="20"/>
            <w:szCs w:val="20"/>
          </w:rPr>
          <w:delText xml:space="preserve"> and </w:delText>
        </w:r>
        <w:r w:rsidR="00F26FBD" w:rsidRPr="00F30CC6" w:rsidDel="007A6A3F">
          <w:rPr>
            <w:rFonts w:ascii="Times New Roman" w:hAnsi="Times New Roman" w:cs="Times New Roman"/>
            <w:color w:val="000000"/>
            <w:sz w:val="20"/>
            <w:szCs w:val="20"/>
          </w:rPr>
          <w:delText xml:space="preserve">its compositional </w:delText>
        </w:r>
      </w:del>
      <w:r w:rsidR="00045561" w:rsidRPr="00F30CC6">
        <w:rPr>
          <w:rFonts w:ascii="Times New Roman" w:hAnsi="Times New Roman" w:cs="Times New Roman"/>
          <w:color w:val="000000"/>
          <w:sz w:val="20"/>
          <w:szCs w:val="20"/>
        </w:rPr>
        <w:t>alpha diversity (</w:t>
      </w:r>
      <w:ins w:id="496" w:author="Chen Liao" w:date="2021-02-25T08:43:00Z">
        <w:r w:rsidR="007A6A3F" w:rsidRPr="00F30CC6">
          <w:rPr>
            <w:rFonts w:ascii="Times New Roman" w:hAnsi="Times New Roman" w:cs="Times New Roman"/>
            <w:color w:val="000000"/>
            <w:sz w:val="20"/>
            <w:szCs w:val="20"/>
          </w:rPr>
          <w:t>B</w:t>
        </w:r>
      </w:ins>
      <w:del w:id="497" w:author="Chen Liao" w:date="2021-02-25T08:43:00Z">
        <w:r w:rsidR="00045561" w:rsidRPr="00F30CC6" w:rsidDel="007A6A3F">
          <w:rPr>
            <w:rFonts w:ascii="Times New Roman" w:hAnsi="Times New Roman" w:cs="Times New Roman"/>
            <w:color w:val="000000"/>
            <w:sz w:val="20"/>
            <w:szCs w:val="20"/>
          </w:rPr>
          <w:delText>C</w:delText>
        </w:r>
      </w:del>
      <w:r w:rsidR="00045561" w:rsidRPr="00F30CC6">
        <w:rPr>
          <w:rFonts w:ascii="Times New Roman" w:hAnsi="Times New Roman" w:cs="Times New Roman"/>
          <w:color w:val="000000"/>
          <w:sz w:val="20"/>
          <w:szCs w:val="20"/>
        </w:rPr>
        <w:t>)</w:t>
      </w:r>
      <w:ins w:id="498" w:author="Chen Liao" w:date="2021-02-25T08:43:00Z">
        <w:r w:rsidR="007A6A3F" w:rsidRPr="00F30CC6">
          <w:rPr>
            <w:rFonts w:ascii="Times New Roman" w:hAnsi="Times New Roman" w:cs="Times New Roman"/>
            <w:color w:val="000000"/>
            <w:sz w:val="20"/>
            <w:szCs w:val="20"/>
          </w:rPr>
          <w:t xml:space="preserve">, and </w:t>
        </w:r>
      </w:ins>
      <w:ins w:id="499" w:author="Chen Liao" w:date="2021-02-25T08:44:00Z">
        <w:r w:rsidR="00AF53E4" w:rsidRPr="00F30CC6">
          <w:rPr>
            <w:rFonts w:ascii="Times New Roman" w:hAnsi="Times New Roman" w:cs="Times New Roman"/>
            <w:color w:val="000000"/>
            <w:sz w:val="20"/>
            <w:szCs w:val="20"/>
          </w:rPr>
          <w:t>gene abundances of mice gut metagenome (C)</w:t>
        </w:r>
      </w:ins>
      <w:r w:rsidR="00833776" w:rsidRPr="00F30CC6">
        <w:rPr>
          <w:rFonts w:ascii="Times New Roman" w:hAnsi="Times New Roman" w:cs="Times New Roman"/>
          <w:color w:val="000000"/>
          <w:sz w:val="20"/>
          <w:szCs w:val="20"/>
        </w:rPr>
        <w:t xml:space="preserve"> </w:t>
      </w:r>
      <w:ins w:id="500" w:author="戴 磊" w:date="2021-02-19T12:41:00Z">
        <w:r w:rsidR="004327C4" w:rsidRPr="00F30CC6">
          <w:rPr>
            <w:rFonts w:ascii="Times New Roman" w:hAnsi="Times New Roman" w:cs="Times New Roman"/>
            <w:color w:val="000000"/>
            <w:sz w:val="20"/>
            <w:szCs w:val="20"/>
          </w:rPr>
          <w:t>during</w:t>
        </w:r>
      </w:ins>
      <w:del w:id="501" w:author="戴 磊" w:date="2021-02-19T12:41:00Z">
        <w:r w:rsidRPr="00F30CC6" w:rsidDel="004327C4">
          <w:rPr>
            <w:rFonts w:ascii="Times New Roman" w:hAnsi="Times New Roman" w:cs="Times New Roman"/>
            <w:color w:val="000000"/>
            <w:sz w:val="20"/>
            <w:szCs w:val="20"/>
          </w:rPr>
          <w:delText>within</w:delText>
        </w:r>
      </w:del>
      <w:r w:rsidRPr="00F30CC6">
        <w:rPr>
          <w:rFonts w:ascii="Times New Roman" w:hAnsi="Times New Roman" w:cs="Times New Roman"/>
          <w:color w:val="000000"/>
          <w:sz w:val="20"/>
          <w:szCs w:val="20"/>
        </w:rPr>
        <w:t xml:space="preserve"> </w:t>
      </w:r>
      <w:r w:rsidR="007F0262" w:rsidRPr="00F30CC6">
        <w:rPr>
          <w:rFonts w:ascii="Times New Roman" w:hAnsi="Times New Roman" w:cs="Times New Roman"/>
          <w:color w:val="000000"/>
          <w:sz w:val="20"/>
          <w:szCs w:val="20"/>
        </w:rPr>
        <w:t>four weeks’</w:t>
      </w:r>
      <w:r w:rsidRPr="00F30CC6">
        <w:rPr>
          <w:rFonts w:ascii="Times New Roman" w:hAnsi="Times New Roman" w:cs="Times New Roman"/>
          <w:color w:val="000000"/>
          <w:sz w:val="20"/>
          <w:szCs w:val="20"/>
        </w:rPr>
        <w:t xml:space="preserve"> </w:t>
      </w:r>
      <w:ins w:id="502" w:author="Chen Liao" w:date="2021-02-25T08:47:00Z">
        <w:r w:rsidR="00BF2489" w:rsidRPr="00F30CC6">
          <w:rPr>
            <w:rFonts w:ascii="Times New Roman" w:hAnsi="Times New Roman" w:cs="Times New Roman"/>
            <w:color w:val="000000"/>
            <w:sz w:val="20"/>
            <w:szCs w:val="20"/>
          </w:rPr>
          <w:t xml:space="preserve">dietary fiber </w:t>
        </w:r>
      </w:ins>
      <w:r w:rsidRPr="00F30CC6">
        <w:rPr>
          <w:rFonts w:ascii="Times New Roman" w:hAnsi="Times New Roman" w:cs="Times New Roman"/>
          <w:color w:val="000000"/>
          <w:sz w:val="20"/>
          <w:szCs w:val="20"/>
        </w:rPr>
        <w:t>intervention</w:t>
      </w:r>
      <w:del w:id="503" w:author="Chen Liao" w:date="2021-02-25T08:47:00Z">
        <w:r w:rsidRPr="00F30CC6" w:rsidDel="00BF2489">
          <w:rPr>
            <w:rFonts w:ascii="Times New Roman" w:hAnsi="Times New Roman" w:cs="Times New Roman"/>
            <w:color w:val="000000"/>
            <w:sz w:val="20"/>
            <w:szCs w:val="20"/>
          </w:rPr>
          <w:delText xml:space="preserve"> of two dietary fiber</w:delText>
        </w:r>
        <w:r w:rsidR="00833776" w:rsidRPr="00F30CC6" w:rsidDel="00BF2489">
          <w:rPr>
            <w:rFonts w:ascii="Times New Roman" w:hAnsi="Times New Roman" w:cs="Times New Roman"/>
            <w:color w:val="000000"/>
            <w:sz w:val="20"/>
            <w:szCs w:val="20"/>
          </w:rPr>
          <w:delText>s</w:delText>
        </w:r>
        <w:r w:rsidR="00DD57F6" w:rsidRPr="00F30CC6" w:rsidDel="00BF2489">
          <w:rPr>
            <w:rFonts w:ascii="Times New Roman" w:hAnsi="Times New Roman" w:cs="Times New Roman"/>
            <w:color w:val="000000"/>
            <w:sz w:val="20"/>
            <w:szCs w:val="20"/>
          </w:rPr>
          <w:delText xml:space="preserve"> (inulin and resistant starch)</w:delText>
        </w:r>
      </w:del>
      <w:r w:rsidRPr="00F30CC6">
        <w:rPr>
          <w:rFonts w:ascii="Times New Roman" w:hAnsi="Times New Roman" w:cs="Times New Roman"/>
          <w:color w:val="000000"/>
          <w:sz w:val="20"/>
          <w:szCs w:val="20"/>
        </w:rPr>
        <w:t xml:space="preserve">. </w:t>
      </w:r>
      <w:r w:rsidR="00712CF1" w:rsidRPr="00F30CC6">
        <w:rPr>
          <w:rFonts w:ascii="Times New Roman" w:hAnsi="Times New Roman" w:cs="Times New Roman"/>
          <w:color w:val="000000"/>
          <w:sz w:val="20"/>
          <w:szCs w:val="20"/>
        </w:rPr>
        <w:t xml:space="preserve">Both SCFA concentration and microbiota diversity show </w:t>
      </w:r>
      <w:bookmarkStart w:id="504" w:name="_Hlk66176961"/>
      <w:r w:rsidR="00712CF1" w:rsidRPr="00F30CC6">
        <w:rPr>
          <w:rFonts w:ascii="Times New Roman" w:hAnsi="Times New Roman" w:cs="Times New Roman"/>
          <w:color w:val="000000"/>
          <w:sz w:val="20"/>
          <w:szCs w:val="20"/>
        </w:rPr>
        <w:t>short-term overshoot and long-term steady-state responses</w:t>
      </w:r>
      <w:bookmarkEnd w:id="504"/>
      <w:r w:rsidR="00712CF1" w:rsidRPr="00F30CC6">
        <w:rPr>
          <w:rFonts w:ascii="Times New Roman" w:hAnsi="Times New Roman" w:cs="Times New Roman"/>
          <w:color w:val="000000"/>
          <w:sz w:val="20"/>
          <w:szCs w:val="20"/>
        </w:rPr>
        <w:t xml:space="preserve"> to inulin treatment. </w:t>
      </w:r>
      <w:ins w:id="505" w:author="Chen Liao" w:date="2021-02-25T09:48:00Z">
        <w:r w:rsidR="00DF00B8" w:rsidRPr="00F30CC6">
          <w:rPr>
            <w:rFonts w:ascii="Times New Roman" w:hAnsi="Times New Roman" w:cs="Times New Roman"/>
            <w:color w:val="000000"/>
            <w:sz w:val="20"/>
            <w:szCs w:val="20"/>
          </w:rPr>
          <w:t>For</w:t>
        </w:r>
        <w:r w:rsidR="009526AE" w:rsidRPr="00F30CC6">
          <w:rPr>
            <w:rFonts w:ascii="Times New Roman" w:hAnsi="Times New Roman" w:cs="Times New Roman"/>
            <w:color w:val="000000"/>
            <w:sz w:val="20"/>
            <w:szCs w:val="20"/>
          </w:rPr>
          <w:t xml:space="preserve"> panel B, </w:t>
        </w:r>
        <w:r w:rsidR="009526AE" w:rsidRPr="00F30CC6">
          <w:rPr>
            <w:rFonts w:ascii="Times New Roman" w:hAnsi="Times New Roman" w:cs="Times New Roman"/>
            <w:sz w:val="20"/>
            <w:szCs w:val="20"/>
          </w:rPr>
          <w:t xml:space="preserve">taxonomic labels w/ “Un.” group bacteria that are unclassified or uncultured at lower taxonomic ranks. </w:t>
        </w:r>
      </w:ins>
      <w:ins w:id="506" w:author="Chen Liao" w:date="2021-02-25T09:49:00Z">
        <w:r w:rsidR="00DF00B8" w:rsidRPr="00F30CC6">
          <w:rPr>
            <w:rFonts w:ascii="Times New Roman" w:hAnsi="Times New Roman" w:cs="Times New Roman"/>
            <w:sz w:val="20"/>
            <w:szCs w:val="20"/>
          </w:rPr>
          <w:t>For</w:t>
        </w:r>
      </w:ins>
      <w:ins w:id="507" w:author="Chen Liao" w:date="2021-02-25T09:48:00Z">
        <w:r w:rsidR="009526AE" w:rsidRPr="00F30CC6">
          <w:rPr>
            <w:rFonts w:ascii="Times New Roman" w:hAnsi="Times New Roman" w:cs="Times New Roman"/>
            <w:sz w:val="20"/>
            <w:szCs w:val="20"/>
          </w:rPr>
          <w:t xml:space="preserve"> panel C, </w:t>
        </w:r>
      </w:ins>
      <w:ins w:id="508" w:author="Chen Liao" w:date="2021-02-25T08:56:00Z">
        <w:r w:rsidR="00505628" w:rsidRPr="00F30CC6">
          <w:rPr>
            <w:rFonts w:ascii="Times New Roman" w:hAnsi="Times New Roman" w:cs="Times New Roman"/>
            <w:sz w:val="20"/>
            <w:szCs w:val="20"/>
          </w:rPr>
          <w:t>R</w:t>
        </w:r>
        <w:r w:rsidR="00505628" w:rsidRPr="00F30CC6">
          <w:rPr>
            <w:rFonts w:ascii="Times New Roman" w:hAnsi="Times New Roman" w:cs="Times New Roman"/>
            <w:sz w:val="20"/>
            <w:szCs w:val="20"/>
            <w:vertAlign w:val="superscript"/>
          </w:rPr>
          <w:t>2</w:t>
        </w:r>
        <w:r w:rsidR="00505628" w:rsidRPr="00F30CC6">
          <w:rPr>
            <w:rFonts w:ascii="Times New Roman" w:hAnsi="Times New Roman" w:cs="Times New Roman"/>
            <w:sz w:val="20"/>
            <w:szCs w:val="20"/>
          </w:rPr>
          <w:t xml:space="preserve"> and P-value were obtained from Adonis analysis, which tests for the difference in gene abundances during intervention (day 0: baseline, day 5: short-term response, day 31: long-term response). </w:t>
        </w:r>
      </w:ins>
      <w:r w:rsidR="007F0262" w:rsidRPr="00F30CC6">
        <w:rPr>
          <w:rFonts w:ascii="Times New Roman" w:hAnsi="Times New Roman" w:cs="Times New Roman"/>
          <w:b/>
          <w:bCs/>
          <w:color w:val="000000"/>
          <w:sz w:val="20"/>
          <w:szCs w:val="20"/>
        </w:rPr>
        <w:t>D</w:t>
      </w:r>
      <w:ins w:id="509" w:author="Chen Liao" w:date="2021-02-25T08:48:00Z">
        <w:r w:rsidR="001F5BC8" w:rsidRPr="00A06850">
          <w:rPr>
            <w:rFonts w:ascii="Times New Roman" w:hAnsi="Times New Roman" w:cs="Times New Roman"/>
            <w:color w:val="000000"/>
            <w:sz w:val="20"/>
            <w:szCs w:val="20"/>
            <w:rPrChange w:id="510" w:author="Chen Liao" w:date="2021-02-25T12:14:00Z">
              <w:rPr>
                <w:rFonts w:ascii="Times New Roman" w:hAnsi="Times New Roman" w:cs="Times New Roman"/>
                <w:b/>
                <w:bCs/>
                <w:color w:val="000000"/>
                <w:sz w:val="20"/>
                <w:szCs w:val="20"/>
              </w:rPr>
            </w:rPrChange>
          </w:rPr>
          <w:t>,</w:t>
        </w:r>
        <w:r w:rsidR="001F5BC8" w:rsidRPr="00A06850">
          <w:rPr>
            <w:rFonts w:ascii="Times New Roman" w:hAnsi="Times New Roman" w:cs="Times New Roman"/>
            <w:b/>
            <w:bCs/>
            <w:color w:val="000000"/>
            <w:sz w:val="20"/>
            <w:szCs w:val="20"/>
          </w:rPr>
          <w:t>E</w:t>
        </w:r>
      </w:ins>
      <w:r w:rsidR="00FF0437" w:rsidRPr="00F30CC6">
        <w:rPr>
          <w:rFonts w:ascii="Times New Roman" w:hAnsi="Times New Roman" w:cs="Times New Roman"/>
          <w:b/>
          <w:bCs/>
          <w:color w:val="000000"/>
          <w:sz w:val="20"/>
          <w:szCs w:val="20"/>
        </w:rPr>
        <w:t>.</w:t>
      </w:r>
      <w:r w:rsidR="007F0262" w:rsidRPr="00F30CC6">
        <w:rPr>
          <w:rFonts w:ascii="Times New Roman" w:hAnsi="Times New Roman" w:cs="Times New Roman"/>
          <w:color w:val="000000"/>
          <w:sz w:val="20"/>
          <w:szCs w:val="20"/>
        </w:rPr>
        <w:t xml:space="preserve"> </w:t>
      </w:r>
      <w:bookmarkStart w:id="511" w:name="OLE_LINK22"/>
      <w:bookmarkStart w:id="512" w:name="OLE_LINK23"/>
      <w:r w:rsidR="0087177E" w:rsidRPr="00F30CC6">
        <w:rPr>
          <w:rFonts w:ascii="Times New Roman" w:hAnsi="Times New Roman" w:cs="Times New Roman"/>
          <w:color w:val="000000"/>
          <w:sz w:val="20"/>
          <w:szCs w:val="20"/>
        </w:rPr>
        <w:t xml:space="preserve">The </w:t>
      </w:r>
      <w:del w:id="513" w:author="戴 磊" w:date="2021-02-19T12:43:00Z">
        <w:r w:rsidR="0087177E" w:rsidRPr="00F30CC6" w:rsidDel="004327C4">
          <w:rPr>
            <w:rFonts w:ascii="Times New Roman" w:hAnsi="Times New Roman" w:cs="Times New Roman"/>
            <w:color w:val="000000"/>
            <w:sz w:val="20"/>
            <w:szCs w:val="20"/>
          </w:rPr>
          <w:delText xml:space="preserve">averaged </w:delText>
        </w:r>
      </w:del>
      <w:r w:rsidR="0087177E" w:rsidRPr="00F30CC6">
        <w:rPr>
          <w:rFonts w:ascii="Times New Roman" w:hAnsi="Times New Roman" w:cs="Times New Roman"/>
          <w:color w:val="000000"/>
          <w:sz w:val="20"/>
          <w:szCs w:val="20"/>
        </w:rPr>
        <w:t>r</w:t>
      </w:r>
      <w:r w:rsidR="00336C58" w:rsidRPr="00F30CC6">
        <w:rPr>
          <w:rFonts w:ascii="Times New Roman" w:hAnsi="Times New Roman" w:cs="Times New Roman"/>
          <w:color w:val="000000"/>
          <w:sz w:val="20"/>
          <w:szCs w:val="20"/>
        </w:rPr>
        <w:t>esponse t</w:t>
      </w:r>
      <w:r w:rsidR="0044164D" w:rsidRPr="00F30CC6">
        <w:rPr>
          <w:rFonts w:ascii="Times New Roman" w:hAnsi="Times New Roman" w:cs="Times New Roman"/>
          <w:color w:val="000000"/>
          <w:sz w:val="20"/>
          <w:szCs w:val="20"/>
        </w:rPr>
        <w:t>rajectories</w:t>
      </w:r>
      <w:r w:rsidR="00031299" w:rsidRPr="00F30CC6">
        <w:rPr>
          <w:rFonts w:ascii="Times New Roman" w:hAnsi="Times New Roman" w:cs="Times New Roman"/>
          <w:color w:val="000000"/>
          <w:sz w:val="20"/>
          <w:szCs w:val="20"/>
        </w:rPr>
        <w:t xml:space="preserve"> of </w:t>
      </w:r>
      <w:r w:rsidR="0002304F" w:rsidRPr="00F30CC6">
        <w:rPr>
          <w:rFonts w:ascii="Times New Roman" w:hAnsi="Times New Roman" w:cs="Times New Roman"/>
          <w:color w:val="000000"/>
          <w:sz w:val="20"/>
          <w:szCs w:val="20"/>
        </w:rPr>
        <w:t>gut microbiota</w:t>
      </w:r>
      <w:ins w:id="514" w:author="Chen Liao" w:date="2021-02-25T08:52:00Z">
        <w:r w:rsidR="00505628" w:rsidRPr="00F30CC6">
          <w:rPr>
            <w:rFonts w:ascii="Times New Roman" w:hAnsi="Times New Roman" w:cs="Times New Roman"/>
            <w:color w:val="000000"/>
            <w:sz w:val="20"/>
            <w:szCs w:val="20"/>
          </w:rPr>
          <w:t xml:space="preserve"> composition</w:t>
        </w:r>
      </w:ins>
      <w:r w:rsidR="0002304F" w:rsidRPr="00F30CC6">
        <w:rPr>
          <w:rFonts w:ascii="Times New Roman" w:hAnsi="Times New Roman" w:cs="Times New Roman"/>
          <w:color w:val="000000"/>
          <w:sz w:val="20"/>
          <w:szCs w:val="20"/>
        </w:rPr>
        <w:t xml:space="preserve"> </w:t>
      </w:r>
      <w:r w:rsidR="007C3B14" w:rsidRPr="00F30CC6">
        <w:rPr>
          <w:rFonts w:ascii="Times New Roman" w:hAnsi="Times New Roman" w:cs="Times New Roman"/>
          <w:color w:val="000000"/>
          <w:sz w:val="20"/>
          <w:szCs w:val="20"/>
        </w:rPr>
        <w:t>to inulin</w:t>
      </w:r>
      <w:ins w:id="515" w:author="Chen Liao" w:date="2021-02-25T08:53:00Z">
        <w:r w:rsidR="00505628" w:rsidRPr="00F30CC6">
          <w:rPr>
            <w:rFonts w:ascii="Times New Roman" w:hAnsi="Times New Roman" w:cs="Times New Roman"/>
            <w:color w:val="000000"/>
            <w:sz w:val="20"/>
            <w:szCs w:val="20"/>
          </w:rPr>
          <w:t xml:space="preserve"> as well as their </w:t>
        </w:r>
      </w:ins>
      <w:del w:id="516" w:author="Chen Liao" w:date="2021-02-25T08:53:00Z">
        <w:r w:rsidR="007C3B14" w:rsidRPr="00F30CC6" w:rsidDel="00505628">
          <w:rPr>
            <w:rFonts w:ascii="Times New Roman" w:hAnsi="Times New Roman" w:cs="Times New Roman"/>
            <w:color w:val="000000"/>
            <w:sz w:val="20"/>
            <w:szCs w:val="20"/>
          </w:rPr>
          <w:delText>, as shown</w:delText>
        </w:r>
        <w:r w:rsidR="0044164D" w:rsidRPr="00F30CC6" w:rsidDel="00505628">
          <w:rPr>
            <w:rFonts w:ascii="Times New Roman" w:hAnsi="Times New Roman" w:cs="Times New Roman"/>
            <w:color w:val="000000"/>
            <w:sz w:val="20"/>
            <w:szCs w:val="20"/>
          </w:rPr>
          <w:delText xml:space="preserve"> in </w:delText>
        </w:r>
      </w:del>
      <w:r w:rsidR="00045561" w:rsidRPr="00F30CC6">
        <w:rPr>
          <w:rFonts w:ascii="Times New Roman" w:hAnsi="Times New Roman" w:cs="Times New Roman"/>
          <w:color w:val="000000"/>
          <w:sz w:val="20"/>
          <w:szCs w:val="20"/>
        </w:rPr>
        <w:t>PCoA (</w:t>
      </w:r>
      <w:r w:rsidR="00045561" w:rsidRPr="00F30CC6">
        <w:rPr>
          <w:rFonts w:ascii="Times New Roman" w:hAnsi="Times New Roman" w:cs="Times New Roman"/>
          <w:color w:val="333333"/>
          <w:sz w:val="20"/>
          <w:szCs w:val="20"/>
          <w:shd w:val="clear" w:color="auto" w:fill="FFFFFF"/>
        </w:rPr>
        <w:t>p</w:t>
      </w:r>
      <w:r w:rsidR="007F0262" w:rsidRPr="00F30CC6">
        <w:rPr>
          <w:rFonts w:ascii="Times New Roman" w:hAnsi="Times New Roman" w:cs="Times New Roman"/>
          <w:color w:val="333333"/>
          <w:sz w:val="20"/>
          <w:szCs w:val="20"/>
          <w:shd w:val="clear" w:color="auto" w:fill="FFFFFF"/>
        </w:rPr>
        <w:t>rincipal coordinate analysis</w:t>
      </w:r>
      <w:r w:rsidR="00045561" w:rsidRPr="00F30CC6">
        <w:rPr>
          <w:rFonts w:ascii="Times New Roman" w:hAnsi="Times New Roman" w:cs="Times New Roman"/>
          <w:color w:val="333333"/>
          <w:sz w:val="20"/>
          <w:szCs w:val="20"/>
          <w:shd w:val="clear" w:color="auto" w:fill="FFFFFF"/>
        </w:rPr>
        <w:t>)</w:t>
      </w:r>
      <w:r w:rsidR="0044164D" w:rsidRPr="00F30CC6">
        <w:rPr>
          <w:rFonts w:ascii="Times New Roman" w:hAnsi="Times New Roman" w:cs="Times New Roman"/>
          <w:color w:val="333333"/>
          <w:sz w:val="20"/>
          <w:szCs w:val="20"/>
          <w:shd w:val="clear" w:color="auto" w:fill="FFFFFF"/>
        </w:rPr>
        <w:t xml:space="preserve"> </w:t>
      </w:r>
      <w:del w:id="517" w:author="戴 磊" w:date="2021-02-19T12:43:00Z">
        <w:r w:rsidR="0044164D" w:rsidRPr="00F30CC6" w:rsidDel="004327C4">
          <w:rPr>
            <w:rFonts w:ascii="Times New Roman" w:hAnsi="Times New Roman" w:cs="Times New Roman"/>
            <w:color w:val="333333"/>
            <w:sz w:val="20"/>
            <w:szCs w:val="20"/>
            <w:shd w:val="clear" w:color="auto" w:fill="FFFFFF"/>
          </w:rPr>
          <w:delText xml:space="preserve">ordination scatter </w:delText>
        </w:r>
      </w:del>
      <w:r w:rsidR="0044164D" w:rsidRPr="00F30CC6">
        <w:rPr>
          <w:rFonts w:ascii="Times New Roman" w:hAnsi="Times New Roman" w:cs="Times New Roman"/>
          <w:color w:val="333333"/>
          <w:sz w:val="20"/>
          <w:szCs w:val="20"/>
          <w:shd w:val="clear" w:color="auto" w:fill="FFFFFF"/>
        </w:rPr>
        <w:t>plot</w:t>
      </w:r>
      <w:ins w:id="518" w:author="Chen Liao" w:date="2021-02-25T08:53:00Z">
        <w:r w:rsidR="00505628" w:rsidRPr="00F30CC6">
          <w:rPr>
            <w:rFonts w:ascii="Times New Roman" w:hAnsi="Times New Roman" w:cs="Times New Roman"/>
            <w:color w:val="333333"/>
            <w:sz w:val="20"/>
            <w:szCs w:val="20"/>
            <w:shd w:val="clear" w:color="auto" w:fill="FFFFFF"/>
          </w:rPr>
          <w:t>s (E)</w:t>
        </w:r>
      </w:ins>
      <w:del w:id="519" w:author="Chen Liao" w:date="2021-02-25T08:53:00Z">
        <w:r w:rsidR="007C3B14" w:rsidRPr="00F30CC6" w:rsidDel="00505628">
          <w:rPr>
            <w:rFonts w:ascii="Times New Roman" w:hAnsi="Times New Roman" w:cs="Times New Roman"/>
            <w:color w:val="333333"/>
            <w:sz w:val="20"/>
            <w:szCs w:val="20"/>
            <w:shd w:val="clear" w:color="auto" w:fill="FFFFFF"/>
          </w:rPr>
          <w:delText>,</w:delText>
        </w:r>
      </w:del>
      <w:r w:rsidR="00712CF1" w:rsidRPr="00F30CC6">
        <w:rPr>
          <w:rFonts w:ascii="Times New Roman" w:hAnsi="Times New Roman" w:cs="Times New Roman"/>
          <w:color w:val="333333"/>
          <w:sz w:val="20"/>
          <w:szCs w:val="20"/>
          <w:shd w:val="clear" w:color="auto" w:fill="FFFFFF"/>
        </w:rPr>
        <w:t xml:space="preserve"> </w:t>
      </w:r>
      <w:del w:id="520" w:author="戴 磊" w:date="2021-02-19T12:44:00Z">
        <w:r w:rsidR="00712CF1" w:rsidRPr="00F30CC6" w:rsidDel="004327C4">
          <w:rPr>
            <w:rFonts w:ascii="Times New Roman" w:hAnsi="Times New Roman" w:cs="Times New Roman"/>
            <w:color w:val="333333"/>
            <w:sz w:val="20"/>
            <w:szCs w:val="20"/>
            <w:shd w:val="clear" w:color="auto" w:fill="FFFFFF"/>
          </w:rPr>
          <w:delText>also</w:delText>
        </w:r>
      </w:del>
      <w:del w:id="521" w:author="戴 磊" w:date="2021-02-19T12:43:00Z">
        <w:r w:rsidR="00712CF1" w:rsidRPr="00F30CC6" w:rsidDel="004327C4">
          <w:rPr>
            <w:rFonts w:ascii="Times New Roman" w:hAnsi="Times New Roman" w:cs="Times New Roman"/>
            <w:color w:val="333333"/>
            <w:sz w:val="20"/>
            <w:szCs w:val="20"/>
            <w:shd w:val="clear" w:color="auto" w:fill="FFFFFF"/>
          </w:rPr>
          <w:delText xml:space="preserve"> </w:delText>
        </w:r>
      </w:del>
      <w:r w:rsidR="00712CF1" w:rsidRPr="00F30CC6">
        <w:rPr>
          <w:rFonts w:ascii="Times New Roman" w:hAnsi="Times New Roman" w:cs="Times New Roman"/>
          <w:color w:val="333333"/>
          <w:sz w:val="20"/>
          <w:szCs w:val="20"/>
          <w:shd w:val="clear" w:color="auto" w:fill="FFFFFF"/>
        </w:rPr>
        <w:t xml:space="preserve">indicate </w:t>
      </w:r>
      <w:r w:rsidR="00336C58" w:rsidRPr="00F30CC6">
        <w:rPr>
          <w:rFonts w:ascii="Times New Roman" w:hAnsi="Times New Roman" w:cs="Times New Roman"/>
          <w:color w:val="333333"/>
          <w:sz w:val="20"/>
          <w:szCs w:val="20"/>
          <w:shd w:val="clear" w:color="auto" w:fill="FFFFFF"/>
        </w:rPr>
        <w:t xml:space="preserve">compositional </w:t>
      </w:r>
      <w:r w:rsidR="001E0C1B" w:rsidRPr="00F30CC6">
        <w:rPr>
          <w:rFonts w:ascii="Times New Roman" w:hAnsi="Times New Roman" w:cs="Times New Roman"/>
          <w:color w:val="333333"/>
          <w:sz w:val="20"/>
          <w:szCs w:val="20"/>
          <w:shd w:val="clear" w:color="auto" w:fill="FFFFFF"/>
        </w:rPr>
        <w:t xml:space="preserve">transition and </w:t>
      </w:r>
      <w:r w:rsidR="00015BA8" w:rsidRPr="00F30CC6">
        <w:rPr>
          <w:rFonts w:ascii="Times New Roman" w:hAnsi="Times New Roman" w:cs="Times New Roman"/>
          <w:color w:val="333333"/>
          <w:sz w:val="20"/>
          <w:szCs w:val="20"/>
          <w:shd w:val="clear" w:color="auto" w:fill="FFFFFF"/>
        </w:rPr>
        <w:t>convergence</w:t>
      </w:r>
      <w:r w:rsidR="001321CF" w:rsidRPr="00F30CC6">
        <w:rPr>
          <w:rFonts w:ascii="Times New Roman" w:hAnsi="Times New Roman" w:cs="Times New Roman"/>
          <w:color w:val="333333"/>
          <w:sz w:val="20"/>
          <w:szCs w:val="20"/>
          <w:shd w:val="clear" w:color="auto" w:fill="FFFFFF"/>
        </w:rPr>
        <w:t xml:space="preserve"> </w:t>
      </w:r>
      <w:r w:rsidR="00015BA8" w:rsidRPr="00F30CC6">
        <w:rPr>
          <w:rFonts w:ascii="Times New Roman" w:hAnsi="Times New Roman" w:cs="Times New Roman"/>
          <w:color w:val="333333"/>
          <w:sz w:val="20"/>
          <w:szCs w:val="20"/>
          <w:shd w:val="clear" w:color="auto" w:fill="FFFFFF"/>
        </w:rPr>
        <w:t xml:space="preserve">to </w:t>
      </w:r>
      <w:ins w:id="522" w:author="戴 磊" w:date="2021-02-19T12:44:00Z">
        <w:r w:rsidR="004327C4" w:rsidRPr="00F30CC6">
          <w:rPr>
            <w:rFonts w:ascii="Times New Roman" w:hAnsi="Times New Roman" w:cs="Times New Roman"/>
            <w:color w:val="333333"/>
            <w:sz w:val="20"/>
            <w:szCs w:val="20"/>
            <w:shd w:val="clear" w:color="auto" w:fill="FFFFFF"/>
          </w:rPr>
          <w:t>a new</w:t>
        </w:r>
      </w:ins>
      <w:del w:id="523" w:author="戴 磊" w:date="2021-02-19T12:44:00Z">
        <w:r w:rsidR="00015BA8" w:rsidRPr="00F30CC6" w:rsidDel="004327C4">
          <w:rPr>
            <w:rFonts w:ascii="Times New Roman" w:hAnsi="Times New Roman" w:cs="Times New Roman"/>
            <w:color w:val="333333"/>
            <w:sz w:val="20"/>
            <w:szCs w:val="20"/>
            <w:shd w:val="clear" w:color="auto" w:fill="FFFFFF"/>
          </w:rPr>
          <w:delText>different</w:delText>
        </w:r>
      </w:del>
      <w:r w:rsidR="00015BA8" w:rsidRPr="00F30CC6">
        <w:rPr>
          <w:rFonts w:ascii="Times New Roman" w:hAnsi="Times New Roman" w:cs="Times New Roman"/>
          <w:color w:val="333333"/>
          <w:sz w:val="20"/>
          <w:szCs w:val="20"/>
          <w:shd w:val="clear" w:color="auto" w:fill="FFFFFF"/>
        </w:rPr>
        <w:t xml:space="preserve"> </w:t>
      </w:r>
      <w:r w:rsidR="00336C58" w:rsidRPr="00F30CC6">
        <w:rPr>
          <w:rFonts w:ascii="Times New Roman" w:hAnsi="Times New Roman" w:cs="Times New Roman"/>
          <w:color w:val="333333"/>
          <w:sz w:val="20"/>
          <w:szCs w:val="20"/>
          <w:shd w:val="clear" w:color="auto" w:fill="FFFFFF"/>
        </w:rPr>
        <w:t xml:space="preserve">steady </w:t>
      </w:r>
      <w:r w:rsidR="00015BA8" w:rsidRPr="00F30CC6">
        <w:rPr>
          <w:rFonts w:ascii="Times New Roman" w:hAnsi="Times New Roman" w:cs="Times New Roman"/>
          <w:color w:val="333333"/>
          <w:sz w:val="20"/>
          <w:szCs w:val="20"/>
          <w:shd w:val="clear" w:color="auto" w:fill="FFFFFF"/>
        </w:rPr>
        <w:t>state</w:t>
      </w:r>
      <w:del w:id="524" w:author="戴 磊" w:date="2021-02-19T12:44:00Z">
        <w:r w:rsidR="00015BA8" w:rsidRPr="00F30CC6" w:rsidDel="004327C4">
          <w:rPr>
            <w:rFonts w:ascii="Times New Roman" w:hAnsi="Times New Roman" w:cs="Times New Roman"/>
            <w:color w:val="333333"/>
            <w:sz w:val="20"/>
            <w:szCs w:val="20"/>
            <w:shd w:val="clear" w:color="auto" w:fill="FFFFFF"/>
          </w:rPr>
          <w:delText>s from the baseline</w:delText>
        </w:r>
      </w:del>
      <w:del w:id="525" w:author="Chen Liao" w:date="2021-02-25T08:56:00Z">
        <w:r w:rsidR="007F0262" w:rsidRPr="00F30CC6" w:rsidDel="00CD325B">
          <w:rPr>
            <w:rFonts w:ascii="Times New Roman" w:hAnsi="Times New Roman" w:cs="Times New Roman"/>
            <w:color w:val="000000"/>
            <w:sz w:val="20"/>
            <w:szCs w:val="20"/>
          </w:rPr>
          <w:delText>.</w:delText>
        </w:r>
      </w:del>
      <w:ins w:id="526" w:author="戴 磊" w:date="2021-02-19T12:44:00Z">
        <w:del w:id="527" w:author="Chen Liao" w:date="2021-02-25T08:56:00Z">
          <w:r w:rsidR="004327C4" w:rsidRPr="00F30CC6" w:rsidDel="00CD325B">
            <w:rPr>
              <w:rFonts w:ascii="Times New Roman" w:hAnsi="Times New Roman" w:cs="Times New Roman"/>
              <w:color w:val="000000"/>
              <w:sz w:val="20"/>
              <w:szCs w:val="20"/>
            </w:rPr>
            <w:delText xml:space="preserve"> </w:delText>
          </w:r>
          <w:commentRangeStart w:id="528"/>
          <w:r w:rsidR="004327C4" w:rsidRPr="00F30CC6" w:rsidDel="00CD325B">
            <w:rPr>
              <w:rFonts w:ascii="Times New Roman" w:hAnsi="Times New Roman" w:cs="Times New Roman"/>
              <w:color w:val="000000"/>
              <w:sz w:val="20"/>
              <w:szCs w:val="20"/>
            </w:rPr>
            <w:delText>average</w:delText>
          </w:r>
          <w:commentRangeEnd w:id="528"/>
          <w:r w:rsidR="004327C4" w:rsidRPr="00A06850" w:rsidDel="00CD325B">
            <w:rPr>
              <w:rStyle w:val="CommentReference"/>
              <w:rFonts w:ascii="Times New Roman" w:eastAsiaTheme="minorEastAsia" w:hAnsi="Times New Roman" w:cs="Times New Roman"/>
              <w:rPrChange w:id="529" w:author="Chen Liao" w:date="2021-02-25T12:14:00Z">
                <w:rPr>
                  <w:rStyle w:val="CommentReference"/>
                  <w:rFonts w:asciiTheme="minorHAnsi" w:eastAsiaTheme="minorEastAsia" w:hAnsiTheme="minorHAnsi" w:cstheme="minorBidi"/>
                </w:rPr>
              </w:rPrChange>
            </w:rPr>
            <w:commentReference w:id="528"/>
          </w:r>
        </w:del>
      </w:ins>
      <w:del w:id="530" w:author="Chen Liao" w:date="2021-02-25T08:56:00Z">
        <w:r w:rsidR="007F0262" w:rsidRPr="00F30CC6" w:rsidDel="00CD325B">
          <w:rPr>
            <w:rFonts w:ascii="Times New Roman" w:hAnsi="Times New Roman" w:cs="Times New Roman"/>
            <w:color w:val="000000"/>
            <w:sz w:val="20"/>
            <w:szCs w:val="20"/>
          </w:rPr>
          <w:delText xml:space="preserve"> </w:delText>
        </w:r>
      </w:del>
      <w:bookmarkEnd w:id="511"/>
      <w:bookmarkEnd w:id="512"/>
      <w:del w:id="531" w:author="Chen Liao" w:date="2021-02-25T08:48:00Z">
        <w:r w:rsidR="007F0262" w:rsidRPr="00F30CC6" w:rsidDel="00DE6CCA">
          <w:rPr>
            <w:rFonts w:ascii="Times New Roman" w:hAnsi="Times New Roman" w:cs="Times New Roman"/>
            <w:b/>
            <w:bCs/>
            <w:color w:val="000000"/>
            <w:sz w:val="20"/>
            <w:szCs w:val="20"/>
          </w:rPr>
          <w:delText>E</w:delText>
        </w:r>
      </w:del>
      <w:r w:rsidR="007F0262" w:rsidRPr="00F30CC6">
        <w:rPr>
          <w:rFonts w:ascii="Times New Roman" w:hAnsi="Times New Roman" w:cs="Times New Roman"/>
          <w:color w:val="000000"/>
          <w:sz w:val="20"/>
          <w:szCs w:val="20"/>
        </w:rPr>
        <w:t xml:space="preserve">. </w:t>
      </w:r>
      <w:ins w:id="532" w:author="Chen Liao" w:date="2021-02-25T08:56:00Z">
        <w:r w:rsidR="00CD325B" w:rsidRPr="00A06850">
          <w:rPr>
            <w:rFonts w:ascii="Times New Roman" w:hAnsi="Times New Roman" w:cs="Times New Roman"/>
            <w:b/>
            <w:bCs/>
            <w:color w:val="000000"/>
            <w:sz w:val="20"/>
            <w:szCs w:val="20"/>
            <w:rPrChange w:id="533" w:author="Chen Liao" w:date="2021-02-25T12:14:00Z">
              <w:rPr>
                <w:rFonts w:ascii="Times New Roman" w:hAnsi="Times New Roman" w:cs="Times New Roman"/>
                <w:color w:val="000000"/>
                <w:sz w:val="20"/>
                <w:szCs w:val="20"/>
              </w:rPr>
            </w:rPrChange>
          </w:rPr>
          <w:t>F</w:t>
        </w:r>
        <w:r w:rsidR="00CD325B" w:rsidRPr="00A06850">
          <w:rPr>
            <w:rFonts w:ascii="Times New Roman" w:hAnsi="Times New Roman" w:cs="Times New Roman"/>
            <w:color w:val="000000"/>
            <w:sz w:val="20"/>
            <w:szCs w:val="20"/>
          </w:rPr>
          <w:t xml:space="preserve">. </w:t>
        </w:r>
      </w:ins>
      <w:r w:rsidR="00DD57F6" w:rsidRPr="00F30CC6">
        <w:rPr>
          <w:rFonts w:ascii="Times New Roman" w:hAnsi="Times New Roman" w:cs="Times New Roman"/>
          <w:color w:val="000000"/>
          <w:sz w:val="20"/>
          <w:szCs w:val="20"/>
        </w:rPr>
        <w:t xml:space="preserve">Total bacterial density measured by quantitative PCR. </w:t>
      </w:r>
      <w:del w:id="534" w:author="Chen Liao" w:date="2021-02-25T08:56:00Z">
        <w:r w:rsidR="007F0262" w:rsidRPr="00F30CC6" w:rsidDel="00E2447B">
          <w:rPr>
            <w:rFonts w:ascii="Times New Roman" w:hAnsi="Times New Roman" w:cs="Times New Roman"/>
            <w:b/>
            <w:bCs/>
            <w:color w:val="000000"/>
            <w:sz w:val="20"/>
            <w:szCs w:val="20"/>
          </w:rPr>
          <w:delText>F</w:delText>
        </w:r>
        <w:r w:rsidR="007F0262" w:rsidRPr="00F30CC6" w:rsidDel="00E2447B">
          <w:rPr>
            <w:rFonts w:ascii="Times New Roman" w:hAnsi="Times New Roman" w:cs="Times New Roman"/>
            <w:color w:val="000000"/>
            <w:sz w:val="20"/>
            <w:szCs w:val="20"/>
          </w:rPr>
          <w:delText xml:space="preserve">. </w:delText>
        </w:r>
        <w:r w:rsidR="0044164D" w:rsidRPr="00F30CC6" w:rsidDel="00E2447B">
          <w:rPr>
            <w:rFonts w:ascii="Times New Roman" w:hAnsi="Times New Roman" w:cs="Times New Roman"/>
            <w:color w:val="242021"/>
            <w:sz w:val="20"/>
            <w:szCs w:val="20"/>
          </w:rPr>
          <w:delText xml:space="preserve">PCoA </w:delText>
        </w:r>
        <w:r w:rsidR="0044164D" w:rsidRPr="00A06850" w:rsidDel="00E2447B">
          <w:rPr>
            <w:rFonts w:ascii="Times New Roman" w:hAnsi="Times New Roman" w:cs="Times New Roman"/>
            <w:color w:val="242021"/>
            <w:sz w:val="20"/>
            <w:szCs w:val="20"/>
            <w:highlight w:val="yellow"/>
            <w:rPrChange w:id="535" w:author="Chen Liao" w:date="2021-02-25T12:14:00Z">
              <w:rPr>
                <w:rFonts w:ascii="Times New Roman" w:hAnsi="Times New Roman" w:cs="Times New Roman"/>
                <w:color w:val="242021"/>
                <w:sz w:val="20"/>
                <w:szCs w:val="20"/>
              </w:rPr>
            </w:rPrChange>
          </w:rPr>
          <w:delText>ordination scatter plot</w:delText>
        </w:r>
        <w:r w:rsidR="007F0262" w:rsidRPr="00A06850" w:rsidDel="00E2447B">
          <w:rPr>
            <w:rFonts w:ascii="Times New Roman" w:hAnsi="Times New Roman" w:cs="Times New Roman"/>
            <w:color w:val="242021"/>
            <w:sz w:val="20"/>
            <w:szCs w:val="20"/>
            <w:highlight w:val="yellow"/>
            <w:rPrChange w:id="536" w:author="Chen Liao" w:date="2021-02-25T12:14:00Z">
              <w:rPr>
                <w:rFonts w:ascii="Times New Roman" w:hAnsi="Times New Roman" w:cs="Times New Roman"/>
                <w:color w:val="242021"/>
                <w:sz w:val="20"/>
                <w:szCs w:val="20"/>
              </w:rPr>
            </w:rPrChange>
          </w:rPr>
          <w:delText xml:space="preserve"> of gene abundances</w:delText>
        </w:r>
      </w:del>
      <w:ins w:id="537" w:author="戴 磊" w:date="2021-02-19T12:47:00Z">
        <w:del w:id="538" w:author="Chen Liao" w:date="2021-02-25T08:56:00Z">
          <w:r w:rsidR="00DE1975" w:rsidRPr="00F30CC6" w:rsidDel="00E2447B">
            <w:rPr>
              <w:rFonts w:ascii="Times New Roman" w:hAnsi="Times New Roman" w:cs="Times New Roman"/>
              <w:color w:val="242021"/>
              <w:sz w:val="20"/>
              <w:szCs w:val="20"/>
            </w:rPr>
            <w:delText xml:space="preserve"> of </w:delText>
          </w:r>
        </w:del>
      </w:ins>
      <w:ins w:id="539" w:author="戴 磊" w:date="2021-02-19T12:53:00Z">
        <w:del w:id="540" w:author="Chen Liao" w:date="2021-02-25T08:56:00Z">
          <w:r w:rsidR="00B83C5F" w:rsidRPr="00F30CC6" w:rsidDel="00E2447B">
            <w:rPr>
              <w:rFonts w:ascii="Times New Roman" w:hAnsi="Times New Roman" w:cs="Times New Roman"/>
              <w:color w:val="242021"/>
              <w:sz w:val="20"/>
              <w:szCs w:val="20"/>
            </w:rPr>
            <w:delText xml:space="preserve">mice </w:delText>
          </w:r>
        </w:del>
      </w:ins>
      <w:ins w:id="541" w:author="戴 磊" w:date="2021-02-19T12:47:00Z">
        <w:del w:id="542" w:author="Chen Liao" w:date="2021-02-25T08:56:00Z">
          <w:r w:rsidR="00DE1975" w:rsidRPr="00F30CC6" w:rsidDel="00E2447B">
            <w:rPr>
              <w:rFonts w:ascii="Times New Roman" w:hAnsi="Times New Roman" w:cs="Times New Roman"/>
              <w:color w:val="242021"/>
              <w:sz w:val="20"/>
              <w:szCs w:val="20"/>
            </w:rPr>
            <w:delText>gut metagenome</w:delText>
          </w:r>
        </w:del>
      </w:ins>
      <w:del w:id="543" w:author="Chen Liao" w:date="2021-02-25T08:56:00Z">
        <w:r w:rsidR="007F0262" w:rsidRPr="00F30CC6" w:rsidDel="00E2447B">
          <w:rPr>
            <w:rFonts w:ascii="Times New Roman" w:hAnsi="Times New Roman" w:cs="Times New Roman"/>
            <w:color w:val="242021"/>
            <w:sz w:val="20"/>
            <w:szCs w:val="20"/>
          </w:rPr>
          <w:delText xml:space="preserve"> </w:delText>
        </w:r>
        <w:r w:rsidR="00301088" w:rsidRPr="00F30CC6" w:rsidDel="00E2447B">
          <w:rPr>
            <w:rFonts w:ascii="Times New Roman" w:hAnsi="Times New Roman" w:cs="Times New Roman"/>
            <w:color w:val="242021"/>
            <w:sz w:val="20"/>
            <w:szCs w:val="20"/>
          </w:rPr>
          <w:delText xml:space="preserve">in </w:delText>
        </w:r>
      </w:del>
      <w:ins w:id="544" w:author="戴 磊" w:date="2021-02-19T12:53:00Z">
        <w:del w:id="545" w:author="Chen Liao" w:date="2021-02-25T08:56:00Z">
          <w:r w:rsidR="00B83C5F" w:rsidRPr="00F30CC6" w:rsidDel="00E2447B">
            <w:rPr>
              <w:rFonts w:ascii="Times New Roman" w:hAnsi="Times New Roman" w:cs="Times New Roman"/>
              <w:color w:val="242021"/>
              <w:sz w:val="20"/>
              <w:szCs w:val="20"/>
            </w:rPr>
            <w:delText xml:space="preserve">the </w:delText>
          </w:r>
        </w:del>
      </w:ins>
      <w:del w:id="546" w:author="Chen Liao" w:date="2021-02-25T08:56:00Z">
        <w:r w:rsidR="007F0262" w:rsidRPr="00F30CC6" w:rsidDel="00E2447B">
          <w:rPr>
            <w:rFonts w:ascii="Times New Roman" w:hAnsi="Times New Roman" w:cs="Times New Roman"/>
            <w:color w:val="242021"/>
            <w:sz w:val="20"/>
            <w:szCs w:val="20"/>
          </w:rPr>
          <w:delText>inulin</w:delText>
        </w:r>
        <w:r w:rsidR="00031299" w:rsidRPr="00F30CC6" w:rsidDel="00E2447B">
          <w:rPr>
            <w:rFonts w:ascii="Times New Roman" w:hAnsi="Times New Roman" w:cs="Times New Roman"/>
            <w:color w:val="242021"/>
            <w:sz w:val="20"/>
            <w:szCs w:val="20"/>
          </w:rPr>
          <w:delText>-treated</w:delText>
        </w:r>
      </w:del>
      <w:ins w:id="547" w:author="戴 磊" w:date="2021-02-19T12:53:00Z">
        <w:del w:id="548" w:author="Chen Liao" w:date="2021-02-25T08:56:00Z">
          <w:r w:rsidR="00B83C5F" w:rsidRPr="00F30CC6" w:rsidDel="00E2447B">
            <w:rPr>
              <w:rFonts w:ascii="Times New Roman" w:hAnsi="Times New Roman" w:cs="Times New Roman"/>
              <w:color w:val="242021"/>
              <w:sz w:val="20"/>
              <w:szCs w:val="20"/>
            </w:rPr>
            <w:delText xml:space="preserve"> group</w:delText>
          </w:r>
        </w:del>
      </w:ins>
      <w:del w:id="549" w:author="Chen Liao" w:date="2021-02-25T08:56:00Z">
        <w:r w:rsidR="007F0262" w:rsidRPr="00F30CC6" w:rsidDel="00E2447B">
          <w:rPr>
            <w:rFonts w:ascii="Times New Roman" w:hAnsi="Times New Roman" w:cs="Times New Roman"/>
            <w:color w:val="242021"/>
            <w:sz w:val="20"/>
            <w:szCs w:val="20"/>
          </w:rPr>
          <w:delText xml:space="preserve"> mice</w:delText>
        </w:r>
        <w:r w:rsidR="00301088" w:rsidRPr="00F30CC6" w:rsidDel="00E2447B">
          <w:rPr>
            <w:rFonts w:ascii="Times New Roman" w:hAnsi="Times New Roman" w:cs="Times New Roman"/>
            <w:color w:val="242021"/>
            <w:sz w:val="20"/>
            <w:szCs w:val="20"/>
          </w:rPr>
          <w:delText xml:space="preserve"> metagenome. </w:delText>
        </w:r>
      </w:del>
      <w:del w:id="550" w:author="Chen Liao" w:date="2021-02-25T08:55:00Z">
        <w:r w:rsidR="0044164D" w:rsidRPr="00F30CC6" w:rsidDel="00505628">
          <w:rPr>
            <w:rFonts w:ascii="Times New Roman" w:hAnsi="Times New Roman" w:cs="Times New Roman"/>
            <w:sz w:val="20"/>
            <w:szCs w:val="20"/>
          </w:rPr>
          <w:delText>R</w:delText>
        </w:r>
        <w:r w:rsidR="0044164D" w:rsidRPr="00F30CC6" w:rsidDel="00505628">
          <w:rPr>
            <w:rFonts w:ascii="Times New Roman" w:hAnsi="Times New Roman" w:cs="Times New Roman"/>
            <w:sz w:val="20"/>
            <w:szCs w:val="20"/>
            <w:vertAlign w:val="superscript"/>
          </w:rPr>
          <w:delText>2</w:delText>
        </w:r>
        <w:r w:rsidR="0044164D" w:rsidRPr="00F30CC6" w:rsidDel="00505628">
          <w:rPr>
            <w:rFonts w:ascii="Times New Roman" w:hAnsi="Times New Roman" w:cs="Times New Roman"/>
            <w:sz w:val="20"/>
            <w:szCs w:val="20"/>
          </w:rPr>
          <w:delText xml:space="preserve"> and P-value were obtained from Adonis analysis, which tests for </w:delText>
        </w:r>
      </w:del>
      <w:ins w:id="551" w:author="戴 磊" w:date="2021-02-19T12:50:00Z">
        <w:del w:id="552" w:author="Chen Liao" w:date="2021-02-25T08:55:00Z">
          <w:r w:rsidR="00720226" w:rsidRPr="00F30CC6" w:rsidDel="00505628">
            <w:rPr>
              <w:rFonts w:ascii="Times New Roman" w:hAnsi="Times New Roman" w:cs="Times New Roman"/>
              <w:sz w:val="20"/>
              <w:szCs w:val="20"/>
            </w:rPr>
            <w:delText xml:space="preserve">the difference in </w:delText>
          </w:r>
        </w:del>
      </w:ins>
      <w:del w:id="553" w:author="Chen Liao" w:date="2021-02-25T08:55:00Z">
        <w:r w:rsidR="00336C58" w:rsidRPr="00F30CC6" w:rsidDel="00505628">
          <w:rPr>
            <w:rFonts w:ascii="Times New Roman" w:hAnsi="Times New Roman" w:cs="Times New Roman"/>
            <w:sz w:val="20"/>
            <w:szCs w:val="20"/>
          </w:rPr>
          <w:delText>gene abundance</w:delText>
        </w:r>
        <w:r w:rsidR="0044164D" w:rsidRPr="00F30CC6" w:rsidDel="00505628">
          <w:rPr>
            <w:rFonts w:ascii="Times New Roman" w:hAnsi="Times New Roman" w:cs="Times New Roman"/>
            <w:sz w:val="20"/>
            <w:szCs w:val="20"/>
          </w:rPr>
          <w:delText xml:space="preserve"> differences</w:delText>
        </w:r>
        <w:r w:rsidR="00336C58" w:rsidRPr="00F30CC6" w:rsidDel="00505628">
          <w:rPr>
            <w:rFonts w:ascii="Times New Roman" w:hAnsi="Times New Roman" w:cs="Times New Roman"/>
            <w:sz w:val="20"/>
            <w:szCs w:val="20"/>
          </w:rPr>
          <w:delText xml:space="preserve"> </w:delText>
        </w:r>
      </w:del>
      <w:ins w:id="554" w:author="戴 磊" w:date="2021-02-19T12:51:00Z">
        <w:del w:id="555" w:author="Chen Liao" w:date="2021-02-25T08:55:00Z">
          <w:r w:rsidR="00720226" w:rsidRPr="00F30CC6" w:rsidDel="00505628">
            <w:rPr>
              <w:rFonts w:ascii="Times New Roman" w:hAnsi="Times New Roman" w:cs="Times New Roman"/>
              <w:sz w:val="20"/>
              <w:szCs w:val="20"/>
            </w:rPr>
            <w:delText>during intervention</w:delText>
          </w:r>
        </w:del>
      </w:ins>
      <w:del w:id="556" w:author="Chen Liao" w:date="2021-02-25T08:55:00Z">
        <w:r w:rsidR="00336C58" w:rsidRPr="00F30CC6" w:rsidDel="00505628">
          <w:rPr>
            <w:rFonts w:ascii="Times New Roman" w:hAnsi="Times New Roman" w:cs="Times New Roman"/>
            <w:sz w:val="20"/>
            <w:szCs w:val="20"/>
          </w:rPr>
          <w:delText>among different response phases (day 0</w:delText>
        </w:r>
      </w:del>
      <w:ins w:id="557" w:author="戴 磊" w:date="2021-02-19T12:48:00Z">
        <w:del w:id="558" w:author="Chen Liao" w:date="2021-02-25T08:55:00Z">
          <w:r w:rsidR="00DE1975" w:rsidRPr="00F30CC6" w:rsidDel="00505628">
            <w:rPr>
              <w:rFonts w:ascii="Times New Roman" w:hAnsi="Times New Roman" w:cs="Times New Roman"/>
              <w:sz w:val="20"/>
              <w:szCs w:val="20"/>
            </w:rPr>
            <w:delText xml:space="preserve">: </w:delText>
          </w:r>
        </w:del>
      </w:ins>
      <w:del w:id="559" w:author="Chen Liao" w:date="2021-02-25T08:55:00Z">
        <w:r w:rsidR="00336C58" w:rsidRPr="00F30CC6" w:rsidDel="00505628">
          <w:rPr>
            <w:rFonts w:ascii="Times New Roman" w:hAnsi="Times New Roman" w:cs="Times New Roman"/>
            <w:sz w:val="20"/>
            <w:szCs w:val="20"/>
          </w:rPr>
          <w:delText xml:space="preserve"> for baseline, day 5</w:delText>
        </w:r>
      </w:del>
      <w:ins w:id="560" w:author="戴 磊" w:date="2021-02-19T12:48:00Z">
        <w:del w:id="561" w:author="Chen Liao" w:date="2021-02-25T08:55:00Z">
          <w:r w:rsidR="00DE1975" w:rsidRPr="00F30CC6" w:rsidDel="00505628">
            <w:rPr>
              <w:rFonts w:ascii="Times New Roman" w:hAnsi="Times New Roman" w:cs="Times New Roman"/>
              <w:sz w:val="20"/>
              <w:szCs w:val="20"/>
            </w:rPr>
            <w:delText xml:space="preserve">: </w:delText>
          </w:r>
        </w:del>
      </w:ins>
      <w:del w:id="562" w:author="Chen Liao" w:date="2021-02-25T08:55:00Z">
        <w:r w:rsidR="00336C58" w:rsidRPr="00F30CC6" w:rsidDel="00505628">
          <w:rPr>
            <w:rFonts w:ascii="Times New Roman" w:hAnsi="Times New Roman" w:cs="Times New Roman"/>
            <w:sz w:val="20"/>
            <w:szCs w:val="20"/>
          </w:rPr>
          <w:delText xml:space="preserve"> for short-term </w:delText>
        </w:r>
      </w:del>
      <w:ins w:id="563" w:author="戴 磊" w:date="2021-02-19T12:48:00Z">
        <w:del w:id="564" w:author="Chen Liao" w:date="2021-02-25T08:55:00Z">
          <w:r w:rsidR="00DE1975" w:rsidRPr="00F30CC6" w:rsidDel="00505628">
            <w:rPr>
              <w:rFonts w:ascii="Times New Roman" w:hAnsi="Times New Roman" w:cs="Times New Roman"/>
              <w:sz w:val="20"/>
              <w:szCs w:val="20"/>
            </w:rPr>
            <w:delText>response</w:delText>
          </w:r>
        </w:del>
      </w:ins>
      <w:del w:id="565" w:author="Chen Liao" w:date="2021-02-25T08:55:00Z">
        <w:r w:rsidR="00336C58" w:rsidRPr="00F30CC6" w:rsidDel="00505628">
          <w:rPr>
            <w:rFonts w:ascii="Times New Roman" w:hAnsi="Times New Roman" w:cs="Times New Roman"/>
            <w:sz w:val="20"/>
            <w:szCs w:val="20"/>
          </w:rPr>
          <w:delText>and</w:delText>
        </w:r>
        <w:r w:rsidR="005D5249" w:rsidRPr="00F30CC6" w:rsidDel="00505628">
          <w:rPr>
            <w:rFonts w:ascii="Times New Roman" w:hAnsi="Times New Roman" w:cs="Times New Roman"/>
            <w:sz w:val="20"/>
            <w:szCs w:val="20"/>
          </w:rPr>
          <w:delText>,</w:delText>
        </w:r>
        <w:r w:rsidR="00336C58" w:rsidRPr="00F30CC6" w:rsidDel="00505628">
          <w:rPr>
            <w:rFonts w:ascii="Times New Roman" w:hAnsi="Times New Roman" w:cs="Times New Roman"/>
            <w:sz w:val="20"/>
            <w:szCs w:val="20"/>
          </w:rPr>
          <w:delText xml:space="preserve"> day 31</w:delText>
        </w:r>
      </w:del>
      <w:ins w:id="566" w:author="戴 磊" w:date="2021-02-19T12:48:00Z">
        <w:del w:id="567" w:author="Chen Liao" w:date="2021-02-25T08:55:00Z">
          <w:r w:rsidR="00DE1975" w:rsidRPr="00F30CC6" w:rsidDel="00505628">
            <w:rPr>
              <w:rFonts w:ascii="Times New Roman" w:hAnsi="Times New Roman" w:cs="Times New Roman"/>
              <w:sz w:val="20"/>
              <w:szCs w:val="20"/>
            </w:rPr>
            <w:delText xml:space="preserve">: </w:delText>
          </w:r>
        </w:del>
      </w:ins>
      <w:del w:id="568" w:author="Chen Liao" w:date="2021-02-25T08:55:00Z">
        <w:r w:rsidR="00336C58" w:rsidRPr="00F30CC6" w:rsidDel="00505628">
          <w:rPr>
            <w:rFonts w:ascii="Times New Roman" w:hAnsi="Times New Roman" w:cs="Times New Roman"/>
            <w:sz w:val="20"/>
            <w:szCs w:val="20"/>
          </w:rPr>
          <w:delText xml:space="preserve"> for long-term</w:delText>
        </w:r>
      </w:del>
      <w:ins w:id="569" w:author="戴 磊" w:date="2021-02-19T12:48:00Z">
        <w:del w:id="570" w:author="Chen Liao" w:date="2021-02-25T08:55:00Z">
          <w:r w:rsidR="00DE1975" w:rsidRPr="00F30CC6" w:rsidDel="00505628">
            <w:rPr>
              <w:rFonts w:ascii="Times New Roman" w:hAnsi="Times New Roman" w:cs="Times New Roman"/>
              <w:sz w:val="20"/>
              <w:szCs w:val="20"/>
            </w:rPr>
            <w:delText xml:space="preserve"> response</w:delText>
          </w:r>
        </w:del>
      </w:ins>
      <w:del w:id="571" w:author="Chen Liao" w:date="2021-02-25T08:55:00Z">
        <w:r w:rsidR="00336C58" w:rsidRPr="00F30CC6" w:rsidDel="00505628">
          <w:rPr>
            <w:rFonts w:ascii="Times New Roman" w:hAnsi="Times New Roman" w:cs="Times New Roman"/>
            <w:sz w:val="20"/>
            <w:szCs w:val="20"/>
          </w:rPr>
          <w:delText xml:space="preserve">). </w:delText>
        </w:r>
      </w:del>
      <w:del w:id="572" w:author="Chen Liao" w:date="2021-02-25T09:01:00Z">
        <w:r w:rsidR="00045561" w:rsidRPr="00F30CC6" w:rsidDel="005A5F71">
          <w:rPr>
            <w:rFonts w:ascii="Times New Roman" w:hAnsi="Times New Roman" w:cs="Times New Roman"/>
            <w:color w:val="242021"/>
            <w:sz w:val="20"/>
            <w:szCs w:val="20"/>
          </w:rPr>
          <w:delText xml:space="preserve">For </w:delText>
        </w:r>
        <w:r w:rsidR="00850378" w:rsidRPr="00F30CC6" w:rsidDel="005A5F71">
          <w:rPr>
            <w:rFonts w:ascii="Times New Roman" w:hAnsi="Times New Roman" w:cs="Times New Roman"/>
            <w:color w:val="242021"/>
            <w:sz w:val="20"/>
            <w:szCs w:val="20"/>
          </w:rPr>
          <w:delText>p</w:delText>
        </w:r>
        <w:r w:rsidR="00C14FE0" w:rsidRPr="00F30CC6" w:rsidDel="005A5F71">
          <w:rPr>
            <w:rFonts w:ascii="Times New Roman" w:hAnsi="Times New Roman" w:cs="Times New Roman"/>
            <w:color w:val="242021"/>
            <w:sz w:val="20"/>
            <w:szCs w:val="20"/>
          </w:rPr>
          <w:delText>a</w:delText>
        </w:r>
        <w:r w:rsidR="00850378" w:rsidRPr="00F30CC6" w:rsidDel="005A5F71">
          <w:rPr>
            <w:rFonts w:ascii="Times New Roman" w:hAnsi="Times New Roman" w:cs="Times New Roman"/>
            <w:color w:val="242021"/>
            <w:sz w:val="20"/>
            <w:szCs w:val="20"/>
          </w:rPr>
          <w:delText>n</w:delText>
        </w:r>
        <w:r w:rsidR="00C14FE0" w:rsidRPr="00F30CC6" w:rsidDel="005A5F71">
          <w:rPr>
            <w:rFonts w:ascii="Times New Roman" w:hAnsi="Times New Roman" w:cs="Times New Roman"/>
            <w:color w:val="242021"/>
            <w:sz w:val="20"/>
            <w:szCs w:val="20"/>
          </w:rPr>
          <w:delText>e</w:delText>
        </w:r>
        <w:r w:rsidR="00850378" w:rsidRPr="00F30CC6" w:rsidDel="005A5F71">
          <w:rPr>
            <w:rFonts w:ascii="Times New Roman" w:hAnsi="Times New Roman" w:cs="Times New Roman"/>
            <w:color w:val="242021"/>
            <w:sz w:val="20"/>
            <w:szCs w:val="20"/>
          </w:rPr>
          <w:delText>l</w:delText>
        </w:r>
        <w:r w:rsidR="00C14FE0" w:rsidRPr="00F30CC6" w:rsidDel="005A5F71">
          <w:rPr>
            <w:rFonts w:ascii="Times New Roman" w:hAnsi="Times New Roman" w:cs="Times New Roman"/>
            <w:color w:val="242021"/>
            <w:sz w:val="20"/>
            <w:szCs w:val="20"/>
          </w:rPr>
          <w:delText>s</w:delText>
        </w:r>
        <w:r w:rsidR="00850378" w:rsidRPr="00F30CC6" w:rsidDel="005A5F71">
          <w:rPr>
            <w:rFonts w:ascii="Times New Roman" w:hAnsi="Times New Roman" w:cs="Times New Roman"/>
            <w:color w:val="242021"/>
            <w:sz w:val="20"/>
            <w:szCs w:val="20"/>
          </w:rPr>
          <w:delText xml:space="preserve"> </w:delText>
        </w:r>
        <w:r w:rsidR="00045561" w:rsidRPr="00F30CC6" w:rsidDel="005A5F71">
          <w:rPr>
            <w:rFonts w:ascii="Times New Roman" w:hAnsi="Times New Roman" w:cs="Times New Roman"/>
            <w:color w:val="242021"/>
            <w:sz w:val="20"/>
            <w:szCs w:val="20"/>
          </w:rPr>
          <w:delText>A</w:delText>
        </w:r>
      </w:del>
      <w:del w:id="573" w:author="Chen Liao" w:date="2021-02-25T08:57:00Z">
        <w:r w:rsidR="00045561" w:rsidRPr="00F30CC6" w:rsidDel="002B5950">
          <w:rPr>
            <w:rFonts w:ascii="Times New Roman" w:hAnsi="Times New Roman" w:cs="Times New Roman"/>
            <w:color w:val="242021"/>
            <w:sz w:val="20"/>
            <w:szCs w:val="20"/>
          </w:rPr>
          <w:delText xml:space="preserve"> and </w:delText>
        </w:r>
      </w:del>
      <w:del w:id="574" w:author="Chen Liao" w:date="2021-02-25T08:56:00Z">
        <w:r w:rsidR="00045561" w:rsidRPr="00F30CC6" w:rsidDel="00E2447B">
          <w:rPr>
            <w:rFonts w:ascii="Times New Roman" w:hAnsi="Times New Roman" w:cs="Times New Roman"/>
            <w:color w:val="242021"/>
            <w:sz w:val="20"/>
            <w:szCs w:val="20"/>
          </w:rPr>
          <w:delText>B</w:delText>
        </w:r>
      </w:del>
      <w:del w:id="575" w:author="Chen Liao" w:date="2021-02-25T09:01:00Z">
        <w:r w:rsidR="00045561" w:rsidRPr="00F30CC6" w:rsidDel="005A5F71">
          <w:rPr>
            <w:rFonts w:ascii="Times New Roman" w:hAnsi="Times New Roman" w:cs="Times New Roman"/>
            <w:color w:val="242021"/>
            <w:sz w:val="20"/>
            <w:szCs w:val="20"/>
          </w:rPr>
          <w:delText xml:space="preserve">, </w:delText>
        </w:r>
        <w:r w:rsidR="005D5249" w:rsidRPr="00F30CC6" w:rsidDel="005A5F71">
          <w:rPr>
            <w:rFonts w:ascii="Times New Roman" w:hAnsi="Times New Roman" w:cs="Times New Roman"/>
            <w:color w:val="242021"/>
            <w:sz w:val="20"/>
            <w:szCs w:val="20"/>
          </w:rPr>
          <w:delText>t</w:delText>
        </w:r>
      </w:del>
      <w:ins w:id="576" w:author="Chen Liao" w:date="2021-02-25T09:01:00Z">
        <w:r w:rsidR="005A5F71" w:rsidRPr="00F30CC6">
          <w:rPr>
            <w:rFonts w:ascii="Times New Roman" w:hAnsi="Times New Roman" w:cs="Times New Roman"/>
            <w:b/>
            <w:bCs/>
            <w:color w:val="000000"/>
            <w:sz w:val="20"/>
            <w:szCs w:val="20"/>
          </w:rPr>
          <w:t>T</w:t>
        </w:r>
      </w:ins>
      <w:r w:rsidR="005D5249" w:rsidRPr="00F30CC6">
        <w:rPr>
          <w:rFonts w:ascii="Times New Roman" w:hAnsi="Times New Roman" w:cs="Times New Roman"/>
          <w:color w:val="242021"/>
          <w:sz w:val="20"/>
          <w:szCs w:val="20"/>
        </w:rPr>
        <w:t xml:space="preserve">he heights of </w:t>
      </w:r>
      <w:r w:rsidR="00045561" w:rsidRPr="00F30CC6">
        <w:rPr>
          <w:rFonts w:ascii="Times New Roman" w:hAnsi="Times New Roman" w:cs="Times New Roman"/>
          <w:color w:val="000000"/>
          <w:sz w:val="20"/>
          <w:szCs w:val="20"/>
        </w:rPr>
        <w:t xml:space="preserve">stacked bands </w:t>
      </w:r>
      <w:ins w:id="577" w:author="Chen Liao" w:date="2021-02-25T09:01:00Z">
        <w:r w:rsidR="005A5F71" w:rsidRPr="00F30CC6">
          <w:rPr>
            <w:rFonts w:ascii="Times New Roman" w:hAnsi="Times New Roman" w:cs="Times New Roman"/>
            <w:color w:val="000000"/>
            <w:sz w:val="20"/>
            <w:szCs w:val="20"/>
          </w:rPr>
          <w:t>(</w:t>
        </w:r>
        <w:r w:rsidR="005A5F71" w:rsidRPr="00F30CC6">
          <w:rPr>
            <w:rFonts w:ascii="Times New Roman" w:hAnsi="Times New Roman" w:cs="Times New Roman"/>
            <w:color w:val="242021"/>
            <w:sz w:val="20"/>
            <w:szCs w:val="20"/>
          </w:rPr>
          <w:t xml:space="preserve">panels A, D), </w:t>
        </w:r>
        <w:r w:rsidR="005A5F71" w:rsidRPr="00F30CC6">
          <w:rPr>
            <w:rFonts w:ascii="Times New Roman" w:hAnsi="Times New Roman" w:cs="Times New Roman"/>
            <w:color w:val="000000"/>
            <w:sz w:val="20"/>
            <w:szCs w:val="20"/>
          </w:rPr>
          <w:t xml:space="preserve">lines (panel B, F) or dots (panel E) </w:t>
        </w:r>
      </w:ins>
      <w:r w:rsidR="00045561" w:rsidRPr="00F30CC6">
        <w:rPr>
          <w:rFonts w:ascii="Times New Roman" w:hAnsi="Times New Roman" w:cs="Times New Roman"/>
          <w:color w:val="000000"/>
          <w:sz w:val="20"/>
          <w:szCs w:val="20"/>
        </w:rPr>
        <w:t xml:space="preserve">represent </w:t>
      </w:r>
      <w:del w:id="578" w:author="Chen Liao" w:date="2021-02-25T09:02:00Z">
        <w:r w:rsidR="00045561" w:rsidRPr="00F30CC6" w:rsidDel="005A5F71">
          <w:rPr>
            <w:rFonts w:ascii="Times New Roman" w:hAnsi="Times New Roman" w:cs="Times New Roman"/>
            <w:color w:val="000000"/>
            <w:sz w:val="20"/>
            <w:szCs w:val="20"/>
          </w:rPr>
          <w:delText xml:space="preserve">averages </w:delText>
        </w:r>
      </w:del>
      <w:ins w:id="579" w:author="Chen Liao" w:date="2021-02-25T09:02:00Z">
        <w:r w:rsidR="005A5F71" w:rsidRPr="00F30CC6">
          <w:rPr>
            <w:rFonts w:ascii="Times New Roman" w:hAnsi="Times New Roman" w:cs="Times New Roman"/>
            <w:color w:val="000000"/>
            <w:sz w:val="20"/>
            <w:szCs w:val="20"/>
          </w:rPr>
          <w:t xml:space="preserve">the mean values </w:t>
        </w:r>
      </w:ins>
      <w:r w:rsidR="00045561" w:rsidRPr="00F30CC6">
        <w:rPr>
          <w:rFonts w:ascii="Times New Roman" w:hAnsi="Times New Roman" w:cs="Times New Roman"/>
          <w:color w:val="000000"/>
          <w:sz w:val="20"/>
          <w:szCs w:val="20"/>
        </w:rPr>
        <w:t xml:space="preserve">across </w:t>
      </w:r>
      <w:del w:id="580" w:author="Chen Liao" w:date="2021-02-25T09:00:00Z">
        <w:r w:rsidR="00045561" w:rsidRPr="00F30CC6" w:rsidDel="00087539">
          <w:rPr>
            <w:rFonts w:ascii="Times New Roman" w:hAnsi="Times New Roman" w:cs="Times New Roman"/>
            <w:color w:val="000000"/>
            <w:sz w:val="20"/>
            <w:szCs w:val="20"/>
          </w:rPr>
          <w:delText>individual mouse</w:delText>
        </w:r>
      </w:del>
      <w:ins w:id="581" w:author="Chen Liao" w:date="2021-02-25T09:00:00Z">
        <w:r w:rsidR="00087539" w:rsidRPr="00F30CC6">
          <w:rPr>
            <w:rFonts w:ascii="Times New Roman" w:hAnsi="Times New Roman" w:cs="Times New Roman"/>
            <w:color w:val="000000"/>
            <w:sz w:val="20"/>
            <w:szCs w:val="20"/>
          </w:rPr>
          <w:t>mice</w:t>
        </w:r>
      </w:ins>
      <w:ins w:id="582" w:author="Chen Liao" w:date="2021-02-25T08:59:00Z">
        <w:r w:rsidR="00087539" w:rsidRPr="00F30CC6">
          <w:rPr>
            <w:rFonts w:ascii="Times New Roman" w:hAnsi="Times New Roman" w:cs="Times New Roman"/>
            <w:color w:val="000000"/>
            <w:sz w:val="20"/>
            <w:szCs w:val="20"/>
          </w:rPr>
          <w:t xml:space="preserve"> within the same vendor</w:t>
        </w:r>
      </w:ins>
      <w:ins w:id="583" w:author="Chen Liao" w:date="2021-02-25T09:02:00Z">
        <w:r w:rsidR="005A5F71" w:rsidRPr="00F30CC6">
          <w:rPr>
            <w:rFonts w:ascii="Times New Roman" w:hAnsi="Times New Roman" w:cs="Times New Roman"/>
            <w:color w:val="000000"/>
            <w:sz w:val="20"/>
            <w:szCs w:val="20"/>
          </w:rPr>
          <w:t xml:space="preserve"> </w:t>
        </w:r>
      </w:ins>
      <w:del w:id="584" w:author="Chen Liao" w:date="2021-02-25T09:02:00Z">
        <w:r w:rsidR="00045561" w:rsidRPr="00F30CC6" w:rsidDel="005A5F71">
          <w:rPr>
            <w:rFonts w:ascii="Times New Roman" w:hAnsi="Times New Roman" w:cs="Times New Roman"/>
            <w:color w:val="000000"/>
            <w:sz w:val="20"/>
            <w:szCs w:val="20"/>
          </w:rPr>
          <w:delText xml:space="preserve">. </w:delText>
        </w:r>
        <w:r w:rsidR="00AF194A" w:rsidRPr="00F30CC6" w:rsidDel="005A5F71">
          <w:rPr>
            <w:rFonts w:ascii="Times New Roman" w:hAnsi="Times New Roman" w:cs="Times New Roman"/>
            <w:color w:val="242021"/>
            <w:sz w:val="20"/>
            <w:szCs w:val="20"/>
          </w:rPr>
          <w:delText xml:space="preserve">For </w:delText>
        </w:r>
      </w:del>
      <w:del w:id="585" w:author="Chen Liao" w:date="2021-02-25T08:57:00Z">
        <w:r w:rsidR="00AF194A" w:rsidRPr="00F30CC6" w:rsidDel="002B5950">
          <w:rPr>
            <w:rFonts w:ascii="Times New Roman" w:hAnsi="Times New Roman" w:cs="Times New Roman"/>
            <w:b/>
            <w:bCs/>
            <w:color w:val="242021"/>
            <w:sz w:val="20"/>
            <w:szCs w:val="20"/>
          </w:rPr>
          <w:delText>C-E</w:delText>
        </w:r>
        <w:r w:rsidR="00AF194A" w:rsidRPr="00F30CC6" w:rsidDel="002B5950">
          <w:rPr>
            <w:rFonts w:ascii="Times New Roman" w:hAnsi="Times New Roman" w:cs="Times New Roman"/>
            <w:color w:val="242021"/>
            <w:sz w:val="20"/>
            <w:szCs w:val="20"/>
          </w:rPr>
          <w:delText>,</w:delText>
        </w:r>
      </w:del>
      <w:del w:id="586" w:author="Chen Liao" w:date="2021-02-25T09:02:00Z">
        <w:r w:rsidR="00AF194A" w:rsidRPr="00F30CC6" w:rsidDel="005A5F71">
          <w:rPr>
            <w:rFonts w:ascii="Times New Roman" w:hAnsi="Times New Roman" w:cs="Times New Roman"/>
            <w:color w:val="242021"/>
            <w:sz w:val="20"/>
            <w:szCs w:val="20"/>
          </w:rPr>
          <w:delText xml:space="preserve"> </w:delText>
        </w:r>
        <w:r w:rsidR="00AF194A" w:rsidRPr="00F30CC6" w:rsidDel="005A5F71">
          <w:rPr>
            <w:rFonts w:ascii="Times New Roman" w:hAnsi="Times New Roman" w:cs="Times New Roman"/>
            <w:color w:val="000000"/>
            <w:sz w:val="20"/>
            <w:szCs w:val="20"/>
          </w:rPr>
          <w:delText>l</w:delText>
        </w:r>
        <w:r w:rsidR="00DD57F6" w:rsidRPr="00F30CC6" w:rsidDel="005A5F71">
          <w:rPr>
            <w:rFonts w:ascii="Times New Roman" w:hAnsi="Times New Roman" w:cs="Times New Roman"/>
            <w:color w:val="000000"/>
            <w:sz w:val="20"/>
            <w:szCs w:val="20"/>
          </w:rPr>
          <w:delText>ines</w:delText>
        </w:r>
        <w:r w:rsidR="00AF194A" w:rsidRPr="00F30CC6" w:rsidDel="005A5F71">
          <w:rPr>
            <w:rFonts w:ascii="Times New Roman" w:hAnsi="Times New Roman" w:cs="Times New Roman"/>
            <w:color w:val="000000"/>
            <w:sz w:val="20"/>
            <w:szCs w:val="20"/>
          </w:rPr>
          <w:delText xml:space="preserve"> or </w:delText>
        </w:r>
        <w:r w:rsidR="00B82C6D" w:rsidRPr="00F30CC6" w:rsidDel="005A5F71">
          <w:rPr>
            <w:rFonts w:ascii="Times New Roman" w:hAnsi="Times New Roman" w:cs="Times New Roman"/>
            <w:color w:val="000000"/>
            <w:sz w:val="20"/>
            <w:szCs w:val="20"/>
          </w:rPr>
          <w:delText>dot</w:delText>
        </w:r>
        <w:r w:rsidR="005D5249" w:rsidRPr="00F30CC6" w:rsidDel="005A5F71">
          <w:rPr>
            <w:rFonts w:ascii="Times New Roman" w:hAnsi="Times New Roman" w:cs="Times New Roman"/>
            <w:color w:val="000000"/>
            <w:sz w:val="20"/>
            <w:szCs w:val="20"/>
          </w:rPr>
          <w:delText>s</w:delText>
        </w:r>
        <w:r w:rsidR="00DD57F6" w:rsidRPr="00F30CC6" w:rsidDel="005A5F71">
          <w:rPr>
            <w:rFonts w:ascii="Times New Roman" w:hAnsi="Times New Roman" w:cs="Times New Roman"/>
            <w:color w:val="000000"/>
            <w:sz w:val="20"/>
            <w:szCs w:val="20"/>
          </w:rPr>
          <w:delText xml:space="preserve"> represent mean </w:delText>
        </w:r>
        <w:r w:rsidR="00B82C6D" w:rsidRPr="00F30CC6" w:rsidDel="005A5F71">
          <w:rPr>
            <w:rFonts w:ascii="Times New Roman" w:hAnsi="Times New Roman" w:cs="Times New Roman"/>
            <w:color w:val="000000"/>
            <w:sz w:val="20"/>
            <w:szCs w:val="20"/>
          </w:rPr>
          <w:delText xml:space="preserve">values </w:delText>
        </w:r>
      </w:del>
      <w:r w:rsidR="00DD57F6" w:rsidRPr="00F30CC6">
        <w:rPr>
          <w:rFonts w:ascii="Times New Roman" w:hAnsi="Times New Roman" w:cs="Times New Roman"/>
          <w:color w:val="000000"/>
          <w:sz w:val="20"/>
          <w:szCs w:val="20"/>
        </w:rPr>
        <w:t>and shading areas</w:t>
      </w:r>
      <w:ins w:id="587" w:author="Chen Liao" w:date="2021-02-25T09:02:00Z">
        <w:r w:rsidR="005A5F71" w:rsidRPr="00F30CC6">
          <w:rPr>
            <w:rFonts w:ascii="Times New Roman" w:hAnsi="Times New Roman" w:cs="Times New Roman"/>
            <w:color w:val="000000"/>
            <w:sz w:val="20"/>
            <w:szCs w:val="20"/>
          </w:rPr>
          <w:t xml:space="preserve"> (panel B, F)</w:t>
        </w:r>
      </w:ins>
      <w:r w:rsidR="00DD57F6" w:rsidRPr="00F30CC6">
        <w:rPr>
          <w:rFonts w:ascii="Times New Roman" w:hAnsi="Times New Roman" w:cs="Times New Roman"/>
          <w:color w:val="000000"/>
          <w:sz w:val="20"/>
          <w:szCs w:val="20"/>
        </w:rPr>
        <w:t xml:space="preserve"> </w:t>
      </w:r>
      <w:r w:rsidR="00AF194A" w:rsidRPr="00F30CC6">
        <w:rPr>
          <w:rFonts w:ascii="Times New Roman" w:hAnsi="Times New Roman" w:cs="Times New Roman"/>
          <w:color w:val="000000"/>
          <w:sz w:val="20"/>
          <w:szCs w:val="20"/>
        </w:rPr>
        <w:t xml:space="preserve">or error bars </w:t>
      </w:r>
      <w:ins w:id="588" w:author="Chen Liao" w:date="2021-02-25T09:02:00Z">
        <w:r w:rsidR="005A5F71" w:rsidRPr="00F30CC6">
          <w:rPr>
            <w:rFonts w:ascii="Times New Roman" w:hAnsi="Times New Roman" w:cs="Times New Roman"/>
            <w:color w:val="000000"/>
            <w:sz w:val="20"/>
            <w:szCs w:val="20"/>
          </w:rPr>
          <w:t xml:space="preserve">(panel E) </w:t>
        </w:r>
      </w:ins>
      <w:r w:rsidR="00DD57F6" w:rsidRPr="00F30CC6">
        <w:rPr>
          <w:rFonts w:ascii="Times New Roman" w:hAnsi="Times New Roman" w:cs="Times New Roman"/>
          <w:color w:val="000000"/>
          <w:sz w:val="20"/>
          <w:szCs w:val="20"/>
        </w:rPr>
        <w:t>represent standard error of the mean.</w:t>
      </w:r>
      <w:r w:rsidR="00AF194A" w:rsidRPr="00F30CC6">
        <w:rPr>
          <w:rFonts w:ascii="Times New Roman" w:hAnsi="Times New Roman" w:cs="Times New Roman"/>
          <w:color w:val="000000"/>
          <w:sz w:val="20"/>
          <w:szCs w:val="20"/>
        </w:rPr>
        <w:t xml:space="preserve"> </w:t>
      </w:r>
    </w:p>
    <w:p w14:paraId="2C363BF4" w14:textId="0C77C3CA" w:rsidR="001E0C1B" w:rsidRPr="00F30CC6" w:rsidRDefault="001E0C1B" w:rsidP="005E0AD8">
      <w:pPr>
        <w:jc w:val="both"/>
        <w:rPr>
          <w:rFonts w:ascii="Times New Roman" w:hAnsi="Times New Roman" w:cs="Times New Roman"/>
          <w:sz w:val="20"/>
          <w:szCs w:val="20"/>
        </w:rPr>
      </w:pPr>
    </w:p>
    <w:p w14:paraId="694BB10F" w14:textId="7B998525" w:rsidR="00967B8F" w:rsidRPr="00CE5B41" w:rsidRDefault="00CE5B41" w:rsidP="005E0AD8">
      <w:pPr>
        <w:pStyle w:val="paragraph"/>
        <w:spacing w:before="0" w:beforeAutospacing="0" w:after="0" w:afterAutospacing="0"/>
        <w:jc w:val="both"/>
        <w:rPr>
          <w:ins w:id="589" w:author="刘 红宾" w:date="2021-03-01T11:36:00Z"/>
          <w:rFonts w:ascii="Times New Roman" w:hAnsi="Times New Roman" w:cs="Times New Roman"/>
          <w:i/>
          <w:iCs/>
          <w:color w:val="FF0000"/>
          <w:szCs w:val="21"/>
          <w:rPrChange w:id="590" w:author="刘 红宾" w:date="2021-03-01T11:36:00Z">
            <w:rPr>
              <w:ins w:id="591" w:author="刘 红宾" w:date="2021-03-01T11:36:00Z"/>
              <w:rFonts w:ascii="Times New Roman" w:hAnsi="Times New Roman" w:cs="Times New Roman"/>
              <w:color w:val="000000"/>
              <w:szCs w:val="21"/>
            </w:rPr>
          </w:rPrChange>
        </w:rPr>
      </w:pPr>
      <w:ins w:id="592" w:author="刘 红宾" w:date="2021-03-01T11:36:00Z">
        <w:r w:rsidRPr="00CE5B41">
          <w:rPr>
            <w:rFonts w:ascii="Times New Roman" w:hAnsi="Times New Roman" w:cs="Times New Roman"/>
            <w:b/>
            <w:bCs/>
            <w:i/>
            <w:iCs/>
            <w:color w:val="FF0000"/>
            <w:sz w:val="20"/>
            <w:szCs w:val="20"/>
            <w:rPrChange w:id="593" w:author="刘 红宾" w:date="2021-03-01T11:36:00Z">
              <w:rPr>
                <w:rFonts w:ascii="Times New Roman" w:hAnsi="Times New Roman" w:cs="Times New Roman"/>
                <w:b/>
                <w:bCs/>
                <w:color w:val="000000"/>
                <w:sz w:val="20"/>
                <w:szCs w:val="20"/>
              </w:rPr>
            </w:rPrChange>
          </w:rPr>
          <w:lastRenderedPageBreak/>
          <w:t>Microbiota dynamics in response to inulin is driven by several key responders</w:t>
        </w:r>
      </w:ins>
    </w:p>
    <w:p w14:paraId="3B030F55" w14:textId="41539B56" w:rsidR="0035704D" w:rsidRDefault="00967B8F" w:rsidP="005E0AD8">
      <w:pPr>
        <w:pStyle w:val="paragraph"/>
        <w:spacing w:before="0" w:beforeAutospacing="0" w:after="0" w:afterAutospacing="0"/>
        <w:jc w:val="both"/>
        <w:rPr>
          <w:ins w:id="594" w:author="刘 红宾" w:date="2021-03-01T11:35:00Z"/>
          <w:rFonts w:ascii="Times New Roman" w:hAnsi="Times New Roman" w:cs="Times New Roman"/>
          <w:color w:val="242021"/>
          <w:szCs w:val="21"/>
        </w:rPr>
      </w:pPr>
      <w:ins w:id="595" w:author="刘 红宾" w:date="2021-03-01T11:35:00Z">
        <w:r w:rsidRPr="00222911">
          <w:rPr>
            <w:rFonts w:ascii="Times New Roman" w:hAnsi="Times New Roman" w:cs="Times New Roman"/>
            <w:color w:val="000000"/>
            <w:szCs w:val="21"/>
          </w:rPr>
          <w:t xml:space="preserve">Generalized Lotka–Volterra (gLV), an ordinary differential equation model that represents microbial communities with a limited number of parameters that can be deduced from time-series data, was employed to identify candidate inulin </w:t>
        </w:r>
      </w:ins>
      <w:ins w:id="596" w:author="刘 红宾" w:date="2021-03-09T17:31:00Z">
        <w:r w:rsidR="00EE6173">
          <w:rPr>
            <w:rFonts w:ascii="Times New Roman" w:hAnsi="Times New Roman" w:cs="Times New Roman"/>
            <w:color w:val="000000"/>
            <w:szCs w:val="21"/>
          </w:rPr>
          <w:t>responders</w:t>
        </w:r>
      </w:ins>
      <w:ins w:id="597" w:author="刘 红宾" w:date="2021-03-01T11:35:00Z">
        <w:r w:rsidRPr="00222911">
          <w:rPr>
            <w:rFonts w:ascii="Times New Roman" w:hAnsi="Times New Roman" w:cs="Times New Roman"/>
            <w:color w:val="000000"/>
            <w:szCs w:val="21"/>
          </w:rPr>
          <w:t xml:space="preserve">, </w:t>
        </w:r>
        <w:r w:rsidRPr="00222911">
          <w:rPr>
            <w:rFonts w:ascii="Times New Roman" w:hAnsi="Times New Roman" w:cs="Times New Roman"/>
            <w:color w:val="242021"/>
            <w:szCs w:val="21"/>
          </w:rPr>
          <w:t xml:space="preserve">which helped us understand the individualized </w:t>
        </w:r>
      </w:ins>
      <w:ins w:id="598" w:author="刘 红宾" w:date="2021-03-09T17:31:00Z">
        <w:r w:rsidR="00EE6173">
          <w:rPr>
            <w:rFonts w:ascii="Times New Roman" w:hAnsi="Times New Roman" w:cs="Times New Roman"/>
            <w:color w:val="242021"/>
            <w:szCs w:val="21"/>
          </w:rPr>
          <w:t>dynamic</w:t>
        </w:r>
      </w:ins>
      <w:ins w:id="599" w:author="刘 红宾" w:date="2021-03-01T11:35:00Z">
        <w:r w:rsidRPr="00222911">
          <w:rPr>
            <w:rFonts w:ascii="Times New Roman" w:hAnsi="Times New Roman" w:cs="Times New Roman"/>
            <w:color w:val="242021"/>
            <w:szCs w:val="21"/>
          </w:rPr>
          <w:t xml:space="preserve"> </w:t>
        </w:r>
        <w:r w:rsidRPr="00222911">
          <w:rPr>
            <w:rFonts w:ascii="Times New Roman" w:hAnsi="Times New Roman" w:cs="Times New Roman"/>
            <w:color w:val="2A2A2A"/>
            <w:szCs w:val="21"/>
            <w:shd w:val="clear" w:color="auto" w:fill="FFFFFF"/>
          </w:rPr>
          <w:t>responses</w:t>
        </w:r>
        <w:r w:rsidRPr="00222911">
          <w:rPr>
            <w:rFonts w:ascii="Times New Roman" w:hAnsi="Times New Roman" w:cs="Times New Roman"/>
            <w:color w:val="242021"/>
            <w:szCs w:val="21"/>
          </w:rPr>
          <w:t xml:space="preserve"> of gut microbiome from an ecological perspective.</w:t>
        </w:r>
      </w:ins>
      <w:del w:id="600" w:author="刘 红宾" w:date="2021-03-01T11:35:00Z">
        <w:r w:rsidR="006C78F6" w:rsidRPr="00F30CC6" w:rsidDel="00967B8F">
          <w:rPr>
            <w:rFonts w:ascii="Times New Roman" w:hAnsi="Times New Roman" w:cs="Times New Roman"/>
            <w:color w:val="242021"/>
            <w:sz w:val="20"/>
            <w:szCs w:val="20"/>
          </w:rPr>
          <w:br w:type="page"/>
        </w:r>
      </w:del>
    </w:p>
    <w:p w14:paraId="4C628D49" w14:textId="7500513A" w:rsidR="00967B8F" w:rsidRDefault="00967B8F" w:rsidP="005E0AD8">
      <w:pPr>
        <w:pStyle w:val="paragraph"/>
        <w:spacing w:before="0" w:beforeAutospacing="0" w:after="0" w:afterAutospacing="0"/>
        <w:jc w:val="both"/>
        <w:rPr>
          <w:ins w:id="601" w:author="刘 红宾" w:date="2021-03-09T19:14:00Z"/>
          <w:rFonts w:ascii="Times New Roman" w:hAnsi="Times New Roman" w:cs="Times New Roman"/>
          <w:sz w:val="20"/>
          <w:szCs w:val="20"/>
        </w:rPr>
      </w:pPr>
    </w:p>
    <w:p w14:paraId="5333192F" w14:textId="1B68AF13" w:rsidR="00A56262" w:rsidRPr="007A3AD9" w:rsidRDefault="00A56262">
      <w:pPr>
        <w:pStyle w:val="paragraph"/>
        <w:jc w:val="both"/>
        <w:rPr>
          <w:rFonts w:ascii="Times New Roman" w:hAnsi="Times New Roman" w:cs="Times New Roman"/>
          <w:sz w:val="20"/>
          <w:szCs w:val="20"/>
        </w:rPr>
        <w:pPrChange w:id="602" w:author="刘 红宾" w:date="2021-03-09T19:15:00Z">
          <w:pPr>
            <w:pStyle w:val="paragraph"/>
            <w:spacing w:before="0" w:beforeAutospacing="0" w:after="0" w:afterAutospacing="0"/>
            <w:jc w:val="both"/>
          </w:pPr>
        </w:pPrChange>
      </w:pPr>
      <w:ins w:id="603" w:author="刘 红宾" w:date="2021-03-09T19:14:00Z">
        <w:r w:rsidRPr="00A56262">
          <w:rPr>
            <w:rFonts w:ascii="Times New Roman" w:hAnsi="Times New Roman" w:cs="Times New Roman"/>
            <w:sz w:val="20"/>
            <w:szCs w:val="20"/>
          </w:rPr>
          <w:t>Most of the glycan degrading and import machinery</w:t>
        </w:r>
        <w:r>
          <w:rPr>
            <w:rFonts w:ascii="Times New Roman" w:hAnsi="Times New Roman" w:cs="Times New Roman" w:hint="eastAsia"/>
            <w:sz w:val="20"/>
            <w:szCs w:val="20"/>
          </w:rPr>
          <w:t xml:space="preserve"> </w:t>
        </w:r>
        <w:r w:rsidRPr="00A56262">
          <w:rPr>
            <w:rFonts w:ascii="Times New Roman" w:hAnsi="Times New Roman" w:cs="Times New Roman"/>
            <w:sz w:val="20"/>
            <w:szCs w:val="20"/>
          </w:rPr>
          <w:t>within Bacteroides genomes are encoded within clusters</w:t>
        </w:r>
        <w:r>
          <w:rPr>
            <w:rFonts w:ascii="Times New Roman" w:hAnsi="Times New Roman" w:cs="Times New Roman" w:hint="eastAsia"/>
            <w:sz w:val="20"/>
            <w:szCs w:val="20"/>
          </w:rPr>
          <w:t xml:space="preserve"> </w:t>
        </w:r>
        <w:r w:rsidRPr="00A56262">
          <w:rPr>
            <w:rFonts w:ascii="Times New Roman" w:hAnsi="Times New Roman" w:cs="Times New Roman"/>
            <w:sz w:val="20"/>
            <w:szCs w:val="20"/>
          </w:rPr>
          <w:t>of coregulated genes known as polysaccharide utilization</w:t>
        </w:r>
        <w:r>
          <w:rPr>
            <w:rFonts w:ascii="Times New Roman" w:hAnsi="Times New Roman" w:cs="Times New Roman" w:hint="eastAsia"/>
            <w:sz w:val="20"/>
            <w:szCs w:val="20"/>
          </w:rPr>
          <w:t xml:space="preserve"> </w:t>
        </w:r>
        <w:r w:rsidRPr="00A56262">
          <w:rPr>
            <w:rFonts w:ascii="Times New Roman" w:hAnsi="Times New Roman" w:cs="Times New Roman"/>
            <w:sz w:val="20"/>
            <w:szCs w:val="20"/>
          </w:rPr>
          <w:t>loci (PUL). The defining characteristic of a PUL is the</w:t>
        </w:r>
      </w:ins>
      <w:ins w:id="604" w:author="刘 红宾" w:date="2021-03-09T19:15:00Z">
        <w:r>
          <w:rPr>
            <w:rFonts w:ascii="Times New Roman" w:hAnsi="Times New Roman" w:cs="Times New Roman" w:hint="eastAsia"/>
            <w:sz w:val="20"/>
            <w:szCs w:val="20"/>
          </w:rPr>
          <w:t xml:space="preserve"> </w:t>
        </w:r>
      </w:ins>
      <w:ins w:id="605" w:author="刘 红宾" w:date="2021-03-09T19:14:00Z">
        <w:r w:rsidRPr="00A56262">
          <w:rPr>
            <w:rFonts w:ascii="Times New Roman" w:hAnsi="Times New Roman" w:cs="Times New Roman"/>
            <w:sz w:val="20"/>
            <w:szCs w:val="20"/>
          </w:rPr>
          <w:t xml:space="preserve">presence of a pair of genes homologous to </w:t>
        </w:r>
        <w:r w:rsidRPr="00A56262">
          <w:rPr>
            <w:rFonts w:ascii="Times New Roman" w:hAnsi="Times New Roman" w:cs="Times New Roman"/>
            <w:i/>
            <w:iCs/>
            <w:sz w:val="20"/>
            <w:szCs w:val="20"/>
            <w:rPrChange w:id="606" w:author="刘 红宾" w:date="2021-03-09T19:15:00Z">
              <w:rPr>
                <w:rFonts w:ascii="Times New Roman" w:hAnsi="Times New Roman" w:cs="Times New Roman"/>
                <w:sz w:val="20"/>
                <w:szCs w:val="20"/>
              </w:rPr>
            </w:rPrChange>
          </w:rPr>
          <w:t>susD</w:t>
        </w:r>
        <w:r w:rsidRPr="00A56262">
          <w:rPr>
            <w:rFonts w:ascii="Times New Roman" w:hAnsi="Times New Roman" w:cs="Times New Roman"/>
            <w:sz w:val="20"/>
            <w:szCs w:val="20"/>
          </w:rPr>
          <w:t xml:space="preserve"> and</w:t>
        </w:r>
      </w:ins>
      <w:ins w:id="607" w:author="刘 红宾" w:date="2021-03-09T19:15:00Z">
        <w:r>
          <w:rPr>
            <w:rFonts w:ascii="Times New Roman" w:hAnsi="Times New Roman" w:cs="Times New Roman" w:hint="eastAsia"/>
            <w:sz w:val="20"/>
            <w:szCs w:val="20"/>
          </w:rPr>
          <w:t xml:space="preserve"> </w:t>
        </w:r>
      </w:ins>
      <w:ins w:id="608" w:author="刘 红宾" w:date="2021-03-09T19:14:00Z">
        <w:r w:rsidRPr="00A56262">
          <w:rPr>
            <w:rFonts w:ascii="Times New Roman" w:hAnsi="Times New Roman" w:cs="Times New Roman"/>
            <w:i/>
            <w:iCs/>
            <w:sz w:val="20"/>
            <w:szCs w:val="20"/>
            <w:rPrChange w:id="609" w:author="刘 红宾" w:date="2021-03-09T19:15:00Z">
              <w:rPr>
                <w:rFonts w:ascii="Times New Roman" w:hAnsi="Times New Roman" w:cs="Times New Roman"/>
                <w:sz w:val="20"/>
                <w:szCs w:val="20"/>
              </w:rPr>
            </w:rPrChange>
          </w:rPr>
          <w:t>susC</w:t>
        </w:r>
        <w:r w:rsidRPr="00A56262">
          <w:rPr>
            <w:rFonts w:ascii="Times New Roman" w:hAnsi="Times New Roman" w:cs="Times New Roman"/>
            <w:sz w:val="20"/>
            <w:szCs w:val="20"/>
          </w:rPr>
          <w:t>, which encode outer membrane proteins that bind</w:t>
        </w:r>
      </w:ins>
      <w:ins w:id="610" w:author="刘 红宾" w:date="2021-03-09T19:15:00Z">
        <w:r>
          <w:rPr>
            <w:rFonts w:ascii="Times New Roman" w:hAnsi="Times New Roman" w:cs="Times New Roman" w:hint="eastAsia"/>
            <w:sz w:val="20"/>
            <w:szCs w:val="20"/>
          </w:rPr>
          <w:t xml:space="preserve"> </w:t>
        </w:r>
      </w:ins>
      <w:ins w:id="611" w:author="刘 红宾" w:date="2021-03-09T19:14:00Z">
        <w:r w:rsidRPr="00A56262">
          <w:rPr>
            <w:rFonts w:ascii="Times New Roman" w:hAnsi="Times New Roman" w:cs="Times New Roman"/>
            <w:sz w:val="20"/>
            <w:szCs w:val="20"/>
          </w:rPr>
          <w:t>inulin and import its digestion products</w:t>
        </w:r>
      </w:ins>
      <w:ins w:id="612" w:author="刘 红宾" w:date="2021-03-09T20:17:00Z">
        <w:r w:rsidR="004506EE">
          <w:rPr>
            <w:rFonts w:ascii="Times New Roman" w:hAnsi="Times New Roman" w:cs="Times New Roman"/>
            <w:sz w:val="20"/>
            <w:szCs w:val="20"/>
          </w:rPr>
          <w:t xml:space="preserve"> </w:t>
        </w:r>
      </w:ins>
      <w:ins w:id="613" w:author="刘 红宾" w:date="2021-03-09T20:18:00Z">
        <w:r w:rsidR="004506EE">
          <w:rPr>
            <w:rFonts w:ascii="Times New Roman" w:hAnsi="Times New Roman" w:cs="Times New Roman"/>
            <w:sz w:val="20"/>
            <w:szCs w:val="20"/>
          </w:rPr>
          <w:fldChar w:fldCharType="begin"/>
        </w:r>
      </w:ins>
      <w:ins w:id="614" w:author="刘 红宾" w:date="2021-03-09T20:19:00Z">
        <w:r w:rsidR="00ED3422">
          <w:rPr>
            <w:rFonts w:ascii="Times New Roman" w:hAnsi="Times New Roman" w:cs="Times New Roman"/>
            <w:sz w:val="20"/>
            <w:szCs w:val="20"/>
          </w:rPr>
          <w:instrText xml:space="preserve"> ADDIN NE.Ref.{E4FAEAA4-C55F-4A5C-909B-62697434F5E6}</w:instrText>
        </w:r>
      </w:ins>
      <w:r w:rsidR="004506EE">
        <w:rPr>
          <w:rFonts w:ascii="Times New Roman" w:hAnsi="Times New Roman" w:cs="Times New Roman"/>
          <w:sz w:val="20"/>
          <w:szCs w:val="20"/>
        </w:rPr>
        <w:fldChar w:fldCharType="separate"/>
      </w:r>
      <w:ins w:id="615" w:author="刘 红宾" w:date="2021-03-09T20:19:00Z">
        <w:r w:rsidR="00ED3422">
          <w:rPr>
            <w:rFonts w:ascii="Times New Roman" w:hAnsi="Times New Roman" w:cs="Times New Roman"/>
            <w:color w:val="080000"/>
            <w:sz w:val="20"/>
            <w:szCs w:val="20"/>
          </w:rPr>
          <w:t>[23, 24]</w:t>
        </w:r>
      </w:ins>
      <w:ins w:id="616" w:author="刘 红宾" w:date="2021-03-09T20:18:00Z">
        <w:r w:rsidR="004506EE">
          <w:rPr>
            <w:rFonts w:ascii="Times New Roman" w:hAnsi="Times New Roman" w:cs="Times New Roman"/>
            <w:sz w:val="20"/>
            <w:szCs w:val="20"/>
          </w:rPr>
          <w:fldChar w:fldCharType="end"/>
        </w:r>
      </w:ins>
      <w:ins w:id="617" w:author="刘 红宾" w:date="2021-03-09T19:14:00Z">
        <w:r w:rsidRPr="00A56262">
          <w:rPr>
            <w:rFonts w:ascii="Times New Roman" w:hAnsi="Times New Roman" w:cs="Times New Roman"/>
            <w:sz w:val="20"/>
            <w:szCs w:val="20"/>
          </w:rPr>
          <w:t>.</w:t>
        </w:r>
      </w:ins>
      <w:ins w:id="618" w:author="刘 红宾" w:date="2021-03-09T19:58:00Z">
        <w:r w:rsidR="00D4061E">
          <w:rPr>
            <w:rFonts w:ascii="Times New Roman" w:hAnsi="Times New Roman" w:cs="Times New Roman"/>
            <w:sz w:val="20"/>
            <w:szCs w:val="20"/>
          </w:rPr>
          <w:t xml:space="preserve"> </w:t>
        </w:r>
        <w:r w:rsidR="00D4061E" w:rsidRPr="00D4061E">
          <w:rPr>
            <w:rFonts w:ascii="Times New Roman" w:hAnsi="Times New Roman" w:cs="Times New Roman"/>
            <w:sz w:val="20"/>
            <w:szCs w:val="20"/>
          </w:rPr>
          <w:t xml:space="preserve">Inulin PULs </w:t>
        </w:r>
        <w:r w:rsidR="00D4061E">
          <w:rPr>
            <w:rFonts w:ascii="Times New Roman" w:hAnsi="Times New Roman" w:cs="Times New Roman"/>
            <w:sz w:val="20"/>
            <w:szCs w:val="20"/>
          </w:rPr>
          <w:t xml:space="preserve">were also </w:t>
        </w:r>
        <w:r w:rsidR="00D4061E" w:rsidRPr="00D4061E">
          <w:rPr>
            <w:rFonts w:ascii="Times New Roman" w:hAnsi="Times New Roman" w:cs="Times New Roman"/>
            <w:sz w:val="20"/>
            <w:szCs w:val="20"/>
          </w:rPr>
          <w:t xml:space="preserve">detected in draft genomes of </w:t>
        </w:r>
        <w:r w:rsidR="00D4061E" w:rsidRPr="00D4061E">
          <w:rPr>
            <w:rFonts w:ascii="Times New Roman" w:hAnsi="Times New Roman" w:cs="Times New Roman"/>
            <w:i/>
            <w:iCs/>
            <w:sz w:val="20"/>
            <w:szCs w:val="20"/>
            <w:rPrChange w:id="619" w:author="刘 红宾" w:date="2021-03-09T19:59:00Z">
              <w:rPr>
                <w:rFonts w:ascii="Times New Roman" w:hAnsi="Times New Roman" w:cs="Times New Roman"/>
                <w:sz w:val="20"/>
                <w:szCs w:val="20"/>
              </w:rPr>
            </w:rPrChange>
          </w:rPr>
          <w:t>Bacteroides acidifaciens</w:t>
        </w:r>
        <w:r w:rsidR="00D4061E" w:rsidRPr="00D4061E">
          <w:rPr>
            <w:rFonts w:ascii="Times New Roman" w:hAnsi="Times New Roman" w:cs="Times New Roman"/>
            <w:sz w:val="20"/>
            <w:szCs w:val="20"/>
          </w:rPr>
          <w:t xml:space="preserve"> and </w:t>
        </w:r>
        <w:r w:rsidR="00D4061E" w:rsidRPr="00D4061E">
          <w:rPr>
            <w:rFonts w:ascii="Times New Roman" w:hAnsi="Times New Roman" w:cs="Times New Roman"/>
            <w:i/>
            <w:iCs/>
            <w:sz w:val="20"/>
            <w:szCs w:val="20"/>
            <w:rPrChange w:id="620" w:author="刘 红宾" w:date="2021-03-09T19:59:00Z">
              <w:rPr>
                <w:rFonts w:ascii="Times New Roman" w:hAnsi="Times New Roman" w:cs="Times New Roman"/>
                <w:sz w:val="20"/>
                <w:szCs w:val="20"/>
              </w:rPr>
            </w:rPrChange>
          </w:rPr>
          <w:t>Muribaculaceae</w:t>
        </w:r>
      </w:ins>
      <w:ins w:id="621" w:author="刘 红宾" w:date="2021-03-09T19:59:00Z">
        <w:r w:rsidR="00D4061E">
          <w:rPr>
            <w:rFonts w:ascii="Times New Roman" w:hAnsi="Times New Roman" w:cs="Times New Roman"/>
            <w:sz w:val="20"/>
            <w:szCs w:val="20"/>
          </w:rPr>
          <w:t xml:space="preserve"> (</w:t>
        </w:r>
        <w:r w:rsidR="00D4061E" w:rsidRPr="00D4061E">
          <w:rPr>
            <w:rFonts w:ascii="Times New Roman" w:hAnsi="Times New Roman" w:cs="Times New Roman"/>
            <w:b/>
            <w:bCs/>
            <w:sz w:val="20"/>
            <w:szCs w:val="20"/>
            <w:rPrChange w:id="622" w:author="刘 红宾" w:date="2021-03-09T19:59:00Z">
              <w:rPr>
                <w:rFonts w:ascii="Times New Roman" w:hAnsi="Times New Roman" w:cs="Times New Roman"/>
                <w:sz w:val="20"/>
                <w:szCs w:val="20"/>
              </w:rPr>
            </w:rPrChange>
          </w:rPr>
          <w:t>Table S4</w:t>
        </w:r>
        <w:r w:rsidR="00D4061E">
          <w:rPr>
            <w:rFonts w:ascii="Times New Roman" w:hAnsi="Times New Roman" w:cs="Times New Roman"/>
            <w:sz w:val="20"/>
            <w:szCs w:val="20"/>
          </w:rPr>
          <w:t>)</w:t>
        </w:r>
      </w:ins>
    </w:p>
    <w:p w14:paraId="6988D568" w14:textId="410A89E6" w:rsidR="005D61A4" w:rsidRPr="00A06850" w:rsidRDefault="005D5249" w:rsidP="00556798">
      <w:pPr>
        <w:jc w:val="center"/>
        <w:rPr>
          <w:ins w:id="623" w:author="Chen Liao" w:date="2021-02-25T08:35:00Z"/>
          <w:rFonts w:ascii="Times New Roman" w:eastAsia="SimSun" w:hAnsi="Times New Roman" w:cs="Times New Roman"/>
          <w:b/>
          <w:bCs/>
          <w:color w:val="000000"/>
          <w:sz w:val="20"/>
          <w:szCs w:val="20"/>
        </w:rPr>
      </w:pPr>
      <w:commentRangeStart w:id="624"/>
      <w:del w:id="625" w:author="刘 红宾" w:date="2021-03-01T09:27:00Z">
        <w:r w:rsidRPr="00A06850" w:rsidDel="00A83394">
          <w:rPr>
            <w:rFonts w:ascii="Times New Roman" w:eastAsia="SimSun" w:hAnsi="Times New Roman" w:cs="Times New Roman"/>
            <w:b/>
            <w:bCs/>
            <w:noProof/>
            <w:color w:val="000000"/>
            <w:sz w:val="20"/>
            <w:szCs w:val="20"/>
          </w:rPr>
          <w:drawing>
            <wp:inline distT="0" distB="0" distL="0" distR="0" wp14:anchorId="753E17F5" wp14:editId="4C5920BC">
              <wp:extent cx="4509288" cy="355801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3701" cy="3577275"/>
                      </a:xfrm>
                      <a:prstGeom prst="rect">
                        <a:avLst/>
                      </a:prstGeom>
                    </pic:spPr>
                  </pic:pic>
                </a:graphicData>
              </a:graphic>
            </wp:inline>
          </w:drawing>
        </w:r>
      </w:del>
      <w:commentRangeEnd w:id="624"/>
      <w:r w:rsidR="006C4D8F" w:rsidRPr="00A06850">
        <w:rPr>
          <w:rStyle w:val="CommentReference"/>
          <w:rFonts w:ascii="Times New Roman" w:hAnsi="Times New Roman" w:cs="Times New Roman"/>
          <w:rPrChange w:id="626" w:author="Chen Liao" w:date="2021-02-25T12:14:00Z">
            <w:rPr>
              <w:rStyle w:val="CommentReference"/>
            </w:rPr>
          </w:rPrChange>
        </w:rPr>
        <w:commentReference w:id="624"/>
      </w:r>
    </w:p>
    <w:p w14:paraId="00D3EEE3" w14:textId="5F0E4156" w:rsidR="00261834" w:rsidRPr="00A06850" w:rsidRDefault="00BA5E4F" w:rsidP="00556798">
      <w:pPr>
        <w:jc w:val="center"/>
        <w:rPr>
          <w:rFonts w:ascii="Times New Roman" w:eastAsia="SimSun" w:hAnsi="Times New Roman" w:cs="Times New Roman"/>
          <w:b/>
          <w:bCs/>
          <w:color w:val="000000"/>
          <w:sz w:val="20"/>
          <w:szCs w:val="20"/>
        </w:rPr>
      </w:pPr>
      <w:ins w:id="627" w:author="Chen Liao" w:date="2021-02-25T10:04:00Z">
        <w:r w:rsidRPr="00A06850">
          <w:rPr>
            <w:rFonts w:ascii="Times New Roman" w:eastAsia="SimSun" w:hAnsi="Times New Roman" w:cs="Times New Roman"/>
            <w:b/>
            <w:bCs/>
            <w:noProof/>
            <w:color w:val="000000"/>
            <w:sz w:val="20"/>
            <w:szCs w:val="20"/>
          </w:rPr>
          <w:drawing>
            <wp:inline distT="0" distB="0" distL="0" distR="0" wp14:anchorId="40ED68C4" wp14:editId="1845DAEF">
              <wp:extent cx="5791200" cy="2057400"/>
              <wp:effectExtent l="0" t="0" r="0" b="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200" cy="2057400"/>
                      </a:xfrm>
                      <a:prstGeom prst="rect">
                        <a:avLst/>
                      </a:prstGeom>
                    </pic:spPr>
                  </pic:pic>
                </a:graphicData>
              </a:graphic>
            </wp:inline>
          </w:drawing>
        </w:r>
      </w:ins>
    </w:p>
    <w:p w14:paraId="7148F50D" w14:textId="77777777" w:rsidR="0070622D" w:rsidRPr="00F30CC6" w:rsidRDefault="0070622D" w:rsidP="005E0AD8">
      <w:pPr>
        <w:jc w:val="both"/>
        <w:rPr>
          <w:rFonts w:ascii="Times New Roman" w:eastAsia="SimSun" w:hAnsi="Times New Roman" w:cs="Times New Roman"/>
          <w:b/>
          <w:bCs/>
          <w:color w:val="000000"/>
          <w:sz w:val="20"/>
          <w:szCs w:val="20"/>
        </w:rPr>
      </w:pPr>
    </w:p>
    <w:p w14:paraId="259D2B42" w14:textId="0F9F5B38" w:rsidR="0035704D" w:rsidRPr="00F30CC6" w:rsidRDefault="005D61A4" w:rsidP="005E0AD8">
      <w:pPr>
        <w:jc w:val="both"/>
        <w:rPr>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 xml:space="preserve">Figure 3. </w:t>
      </w:r>
      <w:r w:rsidR="00AB2A37" w:rsidRPr="00F30CC6">
        <w:rPr>
          <w:rFonts w:ascii="Times New Roman" w:eastAsia="SimSun" w:hAnsi="Times New Roman" w:cs="Times New Roman"/>
          <w:b/>
          <w:bCs/>
          <w:color w:val="000000"/>
          <w:sz w:val="20"/>
          <w:szCs w:val="20"/>
        </w:rPr>
        <w:t xml:space="preserve">Microbiota dynamics in response to inulin is driven by several </w:t>
      </w:r>
      <w:r w:rsidRPr="00F30CC6">
        <w:rPr>
          <w:rFonts w:ascii="Times New Roman" w:eastAsia="SimSun" w:hAnsi="Times New Roman" w:cs="Times New Roman"/>
          <w:b/>
          <w:bCs/>
          <w:color w:val="000000"/>
          <w:sz w:val="20"/>
          <w:szCs w:val="20"/>
        </w:rPr>
        <w:t xml:space="preserve">key </w:t>
      </w:r>
      <w:bookmarkStart w:id="628" w:name="OLE_LINK24"/>
      <w:bookmarkStart w:id="629" w:name="OLE_LINK25"/>
      <w:r w:rsidRPr="00F30CC6">
        <w:rPr>
          <w:rFonts w:ascii="Times New Roman" w:eastAsia="SimSun" w:hAnsi="Times New Roman" w:cs="Times New Roman"/>
          <w:b/>
          <w:bCs/>
          <w:color w:val="000000"/>
          <w:sz w:val="20"/>
          <w:szCs w:val="20"/>
        </w:rPr>
        <w:t>responders</w:t>
      </w:r>
      <w:bookmarkStart w:id="630" w:name="OLE_LINK30"/>
      <w:bookmarkStart w:id="631" w:name="OLE_LINK31"/>
      <w:bookmarkEnd w:id="628"/>
      <w:bookmarkEnd w:id="629"/>
      <w:r w:rsidR="00731E66" w:rsidRPr="00F30CC6">
        <w:rPr>
          <w:rFonts w:ascii="Times New Roman" w:eastAsia="SimSun" w:hAnsi="Times New Roman" w:cs="Times New Roman"/>
          <w:b/>
          <w:bCs/>
          <w:color w:val="000000"/>
          <w:sz w:val="20"/>
          <w:szCs w:val="20"/>
        </w:rPr>
        <w:t xml:space="preserve">. </w:t>
      </w:r>
      <w:bookmarkEnd w:id="630"/>
      <w:bookmarkEnd w:id="631"/>
      <w:r w:rsidR="00C414E2" w:rsidRPr="00F30CC6">
        <w:rPr>
          <w:rFonts w:ascii="Times New Roman" w:eastAsia="SimSun" w:hAnsi="Times New Roman" w:cs="Times New Roman"/>
          <w:b/>
          <w:bCs/>
          <w:color w:val="000000"/>
          <w:sz w:val="20"/>
          <w:szCs w:val="20"/>
        </w:rPr>
        <w:t>A</w:t>
      </w:r>
      <w:r w:rsidR="00731E66" w:rsidRPr="00F30CC6">
        <w:rPr>
          <w:rFonts w:ascii="Times New Roman" w:eastAsia="SimSun" w:hAnsi="Times New Roman" w:cs="Times New Roman"/>
          <w:b/>
          <w:bCs/>
          <w:color w:val="000000"/>
          <w:sz w:val="20"/>
          <w:szCs w:val="20"/>
        </w:rPr>
        <w:t xml:space="preserve">. </w:t>
      </w:r>
      <w:r w:rsidR="00546C70" w:rsidRPr="00F30CC6">
        <w:rPr>
          <w:rFonts w:ascii="Times New Roman" w:eastAsia="SimSun" w:hAnsi="Times New Roman" w:cs="Times New Roman"/>
          <w:color w:val="000000"/>
          <w:sz w:val="20"/>
          <w:szCs w:val="20"/>
        </w:rPr>
        <w:t>I</w:t>
      </w:r>
      <w:r w:rsidR="00731E66" w:rsidRPr="00F30CC6">
        <w:rPr>
          <w:rFonts w:ascii="Times New Roman" w:eastAsia="SimSun" w:hAnsi="Times New Roman" w:cs="Times New Roman"/>
          <w:color w:val="000000"/>
          <w:sz w:val="20"/>
          <w:szCs w:val="20"/>
        </w:rPr>
        <w:t>ncreased</w:t>
      </w:r>
      <w:r w:rsidRPr="00F30CC6">
        <w:rPr>
          <w:rFonts w:ascii="Times New Roman" w:eastAsia="SimSun" w:hAnsi="Times New Roman" w:cs="Times New Roman"/>
          <w:color w:val="000000"/>
          <w:sz w:val="20"/>
          <w:szCs w:val="20"/>
        </w:rPr>
        <w:t xml:space="preserve"> expression of inulinase genes</w:t>
      </w:r>
      <w:r w:rsidR="00546C70" w:rsidRPr="00F30CC6">
        <w:rPr>
          <w:rFonts w:ascii="Times New Roman" w:eastAsia="SimSun" w:hAnsi="Times New Roman" w:cs="Times New Roman"/>
          <w:color w:val="000000"/>
          <w:sz w:val="20"/>
          <w:szCs w:val="20"/>
        </w:rPr>
        <w:t xml:space="preserve"> following inulin treatment</w:t>
      </w:r>
      <w:r w:rsidRPr="00F30CC6">
        <w:rPr>
          <w:rFonts w:ascii="Times New Roman" w:eastAsia="SimSun" w:hAnsi="Times New Roman" w:cs="Times New Roman"/>
          <w:color w:val="000000"/>
          <w:sz w:val="20"/>
          <w:szCs w:val="20"/>
        </w:rPr>
        <w:t xml:space="preserve">. Each dotted line represents an individual mouse. *: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 xml:space="preserve">0.05; **: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 xml:space="preserve">0.01; </w:t>
      </w:r>
      <w:bookmarkStart w:id="632" w:name="OLE_LINK34"/>
      <w:bookmarkStart w:id="633" w:name="OLE_LINK35"/>
      <w:r w:rsidRPr="00F30CC6">
        <w:rPr>
          <w:rFonts w:ascii="Times New Roman" w:eastAsia="SimSun" w:hAnsi="Times New Roman" w:cs="Times New Roman"/>
          <w:color w:val="000000"/>
          <w:sz w:val="20"/>
          <w:szCs w:val="20"/>
        </w:rPr>
        <w:t xml:space="preserve">***: </w:t>
      </w:r>
      <w:r w:rsidR="00546C70" w:rsidRPr="00F30CC6">
        <w:rPr>
          <w:rFonts w:ascii="Times New Roman" w:eastAsia="SimSun" w:hAnsi="Times New Roman" w:cs="Times New Roman"/>
          <w:color w:val="000000"/>
          <w:sz w:val="20"/>
          <w:szCs w:val="20"/>
        </w:rPr>
        <w:t xml:space="preserve">P </w:t>
      </w:r>
      <w:r w:rsidR="00546C70" w:rsidRPr="00F30CC6">
        <w:rPr>
          <w:rFonts w:ascii="Times New Roman" w:hAnsi="Times New Roman" w:cs="Times New Roman"/>
          <w:sz w:val="20"/>
          <w:szCs w:val="20"/>
        </w:rPr>
        <w:t xml:space="preserve">&lt; </w:t>
      </w:r>
      <w:r w:rsidRPr="00F30CC6">
        <w:rPr>
          <w:rFonts w:ascii="Times New Roman" w:eastAsia="SimSun" w:hAnsi="Times New Roman" w:cs="Times New Roman"/>
          <w:color w:val="000000"/>
          <w:sz w:val="20"/>
          <w:szCs w:val="20"/>
        </w:rPr>
        <w:t>0.001</w:t>
      </w:r>
      <w:bookmarkEnd w:id="632"/>
      <w:bookmarkEnd w:id="633"/>
      <w:r w:rsidRPr="00F30CC6">
        <w:rPr>
          <w:rFonts w:ascii="Times New Roman" w:eastAsia="SimSun" w:hAnsi="Times New Roman" w:cs="Times New Roman"/>
          <w:color w:val="000000"/>
          <w:sz w:val="20"/>
          <w:szCs w:val="20"/>
        </w:rPr>
        <w:t>.</w:t>
      </w:r>
      <w:r w:rsidR="00731E66" w:rsidRPr="00F30CC6">
        <w:rPr>
          <w:rFonts w:ascii="Times New Roman" w:eastAsia="SimSun" w:hAnsi="Times New Roman" w:cs="Times New Roman"/>
          <w:color w:val="000000"/>
          <w:sz w:val="20"/>
          <w:szCs w:val="20"/>
        </w:rPr>
        <w:t xml:space="preserve"> </w:t>
      </w:r>
      <w:r w:rsidR="00453768" w:rsidRPr="00F30CC6">
        <w:rPr>
          <w:rFonts w:ascii="Times New Roman" w:eastAsia="SimSun" w:hAnsi="Times New Roman" w:cs="Times New Roman"/>
          <w:b/>
          <w:bCs/>
          <w:color w:val="000000"/>
          <w:sz w:val="20"/>
          <w:szCs w:val="20"/>
        </w:rPr>
        <w:t>B</w:t>
      </w:r>
      <w:del w:id="634" w:author="Chen Liao" w:date="2021-02-25T09:14:00Z">
        <w:r w:rsidR="00453768" w:rsidRPr="00F30CC6" w:rsidDel="00034744">
          <w:rPr>
            <w:rFonts w:ascii="Times New Roman" w:eastAsia="SimSun" w:hAnsi="Times New Roman" w:cs="Times New Roman"/>
            <w:b/>
            <w:bCs/>
            <w:color w:val="000000"/>
            <w:sz w:val="20"/>
            <w:szCs w:val="20"/>
          </w:rPr>
          <w:delText>-F</w:delText>
        </w:r>
      </w:del>
      <w:r w:rsidR="00453768" w:rsidRPr="00F30CC6">
        <w:rPr>
          <w:rFonts w:ascii="Times New Roman" w:eastAsia="SimSun" w:hAnsi="Times New Roman" w:cs="Times New Roman"/>
          <w:color w:val="000000"/>
          <w:sz w:val="20"/>
          <w:szCs w:val="20"/>
        </w:rPr>
        <w:t xml:space="preserve">. </w:t>
      </w:r>
      <w:ins w:id="635" w:author="Chen Liao" w:date="2021-02-25T09:14:00Z">
        <w:r w:rsidR="00034744" w:rsidRPr="00F30CC6">
          <w:rPr>
            <w:rFonts w:ascii="Times New Roman" w:eastAsia="SimSun" w:hAnsi="Times New Roman" w:cs="Times New Roman"/>
            <w:color w:val="000000"/>
            <w:sz w:val="20"/>
            <w:szCs w:val="20"/>
          </w:rPr>
          <w:t xml:space="preserve">Generalized Lotka-Volterra model combined with Bayesian </w:t>
        </w:r>
      </w:ins>
      <w:ins w:id="636" w:author="Chen Liao" w:date="2021-02-25T09:15:00Z">
        <w:r w:rsidR="00034744" w:rsidRPr="00F30CC6">
          <w:rPr>
            <w:rFonts w:ascii="Times New Roman" w:eastAsia="SimSun" w:hAnsi="Times New Roman" w:cs="Times New Roman"/>
            <w:color w:val="000000"/>
            <w:sz w:val="20"/>
            <w:szCs w:val="20"/>
          </w:rPr>
          <w:t>statistics</w:t>
        </w:r>
      </w:ins>
      <w:ins w:id="637" w:author="Chen Liao" w:date="2021-02-25T09:14:00Z">
        <w:r w:rsidR="00034744" w:rsidRPr="00F30CC6">
          <w:rPr>
            <w:rFonts w:ascii="Times New Roman" w:eastAsia="SimSun" w:hAnsi="Times New Roman" w:cs="Times New Roman"/>
            <w:color w:val="000000"/>
            <w:sz w:val="20"/>
            <w:szCs w:val="20"/>
          </w:rPr>
          <w:t xml:space="preserve"> to infer</w:t>
        </w:r>
      </w:ins>
      <w:del w:id="638" w:author="Chen Liao" w:date="2021-02-25T09:14:00Z">
        <w:r w:rsidR="00175772" w:rsidRPr="00F30CC6" w:rsidDel="00034744">
          <w:rPr>
            <w:rFonts w:ascii="Times New Roman" w:eastAsia="SimSun" w:hAnsi="Times New Roman" w:cs="Times New Roman"/>
            <w:color w:val="000000"/>
            <w:sz w:val="20"/>
            <w:szCs w:val="20"/>
          </w:rPr>
          <w:delText>Inference of</w:delText>
        </w:r>
      </w:del>
      <w:r w:rsidR="00175772" w:rsidRPr="00F30CC6">
        <w:rPr>
          <w:rFonts w:ascii="Times New Roman" w:eastAsia="SimSun" w:hAnsi="Times New Roman" w:cs="Times New Roman"/>
          <w:color w:val="000000"/>
          <w:sz w:val="20"/>
          <w:szCs w:val="20"/>
        </w:rPr>
        <w:t xml:space="preserve"> inulin responders</w:t>
      </w:r>
      <w:r w:rsidR="008C698D" w:rsidRPr="00F30CC6">
        <w:rPr>
          <w:rFonts w:ascii="Times New Roman" w:eastAsia="SimSun" w:hAnsi="Times New Roman" w:cs="Times New Roman"/>
          <w:color w:val="000000"/>
          <w:sz w:val="20"/>
          <w:szCs w:val="20"/>
        </w:rPr>
        <w:t xml:space="preserve"> and associated ecological interactions</w:t>
      </w:r>
      <w:r w:rsidR="002F0BD0" w:rsidRPr="00F30CC6">
        <w:rPr>
          <w:rFonts w:ascii="Times New Roman" w:eastAsia="SimSun" w:hAnsi="Times New Roman" w:cs="Times New Roman"/>
          <w:color w:val="000000"/>
          <w:sz w:val="20"/>
          <w:szCs w:val="20"/>
        </w:rPr>
        <w:t xml:space="preserve">. </w:t>
      </w:r>
      <w:del w:id="639" w:author="Chen Liao" w:date="2021-02-25T09:15:00Z">
        <w:r w:rsidR="00C414E2" w:rsidRPr="00F30CC6" w:rsidDel="00034744">
          <w:rPr>
            <w:rFonts w:ascii="Times New Roman" w:eastAsia="SimSun" w:hAnsi="Times New Roman" w:cs="Times New Roman"/>
            <w:b/>
            <w:bCs/>
            <w:color w:val="000000"/>
            <w:sz w:val="20"/>
            <w:szCs w:val="20"/>
          </w:rPr>
          <w:delText xml:space="preserve">B. </w:delText>
        </w:r>
      </w:del>
      <w:bookmarkStart w:id="640" w:name="OLE_LINK3"/>
      <w:bookmarkStart w:id="641" w:name="OLE_LINK4"/>
      <w:del w:id="642" w:author="Chen Liao" w:date="2021-02-25T09:13:00Z">
        <w:r w:rsidR="00DC008D" w:rsidRPr="00F30CC6" w:rsidDel="00034744">
          <w:rPr>
            <w:rFonts w:ascii="Times New Roman" w:eastAsia="SimSun" w:hAnsi="Times New Roman" w:cs="Times New Roman"/>
            <w:color w:val="000000"/>
            <w:sz w:val="20"/>
            <w:szCs w:val="20"/>
          </w:rPr>
          <w:delText xml:space="preserve">A schematic diagram showing our hypothesis </w:delText>
        </w:r>
        <w:bookmarkEnd w:id="640"/>
        <w:bookmarkEnd w:id="641"/>
        <w:r w:rsidR="00DC008D" w:rsidRPr="00F30CC6" w:rsidDel="00034744">
          <w:rPr>
            <w:rFonts w:ascii="Times New Roman" w:eastAsia="SimSun" w:hAnsi="Times New Roman" w:cs="Times New Roman"/>
            <w:color w:val="000000"/>
            <w:sz w:val="20"/>
            <w:szCs w:val="20"/>
          </w:rPr>
          <w:delText xml:space="preserve">that the observed overshoot dynamic responses of gut microbiota to inulin are </w:delText>
        </w:r>
        <w:bookmarkStart w:id="643" w:name="OLE_LINK5"/>
        <w:bookmarkStart w:id="644" w:name="OLE_LINK6"/>
        <w:r w:rsidR="002922F6" w:rsidRPr="00F30CC6" w:rsidDel="00034744">
          <w:rPr>
            <w:rFonts w:ascii="Times New Roman" w:eastAsia="SimSun" w:hAnsi="Times New Roman" w:cs="Times New Roman"/>
            <w:color w:val="000000"/>
            <w:sz w:val="20"/>
            <w:szCs w:val="20"/>
          </w:rPr>
          <w:delText xml:space="preserve">predominately </w:delText>
        </w:r>
        <w:r w:rsidR="00A8536E" w:rsidRPr="00F30CC6" w:rsidDel="00034744">
          <w:rPr>
            <w:rFonts w:ascii="Times New Roman" w:eastAsia="SimSun" w:hAnsi="Times New Roman" w:cs="Times New Roman"/>
            <w:color w:val="000000"/>
            <w:sz w:val="20"/>
            <w:szCs w:val="20"/>
          </w:rPr>
          <w:delText>determined</w:delText>
        </w:r>
        <w:r w:rsidR="00DC008D" w:rsidRPr="00F30CC6" w:rsidDel="00034744">
          <w:rPr>
            <w:rFonts w:ascii="Times New Roman" w:eastAsia="SimSun" w:hAnsi="Times New Roman" w:cs="Times New Roman"/>
            <w:color w:val="000000"/>
            <w:sz w:val="20"/>
            <w:szCs w:val="20"/>
          </w:rPr>
          <w:delText xml:space="preserve"> by growth and ecological interactions of </w:delText>
        </w:r>
        <w:bookmarkStart w:id="645" w:name="OLE_LINK7"/>
        <w:bookmarkStart w:id="646" w:name="OLE_LINK8"/>
        <w:r w:rsidR="002922F6" w:rsidRPr="00F30CC6" w:rsidDel="00034744">
          <w:rPr>
            <w:rFonts w:ascii="Times New Roman" w:eastAsia="SimSun" w:hAnsi="Times New Roman" w:cs="Times New Roman"/>
            <w:color w:val="000000"/>
            <w:sz w:val="20"/>
            <w:szCs w:val="20"/>
          </w:rPr>
          <w:delText xml:space="preserve">key </w:delText>
        </w:r>
        <w:r w:rsidR="00DC008D" w:rsidRPr="00F30CC6" w:rsidDel="00034744">
          <w:rPr>
            <w:rFonts w:ascii="Times New Roman" w:eastAsia="SimSun" w:hAnsi="Times New Roman" w:cs="Times New Roman"/>
            <w:color w:val="000000"/>
            <w:sz w:val="20"/>
            <w:szCs w:val="20"/>
          </w:rPr>
          <w:delText>responder species</w:delText>
        </w:r>
      </w:del>
      <w:bookmarkEnd w:id="645"/>
      <w:bookmarkEnd w:id="646"/>
      <w:del w:id="647" w:author="Chen Liao" w:date="2021-02-25T09:15:00Z">
        <w:r w:rsidR="00DC008D" w:rsidRPr="00F30CC6" w:rsidDel="00034744">
          <w:rPr>
            <w:rFonts w:ascii="Times New Roman" w:eastAsia="SimSun" w:hAnsi="Times New Roman" w:cs="Times New Roman"/>
            <w:color w:val="000000"/>
            <w:sz w:val="20"/>
            <w:szCs w:val="20"/>
          </w:rPr>
          <w:delText xml:space="preserve">. </w:delText>
        </w:r>
      </w:del>
      <w:bookmarkEnd w:id="643"/>
      <w:bookmarkEnd w:id="644"/>
      <w:r w:rsidR="00731E66" w:rsidRPr="00F30CC6">
        <w:rPr>
          <w:rFonts w:ascii="Times New Roman" w:eastAsia="SimSun" w:hAnsi="Times New Roman" w:cs="Times New Roman"/>
          <w:b/>
          <w:bCs/>
          <w:color w:val="000000"/>
          <w:sz w:val="20"/>
          <w:szCs w:val="20"/>
        </w:rPr>
        <w:t>C.</w:t>
      </w:r>
      <w:r w:rsidR="00731E66" w:rsidRPr="00F30CC6">
        <w:rPr>
          <w:rFonts w:ascii="Times New Roman" w:eastAsia="SimSun" w:hAnsi="Times New Roman" w:cs="Times New Roman"/>
          <w:color w:val="000000"/>
          <w:sz w:val="20"/>
          <w:szCs w:val="20"/>
        </w:rPr>
        <w:t xml:space="preserve"> </w:t>
      </w:r>
      <w:r w:rsidRPr="00F30CC6">
        <w:rPr>
          <w:rFonts w:ascii="Times New Roman" w:eastAsia="SimSun" w:hAnsi="Times New Roman" w:cs="Times New Roman"/>
          <w:color w:val="000000"/>
          <w:sz w:val="20"/>
          <w:szCs w:val="20"/>
        </w:rPr>
        <w:t xml:space="preserve">Posterior distribution of five </w:t>
      </w:r>
      <w:r w:rsidR="002A61FE" w:rsidRPr="00F30CC6">
        <w:rPr>
          <w:rFonts w:ascii="Times New Roman" w:eastAsia="SimSun" w:hAnsi="Times New Roman" w:cs="Times New Roman"/>
          <w:color w:val="000000"/>
          <w:sz w:val="20"/>
          <w:szCs w:val="20"/>
        </w:rPr>
        <w:t>bacterial species</w:t>
      </w:r>
      <w:r w:rsidRPr="00F30CC6">
        <w:rPr>
          <w:rFonts w:ascii="Times New Roman" w:eastAsia="SimSun" w:hAnsi="Times New Roman" w:cs="Times New Roman"/>
          <w:color w:val="000000"/>
          <w:sz w:val="20"/>
          <w:szCs w:val="20"/>
        </w:rPr>
        <w:t xml:space="preserve"> with significant growth responses. </w:t>
      </w:r>
      <w:ins w:id="648" w:author="Chen Liao" w:date="2021-02-25T09:16:00Z">
        <w:r w:rsidR="00A23E66" w:rsidRPr="00F30CC6">
          <w:rPr>
            <w:rFonts w:ascii="Times New Roman" w:eastAsia="SimSun" w:hAnsi="Times New Roman" w:cs="Times New Roman"/>
            <w:b/>
            <w:bCs/>
            <w:color w:val="000000"/>
            <w:sz w:val="20"/>
            <w:szCs w:val="20"/>
          </w:rPr>
          <w:t>D</w:t>
        </w:r>
      </w:ins>
      <w:ins w:id="649" w:author="Chen Liao" w:date="2021-02-25T09:17:00Z">
        <w:r w:rsidR="002326D7" w:rsidRPr="00A06850">
          <w:rPr>
            <w:rFonts w:ascii="Times New Roman" w:eastAsia="SimSun" w:hAnsi="Times New Roman" w:cs="Times New Roman"/>
            <w:color w:val="000000"/>
            <w:sz w:val="20"/>
            <w:szCs w:val="20"/>
            <w:rPrChange w:id="650" w:author="Chen Liao" w:date="2021-02-25T12:14:00Z">
              <w:rPr>
                <w:rFonts w:ascii="Times New Roman" w:eastAsia="SimSun" w:hAnsi="Times New Roman" w:cs="Times New Roman"/>
                <w:b/>
                <w:bCs/>
                <w:color w:val="000000"/>
                <w:sz w:val="20"/>
                <w:szCs w:val="20"/>
              </w:rPr>
            </w:rPrChange>
          </w:rPr>
          <w:t>,</w:t>
        </w:r>
        <w:r w:rsidR="002326D7" w:rsidRPr="00A06850">
          <w:rPr>
            <w:rFonts w:ascii="Times New Roman" w:eastAsia="SimSun" w:hAnsi="Times New Roman" w:cs="Times New Roman"/>
            <w:b/>
            <w:bCs/>
            <w:color w:val="000000"/>
            <w:sz w:val="20"/>
            <w:szCs w:val="20"/>
          </w:rPr>
          <w:t>E</w:t>
        </w:r>
      </w:ins>
      <w:moveToRangeStart w:id="651" w:author="Chen Liao" w:date="2021-02-25T09:16:00Z" w:name="move65136994"/>
      <w:moveTo w:id="652" w:author="Chen Liao" w:date="2021-02-25T09:16:00Z">
        <w:del w:id="653" w:author="Chen Liao" w:date="2021-02-25T09:16:00Z">
          <w:r w:rsidR="00A23E66" w:rsidRPr="00F30CC6" w:rsidDel="00A23E66">
            <w:rPr>
              <w:rFonts w:ascii="Times New Roman" w:eastAsia="SimSun" w:hAnsi="Times New Roman" w:cs="Times New Roman"/>
              <w:b/>
              <w:bCs/>
              <w:color w:val="000000"/>
              <w:sz w:val="20"/>
              <w:szCs w:val="20"/>
            </w:rPr>
            <w:delText>F</w:delText>
          </w:r>
        </w:del>
        <w:r w:rsidR="00A23E66" w:rsidRPr="00F30CC6">
          <w:rPr>
            <w:rFonts w:ascii="Times New Roman" w:eastAsia="SimSun" w:hAnsi="Times New Roman" w:cs="Times New Roman"/>
            <w:color w:val="000000"/>
            <w:sz w:val="20"/>
            <w:szCs w:val="20"/>
          </w:rPr>
          <w:t xml:space="preserve">. </w:t>
        </w:r>
        <w:del w:id="654" w:author="Chen Liao" w:date="2021-02-25T09:17:00Z">
          <w:r w:rsidR="00A23E66" w:rsidRPr="00F30CC6" w:rsidDel="002326D7">
            <w:rPr>
              <w:rFonts w:ascii="Times New Roman" w:eastAsia="SimSun" w:hAnsi="Times New Roman" w:cs="Times New Roman"/>
              <w:color w:val="000000"/>
              <w:sz w:val="20"/>
              <w:szCs w:val="20"/>
            </w:rPr>
            <w:delText>Comparison of</w:delText>
          </w:r>
        </w:del>
      </w:moveTo>
      <w:ins w:id="655" w:author="Chen Liao" w:date="2021-02-25T09:17:00Z">
        <w:r w:rsidR="002326D7" w:rsidRPr="00F30CC6">
          <w:rPr>
            <w:rFonts w:ascii="Times New Roman" w:eastAsia="SimSun" w:hAnsi="Times New Roman" w:cs="Times New Roman"/>
            <w:color w:val="000000"/>
            <w:sz w:val="20"/>
            <w:szCs w:val="20"/>
          </w:rPr>
          <w:t>The</w:t>
        </w:r>
      </w:ins>
      <w:moveTo w:id="656" w:author="Chen Liao" w:date="2021-02-25T09:16:00Z">
        <w:r w:rsidR="00A23E66" w:rsidRPr="00F30CC6">
          <w:rPr>
            <w:rFonts w:ascii="Times New Roman" w:eastAsia="SimSun" w:hAnsi="Times New Roman" w:cs="Times New Roman"/>
            <w:color w:val="000000"/>
            <w:sz w:val="20"/>
            <w:szCs w:val="20"/>
          </w:rPr>
          <w:t xml:space="preserve"> total </w:t>
        </w:r>
      </w:moveTo>
      <w:ins w:id="657" w:author="Chen Liao" w:date="2021-02-25T09:17:00Z">
        <w:r w:rsidR="002326D7" w:rsidRPr="00F30CC6">
          <w:rPr>
            <w:rFonts w:ascii="Times New Roman" w:eastAsia="SimSun" w:hAnsi="Times New Roman" w:cs="Times New Roman"/>
            <w:color w:val="000000"/>
            <w:sz w:val="20"/>
            <w:szCs w:val="20"/>
          </w:rPr>
          <w:t>(</w:t>
        </w:r>
      </w:ins>
      <w:ins w:id="658" w:author="Chen Liao" w:date="2021-02-25T09:18:00Z">
        <w:r w:rsidR="002326D7" w:rsidRPr="00F30CC6">
          <w:rPr>
            <w:rFonts w:ascii="Times New Roman" w:eastAsia="SimSun" w:hAnsi="Times New Roman" w:cs="Times New Roman"/>
            <w:color w:val="000000"/>
            <w:sz w:val="20"/>
            <w:szCs w:val="20"/>
          </w:rPr>
          <w:t xml:space="preserve">D) and individual (E) </w:t>
        </w:r>
      </w:ins>
      <w:moveTo w:id="659" w:author="Chen Liao" w:date="2021-02-25T09:16:00Z">
        <w:r w:rsidR="00A23E66" w:rsidRPr="00F30CC6">
          <w:rPr>
            <w:rFonts w:ascii="Times New Roman" w:eastAsia="SimSun" w:hAnsi="Times New Roman" w:cs="Times New Roman"/>
            <w:color w:val="000000"/>
            <w:sz w:val="20"/>
            <w:szCs w:val="20"/>
          </w:rPr>
          <w:t xml:space="preserve">absolute abundance </w:t>
        </w:r>
        <w:del w:id="660" w:author="Chen Liao" w:date="2021-02-25T09:17:00Z">
          <w:r w:rsidR="00A23E66" w:rsidRPr="00F30CC6" w:rsidDel="002326D7">
            <w:rPr>
              <w:rFonts w:ascii="Times New Roman" w:eastAsia="SimSun" w:hAnsi="Times New Roman" w:cs="Times New Roman"/>
              <w:color w:val="000000"/>
              <w:sz w:val="20"/>
              <w:szCs w:val="20"/>
            </w:rPr>
            <w:delText xml:space="preserve">between </w:delText>
          </w:r>
        </w:del>
      </w:moveTo>
      <w:ins w:id="661" w:author="Chen Liao" w:date="2021-02-25T09:17:00Z">
        <w:r w:rsidR="002326D7" w:rsidRPr="00F30CC6">
          <w:rPr>
            <w:rFonts w:ascii="Times New Roman" w:eastAsia="SimSun" w:hAnsi="Times New Roman" w:cs="Times New Roman"/>
            <w:color w:val="000000"/>
            <w:sz w:val="20"/>
            <w:szCs w:val="20"/>
          </w:rPr>
          <w:t xml:space="preserve">of five </w:t>
        </w:r>
      </w:ins>
      <w:moveTo w:id="662" w:author="Chen Liao" w:date="2021-02-25T09:16:00Z">
        <w:r w:rsidR="00A23E66" w:rsidRPr="00F30CC6">
          <w:rPr>
            <w:rFonts w:ascii="Times New Roman" w:eastAsia="SimSun" w:hAnsi="Times New Roman" w:cs="Times New Roman"/>
            <w:color w:val="000000"/>
            <w:sz w:val="20"/>
            <w:szCs w:val="20"/>
          </w:rPr>
          <w:t xml:space="preserve">inulin responders </w:t>
        </w:r>
      </w:moveTo>
      <w:ins w:id="663" w:author="Chen Liao" w:date="2021-02-25T09:17:00Z">
        <w:r w:rsidR="002326D7" w:rsidRPr="00F30CC6">
          <w:rPr>
            <w:rFonts w:ascii="Times New Roman" w:eastAsia="SimSun" w:hAnsi="Times New Roman" w:cs="Times New Roman"/>
            <w:color w:val="000000"/>
            <w:sz w:val="20"/>
            <w:szCs w:val="20"/>
          </w:rPr>
          <w:t>shown in panel C</w:t>
        </w:r>
      </w:ins>
      <w:moveTo w:id="664" w:author="Chen Liao" w:date="2021-02-25T09:16:00Z">
        <w:del w:id="665" w:author="Chen Liao" w:date="2021-02-25T09:18:00Z">
          <w:r w:rsidR="00A23E66" w:rsidRPr="00F30CC6" w:rsidDel="00E51F91">
            <w:rPr>
              <w:rFonts w:ascii="Times New Roman" w:eastAsia="SimSun" w:hAnsi="Times New Roman" w:cs="Times New Roman"/>
              <w:color w:val="000000"/>
              <w:sz w:val="20"/>
              <w:szCs w:val="20"/>
            </w:rPr>
            <w:delText>and other bacterial species</w:delText>
          </w:r>
        </w:del>
        <w:r w:rsidR="00A23E66" w:rsidRPr="00F30CC6">
          <w:rPr>
            <w:rFonts w:ascii="Times New Roman" w:eastAsia="SimSun" w:hAnsi="Times New Roman" w:cs="Times New Roman"/>
            <w:color w:val="000000"/>
            <w:sz w:val="20"/>
            <w:szCs w:val="20"/>
          </w:rPr>
          <w:t xml:space="preserve">. The </w:t>
        </w:r>
        <w:del w:id="666" w:author="Chen Liao" w:date="2021-02-25T09:19:00Z">
          <w:r w:rsidR="00A23E66" w:rsidRPr="00F30CC6" w:rsidDel="00E51F91">
            <w:rPr>
              <w:rFonts w:ascii="Times New Roman" w:eastAsia="SimSun" w:hAnsi="Times New Roman" w:cs="Times New Roman"/>
              <w:color w:val="000000"/>
              <w:sz w:val="20"/>
              <w:szCs w:val="20"/>
            </w:rPr>
            <w:delText xml:space="preserve">inulin </w:delText>
          </w:r>
        </w:del>
      </w:moveTo>
      <w:ins w:id="667" w:author="Chen Liao" w:date="2021-02-25T09:19:00Z">
        <w:r w:rsidR="00E51F91" w:rsidRPr="00F30CC6">
          <w:rPr>
            <w:rFonts w:ascii="Times New Roman" w:eastAsia="SimSun" w:hAnsi="Times New Roman" w:cs="Times New Roman"/>
            <w:color w:val="000000"/>
            <w:sz w:val="20"/>
            <w:szCs w:val="20"/>
          </w:rPr>
          <w:t xml:space="preserve">five </w:t>
        </w:r>
      </w:ins>
      <w:moveTo w:id="668" w:author="Chen Liao" w:date="2021-02-25T09:16:00Z">
        <w:r w:rsidR="00A23E66" w:rsidRPr="00F30CC6">
          <w:rPr>
            <w:rFonts w:ascii="Times New Roman" w:eastAsia="SimSun" w:hAnsi="Times New Roman" w:cs="Times New Roman"/>
            <w:color w:val="000000"/>
            <w:sz w:val="20"/>
            <w:szCs w:val="20"/>
          </w:rPr>
          <w:t xml:space="preserve">responders </w:t>
        </w:r>
      </w:moveTo>
      <w:ins w:id="669" w:author="Chen Liao" w:date="2021-02-25T09:19:00Z">
        <w:r w:rsidR="00E51F91" w:rsidRPr="00F30CC6">
          <w:rPr>
            <w:rFonts w:ascii="Times New Roman" w:eastAsia="SimSun" w:hAnsi="Times New Roman" w:cs="Times New Roman"/>
            <w:color w:val="000000"/>
            <w:sz w:val="20"/>
            <w:szCs w:val="20"/>
          </w:rPr>
          <w:t xml:space="preserve">show heterogeneous responses but </w:t>
        </w:r>
      </w:ins>
      <w:moveTo w:id="670" w:author="Chen Liao" w:date="2021-02-25T09:16:00Z">
        <w:r w:rsidR="00A23E66" w:rsidRPr="00F30CC6">
          <w:rPr>
            <w:rFonts w:ascii="Times New Roman" w:eastAsia="SimSun" w:hAnsi="Times New Roman" w:cs="Times New Roman"/>
            <w:color w:val="000000"/>
            <w:sz w:val="20"/>
            <w:szCs w:val="20"/>
          </w:rPr>
          <w:t>together d</w:t>
        </w:r>
        <w:del w:id="671" w:author="Chen Liao" w:date="2021-02-25T09:20:00Z">
          <w:r w:rsidR="00A23E66" w:rsidRPr="00F30CC6" w:rsidDel="00E51F91">
            <w:rPr>
              <w:rFonts w:ascii="Times New Roman" w:eastAsia="SimSun" w:hAnsi="Times New Roman" w:cs="Times New Roman"/>
              <w:color w:val="000000"/>
              <w:sz w:val="20"/>
              <w:szCs w:val="20"/>
            </w:rPr>
            <w:delText>ominate</w:delText>
          </w:r>
        </w:del>
      </w:moveTo>
      <w:ins w:id="672" w:author="Chen Liao" w:date="2021-02-25T09:20:00Z">
        <w:r w:rsidR="00E51F91" w:rsidRPr="00F30CC6">
          <w:rPr>
            <w:rFonts w:ascii="Times New Roman" w:eastAsia="SimSun" w:hAnsi="Times New Roman" w:cs="Times New Roman"/>
            <w:color w:val="000000"/>
            <w:sz w:val="20"/>
            <w:szCs w:val="20"/>
          </w:rPr>
          <w:t>etermine</w:t>
        </w:r>
      </w:ins>
      <w:moveTo w:id="673" w:author="Chen Liao" w:date="2021-02-25T09:16:00Z">
        <w:r w:rsidR="00A23E66" w:rsidRPr="00F30CC6">
          <w:rPr>
            <w:rFonts w:ascii="Times New Roman" w:eastAsia="SimSun" w:hAnsi="Times New Roman" w:cs="Times New Roman"/>
            <w:color w:val="000000"/>
            <w:sz w:val="20"/>
            <w:szCs w:val="20"/>
          </w:rPr>
          <w:t xml:space="preserve"> the short-term </w:t>
        </w:r>
        <w:del w:id="674" w:author="Chen Liao" w:date="2021-02-25T09:20:00Z">
          <w:r w:rsidR="00A23E66" w:rsidRPr="00F30CC6" w:rsidDel="00E51F91">
            <w:rPr>
              <w:rFonts w:ascii="Times New Roman" w:eastAsia="SimSun" w:hAnsi="Times New Roman" w:cs="Times New Roman"/>
              <w:color w:val="000000"/>
              <w:sz w:val="20"/>
              <w:szCs w:val="20"/>
            </w:rPr>
            <w:delText>responses</w:delText>
          </w:r>
        </w:del>
      </w:moveTo>
      <w:ins w:id="675" w:author="Chen Liao" w:date="2021-02-25T09:20:00Z">
        <w:r w:rsidR="00E51F91" w:rsidRPr="00F30CC6">
          <w:rPr>
            <w:rFonts w:ascii="Times New Roman" w:eastAsia="SimSun" w:hAnsi="Times New Roman" w:cs="Times New Roman"/>
            <w:color w:val="000000"/>
            <w:sz w:val="20"/>
            <w:szCs w:val="20"/>
          </w:rPr>
          <w:t>dynamics</w:t>
        </w:r>
      </w:ins>
      <w:moveTo w:id="676" w:author="Chen Liao" w:date="2021-02-25T09:16:00Z">
        <w:r w:rsidR="00A23E66" w:rsidRPr="00F30CC6">
          <w:rPr>
            <w:rFonts w:ascii="Times New Roman" w:eastAsia="SimSun" w:hAnsi="Times New Roman" w:cs="Times New Roman"/>
            <w:color w:val="000000"/>
            <w:sz w:val="20"/>
            <w:szCs w:val="20"/>
          </w:rPr>
          <w:t xml:space="preserve"> of gut microbiota</w:t>
        </w:r>
      </w:moveTo>
      <w:ins w:id="677" w:author="Chen Liao" w:date="2021-02-25T09:20:00Z">
        <w:r w:rsidR="00E51F91" w:rsidRPr="00F30CC6">
          <w:rPr>
            <w:rFonts w:ascii="Times New Roman" w:eastAsia="SimSun" w:hAnsi="Times New Roman" w:cs="Times New Roman"/>
            <w:color w:val="000000"/>
            <w:sz w:val="20"/>
            <w:szCs w:val="20"/>
          </w:rPr>
          <w:t xml:space="preserve">. </w:t>
        </w:r>
      </w:ins>
      <w:moveTo w:id="678" w:author="Chen Liao" w:date="2021-02-25T09:16:00Z">
        <w:del w:id="679" w:author="Chen Liao" w:date="2021-02-25T09:20:00Z">
          <w:r w:rsidR="00A23E66" w:rsidRPr="00F30CC6" w:rsidDel="00E51F91">
            <w:rPr>
              <w:rFonts w:ascii="Times New Roman" w:eastAsia="SimSun" w:hAnsi="Times New Roman" w:cs="Times New Roman"/>
              <w:color w:val="000000"/>
              <w:sz w:val="20"/>
              <w:szCs w:val="20"/>
            </w:rPr>
            <w:delText xml:space="preserve">. </w:delText>
          </w:r>
          <w:moveToRangeStart w:id="680" w:author="Chen Liao" w:date="2021-02-25T09:16:00Z" w:name="move65137018"/>
          <w:moveToRangeEnd w:id="651"/>
          <w:r w:rsidR="002326D7" w:rsidRPr="00F30CC6" w:rsidDel="00E51F91">
            <w:rPr>
              <w:rFonts w:ascii="Times New Roman" w:eastAsia="SimSun" w:hAnsi="Times New Roman" w:cs="Times New Roman"/>
              <w:b/>
              <w:bCs/>
              <w:color w:val="000000"/>
              <w:sz w:val="20"/>
              <w:szCs w:val="20"/>
            </w:rPr>
            <w:delText xml:space="preserve">E. </w:delText>
          </w:r>
          <w:r w:rsidR="002326D7" w:rsidRPr="00F30CC6" w:rsidDel="00E51F91">
            <w:rPr>
              <w:rFonts w:ascii="Times New Roman" w:eastAsia="SimSun" w:hAnsi="Times New Roman" w:cs="Times New Roman"/>
              <w:color w:val="000000"/>
              <w:sz w:val="20"/>
              <w:szCs w:val="20"/>
            </w:rPr>
            <w:delText xml:space="preserve">Absolute abundance of the five inulin responders shown in panel C. </w:delText>
          </w:r>
        </w:del>
      </w:moveTo>
      <w:moveToRangeEnd w:id="680"/>
      <w:ins w:id="681" w:author="Chen Liao" w:date="2021-02-25T09:20:00Z">
        <w:r w:rsidR="00E51F91" w:rsidRPr="00F30CC6">
          <w:rPr>
            <w:rFonts w:ascii="Times New Roman" w:eastAsia="SimSun" w:hAnsi="Times New Roman" w:cs="Times New Roman"/>
            <w:b/>
            <w:bCs/>
            <w:color w:val="000000"/>
            <w:sz w:val="20"/>
            <w:szCs w:val="20"/>
          </w:rPr>
          <w:t>F</w:t>
        </w:r>
      </w:ins>
      <w:del w:id="682" w:author="Chen Liao" w:date="2021-02-25T09:20:00Z">
        <w:r w:rsidR="00DC008D" w:rsidRPr="00F30CC6" w:rsidDel="00E51F91">
          <w:rPr>
            <w:rFonts w:ascii="Times New Roman" w:eastAsia="SimSun" w:hAnsi="Times New Roman" w:cs="Times New Roman"/>
            <w:b/>
            <w:bCs/>
            <w:color w:val="000000"/>
            <w:sz w:val="20"/>
            <w:szCs w:val="20"/>
          </w:rPr>
          <w:delText>D</w:delText>
        </w:r>
      </w:del>
      <w:r w:rsidR="00DC008D" w:rsidRPr="00F30CC6">
        <w:rPr>
          <w:rFonts w:ascii="Times New Roman" w:eastAsia="SimSun" w:hAnsi="Times New Roman" w:cs="Times New Roman"/>
          <w:b/>
          <w:bCs/>
          <w:color w:val="000000"/>
          <w:sz w:val="20"/>
          <w:szCs w:val="20"/>
        </w:rPr>
        <w:t xml:space="preserve">. </w:t>
      </w:r>
      <w:r w:rsidR="00DC008D" w:rsidRPr="00F30CC6">
        <w:rPr>
          <w:rFonts w:ascii="Times New Roman" w:eastAsia="SimSun" w:hAnsi="Times New Roman" w:cs="Times New Roman"/>
          <w:color w:val="000000"/>
          <w:sz w:val="20"/>
          <w:szCs w:val="20"/>
        </w:rPr>
        <w:t>Core ecological interaction network constituted by significant interspecific interactions (self-interactions not shown).</w:t>
      </w:r>
      <w:ins w:id="683" w:author="Chen Liao" w:date="2021-02-25T10:05:00Z">
        <w:r w:rsidR="001C4F38" w:rsidRPr="00F30CC6">
          <w:rPr>
            <w:rFonts w:ascii="Times New Roman" w:eastAsia="SimSun" w:hAnsi="Times New Roman" w:cs="Times New Roman"/>
            <w:color w:val="000000"/>
            <w:sz w:val="20"/>
            <w:szCs w:val="20"/>
          </w:rPr>
          <w:t xml:space="preserve"> Inulin responders (bold font) and key inhibitions (red arrows) are highlighted. </w:t>
        </w:r>
      </w:ins>
      <w:del w:id="684" w:author="Chen Liao" w:date="2021-02-25T10:05:00Z">
        <w:r w:rsidR="00DC008D" w:rsidRPr="00F30CC6" w:rsidDel="001C4F38">
          <w:rPr>
            <w:rFonts w:ascii="Times New Roman" w:eastAsia="SimSun" w:hAnsi="Times New Roman" w:cs="Times New Roman"/>
            <w:color w:val="000000"/>
            <w:sz w:val="20"/>
            <w:szCs w:val="20"/>
          </w:rPr>
          <w:delText xml:space="preserve"> </w:delText>
        </w:r>
      </w:del>
      <w:r w:rsidR="00DC008D" w:rsidRPr="00F30CC6">
        <w:rPr>
          <w:rFonts w:ascii="Times New Roman" w:eastAsia="SimSun" w:hAnsi="Times New Roman" w:cs="Times New Roman"/>
          <w:color w:val="000000"/>
          <w:sz w:val="20"/>
          <w:szCs w:val="20"/>
        </w:rPr>
        <w:t xml:space="preserve">Point and blunt arrows represent positive and negative interactions respectively. The arrow thickness is proportional to the posterior mean of the corresponding interaction coefficient. For </w:t>
      </w:r>
      <w:ins w:id="685" w:author="Chen Liao" w:date="2021-02-25T09:21:00Z">
        <w:r w:rsidR="00707ECD" w:rsidRPr="00F30CC6">
          <w:rPr>
            <w:rFonts w:ascii="Times New Roman" w:eastAsia="SimSun" w:hAnsi="Times New Roman" w:cs="Times New Roman"/>
            <w:color w:val="000000"/>
            <w:sz w:val="20"/>
            <w:szCs w:val="20"/>
          </w:rPr>
          <w:t xml:space="preserve">panels </w:t>
        </w:r>
      </w:ins>
      <w:r w:rsidR="00DC008D" w:rsidRPr="00F30CC6">
        <w:rPr>
          <w:rFonts w:ascii="Times New Roman" w:eastAsia="SimSun" w:hAnsi="Times New Roman" w:cs="Times New Roman"/>
          <w:color w:val="000000"/>
          <w:sz w:val="20"/>
          <w:szCs w:val="20"/>
        </w:rPr>
        <w:t>C</w:t>
      </w:r>
      <w:ins w:id="686" w:author="Chen Liao" w:date="2021-02-25T09:21:00Z">
        <w:r w:rsidR="00707ECD" w:rsidRPr="00F30CC6">
          <w:rPr>
            <w:rFonts w:ascii="Times New Roman" w:eastAsia="SimSun" w:hAnsi="Times New Roman" w:cs="Times New Roman"/>
            <w:color w:val="000000"/>
            <w:sz w:val="20"/>
            <w:szCs w:val="20"/>
          </w:rPr>
          <w:t>, F</w:t>
        </w:r>
      </w:ins>
      <w:del w:id="687" w:author="Chen Liao" w:date="2021-02-25T09:21:00Z">
        <w:r w:rsidR="00DC008D" w:rsidRPr="00F30CC6" w:rsidDel="00707ECD">
          <w:rPr>
            <w:rFonts w:ascii="Times New Roman" w:eastAsia="SimSun" w:hAnsi="Times New Roman" w:cs="Times New Roman"/>
            <w:color w:val="000000"/>
            <w:sz w:val="20"/>
            <w:szCs w:val="20"/>
          </w:rPr>
          <w:delText xml:space="preserve"> and D</w:delText>
        </w:r>
      </w:del>
      <w:r w:rsidR="00DC008D" w:rsidRPr="00F30CC6">
        <w:rPr>
          <w:rFonts w:ascii="Times New Roman" w:eastAsia="SimSun" w:hAnsi="Times New Roman" w:cs="Times New Roman"/>
          <w:color w:val="000000"/>
          <w:sz w:val="20"/>
          <w:szCs w:val="20"/>
        </w:rPr>
        <w:t xml:space="preserve">, significance was determined when 95% credible interval does not include 0. </w:t>
      </w:r>
      <w:ins w:id="688" w:author="Chen Liao" w:date="2021-02-25T09:49:00Z">
        <w:r w:rsidR="00DF00B8" w:rsidRPr="00F30CC6">
          <w:rPr>
            <w:rFonts w:ascii="Times New Roman" w:eastAsia="SimSun" w:hAnsi="Times New Roman" w:cs="Times New Roman"/>
            <w:color w:val="000000"/>
            <w:sz w:val="20"/>
            <w:szCs w:val="20"/>
          </w:rPr>
          <w:t>For panels C, E,</w:t>
        </w:r>
      </w:ins>
      <w:ins w:id="689" w:author="Chen Liao" w:date="2021-02-25T09:51:00Z">
        <w:r w:rsidR="00251719" w:rsidRPr="00F30CC6">
          <w:rPr>
            <w:rFonts w:ascii="Times New Roman" w:eastAsia="SimSun" w:hAnsi="Times New Roman" w:cs="Times New Roman"/>
            <w:color w:val="000000"/>
            <w:sz w:val="20"/>
            <w:szCs w:val="20"/>
          </w:rPr>
          <w:t xml:space="preserve"> </w:t>
        </w:r>
      </w:ins>
      <w:ins w:id="690" w:author="Chen Liao" w:date="2021-02-25T09:49:00Z">
        <w:r w:rsidR="00DF00B8" w:rsidRPr="00F30CC6">
          <w:rPr>
            <w:rFonts w:ascii="Times New Roman" w:eastAsia="SimSun" w:hAnsi="Times New Roman" w:cs="Times New Roman"/>
            <w:color w:val="000000"/>
            <w:sz w:val="20"/>
            <w:szCs w:val="20"/>
          </w:rPr>
          <w:t xml:space="preserve">F, </w:t>
        </w:r>
        <w:r w:rsidR="00DF00B8" w:rsidRPr="00F30CC6">
          <w:rPr>
            <w:rFonts w:ascii="Times New Roman" w:hAnsi="Times New Roman" w:cs="Times New Roman"/>
            <w:sz w:val="20"/>
            <w:szCs w:val="20"/>
          </w:rPr>
          <w:t>taxonomic labels w/ “Un.” group bacteria that are unclassified or uncultured at lower taxonomic ranks</w:t>
        </w:r>
        <w:r w:rsidR="00DF00B8" w:rsidRPr="00F30CC6">
          <w:rPr>
            <w:rFonts w:ascii="Times New Roman" w:eastAsia="SimSun" w:hAnsi="Times New Roman" w:cs="Times New Roman"/>
            <w:b/>
            <w:bCs/>
            <w:color w:val="000000"/>
            <w:sz w:val="20"/>
            <w:szCs w:val="20"/>
          </w:rPr>
          <w:t>.</w:t>
        </w:r>
      </w:ins>
      <w:moveFromRangeStart w:id="691" w:author="Chen Liao" w:date="2021-02-25T09:16:00Z" w:name="move65137018"/>
      <w:moveFrom w:id="692" w:author="Chen Liao" w:date="2021-02-25T09:16:00Z">
        <w:r w:rsidR="00DC008D" w:rsidRPr="00F30CC6" w:rsidDel="002326D7">
          <w:rPr>
            <w:rFonts w:ascii="Times New Roman" w:eastAsia="SimSun" w:hAnsi="Times New Roman" w:cs="Times New Roman"/>
            <w:b/>
            <w:bCs/>
            <w:color w:val="000000"/>
            <w:sz w:val="20"/>
            <w:szCs w:val="20"/>
          </w:rPr>
          <w:t>E</w:t>
        </w:r>
        <w:r w:rsidR="00731E66" w:rsidRPr="00F30CC6" w:rsidDel="002326D7">
          <w:rPr>
            <w:rFonts w:ascii="Times New Roman" w:eastAsia="SimSun" w:hAnsi="Times New Roman" w:cs="Times New Roman"/>
            <w:b/>
            <w:bCs/>
            <w:color w:val="000000"/>
            <w:sz w:val="20"/>
            <w:szCs w:val="20"/>
          </w:rPr>
          <w:t xml:space="preserve">. </w:t>
        </w:r>
        <w:r w:rsidR="00731E66" w:rsidRPr="00F30CC6" w:rsidDel="002326D7">
          <w:rPr>
            <w:rFonts w:ascii="Times New Roman" w:eastAsia="SimSun" w:hAnsi="Times New Roman" w:cs="Times New Roman"/>
            <w:color w:val="000000"/>
            <w:sz w:val="20"/>
            <w:szCs w:val="20"/>
          </w:rPr>
          <w:t>Absolute abundance of the five inulin responders shown in</w:t>
        </w:r>
        <w:r w:rsidR="003644A9" w:rsidRPr="00F30CC6" w:rsidDel="002326D7">
          <w:rPr>
            <w:rFonts w:ascii="Times New Roman" w:eastAsia="SimSun" w:hAnsi="Times New Roman" w:cs="Times New Roman"/>
            <w:color w:val="000000"/>
            <w:sz w:val="20"/>
            <w:szCs w:val="20"/>
          </w:rPr>
          <w:t xml:space="preserve"> panel C</w:t>
        </w:r>
        <w:r w:rsidR="00731E66" w:rsidRPr="00F30CC6" w:rsidDel="002326D7">
          <w:rPr>
            <w:rFonts w:ascii="Times New Roman" w:eastAsia="SimSun" w:hAnsi="Times New Roman" w:cs="Times New Roman"/>
            <w:color w:val="000000"/>
            <w:sz w:val="20"/>
            <w:szCs w:val="20"/>
          </w:rPr>
          <w:t>.</w:t>
        </w:r>
        <w:r w:rsidR="00DC008D" w:rsidRPr="00F30CC6" w:rsidDel="002326D7">
          <w:rPr>
            <w:rFonts w:ascii="Times New Roman" w:eastAsia="SimSun" w:hAnsi="Times New Roman" w:cs="Times New Roman"/>
            <w:color w:val="000000"/>
            <w:sz w:val="20"/>
            <w:szCs w:val="20"/>
          </w:rPr>
          <w:t xml:space="preserve"> </w:t>
        </w:r>
        <w:moveFromRangeStart w:id="693" w:author="Chen Liao" w:date="2021-02-25T09:16:00Z" w:name="move65136994"/>
        <w:moveFromRangeEnd w:id="691"/>
        <w:r w:rsidR="00DC008D" w:rsidRPr="00F30CC6" w:rsidDel="00A23E66">
          <w:rPr>
            <w:rFonts w:ascii="Times New Roman" w:eastAsia="SimSun" w:hAnsi="Times New Roman" w:cs="Times New Roman"/>
            <w:b/>
            <w:bCs/>
            <w:color w:val="000000"/>
            <w:sz w:val="20"/>
            <w:szCs w:val="20"/>
          </w:rPr>
          <w:t>F</w:t>
        </w:r>
        <w:r w:rsidR="00731E66" w:rsidRPr="00F30CC6" w:rsidDel="00A23E66">
          <w:rPr>
            <w:rFonts w:ascii="Times New Roman" w:eastAsia="SimSun" w:hAnsi="Times New Roman" w:cs="Times New Roman"/>
            <w:color w:val="000000"/>
            <w:sz w:val="20"/>
            <w:szCs w:val="20"/>
          </w:rPr>
          <w:t xml:space="preserve">. </w:t>
        </w:r>
        <w:r w:rsidR="00AC539C" w:rsidRPr="00F30CC6" w:rsidDel="00A23E66">
          <w:rPr>
            <w:rFonts w:ascii="Times New Roman" w:eastAsia="SimSun" w:hAnsi="Times New Roman" w:cs="Times New Roman"/>
            <w:color w:val="000000"/>
            <w:sz w:val="20"/>
            <w:szCs w:val="20"/>
          </w:rPr>
          <w:t>Comparison of t</w:t>
        </w:r>
        <w:r w:rsidR="008941E4" w:rsidRPr="00F30CC6" w:rsidDel="00A23E66">
          <w:rPr>
            <w:rFonts w:ascii="Times New Roman" w:eastAsia="SimSun" w:hAnsi="Times New Roman" w:cs="Times New Roman"/>
            <w:color w:val="000000"/>
            <w:sz w:val="20"/>
            <w:szCs w:val="20"/>
          </w:rPr>
          <w:t xml:space="preserve">otal absolute abundance </w:t>
        </w:r>
        <w:r w:rsidR="00AC539C" w:rsidRPr="00F30CC6" w:rsidDel="00A23E66">
          <w:rPr>
            <w:rFonts w:ascii="Times New Roman" w:eastAsia="SimSun" w:hAnsi="Times New Roman" w:cs="Times New Roman"/>
            <w:color w:val="000000"/>
            <w:sz w:val="20"/>
            <w:szCs w:val="20"/>
          </w:rPr>
          <w:t xml:space="preserve">between </w:t>
        </w:r>
        <w:r w:rsidR="008941E4" w:rsidRPr="00F30CC6" w:rsidDel="00A23E66">
          <w:rPr>
            <w:rFonts w:ascii="Times New Roman" w:eastAsia="SimSun" w:hAnsi="Times New Roman" w:cs="Times New Roman"/>
            <w:color w:val="000000"/>
            <w:sz w:val="20"/>
            <w:szCs w:val="20"/>
          </w:rPr>
          <w:t xml:space="preserve">inulin responders and other bacterial species. </w:t>
        </w:r>
        <w:r w:rsidR="00DC008D" w:rsidRPr="00F30CC6" w:rsidDel="00A23E66">
          <w:rPr>
            <w:rFonts w:ascii="Times New Roman" w:eastAsia="SimSun" w:hAnsi="Times New Roman" w:cs="Times New Roman"/>
            <w:color w:val="000000"/>
            <w:sz w:val="20"/>
            <w:szCs w:val="20"/>
          </w:rPr>
          <w:t xml:space="preserve">The inulin responders </w:t>
        </w:r>
        <w:r w:rsidR="00BC799D" w:rsidRPr="00F30CC6" w:rsidDel="00A23E66">
          <w:rPr>
            <w:rFonts w:ascii="Times New Roman" w:eastAsia="SimSun" w:hAnsi="Times New Roman" w:cs="Times New Roman"/>
            <w:color w:val="000000"/>
            <w:sz w:val="20"/>
            <w:szCs w:val="20"/>
          </w:rPr>
          <w:t xml:space="preserve">together </w:t>
        </w:r>
        <w:r w:rsidR="00DC008D" w:rsidRPr="00F30CC6" w:rsidDel="00A23E66">
          <w:rPr>
            <w:rFonts w:ascii="Times New Roman" w:eastAsia="SimSun" w:hAnsi="Times New Roman" w:cs="Times New Roman"/>
            <w:color w:val="000000"/>
            <w:sz w:val="20"/>
            <w:szCs w:val="20"/>
          </w:rPr>
          <w:t xml:space="preserve">dominate the </w:t>
        </w:r>
        <w:r w:rsidR="00BC799D" w:rsidRPr="00F30CC6" w:rsidDel="00A23E66">
          <w:rPr>
            <w:rFonts w:ascii="Times New Roman" w:eastAsia="SimSun" w:hAnsi="Times New Roman" w:cs="Times New Roman"/>
            <w:color w:val="000000"/>
            <w:sz w:val="20"/>
            <w:szCs w:val="20"/>
          </w:rPr>
          <w:t xml:space="preserve">short-term responses of gut microbiota. </w:t>
        </w:r>
      </w:moveFrom>
      <w:moveFromRangeStart w:id="694" w:author="Chen Liao" w:date="2021-02-25T09:15:00Z" w:name="move65136973"/>
      <w:moveFromRangeEnd w:id="693"/>
      <w:moveFrom w:id="695" w:author="Chen Liao" w:date="2021-02-25T09:15:00Z">
        <w:r w:rsidR="002922F6" w:rsidRPr="00F30CC6" w:rsidDel="003B2472">
          <w:rPr>
            <w:rFonts w:ascii="Times New Roman" w:eastAsia="SimSun" w:hAnsi="Times New Roman" w:cs="Times New Roman"/>
            <w:b/>
            <w:bCs/>
            <w:color w:val="000000"/>
            <w:sz w:val="20"/>
            <w:szCs w:val="20"/>
          </w:rPr>
          <w:t>G</w:t>
        </w:r>
        <w:r w:rsidR="002922F6" w:rsidRPr="00F30CC6" w:rsidDel="003B2472">
          <w:rPr>
            <w:rFonts w:ascii="Times New Roman" w:eastAsia="SimSun" w:hAnsi="Times New Roman" w:cs="Times New Roman"/>
            <w:color w:val="000000"/>
            <w:sz w:val="20"/>
            <w:szCs w:val="20"/>
          </w:rPr>
          <w:t>,</w:t>
        </w:r>
        <w:r w:rsidR="002922F6" w:rsidRPr="00F30CC6" w:rsidDel="003B2472">
          <w:rPr>
            <w:rFonts w:ascii="Times New Roman" w:eastAsia="SimSun" w:hAnsi="Times New Roman" w:cs="Times New Roman"/>
            <w:b/>
            <w:bCs/>
            <w:color w:val="000000"/>
            <w:sz w:val="20"/>
            <w:szCs w:val="20"/>
          </w:rPr>
          <w:t>H.</w:t>
        </w:r>
        <w:r w:rsidR="00453768" w:rsidRPr="00F30CC6" w:rsidDel="003B2472">
          <w:rPr>
            <w:rFonts w:ascii="Times New Roman" w:eastAsia="SimSun" w:hAnsi="Times New Roman" w:cs="Times New Roman"/>
            <w:color w:val="000000"/>
            <w:sz w:val="20"/>
            <w:szCs w:val="20"/>
          </w:rPr>
          <w:t xml:space="preserve"> Predict</w:t>
        </w:r>
        <w:r w:rsidR="00344057" w:rsidRPr="00F30CC6" w:rsidDel="003B2472">
          <w:rPr>
            <w:rFonts w:ascii="Times New Roman" w:eastAsia="SimSun" w:hAnsi="Times New Roman" w:cs="Times New Roman"/>
            <w:color w:val="000000"/>
            <w:sz w:val="20"/>
            <w:szCs w:val="20"/>
          </w:rPr>
          <w:t>ion of</w:t>
        </w:r>
        <w:r w:rsidR="00453768" w:rsidRPr="00F30CC6" w:rsidDel="003B2472">
          <w:rPr>
            <w:rFonts w:ascii="Times New Roman" w:eastAsia="SimSun" w:hAnsi="Times New Roman" w:cs="Times New Roman"/>
            <w:color w:val="000000"/>
            <w:sz w:val="20"/>
            <w:szCs w:val="20"/>
          </w:rPr>
          <w:t xml:space="preserve"> total bacterial density (</w:t>
        </w:r>
        <w:r w:rsidR="002922F6" w:rsidRPr="00F30CC6" w:rsidDel="003B2472">
          <w:rPr>
            <w:rFonts w:ascii="Times New Roman" w:eastAsia="SimSun" w:hAnsi="Times New Roman" w:cs="Times New Roman"/>
            <w:color w:val="000000"/>
            <w:sz w:val="20"/>
            <w:szCs w:val="20"/>
          </w:rPr>
          <w:t xml:space="preserve">i.e., </w:t>
        </w:r>
        <w:r w:rsidR="00453768" w:rsidRPr="00F30CC6" w:rsidDel="003B2472">
          <w:rPr>
            <w:rFonts w:ascii="Times New Roman" w:eastAsia="SimSun" w:hAnsi="Times New Roman" w:cs="Times New Roman"/>
            <w:color w:val="000000"/>
            <w:sz w:val="20"/>
            <w:szCs w:val="20"/>
          </w:rPr>
          <w:t xml:space="preserve">absolute abundance) from relative abundance of inulin responders. </w:t>
        </w:r>
        <w:r w:rsidR="00731E66" w:rsidRPr="00F30CC6" w:rsidDel="003B2472">
          <w:rPr>
            <w:rFonts w:ascii="Times New Roman" w:eastAsia="SimSun" w:hAnsi="Times New Roman" w:cs="Times New Roman"/>
            <w:b/>
            <w:bCs/>
            <w:color w:val="000000"/>
            <w:sz w:val="20"/>
            <w:szCs w:val="20"/>
          </w:rPr>
          <w:t>G</w:t>
        </w:r>
        <w:r w:rsidR="00DC008D"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Pearson correlation </w:t>
        </w:r>
        <w:r w:rsidR="00CE6FF1" w:rsidRPr="00F30CC6" w:rsidDel="003B2472">
          <w:rPr>
            <w:rFonts w:ascii="Times New Roman" w:eastAsia="SimSun" w:hAnsi="Times New Roman" w:cs="Times New Roman"/>
            <w:color w:val="000000"/>
            <w:sz w:val="20"/>
            <w:szCs w:val="20"/>
          </w:rPr>
          <w:t>for different combinations of inulin responders</w:t>
        </w:r>
        <w:r w:rsidR="00BC799D" w:rsidRPr="00F30CC6" w:rsidDel="003B2472">
          <w:rPr>
            <w:rFonts w:ascii="Times New Roman" w:eastAsia="SimSun" w:hAnsi="Times New Roman" w:cs="Times New Roman"/>
            <w:color w:val="000000"/>
            <w:sz w:val="20"/>
            <w:szCs w:val="20"/>
          </w:rPr>
          <w:t xml:space="preserve">. </w:t>
        </w:r>
        <w:r w:rsidR="00E573D0" w:rsidRPr="00F30CC6" w:rsidDel="003B2472">
          <w:rPr>
            <w:rFonts w:ascii="Times New Roman" w:eastAsia="SimSun" w:hAnsi="Times New Roman" w:cs="Times New Roman"/>
            <w:color w:val="000000"/>
            <w:sz w:val="20"/>
            <w:szCs w:val="20"/>
          </w:rPr>
          <w:t xml:space="preserve">The red bar has the highest correlation coefficient. </w:t>
        </w:r>
        <w:r w:rsidR="00344057" w:rsidRPr="00F30CC6" w:rsidDel="003B2472">
          <w:rPr>
            <w:rFonts w:ascii="Times New Roman" w:eastAsia="SimSun" w:hAnsi="Times New Roman" w:cs="Times New Roman"/>
            <w:b/>
            <w:bCs/>
            <w:color w:val="000000"/>
            <w:sz w:val="20"/>
            <w:szCs w:val="20"/>
          </w:rPr>
          <w:t>H</w:t>
        </w:r>
        <w:r w:rsidR="00BC799D" w:rsidRPr="00F30CC6" w:rsidDel="003B2472">
          <w:rPr>
            <w:rFonts w:ascii="Times New Roman" w:eastAsia="SimSun" w:hAnsi="Times New Roman" w:cs="Times New Roman"/>
            <w:color w:val="000000"/>
            <w:sz w:val="20"/>
            <w:szCs w:val="20"/>
          </w:rPr>
          <w:t xml:space="preserve">. Scatter </w:t>
        </w:r>
        <w:r w:rsidRPr="00F30CC6" w:rsidDel="003B2472">
          <w:rPr>
            <w:rFonts w:ascii="Times New Roman" w:eastAsia="SimSun" w:hAnsi="Times New Roman" w:cs="Times New Roman"/>
            <w:color w:val="000000"/>
            <w:sz w:val="20"/>
            <w:szCs w:val="20"/>
          </w:rPr>
          <w:t xml:space="preserve">plot </w:t>
        </w:r>
        <w:r w:rsidR="00BC799D" w:rsidRPr="00F30CC6" w:rsidDel="003B2472">
          <w:rPr>
            <w:rFonts w:ascii="Times New Roman" w:eastAsia="SimSun" w:hAnsi="Times New Roman" w:cs="Times New Roman"/>
            <w:color w:val="000000"/>
            <w:sz w:val="20"/>
            <w:szCs w:val="20"/>
          </w:rPr>
          <w:t>showing</w:t>
        </w:r>
        <w:r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the </w:t>
        </w:r>
        <w:r w:rsidR="00CE6FF1" w:rsidRPr="00F30CC6" w:rsidDel="003B2472">
          <w:rPr>
            <w:rFonts w:ascii="Times New Roman" w:eastAsia="SimSun" w:hAnsi="Times New Roman" w:cs="Times New Roman"/>
            <w:color w:val="000000"/>
            <w:sz w:val="20"/>
            <w:szCs w:val="20"/>
          </w:rPr>
          <w:t xml:space="preserve">positive </w:t>
        </w:r>
        <w:r w:rsidR="00BC799D" w:rsidRPr="00F30CC6" w:rsidDel="003B2472">
          <w:rPr>
            <w:rFonts w:ascii="Times New Roman" w:eastAsia="SimSun" w:hAnsi="Times New Roman" w:cs="Times New Roman"/>
            <w:color w:val="000000"/>
            <w:sz w:val="20"/>
            <w:szCs w:val="20"/>
          </w:rPr>
          <w:t>correlation</w:t>
        </w:r>
        <w:r w:rsidRPr="00F30CC6" w:rsidDel="003B2472">
          <w:rPr>
            <w:rFonts w:ascii="Times New Roman" w:eastAsia="SimSun" w:hAnsi="Times New Roman" w:cs="Times New Roman"/>
            <w:color w:val="000000"/>
            <w:sz w:val="20"/>
            <w:szCs w:val="20"/>
          </w:rPr>
          <w:t xml:space="preserve"> </w:t>
        </w:r>
        <w:r w:rsidR="00CE6FF1" w:rsidRPr="00F30CC6" w:rsidDel="003B2472">
          <w:rPr>
            <w:rFonts w:ascii="Times New Roman" w:eastAsia="SimSun" w:hAnsi="Times New Roman" w:cs="Times New Roman"/>
            <w:color w:val="000000"/>
            <w:sz w:val="20"/>
            <w:szCs w:val="20"/>
          </w:rPr>
          <w:t>of</w:t>
        </w:r>
        <w:r w:rsidRPr="00F30CC6" w:rsidDel="003B2472">
          <w:rPr>
            <w:rFonts w:ascii="Times New Roman" w:eastAsia="SimSun" w:hAnsi="Times New Roman" w:cs="Times New Roman"/>
            <w:color w:val="000000"/>
            <w:sz w:val="20"/>
            <w:szCs w:val="20"/>
          </w:rPr>
          <w:t xml:space="preserve"> </w:t>
        </w:r>
        <w:r w:rsidR="00BC799D" w:rsidRPr="00F30CC6" w:rsidDel="003B2472">
          <w:rPr>
            <w:rFonts w:ascii="Times New Roman" w:eastAsia="SimSun" w:hAnsi="Times New Roman" w:cs="Times New Roman"/>
            <w:color w:val="000000"/>
            <w:sz w:val="20"/>
            <w:szCs w:val="20"/>
          </w:rPr>
          <w:t xml:space="preserve">the combined </w:t>
        </w:r>
        <w:r w:rsidRPr="00F30CC6" w:rsidDel="003B2472">
          <w:rPr>
            <w:rFonts w:ascii="Times New Roman" w:eastAsia="SimSun" w:hAnsi="Times New Roman" w:cs="Times New Roman"/>
            <w:color w:val="000000"/>
            <w:sz w:val="20"/>
            <w:szCs w:val="20"/>
          </w:rPr>
          <w:t xml:space="preserve">relative abundance of Bacteroides acidifaciens </w:t>
        </w:r>
        <w:r w:rsidR="00BC799D" w:rsidRPr="00F30CC6" w:rsidDel="003B2472">
          <w:rPr>
            <w:rFonts w:ascii="Times New Roman" w:eastAsia="SimSun" w:hAnsi="Times New Roman" w:cs="Times New Roman"/>
            <w:color w:val="000000"/>
            <w:sz w:val="20"/>
            <w:szCs w:val="20"/>
          </w:rPr>
          <w:t xml:space="preserve">(B.a.) </w:t>
        </w:r>
        <w:r w:rsidRPr="00F30CC6" w:rsidDel="003B2472">
          <w:rPr>
            <w:rFonts w:ascii="Times New Roman" w:eastAsia="SimSun" w:hAnsi="Times New Roman" w:cs="Times New Roman"/>
            <w:color w:val="000000"/>
            <w:sz w:val="20"/>
            <w:szCs w:val="20"/>
          </w:rPr>
          <w:t xml:space="preserve">and unclassified Muribaculaceae </w:t>
        </w:r>
        <w:r w:rsidR="00BC799D" w:rsidRPr="00F30CC6" w:rsidDel="003B2472">
          <w:rPr>
            <w:rFonts w:ascii="Times New Roman" w:eastAsia="SimSun" w:hAnsi="Times New Roman" w:cs="Times New Roman"/>
            <w:color w:val="000000"/>
            <w:sz w:val="20"/>
            <w:szCs w:val="20"/>
          </w:rPr>
          <w:t>(Un. Mu.)</w:t>
        </w:r>
        <w:r w:rsidR="00EA2725" w:rsidRPr="00F30CC6" w:rsidDel="003B2472">
          <w:rPr>
            <w:rFonts w:ascii="Times New Roman" w:eastAsia="SimSun" w:hAnsi="Times New Roman" w:cs="Times New Roman"/>
            <w:color w:val="000000"/>
            <w:sz w:val="20"/>
            <w:szCs w:val="20"/>
          </w:rPr>
          <w:t xml:space="preserve"> </w:t>
        </w:r>
        <w:r w:rsidR="00CE6FF1" w:rsidRPr="00F30CC6" w:rsidDel="003B2472">
          <w:rPr>
            <w:rFonts w:ascii="Times New Roman" w:eastAsia="SimSun" w:hAnsi="Times New Roman" w:cs="Times New Roman"/>
            <w:color w:val="000000"/>
            <w:sz w:val="20"/>
            <w:szCs w:val="20"/>
          </w:rPr>
          <w:t>with t</w:t>
        </w:r>
        <w:r w:rsidRPr="00F30CC6" w:rsidDel="003B2472">
          <w:rPr>
            <w:rFonts w:ascii="Times New Roman" w:eastAsia="SimSun" w:hAnsi="Times New Roman" w:cs="Times New Roman"/>
            <w:color w:val="000000"/>
            <w:sz w:val="20"/>
            <w:szCs w:val="20"/>
          </w:rPr>
          <w:t>otal bacterial density</w:t>
        </w:r>
        <w:r w:rsidR="007A0C7E" w:rsidRPr="00F30CC6" w:rsidDel="003B2472">
          <w:rPr>
            <w:rFonts w:ascii="Times New Roman" w:eastAsia="SimSun" w:hAnsi="Times New Roman" w:cs="Times New Roman"/>
            <w:color w:val="000000"/>
            <w:sz w:val="20"/>
            <w:szCs w:val="20"/>
          </w:rPr>
          <w:t>. Gray line: linear regression</w:t>
        </w:r>
        <w:r w:rsidR="00E571C4" w:rsidRPr="00F30CC6" w:rsidDel="003B2472">
          <w:rPr>
            <w:rFonts w:ascii="Times New Roman" w:eastAsia="SimSun" w:hAnsi="Times New Roman" w:cs="Times New Roman"/>
            <w:color w:val="000000"/>
            <w:sz w:val="20"/>
            <w:szCs w:val="20"/>
          </w:rPr>
          <w:t xml:space="preserve"> (R</w:t>
        </w:r>
        <w:r w:rsidR="00E571C4" w:rsidRPr="00F30CC6" w:rsidDel="003B2472">
          <w:rPr>
            <w:rFonts w:ascii="Times New Roman" w:eastAsia="SimSun" w:hAnsi="Times New Roman" w:cs="Times New Roman"/>
            <w:color w:val="000000"/>
            <w:sz w:val="20"/>
            <w:szCs w:val="20"/>
            <w:vertAlign w:val="superscript"/>
          </w:rPr>
          <w:t>2</w:t>
        </w:r>
        <w:r w:rsidR="00E571C4" w:rsidRPr="00F30CC6" w:rsidDel="003B2472">
          <w:rPr>
            <w:rFonts w:ascii="Times New Roman" w:eastAsia="SimSun" w:hAnsi="Times New Roman" w:cs="Times New Roman"/>
            <w:color w:val="000000"/>
            <w:sz w:val="20"/>
            <w:szCs w:val="20"/>
          </w:rPr>
          <w:t xml:space="preserve"> and P-value are </w:t>
        </w:r>
        <w:r w:rsidR="00AF6552" w:rsidRPr="00F30CC6" w:rsidDel="003B2472">
          <w:rPr>
            <w:rFonts w:ascii="Times New Roman" w:eastAsia="SimSun" w:hAnsi="Times New Roman" w:cs="Times New Roman"/>
            <w:color w:val="000000"/>
            <w:sz w:val="20"/>
            <w:szCs w:val="20"/>
          </w:rPr>
          <w:t>indicated</w:t>
        </w:r>
        <w:r w:rsidR="00E571C4" w:rsidRPr="00F30CC6" w:rsidDel="003B2472">
          <w:rPr>
            <w:rFonts w:ascii="Times New Roman" w:eastAsia="SimSun" w:hAnsi="Times New Roman" w:cs="Times New Roman"/>
            <w:color w:val="000000"/>
            <w:sz w:val="20"/>
            <w:szCs w:val="20"/>
          </w:rPr>
          <w:t xml:space="preserve"> in the plot)</w:t>
        </w:r>
        <w:r w:rsidR="007A0C7E" w:rsidRPr="00F30CC6" w:rsidDel="003B2472">
          <w:rPr>
            <w:rFonts w:ascii="Times New Roman" w:eastAsia="SimSun" w:hAnsi="Times New Roman" w:cs="Times New Roman"/>
            <w:color w:val="000000"/>
            <w:sz w:val="20"/>
            <w:szCs w:val="20"/>
          </w:rPr>
          <w:t xml:space="preserve">; shading area: standard error of the </w:t>
        </w:r>
        <w:r w:rsidR="00582965" w:rsidRPr="00F30CC6" w:rsidDel="003B2472">
          <w:rPr>
            <w:rFonts w:ascii="Times New Roman" w:eastAsia="SimSun" w:hAnsi="Times New Roman" w:cs="Times New Roman"/>
            <w:color w:val="000000"/>
            <w:sz w:val="20"/>
            <w:szCs w:val="20"/>
          </w:rPr>
          <w:t>regression.</w:t>
        </w:r>
        <w:r w:rsidR="0035704D" w:rsidRPr="00F30CC6" w:rsidDel="003B2472">
          <w:rPr>
            <w:rFonts w:ascii="Times New Roman" w:hAnsi="Times New Roman" w:cs="Times New Roman"/>
            <w:color w:val="000000"/>
            <w:sz w:val="20"/>
            <w:szCs w:val="20"/>
          </w:rPr>
          <w:br w:type="page"/>
        </w:r>
      </w:moveFrom>
      <w:moveFromRangeEnd w:id="694"/>
    </w:p>
    <w:p w14:paraId="75AE919B" w14:textId="38530829" w:rsidR="0035704D" w:rsidRPr="00A06850" w:rsidRDefault="00E7237F" w:rsidP="00EE0251">
      <w:pPr>
        <w:pStyle w:val="paragraph"/>
        <w:spacing w:before="0" w:beforeAutospacing="0" w:after="0" w:afterAutospacing="0"/>
        <w:jc w:val="center"/>
        <w:rPr>
          <w:rFonts w:ascii="Times New Roman" w:hAnsi="Times New Roman" w:cs="Times New Roman"/>
          <w:color w:val="000000"/>
          <w:sz w:val="20"/>
          <w:szCs w:val="20"/>
        </w:rPr>
      </w:pPr>
      <w:commentRangeStart w:id="696"/>
      <w:del w:id="697" w:author="刘 红宾" w:date="2021-03-01T09:27:00Z">
        <w:r w:rsidRPr="00A06850" w:rsidDel="00A83394">
          <w:rPr>
            <w:rFonts w:ascii="Times New Roman" w:hAnsi="Times New Roman" w:cs="Times New Roman"/>
            <w:noProof/>
            <w:color w:val="000000"/>
            <w:sz w:val="20"/>
            <w:szCs w:val="20"/>
          </w:rPr>
          <w:drawing>
            <wp:inline distT="0" distB="0" distL="0" distR="0" wp14:anchorId="5E060CDC" wp14:editId="646CE7EE">
              <wp:extent cx="4030603" cy="5965786"/>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3382" cy="5999501"/>
                      </a:xfrm>
                      <a:prstGeom prst="rect">
                        <a:avLst/>
                      </a:prstGeom>
                    </pic:spPr>
                  </pic:pic>
                </a:graphicData>
              </a:graphic>
            </wp:inline>
          </w:drawing>
        </w:r>
      </w:del>
      <w:commentRangeEnd w:id="696"/>
      <w:r w:rsidR="00C26D38" w:rsidRPr="00A06850">
        <w:rPr>
          <w:rStyle w:val="CommentReference"/>
          <w:rFonts w:ascii="Times New Roman" w:eastAsiaTheme="minorEastAsia" w:hAnsi="Times New Roman" w:cs="Times New Roman"/>
          <w:rPrChange w:id="698" w:author="Chen Liao" w:date="2021-02-25T12:14:00Z">
            <w:rPr>
              <w:rStyle w:val="CommentReference"/>
              <w:rFonts w:asciiTheme="minorHAnsi" w:eastAsiaTheme="minorEastAsia" w:hAnsiTheme="minorHAnsi" w:cstheme="minorBidi"/>
            </w:rPr>
          </w:rPrChange>
        </w:rPr>
        <w:commentReference w:id="696"/>
      </w:r>
    </w:p>
    <w:p w14:paraId="41CBA3AC" w14:textId="63B6665A" w:rsidR="00B6206D" w:rsidRDefault="00B6206D" w:rsidP="005E0AD8">
      <w:pPr>
        <w:pStyle w:val="paragraph"/>
        <w:spacing w:before="0" w:beforeAutospacing="0" w:after="0" w:afterAutospacing="0"/>
        <w:jc w:val="both"/>
        <w:rPr>
          <w:ins w:id="699" w:author="刘 红宾" w:date="2021-03-08T20:04:00Z"/>
          <w:rFonts w:ascii="Times New Roman" w:hAnsi="Times New Roman" w:cs="Times New Roman"/>
          <w:color w:val="000000"/>
          <w:sz w:val="20"/>
          <w:szCs w:val="20"/>
        </w:rPr>
      </w:pPr>
    </w:p>
    <w:p w14:paraId="67816D26" w14:textId="6B453E91" w:rsidR="00C903CF" w:rsidRDefault="00C903CF" w:rsidP="005E0AD8">
      <w:pPr>
        <w:pStyle w:val="paragraph"/>
        <w:spacing w:before="0" w:beforeAutospacing="0" w:after="0" w:afterAutospacing="0"/>
        <w:jc w:val="both"/>
        <w:rPr>
          <w:ins w:id="700" w:author="刘 红宾" w:date="2021-03-08T20:04:00Z"/>
          <w:rFonts w:ascii="Times New Roman" w:hAnsi="Times New Roman" w:cs="Times New Roman"/>
          <w:color w:val="000000"/>
          <w:sz w:val="20"/>
          <w:szCs w:val="20"/>
        </w:rPr>
      </w:pPr>
    </w:p>
    <w:p w14:paraId="5A7E32DD" w14:textId="36724198" w:rsidR="00C903CF" w:rsidRDefault="00C903CF" w:rsidP="005E0AD8">
      <w:pPr>
        <w:pStyle w:val="paragraph"/>
        <w:spacing w:before="0" w:beforeAutospacing="0" w:after="0" w:afterAutospacing="0"/>
        <w:jc w:val="both"/>
        <w:rPr>
          <w:ins w:id="701" w:author="刘 红宾" w:date="2021-03-08T20:04:00Z"/>
          <w:rFonts w:ascii="Times New Roman" w:hAnsi="Times New Roman" w:cs="Times New Roman"/>
          <w:color w:val="000000"/>
          <w:sz w:val="20"/>
          <w:szCs w:val="20"/>
        </w:rPr>
      </w:pPr>
    </w:p>
    <w:p w14:paraId="584B40FB" w14:textId="5A08B213" w:rsidR="00C903CF" w:rsidRDefault="00C903CF" w:rsidP="005E0AD8">
      <w:pPr>
        <w:pStyle w:val="paragraph"/>
        <w:spacing w:before="0" w:beforeAutospacing="0" w:after="0" w:afterAutospacing="0"/>
        <w:jc w:val="both"/>
        <w:rPr>
          <w:ins w:id="702" w:author="刘 红宾" w:date="2021-03-08T20:04:00Z"/>
          <w:rFonts w:ascii="Times New Roman" w:hAnsi="Times New Roman" w:cs="Times New Roman"/>
          <w:color w:val="000000"/>
          <w:sz w:val="20"/>
          <w:szCs w:val="20"/>
        </w:rPr>
      </w:pPr>
    </w:p>
    <w:p w14:paraId="1AA47B64" w14:textId="331E61CD" w:rsidR="00C903CF" w:rsidRDefault="00C903CF" w:rsidP="005E0AD8">
      <w:pPr>
        <w:pStyle w:val="paragraph"/>
        <w:spacing w:before="0" w:beforeAutospacing="0" w:after="0" w:afterAutospacing="0"/>
        <w:jc w:val="both"/>
        <w:rPr>
          <w:ins w:id="703" w:author="刘 红宾" w:date="2021-03-08T20:04:00Z"/>
          <w:rFonts w:ascii="Times New Roman" w:hAnsi="Times New Roman" w:cs="Times New Roman"/>
          <w:color w:val="000000"/>
          <w:sz w:val="20"/>
          <w:szCs w:val="20"/>
        </w:rPr>
      </w:pPr>
    </w:p>
    <w:p w14:paraId="2F9AD156" w14:textId="615D9E3E" w:rsidR="00C903CF" w:rsidRDefault="00C903CF" w:rsidP="005E0AD8">
      <w:pPr>
        <w:pStyle w:val="paragraph"/>
        <w:spacing w:before="0" w:beforeAutospacing="0" w:after="0" w:afterAutospacing="0"/>
        <w:jc w:val="both"/>
        <w:rPr>
          <w:ins w:id="704" w:author="刘 红宾" w:date="2021-03-08T20:04:00Z"/>
          <w:rFonts w:ascii="Times New Roman" w:hAnsi="Times New Roman" w:cs="Times New Roman"/>
          <w:color w:val="000000"/>
          <w:sz w:val="20"/>
          <w:szCs w:val="20"/>
        </w:rPr>
      </w:pPr>
    </w:p>
    <w:p w14:paraId="5F8C8DBC" w14:textId="2E263DA4" w:rsidR="00C903CF" w:rsidRDefault="00C903CF" w:rsidP="005E0AD8">
      <w:pPr>
        <w:pStyle w:val="paragraph"/>
        <w:spacing w:before="0" w:beforeAutospacing="0" w:after="0" w:afterAutospacing="0"/>
        <w:jc w:val="both"/>
        <w:rPr>
          <w:ins w:id="705" w:author="刘 红宾" w:date="2021-03-08T20:04:00Z"/>
          <w:rFonts w:ascii="Times New Roman" w:hAnsi="Times New Roman" w:cs="Times New Roman"/>
          <w:color w:val="000000"/>
          <w:sz w:val="20"/>
          <w:szCs w:val="20"/>
        </w:rPr>
      </w:pPr>
    </w:p>
    <w:p w14:paraId="0C1775FA" w14:textId="7B15B08A" w:rsidR="00C903CF" w:rsidRDefault="00C903CF" w:rsidP="005E0AD8">
      <w:pPr>
        <w:pStyle w:val="paragraph"/>
        <w:spacing w:before="0" w:beforeAutospacing="0" w:after="0" w:afterAutospacing="0"/>
        <w:jc w:val="both"/>
        <w:rPr>
          <w:ins w:id="706" w:author="刘 红宾" w:date="2021-03-08T20:04:00Z"/>
          <w:rFonts w:ascii="Times New Roman" w:hAnsi="Times New Roman" w:cs="Times New Roman"/>
          <w:color w:val="000000"/>
          <w:sz w:val="20"/>
          <w:szCs w:val="20"/>
        </w:rPr>
      </w:pPr>
    </w:p>
    <w:p w14:paraId="0A228B3B" w14:textId="6A441BE4" w:rsidR="00C903CF" w:rsidRDefault="00C903CF" w:rsidP="005E0AD8">
      <w:pPr>
        <w:pStyle w:val="paragraph"/>
        <w:spacing w:before="0" w:beforeAutospacing="0" w:after="0" w:afterAutospacing="0"/>
        <w:jc w:val="both"/>
        <w:rPr>
          <w:ins w:id="707" w:author="刘 红宾" w:date="2021-03-08T20:04:00Z"/>
          <w:rFonts w:ascii="Times New Roman" w:hAnsi="Times New Roman" w:cs="Times New Roman"/>
          <w:color w:val="000000"/>
          <w:sz w:val="20"/>
          <w:szCs w:val="20"/>
        </w:rPr>
      </w:pPr>
    </w:p>
    <w:p w14:paraId="51EEE247" w14:textId="546B9F93" w:rsidR="00C903CF" w:rsidRDefault="00C903CF" w:rsidP="005E0AD8">
      <w:pPr>
        <w:pStyle w:val="paragraph"/>
        <w:spacing w:before="0" w:beforeAutospacing="0" w:after="0" w:afterAutospacing="0"/>
        <w:jc w:val="both"/>
        <w:rPr>
          <w:ins w:id="708" w:author="刘 红宾" w:date="2021-03-08T20:04:00Z"/>
          <w:rFonts w:ascii="Times New Roman" w:hAnsi="Times New Roman" w:cs="Times New Roman"/>
          <w:color w:val="000000"/>
          <w:sz w:val="20"/>
          <w:szCs w:val="20"/>
        </w:rPr>
      </w:pPr>
    </w:p>
    <w:p w14:paraId="3FD5A5D1" w14:textId="02470D7C" w:rsidR="00C903CF" w:rsidRDefault="00C903CF" w:rsidP="005E0AD8">
      <w:pPr>
        <w:pStyle w:val="paragraph"/>
        <w:spacing w:before="0" w:beforeAutospacing="0" w:after="0" w:afterAutospacing="0"/>
        <w:jc w:val="both"/>
        <w:rPr>
          <w:ins w:id="709" w:author="刘 红宾" w:date="2021-03-08T20:04:00Z"/>
          <w:rFonts w:ascii="Times New Roman" w:hAnsi="Times New Roman" w:cs="Times New Roman"/>
          <w:color w:val="000000"/>
          <w:sz w:val="20"/>
          <w:szCs w:val="20"/>
        </w:rPr>
      </w:pPr>
    </w:p>
    <w:p w14:paraId="7ADCF741" w14:textId="0A067513" w:rsidR="00C903CF" w:rsidRDefault="00C903CF" w:rsidP="005E0AD8">
      <w:pPr>
        <w:pStyle w:val="paragraph"/>
        <w:spacing w:before="0" w:beforeAutospacing="0" w:after="0" w:afterAutospacing="0"/>
        <w:jc w:val="both"/>
        <w:rPr>
          <w:ins w:id="710" w:author="刘 红宾" w:date="2021-03-08T20:04:00Z"/>
          <w:rFonts w:ascii="Times New Roman" w:hAnsi="Times New Roman" w:cs="Times New Roman"/>
          <w:color w:val="000000"/>
          <w:sz w:val="20"/>
          <w:szCs w:val="20"/>
        </w:rPr>
      </w:pPr>
    </w:p>
    <w:p w14:paraId="34C61911" w14:textId="2EBC7FBD" w:rsidR="00C903CF" w:rsidRDefault="00C903CF" w:rsidP="005E0AD8">
      <w:pPr>
        <w:pStyle w:val="paragraph"/>
        <w:spacing w:before="0" w:beforeAutospacing="0" w:after="0" w:afterAutospacing="0"/>
        <w:jc w:val="both"/>
        <w:rPr>
          <w:ins w:id="711" w:author="刘 红宾" w:date="2021-03-08T20:04:00Z"/>
          <w:rFonts w:ascii="Times New Roman" w:hAnsi="Times New Roman" w:cs="Times New Roman"/>
          <w:color w:val="000000"/>
          <w:sz w:val="20"/>
          <w:szCs w:val="20"/>
        </w:rPr>
      </w:pPr>
    </w:p>
    <w:p w14:paraId="107D31FB" w14:textId="2DF32621" w:rsidR="00C903CF" w:rsidRDefault="00C903CF" w:rsidP="005E0AD8">
      <w:pPr>
        <w:pStyle w:val="paragraph"/>
        <w:spacing w:before="0" w:beforeAutospacing="0" w:after="0" w:afterAutospacing="0"/>
        <w:jc w:val="both"/>
        <w:rPr>
          <w:ins w:id="712" w:author="刘 红宾" w:date="2021-03-08T20:04:00Z"/>
          <w:rFonts w:ascii="Times New Roman" w:hAnsi="Times New Roman" w:cs="Times New Roman"/>
          <w:color w:val="000000"/>
          <w:sz w:val="20"/>
          <w:szCs w:val="20"/>
        </w:rPr>
      </w:pPr>
    </w:p>
    <w:p w14:paraId="640A7F73" w14:textId="01C85937" w:rsidR="00C903CF" w:rsidRDefault="00C903CF" w:rsidP="005E0AD8">
      <w:pPr>
        <w:pStyle w:val="paragraph"/>
        <w:spacing w:before="0" w:beforeAutospacing="0" w:after="0" w:afterAutospacing="0"/>
        <w:jc w:val="both"/>
        <w:rPr>
          <w:ins w:id="713" w:author="刘 红宾" w:date="2021-03-08T20:04:00Z"/>
          <w:rFonts w:ascii="Times New Roman" w:hAnsi="Times New Roman" w:cs="Times New Roman"/>
          <w:color w:val="000000"/>
          <w:sz w:val="20"/>
          <w:szCs w:val="20"/>
        </w:rPr>
      </w:pPr>
    </w:p>
    <w:p w14:paraId="7E133ECF" w14:textId="435D955F" w:rsidR="00C903CF" w:rsidRDefault="00C903CF" w:rsidP="005E0AD8">
      <w:pPr>
        <w:pStyle w:val="paragraph"/>
        <w:spacing w:before="0" w:beforeAutospacing="0" w:after="0" w:afterAutospacing="0"/>
        <w:jc w:val="both"/>
        <w:rPr>
          <w:ins w:id="714" w:author="刘 红宾" w:date="2021-03-08T20:04:00Z"/>
          <w:rFonts w:ascii="Times New Roman" w:hAnsi="Times New Roman" w:cs="Times New Roman"/>
          <w:color w:val="000000"/>
          <w:sz w:val="20"/>
          <w:szCs w:val="20"/>
        </w:rPr>
      </w:pPr>
    </w:p>
    <w:p w14:paraId="783825F7" w14:textId="1D156760" w:rsidR="00C903CF" w:rsidRDefault="00C903CF" w:rsidP="005E0AD8">
      <w:pPr>
        <w:pStyle w:val="paragraph"/>
        <w:spacing w:before="0" w:beforeAutospacing="0" w:after="0" w:afterAutospacing="0"/>
        <w:jc w:val="both"/>
        <w:rPr>
          <w:ins w:id="715" w:author="刘 红宾" w:date="2021-03-08T20:04:00Z"/>
          <w:rFonts w:ascii="Times New Roman" w:hAnsi="Times New Roman" w:cs="Times New Roman"/>
          <w:color w:val="000000"/>
          <w:sz w:val="20"/>
          <w:szCs w:val="20"/>
        </w:rPr>
      </w:pPr>
    </w:p>
    <w:p w14:paraId="592B7E0D" w14:textId="748FB10E" w:rsidR="00C903CF" w:rsidRDefault="00C903CF" w:rsidP="005E0AD8">
      <w:pPr>
        <w:pStyle w:val="paragraph"/>
        <w:spacing w:before="0" w:beforeAutospacing="0" w:after="0" w:afterAutospacing="0"/>
        <w:jc w:val="both"/>
        <w:rPr>
          <w:ins w:id="716" w:author="刘 红宾" w:date="2021-03-08T20:04:00Z"/>
          <w:rFonts w:ascii="Times New Roman" w:hAnsi="Times New Roman" w:cs="Times New Roman"/>
          <w:color w:val="000000"/>
          <w:sz w:val="20"/>
          <w:szCs w:val="20"/>
        </w:rPr>
      </w:pPr>
    </w:p>
    <w:p w14:paraId="47885B59" w14:textId="55254983" w:rsidR="00C903CF" w:rsidRDefault="00C903CF" w:rsidP="005E0AD8">
      <w:pPr>
        <w:pStyle w:val="paragraph"/>
        <w:spacing w:before="0" w:beforeAutospacing="0" w:after="0" w:afterAutospacing="0"/>
        <w:jc w:val="both"/>
        <w:rPr>
          <w:ins w:id="717" w:author="刘 红宾" w:date="2021-03-08T20:04:00Z"/>
          <w:rFonts w:ascii="Times New Roman" w:hAnsi="Times New Roman" w:cs="Times New Roman"/>
          <w:color w:val="000000"/>
          <w:sz w:val="20"/>
          <w:szCs w:val="20"/>
        </w:rPr>
      </w:pPr>
    </w:p>
    <w:p w14:paraId="1281FAD0" w14:textId="1F7FB756" w:rsidR="00C903CF" w:rsidRDefault="00C903CF" w:rsidP="005E0AD8">
      <w:pPr>
        <w:pStyle w:val="paragraph"/>
        <w:spacing w:before="0" w:beforeAutospacing="0" w:after="0" w:afterAutospacing="0"/>
        <w:jc w:val="both"/>
        <w:rPr>
          <w:ins w:id="718" w:author="刘 红宾" w:date="2021-03-08T20:04:00Z"/>
          <w:rFonts w:ascii="Times New Roman" w:hAnsi="Times New Roman" w:cs="Times New Roman"/>
          <w:color w:val="000000"/>
          <w:sz w:val="20"/>
          <w:szCs w:val="20"/>
        </w:rPr>
      </w:pPr>
    </w:p>
    <w:p w14:paraId="01A91372" w14:textId="6EA7F39D" w:rsidR="00C903CF" w:rsidRPr="00C903CF" w:rsidRDefault="00C903CF" w:rsidP="005E0AD8">
      <w:pPr>
        <w:pStyle w:val="paragraph"/>
        <w:spacing w:before="0" w:beforeAutospacing="0" w:after="0" w:afterAutospacing="0"/>
        <w:jc w:val="both"/>
        <w:rPr>
          <w:ins w:id="719" w:author="刘 红宾" w:date="2021-03-08T20:04:00Z"/>
          <w:rFonts w:ascii="Times New Roman" w:hAnsi="Times New Roman" w:cs="Times New Roman"/>
          <w:b/>
          <w:bCs/>
          <w:i/>
          <w:iCs/>
          <w:color w:val="FF0000"/>
          <w:sz w:val="20"/>
          <w:szCs w:val="20"/>
          <w:rPrChange w:id="720" w:author="刘 红宾" w:date="2021-03-08T20:04:00Z">
            <w:rPr>
              <w:ins w:id="721" w:author="刘 红宾" w:date="2021-03-08T20:04:00Z"/>
              <w:rFonts w:ascii="Times New Roman" w:hAnsi="Times New Roman" w:cs="Times New Roman"/>
              <w:b/>
              <w:bCs/>
              <w:color w:val="000000"/>
              <w:sz w:val="20"/>
              <w:szCs w:val="20"/>
            </w:rPr>
          </w:rPrChange>
        </w:rPr>
      </w:pPr>
      <w:ins w:id="722" w:author="刘 红宾" w:date="2021-03-08T20:04:00Z">
        <w:r w:rsidRPr="00C903CF">
          <w:rPr>
            <w:rFonts w:ascii="Times New Roman" w:hAnsi="Times New Roman" w:cs="Times New Roman"/>
            <w:b/>
            <w:bCs/>
            <w:i/>
            <w:iCs/>
            <w:color w:val="FF0000"/>
            <w:sz w:val="20"/>
            <w:szCs w:val="20"/>
            <w:rPrChange w:id="723" w:author="刘 红宾" w:date="2021-03-08T20:04:00Z">
              <w:rPr>
                <w:rFonts w:ascii="Times New Roman" w:hAnsi="Times New Roman" w:cs="Times New Roman"/>
                <w:b/>
                <w:bCs/>
                <w:color w:val="000000"/>
                <w:sz w:val="20"/>
                <w:szCs w:val="20"/>
              </w:rPr>
            </w:rPrChange>
          </w:rPr>
          <w:t>Visualization and quantitative significance test of baseline-dependent responses of bacterial species</w:t>
        </w:r>
      </w:ins>
    </w:p>
    <w:p w14:paraId="3C39C88B" w14:textId="0FCF55BD" w:rsidR="00C903CF" w:rsidRDefault="00C903CF" w:rsidP="005E0AD8">
      <w:pPr>
        <w:pStyle w:val="paragraph"/>
        <w:spacing w:before="0" w:beforeAutospacing="0" w:after="0" w:afterAutospacing="0"/>
        <w:jc w:val="both"/>
        <w:rPr>
          <w:ins w:id="724" w:author="刘 红宾" w:date="2021-03-08T20:04:00Z"/>
          <w:rFonts w:ascii="Times New Roman" w:hAnsi="Times New Roman" w:cs="Times New Roman"/>
          <w:b/>
          <w:bCs/>
          <w:color w:val="000000"/>
          <w:sz w:val="20"/>
          <w:szCs w:val="20"/>
        </w:rPr>
      </w:pPr>
    </w:p>
    <w:p w14:paraId="2018F3F3" w14:textId="78538545" w:rsidR="00C903CF" w:rsidRDefault="00C903CF" w:rsidP="005E0AD8">
      <w:pPr>
        <w:pStyle w:val="paragraph"/>
        <w:spacing w:before="0" w:beforeAutospacing="0" w:after="0" w:afterAutospacing="0"/>
        <w:jc w:val="both"/>
        <w:rPr>
          <w:ins w:id="725" w:author="刘 红宾" w:date="2021-03-08T20:04:00Z"/>
          <w:rFonts w:ascii="Times New Roman" w:hAnsi="Times New Roman" w:cs="Times New Roman"/>
          <w:b/>
          <w:bCs/>
          <w:color w:val="000000"/>
          <w:sz w:val="20"/>
          <w:szCs w:val="20"/>
        </w:rPr>
      </w:pPr>
    </w:p>
    <w:p w14:paraId="372C99A9" w14:textId="078D41B6" w:rsidR="00C903CF" w:rsidRPr="005E04BA" w:rsidRDefault="00F741A9" w:rsidP="005E0AD8">
      <w:pPr>
        <w:pStyle w:val="paragraph"/>
        <w:spacing w:before="0" w:beforeAutospacing="0" w:after="0" w:afterAutospacing="0"/>
        <w:jc w:val="both"/>
        <w:rPr>
          <w:ins w:id="726" w:author="刘 红宾" w:date="2021-03-08T20:04:00Z"/>
          <w:rFonts w:ascii="Times New Roman" w:hAnsi="Times New Roman" w:cs="Times New Roman"/>
          <w:color w:val="000000"/>
          <w:sz w:val="21"/>
          <w:szCs w:val="21"/>
          <w:rPrChange w:id="727" w:author="刘 红宾" w:date="2021-03-09T19:11:00Z">
            <w:rPr>
              <w:ins w:id="728" w:author="刘 红宾" w:date="2021-03-08T20:04:00Z"/>
              <w:rFonts w:ascii="Times New Roman" w:hAnsi="Times New Roman" w:cs="Times New Roman"/>
              <w:b/>
              <w:bCs/>
              <w:color w:val="000000"/>
              <w:sz w:val="20"/>
              <w:szCs w:val="20"/>
            </w:rPr>
          </w:rPrChange>
        </w:rPr>
      </w:pPr>
      <w:ins w:id="729" w:author="刘 红宾" w:date="2021-03-08T20:07:00Z">
        <w:r w:rsidRPr="005E04BA">
          <w:rPr>
            <w:rFonts w:ascii="Times New Roman" w:hAnsi="Times New Roman" w:cs="Times New Roman"/>
            <w:color w:val="000000"/>
            <w:sz w:val="21"/>
            <w:szCs w:val="21"/>
            <w:rPrChange w:id="730" w:author="刘 红宾" w:date="2021-03-09T19:11:00Z">
              <w:rPr>
                <w:rFonts w:ascii="Times New Roman" w:hAnsi="Times New Roman" w:cs="Times New Roman"/>
                <w:b/>
                <w:bCs/>
                <w:color w:val="000000"/>
                <w:sz w:val="20"/>
                <w:szCs w:val="20"/>
              </w:rPr>
            </w:rPrChange>
          </w:rPr>
          <w:t>Thresholds used to define response or differentiate individuals vary based on the variables being measured and are generally not standardized</w:t>
        </w:r>
      </w:ins>
      <w:ins w:id="731" w:author="刘 红宾" w:date="2021-03-09T20:14:00Z">
        <w:r w:rsidR="0014651E">
          <w:rPr>
            <w:rFonts w:ascii="Times New Roman" w:hAnsi="Times New Roman" w:cs="Times New Roman"/>
            <w:color w:val="000000"/>
            <w:sz w:val="21"/>
            <w:szCs w:val="21"/>
          </w:rPr>
          <w:t xml:space="preserve"> </w:t>
        </w:r>
      </w:ins>
      <w:ins w:id="732" w:author="刘 红宾" w:date="2021-03-08T20:07:00Z">
        <w:r w:rsidRPr="005E04BA">
          <w:rPr>
            <w:rFonts w:ascii="Times New Roman" w:hAnsi="Times New Roman" w:cs="Times New Roman"/>
            <w:color w:val="000000"/>
            <w:sz w:val="21"/>
            <w:szCs w:val="21"/>
            <w:rPrChange w:id="733" w:author="刘 红宾" w:date="2021-03-09T19:11:00Z">
              <w:rPr>
                <w:rFonts w:ascii="Times New Roman" w:hAnsi="Times New Roman" w:cs="Times New Roman"/>
                <w:b/>
                <w:bCs/>
                <w:color w:val="000000"/>
                <w:sz w:val="20"/>
                <w:szCs w:val="20"/>
              </w:rPr>
            </w:rPrChange>
          </w:rPr>
          <w:t>.</w:t>
        </w:r>
      </w:ins>
    </w:p>
    <w:p w14:paraId="04F7F360" w14:textId="37405569" w:rsidR="00C903CF" w:rsidRDefault="00C903CF" w:rsidP="005E0AD8">
      <w:pPr>
        <w:pStyle w:val="paragraph"/>
        <w:spacing w:before="0" w:beforeAutospacing="0" w:after="0" w:afterAutospacing="0"/>
        <w:jc w:val="both"/>
        <w:rPr>
          <w:ins w:id="734" w:author="刘 红宾" w:date="2021-03-08T20:04:00Z"/>
          <w:rFonts w:ascii="Times New Roman" w:hAnsi="Times New Roman" w:cs="Times New Roman"/>
          <w:b/>
          <w:bCs/>
          <w:color w:val="000000"/>
          <w:sz w:val="20"/>
          <w:szCs w:val="20"/>
        </w:rPr>
      </w:pPr>
    </w:p>
    <w:p w14:paraId="3A196514" w14:textId="7B477220" w:rsidR="00C903CF" w:rsidRDefault="00C903CF" w:rsidP="005E0AD8">
      <w:pPr>
        <w:pStyle w:val="paragraph"/>
        <w:spacing w:before="0" w:beforeAutospacing="0" w:after="0" w:afterAutospacing="0"/>
        <w:jc w:val="both"/>
        <w:rPr>
          <w:ins w:id="735" w:author="刘 红宾" w:date="2021-03-08T20:04:00Z"/>
          <w:rFonts w:ascii="Times New Roman" w:hAnsi="Times New Roman" w:cs="Times New Roman"/>
          <w:b/>
          <w:bCs/>
          <w:color w:val="000000"/>
          <w:sz w:val="20"/>
          <w:szCs w:val="20"/>
        </w:rPr>
      </w:pPr>
    </w:p>
    <w:p w14:paraId="7EF228DC" w14:textId="77777777" w:rsidR="00C903CF" w:rsidRPr="00F30CC6" w:rsidRDefault="00C903CF" w:rsidP="005E0AD8">
      <w:pPr>
        <w:pStyle w:val="paragraph"/>
        <w:spacing w:before="0" w:beforeAutospacing="0" w:after="0" w:afterAutospacing="0"/>
        <w:jc w:val="both"/>
        <w:rPr>
          <w:ins w:id="736" w:author="Chen Liao" w:date="2021-02-25T09:22:00Z"/>
          <w:rFonts w:ascii="Times New Roman" w:hAnsi="Times New Roman" w:cs="Times New Roman"/>
          <w:color w:val="000000"/>
          <w:sz w:val="20"/>
          <w:szCs w:val="20"/>
        </w:rPr>
      </w:pPr>
    </w:p>
    <w:p w14:paraId="5CF416BC" w14:textId="0AA1BF24" w:rsidR="008520E4" w:rsidRPr="00A06850" w:rsidRDefault="00A83CE0" w:rsidP="008520E4">
      <w:pPr>
        <w:pStyle w:val="paragraph"/>
        <w:spacing w:before="0" w:beforeAutospacing="0" w:after="0" w:afterAutospacing="0"/>
        <w:jc w:val="center"/>
        <w:rPr>
          <w:ins w:id="737" w:author="Chen Liao" w:date="2021-02-25T09:22:00Z"/>
          <w:rFonts w:ascii="Times New Roman" w:hAnsi="Times New Roman" w:cs="Times New Roman"/>
          <w:color w:val="000000"/>
          <w:sz w:val="20"/>
          <w:szCs w:val="20"/>
        </w:rPr>
      </w:pPr>
      <w:ins w:id="738" w:author="Chen Liao" w:date="2021-02-25T09:25:00Z">
        <w:r w:rsidRPr="00A06850">
          <w:rPr>
            <w:rFonts w:ascii="Times New Roman" w:hAnsi="Times New Roman" w:cs="Times New Roman"/>
            <w:noProof/>
            <w:color w:val="000000"/>
            <w:sz w:val="20"/>
            <w:szCs w:val="20"/>
          </w:rPr>
          <w:drawing>
            <wp:inline distT="0" distB="0" distL="0" distR="0" wp14:anchorId="7A2E8C56" wp14:editId="00B90E93">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ins>
    </w:p>
    <w:p w14:paraId="3E117B98" w14:textId="77777777" w:rsidR="008520E4" w:rsidRPr="00F30CC6" w:rsidRDefault="008520E4">
      <w:pPr>
        <w:pStyle w:val="paragraph"/>
        <w:spacing w:before="0" w:beforeAutospacing="0" w:after="0" w:afterAutospacing="0"/>
        <w:jc w:val="center"/>
        <w:rPr>
          <w:rFonts w:ascii="Times New Roman" w:hAnsi="Times New Roman" w:cs="Times New Roman"/>
          <w:color w:val="000000"/>
          <w:sz w:val="20"/>
          <w:szCs w:val="20"/>
        </w:rPr>
        <w:pPrChange w:id="739" w:author="Chen Liao" w:date="2021-02-25T09:22:00Z">
          <w:pPr>
            <w:pStyle w:val="paragraph"/>
            <w:spacing w:before="0" w:beforeAutospacing="0" w:after="0" w:afterAutospacing="0"/>
            <w:jc w:val="both"/>
          </w:pPr>
        </w:pPrChange>
      </w:pPr>
    </w:p>
    <w:p w14:paraId="61A5885B" w14:textId="13A8E40B" w:rsidR="00482E80" w:rsidRDefault="00E63364" w:rsidP="005E0AD8">
      <w:pPr>
        <w:pStyle w:val="paragraph"/>
        <w:spacing w:before="0" w:beforeAutospacing="0" w:after="0" w:afterAutospacing="0"/>
        <w:jc w:val="both"/>
        <w:rPr>
          <w:ins w:id="740" w:author="刘 红宾" w:date="2021-03-08T19:57:00Z"/>
          <w:rFonts w:ascii="Times New Roman" w:hAnsi="Times New Roman" w:cs="Times New Roman"/>
          <w:color w:val="000000"/>
          <w:sz w:val="20"/>
          <w:szCs w:val="20"/>
        </w:rPr>
      </w:pPr>
      <w:r w:rsidRPr="00F30CC6">
        <w:rPr>
          <w:rFonts w:ascii="Times New Roman" w:hAnsi="Times New Roman" w:cs="Times New Roman"/>
          <w:b/>
          <w:bCs/>
          <w:color w:val="000000"/>
          <w:sz w:val="20"/>
          <w:szCs w:val="20"/>
        </w:rPr>
        <w:t xml:space="preserve">Figure </w:t>
      </w:r>
      <w:r w:rsidR="008E386A" w:rsidRPr="00F30CC6">
        <w:rPr>
          <w:rFonts w:ascii="Times New Roman" w:hAnsi="Times New Roman" w:cs="Times New Roman"/>
          <w:b/>
          <w:bCs/>
          <w:color w:val="000000"/>
          <w:sz w:val="20"/>
          <w:szCs w:val="20"/>
        </w:rPr>
        <w:t>4</w:t>
      </w:r>
      <w:r w:rsidRPr="00F30CC6">
        <w:rPr>
          <w:rFonts w:ascii="Times New Roman" w:hAnsi="Times New Roman" w:cs="Times New Roman"/>
          <w:b/>
          <w:bCs/>
          <w:color w:val="000000"/>
          <w:sz w:val="20"/>
          <w:szCs w:val="20"/>
        </w:rPr>
        <w:t>.</w:t>
      </w:r>
      <w:r w:rsidRPr="00F30CC6">
        <w:rPr>
          <w:rFonts w:ascii="Times New Roman" w:hAnsi="Times New Roman" w:cs="Times New Roman"/>
          <w:color w:val="000000"/>
          <w:sz w:val="20"/>
          <w:szCs w:val="20"/>
        </w:rPr>
        <w:t xml:space="preserve"> </w:t>
      </w:r>
      <w:r w:rsidR="009C313A" w:rsidRPr="00F30CC6">
        <w:rPr>
          <w:rFonts w:ascii="Times New Roman" w:hAnsi="Times New Roman" w:cs="Times New Roman"/>
          <w:b/>
          <w:bCs/>
          <w:color w:val="000000"/>
          <w:sz w:val="20"/>
          <w:szCs w:val="20"/>
        </w:rPr>
        <w:t>Visualization and q</w:t>
      </w:r>
      <w:r w:rsidR="004026CF" w:rsidRPr="00F30CC6">
        <w:rPr>
          <w:rFonts w:ascii="Times New Roman" w:hAnsi="Times New Roman" w:cs="Times New Roman"/>
          <w:b/>
          <w:bCs/>
          <w:color w:val="000000"/>
          <w:sz w:val="20"/>
          <w:szCs w:val="20"/>
        </w:rPr>
        <w:t xml:space="preserve">uantitative </w:t>
      </w:r>
      <w:r w:rsidR="009C313A" w:rsidRPr="00F30CC6">
        <w:rPr>
          <w:rFonts w:ascii="Times New Roman" w:hAnsi="Times New Roman" w:cs="Times New Roman"/>
          <w:b/>
          <w:bCs/>
          <w:color w:val="000000"/>
          <w:sz w:val="20"/>
          <w:szCs w:val="20"/>
        </w:rPr>
        <w:t>significance test</w:t>
      </w:r>
      <w:r w:rsidR="004026CF" w:rsidRPr="00F30CC6">
        <w:rPr>
          <w:rFonts w:ascii="Times New Roman" w:hAnsi="Times New Roman" w:cs="Times New Roman"/>
          <w:b/>
          <w:bCs/>
          <w:color w:val="000000"/>
          <w:sz w:val="20"/>
          <w:szCs w:val="20"/>
        </w:rPr>
        <w:t xml:space="preserve"> of </w:t>
      </w:r>
      <w:del w:id="741" w:author="Chen Liao" w:date="2021-02-25T09:23:00Z">
        <w:r w:rsidR="004026CF" w:rsidRPr="00A06850" w:rsidDel="00A83CE0">
          <w:rPr>
            <w:rFonts w:ascii="Times New Roman" w:hAnsi="Times New Roman" w:cs="Times New Roman"/>
            <w:b/>
            <w:bCs/>
            <w:color w:val="000000"/>
            <w:sz w:val="20"/>
            <w:szCs w:val="20"/>
          </w:rPr>
          <w:delText>individualized</w:delText>
        </w:r>
      </w:del>
      <w:ins w:id="742" w:author="Chen Liao" w:date="2021-02-25T09:23:00Z">
        <w:r w:rsidR="00A83CE0" w:rsidRPr="00A06850">
          <w:rPr>
            <w:rFonts w:ascii="Times New Roman" w:hAnsi="Times New Roman" w:cs="Times New Roman"/>
            <w:b/>
            <w:bCs/>
            <w:color w:val="000000"/>
            <w:sz w:val="20"/>
            <w:szCs w:val="20"/>
          </w:rPr>
          <w:t>baseline-dependent</w:t>
        </w:r>
      </w:ins>
      <w:r w:rsidR="004026CF" w:rsidRPr="00F30CC6">
        <w:rPr>
          <w:rFonts w:ascii="Times New Roman" w:hAnsi="Times New Roman" w:cs="Times New Roman"/>
          <w:b/>
          <w:bCs/>
          <w:color w:val="000000"/>
          <w:sz w:val="20"/>
          <w:szCs w:val="20"/>
        </w:rPr>
        <w:t xml:space="preserve"> responses of bacterial species</w:t>
      </w:r>
      <w:r w:rsidR="009C313A" w:rsidRPr="00F30CC6">
        <w:rPr>
          <w:rFonts w:ascii="Times New Roman" w:hAnsi="Times New Roman" w:cs="Times New Roman"/>
          <w:b/>
          <w:bCs/>
          <w:color w:val="000000"/>
          <w:sz w:val="20"/>
          <w:szCs w:val="20"/>
        </w:rPr>
        <w:t xml:space="preserve"> (A)</w:t>
      </w:r>
      <w:r w:rsidR="004026CF" w:rsidRPr="00F30CC6">
        <w:rPr>
          <w:rFonts w:ascii="Times New Roman" w:hAnsi="Times New Roman" w:cs="Times New Roman"/>
          <w:b/>
          <w:bCs/>
          <w:color w:val="000000"/>
          <w:sz w:val="20"/>
          <w:szCs w:val="20"/>
        </w:rPr>
        <w:t xml:space="preserve"> and short-chain fatty acids</w:t>
      </w:r>
      <w:r w:rsidR="006A2E46" w:rsidRPr="00F30CC6">
        <w:rPr>
          <w:rFonts w:ascii="Times New Roman" w:hAnsi="Times New Roman" w:cs="Times New Roman"/>
          <w:b/>
          <w:bCs/>
          <w:color w:val="000000"/>
          <w:sz w:val="20"/>
          <w:szCs w:val="20"/>
        </w:rPr>
        <w:t xml:space="preserve"> (SCFAs)</w:t>
      </w:r>
      <w:r w:rsidR="004026CF" w:rsidRPr="00F30CC6">
        <w:rPr>
          <w:rFonts w:ascii="Times New Roman" w:hAnsi="Times New Roman" w:cs="Times New Roman"/>
          <w:b/>
          <w:bCs/>
          <w:color w:val="000000"/>
          <w:sz w:val="20"/>
          <w:szCs w:val="20"/>
        </w:rPr>
        <w:t xml:space="preserve"> (</w:t>
      </w:r>
      <w:r w:rsidR="00611ABF" w:rsidRPr="00F30CC6">
        <w:rPr>
          <w:rFonts w:ascii="Times New Roman" w:hAnsi="Times New Roman" w:cs="Times New Roman"/>
          <w:b/>
          <w:bCs/>
          <w:color w:val="000000"/>
          <w:sz w:val="20"/>
          <w:szCs w:val="20"/>
        </w:rPr>
        <w:t>B</w:t>
      </w:r>
      <w:r w:rsidR="004026CF" w:rsidRPr="00F30CC6">
        <w:rPr>
          <w:rFonts w:ascii="Times New Roman" w:hAnsi="Times New Roman" w:cs="Times New Roman"/>
          <w:b/>
          <w:bCs/>
          <w:color w:val="000000"/>
          <w:sz w:val="20"/>
          <w:szCs w:val="20"/>
        </w:rPr>
        <w:t xml:space="preserve">) to inulin </w:t>
      </w:r>
      <w:ins w:id="743" w:author="戴 磊" w:date="2021-02-19T21:53:00Z">
        <w:r w:rsidR="00B82201" w:rsidRPr="00F30CC6">
          <w:rPr>
            <w:rFonts w:ascii="Times New Roman" w:hAnsi="Times New Roman" w:cs="Times New Roman"/>
            <w:b/>
            <w:bCs/>
            <w:color w:val="000000"/>
            <w:sz w:val="20"/>
            <w:szCs w:val="20"/>
          </w:rPr>
          <w:t>intervention</w:t>
        </w:r>
      </w:ins>
      <w:del w:id="744" w:author="戴 磊" w:date="2021-02-19T21:53:00Z">
        <w:r w:rsidR="004026CF" w:rsidRPr="00F30CC6" w:rsidDel="00B82201">
          <w:rPr>
            <w:rFonts w:ascii="Times New Roman" w:hAnsi="Times New Roman" w:cs="Times New Roman"/>
            <w:b/>
            <w:bCs/>
            <w:color w:val="000000"/>
            <w:sz w:val="20"/>
            <w:szCs w:val="20"/>
          </w:rPr>
          <w:delText>supplement</w:delText>
        </w:r>
      </w:del>
      <w:r w:rsidR="004026CF" w:rsidRPr="00F30CC6">
        <w:rPr>
          <w:rFonts w:ascii="Times New Roman" w:hAnsi="Times New Roman" w:cs="Times New Roman"/>
          <w:b/>
          <w:bCs/>
          <w:color w:val="000000"/>
          <w:sz w:val="20"/>
          <w:szCs w:val="20"/>
        </w:rPr>
        <w:t xml:space="preserve">. </w:t>
      </w:r>
      <w:r w:rsidR="00B21340" w:rsidRPr="00F30CC6">
        <w:rPr>
          <w:rFonts w:ascii="Times New Roman" w:hAnsi="Times New Roman" w:cs="Times New Roman"/>
          <w:color w:val="000000"/>
          <w:sz w:val="20"/>
          <w:szCs w:val="20"/>
        </w:rPr>
        <w:t xml:space="preserve">The scatter plot in </w:t>
      </w:r>
      <w:r w:rsidR="005957C7" w:rsidRPr="00F30CC6">
        <w:rPr>
          <w:rFonts w:ascii="Times New Roman" w:hAnsi="Times New Roman" w:cs="Times New Roman"/>
          <w:color w:val="000000"/>
          <w:sz w:val="20"/>
          <w:szCs w:val="20"/>
        </w:rPr>
        <w:t xml:space="preserve">panel </w:t>
      </w:r>
      <w:r w:rsidR="00B21340" w:rsidRPr="00F30CC6">
        <w:rPr>
          <w:rFonts w:ascii="Times New Roman" w:hAnsi="Times New Roman" w:cs="Times New Roman"/>
          <w:color w:val="000000"/>
          <w:sz w:val="20"/>
          <w:szCs w:val="20"/>
        </w:rPr>
        <w:t xml:space="preserve">A distinguishes four different scenarios of </w:t>
      </w:r>
      <w:ins w:id="745" w:author="Chen Liao" w:date="2021-02-25T09:23:00Z">
        <w:r w:rsidR="00A83CE0" w:rsidRPr="00F30CC6">
          <w:rPr>
            <w:rFonts w:ascii="Times New Roman" w:hAnsi="Times New Roman" w:cs="Times New Roman"/>
            <w:color w:val="000000"/>
            <w:sz w:val="20"/>
            <w:szCs w:val="20"/>
          </w:rPr>
          <w:t>baseline-dependent</w:t>
        </w:r>
      </w:ins>
      <w:del w:id="746" w:author="Chen Liao" w:date="2021-02-25T09:23:00Z">
        <w:r w:rsidR="00B21340" w:rsidRPr="00F30CC6" w:rsidDel="00A83CE0">
          <w:rPr>
            <w:rFonts w:ascii="Times New Roman" w:hAnsi="Times New Roman" w:cs="Times New Roman"/>
            <w:color w:val="000000"/>
            <w:sz w:val="20"/>
            <w:szCs w:val="20"/>
          </w:rPr>
          <w:delText>individualized</w:delText>
        </w:r>
      </w:del>
      <w:r w:rsidR="00B21340" w:rsidRPr="00F30CC6">
        <w:rPr>
          <w:rFonts w:ascii="Times New Roman" w:hAnsi="Times New Roman" w:cs="Times New Roman"/>
          <w:color w:val="000000"/>
          <w:sz w:val="20"/>
          <w:szCs w:val="20"/>
        </w:rPr>
        <w:t xml:space="preserve"> responses depending on the P-values for significance test of responsiveness (Pr) and </w:t>
      </w:r>
      <w:ins w:id="747" w:author="Chen Liao" w:date="2021-02-25T09:23:00Z">
        <w:r w:rsidR="00A83CE0" w:rsidRPr="00F30CC6">
          <w:rPr>
            <w:rFonts w:ascii="Times New Roman" w:hAnsi="Times New Roman" w:cs="Times New Roman"/>
            <w:color w:val="000000"/>
            <w:sz w:val="20"/>
            <w:szCs w:val="20"/>
          </w:rPr>
          <w:t>baseline-dependency</w:t>
        </w:r>
      </w:ins>
      <w:del w:id="748" w:author="Chen Liao" w:date="2021-02-25T09:23:00Z">
        <w:r w:rsidR="00B21340" w:rsidRPr="00F30CC6" w:rsidDel="00A83CE0">
          <w:rPr>
            <w:rFonts w:ascii="Times New Roman" w:hAnsi="Times New Roman" w:cs="Times New Roman"/>
            <w:color w:val="000000"/>
            <w:sz w:val="20"/>
            <w:szCs w:val="20"/>
          </w:rPr>
          <w:delText>individuality</w:delText>
        </w:r>
      </w:del>
      <w:r w:rsidR="00B21340" w:rsidRPr="00F30CC6">
        <w:rPr>
          <w:rFonts w:ascii="Times New Roman" w:hAnsi="Times New Roman" w:cs="Times New Roman"/>
          <w:color w:val="000000"/>
          <w:sz w:val="20"/>
          <w:szCs w:val="20"/>
        </w:rPr>
        <w:t xml:space="preserve"> (P</w:t>
      </w:r>
      <w:ins w:id="749" w:author="Chen Liao" w:date="2021-02-25T09:23:00Z">
        <w:r w:rsidR="00A83CE0" w:rsidRPr="00F30CC6">
          <w:rPr>
            <w:rFonts w:ascii="Times New Roman" w:hAnsi="Times New Roman" w:cs="Times New Roman"/>
            <w:color w:val="000000"/>
            <w:sz w:val="20"/>
            <w:szCs w:val="20"/>
          </w:rPr>
          <w:t>b</w:t>
        </w:r>
      </w:ins>
      <w:del w:id="750" w:author="Chen Liao" w:date="2021-02-25T09:23:00Z">
        <w:r w:rsidR="00B21340" w:rsidRPr="00F30CC6" w:rsidDel="00A83CE0">
          <w:rPr>
            <w:rFonts w:ascii="Times New Roman" w:hAnsi="Times New Roman" w:cs="Times New Roman"/>
            <w:color w:val="000000"/>
            <w:sz w:val="20"/>
            <w:szCs w:val="20"/>
          </w:rPr>
          <w:delText>i</w:delText>
        </w:r>
      </w:del>
      <w:r w:rsidR="00B21340" w:rsidRPr="00F30CC6">
        <w:rPr>
          <w:rFonts w:ascii="Times New Roman" w:hAnsi="Times New Roman" w:cs="Times New Roman"/>
          <w:color w:val="000000"/>
          <w:sz w:val="20"/>
          <w:szCs w:val="20"/>
        </w:rPr>
        <w:t xml:space="preserve">). The </w:t>
      </w:r>
      <w:ins w:id="751" w:author="Chen Liao" w:date="2021-02-25T09:27:00Z">
        <w:r w:rsidR="00954935" w:rsidRPr="00F30CC6">
          <w:rPr>
            <w:rFonts w:ascii="Times New Roman" w:hAnsi="Times New Roman" w:cs="Times New Roman"/>
            <w:color w:val="000000"/>
            <w:sz w:val="20"/>
            <w:szCs w:val="20"/>
          </w:rPr>
          <w:t xml:space="preserve">non-responsive </w:t>
        </w:r>
      </w:ins>
      <w:r w:rsidR="00B21340" w:rsidRPr="00F30CC6">
        <w:rPr>
          <w:rFonts w:ascii="Times New Roman" w:hAnsi="Times New Roman" w:cs="Times New Roman"/>
          <w:color w:val="000000"/>
          <w:sz w:val="20"/>
          <w:szCs w:val="20"/>
        </w:rPr>
        <w:t xml:space="preserve">bacterial species </w:t>
      </w:r>
      <w:del w:id="752" w:author="Chen Liao" w:date="2021-02-25T09:26:00Z">
        <w:r w:rsidR="00B21340" w:rsidRPr="00F30CC6" w:rsidDel="00954935">
          <w:rPr>
            <w:rFonts w:ascii="Times New Roman" w:hAnsi="Times New Roman" w:cs="Times New Roman"/>
            <w:color w:val="000000"/>
            <w:sz w:val="20"/>
            <w:szCs w:val="20"/>
          </w:rPr>
          <w:delText>whose responses</w:delText>
        </w:r>
      </w:del>
      <w:del w:id="753" w:author="Chen Liao" w:date="2021-02-25T09:27:00Z">
        <w:r w:rsidR="00B21340" w:rsidRPr="00F30CC6" w:rsidDel="00954935">
          <w:rPr>
            <w:rFonts w:ascii="Times New Roman" w:hAnsi="Times New Roman" w:cs="Times New Roman"/>
            <w:color w:val="000000"/>
            <w:sz w:val="20"/>
            <w:szCs w:val="20"/>
          </w:rPr>
          <w:delText xml:space="preserve"> to inulin are both non-responsive and </w:delText>
        </w:r>
      </w:del>
      <w:del w:id="754" w:author="Chen Liao" w:date="2021-02-25T09:25:00Z">
        <w:r w:rsidR="00B21340" w:rsidRPr="00F30CC6" w:rsidDel="001B638D">
          <w:rPr>
            <w:rFonts w:ascii="Times New Roman" w:hAnsi="Times New Roman" w:cs="Times New Roman"/>
            <w:color w:val="000000"/>
            <w:sz w:val="20"/>
            <w:szCs w:val="20"/>
          </w:rPr>
          <w:delText>non-individualized</w:delText>
        </w:r>
      </w:del>
      <w:del w:id="755" w:author="Chen Liao" w:date="2021-02-25T09:27:00Z">
        <w:r w:rsidR="00B21340" w:rsidRPr="00F30CC6" w:rsidDel="00954935">
          <w:rPr>
            <w:rFonts w:ascii="Times New Roman" w:hAnsi="Times New Roman" w:cs="Times New Roman"/>
            <w:color w:val="000000"/>
            <w:sz w:val="20"/>
            <w:szCs w:val="20"/>
          </w:rPr>
          <w:delText xml:space="preserve"> </w:delText>
        </w:r>
      </w:del>
      <w:r w:rsidR="00B21340" w:rsidRPr="00F30CC6">
        <w:rPr>
          <w:rFonts w:ascii="Times New Roman" w:hAnsi="Times New Roman" w:cs="Times New Roman"/>
          <w:color w:val="000000"/>
          <w:sz w:val="20"/>
          <w:szCs w:val="20"/>
        </w:rPr>
        <w:t>are marked as gray dots</w:t>
      </w:r>
      <w:r w:rsidR="00E7237F" w:rsidRPr="00F30CC6">
        <w:rPr>
          <w:rFonts w:ascii="Times New Roman" w:hAnsi="Times New Roman" w:cs="Times New Roman"/>
          <w:color w:val="000000"/>
          <w:sz w:val="20"/>
          <w:szCs w:val="20"/>
        </w:rPr>
        <w:t>,</w:t>
      </w:r>
      <w:ins w:id="756" w:author="Chen Liao" w:date="2021-02-25T09:27:00Z">
        <w:r w:rsidR="00371BD9" w:rsidRPr="00F30CC6">
          <w:rPr>
            <w:rFonts w:ascii="Times New Roman" w:hAnsi="Times New Roman" w:cs="Times New Roman"/>
            <w:color w:val="000000"/>
            <w:sz w:val="20"/>
            <w:szCs w:val="20"/>
          </w:rPr>
          <w:t xml:space="preserve"> while the responsive ones </w:t>
        </w:r>
        <w:r w:rsidR="00A47E9D" w:rsidRPr="00F30CC6">
          <w:rPr>
            <w:rFonts w:ascii="Times New Roman" w:hAnsi="Times New Roman" w:cs="Times New Roman"/>
            <w:color w:val="000000"/>
            <w:sz w:val="20"/>
            <w:szCs w:val="20"/>
          </w:rPr>
          <w:t xml:space="preserve">are </w:t>
        </w:r>
      </w:ins>
      <w:del w:id="757" w:author="Chen Liao" w:date="2021-02-25T09:27:00Z">
        <w:r w:rsidR="00E7237F" w:rsidRPr="00F30CC6" w:rsidDel="00371BD9">
          <w:rPr>
            <w:rFonts w:ascii="Times New Roman" w:hAnsi="Times New Roman" w:cs="Times New Roman"/>
            <w:color w:val="000000"/>
            <w:sz w:val="20"/>
            <w:szCs w:val="20"/>
          </w:rPr>
          <w:delText xml:space="preserve"> which are otherwise </w:delText>
        </w:r>
      </w:del>
      <w:r w:rsidR="00E7237F" w:rsidRPr="00F30CC6">
        <w:rPr>
          <w:rFonts w:ascii="Times New Roman" w:hAnsi="Times New Roman" w:cs="Times New Roman"/>
          <w:color w:val="000000"/>
          <w:sz w:val="20"/>
          <w:szCs w:val="20"/>
        </w:rPr>
        <w:t xml:space="preserve">colored by the ratio of </w:t>
      </w:r>
      <w:bookmarkStart w:id="758" w:name="OLE_LINK9"/>
      <w:bookmarkStart w:id="759" w:name="OLE_LINK10"/>
      <w:r w:rsidR="00DB3E92" w:rsidRPr="00F30CC6">
        <w:rPr>
          <w:rFonts w:ascii="Times New Roman" w:hAnsi="Times New Roman" w:cs="Times New Roman"/>
          <w:color w:val="000000"/>
          <w:sz w:val="20"/>
          <w:szCs w:val="20"/>
        </w:rPr>
        <w:t xml:space="preserve">their </w:t>
      </w:r>
      <w:r w:rsidR="005957C7" w:rsidRPr="00F30CC6">
        <w:rPr>
          <w:rFonts w:ascii="Times New Roman" w:hAnsi="Times New Roman" w:cs="Times New Roman"/>
          <w:color w:val="000000"/>
          <w:sz w:val="20"/>
          <w:szCs w:val="20"/>
        </w:rPr>
        <w:t>averaged</w:t>
      </w:r>
      <w:r w:rsidR="00E7237F" w:rsidRPr="00F30CC6">
        <w:rPr>
          <w:rFonts w:ascii="Times New Roman" w:hAnsi="Times New Roman" w:cs="Times New Roman"/>
          <w:color w:val="000000"/>
          <w:sz w:val="20"/>
          <w:szCs w:val="20"/>
        </w:rPr>
        <w:t xml:space="preserve"> absolute abundance</w:t>
      </w:r>
      <w:r w:rsidR="00DB3E92" w:rsidRPr="00F30CC6">
        <w:rPr>
          <w:rFonts w:ascii="Times New Roman" w:hAnsi="Times New Roman" w:cs="Times New Roman"/>
          <w:color w:val="000000"/>
          <w:sz w:val="20"/>
          <w:szCs w:val="20"/>
        </w:rPr>
        <w:t>s</w:t>
      </w:r>
      <w:r w:rsidR="00E7237F" w:rsidRPr="00F30CC6">
        <w:rPr>
          <w:rFonts w:ascii="Times New Roman" w:hAnsi="Times New Roman" w:cs="Times New Roman"/>
          <w:color w:val="000000"/>
          <w:sz w:val="20"/>
          <w:szCs w:val="20"/>
        </w:rPr>
        <w:t xml:space="preserve"> (abs. abun.) </w:t>
      </w:r>
      <w:bookmarkEnd w:id="758"/>
      <w:bookmarkEnd w:id="759"/>
      <w:r w:rsidR="00E7237F" w:rsidRPr="00F30CC6">
        <w:rPr>
          <w:rFonts w:ascii="Times New Roman" w:hAnsi="Times New Roman" w:cs="Times New Roman"/>
          <w:color w:val="000000"/>
          <w:sz w:val="20"/>
          <w:szCs w:val="20"/>
        </w:rPr>
        <w:t>between inulin and cellulos</w:t>
      </w:r>
      <w:r w:rsidR="00E5274C" w:rsidRPr="00F30CC6">
        <w:rPr>
          <w:rFonts w:ascii="Times New Roman" w:hAnsi="Times New Roman" w:cs="Times New Roman"/>
          <w:color w:val="000000"/>
          <w:sz w:val="20"/>
          <w:szCs w:val="20"/>
        </w:rPr>
        <w:t xml:space="preserve">e </w:t>
      </w:r>
      <w:r w:rsidR="00E7237F" w:rsidRPr="00F30CC6">
        <w:rPr>
          <w:rFonts w:ascii="Times New Roman" w:hAnsi="Times New Roman" w:cs="Times New Roman"/>
          <w:color w:val="000000"/>
          <w:sz w:val="20"/>
          <w:szCs w:val="20"/>
        </w:rPr>
        <w:t xml:space="preserve">group. </w:t>
      </w:r>
      <w:r w:rsidR="00987C8F" w:rsidRPr="00F30CC6">
        <w:rPr>
          <w:rFonts w:ascii="Times New Roman" w:hAnsi="Times New Roman" w:cs="Times New Roman"/>
          <w:color w:val="000000"/>
          <w:sz w:val="20"/>
          <w:szCs w:val="20"/>
        </w:rPr>
        <w:t>We displayed the</w:t>
      </w:r>
      <w:r w:rsidR="00E7237F" w:rsidRPr="00F30CC6">
        <w:rPr>
          <w:rFonts w:ascii="Times New Roman" w:hAnsi="Times New Roman" w:cs="Times New Roman"/>
          <w:color w:val="000000"/>
          <w:sz w:val="20"/>
          <w:szCs w:val="20"/>
        </w:rPr>
        <w:t xml:space="preserve"> inulin-stimulated </w:t>
      </w:r>
      <w:r w:rsidR="00987C8F" w:rsidRPr="00F30CC6">
        <w:rPr>
          <w:rFonts w:ascii="Times New Roman" w:hAnsi="Times New Roman" w:cs="Times New Roman"/>
          <w:color w:val="000000"/>
          <w:sz w:val="20"/>
          <w:szCs w:val="20"/>
        </w:rPr>
        <w:t xml:space="preserve">longitudinal </w:t>
      </w:r>
      <w:r w:rsidR="00E7237F" w:rsidRPr="00F30CC6">
        <w:rPr>
          <w:rFonts w:ascii="Times New Roman" w:hAnsi="Times New Roman" w:cs="Times New Roman"/>
          <w:color w:val="000000"/>
          <w:sz w:val="20"/>
          <w:szCs w:val="20"/>
        </w:rPr>
        <w:t>responses</w:t>
      </w:r>
      <w:r w:rsidR="00020713" w:rsidRPr="00F30CC6">
        <w:rPr>
          <w:rFonts w:ascii="Times New Roman" w:hAnsi="Times New Roman" w:cs="Times New Roman"/>
          <w:color w:val="000000"/>
          <w:sz w:val="20"/>
          <w:szCs w:val="20"/>
        </w:rPr>
        <w:t xml:space="preserve"> of </w:t>
      </w:r>
      <w:r w:rsidR="00987C8F" w:rsidRPr="00F30CC6">
        <w:rPr>
          <w:rFonts w:ascii="Times New Roman" w:hAnsi="Times New Roman" w:cs="Times New Roman"/>
          <w:color w:val="000000"/>
          <w:sz w:val="20"/>
          <w:szCs w:val="20"/>
        </w:rPr>
        <w:t>bacterial species and SCFAs</w:t>
      </w:r>
      <w:r w:rsidR="00DB3E92" w:rsidRPr="00F30CC6">
        <w:rPr>
          <w:rFonts w:ascii="Times New Roman" w:hAnsi="Times New Roman" w:cs="Times New Roman"/>
          <w:color w:val="000000"/>
          <w:sz w:val="20"/>
          <w:szCs w:val="20"/>
        </w:rPr>
        <w:t>, relative to their corresponding responses in the cellulose group,</w:t>
      </w:r>
      <w:r w:rsidR="00020713" w:rsidRPr="00F30CC6">
        <w:rPr>
          <w:rFonts w:ascii="Times New Roman" w:hAnsi="Times New Roman" w:cs="Times New Roman"/>
          <w:color w:val="000000"/>
          <w:sz w:val="20"/>
          <w:szCs w:val="20"/>
        </w:rPr>
        <w:t xml:space="preserve"> </w:t>
      </w:r>
      <w:r w:rsidR="00987C8F" w:rsidRPr="00A06850">
        <w:rPr>
          <w:rFonts w:ascii="Times New Roman" w:hAnsi="Times New Roman" w:cs="Times New Roman"/>
          <w:color w:val="000000"/>
          <w:sz w:val="20"/>
          <w:szCs w:val="20"/>
          <w:highlight w:val="yellow"/>
          <w:rPrChange w:id="760" w:author="Chen Liao" w:date="2021-02-25T12:14:00Z">
            <w:rPr>
              <w:rFonts w:ascii="Times New Roman" w:hAnsi="Times New Roman" w:cs="Times New Roman"/>
              <w:color w:val="000000"/>
              <w:sz w:val="20"/>
              <w:szCs w:val="20"/>
            </w:rPr>
          </w:rPrChange>
        </w:rPr>
        <w:t xml:space="preserve">in a reduced two-dimensional </w:t>
      </w:r>
      <w:r w:rsidR="005957C7" w:rsidRPr="00A06850">
        <w:rPr>
          <w:rFonts w:ascii="Times New Roman" w:hAnsi="Times New Roman" w:cs="Times New Roman"/>
          <w:color w:val="000000"/>
          <w:sz w:val="20"/>
          <w:szCs w:val="20"/>
          <w:highlight w:val="yellow"/>
          <w:rPrChange w:id="761" w:author="Chen Liao" w:date="2021-02-25T12:14:00Z">
            <w:rPr>
              <w:rFonts w:ascii="Times New Roman" w:hAnsi="Times New Roman" w:cs="Times New Roman"/>
              <w:color w:val="000000"/>
              <w:sz w:val="20"/>
              <w:szCs w:val="20"/>
            </w:rPr>
          </w:rPrChange>
        </w:rPr>
        <w:t xml:space="preserve">(2D) </w:t>
      </w:r>
      <w:r w:rsidR="00987C8F" w:rsidRPr="00A06850">
        <w:rPr>
          <w:rFonts w:ascii="Times New Roman" w:hAnsi="Times New Roman" w:cs="Times New Roman"/>
          <w:color w:val="000000"/>
          <w:sz w:val="20"/>
          <w:szCs w:val="20"/>
          <w:highlight w:val="yellow"/>
          <w:rPrChange w:id="762" w:author="Chen Liao" w:date="2021-02-25T12:14:00Z">
            <w:rPr>
              <w:rFonts w:ascii="Times New Roman" w:hAnsi="Times New Roman" w:cs="Times New Roman"/>
              <w:color w:val="000000"/>
              <w:sz w:val="20"/>
              <w:szCs w:val="20"/>
            </w:rPr>
          </w:rPrChange>
        </w:rPr>
        <w:t>space spanned by</w:t>
      </w:r>
      <w:r w:rsidR="00DB3E92" w:rsidRPr="00A06850">
        <w:rPr>
          <w:rFonts w:ascii="Times New Roman" w:hAnsi="Times New Roman" w:cs="Times New Roman"/>
          <w:color w:val="000000"/>
          <w:sz w:val="20"/>
          <w:szCs w:val="20"/>
          <w:highlight w:val="yellow"/>
          <w:rPrChange w:id="763" w:author="Chen Liao" w:date="2021-02-25T12:14:00Z">
            <w:rPr>
              <w:rFonts w:ascii="Times New Roman" w:hAnsi="Times New Roman" w:cs="Times New Roman"/>
              <w:color w:val="000000"/>
              <w:sz w:val="20"/>
              <w:szCs w:val="20"/>
            </w:rPr>
          </w:rPrChange>
        </w:rPr>
        <w:t xml:space="preserve"> </w:t>
      </w:r>
      <w:r w:rsidR="00987C8F" w:rsidRPr="00A06850">
        <w:rPr>
          <w:rFonts w:ascii="Times New Roman" w:hAnsi="Times New Roman" w:cs="Times New Roman"/>
          <w:color w:val="000000"/>
          <w:sz w:val="20"/>
          <w:szCs w:val="20"/>
          <w:highlight w:val="yellow"/>
          <w:rPrChange w:id="764" w:author="Chen Liao" w:date="2021-02-25T12:14:00Z">
            <w:rPr>
              <w:rFonts w:ascii="Times New Roman" w:hAnsi="Times New Roman" w:cs="Times New Roman"/>
              <w:color w:val="000000"/>
              <w:sz w:val="20"/>
              <w:szCs w:val="20"/>
            </w:rPr>
          </w:rPrChange>
        </w:rPr>
        <w:t>factor 1 and factor 2 extracted using sequential non-negative matrix factorization</w:t>
      </w:r>
      <w:r w:rsidR="00DB3E92" w:rsidRPr="00A06850">
        <w:rPr>
          <w:rFonts w:ascii="Times New Roman" w:hAnsi="Times New Roman" w:cs="Times New Roman"/>
          <w:color w:val="000000"/>
          <w:sz w:val="20"/>
          <w:szCs w:val="20"/>
          <w:highlight w:val="yellow"/>
          <w:rPrChange w:id="765" w:author="Chen Liao" w:date="2021-02-25T12:14:00Z">
            <w:rPr>
              <w:rFonts w:ascii="Times New Roman" w:hAnsi="Times New Roman" w:cs="Times New Roman"/>
              <w:color w:val="000000"/>
              <w:sz w:val="20"/>
              <w:szCs w:val="20"/>
            </w:rPr>
          </w:rPrChange>
        </w:rPr>
        <w:t xml:space="preserve"> (</w:t>
      </w:r>
      <w:r w:rsidR="00987C8F" w:rsidRPr="00A06850">
        <w:rPr>
          <w:rFonts w:ascii="Times New Roman" w:hAnsi="Times New Roman" w:cs="Times New Roman"/>
          <w:color w:val="000000"/>
          <w:sz w:val="20"/>
          <w:szCs w:val="20"/>
          <w:highlight w:val="yellow"/>
          <w:rPrChange w:id="766" w:author="Chen Liao" w:date="2021-02-25T12:14:00Z">
            <w:rPr>
              <w:rFonts w:ascii="Times New Roman" w:hAnsi="Times New Roman" w:cs="Times New Roman"/>
              <w:color w:val="000000"/>
              <w:sz w:val="20"/>
              <w:szCs w:val="20"/>
            </w:rPr>
          </w:rPrChange>
        </w:rPr>
        <w:t>see Methods for details)</w:t>
      </w:r>
      <w:r w:rsidR="00DB3E92" w:rsidRPr="00A06850">
        <w:rPr>
          <w:rFonts w:ascii="Times New Roman" w:hAnsi="Times New Roman" w:cs="Times New Roman"/>
          <w:color w:val="000000"/>
          <w:sz w:val="20"/>
          <w:szCs w:val="20"/>
          <w:highlight w:val="yellow"/>
          <w:rPrChange w:id="767" w:author="Chen Liao" w:date="2021-02-25T12:14:00Z">
            <w:rPr>
              <w:rFonts w:ascii="Times New Roman" w:hAnsi="Times New Roman" w:cs="Times New Roman"/>
              <w:color w:val="000000"/>
              <w:sz w:val="20"/>
              <w:szCs w:val="20"/>
            </w:rPr>
          </w:rPrChange>
        </w:rPr>
        <w:t>.</w:t>
      </w:r>
      <w:r w:rsidR="00987C8F" w:rsidRPr="00A06850">
        <w:rPr>
          <w:rFonts w:ascii="Times New Roman" w:hAnsi="Times New Roman" w:cs="Times New Roman"/>
          <w:color w:val="000000"/>
          <w:sz w:val="20"/>
          <w:szCs w:val="20"/>
        </w:rPr>
        <w:t xml:space="preserve"> In </w:t>
      </w:r>
      <w:r w:rsidR="009176DA" w:rsidRPr="00F30CC6">
        <w:rPr>
          <w:rFonts w:ascii="Times New Roman" w:hAnsi="Times New Roman" w:cs="Times New Roman"/>
          <w:color w:val="000000"/>
          <w:sz w:val="20"/>
          <w:szCs w:val="20"/>
        </w:rPr>
        <w:t>the</w:t>
      </w:r>
      <w:r w:rsidR="00987C8F" w:rsidRPr="00F30CC6">
        <w:rPr>
          <w:rFonts w:ascii="Times New Roman" w:hAnsi="Times New Roman" w:cs="Times New Roman"/>
          <w:color w:val="000000"/>
          <w:sz w:val="20"/>
          <w:szCs w:val="20"/>
        </w:rPr>
        <w:t xml:space="preserve"> </w:t>
      </w:r>
      <w:r w:rsidR="005957C7" w:rsidRPr="00F30CC6">
        <w:rPr>
          <w:rFonts w:ascii="Times New Roman" w:hAnsi="Times New Roman" w:cs="Times New Roman"/>
          <w:color w:val="000000"/>
          <w:sz w:val="20"/>
          <w:szCs w:val="20"/>
        </w:rPr>
        <w:t xml:space="preserve">2D </w:t>
      </w:r>
      <w:r w:rsidR="00987C8F" w:rsidRPr="00F30CC6">
        <w:rPr>
          <w:rFonts w:ascii="Times New Roman" w:hAnsi="Times New Roman" w:cs="Times New Roman"/>
          <w:color w:val="000000"/>
          <w:sz w:val="20"/>
          <w:szCs w:val="20"/>
        </w:rPr>
        <w:t xml:space="preserve">visualizations, </w:t>
      </w:r>
      <w:r w:rsidR="00987C8F" w:rsidRPr="00F30CC6">
        <w:rPr>
          <w:rFonts w:ascii="Times New Roman" w:hAnsi="Times New Roman" w:cs="Times New Roman"/>
          <w:color w:val="000000"/>
          <w:sz w:val="20"/>
          <w:szCs w:val="20"/>
        </w:rPr>
        <w:lastRenderedPageBreak/>
        <w:t>e</w:t>
      </w:r>
      <w:r w:rsidR="00437ED3" w:rsidRPr="00F30CC6">
        <w:rPr>
          <w:rFonts w:ascii="Times New Roman" w:hAnsi="Times New Roman" w:cs="Times New Roman"/>
          <w:color w:val="000000"/>
          <w:sz w:val="20"/>
          <w:szCs w:val="20"/>
        </w:rPr>
        <w:t>ach symbol</w:t>
      </w:r>
      <w:r w:rsidR="00020713" w:rsidRPr="00F30CC6">
        <w:rPr>
          <w:rFonts w:ascii="Times New Roman" w:hAnsi="Times New Roman" w:cs="Times New Roman"/>
          <w:color w:val="000000"/>
          <w:sz w:val="20"/>
          <w:szCs w:val="20"/>
        </w:rPr>
        <w:t xml:space="preserve"> </w:t>
      </w:r>
      <w:r w:rsidR="00437ED3" w:rsidRPr="00F30CC6">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F30CC6">
        <w:rPr>
          <w:rFonts w:ascii="Times New Roman" w:hAnsi="Times New Roman" w:cs="Times New Roman"/>
          <w:color w:val="000000"/>
          <w:sz w:val="20"/>
          <w:szCs w:val="20"/>
        </w:rPr>
        <w:t>dietary fiber</w:t>
      </w:r>
      <w:r w:rsidR="00437ED3" w:rsidRPr="00F30CC6">
        <w:rPr>
          <w:rFonts w:ascii="Times New Roman" w:hAnsi="Times New Roman" w:cs="Times New Roman"/>
          <w:color w:val="000000"/>
          <w:sz w:val="20"/>
          <w:szCs w:val="20"/>
        </w:rPr>
        <w:t xml:space="preserve"> treatment was </w:t>
      </w:r>
      <w:r w:rsidR="00DB3E92" w:rsidRPr="00F30CC6">
        <w:rPr>
          <w:rFonts w:ascii="Times New Roman" w:hAnsi="Times New Roman" w:cs="Times New Roman"/>
          <w:color w:val="000000"/>
          <w:sz w:val="20"/>
          <w:szCs w:val="20"/>
        </w:rPr>
        <w:t xml:space="preserve">used </w:t>
      </w:r>
      <w:r w:rsidR="00437ED3" w:rsidRPr="00F30CC6">
        <w:rPr>
          <w:rFonts w:ascii="Times New Roman" w:hAnsi="Times New Roman" w:cs="Times New Roman"/>
          <w:color w:val="000000"/>
          <w:sz w:val="20"/>
          <w:szCs w:val="20"/>
        </w:rPr>
        <w:t xml:space="preserve">to </w:t>
      </w:r>
      <w:r w:rsidR="003A24CF" w:rsidRPr="00F30CC6">
        <w:rPr>
          <w:rFonts w:ascii="Times New Roman" w:hAnsi="Times New Roman" w:cs="Times New Roman"/>
          <w:color w:val="000000"/>
          <w:sz w:val="20"/>
          <w:szCs w:val="20"/>
        </w:rPr>
        <w:t xml:space="preserve">fit </w:t>
      </w:r>
      <w:r w:rsidR="00437ED3" w:rsidRPr="00F30CC6">
        <w:rPr>
          <w:rFonts w:ascii="Times New Roman" w:hAnsi="Times New Roman" w:cs="Times New Roman"/>
          <w:color w:val="000000"/>
          <w:sz w:val="20"/>
          <w:szCs w:val="20"/>
        </w:rPr>
        <w:t>an eclipse</w:t>
      </w:r>
      <w:r w:rsidR="003A24CF" w:rsidRPr="00F30CC6">
        <w:rPr>
          <w:rFonts w:ascii="Times New Roman" w:hAnsi="Times New Roman" w:cs="Times New Roman"/>
          <w:color w:val="000000"/>
          <w:sz w:val="20"/>
          <w:szCs w:val="20"/>
        </w:rPr>
        <w:t xml:space="preserve">. For each vendor, an arrow </w:t>
      </w:r>
      <w:r w:rsidR="0093513E" w:rsidRPr="00F30CC6">
        <w:rPr>
          <w:rFonts w:ascii="Times New Roman" w:hAnsi="Times New Roman" w:cs="Times New Roman"/>
          <w:color w:val="000000"/>
          <w:sz w:val="20"/>
          <w:szCs w:val="20"/>
        </w:rPr>
        <w:t>was drawn from the</w:t>
      </w:r>
      <w:r w:rsidR="003A24CF" w:rsidRPr="00F30CC6">
        <w:rPr>
          <w:rFonts w:ascii="Times New Roman" w:hAnsi="Times New Roman" w:cs="Times New Roman"/>
          <w:color w:val="000000"/>
          <w:sz w:val="20"/>
          <w:szCs w:val="20"/>
        </w:rPr>
        <w:t xml:space="preserve"> eclipse center o</w:t>
      </w:r>
      <w:r w:rsidR="00237517" w:rsidRPr="00F30CC6">
        <w:rPr>
          <w:rFonts w:ascii="Times New Roman" w:hAnsi="Times New Roman" w:cs="Times New Roman"/>
          <w:color w:val="000000"/>
          <w:sz w:val="20"/>
          <w:szCs w:val="20"/>
        </w:rPr>
        <w:t>f</w:t>
      </w:r>
      <w:r w:rsidR="003A24CF" w:rsidRPr="00F30CC6">
        <w:rPr>
          <w:rFonts w:ascii="Times New Roman" w:hAnsi="Times New Roman" w:cs="Times New Roman"/>
          <w:color w:val="000000"/>
          <w:sz w:val="20"/>
          <w:szCs w:val="20"/>
        </w:rPr>
        <w:t xml:space="preserve"> </w:t>
      </w:r>
      <w:r w:rsidR="0093513E" w:rsidRPr="00F30CC6">
        <w:rPr>
          <w:rFonts w:ascii="Times New Roman" w:hAnsi="Times New Roman" w:cs="Times New Roman"/>
          <w:color w:val="000000"/>
          <w:sz w:val="20"/>
          <w:szCs w:val="20"/>
        </w:rPr>
        <w:t>the vendor under cellulose treatment (</w:t>
      </w:r>
      <w:r w:rsidR="0083201D" w:rsidRPr="00F30CC6">
        <w:rPr>
          <w:rFonts w:ascii="Times New Roman" w:hAnsi="Times New Roman" w:cs="Times New Roman"/>
          <w:color w:val="000000"/>
          <w:sz w:val="20"/>
          <w:szCs w:val="20"/>
        </w:rPr>
        <w:t>standar</w:t>
      </w:r>
      <w:r w:rsidR="0098727B" w:rsidRPr="00F30CC6">
        <w:rPr>
          <w:rFonts w:ascii="Times New Roman" w:hAnsi="Times New Roman" w:cs="Times New Roman"/>
          <w:color w:val="000000"/>
          <w:sz w:val="20"/>
          <w:szCs w:val="20"/>
        </w:rPr>
        <w:t>d</w:t>
      </w:r>
      <w:r w:rsidR="0083201D" w:rsidRPr="00F30CC6">
        <w:rPr>
          <w:rFonts w:ascii="Times New Roman" w:hAnsi="Times New Roman" w:cs="Times New Roman"/>
          <w:color w:val="000000"/>
          <w:sz w:val="20"/>
          <w:szCs w:val="20"/>
        </w:rPr>
        <w:t>ized</w:t>
      </w:r>
      <w:r w:rsidR="0093513E" w:rsidRPr="00F30CC6">
        <w:rPr>
          <w:rFonts w:ascii="Times New Roman" w:hAnsi="Times New Roman" w:cs="Times New Roman"/>
          <w:color w:val="000000"/>
          <w:sz w:val="20"/>
          <w:szCs w:val="20"/>
        </w:rPr>
        <w:t xml:space="preserve"> to the origin) to that under the inulin treatment. </w:t>
      </w:r>
      <w:r w:rsidR="00094BB8" w:rsidRPr="00F30CC6">
        <w:rPr>
          <w:rFonts w:ascii="Times New Roman" w:hAnsi="Times New Roman" w:cs="Times New Roman"/>
          <w:color w:val="000000"/>
          <w:sz w:val="20"/>
          <w:szCs w:val="20"/>
        </w:rPr>
        <w:t>Numbers</w:t>
      </w:r>
      <w:r w:rsidR="00482E80" w:rsidRPr="00F30CC6">
        <w:rPr>
          <w:rFonts w:ascii="Times New Roman" w:hAnsi="Times New Roman" w:cs="Times New Roman"/>
          <w:color w:val="000000"/>
          <w:sz w:val="20"/>
          <w:szCs w:val="20"/>
        </w:rPr>
        <w:t xml:space="preserve"> in parenthes</w:t>
      </w:r>
      <w:r w:rsidR="0041292D" w:rsidRPr="00F30CC6">
        <w:rPr>
          <w:rFonts w:ascii="Times New Roman" w:hAnsi="Times New Roman" w:cs="Times New Roman"/>
          <w:color w:val="000000"/>
          <w:sz w:val="20"/>
          <w:szCs w:val="20"/>
        </w:rPr>
        <w:t>e</w:t>
      </w:r>
      <w:r w:rsidR="00482E80" w:rsidRPr="00F30CC6">
        <w:rPr>
          <w:rFonts w:ascii="Times New Roman" w:hAnsi="Times New Roman" w:cs="Times New Roman"/>
          <w:color w:val="000000"/>
          <w:sz w:val="20"/>
          <w:szCs w:val="20"/>
        </w:rPr>
        <w:t>s</w:t>
      </w:r>
      <w:r w:rsidR="00094BB8" w:rsidRPr="00F30CC6">
        <w:rPr>
          <w:rFonts w:ascii="Times New Roman" w:hAnsi="Times New Roman" w:cs="Times New Roman"/>
          <w:color w:val="000000"/>
          <w:sz w:val="20"/>
          <w:szCs w:val="20"/>
        </w:rPr>
        <w:t xml:space="preserve"> </w:t>
      </w:r>
      <w:ins w:id="768" w:author="Chen Liao" w:date="2021-02-25T09:29:00Z">
        <w:r w:rsidR="00FA4B31" w:rsidRPr="00F30CC6">
          <w:rPr>
            <w:rFonts w:ascii="Times New Roman" w:hAnsi="Times New Roman" w:cs="Times New Roman"/>
            <w:color w:val="000000"/>
            <w:sz w:val="20"/>
            <w:szCs w:val="20"/>
          </w:rPr>
          <w:t>on x- and y-axis labels</w:t>
        </w:r>
      </w:ins>
      <w:ins w:id="769" w:author="Chen Liao" w:date="2021-02-25T09:28:00Z">
        <w:r w:rsidR="00FA4B31" w:rsidRPr="00F30CC6">
          <w:rPr>
            <w:rFonts w:ascii="Times New Roman" w:hAnsi="Times New Roman" w:cs="Times New Roman"/>
            <w:color w:val="000000"/>
            <w:sz w:val="20"/>
            <w:szCs w:val="20"/>
          </w:rPr>
          <w:t xml:space="preserve"> </w:t>
        </w:r>
      </w:ins>
      <w:r w:rsidR="00094BB8" w:rsidRPr="00F30CC6">
        <w:rPr>
          <w:rFonts w:ascii="Times New Roman" w:hAnsi="Times New Roman" w:cs="Times New Roman"/>
          <w:color w:val="000000"/>
          <w:sz w:val="20"/>
          <w:szCs w:val="20"/>
        </w:rPr>
        <w:t>indicate</w:t>
      </w:r>
      <w:r w:rsidR="00482E80" w:rsidRPr="00F30CC6">
        <w:rPr>
          <w:rFonts w:ascii="Times New Roman" w:hAnsi="Times New Roman" w:cs="Times New Roman"/>
          <w:color w:val="000000"/>
          <w:sz w:val="20"/>
          <w:szCs w:val="20"/>
        </w:rPr>
        <w:t xml:space="preserve"> </w:t>
      </w:r>
      <w:r w:rsidR="00DB3E92" w:rsidRPr="00F30CC6">
        <w:rPr>
          <w:rFonts w:ascii="Times New Roman" w:hAnsi="Times New Roman" w:cs="Times New Roman"/>
          <w:color w:val="000000"/>
          <w:sz w:val="20"/>
          <w:szCs w:val="20"/>
        </w:rPr>
        <w:t>factor loadings.</w:t>
      </w:r>
      <w:ins w:id="770" w:author="Chen Liao" w:date="2021-02-25T09:49:00Z">
        <w:r w:rsidR="00A60D17" w:rsidRPr="00F30CC6">
          <w:rPr>
            <w:rFonts w:ascii="Times New Roman" w:hAnsi="Times New Roman" w:cs="Times New Roman"/>
            <w:sz w:val="20"/>
            <w:szCs w:val="20"/>
          </w:rPr>
          <w:t xml:space="preserve"> Taxonomic labels w/ “Un.” group bacteria that are unclassified or uncultured at lower taxonomic ranks</w:t>
        </w:r>
        <w:r w:rsidR="005C6B57" w:rsidRPr="00F30CC6">
          <w:rPr>
            <w:rFonts w:ascii="Times New Roman" w:hAnsi="Times New Roman" w:cs="Times New Roman"/>
            <w:color w:val="000000"/>
            <w:sz w:val="20"/>
            <w:szCs w:val="20"/>
          </w:rPr>
          <w:t>.</w:t>
        </w:r>
      </w:ins>
      <w:r w:rsidR="00020713" w:rsidRPr="00F30CC6">
        <w:rPr>
          <w:rFonts w:ascii="Times New Roman" w:hAnsi="Times New Roman" w:cs="Times New Roman"/>
          <w:color w:val="000000"/>
          <w:sz w:val="20"/>
          <w:szCs w:val="20"/>
        </w:rPr>
        <w:br w:type="page"/>
      </w:r>
    </w:p>
    <w:p w14:paraId="51412B00" w14:textId="40274A1D" w:rsidR="0031126A" w:rsidRPr="0031126A" w:rsidRDefault="0031126A" w:rsidP="005E0AD8">
      <w:pPr>
        <w:pStyle w:val="paragraph"/>
        <w:spacing w:before="0" w:beforeAutospacing="0" w:after="0" w:afterAutospacing="0"/>
        <w:jc w:val="both"/>
        <w:rPr>
          <w:ins w:id="771" w:author="刘 红宾" w:date="2021-03-08T19:57:00Z"/>
          <w:rFonts w:ascii="Times New Roman" w:hAnsi="Times New Roman" w:cs="Times New Roman"/>
          <w:i/>
          <w:iCs/>
          <w:color w:val="FF0000"/>
          <w:sz w:val="20"/>
          <w:szCs w:val="20"/>
          <w:rPrChange w:id="772" w:author="刘 红宾" w:date="2021-03-08T19:57:00Z">
            <w:rPr>
              <w:ins w:id="773" w:author="刘 红宾" w:date="2021-03-08T19:57:00Z"/>
              <w:rFonts w:ascii="Times New Roman" w:hAnsi="Times New Roman" w:cs="Times New Roman"/>
              <w:color w:val="000000"/>
              <w:sz w:val="20"/>
              <w:szCs w:val="20"/>
            </w:rPr>
          </w:rPrChange>
        </w:rPr>
      </w:pPr>
      <w:ins w:id="774" w:author="刘 红宾" w:date="2021-03-08T19:57:00Z">
        <w:r w:rsidRPr="0031126A">
          <w:rPr>
            <w:rFonts w:ascii="Times New Roman" w:hAnsi="Times New Roman" w:cs="Times New Roman"/>
            <w:b/>
            <w:bCs/>
            <w:i/>
            <w:iCs/>
            <w:color w:val="FF0000"/>
            <w:sz w:val="20"/>
            <w:szCs w:val="20"/>
            <w:rPrChange w:id="775" w:author="刘 红宾" w:date="2021-03-08T19:57:00Z">
              <w:rPr>
                <w:rFonts w:ascii="Times New Roman" w:hAnsi="Times New Roman" w:cs="Times New Roman"/>
                <w:b/>
                <w:bCs/>
                <w:color w:val="000000"/>
                <w:sz w:val="20"/>
                <w:szCs w:val="20"/>
              </w:rPr>
            </w:rPrChange>
          </w:rPr>
          <w:lastRenderedPageBreak/>
          <w:t>Robust learning of microbiome-metabolome relationship is challenging due to baseline-dependency</w:t>
        </w:r>
      </w:ins>
    </w:p>
    <w:p w14:paraId="53C6EF7C" w14:textId="757A28A4" w:rsidR="0031126A" w:rsidRDefault="0031126A" w:rsidP="005E0AD8">
      <w:pPr>
        <w:pStyle w:val="paragraph"/>
        <w:spacing w:before="0" w:beforeAutospacing="0" w:after="0" w:afterAutospacing="0"/>
        <w:jc w:val="both"/>
        <w:rPr>
          <w:ins w:id="776" w:author="刘 红宾" w:date="2021-03-08T19:59:00Z"/>
          <w:rFonts w:ascii="Times New Roman" w:hAnsi="Times New Roman" w:cs="Times New Roman"/>
          <w:color w:val="000000"/>
          <w:sz w:val="20"/>
          <w:szCs w:val="20"/>
        </w:rPr>
      </w:pPr>
    </w:p>
    <w:p w14:paraId="6A76091F" w14:textId="4D48D9AE" w:rsidR="00A5599D" w:rsidRDefault="00A5599D" w:rsidP="005E0AD8">
      <w:pPr>
        <w:pStyle w:val="paragraph"/>
        <w:spacing w:before="0" w:beforeAutospacing="0" w:after="0" w:afterAutospacing="0"/>
        <w:jc w:val="both"/>
        <w:rPr>
          <w:ins w:id="777" w:author="刘 红宾" w:date="2021-03-08T19:59:00Z"/>
          <w:rFonts w:ascii="Times New Roman" w:hAnsi="Times New Roman" w:cs="Times New Roman"/>
          <w:color w:val="000000"/>
          <w:sz w:val="20"/>
          <w:szCs w:val="20"/>
        </w:rPr>
      </w:pPr>
    </w:p>
    <w:p w14:paraId="7ED3C5DE" w14:textId="77777777" w:rsidR="00A5599D" w:rsidRDefault="00A5599D" w:rsidP="005E0AD8">
      <w:pPr>
        <w:pStyle w:val="paragraph"/>
        <w:spacing w:before="0" w:beforeAutospacing="0" w:after="0" w:afterAutospacing="0"/>
        <w:jc w:val="both"/>
        <w:rPr>
          <w:ins w:id="778" w:author="刘 红宾" w:date="2021-03-08T19:58:00Z"/>
          <w:rFonts w:ascii="Times New Roman" w:hAnsi="Times New Roman" w:cs="Times New Roman"/>
          <w:color w:val="000000"/>
          <w:sz w:val="20"/>
          <w:szCs w:val="20"/>
        </w:rPr>
      </w:pPr>
    </w:p>
    <w:p w14:paraId="23056D79" w14:textId="6C8A62AB" w:rsidR="0031126A" w:rsidRDefault="00A5599D" w:rsidP="005E0AD8">
      <w:pPr>
        <w:pStyle w:val="paragraph"/>
        <w:spacing w:before="0" w:beforeAutospacing="0" w:after="0" w:afterAutospacing="0"/>
        <w:jc w:val="both"/>
        <w:rPr>
          <w:ins w:id="779" w:author="刘 红宾" w:date="2021-03-08T19:59:00Z"/>
          <w:rFonts w:ascii="Times New Roman" w:hAnsi="Times New Roman" w:cs="Times New Roman"/>
          <w:color w:val="000000"/>
          <w:sz w:val="20"/>
          <w:szCs w:val="20"/>
        </w:rPr>
      </w:pPr>
      <w:ins w:id="780" w:author="刘 红宾" w:date="2021-03-08T19:59:00Z">
        <w:r w:rsidRPr="00A5599D">
          <w:rPr>
            <w:rFonts w:ascii="Times New Roman" w:hAnsi="Times New Roman" w:cs="Times New Roman"/>
            <w:color w:val="000000"/>
            <w:sz w:val="20"/>
            <w:szCs w:val="20"/>
          </w:rPr>
          <w:t>Yin, X., et al., A Comparative Evaluation of Tools to Predict Metabolite Profiles From Microbiome Sequencing Data. Frontiers in Microbiology, 2020. 11.</w:t>
        </w:r>
      </w:ins>
    </w:p>
    <w:p w14:paraId="13F81DC7" w14:textId="39C27E75" w:rsidR="00A5599D" w:rsidRDefault="00A5599D" w:rsidP="005E0AD8">
      <w:pPr>
        <w:pStyle w:val="paragraph"/>
        <w:spacing w:before="0" w:beforeAutospacing="0" w:after="0" w:afterAutospacing="0"/>
        <w:jc w:val="both"/>
        <w:rPr>
          <w:ins w:id="781" w:author="刘 红宾" w:date="2021-03-08T19:58:00Z"/>
          <w:rFonts w:ascii="Times New Roman" w:hAnsi="Times New Roman" w:cs="Times New Roman"/>
          <w:color w:val="000000"/>
          <w:sz w:val="20"/>
          <w:szCs w:val="20"/>
        </w:rPr>
      </w:pPr>
      <w:ins w:id="782" w:author="刘 红宾" w:date="2021-03-08T19:59:00Z">
        <w:r w:rsidRPr="00A5599D">
          <w:rPr>
            <w:rFonts w:ascii="Times New Roman" w:hAnsi="Times New Roman" w:cs="Times New Roman"/>
            <w:color w:val="000000"/>
            <w:sz w:val="20"/>
            <w:szCs w:val="20"/>
          </w:rPr>
          <w:t>Sze, M.A., et al., Fecal Short-Chain Fatty Acids Are Not Predictive of Colonic Tumor Status and Cannot Be Predicted Based on Bacterial Community Structure. mBio, 2019. 10(4): p. e01454-19.</w:t>
        </w:r>
      </w:ins>
    </w:p>
    <w:p w14:paraId="5DE69BC5" w14:textId="72F2B4FF" w:rsidR="0031126A" w:rsidRDefault="0031126A" w:rsidP="005E0AD8">
      <w:pPr>
        <w:pStyle w:val="paragraph"/>
        <w:spacing w:before="0" w:beforeAutospacing="0" w:after="0" w:afterAutospacing="0"/>
        <w:jc w:val="both"/>
        <w:rPr>
          <w:ins w:id="783" w:author="刘 红宾" w:date="2021-03-08T19:58:00Z"/>
          <w:rFonts w:ascii="Times New Roman" w:hAnsi="Times New Roman" w:cs="Times New Roman"/>
          <w:color w:val="000000"/>
          <w:sz w:val="20"/>
          <w:szCs w:val="20"/>
        </w:rPr>
      </w:pPr>
    </w:p>
    <w:p w14:paraId="64169212" w14:textId="77777777" w:rsidR="0031126A" w:rsidRPr="00F30CC6" w:rsidRDefault="0031126A" w:rsidP="005E0AD8">
      <w:pPr>
        <w:pStyle w:val="paragraph"/>
        <w:spacing w:before="0" w:beforeAutospacing="0" w:after="0" w:afterAutospacing="0"/>
        <w:jc w:val="both"/>
        <w:rPr>
          <w:rFonts w:ascii="Times New Roman" w:hAnsi="Times New Roman" w:cs="Times New Roman"/>
          <w:color w:val="000000"/>
          <w:sz w:val="20"/>
          <w:szCs w:val="20"/>
        </w:rPr>
      </w:pPr>
    </w:p>
    <w:p w14:paraId="111E4990" w14:textId="1DF58206" w:rsidR="00DC5173" w:rsidRPr="00A06850" w:rsidRDefault="001F491B" w:rsidP="00B806AB">
      <w:pPr>
        <w:jc w:val="center"/>
        <w:rPr>
          <w:ins w:id="784" w:author="Chen Liao" w:date="2021-02-25T09:30:00Z"/>
          <w:rFonts w:ascii="Times New Roman" w:eastAsia="SimSun" w:hAnsi="Times New Roman" w:cs="Times New Roman"/>
          <w:b/>
          <w:bCs/>
          <w:color w:val="000000"/>
          <w:sz w:val="20"/>
          <w:szCs w:val="20"/>
        </w:rPr>
      </w:pPr>
      <w:commentRangeStart w:id="785"/>
      <w:del w:id="786" w:author="刘 红宾" w:date="2021-03-01T09:27:00Z">
        <w:r w:rsidRPr="00A06850" w:rsidDel="00A83394">
          <w:rPr>
            <w:rFonts w:ascii="Times New Roman" w:eastAsia="SimSun" w:hAnsi="Times New Roman" w:cs="Times New Roman"/>
            <w:b/>
            <w:bCs/>
            <w:noProof/>
            <w:color w:val="000000"/>
            <w:sz w:val="20"/>
            <w:szCs w:val="20"/>
          </w:rPr>
          <w:drawing>
            <wp:inline distT="0" distB="0" distL="0" distR="0" wp14:anchorId="5B101DFA" wp14:editId="6E89D23B">
              <wp:extent cx="4742329" cy="4478051"/>
              <wp:effectExtent l="0" t="0" r="0" b="508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0863" cy="4486110"/>
                      </a:xfrm>
                      <a:prstGeom prst="rect">
                        <a:avLst/>
                      </a:prstGeom>
                    </pic:spPr>
                  </pic:pic>
                </a:graphicData>
              </a:graphic>
            </wp:inline>
          </w:drawing>
        </w:r>
      </w:del>
      <w:commentRangeEnd w:id="785"/>
      <w:r w:rsidR="00056A61" w:rsidRPr="00A06850">
        <w:rPr>
          <w:rStyle w:val="CommentReference"/>
          <w:rFonts w:ascii="Times New Roman" w:hAnsi="Times New Roman" w:cs="Times New Roman"/>
          <w:rPrChange w:id="787" w:author="Chen Liao" w:date="2021-02-25T12:14:00Z">
            <w:rPr>
              <w:rStyle w:val="CommentReference"/>
            </w:rPr>
          </w:rPrChange>
        </w:rPr>
        <w:commentReference w:id="785"/>
      </w:r>
    </w:p>
    <w:p w14:paraId="0C6C13B7" w14:textId="03DA19B3" w:rsidR="00A97F0B" w:rsidRPr="00A06850" w:rsidRDefault="00A97F0B" w:rsidP="00B806AB">
      <w:pPr>
        <w:jc w:val="center"/>
        <w:rPr>
          <w:rFonts w:ascii="Times New Roman" w:eastAsia="SimSun" w:hAnsi="Times New Roman" w:cs="Times New Roman"/>
          <w:b/>
          <w:bCs/>
          <w:color w:val="000000"/>
          <w:sz w:val="20"/>
          <w:szCs w:val="20"/>
        </w:rPr>
      </w:pPr>
      <w:ins w:id="788" w:author="Chen Liao" w:date="2021-02-25T09:30:00Z">
        <w:r w:rsidRPr="00A06850">
          <w:rPr>
            <w:rFonts w:ascii="Times New Roman" w:eastAsia="SimSun" w:hAnsi="Times New Roman" w:cs="Times New Roman"/>
            <w:b/>
            <w:bCs/>
            <w:noProof/>
            <w:color w:val="000000"/>
            <w:sz w:val="20"/>
            <w:szCs w:val="20"/>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ins>
    </w:p>
    <w:p w14:paraId="7416DB24" w14:textId="77777777" w:rsidR="000130D4" w:rsidRPr="00F30CC6" w:rsidRDefault="000130D4" w:rsidP="005E0AD8">
      <w:pPr>
        <w:jc w:val="both"/>
        <w:rPr>
          <w:rFonts w:ascii="Times New Roman" w:hAnsi="Times New Roman" w:cs="Times New Roman"/>
          <w:b/>
          <w:bCs/>
          <w:color w:val="000000"/>
          <w:sz w:val="20"/>
          <w:szCs w:val="20"/>
        </w:rPr>
      </w:pPr>
    </w:p>
    <w:p w14:paraId="2D9FC816" w14:textId="77777777" w:rsidR="00A83394" w:rsidRDefault="000130D4" w:rsidP="005E0AD8">
      <w:pPr>
        <w:jc w:val="both"/>
        <w:rPr>
          <w:ins w:id="789" w:author="刘 红宾" w:date="2021-03-01T09:28:00Z"/>
          <w:rFonts w:ascii="Times New Roman" w:hAnsi="Times New Roman" w:cs="Times New Roman"/>
          <w:color w:val="000000"/>
          <w:sz w:val="20"/>
          <w:szCs w:val="20"/>
        </w:rPr>
      </w:pPr>
      <w:r w:rsidRPr="00F30CC6">
        <w:rPr>
          <w:rFonts w:ascii="Times New Roman" w:hAnsi="Times New Roman" w:cs="Times New Roman"/>
          <w:b/>
          <w:bCs/>
          <w:color w:val="000000"/>
          <w:sz w:val="20"/>
          <w:szCs w:val="20"/>
        </w:rPr>
        <w:t>Figure 5.</w:t>
      </w:r>
      <w:r w:rsidRPr="00F30CC6">
        <w:rPr>
          <w:rFonts w:ascii="Times New Roman" w:hAnsi="Times New Roman" w:cs="Times New Roman"/>
          <w:color w:val="000000"/>
          <w:sz w:val="20"/>
          <w:szCs w:val="20"/>
        </w:rPr>
        <w:t xml:space="preserve"> </w:t>
      </w:r>
      <w:bookmarkStart w:id="790" w:name="_Hlk66203689"/>
      <w:bookmarkStart w:id="791" w:name="OLE_LINK39"/>
      <w:r w:rsidR="00A550B0" w:rsidRPr="00F30CC6">
        <w:rPr>
          <w:rFonts w:ascii="Times New Roman" w:hAnsi="Times New Roman" w:cs="Times New Roman"/>
          <w:b/>
          <w:bCs/>
          <w:color w:val="000000"/>
          <w:sz w:val="20"/>
          <w:szCs w:val="20"/>
        </w:rPr>
        <w:t xml:space="preserve">Robust learning of microbiome-metabolome relationship </w:t>
      </w:r>
      <w:bookmarkStart w:id="792" w:name="OLE_LINK11"/>
      <w:bookmarkStart w:id="793" w:name="OLE_LINK12"/>
      <w:r w:rsidR="00A550B0" w:rsidRPr="00F30CC6">
        <w:rPr>
          <w:rFonts w:ascii="Times New Roman" w:hAnsi="Times New Roman" w:cs="Times New Roman"/>
          <w:b/>
          <w:bCs/>
          <w:color w:val="000000"/>
          <w:sz w:val="20"/>
          <w:szCs w:val="20"/>
        </w:rPr>
        <w:t xml:space="preserve">is </w:t>
      </w:r>
      <w:bookmarkStart w:id="794" w:name="OLE_LINK16"/>
      <w:bookmarkStart w:id="795" w:name="OLE_LINK17"/>
      <w:ins w:id="796" w:author="Chen Liao" w:date="2021-02-25T09:35:00Z">
        <w:r w:rsidR="00FB1E16" w:rsidRPr="00F30CC6">
          <w:rPr>
            <w:rFonts w:ascii="Times New Roman" w:hAnsi="Times New Roman" w:cs="Times New Roman"/>
            <w:b/>
            <w:bCs/>
            <w:color w:val="000000"/>
            <w:sz w:val="20"/>
            <w:szCs w:val="20"/>
          </w:rPr>
          <w:t>challenging</w:t>
        </w:r>
        <w:bookmarkEnd w:id="790"/>
        <w:r w:rsidR="00FB1E16" w:rsidRPr="00F30CC6">
          <w:rPr>
            <w:rFonts w:ascii="Times New Roman" w:hAnsi="Times New Roman" w:cs="Times New Roman"/>
            <w:b/>
            <w:bCs/>
            <w:color w:val="000000"/>
            <w:sz w:val="20"/>
            <w:szCs w:val="20"/>
          </w:rPr>
          <w:t xml:space="preserve"> due to baseline-dependency</w:t>
        </w:r>
      </w:ins>
      <w:bookmarkEnd w:id="791"/>
      <w:commentRangeStart w:id="797"/>
      <w:del w:id="798" w:author="Chen Liao" w:date="2021-02-25T09:35:00Z">
        <w:r w:rsidR="001F491B" w:rsidRPr="00F30CC6" w:rsidDel="00FB1E16">
          <w:rPr>
            <w:rFonts w:ascii="Times New Roman" w:hAnsi="Times New Roman" w:cs="Times New Roman"/>
            <w:b/>
            <w:bCs/>
            <w:color w:val="000000"/>
            <w:sz w:val="20"/>
            <w:szCs w:val="20"/>
          </w:rPr>
          <w:delText>constrained</w:delText>
        </w:r>
        <w:r w:rsidR="00A550B0" w:rsidRPr="00F30CC6" w:rsidDel="00FB1E16">
          <w:rPr>
            <w:rFonts w:ascii="Times New Roman" w:hAnsi="Times New Roman" w:cs="Times New Roman"/>
            <w:b/>
            <w:bCs/>
            <w:color w:val="000000"/>
            <w:sz w:val="20"/>
            <w:szCs w:val="20"/>
          </w:rPr>
          <w:delText xml:space="preserve"> by covariant shift</w:delText>
        </w:r>
        <w:bookmarkEnd w:id="792"/>
        <w:bookmarkEnd w:id="793"/>
        <w:bookmarkEnd w:id="794"/>
        <w:bookmarkEnd w:id="795"/>
        <w:commentRangeEnd w:id="797"/>
        <w:r w:rsidR="00B3696D" w:rsidRPr="00A06850" w:rsidDel="00FB1E16">
          <w:rPr>
            <w:rStyle w:val="CommentReference"/>
            <w:rFonts w:ascii="Times New Roman" w:hAnsi="Times New Roman" w:cs="Times New Roman"/>
            <w:rPrChange w:id="799" w:author="Chen Liao" w:date="2021-02-25T12:14:00Z">
              <w:rPr>
                <w:rStyle w:val="CommentReference"/>
              </w:rPr>
            </w:rPrChange>
          </w:rPr>
          <w:commentReference w:id="797"/>
        </w:r>
      </w:del>
      <w:r w:rsidR="00A550B0" w:rsidRPr="00A06850">
        <w:rPr>
          <w:rFonts w:ascii="Times New Roman" w:hAnsi="Times New Roman" w:cs="Times New Roman"/>
          <w:b/>
          <w:bCs/>
          <w:color w:val="000000"/>
          <w:sz w:val="20"/>
          <w:szCs w:val="20"/>
        </w:rPr>
        <w:t>.</w:t>
      </w:r>
      <w:r w:rsidRPr="00F30CC6">
        <w:rPr>
          <w:rFonts w:ascii="Times New Roman" w:hAnsi="Times New Roman" w:cs="Times New Roman"/>
          <w:b/>
          <w:bCs/>
          <w:color w:val="000000"/>
          <w:sz w:val="20"/>
          <w:szCs w:val="20"/>
        </w:rPr>
        <w:t xml:space="preserve"> </w:t>
      </w:r>
      <w:del w:id="800" w:author="Chen Liao" w:date="2021-02-25T09:36:00Z">
        <w:r w:rsidR="00B15468" w:rsidRPr="00F30CC6" w:rsidDel="00ED01D3">
          <w:rPr>
            <w:rFonts w:ascii="Times New Roman" w:hAnsi="Times New Roman" w:cs="Times New Roman"/>
            <w:b/>
            <w:bCs/>
            <w:color w:val="000000"/>
            <w:sz w:val="20"/>
            <w:szCs w:val="20"/>
          </w:rPr>
          <w:delText>A</w:delText>
        </w:r>
        <w:r w:rsidR="00B15468" w:rsidRPr="00F30CC6" w:rsidDel="00ED01D3">
          <w:rPr>
            <w:rFonts w:ascii="Times New Roman" w:hAnsi="Times New Roman" w:cs="Times New Roman"/>
            <w:color w:val="000000"/>
            <w:sz w:val="20"/>
            <w:szCs w:val="20"/>
          </w:rPr>
          <w:delText>,</w:delText>
        </w:r>
        <w:r w:rsidR="00B15468" w:rsidRPr="00F30CC6" w:rsidDel="00ED01D3">
          <w:rPr>
            <w:rFonts w:ascii="Times New Roman" w:hAnsi="Times New Roman" w:cs="Times New Roman"/>
            <w:b/>
            <w:bCs/>
            <w:color w:val="000000"/>
            <w:sz w:val="20"/>
            <w:szCs w:val="20"/>
          </w:rPr>
          <w:delText xml:space="preserve">B. </w:delText>
        </w:r>
        <w:r w:rsidR="00B15468" w:rsidRPr="00F30CC6" w:rsidDel="00ED01D3">
          <w:rPr>
            <w:rFonts w:ascii="Times New Roman" w:hAnsi="Times New Roman" w:cs="Times New Roman"/>
            <w:color w:val="000000"/>
            <w:sz w:val="20"/>
            <w:szCs w:val="20"/>
          </w:rPr>
          <w:delText xml:space="preserve">Learning microbiome-metabolome relationships using machine learning models. </w:delText>
        </w:r>
      </w:del>
      <w:r w:rsidR="00B15468" w:rsidRPr="00F30CC6">
        <w:rPr>
          <w:rFonts w:ascii="Times New Roman" w:hAnsi="Times New Roman" w:cs="Times New Roman"/>
          <w:b/>
          <w:bCs/>
          <w:color w:val="000000"/>
          <w:sz w:val="20"/>
          <w:szCs w:val="20"/>
        </w:rPr>
        <w:t>A</w:t>
      </w:r>
      <w:r w:rsidR="00B15468" w:rsidRPr="00F30CC6">
        <w:rPr>
          <w:rFonts w:ascii="Times New Roman" w:hAnsi="Times New Roman" w:cs="Times New Roman"/>
          <w:color w:val="000000"/>
          <w:sz w:val="20"/>
          <w:szCs w:val="20"/>
        </w:rPr>
        <w:t xml:space="preserve">. Two </w:t>
      </w:r>
      <w:bookmarkStart w:id="801" w:name="OLE_LINK13"/>
      <w:bookmarkStart w:id="802" w:name="OLE_LINK14"/>
      <w:r w:rsidR="00B15468" w:rsidRPr="00F30CC6">
        <w:rPr>
          <w:rFonts w:ascii="Times New Roman" w:hAnsi="Times New Roman" w:cs="Times New Roman"/>
          <w:color w:val="000000"/>
          <w:sz w:val="20"/>
          <w:szCs w:val="20"/>
        </w:rPr>
        <w:t>data-split</w:t>
      </w:r>
      <w:r w:rsidR="00C56B17" w:rsidRPr="00F30CC6">
        <w:rPr>
          <w:rFonts w:ascii="Times New Roman" w:hAnsi="Times New Roman" w:cs="Times New Roman"/>
          <w:color w:val="000000"/>
          <w:sz w:val="20"/>
          <w:szCs w:val="20"/>
        </w:rPr>
        <w:t>ting</w:t>
      </w:r>
      <w:r w:rsidR="00B15468" w:rsidRPr="00F30CC6">
        <w:rPr>
          <w:rFonts w:ascii="Times New Roman" w:hAnsi="Times New Roman" w:cs="Times New Roman"/>
          <w:color w:val="000000"/>
          <w:sz w:val="20"/>
          <w:szCs w:val="20"/>
        </w:rPr>
        <w:t xml:space="preserve"> strategies </w:t>
      </w:r>
      <w:bookmarkEnd w:id="801"/>
      <w:bookmarkEnd w:id="802"/>
      <w:r w:rsidR="008914C1" w:rsidRPr="00F30CC6">
        <w:rPr>
          <w:rFonts w:ascii="Times New Roman" w:hAnsi="Times New Roman" w:cs="Times New Roman"/>
          <w:color w:val="000000"/>
          <w:sz w:val="20"/>
          <w:szCs w:val="20"/>
        </w:rPr>
        <w:t xml:space="preserve">for </w:t>
      </w:r>
      <w:r w:rsidR="001F491B" w:rsidRPr="00F30CC6">
        <w:rPr>
          <w:rFonts w:ascii="Times New Roman" w:hAnsi="Times New Roman" w:cs="Times New Roman"/>
          <w:color w:val="000000"/>
          <w:sz w:val="20"/>
          <w:szCs w:val="20"/>
        </w:rPr>
        <w:t>test</w:t>
      </w:r>
      <w:r w:rsidR="008914C1" w:rsidRPr="00F30CC6">
        <w:rPr>
          <w:rFonts w:ascii="Times New Roman" w:hAnsi="Times New Roman" w:cs="Times New Roman"/>
          <w:color w:val="000000"/>
          <w:sz w:val="20"/>
          <w:szCs w:val="20"/>
        </w:rPr>
        <w:t>ing</w:t>
      </w:r>
      <w:r w:rsidR="001F491B" w:rsidRPr="00F30CC6">
        <w:rPr>
          <w:rFonts w:ascii="Times New Roman" w:hAnsi="Times New Roman" w:cs="Times New Roman"/>
          <w:color w:val="000000"/>
          <w:sz w:val="20"/>
          <w:szCs w:val="20"/>
        </w:rPr>
        <w:t xml:space="preserve"> </w:t>
      </w:r>
      <w:r w:rsidR="000B0790" w:rsidRPr="00F30CC6">
        <w:rPr>
          <w:rFonts w:ascii="Times New Roman" w:hAnsi="Times New Roman" w:cs="Times New Roman"/>
          <w:color w:val="000000"/>
          <w:sz w:val="20"/>
          <w:szCs w:val="20"/>
        </w:rPr>
        <w:t>model performance</w:t>
      </w:r>
      <w:ins w:id="803" w:author="Chen Liao" w:date="2021-02-25T09:37:00Z">
        <w:r w:rsidR="00542974" w:rsidRPr="00F30CC6">
          <w:rPr>
            <w:rFonts w:ascii="Times New Roman" w:hAnsi="Times New Roman" w:cs="Times New Roman"/>
            <w:color w:val="000000"/>
            <w:sz w:val="20"/>
            <w:szCs w:val="20"/>
          </w:rPr>
          <w:t xml:space="preserve"> using machine learning models</w:t>
        </w:r>
      </w:ins>
      <w:r w:rsidR="00B15468" w:rsidRPr="00F30CC6">
        <w:rPr>
          <w:rFonts w:ascii="Times New Roman" w:hAnsi="Times New Roman" w:cs="Times New Roman"/>
          <w:color w:val="000000"/>
          <w:sz w:val="20"/>
          <w:szCs w:val="20"/>
        </w:rPr>
        <w:t>.</w:t>
      </w:r>
      <w:r w:rsidR="001F491B" w:rsidRPr="00F30CC6">
        <w:rPr>
          <w:rFonts w:ascii="Times New Roman" w:hAnsi="Times New Roman" w:cs="Times New Roman"/>
          <w:color w:val="000000"/>
          <w:sz w:val="20"/>
          <w:szCs w:val="20"/>
        </w:rPr>
        <w:t xml:space="preserve"> Mice in the testing set</w:t>
      </w:r>
      <w:r w:rsidR="000D5C41" w:rsidRPr="00F30CC6">
        <w:rPr>
          <w:rFonts w:ascii="Times New Roman" w:hAnsi="Times New Roman" w:cs="Times New Roman"/>
          <w:color w:val="000000"/>
          <w:sz w:val="20"/>
          <w:szCs w:val="20"/>
        </w:rPr>
        <w:t>s</w:t>
      </w:r>
      <w:r w:rsidR="001F491B" w:rsidRPr="00F30CC6">
        <w:rPr>
          <w:rFonts w:ascii="Times New Roman" w:hAnsi="Times New Roman" w:cs="Times New Roman"/>
          <w:color w:val="000000"/>
          <w:sz w:val="20"/>
          <w:szCs w:val="20"/>
        </w:rPr>
        <w:t xml:space="preserve"> were </w:t>
      </w:r>
      <w:r w:rsidR="004E2D63" w:rsidRPr="00F30CC6">
        <w:rPr>
          <w:rFonts w:ascii="Times New Roman" w:hAnsi="Times New Roman" w:cs="Times New Roman"/>
          <w:color w:val="000000"/>
          <w:sz w:val="20"/>
          <w:szCs w:val="20"/>
        </w:rPr>
        <w:t xml:space="preserve">randomly </w:t>
      </w:r>
      <w:r w:rsidR="001F491B" w:rsidRPr="00F30CC6">
        <w:rPr>
          <w:rFonts w:ascii="Times New Roman" w:hAnsi="Times New Roman" w:cs="Times New Roman"/>
          <w:color w:val="000000"/>
          <w:sz w:val="20"/>
          <w:szCs w:val="20"/>
        </w:rPr>
        <w:t>selected on a one-per-vendor basis for “int</w:t>
      </w:r>
      <w:r w:rsidR="004E2D63" w:rsidRPr="00F30CC6">
        <w:rPr>
          <w:rFonts w:ascii="Times New Roman" w:hAnsi="Times New Roman" w:cs="Times New Roman"/>
          <w:color w:val="000000"/>
          <w:sz w:val="20"/>
          <w:szCs w:val="20"/>
        </w:rPr>
        <w:t>er</w:t>
      </w:r>
      <w:r w:rsidR="001F491B" w:rsidRPr="00F30CC6">
        <w:rPr>
          <w:rFonts w:ascii="Times New Roman" w:hAnsi="Times New Roman" w:cs="Times New Roman"/>
          <w:color w:val="000000"/>
          <w:sz w:val="20"/>
          <w:szCs w:val="20"/>
        </w:rPr>
        <w:t xml:space="preserve">polation” and </w:t>
      </w:r>
      <w:r w:rsidR="004E2D63" w:rsidRPr="00F30CC6">
        <w:rPr>
          <w:rFonts w:ascii="Times New Roman" w:hAnsi="Times New Roman" w:cs="Times New Roman"/>
          <w:color w:val="000000"/>
          <w:sz w:val="20"/>
          <w:szCs w:val="20"/>
        </w:rPr>
        <w:t xml:space="preserve">exclusively selected </w:t>
      </w:r>
      <w:r w:rsidR="001F491B" w:rsidRPr="00F30CC6">
        <w:rPr>
          <w:rFonts w:ascii="Times New Roman" w:hAnsi="Times New Roman" w:cs="Times New Roman"/>
          <w:color w:val="000000"/>
          <w:sz w:val="20"/>
          <w:szCs w:val="20"/>
        </w:rPr>
        <w:t xml:space="preserve">from </w:t>
      </w:r>
      <w:r w:rsidR="004E2D63" w:rsidRPr="00F30CC6">
        <w:rPr>
          <w:rFonts w:ascii="Times New Roman" w:hAnsi="Times New Roman" w:cs="Times New Roman"/>
          <w:color w:val="000000"/>
          <w:sz w:val="20"/>
          <w:szCs w:val="20"/>
        </w:rPr>
        <w:t>a single vendor for “extrapolation</w:t>
      </w:r>
      <w:r w:rsidR="001F491B" w:rsidRPr="00F30CC6">
        <w:rPr>
          <w:rFonts w:ascii="Times New Roman" w:hAnsi="Times New Roman" w:cs="Times New Roman"/>
          <w:color w:val="000000"/>
          <w:sz w:val="20"/>
          <w:szCs w:val="20"/>
        </w:rPr>
        <w:t>”</w:t>
      </w:r>
      <w:r w:rsidR="004E2D63" w:rsidRPr="00F30CC6">
        <w:rPr>
          <w:rFonts w:ascii="Times New Roman" w:hAnsi="Times New Roman" w:cs="Times New Roman"/>
          <w:color w:val="000000"/>
          <w:sz w:val="20"/>
          <w:szCs w:val="20"/>
        </w:rPr>
        <w:t xml:space="preserve">. </w:t>
      </w:r>
      <w:r w:rsidR="00402B3C" w:rsidRPr="00F30CC6">
        <w:rPr>
          <w:rFonts w:ascii="Times New Roman" w:hAnsi="Times New Roman" w:cs="Times New Roman"/>
          <w:b/>
          <w:bCs/>
          <w:color w:val="000000"/>
          <w:sz w:val="20"/>
          <w:szCs w:val="20"/>
        </w:rPr>
        <w:t>B</w:t>
      </w:r>
      <w:r w:rsidR="00402B3C" w:rsidRPr="00F30CC6">
        <w:rPr>
          <w:rFonts w:ascii="Times New Roman" w:hAnsi="Times New Roman" w:cs="Times New Roman"/>
          <w:color w:val="000000"/>
          <w:sz w:val="20"/>
          <w:szCs w:val="20"/>
        </w:rPr>
        <w:t>.</w:t>
      </w:r>
      <w:r w:rsidR="00402B3C" w:rsidRPr="00F30CC6">
        <w:rPr>
          <w:rFonts w:ascii="Times New Roman" w:hAnsi="Times New Roman" w:cs="Times New Roman"/>
          <w:b/>
          <w:bCs/>
          <w:color w:val="000000"/>
          <w:sz w:val="20"/>
          <w:szCs w:val="20"/>
        </w:rPr>
        <w:t xml:space="preserve"> </w:t>
      </w:r>
      <w:r w:rsidR="00402B3C" w:rsidRPr="00F30CC6">
        <w:rPr>
          <w:rFonts w:ascii="Times New Roman" w:hAnsi="Times New Roman" w:cs="Times New Roman"/>
          <w:color w:val="000000"/>
          <w:sz w:val="20"/>
          <w:szCs w:val="20"/>
        </w:rPr>
        <w:t xml:space="preserve">Training and testing accuracy in Random Forest regression models trained </w:t>
      </w:r>
      <w:r w:rsidR="000D5C41" w:rsidRPr="00F30CC6">
        <w:rPr>
          <w:rFonts w:ascii="Times New Roman" w:hAnsi="Times New Roman" w:cs="Times New Roman"/>
          <w:color w:val="000000"/>
          <w:sz w:val="20"/>
          <w:szCs w:val="20"/>
        </w:rPr>
        <w:t>on</w:t>
      </w:r>
      <w:r w:rsidR="00402B3C" w:rsidRPr="00F30CC6">
        <w:rPr>
          <w:rFonts w:ascii="Times New Roman" w:hAnsi="Times New Roman" w:cs="Times New Roman"/>
          <w:color w:val="000000"/>
          <w:sz w:val="20"/>
          <w:szCs w:val="20"/>
        </w:rPr>
        <w:t xml:space="preserve"> absolute abundance of bacterial species. Data in day 0 were removed from the analysis. </w:t>
      </w:r>
      <w:del w:id="804" w:author="Chen Liao" w:date="2021-02-25T09:36:00Z">
        <w:r w:rsidR="00402B3C" w:rsidRPr="00F30CC6" w:rsidDel="00ED01D3">
          <w:rPr>
            <w:rFonts w:ascii="Times New Roman" w:hAnsi="Times New Roman" w:cs="Times New Roman"/>
            <w:b/>
            <w:bCs/>
            <w:color w:val="000000"/>
            <w:sz w:val="20"/>
            <w:szCs w:val="20"/>
          </w:rPr>
          <w:delText>C</w:delText>
        </w:r>
        <w:r w:rsidR="00402B3C" w:rsidRPr="00F30CC6" w:rsidDel="00ED01D3">
          <w:rPr>
            <w:rFonts w:ascii="Times New Roman" w:hAnsi="Times New Roman" w:cs="Times New Roman"/>
            <w:color w:val="000000"/>
            <w:sz w:val="20"/>
            <w:szCs w:val="20"/>
          </w:rPr>
          <w:delText>,</w:delText>
        </w:r>
        <w:r w:rsidR="00402B3C" w:rsidRPr="00F30CC6" w:rsidDel="00ED01D3">
          <w:rPr>
            <w:rFonts w:ascii="Times New Roman" w:hAnsi="Times New Roman" w:cs="Times New Roman"/>
            <w:b/>
            <w:bCs/>
            <w:color w:val="000000"/>
            <w:sz w:val="20"/>
            <w:szCs w:val="20"/>
          </w:rPr>
          <w:delText>D</w:delText>
        </w:r>
        <w:r w:rsidR="00402B3C" w:rsidRPr="00F30CC6" w:rsidDel="00ED01D3">
          <w:rPr>
            <w:rFonts w:ascii="Times New Roman" w:hAnsi="Times New Roman" w:cs="Times New Roman"/>
            <w:color w:val="000000"/>
            <w:sz w:val="20"/>
            <w:szCs w:val="20"/>
          </w:rPr>
          <w:delText>. Covariant shift in cross-validation.</w:delText>
        </w:r>
        <w:r w:rsidR="00402B3C" w:rsidRPr="00F30CC6" w:rsidDel="00ED01D3">
          <w:rPr>
            <w:rFonts w:ascii="Times New Roman" w:hAnsi="Times New Roman" w:cs="Times New Roman"/>
            <w:b/>
            <w:bCs/>
            <w:color w:val="000000"/>
            <w:sz w:val="20"/>
            <w:szCs w:val="20"/>
          </w:rPr>
          <w:delText xml:space="preserve"> </w:delText>
        </w:r>
      </w:del>
      <w:r w:rsidR="00A6335E" w:rsidRPr="00F30CC6">
        <w:rPr>
          <w:rFonts w:ascii="Times New Roman" w:hAnsi="Times New Roman" w:cs="Times New Roman"/>
          <w:b/>
          <w:bCs/>
          <w:color w:val="000000"/>
          <w:sz w:val="20"/>
          <w:szCs w:val="20"/>
        </w:rPr>
        <w:t>C</w:t>
      </w:r>
      <w:r w:rsidR="00A6335E" w:rsidRPr="00F30CC6">
        <w:rPr>
          <w:rFonts w:ascii="Times New Roman" w:hAnsi="Times New Roman" w:cs="Times New Roman"/>
          <w:color w:val="000000"/>
          <w:sz w:val="20"/>
          <w:szCs w:val="20"/>
        </w:rPr>
        <w:t>. Presence (threshold: 0.001%) and prevalence of bacterial species in baseline microbiota</w:t>
      </w:r>
      <w:r w:rsidR="0053388F" w:rsidRPr="00F30CC6">
        <w:rPr>
          <w:rFonts w:ascii="Times New Roman" w:hAnsi="Times New Roman" w:cs="Times New Roman"/>
          <w:color w:val="000000"/>
          <w:sz w:val="20"/>
          <w:szCs w:val="20"/>
        </w:rPr>
        <w:t xml:space="preserve"> across mice and vendors</w:t>
      </w:r>
      <w:r w:rsidR="00A6335E" w:rsidRPr="00F30CC6">
        <w:rPr>
          <w:rFonts w:ascii="Times New Roman" w:hAnsi="Times New Roman" w:cs="Times New Roman"/>
          <w:color w:val="000000"/>
          <w:sz w:val="20"/>
          <w:szCs w:val="20"/>
        </w:rPr>
        <w:t xml:space="preserve">. Species </w:t>
      </w:r>
      <w:r w:rsidR="00146999" w:rsidRPr="00F30CC6">
        <w:rPr>
          <w:rFonts w:ascii="Times New Roman" w:hAnsi="Times New Roman" w:cs="Times New Roman"/>
          <w:color w:val="000000"/>
          <w:sz w:val="20"/>
          <w:szCs w:val="20"/>
        </w:rPr>
        <w:t>absent</w:t>
      </w:r>
      <w:r w:rsidR="00A6335E" w:rsidRPr="00F30CC6">
        <w:rPr>
          <w:rFonts w:ascii="Times New Roman" w:hAnsi="Times New Roman" w:cs="Times New Roman"/>
          <w:color w:val="000000"/>
          <w:sz w:val="20"/>
          <w:szCs w:val="20"/>
        </w:rPr>
        <w:t xml:space="preserve"> in any mouse baseline sample were not shown. </w:t>
      </w:r>
      <w:ins w:id="805" w:author="Chen Liao" w:date="2021-02-25T09:38:00Z">
        <w:r w:rsidR="00115540" w:rsidRPr="00F30CC6">
          <w:rPr>
            <w:rFonts w:ascii="Times New Roman" w:hAnsi="Times New Roman" w:cs="Times New Roman"/>
            <w:color w:val="000000"/>
            <w:sz w:val="20"/>
            <w:szCs w:val="20"/>
          </w:rPr>
          <w:t>In the bottom panel, t</w:t>
        </w:r>
      </w:ins>
      <w:del w:id="806" w:author="Chen Liao" w:date="2021-02-25T09:38:00Z">
        <w:r w:rsidR="00A6335E" w:rsidRPr="00F30CC6" w:rsidDel="00115540">
          <w:rPr>
            <w:rFonts w:ascii="Times New Roman" w:hAnsi="Times New Roman" w:cs="Times New Roman"/>
            <w:color w:val="000000"/>
            <w:sz w:val="20"/>
            <w:szCs w:val="20"/>
          </w:rPr>
          <w:delText>T</w:delText>
        </w:r>
      </w:del>
      <w:r w:rsidR="00A6335E" w:rsidRPr="00F30CC6">
        <w:rPr>
          <w:rFonts w:ascii="Times New Roman" w:hAnsi="Times New Roman" w:cs="Times New Roman"/>
          <w:color w:val="000000"/>
          <w:sz w:val="20"/>
          <w:szCs w:val="20"/>
        </w:rPr>
        <w:t xml:space="preserve">he prevalence </w:t>
      </w:r>
      <w:r w:rsidR="00146999" w:rsidRPr="00F30CC6">
        <w:rPr>
          <w:rFonts w:ascii="Times New Roman" w:hAnsi="Times New Roman" w:cs="Times New Roman"/>
          <w:color w:val="000000"/>
          <w:sz w:val="20"/>
          <w:szCs w:val="20"/>
        </w:rPr>
        <w:t>score of a species</w:t>
      </w:r>
      <w:r w:rsidR="00A6335E" w:rsidRPr="00F30CC6">
        <w:rPr>
          <w:rFonts w:ascii="Times New Roman" w:hAnsi="Times New Roman" w:cs="Times New Roman"/>
          <w:color w:val="000000"/>
          <w:sz w:val="20"/>
          <w:szCs w:val="20"/>
        </w:rPr>
        <w:t xml:space="preserve"> </w:t>
      </w:r>
      <w:r w:rsidR="00146999" w:rsidRPr="00F30CC6">
        <w:rPr>
          <w:rFonts w:ascii="Times New Roman" w:hAnsi="Times New Roman" w:cs="Times New Roman"/>
          <w:color w:val="000000"/>
          <w:sz w:val="20"/>
          <w:szCs w:val="20"/>
        </w:rPr>
        <w:t>across mice</w:t>
      </w:r>
      <w:ins w:id="807" w:author="Chen Liao" w:date="2021-02-25T09:38:00Z">
        <w:r w:rsidR="00115540" w:rsidRPr="00F30CC6">
          <w:rPr>
            <w:rFonts w:ascii="Times New Roman" w:hAnsi="Times New Roman" w:cs="Times New Roman"/>
            <w:color w:val="000000"/>
            <w:sz w:val="20"/>
            <w:szCs w:val="20"/>
          </w:rPr>
          <w:t xml:space="preserve"> (solid line)</w:t>
        </w:r>
      </w:ins>
      <w:r w:rsidR="00146999" w:rsidRPr="00F30CC6">
        <w:rPr>
          <w:rFonts w:ascii="Times New Roman" w:hAnsi="Times New Roman" w:cs="Times New Roman"/>
          <w:color w:val="000000"/>
          <w:sz w:val="20"/>
          <w:szCs w:val="20"/>
        </w:rPr>
        <w:t xml:space="preserve"> was</w:t>
      </w:r>
      <w:r w:rsidR="00A6335E" w:rsidRPr="00F30CC6">
        <w:rPr>
          <w:rFonts w:ascii="Times New Roman" w:hAnsi="Times New Roman" w:cs="Times New Roman"/>
          <w:color w:val="000000"/>
          <w:sz w:val="20"/>
          <w:szCs w:val="20"/>
        </w:rPr>
        <w:t xml:space="preserve"> defined as the fraction of mice that contains this species in their baseline microbiota and </w:t>
      </w:r>
      <w:r w:rsidR="00146999" w:rsidRPr="00F30CC6">
        <w:rPr>
          <w:rFonts w:ascii="Times New Roman" w:hAnsi="Times New Roman" w:cs="Times New Roman"/>
          <w:color w:val="000000"/>
          <w:sz w:val="20"/>
          <w:szCs w:val="20"/>
        </w:rPr>
        <w:t>that across vendors</w:t>
      </w:r>
      <w:ins w:id="808" w:author="Chen Liao" w:date="2021-02-25T09:38:00Z">
        <w:r w:rsidR="00115540" w:rsidRPr="00F30CC6">
          <w:rPr>
            <w:rFonts w:ascii="Times New Roman" w:hAnsi="Times New Roman" w:cs="Times New Roman"/>
            <w:color w:val="000000"/>
            <w:sz w:val="20"/>
            <w:szCs w:val="20"/>
          </w:rPr>
          <w:t xml:space="preserve"> (dashed lin</w:t>
        </w:r>
        <w:r w:rsidR="005352E0" w:rsidRPr="00F30CC6">
          <w:rPr>
            <w:rFonts w:ascii="Times New Roman" w:hAnsi="Times New Roman" w:cs="Times New Roman"/>
            <w:color w:val="000000"/>
            <w:sz w:val="20"/>
            <w:szCs w:val="20"/>
          </w:rPr>
          <w:t>e)</w:t>
        </w:r>
      </w:ins>
      <w:r w:rsidR="00146999" w:rsidRPr="00F30CC6">
        <w:rPr>
          <w:rFonts w:ascii="Times New Roman" w:hAnsi="Times New Roman" w:cs="Times New Roman"/>
          <w:color w:val="000000"/>
          <w:sz w:val="20"/>
          <w:szCs w:val="20"/>
        </w:rPr>
        <w:t xml:space="preserve"> was </w:t>
      </w:r>
      <w:r w:rsidR="00A6335E" w:rsidRPr="00F30CC6">
        <w:rPr>
          <w:rFonts w:ascii="Times New Roman" w:hAnsi="Times New Roman" w:cs="Times New Roman"/>
          <w:color w:val="000000"/>
          <w:sz w:val="20"/>
          <w:szCs w:val="20"/>
        </w:rPr>
        <w:t xml:space="preserve">the fraction of vendors </w:t>
      </w:r>
      <w:r w:rsidR="00146999" w:rsidRPr="00F30CC6">
        <w:rPr>
          <w:rFonts w:ascii="Times New Roman" w:hAnsi="Times New Roman" w:cs="Times New Roman"/>
          <w:color w:val="000000"/>
          <w:sz w:val="20"/>
          <w:szCs w:val="20"/>
        </w:rPr>
        <w:t>whose mice all</w:t>
      </w:r>
      <w:r w:rsidR="00A6335E" w:rsidRPr="00F30CC6">
        <w:rPr>
          <w:rFonts w:ascii="Times New Roman" w:hAnsi="Times New Roman" w:cs="Times New Roman"/>
          <w:color w:val="000000"/>
          <w:sz w:val="20"/>
          <w:szCs w:val="20"/>
        </w:rPr>
        <w:t xml:space="preserve"> contain this species</w:t>
      </w:r>
      <w:r w:rsidR="00146999" w:rsidRPr="00F30CC6">
        <w:rPr>
          <w:rFonts w:ascii="Times New Roman" w:hAnsi="Times New Roman" w:cs="Times New Roman"/>
          <w:color w:val="000000"/>
          <w:sz w:val="20"/>
          <w:szCs w:val="20"/>
        </w:rPr>
        <w:t xml:space="preserve">. </w:t>
      </w:r>
      <w:r w:rsidR="00A6335E" w:rsidRPr="00F30CC6">
        <w:rPr>
          <w:rFonts w:ascii="Times New Roman" w:hAnsi="Times New Roman" w:cs="Times New Roman"/>
          <w:b/>
          <w:bCs/>
          <w:color w:val="000000"/>
          <w:sz w:val="20"/>
          <w:szCs w:val="20"/>
        </w:rPr>
        <w:t>D</w:t>
      </w:r>
      <w:r w:rsidR="00A6335E" w:rsidRPr="00F30CC6">
        <w:rPr>
          <w:rFonts w:ascii="Times New Roman" w:hAnsi="Times New Roman" w:cs="Times New Roman"/>
          <w:color w:val="000000"/>
          <w:sz w:val="20"/>
          <w:szCs w:val="20"/>
        </w:rPr>
        <w:t>. Receiver operating characteristic (ROC) curve analysis of the similarity between training and testing dataset</w:t>
      </w:r>
      <w:r w:rsidR="000D5C41" w:rsidRPr="00F30CC6">
        <w:rPr>
          <w:rFonts w:ascii="Times New Roman" w:hAnsi="Times New Roman" w:cs="Times New Roman"/>
          <w:color w:val="000000"/>
          <w:sz w:val="20"/>
          <w:szCs w:val="20"/>
        </w:rPr>
        <w:t>s</w:t>
      </w:r>
      <w:r w:rsidR="00A6335E" w:rsidRPr="00F30CC6">
        <w:rPr>
          <w:rFonts w:ascii="Times New Roman" w:hAnsi="Times New Roman" w:cs="Times New Roman"/>
          <w:color w:val="000000"/>
          <w:sz w:val="20"/>
          <w:szCs w:val="20"/>
        </w:rPr>
        <w:t>.</w:t>
      </w:r>
      <w:r w:rsidR="005C1A29" w:rsidRPr="00F30CC6">
        <w:rPr>
          <w:rFonts w:ascii="Times New Roman" w:hAnsi="Times New Roman" w:cs="Times New Roman"/>
          <w:color w:val="000000"/>
          <w:sz w:val="20"/>
          <w:szCs w:val="20"/>
        </w:rPr>
        <w:t xml:space="preserve"> A </w:t>
      </w:r>
      <w:r w:rsidR="00017D3A" w:rsidRPr="00F30CC6">
        <w:rPr>
          <w:rFonts w:ascii="Times New Roman" w:hAnsi="Times New Roman" w:cs="Times New Roman"/>
          <w:color w:val="000000"/>
          <w:sz w:val="20"/>
          <w:szCs w:val="20"/>
        </w:rPr>
        <w:t>R</w:t>
      </w:r>
      <w:r w:rsidR="005C1A29" w:rsidRPr="00F30CC6">
        <w:rPr>
          <w:rFonts w:ascii="Times New Roman" w:hAnsi="Times New Roman" w:cs="Times New Roman"/>
          <w:color w:val="000000"/>
          <w:sz w:val="20"/>
          <w:szCs w:val="20"/>
        </w:rPr>
        <w:t xml:space="preserve">andom </w:t>
      </w:r>
      <w:r w:rsidR="00017D3A" w:rsidRPr="00F30CC6">
        <w:rPr>
          <w:rFonts w:ascii="Times New Roman" w:hAnsi="Times New Roman" w:cs="Times New Roman"/>
          <w:color w:val="000000"/>
          <w:sz w:val="20"/>
          <w:szCs w:val="20"/>
        </w:rPr>
        <w:t>F</w:t>
      </w:r>
      <w:r w:rsidR="005C1A29" w:rsidRPr="00F30CC6">
        <w:rPr>
          <w:rFonts w:ascii="Times New Roman" w:hAnsi="Times New Roman" w:cs="Times New Roman"/>
          <w:color w:val="000000"/>
          <w:sz w:val="20"/>
          <w:szCs w:val="20"/>
        </w:rPr>
        <w:t>orest classifie</w:t>
      </w:r>
      <w:r w:rsidR="00E041D2" w:rsidRPr="00F30CC6">
        <w:rPr>
          <w:rFonts w:ascii="Times New Roman" w:hAnsi="Times New Roman" w:cs="Times New Roman"/>
          <w:color w:val="000000"/>
          <w:sz w:val="20"/>
          <w:szCs w:val="20"/>
        </w:rPr>
        <w:t>r</w:t>
      </w:r>
      <w:r w:rsidR="005C1A29" w:rsidRPr="00F30CC6">
        <w:rPr>
          <w:rFonts w:ascii="Times New Roman" w:hAnsi="Times New Roman" w:cs="Times New Roman"/>
          <w:color w:val="000000"/>
          <w:sz w:val="20"/>
          <w:szCs w:val="20"/>
        </w:rPr>
        <w:t xml:space="preserve"> trained to discriminate the two datasets outputs area under the </w:t>
      </w:r>
      <w:r w:rsidR="00B90EA2" w:rsidRPr="00F30CC6">
        <w:rPr>
          <w:rFonts w:ascii="Times New Roman" w:hAnsi="Times New Roman" w:cs="Times New Roman"/>
          <w:color w:val="000000"/>
          <w:sz w:val="20"/>
          <w:szCs w:val="20"/>
        </w:rPr>
        <w:t xml:space="preserve">ROC </w:t>
      </w:r>
      <w:r w:rsidR="005C1A29" w:rsidRPr="00F30CC6">
        <w:rPr>
          <w:rFonts w:ascii="Times New Roman" w:hAnsi="Times New Roman" w:cs="Times New Roman"/>
          <w:color w:val="000000"/>
          <w:sz w:val="20"/>
          <w:szCs w:val="20"/>
        </w:rPr>
        <w:t xml:space="preserve">curve (auc) as a </w:t>
      </w:r>
      <w:r w:rsidR="009702EE" w:rsidRPr="00F30CC6">
        <w:rPr>
          <w:rFonts w:ascii="Times New Roman" w:hAnsi="Times New Roman" w:cs="Times New Roman"/>
          <w:color w:val="000000"/>
          <w:sz w:val="20"/>
          <w:szCs w:val="20"/>
        </w:rPr>
        <w:t>similarity</w:t>
      </w:r>
      <w:r w:rsidR="005C1A29" w:rsidRPr="00F30CC6">
        <w:rPr>
          <w:rFonts w:ascii="Times New Roman" w:hAnsi="Times New Roman" w:cs="Times New Roman"/>
          <w:color w:val="000000"/>
          <w:sz w:val="20"/>
          <w:szCs w:val="20"/>
        </w:rPr>
        <w:t xml:space="preserve"> score</w:t>
      </w:r>
      <w:r w:rsidR="00E041D2" w:rsidRPr="00F30CC6">
        <w:rPr>
          <w:rFonts w:ascii="Times New Roman" w:hAnsi="Times New Roman" w:cs="Times New Roman"/>
          <w:color w:val="000000"/>
          <w:sz w:val="20"/>
          <w:szCs w:val="20"/>
        </w:rPr>
        <w:t xml:space="preserve"> (see Methods for details)</w:t>
      </w:r>
      <w:r w:rsidR="005C1A29" w:rsidRPr="00F30CC6">
        <w:rPr>
          <w:rFonts w:ascii="Times New Roman" w:hAnsi="Times New Roman" w:cs="Times New Roman"/>
          <w:color w:val="000000"/>
          <w:sz w:val="20"/>
          <w:szCs w:val="20"/>
        </w:rPr>
        <w:t>.</w:t>
      </w:r>
    </w:p>
    <w:p w14:paraId="56E65313" w14:textId="77777777" w:rsidR="00A83394" w:rsidRDefault="00A83394" w:rsidP="005E0AD8">
      <w:pPr>
        <w:jc w:val="both"/>
        <w:rPr>
          <w:ins w:id="809" w:author="刘 红宾" w:date="2021-03-01T09:28:00Z"/>
          <w:rFonts w:ascii="Times New Roman" w:hAnsi="Times New Roman" w:cs="Times New Roman"/>
          <w:color w:val="000000"/>
          <w:sz w:val="20"/>
          <w:szCs w:val="20"/>
        </w:rPr>
      </w:pPr>
    </w:p>
    <w:p w14:paraId="7A60DD6C" w14:textId="77777777" w:rsidR="00A83394" w:rsidRDefault="00A83394">
      <w:pPr>
        <w:rPr>
          <w:ins w:id="810" w:author="刘 红宾" w:date="2021-03-01T09:28:00Z"/>
          <w:rFonts w:ascii="Times New Roman" w:hAnsi="Times New Roman" w:cs="Times New Roman"/>
          <w:color w:val="000000"/>
          <w:sz w:val="20"/>
          <w:szCs w:val="20"/>
        </w:rPr>
      </w:pPr>
      <w:ins w:id="811" w:author="刘 红宾" w:date="2021-03-01T09:28:00Z">
        <w:r>
          <w:rPr>
            <w:rFonts w:ascii="Times New Roman" w:hAnsi="Times New Roman" w:cs="Times New Roman"/>
            <w:color w:val="000000"/>
            <w:sz w:val="20"/>
            <w:szCs w:val="20"/>
          </w:rPr>
          <w:br w:type="page"/>
        </w:r>
      </w:ins>
    </w:p>
    <w:p w14:paraId="4D259EA9" w14:textId="2603CA40" w:rsidR="00A83394" w:rsidRDefault="00A83394" w:rsidP="00A83394">
      <w:pPr>
        <w:rPr>
          <w:ins w:id="812" w:author="刘 红宾" w:date="2021-03-01T09:28:00Z"/>
          <w:rFonts w:ascii="Times New Roman" w:hAnsi="Times New Roman" w:cs="Times New Roman"/>
          <w:b/>
          <w:bCs/>
          <w:sz w:val="22"/>
        </w:rPr>
      </w:pPr>
      <w:ins w:id="813" w:author="刘 红宾" w:date="2021-03-01T09:28:00Z">
        <w:r w:rsidRPr="00A83394">
          <w:rPr>
            <w:rFonts w:ascii="Times New Roman" w:hAnsi="Times New Roman" w:cs="Times New Roman"/>
            <w:b/>
            <w:bCs/>
            <w:sz w:val="22"/>
            <w:rPrChange w:id="814" w:author="刘 红宾" w:date="2021-03-01T09:28:00Z">
              <w:rPr>
                <w:rFonts w:ascii="Times New Roman" w:hAnsi="Times New Roman" w:cs="Times New Roman"/>
                <w:sz w:val="22"/>
              </w:rPr>
            </w:rPrChange>
          </w:rPr>
          <w:lastRenderedPageBreak/>
          <w:t>Discussion</w:t>
        </w:r>
      </w:ins>
    </w:p>
    <w:p w14:paraId="7A72D0D7" w14:textId="77777777" w:rsidR="00A83394" w:rsidRPr="00A83394" w:rsidRDefault="00A83394" w:rsidP="00A83394">
      <w:pPr>
        <w:rPr>
          <w:ins w:id="815" w:author="刘 红宾" w:date="2021-03-01T09:28:00Z"/>
          <w:rFonts w:ascii="Times New Roman" w:hAnsi="Times New Roman" w:cs="Times New Roman"/>
          <w:b/>
          <w:bCs/>
          <w:sz w:val="22"/>
          <w:rPrChange w:id="816" w:author="刘 红宾" w:date="2021-03-01T09:28:00Z">
            <w:rPr>
              <w:ins w:id="817" w:author="刘 红宾" w:date="2021-03-01T09:28:00Z"/>
              <w:rFonts w:ascii="Times New Roman" w:hAnsi="Times New Roman" w:cs="Times New Roman"/>
              <w:sz w:val="22"/>
            </w:rPr>
          </w:rPrChange>
        </w:rPr>
      </w:pPr>
    </w:p>
    <w:p w14:paraId="711B6614" w14:textId="69061AA0" w:rsidR="00A83394" w:rsidRDefault="00A83394">
      <w:pPr>
        <w:jc w:val="both"/>
        <w:rPr>
          <w:ins w:id="818" w:author="刘 红宾" w:date="2021-03-09T17:26:00Z"/>
          <w:rFonts w:ascii="PsbhxkAdvTT86d47313" w:hAnsi="PsbhxkAdvTT86d47313" w:hint="eastAsia"/>
          <w:color w:val="131413"/>
        </w:rPr>
      </w:pPr>
      <w:ins w:id="819" w:author="刘 红宾" w:date="2021-03-01T09:28:00Z">
        <w:r w:rsidRPr="00A83394">
          <w:rPr>
            <w:rFonts w:ascii="Times New Roman" w:hAnsi="Times New Roman" w:cs="Times New Roman"/>
            <w:rPrChange w:id="820" w:author="刘 红宾" w:date="2021-03-01T09:29:00Z">
              <w:rPr>
                <w:rFonts w:ascii="Times New Roman" w:hAnsi="Times New Roman" w:cs="Times New Roman"/>
                <w:sz w:val="22"/>
              </w:rPr>
            </w:rPrChange>
          </w:rPr>
          <w:t xml:space="preserve">In the present study, we characterized the </w:t>
        </w:r>
        <w:r w:rsidRPr="00434C87">
          <w:rPr>
            <w:rFonts w:ascii="Times New Roman" w:hAnsi="Times New Roman" w:cs="Times New Roman"/>
            <w:shd w:val="clear" w:color="auto" w:fill="FFFFFF"/>
          </w:rPr>
          <w:t xml:space="preserve">dynamical and individualized response of gut microbiota </w:t>
        </w:r>
        <w:r w:rsidRPr="00246F3D">
          <w:rPr>
            <w:rFonts w:ascii="Times New Roman" w:hAnsi="Times New Roman" w:cs="Times New Roman"/>
            <w:shd w:val="clear" w:color="auto" w:fill="FFFFFF"/>
          </w:rPr>
          <w:t xml:space="preserve">following </w:t>
        </w:r>
        <w:r w:rsidRPr="0050704E">
          <w:rPr>
            <w:rFonts w:ascii="Times New Roman" w:hAnsi="Times New Roman" w:cs="Times New Roman"/>
            <w:shd w:val="clear" w:color="auto" w:fill="FFFFFF"/>
          </w:rPr>
          <w:t xml:space="preserve">interventions of inulin and resistant starch for </w:t>
        </w:r>
      </w:ins>
      <w:ins w:id="821" w:author="刘 红宾" w:date="2021-03-09T09:41:00Z">
        <w:r w:rsidR="00763D54">
          <w:rPr>
            <w:rFonts w:ascii="Times New Roman" w:hAnsi="Times New Roman" w:cs="Times New Roman"/>
            <w:shd w:val="clear" w:color="auto" w:fill="FFFFFF"/>
          </w:rPr>
          <w:t xml:space="preserve">31 </w:t>
        </w:r>
        <w:r w:rsidR="00763D54">
          <w:rPr>
            <w:rFonts w:ascii="Times New Roman" w:hAnsi="Times New Roman" w:cs="Times New Roman" w:hint="eastAsia"/>
            <w:shd w:val="clear" w:color="auto" w:fill="FFFFFF"/>
          </w:rPr>
          <w:t>days</w:t>
        </w:r>
      </w:ins>
      <w:ins w:id="822" w:author="刘 红宾" w:date="2021-03-01T09:28:00Z">
        <w:r w:rsidRPr="0050704E">
          <w:rPr>
            <w:rFonts w:ascii="Times New Roman" w:hAnsi="Times New Roman" w:cs="Times New Roman"/>
            <w:shd w:val="clear" w:color="auto" w:fill="FFFFFF"/>
          </w:rPr>
          <w:t xml:space="preserve">. This study revealed that substantial while </w:t>
        </w:r>
      </w:ins>
      <w:ins w:id="823" w:author="刘 红宾" w:date="2021-03-09T09:41:00Z">
        <w:r w:rsidR="008578B2">
          <w:rPr>
            <w:rFonts w:ascii="Times New Roman" w:hAnsi="Times New Roman" w:cs="Times New Roman"/>
            <w:shd w:val="clear" w:color="auto" w:fill="FFFFFF"/>
          </w:rPr>
          <w:t>baseline-dependen</w:t>
        </w:r>
      </w:ins>
      <w:ins w:id="824" w:author="刘 红宾" w:date="2021-03-09T09:42:00Z">
        <w:r w:rsidR="008578B2">
          <w:rPr>
            <w:rFonts w:ascii="Times New Roman" w:hAnsi="Times New Roman" w:cs="Times New Roman"/>
            <w:shd w:val="clear" w:color="auto" w:fill="FFFFFF"/>
          </w:rPr>
          <w:t>t</w:t>
        </w:r>
      </w:ins>
      <w:ins w:id="825" w:author="刘 红宾" w:date="2021-03-01T09:28:00Z">
        <w:r w:rsidRPr="0050704E">
          <w:rPr>
            <w:rFonts w:ascii="Times New Roman" w:hAnsi="Times New Roman" w:cs="Times New Roman"/>
            <w:shd w:val="clear" w:color="auto" w:fill="FFFFFF"/>
          </w:rPr>
          <w:t xml:space="preserve"> </w:t>
        </w:r>
      </w:ins>
      <w:ins w:id="826" w:author="刘 红宾" w:date="2021-03-09T09:42:00Z">
        <w:r w:rsidR="008578B2">
          <w:rPr>
            <w:rFonts w:ascii="Times New Roman" w:hAnsi="Times New Roman" w:cs="Times New Roman"/>
            <w:shd w:val="clear" w:color="auto" w:fill="FFFFFF"/>
          </w:rPr>
          <w:t>dynamic</w:t>
        </w:r>
      </w:ins>
      <w:ins w:id="827" w:author="刘 红宾" w:date="2021-03-01T09:28:00Z">
        <w:r w:rsidRPr="0050704E">
          <w:rPr>
            <w:rFonts w:ascii="Times New Roman" w:hAnsi="Times New Roman" w:cs="Times New Roman"/>
            <w:shd w:val="clear" w:color="auto" w:fill="FFFFFF"/>
          </w:rPr>
          <w:t>s in mice gut microbiome composition and SCFA metabolism were induced in response to inulin administration over the whole experime</w:t>
        </w:r>
        <w:r w:rsidRPr="00E03E75">
          <w:rPr>
            <w:rFonts w:ascii="Times New Roman" w:hAnsi="Times New Roman" w:cs="Times New Roman"/>
            <w:shd w:val="clear" w:color="auto" w:fill="FFFFFF"/>
          </w:rPr>
          <w:t xml:space="preserve">ntal period. Selective enrichments of a few critical bacterial taxa that involve in the degradation of inulin determines following changes in individual SCFA production. In contrast to inulin, </w:t>
        </w:r>
        <w:r w:rsidRPr="00A83394">
          <w:rPr>
            <w:rFonts w:ascii="PsbhxkAdvTT86d47313" w:hAnsi="PsbhxkAdvTT86d47313" w:hint="eastAsia"/>
            <w:color w:val="131413"/>
            <w:rPrChange w:id="828" w:author="刘 红宾" w:date="2021-03-01T09:29:00Z">
              <w:rPr>
                <w:rFonts w:ascii="PsbhxkAdvTT86d47313" w:hAnsi="PsbhxkAdvTT86d47313" w:hint="eastAsia"/>
                <w:color w:val="131413"/>
                <w:sz w:val="20"/>
                <w:szCs w:val="20"/>
              </w:rPr>
            </w:rPrChange>
          </w:rPr>
          <w:t>resistant starch showed mild effect on gut microbiota composition and SCFA metabolism.</w:t>
        </w:r>
      </w:ins>
    </w:p>
    <w:p w14:paraId="2A384D9C" w14:textId="77777777" w:rsidR="008963B2" w:rsidRPr="00434C87" w:rsidRDefault="008963B2">
      <w:pPr>
        <w:jc w:val="both"/>
        <w:rPr>
          <w:ins w:id="829" w:author="刘 红宾" w:date="2021-03-01T09:28:00Z"/>
          <w:rFonts w:ascii="Times New Roman" w:hAnsi="Times New Roman" w:cs="Times New Roman"/>
          <w:shd w:val="clear" w:color="auto" w:fill="FFFFFF"/>
        </w:rPr>
        <w:pPrChange w:id="830" w:author="刘 红宾" w:date="2021-03-01T09:28:00Z">
          <w:pPr/>
        </w:pPrChange>
      </w:pPr>
    </w:p>
    <w:p w14:paraId="4327F232" w14:textId="77777777" w:rsidR="00A83394" w:rsidRPr="00434C87" w:rsidRDefault="00A83394">
      <w:pPr>
        <w:jc w:val="both"/>
        <w:rPr>
          <w:ins w:id="831" w:author="刘 红宾" w:date="2021-03-01T09:28:00Z"/>
          <w:rFonts w:ascii="Times New Roman" w:hAnsi="Times New Roman" w:cs="Times New Roman"/>
          <w:shd w:val="clear" w:color="auto" w:fill="FFFFFF"/>
        </w:rPr>
        <w:pPrChange w:id="832" w:author="刘 红宾" w:date="2021-03-01T09:28:00Z">
          <w:pPr/>
        </w:pPrChange>
      </w:pPr>
      <w:ins w:id="833" w:author="刘 红宾" w:date="2021-03-01T09:28:00Z">
        <w:r w:rsidRPr="00A83394">
          <w:rPr>
            <w:rFonts w:ascii="Times New Roman" w:hAnsi="Times New Roman" w:cs="Times New Roman"/>
            <w:b/>
            <w:bCs/>
            <w:rPrChange w:id="834" w:author="刘 红宾" w:date="2021-03-01T09:29:00Z">
              <w:rPr>
                <w:rFonts w:ascii="Times New Roman" w:hAnsi="Times New Roman" w:cs="Times New Roman"/>
                <w:b/>
                <w:bCs/>
                <w:sz w:val="22"/>
              </w:rPr>
            </w:rPrChange>
          </w:rPr>
          <w:t>Dynamical response</w:t>
        </w:r>
      </w:ins>
    </w:p>
    <w:p w14:paraId="57136431" w14:textId="58E924C8" w:rsidR="003F6F3C" w:rsidRDefault="00A83394">
      <w:pPr>
        <w:jc w:val="both"/>
        <w:rPr>
          <w:ins w:id="835" w:author="刘 红宾" w:date="2021-03-09T17:25:00Z"/>
          <w:rFonts w:ascii="Times New Roman" w:hAnsi="Times New Roman" w:cs="Times New Roman"/>
          <w:color w:val="2A2A2A"/>
          <w:szCs w:val="21"/>
          <w:shd w:val="clear" w:color="auto" w:fill="FFFFFF"/>
        </w:rPr>
      </w:pPr>
      <w:ins w:id="836" w:author="刘 红宾" w:date="2021-03-01T09:28:00Z">
        <w:r w:rsidRPr="00246F3D">
          <w:rPr>
            <w:rFonts w:ascii="Times New Roman" w:hAnsi="Times New Roman" w:cs="Times New Roman"/>
            <w:color w:val="2A2A2A"/>
            <w:shd w:val="clear" w:color="auto" w:fill="FFFFFF"/>
          </w:rPr>
          <w:t xml:space="preserve">Recent studies have suggested that </w:t>
        </w:r>
        <w:r w:rsidRPr="0050704E">
          <w:rPr>
            <w:rFonts w:ascii="Times New Roman" w:hAnsi="Times New Roman" w:cs="Times New Roman"/>
            <w:color w:val="2A2A2A"/>
            <w:shd w:val="clear" w:color="auto" w:fill="FFFFFF"/>
          </w:rPr>
          <w:t>diet is a key modifiable environmental factor which could rapidly and reproducibly alters the human gut microbiome</w:t>
        </w:r>
        <w:r w:rsidRPr="00A83394">
          <w:t xml:space="preserve"> </w:t>
        </w:r>
        <w:r w:rsidRPr="0050704E">
          <w:rPr>
            <w:rFonts w:ascii="Times New Roman" w:hAnsi="Times New Roman" w:cs="Times New Roman"/>
            <w:color w:val="2A2A2A"/>
            <w:shd w:val="clear" w:color="auto" w:fill="FFFFFF"/>
          </w:rPr>
          <w:t xml:space="preserve">that, in turn, could impact human physiology </w:t>
        </w:r>
        <w:r w:rsidRPr="00DD7030">
          <w:rPr>
            <w:rFonts w:ascii="Times New Roman" w:hAnsi="Times New Roman" w:cs="Times New Roman"/>
            <w:color w:val="2A2A2A"/>
            <w:shd w:val="clear" w:color="auto" w:fill="FFFFFF"/>
          </w:rPr>
          <w:fldChar w:fldCharType="begin"/>
        </w:r>
      </w:ins>
      <w:ins w:id="837" w:author="刘 红宾" w:date="2021-03-01T09:42:00Z">
        <w:r w:rsidR="00434C87">
          <w:rPr>
            <w:rFonts w:ascii="Times New Roman" w:hAnsi="Times New Roman" w:cs="Times New Roman"/>
            <w:color w:val="2A2A2A"/>
            <w:shd w:val="clear" w:color="auto" w:fill="FFFFFF"/>
          </w:rPr>
          <w:instrText xml:space="preserve"> ADDIN NE.Ref.{C15BE33E-ABEC-4632-B930-CD1181EBE287}</w:instrText>
        </w:r>
      </w:ins>
      <w:ins w:id="838" w:author="刘 红宾" w:date="2021-03-01T09:28:00Z">
        <w:r w:rsidRPr="00DD7030">
          <w:rPr>
            <w:rFonts w:ascii="Times New Roman" w:hAnsi="Times New Roman" w:cs="Times New Roman"/>
            <w:color w:val="2A2A2A"/>
            <w:shd w:val="clear" w:color="auto" w:fill="FFFFFF"/>
            <w:rPrChange w:id="839" w:author="刘 红宾" w:date="2021-03-01T09:29:00Z">
              <w:rPr>
                <w:rFonts w:ascii="Times New Roman" w:hAnsi="Times New Roman" w:cs="Times New Roman"/>
                <w:color w:val="2A2A2A"/>
                <w:shd w:val="clear" w:color="auto" w:fill="FFFFFF"/>
              </w:rPr>
            </w:rPrChange>
          </w:rPr>
          <w:fldChar w:fldCharType="separate"/>
        </w:r>
      </w:ins>
      <w:ins w:id="840" w:author="刘 红宾" w:date="2021-03-09T20:19:00Z">
        <w:r w:rsidR="00ED3422">
          <w:rPr>
            <w:rFonts w:ascii="Times New Roman" w:hAnsi="Times New Roman" w:cs="Times New Roman"/>
            <w:color w:val="080000"/>
          </w:rPr>
          <w:t>[14]</w:t>
        </w:r>
      </w:ins>
      <w:ins w:id="841" w:author="刘 红宾" w:date="2021-03-01T09:28:00Z">
        <w:r w:rsidRPr="00DD7030">
          <w:rPr>
            <w:rFonts w:ascii="Times New Roman" w:hAnsi="Times New Roman" w:cs="Times New Roman"/>
            <w:color w:val="2A2A2A"/>
            <w:shd w:val="clear" w:color="auto" w:fill="FFFFFF"/>
          </w:rPr>
          <w:fldChar w:fldCharType="end"/>
        </w:r>
        <w:r w:rsidRPr="00434C87">
          <w:rPr>
            <w:rFonts w:ascii="Times New Roman" w:hAnsi="Times New Roman" w:cs="Times New Roman"/>
            <w:color w:val="2A2A2A"/>
            <w:shd w:val="clear" w:color="auto" w:fill="FFFFFF"/>
          </w:rPr>
          <w:t>.</w:t>
        </w:r>
        <w:r w:rsidRPr="00DD7030">
          <w:rPr>
            <w:rFonts w:ascii="Times New Roman" w:hAnsi="Times New Roman" w:cs="Times New Roman"/>
            <w:color w:val="000000"/>
            <w:shd w:val="clear" w:color="auto" w:fill="FFFFFF"/>
          </w:rPr>
          <w:t xml:space="preserve"> However, these changes only last as long as the dietary fiber is consumed </w:t>
        </w:r>
        <w:r w:rsidRPr="00DD7030">
          <w:rPr>
            <w:rFonts w:ascii="Times New Roman" w:hAnsi="Times New Roman" w:cs="Times New Roman"/>
            <w:color w:val="000000"/>
            <w:shd w:val="clear" w:color="auto" w:fill="FFFFFF"/>
          </w:rPr>
          <w:fldChar w:fldCharType="begin"/>
        </w:r>
      </w:ins>
      <w:ins w:id="842" w:author="刘 红宾" w:date="2021-03-01T09:42:00Z">
        <w:r w:rsidR="00434C87">
          <w:rPr>
            <w:rFonts w:ascii="Times New Roman" w:hAnsi="Times New Roman" w:cs="Times New Roman"/>
            <w:color w:val="000000"/>
            <w:shd w:val="clear" w:color="auto" w:fill="FFFFFF"/>
          </w:rPr>
          <w:instrText xml:space="preserve"> ADDIN NE.Ref.{79A36536-B4F1-4961-A906-7B71B3B63728}</w:instrText>
        </w:r>
      </w:ins>
      <w:ins w:id="843" w:author="刘 红宾" w:date="2021-03-01T09:28:00Z">
        <w:r w:rsidRPr="00DD7030">
          <w:rPr>
            <w:rFonts w:ascii="Times New Roman" w:hAnsi="Times New Roman" w:cs="Times New Roman"/>
            <w:color w:val="000000"/>
            <w:shd w:val="clear" w:color="auto" w:fill="FFFFFF"/>
            <w:rPrChange w:id="844" w:author="刘 红宾" w:date="2021-03-01T09:29:00Z">
              <w:rPr>
                <w:rFonts w:ascii="Times New Roman" w:hAnsi="Times New Roman" w:cs="Times New Roman"/>
                <w:color w:val="000000"/>
                <w:shd w:val="clear" w:color="auto" w:fill="FFFFFF"/>
              </w:rPr>
            </w:rPrChange>
          </w:rPr>
          <w:fldChar w:fldCharType="separate"/>
        </w:r>
      </w:ins>
      <w:ins w:id="845" w:author="刘 红宾" w:date="2021-03-09T20:19:00Z">
        <w:r w:rsidR="00ED3422">
          <w:rPr>
            <w:rFonts w:ascii="Times New Roman" w:hAnsi="Times New Roman" w:cs="Times New Roman"/>
            <w:color w:val="080000"/>
          </w:rPr>
          <w:t>[25-28]</w:t>
        </w:r>
      </w:ins>
      <w:ins w:id="846" w:author="刘 红宾" w:date="2021-03-01T09:28:00Z">
        <w:r w:rsidRPr="00DD7030">
          <w:rPr>
            <w:rFonts w:ascii="Times New Roman" w:hAnsi="Times New Roman" w:cs="Times New Roman"/>
            <w:color w:val="000000"/>
            <w:shd w:val="clear" w:color="auto" w:fill="FFFFFF"/>
          </w:rPr>
          <w:fldChar w:fldCharType="end"/>
        </w:r>
        <w:r w:rsidRPr="00434C87">
          <w:rPr>
            <w:rFonts w:ascii="Times New Roman" w:hAnsi="Times New Roman" w:cs="Times New Roman"/>
            <w:color w:val="000000"/>
            <w:shd w:val="clear" w:color="auto" w:fill="FFFFFF"/>
          </w:rPr>
          <w:t>. The transient nature of these diet-induced microbial changes disappearing s</w:t>
        </w:r>
        <w:r w:rsidRPr="00DD7030">
          <w:rPr>
            <w:rFonts w:ascii="Times New Roman" w:hAnsi="Times New Roman" w:cs="Times New Roman"/>
            <w:color w:val="000000"/>
            <w:shd w:val="clear" w:color="auto" w:fill="FFFFFF"/>
          </w:rPr>
          <w:t xml:space="preserve">hortly after cessation of a dietary </w:t>
        </w:r>
        <w:r w:rsidRPr="00246F3D">
          <w:rPr>
            <w:rFonts w:ascii="Times New Roman" w:hAnsi="Times New Roman" w:cs="Times New Roman"/>
            <w:shd w:val="clear" w:color="auto" w:fill="FFFFFF"/>
          </w:rPr>
          <w:t xml:space="preserve">initiative suggest that continual intake of the nutritional substrate may be required. As such, a </w:t>
        </w:r>
        <w:r w:rsidRPr="00A83394">
          <w:rPr>
            <w:rFonts w:ascii="Times New Roman" w:hAnsi="Times New Roman" w:cs="Times New Roman"/>
            <w:shd w:val="clear" w:color="auto" w:fill="FFFFFF"/>
          </w:rPr>
          <w:t xml:space="preserve">sustainable dietary regime is supposed could maintain the dietary effect on gut microbial composition and thereafter support the emergent of a new microbial ecology state </w:t>
        </w:r>
        <w:r w:rsidRPr="00DD7030">
          <w:rPr>
            <w:rFonts w:ascii="Times New Roman" w:hAnsi="Times New Roman" w:cs="Times New Roman"/>
            <w:shd w:val="clear" w:color="auto" w:fill="FFFFFF"/>
          </w:rPr>
          <w:fldChar w:fldCharType="begin"/>
        </w:r>
      </w:ins>
      <w:ins w:id="847" w:author="刘 红宾" w:date="2021-03-01T09:42:00Z">
        <w:r w:rsidR="00434C87">
          <w:rPr>
            <w:rFonts w:ascii="Times New Roman" w:hAnsi="Times New Roman" w:cs="Times New Roman"/>
            <w:shd w:val="clear" w:color="auto" w:fill="FFFFFF"/>
          </w:rPr>
          <w:instrText xml:space="preserve"> ADDIN NE.Ref.{4011A25D-D0AF-4077-9517-0633541027B7}</w:instrText>
        </w:r>
      </w:ins>
      <w:ins w:id="848" w:author="刘 红宾" w:date="2021-03-01T09:28:00Z">
        <w:r w:rsidRPr="00DD7030">
          <w:rPr>
            <w:rFonts w:ascii="Times New Roman" w:hAnsi="Times New Roman" w:cs="Times New Roman"/>
            <w:shd w:val="clear" w:color="auto" w:fill="FFFFFF"/>
            <w:rPrChange w:id="849" w:author="刘 红宾" w:date="2021-03-01T09:29:00Z">
              <w:rPr>
                <w:rFonts w:ascii="Times New Roman" w:hAnsi="Times New Roman" w:cs="Times New Roman"/>
                <w:shd w:val="clear" w:color="auto" w:fill="FFFFFF"/>
              </w:rPr>
            </w:rPrChange>
          </w:rPr>
          <w:fldChar w:fldCharType="separate"/>
        </w:r>
      </w:ins>
      <w:ins w:id="850" w:author="刘 红宾" w:date="2021-03-09T20:19:00Z">
        <w:r w:rsidR="00ED3422">
          <w:rPr>
            <w:rFonts w:ascii="Times New Roman" w:hAnsi="Times New Roman" w:cs="Times New Roman"/>
            <w:color w:val="080000"/>
          </w:rPr>
          <w:t>[29]</w:t>
        </w:r>
      </w:ins>
      <w:ins w:id="851" w:author="刘 红宾" w:date="2021-03-01T09:28:00Z">
        <w:r w:rsidRPr="00DD7030">
          <w:rPr>
            <w:rFonts w:ascii="Times New Roman" w:hAnsi="Times New Roman" w:cs="Times New Roman"/>
            <w:shd w:val="clear" w:color="auto" w:fill="FFFFFF"/>
          </w:rPr>
          <w:fldChar w:fldCharType="end"/>
        </w:r>
        <w:r w:rsidRPr="00434C87">
          <w:rPr>
            <w:rFonts w:ascii="Times New Roman" w:hAnsi="Times New Roman" w:cs="Times New Roman"/>
            <w:shd w:val="clear" w:color="auto" w:fill="FFFFFF"/>
          </w:rPr>
          <w:t xml:space="preserve">. </w:t>
        </w:r>
        <w:r w:rsidRPr="00DD7030">
          <w:rPr>
            <w:rFonts w:ascii="Times New Roman" w:hAnsi="Times New Roman" w:cs="Times New Roman"/>
            <w:shd w:val="clear" w:color="auto" w:fill="FFFFFF"/>
          </w:rPr>
          <w:t xml:space="preserve">Surprisingly, however, we found that even a prolonged dietary regime still could not sustain the alterations </w:t>
        </w:r>
      </w:ins>
      <w:ins w:id="852" w:author="刘 红宾" w:date="2021-03-09T20:01:00Z">
        <w:r w:rsidR="003B37BA">
          <w:rPr>
            <w:rFonts w:ascii="Times New Roman" w:hAnsi="Times New Roman" w:cs="Times New Roman"/>
            <w:shd w:val="clear" w:color="auto" w:fill="FFFFFF"/>
          </w:rPr>
          <w:t xml:space="preserve">of SCFAs production </w:t>
        </w:r>
      </w:ins>
      <w:ins w:id="853" w:author="刘 红宾" w:date="2021-03-01T09:28:00Z">
        <w:r w:rsidRPr="00DD7030">
          <w:rPr>
            <w:rFonts w:ascii="Times New Roman" w:hAnsi="Times New Roman" w:cs="Times New Roman"/>
            <w:shd w:val="clear" w:color="auto" w:fill="FFFFFF"/>
          </w:rPr>
          <w:t>observed in short-term inte</w:t>
        </w:r>
        <w:r w:rsidRPr="00246F3D">
          <w:rPr>
            <w:rFonts w:ascii="Times New Roman" w:hAnsi="Times New Roman" w:cs="Times New Roman"/>
            <w:shd w:val="clear" w:color="auto" w:fill="FFFFFF"/>
          </w:rPr>
          <w:t>rvention. There was a strong long-term adaptation of the microbial metabolism in response to inulin interventi</w:t>
        </w:r>
        <w:r w:rsidRPr="0050704E">
          <w:rPr>
            <w:rFonts w:ascii="Times New Roman" w:hAnsi="Times New Roman" w:cs="Times New Roman"/>
            <w:shd w:val="clear" w:color="auto" w:fill="FFFFFF"/>
          </w:rPr>
          <w:t xml:space="preserve">on, representing by the substantial changes in </w:t>
        </w:r>
        <w:r w:rsidRPr="00E03E75">
          <w:rPr>
            <w:rFonts w:ascii="Times New Roman" w:hAnsi="Times New Roman" w:cs="Times New Roman"/>
            <w:color w:val="2A2A2A"/>
            <w:shd w:val="clear" w:color="auto" w:fill="FFFFFF"/>
          </w:rPr>
          <w:t xml:space="preserve">the microbial total SCFAs </w:t>
        </w:r>
      </w:ins>
      <w:ins w:id="854" w:author="刘 红宾" w:date="2021-03-09T20:01:00Z">
        <w:r w:rsidR="00E56227">
          <w:rPr>
            <w:rFonts w:ascii="Times New Roman" w:hAnsi="Times New Roman" w:cs="Times New Roman"/>
            <w:color w:val="2A2A2A"/>
            <w:shd w:val="clear" w:color="auto" w:fill="FFFFFF"/>
          </w:rPr>
          <w:t>production</w:t>
        </w:r>
      </w:ins>
      <w:ins w:id="855" w:author="刘 红宾" w:date="2021-03-01T09:28:00Z">
        <w:r w:rsidRPr="00E03E75">
          <w:rPr>
            <w:rFonts w:ascii="Times New Roman" w:hAnsi="Times New Roman" w:cs="Times New Roman"/>
            <w:color w:val="2A2A2A"/>
            <w:shd w:val="clear" w:color="auto" w:fill="FFFFFF"/>
          </w:rPr>
          <w:t xml:space="preserve"> that happened a few days after the start of the intervention diminished before approach a final stable state. </w:t>
        </w:r>
      </w:ins>
      <w:ins w:id="856" w:author="刘 红宾" w:date="2021-03-09T17:07:00Z">
        <w:r w:rsidR="00412CB6" w:rsidRPr="00DD7030">
          <w:rPr>
            <w:rFonts w:ascii="Times New Roman" w:hAnsi="Times New Roman" w:cs="Times New Roman"/>
            <w:color w:val="2A2A2A"/>
            <w:shd w:val="clear" w:color="auto" w:fill="FFFFFF"/>
          </w:rPr>
          <w:t>This is in line with</w:t>
        </w:r>
        <w:r w:rsidR="00412CB6" w:rsidRPr="00267CE0">
          <w:rPr>
            <w:rFonts w:ascii="Times New Roman" w:hAnsi="Times New Roman" w:cs="Times New Roman"/>
            <w:color w:val="2A2A2A"/>
            <w:szCs w:val="21"/>
            <w:shd w:val="clear" w:color="auto" w:fill="FFFFFF"/>
          </w:rPr>
          <w:t xml:space="preserve"> previous research</w:t>
        </w:r>
        <w:r w:rsidR="00412CB6">
          <w:rPr>
            <w:rFonts w:ascii="Times New Roman" w:hAnsi="Times New Roman" w:cs="Times New Roman"/>
            <w:color w:val="2A2A2A"/>
            <w:szCs w:val="21"/>
            <w:shd w:val="clear" w:color="auto" w:fill="FFFFFF"/>
          </w:rPr>
          <w:t xml:space="preserve"> in humans</w:t>
        </w:r>
        <w:r w:rsidR="00412CB6" w:rsidRPr="00267CE0">
          <w:rPr>
            <w:rFonts w:ascii="Times New Roman" w:hAnsi="Times New Roman" w:cs="Times New Roman"/>
            <w:color w:val="2A2A2A"/>
            <w:szCs w:val="21"/>
            <w:shd w:val="clear" w:color="auto" w:fill="FFFFFF"/>
          </w:rPr>
          <w:t xml:space="preserve">, showing that </w:t>
        </w:r>
        <w:r w:rsidR="00412CB6" w:rsidRPr="0015293E">
          <w:rPr>
            <w:rFonts w:ascii="Times New Roman" w:hAnsi="Times New Roman" w:cs="Times New Roman"/>
            <w:color w:val="2A2A2A"/>
            <w:szCs w:val="21"/>
            <w:shd w:val="clear" w:color="auto" w:fill="FFFFFF"/>
          </w:rPr>
          <w:t>the production and concentration of</w:t>
        </w:r>
        <w:r w:rsidR="00412CB6">
          <w:rPr>
            <w:rFonts w:ascii="Times New Roman" w:hAnsi="Times New Roman" w:cs="Times New Roman" w:hint="eastAsia"/>
            <w:color w:val="2A2A2A"/>
            <w:szCs w:val="21"/>
            <w:shd w:val="clear" w:color="auto" w:fill="FFFFFF"/>
          </w:rPr>
          <w:t xml:space="preserve"> </w:t>
        </w:r>
        <w:r w:rsidR="00412CB6" w:rsidRPr="0015293E">
          <w:rPr>
            <w:rFonts w:ascii="Times New Roman" w:hAnsi="Times New Roman" w:cs="Times New Roman"/>
            <w:color w:val="2A2A2A"/>
            <w:szCs w:val="21"/>
            <w:shd w:val="clear" w:color="auto" w:fill="FFFFFF"/>
          </w:rPr>
          <w:t xml:space="preserve">SCFAs </w:t>
        </w:r>
        <w:r w:rsidR="00412CB6" w:rsidRPr="00E51C27">
          <w:rPr>
            <w:rFonts w:ascii="Times New Roman" w:hAnsi="Times New Roman" w:cs="Times New Roman"/>
            <w:color w:val="2A2A2A"/>
            <w:szCs w:val="21"/>
            <w:shd w:val="clear" w:color="auto" w:fill="FFFFFF"/>
          </w:rPr>
          <w:t>in response to treatment with fib</w:t>
        </w:r>
        <w:r w:rsidR="00412CB6">
          <w:rPr>
            <w:rFonts w:ascii="Times New Roman" w:hAnsi="Times New Roman" w:cs="Times New Roman"/>
            <w:color w:val="2A2A2A"/>
            <w:szCs w:val="21"/>
            <w:shd w:val="clear" w:color="auto" w:fill="FFFFFF"/>
          </w:rPr>
          <w:t xml:space="preserve">er </w:t>
        </w:r>
        <w:r w:rsidR="00412CB6" w:rsidRPr="0015293E">
          <w:rPr>
            <w:rFonts w:ascii="Times New Roman" w:hAnsi="Times New Roman" w:cs="Times New Roman"/>
            <w:color w:val="2A2A2A"/>
            <w:szCs w:val="21"/>
            <w:shd w:val="clear" w:color="auto" w:fill="FFFFFF"/>
          </w:rPr>
          <w:t>in patients with</w:t>
        </w:r>
        <w:r w:rsidR="00412CB6">
          <w:rPr>
            <w:rFonts w:ascii="Times New Roman" w:hAnsi="Times New Roman" w:cs="Times New Roman" w:hint="eastAsia"/>
            <w:color w:val="2A2A2A"/>
            <w:szCs w:val="21"/>
            <w:shd w:val="clear" w:color="auto" w:fill="FFFFFF"/>
          </w:rPr>
          <w:t xml:space="preserve"> </w:t>
        </w:r>
        <w:r w:rsidR="00412CB6" w:rsidRPr="0015293E">
          <w:rPr>
            <w:rFonts w:ascii="Times New Roman" w:hAnsi="Times New Roman" w:cs="Times New Roman"/>
            <w:color w:val="2A2A2A"/>
            <w:szCs w:val="21"/>
            <w:shd w:val="clear" w:color="auto" w:fill="FFFFFF"/>
          </w:rPr>
          <w:t>colonic cancer</w:t>
        </w:r>
        <w:r w:rsidR="00412CB6">
          <w:rPr>
            <w:rFonts w:ascii="Times New Roman" w:hAnsi="Times New Roman" w:cs="Times New Roman"/>
            <w:color w:val="2A2A2A"/>
            <w:szCs w:val="21"/>
            <w:shd w:val="clear" w:color="auto" w:fill="FFFFFF"/>
          </w:rPr>
          <w:t xml:space="preserve"> dropped down after the initial elevation before sixth week </w:t>
        </w:r>
        <w:r w:rsidR="00412CB6">
          <w:rPr>
            <w:rFonts w:ascii="Times New Roman" w:hAnsi="Times New Roman" w:cs="Times New Roman"/>
            <w:color w:val="2A2A2A"/>
            <w:szCs w:val="21"/>
            <w:shd w:val="clear" w:color="auto" w:fill="FFFFFF"/>
          </w:rPr>
          <w:fldChar w:fldCharType="begin"/>
        </w:r>
        <w:r w:rsidR="00412CB6">
          <w:rPr>
            <w:rFonts w:ascii="Times New Roman" w:hAnsi="Times New Roman" w:cs="Times New Roman"/>
            <w:color w:val="2A2A2A"/>
            <w:szCs w:val="21"/>
            <w:shd w:val="clear" w:color="auto" w:fill="FFFFFF"/>
          </w:rPr>
          <w:instrText xml:space="preserve"> ADDIN NE.Ref.{1F4E82BF-10A2-4EB9-AA86-542D0364E130}</w:instrText>
        </w:r>
        <w:r w:rsidR="00412CB6">
          <w:rPr>
            <w:rFonts w:ascii="Times New Roman" w:hAnsi="Times New Roman" w:cs="Times New Roman"/>
            <w:color w:val="2A2A2A"/>
            <w:szCs w:val="21"/>
            <w:shd w:val="clear" w:color="auto" w:fill="FFFFFF"/>
          </w:rPr>
          <w:fldChar w:fldCharType="separate"/>
        </w:r>
      </w:ins>
      <w:ins w:id="857" w:author="刘 红宾" w:date="2021-03-09T20:19:00Z">
        <w:r w:rsidR="00ED3422">
          <w:rPr>
            <w:rFonts w:ascii="Times New Roman" w:hAnsi="Times New Roman" w:cs="Times New Roman"/>
            <w:color w:val="080000"/>
          </w:rPr>
          <w:t>[30]</w:t>
        </w:r>
      </w:ins>
      <w:ins w:id="858" w:author="刘 红宾" w:date="2021-03-09T17:07:00Z">
        <w:r w:rsidR="00412CB6">
          <w:rPr>
            <w:rFonts w:ascii="Times New Roman" w:hAnsi="Times New Roman" w:cs="Times New Roman"/>
            <w:color w:val="2A2A2A"/>
            <w:szCs w:val="21"/>
            <w:shd w:val="clear" w:color="auto" w:fill="FFFFFF"/>
          </w:rPr>
          <w:fldChar w:fldCharType="end"/>
        </w:r>
        <w:r w:rsidR="00412CB6">
          <w:rPr>
            <w:rFonts w:ascii="Times New Roman" w:hAnsi="Times New Roman" w:cs="Times New Roman"/>
            <w:color w:val="2A2A2A"/>
            <w:szCs w:val="21"/>
            <w:shd w:val="clear" w:color="auto" w:fill="FFFFFF"/>
          </w:rPr>
          <w:t>.</w:t>
        </w:r>
      </w:ins>
      <w:ins w:id="859" w:author="刘 红宾" w:date="2021-03-09T17:24:00Z">
        <w:r w:rsidR="0047742E">
          <w:rPr>
            <w:rFonts w:ascii="Times New Roman" w:hAnsi="Times New Roman" w:cs="Times New Roman"/>
            <w:color w:val="2A2A2A"/>
            <w:szCs w:val="21"/>
            <w:shd w:val="clear" w:color="auto" w:fill="FFFFFF"/>
          </w:rPr>
          <w:t xml:space="preserve"> These findings suggested that this observed </w:t>
        </w:r>
        <w:r w:rsidR="0047742E" w:rsidRPr="00F23951">
          <w:rPr>
            <w:rFonts w:ascii="Times New Roman" w:hAnsi="Times New Roman" w:cs="Times New Roman"/>
            <w:color w:val="2A2A2A"/>
            <w:szCs w:val="21"/>
            <w:shd w:val="clear" w:color="auto" w:fill="FFFFFF"/>
          </w:rPr>
          <w:t>short-term overshoot and long-term steady-state responses</w:t>
        </w:r>
        <w:r w:rsidR="0047742E">
          <w:rPr>
            <w:rFonts w:ascii="Times New Roman" w:hAnsi="Times New Roman" w:cs="Times New Roman"/>
            <w:color w:val="2A2A2A"/>
            <w:szCs w:val="21"/>
            <w:shd w:val="clear" w:color="auto" w:fill="FFFFFF"/>
          </w:rPr>
          <w:t xml:space="preserve"> </w:t>
        </w:r>
        <w:r w:rsidR="0047742E">
          <w:rPr>
            <w:rFonts w:ascii="Times New Roman" w:hAnsi="Times New Roman" w:cs="Times New Roman"/>
            <w:szCs w:val="21"/>
          </w:rPr>
          <w:t>is</w:t>
        </w:r>
        <w:r w:rsidR="0047742E" w:rsidRPr="00C71263">
          <w:rPr>
            <w:rFonts w:ascii="Times New Roman" w:hAnsi="Times New Roman" w:cs="Times New Roman"/>
            <w:szCs w:val="21"/>
          </w:rPr>
          <w:t xml:space="preserve"> widespread</w:t>
        </w:r>
        <w:r w:rsidR="0047742E" w:rsidRPr="00923B85" w:rsidDel="00636074">
          <w:rPr>
            <w:rFonts w:ascii="Times New Roman" w:hAnsi="Times New Roman" w:cs="Times New Roman"/>
            <w:color w:val="2A2A2A"/>
            <w:szCs w:val="21"/>
            <w:shd w:val="clear" w:color="auto" w:fill="FFFFFF"/>
          </w:rPr>
          <w:t xml:space="preserve"> </w:t>
        </w:r>
        <w:r w:rsidR="0047742E">
          <w:rPr>
            <w:rFonts w:ascii="Times New Roman" w:hAnsi="Times New Roman" w:cs="Times New Roman"/>
            <w:color w:val="2A2A2A"/>
            <w:szCs w:val="21"/>
            <w:shd w:val="clear" w:color="auto" w:fill="FFFFFF"/>
          </w:rPr>
          <w:t>and independent of the pre-treatment microbial profile.</w:t>
        </w:r>
      </w:ins>
    </w:p>
    <w:p w14:paraId="1A93D00B" w14:textId="77777777" w:rsidR="00CF754D" w:rsidRDefault="00CF754D">
      <w:pPr>
        <w:jc w:val="both"/>
        <w:rPr>
          <w:ins w:id="860" w:author="刘 红宾" w:date="2021-03-09T10:34:00Z"/>
          <w:rFonts w:ascii="Times New Roman" w:hAnsi="Times New Roman" w:cs="Times New Roman"/>
          <w:color w:val="2A2A2A"/>
          <w:shd w:val="clear" w:color="auto" w:fill="FFFFFF"/>
        </w:rPr>
      </w:pPr>
    </w:p>
    <w:p w14:paraId="35F3D677" w14:textId="072F9506" w:rsidR="00C30874" w:rsidRDefault="00635113" w:rsidP="00242869">
      <w:pPr>
        <w:jc w:val="both"/>
        <w:rPr>
          <w:ins w:id="861" w:author="刘 红宾" w:date="2021-03-09T17:26:00Z"/>
          <w:rFonts w:ascii="Times New Roman" w:hAnsi="Times New Roman" w:cs="Times New Roman"/>
          <w:color w:val="2A2A2A"/>
          <w:szCs w:val="21"/>
          <w:shd w:val="clear" w:color="auto" w:fill="FFFFFF"/>
        </w:rPr>
      </w:pPr>
      <w:ins w:id="862" w:author="刘 红宾" w:date="2021-03-09T10:39:00Z">
        <w:r>
          <w:rPr>
            <w:rFonts w:ascii="Times New Roman" w:hAnsi="Times New Roman" w:cs="Times New Roman"/>
            <w:szCs w:val="21"/>
            <w:shd w:val="clear" w:color="auto" w:fill="FFFFFF"/>
          </w:rPr>
          <w:t xml:space="preserve">Dietary fiber has </w:t>
        </w:r>
      </w:ins>
      <w:ins w:id="863" w:author="刘 红宾" w:date="2021-03-09T10:38:00Z">
        <w:r w:rsidR="00FB0DCA" w:rsidRPr="00AB4748">
          <w:rPr>
            <w:rFonts w:ascii="Times New Roman" w:hAnsi="Times New Roman" w:cs="Times New Roman"/>
            <w:szCs w:val="21"/>
            <w:shd w:val="clear" w:color="auto" w:fill="FFFFFF"/>
          </w:rPr>
          <w:t>been recently proposed</w:t>
        </w:r>
        <w:r w:rsidR="00FB0DCA">
          <w:rPr>
            <w:rFonts w:ascii="Times New Roman" w:hAnsi="Times New Roman" w:cs="Times New Roman"/>
            <w:color w:val="2A2A2A"/>
            <w:shd w:val="clear" w:color="auto" w:fill="FFFFFF"/>
          </w:rPr>
          <w:t xml:space="preserve"> </w:t>
        </w:r>
      </w:ins>
      <w:ins w:id="864" w:author="刘 红宾" w:date="2021-03-09T10:51:00Z">
        <w:r w:rsidR="00A0250C">
          <w:rPr>
            <w:rFonts w:ascii="Times New Roman" w:hAnsi="Times New Roman" w:cs="Times New Roman"/>
            <w:color w:val="000000"/>
            <w:shd w:val="clear" w:color="auto" w:fill="FFFFFF"/>
          </w:rPr>
          <w:t>could shift the microbiota to a different stable state</w:t>
        </w:r>
      </w:ins>
      <w:ins w:id="865" w:author="刘 红宾" w:date="2021-03-09T20:03:00Z">
        <w:r w:rsidR="00991901">
          <w:rPr>
            <w:rFonts w:ascii="Times New Roman" w:hAnsi="Times New Roman" w:cs="Times New Roman"/>
            <w:color w:val="000000"/>
            <w:shd w:val="clear" w:color="auto" w:fill="FFFFFF"/>
          </w:rPr>
          <w:t>,</w:t>
        </w:r>
      </w:ins>
      <w:ins w:id="866" w:author="刘 红宾" w:date="2021-03-09T10:51:00Z">
        <w:r w:rsidR="00A0250C">
          <w:rPr>
            <w:rFonts w:ascii="Times New Roman" w:hAnsi="Times New Roman" w:cs="Times New Roman"/>
            <w:color w:val="000000"/>
            <w:shd w:val="clear" w:color="auto" w:fill="FFFFFF"/>
          </w:rPr>
          <w:t xml:space="preserve"> which may </w:t>
        </w:r>
      </w:ins>
      <w:ins w:id="867" w:author="刘 红宾" w:date="2021-03-09T16:47:00Z">
        <w:r w:rsidR="00CF575F">
          <w:rPr>
            <w:rFonts w:ascii="Times New Roman" w:hAnsi="Times New Roman" w:cs="Times New Roman"/>
            <w:color w:val="000000"/>
            <w:shd w:val="clear" w:color="auto" w:fill="FFFFFF"/>
          </w:rPr>
          <w:t xml:space="preserve">serve </w:t>
        </w:r>
        <w:r w:rsidR="00CF575F">
          <w:rPr>
            <w:rFonts w:ascii="Times New Roman" w:hAnsi="Times New Roman" w:cs="Times New Roman" w:hint="eastAsia"/>
            <w:color w:val="000000"/>
            <w:shd w:val="clear" w:color="auto" w:fill="FFFFFF"/>
          </w:rPr>
          <w:t>as</w:t>
        </w:r>
      </w:ins>
      <w:ins w:id="868" w:author="刘 红宾" w:date="2021-03-09T10:51:00Z">
        <w:r w:rsidR="00A0250C">
          <w:rPr>
            <w:rFonts w:ascii="Times New Roman" w:hAnsi="Times New Roman" w:cs="Times New Roman"/>
            <w:color w:val="000000"/>
            <w:shd w:val="clear" w:color="auto" w:fill="FFFFFF"/>
          </w:rPr>
          <w:t xml:space="preserve"> a </w:t>
        </w:r>
      </w:ins>
      <w:ins w:id="869" w:author="刘 红宾" w:date="2021-03-09T10:40:00Z">
        <w:r w:rsidR="00A915FE">
          <w:rPr>
            <w:rFonts w:ascii="Times New Roman" w:hAnsi="Times New Roman" w:cs="Times New Roman"/>
            <w:color w:val="2A2A2A"/>
            <w:shd w:val="clear" w:color="auto" w:fill="FFFFFF"/>
          </w:rPr>
          <w:t>promising st</w:t>
        </w:r>
      </w:ins>
      <w:ins w:id="870" w:author="刘 红宾" w:date="2021-03-09T10:41:00Z">
        <w:r w:rsidR="00A915FE">
          <w:rPr>
            <w:rFonts w:ascii="Times New Roman" w:hAnsi="Times New Roman" w:cs="Times New Roman"/>
            <w:color w:val="2A2A2A"/>
            <w:shd w:val="clear" w:color="auto" w:fill="FFFFFF"/>
          </w:rPr>
          <w:t xml:space="preserve">rategy </w:t>
        </w:r>
      </w:ins>
      <w:ins w:id="871" w:author="刘 红宾" w:date="2021-03-09T10:42:00Z">
        <w:r w:rsidR="00E864A2">
          <w:rPr>
            <w:rFonts w:ascii="Times New Roman" w:hAnsi="Times New Roman" w:cs="Times New Roman"/>
            <w:color w:val="2A2A2A"/>
            <w:shd w:val="clear" w:color="auto" w:fill="FFFFFF"/>
          </w:rPr>
          <w:t xml:space="preserve">to </w:t>
        </w:r>
      </w:ins>
      <w:ins w:id="872" w:author="刘 红宾" w:date="2021-03-09T10:52:00Z">
        <w:r w:rsidR="00A0250C">
          <w:rPr>
            <w:rFonts w:ascii="Times New Roman" w:hAnsi="Times New Roman" w:cs="Times New Roman"/>
            <w:color w:val="2A2A2A"/>
            <w:shd w:val="clear" w:color="auto" w:fill="FFFFFF"/>
          </w:rPr>
          <w:t xml:space="preserve">promote host health </w:t>
        </w:r>
      </w:ins>
      <w:ins w:id="873" w:author="刘 红宾" w:date="2021-03-09T10:45:00Z">
        <w:r w:rsidR="00E9418A">
          <w:rPr>
            <w:rFonts w:ascii="Times New Roman" w:hAnsi="Times New Roman" w:cs="Times New Roman"/>
            <w:color w:val="2A2A2A"/>
            <w:shd w:val="clear" w:color="auto" w:fill="FFFFFF"/>
          </w:rPr>
          <w:fldChar w:fldCharType="begin"/>
        </w:r>
        <w:r w:rsidR="00E9418A">
          <w:rPr>
            <w:rFonts w:ascii="Times New Roman" w:hAnsi="Times New Roman" w:cs="Times New Roman"/>
            <w:color w:val="2A2A2A"/>
            <w:shd w:val="clear" w:color="auto" w:fill="FFFFFF"/>
          </w:rPr>
          <w:instrText xml:space="preserve"> ADDIN NE.Ref.{925BC680-4974-4978-B662-AABC5F745BBD}</w:instrText>
        </w:r>
      </w:ins>
      <w:r w:rsidR="00E9418A">
        <w:rPr>
          <w:rFonts w:ascii="Times New Roman" w:hAnsi="Times New Roman" w:cs="Times New Roman"/>
          <w:color w:val="2A2A2A"/>
          <w:shd w:val="clear" w:color="auto" w:fill="FFFFFF"/>
        </w:rPr>
        <w:fldChar w:fldCharType="separate"/>
      </w:r>
      <w:ins w:id="874" w:author="刘 红宾" w:date="2021-03-09T20:19:00Z">
        <w:r w:rsidR="00ED3422">
          <w:rPr>
            <w:rFonts w:ascii="Times New Roman" w:hAnsi="Times New Roman" w:cs="Times New Roman"/>
            <w:color w:val="080000"/>
          </w:rPr>
          <w:t>[31]</w:t>
        </w:r>
      </w:ins>
      <w:ins w:id="875" w:author="刘 红宾" w:date="2021-03-09T10:45:00Z">
        <w:r w:rsidR="00E9418A">
          <w:rPr>
            <w:rFonts w:ascii="Times New Roman" w:hAnsi="Times New Roman" w:cs="Times New Roman"/>
            <w:color w:val="2A2A2A"/>
            <w:shd w:val="clear" w:color="auto" w:fill="FFFFFF"/>
          </w:rPr>
          <w:fldChar w:fldCharType="end"/>
        </w:r>
      </w:ins>
      <w:ins w:id="876" w:author="刘 红宾" w:date="2021-03-09T10:44:00Z">
        <w:r w:rsidR="00E9418A">
          <w:rPr>
            <w:rFonts w:ascii="Times New Roman" w:hAnsi="Times New Roman" w:cs="Times New Roman"/>
            <w:color w:val="2A2A2A"/>
            <w:shd w:val="clear" w:color="auto" w:fill="FFFFFF"/>
          </w:rPr>
          <w:t xml:space="preserve">. </w:t>
        </w:r>
      </w:ins>
      <w:ins w:id="877" w:author="刘 红宾" w:date="2021-03-09T10:46:00Z">
        <w:r w:rsidR="00AA1AA7">
          <w:rPr>
            <w:rFonts w:ascii="Times New Roman" w:hAnsi="Times New Roman" w:cs="Times New Roman"/>
            <w:color w:val="2A2A2A"/>
            <w:shd w:val="clear" w:color="auto" w:fill="FFFFFF"/>
          </w:rPr>
          <w:t xml:space="preserve">Here, we found that </w:t>
        </w:r>
      </w:ins>
      <w:ins w:id="878" w:author="刘 红宾" w:date="2021-03-09T10:15:00Z">
        <w:r w:rsidR="006A4972">
          <w:rPr>
            <w:rFonts w:ascii="Times New Roman" w:hAnsi="Times New Roman" w:cs="Times New Roman"/>
            <w:color w:val="2A2A2A"/>
            <w:shd w:val="clear" w:color="auto" w:fill="FFFFFF"/>
          </w:rPr>
          <w:t xml:space="preserve">whether </w:t>
        </w:r>
      </w:ins>
      <w:ins w:id="879" w:author="刘 红宾" w:date="2021-03-09T17:05:00Z">
        <w:r w:rsidR="001873DF">
          <w:rPr>
            <w:rFonts w:ascii="Times New Roman" w:hAnsi="Times New Roman" w:cs="Times New Roman"/>
            <w:color w:val="2A2A2A"/>
            <w:shd w:val="clear" w:color="auto" w:fill="FFFFFF"/>
          </w:rPr>
          <w:t xml:space="preserve">or not </w:t>
        </w:r>
      </w:ins>
      <w:ins w:id="880" w:author="刘 红宾" w:date="2021-03-09T10:15:00Z">
        <w:r w:rsidR="006A4972">
          <w:rPr>
            <w:rFonts w:ascii="Times New Roman" w:hAnsi="Times New Roman" w:cs="Times New Roman"/>
            <w:color w:val="2A2A2A"/>
            <w:shd w:val="clear" w:color="auto" w:fill="FFFFFF"/>
          </w:rPr>
          <w:t xml:space="preserve">the gut microbiota could be </w:t>
        </w:r>
      </w:ins>
      <w:ins w:id="881" w:author="刘 红宾" w:date="2021-03-09T10:18:00Z">
        <w:r w:rsidR="00C06106">
          <w:rPr>
            <w:rFonts w:ascii="Times New Roman" w:hAnsi="Times New Roman" w:cs="Times New Roman"/>
            <w:color w:val="2A2A2A"/>
            <w:shd w:val="clear" w:color="auto" w:fill="FFFFFF"/>
          </w:rPr>
          <w:t xml:space="preserve">successfully </w:t>
        </w:r>
      </w:ins>
      <w:ins w:id="882" w:author="刘 红宾" w:date="2021-03-09T10:15:00Z">
        <w:r w:rsidR="006A4972">
          <w:rPr>
            <w:rFonts w:ascii="Times New Roman" w:hAnsi="Times New Roman" w:cs="Times New Roman"/>
            <w:color w:val="2A2A2A"/>
            <w:shd w:val="clear" w:color="auto" w:fill="FFFFFF"/>
          </w:rPr>
          <w:t>induced to a new stea</w:t>
        </w:r>
      </w:ins>
      <w:ins w:id="883" w:author="刘 红宾" w:date="2021-03-09T10:16:00Z">
        <w:r w:rsidR="006A4972">
          <w:rPr>
            <w:rFonts w:ascii="Times New Roman" w:hAnsi="Times New Roman" w:cs="Times New Roman"/>
            <w:color w:val="2A2A2A"/>
            <w:shd w:val="clear" w:color="auto" w:fill="FFFFFF"/>
          </w:rPr>
          <w:t>dy state was baseline-dependent.</w:t>
        </w:r>
      </w:ins>
      <w:ins w:id="884" w:author="刘 红宾" w:date="2021-03-09T17:11:00Z">
        <w:r w:rsidR="00193812">
          <w:rPr>
            <w:rFonts w:ascii="Times New Roman" w:hAnsi="Times New Roman" w:cs="Times New Roman"/>
            <w:color w:val="2A2A2A"/>
            <w:shd w:val="clear" w:color="auto" w:fill="FFFFFF"/>
          </w:rPr>
          <w:t xml:space="preserve"> </w:t>
        </w:r>
      </w:ins>
      <w:ins w:id="885" w:author="刘 红宾" w:date="2021-03-09T17:14:00Z">
        <w:r w:rsidR="000C620A">
          <w:rPr>
            <w:rFonts w:ascii="Times New Roman" w:hAnsi="Times New Roman" w:cs="Times New Roman"/>
            <w:color w:val="2A2A2A"/>
            <w:shd w:val="clear" w:color="auto" w:fill="FFFFFF"/>
          </w:rPr>
          <w:t>As</w:t>
        </w:r>
      </w:ins>
      <w:ins w:id="886" w:author="刘 红宾" w:date="2021-03-09T17:12:00Z">
        <w:r w:rsidR="00193812">
          <w:rPr>
            <w:rFonts w:ascii="Times New Roman" w:hAnsi="Times New Roman" w:cs="Times New Roman"/>
            <w:color w:val="2A2A2A"/>
            <w:shd w:val="clear" w:color="auto" w:fill="FFFFFF"/>
          </w:rPr>
          <w:t xml:space="preserve"> </w:t>
        </w:r>
      </w:ins>
      <w:ins w:id="887" w:author="刘 红宾" w:date="2021-03-09T20:04:00Z">
        <w:r w:rsidR="00494F23">
          <w:rPr>
            <w:rFonts w:ascii="Times New Roman" w:hAnsi="Times New Roman" w:cs="Times New Roman"/>
            <w:color w:val="2A2A2A"/>
            <w:shd w:val="clear" w:color="auto" w:fill="FFFFFF"/>
          </w:rPr>
          <w:t xml:space="preserve">the published dataset </w:t>
        </w:r>
        <w:r w:rsidR="00494F23" w:rsidRPr="00DD7030">
          <w:rPr>
            <w:rFonts w:ascii="Times New Roman" w:hAnsi="Times New Roman" w:cs="Times New Roman"/>
            <w:color w:val="2A2A2A"/>
            <w:shd w:val="clear" w:color="auto" w:fill="FFFFFF"/>
          </w:rPr>
          <w:fldChar w:fldCharType="begin"/>
        </w:r>
        <w:r w:rsidR="00494F23">
          <w:rPr>
            <w:rFonts w:ascii="Times New Roman" w:hAnsi="Times New Roman" w:cs="Times New Roman"/>
            <w:color w:val="2A2A2A"/>
            <w:shd w:val="clear" w:color="auto" w:fill="FFFFFF"/>
          </w:rPr>
          <w:instrText xml:space="preserve"> ADDIN NE.Ref.{B9052BBE-D4C1-4717-B59A-A704BC176ABE}</w:instrText>
        </w:r>
        <w:r w:rsidR="00494F23" w:rsidRPr="00DD7030">
          <w:rPr>
            <w:rFonts w:ascii="Times New Roman" w:hAnsi="Times New Roman" w:cs="Times New Roman"/>
            <w:color w:val="2A2A2A"/>
            <w:shd w:val="clear" w:color="auto" w:fill="FFFFFF"/>
          </w:rPr>
          <w:fldChar w:fldCharType="separate"/>
        </w:r>
      </w:ins>
      <w:ins w:id="888" w:author="刘 红宾" w:date="2021-03-09T20:19:00Z">
        <w:r w:rsidR="00ED3422">
          <w:rPr>
            <w:rFonts w:ascii="Times New Roman" w:hAnsi="Times New Roman" w:cs="Times New Roman"/>
            <w:color w:val="080000"/>
          </w:rPr>
          <w:t>[22]</w:t>
        </w:r>
      </w:ins>
      <w:ins w:id="889" w:author="刘 红宾" w:date="2021-03-09T20:04:00Z">
        <w:r w:rsidR="00494F23" w:rsidRPr="00DD7030">
          <w:rPr>
            <w:rFonts w:ascii="Times New Roman" w:hAnsi="Times New Roman" w:cs="Times New Roman"/>
            <w:color w:val="2A2A2A"/>
            <w:shd w:val="clear" w:color="auto" w:fill="FFFFFF"/>
          </w:rPr>
          <w:fldChar w:fldCharType="end"/>
        </w:r>
        <w:r w:rsidR="00494F23">
          <w:rPr>
            <w:rFonts w:ascii="Times New Roman" w:hAnsi="Times New Roman" w:cs="Times New Roman"/>
            <w:color w:val="2A2A2A"/>
            <w:shd w:val="clear" w:color="auto" w:fill="FFFFFF"/>
          </w:rPr>
          <w:t xml:space="preserve">, </w:t>
        </w:r>
      </w:ins>
      <w:ins w:id="890" w:author="刘 红宾" w:date="2021-03-09T17:12:00Z">
        <w:r w:rsidR="00193812">
          <w:rPr>
            <w:rFonts w:ascii="Times New Roman" w:hAnsi="Times New Roman" w:cs="Times New Roman"/>
            <w:color w:val="2A2A2A"/>
            <w:shd w:val="clear" w:color="auto" w:fill="FFFFFF"/>
          </w:rPr>
          <w:t>mice from Beijing, Hunan, and Shanghai</w:t>
        </w:r>
      </w:ins>
      <w:ins w:id="891" w:author="刘 红宾" w:date="2021-03-09T17:15:00Z">
        <w:r w:rsidR="007F6E8F">
          <w:rPr>
            <w:rFonts w:ascii="Times New Roman" w:hAnsi="Times New Roman" w:cs="Times New Roman"/>
            <w:color w:val="2A2A2A"/>
            <w:shd w:val="clear" w:color="auto" w:fill="FFFFFF"/>
          </w:rPr>
          <w:t xml:space="preserve"> achieved to a new </w:t>
        </w:r>
        <w:r w:rsidR="007F6E8F" w:rsidRPr="00E03E75">
          <w:rPr>
            <w:rFonts w:ascii="Times New Roman" w:hAnsi="Times New Roman" w:cs="Times New Roman"/>
            <w:color w:val="2A2A2A"/>
            <w:shd w:val="clear" w:color="auto" w:fill="FFFFFF"/>
          </w:rPr>
          <w:t>stable state</w:t>
        </w:r>
      </w:ins>
      <w:ins w:id="892" w:author="刘 红宾" w:date="2021-03-09T17:11:00Z">
        <w:r w:rsidR="00376178">
          <w:rPr>
            <w:rFonts w:ascii="Times New Roman" w:hAnsi="Times New Roman" w:cs="Times New Roman"/>
            <w:color w:val="2A2A2A"/>
            <w:shd w:val="clear" w:color="auto" w:fill="FFFFFF"/>
          </w:rPr>
          <w:t>,</w:t>
        </w:r>
      </w:ins>
      <w:ins w:id="893" w:author="刘 红宾" w:date="2021-03-09T17:15:00Z">
        <w:r w:rsidR="007F6E8F">
          <w:rPr>
            <w:rFonts w:ascii="Times New Roman" w:hAnsi="Times New Roman" w:cs="Times New Roman"/>
            <w:color w:val="2A2A2A"/>
            <w:shd w:val="clear" w:color="auto" w:fill="FFFFFF"/>
          </w:rPr>
          <w:t xml:space="preserve"> while m</w:t>
        </w:r>
      </w:ins>
      <w:ins w:id="894" w:author="刘 红宾" w:date="2021-03-09T10:17:00Z">
        <w:r w:rsidR="00E85891">
          <w:rPr>
            <w:rFonts w:ascii="Times New Roman" w:hAnsi="Times New Roman" w:cs="Times New Roman"/>
            <w:color w:val="2A2A2A"/>
            <w:shd w:val="clear" w:color="auto" w:fill="FFFFFF"/>
          </w:rPr>
          <w:t xml:space="preserve">ice in Guangdong </w:t>
        </w:r>
      </w:ins>
      <w:ins w:id="895" w:author="刘 红宾" w:date="2021-03-09T10:18:00Z">
        <w:r w:rsidR="00C06106" w:rsidRPr="00295D8C">
          <w:rPr>
            <w:rFonts w:ascii="TimesNewRomanPSMT" w:hAnsi="TimesNewRomanPSMT"/>
            <w:color w:val="000000"/>
            <w:szCs w:val="21"/>
          </w:rPr>
          <w:t>re</w:t>
        </w:r>
        <w:r w:rsidR="00C06106">
          <w:rPr>
            <w:rFonts w:ascii="TimesNewRomanPSMT" w:hAnsi="TimesNewRomanPSMT"/>
            <w:color w:val="000000"/>
            <w:szCs w:val="21"/>
          </w:rPr>
          <w:t>turned</w:t>
        </w:r>
      </w:ins>
      <w:ins w:id="896" w:author="刘 红宾" w:date="2021-03-09T10:54:00Z">
        <w:r w:rsidR="008000BA">
          <w:rPr>
            <w:rFonts w:ascii="TimesNewRomanPSMT" w:hAnsi="TimesNewRomanPSMT"/>
            <w:color w:val="000000"/>
            <w:szCs w:val="21"/>
          </w:rPr>
          <w:t xml:space="preserve"> near</w:t>
        </w:r>
      </w:ins>
      <w:ins w:id="897" w:author="刘 红宾" w:date="2021-03-09T10:18:00Z">
        <w:r w:rsidR="00C06106">
          <w:rPr>
            <w:rFonts w:ascii="TimesNewRomanPSMT" w:hAnsi="TimesNewRomanPSMT"/>
            <w:color w:val="000000"/>
            <w:szCs w:val="21"/>
          </w:rPr>
          <w:t xml:space="preserve"> its original initial state</w:t>
        </w:r>
      </w:ins>
      <w:ins w:id="898" w:author="刘 红宾" w:date="2021-03-09T10:54:00Z">
        <w:r w:rsidR="008000BA">
          <w:rPr>
            <w:rFonts w:ascii="TimesNewRomanPSMT" w:hAnsi="TimesNewRomanPSMT"/>
            <w:color w:val="000000"/>
            <w:szCs w:val="21"/>
          </w:rPr>
          <w:t xml:space="preserve">. </w:t>
        </w:r>
      </w:ins>
      <w:ins w:id="899" w:author="刘 红宾" w:date="2021-03-09T17:20:00Z">
        <w:r w:rsidR="00F23BDA">
          <w:rPr>
            <w:rFonts w:ascii="TimesNewRomanPSMT" w:hAnsi="TimesNewRomanPSMT"/>
            <w:color w:val="000000"/>
            <w:szCs w:val="21"/>
          </w:rPr>
          <w:t xml:space="preserve">This </w:t>
        </w:r>
        <w:r w:rsidR="00F23BDA">
          <w:rPr>
            <w:rFonts w:ascii="Times New Roman" w:hAnsi="Times New Roman" w:cs="Times New Roman"/>
            <w:color w:val="2A2A2A"/>
            <w:szCs w:val="21"/>
            <w:shd w:val="clear" w:color="auto" w:fill="FFFFFF"/>
          </w:rPr>
          <w:t>return t</w:t>
        </w:r>
        <w:r w:rsidR="00F23BDA" w:rsidRPr="00AB4748">
          <w:rPr>
            <w:rFonts w:ascii="Times New Roman" w:hAnsi="Times New Roman" w:cs="Times New Roman"/>
            <w:szCs w:val="21"/>
            <w:shd w:val="clear" w:color="auto" w:fill="FFFFFF"/>
          </w:rPr>
          <w:t>rend reflects that</w:t>
        </w:r>
      </w:ins>
      <w:ins w:id="900" w:author="刘 红宾" w:date="2021-03-09T17:16:00Z">
        <w:r w:rsidR="006343DB">
          <w:rPr>
            <w:rFonts w:ascii="Times New Roman" w:hAnsi="Times New Roman" w:cs="Times New Roman"/>
            <w:color w:val="2A2A2A"/>
            <w:szCs w:val="21"/>
            <w:shd w:val="clear" w:color="auto" w:fill="FFFFFF"/>
          </w:rPr>
          <w:t xml:space="preserve"> </w:t>
        </w:r>
      </w:ins>
      <w:ins w:id="901" w:author="刘 红宾" w:date="2021-03-09T17:17:00Z">
        <w:r w:rsidR="00242869">
          <w:rPr>
            <w:rFonts w:ascii="Times New Roman" w:hAnsi="Times New Roman" w:cs="Times New Roman"/>
            <w:color w:val="2A2A2A"/>
            <w:szCs w:val="21"/>
            <w:shd w:val="clear" w:color="auto" w:fill="FFFFFF"/>
          </w:rPr>
          <w:t xml:space="preserve">the gut microbiome of </w:t>
        </w:r>
      </w:ins>
      <w:ins w:id="902" w:author="刘 红宾" w:date="2021-03-09T17:16:00Z">
        <w:r w:rsidR="006343DB">
          <w:rPr>
            <w:rFonts w:ascii="Times New Roman" w:hAnsi="Times New Roman" w:cs="Times New Roman"/>
            <w:color w:val="2A2A2A"/>
            <w:szCs w:val="21"/>
            <w:shd w:val="clear" w:color="auto" w:fill="FFFFFF"/>
          </w:rPr>
          <w:t xml:space="preserve">Guangdong mice may </w:t>
        </w:r>
        <w:r w:rsidR="00242869">
          <w:rPr>
            <w:rFonts w:ascii="Times New Roman" w:hAnsi="Times New Roman" w:cs="Times New Roman"/>
            <w:color w:val="2A2A2A"/>
            <w:szCs w:val="21"/>
            <w:shd w:val="clear" w:color="auto" w:fill="FFFFFF"/>
          </w:rPr>
          <w:t>ha</w:t>
        </w:r>
      </w:ins>
      <w:ins w:id="903" w:author="刘 红宾" w:date="2021-03-09T17:17:00Z">
        <w:r w:rsidR="00242869">
          <w:rPr>
            <w:rFonts w:ascii="Times New Roman" w:hAnsi="Times New Roman" w:cs="Times New Roman"/>
            <w:color w:val="2A2A2A"/>
            <w:szCs w:val="21"/>
            <w:shd w:val="clear" w:color="auto" w:fill="FFFFFF"/>
          </w:rPr>
          <w:t>r</w:t>
        </w:r>
      </w:ins>
      <w:ins w:id="904" w:author="刘 红宾" w:date="2021-03-09T17:16:00Z">
        <w:r w:rsidR="00242869">
          <w:rPr>
            <w:rFonts w:ascii="Times New Roman" w:hAnsi="Times New Roman" w:cs="Times New Roman"/>
            <w:color w:val="2A2A2A"/>
            <w:szCs w:val="21"/>
            <w:shd w:val="clear" w:color="auto" w:fill="FFFFFF"/>
          </w:rPr>
          <w:t xml:space="preserve">bor </w:t>
        </w:r>
      </w:ins>
      <w:ins w:id="905" w:author="刘 红宾" w:date="2021-03-09T17:17:00Z">
        <w:r w:rsidR="00242869" w:rsidRPr="00242869">
          <w:rPr>
            <w:rFonts w:ascii="Times New Roman" w:hAnsi="Times New Roman" w:cs="Times New Roman"/>
            <w:color w:val="2A2A2A"/>
            <w:szCs w:val="21"/>
            <w:shd w:val="clear" w:color="auto" w:fill="FFFFFF"/>
          </w:rPr>
          <w:t>high</w:t>
        </w:r>
      </w:ins>
      <w:ins w:id="906" w:author="刘 红宾" w:date="2021-03-09T17:18:00Z">
        <w:r w:rsidR="006D21C1">
          <w:rPr>
            <w:rFonts w:ascii="Times New Roman" w:hAnsi="Times New Roman" w:cs="Times New Roman"/>
            <w:color w:val="2A2A2A"/>
            <w:szCs w:val="21"/>
            <w:shd w:val="clear" w:color="auto" w:fill="FFFFFF"/>
          </w:rPr>
          <w:t>er</w:t>
        </w:r>
      </w:ins>
      <w:ins w:id="907" w:author="刘 红宾" w:date="2021-03-09T17:17:00Z">
        <w:r w:rsidR="00242869">
          <w:rPr>
            <w:rFonts w:ascii="Times New Roman" w:hAnsi="Times New Roman" w:cs="Times New Roman" w:hint="eastAsia"/>
            <w:color w:val="2A2A2A"/>
            <w:szCs w:val="21"/>
            <w:shd w:val="clear" w:color="auto" w:fill="FFFFFF"/>
          </w:rPr>
          <w:t xml:space="preserve"> </w:t>
        </w:r>
        <w:r w:rsidR="00242869" w:rsidRPr="00242869">
          <w:rPr>
            <w:rFonts w:ascii="Times New Roman" w:hAnsi="Times New Roman" w:cs="Times New Roman"/>
            <w:color w:val="2A2A2A"/>
            <w:szCs w:val="21"/>
            <w:shd w:val="clear" w:color="auto" w:fill="FFFFFF"/>
          </w:rPr>
          <w:t>resilience</w:t>
        </w:r>
        <w:r w:rsidR="00242869">
          <w:rPr>
            <w:rFonts w:ascii="Times New Roman" w:hAnsi="Times New Roman" w:cs="Times New Roman"/>
            <w:color w:val="2A2A2A"/>
            <w:szCs w:val="21"/>
            <w:shd w:val="clear" w:color="auto" w:fill="FFFFFF"/>
          </w:rPr>
          <w:t xml:space="preserve"> that </w:t>
        </w:r>
      </w:ins>
      <w:ins w:id="908" w:author="刘 红宾" w:date="2021-03-09T17:21:00Z">
        <w:r w:rsidR="008E3166" w:rsidRPr="00AB4748">
          <w:rPr>
            <w:rFonts w:ascii="Times New Roman" w:hAnsi="Times New Roman" w:cs="Times New Roman"/>
            <w:szCs w:val="21"/>
            <w:shd w:val="clear" w:color="auto" w:fill="FFFFFF"/>
          </w:rPr>
          <w:t>resilient to temporal changes by dietary fiber, meaning that homeostatic reactions restore the original community composition, as recently shown in the ca</w:t>
        </w:r>
        <w:r w:rsidR="008E3166" w:rsidRPr="00FA53BB">
          <w:rPr>
            <w:rFonts w:ascii="Times New Roman" w:hAnsi="Times New Roman" w:cs="Times New Roman"/>
            <w:color w:val="2A2A2A"/>
            <w:szCs w:val="21"/>
            <w:shd w:val="clear" w:color="auto" w:fill="FFFFFF"/>
          </w:rPr>
          <w:t>se of bread</w:t>
        </w:r>
        <w:r w:rsidR="008E3166">
          <w:rPr>
            <w:rFonts w:ascii="Times New Roman" w:hAnsi="Times New Roman" w:cs="Times New Roman"/>
            <w:color w:val="2A2A2A"/>
            <w:szCs w:val="21"/>
            <w:shd w:val="clear" w:color="auto" w:fill="FFFFFF"/>
          </w:rPr>
          <w:t xml:space="preserve"> </w:t>
        </w:r>
        <w:r w:rsidR="008E3166">
          <w:rPr>
            <w:rFonts w:ascii="Times New Roman" w:hAnsi="Times New Roman" w:cs="Times New Roman" w:hint="eastAsia"/>
            <w:color w:val="2A2A2A"/>
            <w:szCs w:val="21"/>
            <w:shd w:val="clear" w:color="auto" w:fill="FFFFFF"/>
          </w:rPr>
          <w:t>and</w:t>
        </w:r>
        <w:r w:rsidR="008E3166">
          <w:rPr>
            <w:rFonts w:ascii="Times New Roman" w:hAnsi="Times New Roman" w:cs="Times New Roman"/>
            <w:color w:val="2A2A2A"/>
            <w:szCs w:val="21"/>
            <w:shd w:val="clear" w:color="auto" w:fill="FFFFFF"/>
          </w:rPr>
          <w:t xml:space="preserve"> other dietary </w:t>
        </w:r>
        <w:r w:rsidR="008E3166" w:rsidRPr="005A08F2">
          <w:rPr>
            <w:rFonts w:ascii="Times New Roman" w:hAnsi="Times New Roman" w:cs="Times New Roman"/>
            <w:shd w:val="clear" w:color="auto" w:fill="FFFFFF"/>
          </w:rPr>
          <w:t>regime</w:t>
        </w:r>
        <w:r w:rsidR="008E3166">
          <w:rPr>
            <w:rFonts w:ascii="Times New Roman" w:hAnsi="Times New Roman" w:cs="Times New Roman"/>
            <w:shd w:val="clear" w:color="auto" w:fill="FFFFFF"/>
          </w:rPr>
          <w:t>s</w:t>
        </w:r>
        <w:r w:rsidR="008E3166">
          <w:rPr>
            <w:rFonts w:ascii="Times New Roman" w:hAnsi="Times New Roman" w:cs="Times New Roman"/>
            <w:color w:val="2A2A2A"/>
            <w:szCs w:val="21"/>
            <w:shd w:val="clear" w:color="auto" w:fill="FFFFFF"/>
          </w:rPr>
          <w:t xml:space="preserve"> </w:t>
        </w:r>
        <w:r w:rsidR="008E3166">
          <w:rPr>
            <w:rFonts w:ascii="Times New Roman" w:hAnsi="Times New Roman" w:cs="Times New Roman"/>
            <w:color w:val="2A2A2A"/>
            <w:szCs w:val="21"/>
            <w:shd w:val="clear" w:color="auto" w:fill="FFFFFF"/>
          </w:rPr>
          <w:fldChar w:fldCharType="begin"/>
        </w:r>
        <w:r w:rsidR="008E3166">
          <w:rPr>
            <w:rFonts w:ascii="Times New Roman" w:hAnsi="Times New Roman" w:cs="Times New Roman"/>
            <w:color w:val="2A2A2A"/>
            <w:szCs w:val="21"/>
            <w:shd w:val="clear" w:color="auto" w:fill="FFFFFF"/>
          </w:rPr>
          <w:instrText xml:space="preserve"> ADDIN NE.Ref.{626A6A79-54E9-40DE-981E-CACE1A6B0AD2}</w:instrText>
        </w:r>
        <w:r w:rsidR="008E3166">
          <w:rPr>
            <w:rFonts w:ascii="Times New Roman" w:hAnsi="Times New Roman" w:cs="Times New Roman"/>
            <w:color w:val="2A2A2A"/>
            <w:szCs w:val="21"/>
            <w:shd w:val="clear" w:color="auto" w:fill="FFFFFF"/>
          </w:rPr>
          <w:fldChar w:fldCharType="separate"/>
        </w:r>
      </w:ins>
      <w:ins w:id="909" w:author="刘 红宾" w:date="2021-03-09T20:19:00Z">
        <w:r w:rsidR="00ED3422">
          <w:rPr>
            <w:rFonts w:ascii="Times New Roman" w:hAnsi="Times New Roman" w:cs="Times New Roman"/>
            <w:color w:val="080000"/>
          </w:rPr>
          <w:t>[32, 33]</w:t>
        </w:r>
      </w:ins>
      <w:ins w:id="910" w:author="刘 红宾" w:date="2021-03-09T17:21:00Z">
        <w:r w:rsidR="008E3166">
          <w:rPr>
            <w:rFonts w:ascii="Times New Roman" w:hAnsi="Times New Roman" w:cs="Times New Roman"/>
            <w:color w:val="2A2A2A"/>
            <w:szCs w:val="21"/>
            <w:shd w:val="clear" w:color="auto" w:fill="FFFFFF"/>
          </w:rPr>
          <w:fldChar w:fldCharType="end"/>
        </w:r>
        <w:r w:rsidR="008E3166" w:rsidRPr="00B622B6">
          <w:rPr>
            <w:rFonts w:ascii="Times New Roman" w:hAnsi="Times New Roman" w:cs="Times New Roman"/>
            <w:color w:val="2A2A2A"/>
            <w:szCs w:val="21"/>
            <w:shd w:val="clear" w:color="auto" w:fill="FFFFFF"/>
          </w:rPr>
          <w:t>.</w:t>
        </w:r>
      </w:ins>
    </w:p>
    <w:p w14:paraId="3E5AA1F1" w14:textId="4793C627" w:rsidR="00CF754D" w:rsidRPr="00636AA9" w:rsidRDefault="00CF754D" w:rsidP="00242869">
      <w:pPr>
        <w:jc w:val="both"/>
        <w:rPr>
          <w:ins w:id="911" w:author="刘 红宾" w:date="2021-03-09T17:32:00Z"/>
          <w:rFonts w:ascii="Times New Roman" w:hAnsi="Times New Roman" w:cs="Times New Roman"/>
          <w:color w:val="2A2A2A"/>
          <w:szCs w:val="21"/>
          <w:shd w:val="clear" w:color="auto" w:fill="FFFFFF"/>
        </w:rPr>
      </w:pPr>
    </w:p>
    <w:p w14:paraId="0B25A4F5" w14:textId="3E35F5DD" w:rsidR="00B439D9" w:rsidRDefault="00B439D9" w:rsidP="00242869">
      <w:pPr>
        <w:jc w:val="both"/>
        <w:rPr>
          <w:ins w:id="912" w:author="刘 红宾" w:date="2021-03-09T17:32:00Z"/>
          <w:rFonts w:ascii="Times New Roman" w:hAnsi="Times New Roman" w:cs="Times New Roman"/>
          <w:color w:val="2A2A2A"/>
          <w:szCs w:val="21"/>
          <w:shd w:val="clear" w:color="auto" w:fill="FFFFFF"/>
        </w:rPr>
      </w:pPr>
    </w:p>
    <w:p w14:paraId="0D718080" w14:textId="77777777" w:rsidR="00B439D9" w:rsidRPr="00AC2B3E" w:rsidRDefault="00B439D9" w:rsidP="00B439D9">
      <w:pPr>
        <w:jc w:val="both"/>
        <w:rPr>
          <w:ins w:id="913" w:author="刘 红宾" w:date="2021-03-09T17:32:00Z"/>
          <w:rFonts w:ascii="Times New Roman" w:hAnsi="Times New Roman" w:cs="Times New Roman"/>
          <w:b/>
          <w:bCs/>
          <w:sz w:val="21"/>
          <w:szCs w:val="21"/>
        </w:rPr>
      </w:pPr>
      <w:ins w:id="914" w:author="刘 红宾" w:date="2021-03-09T17:32:00Z">
        <w:r w:rsidRPr="00AC2B3E">
          <w:rPr>
            <w:rFonts w:ascii="Times New Roman" w:hAnsi="Times New Roman" w:cs="Times New Roman" w:hint="eastAsia"/>
            <w:b/>
            <w:bCs/>
            <w:sz w:val="21"/>
            <w:szCs w:val="21"/>
          </w:rPr>
          <w:t>R</w:t>
        </w:r>
        <w:r w:rsidRPr="00AC2B3E">
          <w:rPr>
            <w:rFonts w:ascii="Times New Roman" w:hAnsi="Times New Roman" w:cs="Times New Roman"/>
            <w:b/>
            <w:bCs/>
            <w:sz w:val="21"/>
            <w:szCs w:val="21"/>
          </w:rPr>
          <w:t>esponders</w:t>
        </w:r>
      </w:ins>
    </w:p>
    <w:p w14:paraId="565B5456" w14:textId="711DD0E0" w:rsidR="00B439D9" w:rsidRDefault="00B439D9" w:rsidP="00B439D9">
      <w:pPr>
        <w:jc w:val="both"/>
        <w:rPr>
          <w:ins w:id="915" w:author="刘 红宾" w:date="2021-03-09T17:32:00Z"/>
          <w:rFonts w:ascii="Times New Roman" w:hAnsi="Times New Roman" w:cs="Times New Roman"/>
        </w:rPr>
      </w:pPr>
      <w:ins w:id="916" w:author="刘 红宾" w:date="2021-03-09T17:32:00Z">
        <w:r w:rsidRPr="00AC2B3E">
          <w:rPr>
            <w:rFonts w:ascii="Times New Roman" w:hAnsi="Times New Roman" w:cs="Times New Roman"/>
          </w:rPr>
          <w:t>Using glv model, we identified multiple inulin-responders in the complex microbiome community of the host intestine, which we beli</w:t>
        </w:r>
        <w:r>
          <w:rPr>
            <w:rFonts w:ascii="Times New Roman" w:hAnsi="Times New Roman" w:cs="Times New Roman"/>
          </w:rPr>
          <w:t>e</w:t>
        </w:r>
        <w:r w:rsidRPr="00AC2B3E">
          <w:rPr>
            <w:rFonts w:ascii="Times New Roman" w:hAnsi="Times New Roman" w:cs="Times New Roman"/>
          </w:rPr>
          <w:t>ve play critical roles in the complex process of fiber degradation and metabolism.</w:t>
        </w:r>
      </w:ins>
      <w:ins w:id="917" w:author="刘 红宾" w:date="2021-03-09T19:11:00Z">
        <w:r w:rsidR="005E04BA">
          <w:rPr>
            <w:rFonts w:ascii="Times New Roman" w:hAnsi="Times New Roman" w:cs="Times New Roman"/>
          </w:rPr>
          <w:t xml:space="preserve"> </w:t>
        </w:r>
      </w:ins>
    </w:p>
    <w:p w14:paraId="5B41C4A4" w14:textId="4DC52C1B" w:rsidR="00B439D9" w:rsidRDefault="00B439D9" w:rsidP="00B439D9">
      <w:pPr>
        <w:jc w:val="both"/>
        <w:rPr>
          <w:ins w:id="918" w:author="刘 红宾" w:date="2021-03-09T20:11:00Z"/>
          <w:rFonts w:ascii="Times New Roman" w:hAnsi="Times New Roman" w:cs="Times New Roman"/>
        </w:rPr>
      </w:pPr>
    </w:p>
    <w:p w14:paraId="2039E3E6" w14:textId="2F302B14" w:rsidR="00741AF5" w:rsidRDefault="00741AF5" w:rsidP="00B439D9">
      <w:pPr>
        <w:jc w:val="both"/>
        <w:rPr>
          <w:ins w:id="919" w:author="刘 红宾" w:date="2021-03-09T20:11:00Z"/>
          <w:rFonts w:ascii="Times New Roman" w:hAnsi="Times New Roman" w:cs="Times New Roman"/>
        </w:rPr>
      </w:pPr>
      <w:ins w:id="920" w:author="刘 红宾" w:date="2021-03-09T20:11:00Z">
        <w:r w:rsidRPr="00C53C9E">
          <w:rPr>
            <w:rFonts w:ascii="Times New Roman" w:hAnsi="Times New Roman" w:cs="Times New Roman"/>
          </w:rPr>
          <w:t xml:space="preserve">One intriguing observation in Shanghai mice was that the abundance of identified inulin responder, </w:t>
        </w:r>
        <w:r w:rsidRPr="00C53C9E">
          <w:rPr>
            <w:rFonts w:ascii="Times New Roman" w:hAnsi="Times New Roman" w:cs="Times New Roman"/>
            <w:i/>
            <w:iCs/>
          </w:rPr>
          <w:t xml:space="preserve">Muribaculaceae </w:t>
        </w:r>
        <w:r w:rsidRPr="00C53C9E">
          <w:rPr>
            <w:rFonts w:ascii="Times New Roman" w:hAnsi="Times New Roman" w:cs="Times New Roman"/>
          </w:rPr>
          <w:t>and</w:t>
        </w:r>
        <w:r w:rsidRPr="00C53C9E">
          <w:rPr>
            <w:rFonts w:ascii="Times New Roman" w:hAnsi="Times New Roman" w:cs="Times New Roman"/>
            <w:i/>
            <w:iCs/>
          </w:rPr>
          <w:t xml:space="preserve"> B. acidifaciens</w:t>
        </w:r>
        <w:r w:rsidRPr="00C53C9E">
          <w:rPr>
            <w:rFonts w:ascii="Times New Roman" w:hAnsi="Times New Roman" w:cs="Times New Roman"/>
          </w:rPr>
          <w:t xml:space="preserve">, did not increase as in other vendors until day 13, after when the gut microbiome bloom and caught up to a higher density level similar with the other vendors. Also, a gradually elevation in propionate production was observed after the enrichment of inulin </w:t>
        </w:r>
        <w:r w:rsidRPr="00C53C9E">
          <w:rPr>
            <w:rFonts w:ascii="Times New Roman" w:hAnsi="Times New Roman" w:cs="Times New Roman"/>
          </w:rPr>
          <w:lastRenderedPageBreak/>
          <w:t>responders. Together, these observations suggest that</w:t>
        </w:r>
        <w:r w:rsidRPr="00C53C9E">
          <w:rPr>
            <w:rFonts w:ascii="Times New Roman" w:hAnsi="Times New Roman" w:cs="Times New Roman" w:hint="eastAsia"/>
          </w:rPr>
          <w:t xml:space="preserve"> </w:t>
        </w:r>
        <w:r w:rsidRPr="00C53C9E">
          <w:rPr>
            <w:rFonts w:ascii="Times New Roman" w:hAnsi="Times New Roman" w:cs="Times New Roman"/>
          </w:rPr>
          <w:t>the degradation of inulin involves bacterial cross-feeding,</w:t>
        </w:r>
        <w:r w:rsidRPr="00C53C9E">
          <w:rPr>
            <w:rFonts w:ascii="Times New Roman" w:hAnsi="Times New Roman" w:cs="Times New Roman" w:hint="eastAsia"/>
          </w:rPr>
          <w:t xml:space="preserve"> </w:t>
        </w:r>
        <w:r w:rsidRPr="00C53C9E">
          <w:rPr>
            <w:rFonts w:ascii="Times New Roman" w:hAnsi="Times New Roman" w:cs="Times New Roman"/>
          </w:rPr>
          <w:t xml:space="preserve">where </w:t>
        </w:r>
        <w:r w:rsidRPr="00C53C9E">
          <w:rPr>
            <w:rFonts w:ascii="Times New Roman" w:hAnsi="Times New Roman" w:cs="Times New Roman"/>
            <w:i/>
            <w:iCs/>
          </w:rPr>
          <w:t xml:space="preserve">Muribaculaceae </w:t>
        </w:r>
        <w:r w:rsidRPr="00C53C9E">
          <w:rPr>
            <w:rFonts w:ascii="Times New Roman" w:hAnsi="Times New Roman" w:cs="Times New Roman"/>
          </w:rPr>
          <w:t>and</w:t>
        </w:r>
        <w:r w:rsidRPr="00C53C9E">
          <w:rPr>
            <w:rFonts w:ascii="Times New Roman" w:hAnsi="Times New Roman" w:cs="Times New Roman"/>
            <w:i/>
            <w:iCs/>
          </w:rPr>
          <w:t xml:space="preserve"> B. acidifaciens</w:t>
        </w:r>
        <w:r w:rsidRPr="00C53C9E">
          <w:rPr>
            <w:rFonts w:ascii="Times New Roman" w:hAnsi="Times New Roman" w:cs="Times New Roman"/>
          </w:rPr>
          <w:t xml:space="preserve"> are critical microbes that responsible for the primary degradation of inulin. This suggestion was further supported by a recent study showing that </w:t>
        </w:r>
        <w:r w:rsidRPr="00C53C9E">
          <w:rPr>
            <w:rFonts w:ascii="Times New Roman" w:hAnsi="Times New Roman" w:cs="Times New Roman"/>
            <w:i/>
            <w:iCs/>
            <w:color w:val="131413"/>
          </w:rPr>
          <w:t>Bacteroides-acidifaciens</w:t>
        </w:r>
        <w:r w:rsidRPr="00C53C9E">
          <w:rPr>
            <w:rFonts w:ascii="Times New Roman" w:hAnsi="Times New Roman" w:cs="Times New Roman"/>
            <w:color w:val="131413"/>
          </w:rPr>
          <w:t xml:space="preserve"> is a species involves in inulin’s degradation </w:t>
        </w:r>
        <w:r w:rsidRPr="00C53C9E">
          <w:rPr>
            <w:rFonts w:ascii="Times New Roman" w:hAnsi="Times New Roman" w:cs="Times New Roman"/>
            <w:color w:val="131413"/>
          </w:rPr>
          <w:fldChar w:fldCharType="begin"/>
        </w:r>
        <w:r w:rsidRPr="00C53C9E">
          <w:rPr>
            <w:rFonts w:ascii="Times New Roman" w:hAnsi="Times New Roman" w:cs="Times New Roman"/>
            <w:color w:val="131413"/>
          </w:rPr>
          <w:instrText xml:space="preserve"> ADDIN NE.Ref.{46F0A0DF-EB4A-42D4-BAB2-82310F505066}</w:instrText>
        </w:r>
        <w:r w:rsidRPr="00C53C9E">
          <w:rPr>
            <w:rFonts w:ascii="Times New Roman" w:hAnsi="Times New Roman" w:cs="Times New Roman"/>
            <w:color w:val="131413"/>
          </w:rPr>
          <w:fldChar w:fldCharType="separate"/>
        </w:r>
      </w:ins>
      <w:ins w:id="921" w:author="刘 红宾" w:date="2021-03-09T20:19:00Z">
        <w:r w:rsidR="00ED3422">
          <w:rPr>
            <w:rFonts w:ascii="Times New Roman" w:hAnsi="Times New Roman" w:cs="Times New Roman"/>
            <w:color w:val="080000"/>
          </w:rPr>
          <w:t>[32, 33]</w:t>
        </w:r>
      </w:ins>
      <w:ins w:id="922" w:author="刘 红宾" w:date="2021-03-09T20:11:00Z">
        <w:r w:rsidRPr="00C53C9E">
          <w:rPr>
            <w:rFonts w:ascii="Times New Roman" w:hAnsi="Times New Roman" w:cs="Times New Roman"/>
            <w:color w:val="131413"/>
          </w:rPr>
          <w:fldChar w:fldCharType="end"/>
        </w:r>
        <w:r w:rsidRPr="00C53C9E">
          <w:rPr>
            <w:rFonts w:ascii="Times New Roman" w:hAnsi="Times New Roman" w:cs="Times New Roman"/>
            <w:color w:val="131413"/>
          </w:rPr>
          <w:t xml:space="preserve">. </w:t>
        </w:r>
        <w:r w:rsidRPr="00C53C9E">
          <w:rPr>
            <w:rFonts w:ascii="Times New Roman" w:hAnsi="Times New Roman" w:cs="Times New Roman"/>
          </w:rPr>
          <w:t xml:space="preserve">The other inulin responder identified here, </w:t>
        </w:r>
        <w:r w:rsidRPr="00C53C9E">
          <w:rPr>
            <w:rFonts w:ascii="Times New Roman" w:hAnsi="Times New Roman" w:cs="Times New Roman"/>
            <w:i/>
            <w:iCs/>
          </w:rPr>
          <w:t>Muribaculaceae</w:t>
        </w:r>
        <w:r w:rsidRPr="00C53C9E">
          <w:rPr>
            <w:rFonts w:ascii="Times New Roman" w:hAnsi="Times New Roman" w:cs="Times New Roman"/>
          </w:rPr>
          <w:t xml:space="preserve">, for which the name family S24-7 was used before, was previously reported to be enriched by inulin </w:t>
        </w:r>
        <w:r w:rsidRPr="00C53C9E">
          <w:rPr>
            <w:rFonts w:ascii="Times New Roman" w:hAnsi="Times New Roman" w:cs="Times New Roman"/>
          </w:rPr>
          <w:fldChar w:fldCharType="begin"/>
        </w:r>
        <w:r w:rsidRPr="00C53C9E">
          <w:rPr>
            <w:rFonts w:ascii="Times New Roman" w:hAnsi="Times New Roman" w:cs="Times New Roman"/>
          </w:rPr>
          <w:instrText xml:space="preserve"> ADDIN NE.Ref.{B088ADBC-3139-4E8E-962D-46B580F3CD7A}</w:instrText>
        </w:r>
        <w:r w:rsidRPr="00C53C9E">
          <w:rPr>
            <w:rFonts w:ascii="Times New Roman" w:hAnsi="Times New Roman" w:cs="Times New Roman"/>
          </w:rPr>
          <w:fldChar w:fldCharType="separate"/>
        </w:r>
      </w:ins>
      <w:ins w:id="923" w:author="刘 红宾" w:date="2021-03-09T20:19:00Z">
        <w:r w:rsidR="00ED3422">
          <w:rPr>
            <w:rFonts w:ascii="Times New Roman" w:hAnsi="Times New Roman" w:cs="Times New Roman"/>
            <w:color w:val="080000"/>
          </w:rPr>
          <w:t>[34, 35]</w:t>
        </w:r>
      </w:ins>
      <w:ins w:id="924" w:author="刘 红宾" w:date="2021-03-09T20:11:00Z">
        <w:r w:rsidRPr="00C53C9E">
          <w:rPr>
            <w:rFonts w:ascii="Times New Roman" w:hAnsi="Times New Roman" w:cs="Times New Roman"/>
          </w:rPr>
          <w:fldChar w:fldCharType="end"/>
        </w:r>
        <w:r w:rsidRPr="00C53C9E">
          <w:rPr>
            <w:rFonts w:ascii="Times New Roman" w:hAnsi="Times New Roman" w:cs="Times New Roman"/>
          </w:rPr>
          <w:t xml:space="preserve">, and this family was versatile with respect to complex carbohydrate degradation </w:t>
        </w:r>
        <w:r w:rsidRPr="00C53C9E">
          <w:rPr>
            <w:rFonts w:ascii="Times New Roman" w:hAnsi="Times New Roman" w:cs="Times New Roman"/>
          </w:rPr>
          <w:fldChar w:fldCharType="begin"/>
        </w:r>
        <w:r w:rsidRPr="00C53C9E">
          <w:rPr>
            <w:rFonts w:ascii="Times New Roman" w:hAnsi="Times New Roman" w:cs="Times New Roman"/>
          </w:rPr>
          <w:instrText xml:space="preserve"> ADDIN NE.Ref.{BD3C8309-C6BA-4C97-B2E8-5C9C35ACE610}</w:instrText>
        </w:r>
        <w:r w:rsidRPr="00C53C9E">
          <w:rPr>
            <w:rFonts w:ascii="Times New Roman" w:hAnsi="Times New Roman" w:cs="Times New Roman"/>
          </w:rPr>
          <w:fldChar w:fldCharType="separate"/>
        </w:r>
      </w:ins>
      <w:ins w:id="925" w:author="刘 红宾" w:date="2021-03-09T20:19:00Z">
        <w:r w:rsidR="00ED3422">
          <w:rPr>
            <w:rFonts w:ascii="Times New Roman" w:hAnsi="Times New Roman" w:cs="Times New Roman"/>
            <w:color w:val="080000"/>
          </w:rPr>
          <w:t>[36]</w:t>
        </w:r>
      </w:ins>
      <w:ins w:id="926" w:author="刘 红宾" w:date="2021-03-09T20:11:00Z">
        <w:r w:rsidRPr="00C53C9E">
          <w:rPr>
            <w:rFonts w:ascii="Times New Roman" w:hAnsi="Times New Roman" w:cs="Times New Roman"/>
          </w:rPr>
          <w:fldChar w:fldCharType="end"/>
        </w:r>
        <w:r w:rsidRPr="00C53C9E">
          <w:rPr>
            <w:rFonts w:ascii="Times New Roman" w:hAnsi="Times New Roman" w:cs="Times New Roman"/>
          </w:rPr>
          <w:t xml:space="preserve">. In ecological terms, the release of </w:t>
        </w:r>
        <w:r w:rsidRPr="00C53C9E">
          <w:rPr>
            <w:rFonts w:ascii="AdvMelior-R" w:hAnsi="AdvMelior-R"/>
            <w:color w:val="000000"/>
          </w:rPr>
          <w:t>oligosaccharides</w:t>
        </w:r>
        <w:r w:rsidRPr="00C53C9E">
          <w:rPr>
            <w:rFonts w:ascii="Times New Roman" w:hAnsi="Times New Roman" w:cs="Times New Roman"/>
          </w:rPr>
          <w:t xml:space="preserve"> from inulin in</w:t>
        </w:r>
        <w:r w:rsidRPr="00C53C9E">
          <w:rPr>
            <w:rFonts w:ascii="Times New Roman" w:hAnsi="Times New Roman" w:cs="Times New Roman" w:hint="eastAsia"/>
          </w:rPr>
          <w:t xml:space="preserve"> </w:t>
        </w:r>
        <w:r w:rsidRPr="00C53C9E">
          <w:rPr>
            <w:rFonts w:ascii="Times New Roman" w:hAnsi="Times New Roman" w:cs="Times New Roman"/>
          </w:rPr>
          <w:t xml:space="preserve">the mouse colon depends on the enrichment of </w:t>
        </w:r>
        <w:r w:rsidRPr="00C53C9E">
          <w:rPr>
            <w:rFonts w:ascii="Times New Roman" w:hAnsi="Times New Roman" w:cs="Times New Roman"/>
            <w:i/>
            <w:iCs/>
          </w:rPr>
          <w:t xml:space="preserve">Muribaculaceae </w:t>
        </w:r>
        <w:r w:rsidRPr="00C53C9E">
          <w:rPr>
            <w:rFonts w:ascii="Times New Roman" w:hAnsi="Times New Roman" w:cs="Times New Roman"/>
          </w:rPr>
          <w:t>or</w:t>
        </w:r>
        <w:r w:rsidRPr="00C53C9E">
          <w:rPr>
            <w:rFonts w:ascii="Times New Roman" w:hAnsi="Times New Roman" w:cs="Times New Roman"/>
            <w:i/>
            <w:iCs/>
          </w:rPr>
          <w:t xml:space="preserve"> B. acidifaciens</w:t>
        </w:r>
        <w:r w:rsidRPr="00C53C9E">
          <w:rPr>
            <w:rFonts w:ascii="Times New Roman" w:hAnsi="Times New Roman" w:cs="Times New Roman"/>
          </w:rPr>
          <w:t xml:space="preserve"> within the microbial community. V</w:t>
        </w:r>
        <w:r w:rsidRPr="00C53C9E">
          <w:rPr>
            <w:rFonts w:ascii="Times New Roman" w:hAnsi="Times New Roman" w:cs="Times New Roman"/>
            <w:color w:val="2A2A2A"/>
            <w:shd w:val="clear" w:color="auto" w:fill="FFFFFF"/>
          </w:rPr>
          <w:t xml:space="preserve">arious enrichment of these specific degraders among individuals after dietary fiber supplementation leads to different </w:t>
        </w:r>
        <w:r w:rsidRPr="00C53C9E">
          <w:rPr>
            <w:rFonts w:ascii="Times New Roman" w:hAnsi="Times New Roman" w:cs="Times New Roman"/>
          </w:rPr>
          <w:t xml:space="preserve">amounts of products of degradation that available for growth of bacteria such as SCFA producers, and consequently </w:t>
        </w:r>
        <w:r w:rsidRPr="00C53C9E">
          <w:rPr>
            <w:rFonts w:ascii="Times New Roman" w:hAnsi="Times New Roman" w:cs="Times New Roman"/>
            <w:color w:val="2A2A2A"/>
            <w:shd w:val="clear" w:color="auto" w:fill="FFFFFF"/>
          </w:rPr>
          <w:t xml:space="preserve">induce personalized microbial responses and SCFA production </w:t>
        </w:r>
        <w:r w:rsidRPr="00C53C9E">
          <w:rPr>
            <w:rFonts w:ascii="Times New Roman" w:hAnsi="Times New Roman" w:cs="Times New Roman"/>
            <w:color w:val="2A2A2A"/>
            <w:shd w:val="clear" w:color="auto" w:fill="FFFFFF"/>
          </w:rPr>
          <w:fldChar w:fldCharType="begin"/>
        </w:r>
        <w:r w:rsidRPr="00C53C9E">
          <w:rPr>
            <w:rFonts w:ascii="Times New Roman" w:hAnsi="Times New Roman" w:cs="Times New Roman"/>
            <w:color w:val="2A2A2A"/>
            <w:shd w:val="clear" w:color="auto" w:fill="FFFFFF"/>
          </w:rPr>
          <w:instrText xml:space="preserve"> ADDIN NE.Ref.{5212F7E1-84CD-4B6A-831E-A57A3571B6E6}</w:instrText>
        </w:r>
        <w:r w:rsidRPr="00C53C9E">
          <w:rPr>
            <w:rFonts w:ascii="Times New Roman" w:hAnsi="Times New Roman" w:cs="Times New Roman"/>
            <w:color w:val="2A2A2A"/>
            <w:shd w:val="clear" w:color="auto" w:fill="FFFFFF"/>
          </w:rPr>
          <w:fldChar w:fldCharType="separate"/>
        </w:r>
      </w:ins>
      <w:ins w:id="927" w:author="刘 红宾" w:date="2021-03-09T20:19:00Z">
        <w:r w:rsidR="00ED3422">
          <w:rPr>
            <w:rFonts w:ascii="Times New Roman" w:hAnsi="Times New Roman" w:cs="Times New Roman"/>
            <w:color w:val="080000"/>
          </w:rPr>
          <w:t>[17]</w:t>
        </w:r>
      </w:ins>
      <w:ins w:id="928" w:author="刘 红宾" w:date="2021-03-09T20:11:00Z">
        <w:r w:rsidRPr="00C53C9E">
          <w:rPr>
            <w:rFonts w:ascii="Times New Roman" w:hAnsi="Times New Roman" w:cs="Times New Roman"/>
            <w:color w:val="2A2A2A"/>
            <w:shd w:val="clear" w:color="auto" w:fill="FFFFFF"/>
          </w:rPr>
          <w:fldChar w:fldCharType="end"/>
        </w:r>
        <w:r w:rsidRPr="00C53C9E">
          <w:rPr>
            <w:rFonts w:ascii="Times New Roman" w:hAnsi="Times New Roman" w:cs="Times New Roman"/>
            <w:color w:val="2A2A2A"/>
            <w:shd w:val="clear" w:color="auto" w:fill="FFFFFF"/>
          </w:rPr>
          <w:t xml:space="preserve">. To further access the application of our model, we reanalyzed data from four published studies where the experimental design had repeated sampling after inulin intervention. Notably, despite of significantly different pre-intervention gut microbiota among studies, two inulin responders, </w:t>
        </w:r>
        <w:r w:rsidRPr="00C53C9E">
          <w:rPr>
            <w:rFonts w:ascii="Times New Roman" w:hAnsi="Times New Roman" w:cs="Times New Roman"/>
            <w:i/>
            <w:iCs/>
            <w:color w:val="2A2A2A"/>
            <w:shd w:val="clear" w:color="auto" w:fill="FFFFFF"/>
          </w:rPr>
          <w:t>Bifidobacterium</w:t>
        </w:r>
        <w:r w:rsidRPr="00C53C9E">
          <w:rPr>
            <w:rFonts w:ascii="Times New Roman" w:hAnsi="Times New Roman" w:cs="Times New Roman"/>
            <w:color w:val="2A2A2A"/>
            <w:shd w:val="clear" w:color="auto" w:fill="FFFFFF"/>
          </w:rPr>
          <w:t xml:space="preserve"> and </w:t>
        </w:r>
        <w:bookmarkStart w:id="929" w:name="_Hlk66204371"/>
        <w:r w:rsidRPr="00C53C9E">
          <w:rPr>
            <w:rFonts w:ascii="Times New Roman" w:hAnsi="Times New Roman" w:cs="Times New Roman"/>
            <w:i/>
            <w:iCs/>
            <w:color w:val="2A2A2A"/>
            <w:shd w:val="clear" w:color="auto" w:fill="FFFFFF"/>
          </w:rPr>
          <w:t>Anaerostipes</w:t>
        </w:r>
        <w:bookmarkEnd w:id="929"/>
        <w:r w:rsidRPr="00C53C9E">
          <w:rPr>
            <w:rFonts w:ascii="Times New Roman" w:hAnsi="Times New Roman" w:cs="Times New Roman"/>
            <w:color w:val="2A2A2A"/>
            <w:shd w:val="clear" w:color="auto" w:fill="FFFFFF"/>
          </w:rPr>
          <w:t xml:space="preserve">, were consistently identified. Hence, consistent with a recent review that focus on the impact of inulin on human gut microbiome </w:t>
        </w:r>
        <w:r w:rsidRPr="00C53C9E">
          <w:rPr>
            <w:rFonts w:ascii="Times New Roman" w:hAnsi="Times New Roman" w:cs="Times New Roman"/>
            <w:color w:val="2A2A2A"/>
            <w:shd w:val="clear" w:color="auto" w:fill="FFFFFF"/>
          </w:rPr>
          <w:fldChar w:fldCharType="begin"/>
        </w:r>
        <w:r w:rsidRPr="00C53C9E">
          <w:rPr>
            <w:rFonts w:ascii="Times New Roman" w:hAnsi="Times New Roman" w:cs="Times New Roman"/>
            <w:color w:val="2A2A2A"/>
            <w:shd w:val="clear" w:color="auto" w:fill="FFFFFF"/>
          </w:rPr>
          <w:instrText xml:space="preserve"> ADDIN NE.Ref.{2D2DEDB8-3F3C-446A-B06D-0C6B99A764F5}</w:instrText>
        </w:r>
        <w:r w:rsidRPr="00C53C9E">
          <w:rPr>
            <w:rFonts w:ascii="Times New Roman" w:hAnsi="Times New Roman" w:cs="Times New Roman"/>
            <w:color w:val="2A2A2A"/>
            <w:shd w:val="clear" w:color="auto" w:fill="FFFFFF"/>
          </w:rPr>
          <w:fldChar w:fldCharType="separate"/>
        </w:r>
      </w:ins>
      <w:ins w:id="930" w:author="刘 红宾" w:date="2021-03-09T20:19:00Z">
        <w:r w:rsidR="00ED3422">
          <w:rPr>
            <w:rFonts w:ascii="Times New Roman" w:hAnsi="Times New Roman" w:cs="Times New Roman"/>
            <w:color w:val="080000"/>
          </w:rPr>
          <w:t>[37]</w:t>
        </w:r>
      </w:ins>
      <w:ins w:id="931" w:author="刘 红宾" w:date="2021-03-09T20:11:00Z">
        <w:r w:rsidRPr="00C53C9E">
          <w:rPr>
            <w:rFonts w:ascii="Times New Roman" w:hAnsi="Times New Roman" w:cs="Times New Roman"/>
            <w:color w:val="2A2A2A"/>
            <w:shd w:val="clear" w:color="auto" w:fill="FFFFFF"/>
          </w:rPr>
          <w:fldChar w:fldCharType="end"/>
        </w:r>
        <w:r w:rsidRPr="00C53C9E">
          <w:rPr>
            <w:rFonts w:ascii="Times New Roman" w:hAnsi="Times New Roman" w:cs="Times New Roman"/>
            <w:color w:val="2A2A2A"/>
            <w:shd w:val="clear" w:color="auto" w:fill="FFFFFF"/>
          </w:rPr>
          <w:t>, our model further confirms the bifidogenic</w:t>
        </w:r>
        <w:r w:rsidRPr="00C53C9E">
          <w:rPr>
            <w:rFonts w:ascii="Times New Roman" w:hAnsi="Times New Roman" w:cs="Times New Roman" w:hint="eastAsia"/>
            <w:color w:val="2A2A2A"/>
            <w:shd w:val="clear" w:color="auto" w:fill="FFFFFF"/>
          </w:rPr>
          <w:t xml:space="preserve"> </w:t>
        </w:r>
        <w:r w:rsidRPr="00C53C9E">
          <w:rPr>
            <w:rFonts w:ascii="Times New Roman" w:hAnsi="Times New Roman" w:cs="Times New Roman"/>
            <w:color w:val="2A2A2A"/>
            <w:shd w:val="clear" w:color="auto" w:fill="FFFFFF"/>
          </w:rPr>
          <w:t>nature of inulin, which has been attributed to the</w:t>
        </w:r>
        <w:r w:rsidRPr="00C53C9E">
          <w:rPr>
            <w:rFonts w:ascii="Times New Roman" w:hAnsi="Times New Roman" w:cs="Times New Roman" w:hint="eastAsia"/>
            <w:color w:val="2A2A2A"/>
            <w:shd w:val="clear" w:color="auto" w:fill="FFFFFF"/>
          </w:rPr>
          <w:t xml:space="preserve"> </w:t>
        </w:r>
        <w:r w:rsidRPr="00C53C9E">
          <w:rPr>
            <w:rFonts w:ascii="Times New Roman" w:hAnsi="Times New Roman" w:cs="Times New Roman"/>
            <w:color w:val="2A2A2A"/>
            <w:shd w:val="clear" w:color="auto" w:fill="FFFFFF"/>
          </w:rPr>
          <w:t>ability of genus to efficiently take up and intracellularly degrade</w:t>
        </w:r>
        <w:r w:rsidRPr="00C53C9E">
          <w:rPr>
            <w:rFonts w:ascii="Times New Roman" w:hAnsi="Times New Roman" w:cs="Times New Roman" w:hint="eastAsia"/>
            <w:color w:val="2A2A2A"/>
            <w:shd w:val="clear" w:color="auto" w:fill="FFFFFF"/>
          </w:rPr>
          <w:t xml:space="preserve"> </w:t>
        </w:r>
        <w:r w:rsidRPr="00C53C9E">
          <w:rPr>
            <w:rFonts w:ascii="Times New Roman" w:hAnsi="Times New Roman" w:cs="Times New Roman"/>
            <w:color w:val="2A2A2A"/>
            <w:shd w:val="clear" w:color="auto" w:fill="FFFFFF"/>
          </w:rPr>
          <w:t xml:space="preserve">larger inulin. Additionally, </w:t>
        </w:r>
        <w:r w:rsidRPr="00C53C9E">
          <w:rPr>
            <w:rFonts w:ascii="Times New Roman" w:hAnsi="Times New Roman" w:cs="Times New Roman"/>
            <w:i/>
            <w:iCs/>
            <w:color w:val="2A2A2A"/>
            <w:shd w:val="clear" w:color="auto" w:fill="FFFFFF"/>
          </w:rPr>
          <w:t>Anaerostipes</w:t>
        </w:r>
        <w:r w:rsidRPr="00C53C9E">
          <w:rPr>
            <w:rFonts w:ascii="Times New Roman" w:hAnsi="Times New Roman" w:cs="Times New Roman"/>
            <w:color w:val="2A2A2A"/>
            <w:shd w:val="clear" w:color="auto" w:fill="FFFFFF"/>
          </w:rPr>
          <w:t xml:space="preserve"> is a butyrate-producing</w:t>
        </w:r>
        <w:r w:rsidRPr="00C53C9E">
          <w:rPr>
            <w:rFonts w:ascii="Times New Roman" w:hAnsi="Times New Roman" w:cs="Times New Roman" w:hint="eastAsia"/>
            <w:color w:val="2A2A2A"/>
            <w:shd w:val="clear" w:color="auto" w:fill="FFFFFF"/>
          </w:rPr>
          <w:t xml:space="preserve"> </w:t>
        </w:r>
        <w:r w:rsidRPr="00C53C9E">
          <w:rPr>
            <w:rFonts w:ascii="Times New Roman" w:hAnsi="Times New Roman" w:cs="Times New Roman"/>
            <w:color w:val="2A2A2A"/>
            <w:shd w:val="clear" w:color="auto" w:fill="FFFFFF"/>
          </w:rPr>
          <w:t xml:space="preserve">genus comprising both inulin degraders </w:t>
        </w:r>
        <w:r w:rsidRPr="00C53C9E">
          <w:rPr>
            <w:rFonts w:ascii="Times New Roman" w:hAnsi="Times New Roman" w:cs="Times New Roman"/>
            <w:color w:val="2A2A2A"/>
            <w:shd w:val="clear" w:color="auto" w:fill="FFFFFF"/>
          </w:rPr>
          <w:fldChar w:fldCharType="begin"/>
        </w:r>
        <w:r w:rsidRPr="00C53C9E">
          <w:rPr>
            <w:rFonts w:ascii="Times New Roman" w:hAnsi="Times New Roman" w:cs="Times New Roman"/>
            <w:color w:val="2A2A2A"/>
            <w:shd w:val="clear" w:color="auto" w:fill="FFFFFF"/>
          </w:rPr>
          <w:instrText xml:space="preserve"> ADDIN NE.Ref.{C51A214A-5FA8-4DBE-95F7-BB3B381A3B7C}</w:instrText>
        </w:r>
        <w:r w:rsidRPr="00C53C9E">
          <w:rPr>
            <w:rFonts w:ascii="Times New Roman" w:hAnsi="Times New Roman" w:cs="Times New Roman"/>
            <w:color w:val="2A2A2A"/>
            <w:shd w:val="clear" w:color="auto" w:fill="FFFFFF"/>
          </w:rPr>
          <w:fldChar w:fldCharType="separate"/>
        </w:r>
      </w:ins>
      <w:ins w:id="932" w:author="刘 红宾" w:date="2021-03-09T20:19:00Z">
        <w:r w:rsidR="00ED3422">
          <w:rPr>
            <w:rFonts w:ascii="Times New Roman" w:hAnsi="Times New Roman" w:cs="Times New Roman"/>
            <w:color w:val="080000"/>
          </w:rPr>
          <w:t>[38]</w:t>
        </w:r>
      </w:ins>
      <w:ins w:id="933" w:author="刘 红宾" w:date="2021-03-09T20:11:00Z">
        <w:r w:rsidRPr="00C53C9E">
          <w:rPr>
            <w:rFonts w:ascii="Times New Roman" w:hAnsi="Times New Roman" w:cs="Times New Roman"/>
            <w:color w:val="2A2A2A"/>
            <w:shd w:val="clear" w:color="auto" w:fill="FFFFFF"/>
          </w:rPr>
          <w:fldChar w:fldCharType="end"/>
        </w:r>
        <w:r w:rsidRPr="00C53C9E">
          <w:rPr>
            <w:rFonts w:ascii="Times New Roman" w:hAnsi="Times New Roman" w:cs="Times New Roman"/>
            <w:color w:val="2A2A2A"/>
            <w:shd w:val="clear" w:color="auto" w:fill="FFFFFF"/>
          </w:rPr>
          <w:t xml:space="preserve"> and species capable of</w:t>
        </w:r>
        <w:r w:rsidRPr="00C53C9E">
          <w:rPr>
            <w:rFonts w:ascii="Times New Roman" w:hAnsi="Times New Roman" w:cs="Times New Roman" w:hint="eastAsia"/>
            <w:color w:val="2A2A2A"/>
            <w:shd w:val="clear" w:color="auto" w:fill="FFFFFF"/>
          </w:rPr>
          <w:t xml:space="preserve"> </w:t>
        </w:r>
        <w:r w:rsidRPr="00C53C9E">
          <w:rPr>
            <w:rFonts w:ascii="Times New Roman" w:hAnsi="Times New Roman" w:cs="Times New Roman"/>
            <w:color w:val="2A2A2A"/>
            <w:shd w:val="clear" w:color="auto" w:fill="FFFFFF"/>
          </w:rPr>
          <w:t xml:space="preserve">cross-feeding on both monosaccharides and fermentation products resulting from primary inulin degradation by </w:t>
        </w:r>
        <w:r w:rsidRPr="00C53C9E">
          <w:rPr>
            <w:rFonts w:ascii="Times New Roman" w:hAnsi="Times New Roman" w:cs="Times New Roman"/>
            <w:i/>
            <w:iCs/>
            <w:color w:val="2A2A2A"/>
            <w:shd w:val="clear" w:color="auto" w:fill="FFFFFF"/>
          </w:rPr>
          <w:t>Bifidobacterium</w:t>
        </w:r>
        <w:r w:rsidRPr="00C53C9E">
          <w:rPr>
            <w:rFonts w:ascii="Times New Roman" w:hAnsi="Times New Roman" w:cs="Times New Roman"/>
            <w:color w:val="2A2A2A"/>
            <w:shd w:val="clear" w:color="auto" w:fill="FFFFFF"/>
          </w:rPr>
          <w:t xml:space="preserve"> </w:t>
        </w:r>
        <w:r w:rsidRPr="00C53C9E">
          <w:rPr>
            <w:rFonts w:ascii="Times New Roman" w:hAnsi="Times New Roman" w:cs="Times New Roman"/>
            <w:color w:val="2A2A2A"/>
            <w:shd w:val="clear" w:color="auto" w:fill="FFFFFF"/>
          </w:rPr>
          <w:fldChar w:fldCharType="begin"/>
        </w:r>
        <w:r w:rsidRPr="00C53C9E">
          <w:rPr>
            <w:rFonts w:ascii="Times New Roman" w:hAnsi="Times New Roman" w:cs="Times New Roman"/>
            <w:color w:val="2A2A2A"/>
            <w:shd w:val="clear" w:color="auto" w:fill="FFFFFF"/>
          </w:rPr>
          <w:instrText xml:space="preserve"> ADDIN NE.Ref.{7F9F6AEC-820F-425F-AFC4-FF1044FDB798}</w:instrText>
        </w:r>
        <w:r w:rsidRPr="00C53C9E">
          <w:rPr>
            <w:rFonts w:ascii="Times New Roman" w:hAnsi="Times New Roman" w:cs="Times New Roman"/>
            <w:color w:val="2A2A2A"/>
            <w:shd w:val="clear" w:color="auto" w:fill="FFFFFF"/>
          </w:rPr>
          <w:fldChar w:fldCharType="separate"/>
        </w:r>
      </w:ins>
      <w:ins w:id="934" w:author="刘 红宾" w:date="2021-03-09T20:19:00Z">
        <w:r w:rsidR="00ED3422">
          <w:rPr>
            <w:rFonts w:ascii="Times New Roman" w:hAnsi="Times New Roman" w:cs="Times New Roman"/>
            <w:color w:val="080000"/>
          </w:rPr>
          <w:t>[12]</w:t>
        </w:r>
      </w:ins>
      <w:ins w:id="935" w:author="刘 红宾" w:date="2021-03-09T20:11:00Z">
        <w:r w:rsidRPr="00C53C9E">
          <w:rPr>
            <w:rFonts w:ascii="Times New Roman" w:hAnsi="Times New Roman" w:cs="Times New Roman"/>
            <w:color w:val="2A2A2A"/>
            <w:shd w:val="clear" w:color="auto" w:fill="FFFFFF"/>
          </w:rPr>
          <w:fldChar w:fldCharType="end"/>
        </w:r>
        <w:r w:rsidRPr="00C53C9E">
          <w:rPr>
            <w:rFonts w:ascii="Times New Roman" w:hAnsi="Times New Roman" w:cs="Times New Roman"/>
            <w:color w:val="2A2A2A"/>
            <w:shd w:val="clear" w:color="auto" w:fill="FFFFFF"/>
          </w:rPr>
          <w:t xml:space="preserve">. By contrast, another three inulin responders that previously associated with polysaccharide-degrading, </w:t>
        </w:r>
        <w:r w:rsidRPr="00C53C9E">
          <w:rPr>
            <w:rFonts w:ascii="Times New Roman" w:hAnsi="Times New Roman" w:cs="Times New Roman"/>
            <w:i/>
            <w:iCs/>
            <w:color w:val="2A2A2A"/>
            <w:shd w:val="clear" w:color="auto" w:fill="FFFFFF"/>
          </w:rPr>
          <w:t>Faecalibacterium</w:t>
        </w:r>
        <w:r w:rsidRPr="00C53C9E">
          <w:rPr>
            <w:rFonts w:ascii="Times New Roman" w:hAnsi="Times New Roman" w:cs="Times New Roman"/>
            <w:color w:val="2A2A2A"/>
            <w:shd w:val="clear" w:color="auto" w:fill="FFFFFF"/>
          </w:rPr>
          <w:t xml:space="preserve">, </w:t>
        </w:r>
        <w:r w:rsidRPr="00C53C9E">
          <w:rPr>
            <w:rFonts w:ascii="Times New Roman" w:hAnsi="Times New Roman" w:cs="Times New Roman"/>
            <w:i/>
            <w:iCs/>
            <w:color w:val="2A2A2A"/>
            <w:shd w:val="clear" w:color="auto" w:fill="FFFFFF"/>
          </w:rPr>
          <w:t>Prevotella</w:t>
        </w:r>
        <w:r w:rsidRPr="00C53C9E">
          <w:rPr>
            <w:rFonts w:ascii="Times New Roman" w:hAnsi="Times New Roman" w:cs="Times New Roman"/>
            <w:color w:val="2A2A2A"/>
            <w:shd w:val="clear" w:color="auto" w:fill="FFFFFF"/>
          </w:rPr>
          <w:t xml:space="preserve">, and </w:t>
        </w:r>
        <w:r w:rsidRPr="00C53C9E">
          <w:rPr>
            <w:rFonts w:ascii="Times New Roman" w:hAnsi="Times New Roman" w:cs="Times New Roman"/>
            <w:i/>
            <w:iCs/>
            <w:color w:val="131413"/>
          </w:rPr>
          <w:t>Lachnospiraceae</w:t>
        </w:r>
        <w:r w:rsidRPr="00C53C9E">
          <w:rPr>
            <w:rFonts w:ascii="Times New Roman" w:hAnsi="Times New Roman" w:cs="Times New Roman"/>
            <w:color w:val="131413"/>
          </w:rPr>
          <w:t xml:space="preserve">, were individually identified, indicating that the enrichment and responses of these three bacteria might depends on the gut microbial community structure. </w:t>
        </w:r>
        <w:r w:rsidRPr="00C53C9E">
          <w:rPr>
            <w:rFonts w:ascii="Times New Roman" w:hAnsi="Times New Roman" w:cs="Times New Roman"/>
            <w:color w:val="2A2A2A"/>
            <w:shd w:val="clear" w:color="auto" w:fill="FFFFFF"/>
          </w:rPr>
          <w:t>Collectively, coupling the working model</w:t>
        </w:r>
        <w:r w:rsidRPr="00C53C9E">
          <w:rPr>
            <w:rFonts w:ascii="Times New Roman" w:hAnsi="Times New Roman" w:cs="Times New Roman"/>
          </w:rPr>
          <w:t xml:space="preserve"> with inulin responders identified by our method, we could provide a good explanation for the individualized responses in gut microbial structure and SCFA metabolism after the inulin intervention.</w:t>
        </w:r>
      </w:ins>
    </w:p>
    <w:p w14:paraId="4225D81B" w14:textId="77777777" w:rsidR="00741AF5" w:rsidRDefault="00741AF5" w:rsidP="00B439D9">
      <w:pPr>
        <w:jc w:val="both"/>
        <w:rPr>
          <w:ins w:id="936" w:author="刘 红宾" w:date="2021-03-09T17:32:00Z"/>
          <w:rFonts w:ascii="Times New Roman" w:hAnsi="Times New Roman" w:cs="Times New Roman"/>
        </w:rPr>
      </w:pPr>
    </w:p>
    <w:p w14:paraId="3725F53B" w14:textId="7D4893B6" w:rsidR="00B439D9" w:rsidRDefault="001E4A3D" w:rsidP="00242869">
      <w:pPr>
        <w:jc w:val="both"/>
        <w:rPr>
          <w:ins w:id="937" w:author="刘 红宾" w:date="2021-03-09T20:05:00Z"/>
          <w:rFonts w:ascii="Times New Roman" w:hAnsi="Times New Roman" w:cs="Times New Roman"/>
          <w:color w:val="2A2A2A"/>
          <w:szCs w:val="21"/>
          <w:shd w:val="clear" w:color="auto" w:fill="FFFFFF"/>
        </w:rPr>
      </w:pPr>
      <w:ins w:id="938" w:author="刘 红宾" w:date="2021-03-09T17:42:00Z">
        <w:r>
          <w:rPr>
            <w:rFonts w:ascii="Times New Roman" w:hAnsi="Times New Roman" w:cs="Times New Roman" w:hint="eastAsia"/>
            <w:color w:val="2A2A2A"/>
            <w:szCs w:val="21"/>
            <w:shd w:val="clear" w:color="auto" w:fill="FFFFFF"/>
          </w:rPr>
          <w:t>C</w:t>
        </w:r>
        <w:r w:rsidR="007667DA">
          <w:rPr>
            <w:rFonts w:ascii="Times New Roman" w:hAnsi="Times New Roman" w:cs="Times New Roman"/>
            <w:color w:val="2A2A2A"/>
            <w:szCs w:val="21"/>
            <w:shd w:val="clear" w:color="auto" w:fill="FFFFFF"/>
          </w:rPr>
          <w:t>ontrast to previous study</w:t>
        </w:r>
      </w:ins>
      <w:ins w:id="939" w:author="刘 红宾" w:date="2021-03-09T17:44:00Z">
        <w:r w:rsidR="00507787">
          <w:rPr>
            <w:rFonts w:ascii="Times New Roman" w:hAnsi="Times New Roman" w:cs="Times New Roman"/>
            <w:color w:val="2A2A2A"/>
            <w:szCs w:val="21"/>
            <w:shd w:val="clear" w:color="auto" w:fill="FFFFFF"/>
          </w:rPr>
          <w:t xml:space="preserve"> [</w:t>
        </w:r>
        <w:r w:rsidR="00507787" w:rsidRPr="00507787">
          <w:rPr>
            <w:rFonts w:ascii="Times New Roman" w:hAnsi="Times New Roman" w:cs="Times New Roman"/>
            <w:color w:val="2A2A2A"/>
            <w:sz w:val="21"/>
            <w:szCs w:val="18"/>
            <w:shd w:val="clear" w:color="auto" w:fill="FFFFFF"/>
            <w:rPrChange w:id="940" w:author="刘 红宾" w:date="2021-03-09T17:44:00Z">
              <w:rPr>
                <w:rFonts w:ascii="Times New Roman" w:hAnsi="Times New Roman" w:cs="Times New Roman"/>
                <w:color w:val="2A2A2A"/>
                <w:szCs w:val="21"/>
                <w:shd w:val="clear" w:color="auto" w:fill="FFFFFF"/>
              </w:rPr>
            </w:rPrChange>
          </w:rPr>
          <w:t>Creswell, R., et al., High-resolution temporal profiling of the human gut microbiome reveals consistent and cascading alterations in response to dietary glycans. Genome Medicine, 2020. 12(1)</w:t>
        </w:r>
        <w:r w:rsidR="00507787">
          <w:rPr>
            <w:rFonts w:ascii="Times New Roman" w:hAnsi="Times New Roman" w:cs="Times New Roman"/>
            <w:color w:val="2A2A2A"/>
            <w:szCs w:val="21"/>
            <w:shd w:val="clear" w:color="auto" w:fill="FFFFFF"/>
          </w:rPr>
          <w:t>]</w:t>
        </w:r>
      </w:ins>
      <w:ins w:id="941" w:author="刘 红宾" w:date="2021-03-09T17:42:00Z">
        <w:r w:rsidR="007667DA">
          <w:rPr>
            <w:rFonts w:ascii="Times New Roman" w:hAnsi="Times New Roman" w:cs="Times New Roman"/>
            <w:color w:val="2A2A2A"/>
            <w:szCs w:val="21"/>
            <w:shd w:val="clear" w:color="auto" w:fill="FFFFFF"/>
          </w:rPr>
          <w:t>,</w:t>
        </w:r>
      </w:ins>
      <w:ins w:id="942" w:author="刘 红宾" w:date="2021-03-09T17:44:00Z">
        <w:r w:rsidR="00507787">
          <w:rPr>
            <w:rFonts w:ascii="Times New Roman" w:hAnsi="Times New Roman" w:cs="Times New Roman"/>
            <w:color w:val="2A2A2A"/>
            <w:szCs w:val="21"/>
            <w:shd w:val="clear" w:color="auto" w:fill="FFFFFF"/>
          </w:rPr>
          <w:t xml:space="preserve"> </w:t>
        </w:r>
      </w:ins>
      <w:ins w:id="943" w:author="刘 红宾" w:date="2021-03-09T17:45:00Z">
        <w:r w:rsidR="009B1C72">
          <w:rPr>
            <w:rFonts w:ascii="Times New Roman" w:hAnsi="Times New Roman" w:cs="Times New Roman"/>
            <w:color w:val="2A2A2A"/>
            <w:szCs w:val="21"/>
            <w:shd w:val="clear" w:color="auto" w:fill="FFFFFF"/>
          </w:rPr>
          <w:t xml:space="preserve">only </w:t>
        </w:r>
        <w:r w:rsidR="009B1C72" w:rsidRPr="009B1C72">
          <w:rPr>
            <w:rFonts w:ascii="Times New Roman" w:hAnsi="Times New Roman" w:cs="Times New Roman"/>
            <w:i/>
            <w:iCs/>
            <w:color w:val="2A2A2A"/>
            <w:szCs w:val="21"/>
            <w:shd w:val="clear" w:color="auto" w:fill="FFFFFF"/>
            <w:rPrChange w:id="944" w:author="刘 红宾" w:date="2021-03-09T17:46:00Z">
              <w:rPr>
                <w:rFonts w:ascii="Times New Roman" w:hAnsi="Times New Roman" w:cs="Times New Roman"/>
                <w:color w:val="2A2A2A"/>
                <w:szCs w:val="21"/>
                <w:shd w:val="clear" w:color="auto" w:fill="FFFFFF"/>
              </w:rPr>
            </w:rPrChange>
          </w:rPr>
          <w:t>Anaerostipes</w:t>
        </w:r>
        <w:r w:rsidR="009B1C72">
          <w:rPr>
            <w:rFonts w:ascii="Times New Roman" w:hAnsi="Times New Roman" w:cs="Times New Roman"/>
            <w:color w:val="2A2A2A"/>
            <w:szCs w:val="21"/>
            <w:shd w:val="clear" w:color="auto" w:fill="FFFFFF"/>
          </w:rPr>
          <w:t xml:space="preserve"> was i</w:t>
        </w:r>
      </w:ins>
      <w:ins w:id="945" w:author="刘 红宾" w:date="2021-03-09T17:46:00Z">
        <w:r w:rsidR="009B1C72">
          <w:rPr>
            <w:rFonts w:ascii="Times New Roman" w:hAnsi="Times New Roman" w:cs="Times New Roman"/>
            <w:color w:val="2A2A2A"/>
            <w:szCs w:val="21"/>
            <w:shd w:val="clear" w:color="auto" w:fill="FFFFFF"/>
          </w:rPr>
          <w:t>dentified as responder by our GLV model.</w:t>
        </w:r>
      </w:ins>
    </w:p>
    <w:p w14:paraId="6457B58F" w14:textId="13DD2650" w:rsidR="00082560" w:rsidRDefault="00082560" w:rsidP="00242869">
      <w:pPr>
        <w:jc w:val="both"/>
        <w:rPr>
          <w:ins w:id="946" w:author="刘 红宾" w:date="2021-03-09T20:05:00Z"/>
          <w:rFonts w:ascii="Times New Roman" w:hAnsi="Times New Roman" w:cs="Times New Roman"/>
          <w:color w:val="2A2A2A"/>
          <w:szCs w:val="21"/>
          <w:shd w:val="clear" w:color="auto" w:fill="FFFFFF"/>
        </w:rPr>
      </w:pPr>
    </w:p>
    <w:p w14:paraId="324DA770" w14:textId="681D38FE" w:rsidR="00082560" w:rsidRDefault="00082560" w:rsidP="00242869">
      <w:pPr>
        <w:jc w:val="both"/>
        <w:rPr>
          <w:ins w:id="947" w:author="刘 红宾" w:date="2021-03-09T20:06:00Z"/>
          <w:rFonts w:ascii="Times New Roman" w:hAnsi="Times New Roman" w:cs="Times New Roman"/>
          <w:color w:val="2A2A2A"/>
          <w:szCs w:val="21"/>
          <w:shd w:val="clear" w:color="auto" w:fill="FFFFFF"/>
        </w:rPr>
      </w:pPr>
    </w:p>
    <w:p w14:paraId="442444AF" w14:textId="3E6BCEAF" w:rsidR="00B439D9" w:rsidRDefault="00B439D9" w:rsidP="00242869">
      <w:pPr>
        <w:jc w:val="both"/>
        <w:rPr>
          <w:ins w:id="948" w:author="刘 红宾" w:date="2021-03-09T17:32:00Z"/>
          <w:rFonts w:ascii="Times New Roman" w:hAnsi="Times New Roman" w:cs="Times New Roman"/>
          <w:color w:val="2A2A2A"/>
          <w:szCs w:val="21"/>
          <w:shd w:val="clear" w:color="auto" w:fill="FFFFFF"/>
        </w:rPr>
      </w:pPr>
    </w:p>
    <w:p w14:paraId="48E4D2A3" w14:textId="77777777" w:rsidR="00B439D9" w:rsidRPr="0047742E" w:rsidRDefault="00B439D9" w:rsidP="00242869">
      <w:pPr>
        <w:jc w:val="both"/>
        <w:rPr>
          <w:ins w:id="949" w:author="刘 红宾" w:date="2021-03-09T10:13:00Z"/>
          <w:rFonts w:ascii="Times New Roman" w:hAnsi="Times New Roman" w:cs="Times New Roman"/>
          <w:color w:val="2A2A2A"/>
          <w:szCs w:val="21"/>
          <w:shd w:val="clear" w:color="auto" w:fill="FFFFFF"/>
        </w:rPr>
      </w:pPr>
    </w:p>
    <w:p w14:paraId="3AA507C3" w14:textId="77777777" w:rsidR="00A83394" w:rsidRDefault="00A83394">
      <w:pPr>
        <w:jc w:val="both"/>
        <w:rPr>
          <w:ins w:id="950" w:author="刘 红宾" w:date="2021-03-01T09:28:00Z"/>
          <w:rFonts w:ascii="Times New Roman" w:hAnsi="Times New Roman" w:cs="Times New Roman"/>
          <w:b/>
          <w:bCs/>
          <w:szCs w:val="21"/>
        </w:rPr>
        <w:pPrChange w:id="951" w:author="刘 红宾" w:date="2021-03-01T09:28:00Z">
          <w:pPr/>
        </w:pPrChange>
      </w:pPr>
      <w:ins w:id="952" w:author="刘 红宾" w:date="2021-03-01T09:28:00Z">
        <w:r w:rsidRPr="00AB4748">
          <w:rPr>
            <w:rFonts w:ascii="Times New Roman" w:hAnsi="Times New Roman" w:cs="Times New Roman"/>
            <w:b/>
            <w:bCs/>
            <w:szCs w:val="21"/>
          </w:rPr>
          <w:t>Visualization of individualized responses</w:t>
        </w:r>
      </w:ins>
    </w:p>
    <w:p w14:paraId="68279F2D" w14:textId="77777777" w:rsidR="00A83394" w:rsidRPr="007A3AD9" w:rsidRDefault="00A83394">
      <w:pPr>
        <w:jc w:val="both"/>
        <w:rPr>
          <w:ins w:id="953" w:author="刘 红宾" w:date="2021-03-01T09:28:00Z"/>
          <w:rFonts w:ascii="Times New Roman" w:hAnsi="Times New Roman" w:cs="Times New Roman"/>
          <w:rPrChange w:id="954" w:author="刘 红宾" w:date="2021-03-09T17:35:00Z">
            <w:rPr>
              <w:ins w:id="955" w:author="刘 红宾" w:date="2021-03-01T09:28:00Z"/>
              <w:rFonts w:ascii="Times New Roman" w:hAnsi="Times New Roman" w:cs="Times New Roman"/>
              <w:szCs w:val="21"/>
            </w:rPr>
          </w:rPrChange>
        </w:rPr>
        <w:pPrChange w:id="956" w:author="刘 红宾" w:date="2021-03-01T09:28:00Z">
          <w:pPr/>
        </w:pPrChange>
      </w:pPr>
      <w:ins w:id="957" w:author="刘 红宾" w:date="2021-03-01T09:28:00Z">
        <w:r w:rsidRPr="000D04D7">
          <w:rPr>
            <w:rFonts w:ascii="Times New Roman" w:hAnsi="Times New Roman" w:cs="Times New Roman"/>
          </w:rPr>
          <w:t xml:space="preserve">We introduced a </w:t>
        </w:r>
        <w:r w:rsidRPr="007A3AD9">
          <w:rPr>
            <w:rFonts w:ascii="Times New Roman" w:hAnsi="Times New Roman" w:cs="Times New Roman"/>
            <w:rPrChange w:id="958" w:author="刘 红宾" w:date="2021-03-09T17:35:00Z">
              <w:rPr>
                <w:rFonts w:ascii="Times New Roman" w:hAnsi="Times New Roman" w:cs="Times New Roman"/>
                <w:szCs w:val="21"/>
              </w:rPr>
            </w:rPrChange>
          </w:rPr>
          <w:t>descending dimension method for visualizing the individualized dynamic responses of gut microbiome to dietary fiber intervention and employed the distribution-free algorithm PERMANOVA to determine the significant.</w:t>
        </w:r>
      </w:ins>
    </w:p>
    <w:p w14:paraId="53126B4C" w14:textId="77777777" w:rsidR="00A83394" w:rsidRPr="007A3AD9" w:rsidRDefault="00A83394">
      <w:pPr>
        <w:jc w:val="both"/>
        <w:rPr>
          <w:ins w:id="959" w:author="刘 红宾" w:date="2021-03-01T09:28:00Z"/>
          <w:rFonts w:ascii="Times New Roman" w:hAnsi="Times New Roman" w:cs="Times New Roman"/>
          <w:b/>
          <w:bCs/>
          <w:rPrChange w:id="960" w:author="刘 红宾" w:date="2021-03-09T17:35:00Z">
            <w:rPr>
              <w:ins w:id="961" w:author="刘 红宾" w:date="2021-03-01T09:28:00Z"/>
              <w:rFonts w:ascii="Times New Roman" w:hAnsi="Times New Roman" w:cs="Times New Roman"/>
              <w:b/>
              <w:bCs/>
              <w:sz w:val="21"/>
              <w:szCs w:val="21"/>
            </w:rPr>
          </w:rPrChange>
        </w:rPr>
        <w:pPrChange w:id="962" w:author="刘 红宾" w:date="2021-03-01T09:28:00Z">
          <w:pPr/>
        </w:pPrChange>
      </w:pPr>
    </w:p>
    <w:p w14:paraId="04AB164F" w14:textId="697A6C84" w:rsidR="00A83394" w:rsidRPr="007A3AD9" w:rsidRDefault="00A83394">
      <w:pPr>
        <w:jc w:val="both"/>
        <w:rPr>
          <w:ins w:id="963" w:author="刘 红宾" w:date="2021-03-01T09:28:00Z"/>
          <w:rFonts w:ascii="Times New Roman" w:hAnsi="Times New Roman" w:cs="Times New Roman"/>
          <w:rPrChange w:id="964" w:author="刘 红宾" w:date="2021-03-09T17:35:00Z">
            <w:rPr>
              <w:ins w:id="965" w:author="刘 红宾" w:date="2021-03-01T09:28:00Z"/>
              <w:rFonts w:ascii="Times New Roman" w:hAnsi="Times New Roman" w:cs="Times New Roman"/>
              <w:szCs w:val="21"/>
            </w:rPr>
          </w:rPrChange>
        </w:rPr>
        <w:pPrChange w:id="966" w:author="刘 红宾" w:date="2021-03-01T09:28:00Z">
          <w:pPr/>
        </w:pPrChange>
      </w:pPr>
      <w:ins w:id="967" w:author="刘 红宾" w:date="2021-03-01T09:28:00Z">
        <w:r w:rsidRPr="000D04D7">
          <w:rPr>
            <w:rFonts w:ascii="Times New Roman" w:hAnsi="Times New Roman" w:cs="Times New Roman"/>
          </w:rPr>
          <w:t xml:space="preserve">Though universal microbial </w:t>
        </w:r>
      </w:ins>
      <w:ins w:id="968" w:author="刘 红宾" w:date="2021-03-09T20:08:00Z">
        <w:r w:rsidR="00BA16A1">
          <w:rPr>
            <w:rFonts w:ascii="Times New Roman" w:hAnsi="Times New Roman" w:cs="Times New Roman"/>
          </w:rPr>
          <w:t>dynamic</w:t>
        </w:r>
      </w:ins>
      <w:ins w:id="969" w:author="刘 红宾" w:date="2021-03-01T09:28:00Z">
        <w:r w:rsidRPr="000D04D7">
          <w:rPr>
            <w:rFonts w:ascii="Times New Roman" w:hAnsi="Times New Roman" w:cs="Times New Roman"/>
          </w:rPr>
          <w:t xml:space="preserve"> respon</w:t>
        </w:r>
        <w:r w:rsidRPr="007A3AD9">
          <w:rPr>
            <w:rFonts w:ascii="Times New Roman" w:hAnsi="Times New Roman" w:cs="Times New Roman"/>
            <w:rPrChange w:id="970" w:author="刘 红宾" w:date="2021-03-09T17:35:00Z">
              <w:rPr>
                <w:rFonts w:ascii="Times New Roman" w:hAnsi="Times New Roman" w:cs="Times New Roman"/>
                <w:szCs w:val="21"/>
              </w:rPr>
            </w:rPrChange>
          </w:rPr>
          <w:t>se</w:t>
        </w:r>
      </w:ins>
      <w:ins w:id="971" w:author="刘 红宾" w:date="2021-03-09T20:08:00Z">
        <w:r w:rsidR="00BA16A1">
          <w:rPr>
            <w:rFonts w:ascii="Times New Roman" w:hAnsi="Times New Roman" w:cs="Times New Roman"/>
          </w:rPr>
          <w:t>s</w:t>
        </w:r>
      </w:ins>
      <w:ins w:id="972" w:author="刘 红宾" w:date="2021-03-01T09:28:00Z">
        <w:r w:rsidRPr="000D04D7">
          <w:rPr>
            <w:rFonts w:ascii="Times New Roman" w:hAnsi="Times New Roman" w:cs="Times New Roman"/>
          </w:rPr>
          <w:t xml:space="preserve"> to inulin intervention among four vendors were observed, the magnitudes and rate of these responses were, however, vendor-specific, especially for Shanghai. In contrast to the response peak of other three vendors that occurred within a week, notable de</w:t>
        </w:r>
        <w:r w:rsidRPr="007A3AD9">
          <w:rPr>
            <w:rFonts w:ascii="Times New Roman" w:hAnsi="Times New Roman" w:cs="Times New Roman"/>
            <w:rPrChange w:id="973" w:author="刘 红宾" w:date="2021-03-09T17:35:00Z">
              <w:rPr>
                <w:rFonts w:ascii="Times New Roman" w:hAnsi="Times New Roman" w:cs="Times New Roman"/>
                <w:szCs w:val="21"/>
              </w:rPr>
            </w:rPrChange>
          </w:rPr>
          <w:t xml:space="preserve">layed response peaks in both microbial structure and SCFA production were observed in Shanghai mice. </w:t>
        </w:r>
      </w:ins>
    </w:p>
    <w:p w14:paraId="7A6DDF21" w14:textId="47F5EF66" w:rsidR="00A83394" w:rsidRDefault="00A83394">
      <w:pPr>
        <w:jc w:val="both"/>
        <w:rPr>
          <w:ins w:id="974" w:author="刘 红宾" w:date="2021-03-09T17:29:00Z"/>
          <w:rFonts w:ascii="Times New Roman" w:hAnsi="Times New Roman" w:cs="Times New Roman"/>
          <w:sz w:val="21"/>
          <w:szCs w:val="21"/>
        </w:rPr>
      </w:pPr>
    </w:p>
    <w:p w14:paraId="2E4CDA58" w14:textId="77777777" w:rsidR="00F26372" w:rsidRDefault="00F26372">
      <w:pPr>
        <w:jc w:val="both"/>
        <w:rPr>
          <w:ins w:id="975" w:author="刘 红宾" w:date="2021-03-09T17:29:00Z"/>
          <w:rFonts w:ascii="Times New Roman" w:hAnsi="Times New Roman" w:cs="Times New Roman"/>
          <w:sz w:val="21"/>
          <w:szCs w:val="21"/>
        </w:rPr>
      </w:pPr>
    </w:p>
    <w:p w14:paraId="6F9C2F38" w14:textId="40A27906" w:rsidR="00EE3D35" w:rsidRDefault="007A3AD9">
      <w:pPr>
        <w:jc w:val="both"/>
        <w:rPr>
          <w:ins w:id="976" w:author="刘 红宾" w:date="2021-03-09T17:35:00Z"/>
          <w:rFonts w:ascii="Times New Roman" w:hAnsi="Times New Roman" w:cs="Times New Roman"/>
          <w:b/>
          <w:bCs/>
        </w:rPr>
      </w:pPr>
      <w:ins w:id="977" w:author="刘 红宾" w:date="2021-03-09T17:34:00Z">
        <w:r w:rsidRPr="007A3AD9">
          <w:rPr>
            <w:rFonts w:ascii="Times New Roman" w:hAnsi="Times New Roman" w:cs="Times New Roman"/>
            <w:b/>
            <w:bCs/>
            <w:rPrChange w:id="978" w:author="刘 红宾" w:date="2021-03-09T17:34:00Z">
              <w:rPr>
                <w:rFonts w:ascii="Times New Roman" w:hAnsi="Times New Roman" w:cs="Times New Roman"/>
              </w:rPr>
            </w:rPrChange>
          </w:rPr>
          <w:lastRenderedPageBreak/>
          <w:t>Prediction of SCFAs</w:t>
        </w:r>
      </w:ins>
    </w:p>
    <w:p w14:paraId="3409B758" w14:textId="0FA360FE" w:rsidR="000D02DB" w:rsidRDefault="00BE26BE">
      <w:pPr>
        <w:jc w:val="both"/>
        <w:rPr>
          <w:ins w:id="979" w:author="刘 红宾" w:date="2021-03-09T20:12:00Z"/>
          <w:rFonts w:ascii="Times New Roman" w:hAnsi="Times New Roman" w:cs="Times New Roman"/>
        </w:rPr>
      </w:pPr>
      <w:ins w:id="980" w:author="刘 红宾" w:date="2021-03-09T17:36:00Z">
        <w:r w:rsidRPr="00A42D11">
          <w:rPr>
            <w:rFonts w:ascii="Times New Roman" w:hAnsi="Times New Roman" w:cs="Times New Roman"/>
            <w:rPrChange w:id="981" w:author="刘 红宾" w:date="2021-03-09T17:39:00Z">
              <w:rPr>
                <w:rFonts w:ascii="Times New Roman" w:hAnsi="Times New Roman" w:cs="Times New Roman"/>
                <w:b/>
                <w:bCs/>
              </w:rPr>
            </w:rPrChange>
          </w:rPr>
          <w:t xml:space="preserve">We assumed that </w:t>
        </w:r>
      </w:ins>
      <w:ins w:id="982" w:author="刘 红宾" w:date="2021-03-09T17:38:00Z">
        <w:r w:rsidR="00672A4A" w:rsidRPr="00A42D11">
          <w:rPr>
            <w:rFonts w:ascii="Times New Roman" w:hAnsi="Times New Roman" w:cs="Times New Roman"/>
            <w:rPrChange w:id="983" w:author="刘 红宾" w:date="2021-03-09T17:39:00Z">
              <w:rPr>
                <w:rFonts w:ascii="Times New Roman" w:hAnsi="Times New Roman" w:cs="Times New Roman"/>
                <w:b/>
                <w:bCs/>
              </w:rPr>
            </w:rPrChange>
          </w:rPr>
          <w:t xml:space="preserve">there was no vendor-specific </w:t>
        </w:r>
        <w:r w:rsidR="00A42D11" w:rsidRPr="00A42D11">
          <w:rPr>
            <w:rFonts w:ascii="Times New Roman" w:hAnsi="Times New Roman" w:cs="Times New Roman"/>
            <w:rPrChange w:id="984" w:author="刘 红宾" w:date="2021-03-09T17:39:00Z">
              <w:rPr>
                <w:rFonts w:ascii="Times New Roman" w:hAnsi="Times New Roman" w:cs="Times New Roman"/>
                <w:b/>
                <w:bCs/>
              </w:rPr>
            </w:rPrChange>
          </w:rPr>
          <w:t>productivity of microbiota, therefore t</w:t>
        </w:r>
      </w:ins>
      <w:ins w:id="985" w:author="刘 红宾" w:date="2021-03-09T17:36:00Z">
        <w:r w:rsidR="00A563D8" w:rsidRPr="00A42D11">
          <w:rPr>
            <w:rFonts w:ascii="Times New Roman" w:hAnsi="Times New Roman" w:cs="Times New Roman"/>
            <w:rPrChange w:id="986" w:author="刘 红宾" w:date="2021-03-09T17:39:00Z">
              <w:rPr>
                <w:rFonts w:ascii="Times New Roman" w:hAnsi="Times New Roman" w:cs="Times New Roman"/>
                <w:b/>
                <w:bCs/>
              </w:rPr>
            </w:rPrChange>
          </w:rPr>
          <w:t>he microbiome-SCFA data of f</w:t>
        </w:r>
      </w:ins>
      <w:ins w:id="987" w:author="刘 红宾" w:date="2021-03-09T17:35:00Z">
        <w:r w:rsidR="00A563D8" w:rsidRPr="00A42D11">
          <w:rPr>
            <w:rFonts w:ascii="Times New Roman" w:hAnsi="Times New Roman" w:cs="Times New Roman"/>
            <w:rPrChange w:id="988" w:author="刘 红宾" w:date="2021-03-09T17:39:00Z">
              <w:rPr>
                <w:rFonts w:ascii="Times New Roman" w:hAnsi="Times New Roman" w:cs="Times New Roman"/>
                <w:b/>
                <w:bCs/>
              </w:rPr>
            </w:rPrChange>
          </w:rPr>
          <w:t xml:space="preserve">our vendors </w:t>
        </w:r>
      </w:ins>
      <w:ins w:id="989" w:author="刘 红宾" w:date="2021-03-09T17:36:00Z">
        <w:r w:rsidR="00A563D8" w:rsidRPr="00A42D11">
          <w:rPr>
            <w:rFonts w:ascii="Times New Roman" w:hAnsi="Times New Roman" w:cs="Times New Roman"/>
            <w:rPrChange w:id="990" w:author="刘 红宾" w:date="2021-03-09T17:39:00Z">
              <w:rPr>
                <w:rFonts w:ascii="Times New Roman" w:hAnsi="Times New Roman" w:cs="Times New Roman"/>
                <w:b/>
                <w:bCs/>
              </w:rPr>
            </w:rPrChange>
          </w:rPr>
          <w:t>were analyzed together</w:t>
        </w:r>
      </w:ins>
      <w:ins w:id="991" w:author="刘 红宾" w:date="2021-03-09T17:40:00Z">
        <w:r w:rsidR="00A35BBE">
          <w:rPr>
            <w:rFonts w:ascii="Times New Roman" w:hAnsi="Times New Roman" w:cs="Times New Roman"/>
          </w:rPr>
          <w:t xml:space="preserve">, which might be </w:t>
        </w:r>
      </w:ins>
      <w:ins w:id="992" w:author="刘 红宾" w:date="2021-03-09T20:21:00Z">
        <w:r w:rsidR="002A2763">
          <w:rPr>
            <w:rFonts w:ascii="Times New Roman" w:hAnsi="Times New Roman" w:cs="Times New Roman" w:hint="eastAsia"/>
          </w:rPr>
          <w:t>one</w:t>
        </w:r>
      </w:ins>
      <w:ins w:id="993" w:author="刘 红宾" w:date="2021-03-09T17:40:00Z">
        <w:r w:rsidR="00A35BBE">
          <w:rPr>
            <w:rFonts w:ascii="Times New Roman" w:hAnsi="Times New Roman" w:cs="Times New Roman"/>
          </w:rPr>
          <w:t xml:space="preserve"> reason that contribute to the poor prediction result.</w:t>
        </w:r>
      </w:ins>
    </w:p>
    <w:p w14:paraId="36FC1B64" w14:textId="00B3AACA" w:rsidR="00626BE9" w:rsidRDefault="00626BE9">
      <w:pPr>
        <w:jc w:val="both"/>
        <w:rPr>
          <w:ins w:id="994" w:author="刘 红宾" w:date="2021-03-09T20:12:00Z"/>
          <w:rFonts w:ascii="Times New Roman" w:hAnsi="Times New Roman" w:cs="Times New Roman"/>
        </w:rPr>
      </w:pPr>
    </w:p>
    <w:p w14:paraId="07ABCA99" w14:textId="77777777" w:rsidR="00626BE9" w:rsidRPr="00A42D11" w:rsidRDefault="00626BE9">
      <w:pPr>
        <w:jc w:val="both"/>
        <w:rPr>
          <w:ins w:id="995" w:author="刘 红宾" w:date="2021-03-09T17:34:00Z"/>
          <w:rFonts w:ascii="Times New Roman" w:hAnsi="Times New Roman" w:cs="Times New Roman"/>
        </w:rPr>
      </w:pPr>
    </w:p>
    <w:p w14:paraId="76AA44CE" w14:textId="170AF653" w:rsidR="007A3AD9" w:rsidRDefault="007A3AD9">
      <w:pPr>
        <w:jc w:val="both"/>
        <w:rPr>
          <w:ins w:id="996" w:author="刘 红宾" w:date="2021-03-09T20:12:00Z"/>
          <w:rFonts w:ascii="Times New Roman" w:hAnsi="Times New Roman" w:cs="Times New Roman"/>
        </w:rPr>
      </w:pPr>
    </w:p>
    <w:p w14:paraId="1A98932A" w14:textId="6A5270E5" w:rsidR="00626BE9" w:rsidRDefault="00626BE9">
      <w:pPr>
        <w:jc w:val="both"/>
        <w:rPr>
          <w:ins w:id="997" w:author="刘 红宾" w:date="2021-03-09T20:12:00Z"/>
          <w:rFonts w:ascii="Times New Roman" w:hAnsi="Times New Roman" w:cs="Times New Roman"/>
        </w:rPr>
      </w:pPr>
    </w:p>
    <w:p w14:paraId="3033F8E5" w14:textId="54E02F06" w:rsidR="00626BE9" w:rsidRDefault="00626BE9">
      <w:pPr>
        <w:jc w:val="both"/>
        <w:rPr>
          <w:ins w:id="998" w:author="刘 红宾" w:date="2021-03-09T20:12:00Z"/>
          <w:rFonts w:ascii="Times New Roman" w:hAnsi="Times New Roman" w:cs="Times New Roman"/>
        </w:rPr>
      </w:pPr>
    </w:p>
    <w:p w14:paraId="3778DE1C" w14:textId="77777777" w:rsidR="00626BE9" w:rsidRPr="00D37312" w:rsidRDefault="00626BE9">
      <w:pPr>
        <w:jc w:val="both"/>
        <w:rPr>
          <w:ins w:id="999" w:author="刘 红宾" w:date="2021-03-09T17:29:00Z"/>
          <w:rFonts w:ascii="Times New Roman" w:hAnsi="Times New Roman" w:cs="Times New Roman"/>
        </w:rPr>
      </w:pPr>
    </w:p>
    <w:p w14:paraId="1DDFA0F5" w14:textId="77777777" w:rsidR="00EE3D35" w:rsidRPr="00EE3D35" w:rsidRDefault="00EE3D35">
      <w:pPr>
        <w:jc w:val="both"/>
        <w:rPr>
          <w:ins w:id="1000" w:author="刘 红宾" w:date="2021-03-01T09:28:00Z"/>
          <w:rFonts w:ascii="Times New Roman" w:hAnsi="Times New Roman" w:cs="Times New Roman"/>
          <w:rPrChange w:id="1001" w:author="刘 红宾" w:date="2021-03-09T17:29:00Z">
            <w:rPr>
              <w:ins w:id="1002" w:author="刘 红宾" w:date="2021-03-01T09:28:00Z"/>
              <w:rFonts w:ascii="Times New Roman" w:hAnsi="Times New Roman" w:cs="Times New Roman"/>
              <w:sz w:val="21"/>
              <w:szCs w:val="21"/>
            </w:rPr>
          </w:rPrChange>
        </w:rPr>
        <w:pPrChange w:id="1003" w:author="刘 红宾" w:date="2021-03-01T09:28:00Z">
          <w:pPr/>
        </w:pPrChange>
      </w:pPr>
    </w:p>
    <w:p w14:paraId="6415F138" w14:textId="2AFD469B" w:rsidR="00A83394" w:rsidRDefault="00A83394">
      <w:pPr>
        <w:jc w:val="both"/>
        <w:rPr>
          <w:ins w:id="1004" w:author="刘 红宾" w:date="2021-03-01T09:28:00Z"/>
          <w:rFonts w:ascii="Times New Roman" w:hAnsi="Times New Roman" w:cs="Times New Roman"/>
          <w:color w:val="2A2A2A"/>
          <w:szCs w:val="21"/>
          <w:shd w:val="clear" w:color="auto" w:fill="FFFFFF"/>
        </w:rPr>
        <w:pPrChange w:id="1005" w:author="刘 红宾" w:date="2021-03-01T09:28:00Z">
          <w:pPr/>
        </w:pPrChange>
      </w:pPr>
      <w:ins w:id="1006" w:author="刘 红宾" w:date="2021-03-01T09:28:00Z">
        <w:r w:rsidRPr="00466A1C">
          <w:rPr>
            <w:rFonts w:ascii="Times New Roman" w:hAnsi="Times New Roman" w:cs="Times New Roman"/>
            <w:szCs w:val="21"/>
          </w:rPr>
          <w:t xml:space="preserve">We note </w:t>
        </w:r>
        <w:r>
          <w:rPr>
            <w:rFonts w:ascii="Times New Roman" w:hAnsi="Times New Roman" w:cs="Times New Roman"/>
            <w:szCs w:val="21"/>
          </w:rPr>
          <w:t xml:space="preserve">that </w:t>
        </w:r>
        <w:r w:rsidRPr="0044513E">
          <w:rPr>
            <w:rFonts w:ascii="Times New Roman" w:hAnsi="Times New Roman" w:cs="Times New Roman"/>
            <w:szCs w:val="21"/>
          </w:rPr>
          <w:t>there are several limitations that merit future research.</w:t>
        </w:r>
        <w:r>
          <w:rPr>
            <w:rFonts w:ascii="Times New Roman" w:hAnsi="Times New Roman" w:cs="Times New Roman"/>
            <w:szCs w:val="21"/>
          </w:rPr>
          <w:t xml:space="preserve"> T</w:t>
        </w:r>
        <w:r w:rsidRPr="00466A1C">
          <w:rPr>
            <w:rFonts w:ascii="Times New Roman" w:hAnsi="Times New Roman" w:cs="Times New Roman"/>
            <w:szCs w:val="21"/>
          </w:rPr>
          <w:t xml:space="preserve">he major one </w:t>
        </w:r>
        <w:r>
          <w:rPr>
            <w:rFonts w:ascii="Times New Roman" w:hAnsi="Times New Roman" w:cs="Times New Roman"/>
            <w:szCs w:val="21"/>
          </w:rPr>
          <w:t>was</w:t>
        </w:r>
        <w:r w:rsidRPr="00466A1C">
          <w:rPr>
            <w:rFonts w:ascii="Times New Roman" w:hAnsi="Times New Roman" w:cs="Times New Roman"/>
            <w:szCs w:val="21"/>
          </w:rPr>
          <w:t xml:space="preserve"> the </w:t>
        </w:r>
        <w:r>
          <w:rPr>
            <w:rFonts w:ascii="Times New Roman" w:hAnsi="Times New Roman" w:cs="Times New Roman"/>
            <w:szCs w:val="21"/>
          </w:rPr>
          <w:t>low pre-intervention inter-individual</w:t>
        </w:r>
        <w:r w:rsidRPr="00466A1C">
          <w:rPr>
            <w:rFonts w:ascii="Times New Roman" w:hAnsi="Times New Roman" w:cs="Times New Roman"/>
            <w:szCs w:val="21"/>
          </w:rPr>
          <w:t xml:space="preserve"> microbi</w:t>
        </w:r>
        <w:r>
          <w:rPr>
            <w:rFonts w:ascii="Times New Roman" w:hAnsi="Times New Roman" w:cs="Times New Roman"/>
            <w:szCs w:val="21"/>
          </w:rPr>
          <w:t>al diversity</w:t>
        </w:r>
        <w:r w:rsidRPr="00466A1C">
          <w:rPr>
            <w:rFonts w:ascii="Times New Roman" w:hAnsi="Times New Roman" w:cs="Times New Roman"/>
            <w:szCs w:val="21"/>
          </w:rPr>
          <w:t xml:space="preserve"> </w:t>
        </w:r>
        <w:r>
          <w:rPr>
            <w:rFonts w:ascii="Times New Roman" w:hAnsi="Times New Roman" w:cs="Times New Roman"/>
            <w:szCs w:val="21"/>
          </w:rPr>
          <w:t xml:space="preserve">provided by employed vendors. Although mice harboring distinct gut microbiome have been obtained to conduct the experiment, limited </w:t>
        </w:r>
        <w:r w:rsidRPr="00CE0768">
          <w:rPr>
            <w:rFonts w:ascii="Times New Roman" w:hAnsi="Times New Roman" w:cs="Times New Roman"/>
            <w:szCs w:val="21"/>
          </w:rPr>
          <w:t>inter-individual variations in humans</w:t>
        </w:r>
        <w:r w:rsidRPr="00C36682">
          <w:rPr>
            <w:rFonts w:ascii="Times New Roman" w:hAnsi="Times New Roman" w:cs="Times New Roman"/>
            <w:szCs w:val="21"/>
          </w:rPr>
          <w:t xml:space="preserve"> </w:t>
        </w:r>
        <w:r>
          <w:rPr>
            <w:rFonts w:ascii="Times New Roman" w:hAnsi="Times New Roman" w:cs="Times New Roman"/>
            <w:szCs w:val="21"/>
          </w:rPr>
          <w:t xml:space="preserve">has been </w:t>
        </w:r>
        <w:r w:rsidRPr="00CE0768">
          <w:rPr>
            <w:rFonts w:ascii="Times New Roman" w:hAnsi="Times New Roman" w:cs="Times New Roman"/>
            <w:szCs w:val="21"/>
          </w:rPr>
          <w:t>portra</w:t>
        </w:r>
        <w:r>
          <w:rPr>
            <w:rFonts w:ascii="Times New Roman" w:hAnsi="Times New Roman" w:cs="Times New Roman"/>
            <w:szCs w:val="21"/>
          </w:rPr>
          <w:t xml:space="preserve">yed. Nevertheless, universal microbial </w:t>
        </w:r>
        <w:r w:rsidRPr="009A2478">
          <w:rPr>
            <w:rFonts w:ascii="Times New Roman" w:hAnsi="Times New Roman" w:cs="Times New Roman"/>
            <w:szCs w:val="21"/>
          </w:rPr>
          <w:t xml:space="preserve">biphasic response to </w:t>
        </w:r>
        <w:r>
          <w:rPr>
            <w:rFonts w:ascii="Times New Roman" w:hAnsi="Times New Roman" w:cs="Times New Roman"/>
            <w:szCs w:val="21"/>
          </w:rPr>
          <w:t xml:space="preserve">dietary fiber intervention had been identified among different gut microbiome, which was further validated by reanalyzing published mice data and supported by human studies. </w:t>
        </w:r>
        <w:r w:rsidRPr="004A7967">
          <w:rPr>
            <w:rFonts w:ascii="Times New Roman" w:hAnsi="Times New Roman" w:cs="Times New Roman"/>
            <w:szCs w:val="21"/>
          </w:rPr>
          <w:t>Another important point is that,</w:t>
        </w:r>
        <w:r>
          <w:rPr>
            <w:rFonts w:ascii="Times New Roman" w:hAnsi="Times New Roman" w:cs="Times New Roman"/>
            <w:szCs w:val="21"/>
          </w:rPr>
          <w:t xml:space="preserve"> </w:t>
        </w:r>
        <w:r w:rsidRPr="00A5346E">
          <w:rPr>
            <w:rFonts w:ascii="Times New Roman" w:hAnsi="Times New Roman" w:cs="Times New Roman"/>
            <w:szCs w:val="21"/>
          </w:rPr>
          <w:t xml:space="preserve">compared with </w:t>
        </w:r>
        <w:r>
          <w:rPr>
            <w:rFonts w:ascii="Times New Roman" w:hAnsi="Times New Roman" w:cs="Times New Roman"/>
            <w:szCs w:val="21"/>
          </w:rPr>
          <w:t>humans,</w:t>
        </w:r>
        <w:r w:rsidRPr="00A5346E">
          <w:rPr>
            <w:rFonts w:ascii="Times New Roman" w:hAnsi="Times New Roman" w:cs="Times New Roman"/>
            <w:szCs w:val="21"/>
          </w:rPr>
          <w:t xml:space="preserve"> </w:t>
        </w:r>
        <w:r w:rsidRPr="0027344D">
          <w:rPr>
            <w:rFonts w:ascii="Times New Roman" w:hAnsi="Times New Roman" w:cs="Times New Roman"/>
            <w:szCs w:val="21"/>
          </w:rPr>
          <w:t>laboratory</w:t>
        </w:r>
        <w:r>
          <w:rPr>
            <w:rFonts w:ascii="Times New Roman" w:hAnsi="Times New Roman" w:cs="Times New Roman" w:hint="eastAsia"/>
            <w:szCs w:val="21"/>
          </w:rPr>
          <w:t xml:space="preserve"> </w:t>
        </w:r>
        <w:r w:rsidRPr="0027344D">
          <w:rPr>
            <w:rFonts w:ascii="Times New Roman" w:hAnsi="Times New Roman" w:cs="Times New Roman"/>
            <w:szCs w:val="21"/>
          </w:rPr>
          <w:t>mice</w:t>
        </w:r>
        <w:r>
          <w:rPr>
            <w:rFonts w:ascii="Times New Roman" w:hAnsi="Times New Roman" w:cs="Times New Roman"/>
            <w:szCs w:val="21"/>
          </w:rPr>
          <w:t xml:space="preserve"> harboring distinct gut microbial community composition </w:t>
        </w:r>
        <w:r>
          <w:rPr>
            <w:rFonts w:ascii="Times New Roman" w:hAnsi="Times New Roman" w:cs="Times New Roman"/>
            <w:szCs w:val="21"/>
          </w:rPr>
          <w:fldChar w:fldCharType="begin"/>
        </w:r>
      </w:ins>
      <w:ins w:id="1007" w:author="刘 红宾" w:date="2021-03-01T09:42:00Z">
        <w:r w:rsidR="00434C87">
          <w:rPr>
            <w:rFonts w:ascii="Times New Roman" w:hAnsi="Times New Roman" w:cs="Times New Roman"/>
            <w:szCs w:val="21"/>
          </w:rPr>
          <w:instrText xml:space="preserve"> ADDIN NE.Ref.{A669DA55-006E-4AA5-9DFA-F44F27767123}</w:instrText>
        </w:r>
      </w:ins>
      <w:ins w:id="1008" w:author="刘 红宾" w:date="2021-03-01T09:28:00Z">
        <w:r>
          <w:rPr>
            <w:rFonts w:ascii="Times New Roman" w:hAnsi="Times New Roman" w:cs="Times New Roman"/>
            <w:szCs w:val="21"/>
          </w:rPr>
          <w:fldChar w:fldCharType="separate"/>
        </w:r>
      </w:ins>
      <w:ins w:id="1009" w:author="刘 红宾" w:date="2021-03-09T20:19:00Z">
        <w:r w:rsidR="00ED3422">
          <w:rPr>
            <w:rFonts w:ascii="Times New Roman" w:hAnsi="Times New Roman" w:cs="Times New Roman"/>
            <w:color w:val="080000"/>
          </w:rPr>
          <w:t>[39]</w:t>
        </w:r>
      </w:ins>
      <w:ins w:id="1010" w:author="刘 红宾" w:date="2021-03-01T09:28:00Z">
        <w:r>
          <w:rPr>
            <w:rFonts w:ascii="Times New Roman" w:hAnsi="Times New Roman" w:cs="Times New Roman"/>
            <w:szCs w:val="21"/>
          </w:rPr>
          <w:fldChar w:fldCharType="end"/>
        </w:r>
        <w:r>
          <w:rPr>
            <w:rFonts w:ascii="Times New Roman" w:hAnsi="Times New Roman" w:cs="Times New Roman"/>
            <w:szCs w:val="21"/>
          </w:rPr>
          <w:t xml:space="preserve">, which may lead to different </w:t>
        </w:r>
        <w:r w:rsidRPr="004526A4">
          <w:rPr>
            <w:rFonts w:ascii="Times New Roman" w:hAnsi="Times New Roman" w:cs="Times New Roman"/>
            <w:szCs w:val="21"/>
          </w:rPr>
          <w:t>metabolic interaction network</w:t>
        </w:r>
        <w:r>
          <w:rPr>
            <w:rFonts w:ascii="Times New Roman" w:hAnsi="Times New Roman" w:cs="Times New Roman"/>
            <w:szCs w:val="21"/>
          </w:rPr>
          <w:t xml:space="preserve"> and response to </w:t>
        </w:r>
        <w:r w:rsidRPr="00D20B4F">
          <w:rPr>
            <w:rFonts w:ascii="Times New Roman" w:hAnsi="Times New Roman" w:cs="Times New Roman"/>
            <w:color w:val="2A2A2A"/>
            <w:szCs w:val="21"/>
            <w:shd w:val="clear" w:color="auto" w:fill="FFFFFF"/>
          </w:rPr>
          <w:t>internal and external stimuli</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1011" w:author="刘 红宾" w:date="2021-03-01T09:42:00Z">
        <w:r w:rsidR="00434C87">
          <w:rPr>
            <w:rFonts w:ascii="Times New Roman" w:hAnsi="Times New Roman" w:cs="Times New Roman"/>
            <w:color w:val="2A2A2A"/>
            <w:szCs w:val="21"/>
            <w:shd w:val="clear" w:color="auto" w:fill="FFFFFF"/>
          </w:rPr>
          <w:instrText xml:space="preserve"> ADDIN NE.Ref.{852D17DE-E58E-4AE2-9098-7F5BF302E709}</w:instrText>
        </w:r>
      </w:ins>
      <w:ins w:id="1012" w:author="刘 红宾" w:date="2021-03-01T09:28:00Z">
        <w:r>
          <w:rPr>
            <w:rFonts w:ascii="Times New Roman" w:hAnsi="Times New Roman" w:cs="Times New Roman"/>
            <w:color w:val="2A2A2A"/>
            <w:szCs w:val="21"/>
            <w:shd w:val="clear" w:color="auto" w:fill="FFFFFF"/>
          </w:rPr>
          <w:fldChar w:fldCharType="separate"/>
        </w:r>
      </w:ins>
      <w:ins w:id="1013" w:author="刘 红宾" w:date="2021-03-09T20:19:00Z">
        <w:r w:rsidR="00ED3422">
          <w:rPr>
            <w:rFonts w:ascii="Times New Roman" w:hAnsi="Times New Roman" w:cs="Times New Roman"/>
            <w:color w:val="080000"/>
          </w:rPr>
          <w:t>[40]</w:t>
        </w:r>
      </w:ins>
      <w:ins w:id="1014" w:author="刘 红宾" w:date="2021-03-01T09:28:00Z">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Indeed, different inulin responders were identified between the mice experiment and meta-analysis of human studies. However, most of these identified inulin responders have been reported for </w:t>
        </w:r>
        <w:r w:rsidRPr="00A5666F">
          <w:rPr>
            <w:rFonts w:ascii="Times New Roman" w:hAnsi="Times New Roman" w:cs="Times New Roman"/>
            <w:color w:val="2A2A2A"/>
            <w:szCs w:val="21"/>
            <w:shd w:val="clear" w:color="auto" w:fill="FFFFFF"/>
          </w:rPr>
          <w:t>polysaccharide</w:t>
        </w:r>
        <w:r>
          <w:rPr>
            <w:rFonts w:ascii="Times New Roman" w:hAnsi="Times New Roman" w:cs="Times New Roman"/>
            <w:color w:val="2A2A2A"/>
            <w:szCs w:val="21"/>
            <w:shd w:val="clear" w:color="auto" w:fill="FFFFFF"/>
          </w:rPr>
          <w:t>-</w:t>
        </w:r>
        <w:r w:rsidRPr="00A5666F">
          <w:rPr>
            <w:rFonts w:ascii="Times New Roman" w:hAnsi="Times New Roman" w:cs="Times New Roman"/>
            <w:color w:val="2A2A2A"/>
            <w:szCs w:val="21"/>
            <w:shd w:val="clear" w:color="auto" w:fill="FFFFFF"/>
          </w:rPr>
          <w:t xml:space="preserve">degrading </w:t>
        </w:r>
        <w:r>
          <w:rPr>
            <w:rFonts w:ascii="Times New Roman" w:hAnsi="Times New Roman" w:cs="Times New Roman"/>
            <w:color w:val="2A2A2A"/>
            <w:szCs w:val="21"/>
            <w:shd w:val="clear" w:color="auto" w:fill="FFFFFF"/>
          </w:rPr>
          <w:t xml:space="preserve">capacity and even were </w:t>
        </w:r>
        <w:r w:rsidRPr="002D309C">
          <w:rPr>
            <w:rFonts w:ascii="Times New Roman" w:hAnsi="Times New Roman" w:cs="Times New Roman"/>
            <w:color w:val="2A2A2A"/>
            <w:szCs w:val="21"/>
            <w:shd w:val="clear" w:color="auto" w:fill="FFFFFF"/>
          </w:rPr>
          <w:t>specialists</w:t>
        </w:r>
        <w:r>
          <w:rPr>
            <w:rFonts w:ascii="Times New Roman" w:hAnsi="Times New Roman" w:cs="Times New Roman"/>
            <w:color w:val="2A2A2A"/>
            <w:szCs w:val="21"/>
            <w:shd w:val="clear" w:color="auto" w:fill="FFFFFF"/>
          </w:rPr>
          <w:t xml:space="preserve"> for the degradation of inulin. </w:t>
        </w:r>
        <w:r w:rsidRPr="00436692">
          <w:rPr>
            <w:rFonts w:ascii="Times New Roman" w:hAnsi="Times New Roman" w:cs="Times New Roman"/>
            <w:color w:val="2A2A2A"/>
            <w:szCs w:val="21"/>
            <w:shd w:val="clear" w:color="auto" w:fill="FFFFFF"/>
          </w:rPr>
          <w:t>Extended</w:t>
        </w:r>
        <w:r>
          <w:rPr>
            <w:rFonts w:ascii="Times New Roman" w:hAnsi="Times New Roman" w:cs="Times New Roman" w:hint="eastAsia"/>
            <w:color w:val="2A2A2A"/>
            <w:szCs w:val="21"/>
            <w:shd w:val="clear" w:color="auto" w:fill="FFFFFF"/>
          </w:rPr>
          <w:t xml:space="preserve"> </w:t>
        </w:r>
        <w:r w:rsidRPr="00436692">
          <w:rPr>
            <w:rFonts w:ascii="Times New Roman" w:hAnsi="Times New Roman" w:cs="Times New Roman"/>
            <w:color w:val="2A2A2A"/>
            <w:szCs w:val="21"/>
            <w:shd w:val="clear" w:color="auto" w:fill="FFFFFF"/>
          </w:rPr>
          <w:t xml:space="preserve">longitudinal analysis of larger </w:t>
        </w:r>
        <w:r>
          <w:rPr>
            <w:rFonts w:ascii="Times New Roman" w:hAnsi="Times New Roman" w:cs="Times New Roman"/>
            <w:color w:val="2A2A2A"/>
            <w:szCs w:val="21"/>
            <w:shd w:val="clear" w:color="auto" w:fill="FFFFFF"/>
          </w:rPr>
          <w:t xml:space="preserve">human </w:t>
        </w:r>
        <w:r w:rsidRPr="00436692">
          <w:rPr>
            <w:rFonts w:ascii="Times New Roman" w:hAnsi="Times New Roman" w:cs="Times New Roman"/>
            <w:color w:val="2A2A2A"/>
            <w:szCs w:val="21"/>
            <w:shd w:val="clear" w:color="auto" w:fill="FFFFFF"/>
          </w:rPr>
          <w:t xml:space="preserve">cohorts is needed to </w:t>
        </w:r>
        <w:r>
          <w:rPr>
            <w:rFonts w:ascii="Times New Roman" w:hAnsi="Times New Roman" w:cs="Times New Roman"/>
            <w:color w:val="2A2A2A"/>
            <w:szCs w:val="21"/>
            <w:shd w:val="clear" w:color="auto" w:fill="FFFFFF"/>
          </w:rPr>
          <w:t>cover the substantial inter-individual variation of gut microbiome and identify</w:t>
        </w:r>
        <w:r w:rsidRPr="00436692">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more </w:t>
        </w:r>
        <w:r w:rsidRPr="001B7FED">
          <w:rPr>
            <w:rFonts w:ascii="Times New Roman" w:hAnsi="Times New Roman" w:cs="Times New Roman"/>
            <w:color w:val="2A2A2A"/>
            <w:szCs w:val="21"/>
            <w:shd w:val="clear" w:color="auto" w:fill="FFFFFF"/>
          </w:rPr>
          <w:t>appealing</w:t>
        </w:r>
        <w:r>
          <w:rPr>
            <w:rFonts w:ascii="Times New Roman" w:hAnsi="Times New Roman" w:cs="Times New Roman" w:hint="eastAsia"/>
            <w:color w:val="2A2A2A"/>
            <w:szCs w:val="21"/>
            <w:shd w:val="clear" w:color="auto" w:fill="FFFFFF"/>
          </w:rPr>
          <w:t xml:space="preserve"> </w:t>
        </w:r>
        <w:r w:rsidRPr="001B7FED">
          <w:rPr>
            <w:rFonts w:ascii="Times New Roman" w:hAnsi="Times New Roman" w:cs="Times New Roman"/>
            <w:color w:val="2A2A2A"/>
            <w:szCs w:val="21"/>
            <w:shd w:val="clear" w:color="auto" w:fill="FFFFFF"/>
          </w:rPr>
          <w:t xml:space="preserve">probiotic to give in combination with </w:t>
        </w:r>
        <w:r>
          <w:rPr>
            <w:rFonts w:ascii="Times New Roman" w:hAnsi="Times New Roman" w:cs="Times New Roman"/>
            <w:color w:val="2A2A2A"/>
            <w:szCs w:val="21"/>
            <w:shd w:val="clear" w:color="auto" w:fill="FFFFFF"/>
          </w:rPr>
          <w:t xml:space="preserve">inulin </w:t>
        </w:r>
        <w:r w:rsidRPr="001B7FED">
          <w:rPr>
            <w:rFonts w:ascii="Times New Roman" w:hAnsi="Times New Roman" w:cs="Times New Roman"/>
            <w:color w:val="2A2A2A"/>
            <w:szCs w:val="21"/>
            <w:shd w:val="clear" w:color="auto" w:fill="FFFFFF"/>
          </w:rPr>
          <w:t>to enhance butyrate production in a larger</w:t>
        </w:r>
        <w:r>
          <w:rPr>
            <w:rFonts w:ascii="Times New Roman" w:hAnsi="Times New Roman" w:cs="Times New Roman" w:hint="eastAsia"/>
            <w:color w:val="2A2A2A"/>
            <w:szCs w:val="21"/>
            <w:shd w:val="clear" w:color="auto" w:fill="FFFFFF"/>
          </w:rPr>
          <w:t xml:space="preserve"> </w:t>
        </w:r>
        <w:r w:rsidRPr="001B7FED">
          <w:rPr>
            <w:rFonts w:ascii="Times New Roman" w:hAnsi="Times New Roman" w:cs="Times New Roman"/>
            <w:color w:val="2A2A2A"/>
            <w:szCs w:val="21"/>
            <w:shd w:val="clear" w:color="auto" w:fill="FFFFFF"/>
          </w:rPr>
          <w:t>percentage of individuals</w:t>
        </w:r>
        <w:r w:rsidRPr="009176AC">
          <w:rPr>
            <w:rFonts w:ascii="Times New Roman" w:hAnsi="Times New Roman" w:cs="Times New Roman"/>
            <w:color w:val="2A2A2A"/>
            <w:szCs w:val="21"/>
            <w:shd w:val="clear" w:color="auto" w:fill="FFFFFF"/>
          </w:rPr>
          <w:t xml:space="preserve">. This would be important for understanding </w:t>
        </w:r>
        <w:r>
          <w:rPr>
            <w:rFonts w:ascii="Times New Roman" w:hAnsi="Times New Roman" w:cs="Times New Roman"/>
            <w:color w:val="2A2A2A"/>
            <w:szCs w:val="21"/>
            <w:shd w:val="clear" w:color="auto" w:fill="FFFFFF"/>
          </w:rPr>
          <w:t>ecological interaction between dietary fiber and gut microbiome</w:t>
        </w:r>
        <w:r w:rsidRPr="009176AC">
          <w:rPr>
            <w:rFonts w:ascii="Times New Roman" w:hAnsi="Times New Roman" w:cs="Times New Roman"/>
            <w:color w:val="2A2A2A"/>
            <w:szCs w:val="21"/>
            <w:shd w:val="clear" w:color="auto" w:fill="FFFFFF"/>
          </w:rPr>
          <w:t xml:space="preserve">, as well as </w:t>
        </w:r>
        <w:r>
          <w:rPr>
            <w:rFonts w:ascii="Times New Roman" w:hAnsi="Times New Roman" w:cs="Times New Roman"/>
            <w:color w:val="2A2A2A"/>
            <w:szCs w:val="21"/>
            <w:shd w:val="clear" w:color="auto" w:fill="FFFFFF"/>
          </w:rPr>
          <w:t xml:space="preserve">for </w:t>
        </w:r>
        <w:r w:rsidRPr="00BC144F">
          <w:rPr>
            <w:rFonts w:ascii="Times New Roman" w:hAnsi="Times New Roman" w:cs="Times New Roman"/>
            <w:color w:val="2A2A2A"/>
            <w:szCs w:val="21"/>
            <w:shd w:val="clear" w:color="auto" w:fill="FFFFFF"/>
          </w:rPr>
          <w:t>improv</w:t>
        </w:r>
        <w:r>
          <w:rPr>
            <w:rFonts w:ascii="Times New Roman" w:hAnsi="Times New Roman" w:cs="Times New Roman"/>
            <w:color w:val="2A2A2A"/>
            <w:szCs w:val="21"/>
            <w:shd w:val="clear" w:color="auto" w:fill="FFFFFF"/>
          </w:rPr>
          <w:t>ing</w:t>
        </w:r>
        <w:r w:rsidRPr="00BC144F">
          <w:rPr>
            <w:rFonts w:ascii="Times New Roman" w:hAnsi="Times New Roman" w:cs="Times New Roman"/>
            <w:color w:val="2A2A2A"/>
            <w:szCs w:val="21"/>
            <w:shd w:val="clear" w:color="auto" w:fill="FFFFFF"/>
          </w:rPr>
          <w:t xml:space="preserve"> the efficacy of dietary supplements</w:t>
        </w:r>
        <w:r w:rsidRPr="00665892">
          <w:rPr>
            <w:rFonts w:ascii="Times New Roman" w:hAnsi="Times New Roman" w:cs="Times New Roman"/>
            <w:color w:val="2A2A2A"/>
            <w:szCs w:val="21"/>
            <w:shd w:val="clear" w:color="auto" w:fill="FFFFFF"/>
          </w:rPr>
          <w:t xml:space="preserve"> according to an individual’s gut microbiota</w:t>
        </w:r>
        <w:r w:rsidRPr="009176AC">
          <w:rPr>
            <w:rFonts w:ascii="Times New Roman" w:hAnsi="Times New Roman" w:cs="Times New Roman"/>
            <w:color w:val="2A2A2A"/>
            <w:szCs w:val="21"/>
            <w:shd w:val="clear" w:color="auto" w:fill="FFFFFF"/>
          </w:rPr>
          <w:t>.</w:t>
        </w:r>
      </w:ins>
    </w:p>
    <w:p w14:paraId="38D3D17A" w14:textId="32EDA559" w:rsidR="00A83394" w:rsidRDefault="00A83394">
      <w:pPr>
        <w:jc w:val="both"/>
        <w:rPr>
          <w:ins w:id="1015" w:author="刘 红宾" w:date="2021-03-09T20:12:00Z"/>
          <w:rFonts w:ascii="Times New Roman" w:hAnsi="Times New Roman" w:cs="Times New Roman"/>
          <w:szCs w:val="21"/>
        </w:rPr>
      </w:pPr>
    </w:p>
    <w:p w14:paraId="61ED249E" w14:textId="77777777" w:rsidR="00626BE9" w:rsidRDefault="00626BE9">
      <w:pPr>
        <w:jc w:val="both"/>
        <w:rPr>
          <w:ins w:id="1016" w:author="刘 红宾" w:date="2021-03-01T09:28:00Z"/>
          <w:rFonts w:ascii="Times New Roman" w:hAnsi="Times New Roman" w:cs="Times New Roman"/>
          <w:szCs w:val="21"/>
        </w:rPr>
        <w:pPrChange w:id="1017" w:author="刘 红宾" w:date="2021-03-01T09:28:00Z">
          <w:pPr/>
        </w:pPrChange>
      </w:pPr>
    </w:p>
    <w:p w14:paraId="311810E2" w14:textId="28A0C588" w:rsidR="00A83394" w:rsidRDefault="00A83394">
      <w:pPr>
        <w:jc w:val="both"/>
        <w:rPr>
          <w:ins w:id="1018" w:author="刘 红宾" w:date="2021-03-01T09:28:00Z"/>
          <w:rFonts w:ascii="Times New Roman" w:hAnsi="Times New Roman" w:cs="Times New Roman"/>
          <w:color w:val="2A2A2A"/>
          <w:szCs w:val="21"/>
          <w:shd w:val="clear" w:color="auto" w:fill="FFFFFF"/>
        </w:rPr>
        <w:pPrChange w:id="1019" w:author="刘 红宾" w:date="2021-03-01T09:28:00Z">
          <w:pPr/>
        </w:pPrChange>
      </w:pPr>
      <w:ins w:id="1020" w:author="刘 红宾" w:date="2021-03-01T09:28:00Z">
        <w:r>
          <w:rPr>
            <w:rFonts w:ascii="Times New Roman" w:hAnsi="Times New Roman" w:cs="Times New Roman"/>
            <w:szCs w:val="21"/>
          </w:rPr>
          <w:t>The impact of d</w:t>
        </w:r>
        <w:r w:rsidRPr="00902EDC">
          <w:rPr>
            <w:rFonts w:ascii="Times New Roman" w:hAnsi="Times New Roman" w:cs="Times New Roman"/>
            <w:szCs w:val="21"/>
          </w:rPr>
          <w:t xml:space="preserve">ietary fibers </w:t>
        </w:r>
        <w:r>
          <w:rPr>
            <w:rFonts w:ascii="Times New Roman" w:hAnsi="Times New Roman" w:cs="Times New Roman"/>
            <w:szCs w:val="21"/>
          </w:rPr>
          <w:t>on the</w:t>
        </w:r>
        <w:r w:rsidRPr="00902EDC">
          <w:rPr>
            <w:rFonts w:ascii="Times New Roman" w:hAnsi="Times New Roman" w:cs="Times New Roman"/>
            <w:szCs w:val="21"/>
          </w:rPr>
          <w:t xml:space="preserve"> gut microbiome </w:t>
        </w:r>
        <w:r>
          <w:rPr>
            <w:rFonts w:ascii="Times New Roman" w:hAnsi="Times New Roman" w:cs="Times New Roman"/>
            <w:szCs w:val="21"/>
          </w:rPr>
          <w:t>has been widely studied. However, rare consistent and</w:t>
        </w:r>
        <w:r w:rsidRPr="00A10DF5">
          <w:rPr>
            <w:rFonts w:ascii="Times New Roman" w:hAnsi="Times New Roman" w:cs="Times New Roman"/>
            <w:color w:val="000000"/>
            <w:shd w:val="clear" w:color="auto" w:fill="FFFFFF"/>
          </w:rPr>
          <w:t xml:space="preserve"> reproducib</w:t>
        </w:r>
        <w:r>
          <w:rPr>
            <w:rFonts w:ascii="Times New Roman" w:hAnsi="Times New Roman" w:cs="Times New Roman"/>
            <w:color w:val="000000"/>
            <w:shd w:val="clear" w:color="auto" w:fill="FFFFFF"/>
          </w:rPr>
          <w:t>le microbial responses were yielded</w:t>
        </w:r>
        <w:r w:rsidRPr="00A10DF5">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among these studies, and this</w:t>
        </w:r>
        <w:r w:rsidRPr="00B50076">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r w:rsidRPr="00B50076">
          <w:rPr>
            <w:rFonts w:ascii="Times New Roman" w:hAnsi="Times New Roman" w:cs="Times New Roman"/>
            <w:color w:val="000000"/>
            <w:shd w:val="clear" w:color="auto" w:fill="FFFFFF"/>
          </w:rPr>
          <w:t>reproducibility crisis</w:t>
        </w:r>
        <w:r>
          <w:rPr>
            <w:rFonts w:ascii="Times New Roman" w:hAnsi="Times New Roman" w:cs="Times New Roman"/>
            <w:color w:val="000000"/>
            <w:shd w:val="clear" w:color="auto" w:fill="FFFFFF"/>
          </w:rPr>
          <w:t>” has been attributed to the s</w:t>
        </w:r>
        <w:r w:rsidRPr="00D31258">
          <w:rPr>
            <w:rFonts w:ascii="Times New Roman" w:hAnsi="Times New Roman" w:cs="Times New Roman"/>
            <w:color w:val="000000"/>
            <w:shd w:val="clear" w:color="auto" w:fill="FFFFFF"/>
          </w:rPr>
          <w:t>ubstantial</w:t>
        </w:r>
        <w:r>
          <w:rPr>
            <w:rFonts w:ascii="Times New Roman" w:hAnsi="Times New Roman" w:cs="Times New Roman"/>
            <w:color w:val="000000"/>
            <w:shd w:val="clear" w:color="auto" w:fill="FFFFFF"/>
          </w:rPr>
          <w:t xml:space="preserve"> variation in pretreatment gut microbial configuration </w:t>
        </w:r>
        <w:r>
          <w:rPr>
            <w:rFonts w:ascii="Times New Roman" w:hAnsi="Times New Roman" w:cs="Times New Roman"/>
            <w:color w:val="000000"/>
            <w:shd w:val="clear" w:color="auto" w:fill="FFFFFF"/>
          </w:rPr>
          <w:fldChar w:fldCharType="begin"/>
        </w:r>
      </w:ins>
      <w:ins w:id="1021" w:author="刘 红宾" w:date="2021-03-01T09:42:00Z">
        <w:r w:rsidR="00434C87">
          <w:rPr>
            <w:rFonts w:ascii="Times New Roman" w:hAnsi="Times New Roman" w:cs="Times New Roman"/>
            <w:color w:val="000000"/>
            <w:shd w:val="clear" w:color="auto" w:fill="FFFFFF"/>
          </w:rPr>
          <w:instrText xml:space="preserve"> ADDIN NE.Ref.{A92E420E-636F-46ED-9C1A-D60F993B2771}</w:instrText>
        </w:r>
      </w:ins>
      <w:ins w:id="1022" w:author="刘 红宾" w:date="2021-03-01T09:28:00Z">
        <w:r>
          <w:rPr>
            <w:rFonts w:ascii="Times New Roman" w:hAnsi="Times New Roman" w:cs="Times New Roman"/>
            <w:color w:val="000000"/>
            <w:shd w:val="clear" w:color="auto" w:fill="FFFFFF"/>
          </w:rPr>
          <w:fldChar w:fldCharType="separate"/>
        </w:r>
      </w:ins>
      <w:ins w:id="1023" w:author="刘 红宾" w:date="2021-03-09T20:19:00Z">
        <w:r w:rsidR="00ED3422">
          <w:rPr>
            <w:rFonts w:ascii="Times New Roman" w:hAnsi="Times New Roman" w:cs="Times New Roman"/>
            <w:color w:val="080000"/>
          </w:rPr>
          <w:t>[41]</w:t>
        </w:r>
      </w:ins>
      <w:ins w:id="1024" w:author="刘 红宾" w:date="2021-03-01T09:28:00Z">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w:t>
        </w:r>
        <w:r>
          <w:rPr>
            <w:rFonts w:ascii="Times New Roman" w:hAnsi="Times New Roman" w:cs="Times New Roman"/>
            <w:color w:val="2A2A2A"/>
            <w:szCs w:val="21"/>
            <w:shd w:val="clear" w:color="auto" w:fill="FFFFFF"/>
          </w:rPr>
          <w:t xml:space="preserve">In contrast to previous cross-sectional </w:t>
        </w:r>
        <w:r w:rsidRPr="003D4CB9">
          <w:rPr>
            <w:rFonts w:ascii="Times New Roman" w:hAnsi="Times New Roman" w:cs="Times New Roman"/>
            <w:color w:val="2A2A2A"/>
            <w:szCs w:val="21"/>
            <w:shd w:val="clear" w:color="auto" w:fill="FFFFFF"/>
          </w:rPr>
          <w:t>stud</w:t>
        </w:r>
        <w:r>
          <w:rPr>
            <w:rFonts w:ascii="Times New Roman" w:hAnsi="Times New Roman" w:cs="Times New Roman"/>
            <w:color w:val="2A2A2A"/>
            <w:szCs w:val="21"/>
            <w:shd w:val="clear" w:color="auto" w:fill="FFFFFF"/>
          </w:rPr>
          <w:t>ies</w:t>
        </w:r>
        <w:r w:rsidRPr="00DE522B">
          <w:rPr>
            <w:rFonts w:ascii="Times New Roman" w:hAnsi="Times New Roman" w:cs="Times New Roman"/>
            <w:color w:val="2A2A2A"/>
            <w:szCs w:val="21"/>
            <w:shd w:val="clear" w:color="auto" w:fill="FFFFFF"/>
          </w:rPr>
          <w:t xml:space="preserve">, </w:t>
        </w:r>
        <w:r w:rsidRPr="00313380">
          <w:rPr>
            <w:rFonts w:ascii="Times New Roman" w:hAnsi="Times New Roman" w:cs="Times New Roman"/>
            <w:color w:val="2A2A2A"/>
            <w:szCs w:val="21"/>
            <w:shd w:val="clear" w:color="auto" w:fill="FFFFFF"/>
          </w:rPr>
          <w:t xml:space="preserve">extensive longitudinal profiling </w:t>
        </w:r>
        <w:r>
          <w:rPr>
            <w:rFonts w:ascii="Times New Roman" w:hAnsi="Times New Roman" w:cs="Times New Roman"/>
            <w:color w:val="2A2A2A"/>
            <w:szCs w:val="21"/>
            <w:shd w:val="clear" w:color="auto" w:fill="FFFFFF"/>
          </w:rPr>
          <w:t xml:space="preserve">of current study </w:t>
        </w:r>
        <w:r w:rsidRPr="00313380">
          <w:rPr>
            <w:rFonts w:ascii="Times New Roman" w:hAnsi="Times New Roman" w:cs="Times New Roman"/>
            <w:color w:val="2A2A2A"/>
            <w:szCs w:val="21"/>
            <w:shd w:val="clear" w:color="auto" w:fill="FFFFFF"/>
          </w:rPr>
          <w:t xml:space="preserve">enabled us to </w:t>
        </w:r>
        <w:r w:rsidRPr="002663DA">
          <w:rPr>
            <w:rFonts w:ascii="Times New Roman" w:hAnsi="Times New Roman" w:cs="Times New Roman"/>
            <w:szCs w:val="21"/>
          </w:rPr>
          <w:t xml:space="preserve">detail </w:t>
        </w:r>
        <w:r>
          <w:rPr>
            <w:rFonts w:ascii="Times New Roman" w:hAnsi="Times New Roman" w:cs="Times New Roman"/>
            <w:szCs w:val="21"/>
          </w:rPr>
          <w:t xml:space="preserve">and capture </w:t>
        </w:r>
        <w:r w:rsidRPr="002663DA">
          <w:rPr>
            <w:rFonts w:ascii="Times New Roman" w:hAnsi="Times New Roman" w:cs="Times New Roman"/>
            <w:szCs w:val="21"/>
          </w:rPr>
          <w:t>the</w:t>
        </w:r>
        <w:r w:rsidRPr="00313380">
          <w:rPr>
            <w:rFonts w:ascii="Times New Roman" w:hAnsi="Times New Roman" w:cs="Times New Roman"/>
            <w:color w:val="2A2A2A"/>
            <w:szCs w:val="21"/>
            <w:shd w:val="clear" w:color="auto" w:fill="FFFFFF"/>
          </w:rPr>
          <w:t xml:space="preserve"> </w:t>
        </w:r>
        <w:r w:rsidRPr="00633246">
          <w:rPr>
            <w:rFonts w:ascii="Times New Roman" w:eastAsia="SimSun" w:hAnsi="Times New Roman" w:cs="Times New Roman"/>
            <w:szCs w:val="21"/>
          </w:rPr>
          <w:t>biphasic</w:t>
        </w:r>
        <w:r>
          <w:rPr>
            <w:rFonts w:ascii="Times New Roman" w:hAnsi="Times New Roman" w:cs="Times New Roman"/>
            <w:color w:val="2A2A2A"/>
            <w:szCs w:val="21"/>
            <w:shd w:val="clear" w:color="auto" w:fill="FFFFFF"/>
          </w:rPr>
          <w:t xml:space="preserve"> microbial responses</w:t>
        </w:r>
        <w:r w:rsidRPr="00313380">
          <w:rPr>
            <w:rFonts w:ascii="Times New Roman" w:hAnsi="Times New Roman" w:cs="Times New Roman"/>
            <w:color w:val="2A2A2A"/>
            <w:szCs w:val="21"/>
            <w:shd w:val="clear" w:color="auto" w:fill="FFFFFF"/>
          </w:rPr>
          <w:t xml:space="preserve"> within an individual over time</w:t>
        </w:r>
        <w:r>
          <w:rPr>
            <w:rFonts w:ascii="Times New Roman" w:hAnsi="Times New Roman" w:cs="Times New Roman"/>
            <w:color w:val="2A2A2A"/>
            <w:szCs w:val="21"/>
            <w:shd w:val="clear" w:color="auto" w:fill="FFFFFF"/>
          </w:rPr>
          <w:t xml:space="preserve"> from perspectives of microbial structure and metabolism. Through the</w:t>
        </w:r>
        <w:r w:rsidRPr="005C7323">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application of glv model to these time-series microbial measures, </w:t>
        </w:r>
        <w:r w:rsidRPr="005C7323">
          <w:rPr>
            <w:rFonts w:ascii="Times New Roman" w:hAnsi="Times New Roman" w:cs="Times New Roman"/>
            <w:color w:val="2A2A2A"/>
            <w:szCs w:val="21"/>
            <w:shd w:val="clear" w:color="auto" w:fill="FFFFFF"/>
          </w:rPr>
          <w:t>our study provides an opportunity to identify</w:t>
        </w:r>
        <w:r>
          <w:rPr>
            <w:rFonts w:ascii="Times New Roman" w:hAnsi="Times New Roman" w:cs="Times New Roman"/>
            <w:color w:val="2A2A2A"/>
            <w:szCs w:val="21"/>
            <w:shd w:val="clear" w:color="auto" w:fill="FFFFFF"/>
          </w:rPr>
          <w:t xml:space="preserve"> key bacteria that contribute to the individualized microbial responses. </w:t>
        </w:r>
        <w:r w:rsidRPr="00DD4C08">
          <w:rPr>
            <w:rFonts w:ascii="Times New Roman" w:hAnsi="Times New Roman" w:cs="Times New Roman"/>
            <w:color w:val="2A2A2A"/>
            <w:szCs w:val="21"/>
            <w:shd w:val="clear" w:color="auto" w:fill="FFFFFF"/>
          </w:rPr>
          <w:t xml:space="preserve">To our knowledge, this is the first report of </w:t>
        </w:r>
        <w:r>
          <w:rPr>
            <w:rFonts w:ascii="Times New Roman" w:hAnsi="Times New Roman" w:cs="Times New Roman"/>
            <w:color w:val="2A2A2A"/>
            <w:szCs w:val="21"/>
            <w:shd w:val="clear" w:color="auto" w:fill="FFFFFF"/>
          </w:rPr>
          <w:t>successful application</w:t>
        </w:r>
        <w:r w:rsidRPr="00DD4C08">
          <w:rPr>
            <w:rFonts w:ascii="Times New Roman" w:hAnsi="Times New Roman" w:cs="Times New Roman"/>
            <w:color w:val="2A2A2A"/>
            <w:szCs w:val="21"/>
            <w:shd w:val="clear" w:color="auto" w:fill="FFFFFF"/>
          </w:rPr>
          <w:t xml:space="preserve"> of</w:t>
        </w:r>
        <w:r>
          <w:rPr>
            <w:rFonts w:ascii="Times New Roman" w:hAnsi="Times New Roman" w:cs="Times New Roman"/>
            <w:color w:val="2A2A2A"/>
            <w:szCs w:val="21"/>
            <w:shd w:val="clear" w:color="auto" w:fill="FFFFFF"/>
          </w:rPr>
          <w:t xml:space="preserve"> glv model to longitudinal microbial data after dietary intervention</w:t>
        </w:r>
        <w:r w:rsidRPr="00DD4C08">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This framework </w:t>
        </w:r>
        <w:r w:rsidRPr="00466A1C">
          <w:rPr>
            <w:rFonts w:ascii="Times New Roman" w:hAnsi="Times New Roman" w:cs="Times New Roman"/>
            <w:szCs w:val="21"/>
          </w:rPr>
          <w:t>enable</w:t>
        </w:r>
        <w:r>
          <w:rPr>
            <w:rFonts w:ascii="Times New Roman" w:hAnsi="Times New Roman" w:cs="Times New Roman"/>
            <w:szCs w:val="21"/>
          </w:rPr>
          <w:t>s</w:t>
        </w:r>
        <w:r w:rsidRPr="00466A1C">
          <w:rPr>
            <w:rFonts w:ascii="Times New Roman" w:hAnsi="Times New Roman" w:cs="Times New Roman"/>
            <w:szCs w:val="21"/>
          </w:rPr>
          <w:t xml:space="preserve"> us to </w:t>
        </w:r>
        <w:r w:rsidRPr="001C70F6">
          <w:rPr>
            <w:rFonts w:ascii="Times New Roman" w:hAnsi="Times New Roman" w:cs="Times New Roman"/>
            <w:szCs w:val="21"/>
          </w:rPr>
          <w:t xml:space="preserve">get rid of the </w:t>
        </w:r>
        <w:r w:rsidRPr="00B76D45">
          <w:rPr>
            <w:rFonts w:ascii="Times New Roman" w:hAnsi="Times New Roman" w:cs="Times New Roman"/>
            <w:szCs w:val="21"/>
          </w:rPr>
          <w:t xml:space="preserve">severe </w:t>
        </w:r>
        <w:r>
          <w:rPr>
            <w:rFonts w:ascii="Times New Roman" w:hAnsi="Times New Roman" w:cs="Times New Roman"/>
            <w:color w:val="000000"/>
            <w:shd w:val="clear" w:color="auto" w:fill="FFFFFF"/>
          </w:rPr>
          <w:t>“</w:t>
        </w:r>
        <w:r w:rsidRPr="00B50076">
          <w:rPr>
            <w:rFonts w:ascii="Times New Roman" w:hAnsi="Times New Roman" w:cs="Times New Roman"/>
            <w:color w:val="000000"/>
            <w:shd w:val="clear" w:color="auto" w:fill="FFFFFF"/>
          </w:rPr>
          <w:t>reproducibility crisis</w:t>
        </w:r>
        <w:r>
          <w:rPr>
            <w:rFonts w:ascii="Times New Roman" w:hAnsi="Times New Roman" w:cs="Times New Roman"/>
            <w:color w:val="000000"/>
            <w:shd w:val="clear" w:color="auto" w:fill="FFFFFF"/>
          </w:rPr>
          <w:t xml:space="preserve">” caused by </w:t>
        </w:r>
        <w:r w:rsidRPr="00B76D45">
          <w:rPr>
            <w:rFonts w:ascii="Times New Roman" w:hAnsi="Times New Roman" w:cs="Times New Roman"/>
            <w:szCs w:val="21"/>
          </w:rPr>
          <w:t>insufferable</w:t>
        </w:r>
        <w:r>
          <w:rPr>
            <w:rFonts w:ascii="Times New Roman" w:hAnsi="Times New Roman" w:cs="Times New Roman"/>
            <w:szCs w:val="21"/>
          </w:rPr>
          <w:t xml:space="preserve"> </w:t>
        </w:r>
        <w:r w:rsidRPr="001C70F6">
          <w:rPr>
            <w:rFonts w:ascii="Times New Roman" w:hAnsi="Times New Roman" w:cs="Times New Roman"/>
            <w:szCs w:val="21"/>
          </w:rPr>
          <w:t>noise</w:t>
        </w:r>
        <w:r>
          <w:rPr>
            <w:rFonts w:ascii="Times New Roman" w:hAnsi="Times New Roman" w:cs="Times New Roman"/>
            <w:szCs w:val="21"/>
          </w:rPr>
          <w:t xml:space="preserve"> and confounding factors among </w:t>
        </w:r>
        <w:r>
          <w:rPr>
            <w:rFonts w:ascii="Times New Roman" w:hAnsi="Times New Roman" w:cs="Times New Roman"/>
            <w:color w:val="2A2A2A"/>
            <w:szCs w:val="21"/>
            <w:shd w:val="clear" w:color="auto" w:fill="FFFFFF"/>
          </w:rPr>
          <w:t xml:space="preserve">cross-sectional </w:t>
        </w:r>
        <w:r w:rsidRPr="003D4CB9">
          <w:rPr>
            <w:rFonts w:ascii="Times New Roman" w:hAnsi="Times New Roman" w:cs="Times New Roman"/>
            <w:color w:val="2A2A2A"/>
            <w:szCs w:val="21"/>
            <w:shd w:val="clear" w:color="auto" w:fill="FFFFFF"/>
          </w:rPr>
          <w:t>stud</w:t>
        </w:r>
        <w:r>
          <w:rPr>
            <w:rFonts w:ascii="Times New Roman" w:hAnsi="Times New Roman" w:cs="Times New Roman"/>
            <w:color w:val="2A2A2A"/>
            <w:szCs w:val="21"/>
            <w:shd w:val="clear" w:color="auto" w:fill="FFFFFF"/>
          </w:rPr>
          <w:t xml:space="preserve">ies, and successfully capture </w:t>
        </w:r>
        <w:r>
          <w:rPr>
            <w:rFonts w:ascii="Times New Roman" w:hAnsi="Times New Roman" w:cs="Times New Roman" w:hint="eastAsia"/>
            <w:color w:val="2A2A2A"/>
            <w:szCs w:val="21"/>
            <w:shd w:val="clear" w:color="auto" w:fill="FFFFFF"/>
          </w:rPr>
          <w:t>consistent</w:t>
        </w:r>
        <w:r>
          <w:rPr>
            <w:rFonts w:ascii="Times New Roman" w:hAnsi="Times New Roman" w:cs="Times New Roman"/>
            <w:color w:val="2A2A2A"/>
            <w:szCs w:val="21"/>
            <w:shd w:val="clear" w:color="auto" w:fill="FFFFFF"/>
          </w:rPr>
          <w:t xml:space="preserve"> interactions between gut microbiome and dietary fiber, </w:t>
        </w:r>
        <w:r w:rsidRPr="006809EE">
          <w:rPr>
            <w:rFonts w:ascii="Times New Roman" w:hAnsi="Times New Roman" w:cs="Times New Roman"/>
            <w:color w:val="2A2A2A"/>
            <w:szCs w:val="21"/>
            <w:shd w:val="clear" w:color="auto" w:fill="FFFFFF"/>
          </w:rPr>
          <w:t xml:space="preserve">which </w:t>
        </w:r>
        <w:r>
          <w:rPr>
            <w:rFonts w:ascii="Times New Roman" w:hAnsi="Times New Roman" w:cs="Times New Roman"/>
            <w:color w:val="2A2A2A"/>
            <w:szCs w:val="21"/>
            <w:shd w:val="clear" w:color="auto" w:fill="FFFFFF"/>
          </w:rPr>
          <w:t xml:space="preserve">could </w:t>
        </w:r>
        <w:r w:rsidRPr="006809EE">
          <w:rPr>
            <w:rFonts w:ascii="Times New Roman" w:hAnsi="Times New Roman" w:cs="Times New Roman"/>
            <w:color w:val="2A2A2A"/>
            <w:szCs w:val="21"/>
            <w:shd w:val="clear" w:color="auto" w:fill="FFFFFF"/>
          </w:rPr>
          <w:t xml:space="preserve">help us understand the </w:t>
        </w:r>
        <w:r w:rsidRPr="00EA20C5">
          <w:rPr>
            <w:rFonts w:ascii="Times New Roman" w:hAnsi="Times New Roman" w:cs="Times New Roman"/>
            <w:color w:val="2A2A2A"/>
            <w:szCs w:val="21"/>
            <w:shd w:val="clear" w:color="auto" w:fill="FFFFFF"/>
          </w:rPr>
          <w:t xml:space="preserve">large variation in </w:t>
        </w:r>
        <w:r>
          <w:rPr>
            <w:rFonts w:ascii="Times New Roman" w:hAnsi="Times New Roman" w:cs="Times New Roman"/>
            <w:color w:val="2A2A2A"/>
            <w:szCs w:val="21"/>
            <w:shd w:val="clear" w:color="auto" w:fill="FFFFFF"/>
          </w:rPr>
          <w:t>individual’</w:t>
        </w:r>
        <w:r w:rsidRPr="00EA20C5">
          <w:rPr>
            <w:rFonts w:ascii="Times New Roman" w:hAnsi="Times New Roman" w:cs="Times New Roman"/>
            <w:color w:val="2A2A2A"/>
            <w:szCs w:val="21"/>
            <w:shd w:val="clear" w:color="auto" w:fill="FFFFFF"/>
          </w:rPr>
          <w:t xml:space="preserve"> response to a given </w:t>
        </w:r>
        <w:r>
          <w:rPr>
            <w:rFonts w:ascii="Times New Roman" w:hAnsi="Times New Roman" w:cs="Times New Roman"/>
            <w:color w:val="2A2A2A"/>
            <w:szCs w:val="21"/>
            <w:shd w:val="clear" w:color="auto" w:fill="FFFFFF"/>
          </w:rPr>
          <w:t xml:space="preserve">dietary intervention and </w:t>
        </w:r>
        <w:r w:rsidRPr="00923B85">
          <w:rPr>
            <w:rFonts w:ascii="Times New Roman" w:hAnsi="Times New Roman" w:cs="Times New Roman"/>
            <w:color w:val="2A2A2A"/>
            <w:szCs w:val="21"/>
            <w:shd w:val="clear" w:color="auto" w:fill="FFFFFF"/>
          </w:rPr>
          <w:t xml:space="preserve">guide precisely manipulation of the gut microbiome for optimal </w:t>
        </w:r>
        <w:r>
          <w:rPr>
            <w:rFonts w:ascii="Times New Roman" w:hAnsi="Times New Roman" w:cs="Times New Roman"/>
            <w:color w:val="2A2A2A"/>
            <w:szCs w:val="21"/>
            <w:shd w:val="clear" w:color="auto" w:fill="FFFFFF"/>
          </w:rPr>
          <w:t>dietary</w:t>
        </w:r>
        <w:r w:rsidRPr="00923B85">
          <w:rPr>
            <w:rFonts w:ascii="Times New Roman" w:hAnsi="Times New Roman" w:cs="Times New Roman"/>
            <w:color w:val="2A2A2A"/>
            <w:szCs w:val="21"/>
            <w:shd w:val="clear" w:color="auto" w:fill="FFFFFF"/>
          </w:rPr>
          <w:t xml:space="preserve"> care</w:t>
        </w:r>
        <w:r>
          <w:rPr>
            <w:rFonts w:ascii="Times New Roman" w:hAnsi="Times New Roman" w:cs="Times New Roman"/>
            <w:color w:val="2A2A2A"/>
            <w:szCs w:val="21"/>
            <w:shd w:val="clear" w:color="auto" w:fill="FFFFFF"/>
          </w:rPr>
          <w:t>.</w:t>
        </w:r>
      </w:ins>
    </w:p>
    <w:p w14:paraId="0FB3F116" w14:textId="5866F0A3" w:rsidR="00A4099A" w:rsidRDefault="00A6335E">
      <w:pPr>
        <w:rPr>
          <w:ins w:id="1025" w:author="刘 红宾" w:date="2021-03-01T09:29:00Z"/>
          <w:rFonts w:ascii="Times New Roman" w:hAnsi="Times New Roman" w:cs="Times New Roman"/>
          <w:b/>
          <w:bCs/>
          <w:color w:val="000000"/>
          <w:sz w:val="20"/>
          <w:szCs w:val="20"/>
        </w:rPr>
      </w:pPr>
      <w:del w:id="1026" w:author="Chen Liao" w:date="2021-02-25T09:38:00Z">
        <w:r w:rsidRPr="00F30CC6" w:rsidDel="005352E0">
          <w:rPr>
            <w:rFonts w:ascii="Times New Roman" w:hAnsi="Times New Roman" w:cs="Times New Roman"/>
            <w:color w:val="000000"/>
            <w:sz w:val="20"/>
            <w:szCs w:val="20"/>
          </w:rPr>
          <w:delText xml:space="preserve"> </w:delText>
        </w:r>
      </w:del>
      <w:commentRangeStart w:id="1027"/>
      <w:del w:id="1028" w:author="Chen Liao" w:date="2021-02-25T09:36:00Z">
        <w:r w:rsidR="00402B3C" w:rsidRPr="00A06850" w:rsidDel="00ED01D3">
          <w:rPr>
            <w:rFonts w:ascii="Times New Roman" w:hAnsi="Times New Roman" w:cs="Times New Roman"/>
            <w:b/>
            <w:bCs/>
            <w:color w:val="000000"/>
            <w:sz w:val="20"/>
            <w:szCs w:val="20"/>
            <w:highlight w:val="yellow"/>
            <w:rPrChange w:id="1029" w:author="Chen Liao" w:date="2021-02-25T12:14:00Z">
              <w:rPr>
                <w:rFonts w:ascii="Times New Roman" w:hAnsi="Times New Roman" w:cs="Times New Roman"/>
                <w:b/>
                <w:bCs/>
                <w:color w:val="000000"/>
                <w:sz w:val="20"/>
                <w:szCs w:val="20"/>
              </w:rPr>
            </w:rPrChange>
          </w:rPr>
          <w:delText>E</w:delText>
        </w:r>
        <w:r w:rsidR="00402B3C" w:rsidRPr="00A06850" w:rsidDel="00ED01D3">
          <w:rPr>
            <w:rFonts w:ascii="Times New Roman" w:hAnsi="Times New Roman" w:cs="Times New Roman"/>
            <w:color w:val="000000"/>
            <w:sz w:val="20"/>
            <w:szCs w:val="20"/>
            <w:highlight w:val="yellow"/>
            <w:rPrChange w:id="1030" w:author="Chen Liao" w:date="2021-02-25T12:14:00Z">
              <w:rPr>
                <w:rFonts w:ascii="Times New Roman" w:hAnsi="Times New Roman" w:cs="Times New Roman"/>
                <w:color w:val="000000"/>
                <w:sz w:val="20"/>
                <w:szCs w:val="20"/>
              </w:rPr>
            </w:rPrChange>
          </w:rPr>
          <w:delText>-</w:delText>
        </w:r>
        <w:r w:rsidR="00402B3C" w:rsidRPr="00A06850" w:rsidDel="00ED01D3">
          <w:rPr>
            <w:rFonts w:ascii="Times New Roman" w:hAnsi="Times New Roman" w:cs="Times New Roman"/>
            <w:b/>
            <w:bCs/>
            <w:color w:val="000000"/>
            <w:sz w:val="20"/>
            <w:szCs w:val="20"/>
            <w:highlight w:val="yellow"/>
            <w:rPrChange w:id="1031" w:author="Chen Liao" w:date="2021-02-25T12:14:00Z">
              <w:rPr>
                <w:rFonts w:ascii="Times New Roman" w:hAnsi="Times New Roman" w:cs="Times New Roman"/>
                <w:b/>
                <w:bCs/>
                <w:color w:val="000000"/>
                <w:sz w:val="20"/>
                <w:szCs w:val="20"/>
              </w:rPr>
            </w:rPrChange>
          </w:rPr>
          <w:delText>H</w:delText>
        </w:r>
        <w:r w:rsidR="00402B3C" w:rsidRPr="00A06850" w:rsidDel="00ED01D3">
          <w:rPr>
            <w:rFonts w:ascii="Times New Roman" w:hAnsi="Times New Roman" w:cs="Times New Roman"/>
            <w:color w:val="000000"/>
            <w:sz w:val="20"/>
            <w:szCs w:val="20"/>
            <w:highlight w:val="yellow"/>
            <w:rPrChange w:id="1032" w:author="Chen Liao" w:date="2021-02-25T12:14:00Z">
              <w:rPr>
                <w:rFonts w:ascii="Times New Roman" w:hAnsi="Times New Roman" w:cs="Times New Roman"/>
                <w:color w:val="000000"/>
                <w:sz w:val="20"/>
                <w:szCs w:val="20"/>
              </w:rPr>
            </w:rPrChange>
          </w:rPr>
          <w:delText xml:space="preserve">. </w:delText>
        </w:r>
        <w:r w:rsidR="00F94221" w:rsidRPr="00A06850" w:rsidDel="00ED01D3">
          <w:rPr>
            <w:rFonts w:ascii="Times New Roman" w:hAnsi="Times New Roman" w:cs="Times New Roman"/>
            <w:color w:val="000000"/>
            <w:sz w:val="20"/>
            <w:szCs w:val="20"/>
            <w:highlight w:val="yellow"/>
            <w:rPrChange w:id="1033" w:author="Chen Liao" w:date="2021-02-25T12:14:00Z">
              <w:rPr>
                <w:rFonts w:ascii="Times New Roman" w:hAnsi="Times New Roman" w:cs="Times New Roman"/>
                <w:color w:val="000000"/>
                <w:sz w:val="20"/>
                <w:szCs w:val="20"/>
              </w:rPr>
            </w:rPrChange>
          </w:rPr>
          <w:delText xml:space="preserve">Potential </w:delText>
        </w:r>
        <w:r w:rsidR="00402B3C" w:rsidRPr="00A06850" w:rsidDel="00ED01D3">
          <w:rPr>
            <w:rFonts w:ascii="Times New Roman" w:hAnsi="Times New Roman" w:cs="Times New Roman"/>
            <w:color w:val="000000"/>
            <w:sz w:val="20"/>
            <w:szCs w:val="20"/>
            <w:highlight w:val="yellow"/>
            <w:rPrChange w:id="1034" w:author="Chen Liao" w:date="2021-02-25T12:14:00Z">
              <w:rPr>
                <w:rFonts w:ascii="Times New Roman" w:hAnsi="Times New Roman" w:cs="Times New Roman"/>
                <w:color w:val="000000"/>
                <w:sz w:val="20"/>
                <w:szCs w:val="20"/>
              </w:rPr>
            </w:rPrChange>
          </w:rPr>
          <w:delText>producers and c</w:delText>
        </w:r>
        <w:r w:rsidR="00F94221" w:rsidRPr="00A06850" w:rsidDel="00ED01D3">
          <w:rPr>
            <w:rFonts w:ascii="Times New Roman" w:hAnsi="Times New Roman" w:cs="Times New Roman"/>
            <w:color w:val="000000"/>
            <w:sz w:val="20"/>
            <w:szCs w:val="20"/>
            <w:highlight w:val="yellow"/>
            <w:rPrChange w:id="1035" w:author="Chen Liao" w:date="2021-02-25T12:14:00Z">
              <w:rPr>
                <w:rFonts w:ascii="Times New Roman" w:hAnsi="Times New Roman" w:cs="Times New Roman"/>
                <w:color w:val="000000"/>
                <w:sz w:val="20"/>
                <w:szCs w:val="20"/>
              </w:rPr>
            </w:rPrChange>
          </w:rPr>
          <w:delText>ro</w:delText>
        </w:r>
        <w:r w:rsidR="00402B3C" w:rsidRPr="00A06850" w:rsidDel="00ED01D3">
          <w:rPr>
            <w:rFonts w:ascii="Times New Roman" w:hAnsi="Times New Roman" w:cs="Times New Roman"/>
            <w:color w:val="000000"/>
            <w:sz w:val="20"/>
            <w:szCs w:val="20"/>
            <w:highlight w:val="yellow"/>
            <w:rPrChange w:id="1036" w:author="Chen Liao" w:date="2021-02-25T12:14:00Z">
              <w:rPr>
                <w:rFonts w:ascii="Times New Roman" w:hAnsi="Times New Roman" w:cs="Times New Roman"/>
                <w:color w:val="000000"/>
                <w:sz w:val="20"/>
                <w:szCs w:val="20"/>
              </w:rPr>
            </w:rPrChange>
          </w:rPr>
          <w:delText>ss-feeding relationship</w:delText>
        </w:r>
        <w:r w:rsidR="00F94221" w:rsidRPr="00A06850" w:rsidDel="00ED01D3">
          <w:rPr>
            <w:rFonts w:ascii="Times New Roman" w:hAnsi="Times New Roman" w:cs="Times New Roman"/>
            <w:color w:val="000000"/>
            <w:sz w:val="20"/>
            <w:szCs w:val="20"/>
            <w:highlight w:val="yellow"/>
            <w:rPrChange w:id="1037" w:author="Chen Liao" w:date="2021-02-25T12:14:00Z">
              <w:rPr>
                <w:rFonts w:ascii="Times New Roman" w:hAnsi="Times New Roman" w:cs="Times New Roman"/>
                <w:color w:val="000000"/>
                <w:sz w:val="20"/>
                <w:szCs w:val="20"/>
              </w:rPr>
            </w:rPrChange>
          </w:rPr>
          <w:delText>s</w:delText>
        </w:r>
        <w:r w:rsidR="00B90EA2" w:rsidRPr="00A06850" w:rsidDel="00ED01D3">
          <w:rPr>
            <w:rFonts w:ascii="Times New Roman" w:hAnsi="Times New Roman" w:cs="Times New Roman"/>
            <w:color w:val="000000"/>
            <w:sz w:val="20"/>
            <w:szCs w:val="20"/>
            <w:highlight w:val="yellow"/>
            <w:rPrChange w:id="1038" w:author="Chen Liao" w:date="2021-02-25T12:14:00Z">
              <w:rPr>
                <w:rFonts w:ascii="Times New Roman" w:hAnsi="Times New Roman" w:cs="Times New Roman"/>
                <w:color w:val="000000"/>
                <w:sz w:val="20"/>
                <w:szCs w:val="20"/>
              </w:rPr>
            </w:rPrChange>
          </w:rPr>
          <w:delText xml:space="preserve"> for propionate production</w:delText>
        </w:r>
        <w:r w:rsidR="00402B3C" w:rsidRPr="00A06850" w:rsidDel="00ED01D3">
          <w:rPr>
            <w:rFonts w:ascii="Times New Roman" w:hAnsi="Times New Roman" w:cs="Times New Roman"/>
            <w:color w:val="000000"/>
            <w:sz w:val="20"/>
            <w:szCs w:val="20"/>
            <w:highlight w:val="yellow"/>
            <w:rPrChange w:id="1039"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b/>
            <w:bCs/>
            <w:color w:val="000000"/>
            <w:sz w:val="20"/>
            <w:szCs w:val="20"/>
            <w:highlight w:val="yellow"/>
            <w:rPrChange w:id="1040" w:author="Chen Liao" w:date="2021-02-25T12:14:00Z">
              <w:rPr>
                <w:rFonts w:ascii="Times New Roman" w:hAnsi="Times New Roman" w:cs="Times New Roman"/>
                <w:b/>
                <w:bCs/>
                <w:color w:val="000000"/>
                <w:sz w:val="20"/>
                <w:szCs w:val="20"/>
              </w:rPr>
            </w:rPrChange>
          </w:rPr>
          <w:delText>E</w:delText>
        </w:r>
        <w:r w:rsidR="00B96CA5" w:rsidRPr="00A06850" w:rsidDel="00ED01D3">
          <w:rPr>
            <w:rFonts w:ascii="Times New Roman" w:hAnsi="Times New Roman" w:cs="Times New Roman"/>
            <w:color w:val="000000"/>
            <w:sz w:val="20"/>
            <w:szCs w:val="20"/>
            <w:highlight w:val="yellow"/>
            <w:rPrChange w:id="1041" w:author="Chen Liao" w:date="2021-02-25T12:14:00Z">
              <w:rPr>
                <w:rFonts w:ascii="Times New Roman" w:hAnsi="Times New Roman" w:cs="Times New Roman"/>
                <w:color w:val="000000"/>
                <w:sz w:val="20"/>
                <w:szCs w:val="20"/>
              </w:rPr>
            </w:rPrChange>
          </w:rPr>
          <w:delText>,</w:delText>
        </w:r>
        <w:r w:rsidR="00B96CA5" w:rsidRPr="00A06850" w:rsidDel="00ED01D3">
          <w:rPr>
            <w:rFonts w:ascii="Times New Roman" w:hAnsi="Times New Roman" w:cs="Times New Roman"/>
            <w:b/>
            <w:bCs/>
            <w:color w:val="000000"/>
            <w:sz w:val="20"/>
            <w:szCs w:val="20"/>
            <w:highlight w:val="yellow"/>
            <w:rPrChange w:id="1042" w:author="Chen Liao" w:date="2021-02-25T12:14:00Z">
              <w:rPr>
                <w:rFonts w:ascii="Times New Roman" w:hAnsi="Times New Roman" w:cs="Times New Roman"/>
                <w:b/>
                <w:bCs/>
                <w:color w:val="000000"/>
                <w:sz w:val="20"/>
                <w:szCs w:val="20"/>
              </w:rPr>
            </w:rPrChange>
          </w:rPr>
          <w:delText>F</w:delText>
        </w:r>
        <w:r w:rsidR="00B96CA5" w:rsidRPr="00A06850" w:rsidDel="00ED01D3">
          <w:rPr>
            <w:rFonts w:ascii="Times New Roman" w:hAnsi="Times New Roman" w:cs="Times New Roman"/>
            <w:color w:val="000000"/>
            <w:sz w:val="20"/>
            <w:szCs w:val="20"/>
            <w:highlight w:val="yellow"/>
            <w:rPrChange w:id="1043" w:author="Chen Liao" w:date="2021-02-25T12:14:00Z">
              <w:rPr>
                <w:rFonts w:ascii="Times New Roman" w:hAnsi="Times New Roman" w:cs="Times New Roman"/>
                <w:color w:val="000000"/>
                <w:sz w:val="20"/>
                <w:szCs w:val="20"/>
              </w:rPr>
            </w:rPrChange>
          </w:rPr>
          <w:delText>. Correlation of</w:delText>
        </w:r>
        <w:r w:rsidR="00EC2A20" w:rsidRPr="00A06850" w:rsidDel="00ED01D3">
          <w:rPr>
            <w:rFonts w:ascii="Times New Roman" w:hAnsi="Times New Roman" w:cs="Times New Roman"/>
            <w:color w:val="000000"/>
            <w:sz w:val="20"/>
            <w:szCs w:val="20"/>
            <w:highlight w:val="yellow"/>
            <w:rPrChange w:id="1044"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color w:val="000000"/>
            <w:sz w:val="20"/>
            <w:szCs w:val="20"/>
            <w:highlight w:val="yellow"/>
            <w:rPrChange w:id="1045" w:author="Chen Liao" w:date="2021-02-25T12:14:00Z">
              <w:rPr>
                <w:rFonts w:ascii="Times New Roman" w:hAnsi="Times New Roman" w:cs="Times New Roman"/>
                <w:color w:val="000000"/>
                <w:sz w:val="20"/>
                <w:szCs w:val="20"/>
              </w:rPr>
            </w:rPrChange>
          </w:rPr>
          <w:delText xml:space="preserve">baseline unclassified (Un.) </w:delText>
        </w:r>
        <w:r w:rsidR="005F7DC7" w:rsidRPr="00A06850" w:rsidDel="00ED01D3">
          <w:rPr>
            <w:rFonts w:ascii="Times New Roman" w:hAnsi="Times New Roman" w:cs="Times New Roman"/>
            <w:color w:val="000000"/>
            <w:sz w:val="20"/>
            <w:szCs w:val="20"/>
            <w:highlight w:val="yellow"/>
            <w:rPrChange w:id="1046" w:author="Chen Liao" w:date="2021-02-25T12:14:00Z">
              <w:rPr>
                <w:rFonts w:ascii="Times New Roman" w:hAnsi="Times New Roman" w:cs="Times New Roman"/>
                <w:color w:val="000000"/>
                <w:sz w:val="20"/>
                <w:szCs w:val="20"/>
              </w:rPr>
            </w:rPrChange>
          </w:rPr>
          <w:delText>P</w:delText>
        </w:r>
        <w:r w:rsidR="00B96CA5" w:rsidRPr="00A06850" w:rsidDel="00ED01D3">
          <w:rPr>
            <w:rFonts w:ascii="Times New Roman" w:hAnsi="Times New Roman" w:cs="Times New Roman"/>
            <w:color w:val="000000"/>
            <w:sz w:val="20"/>
            <w:szCs w:val="20"/>
            <w:highlight w:val="yellow"/>
            <w:rPrChange w:id="1047" w:author="Chen Liao" w:date="2021-02-25T12:14:00Z">
              <w:rPr>
                <w:rFonts w:ascii="Times New Roman" w:hAnsi="Times New Roman" w:cs="Times New Roman"/>
                <w:color w:val="000000"/>
                <w:sz w:val="20"/>
                <w:szCs w:val="20"/>
              </w:rPr>
            </w:rPrChange>
          </w:rPr>
          <w:delText>arabacteroides</w:delText>
        </w:r>
        <w:r w:rsidR="00BB7FB3" w:rsidRPr="00A06850" w:rsidDel="00ED01D3">
          <w:rPr>
            <w:rFonts w:ascii="Times New Roman" w:hAnsi="Times New Roman" w:cs="Times New Roman"/>
            <w:color w:val="000000"/>
            <w:sz w:val="20"/>
            <w:szCs w:val="20"/>
            <w:highlight w:val="yellow"/>
            <w:rPrChange w:id="1048" w:author="Chen Liao" w:date="2021-02-25T12:14:00Z">
              <w:rPr>
                <w:rFonts w:ascii="Times New Roman" w:hAnsi="Times New Roman" w:cs="Times New Roman"/>
                <w:color w:val="000000"/>
                <w:sz w:val="20"/>
                <w:szCs w:val="20"/>
              </w:rPr>
            </w:rPrChange>
          </w:rPr>
          <w:delText xml:space="preserve"> absolute abundance</w:delText>
        </w:r>
        <w:r w:rsidR="00B96CA5" w:rsidRPr="00A06850" w:rsidDel="00ED01D3">
          <w:rPr>
            <w:rFonts w:ascii="Times New Roman" w:hAnsi="Times New Roman" w:cs="Times New Roman"/>
            <w:color w:val="000000"/>
            <w:sz w:val="20"/>
            <w:szCs w:val="20"/>
            <w:highlight w:val="yellow"/>
            <w:rPrChange w:id="1049" w:author="Chen Liao" w:date="2021-02-25T12:14:00Z">
              <w:rPr>
                <w:rFonts w:ascii="Times New Roman" w:hAnsi="Times New Roman" w:cs="Times New Roman"/>
                <w:color w:val="000000"/>
                <w:sz w:val="20"/>
                <w:szCs w:val="20"/>
              </w:rPr>
            </w:rPrChange>
          </w:rPr>
          <w:delText xml:space="preserve"> with initial propionate production rate</w:delText>
        </w:r>
        <w:r w:rsidR="00BB7FB3" w:rsidRPr="00A06850" w:rsidDel="00ED01D3">
          <w:rPr>
            <w:rFonts w:ascii="Times New Roman" w:hAnsi="Times New Roman" w:cs="Times New Roman"/>
            <w:color w:val="000000"/>
            <w:sz w:val="20"/>
            <w:szCs w:val="20"/>
            <w:highlight w:val="yellow"/>
            <w:rPrChange w:id="1050" w:author="Chen Liao" w:date="2021-02-25T12:14:00Z">
              <w:rPr>
                <w:rFonts w:ascii="Times New Roman" w:hAnsi="Times New Roman" w:cs="Times New Roman"/>
                <w:color w:val="000000"/>
                <w:sz w:val="20"/>
                <w:szCs w:val="20"/>
              </w:rPr>
            </w:rPrChange>
          </w:rPr>
          <w:delText>s on day 0</w:delText>
        </w:r>
        <w:r w:rsidR="00B96CA5" w:rsidRPr="00A06850" w:rsidDel="00ED01D3">
          <w:rPr>
            <w:rFonts w:ascii="Times New Roman" w:hAnsi="Times New Roman" w:cs="Times New Roman"/>
            <w:color w:val="000000"/>
            <w:sz w:val="20"/>
            <w:szCs w:val="20"/>
            <w:highlight w:val="yellow"/>
            <w:rPrChange w:id="1051" w:author="Chen Liao" w:date="2021-02-25T12:14:00Z">
              <w:rPr>
                <w:rFonts w:ascii="Times New Roman" w:hAnsi="Times New Roman" w:cs="Times New Roman"/>
                <w:color w:val="000000"/>
                <w:sz w:val="20"/>
                <w:szCs w:val="20"/>
              </w:rPr>
            </w:rPrChange>
          </w:rPr>
          <w:delText xml:space="preserve"> (E</w:delText>
        </w:r>
        <w:r w:rsidR="00BB7FB3" w:rsidRPr="00A06850" w:rsidDel="00ED01D3">
          <w:rPr>
            <w:rFonts w:ascii="Times New Roman" w:hAnsi="Times New Roman" w:cs="Times New Roman"/>
            <w:color w:val="000000"/>
            <w:sz w:val="20"/>
            <w:szCs w:val="20"/>
            <w:highlight w:val="yellow"/>
            <w:rPrChange w:id="1052" w:author="Chen Liao" w:date="2021-02-25T12:14:00Z">
              <w:rPr>
                <w:rFonts w:ascii="Times New Roman" w:hAnsi="Times New Roman" w:cs="Times New Roman"/>
                <w:color w:val="000000"/>
                <w:sz w:val="20"/>
                <w:szCs w:val="20"/>
              </w:rPr>
            </w:rPrChange>
          </w:rPr>
          <w:delText>)</w:delText>
        </w:r>
        <w:r w:rsidR="00B96CA5" w:rsidRPr="00A06850" w:rsidDel="00ED01D3">
          <w:rPr>
            <w:rFonts w:ascii="Times New Roman" w:hAnsi="Times New Roman" w:cs="Times New Roman"/>
            <w:color w:val="000000"/>
            <w:sz w:val="20"/>
            <w:szCs w:val="20"/>
            <w:highlight w:val="yellow"/>
            <w:rPrChange w:id="1053" w:author="Chen Liao" w:date="2021-02-25T12:14:00Z">
              <w:rPr>
                <w:rFonts w:ascii="Times New Roman" w:hAnsi="Times New Roman" w:cs="Times New Roman"/>
                <w:color w:val="000000"/>
                <w:sz w:val="20"/>
                <w:szCs w:val="20"/>
              </w:rPr>
            </w:rPrChange>
          </w:rPr>
          <w:delText xml:space="preserve"> and rates </w:delText>
        </w:r>
        <w:r w:rsidR="00BB7FB3" w:rsidRPr="00A06850" w:rsidDel="00ED01D3">
          <w:rPr>
            <w:rFonts w:ascii="Times New Roman" w:hAnsi="Times New Roman" w:cs="Times New Roman"/>
            <w:color w:val="000000"/>
            <w:sz w:val="20"/>
            <w:szCs w:val="20"/>
            <w:highlight w:val="yellow"/>
            <w:rPrChange w:id="1054" w:author="Chen Liao" w:date="2021-02-25T12:14:00Z">
              <w:rPr>
                <w:rFonts w:ascii="Times New Roman" w:hAnsi="Times New Roman" w:cs="Times New Roman"/>
                <w:color w:val="000000"/>
                <w:sz w:val="20"/>
                <w:szCs w:val="20"/>
              </w:rPr>
            </w:rPrChange>
          </w:rPr>
          <w:delText xml:space="preserve">in later days </w:delText>
        </w:r>
        <w:r w:rsidR="00B96CA5" w:rsidRPr="00A06850" w:rsidDel="00ED01D3">
          <w:rPr>
            <w:rFonts w:ascii="Times New Roman" w:hAnsi="Times New Roman" w:cs="Times New Roman"/>
            <w:color w:val="000000"/>
            <w:sz w:val="20"/>
            <w:szCs w:val="20"/>
            <w:highlight w:val="yellow"/>
            <w:rPrChange w:id="1055" w:author="Chen Liao" w:date="2021-02-25T12:14:00Z">
              <w:rPr>
                <w:rFonts w:ascii="Times New Roman" w:hAnsi="Times New Roman" w:cs="Times New Roman"/>
                <w:color w:val="000000"/>
                <w:sz w:val="20"/>
                <w:szCs w:val="20"/>
              </w:rPr>
            </w:rPrChange>
          </w:rPr>
          <w:delText>(F).</w:delText>
        </w:r>
        <w:r w:rsidR="00BB7FB3" w:rsidRPr="00A06850" w:rsidDel="00ED01D3">
          <w:rPr>
            <w:rFonts w:ascii="Times New Roman" w:hAnsi="Times New Roman" w:cs="Times New Roman"/>
            <w:color w:val="000000"/>
            <w:sz w:val="20"/>
            <w:szCs w:val="20"/>
            <w:highlight w:val="yellow"/>
            <w:rPrChange w:id="1056" w:author="Chen Liao" w:date="2021-02-25T12:14:00Z">
              <w:rPr>
                <w:rFonts w:ascii="Times New Roman" w:hAnsi="Times New Roman" w:cs="Times New Roman"/>
                <w:color w:val="000000"/>
                <w:sz w:val="20"/>
                <w:szCs w:val="20"/>
              </w:rPr>
            </w:rPrChange>
          </w:rPr>
          <w:delText xml:space="preserve"> </w:delText>
        </w:r>
        <w:r w:rsidR="00D917B4" w:rsidRPr="00A06850" w:rsidDel="00ED01D3">
          <w:rPr>
            <w:rFonts w:ascii="Times New Roman" w:eastAsia="SimSun" w:hAnsi="Times New Roman" w:cs="Times New Roman"/>
            <w:color w:val="000000"/>
            <w:sz w:val="20"/>
            <w:szCs w:val="20"/>
            <w:highlight w:val="yellow"/>
            <w:rPrChange w:id="1057" w:author="Chen Liao" w:date="2021-02-25T12:14:00Z">
              <w:rPr>
                <w:rFonts w:ascii="Times New Roman" w:eastAsia="SimSun" w:hAnsi="Times New Roman" w:cs="Times New Roman"/>
                <w:color w:val="000000"/>
                <w:sz w:val="20"/>
                <w:szCs w:val="20"/>
              </w:rPr>
            </w:rPrChange>
          </w:rPr>
          <w:delText>Gray line: linear regression (R</w:delText>
        </w:r>
        <w:r w:rsidR="00D917B4" w:rsidRPr="00A06850" w:rsidDel="00ED01D3">
          <w:rPr>
            <w:rFonts w:ascii="Times New Roman" w:eastAsia="SimSun" w:hAnsi="Times New Roman" w:cs="Times New Roman"/>
            <w:color w:val="000000"/>
            <w:sz w:val="20"/>
            <w:szCs w:val="20"/>
            <w:highlight w:val="yellow"/>
            <w:vertAlign w:val="superscript"/>
            <w:rPrChange w:id="1058" w:author="Chen Liao" w:date="2021-02-25T12:14:00Z">
              <w:rPr>
                <w:rFonts w:ascii="Times New Roman" w:eastAsia="SimSun" w:hAnsi="Times New Roman" w:cs="Times New Roman"/>
                <w:color w:val="000000"/>
                <w:sz w:val="20"/>
                <w:szCs w:val="20"/>
                <w:vertAlign w:val="superscript"/>
              </w:rPr>
            </w:rPrChange>
          </w:rPr>
          <w:delText>2</w:delText>
        </w:r>
        <w:r w:rsidR="00D917B4" w:rsidRPr="00A06850" w:rsidDel="00ED01D3">
          <w:rPr>
            <w:rFonts w:ascii="Times New Roman" w:eastAsia="SimSun" w:hAnsi="Times New Roman" w:cs="Times New Roman"/>
            <w:color w:val="000000"/>
            <w:sz w:val="20"/>
            <w:szCs w:val="20"/>
            <w:highlight w:val="yellow"/>
            <w:rPrChange w:id="1059" w:author="Chen Liao" w:date="2021-02-25T12:14:00Z">
              <w:rPr>
                <w:rFonts w:ascii="Times New Roman" w:eastAsia="SimSun" w:hAnsi="Times New Roman" w:cs="Times New Roman"/>
                <w:color w:val="000000"/>
                <w:sz w:val="20"/>
                <w:szCs w:val="20"/>
              </w:rPr>
            </w:rPrChange>
          </w:rPr>
          <w:delText xml:space="preserve"> and P-value are indicated in the plot); shading area: standard error of the regression.</w:delText>
        </w:r>
        <w:r w:rsidR="00B96CA5" w:rsidRPr="00A06850" w:rsidDel="00ED01D3">
          <w:rPr>
            <w:rFonts w:ascii="Times New Roman" w:hAnsi="Times New Roman" w:cs="Times New Roman"/>
            <w:color w:val="000000"/>
            <w:sz w:val="20"/>
            <w:szCs w:val="20"/>
            <w:highlight w:val="yellow"/>
            <w:rPrChange w:id="1060" w:author="Chen Liao" w:date="2021-02-25T12:14:00Z">
              <w:rPr>
                <w:rFonts w:ascii="Times New Roman" w:hAnsi="Times New Roman" w:cs="Times New Roman"/>
                <w:color w:val="000000"/>
                <w:sz w:val="20"/>
                <w:szCs w:val="20"/>
              </w:rPr>
            </w:rPrChange>
          </w:rPr>
          <w:delText xml:space="preserve"> </w:delText>
        </w:r>
        <w:r w:rsidR="00B96CA5" w:rsidRPr="00A06850" w:rsidDel="00ED01D3">
          <w:rPr>
            <w:rFonts w:ascii="Times New Roman" w:hAnsi="Times New Roman" w:cs="Times New Roman"/>
            <w:b/>
            <w:bCs/>
            <w:color w:val="000000"/>
            <w:sz w:val="20"/>
            <w:szCs w:val="20"/>
            <w:highlight w:val="yellow"/>
            <w:rPrChange w:id="1061" w:author="Chen Liao" w:date="2021-02-25T12:14:00Z">
              <w:rPr>
                <w:rFonts w:ascii="Times New Roman" w:hAnsi="Times New Roman" w:cs="Times New Roman"/>
                <w:b/>
                <w:bCs/>
                <w:color w:val="000000"/>
                <w:sz w:val="20"/>
                <w:szCs w:val="20"/>
              </w:rPr>
            </w:rPrChange>
          </w:rPr>
          <w:delText>G</w:delText>
        </w:r>
        <w:r w:rsidR="00BB7FB3" w:rsidRPr="00A06850" w:rsidDel="00ED01D3">
          <w:rPr>
            <w:rFonts w:ascii="Times New Roman" w:hAnsi="Times New Roman" w:cs="Times New Roman"/>
            <w:color w:val="000000"/>
            <w:sz w:val="20"/>
            <w:szCs w:val="20"/>
            <w:highlight w:val="yellow"/>
            <w:rPrChange w:id="1062" w:author="Chen Liao" w:date="2021-02-25T12:14:00Z">
              <w:rPr>
                <w:rFonts w:ascii="Times New Roman" w:hAnsi="Times New Roman" w:cs="Times New Roman"/>
                <w:color w:val="000000"/>
                <w:sz w:val="20"/>
                <w:szCs w:val="20"/>
              </w:rPr>
            </w:rPrChange>
          </w:rPr>
          <w:delText>,</w:delText>
        </w:r>
        <w:r w:rsidR="00BB7FB3" w:rsidRPr="00A06850" w:rsidDel="00ED01D3">
          <w:rPr>
            <w:rFonts w:ascii="Times New Roman" w:hAnsi="Times New Roman" w:cs="Times New Roman"/>
            <w:b/>
            <w:bCs/>
            <w:color w:val="000000"/>
            <w:sz w:val="20"/>
            <w:szCs w:val="20"/>
            <w:highlight w:val="yellow"/>
            <w:rPrChange w:id="1063" w:author="Chen Liao" w:date="2021-02-25T12:14:00Z">
              <w:rPr>
                <w:rFonts w:ascii="Times New Roman" w:hAnsi="Times New Roman" w:cs="Times New Roman"/>
                <w:b/>
                <w:bCs/>
                <w:color w:val="000000"/>
                <w:sz w:val="20"/>
                <w:szCs w:val="20"/>
              </w:rPr>
            </w:rPrChange>
          </w:rPr>
          <w:delText>H</w:delText>
        </w:r>
        <w:r w:rsidR="00B96CA5" w:rsidRPr="00A06850" w:rsidDel="00ED01D3">
          <w:rPr>
            <w:rFonts w:ascii="Times New Roman" w:hAnsi="Times New Roman" w:cs="Times New Roman"/>
            <w:color w:val="000000"/>
            <w:sz w:val="20"/>
            <w:szCs w:val="20"/>
            <w:highlight w:val="yellow"/>
            <w:rPrChange w:id="1064" w:author="Chen Liao" w:date="2021-02-25T12:14:00Z">
              <w:rPr>
                <w:rFonts w:ascii="Times New Roman" w:hAnsi="Times New Roman" w:cs="Times New Roman"/>
                <w:color w:val="000000"/>
                <w:sz w:val="20"/>
                <w:szCs w:val="20"/>
              </w:rPr>
            </w:rPrChange>
          </w:rPr>
          <w:delText xml:space="preserve">. </w:delText>
        </w:r>
        <w:r w:rsidR="009702EE" w:rsidRPr="00A06850" w:rsidDel="00ED01D3">
          <w:rPr>
            <w:rFonts w:ascii="Times New Roman" w:hAnsi="Times New Roman" w:cs="Times New Roman"/>
            <w:color w:val="000000"/>
            <w:sz w:val="20"/>
            <w:szCs w:val="20"/>
            <w:highlight w:val="yellow"/>
            <w:rPrChange w:id="1065" w:author="Chen Liao" w:date="2021-02-25T12:14:00Z">
              <w:rPr>
                <w:rFonts w:ascii="Times New Roman" w:hAnsi="Times New Roman" w:cs="Times New Roman"/>
                <w:color w:val="000000"/>
                <w:sz w:val="20"/>
                <w:szCs w:val="20"/>
              </w:rPr>
            </w:rPrChange>
          </w:rPr>
          <w:delText>Simulated effects of c</w:delText>
        </w:r>
        <w:r w:rsidR="00B96CA5" w:rsidRPr="00A06850" w:rsidDel="00ED01D3">
          <w:rPr>
            <w:rFonts w:ascii="Times New Roman" w:hAnsi="Times New Roman" w:cs="Times New Roman"/>
            <w:color w:val="000000"/>
            <w:sz w:val="20"/>
            <w:szCs w:val="20"/>
            <w:highlight w:val="yellow"/>
            <w:rPrChange w:id="1066" w:author="Chen Liao" w:date="2021-02-25T12:14:00Z">
              <w:rPr>
                <w:rFonts w:ascii="Times New Roman" w:hAnsi="Times New Roman" w:cs="Times New Roman"/>
                <w:color w:val="000000"/>
                <w:sz w:val="20"/>
                <w:szCs w:val="20"/>
              </w:rPr>
            </w:rPrChange>
          </w:rPr>
          <w:delText xml:space="preserve">ross-feeding (c.f.) </w:delText>
        </w:r>
        <w:r w:rsidR="009702EE" w:rsidRPr="00A06850" w:rsidDel="00ED01D3">
          <w:rPr>
            <w:rFonts w:ascii="Times New Roman" w:hAnsi="Times New Roman" w:cs="Times New Roman"/>
            <w:color w:val="000000"/>
            <w:sz w:val="20"/>
            <w:szCs w:val="20"/>
            <w:highlight w:val="yellow"/>
            <w:rPrChange w:id="1067" w:author="Chen Liao" w:date="2021-02-25T12:14:00Z">
              <w:rPr>
                <w:rFonts w:ascii="Times New Roman" w:hAnsi="Times New Roman" w:cs="Times New Roman"/>
                <w:color w:val="000000"/>
                <w:sz w:val="20"/>
                <w:szCs w:val="20"/>
              </w:rPr>
            </w:rPrChange>
          </w:rPr>
          <w:delText>(</w:delText>
        </w:r>
        <w:r w:rsidR="00F33907" w:rsidRPr="00A06850" w:rsidDel="00ED01D3">
          <w:rPr>
            <w:rFonts w:ascii="Times New Roman" w:hAnsi="Times New Roman" w:cs="Times New Roman"/>
            <w:color w:val="000000"/>
            <w:sz w:val="20"/>
            <w:szCs w:val="20"/>
            <w:highlight w:val="yellow"/>
            <w:rPrChange w:id="1068" w:author="Chen Liao" w:date="2021-02-25T12:14:00Z">
              <w:rPr>
                <w:rFonts w:ascii="Times New Roman" w:hAnsi="Times New Roman" w:cs="Times New Roman"/>
                <w:color w:val="000000"/>
                <w:sz w:val="20"/>
                <w:szCs w:val="20"/>
              </w:rPr>
            </w:rPrChange>
          </w:rPr>
          <w:delText>G</w:delText>
        </w:r>
        <w:r w:rsidR="009702EE" w:rsidRPr="00A06850" w:rsidDel="00ED01D3">
          <w:rPr>
            <w:rFonts w:ascii="Times New Roman" w:hAnsi="Times New Roman" w:cs="Times New Roman"/>
            <w:color w:val="000000"/>
            <w:sz w:val="20"/>
            <w:szCs w:val="20"/>
            <w:highlight w:val="yellow"/>
            <w:rPrChange w:id="1069" w:author="Chen Liao" w:date="2021-02-25T12:14:00Z">
              <w:rPr>
                <w:rFonts w:ascii="Times New Roman" w:hAnsi="Times New Roman" w:cs="Times New Roman"/>
                <w:color w:val="000000"/>
                <w:sz w:val="20"/>
                <w:szCs w:val="20"/>
              </w:rPr>
            </w:rPrChange>
          </w:rPr>
          <w:delText xml:space="preserve">) and inulin </w:delText>
        </w:r>
        <w:r w:rsidR="00F33907" w:rsidRPr="00A06850" w:rsidDel="00ED01D3">
          <w:rPr>
            <w:rFonts w:ascii="Times New Roman" w:hAnsi="Times New Roman" w:cs="Times New Roman"/>
            <w:color w:val="000000"/>
            <w:sz w:val="20"/>
            <w:szCs w:val="20"/>
            <w:highlight w:val="yellow"/>
            <w:rPrChange w:id="1070" w:author="Chen Liao" w:date="2021-02-25T12:14:00Z">
              <w:rPr>
                <w:rFonts w:ascii="Times New Roman" w:hAnsi="Times New Roman" w:cs="Times New Roman"/>
                <w:color w:val="000000"/>
                <w:sz w:val="20"/>
                <w:szCs w:val="20"/>
              </w:rPr>
            </w:rPrChange>
          </w:rPr>
          <w:delText>availability</w:delText>
        </w:r>
        <w:r w:rsidR="009702EE" w:rsidRPr="00A06850" w:rsidDel="00ED01D3">
          <w:rPr>
            <w:rFonts w:ascii="Times New Roman" w:hAnsi="Times New Roman" w:cs="Times New Roman"/>
            <w:color w:val="000000"/>
            <w:sz w:val="20"/>
            <w:szCs w:val="20"/>
            <w:highlight w:val="yellow"/>
            <w:rPrChange w:id="1071" w:author="Chen Liao" w:date="2021-02-25T12:14:00Z">
              <w:rPr>
                <w:rFonts w:ascii="Times New Roman" w:hAnsi="Times New Roman" w:cs="Times New Roman"/>
                <w:color w:val="000000"/>
                <w:sz w:val="20"/>
                <w:szCs w:val="20"/>
              </w:rPr>
            </w:rPrChange>
          </w:rPr>
          <w:delText xml:space="preserve"> (H) on growth and propionate flux of two-genera Bacteroides-Parabacteroides community. </w:delText>
        </w:r>
        <w:r w:rsidR="00B96CA5" w:rsidRPr="00A06850" w:rsidDel="00ED01D3">
          <w:rPr>
            <w:rFonts w:ascii="Times New Roman" w:hAnsi="Times New Roman" w:cs="Times New Roman"/>
            <w:color w:val="000000"/>
            <w:sz w:val="20"/>
            <w:szCs w:val="20"/>
            <w:highlight w:val="yellow"/>
            <w:rPrChange w:id="1072" w:author="Chen Liao" w:date="2021-02-25T12:14:00Z">
              <w:rPr>
                <w:rFonts w:ascii="Times New Roman" w:hAnsi="Times New Roman" w:cs="Times New Roman"/>
                <w:color w:val="000000"/>
                <w:sz w:val="20"/>
                <w:szCs w:val="20"/>
              </w:rPr>
            </w:rPrChange>
          </w:rPr>
          <w:delText xml:space="preserve">w/ c.f.: mixing </w:delText>
        </w:r>
        <w:r w:rsidR="005F7DC7" w:rsidRPr="00A06850" w:rsidDel="00ED01D3">
          <w:rPr>
            <w:rFonts w:ascii="Times New Roman" w:hAnsi="Times New Roman" w:cs="Times New Roman"/>
            <w:color w:val="000000"/>
            <w:sz w:val="20"/>
            <w:szCs w:val="20"/>
            <w:highlight w:val="yellow"/>
            <w:rPrChange w:id="1073" w:author="Chen Liao" w:date="2021-02-25T12:14:00Z">
              <w:rPr>
                <w:rFonts w:ascii="Times New Roman" w:hAnsi="Times New Roman" w:cs="Times New Roman"/>
                <w:color w:val="000000"/>
                <w:sz w:val="20"/>
                <w:szCs w:val="20"/>
              </w:rPr>
            </w:rPrChange>
          </w:rPr>
          <w:delText>Bacteroides</w:delText>
        </w:r>
        <w:r w:rsidR="00B96CA5" w:rsidRPr="00A06850" w:rsidDel="00ED01D3">
          <w:rPr>
            <w:rFonts w:ascii="Times New Roman" w:hAnsi="Times New Roman" w:cs="Times New Roman"/>
            <w:color w:val="000000"/>
            <w:sz w:val="20"/>
            <w:szCs w:val="20"/>
            <w:highlight w:val="yellow"/>
            <w:rPrChange w:id="1074" w:author="Chen Liao" w:date="2021-02-25T12:14:00Z">
              <w:rPr>
                <w:rFonts w:ascii="Times New Roman" w:hAnsi="Times New Roman" w:cs="Times New Roman"/>
                <w:color w:val="000000"/>
                <w:sz w:val="20"/>
                <w:szCs w:val="20"/>
              </w:rPr>
            </w:rPrChange>
          </w:rPr>
          <w:delText xml:space="preserve"> and Parabacteroides in 1:1 ratio; w/o c.f.: mixing Parabacteroides and its clone mate in 1:1 ratio.</w:delText>
        </w:r>
        <w:r w:rsidR="00B96CA5" w:rsidRPr="00F30CC6" w:rsidDel="00ED01D3">
          <w:rPr>
            <w:rFonts w:ascii="Times New Roman" w:hAnsi="Times New Roman" w:cs="Times New Roman"/>
            <w:color w:val="000000"/>
            <w:sz w:val="20"/>
            <w:szCs w:val="20"/>
          </w:rPr>
          <w:delText xml:space="preserve"> </w:delText>
        </w:r>
        <w:commentRangeEnd w:id="1027"/>
        <w:r w:rsidR="00172771" w:rsidRPr="00A06850" w:rsidDel="00ED01D3">
          <w:rPr>
            <w:rStyle w:val="CommentReference"/>
            <w:rFonts w:ascii="Times New Roman" w:hAnsi="Times New Roman" w:cs="Times New Roman"/>
            <w:rPrChange w:id="1075" w:author="Chen Liao" w:date="2021-02-25T12:14:00Z">
              <w:rPr>
                <w:rStyle w:val="CommentReference"/>
              </w:rPr>
            </w:rPrChange>
          </w:rPr>
          <w:commentReference w:id="1027"/>
        </w:r>
      </w:del>
      <w:r w:rsidR="0021303E" w:rsidRPr="00A06850">
        <w:rPr>
          <w:rFonts w:ascii="Times New Roman" w:hAnsi="Times New Roman" w:cs="Times New Roman"/>
          <w:b/>
          <w:bCs/>
          <w:color w:val="000000"/>
          <w:sz w:val="20"/>
          <w:szCs w:val="20"/>
        </w:rPr>
        <w:br w:type="page"/>
      </w:r>
    </w:p>
    <w:p w14:paraId="51F8C626" w14:textId="77777777" w:rsidR="006B2B11" w:rsidRPr="00923B85" w:rsidRDefault="006B2B11" w:rsidP="006B2B11">
      <w:pPr>
        <w:rPr>
          <w:ins w:id="1076" w:author="刘 红宾" w:date="2021-03-01T09:30:00Z"/>
          <w:rFonts w:ascii="Times New Roman" w:hAnsi="Times New Roman" w:cs="Times New Roman"/>
          <w:b/>
          <w:bCs/>
          <w:color w:val="2A2A2A"/>
          <w:szCs w:val="21"/>
          <w:shd w:val="clear" w:color="auto" w:fill="FFFFFF"/>
        </w:rPr>
      </w:pPr>
      <w:ins w:id="1077" w:author="刘 红宾" w:date="2021-03-01T09:30:00Z">
        <w:r w:rsidRPr="00923B85">
          <w:rPr>
            <w:rFonts w:ascii="Times New Roman" w:hAnsi="Times New Roman" w:cs="Times New Roman"/>
            <w:b/>
            <w:bCs/>
            <w:color w:val="2A2A2A"/>
            <w:szCs w:val="21"/>
            <w:shd w:val="clear" w:color="auto" w:fill="FFFFFF"/>
          </w:rPr>
          <w:lastRenderedPageBreak/>
          <w:t>Methods</w:t>
        </w:r>
      </w:ins>
    </w:p>
    <w:p w14:paraId="4FD68A34" w14:textId="77777777" w:rsidR="006B2B11" w:rsidRPr="00923B85" w:rsidRDefault="006B2B11" w:rsidP="006B2B11">
      <w:pPr>
        <w:rPr>
          <w:ins w:id="1078" w:author="刘 红宾" w:date="2021-03-01T09:30:00Z"/>
          <w:rFonts w:ascii="Times New Roman" w:hAnsi="Times New Roman" w:cs="Times New Roman"/>
          <w:i/>
          <w:iCs/>
          <w:color w:val="2A2A2A"/>
          <w:szCs w:val="21"/>
          <w:shd w:val="clear" w:color="auto" w:fill="FFFFFF"/>
        </w:rPr>
      </w:pPr>
      <w:ins w:id="1079" w:author="刘 红宾" w:date="2021-03-01T09:30:00Z">
        <w:r w:rsidRPr="00923B85">
          <w:rPr>
            <w:rFonts w:ascii="Times New Roman" w:hAnsi="Times New Roman" w:cs="Times New Roman"/>
            <w:i/>
            <w:iCs/>
            <w:color w:val="2A2A2A"/>
            <w:szCs w:val="21"/>
            <w:shd w:val="clear" w:color="auto" w:fill="FFFFFF"/>
          </w:rPr>
          <w:t>Animal experiment</w:t>
        </w:r>
      </w:ins>
    </w:p>
    <w:p w14:paraId="7480C408" w14:textId="370537C0" w:rsidR="006B2B11" w:rsidRDefault="006B2B11">
      <w:pPr>
        <w:jc w:val="both"/>
        <w:rPr>
          <w:ins w:id="1080" w:author="刘 红宾" w:date="2021-03-01T09:30:00Z"/>
          <w:rFonts w:ascii="Times New Roman" w:hAnsi="Times New Roman" w:cs="Times New Roman"/>
          <w:color w:val="2A2A2A"/>
          <w:szCs w:val="21"/>
          <w:shd w:val="clear" w:color="auto" w:fill="FFFFFF"/>
        </w:rPr>
        <w:pPrChange w:id="1081" w:author="刘 红宾" w:date="2021-03-01T09:33:00Z">
          <w:pPr/>
        </w:pPrChange>
      </w:pPr>
      <w:ins w:id="1082" w:author="刘 红宾" w:date="2021-03-01T09:30:00Z">
        <w:r w:rsidRPr="00923B85">
          <w:rPr>
            <w:rFonts w:ascii="Times New Roman" w:hAnsi="Times New Roman" w:cs="Times New Roman"/>
            <w:color w:val="2A2A2A"/>
            <w:szCs w:val="21"/>
            <w:shd w:val="clear" w:color="auto" w:fill="FFFFFF"/>
          </w:rPr>
          <w:t xml:space="preserve">Specific-pathogen-free (SPF) female C57BL/6J mice </w:t>
        </w:r>
        <w:r w:rsidRPr="001E0072">
          <w:rPr>
            <w:rFonts w:ascii="Times New Roman" w:hAnsi="Times New Roman" w:cs="Times New Roman"/>
            <w:color w:val="2A2A2A"/>
            <w:szCs w:val="21"/>
            <w:shd w:val="clear" w:color="auto" w:fill="FFFFFF"/>
          </w:rPr>
          <w:t>for different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gut microbial </w:t>
        </w:r>
        <w:r w:rsidRPr="001E0072">
          <w:rPr>
            <w:rFonts w:ascii="Times New Roman" w:hAnsi="Times New Roman" w:cs="Times New Roman"/>
            <w:color w:val="2A2A2A"/>
            <w:szCs w:val="21"/>
            <w:shd w:val="clear" w:color="auto" w:fill="FFFFFF"/>
          </w:rPr>
          <w:t>composition</w:t>
        </w:r>
        <w:r w:rsidRPr="00923B85">
          <w:rPr>
            <w:rFonts w:ascii="Times New Roman" w:hAnsi="Times New Roman" w:cs="Times New Roman"/>
            <w:color w:val="2A2A2A"/>
            <w:szCs w:val="21"/>
            <w:shd w:val="clear" w:color="auto" w:fill="FFFFFF"/>
          </w:rPr>
          <w:t xml:space="preserve"> were obtained at 6 weeks of age </w:t>
        </w:r>
        <w:r w:rsidRPr="001E0072">
          <w:rPr>
            <w:rFonts w:ascii="Times New Roman" w:hAnsi="Times New Roman" w:cs="Times New Roman"/>
            <w:color w:val="2A2A2A"/>
            <w:szCs w:val="21"/>
            <w:shd w:val="clear" w:color="auto" w:fill="FFFFFF"/>
          </w:rPr>
          <w:t xml:space="preserve">from </w:t>
        </w:r>
        <w:r w:rsidRPr="00923B85">
          <w:rPr>
            <w:rFonts w:ascii="Times New Roman" w:hAnsi="Times New Roman" w:cs="Times New Roman"/>
            <w:color w:val="2A2A2A"/>
            <w:szCs w:val="21"/>
            <w:shd w:val="clear" w:color="auto" w:fill="FFFFFF"/>
          </w:rPr>
          <w:t>Beijing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(A Charles River Company, Beijing, China)</w:t>
        </w:r>
        <w:r w:rsidRPr="00923B85">
          <w:rPr>
            <w:rFonts w:ascii="Times New Roman" w:hAnsi="Times New Roman" w:cs="Times New Roman"/>
            <w:color w:val="2A2A2A"/>
            <w:szCs w:val="21"/>
            <w:shd w:val="clear" w:color="auto" w:fill="FFFFFF"/>
          </w:rPr>
          <w:t>, Hunan</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(Hunan Slac Jingda Laboratory Animal Company, Ltd., Changsha, China)</w:t>
        </w:r>
        <w:r w:rsidRPr="00923B85">
          <w:rPr>
            <w:rFonts w:ascii="Times New Roman" w:hAnsi="Times New Roman" w:cs="Times New Roman"/>
            <w:color w:val="2A2A2A"/>
            <w:szCs w:val="21"/>
            <w:shd w:val="clear" w:color="auto" w:fill="FFFFFF"/>
          </w:rPr>
          <w:t>, Guangdong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Guangdong Medical Laboratory Animal Center</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Foshan, China)</w:t>
        </w:r>
        <w:r>
          <w:rPr>
            <w:rFonts w:ascii="Times New Roman" w:hAnsi="Times New Roman" w:cs="Times New Roman"/>
            <w:color w:val="2A2A2A"/>
            <w:szCs w:val="21"/>
            <w:shd w:val="clear" w:color="auto" w:fill="FFFFFF"/>
          </w:rPr>
          <w:t>)</w:t>
        </w:r>
        <w:r w:rsidRPr="00923B85">
          <w:rPr>
            <w:rFonts w:ascii="Times New Roman" w:hAnsi="Times New Roman" w:cs="Times New Roman"/>
            <w:color w:val="2A2A2A"/>
            <w:szCs w:val="21"/>
            <w:shd w:val="clear" w:color="auto" w:fill="FFFFFF"/>
          </w:rPr>
          <w:t>, Shanghai</w:t>
        </w:r>
        <w:r>
          <w:t xml:space="preserve"> </w:t>
        </w:r>
        <w:r w:rsidRPr="00B42837">
          <w:rPr>
            <w:rFonts w:ascii="Times New Roman" w:hAnsi="Times New Roman" w:cs="Times New Roman"/>
            <w:color w:val="2A2A2A"/>
            <w:szCs w:val="21"/>
            <w:shd w:val="clear" w:color="auto" w:fill="FFFFFF"/>
          </w:rPr>
          <w:t>(SLAC Laboratory Animal Co., Ltd., Shanghai, China)</w:t>
        </w:r>
        <w:r w:rsidRPr="00923B85">
          <w:rPr>
            <w:rFonts w:ascii="Times New Roman" w:hAnsi="Times New Roman" w:cs="Times New Roman"/>
            <w:color w:val="2A2A2A"/>
            <w:szCs w:val="21"/>
            <w:shd w:val="clear" w:color="auto" w:fill="FFFFFF"/>
          </w:rPr>
          <w:t xml:space="preserve">.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w:t>
        </w:r>
      </w:ins>
      <w:ins w:id="1083" w:author="刘 红宾" w:date="2021-03-01T09:37:00Z">
        <w:r w:rsidR="000B5A94" w:rsidRPr="00923B85">
          <w:rPr>
            <w:rFonts w:ascii="Times New Roman" w:hAnsi="Times New Roman" w:cs="Times New Roman"/>
            <w:color w:val="2A2A2A"/>
            <w:szCs w:val="21"/>
            <w:shd w:val="clear" w:color="auto" w:fill="FFFFFF"/>
          </w:rPr>
          <w:t>cellulose</w:t>
        </w:r>
      </w:ins>
      <w:ins w:id="1084" w:author="刘 红宾" w:date="2021-03-01T09:38:00Z">
        <w:r w:rsidR="000B5A94">
          <w:rPr>
            <w:rFonts w:ascii="Times New Roman" w:hAnsi="Times New Roman" w:cs="Times New Roman"/>
            <w:color w:val="2A2A2A"/>
            <w:szCs w:val="21"/>
            <w:shd w:val="clear" w:color="auto" w:fill="FFFFFF"/>
          </w:rPr>
          <w:t>,</w:t>
        </w:r>
      </w:ins>
      <w:ins w:id="1085" w:author="刘 红宾" w:date="2021-03-01T09:37:00Z">
        <w:r w:rsidR="000B5A94" w:rsidRPr="00923B85">
          <w:rPr>
            <w:rFonts w:ascii="Times New Roman" w:hAnsi="Times New Roman" w:cs="Times New Roman"/>
            <w:color w:val="2A2A2A"/>
            <w:szCs w:val="21"/>
            <w:shd w:val="clear" w:color="auto" w:fill="FFFFFF"/>
          </w:rPr>
          <w:t xml:space="preserve"> </w:t>
        </w:r>
        <w:r w:rsidR="000B5A94">
          <w:rPr>
            <w:rFonts w:ascii="Times New Roman" w:hAnsi="Times New Roman" w:cs="Times New Roman"/>
            <w:color w:val="2A2A2A"/>
            <w:szCs w:val="21"/>
            <w:shd w:val="clear" w:color="auto" w:fill="FFFFFF"/>
          </w:rPr>
          <w:t>resistant starch</w:t>
        </w:r>
      </w:ins>
      <w:ins w:id="1086" w:author="刘 红宾" w:date="2021-03-01T09:38:00Z">
        <w:r w:rsidR="000B5A94">
          <w:rPr>
            <w:rFonts w:ascii="Times New Roman" w:hAnsi="Times New Roman" w:cs="Times New Roman"/>
            <w:color w:val="2A2A2A"/>
            <w:szCs w:val="21"/>
            <w:shd w:val="clear" w:color="auto" w:fill="FFFFFF"/>
          </w:rPr>
          <w:t>, and</w:t>
        </w:r>
      </w:ins>
      <w:ins w:id="1087" w:author="刘 红宾" w:date="2021-03-01T09:37:00Z">
        <w:r w:rsidR="000B5A94" w:rsidRPr="00923B85">
          <w:rPr>
            <w:rFonts w:ascii="Times New Roman" w:hAnsi="Times New Roman" w:cs="Times New Roman"/>
            <w:color w:val="2A2A2A"/>
            <w:szCs w:val="21"/>
            <w:shd w:val="clear" w:color="auto" w:fill="FFFFFF"/>
          </w:rPr>
          <w:t xml:space="preserve"> </w:t>
        </w:r>
      </w:ins>
      <w:ins w:id="1088" w:author="刘 红宾" w:date="2021-03-01T09:30:00Z">
        <w:r w:rsidRPr="00923B85">
          <w:rPr>
            <w:rFonts w:ascii="Times New Roman" w:hAnsi="Times New Roman" w:cs="Times New Roman"/>
            <w:color w:val="2A2A2A"/>
            <w:szCs w:val="21"/>
            <w:shd w:val="clear" w:color="auto" w:fill="FFFFFF"/>
          </w:rPr>
          <w:t>inulin are provided in supplementary table 1 (</w:t>
        </w:r>
        <w:r w:rsidRPr="00646576">
          <w:rPr>
            <w:rFonts w:ascii="Times New Roman" w:hAnsi="Times New Roman" w:cs="Times New Roman"/>
            <w:b/>
            <w:bCs/>
            <w:color w:val="2A2A2A"/>
            <w:szCs w:val="21"/>
            <w:shd w:val="clear" w:color="auto" w:fill="FFFFFF"/>
            <w:rPrChange w:id="1089" w:author="刘 红宾" w:date="2021-03-09T09:53:00Z">
              <w:rPr>
                <w:rFonts w:ascii="Times New Roman" w:hAnsi="Times New Roman" w:cs="Times New Roman"/>
                <w:color w:val="2A2A2A"/>
                <w:szCs w:val="21"/>
                <w:shd w:val="clear" w:color="auto" w:fill="FFFFFF"/>
              </w:rPr>
            </w:rPrChange>
          </w:rPr>
          <w:t>Table S1</w:t>
        </w:r>
        <w:r w:rsidRPr="00923B85">
          <w:rPr>
            <w:rFonts w:ascii="Times New Roman" w:hAnsi="Times New Roman" w:cs="Times New Roman"/>
            <w:color w:val="2A2A2A"/>
            <w:szCs w:val="21"/>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ins>
      <w:ins w:id="1090" w:author="刘 红宾" w:date="2021-03-01T09:39:00Z">
        <w:r w:rsidR="002B1107">
          <w:rPr>
            <w:rFonts w:ascii="Times New Roman" w:hAnsi="Times New Roman" w:cs="Times New Roman" w:hint="eastAsia"/>
            <w:color w:val="2A2A2A"/>
            <w:szCs w:val="21"/>
            <w:shd w:val="clear" w:color="auto" w:fill="FFFFFF"/>
          </w:rPr>
          <w:t>twi</w:t>
        </w:r>
        <w:r w:rsidR="002B1107" w:rsidRPr="00923B85">
          <w:rPr>
            <w:rFonts w:ascii="Times New Roman" w:hAnsi="Times New Roman" w:cs="Times New Roman"/>
            <w:color w:val="2A2A2A"/>
            <w:szCs w:val="21"/>
            <w:shd w:val="clear" w:color="auto" w:fill="FFFFFF"/>
          </w:rPr>
          <w:t xml:space="preserve">ce in </w:t>
        </w:r>
        <w:r w:rsidR="002B1107">
          <w:rPr>
            <w:rFonts w:ascii="Times New Roman" w:hAnsi="Times New Roman" w:cs="Times New Roman"/>
            <w:color w:val="2A2A2A"/>
            <w:szCs w:val="21"/>
            <w:shd w:val="clear" w:color="auto" w:fill="FFFFFF"/>
          </w:rPr>
          <w:t>one</w:t>
        </w:r>
        <w:r w:rsidR="002B1107" w:rsidRPr="00923B85">
          <w:rPr>
            <w:rFonts w:ascii="Times New Roman" w:hAnsi="Times New Roman" w:cs="Times New Roman"/>
            <w:color w:val="2A2A2A"/>
            <w:szCs w:val="21"/>
            <w:shd w:val="clear" w:color="auto" w:fill="FFFFFF"/>
          </w:rPr>
          <w:t xml:space="preserve"> week</w:t>
        </w:r>
      </w:ins>
      <w:ins w:id="1091" w:author="刘 红宾" w:date="2021-03-01T09:30:00Z">
        <w:r w:rsidRPr="00923B85">
          <w:rPr>
            <w:rFonts w:ascii="Times New Roman" w:hAnsi="Times New Roman" w:cs="Times New Roman"/>
            <w:color w:val="2A2A2A"/>
            <w:szCs w:val="21"/>
            <w:shd w:val="clear" w:color="auto" w:fill="FFFFFF"/>
          </w:rPr>
          <w:t xml:space="preserve">), body weight was individually measured, and </w:t>
        </w:r>
        <w:r w:rsidRPr="00923B85">
          <w:rPr>
            <w:rFonts w:ascii="Times New Roman" w:hAnsi="Times New Roman" w:cs="Times New Roman"/>
            <w:color w:val="000000"/>
            <w:szCs w:val="21"/>
          </w:rPr>
          <w:t xml:space="preserve">food intake and </w:t>
        </w:r>
        <w:r w:rsidRPr="00923B85">
          <w:rPr>
            <w:rFonts w:ascii="Times New Roman" w:hAnsi="Times New Roman" w:cs="Times New Roman"/>
            <w:szCs w:val="21"/>
          </w:rPr>
          <w:t>fecal output</w:t>
        </w:r>
        <w:r w:rsidRPr="00923B85">
          <w:rPr>
            <w:rFonts w:ascii="Times New Roman" w:hAnsi="Times New Roman" w:cs="Times New Roman"/>
            <w:color w:val="2A2A2A"/>
            <w:szCs w:val="21"/>
            <w:shd w:val="clear" w:color="auto" w:fill="FFFFFF"/>
          </w:rPr>
          <w:t xml:space="preserve"> of each cage mice during the past three days per cage were measured. </w:t>
        </w:r>
        <w:r w:rsidRPr="00237A1F">
          <w:rPr>
            <w:rFonts w:ascii="Times New Roman" w:hAnsi="Times New Roman" w:cs="Times New Roman"/>
            <w:color w:val="2A2A2A"/>
            <w:szCs w:val="21"/>
            <w:shd w:val="clear" w:color="auto" w:fill="FFFFFF"/>
          </w:rPr>
          <w:t>This study was performed in accordance with the recommendations of the National Care and Use of Animals Guidelines (China) and approved by the Institutional Animal Care and Use Committee (IACUC) of the Shenzhen Institutes of Advanced Technology, Chinese Academy of Sciences.</w:t>
        </w:r>
      </w:ins>
    </w:p>
    <w:p w14:paraId="0AED4A44" w14:textId="77777777" w:rsidR="006B2B11" w:rsidRPr="00923B85" w:rsidRDefault="006B2B11" w:rsidP="006B2B11">
      <w:pPr>
        <w:rPr>
          <w:ins w:id="1092" w:author="刘 红宾" w:date="2021-03-01T09:30:00Z"/>
          <w:rFonts w:ascii="Times New Roman" w:hAnsi="Times New Roman" w:cs="Times New Roman"/>
          <w:color w:val="2A2A2A"/>
          <w:szCs w:val="21"/>
          <w:shd w:val="clear" w:color="auto" w:fill="FFFFFF"/>
        </w:rPr>
      </w:pPr>
    </w:p>
    <w:p w14:paraId="4C46C0C9" w14:textId="77777777" w:rsidR="006B2B11" w:rsidRPr="00923B85" w:rsidRDefault="006B2B11" w:rsidP="006B2B11">
      <w:pPr>
        <w:rPr>
          <w:ins w:id="1093" w:author="刘 红宾" w:date="2021-03-01T09:30:00Z"/>
          <w:rFonts w:ascii="Times New Roman" w:hAnsi="Times New Roman" w:cs="Times New Roman"/>
          <w:i/>
          <w:iCs/>
          <w:color w:val="2A2A2A"/>
          <w:szCs w:val="21"/>
          <w:shd w:val="clear" w:color="auto" w:fill="FFFFFF"/>
        </w:rPr>
      </w:pPr>
      <w:ins w:id="1094" w:author="刘 红宾" w:date="2021-03-01T09:30:00Z">
        <w:r w:rsidRPr="00923B85">
          <w:rPr>
            <w:rFonts w:ascii="Times New Roman" w:hAnsi="Times New Roman" w:cs="Times New Roman"/>
            <w:i/>
            <w:iCs/>
            <w:color w:val="2A2A2A"/>
            <w:szCs w:val="21"/>
            <w:shd w:val="clear" w:color="auto" w:fill="FFFFFF"/>
          </w:rPr>
          <w:t>GC-MS analysis of fecal SCFA concentration</w:t>
        </w:r>
      </w:ins>
    </w:p>
    <w:p w14:paraId="515EADB2" w14:textId="61A20071" w:rsidR="006B2B11" w:rsidRPr="00923B85" w:rsidRDefault="006B2B11">
      <w:pPr>
        <w:jc w:val="both"/>
        <w:rPr>
          <w:ins w:id="1095" w:author="刘 红宾" w:date="2021-03-01T09:30:00Z"/>
          <w:rFonts w:ascii="Times New Roman" w:hAnsi="Times New Roman" w:cs="Times New Roman"/>
          <w:color w:val="2A2A2A"/>
          <w:szCs w:val="21"/>
          <w:shd w:val="clear" w:color="auto" w:fill="FFFFFF"/>
        </w:rPr>
        <w:pPrChange w:id="1096" w:author="刘 红宾" w:date="2021-03-01T09:33:00Z">
          <w:pPr/>
        </w:pPrChange>
      </w:pPr>
      <w:ins w:id="1097" w:author="刘 红宾" w:date="2021-03-01T09:30:00Z">
        <w:r w:rsidRPr="00923B85">
          <w:rPr>
            <w:rFonts w:ascii="Times New Roman" w:hAnsi="Times New Roman" w:cs="Times New Roman"/>
            <w:color w:val="2A2A2A"/>
            <w:szCs w:val="21"/>
            <w:shd w:val="clear" w:color="auto" w:fill="FFFFFF"/>
          </w:rPr>
          <w:t>The SCFAs were analyzed according to the previous studies with modifications</w:t>
        </w:r>
      </w:ins>
      <w:ins w:id="1098" w:author="刘 红宾" w:date="2021-03-01T09:40:00Z">
        <w:r w:rsidR="002B1107">
          <w:rPr>
            <w:rFonts w:ascii="Times New Roman" w:hAnsi="Times New Roman" w:cs="Times New Roman"/>
            <w:color w:val="2A2A2A"/>
            <w:szCs w:val="21"/>
            <w:shd w:val="clear" w:color="auto" w:fill="FFFFFF"/>
          </w:rPr>
          <w:t xml:space="preserve"> </w:t>
        </w:r>
      </w:ins>
      <w:ins w:id="1099" w:author="刘 红宾" w:date="2021-03-01T09:41:00Z">
        <w:r w:rsidR="00434C87">
          <w:rPr>
            <w:rFonts w:ascii="Times New Roman" w:hAnsi="Times New Roman" w:cs="Times New Roman"/>
            <w:color w:val="2A2A2A"/>
            <w:szCs w:val="21"/>
            <w:shd w:val="clear" w:color="auto" w:fill="FFFFFF"/>
          </w:rPr>
          <w:fldChar w:fldCharType="begin"/>
        </w:r>
      </w:ins>
      <w:ins w:id="1100" w:author="刘 红宾" w:date="2021-03-01T09:42:00Z">
        <w:r w:rsidR="00434C87">
          <w:rPr>
            <w:rFonts w:ascii="Times New Roman" w:hAnsi="Times New Roman" w:cs="Times New Roman"/>
            <w:color w:val="2A2A2A"/>
            <w:szCs w:val="21"/>
            <w:shd w:val="clear" w:color="auto" w:fill="FFFFFF"/>
          </w:rPr>
          <w:instrText xml:space="preserve"> ADDIN NE.Ref.{92CAD159-2022-4440-B7FA-913075C3285B}</w:instrText>
        </w:r>
      </w:ins>
      <w:r w:rsidR="00434C87">
        <w:rPr>
          <w:rFonts w:ascii="Times New Roman" w:hAnsi="Times New Roman" w:cs="Times New Roman"/>
          <w:color w:val="2A2A2A"/>
          <w:szCs w:val="21"/>
          <w:shd w:val="clear" w:color="auto" w:fill="FFFFFF"/>
        </w:rPr>
        <w:fldChar w:fldCharType="separate"/>
      </w:r>
      <w:ins w:id="1101" w:author="刘 红宾" w:date="2021-03-09T20:19:00Z">
        <w:r w:rsidR="00ED3422">
          <w:rPr>
            <w:rFonts w:ascii="Times New Roman" w:hAnsi="Times New Roman" w:cs="Times New Roman"/>
            <w:color w:val="080000"/>
          </w:rPr>
          <w:t>[42]</w:t>
        </w:r>
      </w:ins>
      <w:ins w:id="1102" w:author="刘 红宾" w:date="2021-03-01T09:41:00Z">
        <w:r w:rsidR="00434C87">
          <w:rPr>
            <w:rFonts w:ascii="Times New Roman" w:hAnsi="Times New Roman" w:cs="Times New Roman"/>
            <w:color w:val="2A2A2A"/>
            <w:szCs w:val="21"/>
            <w:shd w:val="clear" w:color="auto" w:fill="FFFFFF"/>
          </w:rPr>
          <w:fldChar w:fldCharType="end"/>
        </w:r>
      </w:ins>
      <w:ins w:id="1103" w:author="刘 红宾" w:date="2021-03-01T09:30:00Z">
        <w:r w:rsidRPr="00923B85">
          <w:rPr>
            <w:rFonts w:ascii="Times New Roman" w:hAnsi="Times New Roman" w:cs="Times New Roman"/>
            <w:color w:val="2A2A2A"/>
            <w:szCs w:val="21"/>
            <w:shd w:val="clear" w:color="auto" w:fill="FFFFFF"/>
          </w:rPr>
          <w:t>. For the sample extraction, 0.05 g of frozen feces were mixed with 300 µL of pure water containing caproic acid-6,6,6-d3 (</w:t>
        </w:r>
        <w:r w:rsidRPr="00F115BE">
          <w:rPr>
            <w:rFonts w:ascii="Times New Roman" w:hAnsi="Times New Roman" w:cs="Times New Roman"/>
            <w:color w:val="2A2A2A"/>
            <w:szCs w:val="21"/>
            <w:shd w:val="clear" w:color="auto" w:fill="FFFFFF"/>
          </w:rPr>
          <w:t>CDN Isotopes</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Quebec, Canada</w:t>
        </w:r>
        <w:r w:rsidRPr="00923B85">
          <w:rPr>
            <w:rFonts w:ascii="Times New Roman" w:hAnsi="Times New Roman" w:cs="Times New Roman"/>
            <w:color w:val="2A2A2A"/>
            <w:szCs w:val="21"/>
            <w:shd w:val="clear" w:color="auto" w:fill="FFFFFF"/>
          </w:rPr>
          <w:t>) as internal standard (IS, final concentration 20 µg/mL). After adding 1.0 mm diameter zirconia/silica beads (BioSpec, Bartlesville, OK), feces were homogenized for 20 s under 6500 rpm for three times,</w:t>
        </w:r>
        <w:r w:rsidRPr="00923B85">
          <w:rPr>
            <w:rFonts w:ascii="Times New Roman" w:hAnsi="Times New Roman" w:cs="Times New Roman"/>
            <w:szCs w:val="21"/>
          </w:rPr>
          <w:t xml:space="preserve"> </w:t>
        </w:r>
        <w:r w:rsidRPr="00923B85">
          <w:rPr>
            <w:rFonts w:ascii="Times New Roman" w:hAnsi="Times New Roman" w:cs="Times New Roman"/>
            <w:color w:val="2A2A2A"/>
            <w:szCs w:val="21"/>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t>
        </w:r>
      </w:ins>
    </w:p>
    <w:p w14:paraId="383A54DD" w14:textId="77777777" w:rsidR="006B2B11" w:rsidRPr="00923B85" w:rsidRDefault="006B2B11" w:rsidP="006B2B11">
      <w:pPr>
        <w:rPr>
          <w:ins w:id="1104" w:author="刘 红宾" w:date="2021-03-01T09:30:00Z"/>
          <w:rFonts w:ascii="Times New Roman" w:hAnsi="Times New Roman" w:cs="Times New Roman"/>
          <w:color w:val="2A2A2A"/>
          <w:szCs w:val="21"/>
          <w:shd w:val="clear" w:color="auto" w:fill="FFFFFF"/>
        </w:rPr>
      </w:pPr>
    </w:p>
    <w:p w14:paraId="30D67BE7" w14:textId="77777777" w:rsidR="006B2B11" w:rsidRPr="00923B85" w:rsidRDefault="006B2B11" w:rsidP="006B2B11">
      <w:pPr>
        <w:rPr>
          <w:ins w:id="1105" w:author="刘 红宾" w:date="2021-03-01T09:30:00Z"/>
          <w:rFonts w:ascii="Times New Roman" w:hAnsi="Times New Roman" w:cs="Times New Roman"/>
          <w:i/>
          <w:iCs/>
          <w:color w:val="2A2A2A"/>
          <w:szCs w:val="21"/>
          <w:shd w:val="clear" w:color="auto" w:fill="FFFFFF"/>
        </w:rPr>
      </w:pPr>
      <w:ins w:id="1106" w:author="刘 红宾" w:date="2021-03-01T09:30:00Z">
        <w:r w:rsidRPr="00923B85">
          <w:rPr>
            <w:rFonts w:ascii="Times New Roman" w:hAnsi="Times New Roman" w:cs="Times New Roman"/>
            <w:i/>
            <w:iCs/>
            <w:color w:val="2A2A2A"/>
            <w:szCs w:val="21"/>
            <w:shd w:val="clear" w:color="auto" w:fill="FFFFFF"/>
          </w:rPr>
          <w:t>DNA extraction and quantification of bacterial load</w:t>
        </w:r>
      </w:ins>
    </w:p>
    <w:p w14:paraId="2F5C09B0" w14:textId="1868B497" w:rsidR="006B2B11" w:rsidRPr="00923B85" w:rsidRDefault="006B2B11">
      <w:pPr>
        <w:jc w:val="both"/>
        <w:rPr>
          <w:ins w:id="1107" w:author="刘 红宾" w:date="2021-03-01T09:30:00Z"/>
          <w:rFonts w:ascii="Times New Roman" w:hAnsi="Times New Roman" w:cs="Times New Roman"/>
          <w:szCs w:val="21"/>
        </w:rPr>
        <w:pPrChange w:id="1108" w:author="刘 红宾" w:date="2021-03-01T09:33:00Z">
          <w:pPr/>
        </w:pPrChange>
      </w:pPr>
      <w:ins w:id="1109" w:author="刘 红宾" w:date="2021-03-01T09:30:00Z">
        <w:r w:rsidRPr="00923B85">
          <w:rPr>
            <w:rFonts w:ascii="Times New Roman" w:hAnsi="Times New Roman" w:cs="Times New Roman"/>
            <w:szCs w:val="21"/>
          </w:rPr>
          <w:t>For extraction of DNA, fecal material from pellets was extracted using the QIAmp PowerFecal DNA kit (Qiagen, #12830–50) following standard manufacturer procedures. DNA samples were resuspended in Buffer C6 and quantitated using the Qubit fluorometer (ThermoFisher Scientific). To quantitatively assess bacterial load, total bacteria cell counts were determined using qPCR as described recently</w:t>
        </w:r>
      </w:ins>
      <w:ins w:id="1110" w:author="刘 红宾" w:date="2021-03-01T09:47:00Z">
        <w:r w:rsidR="007D2926">
          <w:rPr>
            <w:rFonts w:ascii="Times New Roman" w:hAnsi="Times New Roman" w:cs="Times New Roman"/>
            <w:szCs w:val="21"/>
          </w:rPr>
          <w:t xml:space="preserve"> </w:t>
        </w:r>
        <w:r w:rsidR="007D2926">
          <w:rPr>
            <w:rFonts w:ascii="Times New Roman" w:hAnsi="Times New Roman" w:cs="Times New Roman"/>
            <w:szCs w:val="21"/>
          </w:rPr>
          <w:fldChar w:fldCharType="begin"/>
        </w:r>
        <w:r w:rsidR="007D2926">
          <w:rPr>
            <w:rFonts w:ascii="Times New Roman" w:hAnsi="Times New Roman" w:cs="Times New Roman"/>
            <w:szCs w:val="21"/>
          </w:rPr>
          <w:instrText xml:space="preserve"> ADDIN NE.Ref.{6BC2CD6D-3CB1-48FE-9ED1-B35A1D4B296C}</w:instrText>
        </w:r>
      </w:ins>
      <w:r w:rsidR="007D2926">
        <w:rPr>
          <w:rFonts w:ascii="Times New Roman" w:hAnsi="Times New Roman" w:cs="Times New Roman"/>
          <w:szCs w:val="21"/>
        </w:rPr>
        <w:fldChar w:fldCharType="separate"/>
      </w:r>
      <w:ins w:id="1111" w:author="刘 红宾" w:date="2021-03-09T20:19:00Z">
        <w:r w:rsidR="00ED3422">
          <w:rPr>
            <w:rFonts w:ascii="Times New Roman" w:hAnsi="Times New Roman" w:cs="Times New Roman"/>
            <w:color w:val="080000"/>
          </w:rPr>
          <w:t>[43]</w:t>
        </w:r>
      </w:ins>
      <w:ins w:id="1112" w:author="刘 红宾" w:date="2021-03-01T09:47:00Z">
        <w:r w:rsidR="007D2926">
          <w:rPr>
            <w:rFonts w:ascii="Times New Roman" w:hAnsi="Times New Roman" w:cs="Times New Roman"/>
            <w:szCs w:val="21"/>
          </w:rPr>
          <w:fldChar w:fldCharType="end"/>
        </w:r>
      </w:ins>
      <w:ins w:id="1113" w:author="刘 红宾" w:date="2021-03-01T09:30:00Z">
        <w:r w:rsidRPr="00923B85">
          <w:rPr>
            <w:rFonts w:ascii="Times New Roman" w:hAnsi="Times New Roman" w:cs="Times New Roman"/>
            <w:szCs w:val="21"/>
          </w:rPr>
          <w:t>.</w:t>
        </w:r>
      </w:ins>
    </w:p>
    <w:p w14:paraId="78EC6453" w14:textId="77777777" w:rsidR="006B2B11" w:rsidRPr="00923B85" w:rsidRDefault="006B2B11" w:rsidP="006B2B11">
      <w:pPr>
        <w:rPr>
          <w:ins w:id="1114" w:author="刘 红宾" w:date="2021-03-01T09:30:00Z"/>
          <w:rFonts w:ascii="Times New Roman" w:hAnsi="Times New Roman" w:cs="Times New Roman"/>
          <w:szCs w:val="21"/>
        </w:rPr>
      </w:pPr>
    </w:p>
    <w:p w14:paraId="1FD1B79E" w14:textId="77777777" w:rsidR="006B2B11" w:rsidRPr="00923B85" w:rsidRDefault="006B2B11" w:rsidP="006B2B11">
      <w:pPr>
        <w:rPr>
          <w:ins w:id="1115" w:author="刘 红宾" w:date="2021-03-01T09:30:00Z"/>
          <w:rFonts w:ascii="Times New Roman" w:hAnsi="Times New Roman" w:cs="Times New Roman"/>
          <w:i/>
          <w:iCs/>
          <w:color w:val="2A2A2A"/>
          <w:szCs w:val="21"/>
          <w:shd w:val="clear" w:color="auto" w:fill="FFFFFF"/>
        </w:rPr>
      </w:pPr>
      <w:ins w:id="1116" w:author="刘 红宾" w:date="2021-03-01T09:30:00Z">
        <w:r>
          <w:rPr>
            <w:rFonts w:ascii="Times New Roman" w:hAnsi="Times New Roman" w:cs="Times New Roman"/>
            <w:i/>
            <w:iCs/>
            <w:color w:val="2A2A2A"/>
            <w:szCs w:val="21"/>
            <w:shd w:val="clear" w:color="auto" w:fill="FFFFFF"/>
          </w:rPr>
          <w:t>A</w:t>
        </w:r>
        <w:r>
          <w:rPr>
            <w:rFonts w:ascii="Times New Roman" w:hAnsi="Times New Roman" w:cs="Times New Roman" w:hint="eastAsia"/>
            <w:i/>
            <w:iCs/>
            <w:color w:val="2A2A2A"/>
            <w:szCs w:val="21"/>
            <w:shd w:val="clear" w:color="auto" w:fill="FFFFFF"/>
          </w:rPr>
          <w:t>mplicon</w:t>
        </w:r>
        <w:r>
          <w:rPr>
            <w:rFonts w:ascii="Times New Roman" w:hAnsi="Times New Roman" w:cs="Times New Roman"/>
            <w:i/>
            <w:iCs/>
            <w:color w:val="2A2A2A"/>
            <w:szCs w:val="21"/>
            <w:shd w:val="clear" w:color="auto" w:fill="FFFFFF"/>
          </w:rPr>
          <w:t xml:space="preserve"> </w:t>
        </w:r>
        <w:r>
          <w:rPr>
            <w:rFonts w:ascii="Times New Roman" w:hAnsi="Times New Roman" w:cs="Times New Roman" w:hint="eastAsia"/>
            <w:i/>
            <w:iCs/>
            <w:color w:val="2A2A2A"/>
            <w:szCs w:val="21"/>
            <w:shd w:val="clear" w:color="auto" w:fill="FFFFFF"/>
          </w:rPr>
          <w:t>and</w:t>
        </w:r>
        <w:r>
          <w:rPr>
            <w:rFonts w:ascii="Times New Roman" w:hAnsi="Times New Roman" w:cs="Times New Roman"/>
            <w:i/>
            <w:iCs/>
            <w:color w:val="2A2A2A"/>
            <w:szCs w:val="21"/>
            <w:shd w:val="clear" w:color="auto" w:fill="FFFFFF"/>
          </w:rPr>
          <w:t xml:space="preserve"> metagenomic</w:t>
        </w:r>
        <w:r w:rsidRPr="00923B85">
          <w:rPr>
            <w:rFonts w:ascii="Times New Roman" w:hAnsi="Times New Roman" w:cs="Times New Roman"/>
            <w:i/>
            <w:iCs/>
            <w:color w:val="2A2A2A"/>
            <w:szCs w:val="21"/>
            <w:shd w:val="clear" w:color="auto" w:fill="FFFFFF"/>
          </w:rPr>
          <w:t xml:space="preserve"> sequenc</w:t>
        </w:r>
        <w:r>
          <w:rPr>
            <w:rFonts w:ascii="Times New Roman" w:hAnsi="Times New Roman" w:cs="Times New Roman"/>
            <w:i/>
            <w:iCs/>
            <w:color w:val="2A2A2A"/>
            <w:szCs w:val="21"/>
            <w:shd w:val="clear" w:color="auto" w:fill="FFFFFF"/>
          </w:rPr>
          <w:t>ing</w:t>
        </w:r>
      </w:ins>
    </w:p>
    <w:p w14:paraId="4B7DFECA" w14:textId="63E406E6" w:rsidR="006B2B11" w:rsidRPr="00923B85" w:rsidRDefault="006B2B11">
      <w:pPr>
        <w:jc w:val="both"/>
        <w:rPr>
          <w:ins w:id="1117" w:author="刘 红宾" w:date="2021-03-01T09:30:00Z"/>
          <w:rFonts w:ascii="Times New Roman" w:hAnsi="Times New Roman" w:cs="Times New Roman"/>
          <w:color w:val="000000"/>
          <w:szCs w:val="21"/>
        </w:rPr>
        <w:pPrChange w:id="1118" w:author="刘 红宾" w:date="2021-03-01T09:33:00Z">
          <w:pPr/>
        </w:pPrChange>
      </w:pPr>
      <w:ins w:id="1119" w:author="刘 红宾" w:date="2021-03-01T09:30:00Z">
        <w:r w:rsidRPr="00923B85">
          <w:rPr>
            <w:rFonts w:ascii="Times New Roman" w:hAnsi="Times New Roman" w:cs="Times New Roman"/>
            <w:color w:val="000000"/>
            <w:szCs w:val="21"/>
          </w:rPr>
          <w:lastRenderedPageBreak/>
          <w:t>16S rRNA gene sequencing was performed as previously described</w:t>
        </w:r>
      </w:ins>
      <w:ins w:id="1120" w:author="刘 红宾" w:date="2021-03-01T09:47:00Z">
        <w:r w:rsidR="007D2926">
          <w:rPr>
            <w:rFonts w:ascii="Times New Roman" w:hAnsi="Times New Roman" w:cs="Times New Roman"/>
            <w:color w:val="000000"/>
            <w:szCs w:val="21"/>
          </w:rPr>
          <w:t xml:space="preserve"> </w:t>
        </w:r>
      </w:ins>
      <w:ins w:id="1121" w:author="刘 红宾" w:date="2021-03-01T09:51:00Z">
        <w:r w:rsidR="00F621D1" w:rsidRPr="00923B85">
          <w:rPr>
            <w:rFonts w:ascii="Times New Roman" w:hAnsi="Times New Roman" w:cs="Times New Roman"/>
            <w:color w:val="2A2A2A"/>
            <w:szCs w:val="21"/>
            <w:shd w:val="clear" w:color="auto" w:fill="FFFFFF"/>
          </w:rPr>
          <w:t>with modifications</w:t>
        </w:r>
        <w:r w:rsidR="00F621D1">
          <w:rPr>
            <w:rFonts w:ascii="Times New Roman" w:hAnsi="Times New Roman" w:cs="Times New Roman"/>
            <w:color w:val="2A2A2A"/>
            <w:szCs w:val="21"/>
            <w:shd w:val="clear" w:color="auto" w:fill="FFFFFF"/>
          </w:rPr>
          <w:t xml:space="preserve"> </w:t>
        </w:r>
      </w:ins>
      <w:ins w:id="1122" w:author="刘 红宾" w:date="2021-03-01T09:52:00Z">
        <w:r w:rsidR="00583771">
          <w:rPr>
            <w:rFonts w:ascii="Times New Roman" w:hAnsi="Times New Roman" w:cs="Times New Roman"/>
            <w:color w:val="2A2A2A"/>
            <w:szCs w:val="21"/>
            <w:shd w:val="clear" w:color="auto" w:fill="FFFFFF"/>
          </w:rPr>
          <w:fldChar w:fldCharType="begin"/>
        </w:r>
        <w:r w:rsidR="00583771">
          <w:rPr>
            <w:rFonts w:ascii="Times New Roman" w:hAnsi="Times New Roman" w:cs="Times New Roman"/>
            <w:color w:val="2A2A2A"/>
            <w:szCs w:val="21"/>
            <w:shd w:val="clear" w:color="auto" w:fill="FFFFFF"/>
          </w:rPr>
          <w:instrText xml:space="preserve"> ADDIN NE.Ref.{DB42C5B1-BE4E-487B-B5A3-F1D3AA9F2E51}</w:instrText>
        </w:r>
      </w:ins>
      <w:r w:rsidR="00583771">
        <w:rPr>
          <w:rFonts w:ascii="Times New Roman" w:hAnsi="Times New Roman" w:cs="Times New Roman"/>
          <w:color w:val="2A2A2A"/>
          <w:szCs w:val="21"/>
          <w:shd w:val="clear" w:color="auto" w:fill="FFFFFF"/>
        </w:rPr>
        <w:fldChar w:fldCharType="separate"/>
      </w:r>
      <w:ins w:id="1123" w:author="刘 红宾" w:date="2021-03-09T20:19:00Z">
        <w:r w:rsidR="00ED3422">
          <w:rPr>
            <w:rFonts w:ascii="Times New Roman" w:hAnsi="Times New Roman" w:cs="Times New Roman"/>
            <w:color w:val="080000"/>
          </w:rPr>
          <w:t>[44]</w:t>
        </w:r>
      </w:ins>
      <w:ins w:id="1124" w:author="刘 红宾" w:date="2021-03-01T09:52:00Z">
        <w:r w:rsidR="00583771">
          <w:rPr>
            <w:rFonts w:ascii="Times New Roman" w:hAnsi="Times New Roman" w:cs="Times New Roman"/>
            <w:color w:val="2A2A2A"/>
            <w:szCs w:val="21"/>
            <w:shd w:val="clear" w:color="auto" w:fill="FFFFFF"/>
          </w:rPr>
          <w:fldChar w:fldCharType="end"/>
        </w:r>
      </w:ins>
      <w:ins w:id="1125" w:author="刘 红宾" w:date="2021-03-01T09:30:00Z">
        <w:r w:rsidRPr="00923B85">
          <w:rPr>
            <w:rFonts w:ascii="Times New Roman" w:hAnsi="Times New Roman" w:cs="Times New Roman"/>
            <w:color w:val="000000"/>
            <w:szCs w:val="21"/>
          </w:rPr>
          <w:t xml:space="preserve">. Library preparation was done using a two-step PCR method. During the first step of PCR, primers </w:t>
        </w:r>
        <w:r w:rsidRPr="00923B85">
          <w:rPr>
            <w:rFonts w:ascii="Times New Roman" w:hAnsi="Times New Roman" w:cs="Times New Roman"/>
            <w:i/>
            <w:iCs/>
            <w:color w:val="000000"/>
            <w:szCs w:val="21"/>
          </w:rPr>
          <w:t>S-D-Bact-0341-b-S-17</w:t>
        </w:r>
        <w:r w:rsidRPr="00923B85">
          <w:rPr>
            <w:rFonts w:ascii="Times New Roman" w:hAnsi="Times New Roman" w:cs="Times New Roman"/>
            <w:color w:val="000000"/>
            <w:szCs w:val="21"/>
          </w:rPr>
          <w:t xml:space="preserve"> and </w:t>
        </w:r>
        <w:r w:rsidRPr="00923B85">
          <w:rPr>
            <w:rFonts w:ascii="Times New Roman" w:hAnsi="Times New Roman" w:cs="Times New Roman"/>
            <w:i/>
            <w:iCs/>
            <w:color w:val="000000"/>
            <w:szCs w:val="21"/>
          </w:rPr>
          <w:t>S-</w:t>
        </w:r>
        <w:bookmarkStart w:id="1126" w:name="OLE_LINK32"/>
        <w:r w:rsidRPr="00923B85">
          <w:rPr>
            <w:rFonts w:ascii="Times New Roman" w:hAnsi="Times New Roman" w:cs="Times New Roman"/>
            <w:i/>
            <w:iCs/>
            <w:color w:val="000000"/>
            <w:szCs w:val="21"/>
          </w:rPr>
          <w:t>D-Bact-0785-a-A-21</w:t>
        </w:r>
        <w:bookmarkEnd w:id="1126"/>
        <w:r w:rsidRPr="00923B85">
          <w:rPr>
            <w:rFonts w:ascii="Times New Roman" w:hAnsi="Times New Roman" w:cs="Times New Roman"/>
            <w:color w:val="000000"/>
            <w:szCs w:val="21"/>
          </w:rPr>
          <w:t xml:space="preserve"> were used to target and amplify the v3-4 region, as well as to add second-step priming sites. Dual index codes were added to each sample at the second PCR step. 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w:t>
        </w:r>
        <w:r>
          <w:rPr>
            <w:rFonts w:ascii="Times New Roman" w:hAnsi="Times New Roman" w:cs="Times New Roman"/>
            <w:color w:val="000000"/>
            <w:szCs w:val="21"/>
          </w:rPr>
          <w:t xml:space="preserve">, which was </w:t>
        </w:r>
        <w:r w:rsidRPr="00923B85">
          <w:rPr>
            <w:rFonts w:ascii="Times New Roman" w:hAnsi="Times New Roman" w:cs="Times New Roman"/>
            <w:color w:val="000000"/>
            <w:szCs w:val="21"/>
          </w:rPr>
          <w:t xml:space="preserve">performed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250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SP</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ins w:id="1127" w:author="刘 红宾" w:date="2021-03-01T10:23:00Z">
        <w:r w:rsidR="009A021E">
          <w:rPr>
            <w:rFonts w:ascii="Times New Roman" w:hAnsi="Times New Roman" w:cs="Times New Roman"/>
            <w:color w:val="000000"/>
            <w:szCs w:val="21"/>
          </w:rPr>
          <w:t xml:space="preserve"> </w:t>
        </w:r>
        <w:r w:rsidR="009A021E" w:rsidRPr="009A021E">
          <w:rPr>
            <w:rFonts w:ascii="Times New Roman" w:hAnsi="Times New Roman" w:cs="Times New Roman"/>
            <w:color w:val="2A2A2A"/>
            <w:szCs w:val="21"/>
            <w:shd w:val="clear" w:color="auto" w:fill="FFFFFF"/>
          </w:rPr>
          <w:t>Blank controls (no sample added, processed routinely, n = 4) were included in the extraction process to control for contamination throughout processing.</w:t>
        </w:r>
      </w:ins>
    </w:p>
    <w:p w14:paraId="3BA475C8" w14:textId="1FA4D14B" w:rsidR="006B2B11" w:rsidRPr="00923B85" w:rsidRDefault="006B2B11">
      <w:pPr>
        <w:jc w:val="both"/>
        <w:rPr>
          <w:ins w:id="1128" w:author="刘 红宾" w:date="2021-03-01T09:30:00Z"/>
          <w:rFonts w:ascii="Times New Roman" w:hAnsi="Times New Roman" w:cs="Times New Roman"/>
          <w:color w:val="2A2A2A"/>
          <w:szCs w:val="21"/>
          <w:shd w:val="clear" w:color="auto" w:fill="FFFFFF"/>
        </w:rPr>
        <w:pPrChange w:id="1129" w:author="刘 红宾" w:date="2021-03-01T09:33:00Z">
          <w:pPr/>
        </w:pPrChange>
      </w:pPr>
      <w:ins w:id="1130" w:author="刘 红宾" w:date="2021-03-01T09:30:00Z">
        <w:r w:rsidRPr="00923B85">
          <w:rPr>
            <w:rFonts w:ascii="Times New Roman" w:hAnsi="Times New Roman" w:cs="Times New Roman"/>
            <w:color w:val="2A2A2A"/>
            <w:szCs w:val="21"/>
            <w:shd w:val="clear" w:color="auto" w:fill="FFFFFF"/>
          </w:rPr>
          <w:t>Metagenomic sequencing was performed using fecal samples from the inulin diet group at day 0, 5 and 31.</w:t>
        </w:r>
        <w:r>
          <w:rPr>
            <w:rFonts w:ascii="Times New Roman" w:hAnsi="Times New Roman" w:cs="Times New Roman"/>
            <w:color w:val="2A2A2A"/>
            <w:szCs w:val="21"/>
            <w:shd w:val="clear" w:color="auto" w:fill="FFFFFF"/>
          </w:rPr>
          <w:t xml:space="preserve"> </w:t>
        </w:r>
        <w:r w:rsidRPr="001C4E13">
          <w:rPr>
            <w:rFonts w:ascii="Times New Roman" w:hAnsi="Times New Roman" w:cs="Times New Roman"/>
            <w:color w:val="2A2A2A"/>
            <w:szCs w:val="21"/>
            <w:shd w:val="clear" w:color="auto" w:fill="FFFFFF"/>
          </w:rPr>
          <w:t>E</w:t>
        </w:r>
        <w:r>
          <w:rPr>
            <w:rFonts w:ascii="Times New Roman" w:hAnsi="Times New Roman" w:cs="Times New Roman"/>
            <w:color w:val="2A2A2A"/>
            <w:szCs w:val="21"/>
            <w:shd w:val="clear" w:color="auto" w:fill="FFFFFF"/>
          </w:rPr>
          <w:t>xtracted</w:t>
        </w:r>
        <w:r w:rsidRPr="001C4E13">
          <w:rPr>
            <w:rFonts w:ascii="Times New Roman" w:hAnsi="Times New Roman" w:cs="Times New Roman"/>
            <w:color w:val="2A2A2A"/>
            <w:szCs w:val="21"/>
            <w:shd w:val="clear" w:color="auto" w:fill="FFFFFF"/>
          </w:rPr>
          <w:t xml:space="preserve"> DNA sample was purified using silica-based columns</w:t>
        </w:r>
      </w:ins>
      <w:ins w:id="1131" w:author="刘 红宾" w:date="2021-03-01T10:09:00Z">
        <w:r w:rsidR="00A27127">
          <w:rPr>
            <w:rFonts w:ascii="Times New Roman" w:hAnsi="Times New Roman" w:cs="Times New Roman"/>
            <w:color w:val="2A2A2A"/>
            <w:szCs w:val="21"/>
            <w:shd w:val="clear" w:color="auto" w:fill="FFFFFF"/>
          </w:rPr>
          <w:t xml:space="preserve">. </w:t>
        </w:r>
      </w:ins>
      <w:ins w:id="1132" w:author="刘 红宾" w:date="2021-03-01T10:10:00Z">
        <w:r w:rsidR="00A27127" w:rsidRPr="00A27127">
          <w:rPr>
            <w:rFonts w:ascii="Times New Roman" w:hAnsi="Times New Roman" w:cs="Times New Roman"/>
            <w:color w:val="2A2A2A"/>
            <w:szCs w:val="21"/>
            <w:shd w:val="clear" w:color="auto" w:fill="FFFFFF"/>
          </w:rPr>
          <w:t xml:space="preserve">Metagenomics sequencing libraries were prepared with at least 2 μg of total DNA using the Nextera XT DNA sample Prep Kit (Illumina, San Diego, USA) with an equimolar pool of libraries achieved independently based on </w:t>
        </w:r>
        <w:r w:rsidR="00A27127" w:rsidRPr="00923B85">
          <w:rPr>
            <w:rFonts w:ascii="Times New Roman" w:hAnsi="Times New Roman" w:cs="Times New Roman"/>
            <w:color w:val="000000"/>
            <w:szCs w:val="21"/>
          </w:rPr>
          <w:t>Qubit 2.0 fluorometer</w:t>
        </w:r>
        <w:r w:rsidR="00A27127" w:rsidRPr="00A27127">
          <w:rPr>
            <w:rFonts w:ascii="Times New Roman" w:hAnsi="Times New Roman" w:cs="Times New Roman"/>
            <w:color w:val="2A2A2A"/>
            <w:szCs w:val="21"/>
            <w:shd w:val="clear" w:color="auto" w:fill="FFFFFF"/>
          </w:rPr>
          <w:t xml:space="preserve"> results combined with S</w:t>
        </w:r>
        <w:r w:rsidR="00A27127">
          <w:rPr>
            <w:rFonts w:ascii="Times New Roman" w:hAnsi="Times New Roman" w:cs="Times New Roman"/>
            <w:color w:val="2A2A2A"/>
            <w:szCs w:val="21"/>
            <w:shd w:val="clear" w:color="auto" w:fill="FFFFFF"/>
          </w:rPr>
          <w:t xml:space="preserve">YBR </w:t>
        </w:r>
        <w:r w:rsidR="00A27127" w:rsidRPr="00A27127">
          <w:rPr>
            <w:rFonts w:ascii="Times New Roman" w:hAnsi="Times New Roman" w:cs="Times New Roman"/>
            <w:color w:val="2A2A2A"/>
            <w:szCs w:val="21"/>
            <w:shd w:val="clear" w:color="auto" w:fill="FFFFFF"/>
          </w:rPr>
          <w:t>Green quantification (Thermo Fisher Scientific, Massachusetts, USA).</w:t>
        </w:r>
      </w:ins>
      <w:ins w:id="1133" w:author="刘 红宾" w:date="2021-03-01T09:30:00Z">
        <w:r w:rsidRPr="001C4E13">
          <w:rPr>
            <w:rFonts w:ascii="Times New Roman" w:hAnsi="Times New Roman" w:cs="Times New Roman"/>
            <w:color w:val="2A2A2A"/>
            <w:szCs w:val="21"/>
            <w:shd w:val="clear" w:color="auto" w:fill="FFFFFF"/>
          </w:rPr>
          <w:t xml:space="preserve"> </w:t>
        </w:r>
      </w:ins>
      <w:ins w:id="1134" w:author="刘 红宾" w:date="2021-03-01T10:11:00Z">
        <w:r w:rsidR="00A27127" w:rsidRPr="00A27127">
          <w:rPr>
            <w:rFonts w:ascii="Times New Roman" w:hAnsi="Times New Roman" w:cs="Times New Roman"/>
            <w:color w:val="2A2A2A"/>
            <w:szCs w:val="21"/>
            <w:shd w:val="clear" w:color="auto" w:fill="FFFFFF"/>
          </w:rPr>
          <w:t>The indexed libraries were</w:t>
        </w:r>
      </w:ins>
      <w:ins w:id="1135" w:author="刘 红宾" w:date="2021-03-01T09:30:00Z">
        <w:r>
          <w:rPr>
            <w:rFonts w:ascii="Times New Roman" w:hAnsi="Times New Roman" w:cs="Times New Roman"/>
            <w:color w:val="000000"/>
            <w:szCs w:val="21"/>
          </w:rPr>
          <w:t xml:space="preserve"> sequenc</w:t>
        </w:r>
        <w:r w:rsidRPr="00923B85">
          <w:rPr>
            <w:rFonts w:ascii="Times New Roman" w:hAnsi="Times New Roman" w:cs="Times New Roman"/>
            <w:color w:val="000000"/>
            <w:szCs w:val="21"/>
          </w:rPr>
          <w:t xml:space="preserve">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150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S4</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2F4750CD" w14:textId="77777777" w:rsidR="006B2B11" w:rsidRPr="00923B85" w:rsidRDefault="006B2B11" w:rsidP="006B2B11">
      <w:pPr>
        <w:rPr>
          <w:ins w:id="1136" w:author="刘 红宾" w:date="2021-03-01T09:30:00Z"/>
          <w:rFonts w:ascii="Times New Roman" w:hAnsi="Times New Roman" w:cs="Times New Roman"/>
          <w:color w:val="2A2A2A"/>
          <w:szCs w:val="21"/>
          <w:shd w:val="clear" w:color="auto" w:fill="FFFFFF"/>
        </w:rPr>
      </w:pPr>
    </w:p>
    <w:p w14:paraId="5DF38576" w14:textId="77777777" w:rsidR="006B2B11" w:rsidRPr="00923B85" w:rsidRDefault="006B2B11" w:rsidP="006B2B11">
      <w:pPr>
        <w:rPr>
          <w:ins w:id="1137" w:author="刘 红宾" w:date="2021-03-01T09:30:00Z"/>
          <w:rFonts w:ascii="Times New Roman" w:hAnsi="Times New Roman" w:cs="Times New Roman"/>
          <w:i/>
          <w:iCs/>
          <w:color w:val="2A2A2A"/>
          <w:szCs w:val="21"/>
          <w:shd w:val="clear" w:color="auto" w:fill="FFFFFF"/>
        </w:rPr>
      </w:pPr>
      <w:ins w:id="1138" w:author="刘 红宾" w:date="2021-03-01T09:30:00Z">
        <w:r w:rsidRPr="00923B85">
          <w:rPr>
            <w:rFonts w:ascii="Times New Roman" w:hAnsi="Times New Roman" w:cs="Times New Roman"/>
            <w:i/>
            <w:iCs/>
            <w:color w:val="2A2A2A"/>
            <w:szCs w:val="21"/>
            <w:shd w:val="clear" w:color="auto" w:fill="FFFFFF"/>
          </w:rPr>
          <w:t>Sequence analysis</w:t>
        </w:r>
      </w:ins>
    </w:p>
    <w:p w14:paraId="6253FA86" w14:textId="47E14A0C" w:rsidR="006B2B11" w:rsidRPr="00923B85" w:rsidRDefault="006B2B11">
      <w:pPr>
        <w:jc w:val="both"/>
        <w:rPr>
          <w:ins w:id="1139" w:author="刘 红宾" w:date="2021-03-01T09:30:00Z"/>
          <w:rFonts w:ascii="Times New Roman" w:hAnsi="Times New Roman" w:cs="Times New Roman"/>
          <w:color w:val="2A2A2A"/>
          <w:szCs w:val="21"/>
          <w:shd w:val="clear" w:color="auto" w:fill="FFFFFF"/>
        </w:rPr>
        <w:pPrChange w:id="1140" w:author="刘 红宾" w:date="2021-03-01T09:33:00Z">
          <w:pPr/>
        </w:pPrChange>
      </w:pPr>
      <w:ins w:id="1141" w:author="刘 红宾" w:date="2021-03-01T09:30:00Z">
        <w:r w:rsidRPr="00923B85">
          <w:rPr>
            <w:rFonts w:ascii="Times New Roman" w:hAnsi="Times New Roman" w:cs="Times New Roman"/>
            <w:color w:val="2A2A2A"/>
            <w:szCs w:val="21"/>
            <w:shd w:val="clear" w:color="auto" w:fill="FFFFFF"/>
          </w:rPr>
          <w:t>The 16S rRNA sequencing reads were analyzed in QIIME 2-2020.2 software</w:t>
        </w:r>
      </w:ins>
      <w:ins w:id="1142" w:author="刘 红宾" w:date="2021-03-01T10:15:00Z">
        <w:r w:rsidR="00DD7030">
          <w:rPr>
            <w:rFonts w:ascii="Times New Roman" w:hAnsi="Times New Roman" w:cs="Times New Roman"/>
            <w:color w:val="2A2A2A"/>
            <w:szCs w:val="21"/>
            <w:shd w:val="clear" w:color="auto" w:fill="FFFFFF"/>
          </w:rPr>
          <w:t xml:space="preserve"> </w:t>
        </w:r>
      </w:ins>
      <w:ins w:id="1143" w:author="刘 红宾" w:date="2021-03-01T10:16:00Z">
        <w:r w:rsidR="00DD7030">
          <w:rPr>
            <w:rFonts w:ascii="Times New Roman" w:hAnsi="Times New Roman" w:cs="Times New Roman"/>
            <w:color w:val="2A2A2A"/>
            <w:szCs w:val="21"/>
            <w:shd w:val="clear" w:color="auto" w:fill="FFFFFF"/>
          </w:rPr>
          <w:fldChar w:fldCharType="begin"/>
        </w:r>
        <w:r w:rsidR="00DD7030">
          <w:rPr>
            <w:rFonts w:ascii="Times New Roman" w:hAnsi="Times New Roman" w:cs="Times New Roman"/>
            <w:color w:val="2A2A2A"/>
            <w:szCs w:val="21"/>
            <w:shd w:val="clear" w:color="auto" w:fill="FFFFFF"/>
          </w:rPr>
          <w:instrText xml:space="preserve"> ADDIN NE.Ref.{BBB4847F-5015-4755-A8C4-482A03969AF2}</w:instrText>
        </w:r>
      </w:ins>
      <w:r w:rsidR="00DD7030">
        <w:rPr>
          <w:rFonts w:ascii="Times New Roman" w:hAnsi="Times New Roman" w:cs="Times New Roman"/>
          <w:color w:val="2A2A2A"/>
          <w:szCs w:val="21"/>
          <w:shd w:val="clear" w:color="auto" w:fill="FFFFFF"/>
        </w:rPr>
        <w:fldChar w:fldCharType="separate"/>
      </w:r>
      <w:ins w:id="1144" w:author="刘 红宾" w:date="2021-03-09T20:19:00Z">
        <w:r w:rsidR="00ED3422">
          <w:rPr>
            <w:rFonts w:ascii="Times New Roman" w:hAnsi="Times New Roman" w:cs="Times New Roman"/>
            <w:color w:val="080000"/>
          </w:rPr>
          <w:t>[45]</w:t>
        </w:r>
      </w:ins>
      <w:ins w:id="1145" w:author="刘 红宾" w:date="2021-03-01T10:16:00Z">
        <w:r w:rsidR="00DD7030">
          <w:rPr>
            <w:rFonts w:ascii="Times New Roman" w:hAnsi="Times New Roman" w:cs="Times New Roman"/>
            <w:color w:val="2A2A2A"/>
            <w:szCs w:val="21"/>
            <w:shd w:val="clear" w:color="auto" w:fill="FFFFFF"/>
          </w:rPr>
          <w:fldChar w:fldCharType="end"/>
        </w:r>
      </w:ins>
      <w:ins w:id="1146" w:author="刘 红宾" w:date="2021-03-01T09:30:00Z">
        <w:r w:rsidRPr="00923B85">
          <w:rPr>
            <w:rFonts w:ascii="Times New Roman" w:hAnsi="Times New Roman" w:cs="Times New Roman"/>
            <w:color w:val="2A2A2A"/>
            <w:szCs w:val="21"/>
            <w:shd w:val="clear" w:color="auto" w:fill="FFFFFF"/>
          </w:rPr>
          <w:t xml:space="preserve">. Demultiplexed paired-end reads were trimmed to remove primers and </w:t>
        </w:r>
      </w:ins>
      <w:ins w:id="1147" w:author="刘 红宾" w:date="2021-03-01T10:17:00Z">
        <w:r w:rsidR="00630698">
          <w:rPr>
            <w:rFonts w:ascii="Times New Roman" w:hAnsi="Times New Roman" w:cs="Times New Roman"/>
            <w:color w:val="2A2A2A"/>
            <w:szCs w:val="21"/>
            <w:shd w:val="clear" w:color="auto" w:fill="FFFFFF"/>
          </w:rPr>
          <w:t>low-</w:t>
        </w:r>
      </w:ins>
      <w:ins w:id="1148" w:author="刘 红宾" w:date="2021-03-01T09:30:00Z">
        <w:r w:rsidRPr="00923B85">
          <w:rPr>
            <w:rFonts w:ascii="Times New Roman" w:hAnsi="Times New Roman" w:cs="Times New Roman"/>
            <w:color w:val="2A2A2A"/>
            <w:szCs w:val="21"/>
            <w:shd w:val="clear" w:color="auto" w:fill="FFFFFF"/>
          </w:rPr>
          <w:t xml:space="preserve">quality bases with q2-cutadapt plugin. The trimmed sequences were denoised and joined with q2-dada2 plugin. </w:t>
        </w:r>
      </w:ins>
      <w:ins w:id="1149" w:author="刘 红宾" w:date="2021-03-01T10:24:00Z">
        <w:r w:rsidR="009A021E" w:rsidRPr="009A021E">
          <w:rPr>
            <w:rFonts w:ascii="Times New Roman" w:hAnsi="Times New Roman" w:cs="Times New Roman"/>
            <w:color w:val="2A2A2A"/>
            <w:szCs w:val="21"/>
            <w:shd w:val="clear" w:color="auto" w:fill="FFFFFF"/>
          </w:rPr>
          <w:t xml:space="preserve">Potential reagent contaminants were identified using decontam package based on either the frequency of the ASV in the </w:t>
        </w:r>
        <w:r w:rsidR="00267997">
          <w:rPr>
            <w:rFonts w:ascii="Times New Roman" w:hAnsi="Times New Roman" w:cs="Times New Roman"/>
            <w:color w:val="2A2A2A"/>
            <w:szCs w:val="21"/>
            <w:shd w:val="clear" w:color="auto" w:fill="FFFFFF"/>
          </w:rPr>
          <w:t>blank</w:t>
        </w:r>
        <w:r w:rsidR="009A021E" w:rsidRPr="009A021E">
          <w:rPr>
            <w:rFonts w:ascii="Times New Roman" w:hAnsi="Times New Roman" w:cs="Times New Roman"/>
            <w:color w:val="2A2A2A"/>
            <w:szCs w:val="21"/>
            <w:shd w:val="clear" w:color="auto" w:fill="FFFFFF"/>
          </w:rPr>
          <w:t xml:space="preserve"> control or the negative correlation with DNA concentration</w:t>
        </w:r>
        <w:r w:rsidR="00267997">
          <w:rPr>
            <w:rFonts w:ascii="Times New Roman" w:hAnsi="Times New Roman" w:cs="Times New Roman"/>
            <w:color w:val="2A2A2A"/>
            <w:szCs w:val="21"/>
            <w:shd w:val="clear" w:color="auto" w:fill="FFFFFF"/>
          </w:rPr>
          <w:t xml:space="preserve"> </w:t>
        </w:r>
      </w:ins>
      <w:ins w:id="1150" w:author="刘 红宾" w:date="2021-03-01T10:25:00Z">
        <w:r w:rsidR="00267997">
          <w:rPr>
            <w:rFonts w:ascii="Times New Roman" w:hAnsi="Times New Roman" w:cs="Times New Roman"/>
            <w:color w:val="2A2A2A"/>
            <w:szCs w:val="21"/>
            <w:shd w:val="clear" w:color="auto" w:fill="FFFFFF"/>
          </w:rPr>
          <w:fldChar w:fldCharType="begin"/>
        </w:r>
        <w:r w:rsidR="00267997">
          <w:rPr>
            <w:rFonts w:ascii="Times New Roman" w:hAnsi="Times New Roman" w:cs="Times New Roman"/>
            <w:color w:val="2A2A2A"/>
            <w:szCs w:val="21"/>
            <w:shd w:val="clear" w:color="auto" w:fill="FFFFFF"/>
          </w:rPr>
          <w:instrText xml:space="preserve"> ADDIN NE.Ref.{2701511D-47EF-4344-B865-9E99FBA27A36}</w:instrText>
        </w:r>
      </w:ins>
      <w:r w:rsidR="00267997">
        <w:rPr>
          <w:rFonts w:ascii="Times New Roman" w:hAnsi="Times New Roman" w:cs="Times New Roman"/>
          <w:color w:val="2A2A2A"/>
          <w:szCs w:val="21"/>
          <w:shd w:val="clear" w:color="auto" w:fill="FFFFFF"/>
        </w:rPr>
        <w:fldChar w:fldCharType="separate"/>
      </w:r>
      <w:ins w:id="1151" w:author="刘 红宾" w:date="2021-03-09T20:19:00Z">
        <w:r w:rsidR="00ED3422">
          <w:rPr>
            <w:rFonts w:ascii="Times New Roman" w:hAnsi="Times New Roman" w:cs="Times New Roman"/>
            <w:color w:val="080000"/>
          </w:rPr>
          <w:t>[46]</w:t>
        </w:r>
      </w:ins>
      <w:ins w:id="1152" w:author="刘 红宾" w:date="2021-03-01T10:25:00Z">
        <w:r w:rsidR="00267997">
          <w:rPr>
            <w:rFonts w:ascii="Times New Roman" w:hAnsi="Times New Roman" w:cs="Times New Roman"/>
            <w:color w:val="2A2A2A"/>
            <w:szCs w:val="21"/>
            <w:shd w:val="clear" w:color="auto" w:fill="FFFFFF"/>
          </w:rPr>
          <w:fldChar w:fldCharType="end"/>
        </w:r>
      </w:ins>
      <w:ins w:id="1153" w:author="刘 红宾" w:date="2021-03-01T10:24:00Z">
        <w:r w:rsidR="009A021E">
          <w:rPr>
            <w:rFonts w:ascii="Times New Roman" w:hAnsi="Times New Roman" w:cs="Times New Roman"/>
            <w:color w:val="2A2A2A"/>
            <w:szCs w:val="21"/>
            <w:shd w:val="clear" w:color="auto" w:fill="FFFFFF"/>
          </w:rPr>
          <w:t xml:space="preserve">. </w:t>
        </w:r>
      </w:ins>
      <w:ins w:id="1154" w:author="刘 红宾" w:date="2021-03-01T09:30:00Z">
        <w:r w:rsidRPr="00923B85">
          <w:rPr>
            <w:rFonts w:ascii="Times New Roman" w:hAnsi="Times New Roman" w:cs="Times New Roman"/>
            <w:color w:val="2A2A2A"/>
            <w:szCs w:val="21"/>
            <w:shd w:val="clear" w:color="auto" w:fill="FFFFFF"/>
          </w:rPr>
          <w:t>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iNEXT R package</w:t>
        </w:r>
      </w:ins>
      <w:ins w:id="1155" w:author="刘 红宾" w:date="2021-03-01T10:25:00Z">
        <w:r w:rsidR="006C4A62">
          <w:rPr>
            <w:rFonts w:ascii="Times New Roman" w:hAnsi="Times New Roman" w:cs="Times New Roman"/>
            <w:color w:val="2A2A2A"/>
            <w:szCs w:val="21"/>
            <w:shd w:val="clear" w:color="auto" w:fill="FFFFFF"/>
          </w:rPr>
          <w:t xml:space="preserve"> </w:t>
        </w:r>
      </w:ins>
      <w:ins w:id="1156" w:author="刘 红宾" w:date="2021-03-01T10:28:00Z">
        <w:r w:rsidR="001A6B4C">
          <w:rPr>
            <w:rFonts w:ascii="Times New Roman" w:hAnsi="Times New Roman" w:cs="Times New Roman"/>
            <w:color w:val="2A2A2A"/>
            <w:szCs w:val="21"/>
            <w:shd w:val="clear" w:color="auto" w:fill="FFFFFF"/>
          </w:rPr>
          <w:fldChar w:fldCharType="begin"/>
        </w:r>
        <w:r w:rsidR="001A6B4C">
          <w:rPr>
            <w:rFonts w:ascii="Times New Roman" w:hAnsi="Times New Roman" w:cs="Times New Roman"/>
            <w:color w:val="2A2A2A"/>
            <w:szCs w:val="21"/>
            <w:shd w:val="clear" w:color="auto" w:fill="FFFFFF"/>
          </w:rPr>
          <w:instrText xml:space="preserve"> ADDIN NE.Ref.{D15AD28C-8533-4ECE-8920-B8BA4D0DF309}</w:instrText>
        </w:r>
      </w:ins>
      <w:r w:rsidR="001A6B4C">
        <w:rPr>
          <w:rFonts w:ascii="Times New Roman" w:hAnsi="Times New Roman" w:cs="Times New Roman"/>
          <w:color w:val="2A2A2A"/>
          <w:szCs w:val="21"/>
          <w:shd w:val="clear" w:color="auto" w:fill="FFFFFF"/>
        </w:rPr>
        <w:fldChar w:fldCharType="separate"/>
      </w:r>
      <w:ins w:id="1157" w:author="刘 红宾" w:date="2021-03-09T20:19:00Z">
        <w:r w:rsidR="00ED3422">
          <w:rPr>
            <w:rFonts w:ascii="Times New Roman" w:hAnsi="Times New Roman" w:cs="Times New Roman"/>
            <w:color w:val="080000"/>
          </w:rPr>
          <w:t>[47]</w:t>
        </w:r>
      </w:ins>
      <w:ins w:id="1158" w:author="刘 红宾" w:date="2021-03-01T10:28:00Z">
        <w:r w:rsidR="001A6B4C">
          <w:rPr>
            <w:rFonts w:ascii="Times New Roman" w:hAnsi="Times New Roman" w:cs="Times New Roman"/>
            <w:color w:val="2A2A2A"/>
            <w:szCs w:val="21"/>
            <w:shd w:val="clear" w:color="auto" w:fill="FFFFFF"/>
          </w:rPr>
          <w:fldChar w:fldCharType="end"/>
        </w:r>
      </w:ins>
      <w:ins w:id="1159" w:author="刘 红宾" w:date="2021-03-01T09:30:00Z">
        <w:r w:rsidRPr="00923B85">
          <w:rPr>
            <w:rFonts w:ascii="Times New Roman" w:hAnsi="Times New Roman" w:cs="Times New Roman"/>
            <w:color w:val="2A2A2A"/>
            <w:szCs w:val="21"/>
            <w:shd w:val="clear" w:color="auto" w:fill="FFFFFF"/>
          </w:rPr>
          <w:t>. Subsequently, in order to avoid sample-to-sample bias due to variable sequencing depth (different number of reads per sample), samples were rarefied to 38,980 sequences per sample</w:t>
        </w:r>
      </w:ins>
      <w:ins w:id="1160" w:author="刘 红宾" w:date="2021-03-08T10:55:00Z">
        <w:r w:rsidR="0050704E">
          <w:rPr>
            <w:rFonts w:ascii="Times New Roman" w:hAnsi="Times New Roman" w:cs="Times New Roman"/>
            <w:color w:val="2A2A2A"/>
            <w:szCs w:val="21"/>
            <w:shd w:val="clear" w:color="auto" w:fill="FFFFFF"/>
          </w:rPr>
          <w:t>.</w:t>
        </w:r>
      </w:ins>
      <w:ins w:id="1161" w:author="刘 红宾" w:date="2021-03-01T09:30:00Z">
        <w:r w:rsidRPr="00923B85">
          <w:rPr>
            <w:rFonts w:ascii="Times New Roman" w:hAnsi="Times New Roman" w:cs="Times New Roman"/>
            <w:color w:val="2A2A2A"/>
            <w:szCs w:val="21"/>
            <w:shd w:val="clear" w:color="auto" w:fill="FFFFFF"/>
          </w:rPr>
          <w:t xml:space="preserve"> </w:t>
        </w:r>
      </w:ins>
      <w:ins w:id="1162" w:author="刘 红宾" w:date="2021-03-08T10:55:00Z">
        <w:r w:rsidR="0050704E" w:rsidRPr="0050704E">
          <w:rPr>
            <w:rFonts w:ascii="Times New Roman" w:hAnsi="Times New Roman" w:cs="Times New Roman"/>
            <w:color w:val="2A2A2A"/>
            <w:szCs w:val="21"/>
            <w:shd w:val="clear" w:color="auto" w:fill="FFFFFF"/>
          </w:rPr>
          <w:t>Rarefaction analysis showed that great majority of the bacteria species diversity and richness that could be sampled was captured by our sequencing depth (</w:t>
        </w:r>
        <w:r w:rsidR="0050704E" w:rsidRPr="0050704E">
          <w:rPr>
            <w:rFonts w:ascii="Times New Roman" w:hAnsi="Times New Roman" w:cs="Times New Roman"/>
            <w:b/>
            <w:bCs/>
            <w:color w:val="2A2A2A"/>
            <w:szCs w:val="21"/>
            <w:shd w:val="clear" w:color="auto" w:fill="FFFFFF"/>
            <w:rPrChange w:id="1163" w:author="刘 红宾" w:date="2021-03-08T10:55:00Z">
              <w:rPr>
                <w:rFonts w:ascii="Times New Roman" w:hAnsi="Times New Roman" w:cs="Times New Roman"/>
                <w:color w:val="2A2A2A"/>
                <w:szCs w:val="21"/>
                <w:shd w:val="clear" w:color="auto" w:fill="FFFFFF"/>
              </w:rPr>
            </w:rPrChange>
          </w:rPr>
          <w:t>Supplementary Fig. 1</w:t>
        </w:r>
      </w:ins>
      <w:ins w:id="1164" w:author="刘 红宾" w:date="2021-03-08T10:56:00Z">
        <w:r w:rsidR="00C66E14">
          <w:rPr>
            <w:rFonts w:ascii="Times New Roman" w:hAnsi="Times New Roman" w:cs="Times New Roman"/>
            <w:b/>
            <w:bCs/>
            <w:color w:val="2A2A2A"/>
            <w:szCs w:val="21"/>
            <w:shd w:val="clear" w:color="auto" w:fill="FFFFFF"/>
          </w:rPr>
          <w:t>8</w:t>
        </w:r>
      </w:ins>
      <w:ins w:id="1165" w:author="刘 红宾" w:date="2021-03-08T10:55:00Z">
        <w:r w:rsidR="0050704E" w:rsidRPr="0050704E">
          <w:rPr>
            <w:rFonts w:ascii="Times New Roman" w:hAnsi="Times New Roman" w:cs="Times New Roman"/>
            <w:color w:val="2A2A2A"/>
            <w:szCs w:val="21"/>
            <w:shd w:val="clear" w:color="auto" w:fill="FFFFFF"/>
          </w:rPr>
          <w:t>), indicated sufficient sequencing depth for majority of the analyzed samples.</w:t>
        </w:r>
        <w:r w:rsidR="0050704E">
          <w:rPr>
            <w:rFonts w:ascii="Times New Roman" w:hAnsi="Times New Roman" w:cs="Times New Roman"/>
            <w:color w:val="2A2A2A"/>
            <w:szCs w:val="21"/>
            <w:shd w:val="clear" w:color="auto" w:fill="FFFFFF"/>
          </w:rPr>
          <w:t xml:space="preserve"> E</w:t>
        </w:r>
      </w:ins>
      <w:ins w:id="1166" w:author="刘 红宾" w:date="2021-03-01T09:30:00Z">
        <w:r w:rsidRPr="00923B85">
          <w:rPr>
            <w:rFonts w:ascii="Times New Roman" w:hAnsi="Times New Roman" w:cs="Times New Roman"/>
            <w:color w:val="2A2A2A"/>
            <w:szCs w:val="21"/>
            <w:shd w:val="clear" w:color="auto" w:fill="FFFFFF"/>
          </w:rPr>
          <w:t>stimated alpha diversity metrics, beta diversity metrics</w:t>
        </w:r>
      </w:ins>
      <w:ins w:id="1167" w:author="刘 红宾" w:date="2021-03-01T11:02:00Z">
        <w:r w:rsidR="00787914">
          <w:rPr>
            <w:rFonts w:ascii="Times New Roman" w:hAnsi="Times New Roman" w:cs="Times New Roman"/>
            <w:color w:val="2A2A2A"/>
            <w:szCs w:val="21"/>
            <w:shd w:val="clear" w:color="auto" w:fill="FFFFFF"/>
          </w:rPr>
          <w:t xml:space="preserve"> (</w:t>
        </w:r>
        <w:r w:rsidR="00787914" w:rsidRPr="00787914">
          <w:rPr>
            <w:rFonts w:ascii="Times New Roman" w:hAnsi="Times New Roman" w:cs="Times New Roman"/>
            <w:color w:val="2A2A2A"/>
            <w:szCs w:val="21"/>
            <w:shd w:val="clear" w:color="auto" w:fill="FFFFFF"/>
          </w:rPr>
          <w:t>Aitchison distance</w:t>
        </w:r>
        <w:r w:rsidR="00787914">
          <w:rPr>
            <w:rFonts w:ascii="Times New Roman" w:hAnsi="Times New Roman" w:cs="Times New Roman"/>
            <w:color w:val="2A2A2A"/>
            <w:szCs w:val="21"/>
            <w:shd w:val="clear" w:color="auto" w:fill="FFFFFF"/>
          </w:rPr>
          <w:t xml:space="preserve"> </w:t>
        </w:r>
      </w:ins>
      <w:ins w:id="1168" w:author="刘 红宾" w:date="2021-03-01T11:06:00Z">
        <w:r w:rsidR="00114205">
          <w:rPr>
            <w:rFonts w:ascii="Times New Roman" w:hAnsi="Times New Roman" w:cs="Times New Roman"/>
            <w:color w:val="2A2A2A"/>
            <w:szCs w:val="21"/>
            <w:shd w:val="clear" w:color="auto" w:fill="FFFFFF"/>
          </w:rPr>
          <w:fldChar w:fldCharType="begin"/>
        </w:r>
        <w:r w:rsidR="00114205">
          <w:rPr>
            <w:rFonts w:ascii="Times New Roman" w:hAnsi="Times New Roman" w:cs="Times New Roman"/>
            <w:color w:val="2A2A2A"/>
            <w:szCs w:val="21"/>
            <w:shd w:val="clear" w:color="auto" w:fill="FFFFFF"/>
          </w:rPr>
          <w:instrText xml:space="preserve"> ADDIN NE.Ref.{5D93FCD7-EAAA-49A0-8762-DED1FD734D7C}</w:instrText>
        </w:r>
      </w:ins>
      <w:r w:rsidR="00114205">
        <w:rPr>
          <w:rFonts w:ascii="Times New Roman" w:hAnsi="Times New Roman" w:cs="Times New Roman"/>
          <w:color w:val="2A2A2A"/>
          <w:szCs w:val="21"/>
          <w:shd w:val="clear" w:color="auto" w:fill="FFFFFF"/>
        </w:rPr>
        <w:fldChar w:fldCharType="separate"/>
      </w:r>
      <w:ins w:id="1169" w:author="刘 红宾" w:date="2021-03-09T20:19:00Z">
        <w:r w:rsidR="00ED3422">
          <w:rPr>
            <w:rFonts w:ascii="Times New Roman" w:hAnsi="Times New Roman" w:cs="Times New Roman"/>
            <w:color w:val="080000"/>
          </w:rPr>
          <w:t>[20]</w:t>
        </w:r>
      </w:ins>
      <w:ins w:id="1170" w:author="刘 红宾" w:date="2021-03-01T11:06:00Z">
        <w:r w:rsidR="00114205">
          <w:rPr>
            <w:rFonts w:ascii="Times New Roman" w:hAnsi="Times New Roman" w:cs="Times New Roman"/>
            <w:color w:val="2A2A2A"/>
            <w:szCs w:val="21"/>
            <w:shd w:val="clear" w:color="auto" w:fill="FFFFFF"/>
          </w:rPr>
          <w:fldChar w:fldCharType="end"/>
        </w:r>
      </w:ins>
      <w:ins w:id="1171" w:author="刘 红宾" w:date="2021-03-01T11:02:00Z">
        <w:r w:rsidR="00787914">
          <w:rPr>
            <w:rFonts w:ascii="Times New Roman" w:hAnsi="Times New Roman" w:cs="Times New Roman"/>
            <w:color w:val="2A2A2A"/>
            <w:szCs w:val="21"/>
            <w:shd w:val="clear" w:color="auto" w:fill="FFFFFF"/>
          </w:rPr>
          <w:t>)</w:t>
        </w:r>
      </w:ins>
      <w:ins w:id="1172" w:author="刘 红宾" w:date="2021-03-01T09:30:00Z">
        <w:r w:rsidRPr="00923B85">
          <w:rPr>
            <w:rFonts w:ascii="Times New Roman" w:hAnsi="Times New Roman" w:cs="Times New Roman"/>
            <w:color w:val="2A2A2A"/>
            <w:szCs w:val="21"/>
            <w:shd w:val="clear" w:color="auto" w:fill="FFFFFF"/>
          </w:rPr>
          <w:t xml:space="preserve"> and Principle Coordinate Analysis (PCoA)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classify-sklearn naïve Bayes taxonomy classifier was used with the SILVA (v.138) as reference database.</w:t>
        </w:r>
      </w:ins>
    </w:p>
    <w:p w14:paraId="4ABECDC8" w14:textId="5A28ACE5" w:rsidR="006B2B11" w:rsidRPr="00923B85" w:rsidRDefault="006B2B11">
      <w:pPr>
        <w:jc w:val="both"/>
        <w:rPr>
          <w:ins w:id="1173" w:author="刘 红宾" w:date="2021-03-01T09:30:00Z"/>
          <w:rFonts w:ascii="Times New Roman" w:hAnsi="Times New Roman" w:cs="Times New Roman"/>
          <w:color w:val="2A2A2A"/>
          <w:szCs w:val="21"/>
          <w:shd w:val="clear" w:color="auto" w:fill="FFFFFF"/>
        </w:rPr>
        <w:pPrChange w:id="1174" w:author="刘 红宾" w:date="2021-03-01T09:33:00Z">
          <w:pPr/>
        </w:pPrChange>
      </w:pPr>
      <w:ins w:id="1175" w:author="刘 红宾" w:date="2021-03-01T09:30:00Z">
        <w:r w:rsidRPr="00923B85">
          <w:rPr>
            <w:rFonts w:ascii="Times New Roman" w:hAnsi="Times New Roman" w:cs="Times New Roman"/>
            <w:color w:val="2A2A2A"/>
            <w:szCs w:val="21"/>
            <w:shd w:val="clear" w:color="auto" w:fill="FFFFFF"/>
          </w:rPr>
          <w:t>For metagenome analysis, raw sequencing reads were subjected to quality filtering and barcode trimming using KneadData (v0.5.4) by employing trimmomatic settings of 4-base wide sliding window, with average quality per base &gt;20 and minimum length 90 bp. Reads mapping to the mouse genome were also removed.</w:t>
        </w:r>
        <w:r w:rsidRPr="00923B85">
          <w:rPr>
            <w:rFonts w:ascii="Times New Roman" w:hAnsi="Times New Roman" w:cs="Times New Roman"/>
            <w:color w:val="000000"/>
            <w:szCs w:val="21"/>
            <w:shd w:val="clear" w:color="auto" w:fill="FFFFFF"/>
          </w:rPr>
          <w:t xml:space="preserve"> </w:t>
        </w:r>
        <w:r w:rsidRPr="00923B85">
          <w:rPr>
            <w:rFonts w:ascii="Times New Roman" w:hAnsi="Times New Roman" w:cs="Times New Roman"/>
            <w:color w:val="2A2A2A"/>
            <w:szCs w:val="21"/>
            <w:shd w:val="clear" w:color="auto" w:fill="FFFFFF"/>
          </w:rPr>
          <w:t xml:space="preserve">Kraken2 was run against </w:t>
        </w:r>
        <w:r w:rsidRPr="00892E6C">
          <w:rPr>
            <w:rFonts w:ascii="Times New Roman" w:hAnsi="Times New Roman" w:cs="Times New Roman"/>
            <w:color w:val="2A2A2A"/>
            <w:szCs w:val="21"/>
            <w:shd w:val="clear" w:color="auto" w:fill="FFFFFF"/>
          </w:rPr>
          <w:t xml:space="preserve">genome taxonomy database </w:t>
        </w:r>
        <w:r w:rsidRPr="00892E6C">
          <w:rPr>
            <w:rFonts w:ascii="Times New Roman" w:hAnsi="Times New Roman" w:cs="Times New Roman"/>
            <w:color w:val="2A2A2A"/>
            <w:szCs w:val="21"/>
            <w:shd w:val="clear" w:color="auto" w:fill="FFFFFF"/>
          </w:rPr>
          <w:lastRenderedPageBreak/>
          <w:t>(GTDB_r89_54k)</w:t>
        </w:r>
        <w:r w:rsidRPr="00923B85">
          <w:rPr>
            <w:rFonts w:ascii="Times New Roman" w:hAnsi="Times New Roman" w:cs="Times New Roman"/>
            <w:color w:val="2A2A2A"/>
            <w:szCs w:val="21"/>
            <w:shd w:val="clear" w:color="auto" w:fill="FFFFFF"/>
          </w:rPr>
          <w:t xml:space="preserve"> with </w:t>
        </w:r>
        <w:r>
          <w:rPr>
            <w:rFonts w:ascii="Times New Roman" w:hAnsi="Times New Roman" w:cs="Times New Roman"/>
            <w:color w:val="2A2A2A"/>
            <w:szCs w:val="21"/>
            <w:shd w:val="clear" w:color="auto" w:fill="FFFFFF"/>
          </w:rPr>
          <w:t xml:space="preserve">default </w:t>
        </w:r>
        <w:r w:rsidRPr="00892E6C">
          <w:rPr>
            <w:rFonts w:ascii="Times New Roman" w:hAnsi="Times New Roman" w:cs="Times New Roman"/>
            <w:color w:val="2A2A2A"/>
            <w:szCs w:val="21"/>
            <w:shd w:val="clear" w:color="auto" w:fill="FFFFFF"/>
          </w:rPr>
          <w:t>parameters</w:t>
        </w:r>
      </w:ins>
      <w:ins w:id="1176" w:author="刘 红宾" w:date="2021-03-01T10:30:00Z">
        <w:r w:rsidR="00180748">
          <w:rPr>
            <w:rFonts w:ascii="Times New Roman" w:hAnsi="Times New Roman" w:cs="Times New Roman"/>
            <w:color w:val="2A2A2A"/>
            <w:szCs w:val="21"/>
            <w:shd w:val="clear" w:color="auto" w:fill="FFFFFF"/>
          </w:rPr>
          <w:t xml:space="preserve"> </w:t>
        </w:r>
        <w:r w:rsidR="00180748">
          <w:rPr>
            <w:rFonts w:ascii="Times New Roman" w:hAnsi="Times New Roman" w:cs="Times New Roman"/>
            <w:color w:val="2A2A2A"/>
            <w:szCs w:val="21"/>
            <w:shd w:val="clear" w:color="auto" w:fill="FFFFFF"/>
          </w:rPr>
          <w:fldChar w:fldCharType="begin"/>
        </w:r>
        <w:r w:rsidR="00180748">
          <w:rPr>
            <w:rFonts w:ascii="Times New Roman" w:hAnsi="Times New Roman" w:cs="Times New Roman"/>
            <w:color w:val="2A2A2A"/>
            <w:szCs w:val="21"/>
            <w:shd w:val="clear" w:color="auto" w:fill="FFFFFF"/>
          </w:rPr>
          <w:instrText xml:space="preserve"> ADDIN NE.Ref.{74CB457D-9E0A-49EB-A21A-1F21D01A2D6D}</w:instrText>
        </w:r>
      </w:ins>
      <w:r w:rsidR="00180748">
        <w:rPr>
          <w:rFonts w:ascii="Times New Roman" w:hAnsi="Times New Roman" w:cs="Times New Roman"/>
          <w:color w:val="2A2A2A"/>
          <w:szCs w:val="21"/>
          <w:shd w:val="clear" w:color="auto" w:fill="FFFFFF"/>
        </w:rPr>
        <w:fldChar w:fldCharType="separate"/>
      </w:r>
      <w:ins w:id="1177" w:author="刘 红宾" w:date="2021-03-09T20:18:00Z">
        <w:r w:rsidR="004506EE">
          <w:rPr>
            <w:rFonts w:ascii="Times New Roman" w:hAnsi="Times New Roman" w:cs="Times New Roman"/>
            <w:color w:val="080000"/>
          </w:rPr>
          <w:t>[47]</w:t>
        </w:r>
      </w:ins>
      <w:ins w:id="1178" w:author="刘 红宾" w:date="2021-03-01T10:30:00Z">
        <w:r w:rsidR="00180748">
          <w:rPr>
            <w:rFonts w:ascii="Times New Roman" w:hAnsi="Times New Roman" w:cs="Times New Roman"/>
            <w:color w:val="2A2A2A"/>
            <w:szCs w:val="21"/>
            <w:shd w:val="clear" w:color="auto" w:fill="FFFFFF"/>
          </w:rPr>
          <w:fldChar w:fldCharType="end"/>
        </w:r>
      </w:ins>
      <w:ins w:id="1179" w:author="刘 红宾" w:date="2021-03-01T09:30:00Z">
        <w:r w:rsidRPr="00923B85">
          <w:rPr>
            <w:rFonts w:ascii="Times New Roman" w:hAnsi="Times New Roman" w:cs="Times New Roman"/>
            <w:color w:val="2A2A2A"/>
            <w:szCs w:val="21"/>
            <w:shd w:val="clear" w:color="auto" w:fill="FFFFFF"/>
          </w:rPr>
          <w:t>. Following classification by Kraken2, Bracken was used to re-estimate bacterial abundances at taxonomic levels from species to phylum using a read length parameter of 150. Next, the filtered sequences were assembled into contigs using metaSPAdes with default settings</w:t>
        </w:r>
      </w:ins>
      <w:ins w:id="1180" w:author="刘 红宾" w:date="2021-03-01T10:31:00Z">
        <w:r w:rsidR="00180748">
          <w:rPr>
            <w:rFonts w:ascii="Times New Roman" w:hAnsi="Times New Roman" w:cs="Times New Roman"/>
            <w:color w:val="2A2A2A"/>
            <w:szCs w:val="21"/>
            <w:shd w:val="clear" w:color="auto" w:fill="FFFFFF"/>
          </w:rPr>
          <w:t xml:space="preserve"> </w:t>
        </w:r>
        <w:r w:rsidR="00180748">
          <w:rPr>
            <w:rFonts w:ascii="Times New Roman" w:hAnsi="Times New Roman" w:cs="Times New Roman"/>
            <w:color w:val="2A2A2A"/>
            <w:szCs w:val="21"/>
            <w:shd w:val="clear" w:color="auto" w:fill="FFFFFF"/>
          </w:rPr>
          <w:fldChar w:fldCharType="begin"/>
        </w:r>
        <w:r w:rsidR="00180748">
          <w:rPr>
            <w:rFonts w:ascii="Times New Roman" w:hAnsi="Times New Roman" w:cs="Times New Roman"/>
            <w:color w:val="2A2A2A"/>
            <w:szCs w:val="21"/>
            <w:shd w:val="clear" w:color="auto" w:fill="FFFFFF"/>
          </w:rPr>
          <w:instrText xml:space="preserve"> ADDIN NE.Ref.{D0D6019C-1888-4172-9E08-C4CF6ED8E380}</w:instrText>
        </w:r>
      </w:ins>
      <w:r w:rsidR="00180748">
        <w:rPr>
          <w:rFonts w:ascii="Times New Roman" w:hAnsi="Times New Roman" w:cs="Times New Roman"/>
          <w:color w:val="2A2A2A"/>
          <w:szCs w:val="21"/>
          <w:shd w:val="clear" w:color="auto" w:fill="FFFFFF"/>
        </w:rPr>
        <w:fldChar w:fldCharType="separate"/>
      </w:r>
      <w:ins w:id="1181" w:author="刘 红宾" w:date="2021-03-09T20:19:00Z">
        <w:r w:rsidR="00ED3422">
          <w:rPr>
            <w:rFonts w:ascii="Times New Roman" w:hAnsi="Times New Roman" w:cs="Times New Roman"/>
            <w:color w:val="080000"/>
          </w:rPr>
          <w:t>[49]</w:t>
        </w:r>
      </w:ins>
      <w:ins w:id="1182" w:author="刘 红宾" w:date="2021-03-01T10:31:00Z">
        <w:r w:rsidR="00180748">
          <w:rPr>
            <w:rFonts w:ascii="Times New Roman" w:hAnsi="Times New Roman" w:cs="Times New Roman"/>
            <w:color w:val="2A2A2A"/>
            <w:szCs w:val="21"/>
            <w:shd w:val="clear" w:color="auto" w:fill="FFFFFF"/>
          </w:rPr>
          <w:fldChar w:fldCharType="end"/>
        </w:r>
      </w:ins>
      <w:ins w:id="1183" w:author="刘 红宾" w:date="2021-03-01T09:30:00Z">
        <w:r w:rsidRPr="00923B85">
          <w:rPr>
            <w:rFonts w:ascii="Times New Roman" w:hAnsi="Times New Roman" w:cs="Times New Roman"/>
            <w:color w:val="2A2A2A"/>
            <w:szCs w:val="21"/>
            <w:shd w:val="clear" w:color="auto" w:fill="FFFFFF"/>
          </w:rPr>
          <w:t xml:space="preserve">. </w:t>
        </w:r>
      </w:ins>
      <w:ins w:id="1184" w:author="刘 红宾" w:date="2021-03-01T10:39:00Z">
        <w:r w:rsidR="00515060" w:rsidRPr="00515060">
          <w:rPr>
            <w:rFonts w:ascii="Times New Roman" w:hAnsi="Times New Roman" w:cs="Times New Roman"/>
            <w:color w:val="2A2A2A"/>
            <w:szCs w:val="21"/>
            <w:shd w:val="clear" w:color="auto" w:fill="FFFFFF"/>
          </w:rPr>
          <w:t xml:space="preserve">The gene abundance was </w:t>
        </w:r>
        <w:r w:rsidR="00515060">
          <w:rPr>
            <w:rFonts w:ascii="Times New Roman" w:hAnsi="Times New Roman" w:cs="Times New Roman"/>
            <w:color w:val="2A2A2A"/>
            <w:szCs w:val="21"/>
            <w:shd w:val="clear" w:color="auto" w:fill="FFFFFF"/>
          </w:rPr>
          <w:t xml:space="preserve">analyzed and </w:t>
        </w:r>
        <w:r w:rsidR="00515060" w:rsidRPr="00515060">
          <w:rPr>
            <w:rFonts w:ascii="Times New Roman" w:hAnsi="Times New Roman" w:cs="Times New Roman"/>
            <w:color w:val="2A2A2A"/>
            <w:szCs w:val="21"/>
            <w:shd w:val="clear" w:color="auto" w:fill="FFFFFF"/>
          </w:rPr>
          <w:t xml:space="preserve">calculated </w:t>
        </w:r>
        <w:r w:rsidR="00515060" w:rsidRPr="00923B85">
          <w:rPr>
            <w:rFonts w:ascii="Times New Roman" w:hAnsi="Times New Roman" w:cs="Times New Roman"/>
            <w:color w:val="000000"/>
            <w:szCs w:val="21"/>
          </w:rPr>
          <w:t>as previously described</w:t>
        </w:r>
        <w:r w:rsidR="00515060">
          <w:rPr>
            <w:rFonts w:ascii="Times New Roman" w:hAnsi="Times New Roman" w:cs="Times New Roman"/>
            <w:color w:val="000000"/>
            <w:szCs w:val="21"/>
          </w:rPr>
          <w:t xml:space="preserve"> </w:t>
        </w:r>
        <w:r w:rsidR="00515060" w:rsidRPr="00923B85">
          <w:rPr>
            <w:rFonts w:ascii="Times New Roman" w:hAnsi="Times New Roman" w:cs="Times New Roman"/>
            <w:color w:val="2A2A2A"/>
            <w:szCs w:val="21"/>
            <w:shd w:val="clear" w:color="auto" w:fill="FFFFFF"/>
          </w:rPr>
          <w:t>with modifications</w:t>
        </w:r>
        <w:r w:rsidR="00515060">
          <w:rPr>
            <w:rFonts w:ascii="Times New Roman" w:hAnsi="Times New Roman" w:cs="Times New Roman"/>
            <w:color w:val="2A2A2A"/>
            <w:szCs w:val="21"/>
            <w:shd w:val="clear" w:color="auto" w:fill="FFFFFF"/>
          </w:rPr>
          <w:t xml:space="preserve"> </w:t>
        </w:r>
        <w:r w:rsidR="00515060">
          <w:rPr>
            <w:rFonts w:ascii="Times New Roman" w:hAnsi="Times New Roman" w:cs="Times New Roman"/>
            <w:color w:val="2A2A2A"/>
            <w:szCs w:val="21"/>
            <w:shd w:val="clear" w:color="auto" w:fill="FFFFFF"/>
          </w:rPr>
          <w:fldChar w:fldCharType="begin"/>
        </w:r>
        <w:r w:rsidR="00515060">
          <w:rPr>
            <w:rFonts w:ascii="Times New Roman" w:hAnsi="Times New Roman" w:cs="Times New Roman"/>
            <w:color w:val="2A2A2A"/>
            <w:szCs w:val="21"/>
            <w:shd w:val="clear" w:color="auto" w:fill="FFFFFF"/>
          </w:rPr>
          <w:instrText xml:space="preserve"> ADDIN NE.Ref.{72B6AACB-BE25-47DF-A5E8-F9F74E982076}</w:instrText>
        </w:r>
      </w:ins>
      <w:r w:rsidR="00515060">
        <w:rPr>
          <w:rFonts w:ascii="Times New Roman" w:hAnsi="Times New Roman" w:cs="Times New Roman"/>
          <w:color w:val="2A2A2A"/>
          <w:szCs w:val="21"/>
          <w:shd w:val="clear" w:color="auto" w:fill="FFFFFF"/>
        </w:rPr>
        <w:fldChar w:fldCharType="separate"/>
      </w:r>
      <w:ins w:id="1185" w:author="刘 红宾" w:date="2021-03-09T20:19:00Z">
        <w:r w:rsidR="00ED3422">
          <w:rPr>
            <w:rFonts w:ascii="Times New Roman" w:hAnsi="Times New Roman" w:cs="Times New Roman"/>
            <w:color w:val="080000"/>
          </w:rPr>
          <w:t>[50]</w:t>
        </w:r>
      </w:ins>
      <w:ins w:id="1186" w:author="刘 红宾" w:date="2021-03-01T10:39:00Z">
        <w:r w:rsidR="00515060">
          <w:rPr>
            <w:rFonts w:ascii="Times New Roman" w:hAnsi="Times New Roman" w:cs="Times New Roman"/>
            <w:color w:val="2A2A2A"/>
            <w:szCs w:val="21"/>
            <w:shd w:val="clear" w:color="auto" w:fill="FFFFFF"/>
          </w:rPr>
          <w:fldChar w:fldCharType="end"/>
        </w:r>
        <w:r w:rsidR="00515060">
          <w:rPr>
            <w:rFonts w:ascii="Times New Roman" w:hAnsi="Times New Roman" w:cs="Times New Roman"/>
            <w:color w:val="2A2A2A"/>
            <w:szCs w:val="21"/>
            <w:shd w:val="clear" w:color="auto" w:fill="FFFFFF"/>
          </w:rPr>
          <w:t xml:space="preserve">. </w:t>
        </w:r>
      </w:ins>
      <w:ins w:id="1187" w:author="刘 红宾" w:date="2021-03-01T09:30:00Z">
        <w:r w:rsidRPr="00923B85">
          <w:rPr>
            <w:rFonts w:ascii="Times New Roman" w:hAnsi="Times New Roman" w:cs="Times New Roman"/>
            <w:color w:val="2A2A2A"/>
            <w:szCs w:val="21"/>
            <w:shd w:val="clear" w:color="auto" w:fill="FFFFFF"/>
          </w:rPr>
          <w:t>Putative genes were then predicted on contigs longer than 200 base pairs using Prodigal under metagenome mode (-p meta)</w:t>
        </w:r>
      </w:ins>
      <w:ins w:id="1188" w:author="刘 红宾" w:date="2021-03-01T10:32:00Z">
        <w:r w:rsidR="00FF3D93">
          <w:rPr>
            <w:rFonts w:ascii="Times New Roman" w:hAnsi="Times New Roman" w:cs="Times New Roman"/>
            <w:color w:val="2A2A2A"/>
            <w:szCs w:val="21"/>
            <w:shd w:val="clear" w:color="auto" w:fill="FFFFFF"/>
          </w:rPr>
          <w:t xml:space="preserve"> </w:t>
        </w:r>
        <w:r w:rsidR="00FF3D93">
          <w:rPr>
            <w:rFonts w:ascii="Times New Roman" w:hAnsi="Times New Roman" w:cs="Times New Roman"/>
            <w:color w:val="2A2A2A"/>
            <w:szCs w:val="21"/>
            <w:shd w:val="clear" w:color="auto" w:fill="FFFFFF"/>
          </w:rPr>
          <w:fldChar w:fldCharType="begin"/>
        </w:r>
        <w:r w:rsidR="00FF3D93">
          <w:rPr>
            <w:rFonts w:ascii="Times New Roman" w:hAnsi="Times New Roman" w:cs="Times New Roman"/>
            <w:color w:val="2A2A2A"/>
            <w:szCs w:val="21"/>
            <w:shd w:val="clear" w:color="auto" w:fill="FFFFFF"/>
          </w:rPr>
          <w:instrText xml:space="preserve"> ADDIN NE.Ref.{527A84EC-18FA-44C6-9E4B-4FDBB2E155FE}</w:instrText>
        </w:r>
      </w:ins>
      <w:r w:rsidR="00FF3D93">
        <w:rPr>
          <w:rFonts w:ascii="Times New Roman" w:hAnsi="Times New Roman" w:cs="Times New Roman"/>
          <w:color w:val="2A2A2A"/>
          <w:szCs w:val="21"/>
          <w:shd w:val="clear" w:color="auto" w:fill="FFFFFF"/>
        </w:rPr>
        <w:fldChar w:fldCharType="separate"/>
      </w:r>
      <w:ins w:id="1189" w:author="刘 红宾" w:date="2021-03-09T20:19:00Z">
        <w:r w:rsidR="00ED3422">
          <w:rPr>
            <w:rFonts w:ascii="Times New Roman" w:hAnsi="Times New Roman" w:cs="Times New Roman"/>
            <w:color w:val="080000"/>
          </w:rPr>
          <w:t>[51]</w:t>
        </w:r>
      </w:ins>
      <w:ins w:id="1190" w:author="刘 红宾" w:date="2021-03-01T10:32:00Z">
        <w:r w:rsidR="00FF3D93">
          <w:rPr>
            <w:rFonts w:ascii="Times New Roman" w:hAnsi="Times New Roman" w:cs="Times New Roman"/>
            <w:color w:val="2A2A2A"/>
            <w:szCs w:val="21"/>
            <w:shd w:val="clear" w:color="auto" w:fill="FFFFFF"/>
          </w:rPr>
          <w:fldChar w:fldCharType="end"/>
        </w:r>
      </w:ins>
      <w:ins w:id="1191" w:author="刘 红宾" w:date="2021-03-01T09:30:00Z">
        <w:r w:rsidRPr="00923B85">
          <w:rPr>
            <w:rFonts w:ascii="Times New Roman" w:hAnsi="Times New Roman" w:cs="Times New Roman"/>
            <w:color w:val="2A2A2A"/>
            <w:szCs w:val="21"/>
            <w:shd w:val="clear" w:color="auto" w:fill="FFFFFF"/>
          </w:rPr>
          <w:t>. A non-redundant gene catalogue was constructed with CD-HIT using the parameters “-c 0.95 –aS 0.9”</w:t>
        </w:r>
      </w:ins>
      <w:ins w:id="1192" w:author="刘 红宾" w:date="2021-03-01T10:33:00Z">
        <w:r w:rsidR="00FF3D93">
          <w:rPr>
            <w:rFonts w:ascii="Times New Roman" w:hAnsi="Times New Roman" w:cs="Times New Roman"/>
            <w:color w:val="2A2A2A"/>
            <w:szCs w:val="21"/>
            <w:shd w:val="clear" w:color="auto" w:fill="FFFFFF"/>
          </w:rPr>
          <w:t xml:space="preserve"> </w:t>
        </w:r>
      </w:ins>
      <w:ins w:id="1193" w:author="刘 红宾" w:date="2021-03-01T10:35:00Z">
        <w:r w:rsidR="00026B9B">
          <w:rPr>
            <w:rFonts w:ascii="Times New Roman" w:hAnsi="Times New Roman" w:cs="Times New Roman"/>
            <w:color w:val="2A2A2A"/>
            <w:szCs w:val="21"/>
            <w:shd w:val="clear" w:color="auto" w:fill="FFFFFF"/>
          </w:rPr>
          <w:fldChar w:fldCharType="begin"/>
        </w:r>
        <w:r w:rsidR="00026B9B">
          <w:rPr>
            <w:rFonts w:ascii="Times New Roman" w:hAnsi="Times New Roman" w:cs="Times New Roman"/>
            <w:color w:val="2A2A2A"/>
            <w:szCs w:val="21"/>
            <w:shd w:val="clear" w:color="auto" w:fill="FFFFFF"/>
          </w:rPr>
          <w:instrText xml:space="preserve"> ADDIN NE.Ref.{26CEBFF8-47DA-4765-AADD-07EF3CEA5934}</w:instrText>
        </w:r>
      </w:ins>
      <w:r w:rsidR="00026B9B">
        <w:rPr>
          <w:rFonts w:ascii="Times New Roman" w:hAnsi="Times New Roman" w:cs="Times New Roman"/>
          <w:color w:val="2A2A2A"/>
          <w:szCs w:val="21"/>
          <w:shd w:val="clear" w:color="auto" w:fill="FFFFFF"/>
        </w:rPr>
        <w:fldChar w:fldCharType="separate"/>
      </w:r>
      <w:ins w:id="1194" w:author="刘 红宾" w:date="2021-03-09T20:19:00Z">
        <w:r w:rsidR="00ED3422">
          <w:rPr>
            <w:rFonts w:ascii="Times New Roman" w:hAnsi="Times New Roman" w:cs="Times New Roman"/>
            <w:color w:val="080000"/>
          </w:rPr>
          <w:t>[52]</w:t>
        </w:r>
      </w:ins>
      <w:ins w:id="1195" w:author="刘 红宾" w:date="2021-03-01T10:35:00Z">
        <w:r w:rsidR="00026B9B">
          <w:rPr>
            <w:rFonts w:ascii="Times New Roman" w:hAnsi="Times New Roman" w:cs="Times New Roman"/>
            <w:color w:val="2A2A2A"/>
            <w:szCs w:val="21"/>
            <w:shd w:val="clear" w:color="auto" w:fill="FFFFFF"/>
          </w:rPr>
          <w:fldChar w:fldCharType="end"/>
        </w:r>
      </w:ins>
      <w:ins w:id="1196" w:author="刘 红宾" w:date="2021-03-01T09:30:00Z">
        <w:r w:rsidRPr="00923B85">
          <w:rPr>
            <w:rFonts w:ascii="Times New Roman" w:hAnsi="Times New Roman" w:cs="Times New Roman"/>
            <w:color w:val="2A2A2A"/>
            <w:szCs w:val="21"/>
            <w:shd w:val="clear" w:color="auto" w:fill="FFFFFF"/>
          </w:rPr>
          <w:t>. The abundance of each predicted gene was evaluated by mapping reads back with KMA algorithm and then normalized with the following equation: RPM = 1M × (mapped reads/gene length)/(sum of mapped reads/gene length)</w:t>
        </w:r>
      </w:ins>
      <w:ins w:id="1197" w:author="刘 红宾" w:date="2021-03-01T10:40:00Z">
        <w:r w:rsidR="008A2D79">
          <w:rPr>
            <w:rFonts w:ascii="Times New Roman" w:hAnsi="Times New Roman" w:cs="Times New Roman"/>
            <w:color w:val="2A2A2A"/>
            <w:szCs w:val="21"/>
            <w:shd w:val="clear" w:color="auto" w:fill="FFFFFF"/>
          </w:rPr>
          <w:t xml:space="preserve"> </w:t>
        </w:r>
        <w:r w:rsidR="008A2D79">
          <w:rPr>
            <w:rFonts w:ascii="Times New Roman" w:hAnsi="Times New Roman" w:cs="Times New Roman"/>
            <w:color w:val="2A2A2A"/>
            <w:szCs w:val="21"/>
            <w:shd w:val="clear" w:color="auto" w:fill="FFFFFF"/>
          </w:rPr>
          <w:fldChar w:fldCharType="begin"/>
        </w:r>
        <w:r w:rsidR="008A2D79">
          <w:rPr>
            <w:rFonts w:ascii="Times New Roman" w:hAnsi="Times New Roman" w:cs="Times New Roman"/>
            <w:color w:val="2A2A2A"/>
            <w:szCs w:val="21"/>
            <w:shd w:val="clear" w:color="auto" w:fill="FFFFFF"/>
          </w:rPr>
          <w:instrText xml:space="preserve"> ADDIN NE.Ref.{E4DB8DD2-7D13-46B2-AF1B-BAFB052DEA66}</w:instrText>
        </w:r>
      </w:ins>
      <w:r w:rsidR="008A2D79">
        <w:rPr>
          <w:rFonts w:ascii="Times New Roman" w:hAnsi="Times New Roman" w:cs="Times New Roman"/>
          <w:color w:val="2A2A2A"/>
          <w:szCs w:val="21"/>
          <w:shd w:val="clear" w:color="auto" w:fill="FFFFFF"/>
        </w:rPr>
        <w:fldChar w:fldCharType="separate"/>
      </w:r>
      <w:ins w:id="1198" w:author="刘 红宾" w:date="2021-03-09T20:19:00Z">
        <w:r w:rsidR="00ED3422">
          <w:rPr>
            <w:rFonts w:ascii="Times New Roman" w:hAnsi="Times New Roman" w:cs="Times New Roman"/>
            <w:color w:val="080000"/>
          </w:rPr>
          <w:t>[53]</w:t>
        </w:r>
      </w:ins>
      <w:ins w:id="1199" w:author="刘 红宾" w:date="2021-03-01T10:40:00Z">
        <w:r w:rsidR="008A2D79">
          <w:rPr>
            <w:rFonts w:ascii="Times New Roman" w:hAnsi="Times New Roman" w:cs="Times New Roman"/>
            <w:color w:val="2A2A2A"/>
            <w:szCs w:val="21"/>
            <w:shd w:val="clear" w:color="auto" w:fill="FFFFFF"/>
          </w:rPr>
          <w:fldChar w:fldCharType="end"/>
        </w:r>
      </w:ins>
      <w:ins w:id="1200" w:author="刘 红宾" w:date="2021-03-01T09:30:00Z">
        <w:r w:rsidRPr="00923B85">
          <w:rPr>
            <w:rFonts w:ascii="Times New Roman" w:hAnsi="Times New Roman" w:cs="Times New Roman"/>
            <w:color w:val="2A2A2A"/>
            <w:szCs w:val="21"/>
            <w:shd w:val="clear" w:color="auto" w:fill="FFFFFF"/>
          </w:rPr>
          <w:t>. For all the predicted genes, CAZymes were annotated using hmmsearch against the dbCAN</w:t>
        </w:r>
      </w:ins>
      <w:ins w:id="1201" w:author="刘 红宾" w:date="2021-03-01T10:41:00Z">
        <w:r w:rsidR="008A2D79">
          <w:rPr>
            <w:rFonts w:ascii="Times New Roman" w:hAnsi="Times New Roman" w:cs="Times New Roman"/>
            <w:color w:val="2A2A2A"/>
            <w:szCs w:val="21"/>
            <w:shd w:val="clear" w:color="auto" w:fill="FFFFFF"/>
          </w:rPr>
          <w:t>2</w:t>
        </w:r>
      </w:ins>
      <w:ins w:id="1202" w:author="刘 红宾" w:date="2021-03-01T09:30:00Z">
        <w:r w:rsidRPr="00923B85">
          <w:rPr>
            <w:rFonts w:ascii="Times New Roman" w:hAnsi="Times New Roman" w:cs="Times New Roman"/>
            <w:color w:val="2A2A2A"/>
            <w:szCs w:val="21"/>
            <w:shd w:val="clear" w:color="auto" w:fill="FFFFFF"/>
          </w:rPr>
          <w:t xml:space="preserve"> database </w:t>
        </w:r>
        <w:r>
          <w:rPr>
            <w:rFonts w:ascii="Times New Roman" w:hAnsi="Times New Roman" w:cs="Times New Roman"/>
            <w:color w:val="2A2A2A"/>
            <w:szCs w:val="21"/>
            <w:shd w:val="clear" w:color="auto" w:fill="FFFFFF"/>
          </w:rPr>
          <w:t xml:space="preserve">V9 </w:t>
        </w:r>
        <w:r w:rsidRPr="00923B85">
          <w:rPr>
            <w:rFonts w:ascii="Times New Roman" w:hAnsi="Times New Roman" w:cs="Times New Roman"/>
            <w:color w:val="2A2A2A"/>
            <w:szCs w:val="21"/>
            <w:shd w:val="clear" w:color="auto" w:fill="FFFFFF"/>
          </w:rPr>
          <w:t>(e value &lt;1 × 10−10; coverage &gt;0.3)</w:t>
        </w:r>
      </w:ins>
      <w:ins w:id="1203" w:author="刘 红宾" w:date="2021-03-01T10:41:00Z">
        <w:r w:rsidR="008A2D79">
          <w:rPr>
            <w:rFonts w:ascii="Times New Roman" w:hAnsi="Times New Roman" w:cs="Times New Roman"/>
            <w:color w:val="2A2A2A"/>
            <w:szCs w:val="21"/>
            <w:shd w:val="clear" w:color="auto" w:fill="FFFFFF"/>
          </w:rPr>
          <w:t xml:space="preserve"> </w:t>
        </w:r>
        <w:r w:rsidR="008A2D79">
          <w:rPr>
            <w:rFonts w:ascii="Times New Roman" w:hAnsi="Times New Roman" w:cs="Times New Roman"/>
            <w:color w:val="2A2A2A"/>
            <w:szCs w:val="21"/>
            <w:shd w:val="clear" w:color="auto" w:fill="FFFFFF"/>
          </w:rPr>
          <w:fldChar w:fldCharType="begin"/>
        </w:r>
        <w:r w:rsidR="008A2D79">
          <w:rPr>
            <w:rFonts w:ascii="Times New Roman" w:hAnsi="Times New Roman" w:cs="Times New Roman"/>
            <w:color w:val="2A2A2A"/>
            <w:szCs w:val="21"/>
            <w:shd w:val="clear" w:color="auto" w:fill="FFFFFF"/>
          </w:rPr>
          <w:instrText xml:space="preserve"> ADDIN NE.Ref.{AF9FDC7E-976F-413F-A966-54B6A45C4A15}</w:instrText>
        </w:r>
      </w:ins>
      <w:r w:rsidR="008A2D79">
        <w:rPr>
          <w:rFonts w:ascii="Times New Roman" w:hAnsi="Times New Roman" w:cs="Times New Roman"/>
          <w:color w:val="2A2A2A"/>
          <w:szCs w:val="21"/>
          <w:shd w:val="clear" w:color="auto" w:fill="FFFFFF"/>
        </w:rPr>
        <w:fldChar w:fldCharType="separate"/>
      </w:r>
      <w:ins w:id="1204" w:author="刘 红宾" w:date="2021-03-09T20:19:00Z">
        <w:r w:rsidR="00ED3422">
          <w:rPr>
            <w:rFonts w:ascii="Times New Roman" w:hAnsi="Times New Roman" w:cs="Times New Roman"/>
            <w:color w:val="080000"/>
          </w:rPr>
          <w:t>[54]</w:t>
        </w:r>
      </w:ins>
      <w:ins w:id="1205" w:author="刘 红宾" w:date="2021-03-01T10:41:00Z">
        <w:r w:rsidR="008A2D79">
          <w:rPr>
            <w:rFonts w:ascii="Times New Roman" w:hAnsi="Times New Roman" w:cs="Times New Roman"/>
            <w:color w:val="2A2A2A"/>
            <w:szCs w:val="21"/>
            <w:shd w:val="clear" w:color="auto" w:fill="FFFFFF"/>
          </w:rPr>
          <w:fldChar w:fldCharType="end"/>
        </w:r>
      </w:ins>
      <w:ins w:id="1206" w:author="刘 红宾" w:date="2021-03-01T09:30:00Z">
        <w:r w:rsidRPr="00923B85">
          <w:rPr>
            <w:rFonts w:ascii="Times New Roman" w:hAnsi="Times New Roman" w:cs="Times New Roman"/>
            <w:color w:val="2A2A2A"/>
            <w:szCs w:val="21"/>
            <w:shd w:val="clear" w:color="auto" w:fill="FFFFFF"/>
          </w:rPr>
          <w:t>. The domain with the highest coverage was selected for sequences overlapping multiple CAZyme domains.</w:t>
        </w:r>
        <w:r>
          <w:rPr>
            <w:rFonts w:ascii="Times New Roman" w:hAnsi="Times New Roman" w:cs="Times New Roman"/>
            <w:color w:val="2A2A2A"/>
            <w:szCs w:val="21"/>
            <w:shd w:val="clear" w:color="auto" w:fill="FFFFFF"/>
          </w:rPr>
          <w:t xml:space="preserve"> </w:t>
        </w:r>
      </w:ins>
      <w:ins w:id="1207" w:author="刘 红宾" w:date="2021-03-01T10:48:00Z">
        <w:r w:rsidR="00FD249F" w:rsidRPr="00FD249F">
          <w:rPr>
            <w:rFonts w:ascii="Times New Roman" w:hAnsi="Times New Roman" w:cs="Times New Roman"/>
            <w:color w:val="2A2A2A"/>
            <w:szCs w:val="21"/>
            <w:shd w:val="clear" w:color="auto" w:fill="FFFFFF"/>
          </w:rPr>
          <w:t>For all samples, short genomic assemblies (&lt;</w:t>
        </w:r>
      </w:ins>
      <w:ins w:id="1208" w:author="刘 红宾" w:date="2021-03-01T10:49:00Z">
        <w:r w:rsidR="00FD249F" w:rsidRPr="00FD249F">
          <w:rPr>
            <w:rFonts w:ascii="Times New Roman" w:hAnsi="Times New Roman" w:cs="Times New Roman"/>
            <w:color w:val="2A2A2A"/>
            <w:szCs w:val="21"/>
            <w:shd w:val="clear" w:color="auto" w:fill="FFFFFF"/>
          </w:rPr>
          <w:t>2</w:t>
        </w:r>
        <w:r w:rsidR="00FD249F">
          <w:rPr>
            <w:rFonts w:ascii="Times New Roman" w:hAnsi="Times New Roman" w:cs="Times New Roman"/>
            <w:color w:val="2A2A2A"/>
            <w:szCs w:val="21"/>
            <w:shd w:val="clear" w:color="auto" w:fill="FFFFFF"/>
          </w:rPr>
          <w:t>,</w:t>
        </w:r>
        <w:r w:rsidR="00FD249F" w:rsidRPr="00FD249F">
          <w:rPr>
            <w:rFonts w:ascii="Times New Roman" w:hAnsi="Times New Roman" w:cs="Times New Roman"/>
            <w:color w:val="2A2A2A"/>
            <w:szCs w:val="21"/>
            <w:shd w:val="clear" w:color="auto" w:fill="FFFFFF"/>
          </w:rPr>
          <w:t>000</w:t>
        </w:r>
        <w:r w:rsidR="00FD249F">
          <w:rPr>
            <w:rFonts w:ascii="Times New Roman" w:hAnsi="Times New Roman" w:cs="Times New Roman"/>
            <w:color w:val="2A2A2A"/>
            <w:szCs w:val="21"/>
            <w:shd w:val="clear" w:color="auto" w:fill="FFFFFF"/>
          </w:rPr>
          <w:t xml:space="preserve"> </w:t>
        </w:r>
      </w:ins>
      <w:ins w:id="1209" w:author="刘 红宾" w:date="2021-03-01T10:48:00Z">
        <w:r w:rsidR="00FD249F" w:rsidRPr="00FD249F">
          <w:rPr>
            <w:rFonts w:ascii="Times New Roman" w:hAnsi="Times New Roman" w:cs="Times New Roman"/>
            <w:color w:val="2A2A2A"/>
            <w:szCs w:val="21"/>
            <w:shd w:val="clear" w:color="auto" w:fill="FFFFFF"/>
          </w:rPr>
          <w:t>bp) that could have biased the subsequent analysis were first excluded. Genomes were then binned using VAMB</w:t>
        </w:r>
      </w:ins>
      <w:ins w:id="1210" w:author="刘 红宾" w:date="2021-03-01T10:51:00Z">
        <w:r w:rsidR="00CD5C3F">
          <w:rPr>
            <w:rFonts w:ascii="Times New Roman" w:hAnsi="Times New Roman" w:cs="Times New Roman"/>
            <w:color w:val="2A2A2A"/>
            <w:szCs w:val="21"/>
            <w:shd w:val="clear" w:color="auto" w:fill="FFFFFF"/>
          </w:rPr>
          <w:t xml:space="preserve"> </w:t>
        </w:r>
      </w:ins>
      <w:ins w:id="1211" w:author="刘 红宾" w:date="2021-03-01T10:52:00Z">
        <w:r w:rsidR="00CD5C3F">
          <w:rPr>
            <w:rFonts w:ascii="Times New Roman" w:hAnsi="Times New Roman" w:cs="Times New Roman"/>
            <w:color w:val="2A2A2A"/>
            <w:szCs w:val="21"/>
            <w:shd w:val="clear" w:color="auto" w:fill="FFFFFF"/>
          </w:rPr>
          <w:fldChar w:fldCharType="begin"/>
        </w:r>
        <w:r w:rsidR="00CD5C3F">
          <w:rPr>
            <w:rFonts w:ascii="Times New Roman" w:hAnsi="Times New Roman" w:cs="Times New Roman"/>
            <w:color w:val="2A2A2A"/>
            <w:szCs w:val="21"/>
            <w:shd w:val="clear" w:color="auto" w:fill="FFFFFF"/>
          </w:rPr>
          <w:instrText xml:space="preserve"> ADDIN NE.Ref.{E64736DC-80EA-407C-87A5-3740B388F085}</w:instrText>
        </w:r>
      </w:ins>
      <w:r w:rsidR="00CD5C3F">
        <w:rPr>
          <w:rFonts w:ascii="Times New Roman" w:hAnsi="Times New Roman" w:cs="Times New Roman"/>
          <w:color w:val="2A2A2A"/>
          <w:szCs w:val="21"/>
          <w:shd w:val="clear" w:color="auto" w:fill="FFFFFF"/>
        </w:rPr>
        <w:fldChar w:fldCharType="separate"/>
      </w:r>
      <w:ins w:id="1212" w:author="刘 红宾" w:date="2021-03-09T20:19:00Z">
        <w:r w:rsidR="00ED3422">
          <w:rPr>
            <w:rFonts w:ascii="Times New Roman" w:hAnsi="Times New Roman" w:cs="Times New Roman"/>
            <w:color w:val="080000"/>
          </w:rPr>
          <w:t>[55]</w:t>
        </w:r>
      </w:ins>
      <w:ins w:id="1213" w:author="刘 红宾" w:date="2021-03-01T10:52:00Z">
        <w:r w:rsidR="00CD5C3F">
          <w:rPr>
            <w:rFonts w:ascii="Times New Roman" w:hAnsi="Times New Roman" w:cs="Times New Roman"/>
            <w:color w:val="2A2A2A"/>
            <w:szCs w:val="21"/>
            <w:shd w:val="clear" w:color="auto" w:fill="FFFFFF"/>
          </w:rPr>
          <w:fldChar w:fldCharType="end"/>
        </w:r>
      </w:ins>
      <w:ins w:id="1214" w:author="刘 红宾" w:date="2021-03-01T10:48:00Z">
        <w:r w:rsidR="00FD249F" w:rsidRPr="00FD249F">
          <w:rPr>
            <w:rFonts w:ascii="Times New Roman" w:hAnsi="Times New Roman" w:cs="Times New Roman"/>
            <w:color w:val="2A2A2A"/>
            <w:szCs w:val="21"/>
            <w:shd w:val="clear" w:color="auto" w:fill="FFFFFF"/>
          </w:rPr>
          <w:t>. The binning results were refined based on the bin quality assessment (completeness &gt;7</w:t>
        </w:r>
      </w:ins>
      <w:ins w:id="1215" w:author="刘 红宾" w:date="2021-03-08T10:56:00Z">
        <w:r w:rsidR="00F81F77">
          <w:rPr>
            <w:rFonts w:ascii="Times New Roman" w:hAnsi="Times New Roman" w:cs="Times New Roman"/>
            <w:color w:val="2A2A2A"/>
            <w:szCs w:val="21"/>
            <w:shd w:val="clear" w:color="auto" w:fill="FFFFFF"/>
          </w:rPr>
          <w:t>5</w:t>
        </w:r>
      </w:ins>
      <w:ins w:id="1216" w:author="刘 红宾" w:date="2021-03-01T10:48:00Z">
        <w:r w:rsidR="00FD249F" w:rsidRPr="00FD249F">
          <w:rPr>
            <w:rFonts w:ascii="Times New Roman" w:hAnsi="Times New Roman" w:cs="Times New Roman"/>
            <w:color w:val="2A2A2A"/>
            <w:szCs w:val="21"/>
            <w:shd w:val="clear" w:color="auto" w:fill="FFFFFF"/>
          </w:rPr>
          <w:t>, and contamination &lt;</w:t>
        </w:r>
      </w:ins>
      <w:ins w:id="1217" w:author="刘 红宾" w:date="2021-03-08T10:56:00Z">
        <w:r w:rsidR="00F81F77">
          <w:rPr>
            <w:rFonts w:ascii="Times New Roman" w:hAnsi="Times New Roman" w:cs="Times New Roman"/>
            <w:color w:val="2A2A2A"/>
            <w:szCs w:val="21"/>
            <w:shd w:val="clear" w:color="auto" w:fill="FFFFFF"/>
          </w:rPr>
          <w:t>15</w:t>
        </w:r>
      </w:ins>
      <w:ins w:id="1218" w:author="刘 红宾" w:date="2021-03-01T10:48:00Z">
        <w:r w:rsidR="00FD249F" w:rsidRPr="00FD249F">
          <w:rPr>
            <w:rFonts w:ascii="Times New Roman" w:hAnsi="Times New Roman" w:cs="Times New Roman"/>
            <w:color w:val="2A2A2A"/>
            <w:szCs w:val="21"/>
            <w:shd w:val="clear" w:color="auto" w:fill="FFFFFF"/>
          </w:rPr>
          <w:t>) of different binners from CheckM</w:t>
        </w:r>
      </w:ins>
      <w:ins w:id="1219" w:author="刘 红宾" w:date="2021-03-01T10:54:00Z">
        <w:r w:rsidR="00C044C5">
          <w:rPr>
            <w:rFonts w:ascii="Times New Roman" w:hAnsi="Times New Roman" w:cs="Times New Roman"/>
            <w:color w:val="2A2A2A"/>
            <w:szCs w:val="21"/>
            <w:shd w:val="clear" w:color="auto" w:fill="FFFFFF"/>
          </w:rPr>
          <w:t xml:space="preserve"> </w:t>
        </w:r>
      </w:ins>
      <w:ins w:id="1220" w:author="刘 红宾" w:date="2021-03-01T10:55:00Z">
        <w:r w:rsidR="00BE039F">
          <w:rPr>
            <w:rFonts w:ascii="Times New Roman" w:hAnsi="Times New Roman" w:cs="Times New Roman"/>
            <w:color w:val="2A2A2A"/>
            <w:szCs w:val="21"/>
            <w:shd w:val="clear" w:color="auto" w:fill="FFFFFF"/>
          </w:rPr>
          <w:fldChar w:fldCharType="begin"/>
        </w:r>
        <w:r w:rsidR="00BE039F">
          <w:rPr>
            <w:rFonts w:ascii="Times New Roman" w:hAnsi="Times New Roman" w:cs="Times New Roman"/>
            <w:color w:val="2A2A2A"/>
            <w:szCs w:val="21"/>
            <w:shd w:val="clear" w:color="auto" w:fill="FFFFFF"/>
          </w:rPr>
          <w:instrText xml:space="preserve"> ADDIN NE.Ref.{621535F4-3A2F-49BC-9499-EFCCBDD59145}</w:instrText>
        </w:r>
      </w:ins>
      <w:r w:rsidR="00BE039F">
        <w:rPr>
          <w:rFonts w:ascii="Times New Roman" w:hAnsi="Times New Roman" w:cs="Times New Roman"/>
          <w:color w:val="2A2A2A"/>
          <w:szCs w:val="21"/>
          <w:shd w:val="clear" w:color="auto" w:fill="FFFFFF"/>
        </w:rPr>
        <w:fldChar w:fldCharType="separate"/>
      </w:r>
      <w:ins w:id="1221" w:author="刘 红宾" w:date="2021-03-09T20:19:00Z">
        <w:r w:rsidR="00ED3422">
          <w:rPr>
            <w:rFonts w:ascii="Times New Roman" w:hAnsi="Times New Roman" w:cs="Times New Roman"/>
            <w:color w:val="080000"/>
          </w:rPr>
          <w:t>[56]</w:t>
        </w:r>
      </w:ins>
      <w:ins w:id="1222" w:author="刘 红宾" w:date="2021-03-01T10:55:00Z">
        <w:r w:rsidR="00BE039F">
          <w:rPr>
            <w:rFonts w:ascii="Times New Roman" w:hAnsi="Times New Roman" w:cs="Times New Roman"/>
            <w:color w:val="2A2A2A"/>
            <w:szCs w:val="21"/>
            <w:shd w:val="clear" w:color="auto" w:fill="FFFFFF"/>
          </w:rPr>
          <w:fldChar w:fldCharType="end"/>
        </w:r>
      </w:ins>
      <w:ins w:id="1223" w:author="刘 红宾" w:date="2021-03-01T10:48:00Z">
        <w:r w:rsidR="00FD249F" w:rsidRPr="00FD249F">
          <w:rPr>
            <w:rFonts w:ascii="Times New Roman" w:hAnsi="Times New Roman" w:cs="Times New Roman"/>
            <w:color w:val="2A2A2A"/>
            <w:szCs w:val="21"/>
            <w:shd w:val="clear" w:color="auto" w:fill="FFFFFF"/>
          </w:rPr>
          <w:t>. Taxonomic classification of each bin was determined by</w:t>
        </w:r>
      </w:ins>
      <w:ins w:id="1224" w:author="刘 红宾" w:date="2021-03-01T10:55:00Z">
        <w:r w:rsidR="00BE039F">
          <w:rPr>
            <w:rFonts w:ascii="Times New Roman" w:hAnsi="Times New Roman" w:cs="Times New Roman"/>
            <w:color w:val="2A2A2A"/>
            <w:szCs w:val="21"/>
            <w:shd w:val="clear" w:color="auto" w:fill="FFFFFF"/>
          </w:rPr>
          <w:t xml:space="preserve"> GTDB-tk</w:t>
        </w:r>
      </w:ins>
      <w:ins w:id="1225" w:author="刘 红宾" w:date="2021-03-01T10:56:00Z">
        <w:r w:rsidR="00BE039F">
          <w:rPr>
            <w:rFonts w:ascii="Times New Roman" w:hAnsi="Times New Roman" w:cs="Times New Roman"/>
            <w:color w:val="2A2A2A"/>
            <w:szCs w:val="21"/>
            <w:shd w:val="clear" w:color="auto" w:fill="FFFFFF"/>
          </w:rPr>
          <w:t xml:space="preserve"> </w:t>
        </w:r>
        <w:r w:rsidR="00BE039F">
          <w:rPr>
            <w:rFonts w:ascii="Times New Roman" w:hAnsi="Times New Roman" w:cs="Times New Roman"/>
            <w:color w:val="2A2A2A"/>
            <w:szCs w:val="21"/>
            <w:shd w:val="clear" w:color="auto" w:fill="FFFFFF"/>
          </w:rPr>
          <w:fldChar w:fldCharType="begin"/>
        </w:r>
        <w:r w:rsidR="00BE039F">
          <w:rPr>
            <w:rFonts w:ascii="Times New Roman" w:hAnsi="Times New Roman" w:cs="Times New Roman"/>
            <w:color w:val="2A2A2A"/>
            <w:szCs w:val="21"/>
            <w:shd w:val="clear" w:color="auto" w:fill="FFFFFF"/>
          </w:rPr>
          <w:instrText xml:space="preserve"> ADDIN NE.Ref.{D7236CE5-6B4D-4EAC-B73B-80E78D46C78B}</w:instrText>
        </w:r>
      </w:ins>
      <w:r w:rsidR="00BE039F">
        <w:rPr>
          <w:rFonts w:ascii="Times New Roman" w:hAnsi="Times New Roman" w:cs="Times New Roman"/>
          <w:color w:val="2A2A2A"/>
          <w:szCs w:val="21"/>
          <w:shd w:val="clear" w:color="auto" w:fill="FFFFFF"/>
        </w:rPr>
        <w:fldChar w:fldCharType="separate"/>
      </w:r>
      <w:ins w:id="1226" w:author="刘 红宾" w:date="2021-03-09T20:19:00Z">
        <w:r w:rsidR="00ED3422">
          <w:rPr>
            <w:rFonts w:ascii="Times New Roman" w:hAnsi="Times New Roman" w:cs="Times New Roman"/>
            <w:color w:val="080000"/>
          </w:rPr>
          <w:t>[57]</w:t>
        </w:r>
      </w:ins>
      <w:ins w:id="1227" w:author="刘 红宾" w:date="2021-03-01T10:56:00Z">
        <w:r w:rsidR="00BE039F">
          <w:rPr>
            <w:rFonts w:ascii="Times New Roman" w:hAnsi="Times New Roman" w:cs="Times New Roman"/>
            <w:color w:val="2A2A2A"/>
            <w:szCs w:val="21"/>
            <w:shd w:val="clear" w:color="auto" w:fill="FFFFFF"/>
          </w:rPr>
          <w:fldChar w:fldCharType="end"/>
        </w:r>
      </w:ins>
      <w:ins w:id="1228" w:author="刘 红宾" w:date="2021-03-01T10:57:00Z">
        <w:r w:rsidR="005C5AED">
          <w:rPr>
            <w:rFonts w:ascii="Times New Roman" w:hAnsi="Times New Roman" w:cs="Times New Roman"/>
            <w:color w:val="2A2A2A"/>
            <w:szCs w:val="21"/>
            <w:shd w:val="clear" w:color="auto" w:fill="FFFFFF"/>
          </w:rPr>
          <w:t xml:space="preserve">, and </w:t>
        </w:r>
        <w:r w:rsidR="005C5AED" w:rsidRPr="005C5AED">
          <w:rPr>
            <w:rFonts w:ascii="Times New Roman" w:hAnsi="Times New Roman" w:cs="Times New Roman"/>
            <w:color w:val="2A2A2A"/>
            <w:szCs w:val="21"/>
            <w:shd w:val="clear" w:color="auto" w:fill="FFFFFF"/>
          </w:rPr>
          <w:t>subjected to prediction of</w:t>
        </w:r>
        <w:r w:rsidR="005C5AED">
          <w:rPr>
            <w:rFonts w:ascii="Times New Roman" w:hAnsi="Times New Roman" w:cs="Times New Roman" w:hint="eastAsia"/>
            <w:color w:val="2A2A2A"/>
            <w:szCs w:val="21"/>
            <w:shd w:val="clear" w:color="auto" w:fill="FFFFFF"/>
          </w:rPr>
          <w:t xml:space="preserve"> </w:t>
        </w:r>
        <w:r w:rsidR="005C5AED" w:rsidRPr="005C5AED">
          <w:rPr>
            <w:rFonts w:ascii="Times New Roman" w:hAnsi="Times New Roman" w:cs="Times New Roman"/>
            <w:color w:val="2A2A2A"/>
            <w:szCs w:val="21"/>
            <w:shd w:val="clear" w:color="auto" w:fill="FFFFFF"/>
          </w:rPr>
          <w:t>polysaccharide utilization loci (PULz) using pipeline PULpy</w:t>
        </w:r>
        <w:r w:rsidR="005C5AED">
          <w:rPr>
            <w:rFonts w:ascii="Times New Roman" w:hAnsi="Times New Roman" w:cs="Times New Roman"/>
            <w:color w:val="2A2A2A"/>
            <w:szCs w:val="21"/>
            <w:shd w:val="clear" w:color="auto" w:fill="FFFFFF"/>
          </w:rPr>
          <w:t xml:space="preserve"> </w:t>
        </w:r>
      </w:ins>
      <w:ins w:id="1229" w:author="刘 红宾" w:date="2021-03-01T10:58:00Z">
        <w:r w:rsidR="005C5AED">
          <w:rPr>
            <w:rFonts w:ascii="Times New Roman" w:hAnsi="Times New Roman" w:cs="Times New Roman"/>
            <w:color w:val="2A2A2A"/>
            <w:szCs w:val="21"/>
            <w:shd w:val="clear" w:color="auto" w:fill="FFFFFF"/>
          </w:rPr>
          <w:fldChar w:fldCharType="begin"/>
        </w:r>
        <w:r w:rsidR="005C5AED">
          <w:rPr>
            <w:rFonts w:ascii="Times New Roman" w:hAnsi="Times New Roman" w:cs="Times New Roman"/>
            <w:color w:val="2A2A2A"/>
            <w:szCs w:val="21"/>
            <w:shd w:val="clear" w:color="auto" w:fill="FFFFFF"/>
          </w:rPr>
          <w:instrText xml:space="preserve"> ADDIN NE.Ref.{2482B6A3-5DA9-4822-BFF8-BDD4A0D725BE}</w:instrText>
        </w:r>
      </w:ins>
      <w:r w:rsidR="005C5AED">
        <w:rPr>
          <w:rFonts w:ascii="Times New Roman" w:hAnsi="Times New Roman" w:cs="Times New Roman"/>
          <w:color w:val="2A2A2A"/>
          <w:szCs w:val="21"/>
          <w:shd w:val="clear" w:color="auto" w:fill="FFFFFF"/>
        </w:rPr>
        <w:fldChar w:fldCharType="separate"/>
      </w:r>
      <w:ins w:id="1230" w:author="刘 红宾" w:date="2021-03-09T20:19:00Z">
        <w:r w:rsidR="00ED3422">
          <w:rPr>
            <w:rFonts w:ascii="Times New Roman" w:hAnsi="Times New Roman" w:cs="Times New Roman"/>
            <w:color w:val="080000"/>
          </w:rPr>
          <w:t>[58]</w:t>
        </w:r>
      </w:ins>
      <w:ins w:id="1231" w:author="刘 红宾" w:date="2021-03-01T10:58:00Z">
        <w:r w:rsidR="005C5AED">
          <w:rPr>
            <w:rFonts w:ascii="Times New Roman" w:hAnsi="Times New Roman" w:cs="Times New Roman"/>
            <w:color w:val="2A2A2A"/>
            <w:szCs w:val="21"/>
            <w:shd w:val="clear" w:color="auto" w:fill="FFFFFF"/>
          </w:rPr>
          <w:fldChar w:fldCharType="end"/>
        </w:r>
      </w:ins>
      <w:ins w:id="1232" w:author="刘 红宾" w:date="2021-03-01T10:48:00Z">
        <w:r w:rsidR="00FD249F" w:rsidRPr="00FD249F">
          <w:rPr>
            <w:rFonts w:ascii="Times New Roman" w:hAnsi="Times New Roman" w:cs="Times New Roman"/>
            <w:color w:val="2A2A2A"/>
            <w:szCs w:val="21"/>
            <w:shd w:val="clear" w:color="auto" w:fill="FFFFFF"/>
          </w:rPr>
          <w:t>.</w:t>
        </w:r>
      </w:ins>
    </w:p>
    <w:p w14:paraId="14E9491A" w14:textId="77777777" w:rsidR="006B2B11" w:rsidRPr="00923B85" w:rsidRDefault="006B2B11" w:rsidP="006B2B11">
      <w:pPr>
        <w:rPr>
          <w:ins w:id="1233" w:author="刘 红宾" w:date="2021-03-01T09:30:00Z"/>
          <w:rFonts w:ascii="Times New Roman" w:hAnsi="Times New Roman" w:cs="Times New Roman"/>
          <w:color w:val="2A2A2A"/>
          <w:szCs w:val="21"/>
          <w:shd w:val="clear" w:color="auto" w:fill="FFFFFF"/>
        </w:rPr>
      </w:pPr>
    </w:p>
    <w:p w14:paraId="54A61CF2" w14:textId="77777777" w:rsidR="006B2B11" w:rsidRPr="00923B85" w:rsidRDefault="006B2B11" w:rsidP="006B2B11">
      <w:pPr>
        <w:rPr>
          <w:ins w:id="1234" w:author="刘 红宾" w:date="2021-03-01T09:30:00Z"/>
          <w:rFonts w:ascii="Times New Roman" w:hAnsi="Times New Roman" w:cs="Times New Roman"/>
          <w:color w:val="2A2A2A"/>
          <w:szCs w:val="21"/>
          <w:shd w:val="clear" w:color="auto" w:fill="FFFFFF"/>
        </w:rPr>
      </w:pPr>
      <w:ins w:id="1235" w:author="刘 红宾" w:date="2021-03-01T09:30:00Z">
        <w:r w:rsidRPr="00AB41E9">
          <w:rPr>
            <w:rFonts w:ascii="Times New Roman" w:hAnsi="Times New Roman" w:cs="Times New Roman"/>
            <w:i/>
            <w:iCs/>
            <w:color w:val="2A2A2A"/>
            <w:szCs w:val="21"/>
            <w:shd w:val="clear" w:color="auto" w:fill="FFFFFF"/>
          </w:rPr>
          <w:t>Statistical analysis</w:t>
        </w:r>
      </w:ins>
    </w:p>
    <w:p w14:paraId="03B15A17" w14:textId="784907F7" w:rsidR="006B2B11" w:rsidRDefault="006B2B11">
      <w:pPr>
        <w:jc w:val="both"/>
        <w:rPr>
          <w:ins w:id="1236" w:author="刘 红宾" w:date="2021-03-01T09:30:00Z"/>
          <w:rFonts w:ascii="Times New Roman" w:hAnsi="Times New Roman" w:cs="Times New Roman"/>
          <w:color w:val="2A2A2A"/>
          <w:szCs w:val="21"/>
          <w:shd w:val="clear" w:color="auto" w:fill="FFFFFF"/>
        </w:rPr>
        <w:pPrChange w:id="1237" w:author="刘 红宾" w:date="2021-03-01T10:59:00Z">
          <w:pPr/>
        </w:pPrChange>
      </w:pPr>
      <w:ins w:id="1238" w:author="刘 红宾" w:date="2021-03-01T09:30:00Z">
        <w:r w:rsidRPr="00FA752C">
          <w:rPr>
            <w:rFonts w:ascii="Times New Roman" w:hAnsi="Times New Roman" w:cs="Times New Roman"/>
            <w:color w:val="2A2A2A"/>
            <w:szCs w:val="21"/>
            <w:shd w:val="clear" w:color="auto" w:fill="FFFFFF"/>
          </w:rPr>
          <w:t xml:space="preserve">R packages </w:t>
        </w:r>
        <w:r w:rsidRPr="00AA3595">
          <w:rPr>
            <w:rFonts w:ascii="Times New Roman" w:hAnsi="Times New Roman" w:cs="Times New Roman"/>
            <w:i/>
            <w:iCs/>
            <w:color w:val="2A2A2A"/>
            <w:szCs w:val="21"/>
            <w:shd w:val="clear" w:color="auto" w:fill="FFFFFF"/>
          </w:rPr>
          <w:t>qiime2R</w:t>
        </w:r>
        <w:r>
          <w:rPr>
            <w:rFonts w:ascii="Times New Roman" w:hAnsi="Times New Roman" w:cs="Times New Roman"/>
            <w:color w:val="2A2A2A"/>
            <w:szCs w:val="21"/>
            <w:shd w:val="clear" w:color="auto" w:fill="FFFFFF"/>
          </w:rPr>
          <w:t>,</w:t>
        </w:r>
        <w:r w:rsidRPr="00AA3595">
          <w:rPr>
            <w:rFonts w:ascii="Times New Roman" w:hAnsi="Times New Roman" w:cs="Times New Roman"/>
            <w:color w:val="2A2A2A"/>
            <w:szCs w:val="21"/>
            <w:shd w:val="clear" w:color="auto" w:fill="FFFFFF"/>
          </w:rPr>
          <w:t xml:space="preserve"> </w:t>
        </w:r>
        <w:r w:rsidRPr="00AA3595">
          <w:rPr>
            <w:rFonts w:ascii="Times New Roman" w:hAnsi="Times New Roman" w:cs="Times New Roman"/>
            <w:i/>
            <w:iCs/>
            <w:color w:val="2A2A2A"/>
            <w:szCs w:val="21"/>
            <w:shd w:val="clear" w:color="auto" w:fill="FFFFFF"/>
          </w:rPr>
          <w:t>ANCOM</w:t>
        </w:r>
        <w:r>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phyloseq</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DESeq2</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RandomForests</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vegan</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cluster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ggpubr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ggtern</w:t>
        </w:r>
        <w:r>
          <w:rPr>
            <w:rFonts w:ascii="Times New Roman" w:hAnsi="Times New Roman" w:cs="Times New Roman"/>
            <w:color w:val="2A2A2A"/>
            <w:szCs w:val="21"/>
            <w:shd w:val="clear" w:color="auto" w:fill="FFFFFF"/>
          </w:rPr>
          <w:t>,</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rstatix</w:t>
        </w:r>
        <w:r w:rsidRPr="00FA752C">
          <w:rPr>
            <w:rFonts w:ascii="Times New Roman" w:hAnsi="Times New Roman" w:cs="Times New Roman"/>
            <w:color w:val="2A2A2A"/>
            <w:szCs w:val="21"/>
            <w:shd w:val="clear" w:color="auto" w:fill="FFFFFF"/>
          </w:rPr>
          <w:t xml:space="preserve">, and </w:t>
        </w:r>
        <w:r w:rsidRPr="00FA752C">
          <w:rPr>
            <w:rFonts w:ascii="Times New Roman" w:hAnsi="Times New Roman" w:cs="Times New Roman"/>
            <w:i/>
            <w:iCs/>
            <w:color w:val="2A2A2A"/>
            <w:szCs w:val="21"/>
            <w:shd w:val="clear" w:color="auto" w:fill="FFFFFF"/>
          </w:rPr>
          <w:t>ggplot2</w:t>
        </w:r>
        <w:r w:rsidRPr="00FA752C">
          <w:rPr>
            <w:rFonts w:ascii="Times New Roman" w:hAnsi="Times New Roman" w:cs="Times New Roman"/>
            <w:color w:val="2A2A2A"/>
            <w:szCs w:val="21"/>
            <w:shd w:val="clear" w:color="auto" w:fill="FFFFFF"/>
          </w:rPr>
          <w:t xml:space="preserve"> were used for normalization, analyses, and visualization. For normally distributed continuous</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variables, the mean values were examined using an unpaired</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Student’s t test or </w:t>
        </w:r>
        <w:r>
          <w:rPr>
            <w:rFonts w:ascii="Times New Roman" w:hAnsi="Times New Roman" w:cs="Times New Roman"/>
            <w:color w:val="2A2A2A"/>
            <w:szCs w:val="21"/>
            <w:shd w:val="clear" w:color="auto" w:fill="FFFFFF"/>
          </w:rPr>
          <w:t>One</w:t>
        </w:r>
        <w:r w:rsidRPr="00FA752C">
          <w:rPr>
            <w:rFonts w:ascii="Times New Roman" w:hAnsi="Times New Roman" w:cs="Times New Roman"/>
            <w:color w:val="2A2A2A"/>
            <w:szCs w:val="21"/>
            <w:shd w:val="clear" w:color="auto" w:fill="FFFFFF"/>
          </w:rPr>
          <w:t>-way ANOVA with Tukey’s post hoc test. The</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level of significance was set at </w:t>
        </w:r>
        <w:r w:rsidRPr="00FA752C">
          <w:rPr>
            <w:rFonts w:ascii="Times New Roman" w:hAnsi="Times New Roman" w:cs="Times New Roman"/>
            <w:i/>
            <w:iCs/>
            <w:color w:val="2A2A2A"/>
            <w:szCs w:val="21"/>
            <w:shd w:val="clear" w:color="auto" w:fill="FFFFFF"/>
          </w:rPr>
          <w:t>P</w:t>
        </w:r>
      </w:ins>
      <w:ins w:id="1239" w:author="刘 红宾" w:date="2021-03-01T10:59:00Z">
        <w:r w:rsidR="00CC4856">
          <w:rPr>
            <w:rFonts w:ascii="Times New Roman" w:hAnsi="Times New Roman" w:cs="Times New Roman"/>
            <w:i/>
            <w:iCs/>
            <w:color w:val="2A2A2A"/>
            <w:szCs w:val="21"/>
            <w:shd w:val="clear" w:color="auto" w:fill="FFFFFF"/>
          </w:rPr>
          <w:t xml:space="preserve"> </w:t>
        </w:r>
      </w:ins>
      <w:ins w:id="1240" w:author="刘 红宾" w:date="2021-03-01T09:30:00Z">
        <w:r>
          <w:rPr>
            <w:rFonts w:ascii="Times New Roman" w:hAnsi="Times New Roman" w:cs="Times New Roman"/>
            <w:color w:val="2A2A2A"/>
            <w:szCs w:val="21"/>
            <w:shd w:val="clear" w:color="auto" w:fill="FFFFFF"/>
          </w:rPr>
          <w:t>&lt;</w:t>
        </w:r>
      </w:ins>
      <w:ins w:id="1241" w:author="刘 红宾" w:date="2021-03-01T10:59:00Z">
        <w:r w:rsidR="00CC4856">
          <w:rPr>
            <w:rFonts w:ascii="Times New Roman" w:hAnsi="Times New Roman" w:cs="Times New Roman"/>
            <w:color w:val="2A2A2A"/>
            <w:szCs w:val="21"/>
            <w:shd w:val="clear" w:color="auto" w:fill="FFFFFF"/>
          </w:rPr>
          <w:t xml:space="preserve"> </w:t>
        </w:r>
      </w:ins>
      <w:ins w:id="1242" w:author="刘 红宾" w:date="2021-03-01T09:30:00Z">
        <w:r w:rsidRPr="00FA752C">
          <w:rPr>
            <w:rFonts w:ascii="Times New Roman" w:hAnsi="Times New Roman" w:cs="Times New Roman"/>
            <w:color w:val="2A2A2A"/>
            <w:szCs w:val="21"/>
            <w:shd w:val="clear" w:color="auto" w:fill="FFFFFF"/>
          </w:rPr>
          <w:t>0.05.</w:t>
        </w:r>
        <w:r>
          <w:rPr>
            <w:rFonts w:ascii="Times New Roman" w:hAnsi="Times New Roman" w:cs="Times New Roman"/>
            <w:color w:val="2A2A2A"/>
            <w:szCs w:val="21"/>
            <w:shd w:val="clear" w:color="auto" w:fill="FFFFFF"/>
          </w:rPr>
          <w:t xml:space="preserve"> Differential CAZY genes and </w:t>
        </w:r>
        <w:r w:rsidRPr="003B7BE0">
          <w:rPr>
            <w:rFonts w:ascii="Times New Roman" w:hAnsi="Times New Roman" w:cs="Times New Roman"/>
            <w:color w:val="2A2A2A"/>
            <w:szCs w:val="21"/>
            <w:shd w:val="clear" w:color="auto" w:fill="FFFFFF"/>
          </w:rPr>
          <w:t xml:space="preserve">bacterial CAGs </w:t>
        </w:r>
        <w:r>
          <w:rPr>
            <w:rFonts w:ascii="Times New Roman" w:hAnsi="Times New Roman" w:cs="Times New Roman"/>
            <w:color w:val="2A2A2A"/>
            <w:szCs w:val="21"/>
            <w:shd w:val="clear" w:color="auto" w:fill="FFFFFF"/>
          </w:rPr>
          <w:t xml:space="preserve">between time points </w:t>
        </w:r>
        <w:r w:rsidRPr="003B7BE0">
          <w:rPr>
            <w:rFonts w:ascii="Times New Roman" w:hAnsi="Times New Roman" w:cs="Times New Roman"/>
            <w:color w:val="2A2A2A"/>
            <w:szCs w:val="21"/>
            <w:shd w:val="clear" w:color="auto" w:fill="FFFFFF"/>
          </w:rPr>
          <w:t>were identified using</w:t>
        </w:r>
        <w:r>
          <w:rPr>
            <w:rFonts w:ascii="Times New Roman" w:hAnsi="Times New Roman" w:cs="Times New Roman"/>
            <w:color w:val="2A2A2A"/>
            <w:szCs w:val="21"/>
            <w:shd w:val="clear" w:color="auto" w:fill="FFFFFF"/>
          </w:rPr>
          <w:t xml:space="preserve"> </w:t>
        </w:r>
        <w:r w:rsidRPr="003B7BE0">
          <w:rPr>
            <w:rFonts w:ascii="Times New Roman" w:hAnsi="Times New Roman" w:cs="Times New Roman"/>
            <w:color w:val="2A2A2A"/>
            <w:szCs w:val="21"/>
            <w:shd w:val="clear" w:color="auto" w:fill="FFFFFF"/>
          </w:rPr>
          <w:t>Wilcoxon matched-pair signed-rank tests (two-tailed) followed by FDR corrections.</w:t>
        </w:r>
        <w:r>
          <w:rPr>
            <w:rFonts w:ascii="Times New Roman" w:hAnsi="Times New Roman" w:cs="Times New Roman"/>
            <w:color w:val="2A2A2A"/>
            <w:szCs w:val="21"/>
            <w:shd w:val="clear" w:color="auto" w:fill="FFFFFF"/>
          </w:rPr>
          <w:t xml:space="preserve"> </w:t>
        </w:r>
      </w:ins>
    </w:p>
    <w:p w14:paraId="6FAD948E" w14:textId="71290471" w:rsidR="0021303E" w:rsidRPr="00434C87" w:rsidRDefault="0021303E" w:rsidP="005E0AD8">
      <w:pPr>
        <w:jc w:val="both"/>
        <w:rPr>
          <w:ins w:id="1243" w:author="刘 红宾" w:date="2021-03-01T09:29:00Z"/>
          <w:rFonts w:ascii="Times New Roman" w:hAnsi="Times New Roman" w:cs="Times New Roman"/>
          <w:color w:val="000000"/>
          <w:sz w:val="20"/>
          <w:szCs w:val="20"/>
        </w:rPr>
      </w:pPr>
    </w:p>
    <w:p w14:paraId="4D9C62CE" w14:textId="3DB11B0E" w:rsidR="006B2B11" w:rsidRDefault="006B2B11">
      <w:pPr>
        <w:rPr>
          <w:ins w:id="1244" w:author="刘 红宾" w:date="2021-03-01T09:30:00Z"/>
          <w:rFonts w:ascii="Times New Roman" w:hAnsi="Times New Roman" w:cs="Times New Roman"/>
          <w:color w:val="000000"/>
          <w:sz w:val="20"/>
          <w:szCs w:val="20"/>
        </w:rPr>
      </w:pPr>
      <w:ins w:id="1245" w:author="刘 红宾" w:date="2021-03-01T09:30:00Z">
        <w:r>
          <w:rPr>
            <w:rFonts w:ascii="Times New Roman" w:hAnsi="Times New Roman" w:cs="Times New Roman"/>
            <w:color w:val="000000"/>
            <w:sz w:val="20"/>
            <w:szCs w:val="20"/>
          </w:rPr>
          <w:br w:type="page"/>
        </w:r>
      </w:ins>
    </w:p>
    <w:p w14:paraId="77C0DC6F" w14:textId="7E0FFCA9" w:rsidR="00A4099A" w:rsidRPr="00F30CC6" w:rsidDel="006B2B11" w:rsidRDefault="00A4099A" w:rsidP="005E0AD8">
      <w:pPr>
        <w:jc w:val="both"/>
        <w:rPr>
          <w:del w:id="1246" w:author="刘 红宾" w:date="2021-03-01T09:30:00Z"/>
          <w:rFonts w:ascii="Times New Roman" w:hAnsi="Times New Roman" w:cs="Times New Roman"/>
          <w:color w:val="000000"/>
          <w:sz w:val="20"/>
          <w:szCs w:val="20"/>
        </w:rPr>
      </w:pPr>
    </w:p>
    <w:p w14:paraId="66A684E2" w14:textId="29CD8661" w:rsidR="00817825" w:rsidRPr="00F30CC6" w:rsidRDefault="00817825" w:rsidP="005E0AD8">
      <w:pPr>
        <w:jc w:val="both"/>
        <w:rPr>
          <w:rFonts w:ascii="Times New Roman" w:hAnsi="Times New Roman" w:cs="Times New Roman"/>
          <w:b/>
          <w:bCs/>
        </w:rPr>
      </w:pPr>
      <w:r w:rsidRPr="00F30CC6">
        <w:rPr>
          <w:rFonts w:ascii="Times New Roman" w:hAnsi="Times New Roman" w:cs="Times New Roman"/>
          <w:b/>
          <w:bCs/>
        </w:rPr>
        <w:t>Supplementary figures:</w:t>
      </w:r>
    </w:p>
    <w:p w14:paraId="66DA7AD1" w14:textId="1D44AD97" w:rsidR="00817825" w:rsidRPr="00F30CC6" w:rsidRDefault="00817825" w:rsidP="005E0AD8">
      <w:pPr>
        <w:jc w:val="both"/>
        <w:rPr>
          <w:rFonts w:ascii="Times New Roman" w:eastAsia="SimSun" w:hAnsi="Times New Roman" w:cs="Times New Roman"/>
          <w:b/>
          <w:bCs/>
          <w:color w:val="000000"/>
          <w:sz w:val="20"/>
          <w:szCs w:val="20"/>
        </w:rPr>
      </w:pPr>
    </w:p>
    <w:p w14:paraId="6EC44B60" w14:textId="7B8C93B0" w:rsidR="00817825" w:rsidRPr="00F30CC6" w:rsidRDefault="00817825" w:rsidP="005E0AD8">
      <w:pPr>
        <w:jc w:val="both"/>
        <w:rPr>
          <w:rFonts w:ascii="Times New Roman" w:eastAsia="SimSun" w:hAnsi="Times New Roman" w:cs="Times New Roman"/>
          <w:b/>
          <w:bCs/>
          <w:color w:val="000000"/>
          <w:sz w:val="20"/>
          <w:szCs w:val="20"/>
        </w:rPr>
      </w:pPr>
    </w:p>
    <w:p w14:paraId="5B0AC3D7" w14:textId="54CAE709" w:rsidR="00817825" w:rsidRPr="00F30CC6" w:rsidDel="00AA5F70" w:rsidRDefault="00817825" w:rsidP="005E0AD8">
      <w:pPr>
        <w:jc w:val="both"/>
        <w:rPr>
          <w:moveFrom w:id="1247" w:author="Chen Liao" w:date="2021-02-25T09:39:00Z"/>
          <w:rFonts w:ascii="Times New Roman" w:eastAsia="SimSun" w:hAnsi="Times New Roman" w:cs="Times New Roman"/>
          <w:b/>
          <w:bCs/>
          <w:color w:val="000000"/>
          <w:sz w:val="20"/>
          <w:szCs w:val="20"/>
        </w:rPr>
      </w:pPr>
      <w:moveFromRangeStart w:id="1248" w:author="Chen Liao" w:date="2021-02-25T09:39:00Z" w:name="move65138412"/>
    </w:p>
    <w:p w14:paraId="1A1528D3" w14:textId="072CEFF6" w:rsidR="00817825" w:rsidRPr="00F30CC6" w:rsidDel="00AA5F70" w:rsidRDefault="0065071F" w:rsidP="005E0AD8">
      <w:pPr>
        <w:jc w:val="both"/>
        <w:rPr>
          <w:moveFrom w:id="1249" w:author="Chen Liao" w:date="2021-02-25T09:39:00Z"/>
          <w:rFonts w:ascii="Times New Roman" w:eastAsia="SimSun" w:hAnsi="Times New Roman" w:cs="Times New Roman"/>
          <w:b/>
          <w:bCs/>
          <w:color w:val="000000"/>
          <w:sz w:val="20"/>
          <w:szCs w:val="20"/>
        </w:rPr>
      </w:pPr>
      <w:commentRangeStart w:id="1250"/>
      <w:moveFrom w:id="1251" w:author="Chen Liao" w:date="2021-02-25T09:39:00Z">
        <w:ins w:id="1252" w:author="戴 磊" w:date="2021-02-19T21:30:00Z">
          <w:r w:rsidRPr="00F30CC6" w:rsidDel="00AA5F70">
            <w:rPr>
              <w:rFonts w:ascii="Times New Roman" w:eastAsia="SimSun" w:hAnsi="Times New Roman" w:cs="Times New Roman"/>
              <w:b/>
              <w:bCs/>
              <w:color w:val="000000"/>
              <w:sz w:val="20"/>
              <w:szCs w:val="20"/>
            </w:rPr>
            <w:t xml:space="preserve">Related to </w:t>
          </w:r>
          <w:r w:rsidRPr="00A06850" w:rsidDel="00AA5F70">
            <w:rPr>
              <w:rFonts w:ascii="Times New Roman" w:eastAsia="SimSun" w:hAnsi="Times New Roman" w:cs="Times New Roman"/>
              <w:b/>
              <w:bCs/>
              <w:color w:val="000000"/>
              <w:sz w:val="20"/>
              <w:szCs w:val="20"/>
            </w:rPr>
            <w:t>m</w:t>
          </w:r>
          <w:r w:rsidRPr="00F30CC6" w:rsidDel="00AA5F70">
            <w:rPr>
              <w:rFonts w:ascii="Times New Roman" w:eastAsia="SimSun" w:hAnsi="Times New Roman" w:cs="Times New Roman"/>
              <w:b/>
              <w:bCs/>
              <w:color w:val="000000"/>
              <w:sz w:val="20"/>
              <w:szCs w:val="20"/>
            </w:rPr>
            <w:t>ethods</w:t>
          </w:r>
        </w:ins>
        <w:commentRangeEnd w:id="1250"/>
        <w:ins w:id="1253" w:author="戴 磊" w:date="2021-02-19T21:43:00Z">
          <w:r w:rsidR="00ED0E99" w:rsidRPr="00A06850" w:rsidDel="00AA5F70">
            <w:rPr>
              <w:rStyle w:val="CommentReference"/>
              <w:rFonts w:ascii="Times New Roman" w:hAnsi="Times New Roman" w:cs="Times New Roman"/>
              <w:rPrChange w:id="1254" w:author="Chen Liao" w:date="2021-02-25T12:14:00Z">
                <w:rPr>
                  <w:rStyle w:val="CommentReference"/>
                </w:rPr>
              </w:rPrChange>
            </w:rPr>
            <w:commentReference w:id="1250"/>
          </w:r>
        </w:ins>
      </w:moveFrom>
    </w:p>
    <w:p w14:paraId="6D6E0CA5" w14:textId="226392FC" w:rsidR="000130D4" w:rsidRPr="00F30CC6" w:rsidDel="00AA5F70" w:rsidRDefault="0021303E" w:rsidP="009F39CF">
      <w:pPr>
        <w:jc w:val="center"/>
        <w:rPr>
          <w:moveFrom w:id="1255" w:author="Chen Liao" w:date="2021-02-25T09:39:00Z"/>
          <w:rFonts w:ascii="Times New Roman" w:eastAsia="SimSun" w:hAnsi="Times New Roman" w:cs="Times New Roman"/>
          <w:b/>
          <w:bCs/>
          <w:color w:val="000000"/>
          <w:sz w:val="20"/>
          <w:szCs w:val="20"/>
        </w:rPr>
      </w:pPr>
      <w:moveFrom w:id="1256" w:author="Chen Liao" w:date="2021-02-25T09:39:00Z">
        <w:r w:rsidRPr="00F30CC6" w:rsidDel="00AA5F70">
          <w:rPr>
            <w:rFonts w:ascii="Times New Roman" w:eastAsia="SimSun" w:hAnsi="Times New Roman" w:cs="Times New Roman"/>
            <w:b/>
            <w:bCs/>
            <w:noProof/>
            <w:color w:val="000000"/>
            <w:sz w:val="20"/>
            <w:szCs w:val="20"/>
          </w:rPr>
          <w:drawing>
            <wp:inline distT="0" distB="0" distL="0" distR="0" wp14:anchorId="3338577D" wp14:editId="61ABE4B8">
              <wp:extent cx="5765800" cy="1549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moveFrom>
    </w:p>
    <w:p w14:paraId="083D2901" w14:textId="610A8C43" w:rsidR="0035704D" w:rsidRPr="00F30CC6" w:rsidDel="00AA5F70" w:rsidRDefault="0035704D" w:rsidP="005E0AD8">
      <w:pPr>
        <w:jc w:val="both"/>
        <w:rPr>
          <w:moveFrom w:id="1257" w:author="Chen Liao" w:date="2021-02-25T09:39:00Z"/>
          <w:rFonts w:ascii="Times New Roman" w:eastAsia="SimSun" w:hAnsi="Times New Roman" w:cs="Times New Roman"/>
          <w:color w:val="000000"/>
          <w:sz w:val="20"/>
          <w:szCs w:val="20"/>
        </w:rPr>
      </w:pPr>
      <w:bookmarkStart w:id="1258" w:name="OLE_LINK36"/>
      <w:bookmarkStart w:id="1259" w:name="OLE_LINK37"/>
    </w:p>
    <w:p w14:paraId="1518B8D4" w14:textId="0D0616C2" w:rsidR="00724A33" w:rsidRPr="00F30CC6" w:rsidRDefault="00667E07" w:rsidP="005E0AD8">
      <w:pPr>
        <w:jc w:val="both"/>
        <w:rPr>
          <w:rFonts w:ascii="Times New Roman" w:hAnsi="Times New Roman" w:cs="Times New Roman"/>
          <w:color w:val="2A2A2A"/>
          <w:sz w:val="20"/>
          <w:szCs w:val="20"/>
          <w:shd w:val="clear" w:color="auto" w:fill="FFFFFF"/>
        </w:rPr>
      </w:pPr>
      <w:moveFrom w:id="1260" w:author="Chen Liao" w:date="2021-02-25T09:39:00Z">
        <w:r w:rsidRPr="00F30CC6" w:rsidDel="00AA5F70">
          <w:rPr>
            <w:rFonts w:ascii="Times New Roman" w:hAnsi="Times New Roman" w:cs="Times New Roman"/>
            <w:b/>
            <w:bCs/>
            <w:sz w:val="20"/>
            <w:szCs w:val="20"/>
          </w:rPr>
          <w:t xml:space="preserve">Figure S1. Rarefaction analysis of 16S rRNA gene clone libraries </w:t>
        </w:r>
        <w:r w:rsidRPr="00F30CC6" w:rsidDel="00AA5F70">
          <w:rPr>
            <w:rFonts w:ascii="Times New Roman" w:hAnsi="Times New Roman" w:cs="Times New Roman"/>
            <w:b/>
            <w:bCs/>
            <w:color w:val="000000"/>
            <w:sz w:val="20"/>
            <w:szCs w:val="20"/>
          </w:rPr>
          <w:t>in terms of</w:t>
        </w:r>
        <w:r w:rsidRPr="00F30CC6" w:rsidDel="00AA5F70">
          <w:rPr>
            <w:rFonts w:ascii="Times New Roman" w:hAnsi="Times New Roman" w:cs="Times New Roman"/>
            <w:b/>
            <w:bCs/>
            <w:sz w:val="20"/>
            <w:szCs w:val="20"/>
          </w:rPr>
          <w:t xml:space="preserve"> species richness, Shannon diversity, and Simpson diversity.</w:t>
        </w:r>
        <w:r w:rsidRPr="00F30CC6" w:rsidDel="00AA5F70">
          <w:rPr>
            <w:rFonts w:ascii="Times New Roman" w:hAnsi="Times New Roman" w:cs="Times New Roman"/>
            <w:sz w:val="20"/>
            <w:szCs w:val="20"/>
          </w:rPr>
          <w:t xml:space="preserve"> Rarefaction curves were generated </w:t>
        </w:r>
        <w:r w:rsidR="00165AE1" w:rsidRPr="00F30CC6" w:rsidDel="00AA5F70">
          <w:rPr>
            <w:rFonts w:ascii="Times New Roman" w:hAnsi="Times New Roman" w:cs="Times New Roman"/>
            <w:sz w:val="20"/>
            <w:szCs w:val="20"/>
          </w:rPr>
          <w:t>using</w:t>
        </w:r>
        <w:r w:rsidRPr="00F30CC6" w:rsidDel="00AA5F70">
          <w:rPr>
            <w:rFonts w:ascii="Times New Roman" w:hAnsi="Times New Roman" w:cs="Times New Roman"/>
            <w:sz w:val="20"/>
            <w:szCs w:val="20"/>
          </w:rPr>
          <w:t xml:space="preserve"> the iNEXT package. Solid lines represent the observed</w:t>
        </w:r>
        <w:r w:rsidR="00165AE1" w:rsidRPr="00F30CC6" w:rsidDel="00AA5F70">
          <w:rPr>
            <w:rFonts w:ascii="Times New Roman" w:hAnsi="Times New Roman" w:cs="Times New Roman"/>
            <w:sz w:val="20"/>
            <w:szCs w:val="20"/>
          </w:rPr>
          <w:t xml:space="preserve"> alpha diversity </w:t>
        </w:r>
        <w:r w:rsidRPr="00F30CC6" w:rsidDel="00AA5F70">
          <w:rPr>
            <w:rFonts w:ascii="Times New Roman" w:hAnsi="Times New Roman" w:cs="Times New Roman"/>
            <w:sz w:val="20"/>
            <w:szCs w:val="20"/>
          </w:rPr>
          <w:t>with the number of reads sampled, and dashed lines represent the extrapolat</w:t>
        </w:r>
        <w:r w:rsidR="00165AE1" w:rsidRPr="00F30CC6" w:rsidDel="00AA5F70">
          <w:rPr>
            <w:rFonts w:ascii="Times New Roman" w:hAnsi="Times New Roman" w:cs="Times New Roman"/>
            <w:sz w:val="20"/>
            <w:szCs w:val="20"/>
          </w:rPr>
          <w:t>ion of the solid lines until</w:t>
        </w:r>
        <w:r w:rsidRPr="00F30CC6" w:rsidDel="00AA5F70">
          <w:rPr>
            <w:rFonts w:ascii="Times New Roman" w:hAnsi="Times New Roman" w:cs="Times New Roman"/>
            <w:sz w:val="20"/>
            <w:szCs w:val="20"/>
          </w:rPr>
          <w:t xml:space="preserve"> 25% more reads. </w:t>
        </w:r>
        <w:r w:rsidR="000710ED" w:rsidRPr="00F30CC6" w:rsidDel="00AA5F70">
          <w:rPr>
            <w:rFonts w:ascii="Times New Roman" w:hAnsi="Times New Roman" w:cs="Times New Roman"/>
            <w:sz w:val="20"/>
            <w:szCs w:val="20"/>
          </w:rPr>
          <w:t>To</w:t>
        </w:r>
        <w:r w:rsidRPr="00F30CC6" w:rsidDel="00AA5F70">
          <w:rPr>
            <w:rFonts w:ascii="Times New Roman" w:hAnsi="Times New Roman" w:cs="Times New Roman"/>
            <w:color w:val="2A2A2A"/>
            <w:sz w:val="20"/>
            <w:szCs w:val="20"/>
            <w:shd w:val="clear" w:color="auto" w:fill="FFFFFF"/>
          </w:rPr>
          <w:t xml:space="preserve"> avoid sample-to-sample bias due to variable sequencing depth (different number of reads per sample), </w:t>
        </w:r>
        <w:r w:rsidR="000710ED" w:rsidRPr="00F30CC6" w:rsidDel="00AA5F70">
          <w:rPr>
            <w:rFonts w:ascii="Times New Roman" w:hAnsi="Times New Roman" w:cs="Times New Roman"/>
            <w:color w:val="2A2A2A"/>
            <w:sz w:val="20"/>
            <w:szCs w:val="20"/>
            <w:shd w:val="clear" w:color="auto" w:fill="FFFFFF"/>
          </w:rPr>
          <w:t xml:space="preserve">all </w:t>
        </w:r>
        <w:r w:rsidRPr="00F30CC6" w:rsidDel="00AA5F70">
          <w:rPr>
            <w:rFonts w:ascii="Times New Roman" w:hAnsi="Times New Roman" w:cs="Times New Roman"/>
            <w:color w:val="2A2A2A"/>
            <w:sz w:val="20"/>
            <w:szCs w:val="20"/>
            <w:shd w:val="clear" w:color="auto" w:fill="FFFFFF"/>
          </w:rPr>
          <w:t>samples were rarefied to 38,980 sequences (</w:t>
        </w:r>
        <w:r w:rsidR="00BD05A9" w:rsidRPr="00F30CC6" w:rsidDel="00AA5F70">
          <w:rPr>
            <w:rFonts w:ascii="Times New Roman" w:hAnsi="Times New Roman" w:cs="Times New Roman"/>
            <w:color w:val="2A2A2A"/>
            <w:sz w:val="20"/>
            <w:szCs w:val="20"/>
            <w:shd w:val="clear" w:color="auto" w:fill="FFFFFF"/>
          </w:rPr>
          <w:t>black dashed line)</w:t>
        </w:r>
        <w:r w:rsidRPr="00F30CC6" w:rsidDel="00AA5F70">
          <w:rPr>
            <w:rFonts w:ascii="Times New Roman" w:hAnsi="Times New Roman" w:cs="Times New Roman"/>
            <w:color w:val="2A2A2A"/>
            <w:sz w:val="20"/>
            <w:szCs w:val="20"/>
            <w:shd w:val="clear" w:color="auto" w:fill="FFFFFF"/>
          </w:rPr>
          <w:t xml:space="preserve"> per sample</w:t>
        </w:r>
        <w:r w:rsidR="000710ED" w:rsidRPr="00F30CC6" w:rsidDel="00AA5F70">
          <w:rPr>
            <w:rFonts w:ascii="Times New Roman" w:hAnsi="Times New Roman" w:cs="Times New Roman"/>
            <w:color w:val="2A2A2A"/>
            <w:sz w:val="20"/>
            <w:szCs w:val="20"/>
            <w:shd w:val="clear" w:color="auto" w:fill="FFFFFF"/>
          </w:rPr>
          <w:t xml:space="preserve"> before downstream analysis</w:t>
        </w:r>
        <w:del w:id="1261" w:author="Chen Liao" w:date="2021-02-25T09:40:00Z">
          <w:r w:rsidRPr="00F30CC6" w:rsidDel="00FF476D">
            <w:rPr>
              <w:rFonts w:ascii="Times New Roman" w:hAnsi="Times New Roman" w:cs="Times New Roman"/>
              <w:color w:val="2A2A2A"/>
              <w:sz w:val="20"/>
              <w:szCs w:val="20"/>
              <w:shd w:val="clear" w:color="auto" w:fill="FFFFFF"/>
            </w:rPr>
            <w:delText>.</w:delText>
          </w:r>
        </w:del>
      </w:moveFrom>
      <w:moveFromRangeEnd w:id="1248"/>
      <w:del w:id="1262" w:author="Chen Liao" w:date="2021-02-25T09:40:00Z">
        <w:r w:rsidR="00724A33" w:rsidRPr="00F30CC6" w:rsidDel="00FF476D">
          <w:rPr>
            <w:rFonts w:ascii="Times New Roman" w:hAnsi="Times New Roman" w:cs="Times New Roman"/>
            <w:color w:val="2A2A2A"/>
            <w:sz w:val="20"/>
            <w:szCs w:val="20"/>
            <w:shd w:val="clear" w:color="auto" w:fill="FFFFFF"/>
          </w:rPr>
          <w:br w:type="page"/>
        </w:r>
      </w:del>
    </w:p>
    <w:p w14:paraId="6E0E0BEA" w14:textId="212DFFB7" w:rsidR="00667E07" w:rsidRPr="00F30CC6" w:rsidRDefault="009104F0" w:rsidP="009F39CF">
      <w:pPr>
        <w:jc w:val="center"/>
        <w:rPr>
          <w:rFonts w:ascii="Times New Roman" w:hAnsi="Times New Roman" w:cs="Times New Roman"/>
          <w:sz w:val="20"/>
          <w:szCs w:val="20"/>
        </w:rPr>
      </w:pPr>
      <w:r w:rsidRPr="00F30CC6">
        <w:rPr>
          <w:rFonts w:ascii="Times New Roman" w:hAnsi="Times New Roman" w:cs="Times New Roman"/>
          <w:noProof/>
          <w:sz w:val="20"/>
          <w:szCs w:val="20"/>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F30CC6" w:rsidRDefault="000613DF" w:rsidP="005E0AD8">
      <w:pPr>
        <w:jc w:val="both"/>
        <w:rPr>
          <w:rFonts w:ascii="Times New Roman" w:hAnsi="Times New Roman" w:cs="Times New Roman"/>
          <w:b/>
          <w:bCs/>
          <w:sz w:val="20"/>
          <w:szCs w:val="20"/>
        </w:rPr>
      </w:pPr>
    </w:p>
    <w:p w14:paraId="39F1BEE8" w14:textId="6B99561A" w:rsidR="0065071F" w:rsidRPr="00F30CC6" w:rsidDel="007C472A" w:rsidRDefault="000613DF" w:rsidP="005E0AD8">
      <w:pPr>
        <w:jc w:val="both"/>
        <w:rPr>
          <w:ins w:id="1263" w:author="戴 磊" w:date="2021-02-19T21:31:00Z"/>
          <w:del w:id="1264" w:author="Chen Liao" w:date="2021-02-25T09:40:00Z"/>
          <w:rFonts w:ascii="Times New Roman" w:hAnsi="Times New Roman" w:cs="Times New Roman"/>
          <w:sz w:val="20"/>
          <w:szCs w:val="20"/>
        </w:rPr>
      </w:pPr>
      <w:r w:rsidRPr="00F30CC6">
        <w:rPr>
          <w:rFonts w:ascii="Times New Roman" w:hAnsi="Times New Roman" w:cs="Times New Roman"/>
          <w:b/>
          <w:bCs/>
          <w:sz w:val="20"/>
          <w:szCs w:val="20"/>
        </w:rPr>
        <w:t>Figure S</w:t>
      </w:r>
      <w:del w:id="1265" w:author="Chen Liao" w:date="2021-02-25T09:40:00Z">
        <w:r w:rsidRPr="00F30CC6" w:rsidDel="00FF476D">
          <w:rPr>
            <w:rFonts w:ascii="Times New Roman" w:hAnsi="Times New Roman" w:cs="Times New Roman"/>
            <w:b/>
            <w:bCs/>
            <w:sz w:val="20"/>
            <w:szCs w:val="20"/>
          </w:rPr>
          <w:delText>2</w:delText>
        </w:r>
      </w:del>
      <w:ins w:id="1266" w:author="Chen Liao" w:date="2021-02-25T09:40:00Z">
        <w:r w:rsidR="00FF476D" w:rsidRPr="00F30CC6">
          <w:rPr>
            <w:rFonts w:ascii="Times New Roman" w:hAnsi="Times New Roman" w:cs="Times New Roman"/>
            <w:b/>
            <w:bCs/>
            <w:sz w:val="20"/>
            <w:szCs w:val="20"/>
          </w:rPr>
          <w:t>1</w:t>
        </w:r>
      </w:ins>
      <w:r w:rsidRPr="00F30CC6">
        <w:rPr>
          <w:rFonts w:ascii="Times New Roman" w:hAnsi="Times New Roman" w:cs="Times New Roman"/>
          <w:b/>
          <w:bCs/>
          <w:sz w:val="20"/>
          <w:szCs w:val="20"/>
        </w:rPr>
        <w:t xml:space="preserve">. </w:t>
      </w:r>
      <w:ins w:id="1267" w:author="Chen Liao" w:date="2021-02-25T09:40:00Z">
        <w:r w:rsidR="00FF476D" w:rsidRPr="00F30CC6">
          <w:rPr>
            <w:rFonts w:ascii="Times New Roman" w:hAnsi="Times New Roman" w:cs="Times New Roman"/>
            <w:b/>
            <w:bCs/>
            <w:sz w:val="20"/>
            <w:szCs w:val="20"/>
          </w:rPr>
          <w:t xml:space="preserve">(Related to Fig. 2) </w:t>
        </w:r>
      </w:ins>
      <w:r w:rsidRPr="00F30CC6">
        <w:rPr>
          <w:rFonts w:ascii="Times New Roman" w:hAnsi="Times New Roman" w:cs="Times New Roman"/>
          <w:b/>
          <w:bCs/>
          <w:sz w:val="20"/>
          <w:szCs w:val="20"/>
        </w:rPr>
        <w:t xml:space="preserve">Effects of inulin or resistant starch on (A) body weight, (B) daily food intake, (C) daily energy intake, and (D) 48-hr fecal sample weight of mice </w:t>
      </w:r>
      <w:r w:rsidR="006A2B02" w:rsidRPr="00F30CC6">
        <w:rPr>
          <w:rFonts w:ascii="Times New Roman" w:hAnsi="Times New Roman" w:cs="Times New Roman"/>
          <w:b/>
          <w:bCs/>
          <w:sz w:val="20"/>
          <w:szCs w:val="20"/>
        </w:rPr>
        <w:t xml:space="preserve">receiving diet supplementation </w:t>
      </w:r>
      <w:r w:rsidRPr="00F30CC6">
        <w:rPr>
          <w:rFonts w:ascii="Times New Roman" w:hAnsi="Times New Roman" w:cs="Times New Roman"/>
          <w:b/>
          <w:bCs/>
          <w:sz w:val="20"/>
          <w:szCs w:val="20"/>
        </w:rPr>
        <w:t>used in this study.</w:t>
      </w:r>
      <w:r w:rsidR="00FE5040" w:rsidRPr="00F30CC6">
        <w:rPr>
          <w:rFonts w:ascii="Times New Roman" w:hAnsi="Times New Roman" w:cs="Times New Roman"/>
          <w:b/>
          <w:bCs/>
          <w:sz w:val="20"/>
          <w:szCs w:val="20"/>
        </w:rPr>
        <w:t xml:space="preserve"> </w:t>
      </w:r>
      <w:r w:rsidR="00FE5040" w:rsidRPr="00F30CC6">
        <w:rPr>
          <w:rFonts w:ascii="Times New Roman" w:hAnsi="Times New Roman" w:cs="Times New Roman"/>
          <w:sz w:val="20"/>
          <w:szCs w:val="20"/>
        </w:rPr>
        <w:t xml:space="preserve">Each symbol represents the mean body weight in </w:t>
      </w:r>
      <w:r w:rsidR="00732110" w:rsidRPr="00F30CC6">
        <w:rPr>
          <w:rFonts w:ascii="Times New Roman" w:hAnsi="Times New Roman" w:cs="Times New Roman"/>
          <w:sz w:val="20"/>
          <w:szCs w:val="20"/>
        </w:rPr>
        <w:t xml:space="preserve">panel </w:t>
      </w:r>
      <w:r w:rsidR="00FE5040" w:rsidRPr="00F30CC6">
        <w:rPr>
          <w:rFonts w:ascii="Times New Roman" w:hAnsi="Times New Roman" w:cs="Times New Roman"/>
          <w:sz w:val="20"/>
          <w:szCs w:val="20"/>
        </w:rPr>
        <w:t>A</w:t>
      </w:r>
      <w:r w:rsidR="00732110" w:rsidRPr="00F30CC6">
        <w:rPr>
          <w:rFonts w:ascii="Times New Roman" w:hAnsi="Times New Roman" w:cs="Times New Roman"/>
          <w:sz w:val="20"/>
          <w:szCs w:val="20"/>
        </w:rPr>
        <w:t xml:space="preserve"> </w:t>
      </w:r>
      <w:r w:rsidR="00FE5040" w:rsidRPr="00F30CC6">
        <w:rPr>
          <w:rFonts w:ascii="Times New Roman" w:hAnsi="Times New Roman" w:cs="Times New Roman"/>
          <w:sz w:val="20"/>
          <w:szCs w:val="20"/>
        </w:rPr>
        <w:t xml:space="preserve">or a single data point in </w:t>
      </w:r>
      <w:r w:rsidR="00732110" w:rsidRPr="00F30CC6">
        <w:rPr>
          <w:rFonts w:ascii="Times New Roman" w:hAnsi="Times New Roman" w:cs="Times New Roman"/>
          <w:sz w:val="20"/>
          <w:szCs w:val="20"/>
        </w:rPr>
        <w:t xml:space="preserve">panels </w:t>
      </w:r>
      <w:r w:rsidR="00FE5040" w:rsidRPr="00F30CC6">
        <w:rPr>
          <w:rFonts w:ascii="Times New Roman" w:hAnsi="Times New Roman" w:cs="Times New Roman"/>
          <w:sz w:val="20"/>
          <w:szCs w:val="20"/>
        </w:rPr>
        <w:t xml:space="preserve">B-D. The body weight data </w:t>
      </w:r>
      <w:r w:rsidRPr="00F30CC6">
        <w:rPr>
          <w:rFonts w:ascii="Times New Roman" w:hAnsi="Times New Roman" w:cs="Times New Roman"/>
          <w:sz w:val="20"/>
          <w:szCs w:val="20"/>
        </w:rPr>
        <w:t xml:space="preserve">were analyzed </w:t>
      </w:r>
      <w:r w:rsidR="00877EF1" w:rsidRPr="00F30CC6">
        <w:rPr>
          <w:rFonts w:ascii="Times New Roman" w:hAnsi="Times New Roman" w:cs="Times New Roman"/>
          <w:sz w:val="20"/>
          <w:szCs w:val="20"/>
        </w:rPr>
        <w:t xml:space="preserve">by </w:t>
      </w:r>
      <w:r w:rsidRPr="00F30CC6">
        <w:rPr>
          <w:rFonts w:ascii="Times New Roman" w:hAnsi="Times New Roman" w:cs="Times New Roman"/>
          <w:sz w:val="20"/>
          <w:szCs w:val="20"/>
        </w:rPr>
        <w:t>ordinary one-way ANOVA with Turkey post hoc test</w:t>
      </w:r>
      <w:r w:rsidR="00FE5040" w:rsidRPr="00F30CC6">
        <w:rPr>
          <w:rFonts w:ascii="Times New Roman" w:hAnsi="Times New Roman" w:cs="Times New Roman"/>
          <w:sz w:val="20"/>
          <w:szCs w:val="20"/>
        </w:rPr>
        <w:t xml:space="preserve"> </w:t>
      </w:r>
      <w:r w:rsidR="00FE5040" w:rsidRPr="00A06850">
        <w:rPr>
          <w:rFonts w:ascii="Times New Roman" w:hAnsi="Times New Roman" w:cs="Times New Roman"/>
          <w:sz w:val="20"/>
          <w:szCs w:val="20"/>
        </w:rPr>
        <w:t>between</w:t>
      </w:r>
      <w:r w:rsidR="00FE5040" w:rsidRPr="00F30CC6">
        <w:rPr>
          <w:rFonts w:ascii="Times New Roman" w:hAnsi="Times New Roman" w:cs="Times New Roman"/>
          <w:sz w:val="20"/>
          <w:szCs w:val="20"/>
        </w:rPr>
        <w:t xml:space="preserve"> inulin or resistant starch and cellulose group. </w:t>
      </w:r>
      <w:r w:rsidRPr="00F30CC6">
        <w:rPr>
          <w:rFonts w:ascii="Times New Roman" w:hAnsi="Times New Roman" w:cs="Times New Roman"/>
          <w:sz w:val="20"/>
          <w:szCs w:val="20"/>
        </w:rPr>
        <w:t>*</w:t>
      </w:r>
      <w:r w:rsidR="00FE5040" w:rsidRPr="00F30CC6">
        <w:rPr>
          <w:rFonts w:ascii="Times New Roman" w:hAnsi="Times New Roman" w:cs="Times New Roman"/>
          <w:sz w:val="20"/>
          <w:szCs w:val="20"/>
        </w:rPr>
        <w:t>,</w:t>
      </w:r>
      <w:r w:rsidRPr="00F30CC6">
        <w:rPr>
          <w:rFonts w:ascii="Times New Roman" w:hAnsi="Times New Roman" w:cs="Times New Roman"/>
          <w:sz w:val="20"/>
          <w:szCs w:val="20"/>
        </w:rPr>
        <w:t xml:space="preserve"> P &lt; 0.05</w:t>
      </w:r>
      <w:r w:rsidR="00FE5040" w:rsidRPr="00F30CC6">
        <w:rPr>
          <w:rFonts w:ascii="Times New Roman" w:hAnsi="Times New Roman" w:cs="Times New Roman"/>
          <w:sz w:val="20"/>
          <w:szCs w:val="20"/>
        </w:rPr>
        <w:t>.</w:t>
      </w:r>
    </w:p>
    <w:p w14:paraId="14E0B2FF" w14:textId="0D773C63" w:rsidR="000613DF" w:rsidRPr="00A06850" w:rsidRDefault="0065071F" w:rsidP="005E0AD8">
      <w:pPr>
        <w:jc w:val="both"/>
        <w:rPr>
          <w:rFonts w:ascii="Times New Roman" w:hAnsi="Times New Roman" w:cs="Times New Roman"/>
          <w:b/>
          <w:bCs/>
          <w:sz w:val="20"/>
          <w:szCs w:val="20"/>
          <w:rPrChange w:id="1268" w:author="Chen Liao" w:date="2021-02-25T12:14:00Z">
            <w:rPr>
              <w:rFonts w:ascii="Times New Roman" w:hAnsi="Times New Roman" w:cs="Times New Roman"/>
              <w:sz w:val="20"/>
              <w:szCs w:val="20"/>
            </w:rPr>
          </w:rPrChange>
        </w:rPr>
      </w:pPr>
      <w:ins w:id="1269" w:author="戴 磊" w:date="2021-02-19T21:31:00Z">
        <w:del w:id="1270" w:author="Chen Liao" w:date="2021-02-25T09:40:00Z">
          <w:r w:rsidRPr="00A06850" w:rsidDel="007C472A">
            <w:rPr>
              <w:rFonts w:ascii="Times New Roman" w:hAnsi="Times New Roman" w:cs="Times New Roman"/>
              <w:b/>
              <w:bCs/>
              <w:sz w:val="20"/>
              <w:szCs w:val="20"/>
              <w:rPrChange w:id="1271" w:author="Chen Liao" w:date="2021-02-25T12:14:00Z">
                <w:rPr>
                  <w:rFonts w:ascii="Times New Roman" w:hAnsi="Times New Roman" w:cs="Times New Roman"/>
                  <w:sz w:val="20"/>
                  <w:szCs w:val="20"/>
                </w:rPr>
              </w:rPrChange>
            </w:rPr>
            <w:delText>Related to Figure 2</w:delText>
          </w:r>
        </w:del>
      </w:ins>
      <w:r w:rsidR="00220051" w:rsidRPr="00A06850">
        <w:rPr>
          <w:rFonts w:ascii="Times New Roman" w:hAnsi="Times New Roman" w:cs="Times New Roman"/>
          <w:b/>
          <w:bCs/>
          <w:sz w:val="20"/>
          <w:szCs w:val="20"/>
          <w:rPrChange w:id="1272" w:author="Chen Liao" w:date="2021-02-25T12:14:00Z">
            <w:rPr>
              <w:rFonts w:ascii="Times New Roman" w:hAnsi="Times New Roman" w:cs="Times New Roman"/>
              <w:sz w:val="20"/>
              <w:szCs w:val="20"/>
            </w:rPr>
          </w:rPrChange>
        </w:rPr>
        <w:br w:type="page"/>
      </w:r>
    </w:p>
    <w:p w14:paraId="1E7E3FE1" w14:textId="6C654C0A" w:rsidR="00877EF1" w:rsidRPr="00F30CC6" w:rsidRDefault="00877EF1" w:rsidP="005E0AD8">
      <w:pPr>
        <w:jc w:val="both"/>
        <w:rPr>
          <w:rFonts w:ascii="Times New Roman" w:hAnsi="Times New Roman" w:cs="Times New Roman"/>
          <w:sz w:val="20"/>
          <w:szCs w:val="20"/>
        </w:rPr>
      </w:pPr>
    </w:p>
    <w:p w14:paraId="564E2A49" w14:textId="549E0F18" w:rsidR="00877EF1" w:rsidRPr="00F30CC6" w:rsidRDefault="00EA3A7C" w:rsidP="00597D50">
      <w:pPr>
        <w:jc w:val="center"/>
        <w:rPr>
          <w:rFonts w:ascii="Times New Roman" w:hAnsi="Times New Roman" w:cs="Times New Roman"/>
          <w:sz w:val="20"/>
          <w:szCs w:val="20"/>
        </w:rPr>
      </w:pPr>
      <w:r w:rsidRPr="00F30CC6">
        <w:rPr>
          <w:rFonts w:ascii="Times New Roman" w:hAnsi="Times New Roman" w:cs="Times New Roman"/>
          <w:noProof/>
          <w:sz w:val="20"/>
          <w:szCs w:val="20"/>
        </w:rPr>
        <w:drawing>
          <wp:inline distT="0" distB="0" distL="0" distR="0" wp14:anchorId="4EB5F13F" wp14:editId="330DB50B">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p>
    <w:p w14:paraId="444834E5" w14:textId="77777777" w:rsidR="00611B4F" w:rsidRPr="00F30CC6" w:rsidRDefault="00611B4F" w:rsidP="005E0AD8">
      <w:pPr>
        <w:jc w:val="both"/>
        <w:rPr>
          <w:rFonts w:ascii="Times New Roman" w:hAnsi="Times New Roman" w:cs="Times New Roman"/>
          <w:b/>
          <w:bCs/>
          <w:sz w:val="20"/>
          <w:szCs w:val="20"/>
        </w:rPr>
      </w:pPr>
    </w:p>
    <w:p w14:paraId="7BB0545F" w14:textId="536E9ED5" w:rsidR="0065071F" w:rsidRPr="00F30CC6" w:rsidDel="00403605" w:rsidRDefault="00611B4F" w:rsidP="005E0AD8">
      <w:pPr>
        <w:jc w:val="both"/>
        <w:rPr>
          <w:ins w:id="1273" w:author="戴 磊" w:date="2021-02-19T21:31:00Z"/>
          <w:del w:id="1274" w:author="Chen Liao" w:date="2021-02-25T09:41:00Z"/>
          <w:rFonts w:ascii="Times New Roman" w:hAnsi="Times New Roman" w:cs="Times New Roman"/>
          <w:color w:val="000000"/>
          <w:sz w:val="20"/>
          <w:szCs w:val="20"/>
        </w:rPr>
      </w:pPr>
      <w:r w:rsidRPr="00F30CC6">
        <w:rPr>
          <w:rFonts w:ascii="Times New Roman" w:hAnsi="Times New Roman" w:cs="Times New Roman"/>
          <w:b/>
          <w:bCs/>
          <w:sz w:val="20"/>
          <w:szCs w:val="20"/>
        </w:rPr>
        <w:t>Figure S</w:t>
      </w:r>
      <w:ins w:id="1275" w:author="Chen Liao" w:date="2021-02-25T09:41:00Z">
        <w:r w:rsidR="000A4BE5" w:rsidRPr="00F30CC6">
          <w:rPr>
            <w:rFonts w:ascii="Times New Roman" w:hAnsi="Times New Roman" w:cs="Times New Roman"/>
            <w:b/>
            <w:bCs/>
            <w:sz w:val="20"/>
            <w:szCs w:val="20"/>
          </w:rPr>
          <w:t>2</w:t>
        </w:r>
      </w:ins>
      <w:del w:id="1276" w:author="Chen Liao" w:date="2021-02-25T09:41:00Z">
        <w:r w:rsidRPr="00F30CC6" w:rsidDel="000A4BE5">
          <w:rPr>
            <w:rFonts w:ascii="Times New Roman" w:hAnsi="Times New Roman" w:cs="Times New Roman"/>
            <w:b/>
            <w:bCs/>
            <w:sz w:val="20"/>
            <w:szCs w:val="20"/>
          </w:rPr>
          <w:delText>3</w:delText>
        </w:r>
      </w:del>
      <w:r w:rsidRPr="00F30CC6">
        <w:rPr>
          <w:rFonts w:ascii="Times New Roman" w:hAnsi="Times New Roman" w:cs="Times New Roman"/>
          <w:b/>
          <w:bCs/>
          <w:sz w:val="20"/>
          <w:szCs w:val="20"/>
        </w:rPr>
        <w:t xml:space="preserve">. </w:t>
      </w:r>
      <w:ins w:id="1277" w:author="Chen Liao" w:date="2021-02-25T09:41:00Z">
        <w:r w:rsidR="000A4BE5" w:rsidRPr="00F30CC6">
          <w:rPr>
            <w:rFonts w:ascii="Times New Roman" w:hAnsi="Times New Roman" w:cs="Times New Roman"/>
            <w:b/>
            <w:bCs/>
            <w:sz w:val="20"/>
            <w:szCs w:val="20"/>
          </w:rPr>
          <w:t xml:space="preserve">(Related to Fig. 2) </w:t>
        </w:r>
      </w:ins>
      <w:r w:rsidR="00B158E2" w:rsidRPr="00F30CC6">
        <w:rPr>
          <w:rFonts w:ascii="Times New Roman" w:hAnsi="Times New Roman" w:cs="Times New Roman"/>
          <w:b/>
          <w:bCs/>
          <w:sz w:val="20"/>
          <w:szCs w:val="20"/>
        </w:rPr>
        <w:t>Dynamics</w:t>
      </w:r>
      <w:r w:rsidRPr="00F30CC6">
        <w:rPr>
          <w:rFonts w:ascii="Times New Roman" w:hAnsi="Times New Roman" w:cs="Times New Roman"/>
          <w:b/>
          <w:bCs/>
          <w:sz w:val="20"/>
          <w:szCs w:val="20"/>
        </w:rPr>
        <w:t xml:space="preserve"> of </w:t>
      </w:r>
      <w:r w:rsidR="005A645A" w:rsidRPr="00F30CC6">
        <w:rPr>
          <w:rFonts w:ascii="Times New Roman" w:hAnsi="Times New Roman" w:cs="Times New Roman"/>
          <w:b/>
          <w:bCs/>
          <w:sz w:val="20"/>
          <w:szCs w:val="20"/>
        </w:rPr>
        <w:t xml:space="preserve">fecal </w:t>
      </w:r>
      <w:r w:rsidRPr="00F30CC6">
        <w:rPr>
          <w:rFonts w:ascii="Times New Roman" w:hAnsi="Times New Roman" w:cs="Times New Roman"/>
          <w:b/>
          <w:bCs/>
          <w:sz w:val="20"/>
          <w:szCs w:val="20"/>
        </w:rPr>
        <w:t xml:space="preserve">short-chain fatty acid (SCFA) </w:t>
      </w:r>
      <w:r w:rsidR="005A645A" w:rsidRPr="00F30CC6">
        <w:rPr>
          <w:rFonts w:ascii="Times New Roman" w:hAnsi="Times New Roman" w:cs="Times New Roman"/>
          <w:b/>
          <w:bCs/>
          <w:sz w:val="20"/>
          <w:szCs w:val="20"/>
        </w:rPr>
        <w:t>concentration following</w:t>
      </w:r>
      <w:r w:rsidRPr="00F30CC6">
        <w:rPr>
          <w:rFonts w:ascii="Times New Roman" w:hAnsi="Times New Roman" w:cs="Times New Roman"/>
          <w:b/>
          <w:bCs/>
          <w:sz w:val="20"/>
          <w:szCs w:val="20"/>
        </w:rPr>
        <w:t xml:space="preserve"> dietary fiber intervention.</w:t>
      </w:r>
      <w:r w:rsidRPr="00F30CC6">
        <w:rPr>
          <w:rFonts w:ascii="Times New Roman" w:hAnsi="Times New Roman" w:cs="Times New Roman"/>
          <w:sz w:val="20"/>
          <w:szCs w:val="20"/>
        </w:rPr>
        <w:t xml:space="preserve"> </w:t>
      </w:r>
      <w:r w:rsidR="005A645A" w:rsidRPr="00F30CC6">
        <w:rPr>
          <w:rFonts w:ascii="Times New Roman" w:hAnsi="Times New Roman" w:cs="Times New Roman"/>
          <w:color w:val="000000"/>
          <w:sz w:val="20"/>
          <w:szCs w:val="20"/>
        </w:rPr>
        <w:t xml:space="preserve">Lines represent mean </w:t>
      </w:r>
      <w:r w:rsidR="00B6667D" w:rsidRPr="00F30CC6">
        <w:rPr>
          <w:rFonts w:ascii="Times New Roman" w:hAnsi="Times New Roman" w:cs="Times New Roman"/>
          <w:color w:val="000000"/>
          <w:sz w:val="20"/>
          <w:szCs w:val="20"/>
        </w:rPr>
        <w:t xml:space="preserve">concentrations </w:t>
      </w:r>
      <w:r w:rsidR="005A645A" w:rsidRPr="00F30CC6">
        <w:rPr>
          <w:rFonts w:ascii="Times New Roman" w:hAnsi="Times New Roman" w:cs="Times New Roman"/>
          <w:color w:val="000000"/>
          <w:sz w:val="20"/>
          <w:szCs w:val="20"/>
        </w:rPr>
        <w:t>and shading areas represent standard error of the mean.</w:t>
      </w:r>
    </w:p>
    <w:p w14:paraId="6C0B3F54" w14:textId="0EDB64A9" w:rsidR="005A645A" w:rsidRPr="00F30CC6" w:rsidRDefault="0065071F" w:rsidP="005E0AD8">
      <w:pPr>
        <w:jc w:val="both"/>
        <w:rPr>
          <w:rFonts w:ascii="Times New Roman" w:hAnsi="Times New Roman" w:cs="Times New Roman"/>
          <w:color w:val="000000"/>
          <w:sz w:val="20"/>
          <w:szCs w:val="20"/>
        </w:rPr>
      </w:pPr>
      <w:ins w:id="1278" w:author="戴 磊" w:date="2021-02-19T21:32:00Z">
        <w:del w:id="1279" w:author="Chen Liao" w:date="2021-02-25T09:41:00Z">
          <w:r w:rsidRPr="00F30CC6" w:rsidDel="00403605">
            <w:rPr>
              <w:rFonts w:ascii="Times New Roman" w:hAnsi="Times New Roman" w:cs="Times New Roman"/>
              <w:color w:val="000000"/>
              <w:sz w:val="20"/>
              <w:szCs w:val="20"/>
            </w:rPr>
            <w:delText>Related to Figure 2</w:delText>
          </w:r>
        </w:del>
      </w:ins>
      <w:r w:rsidR="005A645A" w:rsidRPr="00F30CC6">
        <w:rPr>
          <w:rFonts w:ascii="Times New Roman" w:hAnsi="Times New Roman" w:cs="Times New Roman"/>
          <w:color w:val="000000"/>
          <w:sz w:val="20"/>
          <w:szCs w:val="20"/>
        </w:rPr>
        <w:br w:type="page"/>
      </w:r>
    </w:p>
    <w:p w14:paraId="3E4A7149" w14:textId="465CDEB3" w:rsidR="005A645A" w:rsidRPr="00F30CC6" w:rsidRDefault="00442695" w:rsidP="00EE5B79">
      <w:pPr>
        <w:jc w:val="center"/>
        <w:rPr>
          <w:ins w:id="1280" w:author="Chen Liao" w:date="2021-02-25T09:50:00Z"/>
          <w:rFonts w:ascii="Times New Roman" w:hAnsi="Times New Roman" w:cs="Times New Roman"/>
          <w:sz w:val="20"/>
          <w:szCs w:val="20"/>
        </w:rPr>
      </w:pPr>
      <w:commentRangeStart w:id="1281"/>
      <w:del w:id="1282" w:author="刘 红宾" w:date="2021-03-01T09:30:00Z">
        <w:r w:rsidRPr="00F30CC6" w:rsidDel="006B2B11">
          <w:rPr>
            <w:rFonts w:ascii="Times New Roman" w:hAnsi="Times New Roman" w:cs="Times New Roman"/>
            <w:noProof/>
            <w:sz w:val="20"/>
            <w:szCs w:val="20"/>
          </w:rPr>
          <w:lastRenderedPageBreak/>
          <w:drawing>
            <wp:inline distT="0" distB="0" distL="0" distR="0" wp14:anchorId="0ED8A886" wp14:editId="73D843E1">
              <wp:extent cx="5943600" cy="2370455"/>
              <wp:effectExtent l="0" t="0" r="0" b="444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del>
      <w:commentRangeEnd w:id="1281"/>
      <w:r w:rsidR="0065071F" w:rsidRPr="00A06850">
        <w:rPr>
          <w:rStyle w:val="CommentReference"/>
          <w:rFonts w:ascii="Times New Roman" w:hAnsi="Times New Roman" w:cs="Times New Roman"/>
          <w:rPrChange w:id="1283" w:author="Chen Liao" w:date="2021-02-25T12:14:00Z">
            <w:rPr>
              <w:rStyle w:val="CommentReference"/>
            </w:rPr>
          </w:rPrChange>
        </w:rPr>
        <w:commentReference w:id="1281"/>
      </w:r>
    </w:p>
    <w:p w14:paraId="59B04D77" w14:textId="296358C2" w:rsidR="00FD113E" w:rsidRPr="00F30CC6" w:rsidRDefault="00FD113E" w:rsidP="00EE5B79">
      <w:pPr>
        <w:jc w:val="center"/>
        <w:rPr>
          <w:rFonts w:ascii="Times New Roman" w:hAnsi="Times New Roman" w:cs="Times New Roman"/>
          <w:sz w:val="20"/>
          <w:szCs w:val="20"/>
        </w:rPr>
      </w:pPr>
      <w:ins w:id="1284" w:author="Chen Liao" w:date="2021-02-25T09:50:00Z">
        <w:r w:rsidRPr="00F30CC6">
          <w:rPr>
            <w:rFonts w:ascii="Times New Roman" w:hAnsi="Times New Roman" w:cs="Times New Roman"/>
            <w:noProof/>
            <w:sz w:val="20"/>
            <w:szCs w:val="20"/>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ins>
    </w:p>
    <w:p w14:paraId="0D1781BB" w14:textId="487E98C5" w:rsidR="0065071F" w:rsidRPr="00F30CC6" w:rsidRDefault="00D31950" w:rsidP="005E0AD8">
      <w:pPr>
        <w:jc w:val="both"/>
        <w:rPr>
          <w:ins w:id="1285" w:author="戴 磊" w:date="2021-02-19T21:32:00Z"/>
          <w:rFonts w:ascii="Times New Roman" w:hAnsi="Times New Roman" w:cs="Times New Roman"/>
          <w:sz w:val="20"/>
          <w:szCs w:val="20"/>
        </w:rPr>
      </w:pPr>
      <w:r w:rsidRPr="00F30CC6">
        <w:rPr>
          <w:rFonts w:ascii="Times New Roman" w:hAnsi="Times New Roman" w:cs="Times New Roman"/>
          <w:b/>
          <w:bCs/>
          <w:sz w:val="20"/>
          <w:szCs w:val="20"/>
        </w:rPr>
        <w:t>Figure S</w:t>
      </w:r>
      <w:ins w:id="1286" w:author="Chen Liao" w:date="2021-02-25T09:41:00Z">
        <w:r w:rsidR="00292A77" w:rsidRPr="00F30CC6">
          <w:rPr>
            <w:rFonts w:ascii="Times New Roman" w:hAnsi="Times New Roman" w:cs="Times New Roman"/>
            <w:b/>
            <w:bCs/>
            <w:sz w:val="20"/>
            <w:szCs w:val="20"/>
          </w:rPr>
          <w:t>3</w:t>
        </w:r>
      </w:ins>
      <w:del w:id="1287" w:author="Chen Liao" w:date="2021-02-25T09:41:00Z">
        <w:r w:rsidRPr="00F30CC6" w:rsidDel="00292A77">
          <w:rPr>
            <w:rFonts w:ascii="Times New Roman" w:hAnsi="Times New Roman" w:cs="Times New Roman"/>
            <w:b/>
            <w:bCs/>
            <w:sz w:val="20"/>
            <w:szCs w:val="20"/>
          </w:rPr>
          <w:delText>4</w:delText>
        </w:r>
      </w:del>
      <w:r w:rsidRPr="00F30CC6">
        <w:rPr>
          <w:rFonts w:ascii="Times New Roman" w:hAnsi="Times New Roman" w:cs="Times New Roman"/>
          <w:b/>
          <w:bCs/>
          <w:sz w:val="20"/>
          <w:szCs w:val="20"/>
        </w:rPr>
        <w:t xml:space="preserve">. </w:t>
      </w:r>
      <w:ins w:id="1288" w:author="Chen Liao" w:date="2021-02-25T09:41:00Z">
        <w:r w:rsidR="00292A77" w:rsidRPr="00F30CC6">
          <w:rPr>
            <w:rFonts w:ascii="Times New Roman" w:hAnsi="Times New Roman" w:cs="Times New Roman"/>
            <w:b/>
            <w:bCs/>
            <w:sz w:val="20"/>
            <w:szCs w:val="20"/>
          </w:rPr>
          <w:t xml:space="preserve">(Related to Fig. 2) </w:t>
        </w:r>
      </w:ins>
      <w:r w:rsidRPr="00F30CC6">
        <w:rPr>
          <w:rFonts w:ascii="Times New Roman" w:hAnsi="Times New Roman" w:cs="Times New Roman"/>
          <w:b/>
          <w:bCs/>
          <w:sz w:val="20"/>
          <w:szCs w:val="20"/>
        </w:rPr>
        <w:t>Dynamic</w:t>
      </w:r>
      <w:r w:rsidR="00573BA6" w:rsidRPr="00F30CC6">
        <w:rPr>
          <w:rFonts w:ascii="Times New Roman" w:hAnsi="Times New Roman" w:cs="Times New Roman"/>
          <w:b/>
          <w:bCs/>
          <w:sz w:val="20"/>
          <w:szCs w:val="20"/>
        </w:rPr>
        <w:t xml:space="preserve">s of </w:t>
      </w:r>
      <w:r w:rsidR="009C73B2" w:rsidRPr="00F30CC6">
        <w:rPr>
          <w:rFonts w:ascii="Times New Roman" w:hAnsi="Times New Roman" w:cs="Times New Roman"/>
          <w:b/>
          <w:bCs/>
          <w:sz w:val="20"/>
          <w:szCs w:val="20"/>
        </w:rPr>
        <w:t xml:space="preserve">cellulose-group </w:t>
      </w:r>
      <w:r w:rsidR="00B158E2" w:rsidRPr="00F30CC6">
        <w:rPr>
          <w:rFonts w:ascii="Times New Roman" w:hAnsi="Times New Roman" w:cs="Times New Roman"/>
          <w:b/>
          <w:bCs/>
          <w:sz w:val="20"/>
          <w:szCs w:val="20"/>
        </w:rPr>
        <w:t xml:space="preserve">microbiota composition </w:t>
      </w:r>
      <w:r w:rsidR="00573BA6" w:rsidRPr="00F30CC6">
        <w:rPr>
          <w:rFonts w:ascii="Times New Roman" w:hAnsi="Times New Roman" w:cs="Times New Roman"/>
          <w:b/>
          <w:bCs/>
          <w:sz w:val="20"/>
          <w:szCs w:val="20"/>
        </w:rPr>
        <w:t xml:space="preserve">(A), </w:t>
      </w:r>
      <w:del w:id="1289" w:author="Chen Liao" w:date="2021-02-25T09:50:00Z">
        <w:r w:rsidR="00573BA6" w:rsidRPr="00F30CC6" w:rsidDel="00FD113E">
          <w:rPr>
            <w:rFonts w:ascii="Times New Roman" w:hAnsi="Times New Roman" w:cs="Times New Roman"/>
            <w:b/>
            <w:bCs/>
            <w:sz w:val="20"/>
            <w:szCs w:val="20"/>
          </w:rPr>
          <w:delText>relative abundance of the genus Bifidobacterium</w:delText>
        </w:r>
        <w:r w:rsidR="00B158E2" w:rsidRPr="00F30CC6" w:rsidDel="00FD113E">
          <w:rPr>
            <w:rFonts w:ascii="Times New Roman" w:hAnsi="Times New Roman" w:cs="Times New Roman"/>
            <w:b/>
            <w:bCs/>
            <w:sz w:val="20"/>
            <w:szCs w:val="20"/>
          </w:rPr>
          <w:delText xml:space="preserve"> (B)</w:delText>
        </w:r>
        <w:r w:rsidR="00573BA6" w:rsidRPr="00F30CC6" w:rsidDel="00FD113E">
          <w:rPr>
            <w:rFonts w:ascii="Times New Roman" w:hAnsi="Times New Roman" w:cs="Times New Roman"/>
            <w:b/>
            <w:bCs/>
            <w:sz w:val="20"/>
            <w:szCs w:val="20"/>
          </w:rPr>
          <w:delText xml:space="preserve">, </w:delText>
        </w:r>
      </w:del>
      <w:r w:rsidR="00573BA6" w:rsidRPr="00F30CC6">
        <w:rPr>
          <w:rFonts w:ascii="Times New Roman" w:hAnsi="Times New Roman" w:cs="Times New Roman"/>
          <w:b/>
          <w:bCs/>
          <w:sz w:val="20"/>
          <w:szCs w:val="20"/>
        </w:rPr>
        <w:t>evenness</w:t>
      </w:r>
      <w:r w:rsidR="00B158E2" w:rsidRPr="00F30CC6">
        <w:rPr>
          <w:rFonts w:ascii="Times New Roman" w:hAnsi="Times New Roman" w:cs="Times New Roman"/>
          <w:b/>
          <w:bCs/>
          <w:sz w:val="20"/>
          <w:szCs w:val="20"/>
        </w:rPr>
        <w:t xml:space="preserve"> (</w:t>
      </w:r>
      <w:ins w:id="1290" w:author="Chen Liao" w:date="2021-02-25T09:50:00Z">
        <w:r w:rsidR="00FD113E" w:rsidRPr="00F30CC6">
          <w:rPr>
            <w:rFonts w:ascii="Times New Roman" w:hAnsi="Times New Roman" w:cs="Times New Roman"/>
            <w:b/>
            <w:bCs/>
            <w:sz w:val="20"/>
            <w:szCs w:val="20"/>
          </w:rPr>
          <w:t>B</w:t>
        </w:r>
      </w:ins>
      <w:del w:id="1291" w:author="Chen Liao" w:date="2021-02-25T09:50:00Z">
        <w:r w:rsidR="00B158E2" w:rsidRPr="00F30CC6" w:rsidDel="00FD113E">
          <w:rPr>
            <w:rFonts w:ascii="Times New Roman" w:hAnsi="Times New Roman" w:cs="Times New Roman"/>
            <w:b/>
            <w:bCs/>
            <w:sz w:val="20"/>
            <w:szCs w:val="20"/>
          </w:rPr>
          <w:delText>C</w:delText>
        </w:r>
      </w:del>
      <w:r w:rsidR="00B158E2" w:rsidRPr="00F30CC6">
        <w:rPr>
          <w:rFonts w:ascii="Times New Roman" w:hAnsi="Times New Roman" w:cs="Times New Roman"/>
          <w:b/>
          <w:bCs/>
          <w:sz w:val="20"/>
          <w:szCs w:val="20"/>
        </w:rPr>
        <w:t>)</w:t>
      </w:r>
      <w:r w:rsidR="00573BA6" w:rsidRPr="00F30CC6">
        <w:rPr>
          <w:rFonts w:ascii="Times New Roman" w:hAnsi="Times New Roman" w:cs="Times New Roman"/>
          <w:b/>
          <w:bCs/>
          <w:sz w:val="20"/>
          <w:szCs w:val="20"/>
        </w:rPr>
        <w:t xml:space="preserve">, </w:t>
      </w:r>
      <w:ins w:id="1292" w:author="Chen Liao" w:date="2021-02-25T09:50:00Z">
        <w:r w:rsidR="00FD113E" w:rsidRPr="00F30CC6">
          <w:rPr>
            <w:rFonts w:ascii="Times New Roman" w:hAnsi="Times New Roman" w:cs="Times New Roman"/>
            <w:b/>
            <w:bCs/>
            <w:sz w:val="20"/>
            <w:szCs w:val="20"/>
          </w:rPr>
          <w:t xml:space="preserve">and </w:t>
        </w:r>
      </w:ins>
      <w:r w:rsidR="00573BA6" w:rsidRPr="00F30CC6">
        <w:rPr>
          <w:rFonts w:ascii="Times New Roman" w:hAnsi="Times New Roman" w:cs="Times New Roman"/>
          <w:b/>
          <w:bCs/>
          <w:sz w:val="20"/>
          <w:szCs w:val="20"/>
        </w:rPr>
        <w:t>number of observed ASVs</w:t>
      </w:r>
      <w:r w:rsidR="00B158E2" w:rsidRPr="00F30CC6">
        <w:rPr>
          <w:rFonts w:ascii="Times New Roman" w:hAnsi="Times New Roman" w:cs="Times New Roman"/>
          <w:b/>
          <w:bCs/>
          <w:sz w:val="20"/>
          <w:szCs w:val="20"/>
        </w:rPr>
        <w:t xml:space="preserve"> (</w:t>
      </w:r>
      <w:ins w:id="1293" w:author="Chen Liao" w:date="2021-02-25T09:50:00Z">
        <w:r w:rsidR="00FD113E" w:rsidRPr="00F30CC6">
          <w:rPr>
            <w:rFonts w:ascii="Times New Roman" w:hAnsi="Times New Roman" w:cs="Times New Roman"/>
            <w:b/>
            <w:bCs/>
            <w:sz w:val="20"/>
            <w:szCs w:val="20"/>
          </w:rPr>
          <w:t>C</w:t>
        </w:r>
      </w:ins>
      <w:del w:id="1294" w:author="Chen Liao" w:date="2021-02-25T09:50:00Z">
        <w:r w:rsidR="00B158E2" w:rsidRPr="00F30CC6" w:rsidDel="00FD113E">
          <w:rPr>
            <w:rFonts w:ascii="Times New Roman" w:hAnsi="Times New Roman" w:cs="Times New Roman"/>
            <w:b/>
            <w:bCs/>
            <w:sz w:val="20"/>
            <w:szCs w:val="20"/>
          </w:rPr>
          <w:delText>D</w:delText>
        </w:r>
      </w:del>
      <w:r w:rsidR="00B158E2" w:rsidRPr="00F30CC6">
        <w:rPr>
          <w:rFonts w:ascii="Times New Roman" w:hAnsi="Times New Roman" w:cs="Times New Roman"/>
          <w:b/>
          <w:bCs/>
          <w:sz w:val="20"/>
          <w:szCs w:val="20"/>
        </w:rPr>
        <w:t>)</w:t>
      </w:r>
      <w:r w:rsidR="00573BA6" w:rsidRPr="00F30CC6">
        <w:rPr>
          <w:rFonts w:ascii="Times New Roman" w:hAnsi="Times New Roman" w:cs="Times New Roman"/>
          <w:b/>
          <w:bCs/>
          <w:sz w:val="20"/>
          <w:szCs w:val="20"/>
        </w:rPr>
        <w:t xml:space="preserve"> </w:t>
      </w:r>
      <w:del w:id="1295" w:author="Chen Liao" w:date="2021-02-25T09:50:00Z">
        <w:r w:rsidR="00573BA6" w:rsidRPr="00F30CC6" w:rsidDel="00FD113E">
          <w:rPr>
            <w:rFonts w:ascii="Times New Roman" w:hAnsi="Times New Roman" w:cs="Times New Roman"/>
            <w:b/>
            <w:bCs/>
            <w:sz w:val="20"/>
            <w:szCs w:val="20"/>
          </w:rPr>
          <w:delText xml:space="preserve">and beta diversity </w:delText>
        </w:r>
        <w:r w:rsidR="00B158E2" w:rsidRPr="00F30CC6" w:rsidDel="00FD113E">
          <w:rPr>
            <w:rFonts w:ascii="Times New Roman" w:hAnsi="Times New Roman" w:cs="Times New Roman"/>
            <w:b/>
            <w:bCs/>
            <w:sz w:val="20"/>
            <w:szCs w:val="20"/>
          </w:rPr>
          <w:delText xml:space="preserve">(E) </w:delText>
        </w:r>
      </w:del>
      <w:r w:rsidR="00573BA6" w:rsidRPr="00F30CC6">
        <w:rPr>
          <w:rFonts w:ascii="Times New Roman" w:hAnsi="Times New Roman" w:cs="Times New Roman"/>
          <w:b/>
          <w:bCs/>
          <w:sz w:val="20"/>
          <w:szCs w:val="20"/>
        </w:rPr>
        <w:t xml:space="preserve">following dietary fiber intervention. </w:t>
      </w:r>
      <w:ins w:id="1296" w:author="Chen Liao" w:date="2021-02-25T09:51:00Z">
        <w:r w:rsidR="00251719" w:rsidRPr="00F30CC6">
          <w:rPr>
            <w:rFonts w:ascii="Times New Roman" w:hAnsi="Times New Roman" w:cs="Times New Roman"/>
            <w:sz w:val="20"/>
            <w:szCs w:val="20"/>
          </w:rPr>
          <w:t xml:space="preserve">For panel A, taxonomic labels w/ “Un.” group bacteria that are unclassified or uncultured at lower taxonomic ranks. </w:t>
        </w:r>
      </w:ins>
      <w:r w:rsidR="00573BA6" w:rsidRPr="00F30CC6">
        <w:rPr>
          <w:rFonts w:ascii="Times New Roman" w:hAnsi="Times New Roman" w:cs="Times New Roman"/>
          <w:sz w:val="20"/>
          <w:szCs w:val="20"/>
        </w:rPr>
        <w:t xml:space="preserve">For </w:t>
      </w:r>
      <w:del w:id="1297" w:author="Chen Liao" w:date="2021-02-25T09:52:00Z">
        <w:r w:rsidR="002C697D" w:rsidRPr="00F30CC6" w:rsidDel="00C5505C">
          <w:rPr>
            <w:rFonts w:ascii="Times New Roman" w:hAnsi="Times New Roman" w:cs="Times New Roman"/>
            <w:sz w:val="20"/>
            <w:szCs w:val="20"/>
          </w:rPr>
          <w:delText xml:space="preserve">panels </w:delText>
        </w:r>
        <w:r w:rsidR="00573BA6" w:rsidRPr="00F30CC6" w:rsidDel="00C5505C">
          <w:rPr>
            <w:rFonts w:ascii="Times New Roman" w:hAnsi="Times New Roman" w:cs="Times New Roman"/>
            <w:sz w:val="20"/>
            <w:szCs w:val="20"/>
          </w:rPr>
          <w:delText>B</w:delText>
        </w:r>
      </w:del>
      <w:ins w:id="1298" w:author="Chen Liao" w:date="2021-02-25T09:52:00Z">
        <w:r w:rsidR="00C5505C" w:rsidRPr="00F30CC6">
          <w:rPr>
            <w:rFonts w:ascii="Times New Roman" w:hAnsi="Times New Roman" w:cs="Times New Roman"/>
            <w:sz w:val="20"/>
            <w:szCs w:val="20"/>
          </w:rPr>
          <w:t>all panels</w:t>
        </w:r>
      </w:ins>
      <w:del w:id="1299" w:author="Chen Liao" w:date="2021-02-25T09:52:00Z">
        <w:r w:rsidR="00573BA6" w:rsidRPr="00F30CC6" w:rsidDel="00251719">
          <w:rPr>
            <w:rFonts w:ascii="Times New Roman" w:hAnsi="Times New Roman" w:cs="Times New Roman"/>
            <w:sz w:val="20"/>
            <w:szCs w:val="20"/>
          </w:rPr>
          <w:delText>-E</w:delText>
        </w:r>
      </w:del>
      <w:r w:rsidR="00573BA6" w:rsidRPr="00F30CC6">
        <w:rPr>
          <w:rFonts w:ascii="Times New Roman" w:hAnsi="Times New Roman" w:cs="Times New Roman"/>
          <w:sz w:val="20"/>
          <w:szCs w:val="20"/>
        </w:rPr>
        <w:t xml:space="preserve">, </w:t>
      </w:r>
      <w:ins w:id="1300" w:author="Chen Liao" w:date="2021-02-25T09:53:00Z">
        <w:r w:rsidR="00C5505C" w:rsidRPr="00F30CC6">
          <w:rPr>
            <w:rFonts w:ascii="Times New Roman" w:hAnsi="Times New Roman" w:cs="Times New Roman"/>
            <w:sz w:val="20"/>
            <w:szCs w:val="20"/>
          </w:rPr>
          <w:t xml:space="preserve">the heights of </w:t>
        </w:r>
      </w:ins>
      <w:ins w:id="1301" w:author="Chen Liao" w:date="2021-02-25T09:52:00Z">
        <w:r w:rsidR="00C5505C" w:rsidRPr="00F30CC6">
          <w:rPr>
            <w:rFonts w:ascii="Times New Roman" w:hAnsi="Times New Roman" w:cs="Times New Roman"/>
            <w:sz w:val="20"/>
            <w:szCs w:val="20"/>
          </w:rPr>
          <w:t xml:space="preserve">stacked </w:t>
        </w:r>
      </w:ins>
      <w:ins w:id="1302" w:author="Chen Liao" w:date="2021-02-25T09:53:00Z">
        <w:r w:rsidR="00C5505C" w:rsidRPr="00F30CC6">
          <w:rPr>
            <w:rFonts w:ascii="Times New Roman" w:hAnsi="Times New Roman" w:cs="Times New Roman"/>
            <w:sz w:val="20"/>
            <w:szCs w:val="20"/>
          </w:rPr>
          <w:t xml:space="preserve">bands (panel A) or </w:t>
        </w:r>
      </w:ins>
      <w:ins w:id="1303" w:author="Chen Liao" w:date="2021-02-25T09:52:00Z">
        <w:r w:rsidR="00C5505C" w:rsidRPr="00F30CC6">
          <w:rPr>
            <w:rFonts w:ascii="Times New Roman" w:hAnsi="Times New Roman" w:cs="Times New Roman"/>
            <w:sz w:val="20"/>
            <w:szCs w:val="20"/>
          </w:rPr>
          <w:t>l</w:t>
        </w:r>
      </w:ins>
      <w:del w:id="1304" w:author="Chen Liao" w:date="2021-02-25T09:52:00Z">
        <w:r w:rsidR="00573BA6" w:rsidRPr="00F30CC6" w:rsidDel="00C5505C">
          <w:rPr>
            <w:rFonts w:ascii="Times New Roman" w:hAnsi="Times New Roman" w:cs="Times New Roman"/>
            <w:sz w:val="20"/>
            <w:szCs w:val="20"/>
          </w:rPr>
          <w:delText>L</w:delText>
        </w:r>
      </w:del>
      <w:r w:rsidR="00573BA6" w:rsidRPr="00F30CC6">
        <w:rPr>
          <w:rFonts w:ascii="Times New Roman" w:hAnsi="Times New Roman" w:cs="Times New Roman"/>
          <w:sz w:val="20"/>
          <w:szCs w:val="20"/>
        </w:rPr>
        <w:t>ines</w:t>
      </w:r>
      <w:ins w:id="1305" w:author="Chen Liao" w:date="2021-02-25T09:53:00Z">
        <w:r w:rsidR="00C5505C" w:rsidRPr="00F30CC6">
          <w:rPr>
            <w:rFonts w:ascii="Times New Roman" w:hAnsi="Times New Roman" w:cs="Times New Roman"/>
            <w:sz w:val="20"/>
            <w:szCs w:val="20"/>
          </w:rPr>
          <w:t xml:space="preserve"> (panels B, C)</w:t>
        </w:r>
      </w:ins>
      <w:r w:rsidR="00573BA6" w:rsidRPr="00F30CC6">
        <w:rPr>
          <w:rFonts w:ascii="Times New Roman" w:hAnsi="Times New Roman" w:cs="Times New Roman"/>
          <w:sz w:val="20"/>
          <w:szCs w:val="20"/>
        </w:rPr>
        <w:t xml:space="preserve"> represent mean </w:t>
      </w:r>
      <w:r w:rsidR="00556D01" w:rsidRPr="00F30CC6">
        <w:rPr>
          <w:rFonts w:ascii="Times New Roman" w:hAnsi="Times New Roman" w:cs="Times New Roman"/>
          <w:sz w:val="20"/>
          <w:szCs w:val="20"/>
        </w:rPr>
        <w:t xml:space="preserve">values </w:t>
      </w:r>
      <w:ins w:id="1306" w:author="Chen Liao" w:date="2021-02-25T09:53:00Z">
        <w:r w:rsidR="00F922FE" w:rsidRPr="00F30CC6">
          <w:rPr>
            <w:rFonts w:ascii="Times New Roman" w:hAnsi="Times New Roman" w:cs="Times New Roman"/>
            <w:sz w:val="20"/>
            <w:szCs w:val="20"/>
          </w:rPr>
          <w:t xml:space="preserve">across mice within the same vendor </w:t>
        </w:r>
      </w:ins>
      <w:r w:rsidR="00573BA6" w:rsidRPr="00F30CC6">
        <w:rPr>
          <w:rFonts w:ascii="Times New Roman" w:hAnsi="Times New Roman" w:cs="Times New Roman"/>
          <w:sz w:val="20"/>
          <w:szCs w:val="20"/>
        </w:rPr>
        <w:t xml:space="preserve">and shading areas </w:t>
      </w:r>
      <w:ins w:id="1307" w:author="Chen Liao" w:date="2021-02-25T09:53:00Z">
        <w:r w:rsidR="00F922FE" w:rsidRPr="00F30CC6">
          <w:rPr>
            <w:rFonts w:ascii="Times New Roman" w:hAnsi="Times New Roman" w:cs="Times New Roman"/>
            <w:sz w:val="20"/>
            <w:szCs w:val="20"/>
          </w:rPr>
          <w:t xml:space="preserve">(panels B, C) </w:t>
        </w:r>
      </w:ins>
      <w:r w:rsidR="00573BA6" w:rsidRPr="00F30CC6">
        <w:rPr>
          <w:rFonts w:ascii="Times New Roman" w:hAnsi="Times New Roman" w:cs="Times New Roman"/>
          <w:sz w:val="20"/>
          <w:szCs w:val="20"/>
        </w:rPr>
        <w:t>represent standard error of the mean.</w:t>
      </w:r>
      <w:del w:id="1308" w:author="Chen Liao" w:date="2021-02-25T09:54:00Z">
        <w:r w:rsidR="00B158E2" w:rsidRPr="00F30CC6" w:rsidDel="00F963F1">
          <w:rPr>
            <w:rFonts w:ascii="Times New Roman" w:hAnsi="Times New Roman" w:cs="Times New Roman"/>
            <w:sz w:val="20"/>
            <w:szCs w:val="20"/>
          </w:rPr>
          <w:delText xml:space="preserve"> Beta diversity was calculated based on </w:delText>
        </w:r>
        <w:bookmarkStart w:id="1309" w:name="OLE_LINK18"/>
        <w:bookmarkStart w:id="1310" w:name="OLE_LINK19"/>
        <w:bookmarkStart w:id="1311" w:name="OLE_LINK42"/>
        <w:bookmarkStart w:id="1312" w:name="OLE_LINK43"/>
        <w:r w:rsidR="00611B4F" w:rsidRPr="00F30CC6" w:rsidDel="00F963F1">
          <w:rPr>
            <w:rFonts w:ascii="Times New Roman" w:hAnsi="Times New Roman" w:cs="Times New Roman"/>
            <w:sz w:val="20"/>
            <w:szCs w:val="20"/>
          </w:rPr>
          <w:delText>Aitchison</w:delText>
        </w:r>
        <w:r w:rsidR="00B158E2" w:rsidRPr="00F30CC6" w:rsidDel="00F963F1">
          <w:rPr>
            <w:rFonts w:ascii="Times New Roman" w:hAnsi="Times New Roman" w:cs="Times New Roman"/>
            <w:sz w:val="20"/>
            <w:szCs w:val="20"/>
          </w:rPr>
          <w:delText xml:space="preserve">’s </w:delText>
        </w:r>
        <w:r w:rsidR="00611B4F" w:rsidRPr="00F30CC6" w:rsidDel="00F963F1">
          <w:rPr>
            <w:rFonts w:ascii="Times New Roman" w:hAnsi="Times New Roman" w:cs="Times New Roman"/>
            <w:sz w:val="20"/>
            <w:szCs w:val="20"/>
          </w:rPr>
          <w:delText xml:space="preserve">distance after </w:delText>
        </w:r>
        <w:bookmarkStart w:id="1313" w:name="OLE_LINK20"/>
        <w:bookmarkStart w:id="1314" w:name="OLE_LINK21"/>
        <w:r w:rsidR="00611B4F" w:rsidRPr="00F30CC6" w:rsidDel="00F963F1">
          <w:rPr>
            <w:rFonts w:ascii="Times New Roman" w:hAnsi="Times New Roman" w:cs="Times New Roman"/>
            <w:sz w:val="20"/>
            <w:szCs w:val="20"/>
          </w:rPr>
          <w:delText>pairing using the “first distances” method</w:delText>
        </w:r>
        <w:bookmarkEnd w:id="1309"/>
        <w:bookmarkEnd w:id="1310"/>
        <w:bookmarkEnd w:id="1313"/>
        <w:bookmarkEnd w:id="1314"/>
        <w:r w:rsidR="00B158E2" w:rsidRPr="00F30CC6" w:rsidDel="00F963F1">
          <w:rPr>
            <w:rFonts w:ascii="Times New Roman" w:hAnsi="Times New Roman" w:cs="Times New Roman"/>
            <w:sz w:val="20"/>
            <w:szCs w:val="20"/>
          </w:rPr>
          <w:delText>.</w:delText>
        </w:r>
      </w:del>
      <w:bookmarkEnd w:id="1311"/>
      <w:bookmarkEnd w:id="1312"/>
    </w:p>
    <w:p w14:paraId="6246918E" w14:textId="6B221D69" w:rsidR="000C76FA" w:rsidRPr="00F30CC6" w:rsidRDefault="0065071F" w:rsidP="005E0AD8">
      <w:pPr>
        <w:jc w:val="both"/>
        <w:rPr>
          <w:rFonts w:ascii="Times New Roman" w:hAnsi="Times New Roman" w:cs="Times New Roman"/>
          <w:sz w:val="20"/>
          <w:szCs w:val="20"/>
        </w:rPr>
      </w:pPr>
      <w:ins w:id="1315" w:author="戴 磊" w:date="2021-02-19T21:32:00Z">
        <w:del w:id="1316" w:author="Chen Liao" w:date="2021-02-25T09:42:00Z">
          <w:r w:rsidRPr="00F30CC6" w:rsidDel="00351917">
            <w:rPr>
              <w:rFonts w:ascii="Times New Roman" w:hAnsi="Times New Roman" w:cs="Times New Roman"/>
              <w:sz w:val="20"/>
              <w:szCs w:val="20"/>
            </w:rPr>
            <w:delText>Related to figure 2</w:delText>
          </w:r>
        </w:del>
      </w:ins>
      <w:r w:rsidR="000C76FA" w:rsidRPr="00F30CC6">
        <w:rPr>
          <w:rFonts w:ascii="Times New Roman" w:hAnsi="Times New Roman" w:cs="Times New Roman"/>
          <w:sz w:val="20"/>
          <w:szCs w:val="20"/>
        </w:rPr>
        <w:br w:type="page"/>
      </w:r>
    </w:p>
    <w:p w14:paraId="2D22A0E1" w14:textId="064FC021" w:rsidR="00611B4F" w:rsidRPr="00F30CC6" w:rsidRDefault="00CC4336" w:rsidP="00F70443">
      <w:pPr>
        <w:jc w:val="center"/>
        <w:rPr>
          <w:rFonts w:ascii="Times New Roman" w:hAnsi="Times New Roman" w:cs="Times New Roman"/>
          <w:sz w:val="20"/>
          <w:szCs w:val="20"/>
        </w:rPr>
      </w:pPr>
      <w:commentRangeStart w:id="1317"/>
      <w:r w:rsidRPr="00F30CC6">
        <w:rPr>
          <w:rFonts w:ascii="Times New Roman" w:hAnsi="Times New Roman" w:cs="Times New Roman"/>
          <w:noProof/>
          <w:sz w:val="20"/>
          <w:szCs w:val="20"/>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commentRangeEnd w:id="1317"/>
      <w:r w:rsidR="00047F2B" w:rsidRPr="00A06850">
        <w:rPr>
          <w:rStyle w:val="CommentReference"/>
          <w:rFonts w:ascii="Times New Roman" w:hAnsi="Times New Roman" w:cs="Times New Roman"/>
          <w:rPrChange w:id="1318" w:author="Chen Liao" w:date="2021-02-25T12:14:00Z">
            <w:rPr>
              <w:rStyle w:val="CommentReference"/>
            </w:rPr>
          </w:rPrChange>
        </w:rPr>
        <w:commentReference w:id="1317"/>
      </w:r>
    </w:p>
    <w:p w14:paraId="3C8A6DDB" w14:textId="77777777" w:rsidR="00502D4A" w:rsidRPr="00F30CC6" w:rsidRDefault="00502D4A" w:rsidP="005E0AD8">
      <w:pPr>
        <w:jc w:val="both"/>
        <w:rPr>
          <w:rFonts w:ascii="Times New Roman" w:hAnsi="Times New Roman" w:cs="Times New Roman"/>
          <w:sz w:val="20"/>
          <w:szCs w:val="20"/>
        </w:rPr>
      </w:pPr>
    </w:p>
    <w:p w14:paraId="0A6FC0A1" w14:textId="08DF5576" w:rsidR="00047F2B" w:rsidRPr="00F30CC6" w:rsidDel="00F27E2F" w:rsidRDefault="000C76FA" w:rsidP="005E0AD8">
      <w:pPr>
        <w:jc w:val="both"/>
        <w:rPr>
          <w:ins w:id="1319" w:author="戴 磊" w:date="2021-02-19T21:37:00Z"/>
          <w:del w:id="1320" w:author="Chen Liao" w:date="2021-02-25T09:54:00Z"/>
          <w:rFonts w:ascii="Times New Roman" w:hAnsi="Times New Roman" w:cs="Times New Roman"/>
          <w:sz w:val="20"/>
          <w:szCs w:val="20"/>
        </w:rPr>
      </w:pPr>
      <w:r w:rsidRPr="00F30CC6">
        <w:rPr>
          <w:rFonts w:ascii="Times New Roman" w:hAnsi="Times New Roman" w:cs="Times New Roman"/>
          <w:b/>
          <w:bCs/>
          <w:sz w:val="20"/>
          <w:szCs w:val="20"/>
        </w:rPr>
        <w:t>Figure S</w:t>
      </w:r>
      <w:ins w:id="1321" w:author="Chen Liao" w:date="2021-02-25T10:12:00Z">
        <w:r w:rsidR="004A3B7E" w:rsidRPr="00F30CC6">
          <w:rPr>
            <w:rFonts w:ascii="Times New Roman" w:hAnsi="Times New Roman" w:cs="Times New Roman"/>
            <w:b/>
            <w:bCs/>
            <w:sz w:val="20"/>
            <w:szCs w:val="20"/>
          </w:rPr>
          <w:t>4</w:t>
        </w:r>
      </w:ins>
      <w:del w:id="1322" w:author="Chen Liao" w:date="2021-02-25T10:12:00Z">
        <w:r w:rsidRPr="00F30CC6" w:rsidDel="004A3B7E">
          <w:rPr>
            <w:rFonts w:ascii="Times New Roman" w:hAnsi="Times New Roman" w:cs="Times New Roman"/>
            <w:b/>
            <w:bCs/>
            <w:sz w:val="20"/>
            <w:szCs w:val="20"/>
          </w:rPr>
          <w:delText>5</w:delText>
        </w:r>
      </w:del>
      <w:r w:rsidRPr="00F30CC6">
        <w:rPr>
          <w:rFonts w:ascii="Times New Roman" w:hAnsi="Times New Roman" w:cs="Times New Roman"/>
          <w:b/>
          <w:bCs/>
          <w:sz w:val="20"/>
          <w:szCs w:val="20"/>
        </w:rPr>
        <w:t xml:space="preserve">. </w:t>
      </w:r>
      <w:ins w:id="1323" w:author="Chen Liao" w:date="2021-02-25T09:54:00Z">
        <w:r w:rsidR="00F27E2F" w:rsidRPr="00F30CC6">
          <w:rPr>
            <w:rFonts w:ascii="Times New Roman" w:hAnsi="Times New Roman" w:cs="Times New Roman"/>
            <w:b/>
            <w:bCs/>
            <w:sz w:val="20"/>
            <w:szCs w:val="20"/>
          </w:rPr>
          <w:t xml:space="preserve">(Related to Fig. 2) </w:t>
        </w:r>
      </w:ins>
      <w:r w:rsidR="0020585A" w:rsidRPr="00F30CC6">
        <w:rPr>
          <w:rFonts w:ascii="Times New Roman" w:hAnsi="Times New Roman" w:cs="Times New Roman"/>
          <w:b/>
          <w:bCs/>
          <w:sz w:val="20"/>
          <w:szCs w:val="20"/>
        </w:rPr>
        <w:t xml:space="preserve">Fitting a harmonic oscillator model to the dynamics of short-chain fatty acids (A) and Shannon diversity (B). </w:t>
      </w:r>
      <w:r w:rsidR="00502D4A" w:rsidRPr="00F30CC6">
        <w:rPr>
          <w:rFonts w:ascii="Times New Roman" w:hAnsi="Times New Roman" w:cs="Times New Roman"/>
          <w:sz w:val="20"/>
          <w:szCs w:val="20"/>
        </w:rPr>
        <w:t xml:space="preserve">Dots represent data and lines represent simulations using the best-fit parameter values. </w:t>
      </w:r>
      <w:r w:rsidR="00143609" w:rsidRPr="00F30CC6">
        <w:rPr>
          <w:rFonts w:ascii="Times New Roman" w:hAnsi="Times New Roman" w:cs="Times New Roman"/>
          <w:sz w:val="20"/>
          <w:szCs w:val="20"/>
        </w:rPr>
        <w:t>Both lines and dots are color-coded on a per-mouse basis.</w:t>
      </w:r>
    </w:p>
    <w:p w14:paraId="42C5AFD9" w14:textId="6BD68F75" w:rsidR="00DC705E" w:rsidRPr="00F30CC6" w:rsidRDefault="00047F2B" w:rsidP="005E0AD8">
      <w:pPr>
        <w:jc w:val="both"/>
        <w:rPr>
          <w:rFonts w:ascii="Times New Roman" w:hAnsi="Times New Roman" w:cs="Times New Roman"/>
          <w:sz w:val="20"/>
          <w:szCs w:val="20"/>
        </w:rPr>
      </w:pPr>
      <w:ins w:id="1324" w:author="戴 磊" w:date="2021-02-19T21:37:00Z">
        <w:del w:id="1325" w:author="Chen Liao" w:date="2021-02-25T09:54:00Z">
          <w:r w:rsidRPr="00A06850" w:rsidDel="00F27E2F">
            <w:rPr>
              <w:rFonts w:ascii="Times New Roman" w:hAnsi="Times New Roman" w:cs="Times New Roman"/>
              <w:sz w:val="20"/>
              <w:szCs w:val="20"/>
            </w:rPr>
            <w:delText>R</w:delText>
          </w:r>
          <w:r w:rsidRPr="00F30CC6" w:rsidDel="00F27E2F">
            <w:rPr>
              <w:rFonts w:ascii="Times New Roman" w:hAnsi="Times New Roman" w:cs="Times New Roman"/>
              <w:sz w:val="20"/>
              <w:szCs w:val="20"/>
            </w:rPr>
            <w:delText xml:space="preserve">elated to figure </w:delText>
          </w:r>
        </w:del>
      </w:ins>
      <w:ins w:id="1326" w:author="戴 磊" w:date="2021-02-19T21:38:00Z">
        <w:del w:id="1327" w:author="Chen Liao" w:date="2021-02-25T09:54:00Z">
          <w:r w:rsidRPr="00F30CC6" w:rsidDel="00F27E2F">
            <w:rPr>
              <w:rFonts w:ascii="Times New Roman" w:hAnsi="Times New Roman" w:cs="Times New Roman"/>
              <w:sz w:val="20"/>
              <w:szCs w:val="20"/>
            </w:rPr>
            <w:delText>2</w:delText>
          </w:r>
        </w:del>
      </w:ins>
      <w:r w:rsidR="00143609" w:rsidRPr="00F30CC6">
        <w:rPr>
          <w:rFonts w:ascii="Times New Roman" w:hAnsi="Times New Roman" w:cs="Times New Roman"/>
          <w:sz w:val="20"/>
          <w:szCs w:val="20"/>
        </w:rPr>
        <w:br w:type="page"/>
      </w:r>
    </w:p>
    <w:p w14:paraId="1796D4A8" w14:textId="74C4D0F3" w:rsidR="000C76FA" w:rsidRPr="00F30CC6" w:rsidRDefault="002020CB" w:rsidP="00EF5F2E">
      <w:pPr>
        <w:jc w:val="center"/>
        <w:rPr>
          <w:rFonts w:ascii="Times New Roman" w:hAnsi="Times New Roman" w:cs="Times New Roman"/>
          <w:sz w:val="20"/>
          <w:szCs w:val="20"/>
        </w:rPr>
      </w:pPr>
      <w:del w:id="1328" w:author="Chen Liao" w:date="2021-02-25T09:56:00Z">
        <w:r w:rsidRPr="00F30CC6" w:rsidDel="004640A8">
          <w:rPr>
            <w:rFonts w:ascii="Times New Roman" w:hAnsi="Times New Roman" w:cs="Times New Roman"/>
            <w:noProof/>
            <w:sz w:val="20"/>
            <w:szCs w:val="20"/>
          </w:rPr>
          <w:lastRenderedPageBreak/>
          <w:drawing>
            <wp:inline distT="0" distB="0" distL="0" distR="0" wp14:anchorId="40AF3B0A" wp14:editId="1D044EC0">
              <wp:extent cx="4166441" cy="1107083"/>
              <wp:effectExtent l="0" t="0" r="0" b="0"/>
              <wp:docPr id="18" name="Picture 18" descr="A picture containing text,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arthropo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2773" cy="1114080"/>
                      </a:xfrm>
                      <a:prstGeom prst="rect">
                        <a:avLst/>
                      </a:prstGeom>
                    </pic:spPr>
                  </pic:pic>
                </a:graphicData>
              </a:graphic>
            </wp:inline>
          </w:drawing>
        </w:r>
      </w:del>
      <w:ins w:id="1329" w:author="Chen Liao" w:date="2021-02-25T09:56:00Z">
        <w:r w:rsidR="004640A8" w:rsidRPr="00F30CC6">
          <w:rPr>
            <w:rFonts w:ascii="Times New Roman" w:hAnsi="Times New Roman" w:cs="Times New Roman"/>
            <w:noProof/>
            <w:sz w:val="20"/>
            <w:szCs w:val="20"/>
          </w:rPr>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ins>
    </w:p>
    <w:p w14:paraId="1F22EF61" w14:textId="77777777" w:rsidR="002020CB" w:rsidRPr="00F30CC6" w:rsidRDefault="002020CB" w:rsidP="005E0AD8">
      <w:pPr>
        <w:jc w:val="both"/>
        <w:rPr>
          <w:rFonts w:ascii="Times New Roman" w:hAnsi="Times New Roman" w:cs="Times New Roman"/>
          <w:sz w:val="20"/>
          <w:szCs w:val="20"/>
        </w:rPr>
      </w:pPr>
    </w:p>
    <w:p w14:paraId="704CB118" w14:textId="0ACA2A4D" w:rsidR="00047F2B" w:rsidRPr="00F30CC6" w:rsidDel="00CA0EED" w:rsidRDefault="002020CB" w:rsidP="005E0AD8">
      <w:pPr>
        <w:jc w:val="both"/>
        <w:rPr>
          <w:ins w:id="1330" w:author="戴 磊" w:date="2021-02-19T21:38:00Z"/>
          <w:del w:id="1331" w:author="Chen Liao" w:date="2021-02-25T09:54:00Z"/>
          <w:rFonts w:ascii="Times New Roman" w:hAnsi="Times New Roman" w:cs="Times New Roman"/>
          <w:color w:val="333333"/>
          <w:sz w:val="20"/>
          <w:szCs w:val="20"/>
          <w:shd w:val="clear" w:color="auto" w:fill="FFFFFF"/>
        </w:rPr>
      </w:pPr>
      <w:r w:rsidRPr="00F30CC6">
        <w:rPr>
          <w:rFonts w:ascii="Times New Roman" w:hAnsi="Times New Roman" w:cs="Times New Roman"/>
          <w:b/>
          <w:bCs/>
          <w:sz w:val="20"/>
          <w:szCs w:val="20"/>
        </w:rPr>
        <w:t>Figure S</w:t>
      </w:r>
      <w:ins w:id="1332" w:author="Chen Liao" w:date="2021-02-25T10:12:00Z">
        <w:r w:rsidR="004A3B7E" w:rsidRPr="00F30CC6">
          <w:rPr>
            <w:rFonts w:ascii="Times New Roman" w:hAnsi="Times New Roman" w:cs="Times New Roman"/>
            <w:b/>
            <w:bCs/>
            <w:sz w:val="20"/>
            <w:szCs w:val="20"/>
          </w:rPr>
          <w:t>5</w:t>
        </w:r>
      </w:ins>
      <w:del w:id="1333" w:author="Chen Liao" w:date="2021-02-25T10:12:00Z">
        <w:r w:rsidR="008B11DF" w:rsidRPr="00F30CC6" w:rsidDel="004A3B7E">
          <w:rPr>
            <w:rFonts w:ascii="Times New Roman" w:hAnsi="Times New Roman" w:cs="Times New Roman"/>
            <w:b/>
            <w:bCs/>
            <w:sz w:val="20"/>
            <w:szCs w:val="20"/>
          </w:rPr>
          <w:delText>6</w:delText>
        </w:r>
      </w:del>
      <w:r w:rsidRPr="00F30CC6">
        <w:rPr>
          <w:rFonts w:ascii="Times New Roman" w:hAnsi="Times New Roman" w:cs="Times New Roman"/>
          <w:b/>
          <w:bCs/>
          <w:sz w:val="20"/>
          <w:szCs w:val="20"/>
        </w:rPr>
        <w:t xml:space="preserve">. </w:t>
      </w:r>
      <w:ins w:id="1334" w:author="Chen Liao" w:date="2021-02-25T09:54:00Z">
        <w:r w:rsidR="00CA0EED" w:rsidRPr="00F30CC6">
          <w:rPr>
            <w:rFonts w:ascii="Times New Roman" w:hAnsi="Times New Roman" w:cs="Times New Roman"/>
            <w:b/>
            <w:bCs/>
            <w:sz w:val="20"/>
            <w:szCs w:val="20"/>
          </w:rPr>
          <w:t xml:space="preserve">(Related to Fig. 2) </w:t>
        </w:r>
      </w:ins>
      <w:r w:rsidR="00F72AF4" w:rsidRPr="00F30CC6">
        <w:rPr>
          <w:rFonts w:ascii="Times New Roman" w:hAnsi="Times New Roman" w:cs="Times New Roman"/>
          <w:b/>
          <w:bCs/>
          <w:sz w:val="20"/>
          <w:szCs w:val="20"/>
        </w:rPr>
        <w:t xml:space="preserve">Reanalysis of data from Chijiwa et al., 2020, where </w:t>
      </w:r>
      <w:bookmarkStart w:id="1335" w:name="OLE_LINK40"/>
      <w:bookmarkStart w:id="1336" w:name="OLE_LINK41"/>
      <w:r w:rsidR="00F72AF4" w:rsidRPr="00F30CC6">
        <w:rPr>
          <w:rFonts w:ascii="Times New Roman" w:hAnsi="Times New Roman" w:cs="Times New Roman"/>
          <w:b/>
          <w:bCs/>
          <w:sz w:val="20"/>
          <w:szCs w:val="20"/>
        </w:rPr>
        <w:t xml:space="preserve">a similar experiment was </w:t>
      </w:r>
      <w:r w:rsidR="004E746F" w:rsidRPr="00F30CC6">
        <w:rPr>
          <w:rFonts w:ascii="Times New Roman" w:hAnsi="Times New Roman" w:cs="Times New Roman"/>
          <w:b/>
          <w:bCs/>
          <w:sz w:val="20"/>
          <w:szCs w:val="20"/>
        </w:rPr>
        <w:t xml:space="preserve">performed to observe the gut microbiota </w:t>
      </w:r>
      <w:r w:rsidR="00DB670D" w:rsidRPr="00F30CC6">
        <w:rPr>
          <w:rFonts w:ascii="Times New Roman" w:hAnsi="Times New Roman" w:cs="Times New Roman"/>
          <w:b/>
          <w:bCs/>
          <w:sz w:val="20"/>
          <w:szCs w:val="20"/>
        </w:rPr>
        <w:t>dynamics</w:t>
      </w:r>
      <w:r w:rsidR="004E746F" w:rsidRPr="00F30CC6">
        <w:rPr>
          <w:rFonts w:ascii="Times New Roman" w:hAnsi="Times New Roman" w:cs="Times New Roman"/>
          <w:b/>
          <w:bCs/>
          <w:sz w:val="20"/>
          <w:szCs w:val="20"/>
        </w:rPr>
        <w:t xml:space="preserve"> following inulin treatment in a mouse model.</w:t>
      </w:r>
      <w:r w:rsidR="004E746F" w:rsidRPr="00F30CC6">
        <w:rPr>
          <w:rFonts w:ascii="Times New Roman" w:hAnsi="Times New Roman" w:cs="Times New Roman"/>
          <w:sz w:val="20"/>
          <w:szCs w:val="20"/>
        </w:rPr>
        <w:t xml:space="preserve"> </w:t>
      </w:r>
      <w:bookmarkEnd w:id="1335"/>
      <w:bookmarkEnd w:id="1336"/>
      <w:r w:rsidR="00F72AF4" w:rsidRPr="00F30CC6">
        <w:rPr>
          <w:rFonts w:ascii="Times New Roman" w:hAnsi="Times New Roman" w:cs="Times New Roman"/>
          <w:b/>
          <w:bCs/>
          <w:sz w:val="20"/>
          <w:szCs w:val="20"/>
        </w:rPr>
        <w:t>A</w:t>
      </w:r>
      <w:r w:rsidR="00583F5B" w:rsidRPr="00F30CC6">
        <w:rPr>
          <w:rFonts w:ascii="Times New Roman" w:hAnsi="Times New Roman" w:cs="Times New Roman"/>
          <w:sz w:val="20"/>
          <w:szCs w:val="20"/>
        </w:rPr>
        <w:t>.</w:t>
      </w:r>
      <w:r w:rsidR="00F72AF4" w:rsidRPr="00F30CC6">
        <w:rPr>
          <w:rFonts w:ascii="Times New Roman" w:hAnsi="Times New Roman" w:cs="Times New Roman"/>
          <w:sz w:val="20"/>
          <w:szCs w:val="20"/>
        </w:rPr>
        <w:t xml:space="preserve"> </w:t>
      </w:r>
      <w:r w:rsidRPr="00F30CC6">
        <w:rPr>
          <w:rFonts w:ascii="Times New Roman" w:hAnsi="Times New Roman" w:cs="Times New Roman"/>
          <w:sz w:val="20"/>
          <w:szCs w:val="20"/>
        </w:rPr>
        <w:t>Alpha diversity</w:t>
      </w:r>
      <w:r w:rsidR="00F72AF4" w:rsidRPr="00F30CC6">
        <w:rPr>
          <w:rFonts w:ascii="Times New Roman" w:hAnsi="Times New Roman" w:cs="Times New Roman"/>
          <w:sz w:val="20"/>
          <w:szCs w:val="20"/>
        </w:rPr>
        <w:t xml:space="preserve">. </w:t>
      </w:r>
      <w:r w:rsidR="00F72AF4" w:rsidRPr="00F30CC6">
        <w:rPr>
          <w:rFonts w:ascii="Times New Roman" w:hAnsi="Times New Roman" w:cs="Times New Roman"/>
          <w:b/>
          <w:bCs/>
          <w:sz w:val="20"/>
          <w:szCs w:val="20"/>
        </w:rPr>
        <w:t>B</w:t>
      </w:r>
      <w:r w:rsidR="00583F5B" w:rsidRPr="00F30CC6">
        <w:rPr>
          <w:rFonts w:ascii="Times New Roman" w:hAnsi="Times New Roman" w:cs="Times New Roman"/>
          <w:sz w:val="20"/>
          <w:szCs w:val="20"/>
        </w:rPr>
        <w:t>.</w:t>
      </w:r>
      <w:r w:rsidR="00F72AF4" w:rsidRPr="00F30CC6">
        <w:rPr>
          <w:rFonts w:ascii="Times New Roman" w:hAnsi="Times New Roman" w:cs="Times New Roman"/>
          <w:sz w:val="20"/>
          <w:szCs w:val="20"/>
        </w:rPr>
        <w:t xml:space="preserve"> </w:t>
      </w:r>
      <w:del w:id="1337" w:author="Chen Liao" w:date="2021-02-25T09:56:00Z">
        <w:r w:rsidR="00085AC4" w:rsidRPr="00F30CC6" w:rsidDel="00F504F4">
          <w:rPr>
            <w:rFonts w:ascii="Times New Roman" w:hAnsi="Times New Roman" w:cs="Times New Roman"/>
            <w:sz w:val="20"/>
            <w:szCs w:val="20"/>
          </w:rPr>
          <w:delText>B</w:delText>
        </w:r>
        <w:r w:rsidRPr="00F30CC6" w:rsidDel="00F504F4">
          <w:rPr>
            <w:rFonts w:ascii="Times New Roman" w:hAnsi="Times New Roman" w:cs="Times New Roman"/>
            <w:sz w:val="20"/>
            <w:szCs w:val="20"/>
          </w:rPr>
          <w:delText>eta diversity</w:delText>
        </w:r>
        <w:r w:rsidR="00085AC4" w:rsidRPr="00F30CC6" w:rsidDel="00F504F4">
          <w:rPr>
            <w:rFonts w:ascii="Times New Roman" w:hAnsi="Times New Roman" w:cs="Times New Roman"/>
            <w:sz w:val="20"/>
            <w:szCs w:val="20"/>
          </w:rPr>
          <w:delText xml:space="preserve"> (Aitchison’s distance after pairing using the “first distances” method)</w:delText>
        </w:r>
        <w:r w:rsidR="00F72AF4" w:rsidRPr="00F30CC6" w:rsidDel="00F504F4">
          <w:rPr>
            <w:rFonts w:ascii="Times New Roman" w:hAnsi="Times New Roman" w:cs="Times New Roman"/>
            <w:sz w:val="20"/>
            <w:szCs w:val="20"/>
          </w:rPr>
          <w:delText xml:space="preserve">. </w:delText>
        </w:r>
        <w:r w:rsidR="00583F5B" w:rsidRPr="00F30CC6" w:rsidDel="00F504F4">
          <w:rPr>
            <w:rFonts w:ascii="Times New Roman" w:hAnsi="Times New Roman" w:cs="Times New Roman"/>
            <w:b/>
            <w:bCs/>
            <w:sz w:val="20"/>
            <w:szCs w:val="20"/>
          </w:rPr>
          <w:delText>C</w:delText>
        </w:r>
        <w:r w:rsidR="00583F5B" w:rsidRPr="00F30CC6" w:rsidDel="00F504F4">
          <w:rPr>
            <w:rFonts w:ascii="Times New Roman" w:hAnsi="Times New Roman" w:cs="Times New Roman"/>
            <w:sz w:val="20"/>
            <w:szCs w:val="20"/>
          </w:rPr>
          <w:delText>.</w:delText>
        </w:r>
        <w:r w:rsidR="00F72AF4" w:rsidRPr="00F30CC6" w:rsidDel="00F504F4">
          <w:rPr>
            <w:rFonts w:ascii="Times New Roman" w:hAnsi="Times New Roman" w:cs="Times New Roman"/>
            <w:sz w:val="20"/>
            <w:szCs w:val="20"/>
          </w:rPr>
          <w:delText xml:space="preserve"> </w:delText>
        </w:r>
      </w:del>
      <w:r w:rsidR="00F72AF4" w:rsidRPr="00F30CC6">
        <w:rPr>
          <w:rFonts w:ascii="Times New Roman" w:hAnsi="Times New Roman" w:cs="Times New Roman"/>
          <w:sz w:val="20"/>
          <w:szCs w:val="20"/>
        </w:rPr>
        <w:t xml:space="preserve">The averaged response </w:t>
      </w:r>
      <w:r w:rsidRPr="00F30CC6">
        <w:rPr>
          <w:rFonts w:ascii="Times New Roman" w:hAnsi="Times New Roman" w:cs="Times New Roman"/>
          <w:sz w:val="20"/>
          <w:szCs w:val="20"/>
        </w:rPr>
        <w:t xml:space="preserve">trajectory of </w:t>
      </w:r>
      <w:r w:rsidR="00F72AF4" w:rsidRPr="00F30CC6">
        <w:rPr>
          <w:rFonts w:ascii="Times New Roman" w:hAnsi="Times New Roman" w:cs="Times New Roman"/>
          <w:sz w:val="20"/>
          <w:szCs w:val="20"/>
        </w:rPr>
        <w:t xml:space="preserve">gut </w:t>
      </w:r>
      <w:r w:rsidRPr="00F30CC6">
        <w:rPr>
          <w:rFonts w:ascii="Times New Roman" w:hAnsi="Times New Roman" w:cs="Times New Roman"/>
          <w:sz w:val="20"/>
          <w:szCs w:val="20"/>
        </w:rPr>
        <w:t xml:space="preserve">microbiota </w:t>
      </w:r>
      <w:r w:rsidR="00F72AF4" w:rsidRPr="00F30CC6">
        <w:rPr>
          <w:rFonts w:ascii="Times New Roman" w:hAnsi="Times New Roman" w:cs="Times New Roman"/>
          <w:sz w:val="20"/>
          <w:szCs w:val="20"/>
        </w:rPr>
        <w:t xml:space="preserve">in </w:t>
      </w:r>
      <w:r w:rsidR="00F72AF4" w:rsidRPr="00F30CC6">
        <w:rPr>
          <w:rFonts w:ascii="Times New Roman" w:hAnsi="Times New Roman" w:cs="Times New Roman"/>
          <w:color w:val="000000"/>
          <w:sz w:val="20"/>
          <w:szCs w:val="20"/>
        </w:rPr>
        <w:t>PCoA (</w:t>
      </w:r>
      <w:r w:rsidR="00F72AF4" w:rsidRPr="00F30CC6">
        <w:rPr>
          <w:rFonts w:ascii="Times New Roman" w:hAnsi="Times New Roman" w:cs="Times New Roman"/>
          <w:color w:val="333333"/>
          <w:sz w:val="20"/>
          <w:szCs w:val="20"/>
          <w:shd w:val="clear" w:color="auto" w:fill="FFFFFF"/>
        </w:rPr>
        <w:t>principal coordinate analysis) ordination scatter plot.</w:t>
      </w:r>
      <w:r w:rsidR="004A2E36" w:rsidRPr="00F30CC6">
        <w:rPr>
          <w:rFonts w:ascii="Times New Roman" w:hAnsi="Times New Roman" w:cs="Times New Roman"/>
          <w:color w:val="333333"/>
          <w:sz w:val="20"/>
          <w:szCs w:val="20"/>
          <w:shd w:val="clear" w:color="auto" w:fill="FFFFFF"/>
        </w:rPr>
        <w:t xml:space="preserve"> Each dot represents the mean principal coordinat</w:t>
      </w:r>
      <w:r w:rsidR="006E68E1" w:rsidRPr="00F30CC6">
        <w:rPr>
          <w:rFonts w:ascii="Times New Roman" w:hAnsi="Times New Roman" w:cs="Times New Roman"/>
          <w:color w:val="333333"/>
          <w:sz w:val="20"/>
          <w:szCs w:val="20"/>
          <w:shd w:val="clear" w:color="auto" w:fill="FFFFFF"/>
        </w:rPr>
        <w:t xml:space="preserve">e </w:t>
      </w:r>
      <w:r w:rsidR="004A2E36" w:rsidRPr="00F30CC6">
        <w:rPr>
          <w:rFonts w:ascii="Times New Roman" w:hAnsi="Times New Roman" w:cs="Times New Roman"/>
          <w:color w:val="333333"/>
          <w:sz w:val="20"/>
          <w:szCs w:val="20"/>
          <w:shd w:val="clear" w:color="auto" w:fill="FFFFFF"/>
        </w:rPr>
        <w:t>scor</w:t>
      </w:r>
      <w:r w:rsidR="006E68E1" w:rsidRPr="00F30CC6">
        <w:rPr>
          <w:rFonts w:ascii="Times New Roman" w:hAnsi="Times New Roman" w:cs="Times New Roman"/>
          <w:color w:val="333333"/>
          <w:sz w:val="20"/>
          <w:szCs w:val="20"/>
          <w:shd w:val="clear" w:color="auto" w:fill="FFFFFF"/>
        </w:rPr>
        <w:t>e of all mice</w:t>
      </w:r>
      <w:r w:rsidR="004A2E36" w:rsidRPr="00F30CC6">
        <w:rPr>
          <w:rFonts w:ascii="Times New Roman" w:hAnsi="Times New Roman" w:cs="Times New Roman"/>
          <w:color w:val="333333"/>
          <w:sz w:val="20"/>
          <w:szCs w:val="20"/>
          <w:shd w:val="clear" w:color="auto" w:fill="FFFFFF"/>
        </w:rPr>
        <w:t xml:space="preserve"> and the </w:t>
      </w:r>
      <w:r w:rsidR="00C618BA" w:rsidRPr="00F30CC6">
        <w:rPr>
          <w:rFonts w:ascii="Times New Roman" w:hAnsi="Times New Roman" w:cs="Times New Roman"/>
          <w:color w:val="333333"/>
          <w:sz w:val="20"/>
          <w:szCs w:val="20"/>
          <w:shd w:val="clear" w:color="auto" w:fill="FFFFFF"/>
        </w:rPr>
        <w:t xml:space="preserve">corresponding </w:t>
      </w:r>
      <w:r w:rsidR="004A2E36" w:rsidRPr="00F30CC6">
        <w:rPr>
          <w:rFonts w:ascii="Times New Roman" w:hAnsi="Times New Roman" w:cs="Times New Roman"/>
          <w:color w:val="333333"/>
          <w:sz w:val="20"/>
          <w:szCs w:val="20"/>
          <w:shd w:val="clear" w:color="auto" w:fill="FFFFFF"/>
        </w:rPr>
        <w:t>error bar represents the standard error of the mean.</w:t>
      </w:r>
    </w:p>
    <w:p w14:paraId="11605D9E" w14:textId="44F0ABAB" w:rsidR="00507569" w:rsidRPr="00F30CC6" w:rsidRDefault="00047F2B" w:rsidP="005E0AD8">
      <w:pPr>
        <w:jc w:val="both"/>
        <w:rPr>
          <w:rFonts w:ascii="Times New Roman" w:hAnsi="Times New Roman" w:cs="Times New Roman"/>
          <w:color w:val="333333"/>
          <w:sz w:val="20"/>
          <w:szCs w:val="20"/>
          <w:shd w:val="clear" w:color="auto" w:fill="FFFFFF"/>
        </w:rPr>
      </w:pPr>
      <w:ins w:id="1338" w:author="戴 磊" w:date="2021-02-19T21:38:00Z">
        <w:del w:id="1339" w:author="Chen Liao" w:date="2021-02-25T09:54:00Z">
          <w:r w:rsidRPr="00F30CC6" w:rsidDel="00CA0EED">
            <w:rPr>
              <w:rFonts w:ascii="Times New Roman" w:hAnsi="Times New Roman" w:cs="Times New Roman"/>
              <w:color w:val="333333"/>
              <w:sz w:val="20"/>
              <w:szCs w:val="20"/>
              <w:shd w:val="clear" w:color="auto" w:fill="FFFFFF"/>
            </w:rPr>
            <w:delText>Related to figure 2</w:delText>
          </w:r>
        </w:del>
      </w:ins>
      <w:r w:rsidR="00507569" w:rsidRPr="00F30CC6">
        <w:rPr>
          <w:rFonts w:ascii="Times New Roman" w:hAnsi="Times New Roman" w:cs="Times New Roman"/>
          <w:color w:val="333333"/>
          <w:sz w:val="20"/>
          <w:szCs w:val="20"/>
          <w:shd w:val="clear" w:color="auto" w:fill="FFFFFF"/>
        </w:rPr>
        <w:br w:type="page"/>
      </w:r>
    </w:p>
    <w:p w14:paraId="5FE8BA45" w14:textId="51777981" w:rsidR="001E0FEF" w:rsidRPr="00F30CC6" w:rsidRDefault="00507569" w:rsidP="009835D9">
      <w:pPr>
        <w:jc w:val="center"/>
        <w:rPr>
          <w:rFonts w:ascii="Times New Roman" w:hAnsi="Times New Roman" w:cs="Times New Roman"/>
          <w:b/>
          <w:bCs/>
          <w:sz w:val="20"/>
          <w:szCs w:val="21"/>
        </w:rPr>
      </w:pPr>
      <w:del w:id="1340" w:author="Chen Liao" w:date="2021-02-25T09:57:00Z">
        <w:r w:rsidRPr="00F30CC6" w:rsidDel="00E14FC3">
          <w:rPr>
            <w:rFonts w:ascii="Times New Roman" w:hAnsi="Times New Roman" w:cs="Times New Roman"/>
            <w:noProof/>
            <w:sz w:val="20"/>
            <w:szCs w:val="20"/>
          </w:rPr>
          <w:lastRenderedPageBreak/>
          <w:drawing>
            <wp:inline distT="0" distB="0" distL="0" distR="0" wp14:anchorId="116B6870" wp14:editId="1E8BFB6E">
              <wp:extent cx="5247203" cy="1852218"/>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9669" cy="1860148"/>
                      </a:xfrm>
                      <a:prstGeom prst="rect">
                        <a:avLst/>
                      </a:prstGeom>
                    </pic:spPr>
                  </pic:pic>
                </a:graphicData>
              </a:graphic>
            </wp:inline>
          </w:drawing>
        </w:r>
      </w:del>
      <w:ins w:id="1341" w:author="Chen Liao" w:date="2021-02-25T09:57:00Z">
        <w:r w:rsidR="00E14FC3" w:rsidRPr="00F30CC6">
          <w:rPr>
            <w:rFonts w:ascii="Times New Roman" w:hAnsi="Times New Roman" w:cs="Times New Roman"/>
            <w:b/>
            <w:bCs/>
            <w:noProof/>
            <w:sz w:val="20"/>
            <w:szCs w:val="21"/>
          </w:rPr>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ins>
    </w:p>
    <w:p w14:paraId="4B09D5F5" w14:textId="77777777" w:rsidR="001E0FEF" w:rsidRPr="00F30CC6" w:rsidRDefault="001E0FEF" w:rsidP="005E0AD8">
      <w:pPr>
        <w:jc w:val="both"/>
        <w:rPr>
          <w:rFonts w:ascii="Times New Roman" w:hAnsi="Times New Roman" w:cs="Times New Roman"/>
          <w:b/>
          <w:bCs/>
          <w:sz w:val="20"/>
          <w:szCs w:val="21"/>
        </w:rPr>
      </w:pPr>
    </w:p>
    <w:p w14:paraId="60ACFEB3" w14:textId="36FD606D" w:rsidR="00047F2B" w:rsidRPr="00F30CC6" w:rsidDel="00F06B9D" w:rsidRDefault="001E0FEF" w:rsidP="005E0AD8">
      <w:pPr>
        <w:jc w:val="both"/>
        <w:rPr>
          <w:ins w:id="1342" w:author="戴 磊" w:date="2021-02-19T21:39:00Z"/>
          <w:del w:id="1343" w:author="Chen Liao" w:date="2021-02-25T09:57:00Z"/>
          <w:rFonts w:ascii="Times New Roman" w:hAnsi="Times New Roman" w:cs="Times New Roman"/>
          <w:sz w:val="20"/>
          <w:szCs w:val="21"/>
        </w:rPr>
      </w:pPr>
      <w:r w:rsidRPr="00F30CC6">
        <w:rPr>
          <w:rFonts w:ascii="Times New Roman" w:hAnsi="Times New Roman" w:cs="Times New Roman"/>
          <w:b/>
          <w:bCs/>
          <w:sz w:val="20"/>
          <w:szCs w:val="21"/>
        </w:rPr>
        <w:t>Figure S</w:t>
      </w:r>
      <w:ins w:id="1344" w:author="Chen Liao" w:date="2021-02-25T10:12:00Z">
        <w:r w:rsidR="004A3B7E" w:rsidRPr="00F30CC6">
          <w:rPr>
            <w:rFonts w:ascii="Times New Roman" w:hAnsi="Times New Roman" w:cs="Times New Roman"/>
            <w:b/>
            <w:bCs/>
            <w:sz w:val="20"/>
            <w:szCs w:val="21"/>
          </w:rPr>
          <w:t>6</w:t>
        </w:r>
      </w:ins>
      <w:del w:id="1345" w:author="Chen Liao" w:date="2021-02-25T10:12:00Z">
        <w:r w:rsidR="008B11DF" w:rsidRPr="00F30CC6" w:rsidDel="004A3B7E">
          <w:rPr>
            <w:rFonts w:ascii="Times New Roman" w:hAnsi="Times New Roman" w:cs="Times New Roman"/>
            <w:b/>
            <w:bCs/>
            <w:sz w:val="20"/>
            <w:szCs w:val="21"/>
          </w:rPr>
          <w:delText>7</w:delText>
        </w:r>
      </w:del>
      <w:r w:rsidRPr="00F30CC6">
        <w:rPr>
          <w:rFonts w:ascii="Times New Roman" w:hAnsi="Times New Roman" w:cs="Times New Roman"/>
          <w:b/>
          <w:bCs/>
          <w:sz w:val="20"/>
          <w:szCs w:val="21"/>
        </w:rPr>
        <w:t xml:space="preserve">. </w:t>
      </w:r>
      <w:bookmarkStart w:id="1346" w:name="OLE_LINK46"/>
      <w:bookmarkStart w:id="1347" w:name="OLE_LINK47"/>
      <w:ins w:id="1348" w:author="Chen Liao" w:date="2021-02-25T09:57:00Z">
        <w:r w:rsidR="00F06B9D" w:rsidRPr="00F30CC6">
          <w:rPr>
            <w:rFonts w:ascii="Times New Roman" w:hAnsi="Times New Roman" w:cs="Times New Roman"/>
            <w:b/>
            <w:bCs/>
            <w:sz w:val="20"/>
            <w:szCs w:val="21"/>
          </w:rPr>
          <w:t xml:space="preserve">(Related to Fig. 3) </w:t>
        </w:r>
      </w:ins>
      <w:r w:rsidR="00C61D8F" w:rsidRPr="00F30CC6">
        <w:rPr>
          <w:rFonts w:ascii="Times New Roman" w:hAnsi="Times New Roman" w:cs="Times New Roman"/>
          <w:b/>
          <w:bCs/>
          <w:sz w:val="20"/>
          <w:szCs w:val="21"/>
        </w:rPr>
        <w:t xml:space="preserve">Significantly altered bacterial species in relative abundance </w:t>
      </w:r>
      <w:bookmarkEnd w:id="1346"/>
      <w:bookmarkEnd w:id="1347"/>
      <w:r w:rsidR="00C61D8F" w:rsidRPr="00F30CC6">
        <w:rPr>
          <w:rFonts w:ascii="Times New Roman" w:hAnsi="Times New Roman" w:cs="Times New Roman"/>
          <w:b/>
          <w:bCs/>
          <w:sz w:val="20"/>
          <w:szCs w:val="21"/>
        </w:rPr>
        <w:t>between inulin and cellulose group</w:t>
      </w:r>
      <w:r w:rsidR="00C366D9" w:rsidRPr="00F30CC6">
        <w:rPr>
          <w:rFonts w:ascii="Times New Roman" w:hAnsi="Times New Roman" w:cs="Times New Roman"/>
          <w:b/>
          <w:bCs/>
          <w:sz w:val="20"/>
          <w:szCs w:val="21"/>
        </w:rPr>
        <w:t>s</w:t>
      </w:r>
      <w:r w:rsidR="00C61D8F" w:rsidRPr="00F30CC6">
        <w:rPr>
          <w:rFonts w:ascii="Times New Roman" w:hAnsi="Times New Roman" w:cs="Times New Roman"/>
          <w:b/>
          <w:bCs/>
          <w:sz w:val="20"/>
          <w:szCs w:val="21"/>
        </w:rPr>
        <w:t>.</w:t>
      </w:r>
      <w:r w:rsidR="00C61D8F" w:rsidRPr="00F30CC6">
        <w:rPr>
          <w:rFonts w:ascii="Times New Roman" w:hAnsi="Times New Roman" w:cs="Times New Roman"/>
          <w:sz w:val="20"/>
          <w:szCs w:val="21"/>
        </w:rPr>
        <w:t xml:space="preserve"> The identified species vary depending on the day of observation.</w:t>
      </w:r>
    </w:p>
    <w:p w14:paraId="1DA6C610" w14:textId="245F358D" w:rsidR="00876085" w:rsidRPr="00F30CC6" w:rsidRDefault="00047F2B" w:rsidP="005E0AD8">
      <w:pPr>
        <w:jc w:val="both"/>
        <w:rPr>
          <w:rFonts w:ascii="Times New Roman" w:hAnsi="Times New Roman" w:cs="Times New Roman"/>
          <w:sz w:val="20"/>
          <w:szCs w:val="21"/>
        </w:rPr>
      </w:pPr>
      <w:commentRangeStart w:id="1349"/>
      <w:ins w:id="1350" w:author="戴 磊" w:date="2021-02-19T21:39:00Z">
        <w:del w:id="1351" w:author="Chen Liao" w:date="2021-02-25T09:57:00Z">
          <w:r w:rsidRPr="00F30CC6" w:rsidDel="00F06B9D">
            <w:rPr>
              <w:rFonts w:ascii="Times New Roman" w:hAnsi="Times New Roman" w:cs="Times New Roman"/>
              <w:sz w:val="20"/>
              <w:szCs w:val="21"/>
            </w:rPr>
            <w:delText>Related to figure 2</w:delText>
          </w:r>
        </w:del>
      </w:ins>
      <w:ins w:id="1352" w:author="戴 磊" w:date="2021-02-19T21:40:00Z">
        <w:del w:id="1353" w:author="Chen Liao" w:date="2021-02-25T09:57:00Z">
          <w:r w:rsidRPr="00F30CC6" w:rsidDel="00F06B9D">
            <w:rPr>
              <w:rFonts w:ascii="Times New Roman" w:hAnsi="Times New Roman" w:cs="Times New Roman"/>
              <w:sz w:val="20"/>
              <w:szCs w:val="21"/>
            </w:rPr>
            <w:delText>?</w:delText>
          </w:r>
          <w:commentRangeEnd w:id="1349"/>
          <w:r w:rsidRPr="00A06850" w:rsidDel="00F06B9D">
            <w:rPr>
              <w:rStyle w:val="CommentReference"/>
              <w:rFonts w:ascii="Times New Roman" w:hAnsi="Times New Roman" w:cs="Times New Roman"/>
              <w:rPrChange w:id="1354" w:author="Chen Liao" w:date="2021-02-25T12:14:00Z">
                <w:rPr>
                  <w:rStyle w:val="CommentReference"/>
                </w:rPr>
              </w:rPrChange>
            </w:rPr>
            <w:commentReference w:id="1349"/>
          </w:r>
        </w:del>
      </w:ins>
      <w:r w:rsidR="00876085" w:rsidRPr="00F30CC6">
        <w:rPr>
          <w:rFonts w:ascii="Times New Roman" w:hAnsi="Times New Roman" w:cs="Times New Roman"/>
          <w:sz w:val="20"/>
          <w:szCs w:val="20"/>
        </w:rPr>
        <w:br w:type="page"/>
      </w:r>
    </w:p>
    <w:p w14:paraId="147D13C9" w14:textId="1E45A3B5" w:rsidR="0029151D" w:rsidRPr="00F30CC6" w:rsidRDefault="0029151D" w:rsidP="000E5E8B">
      <w:pPr>
        <w:jc w:val="center"/>
        <w:rPr>
          <w:ins w:id="1355" w:author="Chen Liao" w:date="2021-02-25T10:12:00Z"/>
          <w:rFonts w:ascii="Times New Roman" w:hAnsi="Times New Roman" w:cs="Times New Roman"/>
          <w:sz w:val="20"/>
          <w:szCs w:val="20"/>
        </w:rPr>
      </w:pPr>
      <w:commentRangeStart w:id="1356"/>
      <w:del w:id="1357" w:author="刘 红宾" w:date="2021-03-01T09:31:00Z">
        <w:r w:rsidRPr="00F30CC6" w:rsidDel="00450014">
          <w:rPr>
            <w:rFonts w:ascii="Times New Roman" w:hAnsi="Times New Roman" w:cs="Times New Roman"/>
            <w:noProof/>
            <w:sz w:val="20"/>
            <w:szCs w:val="20"/>
          </w:rPr>
          <w:lastRenderedPageBreak/>
          <w:drawing>
            <wp:inline distT="0" distB="0" distL="0" distR="0" wp14:anchorId="0C7EB82D" wp14:editId="70A62427">
              <wp:extent cx="5404649" cy="3034918"/>
              <wp:effectExtent l="0" t="0" r="5715" b="635"/>
              <wp:docPr id="8" name="Picture 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3342" cy="3039799"/>
                      </a:xfrm>
                      <a:prstGeom prst="rect">
                        <a:avLst/>
                      </a:prstGeom>
                    </pic:spPr>
                  </pic:pic>
                </a:graphicData>
              </a:graphic>
            </wp:inline>
          </w:drawing>
        </w:r>
      </w:del>
      <w:commentRangeEnd w:id="1356"/>
      <w:r w:rsidR="00047F2B" w:rsidRPr="00A06850">
        <w:rPr>
          <w:rStyle w:val="CommentReference"/>
          <w:rFonts w:ascii="Times New Roman" w:hAnsi="Times New Roman" w:cs="Times New Roman"/>
          <w:rPrChange w:id="1358" w:author="Chen Liao" w:date="2021-02-25T12:14:00Z">
            <w:rPr>
              <w:rStyle w:val="CommentReference"/>
            </w:rPr>
          </w:rPrChange>
        </w:rPr>
        <w:commentReference w:id="1356"/>
      </w:r>
    </w:p>
    <w:p w14:paraId="525E0943" w14:textId="63F71031" w:rsidR="00336DDE" w:rsidRPr="00F30CC6" w:rsidRDefault="00336DDE" w:rsidP="000E5E8B">
      <w:pPr>
        <w:jc w:val="center"/>
        <w:rPr>
          <w:rFonts w:ascii="Times New Roman" w:hAnsi="Times New Roman" w:cs="Times New Roman"/>
          <w:sz w:val="20"/>
          <w:szCs w:val="20"/>
        </w:rPr>
      </w:pPr>
      <w:ins w:id="1359" w:author="Chen Liao" w:date="2021-02-25T10:12:00Z">
        <w:r w:rsidRPr="00F30CC6">
          <w:rPr>
            <w:rFonts w:ascii="Times New Roman" w:hAnsi="Times New Roman" w:cs="Times New Roman"/>
            <w:noProof/>
            <w:sz w:val="20"/>
            <w:szCs w:val="20"/>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ins>
    </w:p>
    <w:p w14:paraId="7239EA98" w14:textId="77777777" w:rsidR="0029151D" w:rsidRPr="00F30CC6" w:rsidRDefault="0029151D" w:rsidP="005E0AD8">
      <w:pPr>
        <w:jc w:val="both"/>
        <w:rPr>
          <w:rFonts w:ascii="Times New Roman" w:hAnsi="Times New Roman" w:cs="Times New Roman"/>
          <w:sz w:val="20"/>
          <w:szCs w:val="20"/>
        </w:rPr>
      </w:pPr>
    </w:p>
    <w:p w14:paraId="45EE7237" w14:textId="4D09DE08" w:rsidR="0056578C" w:rsidRPr="00F30CC6" w:rsidRDefault="000764AD" w:rsidP="005E0AD8">
      <w:pPr>
        <w:jc w:val="both"/>
        <w:rPr>
          <w:ins w:id="1360" w:author="Chen Liao" w:date="2021-02-25T10:13:00Z"/>
          <w:rFonts w:ascii="Times New Roman" w:hAnsi="Times New Roman" w:cs="Times New Roman"/>
          <w:sz w:val="20"/>
          <w:szCs w:val="20"/>
        </w:rPr>
      </w:pPr>
      <w:r w:rsidRPr="00F30CC6">
        <w:rPr>
          <w:rFonts w:ascii="Times New Roman" w:hAnsi="Times New Roman" w:cs="Times New Roman"/>
          <w:b/>
          <w:bCs/>
          <w:sz w:val="20"/>
          <w:szCs w:val="20"/>
        </w:rPr>
        <w:t>Figure S</w:t>
      </w:r>
      <w:ins w:id="1361" w:author="Chen Liao" w:date="2021-02-25T10:12:00Z">
        <w:r w:rsidR="004B60CF" w:rsidRPr="00F30CC6">
          <w:rPr>
            <w:rFonts w:ascii="Times New Roman" w:hAnsi="Times New Roman" w:cs="Times New Roman"/>
            <w:b/>
            <w:bCs/>
            <w:sz w:val="20"/>
            <w:szCs w:val="20"/>
          </w:rPr>
          <w:t>7</w:t>
        </w:r>
      </w:ins>
      <w:del w:id="1362" w:author="Chen Liao" w:date="2021-02-25T10:12:00Z">
        <w:r w:rsidRPr="00F30CC6" w:rsidDel="004B60CF">
          <w:rPr>
            <w:rFonts w:ascii="Times New Roman" w:hAnsi="Times New Roman" w:cs="Times New Roman"/>
            <w:b/>
            <w:bCs/>
            <w:sz w:val="20"/>
            <w:szCs w:val="20"/>
          </w:rPr>
          <w:delText>8</w:delText>
        </w:r>
      </w:del>
      <w:r w:rsidRPr="00F30CC6">
        <w:rPr>
          <w:rFonts w:ascii="Times New Roman" w:hAnsi="Times New Roman" w:cs="Times New Roman"/>
          <w:b/>
          <w:bCs/>
          <w:sz w:val="20"/>
          <w:szCs w:val="20"/>
        </w:rPr>
        <w:t xml:space="preserve">. </w:t>
      </w:r>
      <w:ins w:id="1363" w:author="Chen Liao" w:date="2021-02-25T10:18:00Z">
        <w:r w:rsidR="0056578C" w:rsidRPr="00F30CC6">
          <w:rPr>
            <w:rFonts w:ascii="Times New Roman" w:hAnsi="Times New Roman" w:cs="Times New Roman"/>
            <w:b/>
            <w:bCs/>
            <w:sz w:val="20"/>
            <w:szCs w:val="20"/>
          </w:rPr>
          <w:t xml:space="preserve">(Related to Fig. 3) </w:t>
        </w:r>
      </w:ins>
      <w:r w:rsidRPr="00F30CC6">
        <w:rPr>
          <w:rFonts w:ascii="Times New Roman" w:hAnsi="Times New Roman" w:cs="Times New Roman"/>
          <w:b/>
          <w:bCs/>
          <w:sz w:val="20"/>
          <w:szCs w:val="20"/>
        </w:rPr>
        <w:t>Dynamics of inulin responders.</w:t>
      </w:r>
      <w:r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A</w:t>
      </w:r>
      <w:r w:rsidR="001A4500" w:rsidRPr="00F30CC6">
        <w:rPr>
          <w:rFonts w:ascii="Times New Roman" w:hAnsi="Times New Roman" w:cs="Times New Roman"/>
          <w:sz w:val="20"/>
          <w:szCs w:val="20"/>
        </w:rPr>
        <w:t xml:space="preserve">. </w:t>
      </w:r>
      <w:r w:rsidRPr="00F30CC6">
        <w:rPr>
          <w:rFonts w:ascii="Times New Roman" w:hAnsi="Times New Roman" w:cs="Times New Roman"/>
          <w:sz w:val="20"/>
          <w:szCs w:val="20"/>
        </w:rPr>
        <w:t xml:space="preserve">Relative abundance of </w:t>
      </w:r>
      <w:r w:rsidR="001D03AB" w:rsidRPr="00F30CC6">
        <w:rPr>
          <w:rFonts w:ascii="Times New Roman" w:hAnsi="Times New Roman" w:cs="Times New Roman"/>
          <w:sz w:val="20"/>
          <w:szCs w:val="20"/>
        </w:rPr>
        <w:t>each</w:t>
      </w:r>
      <w:r w:rsidRPr="00F30CC6">
        <w:rPr>
          <w:rFonts w:ascii="Times New Roman" w:hAnsi="Times New Roman" w:cs="Times New Roman"/>
          <w:sz w:val="20"/>
          <w:szCs w:val="20"/>
        </w:rPr>
        <w:t xml:space="preserve"> inulin responder</w:t>
      </w:r>
      <w:r w:rsidR="001D03AB" w:rsidRPr="00F30CC6">
        <w:rPr>
          <w:rFonts w:ascii="Times New Roman" w:hAnsi="Times New Roman" w:cs="Times New Roman"/>
          <w:sz w:val="20"/>
          <w:szCs w:val="20"/>
        </w:rPr>
        <w:t xml:space="preserve"> inferred from ecological network model</w:t>
      </w:r>
      <w:r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B</w:t>
      </w:r>
      <w:r w:rsidR="001A4500" w:rsidRPr="00F30CC6">
        <w:rPr>
          <w:rFonts w:ascii="Times New Roman" w:hAnsi="Times New Roman" w:cs="Times New Roman"/>
          <w:sz w:val="20"/>
          <w:szCs w:val="20"/>
        </w:rPr>
        <w:t xml:space="preserve">. </w:t>
      </w:r>
      <w:r w:rsidR="00965B31" w:rsidRPr="00F30CC6">
        <w:rPr>
          <w:rFonts w:ascii="Times New Roman" w:hAnsi="Times New Roman" w:cs="Times New Roman"/>
          <w:sz w:val="20"/>
          <w:szCs w:val="20"/>
        </w:rPr>
        <w:t>T</w:t>
      </w:r>
      <w:r w:rsidRPr="00F30CC6">
        <w:rPr>
          <w:rFonts w:ascii="Times New Roman" w:hAnsi="Times New Roman" w:cs="Times New Roman"/>
          <w:sz w:val="20"/>
          <w:szCs w:val="20"/>
        </w:rPr>
        <w:t>hree</w:t>
      </w:r>
      <w:r w:rsidR="00965B31" w:rsidRPr="00F30CC6">
        <w:rPr>
          <w:rFonts w:ascii="Times New Roman" w:hAnsi="Times New Roman" w:cs="Times New Roman"/>
          <w:sz w:val="20"/>
          <w:szCs w:val="20"/>
        </w:rPr>
        <w:t xml:space="preserve"> </w:t>
      </w:r>
      <w:r w:rsidRPr="00F30CC6">
        <w:rPr>
          <w:rFonts w:ascii="Times New Roman" w:hAnsi="Times New Roman" w:cs="Times New Roman"/>
          <w:sz w:val="20"/>
          <w:szCs w:val="20"/>
        </w:rPr>
        <w:t>responders</w:t>
      </w:r>
      <w:r w:rsidR="00965B31" w:rsidRPr="00F30CC6">
        <w:rPr>
          <w:rFonts w:ascii="Times New Roman" w:hAnsi="Times New Roman" w:cs="Times New Roman"/>
          <w:sz w:val="20"/>
          <w:szCs w:val="20"/>
        </w:rPr>
        <w:t xml:space="preserve"> that might compete for inulin (see </w:t>
      </w:r>
      <w:r w:rsidR="00EC3350" w:rsidRPr="00F30CC6">
        <w:rPr>
          <w:rFonts w:ascii="Times New Roman" w:hAnsi="Times New Roman" w:cs="Times New Roman"/>
          <w:sz w:val="20"/>
          <w:szCs w:val="20"/>
        </w:rPr>
        <w:t xml:space="preserve">the </w:t>
      </w:r>
      <w:r w:rsidR="00965B31" w:rsidRPr="00F30CC6">
        <w:rPr>
          <w:rFonts w:ascii="Times New Roman" w:hAnsi="Times New Roman" w:cs="Times New Roman"/>
          <w:sz w:val="20"/>
          <w:szCs w:val="20"/>
        </w:rPr>
        <w:t>main text Fig. 3</w:t>
      </w:r>
      <w:ins w:id="1364" w:author="Chen Liao" w:date="2021-02-25T10:13:00Z">
        <w:r w:rsidR="00B42AD3" w:rsidRPr="00F30CC6">
          <w:rPr>
            <w:rFonts w:ascii="Times New Roman" w:hAnsi="Times New Roman" w:cs="Times New Roman"/>
            <w:sz w:val="20"/>
            <w:szCs w:val="20"/>
          </w:rPr>
          <w:t>F</w:t>
        </w:r>
      </w:ins>
      <w:del w:id="1365" w:author="Chen Liao" w:date="2021-02-25T10:13:00Z">
        <w:r w:rsidR="00965B31" w:rsidRPr="00F30CC6" w:rsidDel="00B42AD3">
          <w:rPr>
            <w:rFonts w:ascii="Times New Roman" w:hAnsi="Times New Roman" w:cs="Times New Roman"/>
            <w:sz w:val="20"/>
            <w:szCs w:val="20"/>
          </w:rPr>
          <w:delText>D</w:delText>
        </w:r>
      </w:del>
      <w:r w:rsidR="001210A7" w:rsidRPr="00F30CC6">
        <w:rPr>
          <w:rFonts w:ascii="Times New Roman" w:hAnsi="Times New Roman" w:cs="Times New Roman"/>
          <w:sz w:val="20"/>
          <w:szCs w:val="20"/>
        </w:rPr>
        <w:t xml:space="preserve"> for inferred int</w:t>
      </w:r>
      <w:r w:rsidR="000E1F17" w:rsidRPr="00F30CC6">
        <w:rPr>
          <w:rFonts w:ascii="Times New Roman" w:hAnsi="Times New Roman" w:cs="Times New Roman"/>
          <w:sz w:val="20"/>
          <w:szCs w:val="20"/>
        </w:rPr>
        <w:t>erspecific interactions</w:t>
      </w:r>
      <w:r w:rsidR="00965B31" w:rsidRPr="00F30CC6">
        <w:rPr>
          <w:rFonts w:ascii="Times New Roman" w:hAnsi="Times New Roman" w:cs="Times New Roman"/>
          <w:sz w:val="20"/>
          <w:szCs w:val="20"/>
        </w:rPr>
        <w:t>)</w:t>
      </w:r>
      <w:r w:rsidRPr="00F30CC6">
        <w:rPr>
          <w:rFonts w:ascii="Times New Roman" w:hAnsi="Times New Roman" w:cs="Times New Roman"/>
          <w:sz w:val="20"/>
          <w:szCs w:val="20"/>
        </w:rPr>
        <w:t>.</w:t>
      </w:r>
      <w:r w:rsidR="001B6107" w:rsidRPr="00F30CC6">
        <w:rPr>
          <w:rFonts w:ascii="Times New Roman" w:hAnsi="Times New Roman" w:cs="Times New Roman"/>
          <w:sz w:val="20"/>
          <w:szCs w:val="20"/>
        </w:rPr>
        <w:t xml:space="preserve"> </w:t>
      </w:r>
      <w:r w:rsidR="001A4500" w:rsidRPr="00F30CC6">
        <w:rPr>
          <w:rFonts w:ascii="Times New Roman" w:hAnsi="Times New Roman" w:cs="Times New Roman"/>
          <w:b/>
          <w:bCs/>
          <w:sz w:val="20"/>
          <w:szCs w:val="20"/>
        </w:rPr>
        <w:t>C</w:t>
      </w:r>
      <w:r w:rsidR="001A4500" w:rsidRPr="00F30CC6">
        <w:rPr>
          <w:rFonts w:ascii="Times New Roman" w:hAnsi="Times New Roman" w:cs="Times New Roman"/>
          <w:sz w:val="20"/>
          <w:szCs w:val="20"/>
        </w:rPr>
        <w:t>.</w:t>
      </w:r>
      <w:r w:rsidRPr="00F30CC6">
        <w:rPr>
          <w:rFonts w:ascii="Times New Roman" w:hAnsi="Times New Roman" w:cs="Times New Roman"/>
          <w:sz w:val="20"/>
          <w:szCs w:val="20"/>
        </w:rPr>
        <w:t xml:space="preserve"> </w:t>
      </w:r>
      <w:r w:rsidR="00E64B4B" w:rsidRPr="00F30CC6">
        <w:rPr>
          <w:rFonts w:ascii="Times New Roman" w:hAnsi="Times New Roman" w:cs="Times New Roman"/>
          <w:sz w:val="20"/>
          <w:szCs w:val="20"/>
        </w:rPr>
        <w:t>Comparison of t</w:t>
      </w:r>
      <w:r w:rsidRPr="00F30CC6">
        <w:rPr>
          <w:rFonts w:ascii="Times New Roman" w:hAnsi="Times New Roman" w:cs="Times New Roman"/>
          <w:sz w:val="20"/>
          <w:szCs w:val="20"/>
        </w:rPr>
        <w:t xml:space="preserve">otal relative abundance </w:t>
      </w:r>
      <w:r w:rsidR="00E64B4B" w:rsidRPr="00F30CC6">
        <w:rPr>
          <w:rFonts w:ascii="Times New Roman" w:hAnsi="Times New Roman" w:cs="Times New Roman"/>
          <w:sz w:val="20"/>
          <w:szCs w:val="20"/>
        </w:rPr>
        <w:t>between</w:t>
      </w:r>
      <w:r w:rsidRPr="00F30CC6">
        <w:rPr>
          <w:rFonts w:ascii="Times New Roman" w:hAnsi="Times New Roman" w:cs="Times New Roman"/>
          <w:sz w:val="20"/>
          <w:szCs w:val="20"/>
        </w:rPr>
        <w:t xml:space="preserve"> inulin responders</w:t>
      </w:r>
      <w:r w:rsidR="007D4A83" w:rsidRPr="00F30CC6">
        <w:rPr>
          <w:rFonts w:ascii="Times New Roman" w:hAnsi="Times New Roman" w:cs="Times New Roman"/>
          <w:sz w:val="20"/>
          <w:szCs w:val="20"/>
        </w:rPr>
        <w:t xml:space="preserve"> and other bacterial species.</w:t>
      </w:r>
      <w:ins w:id="1366" w:author="Chen Liao" w:date="2021-02-25T10:13:00Z">
        <w:r w:rsidR="0056578C" w:rsidRPr="00F30CC6">
          <w:rPr>
            <w:rFonts w:ascii="Times New Roman" w:hAnsi="Times New Roman" w:cs="Times New Roman"/>
            <w:sz w:val="20"/>
            <w:szCs w:val="20"/>
          </w:rPr>
          <w:br w:type="page"/>
        </w:r>
      </w:ins>
    </w:p>
    <w:p w14:paraId="2C14C2EF" w14:textId="24397E50" w:rsidR="00047F2B" w:rsidRPr="00F30CC6" w:rsidDel="0056578C" w:rsidRDefault="0056578C">
      <w:pPr>
        <w:jc w:val="center"/>
        <w:rPr>
          <w:del w:id="1367" w:author="Chen Liao" w:date="2021-02-25T09:57:00Z"/>
          <w:rFonts w:ascii="Times New Roman" w:hAnsi="Times New Roman" w:cs="Times New Roman"/>
          <w:sz w:val="20"/>
          <w:szCs w:val="20"/>
        </w:rPr>
      </w:pPr>
      <w:ins w:id="1368" w:author="Chen Liao" w:date="2021-02-25T10:17:00Z">
        <w:r w:rsidRPr="00F30CC6">
          <w:rPr>
            <w:rFonts w:ascii="Times New Roman" w:hAnsi="Times New Roman" w:cs="Times New Roman"/>
            <w:noProof/>
            <w:sz w:val="20"/>
            <w:szCs w:val="20"/>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ins>
    </w:p>
    <w:p w14:paraId="4CAF8D3E" w14:textId="44743E36" w:rsidR="0056578C" w:rsidRPr="00F30CC6" w:rsidRDefault="0056578C">
      <w:pPr>
        <w:jc w:val="center"/>
        <w:rPr>
          <w:ins w:id="1369" w:author="Chen Liao" w:date="2021-02-25T10:17:00Z"/>
          <w:rFonts w:ascii="Times New Roman" w:hAnsi="Times New Roman" w:cs="Times New Roman"/>
          <w:sz w:val="20"/>
          <w:szCs w:val="20"/>
        </w:rPr>
        <w:pPrChange w:id="1370" w:author="Chen Liao" w:date="2021-02-25T10:17:00Z">
          <w:pPr/>
        </w:pPrChange>
      </w:pPr>
    </w:p>
    <w:p w14:paraId="3A837A4E" w14:textId="77777777" w:rsidR="0056578C" w:rsidRPr="00F30CC6" w:rsidRDefault="0056578C">
      <w:pPr>
        <w:rPr>
          <w:ins w:id="1371" w:author="Chen Liao" w:date="2021-02-25T10:17:00Z"/>
          <w:rFonts w:ascii="Times New Roman" w:hAnsi="Times New Roman" w:cs="Times New Roman"/>
          <w:sz w:val="20"/>
          <w:szCs w:val="20"/>
        </w:rPr>
        <w:pPrChange w:id="1372" w:author="Chen Liao" w:date="2021-02-25T10:17:00Z">
          <w:pPr>
            <w:jc w:val="both"/>
          </w:pPr>
        </w:pPrChange>
      </w:pPr>
    </w:p>
    <w:p w14:paraId="7747CB22" w14:textId="1C2797CC" w:rsidR="00E91A5F" w:rsidRPr="00F30CC6" w:rsidRDefault="0056578C" w:rsidP="00E91A5F">
      <w:pPr>
        <w:jc w:val="both"/>
        <w:rPr>
          <w:ins w:id="1373" w:author="Chen Liao" w:date="2021-02-25T10:18:00Z"/>
          <w:rFonts w:ascii="Times New Roman" w:eastAsia="SimSun" w:hAnsi="Times New Roman" w:cs="Times New Roman"/>
          <w:color w:val="000000"/>
          <w:sz w:val="20"/>
          <w:szCs w:val="20"/>
        </w:rPr>
      </w:pPr>
      <w:ins w:id="1374" w:author="Chen Liao" w:date="2021-02-25T10:18:00Z">
        <w:r w:rsidRPr="00F30CC6">
          <w:rPr>
            <w:rFonts w:ascii="Times New Roman" w:hAnsi="Times New Roman" w:cs="Times New Roman"/>
            <w:b/>
            <w:bCs/>
            <w:sz w:val="20"/>
            <w:szCs w:val="20"/>
          </w:rPr>
          <w:t xml:space="preserve">Figure S8. </w:t>
        </w:r>
        <w:r w:rsidR="00883731" w:rsidRPr="00F30CC6">
          <w:rPr>
            <w:rFonts w:ascii="Times New Roman" w:hAnsi="Times New Roman" w:cs="Times New Roman"/>
            <w:b/>
            <w:bCs/>
            <w:sz w:val="20"/>
            <w:szCs w:val="20"/>
          </w:rPr>
          <w:t xml:space="preserve">(Related to Fig. 3) </w:t>
        </w:r>
        <w:r w:rsidR="00E91A5F" w:rsidRPr="00A06850">
          <w:rPr>
            <w:rFonts w:ascii="Times New Roman" w:eastAsia="SimSun" w:hAnsi="Times New Roman" w:cs="Times New Roman"/>
            <w:b/>
            <w:bCs/>
            <w:color w:val="000000"/>
            <w:sz w:val="20"/>
            <w:szCs w:val="20"/>
            <w:rPrChange w:id="1375" w:author="Chen Liao" w:date="2021-02-25T12:14:00Z">
              <w:rPr>
                <w:rFonts w:ascii="Times New Roman" w:eastAsia="SimSun" w:hAnsi="Times New Roman" w:cs="Times New Roman"/>
                <w:color w:val="000000"/>
                <w:sz w:val="20"/>
                <w:szCs w:val="20"/>
              </w:rPr>
            </w:rPrChange>
          </w:rPr>
          <w:t>Prediction of total bacterial density (i.e., absolute abundance) from relative abundance of inulin responders.</w:t>
        </w:r>
        <w:r w:rsidR="00E91A5F" w:rsidRPr="00F30CC6">
          <w:rPr>
            <w:rFonts w:ascii="Times New Roman" w:eastAsia="SimSun" w:hAnsi="Times New Roman" w:cs="Times New Roman"/>
            <w:color w:val="000000"/>
            <w:sz w:val="20"/>
            <w:szCs w:val="20"/>
          </w:rPr>
          <w:t xml:space="preserve"> </w:t>
        </w:r>
        <w:r w:rsidR="00E91A5F" w:rsidRPr="00F30CC6">
          <w:rPr>
            <w:rFonts w:ascii="Times New Roman" w:eastAsia="SimSun" w:hAnsi="Times New Roman" w:cs="Times New Roman"/>
            <w:b/>
            <w:bCs/>
            <w:color w:val="000000"/>
            <w:sz w:val="20"/>
            <w:szCs w:val="20"/>
          </w:rPr>
          <w:t>A</w:t>
        </w:r>
        <w:r w:rsidR="00E91A5F" w:rsidRPr="00F30CC6">
          <w:rPr>
            <w:rFonts w:ascii="Times New Roman" w:eastAsia="SimSun" w:hAnsi="Times New Roman" w:cs="Times New Roman"/>
            <w:color w:val="000000"/>
            <w:sz w:val="20"/>
            <w:szCs w:val="20"/>
          </w:rPr>
          <w:t xml:space="preserve">. Pearson correlation for different combinations of inulin responders. The red bar has the highest correlation coefficient. </w:t>
        </w:r>
        <w:r w:rsidR="00E91A5F" w:rsidRPr="00F30CC6">
          <w:rPr>
            <w:rFonts w:ascii="Times New Roman" w:eastAsia="SimSun" w:hAnsi="Times New Roman" w:cs="Times New Roman"/>
            <w:b/>
            <w:bCs/>
            <w:color w:val="000000"/>
            <w:sz w:val="20"/>
            <w:szCs w:val="20"/>
          </w:rPr>
          <w:t>B</w:t>
        </w:r>
        <w:r w:rsidR="00E91A5F" w:rsidRPr="00F30CC6">
          <w:rPr>
            <w:rFonts w:ascii="Times New Roman" w:eastAsia="SimSun" w:hAnsi="Times New Roman" w:cs="Times New Roman"/>
            <w:color w:val="000000"/>
            <w:sz w:val="20"/>
            <w:szCs w:val="20"/>
          </w:rPr>
          <w:t>. Scatter plot showing the positive correlation of the combined relative abundance of Bacteroides acidifaciens (B.a.) and unclassified Muribaculaceae (Un. Mu.) with total bacterial density. Gray line: linear regression (</w:t>
        </w:r>
      </w:ins>
      <w:ins w:id="1376" w:author="Chen Liao" w:date="2021-02-25T10:20:00Z">
        <w:r w:rsidR="004D1ED3" w:rsidRPr="00F30CC6">
          <w:rPr>
            <w:rFonts w:ascii="Times New Roman" w:eastAsia="SimSun" w:hAnsi="Times New Roman" w:cs="Times New Roman"/>
            <w:color w:val="000000"/>
            <w:sz w:val="20"/>
            <w:szCs w:val="20"/>
          </w:rPr>
          <w:t>P</w:t>
        </w:r>
        <w:r w:rsidR="0033710D" w:rsidRPr="00F30CC6">
          <w:rPr>
            <w:rFonts w:ascii="Times New Roman" w:eastAsia="SimSun" w:hAnsi="Times New Roman" w:cs="Times New Roman"/>
            <w:color w:val="000000"/>
            <w:sz w:val="20"/>
            <w:szCs w:val="20"/>
          </w:rPr>
          <w:t>earson r</w:t>
        </w:r>
      </w:ins>
      <w:ins w:id="1377" w:author="Chen Liao" w:date="2021-02-25T10:18:00Z">
        <w:r w:rsidR="00E91A5F" w:rsidRPr="00F30CC6">
          <w:rPr>
            <w:rFonts w:ascii="Times New Roman" w:eastAsia="SimSun" w:hAnsi="Times New Roman" w:cs="Times New Roman"/>
            <w:color w:val="000000"/>
            <w:sz w:val="20"/>
            <w:szCs w:val="20"/>
          </w:rPr>
          <w:t xml:space="preserve"> and P-value are indicated in the plot); shading area: standard error of the regression.</w:t>
        </w:r>
      </w:ins>
    </w:p>
    <w:p w14:paraId="57DE88FC" w14:textId="1848C4AD" w:rsidR="001A4500" w:rsidRPr="00F30CC6" w:rsidRDefault="00047F2B">
      <w:pPr>
        <w:rPr>
          <w:rFonts w:ascii="Times New Roman" w:hAnsi="Times New Roman" w:cs="Times New Roman"/>
          <w:sz w:val="20"/>
          <w:szCs w:val="20"/>
        </w:rPr>
        <w:pPrChange w:id="1378" w:author="Chen Liao" w:date="2021-02-25T10:17:00Z">
          <w:pPr>
            <w:jc w:val="both"/>
          </w:pPr>
        </w:pPrChange>
      </w:pPr>
      <w:ins w:id="1379" w:author="戴 磊" w:date="2021-02-19T21:40:00Z">
        <w:del w:id="1380" w:author="Chen Liao" w:date="2021-02-25T09:57:00Z">
          <w:r w:rsidRPr="00F30CC6" w:rsidDel="00BA5E4F">
            <w:rPr>
              <w:rFonts w:ascii="Times New Roman" w:hAnsi="Times New Roman" w:cs="Times New Roman"/>
              <w:sz w:val="20"/>
              <w:szCs w:val="20"/>
            </w:rPr>
            <w:delText>Related to figure 3</w:delText>
          </w:r>
        </w:del>
      </w:ins>
      <w:r w:rsidR="001A4500" w:rsidRPr="00F30CC6">
        <w:rPr>
          <w:rFonts w:ascii="Times New Roman" w:hAnsi="Times New Roman" w:cs="Times New Roman"/>
          <w:sz w:val="20"/>
          <w:szCs w:val="20"/>
        </w:rPr>
        <w:br w:type="page"/>
      </w:r>
    </w:p>
    <w:p w14:paraId="0C19B085" w14:textId="6231103B" w:rsidR="00444C15" w:rsidRPr="00F30CC6" w:rsidRDefault="004414C3" w:rsidP="0053174B">
      <w:pPr>
        <w:jc w:val="center"/>
        <w:rPr>
          <w:rFonts w:ascii="Times New Roman" w:hAnsi="Times New Roman" w:cs="Times New Roman"/>
          <w:sz w:val="20"/>
          <w:szCs w:val="20"/>
        </w:rPr>
      </w:pPr>
      <w:del w:id="1381" w:author="Chen Liao" w:date="2021-02-25T10:20:00Z">
        <w:r w:rsidRPr="00F30CC6" w:rsidDel="009C0F51">
          <w:rPr>
            <w:rFonts w:ascii="Times New Roman" w:hAnsi="Times New Roman" w:cs="Times New Roman"/>
            <w:noProof/>
            <w:sz w:val="20"/>
            <w:szCs w:val="20"/>
          </w:rPr>
          <w:lastRenderedPageBreak/>
          <w:drawing>
            <wp:inline distT="0" distB="0" distL="0" distR="0" wp14:anchorId="05723B33" wp14:editId="038ACC08">
              <wp:extent cx="4470400" cy="3200400"/>
              <wp:effectExtent l="0" t="0" r="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0400" cy="3200400"/>
                      </a:xfrm>
                      <a:prstGeom prst="rect">
                        <a:avLst/>
                      </a:prstGeom>
                    </pic:spPr>
                  </pic:pic>
                </a:graphicData>
              </a:graphic>
            </wp:inline>
          </w:drawing>
        </w:r>
      </w:del>
      <w:ins w:id="1382" w:author="Chen Liao" w:date="2021-02-25T10:23:00Z">
        <w:r w:rsidR="009C0F51" w:rsidRPr="00F30CC6">
          <w:rPr>
            <w:rFonts w:ascii="Times New Roman" w:hAnsi="Times New Roman" w:cs="Times New Roman"/>
            <w:noProof/>
            <w:sz w:val="20"/>
            <w:szCs w:val="20"/>
          </w:rPr>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ins>
    </w:p>
    <w:p w14:paraId="4B40E3EB" w14:textId="7ABDA8AD" w:rsidR="0035704D" w:rsidRPr="00F30CC6" w:rsidRDefault="00876085" w:rsidP="005E0AD8">
      <w:pPr>
        <w:jc w:val="both"/>
        <w:rPr>
          <w:rFonts w:ascii="Times New Roman" w:hAnsi="Times New Roman" w:cs="Times New Roman"/>
          <w:sz w:val="20"/>
          <w:szCs w:val="20"/>
        </w:rPr>
      </w:pPr>
      <w:r w:rsidRPr="00F30CC6">
        <w:rPr>
          <w:rFonts w:ascii="Times New Roman" w:hAnsi="Times New Roman" w:cs="Times New Roman"/>
          <w:sz w:val="20"/>
          <w:szCs w:val="20"/>
        </w:rPr>
        <w:t xml:space="preserve"> </w:t>
      </w:r>
    </w:p>
    <w:p w14:paraId="73D45371" w14:textId="498A890E" w:rsidR="00ED0E99" w:rsidRPr="00F30CC6" w:rsidDel="009C0F51" w:rsidRDefault="00444C15" w:rsidP="005E0AD8">
      <w:pPr>
        <w:jc w:val="both"/>
        <w:rPr>
          <w:ins w:id="1383" w:author="戴 磊" w:date="2021-02-19T21:44:00Z"/>
          <w:del w:id="1384" w:author="Chen Liao" w:date="2021-02-25T10:23:00Z"/>
          <w:rFonts w:ascii="Times New Roman" w:eastAsia="SimSun" w:hAnsi="Times New Roman" w:cs="Times New Roman"/>
          <w:color w:val="000000"/>
          <w:sz w:val="20"/>
          <w:szCs w:val="20"/>
        </w:rPr>
      </w:pPr>
      <w:r w:rsidRPr="00F30CC6">
        <w:rPr>
          <w:rFonts w:ascii="Times New Roman" w:hAnsi="Times New Roman" w:cs="Times New Roman"/>
          <w:b/>
          <w:bCs/>
          <w:sz w:val="20"/>
          <w:szCs w:val="20"/>
        </w:rPr>
        <w:t>Figure S</w:t>
      </w:r>
      <w:r w:rsidR="00BF6A7B" w:rsidRPr="00F30CC6">
        <w:rPr>
          <w:rFonts w:ascii="Times New Roman" w:hAnsi="Times New Roman" w:cs="Times New Roman"/>
          <w:b/>
          <w:bCs/>
          <w:sz w:val="20"/>
          <w:szCs w:val="20"/>
        </w:rPr>
        <w:t>9</w:t>
      </w:r>
      <w:r w:rsidRPr="00F30CC6">
        <w:rPr>
          <w:rFonts w:ascii="Times New Roman" w:hAnsi="Times New Roman" w:cs="Times New Roman"/>
          <w:b/>
          <w:bCs/>
          <w:sz w:val="20"/>
          <w:szCs w:val="20"/>
        </w:rPr>
        <w:t xml:space="preserve">. </w:t>
      </w:r>
      <w:ins w:id="1385" w:author="Chen Liao" w:date="2021-02-25T10:23:00Z">
        <w:r w:rsidR="009C0F51" w:rsidRPr="00F30CC6">
          <w:rPr>
            <w:rFonts w:ascii="Times New Roman" w:hAnsi="Times New Roman" w:cs="Times New Roman"/>
            <w:b/>
            <w:bCs/>
            <w:sz w:val="20"/>
            <w:szCs w:val="20"/>
          </w:rPr>
          <w:t>(R</w:t>
        </w:r>
        <w:r w:rsidR="009C0F51" w:rsidRPr="00A06850">
          <w:rPr>
            <w:rFonts w:ascii="Times New Roman" w:hAnsi="Times New Roman" w:cs="Times New Roman"/>
            <w:b/>
            <w:bCs/>
            <w:sz w:val="20"/>
            <w:szCs w:val="20"/>
          </w:rPr>
          <w:t>elated</w:t>
        </w:r>
        <w:r w:rsidR="009C0F51" w:rsidRPr="00F30CC6">
          <w:rPr>
            <w:rFonts w:ascii="Times New Roman" w:hAnsi="Times New Roman" w:cs="Times New Roman"/>
            <w:b/>
            <w:bCs/>
            <w:sz w:val="20"/>
            <w:szCs w:val="20"/>
          </w:rPr>
          <w:t xml:space="preserve"> to Fig. 3) </w:t>
        </w:r>
      </w:ins>
      <w:r w:rsidR="00BF2C9A" w:rsidRPr="00F30CC6">
        <w:rPr>
          <w:rFonts w:ascii="Times New Roman" w:hAnsi="Times New Roman" w:cs="Times New Roman"/>
          <w:b/>
          <w:bCs/>
          <w:sz w:val="20"/>
          <w:szCs w:val="20"/>
        </w:rPr>
        <w:t xml:space="preserve">Inferring </w:t>
      </w:r>
      <w:r w:rsidR="00DD6564" w:rsidRPr="00F30CC6">
        <w:rPr>
          <w:rFonts w:ascii="Times New Roman" w:hAnsi="Times New Roman" w:cs="Times New Roman"/>
          <w:b/>
          <w:bCs/>
          <w:sz w:val="20"/>
          <w:szCs w:val="20"/>
        </w:rPr>
        <w:t xml:space="preserve">bacterial </w:t>
      </w:r>
      <w:r w:rsidR="006B63AA" w:rsidRPr="00F30CC6">
        <w:rPr>
          <w:rFonts w:ascii="Times New Roman" w:hAnsi="Times New Roman" w:cs="Times New Roman"/>
          <w:b/>
          <w:bCs/>
          <w:sz w:val="20"/>
          <w:szCs w:val="20"/>
        </w:rPr>
        <w:t xml:space="preserve">responders to resistant starch </w:t>
      </w:r>
      <w:r w:rsidR="00DD6564" w:rsidRPr="00F30CC6">
        <w:rPr>
          <w:rFonts w:ascii="Times New Roman" w:hAnsi="Times New Roman" w:cs="Times New Roman"/>
          <w:b/>
          <w:bCs/>
          <w:sz w:val="20"/>
          <w:szCs w:val="20"/>
        </w:rPr>
        <w:t xml:space="preserve">intervention </w:t>
      </w:r>
      <w:r w:rsidR="006B63AA" w:rsidRPr="00F30CC6">
        <w:rPr>
          <w:rFonts w:ascii="Times New Roman" w:hAnsi="Times New Roman" w:cs="Times New Roman"/>
          <w:b/>
          <w:bCs/>
          <w:sz w:val="20"/>
          <w:szCs w:val="20"/>
        </w:rPr>
        <w:t>and associated ecological interaction network.</w:t>
      </w:r>
      <w:r w:rsidR="006B63AA" w:rsidRPr="00F30CC6">
        <w:rPr>
          <w:rFonts w:ascii="Times New Roman" w:hAnsi="Times New Roman" w:cs="Times New Roman"/>
          <w:sz w:val="20"/>
          <w:szCs w:val="20"/>
        </w:rPr>
        <w:t xml:space="preserve"> </w:t>
      </w:r>
      <w:r w:rsidR="001F52DA" w:rsidRPr="00F30CC6">
        <w:rPr>
          <w:rFonts w:ascii="Times New Roman" w:eastAsia="SimSun" w:hAnsi="Times New Roman" w:cs="Times New Roman"/>
          <w:color w:val="000000"/>
          <w:sz w:val="20"/>
          <w:szCs w:val="20"/>
        </w:rPr>
        <w:t>The same figure legend applies as in the main text Fig. 3C-H (the same order).</w:t>
      </w:r>
    </w:p>
    <w:p w14:paraId="2E157EFD" w14:textId="13E9BBF2" w:rsidR="0035704D" w:rsidRPr="00F30CC6" w:rsidRDefault="00ED0E99" w:rsidP="005E0AD8">
      <w:pPr>
        <w:jc w:val="both"/>
        <w:rPr>
          <w:rFonts w:ascii="Times New Roman" w:eastAsia="SimSun" w:hAnsi="Times New Roman" w:cs="Times New Roman"/>
          <w:color w:val="000000"/>
          <w:sz w:val="20"/>
          <w:szCs w:val="20"/>
        </w:rPr>
      </w:pPr>
      <w:ins w:id="1386" w:author="戴 磊" w:date="2021-02-19T21:44:00Z">
        <w:del w:id="1387" w:author="Chen Liao" w:date="2021-02-25T10:23:00Z">
          <w:r w:rsidRPr="00F30CC6" w:rsidDel="009C0F51">
            <w:rPr>
              <w:rFonts w:ascii="Times New Roman" w:eastAsia="SimSun" w:hAnsi="Times New Roman" w:cs="Times New Roman"/>
              <w:color w:val="000000"/>
              <w:sz w:val="20"/>
              <w:szCs w:val="20"/>
            </w:rPr>
            <w:delText>Rel</w:delText>
          </w:r>
        </w:del>
      </w:ins>
      <w:ins w:id="1388" w:author="戴 磊" w:date="2021-02-19T21:45:00Z">
        <w:del w:id="1389" w:author="Chen Liao" w:date="2021-02-25T10:23:00Z">
          <w:r w:rsidRPr="00F30CC6" w:rsidDel="009C0F51">
            <w:rPr>
              <w:rFonts w:ascii="Times New Roman" w:eastAsia="SimSun" w:hAnsi="Times New Roman" w:cs="Times New Roman"/>
              <w:color w:val="000000"/>
              <w:sz w:val="20"/>
              <w:szCs w:val="20"/>
            </w:rPr>
            <w:delText>ated to figure 3</w:delText>
          </w:r>
        </w:del>
      </w:ins>
      <w:r w:rsidR="006F5324" w:rsidRPr="00F30CC6">
        <w:rPr>
          <w:rFonts w:ascii="Times New Roman" w:eastAsia="SimSun" w:hAnsi="Times New Roman" w:cs="Times New Roman"/>
          <w:color w:val="000000"/>
          <w:sz w:val="20"/>
          <w:szCs w:val="20"/>
        </w:rPr>
        <w:br w:type="page"/>
      </w:r>
    </w:p>
    <w:p w14:paraId="129AF1A2" w14:textId="30C5DE5C" w:rsidR="0035704D" w:rsidRPr="00F30CC6" w:rsidRDefault="0035704D" w:rsidP="004559C4">
      <w:pPr>
        <w:jc w:val="center"/>
        <w:rPr>
          <w:ins w:id="1390" w:author="Chen Liao" w:date="2021-02-25T11:10:00Z"/>
          <w:rFonts w:ascii="Times New Roman" w:eastAsia="SimSun" w:hAnsi="Times New Roman" w:cs="Times New Roman"/>
          <w:color w:val="000000"/>
          <w:sz w:val="20"/>
          <w:szCs w:val="20"/>
        </w:rPr>
      </w:pPr>
      <w:commentRangeStart w:id="1391"/>
      <w:del w:id="1392" w:author="刘 红宾" w:date="2021-03-01T09:31:00Z">
        <w:r w:rsidRPr="00F30CC6" w:rsidDel="00450014">
          <w:rPr>
            <w:rFonts w:ascii="Times New Roman" w:eastAsia="SimSun" w:hAnsi="Times New Roman" w:cs="Times New Roman"/>
            <w:noProof/>
            <w:color w:val="000000"/>
            <w:sz w:val="20"/>
            <w:szCs w:val="20"/>
          </w:rPr>
          <w:lastRenderedPageBreak/>
          <w:drawing>
            <wp:inline distT="0" distB="0" distL="0" distR="0" wp14:anchorId="28A29AFB" wp14:editId="31F0425E">
              <wp:extent cx="4666075" cy="1862667"/>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2687" cy="1873290"/>
                      </a:xfrm>
                      <a:prstGeom prst="rect">
                        <a:avLst/>
                      </a:prstGeom>
                    </pic:spPr>
                  </pic:pic>
                </a:graphicData>
              </a:graphic>
            </wp:inline>
          </w:drawing>
        </w:r>
      </w:del>
      <w:commentRangeEnd w:id="1391"/>
      <w:r w:rsidR="00B82201" w:rsidRPr="00A06850">
        <w:rPr>
          <w:rStyle w:val="CommentReference"/>
          <w:rFonts w:ascii="Times New Roman" w:hAnsi="Times New Roman" w:cs="Times New Roman"/>
          <w:rPrChange w:id="1393" w:author="Chen Liao" w:date="2021-02-25T12:14:00Z">
            <w:rPr>
              <w:rStyle w:val="CommentReference"/>
            </w:rPr>
          </w:rPrChange>
        </w:rPr>
        <w:commentReference w:id="1391"/>
      </w:r>
    </w:p>
    <w:p w14:paraId="0C010A37" w14:textId="47B3FAA0" w:rsidR="001C1D14" w:rsidRPr="00F30CC6" w:rsidRDefault="00D30B1E" w:rsidP="004559C4">
      <w:pPr>
        <w:jc w:val="center"/>
        <w:rPr>
          <w:rFonts w:ascii="Times New Roman" w:eastAsia="SimSun" w:hAnsi="Times New Roman" w:cs="Times New Roman"/>
          <w:color w:val="000000"/>
          <w:sz w:val="20"/>
          <w:szCs w:val="20"/>
        </w:rPr>
      </w:pPr>
      <w:ins w:id="1394" w:author="Chen Liao" w:date="2021-02-25T11:17:00Z">
        <w:r w:rsidRPr="00F30CC6">
          <w:rPr>
            <w:rFonts w:ascii="Times New Roman" w:eastAsia="SimSun" w:hAnsi="Times New Roman" w:cs="Times New Roman"/>
            <w:noProof/>
            <w:color w:val="000000"/>
            <w:sz w:val="20"/>
            <w:szCs w:val="20"/>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ins>
    </w:p>
    <w:p w14:paraId="2CF0373D" w14:textId="77777777" w:rsidR="0035704D" w:rsidRPr="00F30CC6" w:rsidRDefault="0035704D" w:rsidP="005E0AD8">
      <w:pPr>
        <w:jc w:val="both"/>
        <w:rPr>
          <w:rFonts w:ascii="Times New Roman" w:eastAsia="SimSun" w:hAnsi="Times New Roman" w:cs="Times New Roman"/>
          <w:b/>
          <w:bCs/>
          <w:color w:val="000000"/>
          <w:sz w:val="20"/>
          <w:szCs w:val="20"/>
        </w:rPr>
      </w:pPr>
    </w:p>
    <w:p w14:paraId="0E0AB129" w14:textId="55A7A001" w:rsidR="00ED0E99" w:rsidRPr="00F30CC6" w:rsidDel="002038EB" w:rsidRDefault="006035EE" w:rsidP="005E0AD8">
      <w:pPr>
        <w:jc w:val="both"/>
        <w:rPr>
          <w:ins w:id="1395" w:author="戴 磊" w:date="2021-02-19T21:45:00Z"/>
          <w:del w:id="1396" w:author="Chen Liao" w:date="2021-02-25T10:24:00Z"/>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Figure S10</w:t>
      </w:r>
      <w:r w:rsidR="0035704D" w:rsidRPr="00F30CC6">
        <w:rPr>
          <w:rFonts w:ascii="Times New Roman" w:eastAsia="SimSun" w:hAnsi="Times New Roman" w:cs="Times New Roman"/>
          <w:b/>
          <w:bCs/>
          <w:color w:val="000000"/>
          <w:sz w:val="20"/>
          <w:szCs w:val="20"/>
        </w:rPr>
        <w:t xml:space="preserve">. </w:t>
      </w:r>
      <w:ins w:id="1397" w:author="Chen Liao" w:date="2021-02-25T10:23:00Z">
        <w:r w:rsidR="00E22487" w:rsidRPr="00F30CC6">
          <w:rPr>
            <w:rFonts w:ascii="Times New Roman" w:eastAsia="SimSun" w:hAnsi="Times New Roman" w:cs="Times New Roman"/>
            <w:b/>
            <w:bCs/>
            <w:color w:val="000000"/>
            <w:sz w:val="20"/>
            <w:szCs w:val="20"/>
          </w:rPr>
          <w:t xml:space="preserve">(Related </w:t>
        </w:r>
      </w:ins>
      <w:ins w:id="1398" w:author="Chen Liao" w:date="2021-02-25T10:24:00Z">
        <w:r w:rsidR="00E22487" w:rsidRPr="00F30CC6">
          <w:rPr>
            <w:rFonts w:ascii="Times New Roman" w:eastAsia="SimSun" w:hAnsi="Times New Roman" w:cs="Times New Roman"/>
            <w:b/>
            <w:bCs/>
            <w:color w:val="000000"/>
            <w:sz w:val="20"/>
            <w:szCs w:val="20"/>
          </w:rPr>
          <w:t xml:space="preserve">to Fig. 3) </w:t>
        </w:r>
      </w:ins>
      <w:r w:rsidR="0035704D" w:rsidRPr="00F30CC6">
        <w:rPr>
          <w:rFonts w:ascii="Times New Roman" w:eastAsia="SimSun" w:hAnsi="Times New Roman" w:cs="Times New Roman"/>
          <w:b/>
          <w:bCs/>
          <w:color w:val="000000"/>
          <w:sz w:val="20"/>
          <w:szCs w:val="20"/>
        </w:rPr>
        <w:t xml:space="preserve">Inference of inulin responders </w:t>
      </w:r>
      <w:r w:rsidR="001952B8" w:rsidRPr="00F30CC6">
        <w:rPr>
          <w:rFonts w:ascii="Times New Roman" w:eastAsia="SimSun" w:hAnsi="Times New Roman" w:cs="Times New Roman"/>
          <w:b/>
          <w:bCs/>
          <w:color w:val="000000"/>
          <w:sz w:val="20"/>
          <w:szCs w:val="20"/>
        </w:rPr>
        <w:t>in human gut microbiome</w:t>
      </w:r>
      <w:r w:rsidR="0035704D" w:rsidRPr="00F30CC6">
        <w:rPr>
          <w:rFonts w:ascii="Times New Roman" w:eastAsia="SimSun" w:hAnsi="Times New Roman" w:cs="Times New Roman"/>
          <w:b/>
          <w:bCs/>
          <w:color w:val="000000"/>
          <w:sz w:val="20"/>
          <w:szCs w:val="20"/>
        </w:rPr>
        <w:t>.</w:t>
      </w:r>
      <w:r w:rsidR="00DF02E4" w:rsidRPr="00F30CC6">
        <w:rPr>
          <w:rFonts w:ascii="Times New Roman" w:eastAsia="SimSun" w:hAnsi="Times New Roman" w:cs="Times New Roman"/>
          <w:b/>
          <w:bCs/>
          <w:color w:val="000000"/>
          <w:sz w:val="20"/>
          <w:szCs w:val="20"/>
        </w:rPr>
        <w:t xml:space="preserve"> A. </w:t>
      </w:r>
      <w:r w:rsidR="001952B8" w:rsidRPr="00F30CC6">
        <w:rPr>
          <w:rFonts w:ascii="Times New Roman" w:eastAsia="SimSun" w:hAnsi="Times New Roman" w:cs="Times New Roman"/>
          <w:color w:val="000000"/>
          <w:sz w:val="20"/>
          <w:szCs w:val="20"/>
        </w:rPr>
        <w:t>Principal</w:t>
      </w:r>
      <w:r w:rsidR="00DC5173" w:rsidRPr="00F30CC6">
        <w:rPr>
          <w:rFonts w:ascii="Times New Roman" w:eastAsia="SimSun" w:hAnsi="Times New Roman" w:cs="Times New Roman"/>
          <w:color w:val="000000"/>
          <w:sz w:val="20"/>
          <w:szCs w:val="20"/>
        </w:rPr>
        <w:t xml:space="preserve"> coordinate </w:t>
      </w:r>
      <w:r w:rsidR="001952B8" w:rsidRPr="00F30CC6">
        <w:rPr>
          <w:rFonts w:ascii="Times New Roman" w:eastAsia="SimSun" w:hAnsi="Times New Roman" w:cs="Times New Roman"/>
          <w:color w:val="000000"/>
          <w:sz w:val="20"/>
          <w:szCs w:val="20"/>
        </w:rPr>
        <w:t>analysis</w:t>
      </w:r>
      <w:r w:rsidR="00DC5173" w:rsidRPr="00F30CC6">
        <w:rPr>
          <w:rFonts w:ascii="Times New Roman" w:eastAsia="SimSun" w:hAnsi="Times New Roman" w:cs="Times New Roman"/>
          <w:color w:val="000000"/>
          <w:sz w:val="20"/>
          <w:szCs w:val="20"/>
        </w:rPr>
        <w:t xml:space="preserve"> (PCoA) of baseline human gut microbiota (</w:t>
      </w:r>
      <w:r w:rsidR="002D6B9A" w:rsidRPr="00F30CC6">
        <w:rPr>
          <w:rFonts w:ascii="Times New Roman" w:hAnsi="Times New Roman" w:cs="Times New Roman"/>
          <w:color w:val="242021"/>
          <w:sz w:val="20"/>
          <w:szCs w:val="20"/>
        </w:rPr>
        <w:t>Bray-Curtis distance</w:t>
      </w:r>
      <w:r w:rsidR="00DC5173" w:rsidRPr="00F30CC6">
        <w:rPr>
          <w:rFonts w:ascii="Times New Roman" w:hAnsi="Times New Roman" w:cs="Times New Roman"/>
          <w:color w:val="242021"/>
          <w:sz w:val="20"/>
          <w:szCs w:val="20"/>
        </w:rPr>
        <w:t xml:space="preserve"> matrix of 16S or shallow shotgun metagenomics</w:t>
      </w:r>
      <w:r w:rsidR="00DC5173" w:rsidRPr="00F30CC6">
        <w:rPr>
          <w:rFonts w:ascii="Times New Roman" w:eastAsia="SimSun" w:hAnsi="Times New Roman" w:cs="Times New Roman"/>
          <w:color w:val="000000"/>
          <w:sz w:val="20"/>
          <w:szCs w:val="20"/>
        </w:rPr>
        <w:t>) in four cohorts of literature studies with inulin intervention.</w:t>
      </w:r>
      <w:r w:rsidR="00DF02E4" w:rsidRPr="00F30CC6">
        <w:rPr>
          <w:rFonts w:ascii="Times New Roman" w:eastAsia="SimSun" w:hAnsi="Times New Roman" w:cs="Times New Roman"/>
          <w:b/>
          <w:bCs/>
          <w:color w:val="000000"/>
          <w:sz w:val="20"/>
          <w:szCs w:val="20"/>
        </w:rPr>
        <w:t xml:space="preserve"> B. </w:t>
      </w:r>
      <w:r w:rsidR="00DC5173" w:rsidRPr="00F30CC6">
        <w:rPr>
          <w:rFonts w:ascii="Times New Roman" w:eastAsia="SimSun" w:hAnsi="Times New Roman" w:cs="Times New Roman"/>
          <w:color w:val="000000"/>
          <w:sz w:val="20"/>
          <w:szCs w:val="20"/>
        </w:rPr>
        <w:t xml:space="preserve">Relative abundance of two major bacterial phyla in the same samples </w:t>
      </w:r>
      <w:r w:rsidR="00C5488F" w:rsidRPr="00F30CC6">
        <w:rPr>
          <w:rFonts w:ascii="Times New Roman" w:eastAsia="SimSun" w:hAnsi="Times New Roman" w:cs="Times New Roman"/>
          <w:color w:val="000000"/>
          <w:sz w:val="20"/>
          <w:szCs w:val="20"/>
        </w:rPr>
        <w:t xml:space="preserve">shown </w:t>
      </w:r>
      <w:r w:rsidR="001952B8" w:rsidRPr="00F30CC6">
        <w:rPr>
          <w:rFonts w:ascii="Times New Roman" w:eastAsia="SimSun" w:hAnsi="Times New Roman" w:cs="Times New Roman"/>
          <w:color w:val="000000"/>
          <w:sz w:val="20"/>
          <w:szCs w:val="20"/>
        </w:rPr>
        <w:t xml:space="preserve">in </w:t>
      </w:r>
      <w:r w:rsidR="00C5488F" w:rsidRPr="00F30CC6">
        <w:rPr>
          <w:rFonts w:ascii="Times New Roman" w:eastAsia="SimSun" w:hAnsi="Times New Roman" w:cs="Times New Roman"/>
          <w:color w:val="000000"/>
          <w:sz w:val="20"/>
          <w:szCs w:val="20"/>
        </w:rPr>
        <w:t xml:space="preserve">panel </w:t>
      </w:r>
      <w:r w:rsidR="001952B8" w:rsidRPr="00F30CC6">
        <w:rPr>
          <w:rFonts w:ascii="Times New Roman" w:eastAsia="SimSun" w:hAnsi="Times New Roman" w:cs="Times New Roman"/>
          <w:color w:val="000000"/>
          <w:sz w:val="20"/>
          <w:szCs w:val="20"/>
        </w:rPr>
        <w:t>A</w:t>
      </w:r>
      <w:r w:rsidR="00DC5173" w:rsidRPr="00F30CC6">
        <w:rPr>
          <w:rFonts w:ascii="Times New Roman" w:eastAsia="SimSun" w:hAnsi="Times New Roman" w:cs="Times New Roman"/>
          <w:color w:val="000000"/>
          <w:sz w:val="20"/>
          <w:szCs w:val="20"/>
        </w:rPr>
        <w:t>.</w:t>
      </w:r>
      <w:r w:rsidR="00DF02E4" w:rsidRPr="00F30CC6">
        <w:rPr>
          <w:rFonts w:ascii="Times New Roman" w:eastAsia="SimSun" w:hAnsi="Times New Roman" w:cs="Times New Roman"/>
          <w:color w:val="000000"/>
          <w:sz w:val="20"/>
          <w:szCs w:val="20"/>
        </w:rPr>
        <w:t xml:space="preserve"> </w:t>
      </w:r>
      <w:r w:rsidR="00DF02E4" w:rsidRPr="00F30CC6">
        <w:rPr>
          <w:rFonts w:ascii="Times New Roman" w:eastAsia="SimSun" w:hAnsi="Times New Roman" w:cs="Times New Roman"/>
          <w:b/>
          <w:bCs/>
          <w:color w:val="000000"/>
          <w:sz w:val="20"/>
          <w:szCs w:val="20"/>
        </w:rPr>
        <w:t xml:space="preserve">C. </w:t>
      </w:r>
      <w:r w:rsidR="004E6AA8" w:rsidRPr="00F30CC6">
        <w:rPr>
          <w:rFonts w:ascii="Times New Roman" w:eastAsia="SimSun" w:hAnsi="Times New Roman" w:cs="Times New Roman"/>
          <w:color w:val="000000"/>
          <w:sz w:val="20"/>
          <w:szCs w:val="20"/>
        </w:rPr>
        <w:t>Positive</w:t>
      </w:r>
      <w:r w:rsidR="00DC5173" w:rsidRPr="00F30CC6">
        <w:rPr>
          <w:rFonts w:ascii="Times New Roman" w:eastAsia="SimSun" w:hAnsi="Times New Roman" w:cs="Times New Roman"/>
          <w:color w:val="000000"/>
          <w:sz w:val="20"/>
          <w:szCs w:val="20"/>
        </w:rPr>
        <w:t xml:space="preserve"> inulin responders identified from the four literature studies in </w:t>
      </w:r>
      <w:r w:rsidR="005C2BCD" w:rsidRPr="00F30CC6">
        <w:rPr>
          <w:rFonts w:ascii="Times New Roman" w:eastAsia="SimSun" w:hAnsi="Times New Roman" w:cs="Times New Roman"/>
          <w:color w:val="000000"/>
          <w:sz w:val="20"/>
          <w:szCs w:val="20"/>
        </w:rPr>
        <w:t xml:space="preserve">panel </w:t>
      </w:r>
      <w:r w:rsidR="004E6AA8" w:rsidRPr="00F30CC6">
        <w:rPr>
          <w:rFonts w:ascii="Times New Roman" w:eastAsia="SimSun" w:hAnsi="Times New Roman" w:cs="Times New Roman"/>
          <w:color w:val="000000"/>
          <w:sz w:val="20"/>
          <w:szCs w:val="20"/>
        </w:rPr>
        <w:t xml:space="preserve">A. We used the same </w:t>
      </w:r>
      <w:r w:rsidR="005C2BCD" w:rsidRPr="00F30CC6">
        <w:rPr>
          <w:rFonts w:ascii="Times New Roman" w:eastAsia="SimSun" w:hAnsi="Times New Roman" w:cs="Times New Roman"/>
          <w:color w:val="000000"/>
          <w:sz w:val="20"/>
          <w:szCs w:val="20"/>
        </w:rPr>
        <w:t>generalized Lotka-Volterra model and B</w:t>
      </w:r>
      <w:r w:rsidR="004E6AA8" w:rsidRPr="00F30CC6">
        <w:rPr>
          <w:rFonts w:ascii="Times New Roman" w:eastAsia="SimSun" w:hAnsi="Times New Roman" w:cs="Times New Roman"/>
          <w:color w:val="000000"/>
          <w:sz w:val="20"/>
          <w:szCs w:val="20"/>
        </w:rPr>
        <w:t>aye</w:t>
      </w:r>
      <w:r w:rsidR="005C2BCD" w:rsidRPr="00F30CC6">
        <w:rPr>
          <w:rFonts w:ascii="Times New Roman" w:eastAsia="SimSun" w:hAnsi="Times New Roman" w:cs="Times New Roman"/>
          <w:color w:val="000000"/>
          <w:sz w:val="20"/>
          <w:szCs w:val="20"/>
        </w:rPr>
        <w:t>s</w:t>
      </w:r>
      <w:r w:rsidR="004E6AA8" w:rsidRPr="00F30CC6">
        <w:rPr>
          <w:rFonts w:ascii="Times New Roman" w:eastAsia="SimSun" w:hAnsi="Times New Roman" w:cs="Times New Roman"/>
          <w:color w:val="000000"/>
          <w:sz w:val="20"/>
          <w:szCs w:val="20"/>
        </w:rPr>
        <w:t xml:space="preserve">ian </w:t>
      </w:r>
      <w:r w:rsidR="005C2BCD" w:rsidRPr="00F30CC6">
        <w:rPr>
          <w:rFonts w:ascii="Times New Roman" w:eastAsia="SimSun" w:hAnsi="Times New Roman" w:cs="Times New Roman"/>
          <w:color w:val="000000"/>
          <w:sz w:val="20"/>
          <w:szCs w:val="20"/>
        </w:rPr>
        <w:t xml:space="preserve">inference </w:t>
      </w:r>
      <w:r w:rsidR="004E6AA8" w:rsidRPr="00F30CC6">
        <w:rPr>
          <w:rFonts w:ascii="Times New Roman" w:eastAsia="SimSun" w:hAnsi="Times New Roman" w:cs="Times New Roman"/>
          <w:color w:val="000000"/>
          <w:sz w:val="20"/>
          <w:szCs w:val="20"/>
        </w:rPr>
        <w:t xml:space="preserve">framework as we used for our mouse experiments </w:t>
      </w:r>
      <w:r w:rsidR="005C2BCD" w:rsidRPr="00F30CC6">
        <w:rPr>
          <w:rFonts w:ascii="Times New Roman" w:eastAsia="SimSun" w:hAnsi="Times New Roman" w:cs="Times New Roman"/>
          <w:color w:val="000000"/>
          <w:sz w:val="20"/>
          <w:szCs w:val="20"/>
        </w:rPr>
        <w:t>(see Methods in the main text for details).</w:t>
      </w:r>
      <w:ins w:id="1399" w:author="Chen Liao" w:date="2021-02-25T11:11:00Z">
        <w:r w:rsidR="00D30B1E" w:rsidRPr="00F30CC6">
          <w:rPr>
            <w:rFonts w:ascii="Times New Roman" w:eastAsia="SimSun" w:hAnsi="Times New Roman" w:cs="Times New Roman"/>
            <w:color w:val="000000"/>
            <w:sz w:val="20"/>
            <w:szCs w:val="20"/>
          </w:rPr>
          <w:t xml:space="preserve"> </w:t>
        </w:r>
      </w:ins>
      <w:ins w:id="1400" w:author="Chen Liao" w:date="2021-02-25T11:17:00Z">
        <w:r w:rsidR="00D30B1E" w:rsidRPr="00F30CC6">
          <w:rPr>
            <w:rFonts w:ascii="Times New Roman" w:eastAsia="SimSun" w:hAnsi="Times New Roman" w:cs="Times New Roman"/>
            <w:color w:val="000000"/>
            <w:sz w:val="20"/>
            <w:szCs w:val="20"/>
          </w:rPr>
          <w:t xml:space="preserve">Cross (x) represents an exception that </w:t>
        </w:r>
      </w:ins>
      <w:ins w:id="1401" w:author="Chen Liao" w:date="2021-02-25T11:11:00Z">
        <w:r w:rsidR="00D30B1E" w:rsidRPr="00F30CC6">
          <w:rPr>
            <w:rFonts w:ascii="Times New Roman" w:eastAsia="SimSun" w:hAnsi="Times New Roman" w:cs="Times New Roman"/>
            <w:color w:val="000000"/>
            <w:sz w:val="20"/>
            <w:szCs w:val="20"/>
          </w:rPr>
          <w:t xml:space="preserve">the inferred </w:t>
        </w:r>
      </w:ins>
      <w:ins w:id="1402" w:author="Chen Liao" w:date="2021-02-25T11:12:00Z">
        <w:r w:rsidR="00D30B1E" w:rsidRPr="00F30CC6">
          <w:rPr>
            <w:rFonts w:ascii="Times New Roman" w:eastAsia="SimSun" w:hAnsi="Times New Roman" w:cs="Times New Roman"/>
            <w:color w:val="000000"/>
            <w:sz w:val="20"/>
            <w:szCs w:val="20"/>
          </w:rPr>
          <w:t xml:space="preserve">responder </w:t>
        </w:r>
      </w:ins>
      <w:ins w:id="1403" w:author="Chen Liao" w:date="2021-02-25T11:18:00Z">
        <w:r w:rsidR="00D30B1E" w:rsidRPr="00F30CC6">
          <w:rPr>
            <w:rFonts w:ascii="Times New Roman" w:eastAsia="SimSun" w:hAnsi="Times New Roman" w:cs="Times New Roman"/>
            <w:color w:val="000000"/>
            <w:sz w:val="20"/>
            <w:szCs w:val="20"/>
          </w:rPr>
          <w:t>(</w:t>
        </w:r>
      </w:ins>
      <w:ins w:id="1404" w:author="Chen Liao" w:date="2021-02-25T11:17:00Z">
        <w:r w:rsidR="00D30B1E" w:rsidRPr="00F30CC6">
          <w:rPr>
            <w:rFonts w:ascii="Times New Roman" w:eastAsia="SimSun" w:hAnsi="Times New Roman" w:cs="Times New Roman"/>
            <w:color w:val="000000"/>
            <w:sz w:val="20"/>
            <w:szCs w:val="20"/>
          </w:rPr>
          <w:t>Anaerostipes hadrus</w:t>
        </w:r>
      </w:ins>
      <w:ins w:id="1405" w:author="Chen Liao" w:date="2021-02-25T11:18:00Z">
        <w:r w:rsidR="00D30B1E" w:rsidRPr="00F30CC6">
          <w:rPr>
            <w:rFonts w:ascii="Times New Roman" w:eastAsia="SimSun" w:hAnsi="Times New Roman" w:cs="Times New Roman"/>
            <w:color w:val="000000"/>
            <w:sz w:val="20"/>
            <w:szCs w:val="20"/>
          </w:rPr>
          <w:t>) can be classified to the species level</w:t>
        </w:r>
      </w:ins>
      <w:ins w:id="1406" w:author="Chen Liao" w:date="2021-02-25T11:17:00Z">
        <w:r w:rsidR="00D30B1E" w:rsidRPr="00F30CC6">
          <w:rPr>
            <w:rFonts w:ascii="Times New Roman" w:eastAsia="SimSun" w:hAnsi="Times New Roman" w:cs="Times New Roman"/>
            <w:color w:val="000000"/>
            <w:sz w:val="20"/>
            <w:szCs w:val="20"/>
          </w:rPr>
          <w:t>.</w:t>
        </w:r>
      </w:ins>
      <w:ins w:id="1407" w:author="Chen Liao" w:date="2021-02-25T11:18:00Z">
        <w:r w:rsidR="00D30B1E" w:rsidRPr="00F30CC6">
          <w:rPr>
            <w:rFonts w:ascii="Times New Roman" w:eastAsia="SimSun" w:hAnsi="Times New Roman" w:cs="Times New Roman"/>
            <w:color w:val="000000"/>
            <w:sz w:val="20"/>
            <w:szCs w:val="20"/>
          </w:rPr>
          <w:t xml:space="preserve"> </w:t>
        </w:r>
        <w:r w:rsidR="00D30B1E" w:rsidRPr="00A06850">
          <w:rPr>
            <w:rFonts w:ascii="Times New Roman" w:eastAsia="SimSun" w:hAnsi="Times New Roman" w:cs="Times New Roman"/>
            <w:b/>
            <w:bCs/>
            <w:color w:val="000000"/>
            <w:sz w:val="20"/>
            <w:szCs w:val="20"/>
            <w:rPrChange w:id="1408" w:author="Chen Liao" w:date="2021-02-25T12:14:00Z">
              <w:rPr>
                <w:rFonts w:ascii="Times New Roman" w:eastAsia="SimSun" w:hAnsi="Times New Roman" w:cs="Times New Roman"/>
                <w:color w:val="000000"/>
                <w:sz w:val="20"/>
                <w:szCs w:val="20"/>
              </w:rPr>
            </w:rPrChange>
          </w:rPr>
          <w:t>D</w:t>
        </w:r>
        <w:r w:rsidR="00D30B1E" w:rsidRPr="00F30CC6">
          <w:rPr>
            <w:rFonts w:ascii="Times New Roman" w:eastAsia="SimSun" w:hAnsi="Times New Roman" w:cs="Times New Roman"/>
            <w:color w:val="000000"/>
            <w:sz w:val="20"/>
            <w:szCs w:val="20"/>
          </w:rPr>
          <w:t>.</w:t>
        </w:r>
      </w:ins>
      <w:ins w:id="1409" w:author="Chen Liao" w:date="2021-02-25T11:19:00Z">
        <w:r w:rsidR="00D30B1E" w:rsidRPr="00F30CC6">
          <w:rPr>
            <w:rFonts w:ascii="Times New Roman" w:eastAsia="SimSun" w:hAnsi="Times New Roman" w:cs="Times New Roman"/>
            <w:color w:val="000000"/>
            <w:sz w:val="20"/>
            <w:szCs w:val="20"/>
          </w:rPr>
          <w:t xml:space="preserve"> </w:t>
        </w:r>
      </w:ins>
      <w:ins w:id="1410" w:author="Chen Liao" w:date="2021-02-25T11:18:00Z">
        <w:r w:rsidR="00D30B1E" w:rsidRPr="00F30CC6">
          <w:rPr>
            <w:rFonts w:ascii="Times New Roman" w:eastAsia="SimSun" w:hAnsi="Times New Roman" w:cs="Times New Roman"/>
            <w:color w:val="000000"/>
            <w:sz w:val="20"/>
            <w:szCs w:val="20"/>
          </w:rPr>
          <w:t>Relative abundance</w:t>
        </w:r>
      </w:ins>
      <w:ins w:id="1411" w:author="Chen Liao" w:date="2021-02-25T11:19:00Z">
        <w:r w:rsidR="00876CEB" w:rsidRPr="00F30CC6">
          <w:rPr>
            <w:rFonts w:ascii="Times New Roman" w:eastAsia="SimSun" w:hAnsi="Times New Roman" w:cs="Times New Roman"/>
            <w:color w:val="000000"/>
            <w:sz w:val="20"/>
            <w:szCs w:val="20"/>
          </w:rPr>
          <w:t xml:space="preserve"> (rel. abun.)</w:t>
        </w:r>
      </w:ins>
      <w:ins w:id="1412" w:author="Chen Liao" w:date="2021-02-25T11:18:00Z">
        <w:r w:rsidR="00D30B1E" w:rsidRPr="00F30CC6">
          <w:rPr>
            <w:rFonts w:ascii="Times New Roman" w:eastAsia="SimSun" w:hAnsi="Times New Roman" w:cs="Times New Roman"/>
            <w:color w:val="000000"/>
            <w:sz w:val="20"/>
            <w:szCs w:val="20"/>
          </w:rPr>
          <w:t xml:space="preserve"> of Un. Bifidobacterium and Un</w:t>
        </w:r>
      </w:ins>
      <w:ins w:id="1413" w:author="Chen Liao" w:date="2021-02-25T11:19:00Z">
        <w:r w:rsidR="00D30B1E" w:rsidRPr="00F30CC6">
          <w:rPr>
            <w:rFonts w:ascii="Times New Roman" w:eastAsia="SimSun" w:hAnsi="Times New Roman" w:cs="Times New Roman"/>
            <w:color w:val="000000"/>
            <w:sz w:val="20"/>
            <w:szCs w:val="20"/>
          </w:rPr>
          <w:t>. Anaerostipes in the mouse gut.</w:t>
        </w:r>
      </w:ins>
    </w:p>
    <w:p w14:paraId="56DFBEBD" w14:textId="4B0D8260" w:rsidR="00B72377" w:rsidRPr="00F30CC6" w:rsidRDefault="00ED0E99" w:rsidP="005E0AD8">
      <w:pPr>
        <w:jc w:val="both"/>
        <w:rPr>
          <w:rFonts w:ascii="Times New Roman" w:eastAsia="SimSun" w:hAnsi="Times New Roman" w:cs="Times New Roman"/>
          <w:color w:val="000000"/>
          <w:sz w:val="20"/>
          <w:szCs w:val="20"/>
        </w:rPr>
      </w:pPr>
      <w:ins w:id="1414" w:author="戴 磊" w:date="2021-02-19T21:45:00Z">
        <w:del w:id="1415" w:author="Chen Liao" w:date="2021-02-25T10:24:00Z">
          <w:r w:rsidRPr="00F30CC6" w:rsidDel="002038EB">
            <w:rPr>
              <w:rFonts w:ascii="Times New Roman" w:eastAsia="SimSun" w:hAnsi="Times New Roman" w:cs="Times New Roman"/>
              <w:color w:val="000000"/>
              <w:sz w:val="20"/>
              <w:szCs w:val="20"/>
            </w:rPr>
            <w:delText>Related to figure 3</w:delText>
          </w:r>
        </w:del>
      </w:ins>
      <w:r w:rsidR="00B72377" w:rsidRPr="00F30CC6">
        <w:rPr>
          <w:rFonts w:ascii="Times New Roman" w:eastAsia="SimSun" w:hAnsi="Times New Roman" w:cs="Times New Roman"/>
          <w:color w:val="000000"/>
          <w:sz w:val="20"/>
          <w:szCs w:val="20"/>
        </w:rPr>
        <w:br w:type="page"/>
      </w:r>
    </w:p>
    <w:p w14:paraId="03A8A967" w14:textId="3A656A6A" w:rsidR="00B72377" w:rsidRPr="00F30CC6" w:rsidRDefault="007E0E0E" w:rsidP="00E33FA1">
      <w:pPr>
        <w:jc w:val="center"/>
        <w:rPr>
          <w:rFonts w:ascii="Times New Roman" w:eastAsia="SimSun" w:hAnsi="Times New Roman" w:cs="Times New Roman"/>
          <w:b/>
          <w:bCs/>
          <w:color w:val="000000"/>
          <w:sz w:val="20"/>
          <w:szCs w:val="20"/>
        </w:rPr>
      </w:pPr>
      <w:del w:id="1416" w:author="Chen Liao" w:date="2021-02-25T11:21:00Z">
        <w:r w:rsidRPr="00F30CC6" w:rsidDel="004D2AAC">
          <w:rPr>
            <w:rFonts w:ascii="Times New Roman" w:eastAsia="SimSun" w:hAnsi="Times New Roman" w:cs="Times New Roman"/>
            <w:b/>
            <w:bCs/>
            <w:noProof/>
            <w:color w:val="000000"/>
            <w:sz w:val="20"/>
            <w:szCs w:val="20"/>
          </w:rPr>
          <w:lastRenderedPageBreak/>
          <w:drawing>
            <wp:inline distT="0" distB="0" distL="0" distR="0" wp14:anchorId="7BBAD1EC" wp14:editId="76BDE115">
              <wp:extent cx="3501907" cy="7620000"/>
              <wp:effectExtent l="0" t="0" r="3810" b="0"/>
              <wp:docPr id="24" name="Picture 24" descr="A close 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flag&#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1116" cy="7640039"/>
                      </a:xfrm>
                      <a:prstGeom prst="rect">
                        <a:avLst/>
                      </a:prstGeom>
                    </pic:spPr>
                  </pic:pic>
                </a:graphicData>
              </a:graphic>
            </wp:inline>
          </w:drawing>
        </w:r>
      </w:del>
      <w:ins w:id="1417" w:author="Chen Liao" w:date="2021-02-25T11:21:00Z">
        <w:r w:rsidR="004D2AAC" w:rsidRPr="00F30CC6">
          <w:rPr>
            <w:rFonts w:ascii="Times New Roman" w:eastAsia="SimSun" w:hAnsi="Times New Roman" w:cs="Times New Roman"/>
            <w:b/>
            <w:bCs/>
            <w:noProof/>
            <w:color w:val="000000"/>
            <w:sz w:val="20"/>
            <w:szCs w:val="20"/>
          </w:rPr>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ins>
    </w:p>
    <w:p w14:paraId="5362243B" w14:textId="3E7A58AE" w:rsidR="00521B45" w:rsidRPr="00F30CC6" w:rsidDel="00F34F4C" w:rsidRDefault="003C5B5E" w:rsidP="005E0AD8">
      <w:pPr>
        <w:jc w:val="both"/>
        <w:rPr>
          <w:del w:id="1418" w:author="Chen Liao" w:date="2021-02-25T11:22:00Z"/>
          <w:rFonts w:ascii="Times New Roman" w:eastAsia="SimSun" w:hAnsi="Times New Roman" w:cs="Times New Roman"/>
          <w:b/>
          <w:bCs/>
          <w:color w:val="000000"/>
          <w:sz w:val="20"/>
          <w:szCs w:val="20"/>
        </w:rPr>
      </w:pPr>
      <w:ins w:id="1419" w:author="戴 磊" w:date="2021-02-19T23:29:00Z">
        <w:del w:id="1420" w:author="Chen Liao" w:date="2021-02-25T11:22:00Z">
          <w:r w:rsidRPr="00F30CC6" w:rsidDel="00F34F4C">
            <w:rPr>
              <w:rFonts w:ascii="Times New Roman" w:eastAsia="SimSun" w:hAnsi="Times New Roman" w:cs="Times New Roman"/>
              <w:b/>
              <w:bCs/>
              <w:color w:val="000000"/>
              <w:sz w:val="20"/>
              <w:szCs w:val="20"/>
            </w:rPr>
            <w:delText>Related to figure 4</w:delText>
          </w:r>
        </w:del>
      </w:ins>
    </w:p>
    <w:p w14:paraId="74AAE8A2" w14:textId="27C1FD16" w:rsidR="00521B45" w:rsidRPr="00F30CC6" w:rsidRDefault="007E0E0E" w:rsidP="005E0AD8">
      <w:pPr>
        <w:jc w:val="both"/>
        <w:rPr>
          <w:rFonts w:ascii="Times New Roman" w:eastAsia="SimSun" w:hAnsi="Times New Roman" w:cs="Times New Roman"/>
          <w:b/>
          <w:bCs/>
          <w:color w:val="000000"/>
          <w:sz w:val="20"/>
          <w:szCs w:val="20"/>
        </w:rPr>
      </w:pPr>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001A2AE8" w:rsidRPr="00F30CC6">
        <w:rPr>
          <w:rFonts w:ascii="Times New Roman" w:eastAsia="SimSun" w:hAnsi="Times New Roman" w:cs="Times New Roman"/>
          <w:b/>
          <w:bCs/>
          <w:color w:val="000000"/>
          <w:sz w:val="20"/>
          <w:szCs w:val="20"/>
        </w:rPr>
        <w:t xml:space="preserve"> </w:t>
      </w:r>
      <w:r w:rsidRPr="00F30CC6">
        <w:rPr>
          <w:rFonts w:ascii="Times New Roman" w:eastAsia="SimSun" w:hAnsi="Times New Roman" w:cs="Times New Roman"/>
          <w:b/>
          <w:bCs/>
          <w:color w:val="000000"/>
          <w:sz w:val="20"/>
          <w:szCs w:val="20"/>
        </w:rPr>
        <w:t xml:space="preserve">S11. </w:t>
      </w:r>
      <w:ins w:id="1421" w:author="Chen Liao" w:date="2021-02-25T11:22:00Z">
        <w:r w:rsidR="00F34F4C" w:rsidRPr="00F30CC6">
          <w:rPr>
            <w:rFonts w:ascii="Times New Roman" w:eastAsia="SimSun" w:hAnsi="Times New Roman" w:cs="Times New Roman"/>
            <w:b/>
            <w:bCs/>
            <w:color w:val="000000"/>
            <w:sz w:val="20"/>
            <w:szCs w:val="20"/>
          </w:rPr>
          <w:t xml:space="preserve">(Related to Fig. 4) </w:t>
        </w:r>
      </w:ins>
      <w:r w:rsidRPr="00F30CC6">
        <w:rPr>
          <w:rFonts w:ascii="Times New Roman" w:eastAsia="SimSun" w:hAnsi="Times New Roman" w:cs="Times New Roman"/>
          <w:b/>
          <w:bCs/>
          <w:color w:val="000000"/>
          <w:sz w:val="20"/>
          <w:szCs w:val="20"/>
        </w:rPr>
        <w:t>Reconstructed time series (lines) of</w:t>
      </w:r>
      <w:commentRangeStart w:id="1422"/>
      <w:r w:rsidRPr="00F30CC6">
        <w:rPr>
          <w:rFonts w:ascii="Times New Roman" w:eastAsia="SimSun" w:hAnsi="Times New Roman" w:cs="Times New Roman"/>
          <w:b/>
          <w:bCs/>
          <w:color w:val="000000"/>
          <w:sz w:val="20"/>
          <w:szCs w:val="20"/>
        </w:rPr>
        <w:t xml:space="preserve"> selected bacterial species (A) </w:t>
      </w:r>
      <w:commentRangeEnd w:id="1422"/>
      <w:r w:rsidR="003C5B5E" w:rsidRPr="00A06850">
        <w:rPr>
          <w:rStyle w:val="CommentReference"/>
          <w:rFonts w:ascii="Times New Roman" w:hAnsi="Times New Roman" w:cs="Times New Roman"/>
          <w:rPrChange w:id="1423" w:author="Chen Liao" w:date="2021-02-25T12:14:00Z">
            <w:rPr>
              <w:rStyle w:val="CommentReference"/>
            </w:rPr>
          </w:rPrChange>
        </w:rPr>
        <w:commentReference w:id="1422"/>
      </w:r>
      <w:r w:rsidRPr="00F30CC6">
        <w:rPr>
          <w:rFonts w:ascii="Times New Roman" w:eastAsia="SimSun" w:hAnsi="Times New Roman" w:cs="Times New Roman"/>
          <w:b/>
          <w:bCs/>
          <w:color w:val="000000"/>
          <w:sz w:val="20"/>
          <w:szCs w:val="20"/>
        </w:rPr>
        <w:t>and short-chain fatty acids (B) in the main text Fig. 4</w:t>
      </w:r>
      <w:r w:rsidR="00885D3C" w:rsidRPr="00F30CC6">
        <w:rPr>
          <w:rFonts w:ascii="Times New Roman" w:eastAsia="SimSun" w:hAnsi="Times New Roman" w:cs="Times New Roman"/>
          <w:b/>
          <w:bCs/>
          <w:color w:val="000000"/>
          <w:sz w:val="20"/>
          <w:szCs w:val="20"/>
        </w:rPr>
        <w:t xml:space="preserve"> using the first two factors</w:t>
      </w:r>
      <w:r w:rsidR="009C1114" w:rsidRPr="00F30CC6">
        <w:rPr>
          <w:rFonts w:ascii="Times New Roman" w:eastAsia="SimSun" w:hAnsi="Times New Roman" w:cs="Times New Roman"/>
          <w:b/>
          <w:bCs/>
          <w:color w:val="000000"/>
          <w:sz w:val="20"/>
          <w:szCs w:val="20"/>
        </w:rPr>
        <w:t xml:space="preserve"> of sequential Non-negative matrix factorization</w:t>
      </w:r>
      <w:r w:rsidR="00885D3C" w:rsidRPr="00F30CC6">
        <w:rPr>
          <w:rFonts w:ascii="Times New Roman" w:eastAsia="SimSun" w:hAnsi="Times New Roman" w:cs="Times New Roman"/>
          <w:b/>
          <w:bCs/>
          <w:color w:val="000000"/>
          <w:sz w:val="20"/>
          <w:szCs w:val="20"/>
        </w:rPr>
        <w:t xml:space="preserve">. </w:t>
      </w:r>
      <w:r w:rsidR="00885D3C" w:rsidRPr="00F30CC6">
        <w:rPr>
          <w:rFonts w:ascii="Times New Roman" w:eastAsia="SimSun" w:hAnsi="Times New Roman" w:cs="Times New Roman"/>
          <w:color w:val="000000"/>
          <w:sz w:val="20"/>
          <w:szCs w:val="20"/>
        </w:rPr>
        <w:t xml:space="preserve">Dots represent observations and </w:t>
      </w:r>
      <w:r w:rsidR="00CA44B1" w:rsidRPr="00F30CC6">
        <w:rPr>
          <w:rFonts w:ascii="Times New Roman" w:eastAsia="SimSun" w:hAnsi="Times New Roman" w:cs="Times New Roman"/>
          <w:color w:val="000000"/>
          <w:sz w:val="20"/>
          <w:szCs w:val="20"/>
        </w:rPr>
        <w:t>both lines and dots are color-coded on a per-mouse basis.</w:t>
      </w:r>
      <w:r w:rsidR="00521B45" w:rsidRPr="00F30CC6">
        <w:rPr>
          <w:rFonts w:ascii="Times New Roman" w:eastAsia="SimSun" w:hAnsi="Times New Roman" w:cs="Times New Roman"/>
          <w:color w:val="000000"/>
          <w:sz w:val="20"/>
          <w:szCs w:val="20"/>
        </w:rPr>
        <w:br w:type="page"/>
      </w:r>
    </w:p>
    <w:p w14:paraId="3A7108B0" w14:textId="692EECE8" w:rsidR="007E0E0E" w:rsidRPr="00F30CC6" w:rsidRDefault="00521B45" w:rsidP="00DF3B35">
      <w:pPr>
        <w:jc w:val="center"/>
        <w:rPr>
          <w:ins w:id="1424" w:author="Chen Liao" w:date="2021-02-25T11:27:00Z"/>
          <w:rFonts w:ascii="Times New Roman" w:eastAsia="SimSun" w:hAnsi="Times New Roman" w:cs="Times New Roman"/>
          <w:b/>
          <w:bCs/>
          <w:color w:val="000000"/>
          <w:sz w:val="20"/>
          <w:szCs w:val="20"/>
        </w:rPr>
      </w:pPr>
      <w:commentRangeStart w:id="1425"/>
      <w:del w:id="1426" w:author="刘 红宾" w:date="2021-03-01T09:31:00Z">
        <w:r w:rsidRPr="00F30CC6" w:rsidDel="00450014">
          <w:rPr>
            <w:rFonts w:ascii="Times New Roman" w:eastAsia="SimSun" w:hAnsi="Times New Roman" w:cs="Times New Roman"/>
            <w:b/>
            <w:bCs/>
            <w:noProof/>
            <w:color w:val="000000"/>
            <w:sz w:val="20"/>
            <w:szCs w:val="20"/>
          </w:rPr>
          <w:lastRenderedPageBreak/>
          <w:drawing>
            <wp:inline distT="0" distB="0" distL="0" distR="0" wp14:anchorId="77D198A0" wp14:editId="48437B8A">
              <wp:extent cx="5194837" cy="4411133"/>
              <wp:effectExtent l="0" t="0" r="0" b="0"/>
              <wp:docPr id="25" name="Picture 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4060" cy="4418965"/>
                      </a:xfrm>
                      <a:prstGeom prst="rect">
                        <a:avLst/>
                      </a:prstGeom>
                    </pic:spPr>
                  </pic:pic>
                </a:graphicData>
              </a:graphic>
            </wp:inline>
          </w:drawing>
        </w:r>
      </w:del>
      <w:commentRangeEnd w:id="1425"/>
      <w:r w:rsidR="003C5B5E" w:rsidRPr="00A06850">
        <w:rPr>
          <w:rStyle w:val="CommentReference"/>
          <w:rFonts w:ascii="Times New Roman" w:hAnsi="Times New Roman" w:cs="Times New Roman"/>
          <w:rPrChange w:id="1427" w:author="Chen Liao" w:date="2021-02-25T12:14:00Z">
            <w:rPr>
              <w:rStyle w:val="CommentReference"/>
            </w:rPr>
          </w:rPrChange>
        </w:rPr>
        <w:commentReference w:id="1425"/>
      </w:r>
    </w:p>
    <w:p w14:paraId="58B80798" w14:textId="74ED8417" w:rsidR="00DC7B47" w:rsidRPr="00F30CC6" w:rsidRDefault="00DC7B47" w:rsidP="00DF3B35">
      <w:pPr>
        <w:jc w:val="center"/>
        <w:rPr>
          <w:rFonts w:ascii="Times New Roman" w:eastAsia="SimSun" w:hAnsi="Times New Roman" w:cs="Times New Roman"/>
          <w:b/>
          <w:bCs/>
          <w:color w:val="000000"/>
          <w:sz w:val="20"/>
          <w:szCs w:val="20"/>
        </w:rPr>
      </w:pPr>
      <w:ins w:id="1428" w:author="Chen Liao" w:date="2021-02-25T11:27:00Z">
        <w:r w:rsidRPr="00F30CC6">
          <w:rPr>
            <w:rFonts w:ascii="Times New Roman" w:eastAsia="SimSun" w:hAnsi="Times New Roman" w:cs="Times New Roman"/>
            <w:b/>
            <w:bCs/>
            <w:noProof/>
            <w:color w:val="000000"/>
            <w:sz w:val="20"/>
            <w:szCs w:val="20"/>
          </w:rPr>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ins>
    </w:p>
    <w:p w14:paraId="45D73101" w14:textId="7A36A79A" w:rsidR="00521B45" w:rsidRPr="00F30CC6" w:rsidRDefault="00521B45" w:rsidP="005E0AD8">
      <w:pPr>
        <w:jc w:val="both"/>
        <w:rPr>
          <w:rFonts w:ascii="Times New Roman" w:eastAsia="SimSun" w:hAnsi="Times New Roman" w:cs="Times New Roman"/>
          <w:b/>
          <w:bCs/>
          <w:color w:val="000000"/>
          <w:sz w:val="20"/>
          <w:szCs w:val="20"/>
        </w:rPr>
      </w:pPr>
    </w:p>
    <w:p w14:paraId="04452710" w14:textId="4D34194E" w:rsidR="003C5B5E" w:rsidRPr="00F30CC6" w:rsidDel="002F115A" w:rsidRDefault="00521B45" w:rsidP="005E0AD8">
      <w:pPr>
        <w:jc w:val="both"/>
        <w:rPr>
          <w:ins w:id="1429" w:author="戴 磊" w:date="2021-02-19T23:30:00Z"/>
          <w:del w:id="1430" w:author="Chen Liao" w:date="2021-02-25T11:28:00Z"/>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00D56B92" w:rsidRPr="00F30CC6">
        <w:rPr>
          <w:rFonts w:ascii="Times New Roman" w:eastAsia="SimSun" w:hAnsi="Times New Roman" w:cs="Times New Roman"/>
          <w:b/>
          <w:bCs/>
          <w:color w:val="000000"/>
          <w:sz w:val="20"/>
          <w:szCs w:val="20"/>
        </w:rPr>
        <w:t xml:space="preserve"> </w:t>
      </w:r>
      <w:r w:rsidRPr="00F30CC6">
        <w:rPr>
          <w:rFonts w:ascii="Times New Roman" w:eastAsia="SimSun" w:hAnsi="Times New Roman" w:cs="Times New Roman"/>
          <w:b/>
          <w:bCs/>
          <w:color w:val="000000"/>
          <w:sz w:val="20"/>
          <w:szCs w:val="20"/>
        </w:rPr>
        <w:t>S12</w:t>
      </w:r>
      <w:r w:rsidR="00D56B92" w:rsidRPr="00F30CC6">
        <w:rPr>
          <w:rFonts w:ascii="Times New Roman" w:eastAsia="SimSun" w:hAnsi="Times New Roman" w:cs="Times New Roman"/>
          <w:b/>
          <w:bCs/>
          <w:color w:val="000000"/>
          <w:sz w:val="20"/>
          <w:szCs w:val="20"/>
        </w:rPr>
        <w:t>.</w:t>
      </w:r>
      <w:r w:rsidR="009E2731" w:rsidRPr="00F30CC6">
        <w:rPr>
          <w:rFonts w:ascii="Times New Roman" w:eastAsia="SimSun" w:hAnsi="Times New Roman" w:cs="Times New Roman"/>
          <w:b/>
          <w:bCs/>
          <w:color w:val="000000"/>
          <w:sz w:val="20"/>
          <w:szCs w:val="20"/>
        </w:rPr>
        <w:t xml:space="preserve"> </w:t>
      </w:r>
      <w:ins w:id="1431" w:author="Chen Liao" w:date="2021-02-25T11:28:00Z">
        <w:r w:rsidR="002F115A" w:rsidRPr="00F30CC6">
          <w:rPr>
            <w:rFonts w:ascii="Times New Roman" w:eastAsia="SimSun" w:hAnsi="Times New Roman" w:cs="Times New Roman"/>
            <w:b/>
            <w:bCs/>
            <w:color w:val="000000"/>
            <w:sz w:val="20"/>
            <w:szCs w:val="20"/>
          </w:rPr>
          <w:t xml:space="preserve">(Related to Fig. 4) </w:t>
        </w:r>
      </w:ins>
      <w:r w:rsidR="0086512C" w:rsidRPr="00F30CC6">
        <w:rPr>
          <w:rFonts w:ascii="Times New Roman" w:eastAsia="SimSun" w:hAnsi="Times New Roman" w:cs="Times New Roman"/>
          <w:b/>
          <w:bCs/>
          <w:color w:val="000000"/>
          <w:sz w:val="20"/>
          <w:szCs w:val="20"/>
        </w:rPr>
        <w:t xml:space="preserve">Individualized response analysis of bacterial species (A) and short-chain fatty acids (B) for resistant starch intervention. </w:t>
      </w:r>
      <w:r w:rsidR="0086512C" w:rsidRPr="00F30CC6">
        <w:rPr>
          <w:rFonts w:ascii="Times New Roman" w:eastAsia="SimSun" w:hAnsi="Times New Roman" w:cs="Times New Roman"/>
          <w:color w:val="000000"/>
          <w:sz w:val="20"/>
          <w:szCs w:val="20"/>
        </w:rPr>
        <w:t>The same figure legend applies as in the main text Fig. 4.</w:t>
      </w:r>
      <w:bookmarkEnd w:id="1258"/>
      <w:bookmarkEnd w:id="1259"/>
    </w:p>
    <w:p w14:paraId="60A53B44" w14:textId="3C98FC02" w:rsidR="00412D83" w:rsidRPr="00F30CC6" w:rsidRDefault="003C5B5E" w:rsidP="005E0AD8">
      <w:pPr>
        <w:jc w:val="both"/>
        <w:rPr>
          <w:rFonts w:ascii="Times New Roman" w:eastAsia="SimSun" w:hAnsi="Times New Roman" w:cs="Times New Roman"/>
          <w:b/>
          <w:bCs/>
          <w:color w:val="000000"/>
          <w:sz w:val="20"/>
          <w:szCs w:val="20"/>
        </w:rPr>
      </w:pPr>
      <w:ins w:id="1432" w:author="戴 磊" w:date="2021-02-19T23:30:00Z">
        <w:del w:id="1433" w:author="Chen Liao" w:date="2021-02-25T11:28:00Z">
          <w:r w:rsidRPr="00F30CC6" w:rsidDel="002F115A">
            <w:rPr>
              <w:rFonts w:ascii="Times New Roman" w:eastAsia="SimSun" w:hAnsi="Times New Roman" w:cs="Times New Roman"/>
              <w:color w:val="000000"/>
              <w:sz w:val="20"/>
              <w:szCs w:val="20"/>
            </w:rPr>
            <w:delText>Related to figure 4</w:delText>
          </w:r>
        </w:del>
      </w:ins>
      <w:r w:rsidR="00412D83" w:rsidRPr="00F30CC6">
        <w:rPr>
          <w:rFonts w:ascii="Times New Roman" w:eastAsia="SimSun" w:hAnsi="Times New Roman" w:cs="Times New Roman"/>
          <w:b/>
          <w:bCs/>
          <w:color w:val="000000"/>
          <w:sz w:val="20"/>
          <w:szCs w:val="20"/>
        </w:rPr>
        <w:br w:type="page"/>
      </w:r>
    </w:p>
    <w:p w14:paraId="53B1F34B" w14:textId="77777777" w:rsidR="00412D83" w:rsidRPr="00F30CC6" w:rsidRDefault="00412D83" w:rsidP="005E0AD8">
      <w:pPr>
        <w:jc w:val="both"/>
        <w:rPr>
          <w:rFonts w:ascii="Times New Roman" w:eastAsia="SimSun" w:hAnsi="Times New Roman" w:cs="Times New Roman"/>
          <w:b/>
          <w:bCs/>
          <w:color w:val="000000"/>
          <w:sz w:val="20"/>
          <w:szCs w:val="20"/>
        </w:rPr>
      </w:pPr>
      <w:r w:rsidRPr="00F30CC6">
        <w:rPr>
          <w:rFonts w:ascii="Times New Roman" w:eastAsia="SimSun" w:hAnsi="Times New Roman" w:cs="Times New Roman"/>
          <w:b/>
          <w:bCs/>
          <w:noProof/>
          <w:color w:val="000000"/>
          <w:sz w:val="20"/>
          <w:szCs w:val="20"/>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F30CC6" w:rsidRDefault="00412D83" w:rsidP="005E0AD8">
      <w:pPr>
        <w:jc w:val="both"/>
        <w:rPr>
          <w:rFonts w:ascii="Times New Roman" w:eastAsia="SimSun" w:hAnsi="Times New Roman" w:cs="Times New Roman"/>
          <w:b/>
          <w:bCs/>
          <w:color w:val="000000"/>
          <w:sz w:val="20"/>
          <w:szCs w:val="20"/>
        </w:rPr>
      </w:pPr>
    </w:p>
    <w:p w14:paraId="7C29196E" w14:textId="02153D72" w:rsidR="00AF278F" w:rsidRPr="00F30CC6" w:rsidRDefault="00412D83" w:rsidP="005E0AD8">
      <w:pPr>
        <w:jc w:val="both"/>
        <w:rPr>
          <w:rFonts w:ascii="Times New Roman" w:eastAsia="SimSun" w:hAnsi="Times New Roman" w:cs="Times New Roman"/>
          <w:color w:val="000000"/>
          <w:sz w:val="20"/>
          <w:szCs w:val="20"/>
        </w:rPr>
      </w:pPr>
      <w:commentRangeStart w:id="1434"/>
      <w:r w:rsidRPr="00F30CC6">
        <w:rPr>
          <w:rFonts w:ascii="Times New Roman" w:eastAsia="SimSun" w:hAnsi="Times New Roman" w:cs="Times New Roman"/>
          <w:b/>
          <w:bCs/>
          <w:color w:val="000000"/>
          <w:sz w:val="20"/>
          <w:szCs w:val="20"/>
        </w:rPr>
        <w:t>F</w:t>
      </w:r>
      <w:r w:rsidRPr="00A06850">
        <w:rPr>
          <w:rFonts w:ascii="Times New Roman" w:eastAsia="SimSun" w:hAnsi="Times New Roman" w:cs="Times New Roman"/>
          <w:b/>
          <w:bCs/>
          <w:color w:val="000000"/>
          <w:sz w:val="20"/>
          <w:szCs w:val="20"/>
        </w:rPr>
        <w:t>igure</w:t>
      </w:r>
      <w:r w:rsidRPr="00F30CC6">
        <w:rPr>
          <w:rFonts w:ascii="Times New Roman" w:eastAsia="SimSun" w:hAnsi="Times New Roman" w:cs="Times New Roman"/>
          <w:b/>
          <w:bCs/>
          <w:color w:val="000000"/>
          <w:sz w:val="20"/>
          <w:szCs w:val="20"/>
        </w:rPr>
        <w:t xml:space="preserve"> S13</w:t>
      </w:r>
      <w:commentRangeEnd w:id="1434"/>
      <w:r w:rsidR="00B3696D" w:rsidRPr="00A06850">
        <w:rPr>
          <w:rStyle w:val="CommentReference"/>
          <w:rFonts w:ascii="Times New Roman" w:hAnsi="Times New Roman" w:cs="Times New Roman"/>
          <w:rPrChange w:id="1435" w:author="Chen Liao" w:date="2021-02-25T12:14:00Z">
            <w:rPr>
              <w:rStyle w:val="CommentReference"/>
            </w:rPr>
          </w:rPrChange>
        </w:rPr>
        <w:commentReference w:id="1434"/>
      </w:r>
      <w:r w:rsidRPr="00F30CC6">
        <w:rPr>
          <w:rFonts w:ascii="Times New Roman" w:eastAsia="SimSun" w:hAnsi="Times New Roman" w:cs="Times New Roman"/>
          <w:b/>
          <w:bCs/>
          <w:color w:val="000000"/>
          <w:sz w:val="20"/>
          <w:szCs w:val="20"/>
        </w:rPr>
        <w:t xml:space="preserve">. </w:t>
      </w:r>
      <w:ins w:id="1436" w:author="Chen Liao" w:date="2021-02-25T11:28:00Z">
        <w:r w:rsidR="005F0779" w:rsidRPr="00F30CC6">
          <w:rPr>
            <w:rFonts w:ascii="Times New Roman" w:eastAsia="SimSun" w:hAnsi="Times New Roman" w:cs="Times New Roman"/>
            <w:b/>
            <w:bCs/>
            <w:color w:val="000000"/>
            <w:sz w:val="20"/>
            <w:szCs w:val="20"/>
          </w:rPr>
          <w:t xml:space="preserve">(Related to Fig. 4) </w:t>
        </w:r>
      </w:ins>
      <w:r w:rsidRPr="00F30CC6">
        <w:rPr>
          <w:rFonts w:ascii="Times New Roman" w:eastAsia="SimSun" w:hAnsi="Times New Roman" w:cs="Times New Roman"/>
          <w:b/>
          <w:bCs/>
          <w:color w:val="000000"/>
          <w:sz w:val="20"/>
          <w:szCs w:val="20"/>
        </w:rPr>
        <w:t>Pearson correlation between species w</w:t>
      </w:r>
      <w:ins w:id="1437" w:author="Chen Liao" w:date="2021-02-25T11:31:00Z">
        <w:r w:rsidR="004541CE" w:rsidRPr="00F30CC6">
          <w:rPr>
            <w:rFonts w:ascii="Times New Roman" w:eastAsia="SimSun" w:hAnsi="Times New Roman" w:cs="Times New Roman"/>
            <w:b/>
            <w:bCs/>
            <w:color w:val="000000"/>
            <w:sz w:val="20"/>
            <w:szCs w:val="20"/>
          </w:rPr>
          <w:t>/</w:t>
        </w:r>
      </w:ins>
      <w:del w:id="1438" w:author="Chen Liao" w:date="2021-02-25T11:31:00Z">
        <w:r w:rsidRPr="00F30CC6" w:rsidDel="004541CE">
          <w:rPr>
            <w:rFonts w:ascii="Times New Roman" w:eastAsia="SimSun" w:hAnsi="Times New Roman" w:cs="Times New Roman"/>
            <w:b/>
            <w:bCs/>
            <w:color w:val="000000"/>
            <w:sz w:val="20"/>
            <w:szCs w:val="20"/>
          </w:rPr>
          <w:delText>ith</w:delText>
        </w:r>
      </w:del>
      <w:r w:rsidRPr="00F30CC6">
        <w:rPr>
          <w:rFonts w:ascii="Times New Roman" w:eastAsia="SimSun" w:hAnsi="Times New Roman" w:cs="Times New Roman"/>
          <w:b/>
          <w:bCs/>
          <w:color w:val="000000"/>
          <w:sz w:val="20"/>
          <w:szCs w:val="20"/>
        </w:rPr>
        <w:t xml:space="preserve"> </w:t>
      </w:r>
      <w:del w:id="1439" w:author="Chen Liao" w:date="2021-02-25T11:32:00Z">
        <w:r w:rsidRPr="00F30CC6" w:rsidDel="004541CE">
          <w:rPr>
            <w:rFonts w:ascii="Times New Roman" w:eastAsia="SimSun" w:hAnsi="Times New Roman" w:cs="Times New Roman"/>
            <w:b/>
            <w:bCs/>
            <w:color w:val="000000"/>
            <w:sz w:val="20"/>
            <w:szCs w:val="20"/>
          </w:rPr>
          <w:delText xml:space="preserve">significant </w:delText>
        </w:r>
      </w:del>
      <w:del w:id="1440" w:author="Chen Liao" w:date="2021-02-25T11:29:00Z">
        <w:r w:rsidRPr="00F30CC6" w:rsidDel="004541CE">
          <w:rPr>
            <w:rFonts w:ascii="Times New Roman" w:eastAsia="SimSun" w:hAnsi="Times New Roman" w:cs="Times New Roman"/>
            <w:b/>
            <w:bCs/>
            <w:color w:val="000000"/>
            <w:sz w:val="20"/>
            <w:szCs w:val="20"/>
          </w:rPr>
          <w:delText xml:space="preserve">individualized </w:delText>
        </w:r>
      </w:del>
      <w:ins w:id="1441" w:author="Chen Liao" w:date="2021-02-25T11:29:00Z">
        <w:r w:rsidR="004541CE" w:rsidRPr="00F30CC6">
          <w:rPr>
            <w:rFonts w:ascii="Times New Roman" w:eastAsia="SimSun" w:hAnsi="Times New Roman" w:cs="Times New Roman"/>
            <w:b/>
            <w:bCs/>
            <w:color w:val="000000"/>
            <w:sz w:val="20"/>
            <w:szCs w:val="20"/>
          </w:rPr>
          <w:t xml:space="preserve">baseline-dependent </w:t>
        </w:r>
      </w:ins>
      <w:r w:rsidRPr="00F30CC6">
        <w:rPr>
          <w:rFonts w:ascii="Times New Roman" w:eastAsia="SimSun" w:hAnsi="Times New Roman" w:cs="Times New Roman"/>
          <w:b/>
          <w:bCs/>
          <w:color w:val="000000"/>
          <w:sz w:val="20"/>
          <w:szCs w:val="20"/>
        </w:rPr>
        <w:t xml:space="preserve">responses (identified in the main text Fig. 4A) </w:t>
      </w:r>
      <w:r w:rsidRPr="00A06850">
        <w:rPr>
          <w:rFonts w:ascii="Times New Roman" w:eastAsia="SimSun" w:hAnsi="Times New Roman" w:cs="Times New Roman"/>
          <w:b/>
          <w:bCs/>
          <w:color w:val="000000"/>
          <w:sz w:val="20"/>
          <w:szCs w:val="20"/>
        </w:rPr>
        <w:t>a</w:t>
      </w:r>
      <w:r w:rsidRPr="00F30CC6">
        <w:rPr>
          <w:rFonts w:ascii="Times New Roman" w:eastAsia="SimSun" w:hAnsi="Times New Roman" w:cs="Times New Roman"/>
          <w:b/>
          <w:bCs/>
          <w:color w:val="000000"/>
          <w:sz w:val="20"/>
          <w:szCs w:val="20"/>
        </w:rPr>
        <w:t>nd inulin responders (</w:t>
      </w:r>
      <w:ins w:id="1442" w:author="Chen Liao" w:date="2021-02-25T11:32:00Z">
        <w:r w:rsidR="004541CE" w:rsidRPr="00F30CC6">
          <w:rPr>
            <w:rFonts w:ascii="Times New Roman" w:eastAsia="SimSun" w:hAnsi="Times New Roman" w:cs="Times New Roman"/>
            <w:b/>
            <w:bCs/>
            <w:color w:val="000000"/>
            <w:sz w:val="20"/>
            <w:szCs w:val="20"/>
          </w:rPr>
          <w:t xml:space="preserve">identified in the main text Fig. 3C, </w:t>
        </w:r>
      </w:ins>
      <w:r w:rsidRPr="00F30CC6">
        <w:rPr>
          <w:rFonts w:ascii="Times New Roman" w:eastAsia="SimSun" w:hAnsi="Times New Roman" w:cs="Times New Roman"/>
          <w:b/>
          <w:bCs/>
          <w:color w:val="000000"/>
          <w:sz w:val="20"/>
          <w:szCs w:val="20"/>
        </w:rPr>
        <w:t>highlighted in red). A</w:t>
      </w:r>
      <w:r w:rsidRPr="00F30CC6">
        <w:rPr>
          <w:rFonts w:ascii="Times New Roman" w:eastAsia="SimSun" w:hAnsi="Times New Roman" w:cs="Times New Roman"/>
          <w:color w:val="000000"/>
          <w:sz w:val="20"/>
          <w:szCs w:val="20"/>
        </w:rPr>
        <w:t>. Correlation</w:t>
      </w:r>
      <w:r w:rsidR="00692A08" w:rsidRPr="00F30CC6">
        <w:rPr>
          <w:rFonts w:ascii="Times New Roman" w:eastAsia="SimSun" w:hAnsi="Times New Roman" w:cs="Times New Roman"/>
          <w:color w:val="000000"/>
          <w:sz w:val="20"/>
          <w:szCs w:val="20"/>
        </w:rPr>
        <w:t>s were performed</w:t>
      </w:r>
      <w:r w:rsidRPr="00F30CC6">
        <w:rPr>
          <w:rFonts w:ascii="Times New Roman" w:eastAsia="SimSun" w:hAnsi="Times New Roman" w:cs="Times New Roman"/>
          <w:color w:val="000000"/>
          <w:sz w:val="20"/>
          <w:szCs w:val="20"/>
        </w:rPr>
        <w:t xml:space="preserve"> using absolute abundance</w:t>
      </w:r>
      <w:r w:rsidR="00E27F64" w:rsidRPr="00F30CC6">
        <w:rPr>
          <w:rFonts w:ascii="Times New Roman" w:eastAsia="SimSun" w:hAnsi="Times New Roman" w:cs="Times New Roman"/>
          <w:color w:val="000000"/>
          <w:sz w:val="20"/>
          <w:szCs w:val="20"/>
        </w:rPr>
        <w:t>s</w:t>
      </w:r>
      <w:r w:rsidR="00692A08" w:rsidRPr="00F30CC6">
        <w:rPr>
          <w:rFonts w:ascii="Times New Roman" w:eastAsia="SimSun" w:hAnsi="Times New Roman" w:cs="Times New Roman"/>
          <w:color w:val="000000"/>
          <w:sz w:val="20"/>
          <w:szCs w:val="20"/>
        </w:rPr>
        <w:t xml:space="preserve"> </w:t>
      </w:r>
      <w:del w:id="1443" w:author="Chen Liao" w:date="2021-02-25T11:31:00Z">
        <w:r w:rsidR="00692A08" w:rsidRPr="00F30CC6" w:rsidDel="004541CE">
          <w:rPr>
            <w:rFonts w:ascii="Times New Roman" w:eastAsia="SimSun" w:hAnsi="Times New Roman" w:cs="Times New Roman"/>
            <w:color w:val="000000"/>
            <w:sz w:val="20"/>
            <w:szCs w:val="20"/>
          </w:rPr>
          <w:delText>of bacterial species</w:delText>
        </w:r>
        <w:r w:rsidR="000A4894" w:rsidRPr="00F30CC6" w:rsidDel="004541CE">
          <w:rPr>
            <w:rFonts w:ascii="Times New Roman" w:eastAsia="SimSun" w:hAnsi="Times New Roman" w:cs="Times New Roman"/>
            <w:color w:val="000000"/>
            <w:sz w:val="20"/>
            <w:szCs w:val="20"/>
          </w:rPr>
          <w:delText xml:space="preserve"> </w:delText>
        </w:r>
      </w:del>
      <w:r w:rsidRPr="00F30CC6">
        <w:rPr>
          <w:rFonts w:ascii="Times New Roman" w:eastAsia="SimSun" w:hAnsi="Times New Roman" w:cs="Times New Roman"/>
          <w:color w:val="000000"/>
          <w:sz w:val="20"/>
          <w:szCs w:val="20"/>
        </w:rPr>
        <w:t>at all time points.</w:t>
      </w:r>
      <w:r w:rsidRPr="00F30CC6">
        <w:rPr>
          <w:rFonts w:ascii="Times New Roman" w:eastAsia="SimSun" w:hAnsi="Times New Roman" w:cs="Times New Roman"/>
          <w:b/>
          <w:bCs/>
          <w:color w:val="000000"/>
          <w:sz w:val="20"/>
          <w:szCs w:val="20"/>
        </w:rPr>
        <w:t xml:space="preserve"> B</w:t>
      </w:r>
      <w:r w:rsidR="00834885" w:rsidRPr="00F30CC6">
        <w:rPr>
          <w:rFonts w:ascii="Times New Roman" w:eastAsia="SimSun" w:hAnsi="Times New Roman" w:cs="Times New Roman"/>
          <w:color w:val="000000"/>
          <w:sz w:val="20"/>
          <w:szCs w:val="20"/>
        </w:rPr>
        <w:t>,</w:t>
      </w:r>
      <w:r w:rsidR="00834885" w:rsidRPr="00F30CC6">
        <w:rPr>
          <w:rFonts w:ascii="Times New Roman" w:eastAsia="SimSun" w:hAnsi="Times New Roman" w:cs="Times New Roman"/>
          <w:b/>
          <w:bCs/>
          <w:color w:val="000000"/>
          <w:sz w:val="20"/>
          <w:szCs w:val="20"/>
        </w:rPr>
        <w:t>C</w:t>
      </w:r>
      <w:r w:rsidRPr="00F30CC6">
        <w:rPr>
          <w:rFonts w:ascii="Times New Roman" w:eastAsia="SimSun" w:hAnsi="Times New Roman" w:cs="Times New Roman"/>
          <w:color w:val="000000"/>
          <w:sz w:val="20"/>
          <w:szCs w:val="20"/>
        </w:rPr>
        <w:t>. Correlation</w:t>
      </w:r>
      <w:r w:rsidR="00692A08" w:rsidRPr="00F30CC6">
        <w:rPr>
          <w:rFonts w:ascii="Times New Roman" w:eastAsia="SimSun" w:hAnsi="Times New Roman" w:cs="Times New Roman"/>
          <w:color w:val="000000"/>
          <w:sz w:val="20"/>
          <w:szCs w:val="20"/>
        </w:rPr>
        <w:t>s</w:t>
      </w:r>
      <w:r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w</w:t>
      </w:r>
      <w:r w:rsidR="00692A08" w:rsidRPr="00F30CC6">
        <w:rPr>
          <w:rFonts w:ascii="Times New Roman" w:eastAsia="SimSun" w:hAnsi="Times New Roman" w:cs="Times New Roman"/>
          <w:color w:val="000000"/>
          <w:sz w:val="20"/>
          <w:szCs w:val="20"/>
        </w:rPr>
        <w:t>ere</w:t>
      </w:r>
      <w:r w:rsidR="000A4894" w:rsidRPr="00F30CC6">
        <w:rPr>
          <w:rFonts w:ascii="Times New Roman" w:eastAsia="SimSun" w:hAnsi="Times New Roman" w:cs="Times New Roman"/>
          <w:color w:val="000000"/>
          <w:sz w:val="20"/>
          <w:szCs w:val="20"/>
        </w:rPr>
        <w:t xml:space="preserve"> </w:t>
      </w:r>
      <w:r w:rsidR="00692A08" w:rsidRPr="00F30CC6">
        <w:rPr>
          <w:rFonts w:ascii="Times New Roman" w:eastAsia="SimSun" w:hAnsi="Times New Roman" w:cs="Times New Roman"/>
          <w:color w:val="000000"/>
          <w:sz w:val="20"/>
          <w:szCs w:val="20"/>
        </w:rPr>
        <w:t>performed</w:t>
      </w:r>
      <w:r w:rsidR="000A4894" w:rsidRPr="00F30CC6">
        <w:rPr>
          <w:rFonts w:ascii="Times New Roman" w:eastAsia="SimSun" w:hAnsi="Times New Roman" w:cs="Times New Roman"/>
          <w:color w:val="000000"/>
          <w:sz w:val="20"/>
          <w:szCs w:val="20"/>
        </w:rPr>
        <w:t xml:space="preserve"> </w:t>
      </w:r>
      <w:ins w:id="1444" w:author="Chen Liao" w:date="2021-02-25T11:30:00Z">
        <w:r w:rsidR="004541CE" w:rsidRPr="00F30CC6">
          <w:rPr>
            <w:rFonts w:ascii="Times New Roman" w:eastAsia="SimSun" w:hAnsi="Times New Roman" w:cs="Times New Roman"/>
            <w:color w:val="000000"/>
            <w:sz w:val="20"/>
            <w:szCs w:val="20"/>
          </w:rPr>
          <w:t xml:space="preserve">using </w:t>
        </w:r>
      </w:ins>
      <w:del w:id="1445" w:author="Chen Liao" w:date="2021-02-25T11:30:00Z">
        <w:r w:rsidR="00E27F64" w:rsidRPr="00F30CC6" w:rsidDel="004541CE">
          <w:rPr>
            <w:rFonts w:ascii="Times New Roman" w:eastAsia="SimSun" w:hAnsi="Times New Roman" w:cs="Times New Roman"/>
            <w:color w:val="000000"/>
            <w:sz w:val="20"/>
            <w:szCs w:val="20"/>
          </w:rPr>
          <w:delText>between</w:delText>
        </w:r>
        <w:r w:rsidRPr="00F30CC6" w:rsidDel="004541CE">
          <w:rPr>
            <w:rFonts w:ascii="Times New Roman" w:eastAsia="SimSun" w:hAnsi="Times New Roman" w:cs="Times New Roman"/>
            <w:color w:val="000000"/>
            <w:sz w:val="20"/>
            <w:szCs w:val="20"/>
          </w:rPr>
          <w:delText xml:space="preserve"> </w:delText>
        </w:r>
      </w:del>
      <w:r w:rsidRPr="00F30CC6">
        <w:rPr>
          <w:rFonts w:ascii="Times New Roman" w:eastAsia="SimSun" w:hAnsi="Times New Roman" w:cs="Times New Roman"/>
          <w:color w:val="000000"/>
          <w:sz w:val="20"/>
          <w:szCs w:val="20"/>
        </w:rPr>
        <w:t>baseline absolute</w:t>
      </w:r>
      <w:r w:rsidR="00834885" w:rsidRPr="00F30CC6">
        <w:rPr>
          <w:rFonts w:ascii="Times New Roman" w:eastAsia="SimSun" w:hAnsi="Times New Roman" w:cs="Times New Roman"/>
          <w:color w:val="000000"/>
          <w:sz w:val="20"/>
          <w:szCs w:val="20"/>
        </w:rPr>
        <w:t xml:space="preserve"> (B) or relative (C)</w:t>
      </w:r>
      <w:r w:rsidRPr="00F30CC6">
        <w:rPr>
          <w:rFonts w:ascii="Times New Roman" w:eastAsia="SimSun" w:hAnsi="Times New Roman" w:cs="Times New Roman"/>
          <w:color w:val="000000"/>
          <w:sz w:val="20"/>
          <w:szCs w:val="20"/>
        </w:rPr>
        <w:t xml:space="preserve"> abundance</w:t>
      </w:r>
      <w:r w:rsidR="00E27F64" w:rsidRPr="00F30CC6">
        <w:rPr>
          <w:rFonts w:ascii="Times New Roman" w:eastAsia="SimSun" w:hAnsi="Times New Roman" w:cs="Times New Roman"/>
          <w:color w:val="000000"/>
          <w:sz w:val="20"/>
          <w:szCs w:val="20"/>
        </w:rPr>
        <w:t>s</w:t>
      </w:r>
      <w:r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 xml:space="preserve">for </w:t>
      </w:r>
      <w:del w:id="1446" w:author="Chen Liao" w:date="2021-02-25T11:31:00Z">
        <w:r w:rsidR="000A4894" w:rsidRPr="00F30CC6" w:rsidDel="004541CE">
          <w:rPr>
            <w:rFonts w:ascii="Times New Roman" w:eastAsia="SimSun" w:hAnsi="Times New Roman" w:cs="Times New Roman"/>
            <w:color w:val="000000"/>
            <w:sz w:val="20"/>
            <w:szCs w:val="20"/>
          </w:rPr>
          <w:delText>species with significant individualized responses</w:delText>
        </w:r>
      </w:del>
      <w:ins w:id="1447" w:author="Chen Liao" w:date="2021-02-25T11:31:00Z">
        <w:r w:rsidR="004541CE" w:rsidRPr="00F30CC6">
          <w:rPr>
            <w:rFonts w:ascii="Times New Roman" w:eastAsia="SimSun" w:hAnsi="Times New Roman" w:cs="Times New Roman"/>
            <w:color w:val="000000"/>
            <w:sz w:val="20"/>
            <w:szCs w:val="20"/>
          </w:rPr>
          <w:t>species w/</w:t>
        </w:r>
      </w:ins>
      <w:ins w:id="1448" w:author="Chen Liao" w:date="2021-02-25T11:32:00Z">
        <w:r w:rsidR="004541CE" w:rsidRPr="00F30CC6">
          <w:rPr>
            <w:rFonts w:ascii="Times New Roman" w:eastAsia="SimSun" w:hAnsi="Times New Roman" w:cs="Times New Roman"/>
            <w:color w:val="000000"/>
            <w:sz w:val="20"/>
            <w:szCs w:val="20"/>
          </w:rPr>
          <w:t xml:space="preserve"> baseline-dependent responses</w:t>
        </w:r>
      </w:ins>
      <w:r w:rsidR="000A4894" w:rsidRPr="00F30CC6">
        <w:rPr>
          <w:rFonts w:ascii="Times New Roman" w:eastAsia="SimSun" w:hAnsi="Times New Roman" w:cs="Times New Roman"/>
          <w:color w:val="000000"/>
          <w:sz w:val="20"/>
          <w:szCs w:val="20"/>
        </w:rPr>
        <w:t xml:space="preserve"> </w:t>
      </w:r>
      <w:r w:rsidR="00834885" w:rsidRPr="00F30CC6">
        <w:rPr>
          <w:rFonts w:ascii="Times New Roman" w:eastAsia="SimSun" w:hAnsi="Times New Roman" w:cs="Times New Roman"/>
          <w:color w:val="000000"/>
          <w:sz w:val="20"/>
          <w:szCs w:val="20"/>
        </w:rPr>
        <w:t xml:space="preserve">and </w:t>
      </w:r>
      <w:r w:rsidR="00E27F64" w:rsidRPr="00F30CC6">
        <w:rPr>
          <w:rFonts w:ascii="Times New Roman" w:eastAsia="SimSun" w:hAnsi="Times New Roman" w:cs="Times New Roman"/>
          <w:color w:val="000000"/>
          <w:sz w:val="20"/>
          <w:szCs w:val="20"/>
        </w:rPr>
        <w:t xml:space="preserve">total </w:t>
      </w:r>
      <w:r w:rsidR="000A4894" w:rsidRPr="00F30CC6">
        <w:rPr>
          <w:rFonts w:ascii="Times New Roman" w:eastAsia="SimSun" w:hAnsi="Times New Roman" w:cs="Times New Roman"/>
          <w:color w:val="000000"/>
          <w:sz w:val="20"/>
          <w:szCs w:val="20"/>
        </w:rPr>
        <w:t xml:space="preserve">area under the </w:t>
      </w:r>
      <w:r w:rsidR="00E27F64" w:rsidRPr="00F30CC6">
        <w:rPr>
          <w:rFonts w:ascii="Times New Roman" w:eastAsia="SimSun" w:hAnsi="Times New Roman" w:cs="Times New Roman"/>
          <w:color w:val="000000"/>
          <w:sz w:val="20"/>
          <w:szCs w:val="20"/>
        </w:rPr>
        <w:t xml:space="preserve">curve of absolute </w:t>
      </w:r>
      <w:del w:id="1449" w:author="Chen Liao" w:date="2021-02-25T11:31:00Z">
        <w:r w:rsidR="00E27F64" w:rsidRPr="00F30CC6" w:rsidDel="004541CE">
          <w:rPr>
            <w:rFonts w:ascii="Times New Roman" w:eastAsia="SimSun" w:hAnsi="Times New Roman" w:cs="Times New Roman"/>
            <w:color w:val="000000"/>
            <w:sz w:val="20"/>
            <w:szCs w:val="20"/>
          </w:rPr>
          <w:delText xml:space="preserve"> </w:delText>
        </w:r>
      </w:del>
      <w:r w:rsidR="00A814F9" w:rsidRPr="00F30CC6">
        <w:rPr>
          <w:rFonts w:ascii="Times New Roman" w:eastAsia="SimSun" w:hAnsi="Times New Roman" w:cs="Times New Roman"/>
          <w:color w:val="000000"/>
          <w:sz w:val="20"/>
          <w:szCs w:val="20"/>
        </w:rPr>
        <w:t>abundances</w:t>
      </w:r>
      <w:r w:rsidR="00E27F64" w:rsidRPr="00F30CC6">
        <w:rPr>
          <w:rFonts w:ascii="Times New Roman" w:eastAsia="SimSun" w:hAnsi="Times New Roman" w:cs="Times New Roman"/>
          <w:color w:val="000000"/>
          <w:sz w:val="20"/>
          <w:szCs w:val="20"/>
        </w:rPr>
        <w:t xml:space="preserve"> </w:t>
      </w:r>
      <w:r w:rsidR="000A4894" w:rsidRPr="00F30CC6">
        <w:rPr>
          <w:rFonts w:ascii="Times New Roman" w:eastAsia="SimSun" w:hAnsi="Times New Roman" w:cs="Times New Roman"/>
          <w:color w:val="000000"/>
          <w:sz w:val="20"/>
          <w:szCs w:val="20"/>
        </w:rPr>
        <w:t xml:space="preserve">for </w:t>
      </w:r>
      <w:r w:rsidR="00834885" w:rsidRPr="00F30CC6">
        <w:rPr>
          <w:rFonts w:ascii="Times New Roman" w:eastAsia="SimSun" w:hAnsi="Times New Roman" w:cs="Times New Roman"/>
          <w:color w:val="000000"/>
          <w:sz w:val="20"/>
          <w:szCs w:val="20"/>
        </w:rPr>
        <w:t>inulin responders</w:t>
      </w:r>
      <w:r w:rsidR="003F78AE" w:rsidRPr="00F30CC6">
        <w:rPr>
          <w:rFonts w:ascii="Times New Roman" w:eastAsia="SimSun" w:hAnsi="Times New Roman" w:cs="Times New Roman"/>
          <w:color w:val="000000"/>
          <w:sz w:val="20"/>
          <w:szCs w:val="20"/>
        </w:rPr>
        <w:t>.</w:t>
      </w:r>
      <w:r w:rsidR="00AF278F" w:rsidRPr="00F30CC6">
        <w:rPr>
          <w:rFonts w:ascii="Times New Roman" w:eastAsia="SimSun" w:hAnsi="Times New Roman" w:cs="Times New Roman"/>
          <w:color w:val="000000"/>
          <w:sz w:val="20"/>
          <w:szCs w:val="20"/>
        </w:rPr>
        <w:br w:type="page"/>
      </w:r>
    </w:p>
    <w:p w14:paraId="0CA949F3" w14:textId="6F2EECDA" w:rsidR="00AF278F" w:rsidRPr="00F30CC6" w:rsidRDefault="00601085" w:rsidP="00111F96">
      <w:pPr>
        <w:jc w:val="center"/>
        <w:rPr>
          <w:rFonts w:ascii="Times New Roman" w:eastAsia="SimSun" w:hAnsi="Times New Roman" w:cs="Times New Roman"/>
          <w:b/>
          <w:bCs/>
          <w:color w:val="000000"/>
          <w:sz w:val="20"/>
          <w:szCs w:val="20"/>
        </w:rPr>
      </w:pPr>
      <w:r w:rsidRPr="00F30CC6">
        <w:rPr>
          <w:rFonts w:ascii="Times New Roman" w:eastAsia="SimSun" w:hAnsi="Times New Roman" w:cs="Times New Roman"/>
          <w:b/>
          <w:bCs/>
          <w:noProof/>
          <w:color w:val="000000"/>
          <w:sz w:val="20"/>
          <w:szCs w:val="20"/>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F30CC6" w:rsidRDefault="00BF5C46" w:rsidP="005E0AD8">
      <w:pPr>
        <w:jc w:val="both"/>
        <w:rPr>
          <w:rFonts w:ascii="Times New Roman" w:eastAsia="SimSun" w:hAnsi="Times New Roman" w:cs="Times New Roman"/>
          <w:b/>
          <w:bCs/>
          <w:color w:val="000000"/>
          <w:sz w:val="20"/>
          <w:szCs w:val="20"/>
        </w:rPr>
      </w:pPr>
    </w:p>
    <w:p w14:paraId="145C8F56" w14:textId="77777777" w:rsidR="00601085" w:rsidRPr="00F30CC6" w:rsidRDefault="00601085" w:rsidP="005E0AD8">
      <w:pPr>
        <w:jc w:val="both"/>
        <w:rPr>
          <w:rFonts w:ascii="Times New Roman" w:eastAsia="SimSun" w:hAnsi="Times New Roman" w:cs="Times New Roman"/>
          <w:b/>
          <w:bCs/>
          <w:color w:val="000000"/>
          <w:sz w:val="20"/>
          <w:szCs w:val="20"/>
        </w:rPr>
      </w:pPr>
    </w:p>
    <w:p w14:paraId="010E6054" w14:textId="74A7082C" w:rsidR="00601085" w:rsidRPr="00F30CC6" w:rsidRDefault="00BF5C46" w:rsidP="005E0AD8">
      <w:pPr>
        <w:jc w:val="both"/>
        <w:rPr>
          <w:rFonts w:ascii="Times New Roman" w:eastAsia="SimSun" w:hAnsi="Times New Roman" w:cs="Times New Roman"/>
          <w:color w:val="000000"/>
          <w:sz w:val="20"/>
          <w:szCs w:val="20"/>
        </w:rPr>
      </w:pPr>
      <w:r w:rsidRPr="00F30CC6">
        <w:rPr>
          <w:rFonts w:ascii="Times New Roman" w:eastAsia="SimSun" w:hAnsi="Times New Roman" w:cs="Times New Roman"/>
          <w:b/>
          <w:bCs/>
          <w:color w:val="000000"/>
          <w:sz w:val="20"/>
          <w:szCs w:val="20"/>
        </w:rPr>
        <w:t xml:space="preserve">Figure S14. </w:t>
      </w:r>
      <w:ins w:id="1450" w:author="Chen Liao" w:date="2021-02-25T11:33:00Z">
        <w:r w:rsidR="00C42D2C" w:rsidRPr="00F30CC6">
          <w:rPr>
            <w:rFonts w:ascii="Times New Roman" w:eastAsia="SimSun" w:hAnsi="Times New Roman" w:cs="Times New Roman"/>
            <w:b/>
            <w:bCs/>
            <w:color w:val="000000"/>
            <w:sz w:val="20"/>
            <w:szCs w:val="20"/>
          </w:rPr>
          <w:t xml:space="preserve">(Related to Fig. 5) </w:t>
        </w:r>
      </w:ins>
      <w:r w:rsidR="00012833" w:rsidRPr="00F30CC6">
        <w:rPr>
          <w:rFonts w:ascii="Times New Roman" w:eastAsia="SimSun" w:hAnsi="Times New Roman" w:cs="Times New Roman"/>
          <w:b/>
          <w:bCs/>
          <w:color w:val="000000"/>
          <w:sz w:val="20"/>
          <w:szCs w:val="20"/>
        </w:rPr>
        <w:t>Poor</w:t>
      </w:r>
      <w:r w:rsidR="00601085" w:rsidRPr="00F30CC6">
        <w:rPr>
          <w:rFonts w:ascii="Times New Roman" w:eastAsia="SimSun" w:hAnsi="Times New Roman" w:cs="Times New Roman"/>
          <w:b/>
          <w:bCs/>
          <w:color w:val="000000"/>
          <w:sz w:val="20"/>
          <w:szCs w:val="20"/>
        </w:rPr>
        <w:t xml:space="preserve"> </w:t>
      </w:r>
      <w:r w:rsidR="00631B6E" w:rsidRPr="00F30CC6">
        <w:rPr>
          <w:rFonts w:ascii="Times New Roman" w:eastAsia="SimSun" w:hAnsi="Times New Roman" w:cs="Times New Roman"/>
          <w:b/>
          <w:bCs/>
          <w:color w:val="000000"/>
          <w:sz w:val="20"/>
          <w:szCs w:val="20"/>
        </w:rPr>
        <w:t>performance</w:t>
      </w:r>
      <w:r w:rsidR="00601085" w:rsidRPr="00F30CC6">
        <w:rPr>
          <w:rFonts w:ascii="Times New Roman" w:eastAsia="SimSun" w:hAnsi="Times New Roman" w:cs="Times New Roman"/>
          <w:b/>
          <w:bCs/>
          <w:color w:val="000000"/>
          <w:sz w:val="20"/>
          <w:szCs w:val="20"/>
        </w:rPr>
        <w:t xml:space="preserve"> of random forest model in predicting short-chain fatty acids (SCFA</w:t>
      </w:r>
      <w:r w:rsidR="00D13166" w:rsidRPr="00F30CC6">
        <w:rPr>
          <w:rFonts w:ascii="Times New Roman" w:eastAsia="SimSun" w:hAnsi="Times New Roman" w:cs="Times New Roman"/>
          <w:b/>
          <w:bCs/>
          <w:color w:val="000000"/>
          <w:sz w:val="20"/>
          <w:szCs w:val="20"/>
        </w:rPr>
        <w:t>s</w:t>
      </w:r>
      <w:r w:rsidR="00601085" w:rsidRPr="00F30CC6">
        <w:rPr>
          <w:rFonts w:ascii="Times New Roman" w:eastAsia="SimSun" w:hAnsi="Times New Roman" w:cs="Times New Roman"/>
          <w:b/>
          <w:bCs/>
          <w:color w:val="000000"/>
          <w:sz w:val="20"/>
          <w:szCs w:val="20"/>
        </w:rPr>
        <w:t>)</w:t>
      </w:r>
      <w:r w:rsidR="00D13166" w:rsidRPr="00F30CC6">
        <w:rPr>
          <w:rFonts w:ascii="Times New Roman" w:eastAsia="SimSun" w:hAnsi="Times New Roman" w:cs="Times New Roman"/>
          <w:b/>
          <w:bCs/>
          <w:color w:val="000000"/>
          <w:sz w:val="20"/>
          <w:szCs w:val="20"/>
        </w:rPr>
        <w:t xml:space="preserve"> concentration</w:t>
      </w:r>
      <w:r w:rsidR="00601085" w:rsidRPr="00F30CC6">
        <w:rPr>
          <w:rFonts w:ascii="Times New Roman" w:eastAsia="SimSun" w:hAnsi="Times New Roman" w:cs="Times New Roman"/>
          <w:b/>
          <w:bCs/>
          <w:color w:val="000000"/>
          <w:sz w:val="20"/>
          <w:szCs w:val="20"/>
        </w:rPr>
        <w:t xml:space="preserve"> </w:t>
      </w:r>
      <w:r w:rsidR="008C1571" w:rsidRPr="00F30CC6">
        <w:rPr>
          <w:rFonts w:ascii="Times New Roman" w:eastAsia="SimSun" w:hAnsi="Times New Roman" w:cs="Times New Roman"/>
          <w:b/>
          <w:bCs/>
          <w:color w:val="000000"/>
          <w:sz w:val="20"/>
          <w:szCs w:val="20"/>
        </w:rPr>
        <w:t xml:space="preserve">(see Fig. 5B of the main text for results) </w:t>
      </w:r>
      <w:r w:rsidR="00601085" w:rsidRPr="00F30CC6">
        <w:rPr>
          <w:rFonts w:ascii="Times New Roman" w:eastAsia="SimSun" w:hAnsi="Times New Roman" w:cs="Times New Roman"/>
          <w:b/>
          <w:bCs/>
          <w:color w:val="000000"/>
          <w:sz w:val="20"/>
          <w:szCs w:val="20"/>
        </w:rPr>
        <w:t xml:space="preserve">cannot be rescued by using (A) </w:t>
      </w:r>
      <w:r w:rsidR="00063837" w:rsidRPr="00F30CC6">
        <w:rPr>
          <w:rFonts w:ascii="Times New Roman" w:eastAsia="SimSun" w:hAnsi="Times New Roman" w:cs="Times New Roman"/>
          <w:b/>
          <w:bCs/>
          <w:color w:val="000000"/>
          <w:sz w:val="20"/>
          <w:szCs w:val="20"/>
        </w:rPr>
        <w:t>alternative</w:t>
      </w:r>
      <w:r w:rsidR="00601085" w:rsidRPr="00F30CC6">
        <w:rPr>
          <w:rFonts w:ascii="Times New Roman" w:eastAsia="SimSun" w:hAnsi="Times New Roman" w:cs="Times New Roman"/>
          <w:b/>
          <w:bCs/>
          <w:color w:val="000000"/>
          <w:sz w:val="20"/>
          <w:szCs w:val="20"/>
        </w:rPr>
        <w:t xml:space="preserve"> predictors, (B) </w:t>
      </w:r>
      <w:r w:rsidR="00063837" w:rsidRPr="00F30CC6">
        <w:rPr>
          <w:rFonts w:ascii="Times New Roman" w:eastAsia="SimSun" w:hAnsi="Times New Roman" w:cs="Times New Roman"/>
          <w:b/>
          <w:bCs/>
          <w:color w:val="000000"/>
          <w:sz w:val="20"/>
          <w:szCs w:val="20"/>
        </w:rPr>
        <w:t>alternative</w:t>
      </w:r>
      <w:r w:rsidR="00601085" w:rsidRPr="00F30CC6">
        <w:rPr>
          <w:rFonts w:ascii="Times New Roman" w:eastAsia="SimSun" w:hAnsi="Times New Roman" w:cs="Times New Roman"/>
          <w:b/>
          <w:bCs/>
          <w:color w:val="000000"/>
          <w:sz w:val="20"/>
          <w:szCs w:val="20"/>
        </w:rPr>
        <w:t xml:space="preserve"> regression model</w:t>
      </w:r>
      <w:r w:rsidR="006427E3" w:rsidRPr="00F30CC6">
        <w:rPr>
          <w:rFonts w:ascii="Times New Roman" w:eastAsia="SimSun" w:hAnsi="Times New Roman" w:cs="Times New Roman"/>
          <w:b/>
          <w:bCs/>
          <w:color w:val="000000"/>
          <w:sz w:val="20"/>
          <w:szCs w:val="20"/>
        </w:rPr>
        <w:t>s</w:t>
      </w:r>
      <w:r w:rsidR="00601085" w:rsidRPr="00F30CC6">
        <w:rPr>
          <w:rFonts w:ascii="Times New Roman" w:eastAsia="SimSun" w:hAnsi="Times New Roman" w:cs="Times New Roman"/>
          <w:b/>
          <w:bCs/>
          <w:color w:val="000000"/>
          <w:sz w:val="20"/>
          <w:szCs w:val="20"/>
        </w:rPr>
        <w:t>, and (C</w:t>
      </w:r>
      <w:r w:rsidR="006427E3" w:rsidRPr="00F30CC6">
        <w:rPr>
          <w:rFonts w:ascii="Times New Roman" w:eastAsia="SimSun" w:hAnsi="Times New Roman" w:cs="Times New Roman"/>
          <w:b/>
          <w:bCs/>
          <w:color w:val="000000"/>
          <w:sz w:val="20"/>
          <w:szCs w:val="20"/>
        </w:rPr>
        <w:t>,D</w:t>
      </w:r>
      <w:r w:rsidR="00601085" w:rsidRPr="00F30CC6">
        <w:rPr>
          <w:rFonts w:ascii="Times New Roman" w:eastAsia="SimSun" w:hAnsi="Times New Roman" w:cs="Times New Roman"/>
          <w:b/>
          <w:bCs/>
          <w:color w:val="000000"/>
          <w:sz w:val="20"/>
          <w:szCs w:val="20"/>
        </w:rPr>
        <w:t xml:space="preserve">) weighting of training </w:t>
      </w:r>
      <w:r w:rsidR="004B1AE7" w:rsidRPr="00F30CC6">
        <w:rPr>
          <w:rFonts w:ascii="Times New Roman" w:eastAsia="SimSun" w:hAnsi="Times New Roman" w:cs="Times New Roman"/>
          <w:b/>
          <w:bCs/>
          <w:color w:val="000000"/>
          <w:sz w:val="20"/>
          <w:szCs w:val="20"/>
        </w:rPr>
        <w:t>samples</w:t>
      </w:r>
      <w:r w:rsidR="006427E3" w:rsidRPr="00F30CC6">
        <w:rPr>
          <w:rFonts w:ascii="Times New Roman" w:eastAsia="SimSun" w:hAnsi="Times New Roman" w:cs="Times New Roman"/>
          <w:b/>
          <w:bCs/>
          <w:color w:val="000000"/>
          <w:sz w:val="20"/>
          <w:szCs w:val="20"/>
        </w:rPr>
        <w:t xml:space="preserve">. </w:t>
      </w:r>
      <w:r w:rsidR="00601085" w:rsidRPr="00F30CC6">
        <w:rPr>
          <w:rFonts w:ascii="Times New Roman" w:eastAsia="SimSun" w:hAnsi="Times New Roman" w:cs="Times New Roman"/>
          <w:b/>
          <w:bCs/>
          <w:color w:val="000000"/>
          <w:sz w:val="20"/>
          <w:szCs w:val="20"/>
        </w:rPr>
        <w:t>A</w:t>
      </w:r>
      <w:r w:rsidR="000E0766" w:rsidRPr="00F30CC6">
        <w:rPr>
          <w:rFonts w:ascii="Times New Roman" w:eastAsia="SimSun" w:hAnsi="Times New Roman" w:cs="Times New Roman"/>
          <w:color w:val="000000"/>
          <w:sz w:val="20"/>
          <w:szCs w:val="20"/>
        </w:rPr>
        <w:t>.</w:t>
      </w:r>
      <w:r w:rsidR="00601085" w:rsidRPr="00F30CC6">
        <w:rPr>
          <w:rFonts w:ascii="Times New Roman" w:eastAsia="SimSun" w:hAnsi="Times New Roman" w:cs="Times New Roman"/>
          <w:color w:val="000000"/>
          <w:sz w:val="20"/>
          <w:szCs w:val="20"/>
        </w:rPr>
        <w:t xml:space="preserve"> </w:t>
      </w:r>
      <w:r w:rsidR="00CF6DEA" w:rsidRPr="00F30CC6">
        <w:rPr>
          <w:rFonts w:ascii="Times New Roman" w:eastAsia="SimSun" w:hAnsi="Times New Roman" w:cs="Times New Roman"/>
          <w:color w:val="000000"/>
          <w:sz w:val="20"/>
          <w:szCs w:val="20"/>
        </w:rPr>
        <w:t>Prediction accuracy using r</w:t>
      </w:r>
      <w:r w:rsidR="000E0766" w:rsidRPr="00F30CC6">
        <w:rPr>
          <w:rFonts w:ascii="Times New Roman" w:eastAsia="SimSun" w:hAnsi="Times New Roman" w:cs="Times New Roman"/>
          <w:color w:val="000000"/>
          <w:sz w:val="20"/>
          <w:szCs w:val="20"/>
        </w:rPr>
        <w:t xml:space="preserve">andom forest regression model </w:t>
      </w:r>
      <w:r w:rsidR="00CF6DEA" w:rsidRPr="00F30CC6">
        <w:rPr>
          <w:rFonts w:ascii="Times New Roman" w:eastAsia="SimSun" w:hAnsi="Times New Roman" w:cs="Times New Roman"/>
          <w:color w:val="000000"/>
          <w:sz w:val="20"/>
          <w:szCs w:val="20"/>
        </w:rPr>
        <w:t>and</w:t>
      </w:r>
      <w:r w:rsidR="000E0766" w:rsidRPr="00F30CC6">
        <w:rPr>
          <w:rFonts w:ascii="Times New Roman" w:eastAsia="SimSun" w:hAnsi="Times New Roman" w:cs="Times New Roman"/>
          <w:color w:val="000000"/>
          <w:sz w:val="20"/>
          <w:szCs w:val="20"/>
        </w:rPr>
        <w:t xml:space="preserve"> taxonomic (ASV, Species, Genus, Family) </w:t>
      </w:r>
      <w:r w:rsidR="00CF6DEA" w:rsidRPr="00F30CC6">
        <w:rPr>
          <w:rFonts w:ascii="Times New Roman" w:eastAsia="SimSun" w:hAnsi="Times New Roman" w:cs="Times New Roman"/>
          <w:color w:val="000000"/>
          <w:sz w:val="20"/>
          <w:szCs w:val="20"/>
        </w:rPr>
        <w:t>or</w:t>
      </w:r>
      <w:r w:rsidR="000E0766" w:rsidRPr="00F30CC6">
        <w:rPr>
          <w:rFonts w:ascii="Times New Roman" w:eastAsia="SimSun" w:hAnsi="Times New Roman" w:cs="Times New Roman"/>
          <w:color w:val="000000"/>
          <w:sz w:val="20"/>
          <w:szCs w:val="20"/>
        </w:rPr>
        <w:t xml:space="preserve"> functional (Gene, Pathway, Phenotype) representation of gut microbiota as predictors. T</w:t>
      </w:r>
      <w:r w:rsidR="00601085" w:rsidRPr="00F30CC6">
        <w:rPr>
          <w:rFonts w:ascii="Times New Roman" w:eastAsia="SimSun" w:hAnsi="Times New Roman" w:cs="Times New Roman"/>
          <w:color w:val="000000"/>
          <w:sz w:val="20"/>
          <w:szCs w:val="20"/>
        </w:rPr>
        <w:t>he abundances of gene</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pathway</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xml:space="preserve"> and phenotype</w:t>
      </w:r>
      <w:r w:rsidR="009A0C4E" w:rsidRPr="00F30CC6">
        <w:rPr>
          <w:rFonts w:ascii="Times New Roman" w:eastAsia="SimSun" w:hAnsi="Times New Roman" w:cs="Times New Roman"/>
          <w:color w:val="000000"/>
          <w:sz w:val="20"/>
          <w:szCs w:val="20"/>
        </w:rPr>
        <w:t>s</w:t>
      </w:r>
      <w:r w:rsidR="00601085" w:rsidRPr="00F30CC6">
        <w:rPr>
          <w:rFonts w:ascii="Times New Roman" w:eastAsia="SimSun" w:hAnsi="Times New Roman" w:cs="Times New Roman"/>
          <w:color w:val="000000"/>
          <w:sz w:val="20"/>
          <w:szCs w:val="20"/>
        </w:rPr>
        <w:t xml:space="preserve"> were </w:t>
      </w:r>
      <w:r w:rsidR="000E0766" w:rsidRPr="00F30CC6">
        <w:rPr>
          <w:rFonts w:ascii="Times New Roman" w:eastAsia="SimSun" w:hAnsi="Times New Roman" w:cs="Times New Roman"/>
          <w:color w:val="000000"/>
          <w:sz w:val="20"/>
          <w:szCs w:val="20"/>
        </w:rPr>
        <w:t>predicted</w:t>
      </w:r>
      <w:r w:rsidR="00601085" w:rsidRPr="00F30CC6">
        <w:rPr>
          <w:rFonts w:ascii="Times New Roman" w:eastAsia="SimSun" w:hAnsi="Times New Roman" w:cs="Times New Roman"/>
          <w:color w:val="000000"/>
          <w:sz w:val="20"/>
          <w:szCs w:val="20"/>
        </w:rPr>
        <w:t xml:space="preserve"> using </w:t>
      </w:r>
      <w:r w:rsidR="000E0766" w:rsidRPr="00F30CC6">
        <w:rPr>
          <w:rFonts w:ascii="Times New Roman" w:eastAsia="SimSun" w:hAnsi="Times New Roman" w:cs="Times New Roman"/>
          <w:color w:val="000000"/>
          <w:sz w:val="20"/>
          <w:szCs w:val="20"/>
        </w:rPr>
        <w:t>P</w:t>
      </w:r>
      <w:r w:rsidR="00A41B30" w:rsidRPr="00F30CC6">
        <w:rPr>
          <w:rFonts w:ascii="Times New Roman" w:eastAsia="SimSun" w:hAnsi="Times New Roman" w:cs="Times New Roman"/>
          <w:color w:val="000000"/>
          <w:sz w:val="20"/>
          <w:szCs w:val="20"/>
        </w:rPr>
        <w:t>ICRUSt2.</w:t>
      </w:r>
      <w:r w:rsidR="00FD589D" w:rsidRPr="00F30CC6">
        <w:rPr>
          <w:rFonts w:ascii="Times New Roman" w:eastAsia="SimSun" w:hAnsi="Times New Roman" w:cs="Times New Roman"/>
          <w:color w:val="000000"/>
          <w:sz w:val="20"/>
          <w:szCs w:val="20"/>
        </w:rPr>
        <w:t xml:space="preserve"> </w:t>
      </w:r>
      <w:r w:rsidR="00FD589D" w:rsidRPr="00F30CC6">
        <w:rPr>
          <w:rFonts w:ascii="Times New Roman" w:eastAsia="SimSun" w:hAnsi="Times New Roman" w:cs="Times New Roman"/>
          <w:b/>
          <w:bCs/>
          <w:color w:val="000000"/>
          <w:sz w:val="20"/>
          <w:szCs w:val="20"/>
        </w:rPr>
        <w:t>B</w:t>
      </w:r>
      <w:r w:rsidR="00FD589D" w:rsidRPr="00F30CC6">
        <w:rPr>
          <w:rFonts w:ascii="Times New Roman" w:eastAsia="SimSun" w:hAnsi="Times New Roman" w:cs="Times New Roman"/>
          <w:color w:val="000000"/>
          <w:sz w:val="20"/>
          <w:szCs w:val="20"/>
        </w:rPr>
        <w:t xml:space="preserve">. Prediction accuracy using MelonnPan and the same predictors </w:t>
      </w:r>
      <w:r w:rsidR="002C6ECF" w:rsidRPr="00F30CC6">
        <w:rPr>
          <w:rFonts w:ascii="Times New Roman" w:eastAsia="SimSun" w:hAnsi="Times New Roman" w:cs="Times New Roman"/>
          <w:color w:val="000000"/>
          <w:sz w:val="20"/>
          <w:szCs w:val="20"/>
        </w:rPr>
        <w:t xml:space="preserve">as </w:t>
      </w:r>
      <w:r w:rsidR="00887C2E" w:rsidRPr="00F30CC6">
        <w:rPr>
          <w:rFonts w:ascii="Times New Roman" w:eastAsia="SimSun" w:hAnsi="Times New Roman" w:cs="Times New Roman"/>
          <w:color w:val="000000"/>
          <w:sz w:val="20"/>
          <w:szCs w:val="20"/>
        </w:rPr>
        <w:t xml:space="preserve">used </w:t>
      </w:r>
      <w:r w:rsidR="00FD589D" w:rsidRPr="00F30CC6">
        <w:rPr>
          <w:rFonts w:ascii="Times New Roman" w:eastAsia="SimSun" w:hAnsi="Times New Roman" w:cs="Times New Roman"/>
          <w:color w:val="000000"/>
          <w:sz w:val="20"/>
          <w:szCs w:val="20"/>
        </w:rPr>
        <w:t xml:space="preserve">in </w:t>
      </w:r>
      <w:r w:rsidR="002C6ECF" w:rsidRPr="00F30CC6">
        <w:rPr>
          <w:rFonts w:ascii="Times New Roman" w:eastAsia="SimSun" w:hAnsi="Times New Roman" w:cs="Times New Roman"/>
          <w:color w:val="000000"/>
          <w:sz w:val="20"/>
          <w:szCs w:val="20"/>
        </w:rPr>
        <w:t>panel A</w:t>
      </w:r>
      <w:r w:rsidR="00FD589D" w:rsidRPr="00F30CC6">
        <w:rPr>
          <w:rFonts w:ascii="Times New Roman" w:eastAsia="SimSun" w:hAnsi="Times New Roman" w:cs="Times New Roman"/>
          <w:color w:val="000000"/>
          <w:sz w:val="20"/>
          <w:szCs w:val="20"/>
        </w:rPr>
        <w:t>.</w:t>
      </w:r>
      <w:r w:rsidR="002C6ECF" w:rsidRPr="00F30CC6">
        <w:rPr>
          <w:rFonts w:ascii="Times New Roman" w:eastAsia="SimSun" w:hAnsi="Times New Roman" w:cs="Times New Roman"/>
          <w:color w:val="000000"/>
          <w:sz w:val="20"/>
          <w:szCs w:val="20"/>
        </w:rPr>
        <w:t xml:space="preserve"> </w:t>
      </w:r>
      <w:r w:rsidR="002C6ECF" w:rsidRPr="00F30CC6">
        <w:rPr>
          <w:rFonts w:ascii="Times New Roman" w:eastAsia="SimSun" w:hAnsi="Times New Roman" w:cs="Times New Roman"/>
          <w:b/>
          <w:bCs/>
          <w:color w:val="000000"/>
          <w:sz w:val="20"/>
          <w:szCs w:val="20"/>
        </w:rPr>
        <w:t>C</w:t>
      </w:r>
      <w:r w:rsidR="00541ED0" w:rsidRPr="00F30CC6">
        <w:rPr>
          <w:rFonts w:ascii="Times New Roman" w:eastAsia="SimSun" w:hAnsi="Times New Roman" w:cs="Times New Roman"/>
          <w:color w:val="000000"/>
          <w:sz w:val="20"/>
          <w:szCs w:val="20"/>
        </w:rPr>
        <w:t>.</w:t>
      </w:r>
      <w:r w:rsidR="002C6ECF" w:rsidRPr="00F30CC6">
        <w:rPr>
          <w:rFonts w:ascii="Times New Roman" w:eastAsia="SimSun" w:hAnsi="Times New Roman" w:cs="Times New Roman"/>
          <w:color w:val="000000"/>
          <w:sz w:val="20"/>
          <w:szCs w:val="20"/>
        </w:rPr>
        <w:t xml:space="preserve"> </w:t>
      </w:r>
      <w:r w:rsidR="00CF6DEA" w:rsidRPr="00F30CC6">
        <w:rPr>
          <w:rFonts w:ascii="Times New Roman" w:eastAsia="SimSun" w:hAnsi="Times New Roman" w:cs="Times New Roman"/>
          <w:color w:val="000000"/>
          <w:sz w:val="20"/>
          <w:szCs w:val="20"/>
        </w:rPr>
        <w:t>Sample weights under different data</w:t>
      </w:r>
      <w:r w:rsidR="00F9472B" w:rsidRPr="00F30CC6">
        <w:rPr>
          <w:rFonts w:ascii="Times New Roman" w:eastAsia="SimSun" w:hAnsi="Times New Roman" w:cs="Times New Roman"/>
          <w:color w:val="000000"/>
          <w:sz w:val="20"/>
          <w:szCs w:val="20"/>
        </w:rPr>
        <w:t>-splitting strategies.</w:t>
      </w:r>
      <w:r w:rsidR="00CF6DEA" w:rsidRPr="00F30CC6">
        <w:rPr>
          <w:rFonts w:ascii="Times New Roman" w:eastAsia="SimSun" w:hAnsi="Times New Roman" w:cs="Times New Roman"/>
          <w:color w:val="000000"/>
          <w:sz w:val="20"/>
          <w:szCs w:val="20"/>
        </w:rPr>
        <w:t xml:space="preserve"> </w:t>
      </w:r>
      <w:r w:rsidR="001677E4" w:rsidRPr="00F30CC6">
        <w:rPr>
          <w:rFonts w:ascii="Times New Roman" w:eastAsia="SimSun" w:hAnsi="Times New Roman" w:cs="Times New Roman"/>
          <w:color w:val="000000"/>
          <w:sz w:val="20"/>
          <w:szCs w:val="20"/>
        </w:rPr>
        <w:t>The weights of t</w:t>
      </w:r>
      <w:r w:rsidR="002C6ECF" w:rsidRPr="00F30CC6">
        <w:rPr>
          <w:rFonts w:ascii="Times New Roman" w:eastAsia="SimSun" w:hAnsi="Times New Roman" w:cs="Times New Roman"/>
          <w:color w:val="000000"/>
          <w:sz w:val="20"/>
          <w:szCs w:val="20"/>
        </w:rPr>
        <w:t xml:space="preserve">raining </w:t>
      </w:r>
      <w:r w:rsidR="00A019D4" w:rsidRPr="00F30CC6">
        <w:rPr>
          <w:rFonts w:ascii="Times New Roman" w:eastAsia="SimSun" w:hAnsi="Times New Roman" w:cs="Times New Roman"/>
          <w:color w:val="000000"/>
          <w:sz w:val="20"/>
          <w:szCs w:val="20"/>
        </w:rPr>
        <w:t>samples</w:t>
      </w:r>
      <w:r w:rsidR="002C6ECF" w:rsidRPr="00F30CC6">
        <w:rPr>
          <w:rFonts w:ascii="Times New Roman" w:eastAsia="SimSun" w:hAnsi="Times New Roman" w:cs="Times New Roman"/>
          <w:color w:val="000000"/>
          <w:sz w:val="20"/>
          <w:szCs w:val="20"/>
        </w:rPr>
        <w:t xml:space="preserve"> closer to </w:t>
      </w:r>
      <w:r w:rsidR="00A019D4" w:rsidRPr="00F30CC6">
        <w:rPr>
          <w:rFonts w:ascii="Times New Roman" w:eastAsia="SimSun" w:hAnsi="Times New Roman" w:cs="Times New Roman"/>
          <w:color w:val="000000"/>
          <w:sz w:val="20"/>
          <w:szCs w:val="20"/>
        </w:rPr>
        <w:t xml:space="preserve">their corresponding test samples </w:t>
      </w:r>
      <w:r w:rsidR="002C6ECF" w:rsidRPr="00F30CC6">
        <w:rPr>
          <w:rFonts w:ascii="Times New Roman" w:eastAsia="SimSun" w:hAnsi="Times New Roman" w:cs="Times New Roman"/>
          <w:color w:val="000000"/>
          <w:sz w:val="20"/>
          <w:szCs w:val="20"/>
        </w:rPr>
        <w:t xml:space="preserve">were assigned higher </w:t>
      </w:r>
      <w:r w:rsidR="001677E4" w:rsidRPr="00F30CC6">
        <w:rPr>
          <w:rFonts w:ascii="Times New Roman" w:eastAsia="SimSun" w:hAnsi="Times New Roman" w:cs="Times New Roman"/>
          <w:color w:val="000000"/>
          <w:sz w:val="20"/>
          <w:szCs w:val="20"/>
        </w:rPr>
        <w:t xml:space="preserve">values, as </w:t>
      </w:r>
      <w:r w:rsidR="00A019D4" w:rsidRPr="00F30CC6">
        <w:rPr>
          <w:rFonts w:ascii="Times New Roman" w:eastAsia="SimSun" w:hAnsi="Times New Roman" w:cs="Times New Roman"/>
          <w:color w:val="000000"/>
          <w:sz w:val="20"/>
          <w:szCs w:val="20"/>
        </w:rPr>
        <w:t xml:space="preserve">indicated </w:t>
      </w:r>
      <w:r w:rsidR="002C6ECF" w:rsidRPr="00F30CC6">
        <w:rPr>
          <w:rFonts w:ascii="Times New Roman" w:eastAsia="SimSun" w:hAnsi="Times New Roman" w:cs="Times New Roman"/>
          <w:color w:val="000000"/>
          <w:sz w:val="20"/>
          <w:szCs w:val="20"/>
        </w:rPr>
        <w:t>by larger circle sizes</w:t>
      </w:r>
      <w:r w:rsidR="007E7E69" w:rsidRPr="00F30CC6">
        <w:rPr>
          <w:rFonts w:ascii="Times New Roman" w:eastAsia="SimSun" w:hAnsi="Times New Roman" w:cs="Times New Roman"/>
          <w:color w:val="000000"/>
          <w:sz w:val="20"/>
          <w:szCs w:val="20"/>
        </w:rPr>
        <w:t xml:space="preserve"> in a reduced two-dimensional UMAP (Uniform Manifold Approximation and Projection) space</w:t>
      </w:r>
      <w:r w:rsidR="001236D6" w:rsidRPr="00F30CC6">
        <w:rPr>
          <w:rFonts w:ascii="Times New Roman" w:eastAsia="SimSun" w:hAnsi="Times New Roman" w:cs="Times New Roman"/>
          <w:color w:val="000000"/>
          <w:sz w:val="20"/>
          <w:szCs w:val="20"/>
        </w:rPr>
        <w:t>.</w:t>
      </w:r>
      <w:r w:rsidR="001236D6" w:rsidRPr="00F30CC6">
        <w:rPr>
          <w:rFonts w:ascii="Times New Roman" w:eastAsia="SimSun" w:hAnsi="Times New Roman" w:cs="Times New Roman"/>
          <w:b/>
          <w:bCs/>
          <w:color w:val="000000"/>
          <w:sz w:val="20"/>
          <w:szCs w:val="20"/>
        </w:rPr>
        <w:t xml:space="preserve"> </w:t>
      </w:r>
      <w:r w:rsidR="00BF3EFA" w:rsidRPr="00F30CC6">
        <w:rPr>
          <w:rFonts w:ascii="Times New Roman" w:eastAsia="SimSun" w:hAnsi="Times New Roman" w:cs="Times New Roman"/>
          <w:color w:val="000000"/>
          <w:sz w:val="20"/>
          <w:szCs w:val="20"/>
        </w:rPr>
        <w:t xml:space="preserve">The </w:t>
      </w:r>
      <w:r w:rsidR="00A03634" w:rsidRPr="00F30CC6">
        <w:rPr>
          <w:rFonts w:ascii="Times New Roman" w:eastAsia="SimSun" w:hAnsi="Times New Roman" w:cs="Times New Roman"/>
          <w:color w:val="000000"/>
          <w:sz w:val="20"/>
          <w:szCs w:val="20"/>
        </w:rPr>
        <w:t>sample weight</w:t>
      </w:r>
      <w:r w:rsidR="009A0C4E" w:rsidRPr="00F30CC6">
        <w:rPr>
          <w:rFonts w:ascii="Times New Roman" w:eastAsia="SimSun" w:hAnsi="Times New Roman" w:cs="Times New Roman"/>
          <w:color w:val="000000"/>
          <w:sz w:val="20"/>
          <w:szCs w:val="20"/>
        </w:rPr>
        <w:t xml:space="preserve"> </w:t>
      </w:r>
      <w:r w:rsidR="00482DC5" w:rsidRPr="00F30CC6">
        <w:rPr>
          <w:rFonts w:ascii="Times New Roman" w:eastAsia="SimSun" w:hAnsi="Times New Roman" w:cs="Times New Roman"/>
          <w:color w:val="000000"/>
          <w:sz w:val="20"/>
          <w:szCs w:val="20"/>
        </w:rPr>
        <w:t>was</w:t>
      </w:r>
      <w:r w:rsidR="00BF3EFA" w:rsidRPr="00F30CC6">
        <w:rPr>
          <w:rFonts w:ascii="Times New Roman" w:eastAsia="SimSun" w:hAnsi="Times New Roman" w:cs="Times New Roman"/>
          <w:color w:val="000000"/>
          <w:sz w:val="20"/>
          <w:szCs w:val="20"/>
        </w:rPr>
        <w:t xml:space="preserve"> </w:t>
      </w:r>
      <w:r w:rsidR="00CA3E3A" w:rsidRPr="00F30CC6">
        <w:rPr>
          <w:rFonts w:ascii="Times New Roman" w:eastAsia="SimSun" w:hAnsi="Times New Roman" w:cs="Times New Roman"/>
          <w:color w:val="000000"/>
          <w:sz w:val="20"/>
          <w:szCs w:val="20"/>
        </w:rPr>
        <w:t xml:space="preserve">calculated </w:t>
      </w:r>
      <w:r w:rsidR="00BF3EFA" w:rsidRPr="00F30CC6">
        <w:rPr>
          <w:rFonts w:ascii="Times New Roman" w:eastAsia="SimSun" w:hAnsi="Times New Roman" w:cs="Times New Roman"/>
          <w:color w:val="000000"/>
          <w:sz w:val="20"/>
          <w:szCs w:val="20"/>
        </w:rPr>
        <w:t>as 1/</w:t>
      </w:r>
      <w:r w:rsidR="00CA3E3A" w:rsidRPr="00F30CC6">
        <w:rPr>
          <w:rFonts w:ascii="Times New Roman" w:eastAsia="SimSun" w:hAnsi="Times New Roman" w:cs="Times New Roman"/>
          <w:color w:val="000000"/>
          <w:sz w:val="20"/>
          <w:szCs w:val="20"/>
        </w:rPr>
        <w:t>P</w:t>
      </w:r>
      <w:r w:rsidR="00BF3EFA" w:rsidRPr="00F30CC6">
        <w:rPr>
          <w:rFonts w:ascii="Times New Roman" w:eastAsia="SimSun" w:hAnsi="Times New Roman" w:cs="Times New Roman"/>
          <w:color w:val="000000"/>
          <w:sz w:val="20"/>
          <w:szCs w:val="20"/>
          <w:vertAlign w:val="subscript"/>
        </w:rPr>
        <w:t>i</w:t>
      </w:r>
      <w:r w:rsidR="00BF3EFA" w:rsidRPr="00F30CC6">
        <w:rPr>
          <w:rFonts w:ascii="Times New Roman" w:eastAsia="SimSun" w:hAnsi="Times New Roman" w:cs="Times New Roman"/>
          <w:color w:val="000000"/>
          <w:sz w:val="20"/>
          <w:szCs w:val="20"/>
        </w:rPr>
        <w:t xml:space="preserve">-1, where </w:t>
      </w:r>
      <w:r w:rsidR="00CA3E3A" w:rsidRPr="00F30CC6">
        <w:rPr>
          <w:rFonts w:ascii="Times New Roman" w:eastAsia="SimSun" w:hAnsi="Times New Roman" w:cs="Times New Roman"/>
          <w:color w:val="000000"/>
          <w:sz w:val="20"/>
          <w:szCs w:val="20"/>
        </w:rPr>
        <w:t>P</w:t>
      </w:r>
      <w:r w:rsidR="00CA3E3A" w:rsidRPr="00F30CC6">
        <w:rPr>
          <w:rFonts w:ascii="Times New Roman" w:eastAsia="SimSun" w:hAnsi="Times New Roman" w:cs="Times New Roman"/>
          <w:color w:val="000000"/>
          <w:sz w:val="20"/>
          <w:szCs w:val="20"/>
          <w:vertAlign w:val="subscript"/>
        </w:rPr>
        <w:t>i</w:t>
      </w:r>
      <w:r w:rsidR="00CA3E3A" w:rsidRPr="00F30CC6">
        <w:rPr>
          <w:rFonts w:ascii="Times New Roman" w:eastAsia="SimSun" w:hAnsi="Times New Roman" w:cs="Times New Roman"/>
          <w:color w:val="000000"/>
          <w:sz w:val="20"/>
          <w:szCs w:val="20"/>
        </w:rPr>
        <w:t xml:space="preserve"> </w:t>
      </w:r>
      <w:r w:rsidR="00BF3EFA" w:rsidRPr="00F30CC6">
        <w:rPr>
          <w:rFonts w:ascii="Times New Roman" w:eastAsia="SimSun" w:hAnsi="Times New Roman" w:cs="Times New Roman"/>
          <w:color w:val="000000"/>
          <w:sz w:val="20"/>
          <w:szCs w:val="20"/>
        </w:rPr>
        <w:t xml:space="preserve">is the probability of </w:t>
      </w:r>
      <w:r w:rsidR="00CA3E3A" w:rsidRPr="00F30CC6">
        <w:rPr>
          <w:rFonts w:ascii="Times New Roman" w:eastAsia="SimSun" w:hAnsi="Times New Roman" w:cs="Times New Roman"/>
          <w:color w:val="000000"/>
          <w:sz w:val="20"/>
          <w:szCs w:val="20"/>
        </w:rPr>
        <w:t xml:space="preserve">sample </w:t>
      </w:r>
      <w:r w:rsidR="0014268D" w:rsidRPr="00F30CC6">
        <w:rPr>
          <w:rFonts w:ascii="Times New Roman" w:eastAsia="SimSun" w:hAnsi="Times New Roman" w:cs="Times New Roman"/>
          <w:color w:val="000000"/>
          <w:sz w:val="20"/>
          <w:szCs w:val="20"/>
        </w:rPr>
        <w:t>i</w:t>
      </w:r>
      <w:r w:rsidR="009A0C4E" w:rsidRPr="00F30CC6">
        <w:rPr>
          <w:rFonts w:ascii="Times New Roman" w:eastAsia="SimSun" w:hAnsi="Times New Roman" w:cs="Times New Roman"/>
          <w:color w:val="000000"/>
          <w:sz w:val="20"/>
          <w:szCs w:val="20"/>
        </w:rPr>
        <w:t xml:space="preserve"> belonging to the training distribution</w:t>
      </w:r>
      <w:r w:rsidR="0014268D" w:rsidRPr="00F30CC6">
        <w:rPr>
          <w:rFonts w:ascii="Times New Roman" w:eastAsia="SimSun" w:hAnsi="Times New Roman" w:cs="Times New Roman"/>
          <w:color w:val="000000"/>
          <w:sz w:val="20"/>
          <w:szCs w:val="20"/>
        </w:rPr>
        <w:t xml:space="preserve"> </w:t>
      </w:r>
      <w:r w:rsidR="00A03634" w:rsidRPr="00F30CC6">
        <w:rPr>
          <w:rFonts w:ascii="Times New Roman" w:eastAsia="SimSun" w:hAnsi="Times New Roman" w:cs="Times New Roman"/>
          <w:color w:val="000000"/>
          <w:sz w:val="20"/>
          <w:szCs w:val="20"/>
        </w:rPr>
        <w:t xml:space="preserve">and was </w:t>
      </w:r>
      <w:r w:rsidR="0014268D" w:rsidRPr="00F30CC6">
        <w:rPr>
          <w:rFonts w:ascii="Times New Roman" w:eastAsia="SimSun" w:hAnsi="Times New Roman" w:cs="Times New Roman"/>
          <w:color w:val="000000"/>
          <w:sz w:val="20"/>
          <w:szCs w:val="20"/>
        </w:rPr>
        <w:t>estimated</w:t>
      </w:r>
      <w:r w:rsidR="00BF3EFA" w:rsidRPr="00F30CC6">
        <w:rPr>
          <w:rFonts w:ascii="Times New Roman" w:eastAsia="SimSun" w:hAnsi="Times New Roman" w:cs="Times New Roman"/>
          <w:color w:val="000000"/>
          <w:sz w:val="20"/>
          <w:szCs w:val="20"/>
        </w:rPr>
        <w:t xml:space="preserve"> using random forest classifier (</w:t>
      </w:r>
      <w:r w:rsidR="005B23AA" w:rsidRPr="00F30CC6">
        <w:rPr>
          <w:rFonts w:ascii="Times New Roman" w:eastAsia="SimSun" w:hAnsi="Times New Roman" w:cs="Times New Roman"/>
          <w:color w:val="000000"/>
          <w:sz w:val="20"/>
          <w:szCs w:val="20"/>
        </w:rPr>
        <w:t xml:space="preserve">the same approach was applied to generate </w:t>
      </w:r>
      <w:r w:rsidR="00FC37AE" w:rsidRPr="00F30CC6">
        <w:rPr>
          <w:rFonts w:ascii="Times New Roman" w:eastAsia="SimSun" w:hAnsi="Times New Roman" w:cs="Times New Roman"/>
          <w:color w:val="000000"/>
          <w:sz w:val="20"/>
          <w:szCs w:val="20"/>
        </w:rPr>
        <w:t>R</w:t>
      </w:r>
      <w:r w:rsidR="005B23AA" w:rsidRPr="00F30CC6">
        <w:rPr>
          <w:rFonts w:ascii="Times New Roman" w:eastAsia="SimSun" w:hAnsi="Times New Roman" w:cs="Times New Roman"/>
          <w:color w:val="000000"/>
          <w:sz w:val="20"/>
          <w:szCs w:val="20"/>
        </w:rPr>
        <w:t xml:space="preserve">eceiver </w:t>
      </w:r>
      <w:r w:rsidR="00FC37AE" w:rsidRPr="00F30CC6">
        <w:rPr>
          <w:rFonts w:ascii="Times New Roman" w:eastAsia="SimSun" w:hAnsi="Times New Roman" w:cs="Times New Roman"/>
          <w:color w:val="000000"/>
          <w:sz w:val="20"/>
          <w:szCs w:val="20"/>
        </w:rPr>
        <w:t>O</w:t>
      </w:r>
      <w:r w:rsidR="005B23AA" w:rsidRPr="00F30CC6">
        <w:rPr>
          <w:rFonts w:ascii="Times New Roman" w:eastAsia="SimSun" w:hAnsi="Times New Roman" w:cs="Times New Roman"/>
          <w:color w:val="000000"/>
          <w:sz w:val="20"/>
          <w:szCs w:val="20"/>
        </w:rPr>
        <w:t xml:space="preserve">perating </w:t>
      </w:r>
      <w:r w:rsidR="00FC37AE" w:rsidRPr="00F30CC6">
        <w:rPr>
          <w:rFonts w:ascii="Times New Roman" w:eastAsia="SimSun" w:hAnsi="Times New Roman" w:cs="Times New Roman"/>
          <w:color w:val="000000"/>
          <w:sz w:val="20"/>
          <w:szCs w:val="20"/>
        </w:rPr>
        <w:t>Characteristics</w:t>
      </w:r>
      <w:r w:rsidR="005B23AA" w:rsidRPr="00F30CC6">
        <w:rPr>
          <w:rFonts w:ascii="Times New Roman" w:eastAsia="SimSun" w:hAnsi="Times New Roman" w:cs="Times New Roman"/>
          <w:color w:val="000000"/>
          <w:sz w:val="20"/>
          <w:szCs w:val="20"/>
        </w:rPr>
        <w:t xml:space="preserve"> curve</w:t>
      </w:r>
      <w:r w:rsidR="00FC37AE" w:rsidRPr="00F30CC6">
        <w:rPr>
          <w:rFonts w:ascii="Times New Roman" w:eastAsia="SimSun" w:hAnsi="Times New Roman" w:cs="Times New Roman"/>
          <w:color w:val="000000"/>
          <w:sz w:val="20"/>
          <w:szCs w:val="20"/>
        </w:rPr>
        <w:t>s</w:t>
      </w:r>
      <w:r w:rsidR="005B23AA" w:rsidRPr="00F30CC6">
        <w:rPr>
          <w:rFonts w:ascii="Times New Roman" w:eastAsia="SimSun" w:hAnsi="Times New Roman" w:cs="Times New Roman"/>
          <w:color w:val="000000"/>
          <w:sz w:val="20"/>
          <w:szCs w:val="20"/>
        </w:rPr>
        <w:t xml:space="preserve"> in Fig. 5D</w:t>
      </w:r>
      <w:r w:rsidR="00905053" w:rsidRPr="00F30CC6">
        <w:rPr>
          <w:rFonts w:ascii="Times New Roman" w:eastAsia="SimSun" w:hAnsi="Times New Roman" w:cs="Times New Roman"/>
          <w:color w:val="000000"/>
          <w:sz w:val="20"/>
          <w:szCs w:val="20"/>
        </w:rPr>
        <w:t xml:space="preserve"> of the main text</w:t>
      </w:r>
      <w:r w:rsidR="00482DC5" w:rsidRPr="00F30CC6">
        <w:rPr>
          <w:rFonts w:ascii="Times New Roman" w:eastAsia="SimSun" w:hAnsi="Times New Roman" w:cs="Times New Roman"/>
          <w:color w:val="000000"/>
          <w:sz w:val="20"/>
          <w:szCs w:val="20"/>
        </w:rPr>
        <w:t>; see Methods in the main text for details</w:t>
      </w:r>
      <w:r w:rsidR="00BF3EFA" w:rsidRPr="00F30CC6">
        <w:rPr>
          <w:rFonts w:ascii="Times New Roman" w:eastAsia="SimSun" w:hAnsi="Times New Roman" w:cs="Times New Roman"/>
          <w:color w:val="000000"/>
          <w:sz w:val="20"/>
          <w:szCs w:val="20"/>
        </w:rPr>
        <w:t>).</w:t>
      </w:r>
      <w:r w:rsidR="00541ED0" w:rsidRPr="00F30CC6">
        <w:rPr>
          <w:rFonts w:ascii="Times New Roman" w:eastAsia="SimSun" w:hAnsi="Times New Roman" w:cs="Times New Roman"/>
          <w:color w:val="000000"/>
          <w:sz w:val="20"/>
          <w:szCs w:val="20"/>
        </w:rPr>
        <w:t xml:space="preserve"> </w:t>
      </w:r>
      <w:r w:rsidR="00541ED0" w:rsidRPr="00F30CC6">
        <w:rPr>
          <w:rFonts w:ascii="Times New Roman" w:eastAsia="SimSun" w:hAnsi="Times New Roman" w:cs="Times New Roman"/>
          <w:b/>
          <w:bCs/>
          <w:color w:val="000000"/>
          <w:sz w:val="20"/>
          <w:szCs w:val="20"/>
        </w:rPr>
        <w:t>D</w:t>
      </w:r>
      <w:r w:rsidR="00541ED0" w:rsidRPr="00F30CC6">
        <w:rPr>
          <w:rFonts w:ascii="Times New Roman" w:eastAsia="SimSun" w:hAnsi="Times New Roman" w:cs="Times New Roman"/>
          <w:color w:val="000000"/>
          <w:sz w:val="20"/>
          <w:szCs w:val="20"/>
        </w:rPr>
        <w:t xml:space="preserve">. Prediction accuracy </w:t>
      </w:r>
      <w:r w:rsidR="001A1C69" w:rsidRPr="00F30CC6">
        <w:rPr>
          <w:rFonts w:ascii="Times New Roman" w:eastAsia="SimSun" w:hAnsi="Times New Roman" w:cs="Times New Roman"/>
          <w:color w:val="000000"/>
          <w:sz w:val="20"/>
          <w:szCs w:val="20"/>
        </w:rPr>
        <w:t>using</w:t>
      </w:r>
      <w:r w:rsidR="00541ED0" w:rsidRPr="00F30CC6">
        <w:rPr>
          <w:rFonts w:ascii="Times New Roman" w:eastAsia="SimSun" w:hAnsi="Times New Roman" w:cs="Times New Roman"/>
          <w:color w:val="000000"/>
          <w:sz w:val="20"/>
          <w:szCs w:val="20"/>
        </w:rPr>
        <w:t xml:space="preserve"> </w:t>
      </w:r>
      <w:r w:rsidR="001A1C69" w:rsidRPr="00F30CC6">
        <w:rPr>
          <w:rFonts w:ascii="Times New Roman" w:eastAsia="SimSun" w:hAnsi="Times New Roman" w:cs="Times New Roman"/>
          <w:color w:val="000000"/>
          <w:sz w:val="20"/>
          <w:szCs w:val="20"/>
        </w:rPr>
        <w:t>random forest regression model</w:t>
      </w:r>
      <w:r w:rsidR="00541ED0" w:rsidRPr="00F30CC6">
        <w:rPr>
          <w:rFonts w:ascii="Times New Roman" w:eastAsia="SimSun" w:hAnsi="Times New Roman" w:cs="Times New Roman"/>
          <w:color w:val="000000"/>
          <w:sz w:val="20"/>
          <w:szCs w:val="20"/>
        </w:rPr>
        <w:t xml:space="preserve"> built from weighted training data</w:t>
      </w:r>
      <w:r w:rsidR="001A1C69" w:rsidRPr="00F30CC6">
        <w:rPr>
          <w:rFonts w:ascii="Times New Roman" w:eastAsia="SimSun" w:hAnsi="Times New Roman" w:cs="Times New Roman"/>
          <w:color w:val="000000"/>
          <w:sz w:val="20"/>
          <w:szCs w:val="20"/>
        </w:rPr>
        <w:t xml:space="preserve"> and absolute abundances of bacterial species as predictors.</w:t>
      </w:r>
    </w:p>
    <w:p w14:paraId="1350045A" w14:textId="2ECBF5EB" w:rsidR="00722BB5" w:rsidRPr="00A06850" w:rsidDel="00C42D2C" w:rsidRDefault="00B3696D" w:rsidP="005E0AD8">
      <w:pPr>
        <w:jc w:val="both"/>
        <w:rPr>
          <w:del w:id="1451" w:author="Chen Liao" w:date="2021-02-25T11:33:00Z"/>
          <w:rFonts w:ascii="Times New Roman" w:hAnsi="Times New Roman" w:cs="Times New Roman"/>
          <w:b/>
          <w:bCs/>
          <w:sz w:val="20"/>
          <w:szCs w:val="21"/>
          <w:rPrChange w:id="1452" w:author="Chen Liao" w:date="2021-02-25T12:14:00Z">
            <w:rPr>
              <w:del w:id="1453" w:author="Chen Liao" w:date="2021-02-25T11:33:00Z"/>
              <w:rFonts w:ascii="Times New Roman" w:hAnsi="Times New Roman" w:cs="Times New Roman"/>
              <w:sz w:val="20"/>
              <w:szCs w:val="21"/>
            </w:rPr>
          </w:rPrChange>
        </w:rPr>
      </w:pPr>
      <w:ins w:id="1454" w:author="戴 磊" w:date="2021-02-19T23:31:00Z">
        <w:del w:id="1455" w:author="Chen Liao" w:date="2021-02-25T11:33:00Z">
          <w:r w:rsidRPr="00A06850" w:rsidDel="00C42D2C">
            <w:rPr>
              <w:rFonts w:ascii="Times New Roman" w:hAnsi="Times New Roman" w:cs="Times New Roman"/>
              <w:b/>
              <w:bCs/>
              <w:sz w:val="20"/>
              <w:szCs w:val="21"/>
              <w:rPrChange w:id="1456" w:author="Chen Liao" w:date="2021-02-25T12:14:00Z">
                <w:rPr>
                  <w:rFonts w:ascii="Times New Roman" w:hAnsi="Times New Roman" w:cs="Times New Roman"/>
                  <w:sz w:val="20"/>
                  <w:szCs w:val="21"/>
                </w:rPr>
              </w:rPrChange>
            </w:rPr>
            <w:delText>Related to figure 5</w:delText>
          </w:r>
        </w:del>
      </w:ins>
    </w:p>
    <w:p w14:paraId="7FC3BC72" w14:textId="162FC992" w:rsidR="00722BB5" w:rsidRPr="00F30CC6" w:rsidDel="00B40A93" w:rsidRDefault="00722BB5" w:rsidP="00722BB5">
      <w:pPr>
        <w:jc w:val="center"/>
        <w:rPr>
          <w:del w:id="1457" w:author="Chen Liao" w:date="2021-02-25T11:39:00Z"/>
          <w:rFonts w:ascii="Times New Roman" w:eastAsia="SimSun" w:hAnsi="Times New Roman" w:cs="Times New Roman"/>
          <w:b/>
          <w:bCs/>
          <w:color w:val="000000"/>
          <w:sz w:val="20"/>
          <w:szCs w:val="20"/>
        </w:rPr>
      </w:pPr>
      <w:del w:id="1458" w:author="Chen Liao" w:date="2021-02-25T11:39:00Z">
        <w:r w:rsidRPr="00F30CC6" w:rsidDel="00B40A93">
          <w:rPr>
            <w:rFonts w:ascii="Times New Roman" w:eastAsia="SimSun" w:hAnsi="Times New Roman" w:cs="Times New Roman"/>
            <w:b/>
            <w:bCs/>
            <w:noProof/>
            <w:color w:val="000000"/>
            <w:sz w:val="20"/>
            <w:szCs w:val="20"/>
          </w:rPr>
          <w:drawing>
            <wp:inline distT="0" distB="0" distL="0" distR="0" wp14:anchorId="3A2111E6" wp14:editId="21B871F5">
              <wp:extent cx="5011767" cy="3612776"/>
              <wp:effectExtent l="0" t="0" r="508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del>
    </w:p>
    <w:p w14:paraId="132153C2" w14:textId="4254B038" w:rsidR="00722BB5" w:rsidRPr="00F30CC6" w:rsidDel="00B40A93" w:rsidRDefault="00722BB5" w:rsidP="00722BB5">
      <w:pPr>
        <w:jc w:val="both"/>
        <w:rPr>
          <w:del w:id="1459" w:author="Chen Liao" w:date="2021-02-25T11:39:00Z"/>
          <w:rFonts w:ascii="Times New Roman" w:eastAsia="SimSun" w:hAnsi="Times New Roman" w:cs="Times New Roman"/>
          <w:b/>
          <w:bCs/>
          <w:color w:val="000000"/>
          <w:sz w:val="20"/>
          <w:szCs w:val="20"/>
        </w:rPr>
      </w:pPr>
    </w:p>
    <w:p w14:paraId="644E643A" w14:textId="2C25BB4E" w:rsidR="00B3696D" w:rsidRPr="00F30CC6" w:rsidDel="00750D9F" w:rsidRDefault="00722BB5" w:rsidP="00722BB5">
      <w:pPr>
        <w:jc w:val="both"/>
        <w:rPr>
          <w:ins w:id="1460" w:author="戴 磊" w:date="2021-02-19T23:32:00Z"/>
          <w:del w:id="1461" w:author="Chen Liao" w:date="2021-02-25T11:34:00Z"/>
          <w:rFonts w:ascii="Times New Roman" w:eastAsia="SimSun" w:hAnsi="Times New Roman" w:cs="Times New Roman"/>
          <w:color w:val="000000"/>
          <w:sz w:val="20"/>
          <w:szCs w:val="20"/>
        </w:rPr>
      </w:pPr>
      <w:del w:id="1462" w:author="Chen Liao" w:date="2021-02-25T11:39:00Z">
        <w:r w:rsidRPr="00F30CC6" w:rsidDel="00B40A93">
          <w:rPr>
            <w:rFonts w:ascii="Times New Roman" w:eastAsia="SimSun" w:hAnsi="Times New Roman" w:cs="Times New Roman"/>
            <w:b/>
            <w:bCs/>
            <w:color w:val="000000"/>
            <w:sz w:val="20"/>
            <w:szCs w:val="20"/>
          </w:rPr>
          <w:delText>Figure S15. Prediction of short-chain fatty acid (SCFA) concentration from gut microbiota using data from resistant starch-treated mice</w:delText>
        </w:r>
        <w:r w:rsidRPr="00F30CC6" w:rsidDel="00B40A93">
          <w:rPr>
            <w:rFonts w:ascii="Times New Roman" w:eastAsia="SimSun" w:hAnsi="Times New Roman" w:cs="Times New Roman"/>
            <w:color w:val="000000"/>
            <w:sz w:val="20"/>
            <w:szCs w:val="20"/>
          </w:rPr>
          <w:delText>. The same figure legend applies as in the main text Fig. 5B-D (the same order).</w:delText>
        </w:r>
      </w:del>
    </w:p>
    <w:p w14:paraId="683A75A7" w14:textId="503178C7" w:rsidR="00601085" w:rsidRPr="00F30CC6" w:rsidRDefault="00B3696D" w:rsidP="00722BB5">
      <w:pPr>
        <w:jc w:val="both"/>
        <w:rPr>
          <w:rFonts w:ascii="Times New Roman" w:hAnsi="Times New Roman" w:cs="Times New Roman"/>
          <w:sz w:val="20"/>
          <w:szCs w:val="21"/>
        </w:rPr>
      </w:pPr>
      <w:ins w:id="1463" w:author="戴 磊" w:date="2021-02-19T23:32:00Z">
        <w:del w:id="1464" w:author="Chen Liao" w:date="2021-02-25T11:34:00Z">
          <w:r w:rsidRPr="00F30CC6" w:rsidDel="00750D9F">
            <w:rPr>
              <w:rFonts w:ascii="Times New Roman" w:eastAsia="SimSun" w:hAnsi="Times New Roman" w:cs="Times New Roman"/>
              <w:color w:val="000000"/>
              <w:sz w:val="20"/>
              <w:szCs w:val="20"/>
            </w:rPr>
            <w:delText>Related to figure 5</w:delText>
          </w:r>
        </w:del>
      </w:ins>
      <w:r w:rsidR="00B20E3F" w:rsidRPr="00F30CC6">
        <w:rPr>
          <w:rFonts w:ascii="Times New Roman" w:hAnsi="Times New Roman" w:cs="Times New Roman"/>
          <w:sz w:val="20"/>
          <w:szCs w:val="21"/>
        </w:rPr>
        <w:br w:type="page"/>
      </w:r>
    </w:p>
    <w:p w14:paraId="3658A403" w14:textId="5FE72F41" w:rsidR="00722BB5" w:rsidRPr="00F30CC6" w:rsidRDefault="00722BB5" w:rsidP="00722BB5">
      <w:pPr>
        <w:jc w:val="center"/>
        <w:rPr>
          <w:ins w:id="1465" w:author="Chen Liao" w:date="2021-02-25T11:36:00Z"/>
          <w:rFonts w:ascii="Times New Roman" w:eastAsia="SimSun" w:hAnsi="Times New Roman" w:cs="Times New Roman"/>
          <w:b/>
          <w:bCs/>
          <w:color w:val="000000"/>
          <w:sz w:val="20"/>
          <w:szCs w:val="20"/>
        </w:rPr>
      </w:pPr>
      <w:del w:id="1466" w:author="刘 红宾" w:date="2021-03-01T09:32:00Z">
        <w:r w:rsidRPr="00F30CC6" w:rsidDel="00450014">
          <w:rPr>
            <w:rFonts w:ascii="Times New Roman" w:eastAsia="SimSun" w:hAnsi="Times New Roman" w:cs="Times New Roman"/>
            <w:b/>
            <w:bCs/>
            <w:noProof/>
            <w:color w:val="000000"/>
            <w:sz w:val="20"/>
            <w:szCs w:val="20"/>
          </w:rPr>
          <w:lastRenderedPageBreak/>
          <w:drawing>
            <wp:inline distT="0" distB="0" distL="0" distR="0" wp14:anchorId="15A6B628" wp14:editId="430CAD73">
              <wp:extent cx="5191648" cy="2813538"/>
              <wp:effectExtent l="0" t="0" r="317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885" cy="2821253"/>
                      </a:xfrm>
                      <a:prstGeom prst="rect">
                        <a:avLst/>
                      </a:prstGeom>
                    </pic:spPr>
                  </pic:pic>
                </a:graphicData>
              </a:graphic>
            </wp:inline>
          </w:drawing>
        </w:r>
      </w:del>
    </w:p>
    <w:p w14:paraId="20B81103" w14:textId="00E01619" w:rsidR="00B40A93" w:rsidRPr="00F30CC6" w:rsidRDefault="00B40A93" w:rsidP="00722BB5">
      <w:pPr>
        <w:jc w:val="center"/>
        <w:rPr>
          <w:rFonts w:ascii="Times New Roman" w:eastAsia="SimSun" w:hAnsi="Times New Roman" w:cs="Times New Roman"/>
          <w:b/>
          <w:bCs/>
          <w:color w:val="000000"/>
          <w:sz w:val="20"/>
          <w:szCs w:val="20"/>
        </w:rPr>
      </w:pPr>
      <w:ins w:id="1467" w:author="Chen Liao" w:date="2021-02-25T11:36:00Z">
        <w:r w:rsidRPr="00F30CC6">
          <w:rPr>
            <w:rFonts w:ascii="Times New Roman" w:eastAsia="SimSun" w:hAnsi="Times New Roman" w:cs="Times New Roman"/>
            <w:b/>
            <w:bCs/>
            <w:noProof/>
            <w:color w:val="000000"/>
            <w:sz w:val="20"/>
            <w:szCs w:val="20"/>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ins>
    </w:p>
    <w:p w14:paraId="0198E8E0" w14:textId="77777777" w:rsidR="00722BB5" w:rsidRPr="00F30CC6" w:rsidRDefault="00722BB5" w:rsidP="00722BB5">
      <w:pPr>
        <w:jc w:val="both"/>
        <w:rPr>
          <w:rFonts w:ascii="Times New Roman" w:eastAsia="SimSun" w:hAnsi="Times New Roman" w:cs="Times New Roman"/>
          <w:b/>
          <w:bCs/>
          <w:color w:val="000000"/>
          <w:sz w:val="20"/>
          <w:szCs w:val="20"/>
        </w:rPr>
      </w:pPr>
    </w:p>
    <w:p w14:paraId="55D0ADDB" w14:textId="41DE48C7" w:rsidR="00B40A93" w:rsidRPr="00F30CC6" w:rsidRDefault="00722BB5" w:rsidP="005E0AD8">
      <w:pPr>
        <w:jc w:val="both"/>
        <w:rPr>
          <w:ins w:id="1468" w:author="Chen Liao" w:date="2021-02-25T11:39:00Z"/>
          <w:rFonts w:ascii="Times New Roman" w:hAnsi="Times New Roman" w:cs="Times New Roman"/>
          <w:sz w:val="20"/>
          <w:szCs w:val="21"/>
          <w:highlight w:val="yellow"/>
        </w:rPr>
      </w:pPr>
      <w:r w:rsidRPr="00F30CC6">
        <w:rPr>
          <w:rFonts w:ascii="Times New Roman" w:eastAsia="SimSun" w:hAnsi="Times New Roman" w:cs="Times New Roman"/>
          <w:b/>
          <w:bCs/>
          <w:color w:val="000000"/>
          <w:sz w:val="20"/>
          <w:szCs w:val="20"/>
        </w:rPr>
        <w:t>Figure S1</w:t>
      </w:r>
      <w:ins w:id="1469" w:author="Chen Liao" w:date="2021-02-25T11:41:00Z">
        <w:r w:rsidR="001D6480" w:rsidRPr="00F30CC6">
          <w:rPr>
            <w:rFonts w:ascii="Times New Roman" w:eastAsia="SimSun" w:hAnsi="Times New Roman" w:cs="Times New Roman"/>
            <w:b/>
            <w:bCs/>
            <w:color w:val="000000"/>
            <w:sz w:val="20"/>
            <w:szCs w:val="20"/>
          </w:rPr>
          <w:t>5</w:t>
        </w:r>
      </w:ins>
      <w:del w:id="1470" w:author="Chen Liao" w:date="2021-02-25T11:41:00Z">
        <w:r w:rsidRPr="00F30CC6" w:rsidDel="001D6480">
          <w:rPr>
            <w:rFonts w:ascii="Times New Roman" w:eastAsia="SimSun" w:hAnsi="Times New Roman" w:cs="Times New Roman"/>
            <w:b/>
            <w:bCs/>
            <w:color w:val="000000"/>
            <w:sz w:val="20"/>
            <w:szCs w:val="20"/>
          </w:rPr>
          <w:delText>6</w:delText>
        </w:r>
      </w:del>
      <w:r w:rsidRPr="00F30CC6">
        <w:rPr>
          <w:rFonts w:ascii="Times New Roman" w:eastAsia="SimSun" w:hAnsi="Times New Roman" w:cs="Times New Roman"/>
          <w:b/>
          <w:bCs/>
          <w:color w:val="000000"/>
          <w:sz w:val="20"/>
          <w:szCs w:val="20"/>
        </w:rPr>
        <w:t xml:space="preserve">. Inferred short-chain fatty acid (SCFA) producers in inulin-treated mice vary </w:t>
      </w:r>
      <w:commentRangeStart w:id="1471"/>
      <w:r w:rsidRPr="00F30CC6">
        <w:rPr>
          <w:rFonts w:ascii="Times New Roman" w:eastAsia="SimSun" w:hAnsi="Times New Roman" w:cs="Times New Roman"/>
          <w:b/>
          <w:bCs/>
          <w:color w:val="000000"/>
          <w:sz w:val="20"/>
          <w:szCs w:val="20"/>
        </w:rPr>
        <w:t>depending on the inference approaches</w:t>
      </w:r>
      <w:commentRangeEnd w:id="1471"/>
      <w:ins w:id="1472" w:author="Chen Liao" w:date="2021-02-25T11:40:00Z">
        <w:r w:rsidR="003D5F8E" w:rsidRPr="00F30CC6">
          <w:rPr>
            <w:rFonts w:ascii="Times New Roman" w:eastAsia="SimSun" w:hAnsi="Times New Roman" w:cs="Times New Roman"/>
            <w:b/>
            <w:bCs/>
            <w:color w:val="000000"/>
            <w:sz w:val="20"/>
            <w:szCs w:val="20"/>
          </w:rPr>
          <w:t xml:space="preserve"> (Random forest regression vs. Repeated correlation analysis)</w:t>
        </w:r>
      </w:ins>
      <w:r w:rsidR="00B3696D" w:rsidRPr="00A06850">
        <w:rPr>
          <w:rStyle w:val="CommentReference"/>
          <w:rFonts w:ascii="Times New Roman" w:hAnsi="Times New Roman" w:cs="Times New Roman"/>
          <w:rPrChange w:id="1473" w:author="Chen Liao" w:date="2021-02-25T12:14:00Z">
            <w:rPr>
              <w:rStyle w:val="CommentReference"/>
            </w:rPr>
          </w:rPrChange>
        </w:rPr>
        <w:commentReference w:id="1471"/>
      </w:r>
      <w:r w:rsidRPr="00F30CC6">
        <w:rPr>
          <w:rFonts w:ascii="Times New Roman" w:eastAsia="SimSun" w:hAnsi="Times New Roman" w:cs="Times New Roman"/>
          <w:b/>
          <w:bCs/>
          <w:color w:val="000000"/>
          <w:sz w:val="20"/>
          <w:szCs w:val="20"/>
        </w:rPr>
        <w:t>. A.</w:t>
      </w:r>
      <w:r w:rsidRPr="00F30CC6">
        <w:rPr>
          <w:rFonts w:ascii="Times New Roman" w:eastAsia="SimSun" w:hAnsi="Times New Roman" w:cs="Times New Roman"/>
          <w:color w:val="000000"/>
          <w:sz w:val="20"/>
          <w:szCs w:val="20"/>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F30CC6">
        <w:rPr>
          <w:rFonts w:ascii="Times New Roman" w:eastAsia="SimSun" w:hAnsi="Times New Roman" w:cs="Times New Roman"/>
          <w:color w:val="000000"/>
          <w:sz w:val="20"/>
          <w:szCs w:val="20"/>
          <w:vertAlign w:val="superscript"/>
        </w:rPr>
        <w:t>-5</w:t>
      </w:r>
      <w:r w:rsidRPr="00F30CC6">
        <w:rPr>
          <w:rFonts w:ascii="Times New Roman" w:eastAsia="SimSun" w:hAnsi="Times New Roman" w:cs="Times New Roman"/>
          <w:color w:val="000000"/>
          <w:sz w:val="20"/>
          <w:szCs w:val="20"/>
        </w:rPr>
        <w:t>) by LASSO (least absolute shrinkage and selection operator) regression before passing to RF model. Several key hyperparameters in LASSO and RF were optimized using grid search cross-validation with R</w:t>
      </w:r>
      <w:r w:rsidRPr="00F30CC6">
        <w:rPr>
          <w:rFonts w:ascii="Times New Roman" w:eastAsia="SimSun" w:hAnsi="Times New Roman" w:cs="Times New Roman"/>
          <w:color w:val="000000"/>
          <w:sz w:val="20"/>
          <w:szCs w:val="20"/>
          <w:vertAlign w:val="superscript"/>
        </w:rPr>
        <w:t>2</w:t>
      </w:r>
      <w:r w:rsidRPr="00F30CC6">
        <w:rPr>
          <w:rFonts w:ascii="Times New Roman" w:eastAsia="SimSun" w:hAnsi="Times New Roman" w:cs="Times New Roman"/>
          <w:color w:val="000000"/>
          <w:sz w:val="20"/>
          <w:szCs w:val="20"/>
        </w:rPr>
        <w:t xml:space="preserve"> as the score metric. </w:t>
      </w:r>
      <w:commentRangeStart w:id="1474"/>
      <w:r w:rsidRPr="00F30CC6">
        <w:rPr>
          <w:rFonts w:ascii="Times New Roman" w:eastAsia="SimSun" w:hAnsi="Times New Roman" w:cs="Times New Roman"/>
          <w:color w:val="000000"/>
          <w:sz w:val="20"/>
          <w:szCs w:val="20"/>
        </w:rPr>
        <w:t xml:space="preserve">The </w:t>
      </w:r>
      <w:ins w:id="1475" w:author="Chen Liao" w:date="2021-02-25T11:40:00Z">
        <w:r w:rsidR="00784726" w:rsidRPr="00F30CC6">
          <w:rPr>
            <w:rFonts w:ascii="Times New Roman" w:eastAsia="SimSun" w:hAnsi="Times New Roman" w:cs="Times New Roman"/>
            <w:color w:val="000000"/>
            <w:sz w:val="20"/>
            <w:szCs w:val="20"/>
          </w:rPr>
          <w:t>vendo</w:t>
        </w:r>
      </w:ins>
      <w:ins w:id="1476" w:author="Chen Liao" w:date="2021-02-25T11:41:00Z">
        <w:r w:rsidR="00784726" w:rsidRPr="00F30CC6">
          <w:rPr>
            <w:rFonts w:ascii="Times New Roman" w:eastAsia="SimSun" w:hAnsi="Times New Roman" w:cs="Times New Roman"/>
            <w:color w:val="000000"/>
            <w:sz w:val="20"/>
            <w:szCs w:val="20"/>
          </w:rPr>
          <w:t xml:space="preserve">r-level </w:t>
        </w:r>
      </w:ins>
      <w:r w:rsidRPr="00F30CC6">
        <w:rPr>
          <w:rFonts w:ascii="Times New Roman" w:eastAsia="SimSun" w:hAnsi="Times New Roman" w:cs="Times New Roman"/>
          <w:color w:val="000000"/>
          <w:sz w:val="20"/>
          <w:szCs w:val="20"/>
        </w:rPr>
        <w:t xml:space="preserve">prevalence scores were obtained from Fig. 5C in the main text. </w:t>
      </w:r>
      <w:commentRangeEnd w:id="1474"/>
      <w:r w:rsidR="00B3696D" w:rsidRPr="00A06850">
        <w:rPr>
          <w:rStyle w:val="CommentReference"/>
          <w:rFonts w:ascii="Times New Roman" w:hAnsi="Times New Roman" w:cs="Times New Roman"/>
          <w:rPrChange w:id="1477" w:author="Chen Liao" w:date="2021-02-25T12:14:00Z">
            <w:rPr>
              <w:rStyle w:val="CommentReference"/>
            </w:rPr>
          </w:rPrChange>
        </w:rPr>
        <w:commentReference w:id="1474"/>
      </w:r>
      <w:r w:rsidRPr="00A06850">
        <w:rPr>
          <w:rFonts w:ascii="Times New Roman" w:eastAsia="SimSun" w:hAnsi="Times New Roman" w:cs="Times New Roman"/>
          <w:b/>
          <w:bCs/>
          <w:color w:val="000000"/>
          <w:sz w:val="20"/>
          <w:szCs w:val="20"/>
          <w:highlight w:val="yellow"/>
          <w:rPrChange w:id="1478" w:author="Chen Liao" w:date="2021-02-25T12:14:00Z">
            <w:rPr>
              <w:rFonts w:ascii="Times New Roman" w:eastAsia="SimSun" w:hAnsi="Times New Roman" w:cs="Times New Roman"/>
              <w:b/>
              <w:bCs/>
              <w:color w:val="000000"/>
              <w:sz w:val="20"/>
              <w:szCs w:val="20"/>
            </w:rPr>
          </w:rPrChange>
        </w:rPr>
        <w:t>B</w:t>
      </w:r>
      <w:r w:rsidRPr="00A06850">
        <w:rPr>
          <w:rFonts w:ascii="Times New Roman" w:eastAsia="SimSun" w:hAnsi="Times New Roman" w:cs="Times New Roman"/>
          <w:color w:val="000000"/>
          <w:sz w:val="20"/>
          <w:szCs w:val="20"/>
          <w:highlight w:val="yellow"/>
          <w:rPrChange w:id="1479" w:author="Chen Liao" w:date="2021-02-25T12:14:00Z">
            <w:rPr>
              <w:rFonts w:ascii="Times New Roman" w:eastAsia="SimSun" w:hAnsi="Times New Roman" w:cs="Times New Roman"/>
              <w:color w:val="000000"/>
              <w:sz w:val="20"/>
              <w:szCs w:val="20"/>
            </w:rPr>
          </w:rPrChange>
        </w:rPr>
        <w:t xml:space="preserve">. Repeated correlation analysis. </w:t>
      </w:r>
      <w:r w:rsidRPr="00A06850">
        <w:rPr>
          <w:rFonts w:ascii="Times New Roman" w:hAnsi="Times New Roman" w:cs="Times New Roman"/>
          <w:sz w:val="20"/>
          <w:szCs w:val="21"/>
          <w:highlight w:val="yellow"/>
          <w:rPrChange w:id="1480" w:author="Chen Liao" w:date="2021-02-25T12:14:00Z">
            <w:rPr>
              <w:rFonts w:ascii="Times New Roman" w:hAnsi="Times New Roman" w:cs="Times New Roman"/>
              <w:sz w:val="20"/>
              <w:szCs w:val="21"/>
            </w:rPr>
          </w:rPrChange>
        </w:rPr>
        <w:t>Longitudinal data and correlation trend lines are color-coded on a per-mouse basis. Repeated measures correlation coefficients (</w:t>
      </w:r>
      <w:r w:rsidRPr="00A06850">
        <w:rPr>
          <w:rFonts w:ascii="Times New Roman" w:hAnsi="Times New Roman" w:cs="Times New Roman"/>
          <w:i/>
          <w:iCs/>
          <w:sz w:val="20"/>
          <w:szCs w:val="21"/>
          <w:highlight w:val="yellow"/>
          <w:rPrChange w:id="1481" w:author="Chen Liao" w:date="2021-02-25T12:14:00Z">
            <w:rPr>
              <w:rFonts w:ascii="Times New Roman" w:hAnsi="Times New Roman" w:cs="Times New Roman"/>
              <w:i/>
              <w:iCs/>
              <w:sz w:val="20"/>
              <w:szCs w:val="21"/>
            </w:rPr>
          </w:rPrChange>
        </w:rPr>
        <w:t>r</w:t>
      </w:r>
      <w:r w:rsidRPr="00A06850">
        <w:rPr>
          <w:rFonts w:ascii="Times New Roman" w:hAnsi="Times New Roman" w:cs="Times New Roman"/>
          <w:sz w:val="20"/>
          <w:szCs w:val="21"/>
          <w:highlight w:val="yellow"/>
          <w:vertAlign w:val="subscript"/>
          <w:rPrChange w:id="1482" w:author="Chen Liao" w:date="2021-02-25T12:14:00Z">
            <w:rPr>
              <w:rFonts w:ascii="Times New Roman" w:hAnsi="Times New Roman" w:cs="Times New Roman"/>
              <w:sz w:val="20"/>
              <w:szCs w:val="21"/>
              <w:vertAlign w:val="subscript"/>
            </w:rPr>
          </w:rPrChange>
        </w:rPr>
        <w:t>rm</w:t>
      </w:r>
      <w:r w:rsidRPr="00A06850">
        <w:rPr>
          <w:rFonts w:ascii="Times New Roman" w:hAnsi="Times New Roman" w:cs="Times New Roman"/>
          <w:sz w:val="20"/>
          <w:szCs w:val="21"/>
          <w:highlight w:val="yellow"/>
          <w:rPrChange w:id="1483" w:author="Chen Liao" w:date="2021-02-25T12:14:00Z">
            <w:rPr>
              <w:rFonts w:ascii="Times New Roman" w:hAnsi="Times New Roman" w:cs="Times New Roman"/>
              <w:sz w:val="20"/>
              <w:szCs w:val="21"/>
            </w:rPr>
          </w:rPrChange>
        </w:rPr>
        <w:t>) and FDR-corrected P-values are indicated in the plot.</w:t>
      </w:r>
      <w:ins w:id="1484" w:author="Chen Liao" w:date="2021-02-25T11:39:00Z">
        <w:r w:rsidR="00B40A93" w:rsidRPr="00F30CC6">
          <w:rPr>
            <w:rFonts w:ascii="Times New Roman" w:hAnsi="Times New Roman" w:cs="Times New Roman"/>
            <w:sz w:val="20"/>
            <w:szCs w:val="21"/>
            <w:highlight w:val="yellow"/>
          </w:rPr>
          <w:br w:type="page"/>
        </w:r>
      </w:ins>
    </w:p>
    <w:p w14:paraId="1DCA005E" w14:textId="77777777" w:rsidR="00B40A93" w:rsidRPr="00F30CC6" w:rsidRDefault="00B40A93" w:rsidP="00B40A93">
      <w:pPr>
        <w:jc w:val="center"/>
        <w:rPr>
          <w:ins w:id="1485" w:author="Chen Liao" w:date="2021-02-25T11:39:00Z"/>
          <w:rFonts w:ascii="Times New Roman" w:eastAsia="SimSun" w:hAnsi="Times New Roman" w:cs="Times New Roman"/>
          <w:b/>
          <w:bCs/>
          <w:color w:val="000000"/>
          <w:sz w:val="20"/>
          <w:szCs w:val="20"/>
        </w:rPr>
      </w:pPr>
      <w:ins w:id="1486" w:author="Chen Liao" w:date="2021-02-25T11:39:00Z">
        <w:r w:rsidRPr="00F30CC6">
          <w:rPr>
            <w:rFonts w:ascii="Times New Roman" w:eastAsia="SimSun" w:hAnsi="Times New Roman" w:cs="Times New Roman"/>
            <w:b/>
            <w:bCs/>
            <w:noProof/>
            <w:color w:val="000000"/>
            <w:sz w:val="20"/>
            <w:szCs w:val="20"/>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ins>
    </w:p>
    <w:p w14:paraId="697CDDA1" w14:textId="77777777" w:rsidR="00B40A93" w:rsidRPr="00F30CC6" w:rsidRDefault="00B40A93" w:rsidP="00B40A93">
      <w:pPr>
        <w:jc w:val="both"/>
        <w:rPr>
          <w:ins w:id="1487" w:author="Chen Liao" w:date="2021-02-25T11:39:00Z"/>
          <w:rFonts w:ascii="Times New Roman" w:eastAsia="SimSun" w:hAnsi="Times New Roman" w:cs="Times New Roman"/>
          <w:b/>
          <w:bCs/>
          <w:color w:val="000000"/>
          <w:sz w:val="20"/>
          <w:szCs w:val="20"/>
        </w:rPr>
      </w:pPr>
    </w:p>
    <w:p w14:paraId="3B8FECE7" w14:textId="6AFB9138" w:rsidR="00834885" w:rsidRPr="00F30CC6" w:rsidRDefault="00B40A93" w:rsidP="00B40A93">
      <w:pPr>
        <w:jc w:val="both"/>
        <w:rPr>
          <w:rFonts w:ascii="Times New Roman" w:hAnsi="Times New Roman" w:cs="Times New Roman"/>
          <w:sz w:val="20"/>
          <w:szCs w:val="21"/>
        </w:rPr>
      </w:pPr>
      <w:ins w:id="1488" w:author="Chen Liao" w:date="2021-02-25T11:39:00Z">
        <w:r w:rsidRPr="00F30CC6">
          <w:rPr>
            <w:rFonts w:ascii="Times New Roman" w:eastAsia="SimSun" w:hAnsi="Times New Roman" w:cs="Times New Roman"/>
            <w:b/>
            <w:bCs/>
            <w:color w:val="000000"/>
            <w:sz w:val="20"/>
            <w:szCs w:val="20"/>
          </w:rPr>
          <w:t>Figure S16 (Related to Fig. 5) Prediction of short-chain fatty acid (SCFA) concentration from gut microbiota using data from resistant starch-treated mice</w:t>
        </w:r>
        <w:r w:rsidRPr="00F30CC6">
          <w:rPr>
            <w:rFonts w:ascii="Times New Roman" w:eastAsia="SimSun" w:hAnsi="Times New Roman" w:cs="Times New Roman"/>
            <w:color w:val="000000"/>
            <w:sz w:val="20"/>
            <w:szCs w:val="20"/>
          </w:rPr>
          <w:t>. The same figure legend applies as in the main text Fig. 5B-D (the same order).</w:t>
        </w:r>
      </w:ins>
      <w:r w:rsidR="00834885" w:rsidRPr="00F30CC6">
        <w:rPr>
          <w:rFonts w:ascii="Times New Roman" w:eastAsia="SimSun" w:hAnsi="Times New Roman" w:cs="Times New Roman"/>
          <w:b/>
          <w:bCs/>
          <w:color w:val="000000"/>
          <w:sz w:val="20"/>
          <w:szCs w:val="20"/>
        </w:rPr>
        <w:br w:type="page"/>
      </w:r>
    </w:p>
    <w:p w14:paraId="7BBE115F" w14:textId="77777777" w:rsidR="00CC5F02" w:rsidRPr="00F30CC6" w:rsidRDefault="00CC5F02" w:rsidP="005E0AD8">
      <w:pPr>
        <w:jc w:val="both"/>
        <w:rPr>
          <w:rFonts w:ascii="Times New Roman" w:eastAsia="SimSun" w:hAnsi="Times New Roman" w:cs="Times New Roman"/>
          <w:b/>
          <w:bCs/>
          <w:color w:val="000000"/>
          <w:sz w:val="20"/>
          <w:szCs w:val="20"/>
        </w:rPr>
      </w:pPr>
    </w:p>
    <w:p w14:paraId="23773A71" w14:textId="3009BE32" w:rsidR="00CC5F02" w:rsidRPr="00F30CC6" w:rsidRDefault="00CC5F02" w:rsidP="005E0AD8">
      <w:pPr>
        <w:jc w:val="both"/>
        <w:rPr>
          <w:rFonts w:ascii="Times New Roman" w:hAnsi="Times New Roman" w:cs="Times New Roman"/>
          <w:sz w:val="20"/>
          <w:szCs w:val="20"/>
        </w:rPr>
      </w:pPr>
    </w:p>
    <w:p w14:paraId="00D24009" w14:textId="5833C9C4" w:rsidR="00CC5F02" w:rsidRPr="00F30CC6" w:rsidRDefault="00CC5F02" w:rsidP="00594DE5">
      <w:pPr>
        <w:jc w:val="center"/>
        <w:rPr>
          <w:rFonts w:ascii="Times New Roman" w:hAnsi="Times New Roman" w:cs="Times New Roman"/>
          <w:sz w:val="20"/>
          <w:szCs w:val="20"/>
        </w:rPr>
      </w:pPr>
      <w:del w:id="1489" w:author="Chen Liao" w:date="2021-02-25T11:50:00Z">
        <w:r w:rsidRPr="00BE53A0" w:rsidDel="00CD18F6">
          <w:rPr>
            <w:rFonts w:ascii="Times New Roman" w:hAnsi="Times New Roman" w:cs="Times New Roman"/>
            <w:noProof/>
            <w:sz w:val="20"/>
            <w:szCs w:val="20"/>
          </w:rPr>
          <w:drawing>
            <wp:inline distT="0" distB="0" distL="0" distR="0" wp14:anchorId="134F9405" wp14:editId="55D0375F">
              <wp:extent cx="5215468" cy="1380565"/>
              <wp:effectExtent l="0" t="0" r="4445" b="381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2680" cy="1385121"/>
                      </a:xfrm>
                      <a:prstGeom prst="rect">
                        <a:avLst/>
                      </a:prstGeom>
                    </pic:spPr>
                  </pic:pic>
                </a:graphicData>
              </a:graphic>
            </wp:inline>
          </w:drawing>
        </w:r>
      </w:del>
    </w:p>
    <w:p w14:paraId="02D99C73" w14:textId="4198C6AF" w:rsidR="00CC5F02" w:rsidRPr="00F30CC6" w:rsidRDefault="00CC5F02" w:rsidP="005E0AD8">
      <w:pPr>
        <w:pStyle w:val="paragraph"/>
        <w:spacing w:before="0" w:beforeAutospacing="0" w:after="0" w:afterAutospacing="0"/>
        <w:jc w:val="both"/>
        <w:rPr>
          <w:ins w:id="1490" w:author="Chen Liao" w:date="2021-02-25T11:47:00Z"/>
          <w:rFonts w:ascii="Times New Roman" w:hAnsi="Times New Roman" w:cs="Times New Roman"/>
          <w:b/>
          <w:bCs/>
          <w:color w:val="000000"/>
          <w:sz w:val="20"/>
          <w:szCs w:val="20"/>
        </w:rPr>
      </w:pPr>
    </w:p>
    <w:p w14:paraId="1D0AEEFC" w14:textId="3FBDA183" w:rsidR="00486C9B" w:rsidRPr="00F30CC6" w:rsidRDefault="00486C9B">
      <w:pPr>
        <w:pStyle w:val="paragraph"/>
        <w:spacing w:before="0" w:beforeAutospacing="0" w:after="0" w:afterAutospacing="0"/>
        <w:jc w:val="center"/>
        <w:rPr>
          <w:rFonts w:ascii="Times New Roman" w:hAnsi="Times New Roman" w:cs="Times New Roman"/>
          <w:b/>
          <w:bCs/>
          <w:color w:val="000000"/>
          <w:sz w:val="20"/>
          <w:szCs w:val="20"/>
        </w:rPr>
        <w:pPrChange w:id="1491" w:author="Chen Liao" w:date="2021-02-25T11:47:00Z">
          <w:pPr>
            <w:pStyle w:val="paragraph"/>
            <w:spacing w:before="0" w:beforeAutospacing="0" w:after="0" w:afterAutospacing="0"/>
            <w:jc w:val="both"/>
          </w:pPr>
        </w:pPrChange>
      </w:pPr>
      <w:ins w:id="1492" w:author="Chen Liao" w:date="2021-02-25T11:47:00Z">
        <w:r w:rsidRPr="00F30CC6">
          <w:rPr>
            <w:rFonts w:ascii="Times New Roman" w:hAnsi="Times New Roman" w:cs="Times New Roman"/>
            <w:b/>
            <w:bCs/>
            <w:noProof/>
            <w:color w:val="000000"/>
            <w:sz w:val="20"/>
            <w:szCs w:val="20"/>
          </w:rPr>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ins>
    </w:p>
    <w:p w14:paraId="27F99BC4" w14:textId="77777777" w:rsidR="009354C9" w:rsidRPr="00F30CC6" w:rsidRDefault="009354C9" w:rsidP="005E0AD8">
      <w:pPr>
        <w:pStyle w:val="paragraph"/>
        <w:spacing w:before="0" w:beforeAutospacing="0" w:after="0" w:afterAutospacing="0"/>
        <w:jc w:val="both"/>
        <w:rPr>
          <w:ins w:id="1493" w:author="Chen Liao" w:date="2021-02-25T11:48:00Z"/>
          <w:rFonts w:ascii="Times New Roman" w:hAnsi="Times New Roman" w:cs="Times New Roman"/>
          <w:b/>
          <w:bCs/>
          <w:color w:val="000000"/>
          <w:sz w:val="20"/>
          <w:szCs w:val="20"/>
        </w:rPr>
      </w:pPr>
    </w:p>
    <w:p w14:paraId="01D1F2D2" w14:textId="0D840A4A" w:rsidR="003B2472" w:rsidRPr="00A06850" w:rsidDel="00AA5F70" w:rsidRDefault="00CC5F02">
      <w:pPr>
        <w:pStyle w:val="paragraph"/>
        <w:spacing w:before="0" w:beforeAutospacing="0" w:after="0" w:afterAutospacing="0"/>
        <w:jc w:val="both"/>
        <w:rPr>
          <w:del w:id="1494" w:author="Chen Liao" w:date="2021-02-25T09:39:00Z"/>
          <w:rFonts w:ascii="Times New Roman" w:hAnsi="Times New Roman" w:cs="Times New Roman"/>
          <w:sz w:val="20"/>
          <w:szCs w:val="20"/>
          <w:rPrChange w:id="1495" w:author="Chen Liao" w:date="2021-02-25T12:14:00Z">
            <w:rPr>
              <w:del w:id="1496" w:author="Chen Liao" w:date="2021-02-25T09:39:00Z"/>
              <w:rFonts w:ascii="Times New Roman" w:hAnsi="Times New Roman" w:cs="Times New Roman"/>
              <w:color w:val="000000"/>
              <w:sz w:val="20"/>
              <w:szCs w:val="20"/>
            </w:rPr>
          </w:rPrChange>
        </w:rPr>
        <w:pPrChange w:id="1497" w:author="Chen Liao" w:date="2021-02-25T11:49:00Z">
          <w:pPr>
            <w:jc w:val="both"/>
          </w:pPr>
        </w:pPrChange>
      </w:pPr>
      <w:r w:rsidRPr="00F30CC6">
        <w:rPr>
          <w:rFonts w:ascii="Times New Roman" w:hAnsi="Times New Roman" w:cs="Times New Roman"/>
          <w:b/>
          <w:bCs/>
          <w:color w:val="000000"/>
          <w:sz w:val="20"/>
          <w:szCs w:val="20"/>
        </w:rPr>
        <w:t>Figure S1</w:t>
      </w:r>
      <w:r w:rsidR="00035865" w:rsidRPr="00F30CC6">
        <w:rPr>
          <w:rFonts w:ascii="Times New Roman" w:hAnsi="Times New Roman" w:cs="Times New Roman"/>
          <w:b/>
          <w:bCs/>
          <w:color w:val="000000"/>
          <w:sz w:val="20"/>
          <w:szCs w:val="20"/>
        </w:rPr>
        <w:t>7</w:t>
      </w:r>
      <w:r w:rsidR="00B36FFF" w:rsidRPr="00F30CC6">
        <w:rPr>
          <w:rFonts w:ascii="Times New Roman" w:hAnsi="Times New Roman" w:cs="Times New Roman"/>
          <w:color w:val="000000"/>
          <w:sz w:val="20"/>
          <w:szCs w:val="20"/>
        </w:rPr>
        <w:t xml:space="preserve">. </w:t>
      </w:r>
      <w:ins w:id="1498" w:author="Chen Liao" w:date="2021-02-25T11:48:00Z">
        <w:r w:rsidR="00B378DC" w:rsidRPr="00A06850">
          <w:rPr>
            <w:rFonts w:ascii="Times New Roman" w:hAnsi="Times New Roman" w:cs="Times New Roman"/>
            <w:b/>
            <w:bCs/>
            <w:color w:val="000000"/>
            <w:sz w:val="20"/>
            <w:szCs w:val="20"/>
            <w:rPrChange w:id="1499" w:author="Chen Liao" w:date="2021-02-25T12:14:00Z">
              <w:rPr>
                <w:rFonts w:ascii="Times New Roman" w:hAnsi="Times New Roman" w:cs="Times New Roman"/>
                <w:color w:val="000000"/>
                <w:sz w:val="20"/>
                <w:szCs w:val="20"/>
              </w:rPr>
            </w:rPrChange>
          </w:rPr>
          <w:t>(Related to Discussion)</w:t>
        </w:r>
        <w:r w:rsidR="00B378DC" w:rsidRPr="00F30CC6">
          <w:rPr>
            <w:rFonts w:ascii="Times New Roman" w:hAnsi="Times New Roman" w:cs="Times New Roman"/>
            <w:color w:val="000000"/>
            <w:sz w:val="20"/>
            <w:szCs w:val="20"/>
          </w:rPr>
          <w:t xml:space="preserve"> </w:t>
        </w:r>
      </w:ins>
      <w:ins w:id="1500" w:author="Chen Liao" w:date="2021-02-25T11:53:00Z">
        <w:r w:rsidR="002327B8" w:rsidRPr="00F30CC6">
          <w:rPr>
            <w:rFonts w:ascii="Times New Roman" w:hAnsi="Times New Roman" w:cs="Times New Roman"/>
            <w:color w:val="000000"/>
            <w:sz w:val="20"/>
            <w:szCs w:val="20"/>
          </w:rPr>
          <w:t xml:space="preserve">The </w:t>
        </w:r>
      </w:ins>
      <w:ins w:id="1501" w:author="Chen Liao" w:date="2021-02-25T12:05:00Z">
        <w:r w:rsidR="00A87364" w:rsidRPr="00F30CC6">
          <w:rPr>
            <w:rFonts w:ascii="Times New Roman" w:hAnsi="Times New Roman" w:cs="Times New Roman"/>
            <w:color w:val="000000"/>
            <w:sz w:val="20"/>
            <w:szCs w:val="20"/>
          </w:rPr>
          <w:t xml:space="preserve">quantitative </w:t>
        </w:r>
      </w:ins>
      <w:ins w:id="1502" w:author="Chen Liao" w:date="2021-02-25T12:08:00Z">
        <w:r w:rsidR="00552148" w:rsidRPr="00F30CC6">
          <w:rPr>
            <w:rFonts w:ascii="Times New Roman" w:hAnsi="Times New Roman" w:cs="Times New Roman"/>
            <w:color w:val="000000"/>
            <w:sz w:val="20"/>
            <w:szCs w:val="20"/>
          </w:rPr>
          <w:t xml:space="preserve">microbiome-metabolome </w:t>
        </w:r>
      </w:ins>
      <w:ins w:id="1503" w:author="Chen Liao" w:date="2021-02-25T12:05:00Z">
        <w:r w:rsidR="00A87364" w:rsidRPr="00F30CC6">
          <w:rPr>
            <w:rFonts w:ascii="Times New Roman" w:hAnsi="Times New Roman" w:cs="Times New Roman"/>
            <w:color w:val="000000"/>
            <w:sz w:val="20"/>
            <w:szCs w:val="20"/>
          </w:rPr>
          <w:t>relationship var</w:t>
        </w:r>
      </w:ins>
      <w:ins w:id="1504" w:author="Chen Liao" w:date="2021-02-25T12:10:00Z">
        <w:r w:rsidR="009E3DA5" w:rsidRPr="00F30CC6">
          <w:rPr>
            <w:rFonts w:ascii="Times New Roman" w:hAnsi="Times New Roman" w:cs="Times New Roman"/>
            <w:color w:val="000000"/>
            <w:sz w:val="20"/>
            <w:szCs w:val="20"/>
          </w:rPr>
          <w:t>ies</w:t>
        </w:r>
      </w:ins>
      <w:ins w:id="1505" w:author="Chen Liao" w:date="2021-02-25T12:06:00Z">
        <w:r w:rsidR="00A87364" w:rsidRPr="00F30CC6">
          <w:rPr>
            <w:rFonts w:ascii="Times New Roman" w:hAnsi="Times New Roman" w:cs="Times New Roman"/>
            <w:color w:val="000000"/>
            <w:sz w:val="20"/>
            <w:szCs w:val="20"/>
          </w:rPr>
          <w:t xml:space="preserve"> in </w:t>
        </w:r>
      </w:ins>
      <w:ins w:id="1506" w:author="Chen Liao" w:date="2021-02-25T12:07:00Z">
        <w:r w:rsidR="00A87364" w:rsidRPr="00F30CC6">
          <w:rPr>
            <w:rFonts w:ascii="Times New Roman" w:hAnsi="Times New Roman" w:cs="Times New Roman"/>
            <w:color w:val="000000"/>
            <w:sz w:val="20"/>
            <w:szCs w:val="20"/>
          </w:rPr>
          <w:t>a complex, time-depe</w:t>
        </w:r>
        <w:r w:rsidR="0066389E" w:rsidRPr="00F30CC6">
          <w:rPr>
            <w:rFonts w:ascii="Times New Roman" w:hAnsi="Times New Roman" w:cs="Times New Roman"/>
            <w:color w:val="000000"/>
            <w:sz w:val="20"/>
            <w:szCs w:val="20"/>
          </w:rPr>
          <w:t>n</w:t>
        </w:r>
        <w:r w:rsidR="00A87364" w:rsidRPr="00F30CC6">
          <w:rPr>
            <w:rFonts w:ascii="Times New Roman" w:hAnsi="Times New Roman" w:cs="Times New Roman"/>
            <w:color w:val="000000"/>
            <w:sz w:val="20"/>
            <w:szCs w:val="20"/>
          </w:rPr>
          <w:t xml:space="preserve">dent manner. </w:t>
        </w:r>
      </w:ins>
      <w:ins w:id="1507" w:author="Chen Liao" w:date="2021-02-25T11:53:00Z">
        <w:r w:rsidR="002327B8" w:rsidRPr="00A06850">
          <w:rPr>
            <w:rFonts w:ascii="Times New Roman" w:hAnsi="Times New Roman" w:cs="Times New Roman"/>
            <w:b/>
            <w:bCs/>
            <w:color w:val="000000"/>
            <w:sz w:val="20"/>
            <w:szCs w:val="20"/>
            <w:rPrChange w:id="1508" w:author="Chen Liao" w:date="2021-02-25T12:14:00Z">
              <w:rPr>
                <w:rFonts w:ascii="Times New Roman" w:hAnsi="Times New Roman" w:cs="Times New Roman"/>
                <w:color w:val="000000"/>
                <w:sz w:val="20"/>
                <w:szCs w:val="20"/>
              </w:rPr>
            </w:rPrChange>
          </w:rPr>
          <w:t>A</w:t>
        </w:r>
        <w:r w:rsidR="002327B8" w:rsidRPr="00F30CC6">
          <w:rPr>
            <w:rFonts w:ascii="Times New Roman" w:hAnsi="Times New Roman" w:cs="Times New Roman"/>
            <w:color w:val="000000"/>
            <w:sz w:val="20"/>
            <w:szCs w:val="20"/>
          </w:rPr>
          <w:t xml:space="preserve">. </w:t>
        </w:r>
      </w:ins>
      <w:r w:rsidR="003E2543" w:rsidRPr="00A06850">
        <w:rPr>
          <w:rFonts w:ascii="Times New Roman" w:hAnsi="Times New Roman" w:cs="Times New Roman"/>
          <w:color w:val="000000"/>
          <w:sz w:val="20"/>
          <w:szCs w:val="20"/>
          <w:rPrChange w:id="1509" w:author="Chen Liao" w:date="2021-02-25T12:14:00Z">
            <w:rPr>
              <w:rFonts w:ascii="Times New Roman" w:hAnsi="Times New Roman" w:cs="Times New Roman"/>
              <w:b/>
              <w:bCs/>
              <w:color w:val="000000"/>
              <w:sz w:val="20"/>
              <w:szCs w:val="20"/>
            </w:rPr>
          </w:rPrChange>
        </w:rPr>
        <w:t>Dynamic</w:t>
      </w:r>
      <w:ins w:id="1510" w:author="Chen Liao" w:date="2021-02-25T12:08:00Z">
        <w:r w:rsidR="0066389E" w:rsidRPr="00F30CC6">
          <w:rPr>
            <w:rFonts w:ascii="Times New Roman" w:hAnsi="Times New Roman" w:cs="Times New Roman"/>
            <w:color w:val="000000"/>
            <w:sz w:val="20"/>
            <w:szCs w:val="20"/>
          </w:rPr>
          <w:t xml:space="preserve">s of </w:t>
        </w:r>
      </w:ins>
      <w:del w:id="1511" w:author="Chen Liao" w:date="2021-02-25T12:08:00Z">
        <w:r w:rsidR="003E2543" w:rsidRPr="00A06850" w:rsidDel="0066389E">
          <w:rPr>
            <w:rFonts w:ascii="Times New Roman" w:hAnsi="Times New Roman" w:cs="Times New Roman"/>
            <w:color w:val="000000"/>
            <w:sz w:val="20"/>
            <w:szCs w:val="20"/>
            <w:rPrChange w:id="1512" w:author="Chen Liao" w:date="2021-02-25T12:14:00Z">
              <w:rPr>
                <w:rFonts w:ascii="Times New Roman" w:hAnsi="Times New Roman" w:cs="Times New Roman"/>
                <w:b/>
                <w:bCs/>
                <w:color w:val="000000"/>
                <w:sz w:val="20"/>
                <w:szCs w:val="20"/>
              </w:rPr>
            </w:rPrChange>
          </w:rPr>
          <w:delText xml:space="preserve"> r</w:delText>
        </w:r>
        <w:r w:rsidR="00B36FFF" w:rsidRPr="00A06850" w:rsidDel="0066389E">
          <w:rPr>
            <w:rFonts w:ascii="Times New Roman" w:hAnsi="Times New Roman" w:cs="Times New Roman"/>
            <w:sz w:val="20"/>
            <w:szCs w:val="20"/>
            <w:rPrChange w:id="1513" w:author="Chen Liao" w:date="2021-02-25T12:14:00Z">
              <w:rPr>
                <w:rFonts w:ascii="Times New Roman" w:hAnsi="Times New Roman" w:cs="Times New Roman"/>
                <w:b/>
                <w:bCs/>
                <w:sz w:val="20"/>
                <w:szCs w:val="20"/>
              </w:rPr>
            </w:rPrChange>
          </w:rPr>
          <w:delText xml:space="preserve">elationship between </w:delText>
        </w:r>
      </w:del>
      <w:r w:rsidR="00B36FFF" w:rsidRPr="00A06850">
        <w:rPr>
          <w:rFonts w:ascii="Times New Roman" w:hAnsi="Times New Roman" w:cs="Times New Roman"/>
          <w:sz w:val="20"/>
          <w:szCs w:val="20"/>
          <w:rPrChange w:id="1514" w:author="Chen Liao" w:date="2021-02-25T12:14:00Z">
            <w:rPr>
              <w:rFonts w:ascii="Times New Roman" w:hAnsi="Times New Roman" w:cs="Times New Roman"/>
              <w:b/>
              <w:bCs/>
              <w:sz w:val="20"/>
              <w:szCs w:val="20"/>
            </w:rPr>
          </w:rPrChange>
        </w:rPr>
        <w:t>gut microbio</w:t>
      </w:r>
      <w:r w:rsidR="00611FC5" w:rsidRPr="00A06850">
        <w:rPr>
          <w:rFonts w:ascii="Times New Roman" w:hAnsi="Times New Roman" w:cs="Times New Roman"/>
          <w:sz w:val="20"/>
          <w:szCs w:val="20"/>
          <w:rPrChange w:id="1515" w:author="Chen Liao" w:date="2021-02-25T12:14:00Z">
            <w:rPr>
              <w:rFonts w:ascii="Times New Roman" w:hAnsi="Times New Roman" w:cs="Times New Roman"/>
              <w:b/>
              <w:bCs/>
              <w:sz w:val="20"/>
              <w:szCs w:val="20"/>
            </w:rPr>
          </w:rPrChange>
        </w:rPr>
        <w:t>ta composition</w:t>
      </w:r>
      <w:r w:rsidR="007C395F" w:rsidRPr="00A06850">
        <w:rPr>
          <w:rFonts w:ascii="Times New Roman" w:hAnsi="Times New Roman" w:cs="Times New Roman"/>
          <w:sz w:val="20"/>
          <w:szCs w:val="20"/>
          <w:rPrChange w:id="1516" w:author="Chen Liao" w:date="2021-02-25T12:14:00Z">
            <w:rPr>
              <w:rFonts w:ascii="Times New Roman" w:hAnsi="Times New Roman" w:cs="Times New Roman"/>
              <w:b/>
              <w:bCs/>
              <w:sz w:val="20"/>
              <w:szCs w:val="20"/>
            </w:rPr>
          </w:rPrChange>
        </w:rPr>
        <w:t xml:space="preserve"> (x</w:t>
      </w:r>
      <w:r w:rsidR="00E212B0" w:rsidRPr="00A06850">
        <w:rPr>
          <w:rFonts w:ascii="Times New Roman" w:hAnsi="Times New Roman" w:cs="Times New Roman"/>
          <w:sz w:val="20"/>
          <w:szCs w:val="20"/>
          <w:rPrChange w:id="1517" w:author="Chen Liao" w:date="2021-02-25T12:14:00Z">
            <w:rPr>
              <w:rFonts w:ascii="Times New Roman" w:hAnsi="Times New Roman" w:cs="Times New Roman"/>
              <w:b/>
              <w:bCs/>
              <w:sz w:val="20"/>
              <w:szCs w:val="20"/>
            </w:rPr>
          </w:rPrChange>
        </w:rPr>
        <w:t>-</w:t>
      </w:r>
      <w:r w:rsidR="007C395F" w:rsidRPr="00A06850">
        <w:rPr>
          <w:rFonts w:ascii="Times New Roman" w:hAnsi="Times New Roman" w:cs="Times New Roman"/>
          <w:sz w:val="20"/>
          <w:szCs w:val="20"/>
          <w:rPrChange w:id="1518" w:author="Chen Liao" w:date="2021-02-25T12:14:00Z">
            <w:rPr>
              <w:rFonts w:ascii="Times New Roman" w:hAnsi="Times New Roman" w:cs="Times New Roman"/>
              <w:b/>
              <w:bCs/>
              <w:sz w:val="20"/>
              <w:szCs w:val="20"/>
            </w:rPr>
          </w:rPrChange>
        </w:rPr>
        <w:t>axis)</w:t>
      </w:r>
      <w:r w:rsidR="00B36FFF" w:rsidRPr="00A06850">
        <w:rPr>
          <w:rFonts w:ascii="Times New Roman" w:hAnsi="Times New Roman" w:cs="Times New Roman"/>
          <w:sz w:val="20"/>
          <w:szCs w:val="20"/>
          <w:rPrChange w:id="1519" w:author="Chen Liao" w:date="2021-02-25T12:14:00Z">
            <w:rPr>
              <w:rFonts w:ascii="Times New Roman" w:hAnsi="Times New Roman" w:cs="Times New Roman"/>
              <w:b/>
              <w:bCs/>
              <w:sz w:val="20"/>
              <w:szCs w:val="20"/>
            </w:rPr>
          </w:rPrChange>
        </w:rPr>
        <w:t xml:space="preserve"> and total SCFA</w:t>
      </w:r>
      <w:r w:rsidR="00611FC5" w:rsidRPr="00A06850">
        <w:rPr>
          <w:rFonts w:ascii="Times New Roman" w:hAnsi="Times New Roman" w:cs="Times New Roman"/>
          <w:sz w:val="20"/>
          <w:szCs w:val="20"/>
          <w:rPrChange w:id="1520" w:author="Chen Liao" w:date="2021-02-25T12:14:00Z">
            <w:rPr>
              <w:rFonts w:ascii="Times New Roman" w:hAnsi="Times New Roman" w:cs="Times New Roman"/>
              <w:b/>
              <w:bCs/>
              <w:sz w:val="20"/>
              <w:szCs w:val="20"/>
            </w:rPr>
          </w:rPrChange>
        </w:rPr>
        <w:t xml:space="preserve"> concentration</w:t>
      </w:r>
      <w:r w:rsidR="007C395F" w:rsidRPr="00A06850">
        <w:rPr>
          <w:rFonts w:ascii="Times New Roman" w:hAnsi="Times New Roman" w:cs="Times New Roman"/>
          <w:sz w:val="20"/>
          <w:szCs w:val="20"/>
          <w:rPrChange w:id="1521" w:author="Chen Liao" w:date="2021-02-25T12:14:00Z">
            <w:rPr>
              <w:rFonts w:ascii="Times New Roman" w:hAnsi="Times New Roman" w:cs="Times New Roman"/>
              <w:b/>
              <w:bCs/>
              <w:sz w:val="20"/>
              <w:szCs w:val="20"/>
            </w:rPr>
          </w:rPrChange>
        </w:rPr>
        <w:t xml:space="preserve"> (y-ax</w:t>
      </w:r>
      <w:r w:rsidR="008837B5" w:rsidRPr="00A06850">
        <w:rPr>
          <w:rFonts w:ascii="Times New Roman" w:hAnsi="Times New Roman" w:cs="Times New Roman"/>
          <w:sz w:val="20"/>
          <w:szCs w:val="20"/>
          <w:rPrChange w:id="1522" w:author="Chen Liao" w:date="2021-02-25T12:14:00Z">
            <w:rPr>
              <w:rFonts w:ascii="Times New Roman" w:hAnsi="Times New Roman" w:cs="Times New Roman"/>
              <w:b/>
              <w:bCs/>
              <w:sz w:val="20"/>
              <w:szCs w:val="20"/>
            </w:rPr>
          </w:rPrChange>
        </w:rPr>
        <w:t>is)</w:t>
      </w:r>
      <w:ins w:id="1523" w:author="Chen Liao" w:date="2021-02-25T12:08:00Z">
        <w:r w:rsidR="0066389E" w:rsidRPr="00F30CC6">
          <w:rPr>
            <w:rFonts w:ascii="Times New Roman" w:hAnsi="Times New Roman" w:cs="Times New Roman"/>
            <w:sz w:val="20"/>
            <w:szCs w:val="20"/>
          </w:rPr>
          <w:t xml:space="preserve"> plotted on the same gr</w:t>
        </w:r>
      </w:ins>
      <w:ins w:id="1524" w:author="Chen Liao" w:date="2021-02-25T12:12:00Z">
        <w:r w:rsidR="00A72402" w:rsidRPr="00F30CC6">
          <w:rPr>
            <w:rFonts w:ascii="Times New Roman" w:hAnsi="Times New Roman" w:cs="Times New Roman"/>
            <w:sz w:val="20"/>
            <w:szCs w:val="20"/>
          </w:rPr>
          <w:t>aph</w:t>
        </w:r>
      </w:ins>
      <w:r w:rsidR="003E2543" w:rsidRPr="00F30CC6">
        <w:rPr>
          <w:rFonts w:ascii="Times New Roman" w:hAnsi="Times New Roman" w:cs="Times New Roman"/>
          <w:sz w:val="20"/>
          <w:szCs w:val="20"/>
        </w:rPr>
        <w:t xml:space="preserve">. </w:t>
      </w:r>
      <w:r w:rsidR="00B36FFF" w:rsidRPr="00F30CC6">
        <w:rPr>
          <w:rFonts w:ascii="Times New Roman" w:hAnsi="Times New Roman" w:cs="Times New Roman"/>
          <w:sz w:val="20"/>
          <w:szCs w:val="20"/>
        </w:rPr>
        <w:t xml:space="preserve">We used the first </w:t>
      </w:r>
      <w:r w:rsidR="003E2543" w:rsidRPr="00F30CC6">
        <w:rPr>
          <w:rFonts w:ascii="Times New Roman" w:hAnsi="Times New Roman" w:cs="Times New Roman"/>
          <w:sz w:val="20"/>
          <w:szCs w:val="20"/>
        </w:rPr>
        <w:t>principal</w:t>
      </w:r>
      <w:r w:rsidR="00B36FFF" w:rsidRPr="00F30CC6">
        <w:rPr>
          <w:rFonts w:ascii="Times New Roman" w:hAnsi="Times New Roman" w:cs="Times New Roman"/>
          <w:sz w:val="20"/>
          <w:szCs w:val="20"/>
        </w:rPr>
        <w:t xml:space="preserve"> coordinate </w:t>
      </w:r>
      <w:r w:rsidR="00364D24" w:rsidRPr="00F30CC6">
        <w:rPr>
          <w:rFonts w:ascii="Times New Roman" w:hAnsi="Times New Roman" w:cs="Times New Roman"/>
          <w:sz w:val="20"/>
          <w:szCs w:val="20"/>
        </w:rPr>
        <w:t xml:space="preserve">score </w:t>
      </w:r>
      <w:r w:rsidR="00B36FFF" w:rsidRPr="00F30CC6">
        <w:rPr>
          <w:rFonts w:ascii="Times New Roman" w:hAnsi="Times New Roman" w:cs="Times New Roman"/>
          <w:sz w:val="20"/>
          <w:szCs w:val="20"/>
        </w:rPr>
        <w:t xml:space="preserve">from PCoA </w:t>
      </w:r>
      <w:r w:rsidR="00364D24" w:rsidRPr="00F30CC6">
        <w:rPr>
          <w:rFonts w:ascii="Times New Roman" w:hAnsi="Times New Roman" w:cs="Times New Roman"/>
          <w:sz w:val="20"/>
          <w:szCs w:val="20"/>
        </w:rPr>
        <w:t xml:space="preserve">(principal coordinate analysis) </w:t>
      </w:r>
      <w:r w:rsidR="004E4559" w:rsidRPr="00F30CC6">
        <w:rPr>
          <w:rFonts w:ascii="Times New Roman" w:hAnsi="Times New Roman" w:cs="Times New Roman"/>
          <w:sz w:val="20"/>
          <w:szCs w:val="20"/>
        </w:rPr>
        <w:t>ordination</w:t>
      </w:r>
      <w:r w:rsidR="00966F83" w:rsidRPr="00F30CC6">
        <w:rPr>
          <w:rFonts w:ascii="Times New Roman" w:hAnsi="Times New Roman" w:cs="Times New Roman"/>
          <w:sz w:val="20"/>
          <w:szCs w:val="20"/>
        </w:rPr>
        <w:t xml:space="preserve"> </w:t>
      </w:r>
      <w:r w:rsidR="00364D24" w:rsidRPr="00F30CC6">
        <w:rPr>
          <w:rFonts w:ascii="Times New Roman" w:hAnsi="Times New Roman" w:cs="Times New Roman"/>
          <w:sz w:val="20"/>
          <w:szCs w:val="20"/>
        </w:rPr>
        <w:t>t</w:t>
      </w:r>
      <w:r w:rsidR="00B36FFF" w:rsidRPr="00F30CC6">
        <w:rPr>
          <w:rFonts w:ascii="Times New Roman" w:hAnsi="Times New Roman" w:cs="Times New Roman"/>
          <w:sz w:val="20"/>
          <w:szCs w:val="20"/>
        </w:rPr>
        <w:t xml:space="preserve">o </w:t>
      </w:r>
      <w:r w:rsidR="00364D24" w:rsidRPr="00F30CC6">
        <w:rPr>
          <w:rFonts w:ascii="Times New Roman" w:hAnsi="Times New Roman" w:cs="Times New Roman"/>
          <w:sz w:val="20"/>
          <w:szCs w:val="20"/>
        </w:rPr>
        <w:t>represent</w:t>
      </w:r>
      <w:r w:rsidR="00E81D2A" w:rsidRPr="00F30CC6">
        <w:rPr>
          <w:rFonts w:ascii="Times New Roman" w:hAnsi="Times New Roman" w:cs="Times New Roman"/>
          <w:sz w:val="20"/>
          <w:szCs w:val="20"/>
        </w:rPr>
        <w:t xml:space="preserve"> </w:t>
      </w:r>
      <w:r w:rsidR="00B36FFF" w:rsidRPr="00F30CC6">
        <w:rPr>
          <w:rFonts w:ascii="Times New Roman" w:hAnsi="Times New Roman" w:cs="Times New Roman"/>
          <w:sz w:val="20"/>
          <w:szCs w:val="20"/>
        </w:rPr>
        <w:t>change</w:t>
      </w:r>
      <w:r w:rsidR="00364D24" w:rsidRPr="00F30CC6">
        <w:rPr>
          <w:rFonts w:ascii="Times New Roman" w:hAnsi="Times New Roman" w:cs="Times New Roman"/>
          <w:sz w:val="20"/>
          <w:szCs w:val="20"/>
        </w:rPr>
        <w:t>s</w:t>
      </w:r>
      <w:r w:rsidR="00B36FFF" w:rsidRPr="00F30CC6">
        <w:rPr>
          <w:rFonts w:ascii="Times New Roman" w:hAnsi="Times New Roman" w:cs="Times New Roman"/>
          <w:sz w:val="20"/>
          <w:szCs w:val="20"/>
        </w:rPr>
        <w:t xml:space="preserve"> in </w:t>
      </w:r>
      <w:r w:rsidR="003E2543" w:rsidRPr="00F30CC6">
        <w:rPr>
          <w:rFonts w:ascii="Times New Roman" w:hAnsi="Times New Roman" w:cs="Times New Roman"/>
          <w:sz w:val="20"/>
          <w:szCs w:val="20"/>
        </w:rPr>
        <w:t>gut microbiota composition</w:t>
      </w:r>
      <w:r w:rsidR="00AF129A" w:rsidRPr="00F30CC6">
        <w:rPr>
          <w:rFonts w:ascii="Times New Roman" w:hAnsi="Times New Roman" w:cs="Times New Roman"/>
          <w:sz w:val="20"/>
          <w:szCs w:val="20"/>
        </w:rPr>
        <w:t xml:space="preserve"> (relative abundance)</w:t>
      </w:r>
      <w:r w:rsidR="00E81D2A" w:rsidRPr="00F30CC6">
        <w:rPr>
          <w:rFonts w:ascii="Times New Roman" w:hAnsi="Times New Roman" w:cs="Times New Roman"/>
          <w:sz w:val="20"/>
          <w:szCs w:val="20"/>
        </w:rPr>
        <w:t xml:space="preserve"> along the direction of maximum variance</w:t>
      </w:r>
      <w:r w:rsidR="003E2543" w:rsidRPr="00F30CC6">
        <w:rPr>
          <w:rFonts w:ascii="Times New Roman" w:hAnsi="Times New Roman" w:cs="Times New Roman"/>
          <w:sz w:val="20"/>
          <w:szCs w:val="20"/>
        </w:rPr>
        <w:t>.</w:t>
      </w:r>
      <w:r w:rsidR="00611FC5" w:rsidRPr="00F30CC6">
        <w:rPr>
          <w:rFonts w:ascii="Times New Roman" w:hAnsi="Times New Roman" w:cs="Times New Roman"/>
          <w:sz w:val="20"/>
          <w:szCs w:val="20"/>
        </w:rPr>
        <w:t xml:space="preserve"> </w:t>
      </w:r>
      <w:ins w:id="1525" w:author="Chen Liao" w:date="2021-02-25T12:10:00Z">
        <w:r w:rsidR="00B74B92" w:rsidRPr="00F30CC6">
          <w:rPr>
            <w:rFonts w:ascii="Times New Roman" w:hAnsi="Times New Roman" w:cs="Times New Roman"/>
            <w:sz w:val="20"/>
            <w:szCs w:val="20"/>
          </w:rPr>
          <w:t>Note that</w:t>
        </w:r>
      </w:ins>
      <w:ins w:id="1526" w:author="Chen Liao" w:date="2021-02-25T12:11:00Z">
        <w:r w:rsidR="00746109" w:rsidRPr="00F30CC6">
          <w:rPr>
            <w:rFonts w:ascii="Times New Roman" w:hAnsi="Times New Roman" w:cs="Times New Roman"/>
            <w:sz w:val="20"/>
            <w:szCs w:val="20"/>
          </w:rPr>
          <w:t xml:space="preserve"> SCFA were substantially produced between day 0 and day 1, while </w:t>
        </w:r>
      </w:ins>
      <w:del w:id="1527" w:author="Chen Liao" w:date="2021-02-25T12:10:00Z">
        <w:r w:rsidR="00611FC5" w:rsidRPr="00F30CC6" w:rsidDel="00B74B92">
          <w:rPr>
            <w:rFonts w:ascii="Times New Roman" w:hAnsi="Times New Roman" w:cs="Times New Roman"/>
            <w:sz w:val="20"/>
            <w:szCs w:val="20"/>
          </w:rPr>
          <w:delText>E</w:delText>
        </w:r>
      </w:del>
      <w:del w:id="1528" w:author="Chen Liao" w:date="2021-02-25T12:11:00Z">
        <w:r w:rsidR="00611FC5" w:rsidRPr="00F30CC6" w:rsidDel="00746109">
          <w:rPr>
            <w:rFonts w:ascii="Times New Roman" w:hAnsi="Times New Roman" w:cs="Times New Roman"/>
            <w:sz w:val="20"/>
            <w:szCs w:val="20"/>
          </w:rPr>
          <w:delText xml:space="preserve">xcept for Guangdong mice, </w:delText>
        </w:r>
      </w:del>
      <w:del w:id="1529" w:author="Chen Liao" w:date="2021-02-25T12:10:00Z">
        <w:r w:rsidR="00611FC5" w:rsidRPr="00F30CC6" w:rsidDel="006D30C5">
          <w:rPr>
            <w:rFonts w:ascii="Times New Roman" w:hAnsi="Times New Roman" w:cs="Times New Roman"/>
            <w:sz w:val="20"/>
            <w:szCs w:val="20"/>
          </w:rPr>
          <w:delText>the first PCoA score</w:delText>
        </w:r>
        <w:r w:rsidR="002335FC" w:rsidRPr="00F30CC6" w:rsidDel="006D30C5">
          <w:rPr>
            <w:rFonts w:ascii="Times New Roman" w:hAnsi="Times New Roman" w:cs="Times New Roman"/>
            <w:sz w:val="20"/>
            <w:szCs w:val="20"/>
          </w:rPr>
          <w:delText>s</w:delText>
        </w:r>
        <w:r w:rsidR="00611FC5" w:rsidRPr="00F30CC6" w:rsidDel="006D30C5">
          <w:rPr>
            <w:rFonts w:ascii="Times New Roman" w:hAnsi="Times New Roman" w:cs="Times New Roman"/>
            <w:sz w:val="20"/>
            <w:szCs w:val="20"/>
          </w:rPr>
          <w:delText xml:space="preserve"> </w:delText>
        </w:r>
      </w:del>
      <w:ins w:id="1530" w:author="Chen Liao" w:date="2021-02-25T12:10:00Z">
        <w:r w:rsidR="006D30C5" w:rsidRPr="00F30CC6">
          <w:rPr>
            <w:rFonts w:ascii="Times New Roman" w:hAnsi="Times New Roman" w:cs="Times New Roman"/>
            <w:sz w:val="20"/>
            <w:szCs w:val="20"/>
          </w:rPr>
          <w:t xml:space="preserve">gut microbiota composition </w:t>
        </w:r>
      </w:ins>
      <w:r w:rsidR="00611FC5" w:rsidRPr="00F30CC6">
        <w:rPr>
          <w:rFonts w:ascii="Times New Roman" w:hAnsi="Times New Roman" w:cs="Times New Roman"/>
          <w:sz w:val="20"/>
          <w:szCs w:val="20"/>
        </w:rPr>
        <w:t>only change</w:t>
      </w:r>
      <w:ins w:id="1531" w:author="Chen Liao" w:date="2021-02-25T12:10:00Z">
        <w:r w:rsidR="00746109" w:rsidRPr="00F30CC6">
          <w:rPr>
            <w:rFonts w:ascii="Times New Roman" w:hAnsi="Times New Roman" w:cs="Times New Roman"/>
            <w:sz w:val="20"/>
            <w:szCs w:val="20"/>
          </w:rPr>
          <w:t>s</w:t>
        </w:r>
      </w:ins>
      <w:r w:rsidR="00611FC5" w:rsidRPr="00F30CC6">
        <w:rPr>
          <w:rFonts w:ascii="Times New Roman" w:hAnsi="Times New Roman" w:cs="Times New Roman"/>
          <w:sz w:val="20"/>
          <w:szCs w:val="20"/>
        </w:rPr>
        <w:t xml:space="preserve"> slightly</w:t>
      </w:r>
      <w:del w:id="1532" w:author="Chen Liao" w:date="2021-02-25T12:11:00Z">
        <w:r w:rsidR="00611FC5" w:rsidRPr="00F30CC6" w:rsidDel="00746109">
          <w:rPr>
            <w:rFonts w:ascii="Times New Roman" w:hAnsi="Times New Roman" w:cs="Times New Roman"/>
            <w:sz w:val="20"/>
            <w:szCs w:val="20"/>
          </w:rPr>
          <w:delText xml:space="preserve"> between day 0 and day 1</w:delText>
        </w:r>
      </w:del>
      <w:r w:rsidR="00611FC5" w:rsidRPr="00F30CC6">
        <w:rPr>
          <w:rFonts w:ascii="Times New Roman" w:hAnsi="Times New Roman" w:cs="Times New Roman"/>
          <w:sz w:val="20"/>
          <w:szCs w:val="20"/>
        </w:rPr>
        <w:t>.</w:t>
      </w:r>
      <w:r w:rsidR="00A82518" w:rsidRPr="00F30CC6">
        <w:rPr>
          <w:rFonts w:ascii="Times New Roman" w:hAnsi="Times New Roman" w:cs="Times New Roman"/>
          <w:sz w:val="20"/>
          <w:szCs w:val="20"/>
        </w:rPr>
        <w:t xml:space="preserve"> Points represent the mean PCoA scores across mice </w:t>
      </w:r>
      <w:ins w:id="1533" w:author="Chen Liao" w:date="2021-02-25T11:52:00Z">
        <w:r w:rsidR="00D933F8" w:rsidRPr="00F30CC6">
          <w:rPr>
            <w:rFonts w:ascii="Times New Roman" w:hAnsi="Times New Roman" w:cs="Times New Roman"/>
            <w:sz w:val="20"/>
            <w:szCs w:val="20"/>
          </w:rPr>
          <w:t>within</w:t>
        </w:r>
      </w:ins>
      <w:del w:id="1534" w:author="Chen Liao" w:date="2021-02-25T11:52:00Z">
        <w:r w:rsidR="00A82518" w:rsidRPr="00F30CC6" w:rsidDel="00D933F8">
          <w:rPr>
            <w:rFonts w:ascii="Times New Roman" w:hAnsi="Times New Roman" w:cs="Times New Roman"/>
            <w:sz w:val="20"/>
            <w:szCs w:val="20"/>
          </w:rPr>
          <w:delText>in</w:delText>
        </w:r>
      </w:del>
      <w:r w:rsidR="00A82518" w:rsidRPr="00F30CC6">
        <w:rPr>
          <w:rFonts w:ascii="Times New Roman" w:hAnsi="Times New Roman" w:cs="Times New Roman"/>
          <w:sz w:val="20"/>
          <w:szCs w:val="20"/>
        </w:rPr>
        <w:t xml:space="preserve"> each vendor and error bars represent the standard error of the mean.</w:t>
      </w:r>
      <w:ins w:id="1535" w:author="Chen Liao" w:date="2021-02-25T11:49:00Z">
        <w:r w:rsidR="00FD2095" w:rsidRPr="00F30CC6">
          <w:rPr>
            <w:rFonts w:ascii="Times New Roman" w:hAnsi="Times New Roman" w:cs="Times New Roman"/>
            <w:sz w:val="20"/>
            <w:szCs w:val="20"/>
          </w:rPr>
          <w:t xml:space="preserve"> </w:t>
        </w:r>
      </w:ins>
      <w:moveToRangeStart w:id="1536" w:author="Chen Liao" w:date="2021-02-25T09:15:00Z" w:name="move65136973"/>
      <w:moveTo w:id="1537" w:author="Chen Liao" w:date="2021-02-25T09:15:00Z">
        <w:del w:id="1538" w:author="Chen Liao" w:date="2021-02-25T10:18:00Z">
          <w:r w:rsidR="003B2472" w:rsidRPr="00F30CC6" w:rsidDel="00E91A5F">
            <w:rPr>
              <w:rFonts w:ascii="Times New Roman" w:hAnsi="Times New Roman" w:cs="Times New Roman"/>
              <w:b/>
              <w:bCs/>
              <w:color w:val="000000"/>
              <w:sz w:val="20"/>
              <w:szCs w:val="20"/>
            </w:rPr>
            <w:delText>G</w:delText>
          </w:r>
          <w:r w:rsidR="003B2472" w:rsidRPr="00F30CC6" w:rsidDel="00E91A5F">
            <w:rPr>
              <w:rFonts w:ascii="Times New Roman" w:hAnsi="Times New Roman" w:cs="Times New Roman"/>
              <w:color w:val="000000"/>
              <w:sz w:val="20"/>
              <w:szCs w:val="20"/>
            </w:rPr>
            <w:delText>,</w:delText>
          </w:r>
          <w:r w:rsidR="003B2472" w:rsidRPr="00F30CC6" w:rsidDel="00E91A5F">
            <w:rPr>
              <w:rFonts w:ascii="Times New Roman" w:hAnsi="Times New Roman" w:cs="Times New Roman"/>
              <w:b/>
              <w:bCs/>
              <w:color w:val="000000"/>
              <w:sz w:val="20"/>
              <w:szCs w:val="20"/>
            </w:rPr>
            <w:delText>H.</w:delText>
          </w:r>
          <w:r w:rsidR="003B2472" w:rsidRPr="00F30CC6" w:rsidDel="00E91A5F">
            <w:rPr>
              <w:rFonts w:ascii="Times New Roman" w:hAnsi="Times New Roman" w:cs="Times New Roman"/>
              <w:color w:val="000000"/>
              <w:sz w:val="20"/>
              <w:szCs w:val="20"/>
            </w:rPr>
            <w:delText xml:space="preserve"> Prediction of total bacterial density (i.e., absolute abundance) from relative abundance of inulin responders. </w:delText>
          </w:r>
          <w:r w:rsidR="003B2472" w:rsidRPr="00F30CC6" w:rsidDel="00E91A5F">
            <w:rPr>
              <w:rFonts w:ascii="Times New Roman" w:hAnsi="Times New Roman" w:cs="Times New Roman"/>
              <w:b/>
              <w:bCs/>
              <w:color w:val="000000"/>
              <w:sz w:val="20"/>
              <w:szCs w:val="20"/>
            </w:rPr>
            <w:delText>G</w:delText>
          </w:r>
          <w:r w:rsidR="003B2472" w:rsidRPr="00F30CC6" w:rsidDel="00E91A5F">
            <w:rPr>
              <w:rFonts w:ascii="Times New Roman" w:hAnsi="Times New Roman" w:cs="Times New Roman"/>
              <w:color w:val="000000"/>
              <w:sz w:val="20"/>
              <w:szCs w:val="20"/>
            </w:rPr>
            <w:delText xml:space="preserve">. Pearson correlation for different combinations of inulin responders. The red bar has the highest correlation coefficient. </w:delText>
          </w:r>
          <w:r w:rsidR="003B2472" w:rsidRPr="00F30CC6" w:rsidDel="00E91A5F">
            <w:rPr>
              <w:rFonts w:ascii="Times New Roman" w:hAnsi="Times New Roman" w:cs="Times New Roman"/>
              <w:b/>
              <w:bCs/>
              <w:color w:val="000000"/>
              <w:sz w:val="20"/>
              <w:szCs w:val="20"/>
            </w:rPr>
            <w:delText>H</w:delText>
          </w:r>
          <w:r w:rsidR="003B2472" w:rsidRPr="00F30CC6" w:rsidDel="00E91A5F">
            <w:rPr>
              <w:rFonts w:ascii="Times New Roman" w:hAnsi="Times New Roman" w:cs="Times New Roman"/>
              <w:color w:val="000000"/>
              <w:sz w:val="20"/>
              <w:szCs w:val="20"/>
            </w:rPr>
            <w:delText>. Scatter plot showing the positive correlation of the combined relative abundance of Bacteroides acidifaciens (B.a.) and unclassified Muribaculaceae (Un. Mu.) with total bacterial density. Gray line: linear regression (R</w:delText>
          </w:r>
          <w:r w:rsidR="003B2472" w:rsidRPr="00F30CC6" w:rsidDel="00E91A5F">
            <w:rPr>
              <w:rFonts w:ascii="Times New Roman" w:hAnsi="Times New Roman" w:cs="Times New Roman"/>
              <w:color w:val="000000"/>
              <w:sz w:val="20"/>
              <w:szCs w:val="20"/>
              <w:vertAlign w:val="superscript"/>
            </w:rPr>
            <w:delText>2</w:delText>
          </w:r>
          <w:r w:rsidR="003B2472" w:rsidRPr="00F30CC6" w:rsidDel="00E91A5F">
            <w:rPr>
              <w:rFonts w:ascii="Times New Roman" w:hAnsi="Times New Roman" w:cs="Times New Roman"/>
              <w:color w:val="000000"/>
              <w:sz w:val="20"/>
              <w:szCs w:val="20"/>
            </w:rPr>
            <w:delText xml:space="preserve"> and P-value are indicated in the plot); shading area: standard error of the regression.</w:delText>
          </w:r>
        </w:del>
      </w:moveTo>
      <w:ins w:id="1539" w:author="Chen Liao" w:date="2021-02-25T11:48:00Z">
        <w:r w:rsidR="00305F84" w:rsidRPr="00A06850">
          <w:rPr>
            <w:rFonts w:ascii="Times New Roman" w:hAnsi="Times New Roman" w:cs="Times New Roman"/>
            <w:b/>
            <w:bCs/>
            <w:color w:val="000000"/>
            <w:sz w:val="20"/>
            <w:szCs w:val="20"/>
            <w:rPrChange w:id="1540" w:author="Chen Liao" w:date="2021-02-25T12:14:00Z">
              <w:rPr>
                <w:rFonts w:ascii="Times New Roman" w:hAnsi="Times New Roman" w:cs="Times New Roman"/>
                <w:b/>
                <w:bCs/>
                <w:color w:val="000000"/>
                <w:sz w:val="20"/>
                <w:szCs w:val="20"/>
                <w:highlight w:val="yellow"/>
              </w:rPr>
            </w:rPrChange>
          </w:rPr>
          <w:t>B</w:t>
        </w:r>
      </w:ins>
      <w:commentRangeStart w:id="1541"/>
      <w:ins w:id="1542" w:author="Chen Liao" w:date="2021-02-25T09:36:00Z">
        <w:r w:rsidR="00ED01D3" w:rsidRPr="00A06850">
          <w:rPr>
            <w:rFonts w:ascii="Times New Roman" w:hAnsi="Times New Roman" w:cs="Times New Roman"/>
            <w:color w:val="000000"/>
            <w:sz w:val="20"/>
            <w:szCs w:val="20"/>
            <w:rPrChange w:id="1543" w:author="Chen Liao" w:date="2021-02-25T12:14:00Z">
              <w:rPr>
                <w:rFonts w:ascii="Times New Roman" w:hAnsi="Times New Roman" w:cs="Times New Roman"/>
                <w:color w:val="000000"/>
                <w:sz w:val="20"/>
                <w:szCs w:val="20"/>
                <w:highlight w:val="yellow"/>
              </w:rPr>
            </w:rPrChange>
          </w:rPr>
          <w:t>-</w:t>
        </w:r>
      </w:ins>
      <w:ins w:id="1544" w:author="Chen Liao" w:date="2021-02-25T11:48:00Z">
        <w:r w:rsidR="00305F84" w:rsidRPr="00F30CC6">
          <w:rPr>
            <w:rFonts w:ascii="Times New Roman" w:hAnsi="Times New Roman" w:cs="Times New Roman"/>
            <w:b/>
            <w:bCs/>
            <w:color w:val="000000"/>
            <w:sz w:val="20"/>
            <w:szCs w:val="20"/>
            <w:highlight w:val="yellow"/>
          </w:rPr>
          <w:t>E</w:t>
        </w:r>
      </w:ins>
      <w:ins w:id="1545" w:author="Chen Liao" w:date="2021-02-25T09:36:00Z">
        <w:r w:rsidR="00ED01D3" w:rsidRPr="00F30CC6">
          <w:rPr>
            <w:rFonts w:ascii="Times New Roman" w:hAnsi="Times New Roman" w:cs="Times New Roman"/>
            <w:color w:val="000000"/>
            <w:sz w:val="20"/>
            <w:szCs w:val="20"/>
            <w:highlight w:val="yellow"/>
          </w:rPr>
          <w:t xml:space="preserve">. Potential producers and cross-feeding relationships for </w:t>
        </w:r>
      </w:ins>
      <w:ins w:id="1546" w:author="Chen Liao" w:date="2021-02-25T12:12:00Z">
        <w:r w:rsidR="0000736C" w:rsidRPr="00F30CC6">
          <w:rPr>
            <w:rFonts w:ascii="Times New Roman" w:hAnsi="Times New Roman" w:cs="Times New Roman"/>
            <w:color w:val="000000"/>
            <w:sz w:val="20"/>
            <w:szCs w:val="20"/>
            <w:highlight w:val="yellow"/>
          </w:rPr>
          <w:t xml:space="preserve">initial </w:t>
        </w:r>
      </w:ins>
      <w:ins w:id="1547" w:author="Chen Liao" w:date="2021-02-25T09:36:00Z">
        <w:r w:rsidR="00ED01D3" w:rsidRPr="00F30CC6">
          <w:rPr>
            <w:rFonts w:ascii="Times New Roman" w:hAnsi="Times New Roman" w:cs="Times New Roman"/>
            <w:color w:val="000000"/>
            <w:sz w:val="20"/>
            <w:szCs w:val="20"/>
            <w:highlight w:val="yellow"/>
          </w:rPr>
          <w:t>propionate production</w:t>
        </w:r>
      </w:ins>
      <w:ins w:id="1548" w:author="Chen Liao" w:date="2021-02-25T12:12:00Z">
        <w:r w:rsidR="00547130" w:rsidRPr="00F30CC6">
          <w:rPr>
            <w:rFonts w:ascii="Times New Roman" w:hAnsi="Times New Roman" w:cs="Times New Roman"/>
            <w:color w:val="000000"/>
            <w:sz w:val="20"/>
            <w:szCs w:val="20"/>
            <w:highlight w:val="yellow"/>
          </w:rPr>
          <w:t xml:space="preserve"> within a day of inulin treatment</w:t>
        </w:r>
      </w:ins>
      <w:ins w:id="1549" w:author="Chen Liao" w:date="2021-02-25T09:36:00Z">
        <w:r w:rsidR="00ED01D3" w:rsidRPr="00F30CC6">
          <w:rPr>
            <w:rFonts w:ascii="Times New Roman" w:hAnsi="Times New Roman" w:cs="Times New Roman"/>
            <w:color w:val="000000"/>
            <w:sz w:val="20"/>
            <w:szCs w:val="20"/>
            <w:highlight w:val="yellow"/>
          </w:rPr>
          <w:t xml:space="preserve">. </w:t>
        </w:r>
      </w:ins>
      <w:ins w:id="1550" w:author="Chen Liao" w:date="2021-02-25T11:48:00Z">
        <w:r w:rsidR="00305F84" w:rsidRPr="00F30CC6">
          <w:rPr>
            <w:rFonts w:ascii="Times New Roman" w:hAnsi="Times New Roman" w:cs="Times New Roman"/>
            <w:b/>
            <w:bCs/>
            <w:color w:val="000000"/>
            <w:sz w:val="20"/>
            <w:szCs w:val="20"/>
            <w:highlight w:val="yellow"/>
          </w:rPr>
          <w:t>B</w:t>
        </w:r>
      </w:ins>
      <w:ins w:id="1551" w:author="Chen Liao" w:date="2021-02-25T09:36:00Z">
        <w:r w:rsidR="00ED01D3" w:rsidRPr="00F30CC6">
          <w:rPr>
            <w:rFonts w:ascii="Times New Roman" w:hAnsi="Times New Roman" w:cs="Times New Roman"/>
            <w:color w:val="000000"/>
            <w:sz w:val="20"/>
            <w:szCs w:val="20"/>
            <w:highlight w:val="yellow"/>
          </w:rPr>
          <w:t>,</w:t>
        </w:r>
      </w:ins>
      <w:ins w:id="1552" w:author="Chen Liao" w:date="2021-02-25T11:48:00Z">
        <w:r w:rsidR="00305F84" w:rsidRPr="00F30CC6">
          <w:rPr>
            <w:rFonts w:ascii="Times New Roman" w:hAnsi="Times New Roman" w:cs="Times New Roman"/>
            <w:b/>
            <w:bCs/>
            <w:color w:val="000000"/>
            <w:sz w:val="20"/>
            <w:szCs w:val="20"/>
            <w:highlight w:val="yellow"/>
          </w:rPr>
          <w:t>C</w:t>
        </w:r>
      </w:ins>
      <w:ins w:id="1553" w:author="Chen Liao" w:date="2021-02-25T09:36:00Z">
        <w:r w:rsidR="00ED01D3" w:rsidRPr="00F30CC6">
          <w:rPr>
            <w:rFonts w:ascii="Times New Roman" w:hAnsi="Times New Roman" w:cs="Times New Roman"/>
            <w:color w:val="000000"/>
            <w:sz w:val="20"/>
            <w:szCs w:val="20"/>
            <w:highlight w:val="yellow"/>
          </w:rPr>
          <w:t>. Correlation of baseline unclassified (Un.) Parabacteroides absolute abundance with initial propionate production rates on day 0 (</w:t>
        </w:r>
      </w:ins>
      <w:ins w:id="1554" w:author="Chen Liao" w:date="2021-02-25T11:49:00Z">
        <w:r w:rsidR="00305F84" w:rsidRPr="00F30CC6">
          <w:rPr>
            <w:rFonts w:ascii="Times New Roman" w:hAnsi="Times New Roman" w:cs="Times New Roman"/>
            <w:color w:val="000000"/>
            <w:sz w:val="20"/>
            <w:szCs w:val="20"/>
            <w:highlight w:val="yellow"/>
          </w:rPr>
          <w:t>B</w:t>
        </w:r>
      </w:ins>
      <w:ins w:id="1555" w:author="Chen Liao" w:date="2021-02-25T09:36:00Z">
        <w:r w:rsidR="00ED01D3" w:rsidRPr="00F30CC6">
          <w:rPr>
            <w:rFonts w:ascii="Times New Roman" w:hAnsi="Times New Roman" w:cs="Times New Roman"/>
            <w:color w:val="000000"/>
            <w:sz w:val="20"/>
            <w:szCs w:val="20"/>
            <w:highlight w:val="yellow"/>
          </w:rPr>
          <w:t>) and rates in later days (</w:t>
        </w:r>
      </w:ins>
      <w:ins w:id="1556" w:author="Chen Liao" w:date="2021-02-25T11:49:00Z">
        <w:r w:rsidR="00305F84" w:rsidRPr="00F30CC6">
          <w:rPr>
            <w:rFonts w:ascii="Times New Roman" w:hAnsi="Times New Roman" w:cs="Times New Roman"/>
            <w:color w:val="000000"/>
            <w:sz w:val="20"/>
            <w:szCs w:val="20"/>
            <w:highlight w:val="yellow"/>
          </w:rPr>
          <w:t>C</w:t>
        </w:r>
      </w:ins>
      <w:ins w:id="1557" w:author="Chen Liao" w:date="2021-02-25T09:36:00Z">
        <w:r w:rsidR="00ED01D3" w:rsidRPr="00F30CC6">
          <w:rPr>
            <w:rFonts w:ascii="Times New Roman" w:hAnsi="Times New Roman" w:cs="Times New Roman"/>
            <w:color w:val="000000"/>
            <w:sz w:val="20"/>
            <w:szCs w:val="20"/>
            <w:highlight w:val="yellow"/>
          </w:rPr>
          <w:t>). Gray line: linear regression (R</w:t>
        </w:r>
        <w:r w:rsidR="00ED01D3" w:rsidRPr="00F30CC6">
          <w:rPr>
            <w:rFonts w:ascii="Times New Roman" w:hAnsi="Times New Roman" w:cs="Times New Roman"/>
            <w:color w:val="000000"/>
            <w:sz w:val="20"/>
            <w:szCs w:val="20"/>
            <w:highlight w:val="yellow"/>
            <w:vertAlign w:val="superscript"/>
          </w:rPr>
          <w:t>2</w:t>
        </w:r>
        <w:r w:rsidR="00ED01D3" w:rsidRPr="00F30CC6">
          <w:rPr>
            <w:rFonts w:ascii="Times New Roman" w:hAnsi="Times New Roman" w:cs="Times New Roman"/>
            <w:color w:val="000000"/>
            <w:sz w:val="20"/>
            <w:szCs w:val="20"/>
            <w:highlight w:val="yellow"/>
          </w:rPr>
          <w:t xml:space="preserve"> and P-value are indicated in the plot); shading area: standard error of the regression. </w:t>
        </w:r>
      </w:ins>
      <w:ins w:id="1558" w:author="Chen Liao" w:date="2021-02-25T11:48:00Z">
        <w:r w:rsidR="00305F84" w:rsidRPr="00F30CC6">
          <w:rPr>
            <w:rFonts w:ascii="Times New Roman" w:hAnsi="Times New Roman" w:cs="Times New Roman"/>
            <w:b/>
            <w:bCs/>
            <w:color w:val="000000"/>
            <w:sz w:val="20"/>
            <w:szCs w:val="20"/>
            <w:highlight w:val="yellow"/>
          </w:rPr>
          <w:t>D</w:t>
        </w:r>
      </w:ins>
      <w:ins w:id="1559" w:author="Chen Liao" w:date="2021-02-25T09:36:00Z">
        <w:r w:rsidR="00ED01D3" w:rsidRPr="00F30CC6">
          <w:rPr>
            <w:rFonts w:ascii="Times New Roman" w:hAnsi="Times New Roman" w:cs="Times New Roman"/>
            <w:color w:val="000000"/>
            <w:sz w:val="20"/>
            <w:szCs w:val="20"/>
            <w:highlight w:val="yellow"/>
          </w:rPr>
          <w:t>,</w:t>
        </w:r>
      </w:ins>
      <w:ins w:id="1560" w:author="Chen Liao" w:date="2021-02-25T11:48:00Z">
        <w:r w:rsidR="00305F84" w:rsidRPr="00F30CC6">
          <w:rPr>
            <w:rFonts w:ascii="Times New Roman" w:hAnsi="Times New Roman" w:cs="Times New Roman"/>
            <w:b/>
            <w:bCs/>
            <w:color w:val="000000"/>
            <w:sz w:val="20"/>
            <w:szCs w:val="20"/>
            <w:highlight w:val="yellow"/>
          </w:rPr>
          <w:t>E</w:t>
        </w:r>
      </w:ins>
      <w:ins w:id="1561" w:author="Chen Liao" w:date="2021-02-25T09:36:00Z">
        <w:r w:rsidR="00ED01D3" w:rsidRPr="00F30CC6">
          <w:rPr>
            <w:rFonts w:ascii="Times New Roman" w:hAnsi="Times New Roman" w:cs="Times New Roman"/>
            <w:color w:val="000000"/>
            <w:sz w:val="20"/>
            <w:szCs w:val="20"/>
            <w:highlight w:val="yellow"/>
          </w:rPr>
          <w:t>. Simulated effects of cross-feeding (c.f.) (</w:t>
        </w:r>
      </w:ins>
      <w:ins w:id="1562" w:author="Chen Liao" w:date="2021-02-25T11:48:00Z">
        <w:r w:rsidR="00305F84" w:rsidRPr="00F30CC6">
          <w:rPr>
            <w:rFonts w:ascii="Times New Roman" w:hAnsi="Times New Roman" w:cs="Times New Roman"/>
            <w:color w:val="000000"/>
            <w:sz w:val="20"/>
            <w:szCs w:val="20"/>
            <w:highlight w:val="yellow"/>
          </w:rPr>
          <w:t>D</w:t>
        </w:r>
      </w:ins>
      <w:ins w:id="1563" w:author="Chen Liao" w:date="2021-02-25T09:36:00Z">
        <w:r w:rsidR="00ED01D3" w:rsidRPr="00F30CC6">
          <w:rPr>
            <w:rFonts w:ascii="Times New Roman" w:hAnsi="Times New Roman" w:cs="Times New Roman"/>
            <w:color w:val="000000"/>
            <w:sz w:val="20"/>
            <w:szCs w:val="20"/>
            <w:highlight w:val="yellow"/>
          </w:rPr>
          <w:t>) and inulin availability (</w:t>
        </w:r>
      </w:ins>
      <w:ins w:id="1564" w:author="Chen Liao" w:date="2021-02-25T11:48:00Z">
        <w:r w:rsidR="00305F84" w:rsidRPr="00F30CC6">
          <w:rPr>
            <w:rFonts w:ascii="Times New Roman" w:hAnsi="Times New Roman" w:cs="Times New Roman"/>
            <w:color w:val="000000"/>
            <w:sz w:val="20"/>
            <w:szCs w:val="20"/>
            <w:highlight w:val="yellow"/>
          </w:rPr>
          <w:t>E</w:t>
        </w:r>
      </w:ins>
      <w:ins w:id="1565" w:author="Chen Liao" w:date="2021-02-25T09:36:00Z">
        <w:r w:rsidR="00ED01D3" w:rsidRPr="00F30CC6">
          <w:rPr>
            <w:rFonts w:ascii="Times New Roman" w:hAnsi="Times New Roman" w:cs="Times New Roman"/>
            <w:color w:val="000000"/>
            <w:sz w:val="20"/>
            <w:szCs w:val="20"/>
            <w:highlight w:val="yellow"/>
          </w:rPr>
          <w:t>) on growth and propionate flux of two-genera Bacteroides-Parabacteroides community. w/ c.f.: mixing Bacteroides and Parabacteroides in 1:1 ratio; w/o c.f.: mixing Parabacteroides and its clone mate in 1:1 ratio.</w:t>
        </w:r>
        <w:r w:rsidR="00ED01D3" w:rsidRPr="00F30CC6">
          <w:rPr>
            <w:rFonts w:ascii="Times New Roman" w:hAnsi="Times New Roman" w:cs="Times New Roman"/>
            <w:color w:val="000000"/>
            <w:sz w:val="20"/>
            <w:szCs w:val="20"/>
          </w:rPr>
          <w:t xml:space="preserve"> </w:t>
        </w:r>
        <w:commentRangeEnd w:id="1541"/>
        <w:r w:rsidR="00ED01D3" w:rsidRPr="00A06850">
          <w:rPr>
            <w:rStyle w:val="CommentReference"/>
            <w:rFonts w:ascii="Times New Roman" w:hAnsi="Times New Roman" w:cs="Times New Roman"/>
            <w:rPrChange w:id="1566" w:author="Chen Liao" w:date="2021-02-25T12:14:00Z">
              <w:rPr>
                <w:rStyle w:val="CommentReference"/>
              </w:rPr>
            </w:rPrChange>
          </w:rPr>
          <w:commentReference w:id="1541"/>
        </w:r>
      </w:ins>
      <w:moveTo w:id="1567" w:author="Chen Liao" w:date="2021-02-25T09:15:00Z">
        <w:del w:id="1568" w:author="Chen Liao" w:date="2021-02-25T09:39:00Z">
          <w:r w:rsidR="003B2472" w:rsidRPr="00F30CC6" w:rsidDel="00AA5F70">
            <w:rPr>
              <w:rFonts w:ascii="Times New Roman" w:hAnsi="Times New Roman" w:cs="Times New Roman"/>
              <w:color w:val="000000"/>
              <w:sz w:val="20"/>
              <w:szCs w:val="20"/>
            </w:rPr>
            <w:br w:type="page"/>
          </w:r>
        </w:del>
      </w:moveTo>
    </w:p>
    <w:moveToRangeEnd w:id="1536"/>
    <w:p w14:paraId="09C2A429" w14:textId="77777777" w:rsidR="003B2472" w:rsidRPr="00F30CC6" w:rsidDel="00AA5F70" w:rsidRDefault="003B2472">
      <w:pPr>
        <w:pStyle w:val="paragraph"/>
        <w:jc w:val="both"/>
        <w:rPr>
          <w:ins w:id="1569" w:author="戴 磊" w:date="2021-02-20T00:18:00Z"/>
          <w:del w:id="1570" w:author="Chen Liao" w:date="2021-02-25T09:39:00Z"/>
          <w:rFonts w:ascii="Times New Roman" w:hAnsi="Times New Roman" w:cs="Times New Roman"/>
          <w:sz w:val="20"/>
          <w:szCs w:val="20"/>
        </w:rPr>
        <w:pPrChange w:id="1571" w:author="Chen Liao" w:date="2021-02-25T11:49:00Z">
          <w:pPr>
            <w:pStyle w:val="paragraph"/>
            <w:spacing w:before="0" w:beforeAutospacing="0" w:after="0" w:afterAutospacing="0"/>
            <w:jc w:val="both"/>
          </w:pPr>
        </w:pPrChange>
      </w:pPr>
    </w:p>
    <w:p w14:paraId="664BC398" w14:textId="1408D2DE" w:rsidR="00AA5F70" w:rsidRPr="00A06850" w:rsidRDefault="008E0CF9">
      <w:pPr>
        <w:pStyle w:val="paragraph"/>
        <w:jc w:val="both"/>
        <w:rPr>
          <w:ins w:id="1572" w:author="Chen Liao" w:date="2021-02-25T09:39:00Z"/>
          <w:rFonts w:ascii="Times New Roman" w:hAnsi="Times New Roman" w:cs="Times New Roman"/>
          <w:highlight w:val="yellow"/>
          <w:rPrChange w:id="1573" w:author="Chen Liao" w:date="2021-02-25T12:14:00Z">
            <w:rPr>
              <w:ins w:id="1574" w:author="Chen Liao" w:date="2021-02-25T09:39:00Z"/>
              <w:highlight w:val="yellow"/>
            </w:rPr>
          </w:rPrChange>
        </w:rPr>
        <w:pPrChange w:id="1575" w:author="Chen Liao" w:date="2021-02-25T11:49:00Z">
          <w:pPr>
            <w:jc w:val="both"/>
          </w:pPr>
        </w:pPrChange>
      </w:pPr>
      <w:ins w:id="1576" w:author="戴 磊" w:date="2021-02-20T00:18:00Z">
        <w:del w:id="1577" w:author="Chen Liao" w:date="2021-02-25T11:49:00Z">
          <w:r w:rsidRPr="00A06850" w:rsidDel="003266E4">
            <w:rPr>
              <w:rFonts w:ascii="Times New Roman" w:hAnsi="Times New Roman" w:cs="Times New Roman"/>
              <w:highlight w:val="yellow"/>
              <w:rPrChange w:id="1578" w:author="Chen Liao" w:date="2021-02-25T12:14:00Z">
                <w:rPr>
                  <w:rFonts w:ascii="Times New Roman" w:hAnsi="Times New Roman" w:cs="Times New Roman"/>
                  <w:sz w:val="20"/>
                  <w:szCs w:val="20"/>
                </w:rPr>
              </w:rPrChange>
            </w:rPr>
            <w:delText>Related to Figure ?</w:delText>
          </w:r>
        </w:del>
      </w:ins>
      <w:ins w:id="1579" w:author="Chen Liao" w:date="2021-02-25T09:39:00Z">
        <w:r w:rsidR="00AA5F70" w:rsidRPr="00A06850">
          <w:rPr>
            <w:rFonts w:ascii="Times New Roman" w:hAnsi="Times New Roman" w:cs="Times New Roman"/>
            <w:highlight w:val="yellow"/>
            <w:rPrChange w:id="1580" w:author="Chen Liao" w:date="2021-02-25T12:14:00Z">
              <w:rPr>
                <w:highlight w:val="yellow"/>
              </w:rPr>
            </w:rPrChange>
          </w:rPr>
          <w:br w:type="page"/>
        </w:r>
      </w:ins>
    </w:p>
    <w:p w14:paraId="5CFA45FE" w14:textId="77777777" w:rsidR="00AA5F70" w:rsidRPr="00F30CC6" w:rsidRDefault="00AA5F70" w:rsidP="00AA5F70">
      <w:pPr>
        <w:jc w:val="both"/>
        <w:rPr>
          <w:moveTo w:id="1581" w:author="Chen Liao" w:date="2021-02-25T09:39:00Z"/>
          <w:rFonts w:ascii="Times New Roman" w:eastAsia="SimSun" w:hAnsi="Times New Roman" w:cs="Times New Roman"/>
          <w:b/>
          <w:bCs/>
          <w:color w:val="000000"/>
          <w:sz w:val="20"/>
          <w:szCs w:val="20"/>
        </w:rPr>
      </w:pPr>
      <w:moveToRangeStart w:id="1582" w:author="Chen Liao" w:date="2021-02-25T09:39:00Z" w:name="move65138412"/>
    </w:p>
    <w:p w14:paraId="085C035C" w14:textId="5606D7B5" w:rsidR="00AA5F70" w:rsidRPr="00F30CC6" w:rsidDel="00AA5F70" w:rsidRDefault="00AA5F70" w:rsidP="00AA5F70">
      <w:pPr>
        <w:jc w:val="both"/>
        <w:rPr>
          <w:del w:id="1583" w:author="Chen Liao" w:date="2021-02-25T09:39:00Z"/>
          <w:moveTo w:id="1584" w:author="Chen Liao" w:date="2021-02-25T09:39:00Z"/>
          <w:rFonts w:ascii="Times New Roman" w:eastAsia="SimSun" w:hAnsi="Times New Roman" w:cs="Times New Roman"/>
          <w:b/>
          <w:bCs/>
          <w:color w:val="000000"/>
          <w:sz w:val="20"/>
          <w:szCs w:val="20"/>
        </w:rPr>
      </w:pPr>
      <w:commentRangeStart w:id="1585"/>
      <w:moveTo w:id="1586" w:author="Chen Liao" w:date="2021-02-25T09:39:00Z">
        <w:del w:id="1587" w:author="Chen Liao" w:date="2021-02-25T09:39:00Z">
          <w:r w:rsidRPr="00F30CC6" w:rsidDel="00AA5F70">
            <w:rPr>
              <w:rFonts w:ascii="Times New Roman" w:eastAsia="SimSun" w:hAnsi="Times New Roman" w:cs="Times New Roman"/>
              <w:b/>
              <w:bCs/>
              <w:color w:val="000000"/>
              <w:sz w:val="20"/>
              <w:szCs w:val="20"/>
            </w:rPr>
            <w:delText xml:space="preserve">Related to </w:delText>
          </w:r>
          <w:r w:rsidRPr="00A06850" w:rsidDel="00AA5F70">
            <w:rPr>
              <w:rFonts w:ascii="Times New Roman" w:eastAsia="SimSun" w:hAnsi="Times New Roman" w:cs="Times New Roman"/>
              <w:b/>
              <w:bCs/>
              <w:color w:val="000000"/>
              <w:sz w:val="20"/>
              <w:szCs w:val="20"/>
            </w:rPr>
            <w:delText>m</w:delText>
          </w:r>
          <w:r w:rsidRPr="00F30CC6" w:rsidDel="00AA5F70">
            <w:rPr>
              <w:rFonts w:ascii="Times New Roman" w:eastAsia="SimSun" w:hAnsi="Times New Roman" w:cs="Times New Roman"/>
              <w:b/>
              <w:bCs/>
              <w:color w:val="000000"/>
              <w:sz w:val="20"/>
              <w:szCs w:val="20"/>
            </w:rPr>
            <w:delText>ethods</w:delText>
          </w:r>
          <w:commentRangeEnd w:id="1585"/>
          <w:r w:rsidRPr="00A06850" w:rsidDel="00AA5F70">
            <w:rPr>
              <w:rStyle w:val="CommentReference"/>
              <w:rFonts w:ascii="Times New Roman" w:hAnsi="Times New Roman" w:cs="Times New Roman"/>
              <w:rPrChange w:id="1588" w:author="Chen Liao" w:date="2021-02-25T12:14:00Z">
                <w:rPr>
                  <w:rStyle w:val="CommentReference"/>
                </w:rPr>
              </w:rPrChange>
            </w:rPr>
            <w:commentReference w:id="1585"/>
          </w:r>
        </w:del>
      </w:moveTo>
    </w:p>
    <w:p w14:paraId="4CF98AFB" w14:textId="77777777" w:rsidR="00AA5F70" w:rsidRPr="00F30CC6" w:rsidRDefault="00AA5F70" w:rsidP="00AA5F70">
      <w:pPr>
        <w:jc w:val="center"/>
        <w:rPr>
          <w:moveTo w:id="1589" w:author="Chen Liao" w:date="2021-02-25T09:39:00Z"/>
          <w:rFonts w:ascii="Times New Roman" w:eastAsia="SimSun" w:hAnsi="Times New Roman" w:cs="Times New Roman"/>
          <w:b/>
          <w:bCs/>
          <w:color w:val="000000"/>
          <w:sz w:val="20"/>
          <w:szCs w:val="20"/>
        </w:rPr>
      </w:pPr>
      <w:moveTo w:id="1590" w:author="Chen Liao" w:date="2021-02-25T09:39:00Z">
        <w:r w:rsidRPr="00F30CC6">
          <w:rPr>
            <w:rFonts w:ascii="Times New Roman" w:eastAsia="SimSun" w:hAnsi="Times New Roman" w:cs="Times New Roman"/>
            <w:b/>
            <w:bCs/>
            <w:noProof/>
            <w:color w:val="000000"/>
            <w:sz w:val="20"/>
            <w:szCs w:val="20"/>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moveTo>
    </w:p>
    <w:p w14:paraId="1C559F9E" w14:textId="77777777" w:rsidR="00AA5F70" w:rsidRPr="00F30CC6" w:rsidRDefault="00AA5F70" w:rsidP="00AA5F70">
      <w:pPr>
        <w:jc w:val="both"/>
        <w:rPr>
          <w:moveTo w:id="1591" w:author="Chen Liao" w:date="2021-02-25T09:39:00Z"/>
          <w:rFonts w:ascii="Times New Roman" w:eastAsia="SimSun" w:hAnsi="Times New Roman" w:cs="Times New Roman"/>
          <w:color w:val="000000"/>
          <w:sz w:val="20"/>
          <w:szCs w:val="20"/>
        </w:rPr>
      </w:pPr>
    </w:p>
    <w:p w14:paraId="25E26C5E" w14:textId="77777777" w:rsidR="00ED3422" w:rsidRDefault="00AA5F70" w:rsidP="00ED3422">
      <w:pPr>
        <w:widowControl w:val="0"/>
        <w:autoSpaceDE w:val="0"/>
        <w:autoSpaceDN w:val="0"/>
        <w:adjustRightInd w:val="0"/>
        <w:rPr>
          <w:ins w:id="1592" w:author="刘 红宾" w:date="2021-03-09T20:19:00Z"/>
          <w:rFonts w:ascii="Times New Roman" w:hAnsi="Times New Roman" w:cs="Times New Roman"/>
        </w:rPr>
      </w:pPr>
      <w:moveTo w:id="1593" w:author="Chen Liao" w:date="2021-02-25T09:39:00Z">
        <w:r w:rsidRPr="00F30CC6">
          <w:rPr>
            <w:rFonts w:ascii="Times New Roman" w:hAnsi="Times New Roman" w:cs="Times New Roman"/>
            <w:b/>
            <w:bCs/>
            <w:sz w:val="20"/>
            <w:szCs w:val="20"/>
          </w:rPr>
          <w:t>Figure S1</w:t>
        </w:r>
      </w:moveTo>
      <w:ins w:id="1594" w:author="Chen Liao" w:date="2021-02-25T11:50:00Z">
        <w:r w:rsidR="00AC2C2E" w:rsidRPr="00F30CC6">
          <w:rPr>
            <w:rFonts w:ascii="Times New Roman" w:hAnsi="Times New Roman" w:cs="Times New Roman"/>
            <w:b/>
            <w:bCs/>
            <w:sz w:val="20"/>
            <w:szCs w:val="20"/>
          </w:rPr>
          <w:t>8</w:t>
        </w:r>
      </w:ins>
      <w:moveTo w:id="1595" w:author="Chen Liao" w:date="2021-02-25T09:39:00Z">
        <w:r w:rsidRPr="00F30CC6">
          <w:rPr>
            <w:rFonts w:ascii="Times New Roman" w:hAnsi="Times New Roman" w:cs="Times New Roman"/>
            <w:b/>
            <w:bCs/>
            <w:sz w:val="20"/>
            <w:szCs w:val="20"/>
          </w:rPr>
          <w:t xml:space="preserve">. </w:t>
        </w:r>
      </w:moveTo>
      <w:ins w:id="1596" w:author="Chen Liao" w:date="2021-02-25T09:40:00Z">
        <w:r w:rsidRPr="00F30CC6">
          <w:rPr>
            <w:rFonts w:ascii="Times New Roman" w:hAnsi="Times New Roman" w:cs="Times New Roman"/>
            <w:b/>
            <w:bCs/>
            <w:sz w:val="20"/>
            <w:szCs w:val="20"/>
          </w:rPr>
          <w:t xml:space="preserve">(Related to </w:t>
        </w:r>
      </w:ins>
      <w:ins w:id="1597" w:author="Chen Liao" w:date="2021-02-25T11:50:00Z">
        <w:r w:rsidR="00AC2C2E" w:rsidRPr="00F30CC6">
          <w:rPr>
            <w:rFonts w:ascii="Times New Roman" w:hAnsi="Times New Roman" w:cs="Times New Roman"/>
            <w:b/>
            <w:bCs/>
            <w:sz w:val="20"/>
            <w:szCs w:val="20"/>
          </w:rPr>
          <w:t xml:space="preserve">Materials and </w:t>
        </w:r>
      </w:ins>
      <w:ins w:id="1598" w:author="Chen Liao" w:date="2021-02-25T09:40:00Z">
        <w:r w:rsidRPr="00F30CC6">
          <w:rPr>
            <w:rFonts w:ascii="Times New Roman" w:hAnsi="Times New Roman" w:cs="Times New Roman"/>
            <w:b/>
            <w:bCs/>
            <w:sz w:val="20"/>
            <w:szCs w:val="20"/>
          </w:rPr>
          <w:t xml:space="preserve">Methods) </w:t>
        </w:r>
      </w:ins>
      <w:moveTo w:id="1599" w:author="Chen Liao" w:date="2021-02-25T09:39:00Z">
        <w:r w:rsidRPr="00F30CC6">
          <w:rPr>
            <w:rFonts w:ascii="Times New Roman" w:hAnsi="Times New Roman" w:cs="Times New Roman"/>
            <w:b/>
            <w:bCs/>
            <w:sz w:val="20"/>
            <w:szCs w:val="20"/>
          </w:rPr>
          <w:t xml:space="preserve">Rarefaction analysis of 16S rRNA gene clone libraries </w:t>
        </w:r>
        <w:r w:rsidRPr="00F30CC6">
          <w:rPr>
            <w:rFonts w:ascii="Times New Roman" w:hAnsi="Times New Roman" w:cs="Times New Roman"/>
            <w:b/>
            <w:bCs/>
            <w:color w:val="000000"/>
            <w:sz w:val="20"/>
            <w:szCs w:val="20"/>
          </w:rPr>
          <w:t>in terms of</w:t>
        </w:r>
        <w:r w:rsidRPr="00F30CC6">
          <w:rPr>
            <w:rFonts w:ascii="Times New Roman" w:hAnsi="Times New Roman" w:cs="Times New Roman"/>
            <w:b/>
            <w:bCs/>
            <w:sz w:val="20"/>
            <w:szCs w:val="20"/>
          </w:rPr>
          <w:t xml:space="preserve"> species richness, Shannon diversity, and Simpson diversity.</w:t>
        </w:r>
        <w:r w:rsidRPr="00F30CC6">
          <w:rPr>
            <w:rFonts w:ascii="Times New Roman" w:hAnsi="Times New Roman" w:cs="Times New Roman"/>
            <w:sz w:val="20"/>
            <w:szCs w:val="20"/>
          </w:rPr>
          <w:t xml:space="preserve"> Rarefaction curves were generated using the iNEXT package. Solid lines represent the observed alpha diversity with the number of reads sampled, and dashed lines represent the extrapolation of the solid lines until 25% more reads. To</w:t>
        </w:r>
        <w:r w:rsidRPr="00F30CC6">
          <w:rPr>
            <w:rFonts w:ascii="Times New Roman" w:hAnsi="Times New Roman" w:cs="Times New Roman"/>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moveTo>
      <w:moveToRangeEnd w:id="1582"/>
      <w:ins w:id="1600" w:author="刘 红宾" w:date="2021-03-01T09:41:00Z">
        <w:r w:rsidR="00434C87">
          <w:rPr>
            <w:rFonts w:ascii="Times New Roman" w:hAnsi="Times New Roman" w:cs="Times New Roman"/>
            <w:color w:val="000000"/>
          </w:rPr>
          <w:fldChar w:fldCharType="begin"/>
        </w:r>
        <w:r w:rsidR="00434C87">
          <w:rPr>
            <w:rFonts w:ascii="Times New Roman" w:hAnsi="Times New Roman" w:cs="Times New Roman"/>
            <w:color w:val="000000"/>
          </w:rPr>
          <w:instrText xml:space="preserve"> ADDIN NE.Bib</w:instrText>
        </w:r>
      </w:ins>
      <w:r w:rsidR="00434C87">
        <w:rPr>
          <w:rFonts w:ascii="Times New Roman" w:hAnsi="Times New Roman" w:cs="Times New Roman"/>
          <w:color w:val="000000"/>
        </w:rPr>
        <w:fldChar w:fldCharType="separate"/>
      </w:r>
    </w:p>
    <w:p w14:paraId="7A641EA6" w14:textId="77777777" w:rsidR="00ED3422" w:rsidRDefault="00ED3422" w:rsidP="00ED3422">
      <w:pPr>
        <w:widowControl w:val="0"/>
        <w:autoSpaceDE w:val="0"/>
        <w:autoSpaceDN w:val="0"/>
        <w:adjustRightInd w:val="0"/>
        <w:jc w:val="center"/>
        <w:rPr>
          <w:ins w:id="1601" w:author="刘 红宾" w:date="2021-03-09T20:19:00Z"/>
          <w:rFonts w:ascii="Times New Roman" w:hAnsi="Times New Roman" w:cs="Times New Roman"/>
        </w:rPr>
      </w:pPr>
      <w:ins w:id="1602" w:author="刘 红宾" w:date="2021-03-09T20:19:00Z">
        <w:r>
          <w:rPr>
            <w:rFonts w:ascii="Times New Roman" w:hAnsi="Times New Roman" w:cs="Times New Roman"/>
            <w:b/>
            <w:bCs/>
            <w:color w:val="000000"/>
            <w:sz w:val="40"/>
            <w:szCs w:val="40"/>
          </w:rPr>
          <w:t>References:</w:t>
        </w:r>
      </w:ins>
    </w:p>
    <w:p w14:paraId="6DF8B199" w14:textId="77777777" w:rsidR="00ED3422" w:rsidRDefault="00ED3422" w:rsidP="00ED3422">
      <w:pPr>
        <w:widowControl w:val="0"/>
        <w:autoSpaceDE w:val="0"/>
        <w:autoSpaceDN w:val="0"/>
        <w:adjustRightInd w:val="0"/>
        <w:jc w:val="both"/>
        <w:rPr>
          <w:ins w:id="1603" w:author="刘 红宾" w:date="2021-03-09T20:19:00Z"/>
          <w:rFonts w:ascii="Times New Roman" w:hAnsi="Times New Roman" w:cs="Times New Roman"/>
        </w:rPr>
      </w:pPr>
      <w:ins w:id="1604" w:author="刘 红宾" w:date="2021-03-09T20:19:00Z">
        <w:r>
          <w:rPr>
            <w:rFonts w:ascii="Times New Roman" w:hAnsi="Times New Roman" w:cs="Times New Roman"/>
            <w:color w:val="000000"/>
            <w:sz w:val="20"/>
            <w:szCs w:val="20"/>
          </w:rPr>
          <w:t xml:space="preserve"> [1].</w:t>
        </w:r>
        <w:r>
          <w:rPr>
            <w:rFonts w:ascii="Times New Roman" w:hAnsi="Times New Roman" w:cs="Times New Roman"/>
            <w:color w:val="000000"/>
            <w:sz w:val="20"/>
            <w:szCs w:val="20"/>
          </w:rPr>
          <w:tab/>
          <w:t>Lynch, S.V. and O. Pedersen, The Human Intestinal Microbiome in Health and Disease. New England Journal of Medicine, 2016.</w:t>
        </w:r>
      </w:ins>
    </w:p>
    <w:p w14:paraId="78C23EFA" w14:textId="77777777" w:rsidR="00ED3422" w:rsidRDefault="00ED3422" w:rsidP="00ED3422">
      <w:pPr>
        <w:widowControl w:val="0"/>
        <w:autoSpaceDE w:val="0"/>
        <w:autoSpaceDN w:val="0"/>
        <w:adjustRightInd w:val="0"/>
        <w:jc w:val="both"/>
        <w:rPr>
          <w:ins w:id="1605" w:author="刘 红宾" w:date="2021-03-09T20:19:00Z"/>
          <w:rFonts w:ascii="Times New Roman" w:hAnsi="Times New Roman" w:cs="Times New Roman"/>
        </w:rPr>
      </w:pPr>
      <w:ins w:id="1606" w:author="刘 红宾" w:date="2021-03-09T20:19:00Z">
        <w:r>
          <w:rPr>
            <w:rFonts w:ascii="Times New Roman" w:hAnsi="Times New Roman" w:cs="Times New Roman"/>
            <w:color w:val="000000"/>
            <w:sz w:val="20"/>
            <w:szCs w:val="20"/>
          </w:rPr>
          <w:t xml:space="preserve"> [2].</w:t>
        </w:r>
        <w:r>
          <w:rPr>
            <w:rFonts w:ascii="Times New Roman" w:hAnsi="Times New Roman" w:cs="Times New Roman"/>
            <w:color w:val="000000"/>
            <w:sz w:val="20"/>
            <w:szCs w:val="20"/>
          </w:rPr>
          <w:tab/>
          <w:t>Sanna, S., et al., Causal relationships among the gut microbiome, short-chain fatty acids and metabolic diseases. Nature Genetics, 2019. 51(4): p. 600-605.</w:t>
        </w:r>
      </w:ins>
    </w:p>
    <w:p w14:paraId="4EF6FB86" w14:textId="77777777" w:rsidR="00ED3422" w:rsidRDefault="00ED3422" w:rsidP="00ED3422">
      <w:pPr>
        <w:widowControl w:val="0"/>
        <w:autoSpaceDE w:val="0"/>
        <w:autoSpaceDN w:val="0"/>
        <w:adjustRightInd w:val="0"/>
        <w:jc w:val="both"/>
        <w:rPr>
          <w:ins w:id="1607" w:author="刘 红宾" w:date="2021-03-09T20:19:00Z"/>
          <w:rFonts w:ascii="Times New Roman" w:hAnsi="Times New Roman" w:cs="Times New Roman"/>
        </w:rPr>
      </w:pPr>
      <w:ins w:id="1608" w:author="刘 红宾" w:date="2021-03-09T20:19:00Z">
        <w:r>
          <w:rPr>
            <w:rFonts w:ascii="Times New Roman" w:hAnsi="Times New Roman" w:cs="Times New Roman"/>
            <w:color w:val="000000"/>
            <w:sz w:val="20"/>
            <w:szCs w:val="20"/>
          </w:rPr>
          <w:t xml:space="preserve"> [3].</w:t>
        </w:r>
        <w:r>
          <w:rPr>
            <w:rFonts w:ascii="Times New Roman" w:hAnsi="Times New Roman" w:cs="Times New Roman"/>
            <w:color w:val="000000"/>
            <w:sz w:val="20"/>
            <w:szCs w:val="20"/>
          </w:rPr>
          <w:tab/>
          <w:t>Nomura, M., et al., Association of Short-Chain Fatty Acids in the Gut Microbiome With Clinical Response to Treatment With Nivolumab or Pembrolizumab in Patients With Solid Cancer Tumors. JAMA Network Open, 2020. 3(4): p. e202895.</w:t>
        </w:r>
      </w:ins>
    </w:p>
    <w:p w14:paraId="741C2383" w14:textId="77777777" w:rsidR="00ED3422" w:rsidRDefault="00ED3422" w:rsidP="00ED3422">
      <w:pPr>
        <w:widowControl w:val="0"/>
        <w:autoSpaceDE w:val="0"/>
        <w:autoSpaceDN w:val="0"/>
        <w:adjustRightInd w:val="0"/>
        <w:jc w:val="both"/>
        <w:rPr>
          <w:ins w:id="1609" w:author="刘 红宾" w:date="2021-03-09T20:19:00Z"/>
          <w:rFonts w:ascii="Times New Roman" w:hAnsi="Times New Roman" w:cs="Times New Roman"/>
        </w:rPr>
      </w:pPr>
      <w:ins w:id="1610" w:author="刘 红宾" w:date="2021-03-09T20:19:00Z">
        <w:r>
          <w:rPr>
            <w:rFonts w:ascii="Times New Roman" w:hAnsi="Times New Roman" w:cs="Times New Roman"/>
            <w:color w:val="000000"/>
            <w:sz w:val="20"/>
            <w:szCs w:val="20"/>
          </w:rPr>
          <w:t xml:space="preserve"> [4].</w:t>
        </w:r>
        <w:r>
          <w:rPr>
            <w:rFonts w:ascii="Times New Roman" w:hAnsi="Times New Roman" w:cs="Times New Roman"/>
            <w:color w:val="000000"/>
            <w:sz w:val="20"/>
            <w:szCs w:val="20"/>
          </w:rPr>
          <w:tab/>
          <w:t>Gentile, C.L. and T.L. Weir, The gut microbiota at the intersection of diet and human health. Science, 2018. 362(6416</w:t>
        </w:r>
      </w:ins>
    </w:p>
    <w:p w14:paraId="768B3EA4" w14:textId="77777777" w:rsidR="00ED3422" w:rsidRDefault="00ED3422" w:rsidP="00ED3422">
      <w:pPr>
        <w:widowControl w:val="0"/>
        <w:autoSpaceDE w:val="0"/>
        <w:autoSpaceDN w:val="0"/>
        <w:adjustRightInd w:val="0"/>
        <w:jc w:val="both"/>
        <w:rPr>
          <w:ins w:id="1611" w:author="刘 红宾" w:date="2021-03-09T20:19:00Z"/>
          <w:rFonts w:ascii="Times New Roman" w:hAnsi="Times New Roman" w:cs="Times New Roman"/>
        </w:rPr>
      </w:pPr>
      <w:ins w:id="1612" w:author="刘 红宾" w:date="2021-03-09T20:19:00Z">
        <w:r>
          <w:rPr>
            <w:rFonts w:ascii="Times New Roman" w:hAnsi="Times New Roman" w:cs="Times New Roman"/>
            <w:color w:val="000000"/>
            <w:sz w:val="20"/>
            <w:szCs w:val="20"/>
          </w:rPr>
          <w:t>): p. 776</w:t>
        </w:r>
      </w:ins>
    </w:p>
    <w:p w14:paraId="56EF02B4" w14:textId="77777777" w:rsidR="00ED3422" w:rsidRDefault="00ED3422" w:rsidP="00ED3422">
      <w:pPr>
        <w:widowControl w:val="0"/>
        <w:autoSpaceDE w:val="0"/>
        <w:autoSpaceDN w:val="0"/>
        <w:adjustRightInd w:val="0"/>
        <w:jc w:val="both"/>
        <w:rPr>
          <w:ins w:id="1613" w:author="刘 红宾" w:date="2021-03-09T20:19:00Z"/>
          <w:rFonts w:ascii="Times New Roman" w:hAnsi="Times New Roman" w:cs="Times New Roman"/>
        </w:rPr>
      </w:pPr>
      <w:ins w:id="1614" w:author="刘 红宾" w:date="2021-03-09T20:19:00Z">
        <w:r>
          <w:rPr>
            <w:rFonts w:ascii="Times New Roman" w:hAnsi="Times New Roman" w:cs="Times New Roman"/>
            <w:color w:val="000000"/>
            <w:sz w:val="20"/>
            <w:szCs w:val="20"/>
          </w:rPr>
          <w:t>-780</w:t>
        </w:r>
      </w:ins>
    </w:p>
    <w:p w14:paraId="2A47873D" w14:textId="77777777" w:rsidR="00ED3422" w:rsidRDefault="00ED3422" w:rsidP="00ED3422">
      <w:pPr>
        <w:widowControl w:val="0"/>
        <w:autoSpaceDE w:val="0"/>
        <w:autoSpaceDN w:val="0"/>
        <w:adjustRightInd w:val="0"/>
        <w:jc w:val="both"/>
        <w:rPr>
          <w:ins w:id="1615" w:author="刘 红宾" w:date="2021-03-09T20:19:00Z"/>
          <w:rFonts w:ascii="Times New Roman" w:hAnsi="Times New Roman" w:cs="Times New Roman"/>
        </w:rPr>
      </w:pPr>
      <w:ins w:id="1616" w:author="刘 红宾" w:date="2021-03-09T20:19:00Z">
        <w:r>
          <w:rPr>
            <w:rFonts w:ascii="Times New Roman" w:hAnsi="Times New Roman" w:cs="Times New Roman"/>
            <w:color w:val="000000"/>
            <w:sz w:val="20"/>
            <w:szCs w:val="20"/>
          </w:rPr>
          <w:t>.</w:t>
        </w:r>
      </w:ins>
    </w:p>
    <w:p w14:paraId="151BEC74" w14:textId="77777777" w:rsidR="00ED3422" w:rsidRDefault="00ED3422" w:rsidP="00ED3422">
      <w:pPr>
        <w:widowControl w:val="0"/>
        <w:autoSpaceDE w:val="0"/>
        <w:autoSpaceDN w:val="0"/>
        <w:adjustRightInd w:val="0"/>
        <w:jc w:val="both"/>
        <w:rPr>
          <w:ins w:id="1617" w:author="刘 红宾" w:date="2021-03-09T20:19:00Z"/>
          <w:rFonts w:ascii="Times New Roman" w:hAnsi="Times New Roman" w:cs="Times New Roman"/>
        </w:rPr>
      </w:pPr>
      <w:ins w:id="1618" w:author="刘 红宾" w:date="2021-03-09T20:19:00Z">
        <w:r>
          <w:rPr>
            <w:rFonts w:ascii="Times New Roman" w:hAnsi="Times New Roman" w:cs="Times New Roman"/>
            <w:color w:val="000000"/>
            <w:sz w:val="20"/>
            <w:szCs w:val="20"/>
          </w:rPr>
          <w:t xml:space="preserve"> [5].</w:t>
        </w:r>
        <w:r>
          <w:rPr>
            <w:rFonts w:ascii="Times New Roman" w:hAnsi="Times New Roman" w:cs="Times New Roman"/>
            <w:color w:val="000000"/>
            <w:sz w:val="20"/>
            <w:szCs w:val="20"/>
          </w:rPr>
          <w:tab/>
          <w:t>Wargo, J.A., Modulating gut microbes. Science, 2020. 369(6509): p. 1302-1303.</w:t>
        </w:r>
      </w:ins>
    </w:p>
    <w:p w14:paraId="6B4AE7F1" w14:textId="77777777" w:rsidR="00ED3422" w:rsidRDefault="00ED3422" w:rsidP="00ED3422">
      <w:pPr>
        <w:widowControl w:val="0"/>
        <w:autoSpaceDE w:val="0"/>
        <w:autoSpaceDN w:val="0"/>
        <w:adjustRightInd w:val="0"/>
        <w:jc w:val="both"/>
        <w:rPr>
          <w:ins w:id="1619" w:author="刘 红宾" w:date="2021-03-09T20:19:00Z"/>
          <w:rFonts w:ascii="Times New Roman" w:hAnsi="Times New Roman" w:cs="Times New Roman"/>
        </w:rPr>
      </w:pPr>
      <w:ins w:id="1620" w:author="刘 红宾" w:date="2021-03-09T20:19:00Z">
        <w:r>
          <w:rPr>
            <w:rFonts w:ascii="Times New Roman" w:hAnsi="Times New Roman" w:cs="Times New Roman"/>
            <w:color w:val="000000"/>
            <w:sz w:val="20"/>
            <w:szCs w:val="20"/>
          </w:rPr>
          <w:t xml:space="preserve"> [6].</w:t>
        </w:r>
        <w:r>
          <w:rPr>
            <w:rFonts w:ascii="Times New Roman" w:hAnsi="Times New Roman" w:cs="Times New Roman"/>
            <w:color w:val="000000"/>
            <w:sz w:val="20"/>
            <w:szCs w:val="20"/>
          </w:rPr>
          <w:tab/>
          <w:t>Harkins, C.P., H.H. Kong and J.A. Segre, Manipulating the Human Microbiome to Manage Disease. JAMA, 2019. 323(4): p. 303.</w:t>
        </w:r>
      </w:ins>
    </w:p>
    <w:p w14:paraId="33B10588" w14:textId="77777777" w:rsidR="00ED3422" w:rsidRDefault="00ED3422" w:rsidP="00ED3422">
      <w:pPr>
        <w:widowControl w:val="0"/>
        <w:autoSpaceDE w:val="0"/>
        <w:autoSpaceDN w:val="0"/>
        <w:adjustRightInd w:val="0"/>
        <w:jc w:val="both"/>
        <w:rPr>
          <w:ins w:id="1621" w:author="刘 红宾" w:date="2021-03-09T20:19:00Z"/>
          <w:rFonts w:ascii="Times New Roman" w:hAnsi="Times New Roman" w:cs="Times New Roman"/>
        </w:rPr>
      </w:pPr>
      <w:ins w:id="1622" w:author="刘 红宾" w:date="2021-03-09T20:19:00Z">
        <w:r>
          <w:rPr>
            <w:rFonts w:ascii="Times New Roman" w:hAnsi="Times New Roman" w:cs="Times New Roman"/>
            <w:color w:val="000000"/>
            <w:sz w:val="20"/>
            <w:szCs w:val="20"/>
          </w:rPr>
          <w:t xml:space="preserve"> [7].</w:t>
        </w:r>
        <w:r>
          <w:rPr>
            <w:rFonts w:ascii="Times New Roman" w:hAnsi="Times New Roman" w:cs="Times New Roman"/>
            <w:color w:val="000000"/>
            <w:sz w:val="20"/>
            <w:szCs w:val="20"/>
          </w:rPr>
          <w:tab/>
          <w:t>Gehrig, J.L., et al., Effects of microbiota-directed foods in gnotobiotic animals and undernourished children. Science, 2019. 365(6449): p. eaau4732.</w:t>
        </w:r>
      </w:ins>
    </w:p>
    <w:p w14:paraId="292E0B59" w14:textId="77777777" w:rsidR="00ED3422" w:rsidRDefault="00ED3422" w:rsidP="00ED3422">
      <w:pPr>
        <w:widowControl w:val="0"/>
        <w:autoSpaceDE w:val="0"/>
        <w:autoSpaceDN w:val="0"/>
        <w:adjustRightInd w:val="0"/>
        <w:jc w:val="both"/>
        <w:rPr>
          <w:ins w:id="1623" w:author="刘 红宾" w:date="2021-03-09T20:19:00Z"/>
          <w:rFonts w:ascii="Times New Roman" w:hAnsi="Times New Roman" w:cs="Times New Roman"/>
        </w:rPr>
      </w:pPr>
      <w:ins w:id="1624" w:author="刘 红宾" w:date="2021-03-09T20:19:00Z">
        <w:r>
          <w:rPr>
            <w:rFonts w:ascii="Times New Roman" w:hAnsi="Times New Roman" w:cs="Times New Roman"/>
            <w:color w:val="000000"/>
            <w:sz w:val="20"/>
            <w:szCs w:val="20"/>
          </w:rPr>
          <w:t xml:space="preserve"> [8].</w:t>
        </w:r>
        <w:r>
          <w:rPr>
            <w:rFonts w:ascii="Times New Roman" w:hAnsi="Times New Roman" w:cs="Times New Roman"/>
            <w:color w:val="000000"/>
            <w:sz w:val="20"/>
            <w:szCs w:val="20"/>
          </w:rPr>
          <w:tab/>
          <w:t>Zhao, L., et al., Gut bacteria selectively promoted by dietary fibers alleviate type 2 diabetes. Science, 2018. 359(6380): p. 1151-1156.</w:t>
        </w:r>
      </w:ins>
    </w:p>
    <w:p w14:paraId="6676201C" w14:textId="77777777" w:rsidR="00ED3422" w:rsidRDefault="00ED3422" w:rsidP="00ED3422">
      <w:pPr>
        <w:widowControl w:val="0"/>
        <w:autoSpaceDE w:val="0"/>
        <w:autoSpaceDN w:val="0"/>
        <w:adjustRightInd w:val="0"/>
        <w:jc w:val="both"/>
        <w:rPr>
          <w:ins w:id="1625" w:author="刘 红宾" w:date="2021-03-09T20:19:00Z"/>
          <w:rFonts w:ascii="Times New Roman" w:hAnsi="Times New Roman" w:cs="Times New Roman"/>
        </w:rPr>
      </w:pPr>
      <w:ins w:id="1626" w:author="刘 红宾" w:date="2021-03-09T20:19:00Z">
        <w:r>
          <w:rPr>
            <w:rFonts w:ascii="Times New Roman" w:hAnsi="Times New Roman" w:cs="Times New Roman"/>
            <w:color w:val="000000"/>
            <w:sz w:val="20"/>
            <w:szCs w:val="20"/>
          </w:rPr>
          <w:t xml:space="preserve"> [9].</w:t>
        </w:r>
        <w:r>
          <w:rPr>
            <w:rFonts w:ascii="Times New Roman" w:hAnsi="Times New Roman" w:cs="Times New Roman"/>
            <w:color w:val="000000"/>
            <w:sz w:val="20"/>
            <w:szCs w:val="20"/>
          </w:rPr>
          <w:tab/>
          <w:t>Valcheva, R., et al., Inulin-type fructans improve active ulcerative colitis associated with microbiota changes and increased short-chain fatty acids levels. Gut Microbes, 2019. 10(3): p. 334-357.</w:t>
        </w:r>
      </w:ins>
    </w:p>
    <w:p w14:paraId="5CBAB6A6" w14:textId="77777777" w:rsidR="00ED3422" w:rsidRDefault="00ED3422" w:rsidP="00ED3422">
      <w:pPr>
        <w:widowControl w:val="0"/>
        <w:autoSpaceDE w:val="0"/>
        <w:autoSpaceDN w:val="0"/>
        <w:adjustRightInd w:val="0"/>
        <w:jc w:val="both"/>
        <w:rPr>
          <w:ins w:id="1627" w:author="刘 红宾" w:date="2021-03-09T20:19:00Z"/>
          <w:rFonts w:ascii="Times New Roman" w:hAnsi="Times New Roman" w:cs="Times New Roman"/>
        </w:rPr>
      </w:pPr>
      <w:ins w:id="1628" w:author="刘 红宾" w:date="2021-03-09T20:19:00Z">
        <w:r>
          <w:rPr>
            <w:rFonts w:ascii="Times New Roman" w:hAnsi="Times New Roman" w:cs="Times New Roman"/>
            <w:color w:val="000000"/>
            <w:sz w:val="20"/>
            <w:szCs w:val="20"/>
          </w:rPr>
          <w:t>[10].</w:t>
        </w:r>
        <w:r>
          <w:rPr>
            <w:rFonts w:ascii="Times New Roman" w:hAnsi="Times New Roman" w:cs="Times New Roman"/>
            <w:color w:val="000000"/>
            <w:sz w:val="20"/>
            <w:szCs w:val="20"/>
          </w:rPr>
          <w:tab/>
          <w:t>Rakoff-Nahoum, S., M.J. Coyne and L.E. Comstock, An Ecological Network of Polysaccharide Utilization among Human Intestinal Symbionts. Current Biology, 2014. 24(1): p. 40-49.</w:t>
        </w:r>
      </w:ins>
    </w:p>
    <w:p w14:paraId="01FDEE67" w14:textId="77777777" w:rsidR="00ED3422" w:rsidRDefault="00ED3422" w:rsidP="00ED3422">
      <w:pPr>
        <w:widowControl w:val="0"/>
        <w:autoSpaceDE w:val="0"/>
        <w:autoSpaceDN w:val="0"/>
        <w:adjustRightInd w:val="0"/>
        <w:jc w:val="both"/>
        <w:rPr>
          <w:ins w:id="1629" w:author="刘 红宾" w:date="2021-03-09T20:19:00Z"/>
          <w:rFonts w:ascii="Times New Roman" w:hAnsi="Times New Roman" w:cs="Times New Roman"/>
        </w:rPr>
      </w:pPr>
      <w:ins w:id="1630" w:author="刘 红宾" w:date="2021-03-09T20:19:00Z">
        <w:r>
          <w:rPr>
            <w:rFonts w:ascii="Times New Roman" w:hAnsi="Times New Roman" w:cs="Times New Roman"/>
            <w:color w:val="000000"/>
            <w:sz w:val="20"/>
            <w:szCs w:val="20"/>
          </w:rPr>
          <w:t>[11].</w:t>
        </w:r>
        <w:r>
          <w:rPr>
            <w:rFonts w:ascii="Times New Roman" w:hAnsi="Times New Roman" w:cs="Times New Roman"/>
            <w:color w:val="000000"/>
            <w:sz w:val="20"/>
            <w:szCs w:val="20"/>
          </w:rPr>
          <w:tab/>
          <w:t>Solden, L.M., et al., Interspecies cross-feeding orchestrates carbon degradation in the rumen ecosystem. Nature Microbiology, 2018. 3(11): p. 1274-1284.</w:t>
        </w:r>
      </w:ins>
    </w:p>
    <w:p w14:paraId="05AF8EB5" w14:textId="77777777" w:rsidR="00ED3422" w:rsidRDefault="00ED3422" w:rsidP="00ED3422">
      <w:pPr>
        <w:widowControl w:val="0"/>
        <w:autoSpaceDE w:val="0"/>
        <w:autoSpaceDN w:val="0"/>
        <w:adjustRightInd w:val="0"/>
        <w:jc w:val="both"/>
        <w:rPr>
          <w:ins w:id="1631" w:author="刘 红宾" w:date="2021-03-09T20:19:00Z"/>
          <w:rFonts w:ascii="Times New Roman" w:hAnsi="Times New Roman" w:cs="Times New Roman"/>
        </w:rPr>
      </w:pPr>
      <w:ins w:id="1632" w:author="刘 红宾" w:date="2021-03-09T20:19:00Z">
        <w:r>
          <w:rPr>
            <w:rFonts w:ascii="Times New Roman" w:hAnsi="Times New Roman" w:cs="Times New Roman"/>
            <w:color w:val="000000"/>
            <w:sz w:val="20"/>
            <w:szCs w:val="20"/>
          </w:rPr>
          <w:t>[12].</w:t>
        </w:r>
        <w:r>
          <w:rPr>
            <w:rFonts w:ascii="Times New Roman" w:hAnsi="Times New Roman" w:cs="Times New Roman"/>
            <w:color w:val="000000"/>
            <w:sz w:val="20"/>
            <w:szCs w:val="20"/>
          </w:rPr>
          <w:tab/>
          <w:t>Falony, G., et al., Cross-Feeding between Bifidobacterium longum BB536 and Acetate-Converting, Butyrate-Producing Colon Bacteria during Growth on Oligofructose. Applied and Environmental Microbiology, 2006. 72(12): p. 7835-7841.</w:t>
        </w:r>
      </w:ins>
    </w:p>
    <w:p w14:paraId="3B026C74" w14:textId="77777777" w:rsidR="00ED3422" w:rsidRDefault="00ED3422" w:rsidP="00ED3422">
      <w:pPr>
        <w:widowControl w:val="0"/>
        <w:autoSpaceDE w:val="0"/>
        <w:autoSpaceDN w:val="0"/>
        <w:adjustRightInd w:val="0"/>
        <w:jc w:val="both"/>
        <w:rPr>
          <w:ins w:id="1633" w:author="刘 红宾" w:date="2021-03-09T20:19:00Z"/>
          <w:rFonts w:ascii="Times New Roman" w:hAnsi="Times New Roman" w:cs="Times New Roman"/>
        </w:rPr>
      </w:pPr>
      <w:ins w:id="1634" w:author="刘 红宾" w:date="2021-03-09T20:19:00Z">
        <w:r>
          <w:rPr>
            <w:rFonts w:ascii="Times New Roman" w:hAnsi="Times New Roman" w:cs="Times New Roman"/>
            <w:color w:val="000000"/>
            <w:sz w:val="20"/>
            <w:szCs w:val="20"/>
          </w:rPr>
          <w:t>[13].</w:t>
        </w:r>
        <w:r>
          <w:rPr>
            <w:rFonts w:ascii="Times New Roman" w:hAnsi="Times New Roman" w:cs="Times New Roman"/>
            <w:color w:val="000000"/>
            <w:sz w:val="20"/>
            <w:szCs w:val="20"/>
          </w:rPr>
          <w:tab/>
          <w:t>Creswell, R., et al., High-resolution temporal profiling of the human gut microbiome reveals consistent and cascading alterations in response to dietary glycans. Genome Medicine, 2020. 12(1).</w:t>
        </w:r>
      </w:ins>
    </w:p>
    <w:p w14:paraId="67077F89" w14:textId="77777777" w:rsidR="00ED3422" w:rsidRDefault="00ED3422" w:rsidP="00ED3422">
      <w:pPr>
        <w:widowControl w:val="0"/>
        <w:autoSpaceDE w:val="0"/>
        <w:autoSpaceDN w:val="0"/>
        <w:adjustRightInd w:val="0"/>
        <w:jc w:val="both"/>
        <w:rPr>
          <w:ins w:id="1635" w:author="刘 红宾" w:date="2021-03-09T20:19:00Z"/>
          <w:rFonts w:ascii="Times New Roman" w:hAnsi="Times New Roman" w:cs="Times New Roman"/>
        </w:rPr>
      </w:pPr>
      <w:ins w:id="1636" w:author="刘 红宾" w:date="2021-03-09T20:19:00Z">
        <w:r>
          <w:rPr>
            <w:rFonts w:ascii="Times New Roman" w:hAnsi="Times New Roman" w:cs="Times New Roman"/>
            <w:color w:val="000000"/>
            <w:sz w:val="20"/>
            <w:szCs w:val="20"/>
          </w:rPr>
          <w:t>[14].</w:t>
        </w:r>
        <w:r>
          <w:rPr>
            <w:rFonts w:ascii="Times New Roman" w:hAnsi="Times New Roman" w:cs="Times New Roman"/>
            <w:color w:val="000000"/>
            <w:sz w:val="20"/>
            <w:szCs w:val="20"/>
          </w:rPr>
          <w:tab/>
          <w:t>Kolodziejczyk, A.A., D. Zheng and E. Elinav, Diet-microbiota interactions and personalized nutrition. Nat Rev Microbiol, 2019. 17(12): p. 742-753.</w:t>
        </w:r>
      </w:ins>
    </w:p>
    <w:p w14:paraId="25B4A0C9" w14:textId="77777777" w:rsidR="00ED3422" w:rsidRDefault="00ED3422" w:rsidP="00ED3422">
      <w:pPr>
        <w:widowControl w:val="0"/>
        <w:autoSpaceDE w:val="0"/>
        <w:autoSpaceDN w:val="0"/>
        <w:adjustRightInd w:val="0"/>
        <w:jc w:val="both"/>
        <w:rPr>
          <w:ins w:id="1637" w:author="刘 红宾" w:date="2021-03-09T20:19:00Z"/>
          <w:rFonts w:ascii="Times New Roman" w:hAnsi="Times New Roman" w:cs="Times New Roman"/>
        </w:rPr>
      </w:pPr>
      <w:ins w:id="1638" w:author="刘 红宾" w:date="2021-03-09T20:19:00Z">
        <w:r>
          <w:rPr>
            <w:rFonts w:ascii="Times New Roman" w:hAnsi="Times New Roman" w:cs="Times New Roman"/>
            <w:color w:val="000000"/>
            <w:sz w:val="20"/>
            <w:szCs w:val="20"/>
          </w:rPr>
          <w:t>[15].</w:t>
        </w:r>
        <w:r>
          <w:rPr>
            <w:rFonts w:ascii="Times New Roman" w:hAnsi="Times New Roman" w:cs="Times New Roman"/>
            <w:color w:val="000000"/>
            <w:sz w:val="20"/>
            <w:szCs w:val="20"/>
          </w:rPr>
          <w:tab/>
          <w:t>Cockburn, D.W. and N.M. Koropatkin, Polysaccharide Degradation by the Intestinal Microbiota and Its Influence on Human Health and Disease. J Mol Biol, 2016. 428(16): p. 3230-3252.</w:t>
        </w:r>
      </w:ins>
    </w:p>
    <w:p w14:paraId="1D88F5B8" w14:textId="77777777" w:rsidR="00ED3422" w:rsidRDefault="00ED3422" w:rsidP="00ED3422">
      <w:pPr>
        <w:widowControl w:val="0"/>
        <w:autoSpaceDE w:val="0"/>
        <w:autoSpaceDN w:val="0"/>
        <w:adjustRightInd w:val="0"/>
        <w:jc w:val="both"/>
        <w:rPr>
          <w:ins w:id="1639" w:author="刘 红宾" w:date="2021-03-09T20:19:00Z"/>
          <w:rFonts w:ascii="Times New Roman" w:hAnsi="Times New Roman" w:cs="Times New Roman"/>
        </w:rPr>
      </w:pPr>
      <w:ins w:id="1640" w:author="刘 红宾" w:date="2021-03-09T20:19:00Z">
        <w:r>
          <w:rPr>
            <w:rFonts w:ascii="Times New Roman" w:hAnsi="Times New Roman" w:cs="Times New Roman"/>
            <w:color w:val="000000"/>
            <w:sz w:val="20"/>
            <w:szCs w:val="20"/>
          </w:rPr>
          <w:t>[16].</w:t>
        </w:r>
        <w:r>
          <w:rPr>
            <w:rFonts w:ascii="Times New Roman" w:hAnsi="Times New Roman" w:cs="Times New Roman"/>
            <w:color w:val="000000"/>
            <w:sz w:val="20"/>
            <w:szCs w:val="20"/>
          </w:rPr>
          <w:tab/>
          <w:t xml:space="preserve">Ze, X., et al., Ruminococcus bromii is a keystone species for the degradation of resistant starch in the human </w:t>
        </w:r>
        <w:r>
          <w:rPr>
            <w:rFonts w:ascii="Times New Roman" w:hAnsi="Times New Roman" w:cs="Times New Roman"/>
            <w:color w:val="000000"/>
            <w:sz w:val="20"/>
            <w:szCs w:val="20"/>
          </w:rPr>
          <w:lastRenderedPageBreak/>
          <w:t>colon. ISME J, 2012. 6(8): p. 1535-43.</w:t>
        </w:r>
      </w:ins>
    </w:p>
    <w:p w14:paraId="2A475E40" w14:textId="77777777" w:rsidR="00ED3422" w:rsidRDefault="00ED3422" w:rsidP="00ED3422">
      <w:pPr>
        <w:widowControl w:val="0"/>
        <w:autoSpaceDE w:val="0"/>
        <w:autoSpaceDN w:val="0"/>
        <w:adjustRightInd w:val="0"/>
        <w:jc w:val="both"/>
        <w:rPr>
          <w:ins w:id="1641" w:author="刘 红宾" w:date="2021-03-09T20:19:00Z"/>
          <w:rFonts w:ascii="Times New Roman" w:hAnsi="Times New Roman" w:cs="Times New Roman"/>
        </w:rPr>
      </w:pPr>
      <w:ins w:id="1642" w:author="刘 红宾" w:date="2021-03-09T20:19:00Z">
        <w:r>
          <w:rPr>
            <w:rFonts w:ascii="Times New Roman" w:hAnsi="Times New Roman" w:cs="Times New Roman"/>
            <w:color w:val="000000"/>
            <w:sz w:val="20"/>
            <w:szCs w:val="20"/>
          </w:rPr>
          <w:t>[17].</w:t>
        </w:r>
        <w:r>
          <w:rPr>
            <w:rFonts w:ascii="Times New Roman" w:hAnsi="Times New Roman" w:cs="Times New Roman"/>
            <w:color w:val="000000"/>
            <w:sz w:val="20"/>
            <w:szCs w:val="20"/>
          </w:rPr>
          <w:tab/>
          <w:t>Salonen, A., et al., Impact of diet and individual variation on intestinal microbiota composition and  fermentation products in obese men. ISME J, 2014. 8(11): p. 2218-30.</w:t>
        </w:r>
      </w:ins>
    </w:p>
    <w:p w14:paraId="0EF77EE4" w14:textId="77777777" w:rsidR="00ED3422" w:rsidRDefault="00ED3422" w:rsidP="00ED3422">
      <w:pPr>
        <w:widowControl w:val="0"/>
        <w:autoSpaceDE w:val="0"/>
        <w:autoSpaceDN w:val="0"/>
        <w:adjustRightInd w:val="0"/>
        <w:jc w:val="both"/>
        <w:rPr>
          <w:ins w:id="1643" w:author="刘 红宾" w:date="2021-03-09T20:19:00Z"/>
          <w:rFonts w:ascii="Times New Roman" w:hAnsi="Times New Roman" w:cs="Times New Roman"/>
        </w:rPr>
      </w:pPr>
      <w:ins w:id="1644" w:author="刘 红宾" w:date="2021-03-09T20:19:00Z">
        <w:r>
          <w:rPr>
            <w:rFonts w:ascii="Times New Roman" w:hAnsi="Times New Roman" w:cs="Times New Roman"/>
            <w:color w:val="000000"/>
            <w:sz w:val="20"/>
            <w:szCs w:val="20"/>
          </w:rPr>
          <w:t>[18].</w:t>
        </w:r>
        <w:r>
          <w:rPr>
            <w:rFonts w:ascii="Times New Roman" w:hAnsi="Times New Roman" w:cs="Times New Roman"/>
            <w:color w:val="000000"/>
            <w:sz w:val="20"/>
            <w:szCs w:val="20"/>
          </w:rPr>
          <w:tab/>
          <w:t>Ahmed, W. and S. Rashid, Functional and therapeutic potential of inulin: A comprehensive review. Crit Rev Food Sci Nutr, 2019. 59(1): p. 1-13.</w:t>
        </w:r>
      </w:ins>
    </w:p>
    <w:p w14:paraId="47CBA8CD" w14:textId="77777777" w:rsidR="00ED3422" w:rsidRDefault="00ED3422" w:rsidP="00ED3422">
      <w:pPr>
        <w:widowControl w:val="0"/>
        <w:autoSpaceDE w:val="0"/>
        <w:autoSpaceDN w:val="0"/>
        <w:adjustRightInd w:val="0"/>
        <w:jc w:val="both"/>
        <w:rPr>
          <w:ins w:id="1645" w:author="刘 红宾" w:date="2021-03-09T20:19:00Z"/>
          <w:rFonts w:ascii="Times New Roman" w:hAnsi="Times New Roman" w:cs="Times New Roman"/>
        </w:rPr>
      </w:pPr>
      <w:ins w:id="1646" w:author="刘 红宾" w:date="2021-03-09T20:19:00Z">
        <w:r>
          <w:rPr>
            <w:rFonts w:ascii="Times New Roman" w:hAnsi="Times New Roman" w:cs="Times New Roman"/>
            <w:color w:val="000000"/>
            <w:sz w:val="20"/>
            <w:szCs w:val="20"/>
          </w:rPr>
          <w:t>[19].</w:t>
        </w:r>
        <w:r>
          <w:rPr>
            <w:rFonts w:ascii="Times New Roman" w:hAnsi="Times New Roman" w:cs="Times New Roman"/>
            <w:color w:val="000000"/>
            <w:sz w:val="20"/>
            <w:szCs w:val="20"/>
          </w:rPr>
          <w:tab/>
          <w:t>Cerqueira, F.M., et al., Starch Digestion by Gut Bacteria: Crowdsourcing for Carbs. Trends in Microbiology, 2019.</w:t>
        </w:r>
      </w:ins>
    </w:p>
    <w:p w14:paraId="6B178E3F" w14:textId="77777777" w:rsidR="00ED3422" w:rsidRDefault="00ED3422" w:rsidP="00ED3422">
      <w:pPr>
        <w:widowControl w:val="0"/>
        <w:autoSpaceDE w:val="0"/>
        <w:autoSpaceDN w:val="0"/>
        <w:adjustRightInd w:val="0"/>
        <w:jc w:val="both"/>
        <w:rPr>
          <w:ins w:id="1647" w:author="刘 红宾" w:date="2021-03-09T20:19:00Z"/>
          <w:rFonts w:ascii="Times New Roman" w:hAnsi="Times New Roman" w:cs="Times New Roman"/>
        </w:rPr>
      </w:pPr>
      <w:ins w:id="1648" w:author="刘 红宾" w:date="2021-03-09T20:19:00Z">
        <w:r>
          <w:rPr>
            <w:rFonts w:ascii="Times New Roman" w:hAnsi="Times New Roman" w:cs="Times New Roman"/>
            <w:color w:val="000000"/>
            <w:sz w:val="20"/>
            <w:szCs w:val="20"/>
          </w:rPr>
          <w:t>[20].</w:t>
        </w:r>
        <w:r>
          <w:rPr>
            <w:rFonts w:ascii="Times New Roman" w:hAnsi="Times New Roman" w:cs="Times New Roman"/>
            <w:color w:val="000000"/>
            <w:sz w:val="20"/>
            <w:szCs w:val="20"/>
          </w:rPr>
          <w:tab/>
        </w:r>
        <w:bookmarkStart w:id="1649" w:name="_neb155EC6C4_3BF2_49E3_B5CB_4BF83B75F5A1"/>
        <w:r>
          <w:rPr>
            <w:rFonts w:ascii="Times New Roman" w:hAnsi="Times New Roman" w:cs="Times New Roman"/>
            <w:color w:val="000000"/>
            <w:sz w:val="20"/>
            <w:szCs w:val="20"/>
          </w:rPr>
          <w:t>Martino, C., et al., A Novel Sparse Compositional Technique Reveals Microbial Perturbations. mSystems, 2019. 4(1).</w:t>
        </w:r>
        <w:bookmarkEnd w:id="1649"/>
      </w:ins>
    </w:p>
    <w:p w14:paraId="01B8F58F" w14:textId="77777777" w:rsidR="00ED3422" w:rsidRDefault="00ED3422" w:rsidP="00ED3422">
      <w:pPr>
        <w:widowControl w:val="0"/>
        <w:autoSpaceDE w:val="0"/>
        <w:autoSpaceDN w:val="0"/>
        <w:adjustRightInd w:val="0"/>
        <w:jc w:val="both"/>
        <w:rPr>
          <w:ins w:id="1650" w:author="刘 红宾" w:date="2021-03-09T20:19:00Z"/>
          <w:rFonts w:ascii="Times New Roman" w:hAnsi="Times New Roman" w:cs="Times New Roman"/>
        </w:rPr>
      </w:pPr>
      <w:ins w:id="1651" w:author="刘 红宾" w:date="2021-03-09T20:19:00Z">
        <w:r>
          <w:rPr>
            <w:rFonts w:ascii="Times New Roman" w:hAnsi="Times New Roman" w:cs="Times New Roman"/>
            <w:color w:val="000000"/>
            <w:sz w:val="20"/>
            <w:szCs w:val="20"/>
          </w:rPr>
          <w:t>[21].</w:t>
        </w:r>
        <w:r>
          <w:rPr>
            <w:rFonts w:ascii="Times New Roman" w:hAnsi="Times New Roman" w:cs="Times New Roman"/>
            <w:color w:val="000000"/>
            <w:sz w:val="20"/>
            <w:szCs w:val="20"/>
          </w:rPr>
          <w:tab/>
          <w:t>Belzer, C., et al., Microbial Metabolic Networks at the Mucus Layer Lead to Diet-Independent Butyrate and Vitamin B12 Production by Intestinal Symbionts. mBio, 2017. 8(5).</w:t>
        </w:r>
      </w:ins>
    </w:p>
    <w:p w14:paraId="2FB12D5E" w14:textId="77777777" w:rsidR="00ED3422" w:rsidRDefault="00ED3422" w:rsidP="00ED3422">
      <w:pPr>
        <w:widowControl w:val="0"/>
        <w:autoSpaceDE w:val="0"/>
        <w:autoSpaceDN w:val="0"/>
        <w:adjustRightInd w:val="0"/>
        <w:jc w:val="both"/>
        <w:rPr>
          <w:ins w:id="1652" w:author="刘 红宾" w:date="2021-03-09T20:19:00Z"/>
          <w:rFonts w:ascii="Times New Roman" w:hAnsi="Times New Roman" w:cs="Times New Roman"/>
        </w:rPr>
      </w:pPr>
      <w:ins w:id="1653" w:author="刘 红宾" w:date="2021-03-09T20:19:00Z">
        <w:r>
          <w:rPr>
            <w:rFonts w:ascii="Times New Roman" w:hAnsi="Times New Roman" w:cs="Times New Roman"/>
            <w:color w:val="000000"/>
            <w:sz w:val="20"/>
            <w:szCs w:val="20"/>
          </w:rPr>
          <w:t>[22].</w:t>
        </w:r>
        <w:r>
          <w:rPr>
            <w:rFonts w:ascii="Times New Roman" w:hAnsi="Times New Roman" w:cs="Times New Roman"/>
            <w:color w:val="000000"/>
            <w:sz w:val="20"/>
            <w:szCs w:val="20"/>
          </w:rPr>
          <w:tab/>
          <w:t>Chijiiwa, R., et al., Single-cell genomics of uncultured bacteria reveals dietary fiber responders in the mouse gut microbiota. Microbiome, 2020. 8(1): p. 5-14</w:t>
        </w:r>
      </w:ins>
    </w:p>
    <w:p w14:paraId="3B262E64" w14:textId="77777777" w:rsidR="00ED3422" w:rsidRDefault="00ED3422" w:rsidP="00ED3422">
      <w:pPr>
        <w:widowControl w:val="0"/>
        <w:autoSpaceDE w:val="0"/>
        <w:autoSpaceDN w:val="0"/>
        <w:adjustRightInd w:val="0"/>
        <w:jc w:val="both"/>
        <w:rPr>
          <w:ins w:id="1654" w:author="刘 红宾" w:date="2021-03-09T20:19:00Z"/>
          <w:rFonts w:ascii="Times New Roman" w:hAnsi="Times New Roman" w:cs="Times New Roman"/>
        </w:rPr>
      </w:pPr>
      <w:ins w:id="1655" w:author="刘 红宾" w:date="2021-03-09T20:19:00Z">
        <w:r>
          <w:rPr>
            <w:rFonts w:ascii="Times New Roman" w:hAnsi="Times New Roman" w:cs="Times New Roman"/>
            <w:color w:val="000000"/>
            <w:sz w:val="20"/>
            <w:szCs w:val="20"/>
          </w:rPr>
          <w:t>.</w:t>
        </w:r>
      </w:ins>
    </w:p>
    <w:p w14:paraId="42CE887F" w14:textId="77777777" w:rsidR="00ED3422" w:rsidRDefault="00ED3422" w:rsidP="00ED3422">
      <w:pPr>
        <w:widowControl w:val="0"/>
        <w:autoSpaceDE w:val="0"/>
        <w:autoSpaceDN w:val="0"/>
        <w:adjustRightInd w:val="0"/>
        <w:jc w:val="both"/>
        <w:rPr>
          <w:ins w:id="1656" w:author="刘 红宾" w:date="2021-03-09T20:19:00Z"/>
          <w:rFonts w:ascii="Times New Roman" w:hAnsi="Times New Roman" w:cs="Times New Roman"/>
        </w:rPr>
      </w:pPr>
      <w:ins w:id="1657" w:author="刘 红宾" w:date="2021-03-09T20:19:00Z">
        <w:r>
          <w:rPr>
            <w:rFonts w:ascii="Times New Roman" w:hAnsi="Times New Roman" w:cs="Times New Roman"/>
            <w:color w:val="000000"/>
            <w:sz w:val="20"/>
            <w:szCs w:val="20"/>
          </w:rPr>
          <w:t>[23].</w:t>
        </w:r>
        <w:r>
          <w:rPr>
            <w:rFonts w:ascii="Times New Roman" w:hAnsi="Times New Roman" w:cs="Times New Roman"/>
            <w:color w:val="000000"/>
            <w:sz w:val="20"/>
            <w:szCs w:val="20"/>
          </w:rPr>
          <w:tab/>
          <w:t>Rakoff-Nahoum, S., K.R. Foster and L.E. Comstock, The evolution of cooperation within the gut microbiota. Nature, 2016. 533(7602): p. 255-259.</w:t>
        </w:r>
      </w:ins>
    </w:p>
    <w:p w14:paraId="085745A2" w14:textId="77777777" w:rsidR="00ED3422" w:rsidRDefault="00ED3422" w:rsidP="00ED3422">
      <w:pPr>
        <w:widowControl w:val="0"/>
        <w:autoSpaceDE w:val="0"/>
        <w:autoSpaceDN w:val="0"/>
        <w:adjustRightInd w:val="0"/>
        <w:jc w:val="both"/>
        <w:rPr>
          <w:ins w:id="1658" w:author="刘 红宾" w:date="2021-03-09T20:19:00Z"/>
          <w:rFonts w:ascii="Times New Roman" w:hAnsi="Times New Roman" w:cs="Times New Roman"/>
        </w:rPr>
      </w:pPr>
      <w:ins w:id="1659" w:author="刘 红宾" w:date="2021-03-09T20:19:00Z">
        <w:r>
          <w:rPr>
            <w:rFonts w:ascii="Times New Roman" w:hAnsi="Times New Roman" w:cs="Times New Roman"/>
            <w:color w:val="000000"/>
            <w:sz w:val="20"/>
            <w:szCs w:val="20"/>
          </w:rPr>
          <w:t>[24].</w:t>
        </w:r>
        <w:r>
          <w:rPr>
            <w:rFonts w:ascii="Times New Roman" w:hAnsi="Times New Roman" w:cs="Times New Roman"/>
            <w:color w:val="000000"/>
            <w:sz w:val="20"/>
            <w:szCs w:val="20"/>
          </w:rPr>
          <w:tab/>
        </w:r>
        <w:bookmarkStart w:id="1660" w:name="_neb20E0F874_7279_430D_ADF2_AB5CDFAA0AA9"/>
        <w:r>
          <w:rPr>
            <w:rFonts w:ascii="Times New Roman" w:hAnsi="Times New Roman" w:cs="Times New Roman"/>
            <w:color w:val="000000"/>
            <w:sz w:val="20"/>
            <w:szCs w:val="20"/>
          </w:rPr>
          <w:t>Koropatkin, N.M., E.A. Cameron and E.C. Martens, How glycan metabolism shapes the human gut microbiota. Nat Rev Microbiol, 2012. 10(5): p. 323-35.</w:t>
        </w:r>
        <w:bookmarkEnd w:id="1660"/>
      </w:ins>
    </w:p>
    <w:p w14:paraId="171714FF" w14:textId="77777777" w:rsidR="00ED3422" w:rsidRDefault="00ED3422" w:rsidP="00ED3422">
      <w:pPr>
        <w:widowControl w:val="0"/>
        <w:autoSpaceDE w:val="0"/>
        <w:autoSpaceDN w:val="0"/>
        <w:adjustRightInd w:val="0"/>
        <w:jc w:val="both"/>
        <w:rPr>
          <w:ins w:id="1661" w:author="刘 红宾" w:date="2021-03-09T20:19:00Z"/>
          <w:rFonts w:ascii="Times New Roman" w:hAnsi="Times New Roman" w:cs="Times New Roman"/>
        </w:rPr>
      </w:pPr>
      <w:ins w:id="1662" w:author="刘 红宾" w:date="2021-03-09T20:19:00Z">
        <w:r>
          <w:rPr>
            <w:rFonts w:ascii="Times New Roman" w:hAnsi="Times New Roman" w:cs="Times New Roman"/>
            <w:color w:val="000000"/>
            <w:sz w:val="20"/>
            <w:szCs w:val="20"/>
          </w:rPr>
          <w:t>[25].</w:t>
        </w:r>
        <w:r>
          <w:rPr>
            <w:rFonts w:ascii="Times New Roman" w:hAnsi="Times New Roman" w:cs="Times New Roman"/>
            <w:color w:val="000000"/>
            <w:sz w:val="20"/>
            <w:szCs w:val="20"/>
          </w:rPr>
          <w:tab/>
          <w:t>Baxter, N.T., et al., The Glucoamylase Inhibitor Acarbose Has a Diet-Dependent and Reversible Effect on the Murine Gut Microbiome. mSphere, 2019. 4(1).</w:t>
        </w:r>
      </w:ins>
    </w:p>
    <w:p w14:paraId="6B8D3681" w14:textId="77777777" w:rsidR="00ED3422" w:rsidRDefault="00ED3422" w:rsidP="00ED3422">
      <w:pPr>
        <w:widowControl w:val="0"/>
        <w:autoSpaceDE w:val="0"/>
        <w:autoSpaceDN w:val="0"/>
        <w:adjustRightInd w:val="0"/>
        <w:jc w:val="both"/>
        <w:rPr>
          <w:ins w:id="1663" w:author="刘 红宾" w:date="2021-03-09T20:19:00Z"/>
          <w:rFonts w:ascii="Times New Roman" w:hAnsi="Times New Roman" w:cs="Times New Roman"/>
        </w:rPr>
      </w:pPr>
      <w:ins w:id="1664" w:author="刘 红宾" w:date="2021-03-09T20:19:00Z">
        <w:r>
          <w:rPr>
            <w:rFonts w:ascii="Times New Roman" w:hAnsi="Times New Roman" w:cs="Times New Roman"/>
            <w:color w:val="000000"/>
            <w:sz w:val="20"/>
            <w:szCs w:val="20"/>
          </w:rPr>
          <w:t>[26].</w:t>
        </w:r>
        <w:r>
          <w:rPr>
            <w:rFonts w:ascii="Times New Roman" w:hAnsi="Times New Roman" w:cs="Times New Roman"/>
            <w:color w:val="000000"/>
            <w:sz w:val="20"/>
            <w:szCs w:val="20"/>
          </w:rPr>
          <w:tab/>
          <w:t>Walker, A.W., et al., Dominant and diet-responsive groups of bacteria within the human colonic microbiota. ISME J, 2011. 5(2): p. 220-30.</w:t>
        </w:r>
      </w:ins>
    </w:p>
    <w:p w14:paraId="2370D1B9" w14:textId="77777777" w:rsidR="00ED3422" w:rsidRDefault="00ED3422" w:rsidP="00ED3422">
      <w:pPr>
        <w:widowControl w:val="0"/>
        <w:autoSpaceDE w:val="0"/>
        <w:autoSpaceDN w:val="0"/>
        <w:adjustRightInd w:val="0"/>
        <w:jc w:val="both"/>
        <w:rPr>
          <w:ins w:id="1665" w:author="刘 红宾" w:date="2021-03-09T20:19:00Z"/>
          <w:rFonts w:ascii="Times New Roman" w:hAnsi="Times New Roman" w:cs="Times New Roman"/>
        </w:rPr>
      </w:pPr>
      <w:ins w:id="1666" w:author="刘 红宾" w:date="2021-03-09T20:19:00Z">
        <w:r>
          <w:rPr>
            <w:rFonts w:ascii="Times New Roman" w:hAnsi="Times New Roman" w:cs="Times New Roman"/>
            <w:color w:val="000000"/>
            <w:sz w:val="20"/>
            <w:szCs w:val="20"/>
          </w:rPr>
          <w:t>[27].</w:t>
        </w:r>
        <w:r>
          <w:rPr>
            <w:rFonts w:ascii="Times New Roman" w:hAnsi="Times New Roman" w:cs="Times New Roman"/>
            <w:color w:val="000000"/>
            <w:sz w:val="20"/>
            <w:szCs w:val="20"/>
          </w:rPr>
          <w:tab/>
          <w:t>David, L.A., et al., Diet rapidly and reproducibly alters the human gut microbiome. Nature, 2014. 505(7484): p. 559-63.</w:t>
        </w:r>
      </w:ins>
    </w:p>
    <w:p w14:paraId="3A2A7E8C" w14:textId="77777777" w:rsidR="00ED3422" w:rsidRDefault="00ED3422" w:rsidP="00ED3422">
      <w:pPr>
        <w:widowControl w:val="0"/>
        <w:autoSpaceDE w:val="0"/>
        <w:autoSpaceDN w:val="0"/>
        <w:adjustRightInd w:val="0"/>
        <w:jc w:val="both"/>
        <w:rPr>
          <w:ins w:id="1667" w:author="刘 红宾" w:date="2021-03-09T20:19:00Z"/>
          <w:rFonts w:ascii="Times New Roman" w:hAnsi="Times New Roman" w:cs="Times New Roman"/>
        </w:rPr>
      </w:pPr>
      <w:ins w:id="1668" w:author="刘 红宾" w:date="2021-03-09T20:19:00Z">
        <w:r>
          <w:rPr>
            <w:rFonts w:ascii="Times New Roman" w:hAnsi="Times New Roman" w:cs="Times New Roman"/>
            <w:color w:val="000000"/>
            <w:sz w:val="20"/>
            <w:szCs w:val="20"/>
          </w:rPr>
          <w:t>[28].</w:t>
        </w:r>
        <w:r>
          <w:rPr>
            <w:rFonts w:ascii="Times New Roman" w:hAnsi="Times New Roman" w:cs="Times New Roman"/>
            <w:color w:val="000000"/>
            <w:sz w:val="20"/>
            <w:szCs w:val="20"/>
          </w:rPr>
          <w:tab/>
          <w:t>Hiel, S., et al., Effects of a diet based on inulin-rich vegetables on gut health and nutritional behavior in healthy humans. Am J Clin Nutr, 2019. 109(6): p. 1683-1695.</w:t>
        </w:r>
      </w:ins>
    </w:p>
    <w:p w14:paraId="0B45A09F" w14:textId="77777777" w:rsidR="00ED3422" w:rsidRDefault="00ED3422" w:rsidP="00ED3422">
      <w:pPr>
        <w:widowControl w:val="0"/>
        <w:autoSpaceDE w:val="0"/>
        <w:autoSpaceDN w:val="0"/>
        <w:adjustRightInd w:val="0"/>
        <w:jc w:val="both"/>
        <w:rPr>
          <w:ins w:id="1669" w:author="刘 红宾" w:date="2021-03-09T20:19:00Z"/>
          <w:rFonts w:ascii="Times New Roman" w:hAnsi="Times New Roman" w:cs="Times New Roman"/>
        </w:rPr>
      </w:pPr>
      <w:ins w:id="1670" w:author="刘 红宾" w:date="2021-03-09T20:19:00Z">
        <w:r>
          <w:rPr>
            <w:rFonts w:ascii="Times New Roman" w:hAnsi="Times New Roman" w:cs="Times New Roman"/>
            <w:color w:val="000000"/>
            <w:sz w:val="20"/>
            <w:szCs w:val="20"/>
          </w:rPr>
          <w:t>[29].</w:t>
        </w:r>
        <w:r>
          <w:rPr>
            <w:rFonts w:ascii="Times New Roman" w:hAnsi="Times New Roman" w:cs="Times New Roman"/>
            <w:color w:val="000000"/>
            <w:sz w:val="20"/>
            <w:szCs w:val="20"/>
          </w:rPr>
          <w:tab/>
          <w:t>Wu, G.D., et al., Linking long-term dietary patterns with gut microbial enterotypes. Science, 2011. 334(6052): p. 105-8.</w:t>
        </w:r>
      </w:ins>
    </w:p>
    <w:p w14:paraId="092FAC7C" w14:textId="77777777" w:rsidR="00ED3422" w:rsidRDefault="00ED3422" w:rsidP="00ED3422">
      <w:pPr>
        <w:widowControl w:val="0"/>
        <w:autoSpaceDE w:val="0"/>
        <w:autoSpaceDN w:val="0"/>
        <w:adjustRightInd w:val="0"/>
        <w:jc w:val="both"/>
        <w:rPr>
          <w:ins w:id="1671" w:author="刘 红宾" w:date="2021-03-09T20:19:00Z"/>
          <w:rFonts w:ascii="Times New Roman" w:hAnsi="Times New Roman" w:cs="Times New Roman"/>
        </w:rPr>
      </w:pPr>
      <w:ins w:id="1672" w:author="刘 红宾" w:date="2021-03-09T20:19:00Z">
        <w:r>
          <w:rPr>
            <w:rFonts w:ascii="Times New Roman" w:hAnsi="Times New Roman" w:cs="Times New Roman"/>
            <w:color w:val="000000"/>
            <w:sz w:val="20"/>
            <w:szCs w:val="20"/>
          </w:rPr>
          <w:t>[30].</w:t>
        </w:r>
        <w:r>
          <w:rPr>
            <w:rFonts w:ascii="Times New Roman" w:hAnsi="Times New Roman" w:cs="Times New Roman"/>
            <w:color w:val="000000"/>
            <w:sz w:val="20"/>
            <w:szCs w:val="20"/>
          </w:rPr>
          <w:tab/>
          <w:t>Nordgaard, I., et al., Colonic production of butyrate in patients with previous colonic cancer during long-term treatment with dietary fibre (Plantago ovata seeds). Scand J Gastroenterol, 1996. 31(10): p. 1011-20.</w:t>
        </w:r>
      </w:ins>
    </w:p>
    <w:p w14:paraId="04F8D7C8" w14:textId="77777777" w:rsidR="00ED3422" w:rsidRDefault="00ED3422" w:rsidP="00ED3422">
      <w:pPr>
        <w:widowControl w:val="0"/>
        <w:autoSpaceDE w:val="0"/>
        <w:autoSpaceDN w:val="0"/>
        <w:adjustRightInd w:val="0"/>
        <w:jc w:val="both"/>
        <w:rPr>
          <w:ins w:id="1673" w:author="刘 红宾" w:date="2021-03-09T20:19:00Z"/>
          <w:rFonts w:ascii="Times New Roman" w:hAnsi="Times New Roman" w:cs="Times New Roman"/>
        </w:rPr>
      </w:pPr>
      <w:ins w:id="1674" w:author="刘 红宾" w:date="2021-03-09T20:19:00Z">
        <w:r>
          <w:rPr>
            <w:rFonts w:ascii="Times New Roman" w:hAnsi="Times New Roman" w:cs="Times New Roman"/>
            <w:color w:val="000000"/>
            <w:sz w:val="20"/>
            <w:szCs w:val="20"/>
          </w:rPr>
          <w:t>[31].</w:t>
        </w:r>
        <w:r>
          <w:rPr>
            <w:rFonts w:ascii="Times New Roman" w:hAnsi="Times New Roman" w:cs="Times New Roman"/>
            <w:color w:val="000000"/>
            <w:sz w:val="20"/>
            <w:szCs w:val="20"/>
          </w:rPr>
          <w:tab/>
        </w:r>
        <w:bookmarkStart w:id="1675" w:name="_neb7B87C2A1_40B7_49CC_A3AF_D897DB5091AE"/>
        <w:r>
          <w:rPr>
            <w:rFonts w:ascii="Times New Roman" w:hAnsi="Times New Roman" w:cs="Times New Roman"/>
            <w:color w:val="000000"/>
            <w:sz w:val="20"/>
            <w:szCs w:val="20"/>
          </w:rPr>
          <w:t>Dogra, S.K., J. Doré and S. Damak, Gut Microbiota Resilience: Definition, Link to Health and Strategies for Intervention. Frontiers in Microbiology, 2020. 11.</w:t>
        </w:r>
        <w:bookmarkEnd w:id="1675"/>
      </w:ins>
    </w:p>
    <w:p w14:paraId="597AD91D" w14:textId="77777777" w:rsidR="00ED3422" w:rsidRDefault="00ED3422" w:rsidP="00ED3422">
      <w:pPr>
        <w:widowControl w:val="0"/>
        <w:autoSpaceDE w:val="0"/>
        <w:autoSpaceDN w:val="0"/>
        <w:adjustRightInd w:val="0"/>
        <w:jc w:val="both"/>
        <w:rPr>
          <w:ins w:id="1676" w:author="刘 红宾" w:date="2021-03-09T20:19:00Z"/>
          <w:rFonts w:ascii="Times New Roman" w:hAnsi="Times New Roman" w:cs="Times New Roman"/>
        </w:rPr>
      </w:pPr>
      <w:ins w:id="1677" w:author="刘 红宾" w:date="2021-03-09T20:19:00Z">
        <w:r>
          <w:rPr>
            <w:rFonts w:ascii="Times New Roman" w:hAnsi="Times New Roman" w:cs="Times New Roman"/>
            <w:color w:val="000000"/>
            <w:sz w:val="20"/>
            <w:szCs w:val="20"/>
          </w:rPr>
          <w:t>[32].</w:t>
        </w:r>
        <w:r>
          <w:rPr>
            <w:rFonts w:ascii="Times New Roman" w:hAnsi="Times New Roman" w:cs="Times New Roman"/>
            <w:color w:val="000000"/>
            <w:sz w:val="20"/>
            <w:szCs w:val="20"/>
          </w:rPr>
          <w:tab/>
          <w:t>Fragiadakis, G.K., et al., Long-term dietary intervention reveals resilience of the gut microbiota despite changes in diet and weight. The American Journal of Clinical Nutrition, 2020.</w:t>
        </w:r>
      </w:ins>
    </w:p>
    <w:p w14:paraId="58E815FC" w14:textId="77777777" w:rsidR="00ED3422" w:rsidRDefault="00ED3422" w:rsidP="00ED3422">
      <w:pPr>
        <w:widowControl w:val="0"/>
        <w:autoSpaceDE w:val="0"/>
        <w:autoSpaceDN w:val="0"/>
        <w:adjustRightInd w:val="0"/>
        <w:jc w:val="both"/>
        <w:rPr>
          <w:ins w:id="1678" w:author="刘 红宾" w:date="2021-03-09T20:19:00Z"/>
          <w:rFonts w:ascii="Times New Roman" w:hAnsi="Times New Roman" w:cs="Times New Roman"/>
        </w:rPr>
      </w:pPr>
      <w:ins w:id="1679" w:author="刘 红宾" w:date="2021-03-09T20:19:00Z">
        <w:r>
          <w:rPr>
            <w:rFonts w:ascii="Times New Roman" w:hAnsi="Times New Roman" w:cs="Times New Roman"/>
            <w:color w:val="000000"/>
            <w:sz w:val="20"/>
            <w:szCs w:val="20"/>
          </w:rPr>
          <w:t>[33].</w:t>
        </w:r>
        <w:r>
          <w:rPr>
            <w:rFonts w:ascii="Times New Roman" w:hAnsi="Times New Roman" w:cs="Times New Roman"/>
            <w:color w:val="000000"/>
            <w:sz w:val="20"/>
            <w:szCs w:val="20"/>
          </w:rPr>
          <w:tab/>
          <w:t>Korem, T., et al., Bread Affects Clinical Parameters and Induces Gut Microbiome-Associated Personal  Glycemic Responses. Cell Metab, 2017. 25(6): p. 1243-1253.e5.</w:t>
        </w:r>
      </w:ins>
    </w:p>
    <w:p w14:paraId="5AA04654" w14:textId="77777777" w:rsidR="00ED3422" w:rsidRDefault="00ED3422" w:rsidP="00ED3422">
      <w:pPr>
        <w:widowControl w:val="0"/>
        <w:autoSpaceDE w:val="0"/>
        <w:autoSpaceDN w:val="0"/>
        <w:adjustRightInd w:val="0"/>
        <w:jc w:val="both"/>
        <w:rPr>
          <w:ins w:id="1680" w:author="刘 红宾" w:date="2021-03-09T20:19:00Z"/>
          <w:rFonts w:ascii="Times New Roman" w:hAnsi="Times New Roman" w:cs="Times New Roman"/>
        </w:rPr>
      </w:pPr>
      <w:ins w:id="1681" w:author="刘 红宾" w:date="2021-03-09T20:19:00Z">
        <w:r>
          <w:rPr>
            <w:rFonts w:ascii="Times New Roman" w:hAnsi="Times New Roman" w:cs="Times New Roman"/>
            <w:color w:val="000000"/>
            <w:sz w:val="20"/>
            <w:szCs w:val="20"/>
          </w:rPr>
          <w:t>[34].</w:t>
        </w:r>
        <w:r>
          <w:rPr>
            <w:rFonts w:ascii="Times New Roman" w:hAnsi="Times New Roman" w:cs="Times New Roman"/>
            <w:color w:val="000000"/>
            <w:sz w:val="20"/>
            <w:szCs w:val="20"/>
          </w:rPr>
          <w:tab/>
          <w:t>Zhu, L., et al., Inulin with different degrees of polymerization modulates composition of intestinal microbiota in mice. FEMS Microbiology Letters, 2017. 364(10).</w:t>
        </w:r>
      </w:ins>
    </w:p>
    <w:p w14:paraId="51B6DFED" w14:textId="77777777" w:rsidR="00ED3422" w:rsidRDefault="00ED3422" w:rsidP="00ED3422">
      <w:pPr>
        <w:widowControl w:val="0"/>
        <w:autoSpaceDE w:val="0"/>
        <w:autoSpaceDN w:val="0"/>
        <w:adjustRightInd w:val="0"/>
        <w:jc w:val="both"/>
        <w:rPr>
          <w:ins w:id="1682" w:author="刘 红宾" w:date="2021-03-09T20:19:00Z"/>
          <w:rFonts w:ascii="Times New Roman" w:hAnsi="Times New Roman" w:cs="Times New Roman"/>
        </w:rPr>
      </w:pPr>
      <w:ins w:id="1683" w:author="刘 红宾" w:date="2021-03-09T20:19:00Z">
        <w:r>
          <w:rPr>
            <w:rFonts w:ascii="Times New Roman" w:hAnsi="Times New Roman" w:cs="Times New Roman"/>
            <w:color w:val="000000"/>
            <w:sz w:val="20"/>
            <w:szCs w:val="20"/>
          </w:rPr>
          <w:t>[35].</w:t>
        </w:r>
        <w:r>
          <w:rPr>
            <w:rFonts w:ascii="Times New Roman" w:hAnsi="Times New Roman" w:cs="Times New Roman"/>
            <w:color w:val="000000"/>
            <w:sz w:val="20"/>
            <w:szCs w:val="20"/>
          </w:rPr>
          <w:tab/>
          <w:t>Li, L., et al., Inulin with different degrees of polymerization protects against diet-induced endotoxemia and inflammation in association with gut microbiota regulation in mice. Scientific reports, 2020. 10(1): p. 978-12.</w:t>
        </w:r>
      </w:ins>
    </w:p>
    <w:p w14:paraId="6FB97803" w14:textId="77777777" w:rsidR="00ED3422" w:rsidRDefault="00ED3422" w:rsidP="00ED3422">
      <w:pPr>
        <w:widowControl w:val="0"/>
        <w:autoSpaceDE w:val="0"/>
        <w:autoSpaceDN w:val="0"/>
        <w:adjustRightInd w:val="0"/>
        <w:jc w:val="both"/>
        <w:rPr>
          <w:ins w:id="1684" w:author="刘 红宾" w:date="2021-03-09T20:19:00Z"/>
          <w:rFonts w:ascii="Times New Roman" w:hAnsi="Times New Roman" w:cs="Times New Roman"/>
        </w:rPr>
      </w:pPr>
      <w:ins w:id="1685" w:author="刘 红宾" w:date="2021-03-09T20:19:00Z">
        <w:r>
          <w:rPr>
            <w:rFonts w:ascii="Times New Roman" w:hAnsi="Times New Roman" w:cs="Times New Roman"/>
            <w:color w:val="000000"/>
            <w:sz w:val="20"/>
            <w:szCs w:val="20"/>
          </w:rPr>
          <w:t>[36].</w:t>
        </w:r>
        <w:r>
          <w:rPr>
            <w:rFonts w:ascii="Times New Roman" w:hAnsi="Times New Roman" w:cs="Times New Roman"/>
            <w:color w:val="000000"/>
            <w:sz w:val="20"/>
            <w:szCs w:val="20"/>
          </w:rPr>
          <w:tab/>
          <w:t>Lagkouvardos, I., et al., Sequence and cultivation study of Muribaculaceae reveals novel species, host preference, and functional potential of this yet undescribed family. Microbiome, 2019. 7(1).</w:t>
        </w:r>
      </w:ins>
    </w:p>
    <w:p w14:paraId="393E0107" w14:textId="77777777" w:rsidR="00ED3422" w:rsidRDefault="00ED3422" w:rsidP="00ED3422">
      <w:pPr>
        <w:widowControl w:val="0"/>
        <w:autoSpaceDE w:val="0"/>
        <w:autoSpaceDN w:val="0"/>
        <w:adjustRightInd w:val="0"/>
        <w:jc w:val="both"/>
        <w:rPr>
          <w:ins w:id="1686" w:author="刘 红宾" w:date="2021-03-09T20:19:00Z"/>
          <w:rFonts w:ascii="Times New Roman" w:hAnsi="Times New Roman" w:cs="Times New Roman"/>
        </w:rPr>
      </w:pPr>
      <w:ins w:id="1687" w:author="刘 红宾" w:date="2021-03-09T20:19:00Z">
        <w:r>
          <w:rPr>
            <w:rFonts w:ascii="Times New Roman" w:hAnsi="Times New Roman" w:cs="Times New Roman"/>
            <w:color w:val="000000"/>
            <w:sz w:val="20"/>
            <w:szCs w:val="20"/>
          </w:rPr>
          <w:t>[37].</w:t>
        </w:r>
        <w:r>
          <w:rPr>
            <w:rFonts w:ascii="Times New Roman" w:hAnsi="Times New Roman" w:cs="Times New Roman"/>
            <w:color w:val="000000"/>
            <w:sz w:val="20"/>
            <w:szCs w:val="20"/>
          </w:rPr>
          <w:tab/>
        </w:r>
        <w:bookmarkStart w:id="1688" w:name="_neb3F84B621_E948_40FD_82AE_A811527D81CE"/>
        <w:r>
          <w:rPr>
            <w:rFonts w:ascii="Times New Roman" w:hAnsi="Times New Roman" w:cs="Times New Roman"/>
            <w:color w:val="000000"/>
            <w:sz w:val="20"/>
            <w:szCs w:val="20"/>
          </w:rPr>
          <w:t>Le Bastard, Q., et al., The effects of inulin on gut microbial composition: a systematic review of evidence from human studies. European Journal of Clinical Microbiology &amp; Infectious Diseases, 2019.</w:t>
        </w:r>
        <w:bookmarkEnd w:id="1688"/>
      </w:ins>
    </w:p>
    <w:p w14:paraId="1ABA3FCA" w14:textId="77777777" w:rsidR="00ED3422" w:rsidRDefault="00ED3422" w:rsidP="00ED3422">
      <w:pPr>
        <w:widowControl w:val="0"/>
        <w:autoSpaceDE w:val="0"/>
        <w:autoSpaceDN w:val="0"/>
        <w:adjustRightInd w:val="0"/>
        <w:jc w:val="both"/>
        <w:rPr>
          <w:ins w:id="1689" w:author="刘 红宾" w:date="2021-03-09T20:19:00Z"/>
          <w:rFonts w:ascii="Times New Roman" w:hAnsi="Times New Roman" w:cs="Times New Roman"/>
        </w:rPr>
      </w:pPr>
      <w:ins w:id="1690" w:author="刘 红宾" w:date="2021-03-09T20:19:00Z">
        <w:r>
          <w:rPr>
            <w:rFonts w:ascii="Times New Roman" w:hAnsi="Times New Roman" w:cs="Times New Roman"/>
            <w:color w:val="000000"/>
            <w:sz w:val="20"/>
            <w:szCs w:val="20"/>
          </w:rPr>
          <w:t>[38].</w:t>
        </w:r>
        <w:r>
          <w:rPr>
            <w:rFonts w:ascii="Times New Roman" w:hAnsi="Times New Roman" w:cs="Times New Roman"/>
            <w:color w:val="000000"/>
            <w:sz w:val="20"/>
            <w:szCs w:val="20"/>
          </w:rPr>
          <w:tab/>
          <w:t>Scott, K.P., et al., Prebiotic stimulation of human colonic butyrate-producing bacteria and bifidobacteria, in vitro. FEMS Microbiol Ecol, 2014. 87(1): p. 30-40.</w:t>
        </w:r>
      </w:ins>
    </w:p>
    <w:p w14:paraId="762DDE7A" w14:textId="77777777" w:rsidR="00ED3422" w:rsidRDefault="00ED3422" w:rsidP="00ED3422">
      <w:pPr>
        <w:widowControl w:val="0"/>
        <w:autoSpaceDE w:val="0"/>
        <w:autoSpaceDN w:val="0"/>
        <w:adjustRightInd w:val="0"/>
        <w:jc w:val="both"/>
        <w:rPr>
          <w:ins w:id="1691" w:author="刘 红宾" w:date="2021-03-09T20:19:00Z"/>
          <w:rFonts w:ascii="Times New Roman" w:hAnsi="Times New Roman" w:cs="Times New Roman"/>
        </w:rPr>
      </w:pPr>
      <w:ins w:id="1692" w:author="刘 红宾" w:date="2021-03-09T20:19:00Z">
        <w:r>
          <w:rPr>
            <w:rFonts w:ascii="Times New Roman" w:hAnsi="Times New Roman" w:cs="Times New Roman"/>
            <w:color w:val="000000"/>
            <w:sz w:val="20"/>
            <w:szCs w:val="20"/>
          </w:rPr>
          <w:t>[39].</w:t>
        </w:r>
        <w:r>
          <w:rPr>
            <w:rFonts w:ascii="Times New Roman" w:hAnsi="Times New Roman" w:cs="Times New Roman"/>
            <w:color w:val="000000"/>
            <w:sz w:val="20"/>
            <w:szCs w:val="20"/>
          </w:rPr>
          <w:tab/>
          <w:t>Hugenholtz, F. and W.M. de Vos, Mouse models for human intestinal microbiota research: a critical evaluation. Cellular and Molecular Life Sciences, 2017.</w:t>
        </w:r>
      </w:ins>
    </w:p>
    <w:p w14:paraId="58BCF411" w14:textId="77777777" w:rsidR="00ED3422" w:rsidRDefault="00ED3422" w:rsidP="00ED3422">
      <w:pPr>
        <w:widowControl w:val="0"/>
        <w:autoSpaceDE w:val="0"/>
        <w:autoSpaceDN w:val="0"/>
        <w:adjustRightInd w:val="0"/>
        <w:jc w:val="both"/>
        <w:rPr>
          <w:ins w:id="1693" w:author="刘 红宾" w:date="2021-03-09T20:19:00Z"/>
          <w:rFonts w:ascii="Times New Roman" w:hAnsi="Times New Roman" w:cs="Times New Roman"/>
        </w:rPr>
      </w:pPr>
      <w:ins w:id="1694" w:author="刘 红宾" w:date="2021-03-09T20:19:00Z">
        <w:r>
          <w:rPr>
            <w:rFonts w:ascii="Times New Roman" w:hAnsi="Times New Roman" w:cs="Times New Roman"/>
            <w:color w:val="000000"/>
            <w:sz w:val="20"/>
            <w:szCs w:val="20"/>
          </w:rPr>
          <w:t>[40].</w:t>
        </w:r>
        <w:r>
          <w:rPr>
            <w:rFonts w:ascii="Times New Roman" w:hAnsi="Times New Roman" w:cs="Times New Roman"/>
            <w:color w:val="000000"/>
            <w:sz w:val="20"/>
            <w:szCs w:val="20"/>
          </w:rPr>
          <w:tab/>
          <w:t>Lim, R., et al., Large-scale metabolic interaction network of the mouse and human gut microbiota. Scientific Data, 2020. 7(1).</w:t>
        </w:r>
      </w:ins>
    </w:p>
    <w:p w14:paraId="63EC12DB" w14:textId="77777777" w:rsidR="00ED3422" w:rsidRDefault="00ED3422" w:rsidP="00ED3422">
      <w:pPr>
        <w:widowControl w:val="0"/>
        <w:autoSpaceDE w:val="0"/>
        <w:autoSpaceDN w:val="0"/>
        <w:adjustRightInd w:val="0"/>
        <w:jc w:val="both"/>
        <w:rPr>
          <w:ins w:id="1695" w:author="刘 红宾" w:date="2021-03-09T20:19:00Z"/>
          <w:rFonts w:ascii="Times New Roman" w:hAnsi="Times New Roman" w:cs="Times New Roman"/>
        </w:rPr>
      </w:pPr>
      <w:ins w:id="1696" w:author="刘 红宾" w:date="2021-03-09T20:19:00Z">
        <w:r>
          <w:rPr>
            <w:rFonts w:ascii="Times New Roman" w:hAnsi="Times New Roman" w:cs="Times New Roman"/>
            <w:color w:val="000000"/>
            <w:sz w:val="20"/>
            <w:szCs w:val="20"/>
          </w:rPr>
          <w:t>[41].</w:t>
        </w:r>
        <w:r>
          <w:rPr>
            <w:rFonts w:ascii="Times New Roman" w:hAnsi="Times New Roman" w:cs="Times New Roman"/>
            <w:color w:val="000000"/>
            <w:sz w:val="20"/>
            <w:szCs w:val="20"/>
          </w:rPr>
          <w:tab/>
          <w:t>Schloss, P.D., Identifying and Overcoming Threats to Reproducibility, Replicability, Robustness, and Generalizability in Microbiome Research. mBio, 2018. 9(3).</w:t>
        </w:r>
      </w:ins>
    </w:p>
    <w:p w14:paraId="729C3DDD" w14:textId="77777777" w:rsidR="00ED3422" w:rsidRDefault="00ED3422" w:rsidP="00ED3422">
      <w:pPr>
        <w:widowControl w:val="0"/>
        <w:autoSpaceDE w:val="0"/>
        <w:autoSpaceDN w:val="0"/>
        <w:adjustRightInd w:val="0"/>
        <w:jc w:val="both"/>
        <w:rPr>
          <w:ins w:id="1697" w:author="刘 红宾" w:date="2021-03-09T20:19:00Z"/>
          <w:rFonts w:ascii="Times New Roman" w:hAnsi="Times New Roman" w:cs="Times New Roman"/>
        </w:rPr>
      </w:pPr>
      <w:ins w:id="1698" w:author="刘 红宾" w:date="2021-03-09T20:19:00Z">
        <w:r>
          <w:rPr>
            <w:rFonts w:ascii="Times New Roman" w:hAnsi="Times New Roman" w:cs="Times New Roman"/>
            <w:color w:val="000000"/>
            <w:sz w:val="20"/>
            <w:szCs w:val="20"/>
          </w:rPr>
          <w:t>[42].</w:t>
        </w:r>
        <w:r>
          <w:rPr>
            <w:rFonts w:ascii="Times New Roman" w:hAnsi="Times New Roman" w:cs="Times New Roman"/>
            <w:color w:val="000000"/>
            <w:sz w:val="20"/>
            <w:szCs w:val="20"/>
          </w:rPr>
          <w:tab/>
          <w:t>Zhang, S., H. Wang and M. Zhu, A sensitive GC/MS detection method for analyzing microbial metabolites short chain fatty acids in fecal and serum samples. Talanta, 2019. 196: p. 249-254.</w:t>
        </w:r>
      </w:ins>
    </w:p>
    <w:p w14:paraId="6EFE2D1C" w14:textId="77777777" w:rsidR="00ED3422" w:rsidRDefault="00ED3422" w:rsidP="00ED3422">
      <w:pPr>
        <w:widowControl w:val="0"/>
        <w:autoSpaceDE w:val="0"/>
        <w:autoSpaceDN w:val="0"/>
        <w:adjustRightInd w:val="0"/>
        <w:jc w:val="both"/>
        <w:rPr>
          <w:ins w:id="1699" w:author="刘 红宾" w:date="2021-03-09T20:19:00Z"/>
          <w:rFonts w:ascii="Times New Roman" w:hAnsi="Times New Roman" w:cs="Times New Roman"/>
        </w:rPr>
      </w:pPr>
      <w:ins w:id="1700" w:author="刘 红宾" w:date="2021-03-09T20:19:00Z">
        <w:r>
          <w:rPr>
            <w:rFonts w:ascii="Times New Roman" w:hAnsi="Times New Roman" w:cs="Times New Roman"/>
            <w:color w:val="000000"/>
            <w:sz w:val="20"/>
            <w:szCs w:val="20"/>
          </w:rPr>
          <w:t>[43].</w:t>
        </w:r>
        <w:r>
          <w:rPr>
            <w:rFonts w:ascii="Times New Roman" w:hAnsi="Times New Roman" w:cs="Times New Roman"/>
            <w:color w:val="000000"/>
            <w:sz w:val="20"/>
            <w:szCs w:val="20"/>
          </w:rPr>
          <w:tab/>
        </w:r>
        <w:bookmarkStart w:id="1701" w:name="_neb6EA9920D_AEC4_4F06_A10E_3480FA917FA9"/>
        <w:r>
          <w:rPr>
            <w:rFonts w:ascii="Times New Roman" w:hAnsi="Times New Roman" w:cs="Times New Roman"/>
            <w:color w:val="000000"/>
            <w:sz w:val="20"/>
            <w:szCs w:val="20"/>
          </w:rPr>
          <w:t>Jian, C., et al., Quantitative PCR provides a simple and accessible method for quantitative microbiota profiling. PLOS ONE, 2020. 15(1): p. e0227285.</w:t>
        </w:r>
        <w:bookmarkEnd w:id="1701"/>
      </w:ins>
    </w:p>
    <w:p w14:paraId="281585AE" w14:textId="77777777" w:rsidR="00ED3422" w:rsidRDefault="00ED3422" w:rsidP="00ED3422">
      <w:pPr>
        <w:widowControl w:val="0"/>
        <w:autoSpaceDE w:val="0"/>
        <w:autoSpaceDN w:val="0"/>
        <w:adjustRightInd w:val="0"/>
        <w:jc w:val="both"/>
        <w:rPr>
          <w:ins w:id="1702" w:author="刘 红宾" w:date="2021-03-09T20:19:00Z"/>
          <w:rFonts w:ascii="Times New Roman" w:hAnsi="Times New Roman" w:cs="Times New Roman"/>
        </w:rPr>
      </w:pPr>
      <w:ins w:id="1703" w:author="刘 红宾" w:date="2021-03-09T20:19:00Z">
        <w:r>
          <w:rPr>
            <w:rFonts w:ascii="Times New Roman" w:hAnsi="Times New Roman" w:cs="Times New Roman"/>
            <w:color w:val="000000"/>
            <w:sz w:val="20"/>
            <w:szCs w:val="20"/>
          </w:rPr>
          <w:lastRenderedPageBreak/>
          <w:t>[44].</w:t>
        </w:r>
        <w:r>
          <w:rPr>
            <w:rFonts w:ascii="Times New Roman" w:hAnsi="Times New Roman" w:cs="Times New Roman"/>
            <w:color w:val="000000"/>
            <w:sz w:val="20"/>
            <w:szCs w:val="20"/>
          </w:rPr>
          <w:tab/>
          <w:t>Gohl, D.M., et al., Systematic improvement of amplicon marker gene methods for increased accuracy in microbiome studies. Nature Biotechnology, 2016. 34(9): p. 942-949.</w:t>
        </w:r>
      </w:ins>
    </w:p>
    <w:p w14:paraId="5CB63D73" w14:textId="77777777" w:rsidR="00ED3422" w:rsidRDefault="00ED3422" w:rsidP="00ED3422">
      <w:pPr>
        <w:widowControl w:val="0"/>
        <w:autoSpaceDE w:val="0"/>
        <w:autoSpaceDN w:val="0"/>
        <w:adjustRightInd w:val="0"/>
        <w:jc w:val="both"/>
        <w:rPr>
          <w:ins w:id="1704" w:author="刘 红宾" w:date="2021-03-09T20:19:00Z"/>
          <w:rFonts w:ascii="Times New Roman" w:hAnsi="Times New Roman" w:cs="Times New Roman"/>
        </w:rPr>
      </w:pPr>
      <w:ins w:id="1705" w:author="刘 红宾" w:date="2021-03-09T20:19:00Z">
        <w:r>
          <w:rPr>
            <w:rFonts w:ascii="Times New Roman" w:hAnsi="Times New Roman" w:cs="Times New Roman"/>
            <w:color w:val="000000"/>
            <w:sz w:val="20"/>
            <w:szCs w:val="20"/>
          </w:rPr>
          <w:t>[45].</w:t>
        </w:r>
        <w:r>
          <w:rPr>
            <w:rFonts w:ascii="Times New Roman" w:hAnsi="Times New Roman" w:cs="Times New Roman"/>
            <w:color w:val="000000"/>
            <w:sz w:val="20"/>
            <w:szCs w:val="20"/>
          </w:rPr>
          <w:tab/>
        </w:r>
        <w:bookmarkStart w:id="1706" w:name="_neb2F47CEAC_5A92_4968_8216_A153392A693C"/>
        <w:r>
          <w:rPr>
            <w:rFonts w:ascii="Times New Roman" w:hAnsi="Times New Roman" w:cs="Times New Roman"/>
            <w:color w:val="000000"/>
            <w:sz w:val="20"/>
            <w:szCs w:val="20"/>
          </w:rPr>
          <w:t>Bolyen, E., et al., Reproducible, interactive, scalable and extensible microbiome data science using  QIIME 2. Nat Biotechnol, 2019. 37(8): p. 852-857.</w:t>
        </w:r>
        <w:bookmarkEnd w:id="1706"/>
      </w:ins>
    </w:p>
    <w:p w14:paraId="56604B6E" w14:textId="77777777" w:rsidR="00ED3422" w:rsidRDefault="00ED3422" w:rsidP="00ED3422">
      <w:pPr>
        <w:widowControl w:val="0"/>
        <w:autoSpaceDE w:val="0"/>
        <w:autoSpaceDN w:val="0"/>
        <w:adjustRightInd w:val="0"/>
        <w:jc w:val="both"/>
        <w:rPr>
          <w:ins w:id="1707" w:author="刘 红宾" w:date="2021-03-09T20:19:00Z"/>
          <w:rFonts w:ascii="Times New Roman" w:hAnsi="Times New Roman" w:cs="Times New Roman"/>
        </w:rPr>
      </w:pPr>
      <w:ins w:id="1708" w:author="刘 红宾" w:date="2021-03-09T20:19:00Z">
        <w:r>
          <w:rPr>
            <w:rFonts w:ascii="Times New Roman" w:hAnsi="Times New Roman" w:cs="Times New Roman"/>
            <w:color w:val="000000"/>
            <w:sz w:val="20"/>
            <w:szCs w:val="20"/>
          </w:rPr>
          <w:t>[46].</w:t>
        </w:r>
        <w:r>
          <w:rPr>
            <w:rFonts w:ascii="Times New Roman" w:hAnsi="Times New Roman" w:cs="Times New Roman"/>
            <w:color w:val="000000"/>
            <w:sz w:val="20"/>
            <w:szCs w:val="20"/>
          </w:rPr>
          <w:tab/>
          <w:t>Davis, N.M., et al., Simple statistical identification and removal of contaminant sequences in marker-gene and metagenomics data. Microbiome, 2018. 6(1).</w:t>
        </w:r>
      </w:ins>
    </w:p>
    <w:p w14:paraId="473A8EF5" w14:textId="77777777" w:rsidR="00ED3422" w:rsidRDefault="00ED3422" w:rsidP="00ED3422">
      <w:pPr>
        <w:widowControl w:val="0"/>
        <w:autoSpaceDE w:val="0"/>
        <w:autoSpaceDN w:val="0"/>
        <w:adjustRightInd w:val="0"/>
        <w:jc w:val="both"/>
        <w:rPr>
          <w:ins w:id="1709" w:author="刘 红宾" w:date="2021-03-09T20:19:00Z"/>
          <w:rFonts w:ascii="Times New Roman" w:hAnsi="Times New Roman" w:cs="Times New Roman"/>
        </w:rPr>
      </w:pPr>
      <w:ins w:id="1710" w:author="刘 红宾" w:date="2021-03-09T20:19:00Z">
        <w:r>
          <w:rPr>
            <w:rFonts w:ascii="Times New Roman" w:hAnsi="Times New Roman" w:cs="Times New Roman"/>
            <w:color w:val="000000"/>
            <w:sz w:val="20"/>
            <w:szCs w:val="20"/>
          </w:rPr>
          <w:t>[47].</w:t>
        </w:r>
        <w:r>
          <w:rPr>
            <w:rFonts w:ascii="Times New Roman" w:hAnsi="Times New Roman" w:cs="Times New Roman"/>
            <w:color w:val="000000"/>
            <w:sz w:val="20"/>
            <w:szCs w:val="20"/>
          </w:rPr>
          <w:tab/>
        </w:r>
        <w:bookmarkStart w:id="1711" w:name="_neb2A481061_4409_4825_8DAA_21BE86199B16"/>
        <w:r>
          <w:rPr>
            <w:rFonts w:ascii="Times New Roman" w:hAnsi="Times New Roman" w:cs="Times New Roman"/>
            <w:color w:val="000000"/>
            <w:sz w:val="20"/>
            <w:szCs w:val="20"/>
          </w:rPr>
          <w:t>Hsieh, T.C., K.H. Ma and A. Chao, iNEXT: an R package for rarefaction and extrapolation of species diversity (H ill numbers). Methods in Ecology and Evolution, 2016. 7(12): p. 1451-1456.</w:t>
        </w:r>
        <w:bookmarkEnd w:id="1711"/>
      </w:ins>
    </w:p>
    <w:p w14:paraId="2C8B183C" w14:textId="77777777" w:rsidR="00ED3422" w:rsidRDefault="00ED3422" w:rsidP="00ED3422">
      <w:pPr>
        <w:widowControl w:val="0"/>
        <w:autoSpaceDE w:val="0"/>
        <w:autoSpaceDN w:val="0"/>
        <w:adjustRightInd w:val="0"/>
        <w:jc w:val="both"/>
        <w:rPr>
          <w:ins w:id="1712" w:author="刘 红宾" w:date="2021-03-09T20:19:00Z"/>
          <w:rFonts w:ascii="Times New Roman" w:hAnsi="Times New Roman" w:cs="Times New Roman"/>
        </w:rPr>
      </w:pPr>
      <w:ins w:id="1713" w:author="刘 红宾" w:date="2021-03-09T20:19:00Z">
        <w:r>
          <w:rPr>
            <w:rFonts w:ascii="Times New Roman" w:hAnsi="Times New Roman" w:cs="Times New Roman"/>
            <w:color w:val="000000"/>
            <w:sz w:val="20"/>
            <w:szCs w:val="20"/>
          </w:rPr>
          <w:t>[48].</w:t>
        </w:r>
        <w:r>
          <w:rPr>
            <w:rFonts w:ascii="Times New Roman" w:hAnsi="Times New Roman" w:cs="Times New Roman"/>
            <w:color w:val="000000"/>
            <w:sz w:val="20"/>
            <w:szCs w:val="20"/>
          </w:rPr>
          <w:tab/>
          <w:t>Wood, D.E., J. Lu and B. Langmead, Improved metagenomic analysis with Kraken 2. Genome Biology, 2019. 20(1).</w:t>
        </w:r>
      </w:ins>
    </w:p>
    <w:p w14:paraId="6F2D775B" w14:textId="77777777" w:rsidR="00ED3422" w:rsidRDefault="00ED3422" w:rsidP="00ED3422">
      <w:pPr>
        <w:widowControl w:val="0"/>
        <w:autoSpaceDE w:val="0"/>
        <w:autoSpaceDN w:val="0"/>
        <w:adjustRightInd w:val="0"/>
        <w:jc w:val="both"/>
        <w:rPr>
          <w:ins w:id="1714" w:author="刘 红宾" w:date="2021-03-09T20:19:00Z"/>
          <w:rFonts w:ascii="Times New Roman" w:hAnsi="Times New Roman" w:cs="Times New Roman"/>
        </w:rPr>
      </w:pPr>
      <w:ins w:id="1715" w:author="刘 红宾" w:date="2021-03-09T20:19:00Z">
        <w:r>
          <w:rPr>
            <w:rFonts w:ascii="Times New Roman" w:hAnsi="Times New Roman" w:cs="Times New Roman"/>
            <w:color w:val="000000"/>
            <w:sz w:val="20"/>
            <w:szCs w:val="20"/>
          </w:rPr>
          <w:t>[49].</w:t>
        </w:r>
        <w:r>
          <w:rPr>
            <w:rFonts w:ascii="Times New Roman" w:hAnsi="Times New Roman" w:cs="Times New Roman"/>
            <w:color w:val="000000"/>
            <w:sz w:val="20"/>
            <w:szCs w:val="20"/>
          </w:rPr>
          <w:tab/>
        </w:r>
        <w:bookmarkStart w:id="1716" w:name="_nebCBACB76D_AF46_4BFF_88A5_F989A89808B7"/>
        <w:r>
          <w:rPr>
            <w:rFonts w:ascii="Times New Roman" w:hAnsi="Times New Roman" w:cs="Times New Roman"/>
            <w:color w:val="000000"/>
            <w:sz w:val="20"/>
            <w:szCs w:val="20"/>
          </w:rPr>
          <w:t>Nurk, S., et al., metaSPAdes: a new versatile metagenomic assembler. Genome Res, 2017. 27(5): p. 824-834.</w:t>
        </w:r>
        <w:bookmarkEnd w:id="1716"/>
      </w:ins>
    </w:p>
    <w:p w14:paraId="3E48DBCA" w14:textId="77777777" w:rsidR="00ED3422" w:rsidRDefault="00ED3422" w:rsidP="00ED3422">
      <w:pPr>
        <w:widowControl w:val="0"/>
        <w:autoSpaceDE w:val="0"/>
        <w:autoSpaceDN w:val="0"/>
        <w:adjustRightInd w:val="0"/>
        <w:jc w:val="both"/>
        <w:rPr>
          <w:ins w:id="1717" w:author="刘 红宾" w:date="2021-03-09T20:19:00Z"/>
          <w:rFonts w:ascii="Times New Roman" w:hAnsi="Times New Roman" w:cs="Times New Roman"/>
        </w:rPr>
      </w:pPr>
      <w:ins w:id="1718" w:author="刘 红宾" w:date="2021-03-09T20:19:00Z">
        <w:r>
          <w:rPr>
            <w:rFonts w:ascii="Times New Roman" w:hAnsi="Times New Roman" w:cs="Times New Roman"/>
            <w:color w:val="000000"/>
            <w:sz w:val="20"/>
            <w:szCs w:val="20"/>
          </w:rPr>
          <w:t>[50].</w:t>
        </w:r>
        <w:r>
          <w:rPr>
            <w:rFonts w:ascii="Times New Roman" w:hAnsi="Times New Roman" w:cs="Times New Roman"/>
            <w:color w:val="000000"/>
            <w:sz w:val="20"/>
            <w:szCs w:val="20"/>
          </w:rPr>
          <w:tab/>
          <w:t>Zhao, Z., F. Baltar and G.J. Herndl, Linking extracellular enzymes to phylogeny indicates a predominantly particle-associated lifestyle of deep-sea prokaryotes. Science advances, 2020. 6(16): p. eaaz4354.</w:t>
        </w:r>
      </w:ins>
    </w:p>
    <w:p w14:paraId="0C24A66F" w14:textId="77777777" w:rsidR="00ED3422" w:rsidRDefault="00ED3422" w:rsidP="00ED3422">
      <w:pPr>
        <w:widowControl w:val="0"/>
        <w:autoSpaceDE w:val="0"/>
        <w:autoSpaceDN w:val="0"/>
        <w:adjustRightInd w:val="0"/>
        <w:jc w:val="both"/>
        <w:rPr>
          <w:ins w:id="1719" w:author="刘 红宾" w:date="2021-03-09T20:19:00Z"/>
          <w:rFonts w:ascii="Times New Roman" w:hAnsi="Times New Roman" w:cs="Times New Roman"/>
        </w:rPr>
      </w:pPr>
      <w:ins w:id="1720" w:author="刘 红宾" w:date="2021-03-09T20:19:00Z">
        <w:r>
          <w:rPr>
            <w:rFonts w:ascii="Times New Roman" w:hAnsi="Times New Roman" w:cs="Times New Roman"/>
            <w:color w:val="000000"/>
            <w:sz w:val="20"/>
            <w:szCs w:val="20"/>
          </w:rPr>
          <w:t>[51].</w:t>
        </w:r>
        <w:r>
          <w:rPr>
            <w:rFonts w:ascii="Times New Roman" w:hAnsi="Times New Roman" w:cs="Times New Roman"/>
            <w:color w:val="000000"/>
            <w:sz w:val="20"/>
            <w:szCs w:val="20"/>
          </w:rPr>
          <w:tab/>
          <w:t>Hyatt, D., et al., Prodigal: prokaryotic gene recognition and translation initiation site identification. BMC Bioinformatics, 2010. 11: p. 119.</w:t>
        </w:r>
      </w:ins>
    </w:p>
    <w:p w14:paraId="75119FD3" w14:textId="77777777" w:rsidR="00ED3422" w:rsidRDefault="00ED3422" w:rsidP="00ED3422">
      <w:pPr>
        <w:widowControl w:val="0"/>
        <w:autoSpaceDE w:val="0"/>
        <w:autoSpaceDN w:val="0"/>
        <w:adjustRightInd w:val="0"/>
        <w:jc w:val="both"/>
        <w:rPr>
          <w:ins w:id="1721" w:author="刘 红宾" w:date="2021-03-09T20:19:00Z"/>
          <w:rFonts w:ascii="Times New Roman" w:hAnsi="Times New Roman" w:cs="Times New Roman"/>
        </w:rPr>
      </w:pPr>
      <w:ins w:id="1722" w:author="刘 红宾" w:date="2021-03-09T20:19:00Z">
        <w:r>
          <w:rPr>
            <w:rFonts w:ascii="Times New Roman" w:hAnsi="Times New Roman" w:cs="Times New Roman"/>
            <w:color w:val="000000"/>
            <w:sz w:val="20"/>
            <w:szCs w:val="20"/>
          </w:rPr>
          <w:t>[52].</w:t>
        </w:r>
        <w:r>
          <w:rPr>
            <w:rFonts w:ascii="Times New Roman" w:hAnsi="Times New Roman" w:cs="Times New Roman"/>
            <w:color w:val="000000"/>
            <w:sz w:val="20"/>
            <w:szCs w:val="20"/>
          </w:rPr>
          <w:tab/>
        </w:r>
        <w:bookmarkStart w:id="1723" w:name="_nebAA9DF939_477C_4D99_A7D1_327C5254F00F"/>
        <w:r>
          <w:rPr>
            <w:rFonts w:ascii="Times New Roman" w:hAnsi="Times New Roman" w:cs="Times New Roman"/>
            <w:color w:val="000000"/>
            <w:sz w:val="20"/>
            <w:szCs w:val="20"/>
          </w:rPr>
          <w:t>Fu, L., et al., CD-HIT: accelerated for clustering the next-generation sequencing data. Bioinformatics, 2012. 28(23): p. 3150-2.</w:t>
        </w:r>
        <w:bookmarkEnd w:id="1723"/>
      </w:ins>
    </w:p>
    <w:p w14:paraId="402D6800" w14:textId="77777777" w:rsidR="00ED3422" w:rsidRDefault="00ED3422" w:rsidP="00ED3422">
      <w:pPr>
        <w:widowControl w:val="0"/>
        <w:autoSpaceDE w:val="0"/>
        <w:autoSpaceDN w:val="0"/>
        <w:adjustRightInd w:val="0"/>
        <w:jc w:val="both"/>
        <w:rPr>
          <w:ins w:id="1724" w:author="刘 红宾" w:date="2021-03-09T20:19:00Z"/>
          <w:rFonts w:ascii="Times New Roman" w:hAnsi="Times New Roman" w:cs="Times New Roman"/>
        </w:rPr>
      </w:pPr>
      <w:ins w:id="1725" w:author="刘 红宾" w:date="2021-03-09T20:19:00Z">
        <w:r>
          <w:rPr>
            <w:rFonts w:ascii="Times New Roman" w:hAnsi="Times New Roman" w:cs="Times New Roman"/>
            <w:color w:val="000000"/>
            <w:sz w:val="20"/>
            <w:szCs w:val="20"/>
          </w:rPr>
          <w:t>[53].</w:t>
        </w:r>
        <w:r>
          <w:rPr>
            <w:rFonts w:ascii="Times New Roman" w:hAnsi="Times New Roman" w:cs="Times New Roman"/>
            <w:color w:val="000000"/>
            <w:sz w:val="20"/>
            <w:szCs w:val="20"/>
          </w:rPr>
          <w:tab/>
        </w:r>
        <w:bookmarkStart w:id="1726" w:name="_neb23A8ED41_BFDA_40DC_A97F_5C4635ED51E0"/>
        <w:r>
          <w:rPr>
            <w:rFonts w:ascii="Times New Roman" w:hAnsi="Times New Roman" w:cs="Times New Roman"/>
            <w:color w:val="000000"/>
            <w:sz w:val="20"/>
            <w:szCs w:val="20"/>
          </w:rPr>
          <w:t>Clausen, P.T.L.C., F.M. Aarestrup and O. Lund, Rapid and precise alignment of raw reads against redundant databases with KMA. BMC Bioinformatics, 2018. 19(1).</w:t>
        </w:r>
        <w:bookmarkEnd w:id="1726"/>
      </w:ins>
    </w:p>
    <w:p w14:paraId="28FB95B4" w14:textId="77777777" w:rsidR="00ED3422" w:rsidRDefault="00ED3422" w:rsidP="00ED3422">
      <w:pPr>
        <w:widowControl w:val="0"/>
        <w:autoSpaceDE w:val="0"/>
        <w:autoSpaceDN w:val="0"/>
        <w:adjustRightInd w:val="0"/>
        <w:jc w:val="both"/>
        <w:rPr>
          <w:ins w:id="1727" w:author="刘 红宾" w:date="2021-03-09T20:19:00Z"/>
          <w:rFonts w:ascii="Times New Roman" w:hAnsi="Times New Roman" w:cs="Times New Roman"/>
        </w:rPr>
      </w:pPr>
      <w:ins w:id="1728" w:author="刘 红宾" w:date="2021-03-09T20:19:00Z">
        <w:r>
          <w:rPr>
            <w:rFonts w:ascii="Times New Roman" w:hAnsi="Times New Roman" w:cs="Times New Roman"/>
            <w:color w:val="000000"/>
            <w:sz w:val="20"/>
            <w:szCs w:val="20"/>
          </w:rPr>
          <w:t>[54].</w:t>
        </w:r>
        <w:r>
          <w:rPr>
            <w:rFonts w:ascii="Times New Roman" w:hAnsi="Times New Roman" w:cs="Times New Roman"/>
            <w:color w:val="000000"/>
            <w:sz w:val="20"/>
            <w:szCs w:val="20"/>
          </w:rPr>
          <w:tab/>
          <w:t>Zhang, H., et al., dbCAN2: a meta server for automated carbohydrate-active enzyme annotation. Nucleic Acids Research, 2018. 46(W1): p. W95-W101.</w:t>
        </w:r>
      </w:ins>
    </w:p>
    <w:p w14:paraId="56AADBBA" w14:textId="77777777" w:rsidR="00ED3422" w:rsidRDefault="00ED3422" w:rsidP="00ED3422">
      <w:pPr>
        <w:widowControl w:val="0"/>
        <w:autoSpaceDE w:val="0"/>
        <w:autoSpaceDN w:val="0"/>
        <w:adjustRightInd w:val="0"/>
        <w:jc w:val="both"/>
        <w:rPr>
          <w:ins w:id="1729" w:author="刘 红宾" w:date="2021-03-09T20:19:00Z"/>
          <w:rFonts w:ascii="Times New Roman" w:hAnsi="Times New Roman" w:cs="Times New Roman"/>
        </w:rPr>
      </w:pPr>
      <w:ins w:id="1730" w:author="刘 红宾" w:date="2021-03-09T20:19:00Z">
        <w:r>
          <w:rPr>
            <w:rFonts w:ascii="Times New Roman" w:hAnsi="Times New Roman" w:cs="Times New Roman"/>
            <w:color w:val="000000"/>
            <w:sz w:val="20"/>
            <w:szCs w:val="20"/>
          </w:rPr>
          <w:t>[55].</w:t>
        </w:r>
        <w:r>
          <w:rPr>
            <w:rFonts w:ascii="Times New Roman" w:hAnsi="Times New Roman" w:cs="Times New Roman"/>
            <w:color w:val="000000"/>
            <w:sz w:val="20"/>
            <w:szCs w:val="20"/>
          </w:rPr>
          <w:tab/>
        </w:r>
        <w:bookmarkStart w:id="1731" w:name="_neb3102899A_AA36_4420_BB31_23C4220CB19D"/>
        <w:r>
          <w:rPr>
            <w:rFonts w:ascii="Times New Roman" w:hAnsi="Times New Roman" w:cs="Times New Roman"/>
            <w:color w:val="000000"/>
            <w:sz w:val="20"/>
            <w:szCs w:val="20"/>
          </w:rPr>
          <w:t>Nissen, J.N., et al., Improved metagenome binning and assembly using deep variational autoencoders. Nature Biotechnology, 2021.</w:t>
        </w:r>
        <w:bookmarkEnd w:id="1731"/>
      </w:ins>
    </w:p>
    <w:p w14:paraId="73BC5764" w14:textId="77777777" w:rsidR="00ED3422" w:rsidRDefault="00ED3422" w:rsidP="00ED3422">
      <w:pPr>
        <w:widowControl w:val="0"/>
        <w:autoSpaceDE w:val="0"/>
        <w:autoSpaceDN w:val="0"/>
        <w:adjustRightInd w:val="0"/>
        <w:jc w:val="both"/>
        <w:rPr>
          <w:ins w:id="1732" w:author="刘 红宾" w:date="2021-03-09T20:19:00Z"/>
          <w:rFonts w:ascii="Times New Roman" w:hAnsi="Times New Roman" w:cs="Times New Roman"/>
        </w:rPr>
      </w:pPr>
      <w:ins w:id="1733" w:author="刘 红宾" w:date="2021-03-09T20:19:00Z">
        <w:r>
          <w:rPr>
            <w:rFonts w:ascii="Times New Roman" w:hAnsi="Times New Roman" w:cs="Times New Roman"/>
            <w:color w:val="000000"/>
            <w:sz w:val="20"/>
            <w:szCs w:val="20"/>
          </w:rPr>
          <w:t>[56].</w:t>
        </w:r>
        <w:r>
          <w:rPr>
            <w:rFonts w:ascii="Times New Roman" w:hAnsi="Times New Roman" w:cs="Times New Roman"/>
            <w:color w:val="000000"/>
            <w:sz w:val="20"/>
            <w:szCs w:val="20"/>
          </w:rPr>
          <w:tab/>
          <w:t>Parks, D.H., et al., CheckM: assessing the quality of microbial genomes recovered from isolates, single cells, and metagenomes. Genome Res, 2015. 25(7): p. 1043-55.</w:t>
        </w:r>
      </w:ins>
    </w:p>
    <w:p w14:paraId="1B719BF4" w14:textId="77777777" w:rsidR="00ED3422" w:rsidRDefault="00ED3422" w:rsidP="00ED3422">
      <w:pPr>
        <w:widowControl w:val="0"/>
        <w:autoSpaceDE w:val="0"/>
        <w:autoSpaceDN w:val="0"/>
        <w:adjustRightInd w:val="0"/>
        <w:jc w:val="both"/>
        <w:rPr>
          <w:ins w:id="1734" w:author="刘 红宾" w:date="2021-03-09T20:19:00Z"/>
          <w:rFonts w:ascii="Times New Roman" w:hAnsi="Times New Roman" w:cs="Times New Roman"/>
        </w:rPr>
      </w:pPr>
      <w:ins w:id="1735" w:author="刘 红宾" w:date="2021-03-09T20:19:00Z">
        <w:r>
          <w:rPr>
            <w:rFonts w:ascii="Times New Roman" w:hAnsi="Times New Roman" w:cs="Times New Roman"/>
            <w:color w:val="000000"/>
            <w:sz w:val="20"/>
            <w:szCs w:val="20"/>
          </w:rPr>
          <w:t>[57].</w:t>
        </w:r>
        <w:r>
          <w:rPr>
            <w:rFonts w:ascii="Times New Roman" w:hAnsi="Times New Roman" w:cs="Times New Roman"/>
            <w:color w:val="000000"/>
            <w:sz w:val="20"/>
            <w:szCs w:val="20"/>
          </w:rPr>
          <w:tab/>
        </w:r>
        <w:bookmarkStart w:id="1736" w:name="_neb3C16B855_B8D2_472E_B241_9B7E644B392E"/>
        <w:r>
          <w:rPr>
            <w:rFonts w:ascii="Times New Roman" w:hAnsi="Times New Roman" w:cs="Times New Roman"/>
            <w:color w:val="000000"/>
            <w:sz w:val="20"/>
            <w:szCs w:val="20"/>
          </w:rPr>
          <w:t>Chaumeil, P.A., et al., GTDB-Tk: a toolkit to classify genomes with the Genome Taxonomy Database. Bioinformatics, 2019.</w:t>
        </w:r>
        <w:bookmarkEnd w:id="1736"/>
      </w:ins>
    </w:p>
    <w:p w14:paraId="7078A698" w14:textId="77777777" w:rsidR="00ED3422" w:rsidRDefault="00ED3422" w:rsidP="00ED3422">
      <w:pPr>
        <w:widowControl w:val="0"/>
        <w:autoSpaceDE w:val="0"/>
        <w:autoSpaceDN w:val="0"/>
        <w:adjustRightInd w:val="0"/>
        <w:jc w:val="both"/>
        <w:rPr>
          <w:ins w:id="1737" w:author="刘 红宾" w:date="2021-03-09T20:19:00Z"/>
          <w:rFonts w:ascii="Times New Roman" w:hAnsi="Times New Roman" w:cs="Times New Roman"/>
        </w:rPr>
      </w:pPr>
      <w:ins w:id="1738" w:author="刘 红宾" w:date="2021-03-09T20:19:00Z">
        <w:r>
          <w:rPr>
            <w:rFonts w:ascii="Times New Roman" w:hAnsi="Times New Roman" w:cs="Times New Roman"/>
            <w:color w:val="000000"/>
            <w:sz w:val="20"/>
            <w:szCs w:val="20"/>
          </w:rPr>
          <w:t>[58].</w:t>
        </w:r>
        <w:r>
          <w:rPr>
            <w:rFonts w:ascii="Times New Roman" w:hAnsi="Times New Roman" w:cs="Times New Roman"/>
            <w:color w:val="000000"/>
            <w:sz w:val="20"/>
            <w:szCs w:val="20"/>
          </w:rPr>
          <w:tab/>
          <w:t>Stewart, R.D., et al., Open prediction of polysaccharide utilisation loci (PUL) in 5414 public Bacteroidetes genomes using PULpy. bioRxiv, 2018: p. 421024.</w:t>
        </w:r>
      </w:ins>
    </w:p>
    <w:p w14:paraId="0A6D09CF" w14:textId="77777777" w:rsidR="00ED3422" w:rsidRDefault="00434C87" w:rsidP="00ED3422">
      <w:pPr>
        <w:widowControl w:val="0"/>
        <w:autoSpaceDE w:val="0"/>
        <w:autoSpaceDN w:val="0"/>
        <w:adjustRightInd w:val="0"/>
        <w:rPr>
          <w:ins w:id="1739" w:author="刘 红宾" w:date="2021-03-09T20:19:00Z"/>
          <w:rFonts w:ascii="Times New Roman" w:hAnsi="Times New Roman" w:cs="Times New Roman"/>
        </w:rPr>
      </w:pPr>
      <w:ins w:id="1740" w:author="刘 红宾" w:date="2021-03-01T09:41:00Z">
        <w:r>
          <w:rPr>
            <w:rFonts w:ascii="Times New Roman" w:hAnsi="Times New Roman" w:cs="Times New Roman"/>
            <w:color w:val="000000"/>
          </w:rPr>
          <w:fldChar w:fldCharType="end"/>
        </w:r>
        <w:r>
          <w:rPr>
            <w:rFonts w:ascii="Times New Roman" w:hAnsi="Times New Roman" w:cs="Times New Roman"/>
            <w:color w:val="000000"/>
          </w:rPr>
          <w:fldChar w:fldCharType="begin"/>
        </w:r>
        <w:r>
          <w:rPr>
            <w:rFonts w:ascii="Times New Roman" w:hAnsi="Times New Roman" w:cs="Times New Roman"/>
            <w:color w:val="000000"/>
          </w:rPr>
          <w:instrText xml:space="preserve"> ADDIN NE.Rep</w:instrText>
        </w:r>
      </w:ins>
      <w:r>
        <w:rPr>
          <w:rFonts w:ascii="Times New Roman" w:hAnsi="Times New Roman" w:cs="Times New Roman"/>
          <w:color w:val="000000"/>
        </w:rPr>
        <w:fldChar w:fldCharType="separate"/>
      </w:r>
    </w:p>
    <w:p w14:paraId="141DFE6D" w14:textId="77777777" w:rsidR="00ED3422" w:rsidRDefault="00ED3422" w:rsidP="00ED3422">
      <w:pPr>
        <w:widowControl w:val="0"/>
        <w:autoSpaceDE w:val="0"/>
        <w:autoSpaceDN w:val="0"/>
        <w:adjustRightInd w:val="0"/>
        <w:jc w:val="center"/>
        <w:rPr>
          <w:ins w:id="1741" w:author="刘 红宾" w:date="2021-03-09T20:19:00Z"/>
          <w:rFonts w:ascii="Times New Roman" w:hAnsi="Times New Roman" w:cs="Times New Roman"/>
          <w:color w:val="000000"/>
        </w:rPr>
      </w:pPr>
      <w:ins w:id="1742" w:author="刘 红宾" w:date="2021-03-09T20:19:00Z">
        <w:r>
          <w:rPr>
            <w:rFonts w:ascii="Times New Roman" w:hAnsi="Times New Roman" w:cs="Times New Roman"/>
            <w:b/>
            <w:bCs/>
            <w:color w:val="FF0000"/>
          </w:rPr>
          <w:t>校对报告</w:t>
        </w:r>
      </w:ins>
    </w:p>
    <w:p w14:paraId="5DB6663A" w14:textId="77777777" w:rsidR="00ED3422" w:rsidRDefault="00ED3422" w:rsidP="00ED3422">
      <w:pPr>
        <w:widowControl w:val="0"/>
        <w:autoSpaceDE w:val="0"/>
        <w:autoSpaceDN w:val="0"/>
        <w:adjustRightInd w:val="0"/>
        <w:jc w:val="center"/>
        <w:rPr>
          <w:ins w:id="1743" w:author="刘 红宾" w:date="2021-03-09T20:19:00Z"/>
          <w:rFonts w:ascii="Times New Roman" w:hAnsi="Times New Roman" w:cs="Times New Roman"/>
        </w:rPr>
      </w:pPr>
    </w:p>
    <w:p w14:paraId="397C959D" w14:textId="77777777" w:rsidR="00ED3422" w:rsidRDefault="00ED3422" w:rsidP="00ED3422">
      <w:pPr>
        <w:widowControl w:val="0"/>
        <w:autoSpaceDE w:val="0"/>
        <w:autoSpaceDN w:val="0"/>
        <w:adjustRightInd w:val="0"/>
        <w:rPr>
          <w:ins w:id="1744" w:author="刘 红宾" w:date="2021-03-09T20:19:00Z"/>
          <w:rFonts w:ascii="Times New Roman" w:hAnsi="Times New Roman" w:cs="Times New Roman"/>
          <w:color w:val="000000"/>
        </w:rPr>
      </w:pPr>
      <w:ins w:id="1745" w:author="刘 红宾" w:date="2021-03-09T20:19:00Z">
        <w:r>
          <w:rPr>
            <w:rFonts w:ascii="Times New Roman" w:hAnsi="Times New Roman" w:cs="Times New Roman"/>
            <w:color w:val="000000"/>
          </w:rPr>
          <w:t>当前使用的样式是</w:t>
        </w:r>
        <w:r>
          <w:rPr>
            <w:rFonts w:ascii="Times New Roman" w:hAnsi="Times New Roman" w:cs="Times New Roman"/>
            <w:color w:val="000000"/>
          </w:rPr>
          <w:t xml:space="preserve"> [Numbered(Multilingual)]</w:t>
        </w:r>
      </w:ins>
    </w:p>
    <w:p w14:paraId="7B847A01" w14:textId="77777777" w:rsidR="00ED3422" w:rsidRDefault="00ED3422" w:rsidP="00ED3422">
      <w:pPr>
        <w:widowControl w:val="0"/>
        <w:autoSpaceDE w:val="0"/>
        <w:autoSpaceDN w:val="0"/>
        <w:adjustRightInd w:val="0"/>
        <w:rPr>
          <w:ins w:id="1746" w:author="刘 红宾" w:date="2021-03-09T20:19:00Z"/>
          <w:rFonts w:ascii="Times New Roman" w:hAnsi="Times New Roman" w:cs="Times New Roman"/>
          <w:color w:val="000000"/>
        </w:rPr>
      </w:pPr>
      <w:ins w:id="1747" w:author="刘 红宾" w:date="2021-03-09T20:19:00Z">
        <w:r>
          <w:rPr>
            <w:rFonts w:ascii="Times New Roman" w:hAnsi="Times New Roman" w:cs="Times New Roman"/>
            <w:color w:val="000000"/>
          </w:rPr>
          <w:t>当前文档包含的题录共</w:t>
        </w:r>
        <w:r>
          <w:rPr>
            <w:rFonts w:ascii="Times New Roman" w:hAnsi="Times New Roman" w:cs="Times New Roman"/>
            <w:color w:val="000000"/>
          </w:rPr>
          <w:t>68</w:t>
        </w:r>
        <w:r>
          <w:rPr>
            <w:rFonts w:ascii="Times New Roman" w:hAnsi="Times New Roman" w:cs="Times New Roman"/>
            <w:color w:val="000000"/>
          </w:rPr>
          <w:t>条</w:t>
        </w:r>
      </w:ins>
    </w:p>
    <w:p w14:paraId="24496DA1" w14:textId="77777777" w:rsidR="00ED3422" w:rsidRDefault="00ED3422" w:rsidP="00ED3422">
      <w:pPr>
        <w:widowControl w:val="0"/>
        <w:autoSpaceDE w:val="0"/>
        <w:autoSpaceDN w:val="0"/>
        <w:adjustRightInd w:val="0"/>
        <w:rPr>
          <w:ins w:id="1748" w:author="刘 红宾" w:date="2021-03-09T20:19:00Z"/>
          <w:rFonts w:ascii="Times New Roman" w:hAnsi="Times New Roman" w:cs="Times New Roman"/>
          <w:color w:val="000000"/>
        </w:rPr>
      </w:pPr>
      <w:ins w:id="1749" w:author="刘 红宾" w:date="2021-03-09T20:19:00Z">
        <w:r>
          <w:rPr>
            <w:rFonts w:ascii="Times New Roman" w:hAnsi="Times New Roman" w:cs="Times New Roman"/>
            <w:color w:val="000000"/>
          </w:rPr>
          <w:t>有</w:t>
        </w:r>
        <w:r>
          <w:rPr>
            <w:rFonts w:ascii="Times New Roman" w:hAnsi="Times New Roman" w:cs="Times New Roman"/>
            <w:color w:val="000000"/>
          </w:rPr>
          <w:t>23</w:t>
        </w:r>
        <w:r>
          <w:rPr>
            <w:rFonts w:ascii="Times New Roman" w:hAnsi="Times New Roman" w:cs="Times New Roman"/>
            <w:color w:val="000000"/>
          </w:rPr>
          <w:t>条题录存在必填字段内容缺失的问题</w:t>
        </w:r>
      </w:ins>
    </w:p>
    <w:p w14:paraId="2FFF774E" w14:textId="77777777" w:rsidR="00ED3422" w:rsidRDefault="00ED3422" w:rsidP="00ED3422">
      <w:pPr>
        <w:widowControl w:val="0"/>
        <w:autoSpaceDE w:val="0"/>
        <w:autoSpaceDN w:val="0"/>
        <w:adjustRightInd w:val="0"/>
        <w:rPr>
          <w:ins w:id="1750" w:author="刘 红宾" w:date="2021-03-09T20:19:00Z"/>
          <w:rFonts w:ascii="Times New Roman" w:hAnsi="Times New Roman" w:cs="Times New Roman"/>
          <w:color w:val="000000"/>
        </w:rPr>
      </w:pPr>
      <w:ins w:id="1751"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[1]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690BF8D" w14:textId="77777777" w:rsidR="00ED3422" w:rsidRDefault="00ED3422" w:rsidP="00ED3422">
      <w:pPr>
        <w:widowControl w:val="0"/>
        <w:autoSpaceDE w:val="0"/>
        <w:autoSpaceDN w:val="0"/>
        <w:adjustRightInd w:val="0"/>
        <w:rPr>
          <w:ins w:id="1752" w:author="刘 红宾" w:date="2021-03-09T20:19:00Z"/>
          <w:rFonts w:ascii="Times New Roman" w:hAnsi="Times New Roman" w:cs="Times New Roman"/>
          <w:color w:val="000000"/>
        </w:rPr>
      </w:pPr>
      <w:ins w:id="1753"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2A118AB8" w14:textId="77777777" w:rsidR="00ED3422" w:rsidRDefault="00ED3422" w:rsidP="00ED3422">
      <w:pPr>
        <w:widowControl w:val="0"/>
        <w:autoSpaceDE w:val="0"/>
        <w:autoSpaceDN w:val="0"/>
        <w:adjustRightInd w:val="0"/>
        <w:rPr>
          <w:ins w:id="1754" w:author="刘 红宾" w:date="2021-03-09T20:19:00Z"/>
          <w:rFonts w:ascii="Times New Roman" w:hAnsi="Times New Roman" w:cs="Times New Roman"/>
          <w:color w:val="000000"/>
        </w:rPr>
      </w:pPr>
      <w:ins w:id="1755"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E03907A" w14:textId="77777777" w:rsidR="00ED3422" w:rsidRDefault="00ED3422" w:rsidP="00ED3422">
      <w:pPr>
        <w:widowControl w:val="0"/>
        <w:autoSpaceDE w:val="0"/>
        <w:autoSpaceDN w:val="0"/>
        <w:adjustRightInd w:val="0"/>
        <w:rPr>
          <w:ins w:id="1756" w:author="刘 红宾" w:date="2021-03-09T20:19:00Z"/>
          <w:rFonts w:ascii="Times New Roman" w:hAnsi="Times New Roman" w:cs="Times New Roman"/>
          <w:color w:val="000000"/>
        </w:rPr>
      </w:pPr>
      <w:ins w:id="1757"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[13]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69CA9E24" w14:textId="77777777" w:rsidR="00ED3422" w:rsidRDefault="00ED3422" w:rsidP="00ED3422">
      <w:pPr>
        <w:widowControl w:val="0"/>
        <w:autoSpaceDE w:val="0"/>
        <w:autoSpaceDN w:val="0"/>
        <w:adjustRightInd w:val="0"/>
        <w:rPr>
          <w:ins w:id="1758" w:author="刘 红宾" w:date="2021-03-09T20:19:00Z"/>
          <w:rFonts w:ascii="Times New Roman" w:hAnsi="Times New Roman" w:cs="Times New Roman"/>
          <w:color w:val="000000"/>
        </w:rPr>
      </w:pPr>
      <w:ins w:id="175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[19]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D21B4CE" w14:textId="77777777" w:rsidR="00ED3422" w:rsidRDefault="00ED3422" w:rsidP="00ED3422">
      <w:pPr>
        <w:widowControl w:val="0"/>
        <w:autoSpaceDE w:val="0"/>
        <w:autoSpaceDN w:val="0"/>
        <w:adjustRightInd w:val="0"/>
        <w:rPr>
          <w:ins w:id="1760" w:author="刘 红宾" w:date="2021-03-09T20:19:00Z"/>
          <w:rFonts w:ascii="Times New Roman" w:hAnsi="Times New Roman" w:cs="Times New Roman"/>
          <w:color w:val="000000"/>
        </w:rPr>
      </w:pPr>
      <w:ins w:id="1761"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312201A1" w14:textId="77777777" w:rsidR="00ED3422" w:rsidRDefault="00ED3422" w:rsidP="00ED3422">
      <w:pPr>
        <w:widowControl w:val="0"/>
        <w:autoSpaceDE w:val="0"/>
        <w:autoSpaceDN w:val="0"/>
        <w:adjustRightInd w:val="0"/>
        <w:rPr>
          <w:ins w:id="1762" w:author="刘 红宾" w:date="2021-03-09T20:19:00Z"/>
          <w:rFonts w:ascii="Times New Roman" w:hAnsi="Times New Roman" w:cs="Times New Roman"/>
          <w:color w:val="000000"/>
        </w:rPr>
      </w:pPr>
      <w:ins w:id="1763"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00A53936" w14:textId="77777777" w:rsidR="00ED3422" w:rsidRDefault="00ED3422" w:rsidP="00ED3422">
      <w:pPr>
        <w:widowControl w:val="0"/>
        <w:autoSpaceDE w:val="0"/>
        <w:autoSpaceDN w:val="0"/>
        <w:adjustRightInd w:val="0"/>
        <w:rPr>
          <w:ins w:id="1764" w:author="刘 红宾" w:date="2021-03-09T20:19:00Z"/>
          <w:rFonts w:ascii="Times New Roman" w:hAnsi="Times New Roman" w:cs="Times New Roman"/>
          <w:color w:val="000000"/>
        </w:rPr>
      </w:pPr>
      <w:ins w:id="1765"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[21]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D90772D" w14:textId="77777777" w:rsidR="00ED3422" w:rsidRDefault="00ED3422" w:rsidP="00ED3422">
      <w:pPr>
        <w:widowControl w:val="0"/>
        <w:autoSpaceDE w:val="0"/>
        <w:autoSpaceDN w:val="0"/>
        <w:adjustRightInd w:val="0"/>
        <w:rPr>
          <w:ins w:id="1766" w:author="刘 红宾" w:date="2021-03-09T20:19:00Z"/>
          <w:rFonts w:ascii="Times New Roman" w:hAnsi="Times New Roman" w:cs="Times New Roman"/>
          <w:color w:val="000000"/>
        </w:rPr>
      </w:pPr>
      <w:ins w:id="1767"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[25]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0A38D9C9" w14:textId="77777777" w:rsidR="00ED3422" w:rsidRDefault="00ED3422" w:rsidP="00ED3422">
      <w:pPr>
        <w:widowControl w:val="0"/>
        <w:autoSpaceDE w:val="0"/>
        <w:autoSpaceDN w:val="0"/>
        <w:adjustRightInd w:val="0"/>
        <w:rPr>
          <w:ins w:id="1768" w:author="刘 红宾" w:date="2021-03-09T20:19:00Z"/>
          <w:rFonts w:ascii="Times New Roman" w:hAnsi="Times New Roman" w:cs="Times New Roman"/>
          <w:color w:val="000000"/>
        </w:rPr>
      </w:pPr>
      <w:ins w:id="176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[31]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4207AA31" w14:textId="77777777" w:rsidR="00ED3422" w:rsidRDefault="00ED3422" w:rsidP="00ED3422">
      <w:pPr>
        <w:widowControl w:val="0"/>
        <w:autoSpaceDE w:val="0"/>
        <w:autoSpaceDN w:val="0"/>
        <w:adjustRightInd w:val="0"/>
        <w:rPr>
          <w:ins w:id="1770" w:author="刘 红宾" w:date="2021-03-09T20:19:00Z"/>
          <w:rFonts w:ascii="Times New Roman" w:hAnsi="Times New Roman" w:cs="Times New Roman"/>
          <w:color w:val="000000"/>
        </w:rPr>
      </w:pPr>
      <w:ins w:id="1771"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3B190027" w14:textId="77777777" w:rsidR="00ED3422" w:rsidRDefault="00ED3422" w:rsidP="00ED3422">
      <w:pPr>
        <w:widowControl w:val="0"/>
        <w:autoSpaceDE w:val="0"/>
        <w:autoSpaceDN w:val="0"/>
        <w:adjustRightInd w:val="0"/>
        <w:rPr>
          <w:ins w:id="1772" w:author="刘 红宾" w:date="2021-03-09T20:19:00Z"/>
          <w:rFonts w:ascii="Times New Roman" w:hAnsi="Times New Roman" w:cs="Times New Roman"/>
          <w:color w:val="000000"/>
        </w:rPr>
      </w:pPr>
      <w:ins w:id="1773"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[32]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4927B6A7" w14:textId="77777777" w:rsidR="00ED3422" w:rsidRDefault="00ED3422" w:rsidP="00ED3422">
      <w:pPr>
        <w:widowControl w:val="0"/>
        <w:autoSpaceDE w:val="0"/>
        <w:autoSpaceDN w:val="0"/>
        <w:adjustRightInd w:val="0"/>
        <w:rPr>
          <w:ins w:id="1774" w:author="刘 红宾" w:date="2021-03-09T20:19:00Z"/>
          <w:rFonts w:ascii="Times New Roman" w:hAnsi="Times New Roman" w:cs="Times New Roman"/>
          <w:color w:val="000000"/>
        </w:rPr>
      </w:pPr>
      <w:ins w:id="1775"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3970062" w14:textId="77777777" w:rsidR="00ED3422" w:rsidRDefault="00ED3422" w:rsidP="00ED3422">
      <w:pPr>
        <w:widowControl w:val="0"/>
        <w:autoSpaceDE w:val="0"/>
        <w:autoSpaceDN w:val="0"/>
        <w:adjustRightInd w:val="0"/>
        <w:rPr>
          <w:ins w:id="1776" w:author="刘 红宾" w:date="2021-03-09T20:19:00Z"/>
          <w:rFonts w:ascii="Times New Roman" w:hAnsi="Times New Roman" w:cs="Times New Roman"/>
          <w:color w:val="000000"/>
        </w:rPr>
      </w:pPr>
      <w:ins w:id="1777" w:author="刘 红宾" w:date="2021-03-09T20:19:00Z">
        <w:r>
          <w:rPr>
            <w:rFonts w:ascii="Times New Roman" w:hAnsi="Times New Roman" w:cs="Times New Roman"/>
            <w:color w:val="000000"/>
          </w:rPr>
          <w:lastRenderedPageBreak/>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22F66FAB" w14:textId="77777777" w:rsidR="00ED3422" w:rsidRDefault="00ED3422" w:rsidP="00ED3422">
      <w:pPr>
        <w:widowControl w:val="0"/>
        <w:autoSpaceDE w:val="0"/>
        <w:autoSpaceDN w:val="0"/>
        <w:adjustRightInd w:val="0"/>
        <w:rPr>
          <w:ins w:id="1778" w:author="刘 红宾" w:date="2021-03-09T20:19:00Z"/>
          <w:rFonts w:ascii="Times New Roman" w:hAnsi="Times New Roman" w:cs="Times New Roman"/>
          <w:color w:val="000000"/>
        </w:rPr>
      </w:pPr>
      <w:ins w:id="177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[34]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6326B235" w14:textId="77777777" w:rsidR="00ED3422" w:rsidRDefault="00ED3422" w:rsidP="00ED3422">
      <w:pPr>
        <w:widowControl w:val="0"/>
        <w:autoSpaceDE w:val="0"/>
        <w:autoSpaceDN w:val="0"/>
        <w:adjustRightInd w:val="0"/>
        <w:rPr>
          <w:ins w:id="1780" w:author="刘 红宾" w:date="2021-03-09T20:19:00Z"/>
          <w:rFonts w:ascii="Times New Roman" w:hAnsi="Times New Roman" w:cs="Times New Roman"/>
          <w:color w:val="000000"/>
        </w:rPr>
      </w:pPr>
      <w:ins w:id="1781"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[36]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E8F9935" w14:textId="77777777" w:rsidR="00ED3422" w:rsidRDefault="00ED3422" w:rsidP="00ED3422">
      <w:pPr>
        <w:widowControl w:val="0"/>
        <w:autoSpaceDE w:val="0"/>
        <w:autoSpaceDN w:val="0"/>
        <w:adjustRightInd w:val="0"/>
        <w:rPr>
          <w:ins w:id="1782" w:author="刘 红宾" w:date="2021-03-09T20:19:00Z"/>
          <w:rFonts w:ascii="Times New Roman" w:hAnsi="Times New Roman" w:cs="Times New Roman"/>
          <w:color w:val="000000"/>
        </w:rPr>
      </w:pPr>
      <w:ins w:id="1783"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[37]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45F56D0E" w14:textId="77777777" w:rsidR="00ED3422" w:rsidRDefault="00ED3422" w:rsidP="00ED3422">
      <w:pPr>
        <w:widowControl w:val="0"/>
        <w:autoSpaceDE w:val="0"/>
        <w:autoSpaceDN w:val="0"/>
        <w:adjustRightInd w:val="0"/>
        <w:rPr>
          <w:ins w:id="1784" w:author="刘 红宾" w:date="2021-03-09T20:19:00Z"/>
          <w:rFonts w:ascii="Times New Roman" w:hAnsi="Times New Roman" w:cs="Times New Roman"/>
          <w:color w:val="000000"/>
        </w:rPr>
      </w:pPr>
      <w:ins w:id="1785"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3659404" w14:textId="77777777" w:rsidR="00ED3422" w:rsidRDefault="00ED3422" w:rsidP="00ED3422">
      <w:pPr>
        <w:widowControl w:val="0"/>
        <w:autoSpaceDE w:val="0"/>
        <w:autoSpaceDN w:val="0"/>
        <w:adjustRightInd w:val="0"/>
        <w:rPr>
          <w:ins w:id="1786" w:author="刘 红宾" w:date="2021-03-09T20:19:00Z"/>
          <w:rFonts w:ascii="Times New Roman" w:hAnsi="Times New Roman" w:cs="Times New Roman"/>
          <w:color w:val="000000"/>
        </w:rPr>
      </w:pPr>
      <w:ins w:id="1787"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AEC46CE" w14:textId="77777777" w:rsidR="00ED3422" w:rsidRDefault="00ED3422" w:rsidP="00ED3422">
      <w:pPr>
        <w:widowControl w:val="0"/>
        <w:autoSpaceDE w:val="0"/>
        <w:autoSpaceDN w:val="0"/>
        <w:adjustRightInd w:val="0"/>
        <w:rPr>
          <w:ins w:id="1788" w:author="刘 红宾" w:date="2021-03-09T20:19:00Z"/>
          <w:rFonts w:ascii="Times New Roman" w:hAnsi="Times New Roman" w:cs="Times New Roman"/>
          <w:color w:val="000000"/>
        </w:rPr>
      </w:pPr>
      <w:ins w:id="178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[39]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5650F4B" w14:textId="77777777" w:rsidR="00ED3422" w:rsidRDefault="00ED3422" w:rsidP="00ED3422">
      <w:pPr>
        <w:widowControl w:val="0"/>
        <w:autoSpaceDE w:val="0"/>
        <w:autoSpaceDN w:val="0"/>
        <w:adjustRightInd w:val="0"/>
        <w:rPr>
          <w:ins w:id="1790" w:author="刘 红宾" w:date="2021-03-09T20:19:00Z"/>
          <w:rFonts w:ascii="Times New Roman" w:hAnsi="Times New Roman" w:cs="Times New Roman"/>
          <w:color w:val="000000"/>
        </w:rPr>
      </w:pPr>
      <w:ins w:id="1791"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4108B4DF" w14:textId="77777777" w:rsidR="00ED3422" w:rsidRDefault="00ED3422" w:rsidP="00ED3422">
      <w:pPr>
        <w:widowControl w:val="0"/>
        <w:autoSpaceDE w:val="0"/>
        <w:autoSpaceDN w:val="0"/>
        <w:adjustRightInd w:val="0"/>
        <w:rPr>
          <w:ins w:id="1792" w:author="刘 红宾" w:date="2021-03-09T20:19:00Z"/>
          <w:rFonts w:ascii="Times New Roman" w:hAnsi="Times New Roman" w:cs="Times New Roman"/>
          <w:color w:val="000000"/>
        </w:rPr>
      </w:pPr>
      <w:ins w:id="1793"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060F95F9" w14:textId="77777777" w:rsidR="00ED3422" w:rsidRDefault="00ED3422" w:rsidP="00ED3422">
      <w:pPr>
        <w:widowControl w:val="0"/>
        <w:autoSpaceDE w:val="0"/>
        <w:autoSpaceDN w:val="0"/>
        <w:adjustRightInd w:val="0"/>
        <w:rPr>
          <w:ins w:id="1794" w:author="刘 红宾" w:date="2021-03-09T20:19:00Z"/>
          <w:rFonts w:ascii="Times New Roman" w:hAnsi="Times New Roman" w:cs="Times New Roman"/>
          <w:color w:val="000000"/>
        </w:rPr>
      </w:pPr>
      <w:ins w:id="1795"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[40]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EF92576" w14:textId="77777777" w:rsidR="00ED3422" w:rsidRDefault="00ED3422" w:rsidP="00ED3422">
      <w:pPr>
        <w:widowControl w:val="0"/>
        <w:autoSpaceDE w:val="0"/>
        <w:autoSpaceDN w:val="0"/>
        <w:adjustRightInd w:val="0"/>
        <w:rPr>
          <w:ins w:id="1796" w:author="刘 红宾" w:date="2021-03-09T20:19:00Z"/>
          <w:rFonts w:ascii="Times New Roman" w:hAnsi="Times New Roman" w:cs="Times New Roman"/>
          <w:color w:val="000000"/>
        </w:rPr>
      </w:pPr>
      <w:ins w:id="1797"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[41]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71ED597" w14:textId="77777777" w:rsidR="00ED3422" w:rsidRDefault="00ED3422" w:rsidP="00ED3422">
      <w:pPr>
        <w:widowControl w:val="0"/>
        <w:autoSpaceDE w:val="0"/>
        <w:autoSpaceDN w:val="0"/>
        <w:adjustRightInd w:val="0"/>
        <w:rPr>
          <w:ins w:id="1798" w:author="刘 红宾" w:date="2021-03-09T20:19:00Z"/>
          <w:rFonts w:ascii="Times New Roman" w:hAnsi="Times New Roman" w:cs="Times New Roman"/>
          <w:color w:val="000000"/>
        </w:rPr>
      </w:pPr>
      <w:ins w:id="179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[42]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4F4E4C3" w14:textId="77777777" w:rsidR="00ED3422" w:rsidRDefault="00ED3422" w:rsidP="00ED3422">
      <w:pPr>
        <w:widowControl w:val="0"/>
        <w:autoSpaceDE w:val="0"/>
        <w:autoSpaceDN w:val="0"/>
        <w:adjustRightInd w:val="0"/>
        <w:rPr>
          <w:ins w:id="1800" w:author="刘 红宾" w:date="2021-03-09T20:19:00Z"/>
          <w:rFonts w:ascii="Times New Roman" w:hAnsi="Times New Roman" w:cs="Times New Roman"/>
          <w:color w:val="000000"/>
        </w:rPr>
      </w:pPr>
      <w:ins w:id="1801"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[46]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1F8DDB0" w14:textId="77777777" w:rsidR="00ED3422" w:rsidRDefault="00ED3422" w:rsidP="00ED3422">
      <w:pPr>
        <w:widowControl w:val="0"/>
        <w:autoSpaceDE w:val="0"/>
        <w:autoSpaceDN w:val="0"/>
        <w:adjustRightInd w:val="0"/>
        <w:rPr>
          <w:ins w:id="1802" w:author="刘 红宾" w:date="2021-03-09T20:19:00Z"/>
          <w:rFonts w:ascii="Times New Roman" w:hAnsi="Times New Roman" w:cs="Times New Roman"/>
          <w:color w:val="000000"/>
        </w:rPr>
      </w:pPr>
      <w:ins w:id="1803"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[20]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35D8267" w14:textId="77777777" w:rsidR="00ED3422" w:rsidRDefault="00ED3422" w:rsidP="00ED3422">
      <w:pPr>
        <w:widowControl w:val="0"/>
        <w:autoSpaceDE w:val="0"/>
        <w:autoSpaceDN w:val="0"/>
        <w:adjustRightInd w:val="0"/>
        <w:rPr>
          <w:ins w:id="1804" w:author="刘 红宾" w:date="2021-03-09T20:19:00Z"/>
          <w:rFonts w:ascii="Times New Roman" w:hAnsi="Times New Roman" w:cs="Times New Roman"/>
          <w:color w:val="000000"/>
        </w:rPr>
      </w:pPr>
      <w:ins w:id="1805"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45607E9D" w14:textId="77777777" w:rsidR="00ED3422" w:rsidRDefault="00ED3422" w:rsidP="00ED3422">
      <w:pPr>
        <w:widowControl w:val="0"/>
        <w:autoSpaceDE w:val="0"/>
        <w:autoSpaceDN w:val="0"/>
        <w:adjustRightInd w:val="0"/>
        <w:rPr>
          <w:ins w:id="1806" w:author="刘 红宾" w:date="2021-03-09T20:19:00Z"/>
          <w:rFonts w:ascii="Times New Roman" w:hAnsi="Times New Roman" w:cs="Times New Roman"/>
          <w:color w:val="000000"/>
        </w:rPr>
      </w:pPr>
      <w:ins w:id="1807"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[48]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21E614AB" w14:textId="77777777" w:rsidR="00ED3422" w:rsidRDefault="00ED3422" w:rsidP="00ED3422">
      <w:pPr>
        <w:widowControl w:val="0"/>
        <w:autoSpaceDE w:val="0"/>
        <w:autoSpaceDN w:val="0"/>
        <w:adjustRightInd w:val="0"/>
        <w:rPr>
          <w:ins w:id="1808" w:author="刘 红宾" w:date="2021-03-09T20:19:00Z"/>
          <w:rFonts w:ascii="Times New Roman" w:hAnsi="Times New Roman" w:cs="Times New Roman"/>
          <w:color w:val="000000"/>
        </w:rPr>
      </w:pPr>
      <w:ins w:id="180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[51]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2B3B07A" w14:textId="77777777" w:rsidR="00ED3422" w:rsidRDefault="00ED3422" w:rsidP="00ED3422">
      <w:pPr>
        <w:widowControl w:val="0"/>
        <w:autoSpaceDE w:val="0"/>
        <w:autoSpaceDN w:val="0"/>
        <w:adjustRightInd w:val="0"/>
        <w:rPr>
          <w:ins w:id="1810" w:author="刘 红宾" w:date="2021-03-09T20:19:00Z"/>
          <w:rFonts w:ascii="Times New Roman" w:hAnsi="Times New Roman" w:cs="Times New Roman"/>
          <w:color w:val="000000"/>
        </w:rPr>
      </w:pPr>
      <w:ins w:id="1811"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[53]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1285EF52" w14:textId="77777777" w:rsidR="00ED3422" w:rsidRDefault="00ED3422" w:rsidP="00ED3422">
      <w:pPr>
        <w:widowControl w:val="0"/>
        <w:autoSpaceDE w:val="0"/>
        <w:autoSpaceDN w:val="0"/>
        <w:adjustRightInd w:val="0"/>
        <w:rPr>
          <w:ins w:id="1812" w:author="刘 红宾" w:date="2021-03-09T20:19:00Z"/>
          <w:rFonts w:ascii="Times New Roman" w:hAnsi="Times New Roman" w:cs="Times New Roman"/>
          <w:color w:val="000000"/>
        </w:rPr>
      </w:pPr>
      <w:ins w:id="1813"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[55]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373ADCB4" w14:textId="77777777" w:rsidR="00ED3422" w:rsidRDefault="00ED3422" w:rsidP="00ED3422">
      <w:pPr>
        <w:widowControl w:val="0"/>
        <w:autoSpaceDE w:val="0"/>
        <w:autoSpaceDN w:val="0"/>
        <w:adjustRightInd w:val="0"/>
        <w:rPr>
          <w:ins w:id="1814" w:author="刘 红宾" w:date="2021-03-09T20:19:00Z"/>
          <w:rFonts w:ascii="Times New Roman" w:hAnsi="Times New Roman" w:cs="Times New Roman"/>
          <w:color w:val="000000"/>
        </w:rPr>
      </w:pPr>
      <w:ins w:id="1815"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6831BCE8" w14:textId="77777777" w:rsidR="00ED3422" w:rsidRDefault="00ED3422" w:rsidP="00ED3422">
      <w:pPr>
        <w:widowControl w:val="0"/>
        <w:autoSpaceDE w:val="0"/>
        <w:autoSpaceDN w:val="0"/>
        <w:adjustRightInd w:val="0"/>
        <w:rPr>
          <w:ins w:id="1816" w:author="刘 红宾" w:date="2021-03-09T20:19:00Z"/>
          <w:rFonts w:ascii="Times New Roman" w:hAnsi="Times New Roman" w:cs="Times New Roman"/>
          <w:color w:val="000000"/>
        </w:rPr>
      </w:pPr>
      <w:ins w:id="1817"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728F01D" w14:textId="77777777" w:rsidR="00ED3422" w:rsidRDefault="00ED3422" w:rsidP="00ED3422">
      <w:pPr>
        <w:widowControl w:val="0"/>
        <w:autoSpaceDE w:val="0"/>
        <w:autoSpaceDN w:val="0"/>
        <w:adjustRightInd w:val="0"/>
        <w:rPr>
          <w:ins w:id="1818" w:author="刘 红宾" w:date="2021-03-09T20:19:00Z"/>
          <w:rFonts w:ascii="Times New Roman" w:hAnsi="Times New Roman" w:cs="Times New Roman"/>
          <w:color w:val="000000"/>
        </w:rPr>
      </w:pPr>
      <w:ins w:id="1819"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[57]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58906E96" w14:textId="77777777" w:rsidR="00ED3422" w:rsidRDefault="00ED3422" w:rsidP="00ED3422">
      <w:pPr>
        <w:widowControl w:val="0"/>
        <w:autoSpaceDE w:val="0"/>
        <w:autoSpaceDN w:val="0"/>
        <w:adjustRightInd w:val="0"/>
        <w:rPr>
          <w:ins w:id="1820" w:author="刘 红宾" w:date="2021-03-09T20:19:00Z"/>
          <w:rFonts w:ascii="Times New Roman" w:hAnsi="Times New Roman" w:cs="Times New Roman"/>
          <w:color w:val="000000"/>
        </w:rPr>
      </w:pPr>
      <w:ins w:id="1821"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37EF5978" w14:textId="77777777" w:rsidR="00ED3422" w:rsidRDefault="00ED3422" w:rsidP="00ED3422">
      <w:pPr>
        <w:widowControl w:val="0"/>
        <w:autoSpaceDE w:val="0"/>
        <w:autoSpaceDN w:val="0"/>
        <w:adjustRightInd w:val="0"/>
        <w:rPr>
          <w:ins w:id="1822" w:author="刘 红宾" w:date="2021-03-09T20:19:00Z"/>
          <w:rFonts w:ascii="Times New Roman" w:hAnsi="Times New Roman" w:cs="Times New Roman"/>
          <w:color w:val="000000"/>
        </w:rPr>
      </w:pPr>
      <w:ins w:id="1823"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页码</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448166D" w14:textId="77777777" w:rsidR="00ED3422" w:rsidRDefault="00ED3422" w:rsidP="00ED3422">
      <w:pPr>
        <w:widowControl w:val="0"/>
        <w:autoSpaceDE w:val="0"/>
        <w:autoSpaceDN w:val="0"/>
        <w:adjustRightInd w:val="0"/>
        <w:rPr>
          <w:ins w:id="1824" w:author="刘 红宾" w:date="2021-03-09T20:19:00Z"/>
          <w:rFonts w:ascii="Times New Roman" w:hAnsi="Times New Roman" w:cs="Times New Roman"/>
          <w:color w:val="000000"/>
        </w:rPr>
      </w:pPr>
      <w:ins w:id="1825" w:author="刘 红宾" w:date="2021-03-09T20:19:00Z">
        <w:r>
          <w:rPr>
            <w:rFonts w:ascii="Times New Roman" w:hAnsi="Times New Roman" w:cs="Times New Roman"/>
            <w:color w:val="000000"/>
          </w:rPr>
          <w:t>参考文献</w:t>
        </w:r>
        <w:r>
          <w:rPr>
            <w:rFonts w:ascii="Times New Roman" w:hAnsi="Times New Roman" w:cs="Times New Roman"/>
            <w:color w:val="000000"/>
          </w:rPr>
          <w:t xml:space="preserve"> [58] </w:t>
        </w:r>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卷</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0C913888" w14:textId="77777777" w:rsidR="00ED3422" w:rsidRDefault="00ED3422" w:rsidP="00ED3422">
      <w:pPr>
        <w:widowControl w:val="0"/>
        <w:autoSpaceDE w:val="0"/>
        <w:autoSpaceDN w:val="0"/>
        <w:adjustRightInd w:val="0"/>
        <w:rPr>
          <w:ins w:id="1826" w:author="刘 红宾" w:date="2021-03-09T20:19:00Z"/>
          <w:rFonts w:ascii="Times New Roman" w:hAnsi="Times New Roman" w:cs="Times New Roman"/>
          <w:color w:val="000000"/>
        </w:rPr>
      </w:pPr>
      <w:ins w:id="1827" w:author="刘 红宾" w:date="2021-03-09T20:19:00Z">
        <w:r>
          <w:rPr>
            <w:rFonts w:ascii="Times New Roman" w:hAnsi="Times New Roman" w:cs="Times New Roman"/>
            <w:color w:val="000000"/>
          </w:rPr>
          <w:t>字段</w:t>
        </w:r>
        <w:r>
          <w:rPr>
            <w:rFonts w:ascii="Times New Roman" w:hAnsi="Times New Roman" w:cs="Times New Roman"/>
            <w:color w:val="000000"/>
          </w:rPr>
          <w:t>(</w:t>
        </w:r>
        <w:r>
          <w:rPr>
            <w:rFonts w:ascii="Times New Roman" w:hAnsi="Times New Roman" w:cs="Times New Roman"/>
            <w:color w:val="000000"/>
          </w:rPr>
          <w:t>期</w:t>
        </w:r>
        <w:r>
          <w:rPr>
            <w:rFonts w:ascii="Times New Roman" w:hAnsi="Times New Roman" w:cs="Times New Roman"/>
            <w:color w:val="000000"/>
          </w:rPr>
          <w:t>)</w:t>
        </w:r>
        <w:r>
          <w:rPr>
            <w:rFonts w:ascii="Times New Roman" w:hAnsi="Times New Roman" w:cs="Times New Roman"/>
            <w:color w:val="000000"/>
          </w:rPr>
          <w:t>内容缺失</w:t>
        </w:r>
        <w:r>
          <w:rPr>
            <w:rFonts w:ascii="Times New Roman" w:hAnsi="Times New Roman" w:cs="Times New Roman"/>
            <w:color w:val="000000"/>
          </w:rPr>
          <w:t xml:space="preserve">; </w:t>
        </w:r>
      </w:ins>
    </w:p>
    <w:p w14:paraId="72917647" w14:textId="4E66913C" w:rsidR="008E0CF9" w:rsidRPr="00A06850" w:rsidRDefault="00434C87">
      <w:pPr>
        <w:jc w:val="both"/>
        <w:rPr>
          <w:rFonts w:ascii="Times New Roman" w:hAnsi="Times New Roman" w:cs="Times New Roman"/>
          <w:color w:val="000000"/>
          <w:rPrChange w:id="1828" w:author="Chen Liao" w:date="2021-02-25T12:14:00Z">
            <w:rPr>
              <w:color w:val="000000"/>
            </w:rPr>
          </w:rPrChange>
        </w:rPr>
        <w:pPrChange w:id="1829" w:author="Chen Liao" w:date="2021-02-25T09:39:00Z">
          <w:pPr>
            <w:pStyle w:val="paragraph"/>
            <w:spacing w:before="0" w:beforeAutospacing="0" w:after="0" w:afterAutospacing="0"/>
            <w:jc w:val="both"/>
          </w:pPr>
        </w:pPrChange>
      </w:pPr>
      <w:ins w:id="1830" w:author="刘 红宾" w:date="2021-03-01T09:41:00Z">
        <w:r>
          <w:rPr>
            <w:rFonts w:ascii="Times New Roman" w:hAnsi="Times New Roman" w:cs="Times New Roman"/>
            <w:color w:val="000000"/>
          </w:rPr>
          <w:fldChar w:fldCharType="end"/>
        </w:r>
      </w:ins>
    </w:p>
    <w:sectPr w:rsidR="008E0CF9" w:rsidRPr="00A06850"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戴 磊" w:date="2021-02-19T23:59:00Z" w:initials="戴">
    <w:p w14:paraId="3ABCF6A1" w14:textId="77777777" w:rsidR="004506EE" w:rsidRDefault="004506EE" w:rsidP="00DE3B59">
      <w:pPr>
        <w:pStyle w:val="CommentText"/>
      </w:pPr>
      <w:r>
        <w:rPr>
          <w:rStyle w:val="CommentReference"/>
        </w:rPr>
        <w:annotationRef/>
      </w:r>
      <w:r>
        <w:t>Previous studies have shown evidence for baseline-dependent response to dietary fibers/inulin (we shall be honest with ourselves about this) -&gt; emphasize the lack of dynamics data</w:t>
      </w:r>
    </w:p>
  </w:comment>
  <w:comment w:id="80" w:author="戴 磊" w:date="2021-02-19T23:58:00Z" w:initials="戴">
    <w:p w14:paraId="7E4E5F24" w14:textId="77777777" w:rsidR="004506EE" w:rsidRDefault="004506EE" w:rsidP="00DE3B59">
      <w:pPr>
        <w:pStyle w:val="CommentText"/>
      </w:pPr>
      <w:r>
        <w:rPr>
          <w:rStyle w:val="CommentReference"/>
        </w:rPr>
        <w:annotationRef/>
      </w:r>
      <w:r>
        <w:t>Can this explain overshoot?</w:t>
      </w:r>
    </w:p>
  </w:comment>
  <w:comment w:id="325" w:author="戴 磊" w:date="2021-02-19T12:28:00Z" w:initials="戴">
    <w:p w14:paraId="3B86465B" w14:textId="14754143" w:rsidR="004506EE" w:rsidRDefault="004506EE">
      <w:pPr>
        <w:pStyle w:val="CommentText"/>
      </w:pPr>
      <w:r>
        <w:rPr>
          <w:rStyle w:val="CommentReference"/>
        </w:rPr>
        <w:annotationRef/>
      </w:r>
      <w:r>
        <w:rPr>
          <w:rFonts w:hint="eastAsia"/>
        </w:rPr>
        <w:t>A</w:t>
      </w:r>
      <w:r>
        <w:t>: order of labels</w:t>
      </w:r>
    </w:p>
    <w:p w14:paraId="2EFDB7A1" w14:textId="0405BF39" w:rsidR="004506EE" w:rsidRDefault="004506EE">
      <w:pPr>
        <w:pStyle w:val="CommentText"/>
      </w:pPr>
      <w:r>
        <w:rPr>
          <w:rFonts w:hint="eastAsia"/>
        </w:rPr>
        <w:t>C</w:t>
      </w:r>
      <w:r>
        <w:t>: x PCo</w:t>
      </w:r>
      <w:r>
        <w:rPr>
          <w:rFonts w:hint="eastAsia"/>
        </w:rPr>
        <w:t>A</w:t>
      </w:r>
      <w:r>
        <w:t>1, y2</w:t>
      </w:r>
    </w:p>
    <w:p w14:paraId="6B3FB227" w14:textId="68260BFD" w:rsidR="004506EE" w:rsidRDefault="004506EE">
      <w:pPr>
        <w:pStyle w:val="CommentText"/>
      </w:pPr>
      <w:r>
        <w:rPr>
          <w:rFonts w:hint="eastAsia"/>
        </w:rPr>
        <w:t>D</w:t>
      </w:r>
      <w:r>
        <w:t>: Positive/negative responder: not clear?</w:t>
      </w:r>
    </w:p>
    <w:p w14:paraId="44E39A1B" w14:textId="19B5A560" w:rsidR="004506EE" w:rsidRDefault="004506EE">
      <w:pPr>
        <w:pStyle w:val="CommentText"/>
      </w:pPr>
      <w:r>
        <w:rPr>
          <w:rFonts w:hint="eastAsia"/>
        </w:rPr>
        <w:t>T</w:t>
      </w:r>
      <w:r>
        <w:t xml:space="preserve">ry to highlight the focus of our analysis: dynamical response is driven by key responders </w:t>
      </w:r>
      <w:r>
        <w:rPr>
          <w:rFonts w:hint="eastAsia"/>
        </w:rPr>
        <w:t>(</w:t>
      </w:r>
      <w:r>
        <w:t>figure 3), dynamical response is individualized/baseline-dependent (figure 4), baseline difference limits microbiome-metablome prediction(figure 5)</w:t>
      </w:r>
    </w:p>
    <w:p w14:paraId="41C7173C" w14:textId="77777777" w:rsidR="004506EE" w:rsidRPr="008E0CF9" w:rsidRDefault="004506EE">
      <w:pPr>
        <w:pStyle w:val="CommentText"/>
      </w:pPr>
    </w:p>
    <w:p w14:paraId="159C2B08" w14:textId="4740F858" w:rsidR="004506EE" w:rsidRDefault="004506EE">
      <w:pPr>
        <w:pStyle w:val="CommentText"/>
      </w:pPr>
      <w:r>
        <w:t>Switch the position of B/C/D?</w:t>
      </w:r>
    </w:p>
    <w:p w14:paraId="59B11ADD" w14:textId="77777777" w:rsidR="004506EE" w:rsidRPr="00B82201" w:rsidRDefault="004506EE">
      <w:pPr>
        <w:pStyle w:val="CommentText"/>
      </w:pPr>
    </w:p>
    <w:p w14:paraId="367AFE59" w14:textId="194ED53C" w:rsidR="004506EE" w:rsidRDefault="004506EE">
      <w:pPr>
        <w:pStyle w:val="CommentText"/>
      </w:pPr>
      <w:r>
        <w:rPr>
          <w:rFonts w:hint="eastAsia"/>
        </w:rPr>
        <w:t>Un</w:t>
      </w:r>
      <w:r>
        <w:t>. : explain the taxonomic label used in our study</w:t>
      </w:r>
    </w:p>
  </w:comment>
  <w:comment w:id="328" w:author="刘 红宾" w:date="2021-03-08T11:27:00Z" w:initials="刘">
    <w:p w14:paraId="3BBD963D" w14:textId="17352845" w:rsidR="004506EE" w:rsidRDefault="004506EE">
      <w:pPr>
        <w:pStyle w:val="CommentText"/>
      </w:pPr>
      <w:r>
        <w:rPr>
          <w:rStyle w:val="CommentReference"/>
        </w:rPr>
        <w:annotationRef/>
      </w:r>
      <w:r>
        <w:rPr>
          <w:rFonts w:hint="eastAsia"/>
        </w:rPr>
        <w:t>F</w:t>
      </w:r>
      <w:r>
        <w:t>ig 1D</w:t>
      </w:r>
      <w:r>
        <w:rPr>
          <w:rFonts w:hint="eastAsia"/>
        </w:rPr>
        <w:t>：</w:t>
      </w:r>
      <w:r>
        <w:t>Hunan</w:t>
      </w:r>
      <w:r>
        <w:rPr>
          <w:rFonts w:hint="eastAsia"/>
        </w:rPr>
        <w:t>和</w:t>
      </w:r>
      <w:r>
        <w:rPr>
          <w:rFonts w:hint="eastAsia"/>
        </w:rPr>
        <w:t>Beijing</w:t>
      </w:r>
      <w:r>
        <w:rPr>
          <w:rFonts w:hint="eastAsia"/>
        </w:rPr>
        <w:t>的</w:t>
      </w:r>
      <w:r>
        <w:rPr>
          <w:rFonts w:hint="eastAsia"/>
        </w:rPr>
        <w:t>label</w:t>
      </w:r>
      <w:r>
        <w:rPr>
          <w:rFonts w:hint="eastAsia"/>
        </w:rPr>
        <w:t>我之前标注反了，麻烦在图里面改下</w:t>
      </w:r>
    </w:p>
  </w:comment>
  <w:comment w:id="486" w:author="戴 磊" w:date="2021-02-19T12:55:00Z" w:initials="戴">
    <w:p w14:paraId="385371E7" w14:textId="77777777" w:rsidR="004506EE" w:rsidRDefault="004506EE">
      <w:pPr>
        <w:pStyle w:val="CommentText"/>
      </w:pPr>
      <w:r>
        <w:rPr>
          <w:rStyle w:val="CommentReference"/>
        </w:rPr>
        <w:annotationRef/>
      </w:r>
      <w:r>
        <w:t>Change orders:</w:t>
      </w:r>
      <w:r>
        <w:br/>
        <w:t>A: SCFA</w:t>
      </w:r>
    </w:p>
    <w:p w14:paraId="25DA7057" w14:textId="77777777" w:rsidR="004506EE" w:rsidRDefault="004506EE">
      <w:pPr>
        <w:pStyle w:val="CommentText"/>
      </w:pPr>
      <w:r>
        <w:t>F: metagenome</w:t>
      </w:r>
    </w:p>
    <w:p w14:paraId="3ED7C33B" w14:textId="45FA052F" w:rsidR="004506EE" w:rsidRDefault="004506EE">
      <w:pPr>
        <w:pStyle w:val="CommentText"/>
      </w:pPr>
      <w:r>
        <w:rPr>
          <w:rFonts w:hint="eastAsia"/>
        </w:rPr>
        <w:t>C</w:t>
      </w:r>
      <w:r>
        <w:t>: alpha diversity</w:t>
      </w:r>
    </w:p>
    <w:p w14:paraId="3416BD2D" w14:textId="6F2DECE1" w:rsidR="004506EE" w:rsidRDefault="004506EE">
      <w:pPr>
        <w:pStyle w:val="CommentText"/>
      </w:pPr>
      <w:r>
        <w:t>These panels show clear differences between short-term and long-term response</w:t>
      </w:r>
    </w:p>
    <w:p w14:paraId="2CCD644D" w14:textId="6A8968F3" w:rsidR="004506EE" w:rsidRDefault="004506EE">
      <w:pPr>
        <w:pStyle w:val="CommentText"/>
      </w:pPr>
      <w:r>
        <w:t>B,D: composition, show clear dynamical response and new steady state in the long term</w:t>
      </w:r>
    </w:p>
    <w:p w14:paraId="2DDA5F2A" w14:textId="39DCB1CF" w:rsidR="004506EE" w:rsidRDefault="004506EE">
      <w:pPr>
        <w:pStyle w:val="CommentText"/>
      </w:pPr>
    </w:p>
    <w:p w14:paraId="629E1602" w14:textId="7320E6DE" w:rsidR="004506EE" w:rsidRDefault="004506EE">
      <w:pPr>
        <w:pStyle w:val="CommentText"/>
      </w:pPr>
      <w:r>
        <w:rPr>
          <w:rFonts w:hint="eastAsia"/>
        </w:rPr>
        <w:t>E</w:t>
      </w:r>
      <w:r>
        <w:t>:</w:t>
      </w:r>
    </w:p>
    <w:p w14:paraId="4BDF5FEE" w14:textId="3A03ABA5" w:rsidR="004506EE" w:rsidRDefault="004506EE">
      <w:pPr>
        <w:pStyle w:val="CommentText"/>
      </w:pPr>
      <w:r>
        <w:rPr>
          <w:rFonts w:hint="eastAsia"/>
        </w:rPr>
        <w:t>I</w:t>
      </w:r>
      <w:r>
        <w:t xml:space="preserve"> am a bit concerned about E, absolute abundance: how to explain the trend in absolute abundance. Confounded by the decrease in fecal weight in fiber treated groups </w:t>
      </w:r>
    </w:p>
  </w:comment>
  <w:comment w:id="492" w:author="刘 红宾" w:date="2021-03-09T20:16:00Z" w:initials="刘">
    <w:p w14:paraId="3A0D3CE1" w14:textId="41E0E0EA" w:rsidR="004506EE" w:rsidRPr="00EC04AC" w:rsidRDefault="004506EE">
      <w:pPr>
        <w:pStyle w:val="CommentText"/>
      </w:pPr>
      <w:r>
        <w:rPr>
          <w:rStyle w:val="CommentReference"/>
        </w:rPr>
        <w:annotationRef/>
      </w:r>
      <w:r>
        <w:rPr>
          <w:rFonts w:hint="eastAsia"/>
        </w:rPr>
        <w:t>需要交换</w:t>
      </w:r>
      <w:r>
        <w:rPr>
          <w:rFonts w:hint="eastAsia"/>
        </w:rPr>
        <w:t>B</w:t>
      </w:r>
      <w:r>
        <w:rPr>
          <w:rFonts w:hint="eastAsia"/>
        </w:rPr>
        <w:t>和</w:t>
      </w:r>
      <w:r>
        <w:rPr>
          <w:rFonts w:hint="eastAsia"/>
        </w:rPr>
        <w:t>C</w:t>
      </w:r>
      <w:r>
        <w:rPr>
          <w:rFonts w:hint="eastAsia"/>
        </w:rPr>
        <w:t>位置</w:t>
      </w:r>
    </w:p>
  </w:comment>
  <w:comment w:id="528" w:author="戴 磊" w:date="2021-02-19T12:44:00Z" w:initials="戴">
    <w:p w14:paraId="077E25D2" w14:textId="74AAC73D" w:rsidR="004506EE" w:rsidRDefault="004506EE">
      <w:pPr>
        <w:pStyle w:val="CommentText"/>
      </w:pPr>
      <w:r>
        <w:rPr>
          <w:rStyle w:val="CommentReference"/>
        </w:rPr>
        <w:annotationRef/>
      </w:r>
      <w:r>
        <w:t>Average over 5 individuals in the same vendor group</w:t>
      </w:r>
    </w:p>
  </w:comment>
  <w:comment w:id="624" w:author="戴 磊" w:date="2021-02-19T13:10:00Z" w:initials="戴">
    <w:p w14:paraId="7CD8A175" w14:textId="7A83D8CE" w:rsidR="004506EE" w:rsidRDefault="004506EE">
      <w:pPr>
        <w:pStyle w:val="CommentText"/>
      </w:pPr>
      <w:r>
        <w:rPr>
          <w:rStyle w:val="CommentReference"/>
        </w:rPr>
        <w:annotationRef/>
      </w:r>
      <w:r>
        <w:t>B: key responders</w:t>
      </w:r>
      <w:r>
        <w:rPr>
          <w:rFonts w:hint="eastAsia"/>
        </w:rPr>
        <w:t>.</w:t>
      </w:r>
      <w:r>
        <w:t xml:space="preserve"> Why emphasize overshoot?</w:t>
      </w:r>
    </w:p>
    <w:p w14:paraId="797F3C0B" w14:textId="09C1792D" w:rsidR="004506EE" w:rsidRDefault="004506EE">
      <w:pPr>
        <w:pStyle w:val="CommentText"/>
      </w:pPr>
      <w:r>
        <w:t>C: Refer to equation in figure 1. Label x axis: epsilon</w:t>
      </w:r>
    </w:p>
    <w:p w14:paraId="2E3CFF23" w14:textId="77777777" w:rsidR="004506EE" w:rsidRPr="0065071F" w:rsidRDefault="004506EE">
      <w:pPr>
        <w:pStyle w:val="CommentText"/>
      </w:pPr>
    </w:p>
    <w:p w14:paraId="59B134C2" w14:textId="3F71654A" w:rsidR="004506EE" w:rsidRDefault="004506EE">
      <w:pPr>
        <w:pStyle w:val="CommentText"/>
      </w:pPr>
      <w:r>
        <w:t xml:space="preserve">Change order: E, F (key </w:t>
      </w:r>
      <w:r>
        <w:rPr>
          <w:rFonts w:hint="eastAsia"/>
        </w:rPr>
        <w:t>respon</w:t>
      </w:r>
      <w:r>
        <w:t>ders-&gt;absolute abundance/total biomass); D (interactions among responders, no specific point)</w:t>
      </w:r>
    </w:p>
    <w:p w14:paraId="552BCE86" w14:textId="77777777" w:rsidR="004506EE" w:rsidRPr="0065071F" w:rsidRDefault="004506EE">
      <w:pPr>
        <w:pStyle w:val="CommentText"/>
      </w:pPr>
    </w:p>
    <w:p w14:paraId="34FCC8BC" w14:textId="165E2837" w:rsidR="004506EE" w:rsidRDefault="004506EE">
      <w:pPr>
        <w:pStyle w:val="CommentText"/>
      </w:pPr>
      <w:r>
        <w:t>Move G,H to supplement</w:t>
      </w:r>
    </w:p>
    <w:p w14:paraId="01578DE4" w14:textId="71C02619" w:rsidR="004506EE" w:rsidRDefault="004506EE">
      <w:pPr>
        <w:pStyle w:val="CommentText"/>
      </w:pPr>
      <w:r>
        <w:t xml:space="preserve">Is </w:t>
      </w:r>
      <w:r>
        <w:rPr>
          <w:rFonts w:hint="eastAsia"/>
        </w:rPr>
        <w:t>R</w:t>
      </w:r>
      <w:r>
        <w:t xml:space="preserve"> in H is consistent with the value in G?</w:t>
      </w:r>
    </w:p>
    <w:p w14:paraId="1E209833" w14:textId="60ADA9CA" w:rsidR="004506EE" w:rsidRPr="0065071F" w:rsidRDefault="004506EE">
      <w:pPr>
        <w:pStyle w:val="CommentText"/>
      </w:pPr>
    </w:p>
  </w:comment>
  <w:comment w:id="696" w:author="戴 磊" w:date="2021-02-19T21:58:00Z" w:initials="戴">
    <w:p w14:paraId="48D3B14E" w14:textId="77777777" w:rsidR="004506EE" w:rsidRDefault="004506EE">
      <w:pPr>
        <w:pStyle w:val="CommentText"/>
      </w:pPr>
      <w:r>
        <w:rPr>
          <w:rStyle w:val="CommentReference"/>
        </w:rPr>
        <w:annotationRef/>
      </w:r>
      <w:r>
        <w:t>X, Y axis label: wrong? (p value for XX)</w:t>
      </w:r>
    </w:p>
    <w:p w14:paraId="143E9955" w14:textId="4E3BB4D3" w:rsidR="004506EE" w:rsidRDefault="004506EE">
      <w:pPr>
        <w:pStyle w:val="CommentText"/>
      </w:pPr>
      <w:r>
        <w:t>Delete B uniformis</w:t>
      </w:r>
    </w:p>
    <w:p w14:paraId="6394F272" w14:textId="6425D98D" w:rsidR="004506EE" w:rsidRDefault="004506EE">
      <w:pPr>
        <w:pStyle w:val="CommentText"/>
      </w:pPr>
    </w:p>
    <w:p w14:paraId="45F5EF35" w14:textId="77777777" w:rsidR="004506EE" w:rsidRDefault="004506EE">
      <w:pPr>
        <w:pStyle w:val="CommentText"/>
      </w:pPr>
      <w:r>
        <w:t xml:space="preserve">Show multiple examples for bottom left quadrant (responsive, individualized), </w:t>
      </w:r>
      <w:r>
        <w:rPr>
          <w:rFonts w:hint="eastAsia"/>
        </w:rPr>
        <w:t>k</w:t>
      </w:r>
      <w:r>
        <w:t>eep 1 for each other quadrant is enough</w:t>
      </w:r>
    </w:p>
    <w:p w14:paraId="597C82AE" w14:textId="77777777" w:rsidR="004506EE" w:rsidRDefault="004506EE">
      <w:pPr>
        <w:pStyle w:val="CommentText"/>
      </w:pPr>
    </w:p>
    <w:p w14:paraId="1280D21A" w14:textId="77777777" w:rsidR="004506EE" w:rsidRDefault="004506EE">
      <w:pPr>
        <w:pStyle w:val="CommentText"/>
      </w:pPr>
      <w:r>
        <w:rPr>
          <w:rFonts w:hint="eastAsia"/>
        </w:rPr>
        <w:t>I</w:t>
      </w:r>
      <w:r>
        <w:t xml:space="preserve"> would label all non-responsive dots as grey?</w:t>
      </w:r>
    </w:p>
    <w:p w14:paraId="37B9C09D" w14:textId="77777777" w:rsidR="004506EE" w:rsidRDefault="004506EE">
      <w:pPr>
        <w:pStyle w:val="CommentText"/>
      </w:pPr>
    </w:p>
    <w:p w14:paraId="166D70EC" w14:textId="77777777" w:rsidR="004506EE" w:rsidRDefault="004506EE">
      <w:pPr>
        <w:pStyle w:val="CommentText"/>
      </w:pPr>
      <w:r>
        <w:t>We can consider to change the terminology</w:t>
      </w:r>
    </w:p>
    <w:p w14:paraId="64A7BF0A" w14:textId="77777777" w:rsidR="004506EE" w:rsidRDefault="004506EE">
      <w:pPr>
        <w:pStyle w:val="CommentText"/>
      </w:pPr>
      <w:r>
        <w:t>Individualized: baseline-dependent</w:t>
      </w:r>
    </w:p>
    <w:p w14:paraId="3DD4D6C1" w14:textId="77777777" w:rsidR="004506EE" w:rsidRDefault="004506EE">
      <w:pPr>
        <w:pStyle w:val="CommentText"/>
      </w:pPr>
      <w:r>
        <w:t>Non-individualized: baseline-independent</w:t>
      </w:r>
    </w:p>
    <w:p w14:paraId="4425EF4F" w14:textId="607E428C" w:rsidR="004506EE" w:rsidRPr="00056A61" w:rsidRDefault="004506EE">
      <w:pPr>
        <w:pStyle w:val="CommentText"/>
      </w:pPr>
      <w:r>
        <w:t>This may be a better choice for two reasons: 1)vendor, instead of “individual mice”; 2) transition to figure 5</w:t>
      </w:r>
    </w:p>
  </w:comment>
  <w:comment w:id="785" w:author="戴 磊" w:date="2021-02-19T23:43:00Z" w:initials="戴">
    <w:p w14:paraId="34D58A06" w14:textId="40B7B5ED" w:rsidR="004506EE" w:rsidRDefault="004506EE">
      <w:pPr>
        <w:pStyle w:val="CommentText"/>
      </w:pPr>
      <w:r>
        <w:rPr>
          <w:rStyle w:val="CommentReference"/>
        </w:rPr>
        <w:annotationRef/>
      </w:r>
      <w:r>
        <w:t xml:space="preserve"> Difference in baseline gut microbiota composition -&gt; leads to difficulty in the extrapolation of microbiome-metabolome prediction </w:t>
      </w:r>
    </w:p>
    <w:p w14:paraId="0F5A4B0C" w14:textId="77777777" w:rsidR="004506EE" w:rsidRPr="008E0CF9" w:rsidRDefault="004506EE">
      <w:pPr>
        <w:pStyle w:val="CommentText"/>
      </w:pPr>
    </w:p>
    <w:p w14:paraId="66CBEA45" w14:textId="6A46A6D4" w:rsidR="004506EE" w:rsidRDefault="004506EE">
      <w:pPr>
        <w:pStyle w:val="CommentText"/>
      </w:pPr>
      <w:r>
        <w:t>Transition from figure 4 to figure 5 is not very straightforward. We need to think about it.</w:t>
      </w:r>
    </w:p>
  </w:comment>
  <w:comment w:id="797" w:author="戴 磊" w:date="2021-02-19T23:40:00Z" w:initials="戴">
    <w:p w14:paraId="4E6DDBF4" w14:textId="26439741" w:rsidR="004506EE" w:rsidRDefault="004506EE">
      <w:pPr>
        <w:pStyle w:val="CommentText"/>
      </w:pPr>
      <w:r>
        <w:rPr>
          <w:rStyle w:val="CommentReference"/>
        </w:rPr>
        <w:annotationRef/>
      </w:r>
      <w:r>
        <w:rPr>
          <w:rFonts w:hint="eastAsia"/>
        </w:rPr>
        <w:t>I</w:t>
      </w:r>
      <w:r>
        <w:t xml:space="preserve"> don’t get this</w:t>
      </w:r>
    </w:p>
  </w:comment>
  <w:comment w:id="1027" w:author="戴 磊" w:date="2021-02-19T22:12:00Z" w:initials="戴">
    <w:p w14:paraId="474ED44D" w14:textId="2F1F3E75" w:rsidR="004506EE" w:rsidRDefault="004506EE">
      <w:pPr>
        <w:pStyle w:val="CommentText"/>
      </w:pPr>
      <w:r>
        <w:rPr>
          <w:rStyle w:val="CommentReference"/>
        </w:rPr>
        <w:annotationRef/>
      </w:r>
      <w:r>
        <w:t>Let’s discuss</w:t>
      </w:r>
    </w:p>
  </w:comment>
  <w:comment w:id="1250" w:author="戴 磊" w:date="2021-02-19T21:43:00Z" w:initials="戴">
    <w:p w14:paraId="3322D1CE" w14:textId="591C9AB8" w:rsidR="004506EE" w:rsidRDefault="004506EE">
      <w:pPr>
        <w:pStyle w:val="CommentText"/>
      </w:pPr>
      <w:r>
        <w:rPr>
          <w:rStyle w:val="CommentReference"/>
        </w:rPr>
        <w:annotationRef/>
      </w:r>
      <w:r>
        <w:t>This is probably not supp fig 1</w:t>
      </w:r>
    </w:p>
  </w:comment>
  <w:comment w:id="1281" w:author="戴 磊" w:date="2021-02-19T21:33:00Z" w:initials="戴">
    <w:p w14:paraId="0422045F" w14:textId="7570B37B" w:rsidR="004506EE" w:rsidRDefault="004506EE">
      <w:pPr>
        <w:pStyle w:val="CommentText"/>
      </w:pPr>
      <w:r>
        <w:rPr>
          <w:rStyle w:val="CommentReference"/>
        </w:rPr>
        <w:annotationRef/>
      </w:r>
      <w:r>
        <w:t xml:space="preserve">What is the index used for </w:t>
      </w:r>
      <w:r>
        <w:rPr>
          <w:rFonts w:hint="eastAsia"/>
        </w:rPr>
        <w:t>even</w:t>
      </w:r>
      <w:r>
        <w:t>ness</w:t>
      </w:r>
    </w:p>
    <w:p w14:paraId="52BAC986" w14:textId="77777777" w:rsidR="004506EE" w:rsidRDefault="004506EE">
      <w:pPr>
        <w:pStyle w:val="CommentText"/>
      </w:pPr>
    </w:p>
    <w:p w14:paraId="6B23C895" w14:textId="0AC96884" w:rsidR="004506EE" w:rsidRDefault="004506EE">
      <w:pPr>
        <w:pStyle w:val="CommentText"/>
      </w:pPr>
      <w:r>
        <w:t>Bifidobacterium: if this is a point that we want to emphasize (known inulin degrader), make it a separate figure?</w:t>
      </w:r>
    </w:p>
    <w:p w14:paraId="77101BA8" w14:textId="77777777" w:rsidR="004506EE" w:rsidRDefault="004506EE">
      <w:pPr>
        <w:pStyle w:val="CommentText"/>
      </w:pPr>
    </w:p>
    <w:p w14:paraId="2470347D" w14:textId="22A8FEA0" w:rsidR="004506EE" w:rsidRDefault="004506EE">
      <w:pPr>
        <w:pStyle w:val="CommentText"/>
      </w:pPr>
      <w:r>
        <w:t>How are we going to discuss E?</w:t>
      </w:r>
    </w:p>
  </w:comment>
  <w:comment w:id="1317" w:author="戴 磊" w:date="2021-02-19T21:38:00Z" w:initials="戴">
    <w:p w14:paraId="48581F3B" w14:textId="77777777" w:rsidR="004506EE" w:rsidRDefault="004506EE">
      <w:pPr>
        <w:pStyle w:val="CommentText"/>
        <w:rPr>
          <w:rFonts w:ascii="Times New Roman" w:hAnsi="Times New Roman" w:cs="Times New Roman"/>
        </w:rPr>
      </w:pPr>
      <w:r>
        <w:rPr>
          <w:rStyle w:val="CommentReference"/>
        </w:rPr>
        <w:annotationRef/>
      </w:r>
      <w:r>
        <w:rPr>
          <w:rFonts w:ascii="Times New Roman" w:hAnsi="Times New Roman" w:cs="Times New Roman"/>
        </w:rPr>
        <w:t>what is the point of this toy model</w:t>
      </w:r>
    </w:p>
    <w:p w14:paraId="0B159CDD" w14:textId="399B546E" w:rsidR="004506EE" w:rsidRDefault="004506EE">
      <w:pPr>
        <w:pStyle w:val="CommentText"/>
      </w:pPr>
      <w:r>
        <w:rPr>
          <w:rFonts w:ascii="Times New Roman" w:hAnsi="Times New Roman" w:cs="Times New Roman" w:hint="eastAsia"/>
        </w:rPr>
        <w:t>r</w:t>
      </w:r>
      <w:r>
        <w:rPr>
          <w:rFonts w:ascii="Times New Roman" w:hAnsi="Times New Roman" w:cs="Times New Roman"/>
        </w:rPr>
        <w:t>emove?</w:t>
      </w:r>
    </w:p>
  </w:comment>
  <w:comment w:id="1349" w:author="戴 磊" w:date="2021-02-19T21:40:00Z" w:initials="戴">
    <w:p w14:paraId="2BD8CC54" w14:textId="77F2B2C6" w:rsidR="004506EE" w:rsidRDefault="004506EE">
      <w:pPr>
        <w:pStyle w:val="CommentText"/>
      </w:pPr>
      <w:r>
        <w:rPr>
          <w:rStyle w:val="CommentReference"/>
        </w:rPr>
        <w:annotationRef/>
      </w:r>
      <w:r>
        <w:t>What is the point of this figure? Inulin responder?</w:t>
      </w:r>
    </w:p>
  </w:comment>
  <w:comment w:id="1356" w:author="戴 磊" w:date="2021-02-19T21:41:00Z" w:initials="戴">
    <w:p w14:paraId="34C15BC1" w14:textId="5995B70F" w:rsidR="004506EE" w:rsidRDefault="004506EE">
      <w:pPr>
        <w:pStyle w:val="CommentText"/>
      </w:pPr>
      <w:r>
        <w:rPr>
          <w:rStyle w:val="CommentReference"/>
        </w:rPr>
        <w:annotationRef/>
      </w:r>
      <w:r>
        <w:rPr>
          <w:rFonts w:hint="eastAsia"/>
        </w:rPr>
        <w:t>C</w:t>
      </w:r>
      <w:r>
        <w:t>:  Not clear what others mean; no need to show blue curve?</w:t>
      </w:r>
    </w:p>
  </w:comment>
  <w:comment w:id="1391" w:author="戴 磊" w:date="2021-02-19T21:46:00Z" w:initials="戴">
    <w:p w14:paraId="3367D924" w14:textId="1F56CFA1" w:rsidR="004506EE" w:rsidRDefault="004506EE">
      <w:pPr>
        <w:pStyle w:val="CommentText"/>
      </w:pPr>
      <w:r>
        <w:rPr>
          <w:rStyle w:val="CommentReference"/>
        </w:rPr>
        <w:annotationRef/>
      </w:r>
      <w:r>
        <w:t>Panel C: what is *? Is this connected to supp table on validated inulin degraders?</w:t>
      </w:r>
    </w:p>
  </w:comment>
  <w:comment w:id="1422" w:author="戴 磊" w:date="2021-02-19T23:30:00Z" w:initials="戴">
    <w:p w14:paraId="3EB58548" w14:textId="054CEA4A" w:rsidR="004506EE" w:rsidRDefault="004506EE">
      <w:pPr>
        <w:pStyle w:val="CommentText"/>
      </w:pPr>
      <w:r>
        <w:rPr>
          <w:rStyle w:val="CommentReference"/>
        </w:rPr>
        <w:annotationRef/>
      </w:r>
      <w:r>
        <w:t>Not necessary</w:t>
      </w:r>
      <w:r>
        <w:rPr>
          <w:rFonts w:hint="eastAsia"/>
        </w:rPr>
        <w:t>?</w:t>
      </w:r>
    </w:p>
  </w:comment>
  <w:comment w:id="1425" w:author="戴 磊" w:date="2021-02-19T23:30:00Z" w:initials="戴">
    <w:p w14:paraId="000A5C11" w14:textId="0D635E23" w:rsidR="004506EE" w:rsidRDefault="004506EE">
      <w:pPr>
        <w:pStyle w:val="CommentText"/>
      </w:pPr>
      <w:r>
        <w:rPr>
          <w:rStyle w:val="CommentReference"/>
        </w:rPr>
        <w:annotationRef/>
      </w:r>
      <w:r>
        <w:t>Same problem as figure 4</w:t>
      </w:r>
    </w:p>
  </w:comment>
  <w:comment w:id="1434" w:author="戴 磊" w:date="2021-02-19T23:31:00Z" w:initials="戴">
    <w:p w14:paraId="491F03F7" w14:textId="4F83DA72" w:rsidR="004506EE" w:rsidRDefault="004506EE">
      <w:pPr>
        <w:pStyle w:val="CommentText"/>
      </w:pPr>
      <w:r>
        <w:rPr>
          <w:rStyle w:val="CommentReference"/>
        </w:rPr>
        <w:annotationRef/>
      </w:r>
      <w:r>
        <w:t>What is the point of this analysis</w:t>
      </w:r>
    </w:p>
  </w:comment>
  <w:comment w:id="1471" w:author="戴 磊" w:date="2021-02-19T23:35:00Z" w:initials="戴">
    <w:p w14:paraId="4E56025C" w14:textId="2C0FB8D4" w:rsidR="004506EE" w:rsidRDefault="004506EE" w:rsidP="00B3696D">
      <w:pPr>
        <w:pStyle w:val="CommentText"/>
        <w:numPr>
          <w:ilvl w:val="0"/>
          <w:numId w:val="8"/>
        </w:numPr>
      </w:pPr>
      <w:r>
        <w:rPr>
          <w:rStyle w:val="CommentReference"/>
        </w:rPr>
        <w:annotationRef/>
      </w:r>
      <w:r>
        <w:t>What are the approaches being compared?</w:t>
      </w:r>
    </w:p>
    <w:p w14:paraId="7D80150E" w14:textId="40482DBE" w:rsidR="004506EE" w:rsidRDefault="004506EE" w:rsidP="00B3696D">
      <w:pPr>
        <w:pStyle w:val="CommentText"/>
        <w:numPr>
          <w:ilvl w:val="0"/>
          <w:numId w:val="8"/>
        </w:numPr>
      </w:pPr>
      <w:r>
        <w:t>Same approach (RF), different choice of response variable (SCFA, dSCFA/dt, etc.)?</w:t>
      </w:r>
    </w:p>
  </w:comment>
  <w:comment w:id="1474" w:author="戴 磊" w:date="2021-02-19T23:33:00Z" w:initials="戴">
    <w:p w14:paraId="0B39B1FD" w14:textId="2B8F07FB" w:rsidR="004506EE" w:rsidRDefault="004506EE">
      <w:pPr>
        <w:pStyle w:val="CommentText"/>
      </w:pPr>
      <w:r>
        <w:rPr>
          <w:rStyle w:val="CommentReference"/>
        </w:rPr>
        <w:annotationRef/>
      </w:r>
      <w:r>
        <w:t>What is prevalence (mouse), prevalence (vendor)</w:t>
      </w:r>
    </w:p>
  </w:comment>
  <w:comment w:id="1541" w:author="戴 磊" w:date="2021-02-19T22:12:00Z" w:initials="戴">
    <w:p w14:paraId="50AFA6F5" w14:textId="77777777" w:rsidR="004506EE" w:rsidRDefault="004506EE" w:rsidP="00ED01D3">
      <w:pPr>
        <w:pStyle w:val="CommentText"/>
      </w:pPr>
      <w:r>
        <w:rPr>
          <w:rStyle w:val="CommentReference"/>
        </w:rPr>
        <w:annotationRef/>
      </w:r>
      <w:r>
        <w:t>Let’s discuss</w:t>
      </w:r>
    </w:p>
  </w:comment>
  <w:comment w:id="1585" w:author="戴 磊" w:date="2021-02-19T21:43:00Z" w:initials="戴">
    <w:p w14:paraId="2DD1AF12" w14:textId="77777777" w:rsidR="004506EE" w:rsidRDefault="004506EE" w:rsidP="00AA5F70">
      <w:pPr>
        <w:pStyle w:val="CommentText"/>
      </w:pPr>
      <w:r>
        <w:rPr>
          <w:rStyle w:val="CommentReference"/>
        </w:rPr>
        <w:annotationRef/>
      </w:r>
      <w:r>
        <w:t>This is probably not supp fig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BCF6A1" w15:done="0"/>
  <w15:commentEx w15:paraId="7E4E5F24" w15:done="0"/>
  <w15:commentEx w15:paraId="367AFE59" w15:done="0"/>
  <w15:commentEx w15:paraId="3BBD963D" w15:done="0"/>
  <w15:commentEx w15:paraId="4BDF5FEE" w15:done="0"/>
  <w15:commentEx w15:paraId="3A0D3CE1" w15:done="0"/>
  <w15:commentEx w15:paraId="077E25D2" w15:done="0"/>
  <w15:commentEx w15:paraId="1E209833" w15:done="0"/>
  <w15:commentEx w15:paraId="4425EF4F" w15:done="0"/>
  <w15:commentEx w15:paraId="66CBEA45" w15:done="0"/>
  <w15:commentEx w15:paraId="4E6DDBF4" w15:done="0"/>
  <w15:commentEx w15:paraId="474ED44D" w15:done="0"/>
  <w15:commentEx w15:paraId="3322D1CE" w15:done="0"/>
  <w15:commentEx w15:paraId="2470347D" w15:done="0"/>
  <w15:commentEx w15:paraId="0B159CDD" w15:done="0"/>
  <w15:commentEx w15:paraId="2BD8CC54"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Ex w15:paraId="2DD1AF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ACF79" w16cex:dateUtc="2021-02-19T15:59:00Z"/>
  <w16cex:commentExtensible w16cex:durableId="23DACF31" w16cex:dateUtc="2021-02-19T15:58:00Z"/>
  <w16cex:commentExtensible w16cex:durableId="23DA2D81" w16cex:dateUtc="2021-02-19T04:28:00Z"/>
  <w16cex:commentExtensible w16cex:durableId="23F088AC" w16cex:dateUtc="2021-03-08T03:27:00Z"/>
  <w16cex:commentExtensible w16cex:durableId="23DA33D2" w16cex:dateUtc="2021-02-19T04:55:00Z"/>
  <w16cex:commentExtensible w16cex:durableId="23F25633" w16cex:dateUtc="2021-03-09T12:16:00Z"/>
  <w16cex:commentExtensible w16cex:durableId="23DA3142" w16cex:dateUtc="2021-02-19T04:44:00Z"/>
  <w16cex:commentExtensible w16cex:durableId="23DA3734" w16cex:dateUtc="2021-02-19T05:10:00Z"/>
  <w16cex:commentExtensible w16cex:durableId="23DAB2F4" w16cex:dateUtc="2021-02-19T13:58:00Z"/>
  <w16cex:commentExtensible w16cex:durableId="23DACB8D" w16cex:dateUtc="2021-02-19T15:43:00Z"/>
  <w16cex:commentExtensible w16cex:durableId="23DACB09" w16cex:dateUtc="2021-02-19T15:40:00Z"/>
  <w16cex:commentExtensible w16cex:durableId="23DAB663" w16cex:dateUtc="2021-02-19T14:12:00Z"/>
  <w16cex:commentExtensible w16cex:durableId="23DAAF97" w16cex:dateUtc="2021-02-19T13:43:00Z"/>
  <w16cex:commentExtensible w16cex:durableId="23DAAD1E" w16cex:dateUtc="2021-02-19T13:33:00Z"/>
  <w16cex:commentExtensible w16cex:durableId="23DAAE51" w16cex:dateUtc="2021-02-19T13:38:00Z"/>
  <w16cex:commentExtensible w16cex:durableId="23DAAED1" w16cex:dateUtc="2021-02-19T13:40: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Extensible w16cex:durableId="23E1EEEC" w16cex:dateUtc="2021-02-19T13: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BCF6A1" w16cid:durableId="23DACF79"/>
  <w16cid:commentId w16cid:paraId="7E4E5F24" w16cid:durableId="23DACF31"/>
  <w16cid:commentId w16cid:paraId="367AFE59" w16cid:durableId="23DA2D81"/>
  <w16cid:commentId w16cid:paraId="3BBD963D" w16cid:durableId="23F088AC"/>
  <w16cid:commentId w16cid:paraId="4BDF5FEE" w16cid:durableId="23DA33D2"/>
  <w16cid:commentId w16cid:paraId="3A0D3CE1" w16cid:durableId="23F25633"/>
  <w16cid:commentId w16cid:paraId="077E25D2" w16cid:durableId="23DA3142"/>
  <w16cid:commentId w16cid:paraId="1E209833" w16cid:durableId="23DA3734"/>
  <w16cid:commentId w16cid:paraId="4425EF4F" w16cid:durableId="23DAB2F4"/>
  <w16cid:commentId w16cid:paraId="66CBEA45" w16cid:durableId="23DACB8D"/>
  <w16cid:commentId w16cid:paraId="4E6DDBF4" w16cid:durableId="23DACB09"/>
  <w16cid:commentId w16cid:paraId="474ED44D" w16cid:durableId="23DAB663"/>
  <w16cid:commentId w16cid:paraId="3322D1CE" w16cid:durableId="23DAAF97"/>
  <w16cid:commentId w16cid:paraId="2470347D" w16cid:durableId="23DAAD1E"/>
  <w16cid:commentId w16cid:paraId="0B159CDD" w16cid:durableId="23DAAE51"/>
  <w16cid:commentId w16cid:paraId="2BD8CC54" w16cid:durableId="23DAAED1"/>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Id w16cid:paraId="2DD1AF12" w16cid:durableId="23E1EE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17720" w14:textId="77777777" w:rsidR="0089301F" w:rsidRDefault="0089301F" w:rsidP="00B02F26">
      <w:r>
        <w:separator/>
      </w:r>
    </w:p>
  </w:endnote>
  <w:endnote w:type="continuationSeparator" w:id="0">
    <w:p w14:paraId="1A1D7F17" w14:textId="77777777" w:rsidR="0089301F" w:rsidRDefault="0089301F"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TimesNewRomanPSMT">
    <w:altName w:val="Times New Roman"/>
    <w:panose1 w:val="020B0604020202020204"/>
    <w:charset w:val="00"/>
    <w:family w:val="auto"/>
    <w:pitch w:val="default"/>
    <w:sig w:usb0="00000001" w:usb1="080E0000" w:usb2="00000010" w:usb3="00000000" w:csb0="00040000" w:csb1="00000000"/>
  </w:font>
  <w:font w:name="PsbhxkAdvTT86d47313">
    <w:altName w:val="Cambria"/>
    <w:panose1 w:val="020B0604020202020204"/>
    <w:charset w:val="00"/>
    <w:family w:val="roman"/>
    <w:notTrueType/>
    <w:pitch w:val="default"/>
  </w:font>
  <w:font w:name="AdvMelior-R">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5368B" w14:textId="77777777" w:rsidR="0089301F" w:rsidRDefault="0089301F" w:rsidP="00B02F26">
      <w:r>
        <w:separator/>
      </w:r>
    </w:p>
  </w:footnote>
  <w:footnote w:type="continuationSeparator" w:id="0">
    <w:p w14:paraId="5C6C0978" w14:textId="77777777" w:rsidR="0089301F" w:rsidRDefault="0089301F"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5"/>
  </w:num>
  <w:num w:numId="5">
    <w:abstractNumId w:val="4"/>
  </w:num>
  <w:num w:numId="6">
    <w:abstractNumId w:val="6"/>
  </w:num>
  <w:num w:numId="7">
    <w:abstractNumId w:val="7"/>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hideGrammaticalErrors/>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1148"/>
    <w:rsid w:val="000025B4"/>
    <w:rsid w:val="00006A9E"/>
    <w:rsid w:val="0000736C"/>
    <w:rsid w:val="00012833"/>
    <w:rsid w:val="000130D4"/>
    <w:rsid w:val="00013ECF"/>
    <w:rsid w:val="000140C8"/>
    <w:rsid w:val="000140ED"/>
    <w:rsid w:val="00015BA8"/>
    <w:rsid w:val="00017D3A"/>
    <w:rsid w:val="000200CB"/>
    <w:rsid w:val="00020713"/>
    <w:rsid w:val="000212B2"/>
    <w:rsid w:val="0002304F"/>
    <w:rsid w:val="00023E1D"/>
    <w:rsid w:val="00026B9B"/>
    <w:rsid w:val="00031299"/>
    <w:rsid w:val="0003189C"/>
    <w:rsid w:val="000318CE"/>
    <w:rsid w:val="00034744"/>
    <w:rsid w:val="00034F34"/>
    <w:rsid w:val="00035865"/>
    <w:rsid w:val="00044EFB"/>
    <w:rsid w:val="00045561"/>
    <w:rsid w:val="00045B20"/>
    <w:rsid w:val="00047F2B"/>
    <w:rsid w:val="00052290"/>
    <w:rsid w:val="00056A61"/>
    <w:rsid w:val="000613DF"/>
    <w:rsid w:val="00063837"/>
    <w:rsid w:val="00067F9A"/>
    <w:rsid w:val="000710ED"/>
    <w:rsid w:val="00071581"/>
    <w:rsid w:val="0007465D"/>
    <w:rsid w:val="000764AD"/>
    <w:rsid w:val="00082560"/>
    <w:rsid w:val="00085AC4"/>
    <w:rsid w:val="00087539"/>
    <w:rsid w:val="0009374C"/>
    <w:rsid w:val="00094BB8"/>
    <w:rsid w:val="000A4894"/>
    <w:rsid w:val="000A4BE5"/>
    <w:rsid w:val="000B0790"/>
    <w:rsid w:val="000B5A94"/>
    <w:rsid w:val="000B7349"/>
    <w:rsid w:val="000C483C"/>
    <w:rsid w:val="000C620A"/>
    <w:rsid w:val="000C76FA"/>
    <w:rsid w:val="000D02DB"/>
    <w:rsid w:val="000D04D7"/>
    <w:rsid w:val="000D5C41"/>
    <w:rsid w:val="000D6594"/>
    <w:rsid w:val="000E0766"/>
    <w:rsid w:val="000E1F17"/>
    <w:rsid w:val="000E5E8B"/>
    <w:rsid w:val="000F1959"/>
    <w:rsid w:val="001009CC"/>
    <w:rsid w:val="00111F96"/>
    <w:rsid w:val="00113115"/>
    <w:rsid w:val="00114205"/>
    <w:rsid w:val="00115540"/>
    <w:rsid w:val="001210A7"/>
    <w:rsid w:val="001236D6"/>
    <w:rsid w:val="00123B6A"/>
    <w:rsid w:val="00126C70"/>
    <w:rsid w:val="001321CF"/>
    <w:rsid w:val="00133618"/>
    <w:rsid w:val="00140875"/>
    <w:rsid w:val="00140B35"/>
    <w:rsid w:val="00142107"/>
    <w:rsid w:val="0014268D"/>
    <w:rsid w:val="00143609"/>
    <w:rsid w:val="0014651E"/>
    <w:rsid w:val="00146999"/>
    <w:rsid w:val="00152C8C"/>
    <w:rsid w:val="001627DE"/>
    <w:rsid w:val="00163031"/>
    <w:rsid w:val="0016312B"/>
    <w:rsid w:val="00165AE1"/>
    <w:rsid w:val="001677E4"/>
    <w:rsid w:val="00172771"/>
    <w:rsid w:val="00175772"/>
    <w:rsid w:val="00175AFF"/>
    <w:rsid w:val="00180748"/>
    <w:rsid w:val="00186FB2"/>
    <w:rsid w:val="001873DF"/>
    <w:rsid w:val="0018791D"/>
    <w:rsid w:val="00193812"/>
    <w:rsid w:val="001952B8"/>
    <w:rsid w:val="001968A4"/>
    <w:rsid w:val="00197FE7"/>
    <w:rsid w:val="001A1C69"/>
    <w:rsid w:val="001A26CF"/>
    <w:rsid w:val="001A2AE8"/>
    <w:rsid w:val="001A4500"/>
    <w:rsid w:val="001A5333"/>
    <w:rsid w:val="001A6B4C"/>
    <w:rsid w:val="001B6107"/>
    <w:rsid w:val="001B638D"/>
    <w:rsid w:val="001C1D14"/>
    <w:rsid w:val="001C4F38"/>
    <w:rsid w:val="001C5737"/>
    <w:rsid w:val="001D03AB"/>
    <w:rsid w:val="001D1504"/>
    <w:rsid w:val="001D6480"/>
    <w:rsid w:val="001E0C1B"/>
    <w:rsid w:val="001E0FEF"/>
    <w:rsid w:val="001E1676"/>
    <w:rsid w:val="001E359D"/>
    <w:rsid w:val="001E4A3D"/>
    <w:rsid w:val="001E51A9"/>
    <w:rsid w:val="001F3454"/>
    <w:rsid w:val="001F491B"/>
    <w:rsid w:val="001F52DA"/>
    <w:rsid w:val="001F5BC8"/>
    <w:rsid w:val="002020CB"/>
    <w:rsid w:val="002038EB"/>
    <w:rsid w:val="00203925"/>
    <w:rsid w:val="00204EFE"/>
    <w:rsid w:val="0020585A"/>
    <w:rsid w:val="00206990"/>
    <w:rsid w:val="0021303E"/>
    <w:rsid w:val="00213C10"/>
    <w:rsid w:val="00220051"/>
    <w:rsid w:val="00220924"/>
    <w:rsid w:val="00220CB4"/>
    <w:rsid w:val="00223493"/>
    <w:rsid w:val="00223F56"/>
    <w:rsid w:val="00224ED8"/>
    <w:rsid w:val="002326D7"/>
    <w:rsid w:val="002327B8"/>
    <w:rsid w:val="002330CC"/>
    <w:rsid w:val="002335FC"/>
    <w:rsid w:val="002360FD"/>
    <w:rsid w:val="00236B65"/>
    <w:rsid w:val="00237517"/>
    <w:rsid w:val="00242869"/>
    <w:rsid w:val="00246F3D"/>
    <w:rsid w:val="00250C11"/>
    <w:rsid w:val="00251719"/>
    <w:rsid w:val="002570DA"/>
    <w:rsid w:val="00257E36"/>
    <w:rsid w:val="00261834"/>
    <w:rsid w:val="00267997"/>
    <w:rsid w:val="00271F52"/>
    <w:rsid w:val="00272B19"/>
    <w:rsid w:val="00273227"/>
    <w:rsid w:val="00276C98"/>
    <w:rsid w:val="00280829"/>
    <w:rsid w:val="002809C8"/>
    <w:rsid w:val="00280B66"/>
    <w:rsid w:val="002826B5"/>
    <w:rsid w:val="00282798"/>
    <w:rsid w:val="0029151D"/>
    <w:rsid w:val="002922F6"/>
    <w:rsid w:val="00292A77"/>
    <w:rsid w:val="00292CEE"/>
    <w:rsid w:val="00295D8C"/>
    <w:rsid w:val="002A2763"/>
    <w:rsid w:val="002A371F"/>
    <w:rsid w:val="002A61FE"/>
    <w:rsid w:val="002B1107"/>
    <w:rsid w:val="002B1E13"/>
    <w:rsid w:val="002B3155"/>
    <w:rsid w:val="002B4013"/>
    <w:rsid w:val="002B5950"/>
    <w:rsid w:val="002B6558"/>
    <w:rsid w:val="002C655C"/>
    <w:rsid w:val="002C65EF"/>
    <w:rsid w:val="002C68CA"/>
    <w:rsid w:val="002C697D"/>
    <w:rsid w:val="002C6ECF"/>
    <w:rsid w:val="002C6F74"/>
    <w:rsid w:val="002D3126"/>
    <w:rsid w:val="002D6B9A"/>
    <w:rsid w:val="002E4279"/>
    <w:rsid w:val="002F0A79"/>
    <w:rsid w:val="002F0BD0"/>
    <w:rsid w:val="002F115A"/>
    <w:rsid w:val="002F3503"/>
    <w:rsid w:val="002F68BA"/>
    <w:rsid w:val="00301088"/>
    <w:rsid w:val="00305F84"/>
    <w:rsid w:val="0030642B"/>
    <w:rsid w:val="0031126A"/>
    <w:rsid w:val="003138CF"/>
    <w:rsid w:val="0031532B"/>
    <w:rsid w:val="00315C1F"/>
    <w:rsid w:val="00326554"/>
    <w:rsid w:val="003266E4"/>
    <w:rsid w:val="003275C7"/>
    <w:rsid w:val="00336C58"/>
    <w:rsid w:val="00336DDE"/>
    <w:rsid w:val="0033710D"/>
    <w:rsid w:val="0034090A"/>
    <w:rsid w:val="00344057"/>
    <w:rsid w:val="00347E77"/>
    <w:rsid w:val="00351917"/>
    <w:rsid w:val="00353B71"/>
    <w:rsid w:val="0035704D"/>
    <w:rsid w:val="00363F7E"/>
    <w:rsid w:val="0036422C"/>
    <w:rsid w:val="003644A9"/>
    <w:rsid w:val="00364D24"/>
    <w:rsid w:val="00371BD9"/>
    <w:rsid w:val="003733FC"/>
    <w:rsid w:val="00376178"/>
    <w:rsid w:val="00380A1F"/>
    <w:rsid w:val="00381A05"/>
    <w:rsid w:val="0038321E"/>
    <w:rsid w:val="0038483E"/>
    <w:rsid w:val="00386F3C"/>
    <w:rsid w:val="00387BA9"/>
    <w:rsid w:val="00390344"/>
    <w:rsid w:val="00393DEF"/>
    <w:rsid w:val="00394B62"/>
    <w:rsid w:val="003A0B4A"/>
    <w:rsid w:val="003A24CF"/>
    <w:rsid w:val="003A5FB3"/>
    <w:rsid w:val="003A7F61"/>
    <w:rsid w:val="003B0663"/>
    <w:rsid w:val="003B1CDD"/>
    <w:rsid w:val="003B2472"/>
    <w:rsid w:val="003B37BA"/>
    <w:rsid w:val="003C4022"/>
    <w:rsid w:val="003C5B5E"/>
    <w:rsid w:val="003D18F6"/>
    <w:rsid w:val="003D3D55"/>
    <w:rsid w:val="003D5E87"/>
    <w:rsid w:val="003D5F8E"/>
    <w:rsid w:val="003E2543"/>
    <w:rsid w:val="003E5C86"/>
    <w:rsid w:val="003E6A57"/>
    <w:rsid w:val="003F3EC2"/>
    <w:rsid w:val="003F4AE0"/>
    <w:rsid w:val="003F6F3C"/>
    <w:rsid w:val="003F7598"/>
    <w:rsid w:val="003F78AE"/>
    <w:rsid w:val="004006CC"/>
    <w:rsid w:val="004026CF"/>
    <w:rsid w:val="00402B3C"/>
    <w:rsid w:val="00403073"/>
    <w:rsid w:val="0040312A"/>
    <w:rsid w:val="00403605"/>
    <w:rsid w:val="004119A9"/>
    <w:rsid w:val="0041292D"/>
    <w:rsid w:val="00412C61"/>
    <w:rsid w:val="00412CB6"/>
    <w:rsid w:val="00412D83"/>
    <w:rsid w:val="004167DE"/>
    <w:rsid w:val="004171B4"/>
    <w:rsid w:val="0042582C"/>
    <w:rsid w:val="004327C4"/>
    <w:rsid w:val="004336BA"/>
    <w:rsid w:val="0043386B"/>
    <w:rsid w:val="00434C87"/>
    <w:rsid w:val="00434DB3"/>
    <w:rsid w:val="004377D9"/>
    <w:rsid w:val="00437ED3"/>
    <w:rsid w:val="004414C3"/>
    <w:rsid w:val="0044164D"/>
    <w:rsid w:val="00442695"/>
    <w:rsid w:val="00442785"/>
    <w:rsid w:val="0044487C"/>
    <w:rsid w:val="00444C15"/>
    <w:rsid w:val="00450014"/>
    <w:rsid w:val="004506EE"/>
    <w:rsid w:val="00453768"/>
    <w:rsid w:val="004541CE"/>
    <w:rsid w:val="004559C4"/>
    <w:rsid w:val="004574E4"/>
    <w:rsid w:val="00463C94"/>
    <w:rsid w:val="004640A8"/>
    <w:rsid w:val="00465A4C"/>
    <w:rsid w:val="0046600E"/>
    <w:rsid w:val="004747B1"/>
    <w:rsid w:val="00475F62"/>
    <w:rsid w:val="0047742E"/>
    <w:rsid w:val="00482DC5"/>
    <w:rsid w:val="00482E80"/>
    <w:rsid w:val="00486C9B"/>
    <w:rsid w:val="00490046"/>
    <w:rsid w:val="00494F23"/>
    <w:rsid w:val="0049518C"/>
    <w:rsid w:val="0049531B"/>
    <w:rsid w:val="004A26AF"/>
    <w:rsid w:val="004A2E36"/>
    <w:rsid w:val="004A30D1"/>
    <w:rsid w:val="004A3B7E"/>
    <w:rsid w:val="004A6DF1"/>
    <w:rsid w:val="004B1AE7"/>
    <w:rsid w:val="004B36D7"/>
    <w:rsid w:val="004B60CF"/>
    <w:rsid w:val="004B615C"/>
    <w:rsid w:val="004B6B90"/>
    <w:rsid w:val="004C67F8"/>
    <w:rsid w:val="004C7B7A"/>
    <w:rsid w:val="004D1335"/>
    <w:rsid w:val="004D1ED3"/>
    <w:rsid w:val="004D2AAC"/>
    <w:rsid w:val="004E26EC"/>
    <w:rsid w:val="004E2D63"/>
    <w:rsid w:val="004E4559"/>
    <w:rsid w:val="004E6AA8"/>
    <w:rsid w:val="004E746F"/>
    <w:rsid w:val="004F3CF2"/>
    <w:rsid w:val="00500285"/>
    <w:rsid w:val="00500B4A"/>
    <w:rsid w:val="00500E6F"/>
    <w:rsid w:val="00501DD3"/>
    <w:rsid w:val="00502D4A"/>
    <w:rsid w:val="00505628"/>
    <w:rsid w:val="00505CED"/>
    <w:rsid w:val="0050704E"/>
    <w:rsid w:val="00507569"/>
    <w:rsid w:val="00507787"/>
    <w:rsid w:val="00512CF7"/>
    <w:rsid w:val="00515060"/>
    <w:rsid w:val="00521B45"/>
    <w:rsid w:val="00530913"/>
    <w:rsid w:val="0053174B"/>
    <w:rsid w:val="0053388F"/>
    <w:rsid w:val="00534855"/>
    <w:rsid w:val="005352E0"/>
    <w:rsid w:val="00537D81"/>
    <w:rsid w:val="00541ED0"/>
    <w:rsid w:val="00542974"/>
    <w:rsid w:val="00546C70"/>
    <w:rsid w:val="00547130"/>
    <w:rsid w:val="00552148"/>
    <w:rsid w:val="00552BE3"/>
    <w:rsid w:val="00556710"/>
    <w:rsid w:val="00556798"/>
    <w:rsid w:val="00556D01"/>
    <w:rsid w:val="005629EA"/>
    <w:rsid w:val="00563FF4"/>
    <w:rsid w:val="0056578C"/>
    <w:rsid w:val="00565AD3"/>
    <w:rsid w:val="005673F6"/>
    <w:rsid w:val="00570710"/>
    <w:rsid w:val="00570D97"/>
    <w:rsid w:val="00573294"/>
    <w:rsid w:val="00573BA6"/>
    <w:rsid w:val="00576343"/>
    <w:rsid w:val="00580E5B"/>
    <w:rsid w:val="00582965"/>
    <w:rsid w:val="00583771"/>
    <w:rsid w:val="00583F5B"/>
    <w:rsid w:val="00584437"/>
    <w:rsid w:val="00584693"/>
    <w:rsid w:val="005857F1"/>
    <w:rsid w:val="00590DA8"/>
    <w:rsid w:val="00594DE5"/>
    <w:rsid w:val="005957C7"/>
    <w:rsid w:val="00597D50"/>
    <w:rsid w:val="005A09D2"/>
    <w:rsid w:val="005A5F71"/>
    <w:rsid w:val="005A645A"/>
    <w:rsid w:val="005B23AA"/>
    <w:rsid w:val="005B5944"/>
    <w:rsid w:val="005C1A29"/>
    <w:rsid w:val="005C2BCD"/>
    <w:rsid w:val="005C4B0A"/>
    <w:rsid w:val="005C5AED"/>
    <w:rsid w:val="005C6B57"/>
    <w:rsid w:val="005D25E1"/>
    <w:rsid w:val="005D5249"/>
    <w:rsid w:val="005D61A4"/>
    <w:rsid w:val="005E04BA"/>
    <w:rsid w:val="005E0AD8"/>
    <w:rsid w:val="005E3B0C"/>
    <w:rsid w:val="005F0779"/>
    <w:rsid w:val="005F1118"/>
    <w:rsid w:val="005F4932"/>
    <w:rsid w:val="005F7DC7"/>
    <w:rsid w:val="00601085"/>
    <w:rsid w:val="006035EE"/>
    <w:rsid w:val="00605F26"/>
    <w:rsid w:val="00611ABF"/>
    <w:rsid w:val="00611B4F"/>
    <w:rsid w:val="00611FC5"/>
    <w:rsid w:val="006123DF"/>
    <w:rsid w:val="006147FA"/>
    <w:rsid w:val="006163C9"/>
    <w:rsid w:val="00626BE9"/>
    <w:rsid w:val="006277A4"/>
    <w:rsid w:val="00630698"/>
    <w:rsid w:val="00631B6E"/>
    <w:rsid w:val="006343DB"/>
    <w:rsid w:val="00635113"/>
    <w:rsid w:val="00636530"/>
    <w:rsid w:val="00636AA9"/>
    <w:rsid w:val="006427E3"/>
    <w:rsid w:val="00646576"/>
    <w:rsid w:val="0065071F"/>
    <w:rsid w:val="00651ADB"/>
    <w:rsid w:val="006535CD"/>
    <w:rsid w:val="006571A4"/>
    <w:rsid w:val="0066389E"/>
    <w:rsid w:val="0066776A"/>
    <w:rsid w:val="00667E07"/>
    <w:rsid w:val="00672A4A"/>
    <w:rsid w:val="00680BB0"/>
    <w:rsid w:val="0069186C"/>
    <w:rsid w:val="00692027"/>
    <w:rsid w:val="00692A08"/>
    <w:rsid w:val="00693C4D"/>
    <w:rsid w:val="00697A94"/>
    <w:rsid w:val="006A2B02"/>
    <w:rsid w:val="006A2E46"/>
    <w:rsid w:val="006A4972"/>
    <w:rsid w:val="006B27F1"/>
    <w:rsid w:val="006B2B11"/>
    <w:rsid w:val="006B2C2F"/>
    <w:rsid w:val="006B4CA5"/>
    <w:rsid w:val="006B63AA"/>
    <w:rsid w:val="006B708B"/>
    <w:rsid w:val="006C1CFF"/>
    <w:rsid w:val="006C24EF"/>
    <w:rsid w:val="006C4A62"/>
    <w:rsid w:val="006C4D8F"/>
    <w:rsid w:val="006C78F6"/>
    <w:rsid w:val="006D21C1"/>
    <w:rsid w:val="006D30C5"/>
    <w:rsid w:val="006D3144"/>
    <w:rsid w:val="006D42D0"/>
    <w:rsid w:val="006E40D2"/>
    <w:rsid w:val="006E5740"/>
    <w:rsid w:val="006E68E1"/>
    <w:rsid w:val="006F0A17"/>
    <w:rsid w:val="006F1A4E"/>
    <w:rsid w:val="006F1FFD"/>
    <w:rsid w:val="006F4D87"/>
    <w:rsid w:val="006F5324"/>
    <w:rsid w:val="0070622D"/>
    <w:rsid w:val="00706530"/>
    <w:rsid w:val="00707ECD"/>
    <w:rsid w:val="00711AB2"/>
    <w:rsid w:val="00712CF1"/>
    <w:rsid w:val="00714690"/>
    <w:rsid w:val="007155CD"/>
    <w:rsid w:val="0071697F"/>
    <w:rsid w:val="00716E60"/>
    <w:rsid w:val="00720226"/>
    <w:rsid w:val="00722BB5"/>
    <w:rsid w:val="00724A33"/>
    <w:rsid w:val="00731E66"/>
    <w:rsid w:val="00732110"/>
    <w:rsid w:val="007321F4"/>
    <w:rsid w:val="0074035F"/>
    <w:rsid w:val="0074147F"/>
    <w:rsid w:val="00741AF5"/>
    <w:rsid w:val="00743510"/>
    <w:rsid w:val="00746109"/>
    <w:rsid w:val="00750D9F"/>
    <w:rsid w:val="00763D54"/>
    <w:rsid w:val="007647FB"/>
    <w:rsid w:val="007667DA"/>
    <w:rsid w:val="00770EBD"/>
    <w:rsid w:val="00777F3A"/>
    <w:rsid w:val="00783C64"/>
    <w:rsid w:val="00784726"/>
    <w:rsid w:val="00784995"/>
    <w:rsid w:val="00787523"/>
    <w:rsid w:val="00787914"/>
    <w:rsid w:val="00790B86"/>
    <w:rsid w:val="00793576"/>
    <w:rsid w:val="007A0C7E"/>
    <w:rsid w:val="007A3AD9"/>
    <w:rsid w:val="007A5CE3"/>
    <w:rsid w:val="007A6A3F"/>
    <w:rsid w:val="007B113C"/>
    <w:rsid w:val="007B47FD"/>
    <w:rsid w:val="007C17C4"/>
    <w:rsid w:val="007C395F"/>
    <w:rsid w:val="007C3B14"/>
    <w:rsid w:val="007C472A"/>
    <w:rsid w:val="007D2926"/>
    <w:rsid w:val="007D4A83"/>
    <w:rsid w:val="007E0E0E"/>
    <w:rsid w:val="007E2988"/>
    <w:rsid w:val="007E4291"/>
    <w:rsid w:val="007E7E69"/>
    <w:rsid w:val="007F0262"/>
    <w:rsid w:val="007F68B1"/>
    <w:rsid w:val="007F6E8F"/>
    <w:rsid w:val="007F7FCB"/>
    <w:rsid w:val="008000BA"/>
    <w:rsid w:val="00801F56"/>
    <w:rsid w:val="0080640E"/>
    <w:rsid w:val="008154DC"/>
    <w:rsid w:val="0081756C"/>
    <w:rsid w:val="00817825"/>
    <w:rsid w:val="00817BC5"/>
    <w:rsid w:val="00825BDD"/>
    <w:rsid w:val="0083201D"/>
    <w:rsid w:val="00833776"/>
    <w:rsid w:val="00834885"/>
    <w:rsid w:val="00836CE2"/>
    <w:rsid w:val="00844589"/>
    <w:rsid w:val="00846078"/>
    <w:rsid w:val="00850378"/>
    <w:rsid w:val="008511F7"/>
    <w:rsid w:val="008520E4"/>
    <w:rsid w:val="008578B2"/>
    <w:rsid w:val="00863D10"/>
    <w:rsid w:val="0086512C"/>
    <w:rsid w:val="008679EF"/>
    <w:rsid w:val="0087177E"/>
    <w:rsid w:val="0087316E"/>
    <w:rsid w:val="00875BAD"/>
    <w:rsid w:val="00876085"/>
    <w:rsid w:val="00876CEB"/>
    <w:rsid w:val="00877EF1"/>
    <w:rsid w:val="00882032"/>
    <w:rsid w:val="00883731"/>
    <w:rsid w:val="008837B5"/>
    <w:rsid w:val="00885D3C"/>
    <w:rsid w:val="00885FAD"/>
    <w:rsid w:val="00887C2E"/>
    <w:rsid w:val="008914C1"/>
    <w:rsid w:val="0089301F"/>
    <w:rsid w:val="008936C4"/>
    <w:rsid w:val="008941E4"/>
    <w:rsid w:val="008959A5"/>
    <w:rsid w:val="008963B2"/>
    <w:rsid w:val="008A2D79"/>
    <w:rsid w:val="008B11DF"/>
    <w:rsid w:val="008C054F"/>
    <w:rsid w:val="008C09B5"/>
    <w:rsid w:val="008C1571"/>
    <w:rsid w:val="008C698D"/>
    <w:rsid w:val="008C6BE1"/>
    <w:rsid w:val="008D65D8"/>
    <w:rsid w:val="008E0CF9"/>
    <w:rsid w:val="008E3166"/>
    <w:rsid w:val="008E386A"/>
    <w:rsid w:val="008E7B59"/>
    <w:rsid w:val="008E7FFD"/>
    <w:rsid w:val="008F0BB4"/>
    <w:rsid w:val="008F272C"/>
    <w:rsid w:val="008F2B5A"/>
    <w:rsid w:val="0090267A"/>
    <w:rsid w:val="00905053"/>
    <w:rsid w:val="009104F0"/>
    <w:rsid w:val="00914E65"/>
    <w:rsid w:val="009176DA"/>
    <w:rsid w:val="009208CE"/>
    <w:rsid w:val="009229ED"/>
    <w:rsid w:val="00923BBC"/>
    <w:rsid w:val="00924EDB"/>
    <w:rsid w:val="009335C6"/>
    <w:rsid w:val="0093513E"/>
    <w:rsid w:val="009354C9"/>
    <w:rsid w:val="00935F9E"/>
    <w:rsid w:val="009526AE"/>
    <w:rsid w:val="00954935"/>
    <w:rsid w:val="00956185"/>
    <w:rsid w:val="00965B31"/>
    <w:rsid w:val="00966F83"/>
    <w:rsid w:val="00967B8F"/>
    <w:rsid w:val="009702EE"/>
    <w:rsid w:val="009764D3"/>
    <w:rsid w:val="00981277"/>
    <w:rsid w:val="009835D9"/>
    <w:rsid w:val="00983BE7"/>
    <w:rsid w:val="0098727B"/>
    <w:rsid w:val="00987C8F"/>
    <w:rsid w:val="00987CDD"/>
    <w:rsid w:val="00990397"/>
    <w:rsid w:val="009909F3"/>
    <w:rsid w:val="00991901"/>
    <w:rsid w:val="0099301B"/>
    <w:rsid w:val="00995FC1"/>
    <w:rsid w:val="00997406"/>
    <w:rsid w:val="009A021E"/>
    <w:rsid w:val="009A0C4E"/>
    <w:rsid w:val="009A10D1"/>
    <w:rsid w:val="009A3C87"/>
    <w:rsid w:val="009A4268"/>
    <w:rsid w:val="009B1848"/>
    <w:rsid w:val="009B1C72"/>
    <w:rsid w:val="009C0F51"/>
    <w:rsid w:val="009C1114"/>
    <w:rsid w:val="009C1DA7"/>
    <w:rsid w:val="009C313A"/>
    <w:rsid w:val="009C3829"/>
    <w:rsid w:val="009C39BE"/>
    <w:rsid w:val="009C73B2"/>
    <w:rsid w:val="009E2731"/>
    <w:rsid w:val="009E3DA5"/>
    <w:rsid w:val="009F39CF"/>
    <w:rsid w:val="00A019D4"/>
    <w:rsid w:val="00A0250C"/>
    <w:rsid w:val="00A03634"/>
    <w:rsid w:val="00A06850"/>
    <w:rsid w:val="00A15FE9"/>
    <w:rsid w:val="00A16778"/>
    <w:rsid w:val="00A23224"/>
    <w:rsid w:val="00A23E66"/>
    <w:rsid w:val="00A26C4B"/>
    <w:rsid w:val="00A27127"/>
    <w:rsid w:val="00A32E0C"/>
    <w:rsid w:val="00A33EFE"/>
    <w:rsid w:val="00A35956"/>
    <w:rsid w:val="00A35BBE"/>
    <w:rsid w:val="00A36281"/>
    <w:rsid w:val="00A36607"/>
    <w:rsid w:val="00A4099A"/>
    <w:rsid w:val="00A41B30"/>
    <w:rsid w:val="00A42D11"/>
    <w:rsid w:val="00A47E9D"/>
    <w:rsid w:val="00A5034A"/>
    <w:rsid w:val="00A550B0"/>
    <w:rsid w:val="00A5599D"/>
    <w:rsid w:val="00A56262"/>
    <w:rsid w:val="00A563D8"/>
    <w:rsid w:val="00A57E2D"/>
    <w:rsid w:val="00A60D17"/>
    <w:rsid w:val="00A6335E"/>
    <w:rsid w:val="00A6432F"/>
    <w:rsid w:val="00A71B7A"/>
    <w:rsid w:val="00A721CB"/>
    <w:rsid w:val="00A72402"/>
    <w:rsid w:val="00A73E79"/>
    <w:rsid w:val="00A814F9"/>
    <w:rsid w:val="00A82518"/>
    <w:rsid w:val="00A8289B"/>
    <w:rsid w:val="00A83394"/>
    <w:rsid w:val="00A83CE0"/>
    <w:rsid w:val="00A8536E"/>
    <w:rsid w:val="00A87364"/>
    <w:rsid w:val="00A915FE"/>
    <w:rsid w:val="00A922DA"/>
    <w:rsid w:val="00A97F0B"/>
    <w:rsid w:val="00AA1AA7"/>
    <w:rsid w:val="00AA5F70"/>
    <w:rsid w:val="00AB29A3"/>
    <w:rsid w:val="00AB2A37"/>
    <w:rsid w:val="00AB59F7"/>
    <w:rsid w:val="00AC2C2E"/>
    <w:rsid w:val="00AC539C"/>
    <w:rsid w:val="00AC588A"/>
    <w:rsid w:val="00AD2118"/>
    <w:rsid w:val="00AD2680"/>
    <w:rsid w:val="00AD5391"/>
    <w:rsid w:val="00AE060A"/>
    <w:rsid w:val="00AE7BC2"/>
    <w:rsid w:val="00AF129A"/>
    <w:rsid w:val="00AF16AD"/>
    <w:rsid w:val="00AF194A"/>
    <w:rsid w:val="00AF278F"/>
    <w:rsid w:val="00AF53E4"/>
    <w:rsid w:val="00AF6552"/>
    <w:rsid w:val="00AF6C7A"/>
    <w:rsid w:val="00AF71D4"/>
    <w:rsid w:val="00B022EF"/>
    <w:rsid w:val="00B02F26"/>
    <w:rsid w:val="00B03B8E"/>
    <w:rsid w:val="00B12B3C"/>
    <w:rsid w:val="00B13C56"/>
    <w:rsid w:val="00B15468"/>
    <w:rsid w:val="00B158E2"/>
    <w:rsid w:val="00B1649C"/>
    <w:rsid w:val="00B1735B"/>
    <w:rsid w:val="00B20E3F"/>
    <w:rsid w:val="00B21340"/>
    <w:rsid w:val="00B21A57"/>
    <w:rsid w:val="00B24A78"/>
    <w:rsid w:val="00B314B4"/>
    <w:rsid w:val="00B318DC"/>
    <w:rsid w:val="00B33EE0"/>
    <w:rsid w:val="00B3696D"/>
    <w:rsid w:val="00B36FFF"/>
    <w:rsid w:val="00B378DC"/>
    <w:rsid w:val="00B40A93"/>
    <w:rsid w:val="00B40FA3"/>
    <w:rsid w:val="00B428A6"/>
    <w:rsid w:val="00B42AD3"/>
    <w:rsid w:val="00B439D9"/>
    <w:rsid w:val="00B52783"/>
    <w:rsid w:val="00B549D1"/>
    <w:rsid w:val="00B6206D"/>
    <w:rsid w:val="00B63146"/>
    <w:rsid w:val="00B6667D"/>
    <w:rsid w:val="00B66C1D"/>
    <w:rsid w:val="00B72377"/>
    <w:rsid w:val="00B735CB"/>
    <w:rsid w:val="00B74B92"/>
    <w:rsid w:val="00B7543D"/>
    <w:rsid w:val="00B75D99"/>
    <w:rsid w:val="00B75EED"/>
    <w:rsid w:val="00B806AB"/>
    <w:rsid w:val="00B82201"/>
    <w:rsid w:val="00B82C6D"/>
    <w:rsid w:val="00B83C5F"/>
    <w:rsid w:val="00B8592B"/>
    <w:rsid w:val="00B86B31"/>
    <w:rsid w:val="00B90478"/>
    <w:rsid w:val="00B90EA2"/>
    <w:rsid w:val="00B964B9"/>
    <w:rsid w:val="00B96CA5"/>
    <w:rsid w:val="00BA16A1"/>
    <w:rsid w:val="00BA3D0C"/>
    <w:rsid w:val="00BA5E4F"/>
    <w:rsid w:val="00BB0610"/>
    <w:rsid w:val="00BB7624"/>
    <w:rsid w:val="00BB7FB3"/>
    <w:rsid w:val="00BC3512"/>
    <w:rsid w:val="00BC75EE"/>
    <w:rsid w:val="00BC799D"/>
    <w:rsid w:val="00BD05A9"/>
    <w:rsid w:val="00BD7D04"/>
    <w:rsid w:val="00BE039F"/>
    <w:rsid w:val="00BE26BE"/>
    <w:rsid w:val="00BE5372"/>
    <w:rsid w:val="00BE53A0"/>
    <w:rsid w:val="00BE67F0"/>
    <w:rsid w:val="00BF2489"/>
    <w:rsid w:val="00BF2C9A"/>
    <w:rsid w:val="00BF3EFA"/>
    <w:rsid w:val="00BF5C46"/>
    <w:rsid w:val="00BF6A7B"/>
    <w:rsid w:val="00C044C5"/>
    <w:rsid w:val="00C06106"/>
    <w:rsid w:val="00C07BE7"/>
    <w:rsid w:val="00C12191"/>
    <w:rsid w:val="00C127EF"/>
    <w:rsid w:val="00C14FE0"/>
    <w:rsid w:val="00C16C10"/>
    <w:rsid w:val="00C2552D"/>
    <w:rsid w:val="00C26179"/>
    <w:rsid w:val="00C26D38"/>
    <w:rsid w:val="00C30874"/>
    <w:rsid w:val="00C31CA6"/>
    <w:rsid w:val="00C366D9"/>
    <w:rsid w:val="00C414E2"/>
    <w:rsid w:val="00C42D2C"/>
    <w:rsid w:val="00C4384D"/>
    <w:rsid w:val="00C52832"/>
    <w:rsid w:val="00C5488F"/>
    <w:rsid w:val="00C5505C"/>
    <w:rsid w:val="00C56B17"/>
    <w:rsid w:val="00C618BA"/>
    <w:rsid w:val="00C61D8F"/>
    <w:rsid w:val="00C65097"/>
    <w:rsid w:val="00C66E14"/>
    <w:rsid w:val="00C719AE"/>
    <w:rsid w:val="00C80411"/>
    <w:rsid w:val="00C83011"/>
    <w:rsid w:val="00C903CF"/>
    <w:rsid w:val="00C91F39"/>
    <w:rsid w:val="00C92E19"/>
    <w:rsid w:val="00C93D78"/>
    <w:rsid w:val="00C945EE"/>
    <w:rsid w:val="00C9657D"/>
    <w:rsid w:val="00CA0EED"/>
    <w:rsid w:val="00CA3E3A"/>
    <w:rsid w:val="00CA44B1"/>
    <w:rsid w:val="00CC2ACE"/>
    <w:rsid w:val="00CC4336"/>
    <w:rsid w:val="00CC4856"/>
    <w:rsid w:val="00CC5B2D"/>
    <w:rsid w:val="00CC5F02"/>
    <w:rsid w:val="00CD18F6"/>
    <w:rsid w:val="00CD325B"/>
    <w:rsid w:val="00CD5B2E"/>
    <w:rsid w:val="00CD5C3F"/>
    <w:rsid w:val="00CE48C6"/>
    <w:rsid w:val="00CE5B41"/>
    <w:rsid w:val="00CE6FF1"/>
    <w:rsid w:val="00CF3F4F"/>
    <w:rsid w:val="00CF4136"/>
    <w:rsid w:val="00CF5699"/>
    <w:rsid w:val="00CF575F"/>
    <w:rsid w:val="00CF6DEA"/>
    <w:rsid w:val="00CF754D"/>
    <w:rsid w:val="00D00773"/>
    <w:rsid w:val="00D02061"/>
    <w:rsid w:val="00D02994"/>
    <w:rsid w:val="00D0762B"/>
    <w:rsid w:val="00D13166"/>
    <w:rsid w:val="00D139B2"/>
    <w:rsid w:val="00D14188"/>
    <w:rsid w:val="00D16088"/>
    <w:rsid w:val="00D22A60"/>
    <w:rsid w:val="00D242C1"/>
    <w:rsid w:val="00D30B1E"/>
    <w:rsid w:val="00D31950"/>
    <w:rsid w:val="00D3284B"/>
    <w:rsid w:val="00D3396F"/>
    <w:rsid w:val="00D37312"/>
    <w:rsid w:val="00D4061E"/>
    <w:rsid w:val="00D42021"/>
    <w:rsid w:val="00D4650E"/>
    <w:rsid w:val="00D50D70"/>
    <w:rsid w:val="00D5107F"/>
    <w:rsid w:val="00D53CD5"/>
    <w:rsid w:val="00D54857"/>
    <w:rsid w:val="00D56B92"/>
    <w:rsid w:val="00D61A9D"/>
    <w:rsid w:val="00D66ED3"/>
    <w:rsid w:val="00D670BF"/>
    <w:rsid w:val="00D8553E"/>
    <w:rsid w:val="00D868B7"/>
    <w:rsid w:val="00D917B4"/>
    <w:rsid w:val="00D933F8"/>
    <w:rsid w:val="00D951E6"/>
    <w:rsid w:val="00D96FBF"/>
    <w:rsid w:val="00DA182E"/>
    <w:rsid w:val="00DA6C84"/>
    <w:rsid w:val="00DB05B0"/>
    <w:rsid w:val="00DB3E92"/>
    <w:rsid w:val="00DB670D"/>
    <w:rsid w:val="00DC008D"/>
    <w:rsid w:val="00DC1F3C"/>
    <w:rsid w:val="00DC40CB"/>
    <w:rsid w:val="00DC4628"/>
    <w:rsid w:val="00DC5173"/>
    <w:rsid w:val="00DC705E"/>
    <w:rsid w:val="00DC7B47"/>
    <w:rsid w:val="00DD57F6"/>
    <w:rsid w:val="00DD6564"/>
    <w:rsid w:val="00DD7030"/>
    <w:rsid w:val="00DE1975"/>
    <w:rsid w:val="00DE2F8A"/>
    <w:rsid w:val="00DE3185"/>
    <w:rsid w:val="00DE3B59"/>
    <w:rsid w:val="00DE6CCA"/>
    <w:rsid w:val="00DF00B8"/>
    <w:rsid w:val="00DF02E4"/>
    <w:rsid w:val="00DF259B"/>
    <w:rsid w:val="00DF3B35"/>
    <w:rsid w:val="00E03E75"/>
    <w:rsid w:val="00E041D2"/>
    <w:rsid w:val="00E1193F"/>
    <w:rsid w:val="00E12421"/>
    <w:rsid w:val="00E14FC3"/>
    <w:rsid w:val="00E15A99"/>
    <w:rsid w:val="00E212B0"/>
    <w:rsid w:val="00E22487"/>
    <w:rsid w:val="00E2447B"/>
    <w:rsid w:val="00E27F64"/>
    <w:rsid w:val="00E33FA1"/>
    <w:rsid w:val="00E35433"/>
    <w:rsid w:val="00E3707D"/>
    <w:rsid w:val="00E374A1"/>
    <w:rsid w:val="00E4302C"/>
    <w:rsid w:val="00E440D7"/>
    <w:rsid w:val="00E44B37"/>
    <w:rsid w:val="00E51F91"/>
    <w:rsid w:val="00E5274C"/>
    <w:rsid w:val="00E56227"/>
    <w:rsid w:val="00E56341"/>
    <w:rsid w:val="00E571C4"/>
    <w:rsid w:val="00E573D0"/>
    <w:rsid w:val="00E63364"/>
    <w:rsid w:val="00E64B4B"/>
    <w:rsid w:val="00E7237F"/>
    <w:rsid w:val="00E81D2A"/>
    <w:rsid w:val="00E84558"/>
    <w:rsid w:val="00E85891"/>
    <w:rsid w:val="00E864A2"/>
    <w:rsid w:val="00E91A5F"/>
    <w:rsid w:val="00E93F44"/>
    <w:rsid w:val="00E9418A"/>
    <w:rsid w:val="00EA0F85"/>
    <w:rsid w:val="00EA2725"/>
    <w:rsid w:val="00EA3A08"/>
    <w:rsid w:val="00EA3A7C"/>
    <w:rsid w:val="00EA51D3"/>
    <w:rsid w:val="00EA520F"/>
    <w:rsid w:val="00EA7885"/>
    <w:rsid w:val="00EC04AC"/>
    <w:rsid w:val="00EC2A20"/>
    <w:rsid w:val="00EC3350"/>
    <w:rsid w:val="00ED01D3"/>
    <w:rsid w:val="00ED0E99"/>
    <w:rsid w:val="00ED2C9B"/>
    <w:rsid w:val="00ED3422"/>
    <w:rsid w:val="00ED6382"/>
    <w:rsid w:val="00ED7F24"/>
    <w:rsid w:val="00EE0251"/>
    <w:rsid w:val="00EE1928"/>
    <w:rsid w:val="00EE2B78"/>
    <w:rsid w:val="00EE3A4D"/>
    <w:rsid w:val="00EE3D35"/>
    <w:rsid w:val="00EE5B79"/>
    <w:rsid w:val="00EE6173"/>
    <w:rsid w:val="00EF0707"/>
    <w:rsid w:val="00EF1C35"/>
    <w:rsid w:val="00EF430A"/>
    <w:rsid w:val="00EF5E72"/>
    <w:rsid w:val="00EF5F2E"/>
    <w:rsid w:val="00F03F83"/>
    <w:rsid w:val="00F06B9D"/>
    <w:rsid w:val="00F10CCE"/>
    <w:rsid w:val="00F110AD"/>
    <w:rsid w:val="00F13C41"/>
    <w:rsid w:val="00F174E9"/>
    <w:rsid w:val="00F20B31"/>
    <w:rsid w:val="00F235C0"/>
    <w:rsid w:val="00F23951"/>
    <w:rsid w:val="00F23BDA"/>
    <w:rsid w:val="00F26372"/>
    <w:rsid w:val="00F26FBD"/>
    <w:rsid w:val="00F27E2F"/>
    <w:rsid w:val="00F308DD"/>
    <w:rsid w:val="00F30CC6"/>
    <w:rsid w:val="00F32FAC"/>
    <w:rsid w:val="00F33907"/>
    <w:rsid w:val="00F34F4C"/>
    <w:rsid w:val="00F37203"/>
    <w:rsid w:val="00F3787D"/>
    <w:rsid w:val="00F504F4"/>
    <w:rsid w:val="00F521E0"/>
    <w:rsid w:val="00F57DC4"/>
    <w:rsid w:val="00F621D1"/>
    <w:rsid w:val="00F66DFA"/>
    <w:rsid w:val="00F67324"/>
    <w:rsid w:val="00F70443"/>
    <w:rsid w:val="00F70D23"/>
    <w:rsid w:val="00F72356"/>
    <w:rsid w:val="00F72AF4"/>
    <w:rsid w:val="00F73380"/>
    <w:rsid w:val="00F73798"/>
    <w:rsid w:val="00F741A9"/>
    <w:rsid w:val="00F74756"/>
    <w:rsid w:val="00F7487F"/>
    <w:rsid w:val="00F74C2B"/>
    <w:rsid w:val="00F754FB"/>
    <w:rsid w:val="00F7717F"/>
    <w:rsid w:val="00F81F77"/>
    <w:rsid w:val="00F8760D"/>
    <w:rsid w:val="00F90928"/>
    <w:rsid w:val="00F91FC4"/>
    <w:rsid w:val="00F922FE"/>
    <w:rsid w:val="00F94221"/>
    <w:rsid w:val="00F944CE"/>
    <w:rsid w:val="00F9472B"/>
    <w:rsid w:val="00F963F1"/>
    <w:rsid w:val="00FA270E"/>
    <w:rsid w:val="00FA4B31"/>
    <w:rsid w:val="00FA6B6C"/>
    <w:rsid w:val="00FB0DCA"/>
    <w:rsid w:val="00FB0ED4"/>
    <w:rsid w:val="00FB1E16"/>
    <w:rsid w:val="00FB3828"/>
    <w:rsid w:val="00FC37AE"/>
    <w:rsid w:val="00FC6B0B"/>
    <w:rsid w:val="00FD113E"/>
    <w:rsid w:val="00FD2095"/>
    <w:rsid w:val="00FD249F"/>
    <w:rsid w:val="00FD49F4"/>
    <w:rsid w:val="00FD589D"/>
    <w:rsid w:val="00FE059E"/>
    <w:rsid w:val="00FE0E8B"/>
    <w:rsid w:val="00FE5040"/>
    <w:rsid w:val="00FF0437"/>
    <w:rsid w:val="00FF3D93"/>
    <w:rsid w:val="00FF476D"/>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11194</Words>
  <Characters>63810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2</cp:revision>
  <dcterms:created xsi:type="dcterms:W3CDTF">2021-03-09T12:24:00Z</dcterms:created>
  <dcterms:modified xsi:type="dcterms:W3CDTF">2021-03-09T12:24:00Z</dcterms:modified>
</cp:coreProperties>
</file>